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CC6B7B4" w14:textId="77777777" w:rsidR="003F0F5F" w:rsidRDefault="003F0F5F" w:rsidP="00AF6F0D">
      <w:pPr>
        <w:jc w:val="right"/>
      </w:pPr>
    </w:p>
    <w:p w14:paraId="1E827006" w14:textId="77777777" w:rsidR="00286C02" w:rsidRDefault="00286C02" w:rsidP="00AF6F0D">
      <w:pPr>
        <w:jc w:val="right"/>
      </w:pPr>
    </w:p>
    <w:p w14:paraId="0D1064EF" w14:textId="6C2053C1" w:rsidR="00286C02" w:rsidRDefault="00FE4BBE" w:rsidP="00AF6F0D">
      <w:pPr>
        <w:jc w:val="right"/>
        <w:rPr>
          <w:sz w:val="40"/>
          <w:szCs w:val="40"/>
        </w:rPr>
      </w:pPr>
      <w:r>
        <w:rPr>
          <w:sz w:val="40"/>
          <w:szCs w:val="40"/>
        </w:rPr>
        <w:t>PlanManager</w:t>
      </w:r>
    </w:p>
    <w:p w14:paraId="48FCD4A1" w14:textId="77777777" w:rsidR="00700031" w:rsidRDefault="00700031" w:rsidP="00AF6F0D">
      <w:pPr>
        <w:jc w:val="right"/>
        <w:rPr>
          <w:sz w:val="40"/>
          <w:szCs w:val="40"/>
        </w:rPr>
      </w:pPr>
    </w:p>
    <w:p w14:paraId="0DF5432C" w14:textId="77777777" w:rsidR="005D68D4" w:rsidRDefault="005D68D4" w:rsidP="00AF6F0D">
      <w:pPr>
        <w:jc w:val="right"/>
        <w:rPr>
          <w:sz w:val="40"/>
          <w:szCs w:val="40"/>
        </w:rPr>
      </w:pPr>
      <w:r>
        <w:rPr>
          <w:sz w:val="40"/>
          <w:szCs w:val="40"/>
        </w:rPr>
        <w:t>Functional Specification</w:t>
      </w:r>
    </w:p>
    <w:p w14:paraId="151EA77C" w14:textId="77777777" w:rsidR="000A133F" w:rsidRDefault="000A133F" w:rsidP="00AF6F0D">
      <w:pPr>
        <w:jc w:val="right"/>
        <w:rPr>
          <w:sz w:val="40"/>
          <w:szCs w:val="40"/>
        </w:rPr>
      </w:pPr>
      <w:r>
        <w:rPr>
          <w:sz w:val="40"/>
          <w:szCs w:val="40"/>
        </w:rPr>
        <w:t>Full Version</w:t>
      </w:r>
    </w:p>
    <w:p w14:paraId="540BF1E0" w14:textId="77777777" w:rsidR="00442B7D" w:rsidRDefault="00442B7D" w:rsidP="00AF6F0D">
      <w:pPr>
        <w:jc w:val="right"/>
        <w:rPr>
          <w:sz w:val="40"/>
          <w:szCs w:val="40"/>
        </w:rPr>
      </w:pPr>
    </w:p>
    <w:p w14:paraId="694AF032" w14:textId="5CB903F9" w:rsidR="005D68D4" w:rsidRDefault="009E4BAD" w:rsidP="00AF6F0D">
      <w:pPr>
        <w:jc w:val="right"/>
        <w:rPr>
          <w:sz w:val="40"/>
          <w:szCs w:val="40"/>
        </w:rPr>
      </w:pPr>
      <w:r>
        <w:rPr>
          <w:sz w:val="40"/>
          <w:szCs w:val="40"/>
        </w:rPr>
        <w:t xml:space="preserve">Version </w:t>
      </w:r>
      <w:r w:rsidR="00E53015">
        <w:rPr>
          <w:sz w:val="40"/>
          <w:szCs w:val="40"/>
        </w:rPr>
        <w:t>3.</w:t>
      </w:r>
      <w:ins w:id="0" w:author="Jamal, Zaher CWK" w:date="2015-06-10T10:15:00Z">
        <w:r w:rsidR="002A4BC2">
          <w:rPr>
            <w:sz w:val="40"/>
            <w:szCs w:val="40"/>
          </w:rPr>
          <w:t>3</w:t>
        </w:r>
      </w:ins>
      <w:del w:id="1" w:author="Jamal, Zaher CWK" w:date="2015-06-10T10:15:00Z">
        <w:r w:rsidR="0013088D" w:rsidDel="002A4BC2">
          <w:rPr>
            <w:sz w:val="40"/>
            <w:szCs w:val="40"/>
          </w:rPr>
          <w:delText>2</w:delText>
        </w:r>
      </w:del>
    </w:p>
    <w:p w14:paraId="7AED957D" w14:textId="77777777" w:rsidR="00286C02" w:rsidRDefault="00286C02" w:rsidP="00AF6F0D">
      <w:pPr>
        <w:jc w:val="right"/>
        <w:rPr>
          <w:sz w:val="40"/>
          <w:szCs w:val="40"/>
        </w:rPr>
      </w:pPr>
    </w:p>
    <w:p w14:paraId="078CC8C3" w14:textId="77777777" w:rsidR="00286C02" w:rsidRDefault="0092234F" w:rsidP="00AF6F0D">
      <w:pPr>
        <w:jc w:val="right"/>
        <w:rPr>
          <w:sz w:val="40"/>
          <w:szCs w:val="40"/>
        </w:rPr>
      </w:pPr>
      <w:bookmarkStart w:id="2" w:name="_GoBack"/>
      <w:r>
        <w:rPr>
          <w:sz w:val="40"/>
          <w:szCs w:val="40"/>
        </w:rPr>
        <w:br w:type="page"/>
      </w:r>
    </w:p>
    <w:p w14:paraId="3EFE8721" w14:textId="77777777" w:rsidR="00251DF4" w:rsidRDefault="001E06F1" w:rsidP="00AF6F0D">
      <w:pPr>
        <w:pStyle w:val="Heading1"/>
        <w:ind w:left="0" w:firstLine="0"/>
      </w:pPr>
      <w:bookmarkStart w:id="3" w:name="_Toc209243832"/>
      <w:bookmarkStart w:id="4" w:name="_Toc209243950"/>
      <w:bookmarkStart w:id="5" w:name="_Toc210721266"/>
      <w:bookmarkStart w:id="6" w:name="_Toc210721306"/>
      <w:bookmarkStart w:id="7" w:name="_Toc398629121"/>
      <w:bookmarkStart w:id="8" w:name="_Toc422841996"/>
      <w:bookmarkEnd w:id="2"/>
      <w:r>
        <w:lastRenderedPageBreak/>
        <w:t>Revision History</w:t>
      </w:r>
      <w:bookmarkEnd w:id="3"/>
      <w:bookmarkEnd w:id="4"/>
      <w:bookmarkEnd w:id="5"/>
      <w:bookmarkEnd w:id="6"/>
      <w:bookmarkEnd w:id="7"/>
      <w:bookmarkEnd w:id="8"/>
    </w:p>
    <w:p w14:paraId="4592CFDC" w14:textId="77777777" w:rsidR="001E06F1" w:rsidRDefault="001E06F1" w:rsidP="00AF6F0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89"/>
        <w:gridCol w:w="1192"/>
        <w:gridCol w:w="1626"/>
        <w:gridCol w:w="4229"/>
      </w:tblGrid>
      <w:tr w:rsidR="001E06F1" w:rsidRPr="00DE101A" w14:paraId="270238F9" w14:textId="77777777" w:rsidTr="00953DEC">
        <w:tc>
          <w:tcPr>
            <w:tcW w:w="1589" w:type="dxa"/>
            <w:shd w:val="clear" w:color="auto" w:fill="E0E0E0"/>
          </w:tcPr>
          <w:p w14:paraId="2C3D00B7" w14:textId="77777777" w:rsidR="001E06F1" w:rsidRPr="00907BB0" w:rsidRDefault="001E06F1" w:rsidP="00AF6F0D">
            <w:pPr>
              <w:rPr>
                <w:rFonts w:ascii="Arial" w:hAnsi="Arial" w:cs="Arial"/>
                <w:b/>
                <w:sz w:val="20"/>
                <w:szCs w:val="20"/>
              </w:rPr>
            </w:pPr>
            <w:r w:rsidRPr="00907BB0">
              <w:rPr>
                <w:rFonts w:ascii="Arial" w:hAnsi="Arial" w:cs="Arial"/>
                <w:b/>
                <w:sz w:val="20"/>
                <w:szCs w:val="20"/>
              </w:rPr>
              <w:t>Date</w:t>
            </w:r>
          </w:p>
        </w:tc>
        <w:tc>
          <w:tcPr>
            <w:tcW w:w="1192" w:type="dxa"/>
            <w:shd w:val="clear" w:color="auto" w:fill="E0E0E0"/>
          </w:tcPr>
          <w:p w14:paraId="3B51457F" w14:textId="77777777" w:rsidR="001E06F1" w:rsidRPr="00907BB0" w:rsidRDefault="001E06F1" w:rsidP="00AF6F0D">
            <w:pPr>
              <w:rPr>
                <w:rFonts w:ascii="Arial" w:hAnsi="Arial" w:cs="Arial"/>
                <w:b/>
                <w:sz w:val="20"/>
                <w:szCs w:val="20"/>
              </w:rPr>
            </w:pPr>
            <w:r w:rsidRPr="00907BB0">
              <w:rPr>
                <w:rFonts w:ascii="Arial" w:hAnsi="Arial" w:cs="Arial"/>
                <w:b/>
                <w:sz w:val="20"/>
                <w:szCs w:val="20"/>
              </w:rPr>
              <w:t>Version</w:t>
            </w:r>
          </w:p>
        </w:tc>
        <w:tc>
          <w:tcPr>
            <w:tcW w:w="1626" w:type="dxa"/>
            <w:shd w:val="clear" w:color="auto" w:fill="E0E0E0"/>
          </w:tcPr>
          <w:p w14:paraId="37E3EAE2" w14:textId="77777777" w:rsidR="001E06F1" w:rsidRPr="00907BB0" w:rsidRDefault="001E06F1" w:rsidP="00AF6F0D">
            <w:pPr>
              <w:rPr>
                <w:rFonts w:ascii="Arial" w:hAnsi="Arial" w:cs="Arial"/>
                <w:b/>
                <w:sz w:val="20"/>
                <w:szCs w:val="20"/>
              </w:rPr>
            </w:pPr>
            <w:r w:rsidRPr="00907BB0">
              <w:rPr>
                <w:rFonts w:ascii="Arial" w:hAnsi="Arial" w:cs="Arial"/>
                <w:b/>
                <w:sz w:val="20"/>
                <w:szCs w:val="20"/>
              </w:rPr>
              <w:t>Revised by</w:t>
            </w:r>
          </w:p>
        </w:tc>
        <w:tc>
          <w:tcPr>
            <w:tcW w:w="4229" w:type="dxa"/>
            <w:shd w:val="clear" w:color="auto" w:fill="E0E0E0"/>
          </w:tcPr>
          <w:p w14:paraId="3DB6C076" w14:textId="77777777" w:rsidR="001E06F1" w:rsidRPr="00907BB0" w:rsidRDefault="001E06F1" w:rsidP="00AF6F0D">
            <w:pPr>
              <w:rPr>
                <w:rFonts w:ascii="Arial" w:hAnsi="Arial" w:cs="Arial"/>
                <w:b/>
                <w:sz w:val="20"/>
                <w:szCs w:val="20"/>
              </w:rPr>
            </w:pPr>
            <w:r w:rsidRPr="00907BB0">
              <w:rPr>
                <w:rFonts w:ascii="Arial" w:hAnsi="Arial" w:cs="Arial"/>
                <w:b/>
                <w:sz w:val="20"/>
                <w:szCs w:val="20"/>
              </w:rPr>
              <w:t>Summary of Changes</w:t>
            </w:r>
          </w:p>
        </w:tc>
      </w:tr>
      <w:tr w:rsidR="001E06F1" w14:paraId="24070DF6" w14:textId="77777777" w:rsidTr="00953DEC">
        <w:tc>
          <w:tcPr>
            <w:tcW w:w="1589" w:type="dxa"/>
            <w:shd w:val="clear" w:color="auto" w:fill="auto"/>
          </w:tcPr>
          <w:p w14:paraId="1B507496" w14:textId="77777777" w:rsidR="001E06F1" w:rsidRPr="00907BB0" w:rsidRDefault="005D68D4" w:rsidP="00AF6F0D">
            <w:pPr>
              <w:rPr>
                <w:rFonts w:ascii="Arial" w:hAnsi="Arial" w:cs="Arial"/>
                <w:sz w:val="20"/>
                <w:szCs w:val="20"/>
              </w:rPr>
            </w:pPr>
            <w:r w:rsidRPr="00907BB0">
              <w:rPr>
                <w:rFonts w:ascii="Arial" w:hAnsi="Arial" w:cs="Arial"/>
                <w:sz w:val="20"/>
                <w:szCs w:val="20"/>
              </w:rPr>
              <w:t>16/09/2014</w:t>
            </w:r>
          </w:p>
        </w:tc>
        <w:tc>
          <w:tcPr>
            <w:tcW w:w="1192" w:type="dxa"/>
            <w:shd w:val="clear" w:color="auto" w:fill="auto"/>
          </w:tcPr>
          <w:p w14:paraId="789566F2" w14:textId="77777777" w:rsidR="001E06F1" w:rsidRPr="00907BB0" w:rsidRDefault="001E06F1" w:rsidP="00AF6F0D">
            <w:pPr>
              <w:rPr>
                <w:rFonts w:ascii="Arial" w:hAnsi="Arial" w:cs="Arial"/>
                <w:sz w:val="20"/>
                <w:szCs w:val="20"/>
              </w:rPr>
            </w:pPr>
            <w:r w:rsidRPr="00907BB0">
              <w:rPr>
                <w:rFonts w:ascii="Arial" w:hAnsi="Arial" w:cs="Arial"/>
                <w:sz w:val="20"/>
                <w:szCs w:val="20"/>
              </w:rPr>
              <w:t>1.0</w:t>
            </w:r>
          </w:p>
        </w:tc>
        <w:tc>
          <w:tcPr>
            <w:tcW w:w="1626" w:type="dxa"/>
            <w:shd w:val="clear" w:color="auto" w:fill="auto"/>
          </w:tcPr>
          <w:p w14:paraId="169B448F" w14:textId="77777777" w:rsidR="001E06F1" w:rsidRPr="00907BB0" w:rsidRDefault="001E06F1" w:rsidP="00AF6F0D">
            <w:pPr>
              <w:rPr>
                <w:rFonts w:ascii="Arial" w:hAnsi="Arial" w:cs="Arial"/>
                <w:sz w:val="20"/>
                <w:szCs w:val="20"/>
              </w:rPr>
            </w:pPr>
            <w:r w:rsidRPr="00907BB0">
              <w:rPr>
                <w:rFonts w:ascii="Arial" w:hAnsi="Arial" w:cs="Arial"/>
                <w:sz w:val="20"/>
                <w:szCs w:val="20"/>
              </w:rPr>
              <w:t>Sue Allwood</w:t>
            </w:r>
          </w:p>
        </w:tc>
        <w:tc>
          <w:tcPr>
            <w:tcW w:w="4229" w:type="dxa"/>
            <w:shd w:val="clear" w:color="auto" w:fill="auto"/>
          </w:tcPr>
          <w:p w14:paraId="5DA1D220" w14:textId="77777777" w:rsidR="001E06F1" w:rsidRPr="00907BB0" w:rsidRDefault="001E06F1" w:rsidP="00AF6F0D">
            <w:pPr>
              <w:rPr>
                <w:rFonts w:ascii="Arial" w:hAnsi="Arial" w:cs="Arial"/>
                <w:sz w:val="20"/>
                <w:szCs w:val="20"/>
              </w:rPr>
            </w:pPr>
            <w:r w:rsidRPr="00907BB0">
              <w:rPr>
                <w:rFonts w:ascii="Arial" w:hAnsi="Arial" w:cs="Arial"/>
                <w:sz w:val="20"/>
                <w:szCs w:val="20"/>
              </w:rPr>
              <w:t>First Draft</w:t>
            </w:r>
          </w:p>
        </w:tc>
      </w:tr>
      <w:tr w:rsidR="00883801" w14:paraId="64196918" w14:textId="77777777" w:rsidTr="00953DEC">
        <w:tc>
          <w:tcPr>
            <w:tcW w:w="1589" w:type="dxa"/>
            <w:shd w:val="clear" w:color="auto" w:fill="auto"/>
          </w:tcPr>
          <w:p w14:paraId="3DAF6544" w14:textId="77777777" w:rsidR="00883801" w:rsidRPr="00907BB0" w:rsidRDefault="004A533E" w:rsidP="00AF6F0D">
            <w:pPr>
              <w:rPr>
                <w:rFonts w:ascii="Arial" w:hAnsi="Arial" w:cs="Arial"/>
                <w:sz w:val="20"/>
                <w:szCs w:val="20"/>
              </w:rPr>
            </w:pPr>
            <w:r w:rsidRPr="00907BB0">
              <w:rPr>
                <w:rFonts w:ascii="Arial" w:hAnsi="Arial" w:cs="Arial"/>
                <w:sz w:val="20"/>
                <w:szCs w:val="20"/>
              </w:rPr>
              <w:t>15/10/2015</w:t>
            </w:r>
          </w:p>
        </w:tc>
        <w:tc>
          <w:tcPr>
            <w:tcW w:w="1192" w:type="dxa"/>
            <w:shd w:val="clear" w:color="auto" w:fill="auto"/>
          </w:tcPr>
          <w:p w14:paraId="0CCCC5D0" w14:textId="77777777" w:rsidR="00883801" w:rsidRPr="00907BB0" w:rsidRDefault="004A533E" w:rsidP="00AF6F0D">
            <w:pPr>
              <w:rPr>
                <w:rFonts w:ascii="Arial" w:hAnsi="Arial" w:cs="Arial"/>
                <w:sz w:val="20"/>
                <w:szCs w:val="20"/>
              </w:rPr>
            </w:pPr>
            <w:r w:rsidRPr="00907BB0">
              <w:rPr>
                <w:rFonts w:ascii="Arial" w:hAnsi="Arial" w:cs="Arial"/>
                <w:sz w:val="20"/>
                <w:szCs w:val="20"/>
              </w:rPr>
              <w:t>1.1</w:t>
            </w:r>
          </w:p>
        </w:tc>
        <w:tc>
          <w:tcPr>
            <w:tcW w:w="1626" w:type="dxa"/>
            <w:shd w:val="clear" w:color="auto" w:fill="auto"/>
          </w:tcPr>
          <w:p w14:paraId="26CD6374" w14:textId="77777777" w:rsidR="00883801" w:rsidRPr="00907BB0" w:rsidRDefault="004A533E" w:rsidP="00AF6F0D">
            <w:pPr>
              <w:rPr>
                <w:rFonts w:ascii="Arial" w:hAnsi="Arial" w:cs="Arial"/>
                <w:sz w:val="20"/>
                <w:szCs w:val="20"/>
              </w:rPr>
            </w:pPr>
            <w:r w:rsidRPr="00907BB0">
              <w:rPr>
                <w:rFonts w:ascii="Arial" w:hAnsi="Arial" w:cs="Arial"/>
                <w:sz w:val="20"/>
                <w:szCs w:val="20"/>
              </w:rPr>
              <w:t>Sue Allwood</w:t>
            </w:r>
          </w:p>
        </w:tc>
        <w:tc>
          <w:tcPr>
            <w:tcW w:w="4229" w:type="dxa"/>
            <w:shd w:val="clear" w:color="auto" w:fill="auto"/>
          </w:tcPr>
          <w:p w14:paraId="306D1708" w14:textId="77777777" w:rsidR="00883801" w:rsidRPr="00907BB0" w:rsidRDefault="004A533E" w:rsidP="00AF6F0D">
            <w:pPr>
              <w:rPr>
                <w:rFonts w:ascii="Arial" w:hAnsi="Arial" w:cs="Arial"/>
                <w:sz w:val="20"/>
                <w:szCs w:val="20"/>
              </w:rPr>
            </w:pPr>
            <w:r w:rsidRPr="00907BB0">
              <w:rPr>
                <w:rFonts w:ascii="Arial" w:hAnsi="Arial" w:cs="Arial"/>
                <w:sz w:val="20"/>
                <w:szCs w:val="20"/>
              </w:rPr>
              <w:t>Updated full version following comments from review sessions</w:t>
            </w:r>
            <w:r w:rsidR="00105A0B" w:rsidRPr="00907BB0">
              <w:rPr>
                <w:rFonts w:ascii="Arial" w:hAnsi="Arial" w:cs="Arial"/>
                <w:sz w:val="20"/>
                <w:szCs w:val="20"/>
              </w:rPr>
              <w:t xml:space="preserve"> and added the General Features section.</w:t>
            </w:r>
          </w:p>
        </w:tc>
      </w:tr>
      <w:tr w:rsidR="009E4BAD" w14:paraId="4B13F925" w14:textId="77777777" w:rsidTr="00953DEC">
        <w:tc>
          <w:tcPr>
            <w:tcW w:w="1589" w:type="dxa"/>
            <w:shd w:val="clear" w:color="auto" w:fill="auto"/>
          </w:tcPr>
          <w:p w14:paraId="3DE199BB" w14:textId="77777777" w:rsidR="009E4BAD" w:rsidRPr="00907BB0" w:rsidRDefault="009E4BAD" w:rsidP="00AF6F0D">
            <w:pPr>
              <w:rPr>
                <w:rFonts w:ascii="Arial" w:hAnsi="Arial" w:cs="Arial"/>
                <w:sz w:val="20"/>
                <w:szCs w:val="20"/>
              </w:rPr>
            </w:pPr>
            <w:r w:rsidRPr="00907BB0">
              <w:rPr>
                <w:rFonts w:ascii="Arial" w:hAnsi="Arial" w:cs="Arial"/>
                <w:sz w:val="20"/>
                <w:szCs w:val="20"/>
              </w:rPr>
              <w:t>20/10/2014</w:t>
            </w:r>
          </w:p>
        </w:tc>
        <w:tc>
          <w:tcPr>
            <w:tcW w:w="1192" w:type="dxa"/>
            <w:shd w:val="clear" w:color="auto" w:fill="auto"/>
          </w:tcPr>
          <w:p w14:paraId="12D376E0" w14:textId="77777777" w:rsidR="009E4BAD" w:rsidRPr="00907BB0" w:rsidRDefault="009E4BAD" w:rsidP="00AF6F0D">
            <w:pPr>
              <w:rPr>
                <w:rFonts w:ascii="Arial" w:hAnsi="Arial" w:cs="Arial"/>
                <w:sz w:val="20"/>
                <w:szCs w:val="20"/>
              </w:rPr>
            </w:pPr>
            <w:r w:rsidRPr="00907BB0">
              <w:rPr>
                <w:rFonts w:ascii="Arial" w:hAnsi="Arial" w:cs="Arial"/>
                <w:sz w:val="20"/>
                <w:szCs w:val="20"/>
              </w:rPr>
              <w:t>1.2</w:t>
            </w:r>
          </w:p>
        </w:tc>
        <w:tc>
          <w:tcPr>
            <w:tcW w:w="1626" w:type="dxa"/>
            <w:shd w:val="clear" w:color="auto" w:fill="auto"/>
          </w:tcPr>
          <w:p w14:paraId="55841DFB" w14:textId="77777777" w:rsidR="009E4BAD" w:rsidRPr="00907BB0" w:rsidRDefault="009E4BAD" w:rsidP="00AF6F0D">
            <w:pPr>
              <w:rPr>
                <w:rFonts w:ascii="Arial" w:hAnsi="Arial" w:cs="Arial"/>
                <w:sz w:val="20"/>
                <w:szCs w:val="20"/>
              </w:rPr>
            </w:pPr>
            <w:r w:rsidRPr="00907BB0">
              <w:rPr>
                <w:rFonts w:ascii="Arial" w:hAnsi="Arial" w:cs="Arial"/>
                <w:sz w:val="20"/>
                <w:szCs w:val="20"/>
              </w:rPr>
              <w:t>Sue Allwood</w:t>
            </w:r>
          </w:p>
        </w:tc>
        <w:tc>
          <w:tcPr>
            <w:tcW w:w="4229" w:type="dxa"/>
            <w:shd w:val="clear" w:color="auto" w:fill="auto"/>
          </w:tcPr>
          <w:p w14:paraId="487EFF46" w14:textId="77777777" w:rsidR="009E4BAD" w:rsidRPr="00907BB0" w:rsidRDefault="009E4BAD" w:rsidP="00AF6F0D">
            <w:pPr>
              <w:rPr>
                <w:rFonts w:ascii="Arial" w:hAnsi="Arial" w:cs="Arial"/>
                <w:sz w:val="20"/>
                <w:szCs w:val="20"/>
              </w:rPr>
            </w:pPr>
            <w:r w:rsidRPr="00907BB0">
              <w:rPr>
                <w:rFonts w:ascii="Arial" w:hAnsi="Arial" w:cs="Arial"/>
                <w:sz w:val="20"/>
                <w:szCs w:val="20"/>
              </w:rPr>
              <w:t>To include comments following walkthrough with business users.</w:t>
            </w:r>
          </w:p>
        </w:tc>
      </w:tr>
      <w:tr w:rsidR="000C4CBC" w14:paraId="6C8D6749" w14:textId="77777777" w:rsidTr="00953DEC">
        <w:tc>
          <w:tcPr>
            <w:tcW w:w="1589" w:type="dxa"/>
            <w:shd w:val="clear" w:color="auto" w:fill="auto"/>
          </w:tcPr>
          <w:p w14:paraId="5849DCAD" w14:textId="77777777" w:rsidR="000C4CBC" w:rsidRPr="00907BB0" w:rsidRDefault="000C4CBC" w:rsidP="00AF6F0D">
            <w:pPr>
              <w:rPr>
                <w:rFonts w:ascii="Arial" w:hAnsi="Arial" w:cs="Arial"/>
                <w:sz w:val="20"/>
                <w:szCs w:val="20"/>
              </w:rPr>
            </w:pPr>
            <w:r w:rsidRPr="00907BB0">
              <w:rPr>
                <w:rFonts w:ascii="Arial" w:hAnsi="Arial" w:cs="Arial"/>
                <w:sz w:val="20"/>
                <w:szCs w:val="20"/>
              </w:rPr>
              <w:t>20/10/2014</w:t>
            </w:r>
          </w:p>
        </w:tc>
        <w:tc>
          <w:tcPr>
            <w:tcW w:w="1192" w:type="dxa"/>
            <w:shd w:val="clear" w:color="auto" w:fill="auto"/>
          </w:tcPr>
          <w:p w14:paraId="24A3C9B1" w14:textId="77777777" w:rsidR="000C4CBC" w:rsidRPr="00907BB0" w:rsidRDefault="000C4CBC" w:rsidP="00AF6F0D">
            <w:pPr>
              <w:rPr>
                <w:rFonts w:ascii="Arial" w:hAnsi="Arial" w:cs="Arial"/>
                <w:sz w:val="20"/>
                <w:szCs w:val="20"/>
              </w:rPr>
            </w:pPr>
            <w:r w:rsidRPr="00907BB0">
              <w:rPr>
                <w:rFonts w:ascii="Arial" w:hAnsi="Arial" w:cs="Arial"/>
                <w:sz w:val="20"/>
                <w:szCs w:val="20"/>
              </w:rPr>
              <w:t>1.3</w:t>
            </w:r>
          </w:p>
        </w:tc>
        <w:tc>
          <w:tcPr>
            <w:tcW w:w="1626" w:type="dxa"/>
            <w:shd w:val="clear" w:color="auto" w:fill="auto"/>
          </w:tcPr>
          <w:p w14:paraId="3A7D53E8" w14:textId="77777777" w:rsidR="000C4CBC" w:rsidRPr="00907BB0" w:rsidRDefault="000C4CBC" w:rsidP="00AF6F0D">
            <w:pPr>
              <w:rPr>
                <w:rFonts w:ascii="Arial" w:hAnsi="Arial" w:cs="Arial"/>
                <w:sz w:val="20"/>
                <w:szCs w:val="20"/>
              </w:rPr>
            </w:pPr>
            <w:r w:rsidRPr="00907BB0">
              <w:rPr>
                <w:rFonts w:ascii="Arial" w:hAnsi="Arial" w:cs="Arial"/>
                <w:sz w:val="20"/>
                <w:szCs w:val="20"/>
              </w:rPr>
              <w:t>Sue Allwood</w:t>
            </w:r>
          </w:p>
        </w:tc>
        <w:tc>
          <w:tcPr>
            <w:tcW w:w="4229" w:type="dxa"/>
            <w:shd w:val="clear" w:color="auto" w:fill="auto"/>
          </w:tcPr>
          <w:p w14:paraId="7508C57E" w14:textId="77777777" w:rsidR="000C4CBC" w:rsidRPr="00907BB0" w:rsidRDefault="000C4CBC" w:rsidP="00AF6F0D">
            <w:pPr>
              <w:rPr>
                <w:rFonts w:ascii="Arial" w:hAnsi="Arial" w:cs="Arial"/>
                <w:sz w:val="20"/>
                <w:szCs w:val="20"/>
              </w:rPr>
            </w:pPr>
            <w:r w:rsidRPr="00907BB0">
              <w:rPr>
                <w:rFonts w:ascii="Arial" w:hAnsi="Arial" w:cs="Arial"/>
                <w:sz w:val="20"/>
                <w:szCs w:val="20"/>
              </w:rPr>
              <w:t>To include the section of the standard reports</w:t>
            </w:r>
          </w:p>
        </w:tc>
      </w:tr>
      <w:tr w:rsidR="006E6DE6" w14:paraId="484D205C" w14:textId="77777777" w:rsidTr="00953DEC">
        <w:tc>
          <w:tcPr>
            <w:tcW w:w="1589" w:type="dxa"/>
            <w:shd w:val="clear" w:color="auto" w:fill="auto"/>
          </w:tcPr>
          <w:p w14:paraId="07C046BF" w14:textId="77777777" w:rsidR="006E6DE6" w:rsidRPr="00907BB0" w:rsidRDefault="001F018D" w:rsidP="00AF6F0D">
            <w:pPr>
              <w:rPr>
                <w:rFonts w:ascii="Arial" w:hAnsi="Arial" w:cs="Arial"/>
                <w:sz w:val="20"/>
                <w:szCs w:val="20"/>
              </w:rPr>
            </w:pPr>
            <w:r w:rsidRPr="00907BB0">
              <w:rPr>
                <w:rFonts w:ascii="Arial" w:hAnsi="Arial" w:cs="Arial"/>
                <w:sz w:val="20"/>
                <w:szCs w:val="20"/>
              </w:rPr>
              <w:t>30</w:t>
            </w:r>
            <w:r w:rsidR="006E6DE6" w:rsidRPr="00907BB0">
              <w:rPr>
                <w:rFonts w:ascii="Arial" w:hAnsi="Arial" w:cs="Arial"/>
                <w:sz w:val="20"/>
                <w:szCs w:val="20"/>
              </w:rPr>
              <w:t>/10/2014</w:t>
            </w:r>
          </w:p>
        </w:tc>
        <w:tc>
          <w:tcPr>
            <w:tcW w:w="1192" w:type="dxa"/>
            <w:shd w:val="clear" w:color="auto" w:fill="auto"/>
          </w:tcPr>
          <w:p w14:paraId="7666BE29" w14:textId="77777777" w:rsidR="006E6DE6" w:rsidRPr="00907BB0" w:rsidRDefault="006E6DE6" w:rsidP="00AF6F0D">
            <w:pPr>
              <w:rPr>
                <w:rFonts w:ascii="Arial" w:hAnsi="Arial" w:cs="Arial"/>
                <w:sz w:val="20"/>
                <w:szCs w:val="20"/>
              </w:rPr>
            </w:pPr>
            <w:r w:rsidRPr="00907BB0">
              <w:rPr>
                <w:rFonts w:ascii="Arial" w:hAnsi="Arial" w:cs="Arial"/>
                <w:sz w:val="20"/>
                <w:szCs w:val="20"/>
              </w:rPr>
              <w:t>1.4</w:t>
            </w:r>
          </w:p>
        </w:tc>
        <w:tc>
          <w:tcPr>
            <w:tcW w:w="1626" w:type="dxa"/>
            <w:shd w:val="clear" w:color="auto" w:fill="auto"/>
          </w:tcPr>
          <w:p w14:paraId="5E9A349C" w14:textId="77777777" w:rsidR="006E6DE6" w:rsidRPr="00907BB0" w:rsidRDefault="006E6DE6" w:rsidP="00AF6F0D">
            <w:pPr>
              <w:rPr>
                <w:rFonts w:ascii="Arial" w:hAnsi="Arial" w:cs="Arial"/>
                <w:sz w:val="20"/>
                <w:szCs w:val="20"/>
              </w:rPr>
            </w:pPr>
            <w:r w:rsidRPr="00907BB0">
              <w:rPr>
                <w:rFonts w:ascii="Arial" w:hAnsi="Arial" w:cs="Arial"/>
                <w:sz w:val="20"/>
                <w:szCs w:val="20"/>
              </w:rPr>
              <w:t>James Jarvis</w:t>
            </w:r>
          </w:p>
        </w:tc>
        <w:tc>
          <w:tcPr>
            <w:tcW w:w="4229" w:type="dxa"/>
            <w:shd w:val="clear" w:color="auto" w:fill="auto"/>
          </w:tcPr>
          <w:p w14:paraId="5CE13F7A" w14:textId="77777777" w:rsidR="006E6DE6" w:rsidRPr="00907BB0" w:rsidRDefault="006E6DE6" w:rsidP="00AF6F0D">
            <w:pPr>
              <w:rPr>
                <w:rFonts w:ascii="Arial" w:hAnsi="Arial" w:cs="Arial"/>
                <w:sz w:val="20"/>
                <w:szCs w:val="20"/>
              </w:rPr>
            </w:pPr>
            <w:r w:rsidRPr="00907BB0">
              <w:rPr>
                <w:rFonts w:ascii="Arial" w:hAnsi="Arial" w:cs="Arial"/>
                <w:sz w:val="20"/>
                <w:szCs w:val="20"/>
              </w:rPr>
              <w:t>Include Report Types and Field mapping and review against prototype</w:t>
            </w:r>
          </w:p>
        </w:tc>
      </w:tr>
      <w:tr w:rsidR="00BD092D" w14:paraId="705596DE" w14:textId="77777777" w:rsidTr="00953DEC">
        <w:tc>
          <w:tcPr>
            <w:tcW w:w="1589" w:type="dxa"/>
            <w:shd w:val="clear" w:color="auto" w:fill="auto"/>
          </w:tcPr>
          <w:p w14:paraId="51DF389F" w14:textId="77777777" w:rsidR="00BD092D" w:rsidRPr="00907BB0" w:rsidRDefault="00D044F7" w:rsidP="003C2499">
            <w:pPr>
              <w:rPr>
                <w:rFonts w:ascii="Arial" w:hAnsi="Arial" w:cs="Arial"/>
                <w:sz w:val="20"/>
                <w:szCs w:val="20"/>
              </w:rPr>
            </w:pPr>
            <w:r>
              <w:rPr>
                <w:rFonts w:ascii="Arial" w:hAnsi="Arial" w:cs="Arial"/>
                <w:sz w:val="20"/>
                <w:szCs w:val="20"/>
              </w:rPr>
              <w:t>1</w:t>
            </w:r>
            <w:r w:rsidR="003C2499">
              <w:rPr>
                <w:rFonts w:ascii="Arial" w:hAnsi="Arial" w:cs="Arial"/>
                <w:sz w:val="20"/>
                <w:szCs w:val="20"/>
              </w:rPr>
              <w:t>2</w:t>
            </w:r>
            <w:r w:rsidR="00BD092D" w:rsidRPr="00907BB0">
              <w:rPr>
                <w:rFonts w:ascii="Arial" w:hAnsi="Arial" w:cs="Arial"/>
                <w:sz w:val="20"/>
                <w:szCs w:val="20"/>
              </w:rPr>
              <w:t>/11/2014</w:t>
            </w:r>
          </w:p>
        </w:tc>
        <w:tc>
          <w:tcPr>
            <w:tcW w:w="1192" w:type="dxa"/>
            <w:shd w:val="clear" w:color="auto" w:fill="auto"/>
          </w:tcPr>
          <w:p w14:paraId="7B8C055F" w14:textId="77777777" w:rsidR="00BD092D" w:rsidRPr="00907BB0" w:rsidRDefault="00BD092D" w:rsidP="00AF6F0D">
            <w:pPr>
              <w:rPr>
                <w:rFonts w:ascii="Arial" w:hAnsi="Arial" w:cs="Arial"/>
                <w:sz w:val="20"/>
                <w:szCs w:val="20"/>
              </w:rPr>
            </w:pPr>
            <w:r w:rsidRPr="00907BB0">
              <w:rPr>
                <w:rFonts w:ascii="Arial" w:hAnsi="Arial" w:cs="Arial"/>
                <w:sz w:val="20"/>
                <w:szCs w:val="20"/>
              </w:rPr>
              <w:t>1.5</w:t>
            </w:r>
          </w:p>
        </w:tc>
        <w:tc>
          <w:tcPr>
            <w:tcW w:w="1626" w:type="dxa"/>
            <w:shd w:val="clear" w:color="auto" w:fill="auto"/>
          </w:tcPr>
          <w:p w14:paraId="45B71701" w14:textId="77777777" w:rsidR="00BD092D" w:rsidRPr="00907BB0" w:rsidRDefault="00BD092D" w:rsidP="00AF6F0D">
            <w:pPr>
              <w:rPr>
                <w:rFonts w:ascii="Arial" w:hAnsi="Arial" w:cs="Arial"/>
                <w:sz w:val="20"/>
                <w:szCs w:val="20"/>
              </w:rPr>
            </w:pPr>
            <w:r w:rsidRPr="00907BB0">
              <w:rPr>
                <w:rFonts w:ascii="Arial" w:hAnsi="Arial" w:cs="Arial"/>
                <w:sz w:val="20"/>
                <w:szCs w:val="20"/>
              </w:rPr>
              <w:t>James Jarvis</w:t>
            </w:r>
          </w:p>
        </w:tc>
        <w:tc>
          <w:tcPr>
            <w:tcW w:w="4229" w:type="dxa"/>
            <w:shd w:val="clear" w:color="auto" w:fill="auto"/>
          </w:tcPr>
          <w:p w14:paraId="1BFA6731" w14:textId="77777777" w:rsidR="00BD092D" w:rsidRPr="00907BB0" w:rsidRDefault="00D044F7" w:rsidP="003C2499">
            <w:pPr>
              <w:rPr>
                <w:rFonts w:ascii="Arial" w:hAnsi="Arial" w:cs="Arial"/>
                <w:sz w:val="20"/>
                <w:szCs w:val="20"/>
              </w:rPr>
            </w:pPr>
            <w:r>
              <w:rPr>
                <w:rFonts w:ascii="Arial" w:hAnsi="Arial" w:cs="Arial"/>
                <w:sz w:val="20"/>
                <w:szCs w:val="20"/>
              </w:rPr>
              <w:t xml:space="preserve">Updated after review by LB </w:t>
            </w:r>
            <w:r w:rsidR="003C2499">
              <w:rPr>
                <w:rFonts w:ascii="Arial" w:hAnsi="Arial" w:cs="Arial"/>
                <w:sz w:val="20"/>
                <w:szCs w:val="20"/>
              </w:rPr>
              <w:t>to provide</w:t>
            </w:r>
            <w:r>
              <w:rPr>
                <w:rFonts w:ascii="Arial" w:hAnsi="Arial" w:cs="Arial"/>
                <w:sz w:val="20"/>
                <w:szCs w:val="20"/>
              </w:rPr>
              <w:t xml:space="preserve"> sign off</w:t>
            </w:r>
            <w:r w:rsidR="003C2499">
              <w:rPr>
                <w:rFonts w:ascii="Arial" w:hAnsi="Arial" w:cs="Arial"/>
                <w:sz w:val="20"/>
                <w:szCs w:val="20"/>
              </w:rPr>
              <w:t xml:space="preserve"> </w:t>
            </w:r>
            <w:r>
              <w:rPr>
                <w:rFonts w:ascii="Arial" w:hAnsi="Arial" w:cs="Arial"/>
                <w:sz w:val="20"/>
                <w:szCs w:val="20"/>
              </w:rPr>
              <w:t>on behalf of the business</w:t>
            </w:r>
          </w:p>
        </w:tc>
      </w:tr>
      <w:tr w:rsidR="00054B53" w14:paraId="13A8993E" w14:textId="77777777" w:rsidTr="00953DEC">
        <w:tc>
          <w:tcPr>
            <w:tcW w:w="1589" w:type="dxa"/>
            <w:shd w:val="clear" w:color="auto" w:fill="auto"/>
          </w:tcPr>
          <w:p w14:paraId="1E89BB36" w14:textId="77777777" w:rsidR="00054B53" w:rsidRDefault="00054B53" w:rsidP="003C2499">
            <w:pPr>
              <w:rPr>
                <w:rFonts w:ascii="Arial" w:hAnsi="Arial" w:cs="Arial"/>
                <w:sz w:val="20"/>
                <w:szCs w:val="20"/>
              </w:rPr>
            </w:pPr>
            <w:r>
              <w:rPr>
                <w:rFonts w:ascii="Arial" w:hAnsi="Arial" w:cs="Arial"/>
                <w:sz w:val="20"/>
                <w:szCs w:val="20"/>
              </w:rPr>
              <w:t>14/11/2014</w:t>
            </w:r>
          </w:p>
        </w:tc>
        <w:tc>
          <w:tcPr>
            <w:tcW w:w="1192" w:type="dxa"/>
            <w:shd w:val="clear" w:color="auto" w:fill="auto"/>
          </w:tcPr>
          <w:p w14:paraId="24DFC423" w14:textId="77777777" w:rsidR="00054B53" w:rsidRPr="00907BB0" w:rsidRDefault="00054B53" w:rsidP="00AF6F0D">
            <w:pPr>
              <w:rPr>
                <w:rFonts w:ascii="Arial" w:hAnsi="Arial" w:cs="Arial"/>
                <w:sz w:val="20"/>
                <w:szCs w:val="20"/>
              </w:rPr>
            </w:pPr>
            <w:r>
              <w:rPr>
                <w:rFonts w:ascii="Arial" w:hAnsi="Arial" w:cs="Arial"/>
                <w:sz w:val="20"/>
                <w:szCs w:val="20"/>
              </w:rPr>
              <w:t>1.6</w:t>
            </w:r>
          </w:p>
        </w:tc>
        <w:tc>
          <w:tcPr>
            <w:tcW w:w="1626" w:type="dxa"/>
            <w:shd w:val="clear" w:color="auto" w:fill="auto"/>
          </w:tcPr>
          <w:p w14:paraId="37742B10" w14:textId="77777777" w:rsidR="00054B53" w:rsidRPr="00907BB0" w:rsidRDefault="00054B53"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7EA4CF10" w14:textId="77777777" w:rsidR="00054B53" w:rsidRDefault="00054B53" w:rsidP="003C2499">
            <w:pPr>
              <w:rPr>
                <w:rFonts w:ascii="Arial" w:hAnsi="Arial" w:cs="Arial"/>
                <w:sz w:val="20"/>
                <w:szCs w:val="20"/>
              </w:rPr>
            </w:pPr>
            <w:r>
              <w:rPr>
                <w:rFonts w:ascii="Arial" w:hAnsi="Arial" w:cs="Arial"/>
                <w:sz w:val="20"/>
                <w:szCs w:val="20"/>
              </w:rPr>
              <w:t>Updated after further review by GG &amp; LB</w:t>
            </w:r>
          </w:p>
        </w:tc>
      </w:tr>
      <w:tr w:rsidR="000223B9" w14:paraId="4BFD052A" w14:textId="77777777" w:rsidTr="00953DEC">
        <w:tc>
          <w:tcPr>
            <w:tcW w:w="1589" w:type="dxa"/>
            <w:shd w:val="clear" w:color="auto" w:fill="auto"/>
          </w:tcPr>
          <w:p w14:paraId="460B9FE3" w14:textId="77777777" w:rsidR="000223B9" w:rsidRDefault="000223B9" w:rsidP="003C2499">
            <w:pPr>
              <w:rPr>
                <w:rFonts w:ascii="Arial" w:hAnsi="Arial" w:cs="Arial"/>
                <w:sz w:val="20"/>
                <w:szCs w:val="20"/>
              </w:rPr>
            </w:pPr>
            <w:r>
              <w:rPr>
                <w:rFonts w:ascii="Arial" w:hAnsi="Arial" w:cs="Arial"/>
                <w:sz w:val="20"/>
                <w:szCs w:val="20"/>
              </w:rPr>
              <w:t>19/11/2014</w:t>
            </w:r>
          </w:p>
        </w:tc>
        <w:tc>
          <w:tcPr>
            <w:tcW w:w="1192" w:type="dxa"/>
            <w:shd w:val="clear" w:color="auto" w:fill="auto"/>
          </w:tcPr>
          <w:p w14:paraId="4701A26D" w14:textId="77777777" w:rsidR="000223B9" w:rsidRDefault="000223B9" w:rsidP="00AF6F0D">
            <w:pPr>
              <w:rPr>
                <w:rFonts w:ascii="Arial" w:hAnsi="Arial" w:cs="Arial"/>
                <w:sz w:val="20"/>
                <w:szCs w:val="20"/>
              </w:rPr>
            </w:pPr>
            <w:r>
              <w:rPr>
                <w:rFonts w:ascii="Arial" w:hAnsi="Arial" w:cs="Arial"/>
                <w:sz w:val="20"/>
                <w:szCs w:val="20"/>
              </w:rPr>
              <w:t>1.7</w:t>
            </w:r>
          </w:p>
        </w:tc>
        <w:tc>
          <w:tcPr>
            <w:tcW w:w="1626" w:type="dxa"/>
            <w:shd w:val="clear" w:color="auto" w:fill="auto"/>
          </w:tcPr>
          <w:p w14:paraId="24C11D12" w14:textId="77777777" w:rsidR="000223B9" w:rsidRDefault="000223B9"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1F84FD7A" w14:textId="77777777" w:rsidR="000223B9" w:rsidRDefault="000223B9" w:rsidP="003C2499">
            <w:pPr>
              <w:rPr>
                <w:rFonts w:ascii="Arial" w:hAnsi="Arial" w:cs="Arial"/>
                <w:sz w:val="20"/>
                <w:szCs w:val="20"/>
              </w:rPr>
            </w:pPr>
            <w:r>
              <w:rPr>
                <w:rFonts w:ascii="Arial" w:hAnsi="Arial" w:cs="Arial"/>
                <w:sz w:val="20"/>
                <w:szCs w:val="20"/>
              </w:rPr>
              <w:t>Clarification of some report details</w:t>
            </w:r>
          </w:p>
        </w:tc>
      </w:tr>
      <w:tr w:rsidR="00214080" w14:paraId="365A9B21" w14:textId="77777777" w:rsidTr="00953DEC">
        <w:tc>
          <w:tcPr>
            <w:tcW w:w="1589" w:type="dxa"/>
            <w:shd w:val="clear" w:color="auto" w:fill="auto"/>
          </w:tcPr>
          <w:p w14:paraId="311ADD01" w14:textId="4CFE01CD" w:rsidR="00214080" w:rsidRDefault="00214080" w:rsidP="003C2499">
            <w:pPr>
              <w:rPr>
                <w:rFonts w:ascii="Arial" w:hAnsi="Arial" w:cs="Arial"/>
                <w:sz w:val="20"/>
                <w:szCs w:val="20"/>
              </w:rPr>
            </w:pPr>
            <w:r>
              <w:rPr>
                <w:rFonts w:ascii="Arial" w:hAnsi="Arial" w:cs="Arial"/>
                <w:sz w:val="20"/>
                <w:szCs w:val="20"/>
              </w:rPr>
              <w:t>25/11/2014</w:t>
            </w:r>
          </w:p>
        </w:tc>
        <w:tc>
          <w:tcPr>
            <w:tcW w:w="1192" w:type="dxa"/>
            <w:shd w:val="clear" w:color="auto" w:fill="auto"/>
          </w:tcPr>
          <w:p w14:paraId="6E9D381E" w14:textId="4797F3E2" w:rsidR="00214080" w:rsidRDefault="00214080" w:rsidP="00AF6F0D">
            <w:pPr>
              <w:rPr>
                <w:rFonts w:ascii="Arial" w:hAnsi="Arial" w:cs="Arial"/>
                <w:sz w:val="20"/>
                <w:szCs w:val="20"/>
              </w:rPr>
            </w:pPr>
            <w:r>
              <w:rPr>
                <w:rFonts w:ascii="Arial" w:hAnsi="Arial" w:cs="Arial"/>
                <w:sz w:val="20"/>
                <w:szCs w:val="20"/>
              </w:rPr>
              <w:t>1.8</w:t>
            </w:r>
          </w:p>
        </w:tc>
        <w:tc>
          <w:tcPr>
            <w:tcW w:w="1626" w:type="dxa"/>
            <w:shd w:val="clear" w:color="auto" w:fill="auto"/>
          </w:tcPr>
          <w:p w14:paraId="207EBF0D" w14:textId="2B73F9D9" w:rsidR="00214080" w:rsidRDefault="00214080"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39741BC8" w14:textId="0ABD5CBE" w:rsidR="00214080" w:rsidRDefault="0044373A" w:rsidP="003C2499">
            <w:pPr>
              <w:rPr>
                <w:rFonts w:ascii="Arial" w:hAnsi="Arial" w:cs="Arial"/>
                <w:sz w:val="20"/>
                <w:szCs w:val="20"/>
              </w:rPr>
            </w:pPr>
            <w:r>
              <w:rPr>
                <w:rFonts w:ascii="Arial" w:hAnsi="Arial" w:cs="Arial"/>
                <w:sz w:val="20"/>
                <w:szCs w:val="20"/>
              </w:rPr>
              <w:t>Inclusion of additional flag for Impersonate permissions</w:t>
            </w:r>
            <w:r w:rsidR="00C6459B">
              <w:rPr>
                <w:rFonts w:ascii="Arial" w:hAnsi="Arial" w:cs="Arial"/>
                <w:sz w:val="20"/>
                <w:szCs w:val="20"/>
              </w:rPr>
              <w:t>. Additional information on Provider/Scheme permissions</w:t>
            </w:r>
          </w:p>
        </w:tc>
      </w:tr>
      <w:tr w:rsidR="00C913CF" w14:paraId="4454E33D" w14:textId="77777777" w:rsidTr="00953DEC">
        <w:tc>
          <w:tcPr>
            <w:tcW w:w="1589" w:type="dxa"/>
            <w:shd w:val="clear" w:color="auto" w:fill="auto"/>
          </w:tcPr>
          <w:p w14:paraId="3641B14B" w14:textId="079E6844" w:rsidR="00C913CF" w:rsidRDefault="00C913CF" w:rsidP="003C2499">
            <w:pPr>
              <w:rPr>
                <w:rFonts w:ascii="Arial" w:hAnsi="Arial" w:cs="Arial"/>
                <w:sz w:val="20"/>
                <w:szCs w:val="20"/>
              </w:rPr>
            </w:pPr>
            <w:r>
              <w:rPr>
                <w:rFonts w:ascii="Arial" w:hAnsi="Arial" w:cs="Arial"/>
                <w:sz w:val="20"/>
                <w:szCs w:val="20"/>
              </w:rPr>
              <w:t>03/12/2014</w:t>
            </w:r>
          </w:p>
        </w:tc>
        <w:tc>
          <w:tcPr>
            <w:tcW w:w="1192" w:type="dxa"/>
            <w:shd w:val="clear" w:color="auto" w:fill="auto"/>
          </w:tcPr>
          <w:p w14:paraId="113B5973" w14:textId="6312A8A8" w:rsidR="00C913CF" w:rsidRDefault="00C913CF" w:rsidP="00AF6F0D">
            <w:pPr>
              <w:rPr>
                <w:rFonts w:ascii="Arial" w:hAnsi="Arial" w:cs="Arial"/>
                <w:sz w:val="20"/>
                <w:szCs w:val="20"/>
              </w:rPr>
            </w:pPr>
            <w:r>
              <w:rPr>
                <w:rFonts w:ascii="Arial" w:hAnsi="Arial" w:cs="Arial"/>
                <w:sz w:val="20"/>
                <w:szCs w:val="20"/>
              </w:rPr>
              <w:t>1.9</w:t>
            </w:r>
          </w:p>
        </w:tc>
        <w:tc>
          <w:tcPr>
            <w:tcW w:w="1626" w:type="dxa"/>
            <w:shd w:val="clear" w:color="auto" w:fill="auto"/>
          </w:tcPr>
          <w:p w14:paraId="2CE34408" w14:textId="5DDD1876" w:rsidR="00C913CF" w:rsidRDefault="00C913CF"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25B5A3AD" w14:textId="562BEA41" w:rsidR="00C913CF" w:rsidRDefault="00C913CF" w:rsidP="003C2499">
            <w:pPr>
              <w:rPr>
                <w:rFonts w:ascii="Arial" w:hAnsi="Arial" w:cs="Arial"/>
                <w:sz w:val="20"/>
                <w:szCs w:val="20"/>
              </w:rPr>
            </w:pPr>
            <w:r>
              <w:rPr>
                <w:rFonts w:ascii="Arial" w:hAnsi="Arial" w:cs="Arial"/>
                <w:sz w:val="20"/>
                <w:szCs w:val="20"/>
              </w:rPr>
              <w:t>Refined output types and filter options for each report</w:t>
            </w:r>
            <w:r w:rsidR="008B293A">
              <w:rPr>
                <w:rFonts w:ascii="Arial" w:hAnsi="Arial" w:cs="Arial"/>
                <w:sz w:val="20"/>
                <w:szCs w:val="20"/>
              </w:rPr>
              <w:t>. More detail included for flow of Manage Scope screen</w:t>
            </w:r>
          </w:p>
        </w:tc>
      </w:tr>
      <w:tr w:rsidR="00544104" w14:paraId="4BB1D07A" w14:textId="77777777" w:rsidTr="00953DEC">
        <w:tc>
          <w:tcPr>
            <w:tcW w:w="1589" w:type="dxa"/>
            <w:shd w:val="clear" w:color="auto" w:fill="auto"/>
          </w:tcPr>
          <w:p w14:paraId="2ABF4B90" w14:textId="7F97B587" w:rsidR="00544104" w:rsidRDefault="00544104" w:rsidP="003C2499">
            <w:pPr>
              <w:rPr>
                <w:rFonts w:ascii="Arial" w:hAnsi="Arial" w:cs="Arial"/>
                <w:sz w:val="20"/>
                <w:szCs w:val="20"/>
              </w:rPr>
            </w:pPr>
            <w:r>
              <w:rPr>
                <w:rFonts w:ascii="Arial" w:hAnsi="Arial" w:cs="Arial"/>
                <w:sz w:val="20"/>
                <w:szCs w:val="20"/>
              </w:rPr>
              <w:t>09/12/2014</w:t>
            </w:r>
          </w:p>
        </w:tc>
        <w:tc>
          <w:tcPr>
            <w:tcW w:w="1192" w:type="dxa"/>
            <w:shd w:val="clear" w:color="auto" w:fill="auto"/>
          </w:tcPr>
          <w:p w14:paraId="07C2A570" w14:textId="7A1BFABE" w:rsidR="00544104" w:rsidRDefault="00544104" w:rsidP="00AF6F0D">
            <w:pPr>
              <w:rPr>
                <w:rFonts w:ascii="Arial" w:hAnsi="Arial" w:cs="Arial"/>
                <w:sz w:val="20"/>
                <w:szCs w:val="20"/>
              </w:rPr>
            </w:pPr>
            <w:r>
              <w:rPr>
                <w:rFonts w:ascii="Arial" w:hAnsi="Arial" w:cs="Arial"/>
                <w:sz w:val="20"/>
                <w:szCs w:val="20"/>
              </w:rPr>
              <w:t>2.0</w:t>
            </w:r>
          </w:p>
        </w:tc>
        <w:tc>
          <w:tcPr>
            <w:tcW w:w="1626" w:type="dxa"/>
            <w:shd w:val="clear" w:color="auto" w:fill="auto"/>
          </w:tcPr>
          <w:p w14:paraId="51517029" w14:textId="1E6F5139" w:rsidR="00544104" w:rsidRDefault="00544104"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3C48B0C2" w14:textId="2F8BB779" w:rsidR="00544104" w:rsidRDefault="00544104" w:rsidP="003C2499">
            <w:pPr>
              <w:rPr>
                <w:rFonts w:ascii="Arial" w:hAnsi="Arial" w:cs="Arial"/>
                <w:sz w:val="20"/>
                <w:szCs w:val="20"/>
              </w:rPr>
            </w:pPr>
            <w:r>
              <w:rPr>
                <w:rFonts w:ascii="Arial" w:hAnsi="Arial" w:cs="Arial"/>
                <w:sz w:val="20"/>
                <w:szCs w:val="20"/>
              </w:rPr>
              <w:t>Updated after review of Prototype with TCS</w:t>
            </w:r>
          </w:p>
        </w:tc>
      </w:tr>
      <w:tr w:rsidR="002C796A" w14:paraId="5CAB297A" w14:textId="77777777" w:rsidTr="00953DEC">
        <w:tc>
          <w:tcPr>
            <w:tcW w:w="1589" w:type="dxa"/>
            <w:shd w:val="clear" w:color="auto" w:fill="auto"/>
          </w:tcPr>
          <w:p w14:paraId="576690D9" w14:textId="2D630D28" w:rsidR="002C796A" w:rsidRDefault="002C796A" w:rsidP="003C2499">
            <w:pPr>
              <w:rPr>
                <w:rFonts w:ascii="Arial" w:hAnsi="Arial" w:cs="Arial"/>
                <w:sz w:val="20"/>
                <w:szCs w:val="20"/>
              </w:rPr>
            </w:pPr>
            <w:r>
              <w:rPr>
                <w:rFonts w:ascii="Arial" w:hAnsi="Arial" w:cs="Arial"/>
                <w:sz w:val="20"/>
                <w:szCs w:val="20"/>
              </w:rPr>
              <w:t>11/05/2015</w:t>
            </w:r>
          </w:p>
        </w:tc>
        <w:tc>
          <w:tcPr>
            <w:tcW w:w="1192" w:type="dxa"/>
            <w:shd w:val="clear" w:color="auto" w:fill="auto"/>
          </w:tcPr>
          <w:p w14:paraId="14CFC215" w14:textId="4BFC7738" w:rsidR="002C796A" w:rsidRDefault="002C796A" w:rsidP="00AF6F0D">
            <w:pPr>
              <w:rPr>
                <w:rFonts w:ascii="Arial" w:hAnsi="Arial" w:cs="Arial"/>
                <w:sz w:val="20"/>
                <w:szCs w:val="20"/>
              </w:rPr>
            </w:pPr>
            <w:r>
              <w:rPr>
                <w:rFonts w:ascii="Arial" w:hAnsi="Arial" w:cs="Arial"/>
                <w:sz w:val="20"/>
                <w:szCs w:val="20"/>
              </w:rPr>
              <w:t>3.0</w:t>
            </w:r>
          </w:p>
        </w:tc>
        <w:tc>
          <w:tcPr>
            <w:tcW w:w="1626" w:type="dxa"/>
            <w:shd w:val="clear" w:color="auto" w:fill="auto"/>
          </w:tcPr>
          <w:p w14:paraId="01554CAA" w14:textId="7158779F" w:rsidR="002C796A" w:rsidRDefault="002C796A" w:rsidP="00AF6F0D">
            <w:pPr>
              <w:rPr>
                <w:rFonts w:ascii="Arial" w:hAnsi="Arial" w:cs="Arial"/>
                <w:sz w:val="20"/>
                <w:szCs w:val="20"/>
              </w:rPr>
            </w:pPr>
            <w:r>
              <w:rPr>
                <w:rFonts w:ascii="Arial" w:hAnsi="Arial" w:cs="Arial"/>
                <w:sz w:val="20"/>
                <w:szCs w:val="20"/>
              </w:rPr>
              <w:t>James Jarvis</w:t>
            </w:r>
          </w:p>
        </w:tc>
        <w:tc>
          <w:tcPr>
            <w:tcW w:w="4229" w:type="dxa"/>
            <w:shd w:val="clear" w:color="auto" w:fill="auto"/>
          </w:tcPr>
          <w:p w14:paraId="406ACF9A" w14:textId="33CD3ACD" w:rsidR="002C796A" w:rsidRDefault="002C796A" w:rsidP="003C2499">
            <w:pPr>
              <w:rPr>
                <w:rFonts w:ascii="Arial" w:hAnsi="Arial" w:cs="Arial"/>
                <w:sz w:val="20"/>
                <w:szCs w:val="20"/>
              </w:rPr>
            </w:pPr>
            <w:r>
              <w:rPr>
                <w:rFonts w:ascii="Arial" w:hAnsi="Arial" w:cs="Arial"/>
                <w:sz w:val="20"/>
                <w:szCs w:val="20"/>
              </w:rPr>
              <w:t xml:space="preserve">Add scope for </w:t>
            </w:r>
            <w:r w:rsidR="00FE4BBE">
              <w:rPr>
                <w:rFonts w:ascii="Arial" w:hAnsi="Arial" w:cs="Arial"/>
                <w:sz w:val="20"/>
                <w:szCs w:val="20"/>
              </w:rPr>
              <w:t>PlanManager</w:t>
            </w:r>
          </w:p>
        </w:tc>
      </w:tr>
      <w:tr w:rsidR="00E53015" w14:paraId="21DAF767" w14:textId="77777777" w:rsidTr="00953DEC">
        <w:tc>
          <w:tcPr>
            <w:tcW w:w="1589" w:type="dxa"/>
            <w:shd w:val="clear" w:color="auto" w:fill="auto"/>
          </w:tcPr>
          <w:p w14:paraId="1DA8668D" w14:textId="6851F26C" w:rsidR="00E53015" w:rsidRDefault="00E53015" w:rsidP="003C2499">
            <w:pPr>
              <w:rPr>
                <w:rFonts w:ascii="Arial" w:hAnsi="Arial" w:cs="Arial"/>
                <w:sz w:val="20"/>
                <w:szCs w:val="20"/>
              </w:rPr>
            </w:pPr>
            <w:r>
              <w:rPr>
                <w:rFonts w:ascii="Arial" w:hAnsi="Arial" w:cs="Arial"/>
                <w:sz w:val="20"/>
                <w:szCs w:val="20"/>
              </w:rPr>
              <w:t>20/5/2015</w:t>
            </w:r>
          </w:p>
        </w:tc>
        <w:tc>
          <w:tcPr>
            <w:tcW w:w="1192" w:type="dxa"/>
            <w:shd w:val="clear" w:color="auto" w:fill="auto"/>
          </w:tcPr>
          <w:p w14:paraId="6072EAF0" w14:textId="2ACE086E" w:rsidR="00E53015" w:rsidRDefault="00E53015" w:rsidP="00AF6F0D">
            <w:pPr>
              <w:rPr>
                <w:rFonts w:ascii="Arial" w:hAnsi="Arial" w:cs="Arial"/>
                <w:sz w:val="20"/>
                <w:szCs w:val="20"/>
              </w:rPr>
            </w:pPr>
            <w:r>
              <w:rPr>
                <w:rFonts w:ascii="Arial" w:hAnsi="Arial" w:cs="Arial"/>
                <w:sz w:val="20"/>
                <w:szCs w:val="20"/>
              </w:rPr>
              <w:t>3.1</w:t>
            </w:r>
          </w:p>
        </w:tc>
        <w:tc>
          <w:tcPr>
            <w:tcW w:w="1626" w:type="dxa"/>
            <w:shd w:val="clear" w:color="auto" w:fill="auto"/>
          </w:tcPr>
          <w:p w14:paraId="33ABF079" w14:textId="3D262CB8" w:rsidR="00E53015" w:rsidRDefault="00E53015" w:rsidP="00AF6F0D">
            <w:pPr>
              <w:rPr>
                <w:rFonts w:ascii="Arial" w:hAnsi="Arial" w:cs="Arial"/>
                <w:sz w:val="20"/>
                <w:szCs w:val="20"/>
              </w:rPr>
            </w:pPr>
            <w:r>
              <w:rPr>
                <w:rFonts w:ascii="Arial" w:hAnsi="Arial" w:cs="Arial"/>
                <w:sz w:val="20"/>
                <w:szCs w:val="20"/>
              </w:rPr>
              <w:t>Zaher Jamal</w:t>
            </w:r>
          </w:p>
        </w:tc>
        <w:tc>
          <w:tcPr>
            <w:tcW w:w="4229" w:type="dxa"/>
            <w:shd w:val="clear" w:color="auto" w:fill="auto"/>
          </w:tcPr>
          <w:p w14:paraId="66353263" w14:textId="65515C78" w:rsidR="00E53015" w:rsidRDefault="00E53015" w:rsidP="003C2499">
            <w:pPr>
              <w:rPr>
                <w:rFonts w:ascii="Arial" w:hAnsi="Arial" w:cs="Arial"/>
                <w:sz w:val="20"/>
                <w:szCs w:val="20"/>
              </w:rPr>
            </w:pPr>
            <w:r>
              <w:rPr>
                <w:rFonts w:ascii="Arial" w:hAnsi="Arial" w:cs="Arial"/>
                <w:sz w:val="20"/>
                <w:szCs w:val="20"/>
              </w:rPr>
              <w:t xml:space="preserve">Updates to consolidation exercise for incorporating </w:t>
            </w:r>
            <w:r w:rsidR="00FE4BBE">
              <w:rPr>
                <w:rFonts w:ascii="Arial" w:hAnsi="Arial" w:cs="Arial"/>
                <w:sz w:val="20"/>
                <w:szCs w:val="20"/>
              </w:rPr>
              <w:t>PlanManager</w:t>
            </w:r>
            <w:r w:rsidR="00C41190">
              <w:rPr>
                <w:rFonts w:ascii="Arial" w:hAnsi="Arial" w:cs="Arial"/>
                <w:sz w:val="20"/>
                <w:szCs w:val="20"/>
              </w:rPr>
              <w:t xml:space="preserve"> Homescreen and other amendments for consistency</w:t>
            </w:r>
          </w:p>
        </w:tc>
      </w:tr>
      <w:tr w:rsidR="00953DEC" w14:paraId="311D6BA6" w14:textId="77777777" w:rsidTr="00953DEC">
        <w:tc>
          <w:tcPr>
            <w:tcW w:w="1589" w:type="dxa"/>
            <w:shd w:val="clear" w:color="auto" w:fill="auto"/>
          </w:tcPr>
          <w:p w14:paraId="5B6C11BF" w14:textId="65800FDE" w:rsidR="00953DEC" w:rsidRDefault="00953DEC" w:rsidP="00953DEC">
            <w:pPr>
              <w:rPr>
                <w:rFonts w:ascii="Arial" w:hAnsi="Arial" w:cs="Arial"/>
                <w:sz w:val="20"/>
                <w:szCs w:val="20"/>
              </w:rPr>
            </w:pPr>
            <w:r>
              <w:rPr>
                <w:rFonts w:ascii="Arial" w:hAnsi="Arial" w:cs="Arial"/>
                <w:sz w:val="20"/>
                <w:szCs w:val="20"/>
              </w:rPr>
              <w:t>3/6/2015</w:t>
            </w:r>
          </w:p>
        </w:tc>
        <w:tc>
          <w:tcPr>
            <w:tcW w:w="1192" w:type="dxa"/>
            <w:shd w:val="clear" w:color="auto" w:fill="auto"/>
          </w:tcPr>
          <w:p w14:paraId="5BF1ADCB" w14:textId="7CED9E86" w:rsidR="00953DEC" w:rsidRDefault="00953DEC" w:rsidP="00953DEC">
            <w:pPr>
              <w:rPr>
                <w:rFonts w:ascii="Arial" w:hAnsi="Arial" w:cs="Arial"/>
                <w:sz w:val="20"/>
                <w:szCs w:val="20"/>
              </w:rPr>
            </w:pPr>
            <w:r>
              <w:rPr>
                <w:rFonts w:ascii="Arial" w:hAnsi="Arial" w:cs="Arial"/>
                <w:sz w:val="20"/>
                <w:szCs w:val="20"/>
              </w:rPr>
              <w:t>3.2</w:t>
            </w:r>
          </w:p>
        </w:tc>
        <w:tc>
          <w:tcPr>
            <w:tcW w:w="1626" w:type="dxa"/>
            <w:shd w:val="clear" w:color="auto" w:fill="auto"/>
          </w:tcPr>
          <w:p w14:paraId="61A53AAE" w14:textId="42E76394" w:rsidR="00953DEC" w:rsidRDefault="00953DEC" w:rsidP="00953DEC">
            <w:pPr>
              <w:rPr>
                <w:rFonts w:ascii="Arial" w:hAnsi="Arial" w:cs="Arial"/>
                <w:sz w:val="20"/>
                <w:szCs w:val="20"/>
              </w:rPr>
            </w:pPr>
            <w:r>
              <w:rPr>
                <w:rFonts w:ascii="Arial" w:hAnsi="Arial" w:cs="Arial"/>
                <w:sz w:val="20"/>
                <w:szCs w:val="20"/>
              </w:rPr>
              <w:t>Zaher Jamal</w:t>
            </w:r>
          </w:p>
        </w:tc>
        <w:tc>
          <w:tcPr>
            <w:tcW w:w="4229" w:type="dxa"/>
            <w:shd w:val="clear" w:color="auto" w:fill="auto"/>
          </w:tcPr>
          <w:p w14:paraId="1AC921AB" w14:textId="7D554F71" w:rsidR="00953DEC" w:rsidRDefault="00953DEC" w:rsidP="00953DEC">
            <w:pPr>
              <w:rPr>
                <w:rFonts w:ascii="Arial" w:hAnsi="Arial" w:cs="Arial"/>
                <w:sz w:val="20"/>
                <w:szCs w:val="20"/>
              </w:rPr>
            </w:pPr>
            <w:r>
              <w:rPr>
                <w:rFonts w:ascii="Arial" w:hAnsi="Arial" w:cs="Arial"/>
                <w:sz w:val="20"/>
                <w:szCs w:val="20"/>
              </w:rPr>
              <w:t>Updates after feedback from S. Allwood</w:t>
            </w:r>
          </w:p>
        </w:tc>
      </w:tr>
      <w:tr w:rsidR="002A4BC2" w14:paraId="3286DF71" w14:textId="77777777" w:rsidTr="00953DEC">
        <w:trPr>
          <w:ins w:id="9" w:author="Jamal, Zaher CWK" w:date="2015-06-10T10:16:00Z"/>
        </w:trPr>
        <w:tc>
          <w:tcPr>
            <w:tcW w:w="1589" w:type="dxa"/>
            <w:shd w:val="clear" w:color="auto" w:fill="auto"/>
          </w:tcPr>
          <w:p w14:paraId="4C1925C7" w14:textId="52D6CB87" w:rsidR="002A4BC2" w:rsidRDefault="00D57240" w:rsidP="00953DEC">
            <w:pPr>
              <w:rPr>
                <w:ins w:id="10" w:author="Jamal, Zaher CWK" w:date="2015-06-10T10:16:00Z"/>
                <w:rFonts w:ascii="Arial" w:hAnsi="Arial" w:cs="Arial"/>
                <w:sz w:val="20"/>
                <w:szCs w:val="20"/>
              </w:rPr>
            </w:pPr>
            <w:ins w:id="11" w:author="Jamal, Zaher CWK" w:date="2015-06-23T14:13:00Z">
              <w:r>
                <w:rPr>
                  <w:rFonts w:ascii="Arial" w:hAnsi="Arial" w:cs="Arial"/>
                  <w:sz w:val="20"/>
                  <w:szCs w:val="20"/>
                </w:rPr>
                <w:t>23</w:t>
              </w:r>
            </w:ins>
            <w:ins w:id="12" w:author="Jamal, Zaher CWK" w:date="2015-06-10T10:16:00Z">
              <w:r w:rsidR="002A4BC2">
                <w:rPr>
                  <w:rFonts w:ascii="Arial" w:hAnsi="Arial" w:cs="Arial"/>
                  <w:sz w:val="20"/>
                  <w:szCs w:val="20"/>
                </w:rPr>
                <w:t>/6/2015</w:t>
              </w:r>
            </w:ins>
          </w:p>
        </w:tc>
        <w:tc>
          <w:tcPr>
            <w:tcW w:w="1192" w:type="dxa"/>
            <w:shd w:val="clear" w:color="auto" w:fill="auto"/>
          </w:tcPr>
          <w:p w14:paraId="7BCB1E07" w14:textId="7C4AA8C3" w:rsidR="002A4BC2" w:rsidRDefault="002A4BC2" w:rsidP="00953DEC">
            <w:pPr>
              <w:rPr>
                <w:ins w:id="13" w:author="Jamal, Zaher CWK" w:date="2015-06-10T10:16:00Z"/>
                <w:rFonts w:ascii="Arial" w:hAnsi="Arial" w:cs="Arial"/>
                <w:sz w:val="20"/>
                <w:szCs w:val="20"/>
              </w:rPr>
            </w:pPr>
            <w:ins w:id="14" w:author="Jamal, Zaher CWK" w:date="2015-06-10T10:16:00Z">
              <w:r>
                <w:rPr>
                  <w:rFonts w:ascii="Arial" w:hAnsi="Arial" w:cs="Arial"/>
                  <w:sz w:val="20"/>
                  <w:szCs w:val="20"/>
                </w:rPr>
                <w:t>3.3</w:t>
              </w:r>
            </w:ins>
          </w:p>
        </w:tc>
        <w:tc>
          <w:tcPr>
            <w:tcW w:w="1626" w:type="dxa"/>
            <w:shd w:val="clear" w:color="auto" w:fill="auto"/>
          </w:tcPr>
          <w:p w14:paraId="3A4BF179" w14:textId="57393128" w:rsidR="002A4BC2" w:rsidRDefault="002A4BC2" w:rsidP="00953DEC">
            <w:pPr>
              <w:rPr>
                <w:ins w:id="15" w:author="Jamal, Zaher CWK" w:date="2015-06-10T10:16:00Z"/>
                <w:rFonts w:ascii="Arial" w:hAnsi="Arial" w:cs="Arial"/>
                <w:sz w:val="20"/>
                <w:szCs w:val="20"/>
              </w:rPr>
            </w:pPr>
            <w:ins w:id="16" w:author="Jamal, Zaher CWK" w:date="2015-06-10T10:16:00Z">
              <w:r>
                <w:rPr>
                  <w:rFonts w:ascii="Arial" w:hAnsi="Arial" w:cs="Arial"/>
                  <w:sz w:val="20"/>
                  <w:szCs w:val="20"/>
                </w:rPr>
                <w:t>Zaher Jamal</w:t>
              </w:r>
            </w:ins>
          </w:p>
        </w:tc>
        <w:tc>
          <w:tcPr>
            <w:tcW w:w="4229" w:type="dxa"/>
            <w:shd w:val="clear" w:color="auto" w:fill="auto"/>
          </w:tcPr>
          <w:p w14:paraId="4DD6E0C9" w14:textId="77777777" w:rsidR="002A4BC2" w:rsidRPr="00C22C9E" w:rsidRDefault="002A4BC2">
            <w:pPr>
              <w:pStyle w:val="ListParagraph"/>
              <w:numPr>
                <w:ilvl w:val="0"/>
                <w:numId w:val="232"/>
              </w:numPr>
              <w:rPr>
                <w:ins w:id="17" w:author="Jamal, Zaher CWK" w:date="2015-06-16T10:23:00Z"/>
                <w:rFonts w:cs="Arial"/>
                <w:sz w:val="20"/>
                <w:szCs w:val="20"/>
                <w:rPrChange w:id="18" w:author="Jamal, Zaher CWK" w:date="2015-06-16T10:24:00Z">
                  <w:rPr>
                    <w:ins w:id="19" w:author="Jamal, Zaher CWK" w:date="2015-06-16T10:23:00Z"/>
                  </w:rPr>
                </w:rPrChange>
              </w:rPr>
              <w:pPrChange w:id="20" w:author="Jamal, Zaher CWK" w:date="2015-06-16T10:24:00Z">
                <w:pPr/>
              </w:pPrChange>
            </w:pPr>
            <w:ins w:id="21" w:author="Jamal, Zaher CWK" w:date="2015-06-10T10:16:00Z">
              <w:r w:rsidRPr="00C22C9E">
                <w:rPr>
                  <w:rFonts w:cs="Arial"/>
                  <w:sz w:val="20"/>
                  <w:szCs w:val="20"/>
                  <w:rPrChange w:id="22" w:author="Jamal, Zaher CWK" w:date="2015-06-16T10:24:00Z">
                    <w:rPr/>
                  </w:rPrChange>
                </w:rPr>
                <w:t>Updates after receiving feedback from L. Bristowe</w:t>
              </w:r>
            </w:ins>
          </w:p>
          <w:p w14:paraId="7843A2BF" w14:textId="77777777" w:rsidR="00C22C9E" w:rsidRDefault="00C22C9E">
            <w:pPr>
              <w:pStyle w:val="ListParagraph"/>
              <w:numPr>
                <w:ilvl w:val="0"/>
                <w:numId w:val="232"/>
              </w:numPr>
              <w:rPr>
                <w:ins w:id="23" w:author="Jamal, Zaher CWK" w:date="2015-06-23T14:12:00Z"/>
                <w:rFonts w:cs="Arial"/>
                <w:sz w:val="20"/>
                <w:szCs w:val="20"/>
              </w:rPr>
              <w:pPrChange w:id="24" w:author="Jamal, Zaher CWK" w:date="2015-06-16T10:24:00Z">
                <w:pPr/>
              </w:pPrChange>
            </w:pPr>
            <w:ins w:id="25" w:author="Jamal, Zaher CWK" w:date="2015-06-16T10:23:00Z">
              <w:r w:rsidRPr="00C22C9E">
                <w:rPr>
                  <w:rFonts w:cs="Arial"/>
                  <w:sz w:val="20"/>
                  <w:szCs w:val="20"/>
                  <w:rPrChange w:id="26" w:author="Jamal, Zaher CWK" w:date="2015-06-16T10:24:00Z">
                    <w:rPr/>
                  </w:rPrChange>
                </w:rPr>
                <w:t>Removal of Report PMUC056 Standard Reports – Plan SLA</w:t>
              </w:r>
            </w:ins>
          </w:p>
          <w:p w14:paraId="28BD1B97" w14:textId="77777777" w:rsidR="00D57240" w:rsidRDefault="00D57240">
            <w:pPr>
              <w:pStyle w:val="ListParagraph"/>
              <w:numPr>
                <w:ilvl w:val="0"/>
                <w:numId w:val="232"/>
              </w:numPr>
              <w:rPr>
                <w:ins w:id="27" w:author="Jamal, Zaher CWK" w:date="2015-06-23T15:15:00Z"/>
                <w:rFonts w:cs="Arial"/>
                <w:sz w:val="20"/>
                <w:szCs w:val="20"/>
              </w:rPr>
              <w:pPrChange w:id="28" w:author="Jamal, Zaher CWK" w:date="2015-06-16T10:24:00Z">
                <w:pPr/>
              </w:pPrChange>
            </w:pPr>
            <w:ins w:id="29" w:author="Jamal, Zaher CWK" w:date="2015-06-23T14:12:00Z">
              <w:r>
                <w:rPr>
                  <w:rFonts w:cs="Arial"/>
                  <w:sz w:val="20"/>
                  <w:szCs w:val="20"/>
                </w:rPr>
                <w:t xml:space="preserve">Update to PMUC010 </w:t>
              </w:r>
            </w:ins>
            <w:ins w:id="30" w:author="Jamal, Zaher CWK" w:date="2015-06-23T14:13:00Z">
              <w:r>
                <w:rPr>
                  <w:rFonts w:cs="Arial"/>
                  <w:sz w:val="20"/>
                  <w:szCs w:val="20"/>
                </w:rPr>
                <w:t>–</w:t>
              </w:r>
            </w:ins>
            <w:ins w:id="31" w:author="Jamal, Zaher CWK" w:date="2015-06-23T14:12:00Z">
              <w:r>
                <w:rPr>
                  <w:rFonts w:cs="Arial"/>
                  <w:sz w:val="20"/>
                  <w:szCs w:val="20"/>
                </w:rPr>
                <w:t xml:space="preserve"> Create/</w:t>
              </w:r>
            </w:ins>
            <w:ins w:id="32" w:author="Jamal, Zaher CWK" w:date="2015-06-23T14:13:00Z">
              <w:r>
                <w:rPr>
                  <w:rFonts w:cs="Arial"/>
                  <w:sz w:val="20"/>
                  <w:szCs w:val="20"/>
                </w:rPr>
                <w:t>Edit User to allow association of User to a Role.</w:t>
              </w:r>
            </w:ins>
          </w:p>
          <w:p w14:paraId="0E7B7D69" w14:textId="7A69A8C3" w:rsidR="00921F8A" w:rsidRPr="00C22C9E" w:rsidRDefault="00921F8A">
            <w:pPr>
              <w:pStyle w:val="ListParagraph"/>
              <w:numPr>
                <w:ilvl w:val="0"/>
                <w:numId w:val="232"/>
              </w:numPr>
              <w:rPr>
                <w:ins w:id="33" w:author="Jamal, Zaher CWK" w:date="2015-06-10T10:16:00Z"/>
                <w:rFonts w:cs="Arial"/>
                <w:sz w:val="20"/>
                <w:szCs w:val="20"/>
                <w:rPrChange w:id="34" w:author="Jamal, Zaher CWK" w:date="2015-06-16T10:24:00Z">
                  <w:rPr>
                    <w:ins w:id="35" w:author="Jamal, Zaher CWK" w:date="2015-06-10T10:16:00Z"/>
                  </w:rPr>
                </w:rPrChange>
              </w:rPr>
              <w:pPrChange w:id="36" w:author="Jamal, Zaher CWK" w:date="2015-06-16T10:24:00Z">
                <w:pPr/>
              </w:pPrChange>
            </w:pPr>
            <w:ins w:id="37" w:author="Jamal, Zaher CWK" w:date="2015-06-23T15:15:00Z">
              <w:r>
                <w:rPr>
                  <w:rFonts w:cs="Arial"/>
                  <w:sz w:val="20"/>
                  <w:szCs w:val="20"/>
                </w:rPr>
                <w:t>Addition of new PMUC074 Role User Maintenance</w:t>
              </w:r>
            </w:ins>
          </w:p>
        </w:tc>
      </w:tr>
    </w:tbl>
    <w:p w14:paraId="44BBFFEA" w14:textId="77777777" w:rsidR="001E06F1" w:rsidRPr="001E06F1" w:rsidRDefault="001E06F1" w:rsidP="00AF6F0D"/>
    <w:p w14:paraId="7B557DCF" w14:textId="77777777" w:rsidR="00286C02" w:rsidRDefault="00DF5EB6" w:rsidP="00AF6F0D">
      <w:pPr>
        <w:jc w:val="right"/>
      </w:pPr>
      <w:r>
        <w:br w:type="page"/>
      </w:r>
    </w:p>
    <w:p w14:paraId="19C86B2F" w14:textId="77777777" w:rsidR="00DF5EB6" w:rsidRDefault="00DF5EB6" w:rsidP="00AF6F0D"/>
    <w:p w14:paraId="38C49CA7" w14:textId="77777777" w:rsidR="00DF5EB6" w:rsidRDefault="00DF5EB6" w:rsidP="00AF6F0D">
      <w:pPr>
        <w:pStyle w:val="Heading1"/>
        <w:ind w:left="0" w:firstLine="0"/>
      </w:pPr>
      <w:bookmarkStart w:id="38" w:name="_Toc209243833"/>
      <w:bookmarkStart w:id="39" w:name="_Toc209243951"/>
      <w:bookmarkStart w:id="40" w:name="_Toc210721267"/>
      <w:bookmarkStart w:id="41" w:name="_Toc210721307"/>
      <w:bookmarkStart w:id="42" w:name="_Toc398629122"/>
      <w:bookmarkStart w:id="43" w:name="_Toc422841997"/>
      <w:r>
        <w:t>Contents</w:t>
      </w:r>
      <w:bookmarkEnd w:id="38"/>
      <w:bookmarkEnd w:id="39"/>
      <w:bookmarkEnd w:id="40"/>
      <w:bookmarkEnd w:id="41"/>
      <w:bookmarkEnd w:id="42"/>
      <w:bookmarkEnd w:id="43"/>
    </w:p>
    <w:p w14:paraId="69BA7D72" w14:textId="77777777" w:rsidR="008B3A4A" w:rsidRDefault="008B3A4A" w:rsidP="00AF6F0D"/>
    <w:p w14:paraId="5DFD1FB3" w14:textId="77777777" w:rsidR="00EC50B8" w:rsidRDefault="00442B7D">
      <w:pPr>
        <w:pStyle w:val="TOC1"/>
        <w:tabs>
          <w:tab w:val="left" w:pos="480"/>
          <w:tab w:val="right" w:leader="dot" w:pos="8636"/>
        </w:tabs>
        <w:rPr>
          <w:rFonts w:asciiTheme="minorHAnsi" w:eastAsiaTheme="minorEastAsia" w:hAnsiTheme="minorHAnsi" w:cstheme="minorBidi"/>
          <w:b w:val="0"/>
          <w:bCs w:val="0"/>
          <w:noProof/>
          <w:sz w:val="22"/>
          <w:szCs w:val="22"/>
          <w:lang w:eastAsia="en-GB"/>
        </w:rPr>
      </w:pPr>
      <w:r>
        <w:fldChar w:fldCharType="begin"/>
      </w:r>
      <w:r>
        <w:instrText xml:space="preserve"> TOC \o "1-3" \h \z \u </w:instrText>
      </w:r>
      <w:r>
        <w:fldChar w:fldCharType="separate"/>
      </w:r>
      <w:hyperlink w:anchor="_Toc422841996" w:history="1">
        <w:r w:rsidR="00EC50B8" w:rsidRPr="00BE2F3B">
          <w:rPr>
            <w:rStyle w:val="Hyperlink"/>
            <w:noProof/>
          </w:rPr>
          <w:t>1</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Revision History</w:t>
        </w:r>
        <w:r w:rsidR="00EC50B8">
          <w:rPr>
            <w:noProof/>
            <w:webHidden/>
          </w:rPr>
          <w:tab/>
        </w:r>
        <w:r w:rsidR="00EC50B8">
          <w:rPr>
            <w:noProof/>
            <w:webHidden/>
          </w:rPr>
          <w:fldChar w:fldCharType="begin"/>
        </w:r>
        <w:r w:rsidR="00EC50B8">
          <w:rPr>
            <w:noProof/>
            <w:webHidden/>
          </w:rPr>
          <w:instrText xml:space="preserve"> PAGEREF _Toc422841996 \h </w:instrText>
        </w:r>
        <w:r w:rsidR="00EC50B8">
          <w:rPr>
            <w:noProof/>
            <w:webHidden/>
          </w:rPr>
        </w:r>
        <w:r w:rsidR="00EC50B8">
          <w:rPr>
            <w:noProof/>
            <w:webHidden/>
          </w:rPr>
          <w:fldChar w:fldCharType="separate"/>
        </w:r>
        <w:r w:rsidR="00EC50B8">
          <w:rPr>
            <w:noProof/>
            <w:webHidden/>
          </w:rPr>
          <w:t>2</w:t>
        </w:r>
        <w:r w:rsidR="00EC50B8">
          <w:rPr>
            <w:noProof/>
            <w:webHidden/>
          </w:rPr>
          <w:fldChar w:fldCharType="end"/>
        </w:r>
      </w:hyperlink>
    </w:p>
    <w:p w14:paraId="52B5EC0B"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1997" w:history="1">
        <w:r w:rsidR="00EC50B8" w:rsidRPr="00BE2F3B">
          <w:rPr>
            <w:rStyle w:val="Hyperlink"/>
            <w:noProof/>
          </w:rPr>
          <w:t>2</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Contents</w:t>
        </w:r>
        <w:r w:rsidR="00EC50B8">
          <w:rPr>
            <w:noProof/>
            <w:webHidden/>
          </w:rPr>
          <w:tab/>
        </w:r>
        <w:r w:rsidR="00EC50B8">
          <w:rPr>
            <w:noProof/>
            <w:webHidden/>
          </w:rPr>
          <w:fldChar w:fldCharType="begin"/>
        </w:r>
        <w:r w:rsidR="00EC50B8">
          <w:rPr>
            <w:noProof/>
            <w:webHidden/>
          </w:rPr>
          <w:instrText xml:space="preserve"> PAGEREF _Toc422841997 \h </w:instrText>
        </w:r>
        <w:r w:rsidR="00EC50B8">
          <w:rPr>
            <w:noProof/>
            <w:webHidden/>
          </w:rPr>
        </w:r>
        <w:r w:rsidR="00EC50B8">
          <w:rPr>
            <w:noProof/>
            <w:webHidden/>
          </w:rPr>
          <w:fldChar w:fldCharType="separate"/>
        </w:r>
        <w:r w:rsidR="00EC50B8">
          <w:rPr>
            <w:noProof/>
            <w:webHidden/>
          </w:rPr>
          <w:t>3</w:t>
        </w:r>
        <w:r w:rsidR="00EC50B8">
          <w:rPr>
            <w:noProof/>
            <w:webHidden/>
          </w:rPr>
          <w:fldChar w:fldCharType="end"/>
        </w:r>
      </w:hyperlink>
    </w:p>
    <w:p w14:paraId="282D4FEB"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1998" w:history="1">
        <w:r w:rsidR="00EC50B8" w:rsidRPr="00BE2F3B">
          <w:rPr>
            <w:rStyle w:val="Hyperlink"/>
            <w:noProof/>
          </w:rPr>
          <w:t>3</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Review/Sign Off</w:t>
        </w:r>
        <w:r w:rsidR="00EC50B8">
          <w:rPr>
            <w:noProof/>
            <w:webHidden/>
          </w:rPr>
          <w:tab/>
        </w:r>
        <w:r w:rsidR="00EC50B8">
          <w:rPr>
            <w:noProof/>
            <w:webHidden/>
          </w:rPr>
          <w:fldChar w:fldCharType="begin"/>
        </w:r>
        <w:r w:rsidR="00EC50B8">
          <w:rPr>
            <w:noProof/>
            <w:webHidden/>
          </w:rPr>
          <w:instrText xml:space="preserve"> PAGEREF _Toc422841998 \h </w:instrText>
        </w:r>
        <w:r w:rsidR="00EC50B8">
          <w:rPr>
            <w:noProof/>
            <w:webHidden/>
          </w:rPr>
        </w:r>
        <w:r w:rsidR="00EC50B8">
          <w:rPr>
            <w:noProof/>
            <w:webHidden/>
          </w:rPr>
          <w:fldChar w:fldCharType="separate"/>
        </w:r>
        <w:r w:rsidR="00EC50B8">
          <w:rPr>
            <w:noProof/>
            <w:webHidden/>
          </w:rPr>
          <w:t>6</w:t>
        </w:r>
        <w:r w:rsidR="00EC50B8">
          <w:rPr>
            <w:noProof/>
            <w:webHidden/>
          </w:rPr>
          <w:fldChar w:fldCharType="end"/>
        </w:r>
      </w:hyperlink>
    </w:p>
    <w:p w14:paraId="6D5FAFC1"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1999" w:history="1">
        <w:r w:rsidR="00EC50B8" w:rsidRPr="00BE2F3B">
          <w:rPr>
            <w:rStyle w:val="Hyperlink"/>
            <w:noProof/>
          </w:rPr>
          <w:t>4</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PlanManager</w:t>
        </w:r>
        <w:r w:rsidR="00EC50B8">
          <w:rPr>
            <w:noProof/>
            <w:webHidden/>
          </w:rPr>
          <w:tab/>
        </w:r>
        <w:r w:rsidR="00EC50B8">
          <w:rPr>
            <w:noProof/>
            <w:webHidden/>
          </w:rPr>
          <w:fldChar w:fldCharType="begin"/>
        </w:r>
        <w:r w:rsidR="00EC50B8">
          <w:rPr>
            <w:noProof/>
            <w:webHidden/>
          </w:rPr>
          <w:instrText xml:space="preserve"> PAGEREF _Toc422841999 \h </w:instrText>
        </w:r>
        <w:r w:rsidR="00EC50B8">
          <w:rPr>
            <w:noProof/>
            <w:webHidden/>
          </w:rPr>
        </w:r>
        <w:r w:rsidR="00EC50B8">
          <w:rPr>
            <w:noProof/>
            <w:webHidden/>
          </w:rPr>
          <w:fldChar w:fldCharType="separate"/>
        </w:r>
        <w:r w:rsidR="00EC50B8">
          <w:rPr>
            <w:noProof/>
            <w:webHidden/>
          </w:rPr>
          <w:t>7</w:t>
        </w:r>
        <w:r w:rsidR="00EC50B8">
          <w:rPr>
            <w:noProof/>
            <w:webHidden/>
          </w:rPr>
          <w:fldChar w:fldCharType="end"/>
        </w:r>
      </w:hyperlink>
    </w:p>
    <w:p w14:paraId="0AE66099"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00" w:history="1">
        <w:r w:rsidR="00EC50B8" w:rsidRPr="00BE2F3B">
          <w:rPr>
            <w:rStyle w:val="Hyperlink"/>
            <w:noProof/>
            <w14:scene3d>
              <w14:camera w14:prst="orthographicFront"/>
              <w14:lightRig w14:rig="threePt" w14:dir="t">
                <w14:rot w14:lat="0" w14:lon="0" w14:rev="0"/>
              </w14:lightRig>
            </w14:scene3d>
          </w:rPr>
          <w:t>4.1</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Introduction</w:t>
        </w:r>
        <w:r w:rsidR="00EC50B8">
          <w:rPr>
            <w:noProof/>
            <w:webHidden/>
          </w:rPr>
          <w:tab/>
        </w:r>
        <w:r w:rsidR="00EC50B8">
          <w:rPr>
            <w:noProof/>
            <w:webHidden/>
          </w:rPr>
          <w:fldChar w:fldCharType="begin"/>
        </w:r>
        <w:r w:rsidR="00EC50B8">
          <w:rPr>
            <w:noProof/>
            <w:webHidden/>
          </w:rPr>
          <w:instrText xml:space="preserve"> PAGEREF _Toc422842000 \h </w:instrText>
        </w:r>
        <w:r w:rsidR="00EC50B8">
          <w:rPr>
            <w:noProof/>
            <w:webHidden/>
          </w:rPr>
        </w:r>
        <w:r w:rsidR="00EC50B8">
          <w:rPr>
            <w:noProof/>
            <w:webHidden/>
          </w:rPr>
          <w:fldChar w:fldCharType="separate"/>
        </w:r>
        <w:r w:rsidR="00EC50B8">
          <w:rPr>
            <w:noProof/>
            <w:webHidden/>
          </w:rPr>
          <w:t>7</w:t>
        </w:r>
        <w:r w:rsidR="00EC50B8">
          <w:rPr>
            <w:noProof/>
            <w:webHidden/>
          </w:rPr>
          <w:fldChar w:fldCharType="end"/>
        </w:r>
      </w:hyperlink>
    </w:p>
    <w:p w14:paraId="43148D32"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01" w:history="1">
        <w:r w:rsidR="00EC50B8" w:rsidRPr="00BE2F3B">
          <w:rPr>
            <w:rStyle w:val="Hyperlink"/>
            <w:noProof/>
            <w14:scene3d>
              <w14:camera w14:prst="orthographicFront"/>
              <w14:lightRig w14:rig="threePt" w14:dir="t">
                <w14:rot w14:lat="0" w14:lon="0" w14:rev="0"/>
              </w14:lightRig>
            </w14:scene3d>
          </w:rPr>
          <w:t>4.2</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Scope</w:t>
        </w:r>
        <w:r w:rsidR="00EC50B8">
          <w:rPr>
            <w:noProof/>
            <w:webHidden/>
          </w:rPr>
          <w:tab/>
        </w:r>
        <w:r w:rsidR="00EC50B8">
          <w:rPr>
            <w:noProof/>
            <w:webHidden/>
          </w:rPr>
          <w:fldChar w:fldCharType="begin"/>
        </w:r>
        <w:r w:rsidR="00EC50B8">
          <w:rPr>
            <w:noProof/>
            <w:webHidden/>
          </w:rPr>
          <w:instrText xml:space="preserve"> PAGEREF _Toc422842001 \h </w:instrText>
        </w:r>
        <w:r w:rsidR="00EC50B8">
          <w:rPr>
            <w:noProof/>
            <w:webHidden/>
          </w:rPr>
        </w:r>
        <w:r w:rsidR="00EC50B8">
          <w:rPr>
            <w:noProof/>
            <w:webHidden/>
          </w:rPr>
          <w:fldChar w:fldCharType="separate"/>
        </w:r>
        <w:r w:rsidR="00EC50B8">
          <w:rPr>
            <w:noProof/>
            <w:webHidden/>
          </w:rPr>
          <w:t>8</w:t>
        </w:r>
        <w:r w:rsidR="00EC50B8">
          <w:rPr>
            <w:noProof/>
            <w:webHidden/>
          </w:rPr>
          <w:fldChar w:fldCharType="end"/>
        </w:r>
      </w:hyperlink>
    </w:p>
    <w:p w14:paraId="0679992D"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2" w:history="1">
        <w:r w:rsidR="00EC50B8" w:rsidRPr="00BE2F3B">
          <w:rPr>
            <w:rStyle w:val="Hyperlink"/>
            <w:noProof/>
          </w:rPr>
          <w:t>4.2.1</w:t>
        </w:r>
        <w:r w:rsidR="00EC50B8">
          <w:rPr>
            <w:rFonts w:asciiTheme="minorHAnsi" w:eastAsiaTheme="minorEastAsia" w:hAnsiTheme="minorHAnsi" w:cstheme="minorBidi"/>
            <w:noProof/>
            <w:sz w:val="22"/>
            <w:szCs w:val="22"/>
            <w:lang w:eastAsia="en-GB"/>
          </w:rPr>
          <w:tab/>
        </w:r>
        <w:r w:rsidR="00EC50B8" w:rsidRPr="00BE2F3B">
          <w:rPr>
            <w:rStyle w:val="Hyperlink"/>
            <w:noProof/>
          </w:rPr>
          <w:t>In Scope</w:t>
        </w:r>
        <w:r w:rsidR="00EC50B8">
          <w:rPr>
            <w:noProof/>
            <w:webHidden/>
          </w:rPr>
          <w:tab/>
        </w:r>
        <w:r w:rsidR="00EC50B8">
          <w:rPr>
            <w:noProof/>
            <w:webHidden/>
          </w:rPr>
          <w:fldChar w:fldCharType="begin"/>
        </w:r>
        <w:r w:rsidR="00EC50B8">
          <w:rPr>
            <w:noProof/>
            <w:webHidden/>
          </w:rPr>
          <w:instrText xml:space="preserve"> PAGEREF _Toc422842002 \h </w:instrText>
        </w:r>
        <w:r w:rsidR="00EC50B8">
          <w:rPr>
            <w:noProof/>
            <w:webHidden/>
          </w:rPr>
        </w:r>
        <w:r w:rsidR="00EC50B8">
          <w:rPr>
            <w:noProof/>
            <w:webHidden/>
          </w:rPr>
          <w:fldChar w:fldCharType="separate"/>
        </w:r>
        <w:r w:rsidR="00EC50B8">
          <w:rPr>
            <w:noProof/>
            <w:webHidden/>
          </w:rPr>
          <w:t>8</w:t>
        </w:r>
        <w:r w:rsidR="00EC50B8">
          <w:rPr>
            <w:noProof/>
            <w:webHidden/>
          </w:rPr>
          <w:fldChar w:fldCharType="end"/>
        </w:r>
      </w:hyperlink>
    </w:p>
    <w:p w14:paraId="01F5F6F1"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3" w:history="1">
        <w:r w:rsidR="00EC50B8" w:rsidRPr="00BE2F3B">
          <w:rPr>
            <w:rStyle w:val="Hyperlink"/>
            <w:noProof/>
          </w:rPr>
          <w:t>4.2.2</w:t>
        </w:r>
        <w:r w:rsidR="00EC50B8">
          <w:rPr>
            <w:rFonts w:asciiTheme="minorHAnsi" w:eastAsiaTheme="minorEastAsia" w:hAnsiTheme="minorHAnsi" w:cstheme="minorBidi"/>
            <w:noProof/>
            <w:sz w:val="22"/>
            <w:szCs w:val="22"/>
            <w:lang w:eastAsia="en-GB"/>
          </w:rPr>
          <w:tab/>
        </w:r>
        <w:r w:rsidR="00EC50B8" w:rsidRPr="00BE2F3B">
          <w:rPr>
            <w:rStyle w:val="Hyperlink"/>
            <w:noProof/>
          </w:rPr>
          <w:t>Out of Scope</w:t>
        </w:r>
        <w:r w:rsidR="00EC50B8">
          <w:rPr>
            <w:noProof/>
            <w:webHidden/>
          </w:rPr>
          <w:tab/>
        </w:r>
        <w:r w:rsidR="00EC50B8">
          <w:rPr>
            <w:noProof/>
            <w:webHidden/>
          </w:rPr>
          <w:fldChar w:fldCharType="begin"/>
        </w:r>
        <w:r w:rsidR="00EC50B8">
          <w:rPr>
            <w:noProof/>
            <w:webHidden/>
          </w:rPr>
          <w:instrText xml:space="preserve"> PAGEREF _Toc422842003 \h </w:instrText>
        </w:r>
        <w:r w:rsidR="00EC50B8">
          <w:rPr>
            <w:noProof/>
            <w:webHidden/>
          </w:rPr>
        </w:r>
        <w:r w:rsidR="00EC50B8">
          <w:rPr>
            <w:noProof/>
            <w:webHidden/>
          </w:rPr>
          <w:fldChar w:fldCharType="separate"/>
        </w:r>
        <w:r w:rsidR="00EC50B8">
          <w:rPr>
            <w:noProof/>
            <w:webHidden/>
          </w:rPr>
          <w:t>9</w:t>
        </w:r>
        <w:r w:rsidR="00EC50B8">
          <w:rPr>
            <w:noProof/>
            <w:webHidden/>
          </w:rPr>
          <w:fldChar w:fldCharType="end"/>
        </w:r>
      </w:hyperlink>
    </w:p>
    <w:p w14:paraId="540F39BE"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2004" w:history="1">
        <w:r w:rsidR="00EC50B8" w:rsidRPr="00BE2F3B">
          <w:rPr>
            <w:rStyle w:val="Hyperlink"/>
            <w:noProof/>
          </w:rPr>
          <w:t>5</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Use Case Packages</w:t>
        </w:r>
        <w:r w:rsidR="00EC50B8">
          <w:rPr>
            <w:noProof/>
            <w:webHidden/>
          </w:rPr>
          <w:tab/>
        </w:r>
        <w:r w:rsidR="00EC50B8">
          <w:rPr>
            <w:noProof/>
            <w:webHidden/>
          </w:rPr>
          <w:fldChar w:fldCharType="begin"/>
        </w:r>
        <w:r w:rsidR="00EC50B8">
          <w:rPr>
            <w:noProof/>
            <w:webHidden/>
          </w:rPr>
          <w:instrText xml:space="preserve"> PAGEREF _Toc422842004 \h </w:instrText>
        </w:r>
        <w:r w:rsidR="00EC50B8">
          <w:rPr>
            <w:noProof/>
            <w:webHidden/>
          </w:rPr>
        </w:r>
        <w:r w:rsidR="00EC50B8">
          <w:rPr>
            <w:noProof/>
            <w:webHidden/>
          </w:rPr>
          <w:fldChar w:fldCharType="separate"/>
        </w:r>
        <w:r w:rsidR="00EC50B8">
          <w:rPr>
            <w:noProof/>
            <w:webHidden/>
          </w:rPr>
          <w:t>10</w:t>
        </w:r>
        <w:r w:rsidR="00EC50B8">
          <w:rPr>
            <w:noProof/>
            <w:webHidden/>
          </w:rPr>
          <w:fldChar w:fldCharType="end"/>
        </w:r>
      </w:hyperlink>
    </w:p>
    <w:p w14:paraId="6726FEB9"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05" w:history="1">
        <w:r w:rsidR="00EC50B8" w:rsidRPr="00BE2F3B">
          <w:rPr>
            <w:rStyle w:val="Hyperlink"/>
            <w:noProof/>
            <w14:scene3d>
              <w14:camera w14:prst="orthographicFront"/>
              <w14:lightRig w14:rig="threePt" w14:dir="t">
                <w14:rot w14:lat="0" w14:lon="0" w14:rev="0"/>
              </w14:lightRig>
            </w14:scene3d>
          </w:rPr>
          <w:t>5.1</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Access and Security</w:t>
        </w:r>
        <w:r w:rsidR="00EC50B8">
          <w:rPr>
            <w:noProof/>
            <w:webHidden/>
          </w:rPr>
          <w:tab/>
        </w:r>
        <w:r w:rsidR="00EC50B8">
          <w:rPr>
            <w:noProof/>
            <w:webHidden/>
          </w:rPr>
          <w:fldChar w:fldCharType="begin"/>
        </w:r>
        <w:r w:rsidR="00EC50B8">
          <w:rPr>
            <w:noProof/>
            <w:webHidden/>
          </w:rPr>
          <w:instrText xml:space="preserve"> PAGEREF _Toc422842005 \h </w:instrText>
        </w:r>
        <w:r w:rsidR="00EC50B8">
          <w:rPr>
            <w:noProof/>
            <w:webHidden/>
          </w:rPr>
        </w:r>
        <w:r w:rsidR="00EC50B8">
          <w:rPr>
            <w:noProof/>
            <w:webHidden/>
          </w:rPr>
          <w:fldChar w:fldCharType="separate"/>
        </w:r>
        <w:r w:rsidR="00EC50B8">
          <w:rPr>
            <w:noProof/>
            <w:webHidden/>
          </w:rPr>
          <w:t>11</w:t>
        </w:r>
        <w:r w:rsidR="00EC50B8">
          <w:rPr>
            <w:noProof/>
            <w:webHidden/>
          </w:rPr>
          <w:fldChar w:fldCharType="end"/>
        </w:r>
      </w:hyperlink>
    </w:p>
    <w:p w14:paraId="5E06E1B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6" w:history="1">
        <w:r w:rsidR="00EC50B8" w:rsidRPr="00BE2F3B">
          <w:rPr>
            <w:rStyle w:val="Hyperlink"/>
            <w:noProof/>
          </w:rPr>
          <w:t>5.1.1</w:t>
        </w:r>
        <w:r w:rsidR="00EC50B8">
          <w:rPr>
            <w:rFonts w:asciiTheme="minorHAnsi" w:eastAsiaTheme="minorEastAsia" w:hAnsiTheme="minorHAnsi" w:cstheme="minorBidi"/>
            <w:noProof/>
            <w:sz w:val="22"/>
            <w:szCs w:val="22"/>
            <w:lang w:eastAsia="en-GB"/>
          </w:rPr>
          <w:tab/>
        </w:r>
        <w:r w:rsidR="00EC50B8" w:rsidRPr="00BE2F3B">
          <w:rPr>
            <w:rStyle w:val="Hyperlink"/>
            <w:noProof/>
          </w:rPr>
          <w:t>PMUC001 – Login</w:t>
        </w:r>
        <w:r w:rsidR="00EC50B8">
          <w:rPr>
            <w:noProof/>
            <w:webHidden/>
          </w:rPr>
          <w:tab/>
        </w:r>
        <w:r w:rsidR="00EC50B8">
          <w:rPr>
            <w:noProof/>
            <w:webHidden/>
          </w:rPr>
          <w:fldChar w:fldCharType="begin"/>
        </w:r>
        <w:r w:rsidR="00EC50B8">
          <w:rPr>
            <w:noProof/>
            <w:webHidden/>
          </w:rPr>
          <w:instrText xml:space="preserve"> PAGEREF _Toc422842006 \h </w:instrText>
        </w:r>
        <w:r w:rsidR="00EC50B8">
          <w:rPr>
            <w:noProof/>
            <w:webHidden/>
          </w:rPr>
        </w:r>
        <w:r w:rsidR="00EC50B8">
          <w:rPr>
            <w:noProof/>
            <w:webHidden/>
          </w:rPr>
          <w:fldChar w:fldCharType="separate"/>
        </w:r>
        <w:r w:rsidR="00EC50B8">
          <w:rPr>
            <w:noProof/>
            <w:webHidden/>
          </w:rPr>
          <w:t>12</w:t>
        </w:r>
        <w:r w:rsidR="00EC50B8">
          <w:rPr>
            <w:noProof/>
            <w:webHidden/>
          </w:rPr>
          <w:fldChar w:fldCharType="end"/>
        </w:r>
      </w:hyperlink>
    </w:p>
    <w:p w14:paraId="490EE407"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7" w:history="1">
        <w:r w:rsidR="00EC50B8" w:rsidRPr="00BE2F3B">
          <w:rPr>
            <w:rStyle w:val="Hyperlink"/>
            <w:noProof/>
          </w:rPr>
          <w:t>5.1.2</w:t>
        </w:r>
        <w:r w:rsidR="00EC50B8">
          <w:rPr>
            <w:rFonts w:asciiTheme="minorHAnsi" w:eastAsiaTheme="minorEastAsia" w:hAnsiTheme="minorHAnsi" w:cstheme="minorBidi"/>
            <w:noProof/>
            <w:sz w:val="22"/>
            <w:szCs w:val="22"/>
            <w:lang w:eastAsia="en-GB"/>
          </w:rPr>
          <w:tab/>
        </w:r>
        <w:r w:rsidR="00EC50B8" w:rsidRPr="00BE2F3B">
          <w:rPr>
            <w:rStyle w:val="Hyperlink"/>
            <w:noProof/>
          </w:rPr>
          <w:t>PMUC002 – Authenticate User</w:t>
        </w:r>
        <w:r w:rsidR="00EC50B8">
          <w:rPr>
            <w:noProof/>
            <w:webHidden/>
          </w:rPr>
          <w:tab/>
        </w:r>
        <w:r w:rsidR="00EC50B8">
          <w:rPr>
            <w:noProof/>
            <w:webHidden/>
          </w:rPr>
          <w:fldChar w:fldCharType="begin"/>
        </w:r>
        <w:r w:rsidR="00EC50B8">
          <w:rPr>
            <w:noProof/>
            <w:webHidden/>
          </w:rPr>
          <w:instrText xml:space="preserve"> PAGEREF _Toc422842007 \h </w:instrText>
        </w:r>
        <w:r w:rsidR="00EC50B8">
          <w:rPr>
            <w:noProof/>
            <w:webHidden/>
          </w:rPr>
        </w:r>
        <w:r w:rsidR="00EC50B8">
          <w:rPr>
            <w:noProof/>
            <w:webHidden/>
          </w:rPr>
          <w:fldChar w:fldCharType="separate"/>
        </w:r>
        <w:r w:rsidR="00EC50B8">
          <w:rPr>
            <w:noProof/>
            <w:webHidden/>
          </w:rPr>
          <w:t>15</w:t>
        </w:r>
        <w:r w:rsidR="00EC50B8">
          <w:rPr>
            <w:noProof/>
            <w:webHidden/>
          </w:rPr>
          <w:fldChar w:fldCharType="end"/>
        </w:r>
      </w:hyperlink>
    </w:p>
    <w:p w14:paraId="5B4ECE9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8" w:history="1">
        <w:r w:rsidR="00EC50B8" w:rsidRPr="00BE2F3B">
          <w:rPr>
            <w:rStyle w:val="Hyperlink"/>
            <w:noProof/>
          </w:rPr>
          <w:t>5.1.3</w:t>
        </w:r>
        <w:r w:rsidR="00EC50B8">
          <w:rPr>
            <w:rFonts w:asciiTheme="minorHAnsi" w:eastAsiaTheme="minorEastAsia" w:hAnsiTheme="minorHAnsi" w:cstheme="minorBidi"/>
            <w:noProof/>
            <w:sz w:val="22"/>
            <w:szCs w:val="22"/>
            <w:lang w:eastAsia="en-GB"/>
          </w:rPr>
          <w:tab/>
        </w:r>
        <w:r w:rsidR="00EC50B8" w:rsidRPr="00BE2F3B">
          <w:rPr>
            <w:rStyle w:val="Hyperlink"/>
            <w:noProof/>
          </w:rPr>
          <w:t>PMUC003 – Get Schemes</w:t>
        </w:r>
        <w:r w:rsidR="00EC50B8">
          <w:rPr>
            <w:noProof/>
            <w:webHidden/>
          </w:rPr>
          <w:tab/>
        </w:r>
        <w:r w:rsidR="00EC50B8">
          <w:rPr>
            <w:noProof/>
            <w:webHidden/>
          </w:rPr>
          <w:fldChar w:fldCharType="begin"/>
        </w:r>
        <w:r w:rsidR="00EC50B8">
          <w:rPr>
            <w:noProof/>
            <w:webHidden/>
          </w:rPr>
          <w:instrText xml:space="preserve"> PAGEREF _Toc422842008 \h </w:instrText>
        </w:r>
        <w:r w:rsidR="00EC50B8">
          <w:rPr>
            <w:noProof/>
            <w:webHidden/>
          </w:rPr>
        </w:r>
        <w:r w:rsidR="00EC50B8">
          <w:rPr>
            <w:noProof/>
            <w:webHidden/>
          </w:rPr>
          <w:fldChar w:fldCharType="separate"/>
        </w:r>
        <w:r w:rsidR="00EC50B8">
          <w:rPr>
            <w:noProof/>
            <w:webHidden/>
          </w:rPr>
          <w:t>16</w:t>
        </w:r>
        <w:r w:rsidR="00EC50B8">
          <w:rPr>
            <w:noProof/>
            <w:webHidden/>
          </w:rPr>
          <w:fldChar w:fldCharType="end"/>
        </w:r>
      </w:hyperlink>
    </w:p>
    <w:p w14:paraId="7959305A"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09" w:history="1">
        <w:r w:rsidR="00EC50B8" w:rsidRPr="00BE2F3B">
          <w:rPr>
            <w:rStyle w:val="Hyperlink"/>
            <w:noProof/>
          </w:rPr>
          <w:t>5.1.4</w:t>
        </w:r>
        <w:r w:rsidR="00EC50B8">
          <w:rPr>
            <w:rFonts w:asciiTheme="minorHAnsi" w:eastAsiaTheme="minorEastAsia" w:hAnsiTheme="minorHAnsi" w:cstheme="minorBidi"/>
            <w:noProof/>
            <w:sz w:val="22"/>
            <w:szCs w:val="22"/>
            <w:lang w:eastAsia="en-GB"/>
          </w:rPr>
          <w:tab/>
        </w:r>
        <w:r w:rsidR="00EC50B8" w:rsidRPr="00BE2F3B">
          <w:rPr>
            <w:rStyle w:val="Hyperlink"/>
            <w:noProof/>
          </w:rPr>
          <w:t>PMUC004 – Get Permissions</w:t>
        </w:r>
        <w:r w:rsidR="00EC50B8">
          <w:rPr>
            <w:noProof/>
            <w:webHidden/>
          </w:rPr>
          <w:tab/>
        </w:r>
        <w:r w:rsidR="00EC50B8">
          <w:rPr>
            <w:noProof/>
            <w:webHidden/>
          </w:rPr>
          <w:fldChar w:fldCharType="begin"/>
        </w:r>
        <w:r w:rsidR="00EC50B8">
          <w:rPr>
            <w:noProof/>
            <w:webHidden/>
          </w:rPr>
          <w:instrText xml:space="preserve"> PAGEREF _Toc422842009 \h </w:instrText>
        </w:r>
        <w:r w:rsidR="00EC50B8">
          <w:rPr>
            <w:noProof/>
            <w:webHidden/>
          </w:rPr>
        </w:r>
        <w:r w:rsidR="00EC50B8">
          <w:rPr>
            <w:noProof/>
            <w:webHidden/>
          </w:rPr>
          <w:fldChar w:fldCharType="separate"/>
        </w:r>
        <w:r w:rsidR="00EC50B8">
          <w:rPr>
            <w:noProof/>
            <w:webHidden/>
          </w:rPr>
          <w:t>18</w:t>
        </w:r>
        <w:r w:rsidR="00EC50B8">
          <w:rPr>
            <w:noProof/>
            <w:webHidden/>
          </w:rPr>
          <w:fldChar w:fldCharType="end"/>
        </w:r>
      </w:hyperlink>
    </w:p>
    <w:p w14:paraId="6DA0EC4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10" w:history="1">
        <w:r w:rsidR="00EC50B8" w:rsidRPr="00BE2F3B">
          <w:rPr>
            <w:rStyle w:val="Hyperlink"/>
            <w:noProof/>
          </w:rPr>
          <w:t>5.1.5</w:t>
        </w:r>
        <w:r w:rsidR="00EC50B8">
          <w:rPr>
            <w:rFonts w:asciiTheme="minorHAnsi" w:eastAsiaTheme="minorEastAsia" w:hAnsiTheme="minorHAnsi" w:cstheme="minorBidi"/>
            <w:noProof/>
            <w:sz w:val="22"/>
            <w:szCs w:val="22"/>
            <w:lang w:eastAsia="en-GB"/>
          </w:rPr>
          <w:tab/>
        </w:r>
        <w:r w:rsidR="00EC50B8" w:rsidRPr="00BE2F3B">
          <w:rPr>
            <w:rStyle w:val="Hyperlink"/>
            <w:noProof/>
          </w:rPr>
          <w:t>PMUC005 – Activate User Account</w:t>
        </w:r>
        <w:r w:rsidR="00EC50B8">
          <w:rPr>
            <w:noProof/>
            <w:webHidden/>
          </w:rPr>
          <w:tab/>
        </w:r>
        <w:r w:rsidR="00EC50B8">
          <w:rPr>
            <w:noProof/>
            <w:webHidden/>
          </w:rPr>
          <w:fldChar w:fldCharType="begin"/>
        </w:r>
        <w:r w:rsidR="00EC50B8">
          <w:rPr>
            <w:noProof/>
            <w:webHidden/>
          </w:rPr>
          <w:instrText xml:space="preserve"> PAGEREF _Toc422842010 \h </w:instrText>
        </w:r>
        <w:r w:rsidR="00EC50B8">
          <w:rPr>
            <w:noProof/>
            <w:webHidden/>
          </w:rPr>
        </w:r>
        <w:r w:rsidR="00EC50B8">
          <w:rPr>
            <w:noProof/>
            <w:webHidden/>
          </w:rPr>
          <w:fldChar w:fldCharType="separate"/>
        </w:r>
        <w:r w:rsidR="00EC50B8">
          <w:rPr>
            <w:noProof/>
            <w:webHidden/>
          </w:rPr>
          <w:t>20</w:t>
        </w:r>
        <w:r w:rsidR="00EC50B8">
          <w:rPr>
            <w:noProof/>
            <w:webHidden/>
          </w:rPr>
          <w:fldChar w:fldCharType="end"/>
        </w:r>
      </w:hyperlink>
    </w:p>
    <w:p w14:paraId="51960656"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11" w:history="1">
        <w:r w:rsidR="00EC50B8" w:rsidRPr="00BE2F3B">
          <w:rPr>
            <w:rStyle w:val="Hyperlink"/>
            <w:noProof/>
          </w:rPr>
          <w:t>5.1.6</w:t>
        </w:r>
        <w:r w:rsidR="00EC50B8">
          <w:rPr>
            <w:rFonts w:asciiTheme="minorHAnsi" w:eastAsiaTheme="minorEastAsia" w:hAnsiTheme="minorHAnsi" w:cstheme="minorBidi"/>
            <w:noProof/>
            <w:sz w:val="22"/>
            <w:szCs w:val="22"/>
            <w:lang w:eastAsia="en-GB"/>
          </w:rPr>
          <w:tab/>
        </w:r>
        <w:r w:rsidR="00EC50B8" w:rsidRPr="00BE2F3B">
          <w:rPr>
            <w:rStyle w:val="Hyperlink"/>
            <w:noProof/>
          </w:rPr>
          <w:t>PMUC006 – Validate Password</w:t>
        </w:r>
        <w:r w:rsidR="00EC50B8">
          <w:rPr>
            <w:noProof/>
            <w:webHidden/>
          </w:rPr>
          <w:tab/>
        </w:r>
        <w:r w:rsidR="00EC50B8">
          <w:rPr>
            <w:noProof/>
            <w:webHidden/>
          </w:rPr>
          <w:fldChar w:fldCharType="begin"/>
        </w:r>
        <w:r w:rsidR="00EC50B8">
          <w:rPr>
            <w:noProof/>
            <w:webHidden/>
          </w:rPr>
          <w:instrText xml:space="preserve"> PAGEREF _Toc422842011 \h </w:instrText>
        </w:r>
        <w:r w:rsidR="00EC50B8">
          <w:rPr>
            <w:noProof/>
            <w:webHidden/>
          </w:rPr>
        </w:r>
        <w:r w:rsidR="00EC50B8">
          <w:rPr>
            <w:noProof/>
            <w:webHidden/>
          </w:rPr>
          <w:fldChar w:fldCharType="separate"/>
        </w:r>
        <w:r w:rsidR="00EC50B8">
          <w:rPr>
            <w:noProof/>
            <w:webHidden/>
          </w:rPr>
          <w:t>21</w:t>
        </w:r>
        <w:r w:rsidR="00EC50B8">
          <w:rPr>
            <w:noProof/>
            <w:webHidden/>
          </w:rPr>
          <w:fldChar w:fldCharType="end"/>
        </w:r>
      </w:hyperlink>
    </w:p>
    <w:p w14:paraId="037DEC4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12" w:history="1">
        <w:r w:rsidR="00EC50B8" w:rsidRPr="00BE2F3B">
          <w:rPr>
            <w:rStyle w:val="Hyperlink"/>
            <w:noProof/>
          </w:rPr>
          <w:t>5.1.7</w:t>
        </w:r>
        <w:r w:rsidR="00EC50B8">
          <w:rPr>
            <w:rFonts w:asciiTheme="minorHAnsi" w:eastAsiaTheme="minorEastAsia" w:hAnsiTheme="minorHAnsi" w:cstheme="minorBidi"/>
            <w:noProof/>
            <w:sz w:val="22"/>
            <w:szCs w:val="22"/>
            <w:lang w:eastAsia="en-GB"/>
          </w:rPr>
          <w:tab/>
        </w:r>
        <w:r w:rsidR="00EC50B8" w:rsidRPr="00BE2F3B">
          <w:rPr>
            <w:rStyle w:val="Hyperlink"/>
            <w:noProof/>
          </w:rPr>
          <w:t>PMUC007 – Lock Account</w:t>
        </w:r>
        <w:r w:rsidR="00EC50B8">
          <w:rPr>
            <w:noProof/>
            <w:webHidden/>
          </w:rPr>
          <w:tab/>
        </w:r>
        <w:r w:rsidR="00EC50B8">
          <w:rPr>
            <w:noProof/>
            <w:webHidden/>
          </w:rPr>
          <w:fldChar w:fldCharType="begin"/>
        </w:r>
        <w:r w:rsidR="00EC50B8">
          <w:rPr>
            <w:noProof/>
            <w:webHidden/>
          </w:rPr>
          <w:instrText xml:space="preserve"> PAGEREF _Toc422842012 \h </w:instrText>
        </w:r>
        <w:r w:rsidR="00EC50B8">
          <w:rPr>
            <w:noProof/>
            <w:webHidden/>
          </w:rPr>
        </w:r>
        <w:r w:rsidR="00EC50B8">
          <w:rPr>
            <w:noProof/>
            <w:webHidden/>
          </w:rPr>
          <w:fldChar w:fldCharType="separate"/>
        </w:r>
        <w:r w:rsidR="00EC50B8">
          <w:rPr>
            <w:noProof/>
            <w:webHidden/>
          </w:rPr>
          <w:t>22</w:t>
        </w:r>
        <w:r w:rsidR="00EC50B8">
          <w:rPr>
            <w:noProof/>
            <w:webHidden/>
          </w:rPr>
          <w:fldChar w:fldCharType="end"/>
        </w:r>
      </w:hyperlink>
    </w:p>
    <w:p w14:paraId="10DE543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13" w:history="1">
        <w:r w:rsidR="00EC50B8" w:rsidRPr="00BE2F3B">
          <w:rPr>
            <w:rStyle w:val="Hyperlink"/>
            <w:noProof/>
          </w:rPr>
          <w:t>5.1.8</w:t>
        </w:r>
        <w:r w:rsidR="00EC50B8">
          <w:rPr>
            <w:rFonts w:asciiTheme="minorHAnsi" w:eastAsiaTheme="minorEastAsia" w:hAnsiTheme="minorHAnsi" w:cstheme="minorBidi"/>
            <w:noProof/>
            <w:sz w:val="22"/>
            <w:szCs w:val="22"/>
            <w:lang w:eastAsia="en-GB"/>
          </w:rPr>
          <w:tab/>
        </w:r>
        <w:r w:rsidR="00EC50B8" w:rsidRPr="00BE2F3B">
          <w:rPr>
            <w:rStyle w:val="Hyperlink"/>
            <w:noProof/>
          </w:rPr>
          <w:t>PMUC008 – Logout</w:t>
        </w:r>
        <w:r w:rsidR="00EC50B8">
          <w:rPr>
            <w:noProof/>
            <w:webHidden/>
          </w:rPr>
          <w:tab/>
        </w:r>
        <w:r w:rsidR="00EC50B8">
          <w:rPr>
            <w:noProof/>
            <w:webHidden/>
          </w:rPr>
          <w:fldChar w:fldCharType="begin"/>
        </w:r>
        <w:r w:rsidR="00EC50B8">
          <w:rPr>
            <w:noProof/>
            <w:webHidden/>
          </w:rPr>
          <w:instrText xml:space="preserve"> PAGEREF _Toc422842013 \h </w:instrText>
        </w:r>
        <w:r w:rsidR="00EC50B8">
          <w:rPr>
            <w:noProof/>
            <w:webHidden/>
          </w:rPr>
        </w:r>
        <w:r w:rsidR="00EC50B8">
          <w:rPr>
            <w:noProof/>
            <w:webHidden/>
          </w:rPr>
          <w:fldChar w:fldCharType="separate"/>
        </w:r>
        <w:r w:rsidR="00EC50B8">
          <w:rPr>
            <w:noProof/>
            <w:webHidden/>
          </w:rPr>
          <w:t>23</w:t>
        </w:r>
        <w:r w:rsidR="00EC50B8">
          <w:rPr>
            <w:noProof/>
            <w:webHidden/>
          </w:rPr>
          <w:fldChar w:fldCharType="end"/>
        </w:r>
      </w:hyperlink>
    </w:p>
    <w:p w14:paraId="3C523F9D"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14" w:history="1">
        <w:r w:rsidR="00EC50B8" w:rsidRPr="00BE2F3B">
          <w:rPr>
            <w:rStyle w:val="Hyperlink"/>
            <w:noProof/>
          </w:rPr>
          <w:t>5.1.9</w:t>
        </w:r>
        <w:r w:rsidR="00EC50B8">
          <w:rPr>
            <w:rFonts w:asciiTheme="minorHAnsi" w:eastAsiaTheme="minorEastAsia" w:hAnsiTheme="minorHAnsi" w:cstheme="minorBidi"/>
            <w:noProof/>
            <w:sz w:val="22"/>
            <w:szCs w:val="22"/>
            <w:lang w:eastAsia="en-GB"/>
          </w:rPr>
          <w:tab/>
        </w:r>
        <w:r w:rsidR="00EC50B8" w:rsidRPr="00BE2F3B">
          <w:rPr>
            <w:rStyle w:val="Hyperlink"/>
            <w:noProof/>
          </w:rPr>
          <w:t>PMUC061 – Forgotten Password</w:t>
        </w:r>
        <w:r w:rsidR="00EC50B8">
          <w:rPr>
            <w:noProof/>
            <w:webHidden/>
          </w:rPr>
          <w:tab/>
        </w:r>
        <w:r w:rsidR="00EC50B8">
          <w:rPr>
            <w:noProof/>
            <w:webHidden/>
          </w:rPr>
          <w:fldChar w:fldCharType="begin"/>
        </w:r>
        <w:r w:rsidR="00EC50B8">
          <w:rPr>
            <w:noProof/>
            <w:webHidden/>
          </w:rPr>
          <w:instrText xml:space="preserve"> PAGEREF _Toc422842014 \h </w:instrText>
        </w:r>
        <w:r w:rsidR="00EC50B8">
          <w:rPr>
            <w:noProof/>
            <w:webHidden/>
          </w:rPr>
        </w:r>
        <w:r w:rsidR="00EC50B8">
          <w:rPr>
            <w:noProof/>
            <w:webHidden/>
          </w:rPr>
          <w:fldChar w:fldCharType="separate"/>
        </w:r>
        <w:r w:rsidR="00EC50B8">
          <w:rPr>
            <w:noProof/>
            <w:webHidden/>
          </w:rPr>
          <w:t>24</w:t>
        </w:r>
        <w:r w:rsidR="00EC50B8">
          <w:rPr>
            <w:noProof/>
            <w:webHidden/>
          </w:rPr>
          <w:fldChar w:fldCharType="end"/>
        </w:r>
      </w:hyperlink>
    </w:p>
    <w:p w14:paraId="3A5F3E41"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15" w:history="1">
        <w:r w:rsidR="00EC50B8" w:rsidRPr="00BE2F3B">
          <w:rPr>
            <w:rStyle w:val="Hyperlink"/>
            <w:noProof/>
          </w:rPr>
          <w:t>5.1.10</w:t>
        </w:r>
        <w:r w:rsidR="00EC50B8">
          <w:rPr>
            <w:rFonts w:asciiTheme="minorHAnsi" w:eastAsiaTheme="minorEastAsia" w:hAnsiTheme="minorHAnsi" w:cstheme="minorBidi"/>
            <w:noProof/>
            <w:sz w:val="22"/>
            <w:szCs w:val="22"/>
            <w:lang w:eastAsia="en-GB"/>
          </w:rPr>
          <w:tab/>
        </w:r>
        <w:r w:rsidR="00EC50B8" w:rsidRPr="00BE2F3B">
          <w:rPr>
            <w:rStyle w:val="Hyperlink"/>
            <w:noProof/>
          </w:rPr>
          <w:t>PMUC062 – Forgotten UserID</w:t>
        </w:r>
        <w:r w:rsidR="00EC50B8">
          <w:rPr>
            <w:noProof/>
            <w:webHidden/>
          </w:rPr>
          <w:tab/>
        </w:r>
        <w:r w:rsidR="00EC50B8">
          <w:rPr>
            <w:noProof/>
            <w:webHidden/>
          </w:rPr>
          <w:fldChar w:fldCharType="begin"/>
        </w:r>
        <w:r w:rsidR="00EC50B8">
          <w:rPr>
            <w:noProof/>
            <w:webHidden/>
          </w:rPr>
          <w:instrText xml:space="preserve"> PAGEREF _Toc422842015 \h </w:instrText>
        </w:r>
        <w:r w:rsidR="00EC50B8">
          <w:rPr>
            <w:noProof/>
            <w:webHidden/>
          </w:rPr>
        </w:r>
        <w:r w:rsidR="00EC50B8">
          <w:rPr>
            <w:noProof/>
            <w:webHidden/>
          </w:rPr>
          <w:fldChar w:fldCharType="separate"/>
        </w:r>
        <w:r w:rsidR="00EC50B8">
          <w:rPr>
            <w:noProof/>
            <w:webHidden/>
          </w:rPr>
          <w:t>26</w:t>
        </w:r>
        <w:r w:rsidR="00EC50B8">
          <w:rPr>
            <w:noProof/>
            <w:webHidden/>
          </w:rPr>
          <w:fldChar w:fldCharType="end"/>
        </w:r>
      </w:hyperlink>
    </w:p>
    <w:p w14:paraId="72E423BE"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16" w:history="1">
        <w:r w:rsidR="00EC50B8" w:rsidRPr="00BE2F3B">
          <w:rPr>
            <w:rStyle w:val="Hyperlink"/>
            <w:noProof/>
          </w:rPr>
          <w:t>5.1.11</w:t>
        </w:r>
        <w:r w:rsidR="00EC50B8">
          <w:rPr>
            <w:rFonts w:asciiTheme="minorHAnsi" w:eastAsiaTheme="minorEastAsia" w:hAnsiTheme="minorHAnsi" w:cstheme="minorBidi"/>
            <w:noProof/>
            <w:sz w:val="22"/>
            <w:szCs w:val="22"/>
            <w:lang w:eastAsia="en-GB"/>
          </w:rPr>
          <w:tab/>
        </w:r>
        <w:r w:rsidR="00EC50B8" w:rsidRPr="00BE2F3B">
          <w:rPr>
            <w:rStyle w:val="Hyperlink"/>
            <w:noProof/>
          </w:rPr>
          <w:t>PMUC063 – Change Password</w:t>
        </w:r>
        <w:r w:rsidR="00EC50B8">
          <w:rPr>
            <w:noProof/>
            <w:webHidden/>
          </w:rPr>
          <w:tab/>
        </w:r>
        <w:r w:rsidR="00EC50B8">
          <w:rPr>
            <w:noProof/>
            <w:webHidden/>
          </w:rPr>
          <w:fldChar w:fldCharType="begin"/>
        </w:r>
        <w:r w:rsidR="00EC50B8">
          <w:rPr>
            <w:noProof/>
            <w:webHidden/>
          </w:rPr>
          <w:instrText xml:space="preserve"> PAGEREF _Toc422842016 \h </w:instrText>
        </w:r>
        <w:r w:rsidR="00EC50B8">
          <w:rPr>
            <w:noProof/>
            <w:webHidden/>
          </w:rPr>
        </w:r>
        <w:r w:rsidR="00EC50B8">
          <w:rPr>
            <w:noProof/>
            <w:webHidden/>
          </w:rPr>
          <w:fldChar w:fldCharType="separate"/>
        </w:r>
        <w:r w:rsidR="00EC50B8">
          <w:rPr>
            <w:noProof/>
            <w:webHidden/>
          </w:rPr>
          <w:t>27</w:t>
        </w:r>
        <w:r w:rsidR="00EC50B8">
          <w:rPr>
            <w:noProof/>
            <w:webHidden/>
          </w:rPr>
          <w:fldChar w:fldCharType="end"/>
        </w:r>
      </w:hyperlink>
    </w:p>
    <w:p w14:paraId="353C31F3"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17" w:history="1">
        <w:r w:rsidR="00EC50B8" w:rsidRPr="00BE2F3B">
          <w:rPr>
            <w:rStyle w:val="Hyperlink"/>
            <w:noProof/>
          </w:rPr>
          <w:t>5.1.12</w:t>
        </w:r>
        <w:r w:rsidR="00EC50B8">
          <w:rPr>
            <w:rFonts w:asciiTheme="minorHAnsi" w:eastAsiaTheme="minorEastAsia" w:hAnsiTheme="minorHAnsi" w:cstheme="minorBidi"/>
            <w:noProof/>
            <w:sz w:val="22"/>
            <w:szCs w:val="22"/>
            <w:lang w:eastAsia="en-GB"/>
          </w:rPr>
          <w:tab/>
        </w:r>
        <w:r w:rsidR="00EC50B8" w:rsidRPr="00BE2F3B">
          <w:rPr>
            <w:rStyle w:val="Hyperlink"/>
            <w:noProof/>
          </w:rPr>
          <w:t>PMUC067 – Maintain Security Questions</w:t>
        </w:r>
        <w:r w:rsidR="00EC50B8">
          <w:rPr>
            <w:noProof/>
            <w:webHidden/>
          </w:rPr>
          <w:tab/>
        </w:r>
        <w:r w:rsidR="00EC50B8">
          <w:rPr>
            <w:noProof/>
            <w:webHidden/>
          </w:rPr>
          <w:fldChar w:fldCharType="begin"/>
        </w:r>
        <w:r w:rsidR="00EC50B8">
          <w:rPr>
            <w:noProof/>
            <w:webHidden/>
          </w:rPr>
          <w:instrText xml:space="preserve"> PAGEREF _Toc422842017 \h </w:instrText>
        </w:r>
        <w:r w:rsidR="00EC50B8">
          <w:rPr>
            <w:noProof/>
            <w:webHidden/>
          </w:rPr>
        </w:r>
        <w:r w:rsidR="00EC50B8">
          <w:rPr>
            <w:noProof/>
            <w:webHidden/>
          </w:rPr>
          <w:fldChar w:fldCharType="separate"/>
        </w:r>
        <w:r w:rsidR="00EC50B8">
          <w:rPr>
            <w:noProof/>
            <w:webHidden/>
          </w:rPr>
          <w:t>29</w:t>
        </w:r>
        <w:r w:rsidR="00EC50B8">
          <w:rPr>
            <w:noProof/>
            <w:webHidden/>
          </w:rPr>
          <w:fldChar w:fldCharType="end"/>
        </w:r>
      </w:hyperlink>
    </w:p>
    <w:p w14:paraId="61550FEA"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18" w:history="1">
        <w:r w:rsidR="00EC50B8" w:rsidRPr="00BE2F3B">
          <w:rPr>
            <w:rStyle w:val="Hyperlink"/>
            <w:noProof/>
          </w:rPr>
          <w:t>5.1.13</w:t>
        </w:r>
        <w:r w:rsidR="00EC50B8">
          <w:rPr>
            <w:rFonts w:asciiTheme="minorHAnsi" w:eastAsiaTheme="minorEastAsia" w:hAnsiTheme="minorHAnsi" w:cstheme="minorBidi"/>
            <w:noProof/>
            <w:sz w:val="22"/>
            <w:szCs w:val="22"/>
            <w:lang w:eastAsia="en-GB"/>
          </w:rPr>
          <w:tab/>
        </w:r>
        <w:r w:rsidR="00EC50B8" w:rsidRPr="00BE2F3B">
          <w:rPr>
            <w:rStyle w:val="Hyperlink"/>
            <w:noProof/>
          </w:rPr>
          <w:t>PMUC064 – Display Terms &amp; Conditions/Privacy Policy</w:t>
        </w:r>
        <w:r w:rsidR="00EC50B8">
          <w:rPr>
            <w:noProof/>
            <w:webHidden/>
          </w:rPr>
          <w:tab/>
        </w:r>
        <w:r w:rsidR="00EC50B8">
          <w:rPr>
            <w:noProof/>
            <w:webHidden/>
          </w:rPr>
          <w:fldChar w:fldCharType="begin"/>
        </w:r>
        <w:r w:rsidR="00EC50B8">
          <w:rPr>
            <w:noProof/>
            <w:webHidden/>
          </w:rPr>
          <w:instrText xml:space="preserve"> PAGEREF _Toc422842018 \h </w:instrText>
        </w:r>
        <w:r w:rsidR="00EC50B8">
          <w:rPr>
            <w:noProof/>
            <w:webHidden/>
          </w:rPr>
        </w:r>
        <w:r w:rsidR="00EC50B8">
          <w:rPr>
            <w:noProof/>
            <w:webHidden/>
          </w:rPr>
          <w:fldChar w:fldCharType="separate"/>
        </w:r>
        <w:r w:rsidR="00EC50B8">
          <w:rPr>
            <w:noProof/>
            <w:webHidden/>
          </w:rPr>
          <w:t>30</w:t>
        </w:r>
        <w:r w:rsidR="00EC50B8">
          <w:rPr>
            <w:noProof/>
            <w:webHidden/>
          </w:rPr>
          <w:fldChar w:fldCharType="end"/>
        </w:r>
      </w:hyperlink>
    </w:p>
    <w:p w14:paraId="17507FA4"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19" w:history="1">
        <w:r w:rsidR="00EC50B8" w:rsidRPr="00BE2F3B">
          <w:rPr>
            <w:rStyle w:val="Hyperlink"/>
            <w:noProof/>
          </w:rPr>
          <w:t>5.1.14</w:t>
        </w:r>
        <w:r w:rsidR="00EC50B8">
          <w:rPr>
            <w:rFonts w:asciiTheme="minorHAnsi" w:eastAsiaTheme="minorEastAsia" w:hAnsiTheme="minorHAnsi" w:cstheme="minorBidi"/>
            <w:noProof/>
            <w:sz w:val="22"/>
            <w:szCs w:val="22"/>
            <w:lang w:eastAsia="en-GB"/>
          </w:rPr>
          <w:tab/>
        </w:r>
        <w:r w:rsidR="00EC50B8" w:rsidRPr="00BE2F3B">
          <w:rPr>
            <w:rStyle w:val="Hyperlink"/>
            <w:noProof/>
          </w:rPr>
          <w:t>PMUC065 – Accept/Decline Terms &amp; Conditions</w:t>
        </w:r>
        <w:r w:rsidR="00EC50B8">
          <w:rPr>
            <w:noProof/>
            <w:webHidden/>
          </w:rPr>
          <w:tab/>
        </w:r>
        <w:r w:rsidR="00EC50B8">
          <w:rPr>
            <w:noProof/>
            <w:webHidden/>
          </w:rPr>
          <w:fldChar w:fldCharType="begin"/>
        </w:r>
        <w:r w:rsidR="00EC50B8">
          <w:rPr>
            <w:noProof/>
            <w:webHidden/>
          </w:rPr>
          <w:instrText xml:space="preserve"> PAGEREF _Toc422842019 \h </w:instrText>
        </w:r>
        <w:r w:rsidR="00EC50B8">
          <w:rPr>
            <w:noProof/>
            <w:webHidden/>
          </w:rPr>
        </w:r>
        <w:r w:rsidR="00EC50B8">
          <w:rPr>
            <w:noProof/>
            <w:webHidden/>
          </w:rPr>
          <w:fldChar w:fldCharType="separate"/>
        </w:r>
        <w:r w:rsidR="00EC50B8">
          <w:rPr>
            <w:noProof/>
            <w:webHidden/>
          </w:rPr>
          <w:t>31</w:t>
        </w:r>
        <w:r w:rsidR="00EC50B8">
          <w:rPr>
            <w:noProof/>
            <w:webHidden/>
          </w:rPr>
          <w:fldChar w:fldCharType="end"/>
        </w:r>
      </w:hyperlink>
    </w:p>
    <w:p w14:paraId="063D852F"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0" w:history="1">
        <w:r w:rsidR="00EC50B8" w:rsidRPr="00BE2F3B">
          <w:rPr>
            <w:rStyle w:val="Hyperlink"/>
            <w:noProof/>
          </w:rPr>
          <w:t>5.1.15</w:t>
        </w:r>
        <w:r w:rsidR="00EC50B8">
          <w:rPr>
            <w:rFonts w:asciiTheme="minorHAnsi" w:eastAsiaTheme="minorEastAsia" w:hAnsiTheme="minorHAnsi" w:cstheme="minorBidi"/>
            <w:noProof/>
            <w:sz w:val="22"/>
            <w:szCs w:val="22"/>
            <w:lang w:eastAsia="en-GB"/>
          </w:rPr>
          <w:tab/>
        </w:r>
        <w:r w:rsidR="00EC50B8" w:rsidRPr="00BE2F3B">
          <w:rPr>
            <w:rStyle w:val="Hyperlink"/>
            <w:noProof/>
          </w:rPr>
          <w:t>PMUC066 – Create Contact History</w:t>
        </w:r>
        <w:r w:rsidR="00EC50B8">
          <w:rPr>
            <w:noProof/>
            <w:webHidden/>
          </w:rPr>
          <w:tab/>
        </w:r>
        <w:r w:rsidR="00EC50B8">
          <w:rPr>
            <w:noProof/>
            <w:webHidden/>
          </w:rPr>
          <w:fldChar w:fldCharType="begin"/>
        </w:r>
        <w:r w:rsidR="00EC50B8">
          <w:rPr>
            <w:noProof/>
            <w:webHidden/>
          </w:rPr>
          <w:instrText xml:space="preserve"> PAGEREF _Toc422842020 \h </w:instrText>
        </w:r>
        <w:r w:rsidR="00EC50B8">
          <w:rPr>
            <w:noProof/>
            <w:webHidden/>
          </w:rPr>
        </w:r>
        <w:r w:rsidR="00EC50B8">
          <w:rPr>
            <w:noProof/>
            <w:webHidden/>
          </w:rPr>
          <w:fldChar w:fldCharType="separate"/>
        </w:r>
        <w:r w:rsidR="00EC50B8">
          <w:rPr>
            <w:noProof/>
            <w:webHidden/>
          </w:rPr>
          <w:t>32</w:t>
        </w:r>
        <w:r w:rsidR="00EC50B8">
          <w:rPr>
            <w:noProof/>
            <w:webHidden/>
          </w:rPr>
          <w:fldChar w:fldCharType="end"/>
        </w:r>
      </w:hyperlink>
    </w:p>
    <w:p w14:paraId="012AFDF2"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1" w:history="1">
        <w:r w:rsidR="00EC50B8" w:rsidRPr="00BE2F3B">
          <w:rPr>
            <w:rStyle w:val="Hyperlink"/>
            <w:noProof/>
          </w:rPr>
          <w:t>5.1.16</w:t>
        </w:r>
        <w:r w:rsidR="00EC50B8">
          <w:rPr>
            <w:rFonts w:asciiTheme="minorHAnsi" w:eastAsiaTheme="minorEastAsia" w:hAnsiTheme="minorHAnsi" w:cstheme="minorBidi"/>
            <w:noProof/>
            <w:sz w:val="22"/>
            <w:szCs w:val="22"/>
            <w:lang w:eastAsia="en-GB"/>
          </w:rPr>
          <w:tab/>
        </w:r>
        <w:r w:rsidR="00EC50B8" w:rsidRPr="00BE2F3B">
          <w:rPr>
            <w:rStyle w:val="Hyperlink"/>
            <w:noProof/>
          </w:rPr>
          <w:t>PMUC009 – Set PlanManager Permissions Screens</w:t>
        </w:r>
        <w:r w:rsidR="00EC50B8">
          <w:rPr>
            <w:noProof/>
            <w:webHidden/>
          </w:rPr>
          <w:tab/>
        </w:r>
        <w:r w:rsidR="00EC50B8">
          <w:rPr>
            <w:noProof/>
            <w:webHidden/>
          </w:rPr>
          <w:fldChar w:fldCharType="begin"/>
        </w:r>
        <w:r w:rsidR="00EC50B8">
          <w:rPr>
            <w:noProof/>
            <w:webHidden/>
          </w:rPr>
          <w:instrText xml:space="preserve"> PAGEREF _Toc422842021 \h </w:instrText>
        </w:r>
        <w:r w:rsidR="00EC50B8">
          <w:rPr>
            <w:noProof/>
            <w:webHidden/>
          </w:rPr>
        </w:r>
        <w:r w:rsidR="00EC50B8">
          <w:rPr>
            <w:noProof/>
            <w:webHidden/>
          </w:rPr>
          <w:fldChar w:fldCharType="separate"/>
        </w:r>
        <w:r w:rsidR="00EC50B8">
          <w:rPr>
            <w:noProof/>
            <w:webHidden/>
          </w:rPr>
          <w:t>34</w:t>
        </w:r>
        <w:r w:rsidR="00EC50B8">
          <w:rPr>
            <w:noProof/>
            <w:webHidden/>
          </w:rPr>
          <w:fldChar w:fldCharType="end"/>
        </w:r>
      </w:hyperlink>
    </w:p>
    <w:p w14:paraId="695CE449"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2" w:history="1">
        <w:r w:rsidR="00EC50B8" w:rsidRPr="00BE2F3B">
          <w:rPr>
            <w:rStyle w:val="Hyperlink"/>
            <w:noProof/>
          </w:rPr>
          <w:t>5.1.17</w:t>
        </w:r>
        <w:r w:rsidR="00EC50B8">
          <w:rPr>
            <w:rFonts w:asciiTheme="minorHAnsi" w:eastAsiaTheme="minorEastAsia" w:hAnsiTheme="minorHAnsi" w:cstheme="minorBidi"/>
            <w:noProof/>
            <w:sz w:val="22"/>
            <w:szCs w:val="22"/>
            <w:lang w:eastAsia="en-GB"/>
          </w:rPr>
          <w:tab/>
        </w:r>
        <w:r w:rsidR="00EC50B8" w:rsidRPr="00BE2F3B">
          <w:rPr>
            <w:rStyle w:val="Hyperlink"/>
            <w:noProof/>
          </w:rPr>
          <w:t>PMUC010 – Create/Edit User</w:t>
        </w:r>
        <w:r w:rsidR="00EC50B8">
          <w:rPr>
            <w:noProof/>
            <w:webHidden/>
          </w:rPr>
          <w:tab/>
        </w:r>
        <w:r w:rsidR="00EC50B8">
          <w:rPr>
            <w:noProof/>
            <w:webHidden/>
          </w:rPr>
          <w:fldChar w:fldCharType="begin"/>
        </w:r>
        <w:r w:rsidR="00EC50B8">
          <w:rPr>
            <w:noProof/>
            <w:webHidden/>
          </w:rPr>
          <w:instrText xml:space="preserve"> PAGEREF _Toc422842022 \h </w:instrText>
        </w:r>
        <w:r w:rsidR="00EC50B8">
          <w:rPr>
            <w:noProof/>
            <w:webHidden/>
          </w:rPr>
        </w:r>
        <w:r w:rsidR="00EC50B8">
          <w:rPr>
            <w:noProof/>
            <w:webHidden/>
          </w:rPr>
          <w:fldChar w:fldCharType="separate"/>
        </w:r>
        <w:r w:rsidR="00EC50B8">
          <w:rPr>
            <w:noProof/>
            <w:webHidden/>
          </w:rPr>
          <w:t>50</w:t>
        </w:r>
        <w:r w:rsidR="00EC50B8">
          <w:rPr>
            <w:noProof/>
            <w:webHidden/>
          </w:rPr>
          <w:fldChar w:fldCharType="end"/>
        </w:r>
      </w:hyperlink>
    </w:p>
    <w:p w14:paraId="2BAEA747"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3" w:history="1">
        <w:r w:rsidR="00EC50B8" w:rsidRPr="00BE2F3B">
          <w:rPr>
            <w:rStyle w:val="Hyperlink"/>
            <w:noProof/>
          </w:rPr>
          <w:t>5.1.18</w:t>
        </w:r>
        <w:r w:rsidR="00EC50B8">
          <w:rPr>
            <w:rFonts w:asciiTheme="minorHAnsi" w:eastAsiaTheme="minorEastAsia" w:hAnsiTheme="minorHAnsi" w:cstheme="minorBidi"/>
            <w:noProof/>
            <w:sz w:val="22"/>
            <w:szCs w:val="22"/>
            <w:lang w:eastAsia="en-GB"/>
          </w:rPr>
          <w:tab/>
        </w:r>
        <w:r w:rsidR="00EC50B8" w:rsidRPr="00BE2F3B">
          <w:rPr>
            <w:rStyle w:val="Hyperlink"/>
            <w:noProof/>
          </w:rPr>
          <w:t>PMUC011 – PlanManager Permissions Data</w:t>
        </w:r>
        <w:r w:rsidR="00EC50B8">
          <w:rPr>
            <w:noProof/>
            <w:webHidden/>
          </w:rPr>
          <w:tab/>
        </w:r>
        <w:r w:rsidR="00EC50B8">
          <w:rPr>
            <w:noProof/>
            <w:webHidden/>
          </w:rPr>
          <w:fldChar w:fldCharType="begin"/>
        </w:r>
        <w:r w:rsidR="00EC50B8">
          <w:rPr>
            <w:noProof/>
            <w:webHidden/>
          </w:rPr>
          <w:instrText xml:space="preserve"> PAGEREF _Toc422842023 \h </w:instrText>
        </w:r>
        <w:r w:rsidR="00EC50B8">
          <w:rPr>
            <w:noProof/>
            <w:webHidden/>
          </w:rPr>
        </w:r>
        <w:r w:rsidR="00EC50B8">
          <w:rPr>
            <w:noProof/>
            <w:webHidden/>
          </w:rPr>
          <w:fldChar w:fldCharType="separate"/>
        </w:r>
        <w:r w:rsidR="00EC50B8">
          <w:rPr>
            <w:noProof/>
            <w:webHidden/>
          </w:rPr>
          <w:t>56</w:t>
        </w:r>
        <w:r w:rsidR="00EC50B8">
          <w:rPr>
            <w:noProof/>
            <w:webHidden/>
          </w:rPr>
          <w:fldChar w:fldCharType="end"/>
        </w:r>
      </w:hyperlink>
    </w:p>
    <w:p w14:paraId="66541D2A"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4" w:history="1">
        <w:r w:rsidR="00EC50B8" w:rsidRPr="00BE2F3B">
          <w:rPr>
            <w:rStyle w:val="Hyperlink"/>
            <w:noProof/>
          </w:rPr>
          <w:t>5.1.19</w:t>
        </w:r>
        <w:r w:rsidR="00EC50B8">
          <w:rPr>
            <w:rFonts w:asciiTheme="minorHAnsi" w:eastAsiaTheme="minorEastAsia" w:hAnsiTheme="minorHAnsi" w:cstheme="minorBidi"/>
            <w:noProof/>
            <w:sz w:val="22"/>
            <w:szCs w:val="22"/>
            <w:lang w:eastAsia="en-GB"/>
          </w:rPr>
          <w:tab/>
        </w:r>
        <w:r w:rsidR="00EC50B8" w:rsidRPr="00BE2F3B">
          <w:rPr>
            <w:rStyle w:val="Hyperlink"/>
            <w:noProof/>
          </w:rPr>
          <w:t>PMUC068 – Security Administration</w:t>
        </w:r>
        <w:r w:rsidR="00EC50B8">
          <w:rPr>
            <w:noProof/>
            <w:webHidden/>
          </w:rPr>
          <w:tab/>
        </w:r>
        <w:r w:rsidR="00EC50B8">
          <w:rPr>
            <w:noProof/>
            <w:webHidden/>
          </w:rPr>
          <w:fldChar w:fldCharType="begin"/>
        </w:r>
        <w:r w:rsidR="00EC50B8">
          <w:rPr>
            <w:noProof/>
            <w:webHidden/>
          </w:rPr>
          <w:instrText xml:space="preserve"> PAGEREF _Toc422842024 \h </w:instrText>
        </w:r>
        <w:r w:rsidR="00EC50B8">
          <w:rPr>
            <w:noProof/>
            <w:webHidden/>
          </w:rPr>
        </w:r>
        <w:r w:rsidR="00EC50B8">
          <w:rPr>
            <w:noProof/>
            <w:webHidden/>
          </w:rPr>
          <w:fldChar w:fldCharType="separate"/>
        </w:r>
        <w:r w:rsidR="00EC50B8">
          <w:rPr>
            <w:noProof/>
            <w:webHidden/>
          </w:rPr>
          <w:t>58</w:t>
        </w:r>
        <w:r w:rsidR="00EC50B8">
          <w:rPr>
            <w:noProof/>
            <w:webHidden/>
          </w:rPr>
          <w:fldChar w:fldCharType="end"/>
        </w:r>
      </w:hyperlink>
    </w:p>
    <w:p w14:paraId="43EFD44F"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25" w:history="1">
        <w:r w:rsidR="00EC50B8" w:rsidRPr="00BE2F3B">
          <w:rPr>
            <w:rStyle w:val="Hyperlink"/>
            <w:noProof/>
          </w:rPr>
          <w:t>5.1.20</w:t>
        </w:r>
        <w:r w:rsidR="00EC50B8">
          <w:rPr>
            <w:rFonts w:asciiTheme="minorHAnsi" w:eastAsiaTheme="minorEastAsia" w:hAnsiTheme="minorHAnsi" w:cstheme="minorBidi"/>
            <w:noProof/>
            <w:sz w:val="22"/>
            <w:szCs w:val="22"/>
            <w:lang w:eastAsia="en-GB"/>
          </w:rPr>
          <w:tab/>
        </w:r>
        <w:r w:rsidR="00EC50B8" w:rsidRPr="00BE2F3B">
          <w:rPr>
            <w:rStyle w:val="Hyperlink"/>
            <w:noProof/>
          </w:rPr>
          <w:t>PMUC074 – Role User Maintenance</w:t>
        </w:r>
        <w:r w:rsidR="00EC50B8">
          <w:rPr>
            <w:noProof/>
            <w:webHidden/>
          </w:rPr>
          <w:tab/>
        </w:r>
        <w:r w:rsidR="00EC50B8">
          <w:rPr>
            <w:noProof/>
            <w:webHidden/>
          </w:rPr>
          <w:fldChar w:fldCharType="begin"/>
        </w:r>
        <w:r w:rsidR="00EC50B8">
          <w:rPr>
            <w:noProof/>
            <w:webHidden/>
          </w:rPr>
          <w:instrText xml:space="preserve"> PAGEREF _Toc422842025 \h </w:instrText>
        </w:r>
        <w:r w:rsidR="00EC50B8">
          <w:rPr>
            <w:noProof/>
            <w:webHidden/>
          </w:rPr>
        </w:r>
        <w:r w:rsidR="00EC50B8">
          <w:rPr>
            <w:noProof/>
            <w:webHidden/>
          </w:rPr>
          <w:fldChar w:fldCharType="separate"/>
        </w:r>
        <w:r w:rsidR="00EC50B8">
          <w:rPr>
            <w:noProof/>
            <w:webHidden/>
          </w:rPr>
          <w:t>59</w:t>
        </w:r>
        <w:r w:rsidR="00EC50B8">
          <w:rPr>
            <w:noProof/>
            <w:webHidden/>
          </w:rPr>
          <w:fldChar w:fldCharType="end"/>
        </w:r>
      </w:hyperlink>
    </w:p>
    <w:p w14:paraId="62B0C4CC"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26" w:history="1">
        <w:r w:rsidR="00EC50B8" w:rsidRPr="00BE2F3B">
          <w:rPr>
            <w:rStyle w:val="Hyperlink"/>
            <w:noProof/>
            <w14:scene3d>
              <w14:camera w14:prst="orthographicFront"/>
              <w14:lightRig w14:rig="threePt" w14:dir="t">
                <w14:rot w14:lat="0" w14:lon="0" w14:rev="0"/>
              </w14:lightRig>
            </w14:scene3d>
          </w:rPr>
          <w:t>5.2</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PlanManager Home Screen</w:t>
        </w:r>
        <w:r w:rsidR="00EC50B8">
          <w:rPr>
            <w:noProof/>
            <w:webHidden/>
          </w:rPr>
          <w:tab/>
        </w:r>
        <w:r w:rsidR="00EC50B8">
          <w:rPr>
            <w:noProof/>
            <w:webHidden/>
          </w:rPr>
          <w:fldChar w:fldCharType="begin"/>
        </w:r>
        <w:r w:rsidR="00EC50B8">
          <w:rPr>
            <w:noProof/>
            <w:webHidden/>
          </w:rPr>
          <w:instrText xml:space="preserve"> PAGEREF _Toc422842026 \h </w:instrText>
        </w:r>
        <w:r w:rsidR="00EC50B8">
          <w:rPr>
            <w:noProof/>
            <w:webHidden/>
          </w:rPr>
        </w:r>
        <w:r w:rsidR="00EC50B8">
          <w:rPr>
            <w:noProof/>
            <w:webHidden/>
          </w:rPr>
          <w:fldChar w:fldCharType="separate"/>
        </w:r>
        <w:r w:rsidR="00EC50B8">
          <w:rPr>
            <w:noProof/>
            <w:webHidden/>
          </w:rPr>
          <w:t>62</w:t>
        </w:r>
        <w:r w:rsidR="00EC50B8">
          <w:rPr>
            <w:noProof/>
            <w:webHidden/>
          </w:rPr>
          <w:fldChar w:fldCharType="end"/>
        </w:r>
      </w:hyperlink>
    </w:p>
    <w:p w14:paraId="327AA7BE"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27" w:history="1">
        <w:r w:rsidR="00EC50B8" w:rsidRPr="00BE2F3B">
          <w:rPr>
            <w:rStyle w:val="Hyperlink"/>
            <w:noProof/>
          </w:rPr>
          <w:t>5.2.1</w:t>
        </w:r>
        <w:r w:rsidR="00EC50B8">
          <w:rPr>
            <w:rFonts w:asciiTheme="minorHAnsi" w:eastAsiaTheme="minorEastAsia" w:hAnsiTheme="minorHAnsi" w:cstheme="minorBidi"/>
            <w:noProof/>
            <w:sz w:val="22"/>
            <w:szCs w:val="22"/>
            <w:lang w:eastAsia="en-GB"/>
          </w:rPr>
          <w:tab/>
        </w:r>
        <w:r w:rsidR="00EC50B8" w:rsidRPr="00BE2F3B">
          <w:rPr>
            <w:rStyle w:val="Hyperlink"/>
            <w:noProof/>
          </w:rPr>
          <w:t>PMUC038 – PlanManager Home Screen</w:t>
        </w:r>
        <w:r w:rsidR="00EC50B8">
          <w:rPr>
            <w:noProof/>
            <w:webHidden/>
          </w:rPr>
          <w:tab/>
        </w:r>
        <w:r w:rsidR="00EC50B8">
          <w:rPr>
            <w:noProof/>
            <w:webHidden/>
          </w:rPr>
          <w:fldChar w:fldCharType="begin"/>
        </w:r>
        <w:r w:rsidR="00EC50B8">
          <w:rPr>
            <w:noProof/>
            <w:webHidden/>
          </w:rPr>
          <w:instrText xml:space="preserve"> PAGEREF _Toc422842027 \h </w:instrText>
        </w:r>
        <w:r w:rsidR="00EC50B8">
          <w:rPr>
            <w:noProof/>
            <w:webHidden/>
          </w:rPr>
        </w:r>
        <w:r w:rsidR="00EC50B8">
          <w:rPr>
            <w:noProof/>
            <w:webHidden/>
          </w:rPr>
          <w:fldChar w:fldCharType="separate"/>
        </w:r>
        <w:r w:rsidR="00EC50B8">
          <w:rPr>
            <w:noProof/>
            <w:webHidden/>
          </w:rPr>
          <w:t>63</w:t>
        </w:r>
        <w:r w:rsidR="00EC50B8">
          <w:rPr>
            <w:noProof/>
            <w:webHidden/>
          </w:rPr>
          <w:fldChar w:fldCharType="end"/>
        </w:r>
      </w:hyperlink>
    </w:p>
    <w:p w14:paraId="2681F180"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28" w:history="1">
        <w:r w:rsidR="00EC50B8" w:rsidRPr="00BE2F3B">
          <w:rPr>
            <w:rStyle w:val="Hyperlink"/>
            <w:noProof/>
          </w:rPr>
          <w:t>5.2.2</w:t>
        </w:r>
        <w:r w:rsidR="00EC50B8">
          <w:rPr>
            <w:rFonts w:asciiTheme="minorHAnsi" w:eastAsiaTheme="minorEastAsia" w:hAnsiTheme="minorHAnsi" w:cstheme="minorBidi"/>
            <w:noProof/>
            <w:sz w:val="22"/>
            <w:szCs w:val="22"/>
            <w:lang w:eastAsia="en-GB"/>
          </w:rPr>
          <w:tab/>
        </w:r>
        <w:r w:rsidR="00EC50B8" w:rsidRPr="00BE2F3B">
          <w:rPr>
            <w:rStyle w:val="Hyperlink"/>
            <w:noProof/>
          </w:rPr>
          <w:t>PMUC039 – Select Scheme</w:t>
        </w:r>
        <w:r w:rsidR="00EC50B8">
          <w:rPr>
            <w:noProof/>
            <w:webHidden/>
          </w:rPr>
          <w:tab/>
        </w:r>
        <w:r w:rsidR="00EC50B8">
          <w:rPr>
            <w:noProof/>
            <w:webHidden/>
          </w:rPr>
          <w:fldChar w:fldCharType="begin"/>
        </w:r>
        <w:r w:rsidR="00EC50B8">
          <w:rPr>
            <w:noProof/>
            <w:webHidden/>
          </w:rPr>
          <w:instrText xml:space="preserve"> PAGEREF _Toc422842028 \h </w:instrText>
        </w:r>
        <w:r w:rsidR="00EC50B8">
          <w:rPr>
            <w:noProof/>
            <w:webHidden/>
          </w:rPr>
        </w:r>
        <w:r w:rsidR="00EC50B8">
          <w:rPr>
            <w:noProof/>
            <w:webHidden/>
          </w:rPr>
          <w:fldChar w:fldCharType="separate"/>
        </w:r>
        <w:r w:rsidR="00EC50B8">
          <w:rPr>
            <w:noProof/>
            <w:webHidden/>
          </w:rPr>
          <w:t>66</w:t>
        </w:r>
        <w:r w:rsidR="00EC50B8">
          <w:rPr>
            <w:noProof/>
            <w:webHidden/>
          </w:rPr>
          <w:fldChar w:fldCharType="end"/>
        </w:r>
      </w:hyperlink>
    </w:p>
    <w:p w14:paraId="621A8E4B"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29" w:history="1">
        <w:r w:rsidR="00EC50B8" w:rsidRPr="00BE2F3B">
          <w:rPr>
            <w:rStyle w:val="Hyperlink"/>
            <w:noProof/>
          </w:rPr>
          <w:t>5.2.3</w:t>
        </w:r>
        <w:r w:rsidR="00EC50B8">
          <w:rPr>
            <w:rFonts w:asciiTheme="minorHAnsi" w:eastAsiaTheme="minorEastAsia" w:hAnsiTheme="minorHAnsi" w:cstheme="minorBidi"/>
            <w:noProof/>
            <w:sz w:val="22"/>
            <w:szCs w:val="22"/>
            <w:lang w:eastAsia="en-GB"/>
          </w:rPr>
          <w:tab/>
        </w:r>
        <w:r w:rsidR="00EC50B8" w:rsidRPr="00BE2F3B">
          <w:rPr>
            <w:rStyle w:val="Hyperlink"/>
            <w:noProof/>
          </w:rPr>
          <w:t>PMUC069 – Plan Info &amp; Documents</w:t>
        </w:r>
        <w:r w:rsidR="00EC50B8">
          <w:rPr>
            <w:noProof/>
            <w:webHidden/>
          </w:rPr>
          <w:tab/>
        </w:r>
        <w:r w:rsidR="00EC50B8">
          <w:rPr>
            <w:noProof/>
            <w:webHidden/>
          </w:rPr>
          <w:fldChar w:fldCharType="begin"/>
        </w:r>
        <w:r w:rsidR="00EC50B8">
          <w:rPr>
            <w:noProof/>
            <w:webHidden/>
          </w:rPr>
          <w:instrText xml:space="preserve"> PAGEREF _Toc422842029 \h </w:instrText>
        </w:r>
        <w:r w:rsidR="00EC50B8">
          <w:rPr>
            <w:noProof/>
            <w:webHidden/>
          </w:rPr>
        </w:r>
        <w:r w:rsidR="00EC50B8">
          <w:rPr>
            <w:noProof/>
            <w:webHidden/>
          </w:rPr>
          <w:fldChar w:fldCharType="separate"/>
        </w:r>
        <w:r w:rsidR="00EC50B8">
          <w:rPr>
            <w:noProof/>
            <w:webHidden/>
          </w:rPr>
          <w:t>68</w:t>
        </w:r>
        <w:r w:rsidR="00EC50B8">
          <w:rPr>
            <w:noProof/>
            <w:webHidden/>
          </w:rPr>
          <w:fldChar w:fldCharType="end"/>
        </w:r>
      </w:hyperlink>
    </w:p>
    <w:p w14:paraId="2FD1C86F"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0" w:history="1">
        <w:r w:rsidR="00EC50B8" w:rsidRPr="00BE2F3B">
          <w:rPr>
            <w:rStyle w:val="Hyperlink"/>
            <w:noProof/>
          </w:rPr>
          <w:t>5.2.4</w:t>
        </w:r>
        <w:r w:rsidR="00EC50B8">
          <w:rPr>
            <w:rFonts w:asciiTheme="minorHAnsi" w:eastAsiaTheme="minorEastAsia" w:hAnsiTheme="minorHAnsi" w:cstheme="minorBidi"/>
            <w:noProof/>
            <w:sz w:val="22"/>
            <w:szCs w:val="22"/>
            <w:lang w:eastAsia="en-GB"/>
          </w:rPr>
          <w:tab/>
        </w:r>
        <w:r w:rsidR="00EC50B8" w:rsidRPr="00BE2F3B">
          <w:rPr>
            <w:rStyle w:val="Hyperlink"/>
            <w:noProof/>
          </w:rPr>
          <w:t>PMUC070 – Member Search</w:t>
        </w:r>
        <w:r w:rsidR="00EC50B8">
          <w:rPr>
            <w:noProof/>
            <w:webHidden/>
          </w:rPr>
          <w:tab/>
        </w:r>
        <w:r w:rsidR="00EC50B8">
          <w:rPr>
            <w:noProof/>
            <w:webHidden/>
          </w:rPr>
          <w:fldChar w:fldCharType="begin"/>
        </w:r>
        <w:r w:rsidR="00EC50B8">
          <w:rPr>
            <w:noProof/>
            <w:webHidden/>
          </w:rPr>
          <w:instrText xml:space="preserve"> PAGEREF _Toc422842030 \h </w:instrText>
        </w:r>
        <w:r w:rsidR="00EC50B8">
          <w:rPr>
            <w:noProof/>
            <w:webHidden/>
          </w:rPr>
        </w:r>
        <w:r w:rsidR="00EC50B8">
          <w:rPr>
            <w:noProof/>
            <w:webHidden/>
          </w:rPr>
          <w:fldChar w:fldCharType="separate"/>
        </w:r>
        <w:r w:rsidR="00EC50B8">
          <w:rPr>
            <w:noProof/>
            <w:webHidden/>
          </w:rPr>
          <w:t>70</w:t>
        </w:r>
        <w:r w:rsidR="00EC50B8">
          <w:rPr>
            <w:noProof/>
            <w:webHidden/>
          </w:rPr>
          <w:fldChar w:fldCharType="end"/>
        </w:r>
      </w:hyperlink>
    </w:p>
    <w:p w14:paraId="1E032776"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31" w:history="1">
        <w:r w:rsidR="00EC50B8" w:rsidRPr="00BE2F3B">
          <w:rPr>
            <w:rStyle w:val="Hyperlink"/>
            <w:noProof/>
            <w14:scene3d>
              <w14:camera w14:prst="orthographicFront"/>
              <w14:lightRig w14:rig="threePt" w14:dir="t">
                <w14:rot w14:lat="0" w14:lon="0" w14:rev="0"/>
              </w14:lightRig>
            </w14:scene3d>
          </w:rPr>
          <w:t>5.3</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Message Centre</w:t>
        </w:r>
        <w:r w:rsidR="00EC50B8">
          <w:rPr>
            <w:noProof/>
            <w:webHidden/>
          </w:rPr>
          <w:tab/>
        </w:r>
        <w:r w:rsidR="00EC50B8">
          <w:rPr>
            <w:noProof/>
            <w:webHidden/>
          </w:rPr>
          <w:fldChar w:fldCharType="begin"/>
        </w:r>
        <w:r w:rsidR="00EC50B8">
          <w:rPr>
            <w:noProof/>
            <w:webHidden/>
          </w:rPr>
          <w:instrText xml:space="preserve"> PAGEREF _Toc422842031 \h </w:instrText>
        </w:r>
        <w:r w:rsidR="00EC50B8">
          <w:rPr>
            <w:noProof/>
            <w:webHidden/>
          </w:rPr>
        </w:r>
        <w:r w:rsidR="00EC50B8">
          <w:rPr>
            <w:noProof/>
            <w:webHidden/>
          </w:rPr>
          <w:fldChar w:fldCharType="separate"/>
        </w:r>
        <w:r w:rsidR="00EC50B8">
          <w:rPr>
            <w:noProof/>
            <w:webHidden/>
          </w:rPr>
          <w:t>73</w:t>
        </w:r>
        <w:r w:rsidR="00EC50B8">
          <w:rPr>
            <w:noProof/>
            <w:webHidden/>
          </w:rPr>
          <w:fldChar w:fldCharType="end"/>
        </w:r>
      </w:hyperlink>
    </w:p>
    <w:p w14:paraId="7A0DAB3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2" w:history="1">
        <w:r w:rsidR="00EC50B8" w:rsidRPr="00BE2F3B">
          <w:rPr>
            <w:rStyle w:val="Hyperlink"/>
            <w:noProof/>
          </w:rPr>
          <w:t>5.3.1</w:t>
        </w:r>
        <w:r w:rsidR="00EC50B8">
          <w:rPr>
            <w:rFonts w:asciiTheme="minorHAnsi" w:eastAsiaTheme="minorEastAsia" w:hAnsiTheme="minorHAnsi" w:cstheme="minorBidi"/>
            <w:noProof/>
            <w:sz w:val="22"/>
            <w:szCs w:val="22"/>
            <w:lang w:eastAsia="en-GB"/>
          </w:rPr>
          <w:tab/>
        </w:r>
        <w:r w:rsidR="00EC50B8" w:rsidRPr="00BE2F3B">
          <w:rPr>
            <w:rStyle w:val="Hyperlink"/>
            <w:noProof/>
          </w:rPr>
          <w:t>PMUC071 – Message Centre</w:t>
        </w:r>
        <w:r w:rsidR="00EC50B8">
          <w:rPr>
            <w:noProof/>
            <w:webHidden/>
          </w:rPr>
          <w:tab/>
        </w:r>
        <w:r w:rsidR="00EC50B8">
          <w:rPr>
            <w:noProof/>
            <w:webHidden/>
          </w:rPr>
          <w:fldChar w:fldCharType="begin"/>
        </w:r>
        <w:r w:rsidR="00EC50B8">
          <w:rPr>
            <w:noProof/>
            <w:webHidden/>
          </w:rPr>
          <w:instrText xml:space="preserve"> PAGEREF _Toc422842032 \h </w:instrText>
        </w:r>
        <w:r w:rsidR="00EC50B8">
          <w:rPr>
            <w:noProof/>
            <w:webHidden/>
          </w:rPr>
        </w:r>
        <w:r w:rsidR="00EC50B8">
          <w:rPr>
            <w:noProof/>
            <w:webHidden/>
          </w:rPr>
          <w:fldChar w:fldCharType="separate"/>
        </w:r>
        <w:r w:rsidR="00EC50B8">
          <w:rPr>
            <w:noProof/>
            <w:webHidden/>
          </w:rPr>
          <w:t>74</w:t>
        </w:r>
        <w:r w:rsidR="00EC50B8">
          <w:rPr>
            <w:noProof/>
            <w:webHidden/>
          </w:rPr>
          <w:fldChar w:fldCharType="end"/>
        </w:r>
      </w:hyperlink>
    </w:p>
    <w:p w14:paraId="796F270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3" w:history="1">
        <w:r w:rsidR="00EC50B8" w:rsidRPr="00BE2F3B">
          <w:rPr>
            <w:rStyle w:val="Hyperlink"/>
            <w:noProof/>
          </w:rPr>
          <w:t>5.3.2</w:t>
        </w:r>
        <w:r w:rsidR="00EC50B8">
          <w:rPr>
            <w:rFonts w:asciiTheme="minorHAnsi" w:eastAsiaTheme="minorEastAsia" w:hAnsiTheme="minorHAnsi" w:cstheme="minorBidi"/>
            <w:noProof/>
            <w:sz w:val="22"/>
            <w:szCs w:val="22"/>
            <w:lang w:eastAsia="en-GB"/>
          </w:rPr>
          <w:tab/>
        </w:r>
        <w:r w:rsidR="00EC50B8" w:rsidRPr="00BE2F3B">
          <w:rPr>
            <w:rStyle w:val="Hyperlink"/>
            <w:noProof/>
          </w:rPr>
          <w:t>PMUC072 – View Message Details</w:t>
        </w:r>
        <w:r w:rsidR="00EC50B8">
          <w:rPr>
            <w:noProof/>
            <w:webHidden/>
          </w:rPr>
          <w:tab/>
        </w:r>
        <w:r w:rsidR="00EC50B8">
          <w:rPr>
            <w:noProof/>
            <w:webHidden/>
          </w:rPr>
          <w:fldChar w:fldCharType="begin"/>
        </w:r>
        <w:r w:rsidR="00EC50B8">
          <w:rPr>
            <w:noProof/>
            <w:webHidden/>
          </w:rPr>
          <w:instrText xml:space="preserve"> PAGEREF _Toc422842033 \h </w:instrText>
        </w:r>
        <w:r w:rsidR="00EC50B8">
          <w:rPr>
            <w:noProof/>
            <w:webHidden/>
          </w:rPr>
        </w:r>
        <w:r w:rsidR="00EC50B8">
          <w:rPr>
            <w:noProof/>
            <w:webHidden/>
          </w:rPr>
          <w:fldChar w:fldCharType="separate"/>
        </w:r>
        <w:r w:rsidR="00EC50B8">
          <w:rPr>
            <w:noProof/>
            <w:webHidden/>
          </w:rPr>
          <w:t>76</w:t>
        </w:r>
        <w:r w:rsidR="00EC50B8">
          <w:rPr>
            <w:noProof/>
            <w:webHidden/>
          </w:rPr>
          <w:fldChar w:fldCharType="end"/>
        </w:r>
      </w:hyperlink>
    </w:p>
    <w:p w14:paraId="3839896B"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4" w:history="1">
        <w:r w:rsidR="00EC50B8" w:rsidRPr="00BE2F3B">
          <w:rPr>
            <w:rStyle w:val="Hyperlink"/>
            <w:noProof/>
          </w:rPr>
          <w:t>5.3.3</w:t>
        </w:r>
        <w:r w:rsidR="00EC50B8">
          <w:rPr>
            <w:rFonts w:asciiTheme="minorHAnsi" w:eastAsiaTheme="minorEastAsia" w:hAnsiTheme="minorHAnsi" w:cstheme="minorBidi"/>
            <w:noProof/>
            <w:sz w:val="22"/>
            <w:szCs w:val="22"/>
            <w:lang w:eastAsia="en-GB"/>
          </w:rPr>
          <w:tab/>
        </w:r>
        <w:r w:rsidR="00EC50B8" w:rsidRPr="00BE2F3B">
          <w:rPr>
            <w:rStyle w:val="Hyperlink"/>
            <w:noProof/>
          </w:rPr>
          <w:t>PMUC073 – Create New Message</w:t>
        </w:r>
        <w:r w:rsidR="00EC50B8">
          <w:rPr>
            <w:noProof/>
            <w:webHidden/>
          </w:rPr>
          <w:tab/>
        </w:r>
        <w:r w:rsidR="00EC50B8">
          <w:rPr>
            <w:noProof/>
            <w:webHidden/>
          </w:rPr>
          <w:fldChar w:fldCharType="begin"/>
        </w:r>
        <w:r w:rsidR="00EC50B8">
          <w:rPr>
            <w:noProof/>
            <w:webHidden/>
          </w:rPr>
          <w:instrText xml:space="preserve"> PAGEREF _Toc422842034 \h </w:instrText>
        </w:r>
        <w:r w:rsidR="00EC50B8">
          <w:rPr>
            <w:noProof/>
            <w:webHidden/>
          </w:rPr>
        </w:r>
        <w:r w:rsidR="00EC50B8">
          <w:rPr>
            <w:noProof/>
            <w:webHidden/>
          </w:rPr>
          <w:fldChar w:fldCharType="separate"/>
        </w:r>
        <w:r w:rsidR="00EC50B8">
          <w:rPr>
            <w:noProof/>
            <w:webHidden/>
          </w:rPr>
          <w:t>78</w:t>
        </w:r>
        <w:r w:rsidR="00EC50B8">
          <w:rPr>
            <w:noProof/>
            <w:webHidden/>
          </w:rPr>
          <w:fldChar w:fldCharType="end"/>
        </w:r>
      </w:hyperlink>
    </w:p>
    <w:p w14:paraId="12599F2C"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35" w:history="1">
        <w:r w:rsidR="00EC50B8" w:rsidRPr="00BE2F3B">
          <w:rPr>
            <w:rStyle w:val="Hyperlink"/>
            <w:noProof/>
            <w14:scene3d>
              <w14:camera w14:prst="orthographicFront"/>
              <w14:lightRig w14:rig="threePt" w14:dir="t">
                <w14:rot w14:lat="0" w14:lon="0" w14:rev="0"/>
              </w14:lightRig>
            </w14:scene3d>
          </w:rPr>
          <w:t>5.4</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ReportsPortal</w:t>
        </w:r>
        <w:r w:rsidR="00EC50B8">
          <w:rPr>
            <w:noProof/>
            <w:webHidden/>
          </w:rPr>
          <w:tab/>
        </w:r>
        <w:r w:rsidR="00EC50B8">
          <w:rPr>
            <w:noProof/>
            <w:webHidden/>
          </w:rPr>
          <w:fldChar w:fldCharType="begin"/>
        </w:r>
        <w:r w:rsidR="00EC50B8">
          <w:rPr>
            <w:noProof/>
            <w:webHidden/>
          </w:rPr>
          <w:instrText xml:space="preserve"> PAGEREF _Toc422842035 \h </w:instrText>
        </w:r>
        <w:r w:rsidR="00EC50B8">
          <w:rPr>
            <w:noProof/>
            <w:webHidden/>
          </w:rPr>
        </w:r>
        <w:r w:rsidR="00EC50B8">
          <w:rPr>
            <w:noProof/>
            <w:webHidden/>
          </w:rPr>
          <w:fldChar w:fldCharType="separate"/>
        </w:r>
        <w:r w:rsidR="00EC50B8">
          <w:rPr>
            <w:noProof/>
            <w:webHidden/>
          </w:rPr>
          <w:t>80</w:t>
        </w:r>
        <w:r w:rsidR="00EC50B8">
          <w:rPr>
            <w:noProof/>
            <w:webHidden/>
          </w:rPr>
          <w:fldChar w:fldCharType="end"/>
        </w:r>
      </w:hyperlink>
    </w:p>
    <w:p w14:paraId="133C118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6" w:history="1">
        <w:r w:rsidR="00EC50B8" w:rsidRPr="00BE2F3B">
          <w:rPr>
            <w:rStyle w:val="Hyperlink"/>
            <w:noProof/>
          </w:rPr>
          <w:t>5.4.1</w:t>
        </w:r>
        <w:r w:rsidR="00EC50B8">
          <w:rPr>
            <w:rFonts w:asciiTheme="minorHAnsi" w:eastAsiaTheme="minorEastAsia" w:hAnsiTheme="minorHAnsi" w:cstheme="minorBidi"/>
            <w:noProof/>
            <w:sz w:val="22"/>
            <w:szCs w:val="22"/>
            <w:lang w:eastAsia="en-GB"/>
          </w:rPr>
          <w:tab/>
        </w:r>
        <w:r w:rsidR="00EC50B8" w:rsidRPr="00BE2F3B">
          <w:rPr>
            <w:rStyle w:val="Hyperlink"/>
            <w:noProof/>
          </w:rPr>
          <w:t>PMUC012 – Reports Portal (My Reports)</w:t>
        </w:r>
        <w:r w:rsidR="00EC50B8">
          <w:rPr>
            <w:noProof/>
            <w:webHidden/>
          </w:rPr>
          <w:tab/>
        </w:r>
        <w:r w:rsidR="00EC50B8">
          <w:rPr>
            <w:noProof/>
            <w:webHidden/>
          </w:rPr>
          <w:fldChar w:fldCharType="begin"/>
        </w:r>
        <w:r w:rsidR="00EC50B8">
          <w:rPr>
            <w:noProof/>
            <w:webHidden/>
          </w:rPr>
          <w:instrText xml:space="preserve"> PAGEREF _Toc422842036 \h </w:instrText>
        </w:r>
        <w:r w:rsidR="00EC50B8">
          <w:rPr>
            <w:noProof/>
            <w:webHidden/>
          </w:rPr>
        </w:r>
        <w:r w:rsidR="00EC50B8">
          <w:rPr>
            <w:noProof/>
            <w:webHidden/>
          </w:rPr>
          <w:fldChar w:fldCharType="separate"/>
        </w:r>
        <w:r w:rsidR="00EC50B8">
          <w:rPr>
            <w:noProof/>
            <w:webHidden/>
          </w:rPr>
          <w:t>81</w:t>
        </w:r>
        <w:r w:rsidR="00EC50B8">
          <w:rPr>
            <w:noProof/>
            <w:webHidden/>
          </w:rPr>
          <w:fldChar w:fldCharType="end"/>
        </w:r>
      </w:hyperlink>
    </w:p>
    <w:p w14:paraId="0279713E"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7" w:history="1">
        <w:r w:rsidR="00EC50B8" w:rsidRPr="00BE2F3B">
          <w:rPr>
            <w:rStyle w:val="Hyperlink"/>
            <w:noProof/>
          </w:rPr>
          <w:t>5.4.2</w:t>
        </w:r>
        <w:r w:rsidR="00EC50B8">
          <w:rPr>
            <w:rFonts w:asciiTheme="minorHAnsi" w:eastAsiaTheme="minorEastAsia" w:hAnsiTheme="minorHAnsi" w:cstheme="minorBidi"/>
            <w:noProof/>
            <w:sz w:val="22"/>
            <w:szCs w:val="22"/>
            <w:lang w:eastAsia="en-GB"/>
          </w:rPr>
          <w:tab/>
        </w:r>
        <w:r w:rsidR="00EC50B8" w:rsidRPr="00BE2F3B">
          <w:rPr>
            <w:rStyle w:val="Hyperlink"/>
            <w:noProof/>
          </w:rPr>
          <w:t>PMUC013 – Get Previously Requested Reports</w:t>
        </w:r>
        <w:r w:rsidR="00EC50B8">
          <w:rPr>
            <w:noProof/>
            <w:webHidden/>
          </w:rPr>
          <w:tab/>
        </w:r>
        <w:r w:rsidR="00EC50B8">
          <w:rPr>
            <w:noProof/>
            <w:webHidden/>
          </w:rPr>
          <w:fldChar w:fldCharType="begin"/>
        </w:r>
        <w:r w:rsidR="00EC50B8">
          <w:rPr>
            <w:noProof/>
            <w:webHidden/>
          </w:rPr>
          <w:instrText xml:space="preserve"> PAGEREF _Toc422842037 \h </w:instrText>
        </w:r>
        <w:r w:rsidR="00EC50B8">
          <w:rPr>
            <w:noProof/>
            <w:webHidden/>
          </w:rPr>
        </w:r>
        <w:r w:rsidR="00EC50B8">
          <w:rPr>
            <w:noProof/>
            <w:webHidden/>
          </w:rPr>
          <w:fldChar w:fldCharType="separate"/>
        </w:r>
        <w:r w:rsidR="00EC50B8">
          <w:rPr>
            <w:noProof/>
            <w:webHidden/>
          </w:rPr>
          <w:t>89</w:t>
        </w:r>
        <w:r w:rsidR="00EC50B8">
          <w:rPr>
            <w:noProof/>
            <w:webHidden/>
          </w:rPr>
          <w:fldChar w:fldCharType="end"/>
        </w:r>
      </w:hyperlink>
    </w:p>
    <w:p w14:paraId="07F9FB0B"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8" w:history="1">
        <w:r w:rsidR="00EC50B8" w:rsidRPr="00BE2F3B">
          <w:rPr>
            <w:rStyle w:val="Hyperlink"/>
            <w:noProof/>
          </w:rPr>
          <w:t>5.4.3</w:t>
        </w:r>
        <w:r w:rsidR="00EC50B8">
          <w:rPr>
            <w:rFonts w:asciiTheme="minorHAnsi" w:eastAsiaTheme="minorEastAsia" w:hAnsiTheme="minorHAnsi" w:cstheme="minorBidi"/>
            <w:noProof/>
            <w:sz w:val="22"/>
            <w:szCs w:val="22"/>
            <w:lang w:eastAsia="en-GB"/>
          </w:rPr>
          <w:tab/>
        </w:r>
        <w:r w:rsidR="00EC50B8" w:rsidRPr="00BE2F3B">
          <w:rPr>
            <w:rStyle w:val="Hyperlink"/>
            <w:noProof/>
          </w:rPr>
          <w:t>PMUC014 – View Report</w:t>
        </w:r>
        <w:r w:rsidR="00EC50B8">
          <w:rPr>
            <w:noProof/>
            <w:webHidden/>
          </w:rPr>
          <w:tab/>
        </w:r>
        <w:r w:rsidR="00EC50B8">
          <w:rPr>
            <w:noProof/>
            <w:webHidden/>
          </w:rPr>
          <w:fldChar w:fldCharType="begin"/>
        </w:r>
        <w:r w:rsidR="00EC50B8">
          <w:rPr>
            <w:noProof/>
            <w:webHidden/>
          </w:rPr>
          <w:instrText xml:space="preserve"> PAGEREF _Toc422842038 \h </w:instrText>
        </w:r>
        <w:r w:rsidR="00EC50B8">
          <w:rPr>
            <w:noProof/>
            <w:webHidden/>
          </w:rPr>
        </w:r>
        <w:r w:rsidR="00EC50B8">
          <w:rPr>
            <w:noProof/>
            <w:webHidden/>
          </w:rPr>
          <w:fldChar w:fldCharType="separate"/>
        </w:r>
        <w:r w:rsidR="00EC50B8">
          <w:rPr>
            <w:noProof/>
            <w:webHidden/>
          </w:rPr>
          <w:t>90</w:t>
        </w:r>
        <w:r w:rsidR="00EC50B8">
          <w:rPr>
            <w:noProof/>
            <w:webHidden/>
          </w:rPr>
          <w:fldChar w:fldCharType="end"/>
        </w:r>
      </w:hyperlink>
    </w:p>
    <w:p w14:paraId="1C208C3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39" w:history="1">
        <w:r w:rsidR="00EC50B8" w:rsidRPr="00BE2F3B">
          <w:rPr>
            <w:rStyle w:val="Hyperlink"/>
            <w:noProof/>
          </w:rPr>
          <w:t>5.4.4</w:t>
        </w:r>
        <w:r w:rsidR="00EC50B8">
          <w:rPr>
            <w:rFonts w:asciiTheme="minorHAnsi" w:eastAsiaTheme="minorEastAsia" w:hAnsiTheme="minorHAnsi" w:cstheme="minorBidi"/>
            <w:noProof/>
            <w:sz w:val="22"/>
            <w:szCs w:val="22"/>
            <w:lang w:eastAsia="en-GB"/>
          </w:rPr>
          <w:tab/>
        </w:r>
        <w:r w:rsidR="00EC50B8" w:rsidRPr="00BE2F3B">
          <w:rPr>
            <w:rStyle w:val="Hyperlink"/>
            <w:noProof/>
          </w:rPr>
          <w:t>PMUC015 – View Report Details</w:t>
        </w:r>
        <w:r w:rsidR="00EC50B8">
          <w:rPr>
            <w:noProof/>
            <w:webHidden/>
          </w:rPr>
          <w:tab/>
        </w:r>
        <w:r w:rsidR="00EC50B8">
          <w:rPr>
            <w:noProof/>
            <w:webHidden/>
          </w:rPr>
          <w:fldChar w:fldCharType="begin"/>
        </w:r>
        <w:r w:rsidR="00EC50B8">
          <w:rPr>
            <w:noProof/>
            <w:webHidden/>
          </w:rPr>
          <w:instrText xml:space="preserve"> PAGEREF _Toc422842039 \h </w:instrText>
        </w:r>
        <w:r w:rsidR="00EC50B8">
          <w:rPr>
            <w:noProof/>
            <w:webHidden/>
          </w:rPr>
        </w:r>
        <w:r w:rsidR="00EC50B8">
          <w:rPr>
            <w:noProof/>
            <w:webHidden/>
          </w:rPr>
          <w:fldChar w:fldCharType="separate"/>
        </w:r>
        <w:r w:rsidR="00EC50B8">
          <w:rPr>
            <w:noProof/>
            <w:webHidden/>
          </w:rPr>
          <w:t>95</w:t>
        </w:r>
        <w:r w:rsidR="00EC50B8">
          <w:rPr>
            <w:noProof/>
            <w:webHidden/>
          </w:rPr>
          <w:fldChar w:fldCharType="end"/>
        </w:r>
      </w:hyperlink>
    </w:p>
    <w:p w14:paraId="27B02C28"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0" w:history="1">
        <w:r w:rsidR="00EC50B8" w:rsidRPr="00BE2F3B">
          <w:rPr>
            <w:rStyle w:val="Hyperlink"/>
            <w:noProof/>
          </w:rPr>
          <w:t>5.4.5</w:t>
        </w:r>
        <w:r w:rsidR="00EC50B8">
          <w:rPr>
            <w:rFonts w:asciiTheme="minorHAnsi" w:eastAsiaTheme="minorEastAsia" w:hAnsiTheme="minorHAnsi" w:cstheme="minorBidi"/>
            <w:noProof/>
            <w:sz w:val="22"/>
            <w:szCs w:val="22"/>
            <w:lang w:eastAsia="en-GB"/>
          </w:rPr>
          <w:tab/>
        </w:r>
        <w:r w:rsidR="00EC50B8" w:rsidRPr="00BE2F3B">
          <w:rPr>
            <w:rStyle w:val="Hyperlink"/>
            <w:noProof/>
          </w:rPr>
          <w:t>PMUC016 – Download Report to PDF/Excel</w:t>
        </w:r>
        <w:r w:rsidR="00EC50B8">
          <w:rPr>
            <w:noProof/>
            <w:webHidden/>
          </w:rPr>
          <w:tab/>
        </w:r>
        <w:r w:rsidR="00EC50B8">
          <w:rPr>
            <w:noProof/>
            <w:webHidden/>
          </w:rPr>
          <w:fldChar w:fldCharType="begin"/>
        </w:r>
        <w:r w:rsidR="00EC50B8">
          <w:rPr>
            <w:noProof/>
            <w:webHidden/>
          </w:rPr>
          <w:instrText xml:space="preserve"> PAGEREF _Toc422842040 \h </w:instrText>
        </w:r>
        <w:r w:rsidR="00EC50B8">
          <w:rPr>
            <w:noProof/>
            <w:webHidden/>
          </w:rPr>
        </w:r>
        <w:r w:rsidR="00EC50B8">
          <w:rPr>
            <w:noProof/>
            <w:webHidden/>
          </w:rPr>
          <w:fldChar w:fldCharType="separate"/>
        </w:r>
        <w:r w:rsidR="00EC50B8">
          <w:rPr>
            <w:noProof/>
            <w:webHidden/>
          </w:rPr>
          <w:t>99</w:t>
        </w:r>
        <w:r w:rsidR="00EC50B8">
          <w:rPr>
            <w:noProof/>
            <w:webHidden/>
          </w:rPr>
          <w:fldChar w:fldCharType="end"/>
        </w:r>
      </w:hyperlink>
    </w:p>
    <w:p w14:paraId="2C9AD3B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1" w:history="1">
        <w:r w:rsidR="00EC50B8" w:rsidRPr="00BE2F3B">
          <w:rPr>
            <w:rStyle w:val="Hyperlink"/>
            <w:noProof/>
          </w:rPr>
          <w:t>5.4.6</w:t>
        </w:r>
        <w:r w:rsidR="00EC50B8">
          <w:rPr>
            <w:rFonts w:asciiTheme="minorHAnsi" w:eastAsiaTheme="minorEastAsia" w:hAnsiTheme="minorHAnsi" w:cstheme="minorBidi"/>
            <w:noProof/>
            <w:sz w:val="22"/>
            <w:szCs w:val="22"/>
            <w:lang w:eastAsia="en-GB"/>
          </w:rPr>
          <w:tab/>
        </w:r>
        <w:r w:rsidR="00EC50B8" w:rsidRPr="00BE2F3B">
          <w:rPr>
            <w:rStyle w:val="Hyperlink"/>
            <w:noProof/>
          </w:rPr>
          <w:t>PMUC017 – View Errors/Warnings</w:t>
        </w:r>
        <w:r w:rsidR="00EC50B8">
          <w:rPr>
            <w:noProof/>
            <w:webHidden/>
          </w:rPr>
          <w:tab/>
        </w:r>
        <w:r w:rsidR="00EC50B8">
          <w:rPr>
            <w:noProof/>
            <w:webHidden/>
          </w:rPr>
          <w:fldChar w:fldCharType="begin"/>
        </w:r>
        <w:r w:rsidR="00EC50B8">
          <w:rPr>
            <w:noProof/>
            <w:webHidden/>
          </w:rPr>
          <w:instrText xml:space="preserve"> PAGEREF _Toc422842041 \h </w:instrText>
        </w:r>
        <w:r w:rsidR="00EC50B8">
          <w:rPr>
            <w:noProof/>
            <w:webHidden/>
          </w:rPr>
        </w:r>
        <w:r w:rsidR="00EC50B8">
          <w:rPr>
            <w:noProof/>
            <w:webHidden/>
          </w:rPr>
          <w:fldChar w:fldCharType="separate"/>
        </w:r>
        <w:r w:rsidR="00EC50B8">
          <w:rPr>
            <w:noProof/>
            <w:webHidden/>
          </w:rPr>
          <w:t>101</w:t>
        </w:r>
        <w:r w:rsidR="00EC50B8">
          <w:rPr>
            <w:noProof/>
            <w:webHidden/>
          </w:rPr>
          <w:fldChar w:fldCharType="end"/>
        </w:r>
      </w:hyperlink>
    </w:p>
    <w:p w14:paraId="4AB9A348"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2" w:history="1">
        <w:r w:rsidR="00EC50B8" w:rsidRPr="00BE2F3B">
          <w:rPr>
            <w:rStyle w:val="Hyperlink"/>
            <w:noProof/>
          </w:rPr>
          <w:t>5.4.7</w:t>
        </w:r>
        <w:r w:rsidR="00EC50B8">
          <w:rPr>
            <w:rFonts w:asciiTheme="minorHAnsi" w:eastAsiaTheme="minorEastAsia" w:hAnsiTheme="minorHAnsi" w:cstheme="minorBidi"/>
            <w:noProof/>
            <w:sz w:val="22"/>
            <w:szCs w:val="22"/>
            <w:lang w:eastAsia="en-GB"/>
          </w:rPr>
          <w:tab/>
        </w:r>
        <w:r w:rsidR="00EC50B8" w:rsidRPr="00BE2F3B">
          <w:rPr>
            <w:rStyle w:val="Hyperlink"/>
            <w:noProof/>
          </w:rPr>
          <w:t>PMUC018 – Delete Report Output</w:t>
        </w:r>
        <w:r w:rsidR="00EC50B8">
          <w:rPr>
            <w:noProof/>
            <w:webHidden/>
          </w:rPr>
          <w:tab/>
        </w:r>
        <w:r w:rsidR="00EC50B8">
          <w:rPr>
            <w:noProof/>
            <w:webHidden/>
          </w:rPr>
          <w:fldChar w:fldCharType="begin"/>
        </w:r>
        <w:r w:rsidR="00EC50B8">
          <w:rPr>
            <w:noProof/>
            <w:webHidden/>
          </w:rPr>
          <w:instrText xml:space="preserve"> PAGEREF _Toc422842042 \h </w:instrText>
        </w:r>
        <w:r w:rsidR="00EC50B8">
          <w:rPr>
            <w:noProof/>
            <w:webHidden/>
          </w:rPr>
        </w:r>
        <w:r w:rsidR="00EC50B8">
          <w:rPr>
            <w:noProof/>
            <w:webHidden/>
          </w:rPr>
          <w:fldChar w:fldCharType="separate"/>
        </w:r>
        <w:r w:rsidR="00EC50B8">
          <w:rPr>
            <w:noProof/>
            <w:webHidden/>
          </w:rPr>
          <w:t>103</w:t>
        </w:r>
        <w:r w:rsidR="00EC50B8">
          <w:rPr>
            <w:noProof/>
            <w:webHidden/>
          </w:rPr>
          <w:fldChar w:fldCharType="end"/>
        </w:r>
      </w:hyperlink>
    </w:p>
    <w:p w14:paraId="4EB9EA64"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3" w:history="1">
        <w:r w:rsidR="00EC50B8" w:rsidRPr="00BE2F3B">
          <w:rPr>
            <w:rStyle w:val="Hyperlink"/>
            <w:noProof/>
          </w:rPr>
          <w:t>5.4.8</w:t>
        </w:r>
        <w:r w:rsidR="00EC50B8">
          <w:rPr>
            <w:rFonts w:asciiTheme="minorHAnsi" w:eastAsiaTheme="minorEastAsia" w:hAnsiTheme="minorHAnsi" w:cstheme="minorBidi"/>
            <w:noProof/>
            <w:sz w:val="22"/>
            <w:szCs w:val="22"/>
            <w:lang w:eastAsia="en-GB"/>
          </w:rPr>
          <w:tab/>
        </w:r>
        <w:r w:rsidR="00EC50B8" w:rsidRPr="00BE2F3B">
          <w:rPr>
            <w:rStyle w:val="Hyperlink"/>
            <w:noProof/>
          </w:rPr>
          <w:t>PMUC019 – Purge Report</w:t>
        </w:r>
        <w:r w:rsidR="00EC50B8">
          <w:rPr>
            <w:noProof/>
            <w:webHidden/>
          </w:rPr>
          <w:tab/>
        </w:r>
        <w:r w:rsidR="00EC50B8">
          <w:rPr>
            <w:noProof/>
            <w:webHidden/>
          </w:rPr>
          <w:fldChar w:fldCharType="begin"/>
        </w:r>
        <w:r w:rsidR="00EC50B8">
          <w:rPr>
            <w:noProof/>
            <w:webHidden/>
          </w:rPr>
          <w:instrText xml:space="preserve"> PAGEREF _Toc422842043 \h </w:instrText>
        </w:r>
        <w:r w:rsidR="00EC50B8">
          <w:rPr>
            <w:noProof/>
            <w:webHidden/>
          </w:rPr>
        </w:r>
        <w:r w:rsidR="00EC50B8">
          <w:rPr>
            <w:noProof/>
            <w:webHidden/>
          </w:rPr>
          <w:fldChar w:fldCharType="separate"/>
        </w:r>
        <w:r w:rsidR="00EC50B8">
          <w:rPr>
            <w:noProof/>
            <w:webHidden/>
          </w:rPr>
          <w:t>104</w:t>
        </w:r>
        <w:r w:rsidR="00EC50B8">
          <w:rPr>
            <w:noProof/>
            <w:webHidden/>
          </w:rPr>
          <w:fldChar w:fldCharType="end"/>
        </w:r>
      </w:hyperlink>
    </w:p>
    <w:p w14:paraId="4D61EFC5"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44" w:history="1">
        <w:r w:rsidR="00EC50B8" w:rsidRPr="00BE2F3B">
          <w:rPr>
            <w:rStyle w:val="Hyperlink"/>
            <w:noProof/>
            <w14:scene3d>
              <w14:camera w14:prst="orthographicFront"/>
              <w14:lightRig w14:rig="threePt" w14:dir="t">
                <w14:rot w14:lat="0" w14:lon="0" w14:rev="0"/>
              </w14:lightRig>
            </w14:scene3d>
          </w:rPr>
          <w:t>5.5</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Request Report</w:t>
        </w:r>
        <w:r w:rsidR="00EC50B8">
          <w:rPr>
            <w:noProof/>
            <w:webHidden/>
          </w:rPr>
          <w:tab/>
        </w:r>
        <w:r w:rsidR="00EC50B8">
          <w:rPr>
            <w:noProof/>
            <w:webHidden/>
          </w:rPr>
          <w:fldChar w:fldCharType="begin"/>
        </w:r>
        <w:r w:rsidR="00EC50B8">
          <w:rPr>
            <w:noProof/>
            <w:webHidden/>
          </w:rPr>
          <w:instrText xml:space="preserve"> PAGEREF _Toc422842044 \h </w:instrText>
        </w:r>
        <w:r w:rsidR="00EC50B8">
          <w:rPr>
            <w:noProof/>
            <w:webHidden/>
          </w:rPr>
        </w:r>
        <w:r w:rsidR="00EC50B8">
          <w:rPr>
            <w:noProof/>
            <w:webHidden/>
          </w:rPr>
          <w:fldChar w:fldCharType="separate"/>
        </w:r>
        <w:r w:rsidR="00EC50B8">
          <w:rPr>
            <w:noProof/>
            <w:webHidden/>
          </w:rPr>
          <w:t>105</w:t>
        </w:r>
        <w:r w:rsidR="00EC50B8">
          <w:rPr>
            <w:noProof/>
            <w:webHidden/>
          </w:rPr>
          <w:fldChar w:fldCharType="end"/>
        </w:r>
      </w:hyperlink>
    </w:p>
    <w:p w14:paraId="4138328E"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5" w:history="1">
        <w:r w:rsidR="00EC50B8" w:rsidRPr="00BE2F3B">
          <w:rPr>
            <w:rStyle w:val="Hyperlink"/>
            <w:noProof/>
          </w:rPr>
          <w:t>5.5.1</w:t>
        </w:r>
        <w:r w:rsidR="00EC50B8">
          <w:rPr>
            <w:rFonts w:asciiTheme="minorHAnsi" w:eastAsiaTheme="minorEastAsia" w:hAnsiTheme="minorHAnsi" w:cstheme="minorBidi"/>
            <w:noProof/>
            <w:sz w:val="22"/>
            <w:szCs w:val="22"/>
            <w:lang w:eastAsia="en-GB"/>
          </w:rPr>
          <w:tab/>
        </w:r>
        <w:r w:rsidR="00EC50B8" w:rsidRPr="00BE2F3B">
          <w:rPr>
            <w:rStyle w:val="Hyperlink"/>
            <w:noProof/>
          </w:rPr>
          <w:t>PMUC020 – Request Report</w:t>
        </w:r>
        <w:r w:rsidR="00EC50B8">
          <w:rPr>
            <w:noProof/>
            <w:webHidden/>
          </w:rPr>
          <w:tab/>
        </w:r>
        <w:r w:rsidR="00EC50B8">
          <w:rPr>
            <w:noProof/>
            <w:webHidden/>
          </w:rPr>
          <w:fldChar w:fldCharType="begin"/>
        </w:r>
        <w:r w:rsidR="00EC50B8">
          <w:rPr>
            <w:noProof/>
            <w:webHidden/>
          </w:rPr>
          <w:instrText xml:space="preserve"> PAGEREF _Toc422842045 \h </w:instrText>
        </w:r>
        <w:r w:rsidR="00EC50B8">
          <w:rPr>
            <w:noProof/>
            <w:webHidden/>
          </w:rPr>
        </w:r>
        <w:r w:rsidR="00EC50B8">
          <w:rPr>
            <w:noProof/>
            <w:webHidden/>
          </w:rPr>
          <w:fldChar w:fldCharType="separate"/>
        </w:r>
        <w:r w:rsidR="00EC50B8">
          <w:rPr>
            <w:noProof/>
            <w:webHidden/>
          </w:rPr>
          <w:t>106</w:t>
        </w:r>
        <w:r w:rsidR="00EC50B8">
          <w:rPr>
            <w:noProof/>
            <w:webHidden/>
          </w:rPr>
          <w:fldChar w:fldCharType="end"/>
        </w:r>
      </w:hyperlink>
    </w:p>
    <w:p w14:paraId="23F85132"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6" w:history="1">
        <w:r w:rsidR="00EC50B8" w:rsidRPr="00BE2F3B">
          <w:rPr>
            <w:rStyle w:val="Hyperlink"/>
            <w:noProof/>
          </w:rPr>
          <w:t>5.5.2</w:t>
        </w:r>
        <w:r w:rsidR="00EC50B8">
          <w:rPr>
            <w:rFonts w:asciiTheme="minorHAnsi" w:eastAsiaTheme="minorEastAsia" w:hAnsiTheme="minorHAnsi" w:cstheme="minorBidi"/>
            <w:noProof/>
            <w:sz w:val="22"/>
            <w:szCs w:val="22"/>
            <w:lang w:eastAsia="en-GB"/>
          </w:rPr>
          <w:tab/>
        </w:r>
        <w:r w:rsidR="00EC50B8" w:rsidRPr="00BE2F3B">
          <w:rPr>
            <w:rStyle w:val="Hyperlink"/>
            <w:noProof/>
          </w:rPr>
          <w:t>PMUC021 – Available Reports</w:t>
        </w:r>
        <w:r w:rsidR="00EC50B8">
          <w:rPr>
            <w:noProof/>
            <w:webHidden/>
          </w:rPr>
          <w:tab/>
        </w:r>
        <w:r w:rsidR="00EC50B8">
          <w:rPr>
            <w:noProof/>
            <w:webHidden/>
          </w:rPr>
          <w:fldChar w:fldCharType="begin"/>
        </w:r>
        <w:r w:rsidR="00EC50B8">
          <w:rPr>
            <w:noProof/>
            <w:webHidden/>
          </w:rPr>
          <w:instrText xml:space="preserve"> PAGEREF _Toc422842046 \h </w:instrText>
        </w:r>
        <w:r w:rsidR="00EC50B8">
          <w:rPr>
            <w:noProof/>
            <w:webHidden/>
          </w:rPr>
        </w:r>
        <w:r w:rsidR="00EC50B8">
          <w:rPr>
            <w:noProof/>
            <w:webHidden/>
          </w:rPr>
          <w:fldChar w:fldCharType="separate"/>
        </w:r>
        <w:r w:rsidR="00EC50B8">
          <w:rPr>
            <w:noProof/>
            <w:webHidden/>
          </w:rPr>
          <w:t>113</w:t>
        </w:r>
        <w:r w:rsidR="00EC50B8">
          <w:rPr>
            <w:noProof/>
            <w:webHidden/>
          </w:rPr>
          <w:fldChar w:fldCharType="end"/>
        </w:r>
      </w:hyperlink>
    </w:p>
    <w:p w14:paraId="084FBC51"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7" w:history="1">
        <w:r w:rsidR="00EC50B8" w:rsidRPr="00BE2F3B">
          <w:rPr>
            <w:rStyle w:val="Hyperlink"/>
            <w:noProof/>
          </w:rPr>
          <w:t>5.5.3</w:t>
        </w:r>
        <w:r w:rsidR="00EC50B8">
          <w:rPr>
            <w:rFonts w:asciiTheme="minorHAnsi" w:eastAsiaTheme="minorEastAsia" w:hAnsiTheme="minorHAnsi" w:cstheme="minorBidi"/>
            <w:noProof/>
            <w:sz w:val="22"/>
            <w:szCs w:val="22"/>
            <w:lang w:eastAsia="en-GB"/>
          </w:rPr>
          <w:tab/>
        </w:r>
        <w:r w:rsidR="00EC50B8" w:rsidRPr="00BE2F3B">
          <w:rPr>
            <w:rStyle w:val="Hyperlink"/>
            <w:noProof/>
          </w:rPr>
          <w:t>PMUC022 – Get Report Scope(s)</w:t>
        </w:r>
        <w:r w:rsidR="00EC50B8">
          <w:rPr>
            <w:noProof/>
            <w:webHidden/>
          </w:rPr>
          <w:tab/>
        </w:r>
        <w:r w:rsidR="00EC50B8">
          <w:rPr>
            <w:noProof/>
            <w:webHidden/>
          </w:rPr>
          <w:fldChar w:fldCharType="begin"/>
        </w:r>
        <w:r w:rsidR="00EC50B8">
          <w:rPr>
            <w:noProof/>
            <w:webHidden/>
          </w:rPr>
          <w:instrText xml:space="preserve"> PAGEREF _Toc422842047 \h </w:instrText>
        </w:r>
        <w:r w:rsidR="00EC50B8">
          <w:rPr>
            <w:noProof/>
            <w:webHidden/>
          </w:rPr>
        </w:r>
        <w:r w:rsidR="00EC50B8">
          <w:rPr>
            <w:noProof/>
            <w:webHidden/>
          </w:rPr>
          <w:fldChar w:fldCharType="separate"/>
        </w:r>
        <w:r w:rsidR="00EC50B8">
          <w:rPr>
            <w:noProof/>
            <w:webHidden/>
          </w:rPr>
          <w:t>115</w:t>
        </w:r>
        <w:r w:rsidR="00EC50B8">
          <w:rPr>
            <w:noProof/>
            <w:webHidden/>
          </w:rPr>
          <w:fldChar w:fldCharType="end"/>
        </w:r>
      </w:hyperlink>
    </w:p>
    <w:p w14:paraId="75F8180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48" w:history="1">
        <w:r w:rsidR="00EC50B8" w:rsidRPr="00BE2F3B">
          <w:rPr>
            <w:rStyle w:val="Hyperlink"/>
            <w:noProof/>
          </w:rPr>
          <w:t>5.5.4</w:t>
        </w:r>
        <w:r w:rsidR="00EC50B8">
          <w:rPr>
            <w:rFonts w:asciiTheme="minorHAnsi" w:eastAsiaTheme="minorEastAsia" w:hAnsiTheme="minorHAnsi" w:cstheme="minorBidi"/>
            <w:noProof/>
            <w:sz w:val="22"/>
            <w:szCs w:val="22"/>
            <w:lang w:eastAsia="en-GB"/>
          </w:rPr>
          <w:tab/>
        </w:r>
        <w:r w:rsidR="00EC50B8" w:rsidRPr="00BE2F3B">
          <w:rPr>
            <w:rStyle w:val="Hyperlink"/>
            <w:noProof/>
          </w:rPr>
          <w:t>PMUC023 – Get Report Filter(s)</w:t>
        </w:r>
        <w:r w:rsidR="00EC50B8">
          <w:rPr>
            <w:noProof/>
            <w:webHidden/>
          </w:rPr>
          <w:tab/>
        </w:r>
        <w:r w:rsidR="00EC50B8">
          <w:rPr>
            <w:noProof/>
            <w:webHidden/>
          </w:rPr>
          <w:fldChar w:fldCharType="begin"/>
        </w:r>
        <w:r w:rsidR="00EC50B8">
          <w:rPr>
            <w:noProof/>
            <w:webHidden/>
          </w:rPr>
          <w:instrText xml:space="preserve"> PAGEREF _Toc422842048 \h </w:instrText>
        </w:r>
        <w:r w:rsidR="00EC50B8">
          <w:rPr>
            <w:noProof/>
            <w:webHidden/>
          </w:rPr>
        </w:r>
        <w:r w:rsidR="00EC50B8">
          <w:rPr>
            <w:noProof/>
            <w:webHidden/>
          </w:rPr>
          <w:fldChar w:fldCharType="separate"/>
        </w:r>
        <w:r w:rsidR="00EC50B8">
          <w:rPr>
            <w:noProof/>
            <w:webHidden/>
          </w:rPr>
          <w:t>119</w:t>
        </w:r>
        <w:r w:rsidR="00EC50B8">
          <w:rPr>
            <w:noProof/>
            <w:webHidden/>
          </w:rPr>
          <w:fldChar w:fldCharType="end"/>
        </w:r>
      </w:hyperlink>
    </w:p>
    <w:p w14:paraId="49BEFC58"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49" w:history="1">
        <w:r w:rsidR="00EC50B8" w:rsidRPr="00BE2F3B">
          <w:rPr>
            <w:rStyle w:val="Hyperlink"/>
            <w:noProof/>
            <w14:scene3d>
              <w14:camera w14:prst="orthographicFront"/>
              <w14:lightRig w14:rig="threePt" w14:dir="t">
                <w14:rot w14:lat="0" w14:lon="0" w14:rev="0"/>
              </w14:lightRig>
            </w14:scene3d>
          </w:rPr>
          <w:t>5.6</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Manage Reports</w:t>
        </w:r>
        <w:r w:rsidR="00EC50B8">
          <w:rPr>
            <w:noProof/>
            <w:webHidden/>
          </w:rPr>
          <w:tab/>
        </w:r>
        <w:r w:rsidR="00EC50B8">
          <w:rPr>
            <w:noProof/>
            <w:webHidden/>
          </w:rPr>
          <w:fldChar w:fldCharType="begin"/>
        </w:r>
        <w:r w:rsidR="00EC50B8">
          <w:rPr>
            <w:noProof/>
            <w:webHidden/>
          </w:rPr>
          <w:instrText xml:space="preserve"> PAGEREF _Toc422842049 \h </w:instrText>
        </w:r>
        <w:r w:rsidR="00EC50B8">
          <w:rPr>
            <w:noProof/>
            <w:webHidden/>
          </w:rPr>
        </w:r>
        <w:r w:rsidR="00EC50B8">
          <w:rPr>
            <w:noProof/>
            <w:webHidden/>
          </w:rPr>
          <w:fldChar w:fldCharType="separate"/>
        </w:r>
        <w:r w:rsidR="00EC50B8">
          <w:rPr>
            <w:noProof/>
            <w:webHidden/>
          </w:rPr>
          <w:t>122</w:t>
        </w:r>
        <w:r w:rsidR="00EC50B8">
          <w:rPr>
            <w:noProof/>
            <w:webHidden/>
          </w:rPr>
          <w:fldChar w:fldCharType="end"/>
        </w:r>
      </w:hyperlink>
    </w:p>
    <w:p w14:paraId="3EE3852D"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0" w:history="1">
        <w:r w:rsidR="00EC50B8" w:rsidRPr="00BE2F3B">
          <w:rPr>
            <w:rStyle w:val="Hyperlink"/>
            <w:noProof/>
          </w:rPr>
          <w:t>5.6.1</w:t>
        </w:r>
        <w:r w:rsidR="00EC50B8">
          <w:rPr>
            <w:rFonts w:asciiTheme="minorHAnsi" w:eastAsiaTheme="minorEastAsia" w:hAnsiTheme="minorHAnsi" w:cstheme="minorBidi"/>
            <w:noProof/>
            <w:sz w:val="22"/>
            <w:szCs w:val="22"/>
            <w:lang w:eastAsia="en-GB"/>
          </w:rPr>
          <w:tab/>
        </w:r>
        <w:r w:rsidR="00EC50B8" w:rsidRPr="00BE2F3B">
          <w:rPr>
            <w:rStyle w:val="Hyperlink"/>
            <w:noProof/>
          </w:rPr>
          <w:t>PMUC024 – Manage Reports</w:t>
        </w:r>
        <w:r w:rsidR="00EC50B8">
          <w:rPr>
            <w:noProof/>
            <w:webHidden/>
          </w:rPr>
          <w:tab/>
        </w:r>
        <w:r w:rsidR="00EC50B8">
          <w:rPr>
            <w:noProof/>
            <w:webHidden/>
          </w:rPr>
          <w:fldChar w:fldCharType="begin"/>
        </w:r>
        <w:r w:rsidR="00EC50B8">
          <w:rPr>
            <w:noProof/>
            <w:webHidden/>
          </w:rPr>
          <w:instrText xml:space="preserve"> PAGEREF _Toc422842050 \h </w:instrText>
        </w:r>
        <w:r w:rsidR="00EC50B8">
          <w:rPr>
            <w:noProof/>
            <w:webHidden/>
          </w:rPr>
        </w:r>
        <w:r w:rsidR="00EC50B8">
          <w:rPr>
            <w:noProof/>
            <w:webHidden/>
          </w:rPr>
          <w:fldChar w:fldCharType="separate"/>
        </w:r>
        <w:r w:rsidR="00EC50B8">
          <w:rPr>
            <w:noProof/>
            <w:webHidden/>
          </w:rPr>
          <w:t>123</w:t>
        </w:r>
        <w:r w:rsidR="00EC50B8">
          <w:rPr>
            <w:noProof/>
            <w:webHidden/>
          </w:rPr>
          <w:fldChar w:fldCharType="end"/>
        </w:r>
      </w:hyperlink>
    </w:p>
    <w:p w14:paraId="3978D495"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1" w:history="1">
        <w:r w:rsidR="00EC50B8" w:rsidRPr="00BE2F3B">
          <w:rPr>
            <w:rStyle w:val="Hyperlink"/>
            <w:noProof/>
          </w:rPr>
          <w:t>5.6.2</w:t>
        </w:r>
        <w:r w:rsidR="00EC50B8">
          <w:rPr>
            <w:rFonts w:asciiTheme="minorHAnsi" w:eastAsiaTheme="minorEastAsia" w:hAnsiTheme="minorHAnsi" w:cstheme="minorBidi"/>
            <w:noProof/>
            <w:sz w:val="22"/>
            <w:szCs w:val="22"/>
            <w:lang w:eastAsia="en-GB"/>
          </w:rPr>
          <w:tab/>
        </w:r>
        <w:r w:rsidR="00EC50B8" w:rsidRPr="00BE2F3B">
          <w:rPr>
            <w:rStyle w:val="Hyperlink"/>
            <w:noProof/>
          </w:rPr>
          <w:t>PMUC025 – Get Report Type</w:t>
        </w:r>
        <w:r w:rsidR="00EC50B8">
          <w:rPr>
            <w:noProof/>
            <w:webHidden/>
          </w:rPr>
          <w:tab/>
        </w:r>
        <w:r w:rsidR="00EC50B8">
          <w:rPr>
            <w:noProof/>
            <w:webHidden/>
          </w:rPr>
          <w:fldChar w:fldCharType="begin"/>
        </w:r>
        <w:r w:rsidR="00EC50B8">
          <w:rPr>
            <w:noProof/>
            <w:webHidden/>
          </w:rPr>
          <w:instrText xml:space="preserve"> PAGEREF _Toc422842051 \h </w:instrText>
        </w:r>
        <w:r w:rsidR="00EC50B8">
          <w:rPr>
            <w:noProof/>
            <w:webHidden/>
          </w:rPr>
        </w:r>
        <w:r w:rsidR="00EC50B8">
          <w:rPr>
            <w:noProof/>
            <w:webHidden/>
          </w:rPr>
          <w:fldChar w:fldCharType="separate"/>
        </w:r>
        <w:r w:rsidR="00EC50B8">
          <w:rPr>
            <w:noProof/>
            <w:webHidden/>
          </w:rPr>
          <w:t>131</w:t>
        </w:r>
        <w:r w:rsidR="00EC50B8">
          <w:rPr>
            <w:noProof/>
            <w:webHidden/>
          </w:rPr>
          <w:fldChar w:fldCharType="end"/>
        </w:r>
      </w:hyperlink>
    </w:p>
    <w:p w14:paraId="6B802BAC"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2" w:history="1">
        <w:r w:rsidR="00EC50B8" w:rsidRPr="00BE2F3B">
          <w:rPr>
            <w:rStyle w:val="Hyperlink"/>
            <w:noProof/>
          </w:rPr>
          <w:t>5.6.3</w:t>
        </w:r>
        <w:r w:rsidR="00EC50B8">
          <w:rPr>
            <w:rFonts w:asciiTheme="minorHAnsi" w:eastAsiaTheme="minorEastAsia" w:hAnsiTheme="minorHAnsi" w:cstheme="minorBidi"/>
            <w:noProof/>
            <w:sz w:val="22"/>
            <w:szCs w:val="22"/>
            <w:lang w:eastAsia="en-GB"/>
          </w:rPr>
          <w:tab/>
        </w:r>
        <w:r w:rsidR="00EC50B8" w:rsidRPr="00BE2F3B">
          <w:rPr>
            <w:rStyle w:val="Hyperlink"/>
            <w:noProof/>
          </w:rPr>
          <w:t>PMUC026 – Report Output Type</w:t>
        </w:r>
        <w:r w:rsidR="00EC50B8">
          <w:rPr>
            <w:noProof/>
            <w:webHidden/>
          </w:rPr>
          <w:tab/>
        </w:r>
        <w:r w:rsidR="00EC50B8">
          <w:rPr>
            <w:noProof/>
            <w:webHidden/>
          </w:rPr>
          <w:fldChar w:fldCharType="begin"/>
        </w:r>
        <w:r w:rsidR="00EC50B8">
          <w:rPr>
            <w:noProof/>
            <w:webHidden/>
          </w:rPr>
          <w:instrText xml:space="preserve"> PAGEREF _Toc422842052 \h </w:instrText>
        </w:r>
        <w:r w:rsidR="00EC50B8">
          <w:rPr>
            <w:noProof/>
            <w:webHidden/>
          </w:rPr>
        </w:r>
        <w:r w:rsidR="00EC50B8">
          <w:rPr>
            <w:noProof/>
            <w:webHidden/>
          </w:rPr>
          <w:fldChar w:fldCharType="separate"/>
        </w:r>
        <w:r w:rsidR="00EC50B8">
          <w:rPr>
            <w:noProof/>
            <w:webHidden/>
          </w:rPr>
          <w:t>133</w:t>
        </w:r>
        <w:r w:rsidR="00EC50B8">
          <w:rPr>
            <w:noProof/>
            <w:webHidden/>
          </w:rPr>
          <w:fldChar w:fldCharType="end"/>
        </w:r>
      </w:hyperlink>
    </w:p>
    <w:p w14:paraId="2F1853A1"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3" w:history="1">
        <w:r w:rsidR="00EC50B8" w:rsidRPr="00BE2F3B">
          <w:rPr>
            <w:rStyle w:val="Hyperlink"/>
            <w:noProof/>
          </w:rPr>
          <w:t>5.6.4</w:t>
        </w:r>
        <w:r w:rsidR="00EC50B8">
          <w:rPr>
            <w:rFonts w:asciiTheme="minorHAnsi" w:eastAsiaTheme="minorEastAsia" w:hAnsiTheme="minorHAnsi" w:cstheme="minorBidi"/>
            <w:noProof/>
            <w:sz w:val="22"/>
            <w:szCs w:val="22"/>
            <w:lang w:eastAsia="en-GB"/>
          </w:rPr>
          <w:tab/>
        </w:r>
        <w:r w:rsidR="00EC50B8" w:rsidRPr="00BE2F3B">
          <w:rPr>
            <w:rStyle w:val="Hyperlink"/>
            <w:noProof/>
          </w:rPr>
          <w:t>PMUC027– Report Display Fields</w:t>
        </w:r>
        <w:r w:rsidR="00EC50B8">
          <w:rPr>
            <w:noProof/>
            <w:webHidden/>
          </w:rPr>
          <w:tab/>
        </w:r>
        <w:r w:rsidR="00EC50B8">
          <w:rPr>
            <w:noProof/>
            <w:webHidden/>
          </w:rPr>
          <w:fldChar w:fldCharType="begin"/>
        </w:r>
        <w:r w:rsidR="00EC50B8">
          <w:rPr>
            <w:noProof/>
            <w:webHidden/>
          </w:rPr>
          <w:instrText xml:space="preserve"> PAGEREF _Toc422842053 \h </w:instrText>
        </w:r>
        <w:r w:rsidR="00EC50B8">
          <w:rPr>
            <w:noProof/>
            <w:webHidden/>
          </w:rPr>
        </w:r>
        <w:r w:rsidR="00EC50B8">
          <w:rPr>
            <w:noProof/>
            <w:webHidden/>
          </w:rPr>
          <w:fldChar w:fldCharType="separate"/>
        </w:r>
        <w:r w:rsidR="00EC50B8">
          <w:rPr>
            <w:noProof/>
            <w:webHidden/>
          </w:rPr>
          <w:t>135</w:t>
        </w:r>
        <w:r w:rsidR="00EC50B8">
          <w:rPr>
            <w:noProof/>
            <w:webHidden/>
          </w:rPr>
          <w:fldChar w:fldCharType="end"/>
        </w:r>
      </w:hyperlink>
    </w:p>
    <w:p w14:paraId="534D21ED"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4" w:history="1">
        <w:r w:rsidR="00EC50B8" w:rsidRPr="00BE2F3B">
          <w:rPr>
            <w:rStyle w:val="Hyperlink"/>
            <w:noProof/>
          </w:rPr>
          <w:t>5.6.5</w:t>
        </w:r>
        <w:r w:rsidR="00EC50B8">
          <w:rPr>
            <w:rFonts w:asciiTheme="minorHAnsi" w:eastAsiaTheme="minorEastAsia" w:hAnsiTheme="minorHAnsi" w:cstheme="minorBidi"/>
            <w:noProof/>
            <w:sz w:val="22"/>
            <w:szCs w:val="22"/>
            <w:lang w:eastAsia="en-GB"/>
          </w:rPr>
          <w:tab/>
        </w:r>
        <w:r w:rsidR="00EC50B8" w:rsidRPr="00BE2F3B">
          <w:rPr>
            <w:rStyle w:val="Hyperlink"/>
            <w:noProof/>
          </w:rPr>
          <w:t>PMUC028 – Save Report</w:t>
        </w:r>
        <w:r w:rsidR="00EC50B8">
          <w:rPr>
            <w:noProof/>
            <w:webHidden/>
          </w:rPr>
          <w:tab/>
        </w:r>
        <w:r w:rsidR="00EC50B8">
          <w:rPr>
            <w:noProof/>
            <w:webHidden/>
          </w:rPr>
          <w:fldChar w:fldCharType="begin"/>
        </w:r>
        <w:r w:rsidR="00EC50B8">
          <w:rPr>
            <w:noProof/>
            <w:webHidden/>
          </w:rPr>
          <w:instrText xml:space="preserve"> PAGEREF _Toc422842054 \h </w:instrText>
        </w:r>
        <w:r w:rsidR="00EC50B8">
          <w:rPr>
            <w:noProof/>
            <w:webHidden/>
          </w:rPr>
        </w:r>
        <w:r w:rsidR="00EC50B8">
          <w:rPr>
            <w:noProof/>
            <w:webHidden/>
          </w:rPr>
          <w:fldChar w:fldCharType="separate"/>
        </w:r>
        <w:r w:rsidR="00EC50B8">
          <w:rPr>
            <w:noProof/>
            <w:webHidden/>
          </w:rPr>
          <w:t>138</w:t>
        </w:r>
        <w:r w:rsidR="00EC50B8">
          <w:rPr>
            <w:noProof/>
            <w:webHidden/>
          </w:rPr>
          <w:fldChar w:fldCharType="end"/>
        </w:r>
      </w:hyperlink>
    </w:p>
    <w:p w14:paraId="511B6427"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5" w:history="1">
        <w:r w:rsidR="00EC50B8" w:rsidRPr="00BE2F3B">
          <w:rPr>
            <w:rStyle w:val="Hyperlink"/>
            <w:noProof/>
          </w:rPr>
          <w:t>5.6.6</w:t>
        </w:r>
        <w:r w:rsidR="00EC50B8">
          <w:rPr>
            <w:rFonts w:asciiTheme="minorHAnsi" w:eastAsiaTheme="minorEastAsia" w:hAnsiTheme="minorHAnsi" w:cstheme="minorBidi"/>
            <w:noProof/>
            <w:sz w:val="22"/>
            <w:szCs w:val="22"/>
            <w:lang w:eastAsia="en-GB"/>
          </w:rPr>
          <w:tab/>
        </w:r>
        <w:r w:rsidR="00EC50B8" w:rsidRPr="00BE2F3B">
          <w:rPr>
            <w:rStyle w:val="Hyperlink"/>
            <w:noProof/>
          </w:rPr>
          <w:t>PMUC060 – Delete Report</w:t>
        </w:r>
        <w:r w:rsidR="00EC50B8">
          <w:rPr>
            <w:noProof/>
            <w:webHidden/>
          </w:rPr>
          <w:tab/>
        </w:r>
        <w:r w:rsidR="00EC50B8">
          <w:rPr>
            <w:noProof/>
            <w:webHidden/>
          </w:rPr>
          <w:fldChar w:fldCharType="begin"/>
        </w:r>
        <w:r w:rsidR="00EC50B8">
          <w:rPr>
            <w:noProof/>
            <w:webHidden/>
          </w:rPr>
          <w:instrText xml:space="preserve"> PAGEREF _Toc422842055 \h </w:instrText>
        </w:r>
        <w:r w:rsidR="00EC50B8">
          <w:rPr>
            <w:noProof/>
            <w:webHidden/>
          </w:rPr>
        </w:r>
        <w:r w:rsidR="00EC50B8">
          <w:rPr>
            <w:noProof/>
            <w:webHidden/>
          </w:rPr>
          <w:fldChar w:fldCharType="separate"/>
        </w:r>
        <w:r w:rsidR="00EC50B8">
          <w:rPr>
            <w:noProof/>
            <w:webHidden/>
          </w:rPr>
          <w:t>140</w:t>
        </w:r>
        <w:r w:rsidR="00EC50B8">
          <w:rPr>
            <w:noProof/>
            <w:webHidden/>
          </w:rPr>
          <w:fldChar w:fldCharType="end"/>
        </w:r>
      </w:hyperlink>
    </w:p>
    <w:p w14:paraId="22DE0AF4"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56" w:history="1">
        <w:r w:rsidR="00EC50B8" w:rsidRPr="00BE2F3B">
          <w:rPr>
            <w:rStyle w:val="Hyperlink"/>
            <w:noProof/>
            <w14:scene3d>
              <w14:camera w14:prst="orthographicFront"/>
              <w14:lightRig w14:rig="threePt" w14:dir="t">
                <w14:rot w14:lat="0" w14:lon="0" w14:rev="0"/>
              </w14:lightRig>
            </w14:scene3d>
          </w:rPr>
          <w:t>5.7</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Manage Scope(s)</w:t>
        </w:r>
        <w:r w:rsidR="00EC50B8">
          <w:rPr>
            <w:noProof/>
            <w:webHidden/>
          </w:rPr>
          <w:tab/>
        </w:r>
        <w:r w:rsidR="00EC50B8">
          <w:rPr>
            <w:noProof/>
            <w:webHidden/>
          </w:rPr>
          <w:fldChar w:fldCharType="begin"/>
        </w:r>
        <w:r w:rsidR="00EC50B8">
          <w:rPr>
            <w:noProof/>
            <w:webHidden/>
          </w:rPr>
          <w:instrText xml:space="preserve"> PAGEREF _Toc422842056 \h </w:instrText>
        </w:r>
        <w:r w:rsidR="00EC50B8">
          <w:rPr>
            <w:noProof/>
            <w:webHidden/>
          </w:rPr>
        </w:r>
        <w:r w:rsidR="00EC50B8">
          <w:rPr>
            <w:noProof/>
            <w:webHidden/>
          </w:rPr>
          <w:fldChar w:fldCharType="separate"/>
        </w:r>
        <w:r w:rsidR="00EC50B8">
          <w:rPr>
            <w:noProof/>
            <w:webHidden/>
          </w:rPr>
          <w:t>141</w:t>
        </w:r>
        <w:r w:rsidR="00EC50B8">
          <w:rPr>
            <w:noProof/>
            <w:webHidden/>
          </w:rPr>
          <w:fldChar w:fldCharType="end"/>
        </w:r>
      </w:hyperlink>
    </w:p>
    <w:p w14:paraId="3B5703DD"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7" w:history="1">
        <w:r w:rsidR="00EC50B8" w:rsidRPr="00BE2F3B">
          <w:rPr>
            <w:rStyle w:val="Hyperlink"/>
            <w:noProof/>
          </w:rPr>
          <w:t>5.7.1</w:t>
        </w:r>
        <w:r w:rsidR="00EC50B8">
          <w:rPr>
            <w:rFonts w:asciiTheme="minorHAnsi" w:eastAsiaTheme="minorEastAsia" w:hAnsiTheme="minorHAnsi" w:cstheme="minorBidi"/>
            <w:noProof/>
            <w:sz w:val="22"/>
            <w:szCs w:val="22"/>
            <w:lang w:eastAsia="en-GB"/>
          </w:rPr>
          <w:tab/>
        </w:r>
        <w:r w:rsidR="00EC50B8" w:rsidRPr="00BE2F3B">
          <w:rPr>
            <w:rStyle w:val="Hyperlink"/>
            <w:noProof/>
          </w:rPr>
          <w:t>PMUC029 – Manage Report Scope(s)</w:t>
        </w:r>
        <w:r w:rsidR="00EC50B8">
          <w:rPr>
            <w:noProof/>
            <w:webHidden/>
          </w:rPr>
          <w:tab/>
        </w:r>
        <w:r w:rsidR="00EC50B8">
          <w:rPr>
            <w:noProof/>
            <w:webHidden/>
          </w:rPr>
          <w:fldChar w:fldCharType="begin"/>
        </w:r>
        <w:r w:rsidR="00EC50B8">
          <w:rPr>
            <w:noProof/>
            <w:webHidden/>
          </w:rPr>
          <w:instrText xml:space="preserve"> PAGEREF _Toc422842057 \h </w:instrText>
        </w:r>
        <w:r w:rsidR="00EC50B8">
          <w:rPr>
            <w:noProof/>
            <w:webHidden/>
          </w:rPr>
        </w:r>
        <w:r w:rsidR="00EC50B8">
          <w:rPr>
            <w:noProof/>
            <w:webHidden/>
          </w:rPr>
          <w:fldChar w:fldCharType="separate"/>
        </w:r>
        <w:r w:rsidR="00EC50B8">
          <w:rPr>
            <w:noProof/>
            <w:webHidden/>
          </w:rPr>
          <w:t>142</w:t>
        </w:r>
        <w:r w:rsidR="00EC50B8">
          <w:rPr>
            <w:noProof/>
            <w:webHidden/>
          </w:rPr>
          <w:fldChar w:fldCharType="end"/>
        </w:r>
      </w:hyperlink>
    </w:p>
    <w:p w14:paraId="143C0B3B"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8" w:history="1">
        <w:r w:rsidR="00EC50B8" w:rsidRPr="00BE2F3B">
          <w:rPr>
            <w:rStyle w:val="Hyperlink"/>
            <w:noProof/>
          </w:rPr>
          <w:t>5.7.2</w:t>
        </w:r>
        <w:r w:rsidR="00EC50B8">
          <w:rPr>
            <w:rFonts w:asciiTheme="minorHAnsi" w:eastAsiaTheme="minorEastAsia" w:hAnsiTheme="minorHAnsi" w:cstheme="minorBidi"/>
            <w:noProof/>
            <w:sz w:val="22"/>
            <w:szCs w:val="22"/>
            <w:lang w:eastAsia="en-GB"/>
          </w:rPr>
          <w:tab/>
        </w:r>
        <w:r w:rsidR="00EC50B8" w:rsidRPr="00BE2F3B">
          <w:rPr>
            <w:rStyle w:val="Hyperlink"/>
            <w:noProof/>
          </w:rPr>
          <w:t>PMUC030 – Create Report Scope</w:t>
        </w:r>
        <w:r w:rsidR="00EC50B8">
          <w:rPr>
            <w:noProof/>
            <w:webHidden/>
          </w:rPr>
          <w:tab/>
        </w:r>
        <w:r w:rsidR="00EC50B8">
          <w:rPr>
            <w:noProof/>
            <w:webHidden/>
          </w:rPr>
          <w:fldChar w:fldCharType="begin"/>
        </w:r>
        <w:r w:rsidR="00EC50B8">
          <w:rPr>
            <w:noProof/>
            <w:webHidden/>
          </w:rPr>
          <w:instrText xml:space="preserve"> PAGEREF _Toc422842058 \h </w:instrText>
        </w:r>
        <w:r w:rsidR="00EC50B8">
          <w:rPr>
            <w:noProof/>
            <w:webHidden/>
          </w:rPr>
        </w:r>
        <w:r w:rsidR="00EC50B8">
          <w:rPr>
            <w:noProof/>
            <w:webHidden/>
          </w:rPr>
          <w:fldChar w:fldCharType="separate"/>
        </w:r>
        <w:r w:rsidR="00EC50B8">
          <w:rPr>
            <w:noProof/>
            <w:webHidden/>
          </w:rPr>
          <w:t>143</w:t>
        </w:r>
        <w:r w:rsidR="00EC50B8">
          <w:rPr>
            <w:noProof/>
            <w:webHidden/>
          </w:rPr>
          <w:fldChar w:fldCharType="end"/>
        </w:r>
      </w:hyperlink>
    </w:p>
    <w:p w14:paraId="5E879705"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59" w:history="1">
        <w:r w:rsidR="00EC50B8" w:rsidRPr="00BE2F3B">
          <w:rPr>
            <w:rStyle w:val="Hyperlink"/>
            <w:noProof/>
          </w:rPr>
          <w:t>5.7.3</w:t>
        </w:r>
        <w:r w:rsidR="00EC50B8">
          <w:rPr>
            <w:rFonts w:asciiTheme="minorHAnsi" w:eastAsiaTheme="minorEastAsia" w:hAnsiTheme="minorHAnsi" w:cstheme="minorBidi"/>
            <w:noProof/>
            <w:sz w:val="22"/>
            <w:szCs w:val="22"/>
            <w:lang w:eastAsia="en-GB"/>
          </w:rPr>
          <w:tab/>
        </w:r>
        <w:r w:rsidR="00EC50B8" w:rsidRPr="00BE2F3B">
          <w:rPr>
            <w:rStyle w:val="Hyperlink"/>
            <w:noProof/>
          </w:rPr>
          <w:t>PMUC031 – Edit Report Scope</w:t>
        </w:r>
        <w:r w:rsidR="00EC50B8">
          <w:rPr>
            <w:noProof/>
            <w:webHidden/>
          </w:rPr>
          <w:tab/>
        </w:r>
        <w:r w:rsidR="00EC50B8">
          <w:rPr>
            <w:noProof/>
            <w:webHidden/>
          </w:rPr>
          <w:fldChar w:fldCharType="begin"/>
        </w:r>
        <w:r w:rsidR="00EC50B8">
          <w:rPr>
            <w:noProof/>
            <w:webHidden/>
          </w:rPr>
          <w:instrText xml:space="preserve"> PAGEREF _Toc422842059 \h </w:instrText>
        </w:r>
        <w:r w:rsidR="00EC50B8">
          <w:rPr>
            <w:noProof/>
            <w:webHidden/>
          </w:rPr>
        </w:r>
        <w:r w:rsidR="00EC50B8">
          <w:rPr>
            <w:noProof/>
            <w:webHidden/>
          </w:rPr>
          <w:fldChar w:fldCharType="separate"/>
        </w:r>
        <w:r w:rsidR="00EC50B8">
          <w:rPr>
            <w:noProof/>
            <w:webHidden/>
          </w:rPr>
          <w:t>149</w:t>
        </w:r>
        <w:r w:rsidR="00EC50B8">
          <w:rPr>
            <w:noProof/>
            <w:webHidden/>
          </w:rPr>
          <w:fldChar w:fldCharType="end"/>
        </w:r>
      </w:hyperlink>
    </w:p>
    <w:p w14:paraId="12B98AB0"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0" w:history="1">
        <w:r w:rsidR="00EC50B8" w:rsidRPr="00BE2F3B">
          <w:rPr>
            <w:rStyle w:val="Hyperlink"/>
            <w:noProof/>
          </w:rPr>
          <w:t>5.7.4</w:t>
        </w:r>
        <w:r w:rsidR="00EC50B8">
          <w:rPr>
            <w:rFonts w:asciiTheme="minorHAnsi" w:eastAsiaTheme="minorEastAsia" w:hAnsiTheme="minorHAnsi" w:cstheme="minorBidi"/>
            <w:noProof/>
            <w:sz w:val="22"/>
            <w:szCs w:val="22"/>
            <w:lang w:eastAsia="en-GB"/>
          </w:rPr>
          <w:tab/>
        </w:r>
        <w:r w:rsidR="00EC50B8" w:rsidRPr="00BE2F3B">
          <w:rPr>
            <w:rStyle w:val="Hyperlink"/>
            <w:noProof/>
          </w:rPr>
          <w:t>PMUC032 – Delete Report Scope</w:t>
        </w:r>
        <w:r w:rsidR="00EC50B8">
          <w:rPr>
            <w:noProof/>
            <w:webHidden/>
          </w:rPr>
          <w:tab/>
        </w:r>
        <w:r w:rsidR="00EC50B8">
          <w:rPr>
            <w:noProof/>
            <w:webHidden/>
          </w:rPr>
          <w:fldChar w:fldCharType="begin"/>
        </w:r>
        <w:r w:rsidR="00EC50B8">
          <w:rPr>
            <w:noProof/>
            <w:webHidden/>
          </w:rPr>
          <w:instrText xml:space="preserve"> PAGEREF _Toc422842060 \h </w:instrText>
        </w:r>
        <w:r w:rsidR="00EC50B8">
          <w:rPr>
            <w:noProof/>
            <w:webHidden/>
          </w:rPr>
        </w:r>
        <w:r w:rsidR="00EC50B8">
          <w:rPr>
            <w:noProof/>
            <w:webHidden/>
          </w:rPr>
          <w:fldChar w:fldCharType="separate"/>
        </w:r>
        <w:r w:rsidR="00EC50B8">
          <w:rPr>
            <w:noProof/>
            <w:webHidden/>
          </w:rPr>
          <w:t>151</w:t>
        </w:r>
        <w:r w:rsidR="00EC50B8">
          <w:rPr>
            <w:noProof/>
            <w:webHidden/>
          </w:rPr>
          <w:fldChar w:fldCharType="end"/>
        </w:r>
      </w:hyperlink>
    </w:p>
    <w:p w14:paraId="730A3CAE"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61" w:history="1">
        <w:r w:rsidR="00EC50B8" w:rsidRPr="00BE2F3B">
          <w:rPr>
            <w:rStyle w:val="Hyperlink"/>
            <w:noProof/>
            <w14:scene3d>
              <w14:camera w14:prst="orthographicFront"/>
              <w14:lightRig w14:rig="threePt" w14:dir="t">
                <w14:rot w14:lat="0" w14:lon="0" w14:rev="0"/>
              </w14:lightRig>
            </w14:scene3d>
          </w:rPr>
          <w:t>5.8</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Manage Filter(s)</w:t>
        </w:r>
        <w:r w:rsidR="00EC50B8">
          <w:rPr>
            <w:noProof/>
            <w:webHidden/>
          </w:rPr>
          <w:tab/>
        </w:r>
        <w:r w:rsidR="00EC50B8">
          <w:rPr>
            <w:noProof/>
            <w:webHidden/>
          </w:rPr>
          <w:fldChar w:fldCharType="begin"/>
        </w:r>
        <w:r w:rsidR="00EC50B8">
          <w:rPr>
            <w:noProof/>
            <w:webHidden/>
          </w:rPr>
          <w:instrText xml:space="preserve"> PAGEREF _Toc422842061 \h </w:instrText>
        </w:r>
        <w:r w:rsidR="00EC50B8">
          <w:rPr>
            <w:noProof/>
            <w:webHidden/>
          </w:rPr>
        </w:r>
        <w:r w:rsidR="00EC50B8">
          <w:rPr>
            <w:noProof/>
            <w:webHidden/>
          </w:rPr>
          <w:fldChar w:fldCharType="separate"/>
        </w:r>
        <w:r w:rsidR="00EC50B8">
          <w:rPr>
            <w:noProof/>
            <w:webHidden/>
          </w:rPr>
          <w:t>153</w:t>
        </w:r>
        <w:r w:rsidR="00EC50B8">
          <w:rPr>
            <w:noProof/>
            <w:webHidden/>
          </w:rPr>
          <w:fldChar w:fldCharType="end"/>
        </w:r>
      </w:hyperlink>
    </w:p>
    <w:p w14:paraId="6AC6C8A2"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2" w:history="1">
        <w:r w:rsidR="00EC50B8" w:rsidRPr="00BE2F3B">
          <w:rPr>
            <w:rStyle w:val="Hyperlink"/>
            <w:noProof/>
          </w:rPr>
          <w:t>5.8.1</w:t>
        </w:r>
        <w:r w:rsidR="00EC50B8">
          <w:rPr>
            <w:rFonts w:asciiTheme="minorHAnsi" w:eastAsiaTheme="minorEastAsia" w:hAnsiTheme="minorHAnsi" w:cstheme="minorBidi"/>
            <w:noProof/>
            <w:sz w:val="22"/>
            <w:szCs w:val="22"/>
            <w:lang w:eastAsia="en-GB"/>
          </w:rPr>
          <w:tab/>
        </w:r>
        <w:r w:rsidR="00EC50B8" w:rsidRPr="00BE2F3B">
          <w:rPr>
            <w:rStyle w:val="Hyperlink"/>
            <w:noProof/>
          </w:rPr>
          <w:t>PMUC033 – Manage Report Filters</w:t>
        </w:r>
        <w:r w:rsidR="00EC50B8">
          <w:rPr>
            <w:noProof/>
            <w:webHidden/>
          </w:rPr>
          <w:tab/>
        </w:r>
        <w:r w:rsidR="00EC50B8">
          <w:rPr>
            <w:noProof/>
            <w:webHidden/>
          </w:rPr>
          <w:fldChar w:fldCharType="begin"/>
        </w:r>
        <w:r w:rsidR="00EC50B8">
          <w:rPr>
            <w:noProof/>
            <w:webHidden/>
          </w:rPr>
          <w:instrText xml:space="preserve"> PAGEREF _Toc422842062 \h </w:instrText>
        </w:r>
        <w:r w:rsidR="00EC50B8">
          <w:rPr>
            <w:noProof/>
            <w:webHidden/>
          </w:rPr>
        </w:r>
        <w:r w:rsidR="00EC50B8">
          <w:rPr>
            <w:noProof/>
            <w:webHidden/>
          </w:rPr>
          <w:fldChar w:fldCharType="separate"/>
        </w:r>
        <w:r w:rsidR="00EC50B8">
          <w:rPr>
            <w:noProof/>
            <w:webHidden/>
          </w:rPr>
          <w:t>154</w:t>
        </w:r>
        <w:r w:rsidR="00EC50B8">
          <w:rPr>
            <w:noProof/>
            <w:webHidden/>
          </w:rPr>
          <w:fldChar w:fldCharType="end"/>
        </w:r>
      </w:hyperlink>
    </w:p>
    <w:p w14:paraId="670BDE91"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3" w:history="1">
        <w:r w:rsidR="00EC50B8" w:rsidRPr="00BE2F3B">
          <w:rPr>
            <w:rStyle w:val="Hyperlink"/>
            <w:noProof/>
          </w:rPr>
          <w:t>5.8.2</w:t>
        </w:r>
        <w:r w:rsidR="00EC50B8">
          <w:rPr>
            <w:rFonts w:asciiTheme="minorHAnsi" w:eastAsiaTheme="minorEastAsia" w:hAnsiTheme="minorHAnsi" w:cstheme="minorBidi"/>
            <w:noProof/>
            <w:sz w:val="22"/>
            <w:szCs w:val="22"/>
            <w:lang w:eastAsia="en-GB"/>
          </w:rPr>
          <w:tab/>
        </w:r>
        <w:r w:rsidR="00EC50B8" w:rsidRPr="00BE2F3B">
          <w:rPr>
            <w:rStyle w:val="Hyperlink"/>
            <w:noProof/>
          </w:rPr>
          <w:t>PMUC034 – Create Report Filter</w:t>
        </w:r>
        <w:r w:rsidR="00EC50B8">
          <w:rPr>
            <w:noProof/>
            <w:webHidden/>
          </w:rPr>
          <w:tab/>
        </w:r>
        <w:r w:rsidR="00EC50B8">
          <w:rPr>
            <w:noProof/>
            <w:webHidden/>
          </w:rPr>
          <w:fldChar w:fldCharType="begin"/>
        </w:r>
        <w:r w:rsidR="00EC50B8">
          <w:rPr>
            <w:noProof/>
            <w:webHidden/>
          </w:rPr>
          <w:instrText xml:space="preserve"> PAGEREF _Toc422842063 \h </w:instrText>
        </w:r>
        <w:r w:rsidR="00EC50B8">
          <w:rPr>
            <w:noProof/>
            <w:webHidden/>
          </w:rPr>
        </w:r>
        <w:r w:rsidR="00EC50B8">
          <w:rPr>
            <w:noProof/>
            <w:webHidden/>
          </w:rPr>
          <w:fldChar w:fldCharType="separate"/>
        </w:r>
        <w:r w:rsidR="00EC50B8">
          <w:rPr>
            <w:noProof/>
            <w:webHidden/>
          </w:rPr>
          <w:t>155</w:t>
        </w:r>
        <w:r w:rsidR="00EC50B8">
          <w:rPr>
            <w:noProof/>
            <w:webHidden/>
          </w:rPr>
          <w:fldChar w:fldCharType="end"/>
        </w:r>
      </w:hyperlink>
    </w:p>
    <w:p w14:paraId="4D665A4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4" w:history="1">
        <w:r w:rsidR="00EC50B8" w:rsidRPr="00BE2F3B">
          <w:rPr>
            <w:rStyle w:val="Hyperlink"/>
            <w:noProof/>
          </w:rPr>
          <w:t>5.8.3</w:t>
        </w:r>
        <w:r w:rsidR="00EC50B8">
          <w:rPr>
            <w:rFonts w:asciiTheme="minorHAnsi" w:eastAsiaTheme="minorEastAsia" w:hAnsiTheme="minorHAnsi" w:cstheme="minorBidi"/>
            <w:noProof/>
            <w:sz w:val="22"/>
            <w:szCs w:val="22"/>
            <w:lang w:eastAsia="en-GB"/>
          </w:rPr>
          <w:tab/>
        </w:r>
        <w:r w:rsidR="00EC50B8" w:rsidRPr="00BE2F3B">
          <w:rPr>
            <w:rStyle w:val="Hyperlink"/>
            <w:noProof/>
          </w:rPr>
          <w:t>PMUC035 – Edit Report Filter</w:t>
        </w:r>
        <w:r w:rsidR="00EC50B8">
          <w:rPr>
            <w:noProof/>
            <w:webHidden/>
          </w:rPr>
          <w:tab/>
        </w:r>
        <w:r w:rsidR="00EC50B8">
          <w:rPr>
            <w:noProof/>
            <w:webHidden/>
          </w:rPr>
          <w:fldChar w:fldCharType="begin"/>
        </w:r>
        <w:r w:rsidR="00EC50B8">
          <w:rPr>
            <w:noProof/>
            <w:webHidden/>
          </w:rPr>
          <w:instrText xml:space="preserve"> PAGEREF _Toc422842064 \h </w:instrText>
        </w:r>
        <w:r w:rsidR="00EC50B8">
          <w:rPr>
            <w:noProof/>
            <w:webHidden/>
          </w:rPr>
        </w:r>
        <w:r w:rsidR="00EC50B8">
          <w:rPr>
            <w:noProof/>
            <w:webHidden/>
          </w:rPr>
          <w:fldChar w:fldCharType="separate"/>
        </w:r>
        <w:r w:rsidR="00EC50B8">
          <w:rPr>
            <w:noProof/>
            <w:webHidden/>
          </w:rPr>
          <w:t>169</w:t>
        </w:r>
        <w:r w:rsidR="00EC50B8">
          <w:rPr>
            <w:noProof/>
            <w:webHidden/>
          </w:rPr>
          <w:fldChar w:fldCharType="end"/>
        </w:r>
      </w:hyperlink>
    </w:p>
    <w:p w14:paraId="6AA274CA"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5" w:history="1">
        <w:r w:rsidR="00EC50B8" w:rsidRPr="00BE2F3B">
          <w:rPr>
            <w:rStyle w:val="Hyperlink"/>
            <w:noProof/>
          </w:rPr>
          <w:t>5.8.4</w:t>
        </w:r>
        <w:r w:rsidR="00EC50B8">
          <w:rPr>
            <w:rFonts w:asciiTheme="minorHAnsi" w:eastAsiaTheme="minorEastAsia" w:hAnsiTheme="minorHAnsi" w:cstheme="minorBidi"/>
            <w:noProof/>
            <w:sz w:val="22"/>
            <w:szCs w:val="22"/>
            <w:lang w:eastAsia="en-GB"/>
          </w:rPr>
          <w:tab/>
        </w:r>
        <w:r w:rsidR="00EC50B8" w:rsidRPr="00BE2F3B">
          <w:rPr>
            <w:rStyle w:val="Hyperlink"/>
            <w:noProof/>
          </w:rPr>
          <w:t>PMUC036 – Delete Report Filters</w:t>
        </w:r>
        <w:r w:rsidR="00EC50B8">
          <w:rPr>
            <w:noProof/>
            <w:webHidden/>
          </w:rPr>
          <w:tab/>
        </w:r>
        <w:r w:rsidR="00EC50B8">
          <w:rPr>
            <w:noProof/>
            <w:webHidden/>
          </w:rPr>
          <w:fldChar w:fldCharType="begin"/>
        </w:r>
        <w:r w:rsidR="00EC50B8">
          <w:rPr>
            <w:noProof/>
            <w:webHidden/>
          </w:rPr>
          <w:instrText xml:space="preserve"> PAGEREF _Toc422842065 \h </w:instrText>
        </w:r>
        <w:r w:rsidR="00EC50B8">
          <w:rPr>
            <w:noProof/>
            <w:webHidden/>
          </w:rPr>
        </w:r>
        <w:r w:rsidR="00EC50B8">
          <w:rPr>
            <w:noProof/>
            <w:webHidden/>
          </w:rPr>
          <w:fldChar w:fldCharType="separate"/>
        </w:r>
        <w:r w:rsidR="00EC50B8">
          <w:rPr>
            <w:noProof/>
            <w:webHidden/>
          </w:rPr>
          <w:t>171</w:t>
        </w:r>
        <w:r w:rsidR="00EC50B8">
          <w:rPr>
            <w:noProof/>
            <w:webHidden/>
          </w:rPr>
          <w:fldChar w:fldCharType="end"/>
        </w:r>
      </w:hyperlink>
    </w:p>
    <w:p w14:paraId="75675427"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66" w:history="1">
        <w:r w:rsidR="00EC50B8" w:rsidRPr="00BE2F3B">
          <w:rPr>
            <w:rStyle w:val="Hyperlink"/>
            <w:noProof/>
            <w14:scene3d>
              <w14:camera w14:prst="orthographicFront"/>
              <w14:lightRig w14:rig="threePt" w14:dir="t">
                <w14:rot w14:lat="0" w14:lon="0" w14:rev="0"/>
              </w14:lightRig>
            </w14:scene3d>
          </w:rPr>
          <w:t>5.9</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Standard Reports</w:t>
        </w:r>
        <w:r w:rsidR="00EC50B8">
          <w:rPr>
            <w:noProof/>
            <w:webHidden/>
          </w:rPr>
          <w:tab/>
        </w:r>
        <w:r w:rsidR="00EC50B8">
          <w:rPr>
            <w:noProof/>
            <w:webHidden/>
          </w:rPr>
          <w:fldChar w:fldCharType="begin"/>
        </w:r>
        <w:r w:rsidR="00EC50B8">
          <w:rPr>
            <w:noProof/>
            <w:webHidden/>
          </w:rPr>
          <w:instrText xml:space="preserve"> PAGEREF _Toc422842066 \h </w:instrText>
        </w:r>
        <w:r w:rsidR="00EC50B8">
          <w:rPr>
            <w:noProof/>
            <w:webHidden/>
          </w:rPr>
        </w:r>
        <w:r w:rsidR="00EC50B8">
          <w:rPr>
            <w:noProof/>
            <w:webHidden/>
          </w:rPr>
          <w:fldChar w:fldCharType="separate"/>
        </w:r>
        <w:r w:rsidR="00EC50B8">
          <w:rPr>
            <w:noProof/>
            <w:webHidden/>
          </w:rPr>
          <w:t>172</w:t>
        </w:r>
        <w:r w:rsidR="00EC50B8">
          <w:rPr>
            <w:noProof/>
            <w:webHidden/>
          </w:rPr>
          <w:fldChar w:fldCharType="end"/>
        </w:r>
      </w:hyperlink>
    </w:p>
    <w:p w14:paraId="18145627"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7" w:history="1">
        <w:r w:rsidR="00EC50B8" w:rsidRPr="00BE2F3B">
          <w:rPr>
            <w:rStyle w:val="Hyperlink"/>
            <w:noProof/>
          </w:rPr>
          <w:t>5.9.1</w:t>
        </w:r>
        <w:r w:rsidR="00EC50B8">
          <w:rPr>
            <w:rFonts w:asciiTheme="minorHAnsi" w:eastAsiaTheme="minorEastAsia" w:hAnsiTheme="minorHAnsi" w:cstheme="minorBidi"/>
            <w:noProof/>
            <w:sz w:val="22"/>
            <w:szCs w:val="22"/>
            <w:lang w:eastAsia="en-GB"/>
          </w:rPr>
          <w:tab/>
        </w:r>
        <w:r w:rsidR="00EC50B8" w:rsidRPr="00BE2F3B">
          <w:rPr>
            <w:rStyle w:val="Hyperlink"/>
            <w:noProof/>
          </w:rPr>
          <w:t>Standard Report to Use Case Mapping</w:t>
        </w:r>
        <w:r w:rsidR="00EC50B8">
          <w:rPr>
            <w:noProof/>
            <w:webHidden/>
          </w:rPr>
          <w:tab/>
        </w:r>
        <w:r w:rsidR="00EC50B8">
          <w:rPr>
            <w:noProof/>
            <w:webHidden/>
          </w:rPr>
          <w:fldChar w:fldCharType="begin"/>
        </w:r>
        <w:r w:rsidR="00EC50B8">
          <w:rPr>
            <w:noProof/>
            <w:webHidden/>
          </w:rPr>
          <w:instrText xml:space="preserve"> PAGEREF _Toc422842067 \h </w:instrText>
        </w:r>
        <w:r w:rsidR="00EC50B8">
          <w:rPr>
            <w:noProof/>
            <w:webHidden/>
          </w:rPr>
        </w:r>
        <w:r w:rsidR="00EC50B8">
          <w:rPr>
            <w:noProof/>
            <w:webHidden/>
          </w:rPr>
          <w:fldChar w:fldCharType="separate"/>
        </w:r>
        <w:r w:rsidR="00EC50B8">
          <w:rPr>
            <w:noProof/>
            <w:webHidden/>
          </w:rPr>
          <w:t>173</w:t>
        </w:r>
        <w:r w:rsidR="00EC50B8">
          <w:rPr>
            <w:noProof/>
            <w:webHidden/>
          </w:rPr>
          <w:fldChar w:fldCharType="end"/>
        </w:r>
      </w:hyperlink>
    </w:p>
    <w:p w14:paraId="5F39E4EB"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8" w:history="1">
        <w:r w:rsidR="00EC50B8" w:rsidRPr="00BE2F3B">
          <w:rPr>
            <w:rStyle w:val="Hyperlink"/>
            <w:noProof/>
          </w:rPr>
          <w:t>5.9.2</w:t>
        </w:r>
        <w:r w:rsidR="00EC50B8">
          <w:rPr>
            <w:rFonts w:asciiTheme="minorHAnsi" w:eastAsiaTheme="minorEastAsia" w:hAnsiTheme="minorHAnsi" w:cstheme="minorBidi"/>
            <w:noProof/>
            <w:sz w:val="22"/>
            <w:szCs w:val="22"/>
            <w:lang w:eastAsia="en-GB"/>
          </w:rPr>
          <w:tab/>
        </w:r>
        <w:r w:rsidR="00EC50B8" w:rsidRPr="00BE2F3B">
          <w:rPr>
            <w:rStyle w:val="Hyperlink"/>
            <w:noProof/>
          </w:rPr>
          <w:t>PMUC041 – Standard Reports – Member Reconciliation</w:t>
        </w:r>
        <w:r w:rsidR="00EC50B8">
          <w:rPr>
            <w:noProof/>
            <w:webHidden/>
          </w:rPr>
          <w:tab/>
        </w:r>
        <w:r w:rsidR="00EC50B8">
          <w:rPr>
            <w:noProof/>
            <w:webHidden/>
          </w:rPr>
          <w:fldChar w:fldCharType="begin"/>
        </w:r>
        <w:r w:rsidR="00EC50B8">
          <w:rPr>
            <w:noProof/>
            <w:webHidden/>
          </w:rPr>
          <w:instrText xml:space="preserve"> PAGEREF _Toc422842068 \h </w:instrText>
        </w:r>
        <w:r w:rsidR="00EC50B8">
          <w:rPr>
            <w:noProof/>
            <w:webHidden/>
          </w:rPr>
        </w:r>
        <w:r w:rsidR="00EC50B8">
          <w:rPr>
            <w:noProof/>
            <w:webHidden/>
          </w:rPr>
          <w:fldChar w:fldCharType="separate"/>
        </w:r>
        <w:r w:rsidR="00EC50B8">
          <w:rPr>
            <w:noProof/>
            <w:webHidden/>
          </w:rPr>
          <w:t>175</w:t>
        </w:r>
        <w:r w:rsidR="00EC50B8">
          <w:rPr>
            <w:noProof/>
            <w:webHidden/>
          </w:rPr>
          <w:fldChar w:fldCharType="end"/>
        </w:r>
      </w:hyperlink>
    </w:p>
    <w:p w14:paraId="4B0FE18A"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69" w:history="1">
        <w:r w:rsidR="00EC50B8" w:rsidRPr="00BE2F3B">
          <w:rPr>
            <w:rStyle w:val="Hyperlink"/>
            <w:noProof/>
          </w:rPr>
          <w:t>5.9.3</w:t>
        </w:r>
        <w:r w:rsidR="00EC50B8">
          <w:rPr>
            <w:rFonts w:asciiTheme="minorHAnsi" w:eastAsiaTheme="minorEastAsia" w:hAnsiTheme="minorHAnsi" w:cstheme="minorBidi"/>
            <w:noProof/>
            <w:sz w:val="22"/>
            <w:szCs w:val="22"/>
            <w:lang w:eastAsia="en-GB"/>
          </w:rPr>
          <w:tab/>
        </w:r>
        <w:r w:rsidR="00EC50B8" w:rsidRPr="00BE2F3B">
          <w:rPr>
            <w:rStyle w:val="Hyperlink"/>
            <w:noProof/>
          </w:rPr>
          <w:t>PMUC042 – Standard Reports - Plan Statement</w:t>
        </w:r>
        <w:r w:rsidR="00EC50B8">
          <w:rPr>
            <w:noProof/>
            <w:webHidden/>
          </w:rPr>
          <w:tab/>
        </w:r>
        <w:r w:rsidR="00EC50B8">
          <w:rPr>
            <w:noProof/>
            <w:webHidden/>
          </w:rPr>
          <w:fldChar w:fldCharType="begin"/>
        </w:r>
        <w:r w:rsidR="00EC50B8">
          <w:rPr>
            <w:noProof/>
            <w:webHidden/>
          </w:rPr>
          <w:instrText xml:space="preserve"> PAGEREF _Toc422842069 \h </w:instrText>
        </w:r>
        <w:r w:rsidR="00EC50B8">
          <w:rPr>
            <w:noProof/>
            <w:webHidden/>
          </w:rPr>
        </w:r>
        <w:r w:rsidR="00EC50B8">
          <w:rPr>
            <w:noProof/>
            <w:webHidden/>
          </w:rPr>
          <w:fldChar w:fldCharType="separate"/>
        </w:r>
        <w:r w:rsidR="00EC50B8">
          <w:rPr>
            <w:noProof/>
            <w:webHidden/>
          </w:rPr>
          <w:t>182</w:t>
        </w:r>
        <w:r w:rsidR="00EC50B8">
          <w:rPr>
            <w:noProof/>
            <w:webHidden/>
          </w:rPr>
          <w:fldChar w:fldCharType="end"/>
        </w:r>
      </w:hyperlink>
    </w:p>
    <w:p w14:paraId="3B4C40A0"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2" w:history="1">
        <w:r w:rsidR="00EC50B8" w:rsidRPr="00BE2F3B">
          <w:rPr>
            <w:rStyle w:val="Hyperlink"/>
            <w:noProof/>
          </w:rPr>
          <w:t>5.9.4</w:t>
        </w:r>
        <w:r w:rsidR="00EC50B8">
          <w:rPr>
            <w:rFonts w:asciiTheme="minorHAnsi" w:eastAsiaTheme="minorEastAsia" w:hAnsiTheme="minorHAnsi" w:cstheme="minorBidi"/>
            <w:noProof/>
            <w:sz w:val="22"/>
            <w:szCs w:val="22"/>
            <w:lang w:eastAsia="en-GB"/>
          </w:rPr>
          <w:tab/>
        </w:r>
        <w:r w:rsidR="00EC50B8" w:rsidRPr="00BE2F3B">
          <w:rPr>
            <w:rStyle w:val="Hyperlink"/>
            <w:noProof/>
          </w:rPr>
          <w:t>PMUC043 –Standard Reports – Plan Transaction Summary</w:t>
        </w:r>
        <w:r w:rsidR="00EC50B8">
          <w:rPr>
            <w:noProof/>
            <w:webHidden/>
          </w:rPr>
          <w:tab/>
        </w:r>
        <w:r w:rsidR="00EC50B8">
          <w:rPr>
            <w:noProof/>
            <w:webHidden/>
          </w:rPr>
          <w:fldChar w:fldCharType="begin"/>
        </w:r>
        <w:r w:rsidR="00EC50B8">
          <w:rPr>
            <w:noProof/>
            <w:webHidden/>
          </w:rPr>
          <w:instrText xml:space="preserve"> PAGEREF _Toc422842072 \h </w:instrText>
        </w:r>
        <w:r w:rsidR="00EC50B8">
          <w:rPr>
            <w:noProof/>
            <w:webHidden/>
          </w:rPr>
        </w:r>
        <w:r w:rsidR="00EC50B8">
          <w:rPr>
            <w:noProof/>
            <w:webHidden/>
          </w:rPr>
          <w:fldChar w:fldCharType="separate"/>
        </w:r>
        <w:r w:rsidR="00EC50B8">
          <w:rPr>
            <w:noProof/>
            <w:webHidden/>
          </w:rPr>
          <w:t>187</w:t>
        </w:r>
        <w:r w:rsidR="00EC50B8">
          <w:rPr>
            <w:noProof/>
            <w:webHidden/>
          </w:rPr>
          <w:fldChar w:fldCharType="end"/>
        </w:r>
      </w:hyperlink>
    </w:p>
    <w:p w14:paraId="77581DA0"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3" w:history="1">
        <w:r w:rsidR="00EC50B8" w:rsidRPr="00BE2F3B">
          <w:rPr>
            <w:rStyle w:val="Hyperlink"/>
            <w:noProof/>
          </w:rPr>
          <w:t>5.9.5</w:t>
        </w:r>
        <w:r w:rsidR="00EC50B8">
          <w:rPr>
            <w:rFonts w:asciiTheme="minorHAnsi" w:eastAsiaTheme="minorEastAsia" w:hAnsiTheme="minorHAnsi" w:cstheme="minorBidi"/>
            <w:noProof/>
            <w:sz w:val="22"/>
            <w:szCs w:val="22"/>
            <w:lang w:eastAsia="en-GB"/>
          </w:rPr>
          <w:tab/>
        </w:r>
        <w:r w:rsidR="00EC50B8" w:rsidRPr="00BE2F3B">
          <w:rPr>
            <w:rStyle w:val="Hyperlink"/>
            <w:noProof/>
          </w:rPr>
          <w:t>PMUC044a – Standard Reports – Plan Investment Summary by Fund</w:t>
        </w:r>
        <w:r w:rsidR="00EC50B8">
          <w:rPr>
            <w:noProof/>
            <w:webHidden/>
          </w:rPr>
          <w:tab/>
        </w:r>
        <w:r w:rsidR="00EC50B8">
          <w:rPr>
            <w:noProof/>
            <w:webHidden/>
          </w:rPr>
          <w:fldChar w:fldCharType="begin"/>
        </w:r>
        <w:r w:rsidR="00EC50B8">
          <w:rPr>
            <w:noProof/>
            <w:webHidden/>
          </w:rPr>
          <w:instrText xml:space="preserve"> PAGEREF _Toc422842073 \h </w:instrText>
        </w:r>
        <w:r w:rsidR="00EC50B8">
          <w:rPr>
            <w:noProof/>
            <w:webHidden/>
          </w:rPr>
        </w:r>
        <w:r w:rsidR="00EC50B8">
          <w:rPr>
            <w:noProof/>
            <w:webHidden/>
          </w:rPr>
          <w:fldChar w:fldCharType="separate"/>
        </w:r>
        <w:r w:rsidR="00EC50B8">
          <w:rPr>
            <w:noProof/>
            <w:webHidden/>
          </w:rPr>
          <w:t>192</w:t>
        </w:r>
        <w:r w:rsidR="00EC50B8">
          <w:rPr>
            <w:noProof/>
            <w:webHidden/>
          </w:rPr>
          <w:fldChar w:fldCharType="end"/>
        </w:r>
      </w:hyperlink>
    </w:p>
    <w:p w14:paraId="0A758BB9"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4" w:history="1">
        <w:r w:rsidR="00EC50B8" w:rsidRPr="00BE2F3B">
          <w:rPr>
            <w:rStyle w:val="Hyperlink"/>
            <w:noProof/>
          </w:rPr>
          <w:t>5.9.6</w:t>
        </w:r>
        <w:r w:rsidR="00EC50B8">
          <w:rPr>
            <w:rFonts w:asciiTheme="minorHAnsi" w:eastAsiaTheme="minorEastAsia" w:hAnsiTheme="minorHAnsi" w:cstheme="minorBidi"/>
            <w:noProof/>
            <w:sz w:val="22"/>
            <w:szCs w:val="22"/>
            <w:lang w:eastAsia="en-GB"/>
          </w:rPr>
          <w:tab/>
        </w:r>
        <w:r w:rsidR="00EC50B8" w:rsidRPr="00BE2F3B">
          <w:rPr>
            <w:rStyle w:val="Hyperlink"/>
            <w:noProof/>
          </w:rPr>
          <w:t>PMUC044b – Standard Reports – Plan Investment Summary by Money Type</w:t>
        </w:r>
        <w:r w:rsidR="00EC50B8">
          <w:rPr>
            <w:noProof/>
            <w:webHidden/>
          </w:rPr>
          <w:tab/>
        </w:r>
        <w:r w:rsidR="00EC50B8">
          <w:rPr>
            <w:noProof/>
            <w:webHidden/>
          </w:rPr>
          <w:fldChar w:fldCharType="begin"/>
        </w:r>
        <w:r w:rsidR="00EC50B8">
          <w:rPr>
            <w:noProof/>
            <w:webHidden/>
          </w:rPr>
          <w:instrText xml:space="preserve"> PAGEREF _Toc422842074 \h </w:instrText>
        </w:r>
        <w:r w:rsidR="00EC50B8">
          <w:rPr>
            <w:noProof/>
            <w:webHidden/>
          </w:rPr>
        </w:r>
        <w:r w:rsidR="00EC50B8">
          <w:rPr>
            <w:noProof/>
            <w:webHidden/>
          </w:rPr>
          <w:fldChar w:fldCharType="separate"/>
        </w:r>
        <w:r w:rsidR="00EC50B8">
          <w:rPr>
            <w:noProof/>
            <w:webHidden/>
          </w:rPr>
          <w:t>197</w:t>
        </w:r>
        <w:r w:rsidR="00EC50B8">
          <w:rPr>
            <w:noProof/>
            <w:webHidden/>
          </w:rPr>
          <w:fldChar w:fldCharType="end"/>
        </w:r>
      </w:hyperlink>
    </w:p>
    <w:p w14:paraId="5A7DF0C7"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5" w:history="1">
        <w:r w:rsidR="00EC50B8" w:rsidRPr="00BE2F3B">
          <w:rPr>
            <w:rStyle w:val="Hyperlink"/>
            <w:noProof/>
          </w:rPr>
          <w:t>5.9.7</w:t>
        </w:r>
        <w:r w:rsidR="00EC50B8">
          <w:rPr>
            <w:rFonts w:asciiTheme="minorHAnsi" w:eastAsiaTheme="minorEastAsia" w:hAnsiTheme="minorHAnsi" w:cstheme="minorBidi"/>
            <w:noProof/>
            <w:sz w:val="22"/>
            <w:szCs w:val="22"/>
            <w:lang w:eastAsia="en-GB"/>
          </w:rPr>
          <w:tab/>
        </w:r>
        <w:r w:rsidR="00EC50B8" w:rsidRPr="00BE2F3B">
          <w:rPr>
            <w:rStyle w:val="Hyperlink"/>
            <w:noProof/>
          </w:rPr>
          <w:t>PMUC045 – Standard Reports – Plan Valuation by Member</w:t>
        </w:r>
        <w:r w:rsidR="00EC50B8">
          <w:rPr>
            <w:noProof/>
            <w:webHidden/>
          </w:rPr>
          <w:tab/>
        </w:r>
        <w:r w:rsidR="00EC50B8">
          <w:rPr>
            <w:noProof/>
            <w:webHidden/>
          </w:rPr>
          <w:fldChar w:fldCharType="begin"/>
        </w:r>
        <w:r w:rsidR="00EC50B8">
          <w:rPr>
            <w:noProof/>
            <w:webHidden/>
          </w:rPr>
          <w:instrText xml:space="preserve"> PAGEREF _Toc422842075 \h </w:instrText>
        </w:r>
        <w:r w:rsidR="00EC50B8">
          <w:rPr>
            <w:noProof/>
            <w:webHidden/>
          </w:rPr>
        </w:r>
        <w:r w:rsidR="00EC50B8">
          <w:rPr>
            <w:noProof/>
            <w:webHidden/>
          </w:rPr>
          <w:fldChar w:fldCharType="separate"/>
        </w:r>
        <w:r w:rsidR="00EC50B8">
          <w:rPr>
            <w:noProof/>
            <w:webHidden/>
          </w:rPr>
          <w:t>202</w:t>
        </w:r>
        <w:r w:rsidR="00EC50B8">
          <w:rPr>
            <w:noProof/>
            <w:webHidden/>
          </w:rPr>
          <w:fldChar w:fldCharType="end"/>
        </w:r>
      </w:hyperlink>
    </w:p>
    <w:p w14:paraId="2C8AE174"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6" w:history="1">
        <w:r w:rsidR="00EC50B8" w:rsidRPr="00BE2F3B">
          <w:rPr>
            <w:rStyle w:val="Hyperlink"/>
            <w:noProof/>
          </w:rPr>
          <w:t>5.9.8</w:t>
        </w:r>
        <w:r w:rsidR="00EC50B8">
          <w:rPr>
            <w:rFonts w:asciiTheme="minorHAnsi" w:eastAsiaTheme="minorEastAsia" w:hAnsiTheme="minorHAnsi" w:cstheme="minorBidi"/>
            <w:noProof/>
            <w:sz w:val="22"/>
            <w:szCs w:val="22"/>
            <w:lang w:eastAsia="en-GB"/>
          </w:rPr>
          <w:tab/>
        </w:r>
        <w:r w:rsidR="00EC50B8" w:rsidRPr="00BE2F3B">
          <w:rPr>
            <w:rStyle w:val="Hyperlink"/>
            <w:noProof/>
          </w:rPr>
          <w:t>PMUC046 – Standard Reports – Payments In</w:t>
        </w:r>
        <w:r w:rsidR="00EC50B8">
          <w:rPr>
            <w:noProof/>
            <w:webHidden/>
          </w:rPr>
          <w:tab/>
        </w:r>
        <w:r w:rsidR="00EC50B8">
          <w:rPr>
            <w:noProof/>
            <w:webHidden/>
          </w:rPr>
          <w:fldChar w:fldCharType="begin"/>
        </w:r>
        <w:r w:rsidR="00EC50B8">
          <w:rPr>
            <w:noProof/>
            <w:webHidden/>
          </w:rPr>
          <w:instrText xml:space="preserve"> PAGEREF _Toc422842076 \h </w:instrText>
        </w:r>
        <w:r w:rsidR="00EC50B8">
          <w:rPr>
            <w:noProof/>
            <w:webHidden/>
          </w:rPr>
        </w:r>
        <w:r w:rsidR="00EC50B8">
          <w:rPr>
            <w:noProof/>
            <w:webHidden/>
          </w:rPr>
          <w:fldChar w:fldCharType="separate"/>
        </w:r>
        <w:r w:rsidR="00EC50B8">
          <w:rPr>
            <w:noProof/>
            <w:webHidden/>
          </w:rPr>
          <w:t>207</w:t>
        </w:r>
        <w:r w:rsidR="00EC50B8">
          <w:rPr>
            <w:noProof/>
            <w:webHidden/>
          </w:rPr>
          <w:fldChar w:fldCharType="end"/>
        </w:r>
      </w:hyperlink>
    </w:p>
    <w:p w14:paraId="66F7ECD7" w14:textId="77777777" w:rsidR="00EC50B8" w:rsidRDefault="00D10300">
      <w:pPr>
        <w:pStyle w:val="TOC3"/>
        <w:tabs>
          <w:tab w:val="left" w:pos="1200"/>
          <w:tab w:val="right" w:leader="dot" w:pos="8636"/>
        </w:tabs>
        <w:rPr>
          <w:rFonts w:asciiTheme="minorHAnsi" w:eastAsiaTheme="minorEastAsia" w:hAnsiTheme="minorHAnsi" w:cstheme="minorBidi"/>
          <w:noProof/>
          <w:sz w:val="22"/>
          <w:szCs w:val="22"/>
          <w:lang w:eastAsia="en-GB"/>
        </w:rPr>
      </w:pPr>
      <w:hyperlink w:anchor="_Toc422842077" w:history="1">
        <w:r w:rsidR="00EC50B8" w:rsidRPr="00BE2F3B">
          <w:rPr>
            <w:rStyle w:val="Hyperlink"/>
            <w:noProof/>
          </w:rPr>
          <w:t>5.9.9</w:t>
        </w:r>
        <w:r w:rsidR="00EC50B8">
          <w:rPr>
            <w:rFonts w:asciiTheme="minorHAnsi" w:eastAsiaTheme="minorEastAsia" w:hAnsiTheme="minorHAnsi" w:cstheme="minorBidi"/>
            <w:noProof/>
            <w:sz w:val="22"/>
            <w:szCs w:val="22"/>
            <w:lang w:eastAsia="en-GB"/>
          </w:rPr>
          <w:tab/>
        </w:r>
        <w:r w:rsidR="00EC50B8" w:rsidRPr="00BE2F3B">
          <w:rPr>
            <w:rStyle w:val="Hyperlink"/>
            <w:noProof/>
          </w:rPr>
          <w:t>PMUC047 – Standard Reports – Contribution Level Split</w:t>
        </w:r>
        <w:r w:rsidR="00EC50B8">
          <w:rPr>
            <w:noProof/>
            <w:webHidden/>
          </w:rPr>
          <w:tab/>
        </w:r>
        <w:r w:rsidR="00EC50B8">
          <w:rPr>
            <w:noProof/>
            <w:webHidden/>
          </w:rPr>
          <w:fldChar w:fldCharType="begin"/>
        </w:r>
        <w:r w:rsidR="00EC50B8">
          <w:rPr>
            <w:noProof/>
            <w:webHidden/>
          </w:rPr>
          <w:instrText xml:space="preserve"> PAGEREF _Toc422842077 \h </w:instrText>
        </w:r>
        <w:r w:rsidR="00EC50B8">
          <w:rPr>
            <w:noProof/>
            <w:webHidden/>
          </w:rPr>
        </w:r>
        <w:r w:rsidR="00EC50B8">
          <w:rPr>
            <w:noProof/>
            <w:webHidden/>
          </w:rPr>
          <w:fldChar w:fldCharType="separate"/>
        </w:r>
        <w:r w:rsidR="00EC50B8">
          <w:rPr>
            <w:noProof/>
            <w:webHidden/>
          </w:rPr>
          <w:t>212</w:t>
        </w:r>
        <w:r w:rsidR="00EC50B8">
          <w:rPr>
            <w:noProof/>
            <w:webHidden/>
          </w:rPr>
          <w:fldChar w:fldCharType="end"/>
        </w:r>
      </w:hyperlink>
    </w:p>
    <w:p w14:paraId="5045DBCE"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78" w:history="1">
        <w:r w:rsidR="00EC50B8" w:rsidRPr="00BE2F3B">
          <w:rPr>
            <w:rStyle w:val="Hyperlink"/>
            <w:noProof/>
          </w:rPr>
          <w:t>5.9.10</w:t>
        </w:r>
        <w:r w:rsidR="00EC50B8">
          <w:rPr>
            <w:rFonts w:asciiTheme="minorHAnsi" w:eastAsiaTheme="minorEastAsia" w:hAnsiTheme="minorHAnsi" w:cstheme="minorBidi"/>
            <w:noProof/>
            <w:sz w:val="22"/>
            <w:szCs w:val="22"/>
            <w:lang w:eastAsia="en-GB"/>
          </w:rPr>
          <w:tab/>
        </w:r>
        <w:r w:rsidR="00EC50B8" w:rsidRPr="00BE2F3B">
          <w:rPr>
            <w:rStyle w:val="Hyperlink"/>
            <w:noProof/>
          </w:rPr>
          <w:t>PMUC048 – Standard Reports – Member NRA-TRA Comparison</w:t>
        </w:r>
        <w:r w:rsidR="00EC50B8">
          <w:rPr>
            <w:noProof/>
            <w:webHidden/>
          </w:rPr>
          <w:tab/>
        </w:r>
        <w:r w:rsidR="00EC50B8">
          <w:rPr>
            <w:noProof/>
            <w:webHidden/>
          </w:rPr>
          <w:fldChar w:fldCharType="begin"/>
        </w:r>
        <w:r w:rsidR="00EC50B8">
          <w:rPr>
            <w:noProof/>
            <w:webHidden/>
          </w:rPr>
          <w:instrText xml:space="preserve"> PAGEREF _Toc422842078 \h </w:instrText>
        </w:r>
        <w:r w:rsidR="00EC50B8">
          <w:rPr>
            <w:noProof/>
            <w:webHidden/>
          </w:rPr>
        </w:r>
        <w:r w:rsidR="00EC50B8">
          <w:rPr>
            <w:noProof/>
            <w:webHidden/>
          </w:rPr>
          <w:fldChar w:fldCharType="separate"/>
        </w:r>
        <w:r w:rsidR="00EC50B8">
          <w:rPr>
            <w:noProof/>
            <w:webHidden/>
          </w:rPr>
          <w:t>218</w:t>
        </w:r>
        <w:r w:rsidR="00EC50B8">
          <w:rPr>
            <w:noProof/>
            <w:webHidden/>
          </w:rPr>
          <w:fldChar w:fldCharType="end"/>
        </w:r>
      </w:hyperlink>
    </w:p>
    <w:p w14:paraId="230E56AA"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79" w:history="1">
        <w:r w:rsidR="00EC50B8" w:rsidRPr="00BE2F3B">
          <w:rPr>
            <w:rStyle w:val="Hyperlink"/>
            <w:noProof/>
          </w:rPr>
          <w:t>5.9.11</w:t>
        </w:r>
        <w:r w:rsidR="00EC50B8">
          <w:rPr>
            <w:rFonts w:asciiTheme="minorHAnsi" w:eastAsiaTheme="minorEastAsia" w:hAnsiTheme="minorHAnsi" w:cstheme="minorBidi"/>
            <w:noProof/>
            <w:sz w:val="22"/>
            <w:szCs w:val="22"/>
            <w:lang w:eastAsia="en-GB"/>
          </w:rPr>
          <w:tab/>
        </w:r>
        <w:r w:rsidR="00EC50B8" w:rsidRPr="00BE2F3B">
          <w:rPr>
            <w:rStyle w:val="Hyperlink"/>
            <w:noProof/>
          </w:rPr>
          <w:t>PMUC049 – Standard Reports – Payments Out</w:t>
        </w:r>
        <w:r w:rsidR="00EC50B8">
          <w:rPr>
            <w:noProof/>
            <w:webHidden/>
          </w:rPr>
          <w:tab/>
        </w:r>
        <w:r w:rsidR="00EC50B8">
          <w:rPr>
            <w:noProof/>
            <w:webHidden/>
          </w:rPr>
          <w:fldChar w:fldCharType="begin"/>
        </w:r>
        <w:r w:rsidR="00EC50B8">
          <w:rPr>
            <w:noProof/>
            <w:webHidden/>
          </w:rPr>
          <w:instrText xml:space="preserve"> PAGEREF _Toc422842079 \h </w:instrText>
        </w:r>
        <w:r w:rsidR="00EC50B8">
          <w:rPr>
            <w:noProof/>
            <w:webHidden/>
          </w:rPr>
        </w:r>
        <w:r w:rsidR="00EC50B8">
          <w:rPr>
            <w:noProof/>
            <w:webHidden/>
          </w:rPr>
          <w:fldChar w:fldCharType="separate"/>
        </w:r>
        <w:r w:rsidR="00EC50B8">
          <w:rPr>
            <w:noProof/>
            <w:webHidden/>
          </w:rPr>
          <w:t>223</w:t>
        </w:r>
        <w:r w:rsidR="00EC50B8">
          <w:rPr>
            <w:noProof/>
            <w:webHidden/>
          </w:rPr>
          <w:fldChar w:fldCharType="end"/>
        </w:r>
      </w:hyperlink>
    </w:p>
    <w:p w14:paraId="781F6FA7"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0" w:history="1">
        <w:r w:rsidR="00EC50B8" w:rsidRPr="00BE2F3B">
          <w:rPr>
            <w:rStyle w:val="Hyperlink"/>
            <w:noProof/>
          </w:rPr>
          <w:t>5.9.12</w:t>
        </w:r>
        <w:r w:rsidR="00EC50B8">
          <w:rPr>
            <w:rFonts w:asciiTheme="minorHAnsi" w:eastAsiaTheme="minorEastAsia" w:hAnsiTheme="minorHAnsi" w:cstheme="minorBidi"/>
            <w:noProof/>
            <w:sz w:val="22"/>
            <w:szCs w:val="22"/>
            <w:lang w:eastAsia="en-GB"/>
          </w:rPr>
          <w:tab/>
        </w:r>
        <w:r w:rsidR="00EC50B8" w:rsidRPr="00BE2F3B">
          <w:rPr>
            <w:rStyle w:val="Hyperlink"/>
            <w:noProof/>
          </w:rPr>
          <w:t>PMUC050 – Standard Reports – Member Balance by Age</w:t>
        </w:r>
        <w:r w:rsidR="00EC50B8">
          <w:rPr>
            <w:noProof/>
            <w:webHidden/>
          </w:rPr>
          <w:tab/>
        </w:r>
        <w:r w:rsidR="00EC50B8">
          <w:rPr>
            <w:noProof/>
            <w:webHidden/>
          </w:rPr>
          <w:fldChar w:fldCharType="begin"/>
        </w:r>
        <w:r w:rsidR="00EC50B8">
          <w:rPr>
            <w:noProof/>
            <w:webHidden/>
          </w:rPr>
          <w:instrText xml:space="preserve"> PAGEREF _Toc422842080 \h </w:instrText>
        </w:r>
        <w:r w:rsidR="00EC50B8">
          <w:rPr>
            <w:noProof/>
            <w:webHidden/>
          </w:rPr>
        </w:r>
        <w:r w:rsidR="00EC50B8">
          <w:rPr>
            <w:noProof/>
            <w:webHidden/>
          </w:rPr>
          <w:fldChar w:fldCharType="separate"/>
        </w:r>
        <w:r w:rsidR="00EC50B8">
          <w:rPr>
            <w:noProof/>
            <w:webHidden/>
          </w:rPr>
          <w:t>228</w:t>
        </w:r>
        <w:r w:rsidR="00EC50B8">
          <w:rPr>
            <w:noProof/>
            <w:webHidden/>
          </w:rPr>
          <w:fldChar w:fldCharType="end"/>
        </w:r>
      </w:hyperlink>
    </w:p>
    <w:p w14:paraId="690B46D6"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1" w:history="1">
        <w:r w:rsidR="00EC50B8" w:rsidRPr="00BE2F3B">
          <w:rPr>
            <w:rStyle w:val="Hyperlink"/>
            <w:noProof/>
          </w:rPr>
          <w:t>5.9.13</w:t>
        </w:r>
        <w:r w:rsidR="00EC50B8">
          <w:rPr>
            <w:rFonts w:asciiTheme="minorHAnsi" w:eastAsiaTheme="minorEastAsia" w:hAnsiTheme="minorHAnsi" w:cstheme="minorBidi"/>
            <w:noProof/>
            <w:sz w:val="22"/>
            <w:szCs w:val="22"/>
            <w:lang w:eastAsia="en-GB"/>
          </w:rPr>
          <w:tab/>
        </w:r>
        <w:r w:rsidR="00EC50B8" w:rsidRPr="00BE2F3B">
          <w:rPr>
            <w:rStyle w:val="Hyperlink"/>
            <w:noProof/>
          </w:rPr>
          <w:t>PMUC051 – Standard Reports – Member Elections</w:t>
        </w:r>
        <w:r w:rsidR="00EC50B8">
          <w:rPr>
            <w:noProof/>
            <w:webHidden/>
          </w:rPr>
          <w:tab/>
        </w:r>
        <w:r w:rsidR="00EC50B8">
          <w:rPr>
            <w:noProof/>
            <w:webHidden/>
          </w:rPr>
          <w:fldChar w:fldCharType="begin"/>
        </w:r>
        <w:r w:rsidR="00EC50B8">
          <w:rPr>
            <w:noProof/>
            <w:webHidden/>
          </w:rPr>
          <w:instrText xml:space="preserve"> PAGEREF _Toc422842081 \h </w:instrText>
        </w:r>
        <w:r w:rsidR="00EC50B8">
          <w:rPr>
            <w:noProof/>
            <w:webHidden/>
          </w:rPr>
        </w:r>
        <w:r w:rsidR="00EC50B8">
          <w:rPr>
            <w:noProof/>
            <w:webHidden/>
          </w:rPr>
          <w:fldChar w:fldCharType="separate"/>
        </w:r>
        <w:r w:rsidR="00EC50B8">
          <w:rPr>
            <w:noProof/>
            <w:webHidden/>
          </w:rPr>
          <w:t>233</w:t>
        </w:r>
        <w:r w:rsidR="00EC50B8">
          <w:rPr>
            <w:noProof/>
            <w:webHidden/>
          </w:rPr>
          <w:fldChar w:fldCharType="end"/>
        </w:r>
      </w:hyperlink>
    </w:p>
    <w:p w14:paraId="70A9729B"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2" w:history="1">
        <w:r w:rsidR="00EC50B8" w:rsidRPr="00BE2F3B">
          <w:rPr>
            <w:rStyle w:val="Hyperlink"/>
            <w:noProof/>
          </w:rPr>
          <w:t>5.9.14</w:t>
        </w:r>
        <w:r w:rsidR="00EC50B8">
          <w:rPr>
            <w:rFonts w:asciiTheme="minorHAnsi" w:eastAsiaTheme="minorEastAsia" w:hAnsiTheme="minorHAnsi" w:cstheme="minorBidi"/>
            <w:noProof/>
            <w:sz w:val="22"/>
            <w:szCs w:val="22"/>
            <w:lang w:eastAsia="en-GB"/>
          </w:rPr>
          <w:tab/>
        </w:r>
        <w:r w:rsidR="00EC50B8" w:rsidRPr="00BE2F3B">
          <w:rPr>
            <w:rStyle w:val="Hyperlink"/>
            <w:noProof/>
          </w:rPr>
          <w:t>PMUC052 – Standard Reports – Member Switches Summary</w:t>
        </w:r>
        <w:r w:rsidR="00EC50B8">
          <w:rPr>
            <w:noProof/>
            <w:webHidden/>
          </w:rPr>
          <w:tab/>
        </w:r>
        <w:r w:rsidR="00EC50B8">
          <w:rPr>
            <w:noProof/>
            <w:webHidden/>
          </w:rPr>
          <w:fldChar w:fldCharType="begin"/>
        </w:r>
        <w:r w:rsidR="00EC50B8">
          <w:rPr>
            <w:noProof/>
            <w:webHidden/>
          </w:rPr>
          <w:instrText xml:space="preserve"> PAGEREF _Toc422842082 \h </w:instrText>
        </w:r>
        <w:r w:rsidR="00EC50B8">
          <w:rPr>
            <w:noProof/>
            <w:webHidden/>
          </w:rPr>
        </w:r>
        <w:r w:rsidR="00EC50B8">
          <w:rPr>
            <w:noProof/>
            <w:webHidden/>
          </w:rPr>
          <w:fldChar w:fldCharType="separate"/>
        </w:r>
        <w:r w:rsidR="00EC50B8">
          <w:rPr>
            <w:noProof/>
            <w:webHidden/>
          </w:rPr>
          <w:t>238</w:t>
        </w:r>
        <w:r w:rsidR="00EC50B8">
          <w:rPr>
            <w:noProof/>
            <w:webHidden/>
          </w:rPr>
          <w:fldChar w:fldCharType="end"/>
        </w:r>
      </w:hyperlink>
    </w:p>
    <w:p w14:paraId="2F9E8F9B"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3" w:history="1">
        <w:r w:rsidR="00EC50B8" w:rsidRPr="00BE2F3B">
          <w:rPr>
            <w:rStyle w:val="Hyperlink"/>
            <w:noProof/>
          </w:rPr>
          <w:t>5.9.15</w:t>
        </w:r>
        <w:r w:rsidR="00EC50B8">
          <w:rPr>
            <w:rFonts w:asciiTheme="minorHAnsi" w:eastAsiaTheme="minorEastAsia" w:hAnsiTheme="minorHAnsi" w:cstheme="minorBidi"/>
            <w:noProof/>
            <w:sz w:val="22"/>
            <w:szCs w:val="22"/>
            <w:lang w:eastAsia="en-GB"/>
          </w:rPr>
          <w:tab/>
        </w:r>
        <w:r w:rsidR="00EC50B8" w:rsidRPr="00BE2F3B">
          <w:rPr>
            <w:rStyle w:val="Hyperlink"/>
            <w:noProof/>
          </w:rPr>
          <w:t>PMUC053 – Standard Reports – Member Status Summary</w:t>
        </w:r>
        <w:r w:rsidR="00EC50B8">
          <w:rPr>
            <w:noProof/>
            <w:webHidden/>
          </w:rPr>
          <w:tab/>
        </w:r>
        <w:r w:rsidR="00EC50B8">
          <w:rPr>
            <w:noProof/>
            <w:webHidden/>
          </w:rPr>
          <w:fldChar w:fldCharType="begin"/>
        </w:r>
        <w:r w:rsidR="00EC50B8">
          <w:rPr>
            <w:noProof/>
            <w:webHidden/>
          </w:rPr>
          <w:instrText xml:space="preserve"> PAGEREF _Toc422842083 \h </w:instrText>
        </w:r>
        <w:r w:rsidR="00EC50B8">
          <w:rPr>
            <w:noProof/>
            <w:webHidden/>
          </w:rPr>
        </w:r>
        <w:r w:rsidR="00EC50B8">
          <w:rPr>
            <w:noProof/>
            <w:webHidden/>
          </w:rPr>
          <w:fldChar w:fldCharType="separate"/>
        </w:r>
        <w:r w:rsidR="00EC50B8">
          <w:rPr>
            <w:noProof/>
            <w:webHidden/>
          </w:rPr>
          <w:t>243</w:t>
        </w:r>
        <w:r w:rsidR="00EC50B8">
          <w:rPr>
            <w:noProof/>
            <w:webHidden/>
          </w:rPr>
          <w:fldChar w:fldCharType="end"/>
        </w:r>
      </w:hyperlink>
    </w:p>
    <w:p w14:paraId="70F80B57"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4" w:history="1">
        <w:r w:rsidR="00EC50B8" w:rsidRPr="00BE2F3B">
          <w:rPr>
            <w:rStyle w:val="Hyperlink"/>
            <w:noProof/>
          </w:rPr>
          <w:t>5.9.16</w:t>
        </w:r>
        <w:r w:rsidR="00EC50B8">
          <w:rPr>
            <w:rFonts w:asciiTheme="minorHAnsi" w:eastAsiaTheme="minorEastAsia" w:hAnsiTheme="minorHAnsi" w:cstheme="minorBidi"/>
            <w:noProof/>
            <w:sz w:val="22"/>
            <w:szCs w:val="22"/>
            <w:lang w:eastAsia="en-GB"/>
          </w:rPr>
          <w:tab/>
        </w:r>
        <w:r w:rsidR="00EC50B8" w:rsidRPr="00BE2F3B">
          <w:rPr>
            <w:rStyle w:val="Hyperlink"/>
            <w:noProof/>
          </w:rPr>
          <w:t>PMUC054 – Standard Reports – Missing Data??</w:t>
        </w:r>
        <w:r w:rsidR="00EC50B8">
          <w:rPr>
            <w:noProof/>
            <w:webHidden/>
          </w:rPr>
          <w:tab/>
        </w:r>
        <w:r w:rsidR="00EC50B8">
          <w:rPr>
            <w:noProof/>
            <w:webHidden/>
          </w:rPr>
          <w:fldChar w:fldCharType="begin"/>
        </w:r>
        <w:r w:rsidR="00EC50B8">
          <w:rPr>
            <w:noProof/>
            <w:webHidden/>
          </w:rPr>
          <w:instrText xml:space="preserve"> PAGEREF _Toc422842084 \h </w:instrText>
        </w:r>
        <w:r w:rsidR="00EC50B8">
          <w:rPr>
            <w:noProof/>
            <w:webHidden/>
          </w:rPr>
        </w:r>
        <w:r w:rsidR="00EC50B8">
          <w:rPr>
            <w:noProof/>
            <w:webHidden/>
          </w:rPr>
          <w:fldChar w:fldCharType="separate"/>
        </w:r>
        <w:r w:rsidR="00EC50B8">
          <w:rPr>
            <w:noProof/>
            <w:webHidden/>
          </w:rPr>
          <w:t>248</w:t>
        </w:r>
        <w:r w:rsidR="00EC50B8">
          <w:rPr>
            <w:noProof/>
            <w:webHidden/>
          </w:rPr>
          <w:fldChar w:fldCharType="end"/>
        </w:r>
      </w:hyperlink>
    </w:p>
    <w:p w14:paraId="76D8073B"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5" w:history="1">
        <w:r w:rsidR="00EC50B8" w:rsidRPr="00BE2F3B">
          <w:rPr>
            <w:rStyle w:val="Hyperlink"/>
            <w:noProof/>
          </w:rPr>
          <w:t>5.9.17</w:t>
        </w:r>
        <w:r w:rsidR="00EC50B8">
          <w:rPr>
            <w:rFonts w:asciiTheme="minorHAnsi" w:eastAsiaTheme="minorEastAsia" w:hAnsiTheme="minorHAnsi" w:cstheme="minorBidi"/>
            <w:noProof/>
            <w:sz w:val="22"/>
            <w:szCs w:val="22"/>
            <w:lang w:eastAsia="en-GB"/>
          </w:rPr>
          <w:tab/>
        </w:r>
        <w:r w:rsidR="00EC50B8" w:rsidRPr="00BE2F3B">
          <w:rPr>
            <w:rStyle w:val="Hyperlink"/>
            <w:noProof/>
          </w:rPr>
          <w:t>PMUC055 – Standard Reports – TargetPlan</w:t>
        </w:r>
        <w:r w:rsidR="00EC50B8">
          <w:rPr>
            <w:noProof/>
            <w:webHidden/>
          </w:rPr>
          <w:tab/>
        </w:r>
        <w:r w:rsidR="00EC50B8">
          <w:rPr>
            <w:noProof/>
            <w:webHidden/>
          </w:rPr>
          <w:fldChar w:fldCharType="begin"/>
        </w:r>
        <w:r w:rsidR="00EC50B8">
          <w:rPr>
            <w:noProof/>
            <w:webHidden/>
          </w:rPr>
          <w:instrText xml:space="preserve"> PAGEREF _Toc422842085 \h </w:instrText>
        </w:r>
        <w:r w:rsidR="00EC50B8">
          <w:rPr>
            <w:noProof/>
            <w:webHidden/>
          </w:rPr>
        </w:r>
        <w:r w:rsidR="00EC50B8">
          <w:rPr>
            <w:noProof/>
            <w:webHidden/>
          </w:rPr>
          <w:fldChar w:fldCharType="separate"/>
        </w:r>
        <w:r w:rsidR="00EC50B8">
          <w:rPr>
            <w:noProof/>
            <w:webHidden/>
          </w:rPr>
          <w:t>249</w:t>
        </w:r>
        <w:r w:rsidR="00EC50B8">
          <w:rPr>
            <w:noProof/>
            <w:webHidden/>
          </w:rPr>
          <w:fldChar w:fldCharType="end"/>
        </w:r>
      </w:hyperlink>
    </w:p>
    <w:p w14:paraId="589A61BC"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6" w:history="1">
        <w:r w:rsidR="00EC50B8" w:rsidRPr="00BE2F3B">
          <w:rPr>
            <w:rStyle w:val="Hyperlink"/>
            <w:strike/>
            <w:noProof/>
          </w:rPr>
          <w:t>5.9.18</w:t>
        </w:r>
        <w:r w:rsidR="00EC50B8">
          <w:rPr>
            <w:rFonts w:asciiTheme="minorHAnsi" w:eastAsiaTheme="minorEastAsia" w:hAnsiTheme="minorHAnsi" w:cstheme="minorBidi"/>
            <w:noProof/>
            <w:sz w:val="22"/>
            <w:szCs w:val="22"/>
            <w:lang w:eastAsia="en-GB"/>
          </w:rPr>
          <w:tab/>
        </w:r>
        <w:r w:rsidR="00EC50B8" w:rsidRPr="00BE2F3B">
          <w:rPr>
            <w:rStyle w:val="Hyperlink"/>
            <w:strike/>
            <w:noProof/>
          </w:rPr>
          <w:t>PMUC056 – Standard Reports – Plan SLA??</w:t>
        </w:r>
        <w:r w:rsidR="00EC50B8">
          <w:rPr>
            <w:noProof/>
            <w:webHidden/>
          </w:rPr>
          <w:tab/>
        </w:r>
        <w:r w:rsidR="00EC50B8">
          <w:rPr>
            <w:noProof/>
            <w:webHidden/>
          </w:rPr>
          <w:fldChar w:fldCharType="begin"/>
        </w:r>
        <w:r w:rsidR="00EC50B8">
          <w:rPr>
            <w:noProof/>
            <w:webHidden/>
          </w:rPr>
          <w:instrText xml:space="preserve"> PAGEREF _Toc422842086 \h </w:instrText>
        </w:r>
        <w:r w:rsidR="00EC50B8">
          <w:rPr>
            <w:noProof/>
            <w:webHidden/>
          </w:rPr>
        </w:r>
        <w:r w:rsidR="00EC50B8">
          <w:rPr>
            <w:noProof/>
            <w:webHidden/>
          </w:rPr>
          <w:fldChar w:fldCharType="separate"/>
        </w:r>
        <w:r w:rsidR="00EC50B8">
          <w:rPr>
            <w:noProof/>
            <w:webHidden/>
          </w:rPr>
          <w:t>254</w:t>
        </w:r>
        <w:r w:rsidR="00EC50B8">
          <w:rPr>
            <w:noProof/>
            <w:webHidden/>
          </w:rPr>
          <w:fldChar w:fldCharType="end"/>
        </w:r>
      </w:hyperlink>
    </w:p>
    <w:p w14:paraId="35A45A84"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7" w:history="1">
        <w:r w:rsidR="00EC50B8" w:rsidRPr="00BE2F3B">
          <w:rPr>
            <w:rStyle w:val="Hyperlink"/>
            <w:noProof/>
          </w:rPr>
          <w:t>5.9.19</w:t>
        </w:r>
        <w:r w:rsidR="00EC50B8">
          <w:rPr>
            <w:rFonts w:asciiTheme="minorHAnsi" w:eastAsiaTheme="minorEastAsia" w:hAnsiTheme="minorHAnsi" w:cstheme="minorBidi"/>
            <w:noProof/>
            <w:sz w:val="22"/>
            <w:szCs w:val="22"/>
            <w:lang w:eastAsia="en-GB"/>
          </w:rPr>
          <w:tab/>
        </w:r>
        <w:r w:rsidR="00EC50B8" w:rsidRPr="00BE2F3B">
          <w:rPr>
            <w:rStyle w:val="Hyperlink"/>
            <w:noProof/>
          </w:rPr>
          <w:t>PMUC057 – Standard Reports – Plan Auto Enrolment Data</w:t>
        </w:r>
        <w:r w:rsidR="00EC50B8">
          <w:rPr>
            <w:noProof/>
            <w:webHidden/>
          </w:rPr>
          <w:tab/>
        </w:r>
        <w:r w:rsidR="00EC50B8">
          <w:rPr>
            <w:noProof/>
            <w:webHidden/>
          </w:rPr>
          <w:fldChar w:fldCharType="begin"/>
        </w:r>
        <w:r w:rsidR="00EC50B8">
          <w:rPr>
            <w:noProof/>
            <w:webHidden/>
          </w:rPr>
          <w:instrText xml:space="preserve"> PAGEREF _Toc422842087 \h </w:instrText>
        </w:r>
        <w:r w:rsidR="00EC50B8">
          <w:rPr>
            <w:noProof/>
            <w:webHidden/>
          </w:rPr>
        </w:r>
        <w:r w:rsidR="00EC50B8">
          <w:rPr>
            <w:noProof/>
            <w:webHidden/>
          </w:rPr>
          <w:fldChar w:fldCharType="separate"/>
        </w:r>
        <w:r w:rsidR="00EC50B8">
          <w:rPr>
            <w:noProof/>
            <w:webHidden/>
          </w:rPr>
          <w:t>259</w:t>
        </w:r>
        <w:r w:rsidR="00EC50B8">
          <w:rPr>
            <w:noProof/>
            <w:webHidden/>
          </w:rPr>
          <w:fldChar w:fldCharType="end"/>
        </w:r>
      </w:hyperlink>
    </w:p>
    <w:p w14:paraId="7D313F09"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8" w:history="1">
        <w:r w:rsidR="00EC50B8" w:rsidRPr="00BE2F3B">
          <w:rPr>
            <w:rStyle w:val="Hyperlink"/>
            <w:noProof/>
          </w:rPr>
          <w:t>5.9.20</w:t>
        </w:r>
        <w:r w:rsidR="00EC50B8">
          <w:rPr>
            <w:rFonts w:asciiTheme="minorHAnsi" w:eastAsiaTheme="minorEastAsia" w:hAnsiTheme="minorHAnsi" w:cstheme="minorBidi"/>
            <w:noProof/>
            <w:sz w:val="22"/>
            <w:szCs w:val="22"/>
            <w:lang w:eastAsia="en-GB"/>
          </w:rPr>
          <w:tab/>
        </w:r>
        <w:r w:rsidR="00EC50B8" w:rsidRPr="00BE2F3B">
          <w:rPr>
            <w:rStyle w:val="Hyperlink"/>
            <w:noProof/>
          </w:rPr>
          <w:t>PMUC058 – Standard Reports – Plan Transaction History</w:t>
        </w:r>
        <w:r w:rsidR="00EC50B8">
          <w:rPr>
            <w:noProof/>
            <w:webHidden/>
          </w:rPr>
          <w:tab/>
        </w:r>
        <w:r w:rsidR="00EC50B8">
          <w:rPr>
            <w:noProof/>
            <w:webHidden/>
          </w:rPr>
          <w:fldChar w:fldCharType="begin"/>
        </w:r>
        <w:r w:rsidR="00EC50B8">
          <w:rPr>
            <w:noProof/>
            <w:webHidden/>
          </w:rPr>
          <w:instrText xml:space="preserve"> PAGEREF _Toc422842088 \h </w:instrText>
        </w:r>
        <w:r w:rsidR="00EC50B8">
          <w:rPr>
            <w:noProof/>
            <w:webHidden/>
          </w:rPr>
        </w:r>
        <w:r w:rsidR="00EC50B8">
          <w:rPr>
            <w:noProof/>
            <w:webHidden/>
          </w:rPr>
          <w:fldChar w:fldCharType="separate"/>
        </w:r>
        <w:r w:rsidR="00EC50B8">
          <w:rPr>
            <w:noProof/>
            <w:webHidden/>
          </w:rPr>
          <w:t>264</w:t>
        </w:r>
        <w:r w:rsidR="00EC50B8">
          <w:rPr>
            <w:noProof/>
            <w:webHidden/>
          </w:rPr>
          <w:fldChar w:fldCharType="end"/>
        </w:r>
      </w:hyperlink>
    </w:p>
    <w:p w14:paraId="654C283D"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89" w:history="1">
        <w:r w:rsidR="00EC50B8" w:rsidRPr="00BE2F3B">
          <w:rPr>
            <w:rStyle w:val="Hyperlink"/>
            <w:noProof/>
          </w:rPr>
          <w:t>5.9.21</w:t>
        </w:r>
        <w:r w:rsidR="00EC50B8">
          <w:rPr>
            <w:rFonts w:asciiTheme="minorHAnsi" w:eastAsiaTheme="minorEastAsia" w:hAnsiTheme="minorHAnsi" w:cstheme="minorBidi"/>
            <w:noProof/>
            <w:sz w:val="22"/>
            <w:szCs w:val="22"/>
            <w:lang w:eastAsia="en-GB"/>
          </w:rPr>
          <w:tab/>
        </w:r>
        <w:r w:rsidR="00EC50B8" w:rsidRPr="00BE2F3B">
          <w:rPr>
            <w:rStyle w:val="Hyperlink"/>
            <w:noProof/>
          </w:rPr>
          <w:t>PMUC059 – Standard Reports – Member Details Listing</w:t>
        </w:r>
        <w:r w:rsidR="00EC50B8">
          <w:rPr>
            <w:noProof/>
            <w:webHidden/>
          </w:rPr>
          <w:tab/>
        </w:r>
        <w:r w:rsidR="00EC50B8">
          <w:rPr>
            <w:noProof/>
            <w:webHidden/>
          </w:rPr>
          <w:fldChar w:fldCharType="begin"/>
        </w:r>
        <w:r w:rsidR="00EC50B8">
          <w:rPr>
            <w:noProof/>
            <w:webHidden/>
          </w:rPr>
          <w:instrText xml:space="preserve"> PAGEREF _Toc422842089 \h </w:instrText>
        </w:r>
        <w:r w:rsidR="00EC50B8">
          <w:rPr>
            <w:noProof/>
            <w:webHidden/>
          </w:rPr>
        </w:r>
        <w:r w:rsidR="00EC50B8">
          <w:rPr>
            <w:noProof/>
            <w:webHidden/>
          </w:rPr>
          <w:fldChar w:fldCharType="separate"/>
        </w:r>
        <w:r w:rsidR="00EC50B8">
          <w:rPr>
            <w:noProof/>
            <w:webHidden/>
          </w:rPr>
          <w:t>269</w:t>
        </w:r>
        <w:r w:rsidR="00EC50B8">
          <w:rPr>
            <w:noProof/>
            <w:webHidden/>
          </w:rPr>
          <w:fldChar w:fldCharType="end"/>
        </w:r>
      </w:hyperlink>
    </w:p>
    <w:p w14:paraId="35B0A29F"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0" w:history="1">
        <w:r w:rsidR="00EC50B8" w:rsidRPr="00BE2F3B">
          <w:rPr>
            <w:rStyle w:val="Hyperlink"/>
            <w:noProof/>
            <w14:scene3d>
              <w14:camera w14:prst="orthographicFront"/>
              <w14:lightRig w14:rig="threePt" w14:dir="t">
                <w14:rot w14:lat="0" w14:lon="0" w14:rev="0"/>
              </w14:lightRig>
            </w14:scene3d>
          </w:rPr>
          <w:t>5.10</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Use Case Diagram – General Features</w:t>
        </w:r>
        <w:r w:rsidR="00EC50B8">
          <w:rPr>
            <w:noProof/>
            <w:webHidden/>
          </w:rPr>
          <w:tab/>
        </w:r>
        <w:r w:rsidR="00EC50B8">
          <w:rPr>
            <w:noProof/>
            <w:webHidden/>
          </w:rPr>
          <w:fldChar w:fldCharType="begin"/>
        </w:r>
        <w:r w:rsidR="00EC50B8">
          <w:rPr>
            <w:noProof/>
            <w:webHidden/>
          </w:rPr>
          <w:instrText xml:space="preserve"> PAGEREF _Toc422842090 \h </w:instrText>
        </w:r>
        <w:r w:rsidR="00EC50B8">
          <w:rPr>
            <w:noProof/>
            <w:webHidden/>
          </w:rPr>
        </w:r>
        <w:r w:rsidR="00EC50B8">
          <w:rPr>
            <w:noProof/>
            <w:webHidden/>
          </w:rPr>
          <w:fldChar w:fldCharType="separate"/>
        </w:r>
        <w:r w:rsidR="00EC50B8">
          <w:rPr>
            <w:noProof/>
            <w:webHidden/>
          </w:rPr>
          <w:t>275</w:t>
        </w:r>
        <w:r w:rsidR="00EC50B8">
          <w:rPr>
            <w:noProof/>
            <w:webHidden/>
          </w:rPr>
          <w:fldChar w:fldCharType="end"/>
        </w:r>
      </w:hyperlink>
    </w:p>
    <w:p w14:paraId="545B8E45"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91" w:history="1">
        <w:r w:rsidR="00EC50B8" w:rsidRPr="00BE2F3B">
          <w:rPr>
            <w:rStyle w:val="Hyperlink"/>
            <w:noProof/>
          </w:rPr>
          <w:t>5.10.1</w:t>
        </w:r>
        <w:r w:rsidR="00EC50B8">
          <w:rPr>
            <w:rFonts w:asciiTheme="minorHAnsi" w:eastAsiaTheme="minorEastAsia" w:hAnsiTheme="minorHAnsi" w:cstheme="minorBidi"/>
            <w:noProof/>
            <w:sz w:val="22"/>
            <w:szCs w:val="22"/>
            <w:lang w:eastAsia="en-GB"/>
          </w:rPr>
          <w:tab/>
        </w:r>
        <w:r w:rsidR="00EC50B8" w:rsidRPr="00BE2F3B">
          <w:rPr>
            <w:rStyle w:val="Hyperlink"/>
            <w:noProof/>
          </w:rPr>
          <w:t>PMUC037 – Contact Us</w:t>
        </w:r>
        <w:r w:rsidR="00EC50B8">
          <w:rPr>
            <w:noProof/>
            <w:webHidden/>
          </w:rPr>
          <w:tab/>
        </w:r>
        <w:r w:rsidR="00EC50B8">
          <w:rPr>
            <w:noProof/>
            <w:webHidden/>
          </w:rPr>
          <w:fldChar w:fldCharType="begin"/>
        </w:r>
        <w:r w:rsidR="00EC50B8">
          <w:rPr>
            <w:noProof/>
            <w:webHidden/>
          </w:rPr>
          <w:instrText xml:space="preserve"> PAGEREF _Toc422842091 \h </w:instrText>
        </w:r>
        <w:r w:rsidR="00EC50B8">
          <w:rPr>
            <w:noProof/>
            <w:webHidden/>
          </w:rPr>
        </w:r>
        <w:r w:rsidR="00EC50B8">
          <w:rPr>
            <w:noProof/>
            <w:webHidden/>
          </w:rPr>
          <w:fldChar w:fldCharType="separate"/>
        </w:r>
        <w:r w:rsidR="00EC50B8">
          <w:rPr>
            <w:noProof/>
            <w:webHidden/>
          </w:rPr>
          <w:t>276</w:t>
        </w:r>
        <w:r w:rsidR="00EC50B8">
          <w:rPr>
            <w:noProof/>
            <w:webHidden/>
          </w:rPr>
          <w:fldChar w:fldCharType="end"/>
        </w:r>
      </w:hyperlink>
    </w:p>
    <w:p w14:paraId="576DC51B" w14:textId="77777777" w:rsidR="00EC50B8" w:rsidRDefault="00D10300">
      <w:pPr>
        <w:pStyle w:val="TOC3"/>
        <w:tabs>
          <w:tab w:val="left" w:pos="1440"/>
          <w:tab w:val="right" w:leader="dot" w:pos="8636"/>
        </w:tabs>
        <w:rPr>
          <w:rFonts w:asciiTheme="minorHAnsi" w:eastAsiaTheme="minorEastAsia" w:hAnsiTheme="minorHAnsi" w:cstheme="minorBidi"/>
          <w:noProof/>
          <w:sz w:val="22"/>
          <w:szCs w:val="22"/>
          <w:lang w:eastAsia="en-GB"/>
        </w:rPr>
      </w:pPr>
      <w:hyperlink w:anchor="_Toc422842092" w:history="1">
        <w:r w:rsidR="00EC50B8" w:rsidRPr="00BE2F3B">
          <w:rPr>
            <w:rStyle w:val="Hyperlink"/>
            <w:noProof/>
          </w:rPr>
          <w:t>5.10.2</w:t>
        </w:r>
        <w:r w:rsidR="00EC50B8">
          <w:rPr>
            <w:rFonts w:asciiTheme="minorHAnsi" w:eastAsiaTheme="minorEastAsia" w:hAnsiTheme="minorHAnsi" w:cstheme="minorBidi"/>
            <w:noProof/>
            <w:sz w:val="22"/>
            <w:szCs w:val="22"/>
            <w:lang w:eastAsia="en-GB"/>
          </w:rPr>
          <w:tab/>
        </w:r>
        <w:r w:rsidR="00EC50B8" w:rsidRPr="00BE2F3B">
          <w:rPr>
            <w:rStyle w:val="Hyperlink"/>
            <w:noProof/>
          </w:rPr>
          <w:t>PMUC040 – Time Out</w:t>
        </w:r>
        <w:r w:rsidR="00EC50B8">
          <w:rPr>
            <w:noProof/>
            <w:webHidden/>
          </w:rPr>
          <w:tab/>
        </w:r>
        <w:r w:rsidR="00EC50B8">
          <w:rPr>
            <w:noProof/>
            <w:webHidden/>
          </w:rPr>
          <w:fldChar w:fldCharType="begin"/>
        </w:r>
        <w:r w:rsidR="00EC50B8">
          <w:rPr>
            <w:noProof/>
            <w:webHidden/>
          </w:rPr>
          <w:instrText xml:space="preserve"> PAGEREF _Toc422842092 \h </w:instrText>
        </w:r>
        <w:r w:rsidR="00EC50B8">
          <w:rPr>
            <w:noProof/>
            <w:webHidden/>
          </w:rPr>
        </w:r>
        <w:r w:rsidR="00EC50B8">
          <w:rPr>
            <w:noProof/>
            <w:webHidden/>
          </w:rPr>
          <w:fldChar w:fldCharType="separate"/>
        </w:r>
        <w:r w:rsidR="00EC50B8">
          <w:rPr>
            <w:noProof/>
            <w:webHidden/>
          </w:rPr>
          <w:t>282</w:t>
        </w:r>
        <w:r w:rsidR="00EC50B8">
          <w:rPr>
            <w:noProof/>
            <w:webHidden/>
          </w:rPr>
          <w:fldChar w:fldCharType="end"/>
        </w:r>
      </w:hyperlink>
    </w:p>
    <w:p w14:paraId="292F870F"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2093" w:history="1">
        <w:r w:rsidR="00EC50B8" w:rsidRPr="00BE2F3B">
          <w:rPr>
            <w:rStyle w:val="Hyperlink"/>
            <w:noProof/>
          </w:rPr>
          <w:t>6</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Non Functional Requirements</w:t>
        </w:r>
        <w:r w:rsidR="00EC50B8">
          <w:rPr>
            <w:noProof/>
            <w:webHidden/>
          </w:rPr>
          <w:tab/>
        </w:r>
        <w:r w:rsidR="00EC50B8">
          <w:rPr>
            <w:noProof/>
            <w:webHidden/>
          </w:rPr>
          <w:fldChar w:fldCharType="begin"/>
        </w:r>
        <w:r w:rsidR="00EC50B8">
          <w:rPr>
            <w:noProof/>
            <w:webHidden/>
          </w:rPr>
          <w:instrText xml:space="preserve"> PAGEREF _Toc422842093 \h </w:instrText>
        </w:r>
        <w:r w:rsidR="00EC50B8">
          <w:rPr>
            <w:noProof/>
            <w:webHidden/>
          </w:rPr>
        </w:r>
        <w:r w:rsidR="00EC50B8">
          <w:rPr>
            <w:noProof/>
            <w:webHidden/>
          </w:rPr>
          <w:fldChar w:fldCharType="separate"/>
        </w:r>
        <w:r w:rsidR="00EC50B8">
          <w:rPr>
            <w:noProof/>
            <w:webHidden/>
          </w:rPr>
          <w:t>285</w:t>
        </w:r>
        <w:r w:rsidR="00EC50B8">
          <w:rPr>
            <w:noProof/>
            <w:webHidden/>
          </w:rPr>
          <w:fldChar w:fldCharType="end"/>
        </w:r>
      </w:hyperlink>
    </w:p>
    <w:p w14:paraId="1F5D13A8"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4" w:history="1">
        <w:r w:rsidR="00EC50B8" w:rsidRPr="00BE2F3B">
          <w:rPr>
            <w:rStyle w:val="Hyperlink"/>
            <w:noProof/>
            <w14:scene3d>
              <w14:camera w14:prst="orthographicFront"/>
              <w14:lightRig w14:rig="threePt" w14:dir="t">
                <w14:rot w14:lat="0" w14:lon="0" w14:rev="0"/>
              </w14:lightRig>
            </w14:scene3d>
          </w:rPr>
          <w:t>6.1</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PM-NFR0003 – Timeout</w:t>
        </w:r>
        <w:r w:rsidR="00EC50B8">
          <w:rPr>
            <w:noProof/>
            <w:webHidden/>
          </w:rPr>
          <w:tab/>
        </w:r>
        <w:r w:rsidR="00EC50B8">
          <w:rPr>
            <w:noProof/>
            <w:webHidden/>
          </w:rPr>
          <w:fldChar w:fldCharType="begin"/>
        </w:r>
        <w:r w:rsidR="00EC50B8">
          <w:rPr>
            <w:noProof/>
            <w:webHidden/>
          </w:rPr>
          <w:instrText xml:space="preserve"> PAGEREF _Toc422842094 \h </w:instrText>
        </w:r>
        <w:r w:rsidR="00EC50B8">
          <w:rPr>
            <w:noProof/>
            <w:webHidden/>
          </w:rPr>
        </w:r>
        <w:r w:rsidR="00EC50B8">
          <w:rPr>
            <w:noProof/>
            <w:webHidden/>
          </w:rPr>
          <w:fldChar w:fldCharType="separate"/>
        </w:r>
        <w:r w:rsidR="00EC50B8">
          <w:rPr>
            <w:noProof/>
            <w:webHidden/>
          </w:rPr>
          <w:t>286</w:t>
        </w:r>
        <w:r w:rsidR="00EC50B8">
          <w:rPr>
            <w:noProof/>
            <w:webHidden/>
          </w:rPr>
          <w:fldChar w:fldCharType="end"/>
        </w:r>
      </w:hyperlink>
    </w:p>
    <w:p w14:paraId="50C7D944"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5" w:history="1">
        <w:r w:rsidR="00EC50B8" w:rsidRPr="00BE2F3B">
          <w:rPr>
            <w:rStyle w:val="Hyperlink"/>
            <w:noProof/>
            <w14:scene3d>
              <w14:camera w14:prst="orthographicFront"/>
              <w14:lightRig w14:rig="threePt" w14:dir="t">
                <w14:rot w14:lat="0" w14:lon="0" w14:rev="0"/>
              </w14:lightRig>
            </w14:scene3d>
          </w:rPr>
          <w:t>6.2</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PM-NFR0004 – Audit – Information Captured</w:t>
        </w:r>
        <w:r w:rsidR="00EC50B8">
          <w:rPr>
            <w:noProof/>
            <w:webHidden/>
          </w:rPr>
          <w:tab/>
        </w:r>
        <w:r w:rsidR="00EC50B8">
          <w:rPr>
            <w:noProof/>
            <w:webHidden/>
          </w:rPr>
          <w:fldChar w:fldCharType="begin"/>
        </w:r>
        <w:r w:rsidR="00EC50B8">
          <w:rPr>
            <w:noProof/>
            <w:webHidden/>
          </w:rPr>
          <w:instrText xml:space="preserve"> PAGEREF _Toc422842095 \h </w:instrText>
        </w:r>
        <w:r w:rsidR="00EC50B8">
          <w:rPr>
            <w:noProof/>
            <w:webHidden/>
          </w:rPr>
        </w:r>
        <w:r w:rsidR="00EC50B8">
          <w:rPr>
            <w:noProof/>
            <w:webHidden/>
          </w:rPr>
          <w:fldChar w:fldCharType="separate"/>
        </w:r>
        <w:r w:rsidR="00EC50B8">
          <w:rPr>
            <w:noProof/>
            <w:webHidden/>
          </w:rPr>
          <w:t>287</w:t>
        </w:r>
        <w:r w:rsidR="00EC50B8">
          <w:rPr>
            <w:noProof/>
            <w:webHidden/>
          </w:rPr>
          <w:fldChar w:fldCharType="end"/>
        </w:r>
      </w:hyperlink>
    </w:p>
    <w:p w14:paraId="1DE6D940"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6" w:history="1">
        <w:r w:rsidR="00EC50B8" w:rsidRPr="00BE2F3B">
          <w:rPr>
            <w:rStyle w:val="Hyperlink"/>
            <w:noProof/>
            <w14:scene3d>
              <w14:camera w14:prst="orthographicFront"/>
              <w14:lightRig w14:rig="threePt" w14:dir="t">
                <w14:rot w14:lat="0" w14:lon="0" w14:rev="0"/>
              </w14:lightRig>
            </w14:scene3d>
          </w:rPr>
          <w:t>6.3</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PM-NFR0005 – Analytics/Usage Statistics</w:t>
        </w:r>
        <w:r w:rsidR="00EC50B8">
          <w:rPr>
            <w:noProof/>
            <w:webHidden/>
          </w:rPr>
          <w:tab/>
        </w:r>
        <w:r w:rsidR="00EC50B8">
          <w:rPr>
            <w:noProof/>
            <w:webHidden/>
          </w:rPr>
          <w:fldChar w:fldCharType="begin"/>
        </w:r>
        <w:r w:rsidR="00EC50B8">
          <w:rPr>
            <w:noProof/>
            <w:webHidden/>
          </w:rPr>
          <w:instrText xml:space="preserve"> PAGEREF _Toc422842096 \h </w:instrText>
        </w:r>
        <w:r w:rsidR="00EC50B8">
          <w:rPr>
            <w:noProof/>
            <w:webHidden/>
          </w:rPr>
        </w:r>
        <w:r w:rsidR="00EC50B8">
          <w:rPr>
            <w:noProof/>
            <w:webHidden/>
          </w:rPr>
          <w:fldChar w:fldCharType="separate"/>
        </w:r>
        <w:r w:rsidR="00EC50B8">
          <w:rPr>
            <w:noProof/>
            <w:webHidden/>
          </w:rPr>
          <w:t>288</w:t>
        </w:r>
        <w:r w:rsidR="00EC50B8">
          <w:rPr>
            <w:noProof/>
            <w:webHidden/>
          </w:rPr>
          <w:fldChar w:fldCharType="end"/>
        </w:r>
      </w:hyperlink>
    </w:p>
    <w:p w14:paraId="3C293408"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7" w:history="1">
        <w:r w:rsidR="00EC50B8" w:rsidRPr="00BE2F3B">
          <w:rPr>
            <w:rStyle w:val="Hyperlink"/>
            <w:noProof/>
            <w14:scene3d>
              <w14:camera w14:prst="orthographicFront"/>
              <w14:lightRig w14:rig="threePt" w14:dir="t">
                <w14:rot w14:lat="0" w14:lon="0" w14:rev="0"/>
              </w14:lightRig>
            </w14:scene3d>
          </w:rPr>
          <w:t>6.4</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PM-NFR0006 – Retention Periods</w:t>
        </w:r>
        <w:r w:rsidR="00EC50B8">
          <w:rPr>
            <w:noProof/>
            <w:webHidden/>
          </w:rPr>
          <w:tab/>
        </w:r>
        <w:r w:rsidR="00EC50B8">
          <w:rPr>
            <w:noProof/>
            <w:webHidden/>
          </w:rPr>
          <w:fldChar w:fldCharType="begin"/>
        </w:r>
        <w:r w:rsidR="00EC50B8">
          <w:rPr>
            <w:noProof/>
            <w:webHidden/>
          </w:rPr>
          <w:instrText xml:space="preserve"> PAGEREF _Toc422842097 \h </w:instrText>
        </w:r>
        <w:r w:rsidR="00EC50B8">
          <w:rPr>
            <w:noProof/>
            <w:webHidden/>
          </w:rPr>
        </w:r>
        <w:r w:rsidR="00EC50B8">
          <w:rPr>
            <w:noProof/>
            <w:webHidden/>
          </w:rPr>
          <w:fldChar w:fldCharType="separate"/>
        </w:r>
        <w:r w:rsidR="00EC50B8">
          <w:rPr>
            <w:noProof/>
            <w:webHidden/>
          </w:rPr>
          <w:t>290</w:t>
        </w:r>
        <w:r w:rsidR="00EC50B8">
          <w:rPr>
            <w:noProof/>
            <w:webHidden/>
          </w:rPr>
          <w:fldChar w:fldCharType="end"/>
        </w:r>
      </w:hyperlink>
    </w:p>
    <w:p w14:paraId="13BDF133"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8" w:history="1">
        <w:r w:rsidR="00EC50B8" w:rsidRPr="00BE2F3B">
          <w:rPr>
            <w:rStyle w:val="Hyperlink"/>
            <w:noProof/>
            <w14:scene3d>
              <w14:camera w14:prst="orthographicFront"/>
              <w14:lightRig w14:rig="threePt" w14:dir="t">
                <w14:rot w14:lat="0" w14:lon="0" w14:rev="0"/>
              </w14:lightRig>
            </w14:scene3d>
          </w:rPr>
          <w:t>6.5</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PM-NFR0007 – Response Times</w:t>
        </w:r>
        <w:r w:rsidR="00EC50B8">
          <w:rPr>
            <w:noProof/>
            <w:webHidden/>
          </w:rPr>
          <w:tab/>
        </w:r>
        <w:r w:rsidR="00EC50B8">
          <w:rPr>
            <w:noProof/>
            <w:webHidden/>
          </w:rPr>
          <w:fldChar w:fldCharType="begin"/>
        </w:r>
        <w:r w:rsidR="00EC50B8">
          <w:rPr>
            <w:noProof/>
            <w:webHidden/>
          </w:rPr>
          <w:instrText xml:space="preserve"> PAGEREF _Toc422842098 \h </w:instrText>
        </w:r>
        <w:r w:rsidR="00EC50B8">
          <w:rPr>
            <w:noProof/>
            <w:webHidden/>
          </w:rPr>
        </w:r>
        <w:r w:rsidR="00EC50B8">
          <w:rPr>
            <w:noProof/>
            <w:webHidden/>
          </w:rPr>
          <w:fldChar w:fldCharType="separate"/>
        </w:r>
        <w:r w:rsidR="00EC50B8">
          <w:rPr>
            <w:noProof/>
            <w:webHidden/>
          </w:rPr>
          <w:t>291</w:t>
        </w:r>
        <w:r w:rsidR="00EC50B8">
          <w:rPr>
            <w:noProof/>
            <w:webHidden/>
          </w:rPr>
          <w:fldChar w:fldCharType="end"/>
        </w:r>
      </w:hyperlink>
    </w:p>
    <w:p w14:paraId="78DAE048"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099" w:history="1">
        <w:r w:rsidR="00EC50B8" w:rsidRPr="00BE2F3B">
          <w:rPr>
            <w:rStyle w:val="Hyperlink"/>
            <w:noProof/>
            <w14:scene3d>
              <w14:camera w14:prst="orthographicFront"/>
              <w14:lightRig w14:rig="threePt" w14:dir="t">
                <w14:rot w14:lat="0" w14:lon="0" w14:rev="0"/>
              </w14:lightRig>
            </w14:scene3d>
          </w:rPr>
          <w:t>6.6</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PM-NFR0008 – Processing Times</w:t>
        </w:r>
        <w:r w:rsidR="00EC50B8">
          <w:rPr>
            <w:noProof/>
            <w:webHidden/>
          </w:rPr>
          <w:tab/>
        </w:r>
        <w:r w:rsidR="00EC50B8">
          <w:rPr>
            <w:noProof/>
            <w:webHidden/>
          </w:rPr>
          <w:fldChar w:fldCharType="begin"/>
        </w:r>
        <w:r w:rsidR="00EC50B8">
          <w:rPr>
            <w:noProof/>
            <w:webHidden/>
          </w:rPr>
          <w:instrText xml:space="preserve"> PAGEREF _Toc422842099 \h </w:instrText>
        </w:r>
        <w:r w:rsidR="00EC50B8">
          <w:rPr>
            <w:noProof/>
            <w:webHidden/>
          </w:rPr>
        </w:r>
        <w:r w:rsidR="00EC50B8">
          <w:rPr>
            <w:noProof/>
            <w:webHidden/>
          </w:rPr>
          <w:fldChar w:fldCharType="separate"/>
        </w:r>
        <w:r w:rsidR="00EC50B8">
          <w:rPr>
            <w:noProof/>
            <w:webHidden/>
          </w:rPr>
          <w:t>292</w:t>
        </w:r>
        <w:r w:rsidR="00EC50B8">
          <w:rPr>
            <w:noProof/>
            <w:webHidden/>
          </w:rPr>
          <w:fldChar w:fldCharType="end"/>
        </w:r>
      </w:hyperlink>
    </w:p>
    <w:p w14:paraId="7FDB112E"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0" w:history="1">
        <w:r w:rsidR="00EC50B8" w:rsidRPr="00BE2F3B">
          <w:rPr>
            <w:rStyle w:val="Hyperlink"/>
            <w:noProof/>
            <w14:scene3d>
              <w14:camera w14:prst="orthographicFront"/>
              <w14:lightRig w14:rig="threePt" w14:dir="t">
                <w14:rot w14:lat="0" w14:lon="0" w14:rev="0"/>
              </w14:lightRig>
            </w14:scene3d>
          </w:rPr>
          <w:t>6.7</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PM-NFR0009 – Concurrency &amp; Growth</w:t>
        </w:r>
        <w:r w:rsidR="00EC50B8">
          <w:rPr>
            <w:noProof/>
            <w:webHidden/>
          </w:rPr>
          <w:tab/>
        </w:r>
        <w:r w:rsidR="00EC50B8">
          <w:rPr>
            <w:noProof/>
            <w:webHidden/>
          </w:rPr>
          <w:fldChar w:fldCharType="begin"/>
        </w:r>
        <w:r w:rsidR="00EC50B8">
          <w:rPr>
            <w:noProof/>
            <w:webHidden/>
          </w:rPr>
          <w:instrText xml:space="preserve"> PAGEREF _Toc422842100 \h </w:instrText>
        </w:r>
        <w:r w:rsidR="00EC50B8">
          <w:rPr>
            <w:noProof/>
            <w:webHidden/>
          </w:rPr>
        </w:r>
        <w:r w:rsidR="00EC50B8">
          <w:rPr>
            <w:noProof/>
            <w:webHidden/>
          </w:rPr>
          <w:fldChar w:fldCharType="separate"/>
        </w:r>
        <w:r w:rsidR="00EC50B8">
          <w:rPr>
            <w:noProof/>
            <w:webHidden/>
          </w:rPr>
          <w:t>293</w:t>
        </w:r>
        <w:r w:rsidR="00EC50B8">
          <w:rPr>
            <w:noProof/>
            <w:webHidden/>
          </w:rPr>
          <w:fldChar w:fldCharType="end"/>
        </w:r>
      </w:hyperlink>
    </w:p>
    <w:p w14:paraId="122F08A0"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1" w:history="1">
        <w:r w:rsidR="00EC50B8" w:rsidRPr="00BE2F3B">
          <w:rPr>
            <w:rStyle w:val="Hyperlink"/>
            <w:noProof/>
            <w14:scene3d>
              <w14:camera w14:prst="orthographicFront"/>
              <w14:lightRig w14:rig="threePt" w14:dir="t">
                <w14:rot w14:lat="0" w14:lon="0" w14:rev="0"/>
              </w14:lightRig>
            </w14:scene3d>
          </w:rPr>
          <w:t>6.8</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PM-NFR0010 – System Availability</w:t>
        </w:r>
        <w:r w:rsidR="00EC50B8">
          <w:rPr>
            <w:noProof/>
            <w:webHidden/>
          </w:rPr>
          <w:tab/>
        </w:r>
        <w:r w:rsidR="00EC50B8">
          <w:rPr>
            <w:noProof/>
            <w:webHidden/>
          </w:rPr>
          <w:fldChar w:fldCharType="begin"/>
        </w:r>
        <w:r w:rsidR="00EC50B8">
          <w:rPr>
            <w:noProof/>
            <w:webHidden/>
          </w:rPr>
          <w:instrText xml:space="preserve"> PAGEREF _Toc422842101 \h </w:instrText>
        </w:r>
        <w:r w:rsidR="00EC50B8">
          <w:rPr>
            <w:noProof/>
            <w:webHidden/>
          </w:rPr>
        </w:r>
        <w:r w:rsidR="00EC50B8">
          <w:rPr>
            <w:noProof/>
            <w:webHidden/>
          </w:rPr>
          <w:fldChar w:fldCharType="separate"/>
        </w:r>
        <w:r w:rsidR="00EC50B8">
          <w:rPr>
            <w:noProof/>
            <w:webHidden/>
          </w:rPr>
          <w:t>296</w:t>
        </w:r>
        <w:r w:rsidR="00EC50B8">
          <w:rPr>
            <w:noProof/>
            <w:webHidden/>
          </w:rPr>
          <w:fldChar w:fldCharType="end"/>
        </w:r>
      </w:hyperlink>
    </w:p>
    <w:p w14:paraId="316A9FCB"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2" w:history="1">
        <w:r w:rsidR="00EC50B8" w:rsidRPr="00BE2F3B">
          <w:rPr>
            <w:rStyle w:val="Hyperlink"/>
            <w:noProof/>
            <w14:scene3d>
              <w14:camera w14:prst="orthographicFront"/>
              <w14:lightRig w14:rig="threePt" w14:dir="t">
                <w14:rot w14:lat="0" w14:lon="0" w14:rev="0"/>
              </w14:lightRig>
            </w14:scene3d>
          </w:rPr>
          <w:t>6.9</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PM-NFR0011 – System Recovery Time</w:t>
        </w:r>
        <w:r w:rsidR="00EC50B8">
          <w:rPr>
            <w:noProof/>
            <w:webHidden/>
          </w:rPr>
          <w:tab/>
        </w:r>
        <w:r w:rsidR="00EC50B8">
          <w:rPr>
            <w:noProof/>
            <w:webHidden/>
          </w:rPr>
          <w:fldChar w:fldCharType="begin"/>
        </w:r>
        <w:r w:rsidR="00EC50B8">
          <w:rPr>
            <w:noProof/>
            <w:webHidden/>
          </w:rPr>
          <w:instrText xml:space="preserve"> PAGEREF _Toc422842102 \h </w:instrText>
        </w:r>
        <w:r w:rsidR="00EC50B8">
          <w:rPr>
            <w:noProof/>
            <w:webHidden/>
          </w:rPr>
        </w:r>
        <w:r w:rsidR="00EC50B8">
          <w:rPr>
            <w:noProof/>
            <w:webHidden/>
          </w:rPr>
          <w:fldChar w:fldCharType="separate"/>
        </w:r>
        <w:r w:rsidR="00EC50B8">
          <w:rPr>
            <w:noProof/>
            <w:webHidden/>
          </w:rPr>
          <w:t>297</w:t>
        </w:r>
        <w:r w:rsidR="00EC50B8">
          <w:rPr>
            <w:noProof/>
            <w:webHidden/>
          </w:rPr>
          <w:fldChar w:fldCharType="end"/>
        </w:r>
      </w:hyperlink>
    </w:p>
    <w:p w14:paraId="6280F507"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3" w:history="1">
        <w:r w:rsidR="00EC50B8" w:rsidRPr="00BE2F3B">
          <w:rPr>
            <w:rStyle w:val="Hyperlink"/>
            <w:noProof/>
            <w14:scene3d>
              <w14:camera w14:prst="orthographicFront"/>
              <w14:lightRig w14:rig="threePt" w14:dir="t">
                <w14:rot w14:lat="0" w14:lon="0" w14:rev="0"/>
              </w14:lightRig>
            </w14:scene3d>
          </w:rPr>
          <w:t>6.10</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PM-NFR0012 – System Backups</w:t>
        </w:r>
        <w:r w:rsidR="00EC50B8">
          <w:rPr>
            <w:noProof/>
            <w:webHidden/>
          </w:rPr>
          <w:tab/>
        </w:r>
        <w:r w:rsidR="00EC50B8">
          <w:rPr>
            <w:noProof/>
            <w:webHidden/>
          </w:rPr>
          <w:fldChar w:fldCharType="begin"/>
        </w:r>
        <w:r w:rsidR="00EC50B8">
          <w:rPr>
            <w:noProof/>
            <w:webHidden/>
          </w:rPr>
          <w:instrText xml:space="preserve"> PAGEREF _Toc422842103 \h </w:instrText>
        </w:r>
        <w:r w:rsidR="00EC50B8">
          <w:rPr>
            <w:noProof/>
            <w:webHidden/>
          </w:rPr>
        </w:r>
        <w:r w:rsidR="00EC50B8">
          <w:rPr>
            <w:noProof/>
            <w:webHidden/>
          </w:rPr>
          <w:fldChar w:fldCharType="separate"/>
        </w:r>
        <w:r w:rsidR="00EC50B8">
          <w:rPr>
            <w:noProof/>
            <w:webHidden/>
          </w:rPr>
          <w:t>298</w:t>
        </w:r>
        <w:r w:rsidR="00EC50B8">
          <w:rPr>
            <w:noProof/>
            <w:webHidden/>
          </w:rPr>
          <w:fldChar w:fldCharType="end"/>
        </w:r>
      </w:hyperlink>
    </w:p>
    <w:p w14:paraId="0844F5EC"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4" w:history="1">
        <w:r w:rsidR="00EC50B8" w:rsidRPr="00BE2F3B">
          <w:rPr>
            <w:rStyle w:val="Hyperlink"/>
            <w:noProof/>
            <w14:scene3d>
              <w14:camera w14:prst="orthographicFront"/>
              <w14:lightRig w14:rig="threePt" w14:dir="t">
                <w14:rot w14:lat="0" w14:lon="0" w14:rev="0"/>
              </w14:lightRig>
            </w14:scene3d>
          </w:rPr>
          <w:t>6.11</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PM-NFR0013 – System Error Handling</w:t>
        </w:r>
        <w:r w:rsidR="00EC50B8">
          <w:rPr>
            <w:noProof/>
            <w:webHidden/>
          </w:rPr>
          <w:tab/>
        </w:r>
        <w:r w:rsidR="00EC50B8">
          <w:rPr>
            <w:noProof/>
            <w:webHidden/>
          </w:rPr>
          <w:fldChar w:fldCharType="begin"/>
        </w:r>
        <w:r w:rsidR="00EC50B8">
          <w:rPr>
            <w:noProof/>
            <w:webHidden/>
          </w:rPr>
          <w:instrText xml:space="preserve"> PAGEREF _Toc422842104 \h </w:instrText>
        </w:r>
        <w:r w:rsidR="00EC50B8">
          <w:rPr>
            <w:noProof/>
            <w:webHidden/>
          </w:rPr>
        </w:r>
        <w:r w:rsidR="00EC50B8">
          <w:rPr>
            <w:noProof/>
            <w:webHidden/>
          </w:rPr>
          <w:fldChar w:fldCharType="separate"/>
        </w:r>
        <w:r w:rsidR="00EC50B8">
          <w:rPr>
            <w:noProof/>
            <w:webHidden/>
          </w:rPr>
          <w:t>299</w:t>
        </w:r>
        <w:r w:rsidR="00EC50B8">
          <w:rPr>
            <w:noProof/>
            <w:webHidden/>
          </w:rPr>
          <w:fldChar w:fldCharType="end"/>
        </w:r>
      </w:hyperlink>
    </w:p>
    <w:p w14:paraId="589B132F"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5" w:history="1">
        <w:r w:rsidR="00EC50B8" w:rsidRPr="00BE2F3B">
          <w:rPr>
            <w:rStyle w:val="Hyperlink"/>
            <w:noProof/>
            <w14:scene3d>
              <w14:camera w14:prst="orthographicFront"/>
              <w14:lightRig w14:rig="threePt" w14:dir="t">
                <w14:rot w14:lat="0" w14:lon="0" w14:rev="0"/>
              </w14:lightRig>
            </w14:scene3d>
          </w:rPr>
          <w:t>6.12</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PM-NFR0014 - Compatibility</w:t>
        </w:r>
        <w:r w:rsidR="00EC50B8">
          <w:rPr>
            <w:noProof/>
            <w:webHidden/>
          </w:rPr>
          <w:tab/>
        </w:r>
        <w:r w:rsidR="00EC50B8">
          <w:rPr>
            <w:noProof/>
            <w:webHidden/>
          </w:rPr>
          <w:fldChar w:fldCharType="begin"/>
        </w:r>
        <w:r w:rsidR="00EC50B8">
          <w:rPr>
            <w:noProof/>
            <w:webHidden/>
          </w:rPr>
          <w:instrText xml:space="preserve"> PAGEREF _Toc422842105 \h </w:instrText>
        </w:r>
        <w:r w:rsidR="00EC50B8">
          <w:rPr>
            <w:noProof/>
            <w:webHidden/>
          </w:rPr>
        </w:r>
        <w:r w:rsidR="00EC50B8">
          <w:rPr>
            <w:noProof/>
            <w:webHidden/>
          </w:rPr>
          <w:fldChar w:fldCharType="separate"/>
        </w:r>
        <w:r w:rsidR="00EC50B8">
          <w:rPr>
            <w:noProof/>
            <w:webHidden/>
          </w:rPr>
          <w:t>300</w:t>
        </w:r>
        <w:r w:rsidR="00EC50B8">
          <w:rPr>
            <w:noProof/>
            <w:webHidden/>
          </w:rPr>
          <w:fldChar w:fldCharType="end"/>
        </w:r>
      </w:hyperlink>
    </w:p>
    <w:p w14:paraId="503BD19B"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6" w:history="1">
        <w:r w:rsidR="00EC50B8" w:rsidRPr="00BE2F3B">
          <w:rPr>
            <w:rStyle w:val="Hyperlink"/>
            <w:noProof/>
            <w14:scene3d>
              <w14:camera w14:prst="orthographicFront"/>
              <w14:lightRig w14:rig="threePt" w14:dir="t">
                <w14:rot w14:lat="0" w14:lon="0" w14:rev="0"/>
              </w14:lightRig>
            </w14:scene3d>
          </w:rPr>
          <w:t>6.13</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PM-NFR0015 – Screen resolution compatibility</w:t>
        </w:r>
        <w:r w:rsidR="00EC50B8">
          <w:rPr>
            <w:noProof/>
            <w:webHidden/>
          </w:rPr>
          <w:tab/>
        </w:r>
        <w:r w:rsidR="00EC50B8">
          <w:rPr>
            <w:noProof/>
            <w:webHidden/>
          </w:rPr>
          <w:fldChar w:fldCharType="begin"/>
        </w:r>
        <w:r w:rsidR="00EC50B8">
          <w:rPr>
            <w:noProof/>
            <w:webHidden/>
          </w:rPr>
          <w:instrText xml:space="preserve"> PAGEREF _Toc422842106 \h </w:instrText>
        </w:r>
        <w:r w:rsidR="00EC50B8">
          <w:rPr>
            <w:noProof/>
            <w:webHidden/>
          </w:rPr>
        </w:r>
        <w:r w:rsidR="00EC50B8">
          <w:rPr>
            <w:noProof/>
            <w:webHidden/>
          </w:rPr>
          <w:fldChar w:fldCharType="separate"/>
        </w:r>
        <w:r w:rsidR="00EC50B8">
          <w:rPr>
            <w:noProof/>
            <w:webHidden/>
          </w:rPr>
          <w:t>301</w:t>
        </w:r>
        <w:r w:rsidR="00EC50B8">
          <w:rPr>
            <w:noProof/>
            <w:webHidden/>
          </w:rPr>
          <w:fldChar w:fldCharType="end"/>
        </w:r>
      </w:hyperlink>
    </w:p>
    <w:p w14:paraId="21E517DA"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7" w:history="1">
        <w:r w:rsidR="00EC50B8" w:rsidRPr="00BE2F3B">
          <w:rPr>
            <w:rStyle w:val="Hyperlink"/>
            <w:noProof/>
            <w14:scene3d>
              <w14:camera w14:prst="orthographicFront"/>
              <w14:lightRig w14:rig="threePt" w14:dir="t">
                <w14:rot w14:lat="0" w14:lon="0" w14:rev="0"/>
              </w14:lightRig>
            </w14:scene3d>
          </w:rPr>
          <w:t>6.14</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PM-NFR0016 - Maintainability</w:t>
        </w:r>
        <w:r w:rsidR="00EC50B8">
          <w:rPr>
            <w:noProof/>
            <w:webHidden/>
          </w:rPr>
          <w:tab/>
        </w:r>
        <w:r w:rsidR="00EC50B8">
          <w:rPr>
            <w:noProof/>
            <w:webHidden/>
          </w:rPr>
          <w:fldChar w:fldCharType="begin"/>
        </w:r>
        <w:r w:rsidR="00EC50B8">
          <w:rPr>
            <w:noProof/>
            <w:webHidden/>
          </w:rPr>
          <w:instrText xml:space="preserve"> PAGEREF _Toc422842107 \h </w:instrText>
        </w:r>
        <w:r w:rsidR="00EC50B8">
          <w:rPr>
            <w:noProof/>
            <w:webHidden/>
          </w:rPr>
        </w:r>
        <w:r w:rsidR="00EC50B8">
          <w:rPr>
            <w:noProof/>
            <w:webHidden/>
          </w:rPr>
          <w:fldChar w:fldCharType="separate"/>
        </w:r>
        <w:r w:rsidR="00EC50B8">
          <w:rPr>
            <w:noProof/>
            <w:webHidden/>
          </w:rPr>
          <w:t>302</w:t>
        </w:r>
        <w:r w:rsidR="00EC50B8">
          <w:rPr>
            <w:noProof/>
            <w:webHidden/>
          </w:rPr>
          <w:fldChar w:fldCharType="end"/>
        </w:r>
      </w:hyperlink>
    </w:p>
    <w:p w14:paraId="6CD0D94A"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8" w:history="1">
        <w:r w:rsidR="00EC50B8" w:rsidRPr="00BE2F3B">
          <w:rPr>
            <w:rStyle w:val="Hyperlink"/>
            <w:noProof/>
            <w14:scene3d>
              <w14:camera w14:prst="orthographicFront"/>
              <w14:lightRig w14:rig="threePt" w14:dir="t">
                <w14:rot w14:lat="0" w14:lon="0" w14:rev="0"/>
              </w14:lightRig>
            </w14:scene3d>
          </w:rPr>
          <w:t>6.15</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PM-NFR0017 – Web Standards</w:t>
        </w:r>
        <w:r w:rsidR="00EC50B8">
          <w:rPr>
            <w:noProof/>
            <w:webHidden/>
          </w:rPr>
          <w:tab/>
        </w:r>
        <w:r w:rsidR="00EC50B8">
          <w:rPr>
            <w:noProof/>
            <w:webHidden/>
          </w:rPr>
          <w:fldChar w:fldCharType="begin"/>
        </w:r>
        <w:r w:rsidR="00EC50B8">
          <w:rPr>
            <w:noProof/>
            <w:webHidden/>
          </w:rPr>
          <w:instrText xml:space="preserve"> PAGEREF _Toc422842108 \h </w:instrText>
        </w:r>
        <w:r w:rsidR="00EC50B8">
          <w:rPr>
            <w:noProof/>
            <w:webHidden/>
          </w:rPr>
        </w:r>
        <w:r w:rsidR="00EC50B8">
          <w:rPr>
            <w:noProof/>
            <w:webHidden/>
          </w:rPr>
          <w:fldChar w:fldCharType="separate"/>
        </w:r>
        <w:r w:rsidR="00EC50B8">
          <w:rPr>
            <w:noProof/>
            <w:webHidden/>
          </w:rPr>
          <w:t>303</w:t>
        </w:r>
        <w:r w:rsidR="00EC50B8">
          <w:rPr>
            <w:noProof/>
            <w:webHidden/>
          </w:rPr>
          <w:fldChar w:fldCharType="end"/>
        </w:r>
      </w:hyperlink>
    </w:p>
    <w:p w14:paraId="232CD695"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09" w:history="1">
        <w:r w:rsidR="00EC50B8" w:rsidRPr="00BE2F3B">
          <w:rPr>
            <w:rStyle w:val="Hyperlink"/>
            <w:noProof/>
            <w14:scene3d>
              <w14:camera w14:prst="orthographicFront"/>
              <w14:lightRig w14:rig="threePt" w14:dir="t">
                <w14:rot w14:lat="0" w14:lon="0" w14:rev="0"/>
              </w14:lightRig>
            </w14:scene3d>
          </w:rPr>
          <w:t>6.16</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PM-NFR0018 – System Documentation</w:t>
        </w:r>
        <w:r w:rsidR="00EC50B8">
          <w:rPr>
            <w:noProof/>
            <w:webHidden/>
          </w:rPr>
          <w:tab/>
        </w:r>
        <w:r w:rsidR="00EC50B8">
          <w:rPr>
            <w:noProof/>
            <w:webHidden/>
          </w:rPr>
          <w:fldChar w:fldCharType="begin"/>
        </w:r>
        <w:r w:rsidR="00EC50B8">
          <w:rPr>
            <w:noProof/>
            <w:webHidden/>
          </w:rPr>
          <w:instrText xml:space="preserve"> PAGEREF _Toc422842109 \h </w:instrText>
        </w:r>
        <w:r w:rsidR="00EC50B8">
          <w:rPr>
            <w:noProof/>
            <w:webHidden/>
          </w:rPr>
        </w:r>
        <w:r w:rsidR="00EC50B8">
          <w:rPr>
            <w:noProof/>
            <w:webHidden/>
          </w:rPr>
          <w:fldChar w:fldCharType="separate"/>
        </w:r>
        <w:r w:rsidR="00EC50B8">
          <w:rPr>
            <w:noProof/>
            <w:webHidden/>
          </w:rPr>
          <w:t>304</w:t>
        </w:r>
        <w:r w:rsidR="00EC50B8">
          <w:rPr>
            <w:noProof/>
            <w:webHidden/>
          </w:rPr>
          <w:fldChar w:fldCharType="end"/>
        </w:r>
      </w:hyperlink>
    </w:p>
    <w:p w14:paraId="0A30DEC9"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0" w:history="1">
        <w:r w:rsidR="00EC50B8" w:rsidRPr="00BE2F3B">
          <w:rPr>
            <w:rStyle w:val="Hyperlink"/>
            <w:noProof/>
            <w14:scene3d>
              <w14:camera w14:prst="orthographicFront"/>
              <w14:lightRig w14:rig="threePt" w14:dir="t">
                <w14:rot w14:lat="0" w14:lon="0" w14:rev="0"/>
              </w14:lightRig>
            </w14:scene3d>
          </w:rPr>
          <w:t>6.17</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PM-NFR0019 – EU Cookie Policy</w:t>
        </w:r>
        <w:r w:rsidR="00EC50B8">
          <w:rPr>
            <w:noProof/>
            <w:webHidden/>
          </w:rPr>
          <w:tab/>
        </w:r>
        <w:r w:rsidR="00EC50B8">
          <w:rPr>
            <w:noProof/>
            <w:webHidden/>
          </w:rPr>
          <w:fldChar w:fldCharType="begin"/>
        </w:r>
        <w:r w:rsidR="00EC50B8">
          <w:rPr>
            <w:noProof/>
            <w:webHidden/>
          </w:rPr>
          <w:instrText xml:space="preserve"> PAGEREF _Toc422842110 \h </w:instrText>
        </w:r>
        <w:r w:rsidR="00EC50B8">
          <w:rPr>
            <w:noProof/>
            <w:webHidden/>
          </w:rPr>
        </w:r>
        <w:r w:rsidR="00EC50B8">
          <w:rPr>
            <w:noProof/>
            <w:webHidden/>
          </w:rPr>
          <w:fldChar w:fldCharType="separate"/>
        </w:r>
        <w:r w:rsidR="00EC50B8">
          <w:rPr>
            <w:noProof/>
            <w:webHidden/>
          </w:rPr>
          <w:t>305</w:t>
        </w:r>
        <w:r w:rsidR="00EC50B8">
          <w:rPr>
            <w:noProof/>
            <w:webHidden/>
          </w:rPr>
          <w:fldChar w:fldCharType="end"/>
        </w:r>
      </w:hyperlink>
    </w:p>
    <w:p w14:paraId="0FDF7188"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1" w:history="1">
        <w:r w:rsidR="00EC50B8" w:rsidRPr="00BE2F3B">
          <w:rPr>
            <w:rStyle w:val="Hyperlink"/>
            <w:noProof/>
            <w14:scene3d>
              <w14:camera w14:prst="orthographicFront"/>
              <w14:lightRig w14:rig="threePt" w14:dir="t">
                <w14:rot w14:lat="0" w14:lon="0" w14:rev="0"/>
              </w14:lightRig>
            </w14:scene3d>
          </w:rPr>
          <w:t>6.18</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PM-NFR0020 – Printing</w:t>
        </w:r>
        <w:r w:rsidR="00EC50B8">
          <w:rPr>
            <w:noProof/>
            <w:webHidden/>
          </w:rPr>
          <w:tab/>
        </w:r>
        <w:r w:rsidR="00EC50B8">
          <w:rPr>
            <w:noProof/>
            <w:webHidden/>
          </w:rPr>
          <w:fldChar w:fldCharType="begin"/>
        </w:r>
        <w:r w:rsidR="00EC50B8">
          <w:rPr>
            <w:noProof/>
            <w:webHidden/>
          </w:rPr>
          <w:instrText xml:space="preserve"> PAGEREF _Toc422842111 \h </w:instrText>
        </w:r>
        <w:r w:rsidR="00EC50B8">
          <w:rPr>
            <w:noProof/>
            <w:webHidden/>
          </w:rPr>
        </w:r>
        <w:r w:rsidR="00EC50B8">
          <w:rPr>
            <w:noProof/>
            <w:webHidden/>
          </w:rPr>
          <w:fldChar w:fldCharType="separate"/>
        </w:r>
        <w:r w:rsidR="00EC50B8">
          <w:rPr>
            <w:noProof/>
            <w:webHidden/>
          </w:rPr>
          <w:t>306</w:t>
        </w:r>
        <w:r w:rsidR="00EC50B8">
          <w:rPr>
            <w:noProof/>
            <w:webHidden/>
          </w:rPr>
          <w:fldChar w:fldCharType="end"/>
        </w:r>
      </w:hyperlink>
    </w:p>
    <w:p w14:paraId="0A131DD7"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2" w:history="1">
        <w:r w:rsidR="00EC50B8" w:rsidRPr="00BE2F3B">
          <w:rPr>
            <w:rStyle w:val="Hyperlink"/>
            <w:noProof/>
            <w14:scene3d>
              <w14:camera w14:prst="orthographicFront"/>
              <w14:lightRig w14:rig="threePt" w14:dir="t">
                <w14:rot w14:lat="0" w14:lon="0" w14:rev="0"/>
              </w14:lightRig>
            </w14:scene3d>
          </w:rPr>
          <w:t>6.19</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PM-NFR0021 – Browser Buttons</w:t>
        </w:r>
        <w:r w:rsidR="00EC50B8">
          <w:rPr>
            <w:noProof/>
            <w:webHidden/>
          </w:rPr>
          <w:tab/>
        </w:r>
        <w:r w:rsidR="00EC50B8">
          <w:rPr>
            <w:noProof/>
            <w:webHidden/>
          </w:rPr>
          <w:fldChar w:fldCharType="begin"/>
        </w:r>
        <w:r w:rsidR="00EC50B8">
          <w:rPr>
            <w:noProof/>
            <w:webHidden/>
          </w:rPr>
          <w:instrText xml:space="preserve"> PAGEREF _Toc422842112 \h </w:instrText>
        </w:r>
        <w:r w:rsidR="00EC50B8">
          <w:rPr>
            <w:noProof/>
            <w:webHidden/>
          </w:rPr>
        </w:r>
        <w:r w:rsidR="00EC50B8">
          <w:rPr>
            <w:noProof/>
            <w:webHidden/>
          </w:rPr>
          <w:fldChar w:fldCharType="separate"/>
        </w:r>
        <w:r w:rsidR="00EC50B8">
          <w:rPr>
            <w:noProof/>
            <w:webHidden/>
          </w:rPr>
          <w:t>307</w:t>
        </w:r>
        <w:r w:rsidR="00EC50B8">
          <w:rPr>
            <w:noProof/>
            <w:webHidden/>
          </w:rPr>
          <w:fldChar w:fldCharType="end"/>
        </w:r>
      </w:hyperlink>
    </w:p>
    <w:p w14:paraId="1A6C73C2"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3" w:history="1">
        <w:r w:rsidR="00EC50B8" w:rsidRPr="00BE2F3B">
          <w:rPr>
            <w:rStyle w:val="Hyperlink"/>
            <w:noProof/>
            <w14:scene3d>
              <w14:camera w14:prst="orthographicFront"/>
              <w14:lightRig w14:rig="threePt" w14:dir="t">
                <w14:rot w14:lat="0" w14:lon="0" w14:rev="0"/>
              </w14:lightRig>
            </w14:scene3d>
          </w:rPr>
          <w:t>6.20</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PM-NFR0022 – Window Resizing</w:t>
        </w:r>
        <w:r w:rsidR="00EC50B8">
          <w:rPr>
            <w:noProof/>
            <w:webHidden/>
          </w:rPr>
          <w:tab/>
        </w:r>
        <w:r w:rsidR="00EC50B8">
          <w:rPr>
            <w:noProof/>
            <w:webHidden/>
          </w:rPr>
          <w:fldChar w:fldCharType="begin"/>
        </w:r>
        <w:r w:rsidR="00EC50B8">
          <w:rPr>
            <w:noProof/>
            <w:webHidden/>
          </w:rPr>
          <w:instrText xml:space="preserve"> PAGEREF _Toc422842113 \h </w:instrText>
        </w:r>
        <w:r w:rsidR="00EC50B8">
          <w:rPr>
            <w:noProof/>
            <w:webHidden/>
          </w:rPr>
        </w:r>
        <w:r w:rsidR="00EC50B8">
          <w:rPr>
            <w:noProof/>
            <w:webHidden/>
          </w:rPr>
          <w:fldChar w:fldCharType="separate"/>
        </w:r>
        <w:r w:rsidR="00EC50B8">
          <w:rPr>
            <w:noProof/>
            <w:webHidden/>
          </w:rPr>
          <w:t>308</w:t>
        </w:r>
        <w:r w:rsidR="00EC50B8">
          <w:rPr>
            <w:noProof/>
            <w:webHidden/>
          </w:rPr>
          <w:fldChar w:fldCharType="end"/>
        </w:r>
      </w:hyperlink>
    </w:p>
    <w:p w14:paraId="4DA1AB39"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4" w:history="1">
        <w:r w:rsidR="00EC50B8" w:rsidRPr="00BE2F3B">
          <w:rPr>
            <w:rStyle w:val="Hyperlink"/>
            <w:noProof/>
            <w14:scene3d>
              <w14:camera w14:prst="orthographicFront"/>
              <w14:lightRig w14:rig="threePt" w14:dir="t">
                <w14:rot w14:lat="0" w14:lon="0" w14:rev="0"/>
              </w14:lightRig>
            </w14:scene3d>
          </w:rPr>
          <w:t>6.21</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PM-NFR0023 – Tab Indices</w:t>
        </w:r>
        <w:r w:rsidR="00EC50B8">
          <w:rPr>
            <w:noProof/>
            <w:webHidden/>
          </w:rPr>
          <w:tab/>
        </w:r>
        <w:r w:rsidR="00EC50B8">
          <w:rPr>
            <w:noProof/>
            <w:webHidden/>
          </w:rPr>
          <w:fldChar w:fldCharType="begin"/>
        </w:r>
        <w:r w:rsidR="00EC50B8">
          <w:rPr>
            <w:noProof/>
            <w:webHidden/>
          </w:rPr>
          <w:instrText xml:space="preserve"> PAGEREF _Toc422842114 \h </w:instrText>
        </w:r>
        <w:r w:rsidR="00EC50B8">
          <w:rPr>
            <w:noProof/>
            <w:webHidden/>
          </w:rPr>
        </w:r>
        <w:r w:rsidR="00EC50B8">
          <w:rPr>
            <w:noProof/>
            <w:webHidden/>
          </w:rPr>
          <w:fldChar w:fldCharType="separate"/>
        </w:r>
        <w:r w:rsidR="00EC50B8">
          <w:rPr>
            <w:noProof/>
            <w:webHidden/>
          </w:rPr>
          <w:t>309</w:t>
        </w:r>
        <w:r w:rsidR="00EC50B8">
          <w:rPr>
            <w:noProof/>
            <w:webHidden/>
          </w:rPr>
          <w:fldChar w:fldCharType="end"/>
        </w:r>
      </w:hyperlink>
    </w:p>
    <w:p w14:paraId="4E328A10" w14:textId="77777777" w:rsidR="00EC50B8" w:rsidRDefault="00D10300">
      <w:pPr>
        <w:pStyle w:val="TOC2"/>
        <w:tabs>
          <w:tab w:val="left" w:pos="960"/>
          <w:tab w:val="right" w:leader="dot" w:pos="8636"/>
        </w:tabs>
        <w:rPr>
          <w:rFonts w:asciiTheme="minorHAnsi" w:eastAsiaTheme="minorEastAsia" w:hAnsiTheme="minorHAnsi" w:cstheme="minorBidi"/>
          <w:i w:val="0"/>
          <w:iCs w:val="0"/>
          <w:noProof/>
          <w:sz w:val="22"/>
          <w:szCs w:val="22"/>
          <w:lang w:eastAsia="en-GB"/>
        </w:rPr>
      </w:pPr>
      <w:hyperlink w:anchor="_Toc422842115" w:history="1">
        <w:r w:rsidR="00EC50B8" w:rsidRPr="00BE2F3B">
          <w:rPr>
            <w:rStyle w:val="Hyperlink"/>
            <w:noProof/>
            <w14:scene3d>
              <w14:camera w14:prst="orthographicFront"/>
              <w14:lightRig w14:rig="threePt" w14:dir="t">
                <w14:rot w14:lat="0" w14:lon="0" w14:rev="0"/>
              </w14:lightRig>
            </w14:scene3d>
          </w:rPr>
          <w:t>6.22</w:t>
        </w:r>
        <w:r w:rsidR="00EC50B8">
          <w:rPr>
            <w:rFonts w:asciiTheme="minorHAnsi" w:eastAsiaTheme="minorEastAsia" w:hAnsiTheme="minorHAnsi" w:cstheme="minorBidi"/>
            <w:i w:val="0"/>
            <w:iCs w:val="0"/>
            <w:noProof/>
            <w:sz w:val="22"/>
            <w:szCs w:val="22"/>
            <w:lang w:eastAsia="en-GB"/>
          </w:rPr>
          <w:tab/>
        </w:r>
        <w:r w:rsidR="00EC50B8" w:rsidRPr="00BE2F3B">
          <w:rPr>
            <w:rStyle w:val="Hyperlink"/>
            <w:noProof/>
          </w:rPr>
          <w:t>PM-NFR0024 – Report Handling</w:t>
        </w:r>
        <w:r w:rsidR="00EC50B8">
          <w:rPr>
            <w:noProof/>
            <w:webHidden/>
          </w:rPr>
          <w:tab/>
        </w:r>
        <w:r w:rsidR="00EC50B8">
          <w:rPr>
            <w:noProof/>
            <w:webHidden/>
          </w:rPr>
          <w:fldChar w:fldCharType="begin"/>
        </w:r>
        <w:r w:rsidR="00EC50B8">
          <w:rPr>
            <w:noProof/>
            <w:webHidden/>
          </w:rPr>
          <w:instrText xml:space="preserve"> PAGEREF _Toc422842115 \h </w:instrText>
        </w:r>
        <w:r w:rsidR="00EC50B8">
          <w:rPr>
            <w:noProof/>
            <w:webHidden/>
          </w:rPr>
        </w:r>
        <w:r w:rsidR="00EC50B8">
          <w:rPr>
            <w:noProof/>
            <w:webHidden/>
          </w:rPr>
          <w:fldChar w:fldCharType="separate"/>
        </w:r>
        <w:r w:rsidR="00EC50B8">
          <w:rPr>
            <w:noProof/>
            <w:webHidden/>
          </w:rPr>
          <w:t>310</w:t>
        </w:r>
        <w:r w:rsidR="00EC50B8">
          <w:rPr>
            <w:noProof/>
            <w:webHidden/>
          </w:rPr>
          <w:fldChar w:fldCharType="end"/>
        </w:r>
      </w:hyperlink>
    </w:p>
    <w:p w14:paraId="03E77849" w14:textId="77777777" w:rsidR="00EC50B8" w:rsidRDefault="00D10300">
      <w:pPr>
        <w:pStyle w:val="TOC1"/>
        <w:tabs>
          <w:tab w:val="left" w:pos="480"/>
          <w:tab w:val="right" w:leader="dot" w:pos="8636"/>
        </w:tabs>
        <w:rPr>
          <w:rFonts w:asciiTheme="minorHAnsi" w:eastAsiaTheme="minorEastAsia" w:hAnsiTheme="minorHAnsi" w:cstheme="minorBidi"/>
          <w:b w:val="0"/>
          <w:bCs w:val="0"/>
          <w:noProof/>
          <w:sz w:val="22"/>
          <w:szCs w:val="22"/>
          <w:lang w:eastAsia="en-GB"/>
        </w:rPr>
      </w:pPr>
      <w:hyperlink w:anchor="_Toc422842116" w:history="1">
        <w:r w:rsidR="00EC50B8" w:rsidRPr="00BE2F3B">
          <w:rPr>
            <w:rStyle w:val="Hyperlink"/>
            <w:noProof/>
          </w:rPr>
          <w:t>7</w:t>
        </w:r>
        <w:r w:rsidR="00EC50B8">
          <w:rPr>
            <w:rFonts w:asciiTheme="minorHAnsi" w:eastAsiaTheme="minorEastAsia" w:hAnsiTheme="minorHAnsi" w:cstheme="minorBidi"/>
            <w:b w:val="0"/>
            <w:bCs w:val="0"/>
            <w:noProof/>
            <w:sz w:val="22"/>
            <w:szCs w:val="22"/>
            <w:lang w:eastAsia="en-GB"/>
          </w:rPr>
          <w:tab/>
        </w:r>
        <w:r w:rsidR="00EC50B8" w:rsidRPr="00BE2F3B">
          <w:rPr>
            <w:rStyle w:val="Hyperlink"/>
            <w:noProof/>
          </w:rPr>
          <w:t>Use Case to Business Requirement Mapping</w:t>
        </w:r>
        <w:r w:rsidR="00EC50B8">
          <w:rPr>
            <w:noProof/>
            <w:webHidden/>
          </w:rPr>
          <w:tab/>
        </w:r>
        <w:r w:rsidR="00EC50B8">
          <w:rPr>
            <w:noProof/>
            <w:webHidden/>
          </w:rPr>
          <w:fldChar w:fldCharType="begin"/>
        </w:r>
        <w:r w:rsidR="00EC50B8">
          <w:rPr>
            <w:noProof/>
            <w:webHidden/>
          </w:rPr>
          <w:instrText xml:space="preserve"> PAGEREF _Toc422842116 \h </w:instrText>
        </w:r>
        <w:r w:rsidR="00EC50B8">
          <w:rPr>
            <w:noProof/>
            <w:webHidden/>
          </w:rPr>
        </w:r>
        <w:r w:rsidR="00EC50B8">
          <w:rPr>
            <w:noProof/>
            <w:webHidden/>
          </w:rPr>
          <w:fldChar w:fldCharType="separate"/>
        </w:r>
        <w:r w:rsidR="00EC50B8">
          <w:rPr>
            <w:noProof/>
            <w:webHidden/>
          </w:rPr>
          <w:t>311</w:t>
        </w:r>
        <w:r w:rsidR="00EC50B8">
          <w:rPr>
            <w:noProof/>
            <w:webHidden/>
          </w:rPr>
          <w:fldChar w:fldCharType="end"/>
        </w:r>
      </w:hyperlink>
    </w:p>
    <w:p w14:paraId="4A9B853D" w14:textId="77777777" w:rsidR="00442B7D" w:rsidRDefault="00442B7D" w:rsidP="00AF6F0D">
      <w:r>
        <w:rPr>
          <w:b/>
          <w:bCs/>
          <w:noProof/>
        </w:rPr>
        <w:fldChar w:fldCharType="end"/>
      </w:r>
    </w:p>
    <w:p w14:paraId="4B534A81" w14:textId="77777777" w:rsidR="008B3A4A" w:rsidRPr="008B3A4A" w:rsidRDefault="008B3A4A" w:rsidP="00AF6F0D"/>
    <w:p w14:paraId="555E0C6E" w14:textId="77777777" w:rsidR="00DF5EB6" w:rsidRDefault="00DF5EB6" w:rsidP="00AF6F0D"/>
    <w:p w14:paraId="140FC270" w14:textId="77777777" w:rsidR="00DF5EB6" w:rsidRPr="00907BB0" w:rsidRDefault="00992070" w:rsidP="00AF6F0D">
      <w:pPr>
        <w:rPr>
          <w:rFonts w:ascii="Arial" w:hAnsi="Arial" w:cs="Arial"/>
        </w:rPr>
      </w:pPr>
      <w:r w:rsidRPr="00907BB0">
        <w:rPr>
          <w:rFonts w:ascii="Arial" w:hAnsi="Arial" w:cs="Arial"/>
        </w:rPr>
        <w:br w:type="page"/>
      </w:r>
    </w:p>
    <w:p w14:paraId="3BA2FA6F" w14:textId="77777777" w:rsidR="00DF5EB6" w:rsidRPr="00907BB0" w:rsidRDefault="00DF5EB6" w:rsidP="00AF6F0D">
      <w:pPr>
        <w:pStyle w:val="Heading1"/>
        <w:ind w:left="0" w:firstLine="0"/>
      </w:pPr>
      <w:bookmarkStart w:id="44" w:name="_Toc209243834"/>
      <w:bookmarkStart w:id="45" w:name="_Toc209243952"/>
      <w:bookmarkStart w:id="46" w:name="_Toc210721268"/>
      <w:bookmarkStart w:id="47" w:name="_Toc210721308"/>
      <w:bookmarkStart w:id="48" w:name="_Toc398629123"/>
      <w:bookmarkStart w:id="49" w:name="_Toc422841998"/>
      <w:r w:rsidRPr="00907BB0">
        <w:t>Review/Sign Off</w:t>
      </w:r>
      <w:bookmarkEnd w:id="44"/>
      <w:bookmarkEnd w:id="45"/>
      <w:bookmarkEnd w:id="46"/>
      <w:bookmarkEnd w:id="47"/>
      <w:bookmarkEnd w:id="48"/>
      <w:bookmarkEnd w:id="49"/>
    </w:p>
    <w:p w14:paraId="766E538E" w14:textId="77777777" w:rsidR="00DF5EB6" w:rsidRPr="00907BB0" w:rsidRDefault="00DF5EB6" w:rsidP="00AF6F0D">
      <w:pPr>
        <w:rPr>
          <w:rFonts w:ascii="Arial" w:hAnsi="Arial" w:cs="Arial"/>
        </w:rPr>
      </w:pPr>
    </w:p>
    <w:p w14:paraId="0188699F" w14:textId="77777777" w:rsidR="00DF5EB6" w:rsidRPr="00907BB0" w:rsidRDefault="00DF5EB6" w:rsidP="00AF6F0D">
      <w:pPr>
        <w:rPr>
          <w:rFonts w:ascii="Arial" w:hAnsi="Arial" w:cs="Arial"/>
          <w:sz w:val="20"/>
          <w:szCs w:val="20"/>
        </w:rPr>
      </w:pPr>
      <w:r w:rsidRPr="00907BB0">
        <w:rPr>
          <w:rFonts w:ascii="Arial" w:hAnsi="Arial" w:cs="Arial"/>
          <w:sz w:val="20"/>
          <w:szCs w:val="20"/>
        </w:rPr>
        <w:t>This document will be reviewed and signed off as follows:</w:t>
      </w:r>
    </w:p>
    <w:p w14:paraId="6948B620" w14:textId="77777777" w:rsidR="00DF5EB6" w:rsidRPr="00907BB0" w:rsidRDefault="00DF5EB6" w:rsidP="00AF6F0D">
      <w:pPr>
        <w:rPr>
          <w:rFonts w:ascii="Arial" w:hAnsi="Arial" w:cs="Arial"/>
          <w:sz w:val="20"/>
          <w:szCs w:val="20"/>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47"/>
        <w:gridCol w:w="1971"/>
        <w:gridCol w:w="1556"/>
        <w:gridCol w:w="1672"/>
        <w:gridCol w:w="1690"/>
      </w:tblGrid>
      <w:tr w:rsidR="00883801" w:rsidRPr="00907BB0" w14:paraId="0462360E" w14:textId="77777777" w:rsidTr="00DE101A">
        <w:tc>
          <w:tcPr>
            <w:tcW w:w="1784" w:type="dxa"/>
            <w:shd w:val="clear" w:color="auto" w:fill="E0E0E0"/>
          </w:tcPr>
          <w:p w14:paraId="257FE0C4" w14:textId="77777777" w:rsidR="00883801" w:rsidRPr="00907BB0" w:rsidRDefault="00883801" w:rsidP="00AF6F0D">
            <w:pPr>
              <w:rPr>
                <w:rFonts w:ascii="Arial" w:hAnsi="Arial" w:cs="Arial"/>
                <w:b/>
                <w:sz w:val="20"/>
                <w:szCs w:val="20"/>
              </w:rPr>
            </w:pPr>
            <w:r w:rsidRPr="00907BB0">
              <w:rPr>
                <w:rFonts w:ascii="Arial" w:hAnsi="Arial" w:cs="Arial"/>
                <w:b/>
                <w:sz w:val="20"/>
                <w:szCs w:val="20"/>
              </w:rPr>
              <w:t>Name</w:t>
            </w:r>
          </w:p>
        </w:tc>
        <w:tc>
          <w:tcPr>
            <w:tcW w:w="2006" w:type="dxa"/>
            <w:shd w:val="clear" w:color="auto" w:fill="E0E0E0"/>
          </w:tcPr>
          <w:p w14:paraId="35DE76CD" w14:textId="77777777" w:rsidR="00883801" w:rsidRPr="00907BB0" w:rsidRDefault="00883801" w:rsidP="00AF6F0D">
            <w:pPr>
              <w:rPr>
                <w:rFonts w:ascii="Arial" w:hAnsi="Arial" w:cs="Arial"/>
                <w:b/>
                <w:sz w:val="20"/>
                <w:szCs w:val="20"/>
              </w:rPr>
            </w:pPr>
            <w:r w:rsidRPr="00907BB0">
              <w:rPr>
                <w:rFonts w:ascii="Arial" w:hAnsi="Arial" w:cs="Arial"/>
                <w:b/>
                <w:sz w:val="20"/>
                <w:szCs w:val="20"/>
              </w:rPr>
              <w:t>Department</w:t>
            </w:r>
          </w:p>
        </w:tc>
        <w:tc>
          <w:tcPr>
            <w:tcW w:w="1591" w:type="dxa"/>
            <w:shd w:val="clear" w:color="auto" w:fill="E0E0E0"/>
          </w:tcPr>
          <w:p w14:paraId="328067C5" w14:textId="77777777" w:rsidR="00883801" w:rsidRPr="00907BB0" w:rsidRDefault="00883801" w:rsidP="00AF6F0D">
            <w:pPr>
              <w:rPr>
                <w:rFonts w:ascii="Arial" w:hAnsi="Arial" w:cs="Arial"/>
                <w:b/>
                <w:sz w:val="20"/>
                <w:szCs w:val="20"/>
              </w:rPr>
            </w:pPr>
            <w:r w:rsidRPr="00907BB0">
              <w:rPr>
                <w:rFonts w:ascii="Arial" w:hAnsi="Arial" w:cs="Arial"/>
                <w:b/>
                <w:sz w:val="20"/>
                <w:szCs w:val="20"/>
              </w:rPr>
              <w:t>Review</w:t>
            </w:r>
          </w:p>
        </w:tc>
        <w:tc>
          <w:tcPr>
            <w:tcW w:w="1728" w:type="dxa"/>
            <w:shd w:val="clear" w:color="auto" w:fill="E0E0E0"/>
          </w:tcPr>
          <w:p w14:paraId="0319CD7B" w14:textId="77777777" w:rsidR="00883801" w:rsidRPr="00907BB0" w:rsidRDefault="00883801" w:rsidP="00AF6F0D">
            <w:pPr>
              <w:rPr>
                <w:rFonts w:ascii="Arial" w:hAnsi="Arial" w:cs="Arial"/>
                <w:b/>
                <w:sz w:val="20"/>
                <w:szCs w:val="20"/>
              </w:rPr>
            </w:pPr>
            <w:r w:rsidRPr="00907BB0">
              <w:rPr>
                <w:rFonts w:ascii="Arial" w:hAnsi="Arial" w:cs="Arial"/>
                <w:b/>
                <w:sz w:val="20"/>
                <w:szCs w:val="20"/>
              </w:rPr>
              <w:t>Sign Off</w:t>
            </w:r>
          </w:p>
        </w:tc>
        <w:tc>
          <w:tcPr>
            <w:tcW w:w="1747" w:type="dxa"/>
            <w:shd w:val="clear" w:color="auto" w:fill="E0E0E0"/>
          </w:tcPr>
          <w:p w14:paraId="0FECA427" w14:textId="77777777" w:rsidR="00883801" w:rsidRPr="00907BB0" w:rsidRDefault="00883801" w:rsidP="00AF6F0D">
            <w:pPr>
              <w:rPr>
                <w:rFonts w:ascii="Arial" w:hAnsi="Arial" w:cs="Arial"/>
                <w:b/>
                <w:sz w:val="20"/>
                <w:szCs w:val="20"/>
              </w:rPr>
            </w:pPr>
            <w:r w:rsidRPr="00907BB0">
              <w:rPr>
                <w:rFonts w:ascii="Arial" w:hAnsi="Arial" w:cs="Arial"/>
                <w:b/>
                <w:sz w:val="20"/>
                <w:szCs w:val="20"/>
              </w:rPr>
              <w:t>Date</w:t>
            </w:r>
          </w:p>
        </w:tc>
      </w:tr>
      <w:tr w:rsidR="00883801" w:rsidRPr="00907BB0" w14:paraId="53B8B9B0" w14:textId="77777777" w:rsidTr="00DE101A">
        <w:tc>
          <w:tcPr>
            <w:tcW w:w="1784" w:type="dxa"/>
            <w:shd w:val="clear" w:color="auto" w:fill="auto"/>
          </w:tcPr>
          <w:p w14:paraId="46C05EF3" w14:textId="77777777" w:rsidR="00883801" w:rsidRPr="00907BB0" w:rsidRDefault="00442B7D" w:rsidP="00AF6F0D">
            <w:pPr>
              <w:rPr>
                <w:rFonts w:ascii="Arial" w:hAnsi="Arial" w:cs="Arial"/>
                <w:sz w:val="20"/>
                <w:szCs w:val="20"/>
              </w:rPr>
            </w:pPr>
            <w:r w:rsidRPr="00907BB0">
              <w:rPr>
                <w:rFonts w:ascii="Arial" w:hAnsi="Arial" w:cs="Arial"/>
                <w:sz w:val="20"/>
                <w:szCs w:val="20"/>
              </w:rPr>
              <w:t>Nicky Benstead</w:t>
            </w:r>
          </w:p>
        </w:tc>
        <w:tc>
          <w:tcPr>
            <w:tcW w:w="2006" w:type="dxa"/>
            <w:shd w:val="clear" w:color="auto" w:fill="auto"/>
          </w:tcPr>
          <w:p w14:paraId="5D075C07" w14:textId="77777777" w:rsidR="00883801"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7E626AE1" w14:textId="77777777" w:rsidR="00883801" w:rsidRPr="00907BB0" w:rsidRDefault="00883801" w:rsidP="00AF6F0D">
            <w:pPr>
              <w:rPr>
                <w:rFonts w:ascii="Arial" w:hAnsi="Arial" w:cs="Arial"/>
                <w:sz w:val="20"/>
                <w:szCs w:val="20"/>
              </w:rPr>
            </w:pPr>
          </w:p>
        </w:tc>
        <w:tc>
          <w:tcPr>
            <w:tcW w:w="1728" w:type="dxa"/>
            <w:shd w:val="clear" w:color="auto" w:fill="auto"/>
          </w:tcPr>
          <w:p w14:paraId="20AB40FC" w14:textId="77777777" w:rsidR="00883801" w:rsidRPr="00907BB0" w:rsidRDefault="00442B7D" w:rsidP="00AF6F0D">
            <w:pPr>
              <w:rPr>
                <w:rFonts w:ascii="Arial" w:hAnsi="Arial" w:cs="Arial"/>
                <w:sz w:val="20"/>
                <w:szCs w:val="20"/>
              </w:rPr>
            </w:pPr>
            <w:r w:rsidRPr="00907BB0">
              <w:rPr>
                <w:rFonts w:ascii="Arial" w:hAnsi="Arial" w:cs="Arial"/>
                <w:sz w:val="20"/>
                <w:szCs w:val="20"/>
              </w:rPr>
              <w:t>X</w:t>
            </w:r>
          </w:p>
        </w:tc>
        <w:tc>
          <w:tcPr>
            <w:tcW w:w="1747" w:type="dxa"/>
            <w:shd w:val="clear" w:color="auto" w:fill="auto"/>
          </w:tcPr>
          <w:p w14:paraId="64E8D824" w14:textId="77777777" w:rsidR="00883801" w:rsidRPr="00907BB0" w:rsidRDefault="00883801" w:rsidP="00AF6F0D">
            <w:pPr>
              <w:rPr>
                <w:rFonts w:ascii="Arial" w:hAnsi="Arial" w:cs="Arial"/>
                <w:sz w:val="20"/>
                <w:szCs w:val="20"/>
              </w:rPr>
            </w:pPr>
          </w:p>
        </w:tc>
      </w:tr>
      <w:tr w:rsidR="00442B7D" w:rsidRPr="00907BB0" w14:paraId="7871A534" w14:textId="77777777" w:rsidTr="00DE101A">
        <w:tc>
          <w:tcPr>
            <w:tcW w:w="1784" w:type="dxa"/>
            <w:shd w:val="clear" w:color="auto" w:fill="auto"/>
          </w:tcPr>
          <w:p w14:paraId="70B88241" w14:textId="77777777" w:rsidR="00442B7D" w:rsidRPr="00907BB0" w:rsidRDefault="00442B7D" w:rsidP="00AF6F0D">
            <w:pPr>
              <w:rPr>
                <w:rFonts w:ascii="Arial" w:hAnsi="Arial" w:cs="Arial"/>
                <w:sz w:val="20"/>
                <w:szCs w:val="20"/>
              </w:rPr>
            </w:pPr>
            <w:r w:rsidRPr="00907BB0">
              <w:rPr>
                <w:rFonts w:ascii="Arial" w:hAnsi="Arial" w:cs="Arial"/>
                <w:sz w:val="20"/>
                <w:szCs w:val="20"/>
              </w:rPr>
              <w:t>Gaynor Gibson</w:t>
            </w:r>
          </w:p>
        </w:tc>
        <w:tc>
          <w:tcPr>
            <w:tcW w:w="2006" w:type="dxa"/>
            <w:shd w:val="clear" w:color="auto" w:fill="auto"/>
          </w:tcPr>
          <w:p w14:paraId="7169F856"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0968FDD9"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1BDF1206" w14:textId="77777777" w:rsidR="00442B7D" w:rsidRPr="00907BB0" w:rsidRDefault="00442B7D" w:rsidP="00AF6F0D">
            <w:pPr>
              <w:rPr>
                <w:rFonts w:ascii="Arial" w:hAnsi="Arial" w:cs="Arial"/>
                <w:sz w:val="20"/>
                <w:szCs w:val="20"/>
              </w:rPr>
            </w:pPr>
          </w:p>
        </w:tc>
        <w:tc>
          <w:tcPr>
            <w:tcW w:w="1747" w:type="dxa"/>
            <w:shd w:val="clear" w:color="auto" w:fill="auto"/>
          </w:tcPr>
          <w:p w14:paraId="57C33FC1" w14:textId="77777777" w:rsidR="00442B7D" w:rsidRPr="00907BB0" w:rsidRDefault="00442B7D" w:rsidP="00AF6F0D">
            <w:pPr>
              <w:rPr>
                <w:rFonts w:ascii="Arial" w:hAnsi="Arial" w:cs="Arial"/>
                <w:sz w:val="20"/>
                <w:szCs w:val="20"/>
              </w:rPr>
            </w:pPr>
          </w:p>
        </w:tc>
      </w:tr>
      <w:tr w:rsidR="00442B7D" w:rsidRPr="00907BB0" w14:paraId="74E94059" w14:textId="77777777" w:rsidTr="00DE101A">
        <w:tc>
          <w:tcPr>
            <w:tcW w:w="1784" w:type="dxa"/>
            <w:shd w:val="clear" w:color="auto" w:fill="auto"/>
          </w:tcPr>
          <w:p w14:paraId="3ADBB0C8" w14:textId="77777777" w:rsidR="00442B7D" w:rsidRPr="00907BB0" w:rsidRDefault="00442B7D" w:rsidP="00AF6F0D">
            <w:pPr>
              <w:rPr>
                <w:rFonts w:ascii="Arial" w:hAnsi="Arial" w:cs="Arial"/>
                <w:sz w:val="20"/>
                <w:szCs w:val="20"/>
              </w:rPr>
            </w:pPr>
            <w:r w:rsidRPr="00907BB0">
              <w:rPr>
                <w:rFonts w:ascii="Arial" w:hAnsi="Arial" w:cs="Arial"/>
                <w:sz w:val="20"/>
                <w:szCs w:val="20"/>
              </w:rPr>
              <w:t>Colin Mayes</w:t>
            </w:r>
          </w:p>
        </w:tc>
        <w:tc>
          <w:tcPr>
            <w:tcW w:w="2006" w:type="dxa"/>
            <w:shd w:val="clear" w:color="auto" w:fill="auto"/>
          </w:tcPr>
          <w:p w14:paraId="1919A9EC"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08987E3B"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5D2F5973" w14:textId="77777777" w:rsidR="00442B7D" w:rsidRPr="00907BB0" w:rsidRDefault="00442B7D" w:rsidP="00AF6F0D">
            <w:pPr>
              <w:rPr>
                <w:rFonts w:ascii="Arial" w:hAnsi="Arial" w:cs="Arial"/>
                <w:sz w:val="20"/>
                <w:szCs w:val="20"/>
              </w:rPr>
            </w:pPr>
          </w:p>
        </w:tc>
        <w:tc>
          <w:tcPr>
            <w:tcW w:w="1747" w:type="dxa"/>
            <w:shd w:val="clear" w:color="auto" w:fill="auto"/>
          </w:tcPr>
          <w:p w14:paraId="7C877D92" w14:textId="77777777" w:rsidR="00442B7D" w:rsidRPr="00907BB0" w:rsidRDefault="00442B7D" w:rsidP="00AF6F0D">
            <w:pPr>
              <w:rPr>
                <w:rFonts w:ascii="Arial" w:hAnsi="Arial" w:cs="Arial"/>
                <w:sz w:val="20"/>
                <w:szCs w:val="20"/>
              </w:rPr>
            </w:pPr>
          </w:p>
        </w:tc>
      </w:tr>
      <w:tr w:rsidR="00442B7D" w:rsidRPr="00907BB0" w14:paraId="7577AE2F" w14:textId="77777777" w:rsidTr="00DE101A">
        <w:tc>
          <w:tcPr>
            <w:tcW w:w="1784" w:type="dxa"/>
            <w:shd w:val="clear" w:color="auto" w:fill="auto"/>
          </w:tcPr>
          <w:p w14:paraId="33568F58" w14:textId="77777777" w:rsidR="00442B7D" w:rsidRPr="00907BB0" w:rsidRDefault="00442B7D" w:rsidP="00AF6F0D">
            <w:pPr>
              <w:rPr>
                <w:rFonts w:ascii="Arial" w:hAnsi="Arial" w:cs="Arial"/>
                <w:sz w:val="20"/>
                <w:szCs w:val="20"/>
              </w:rPr>
            </w:pPr>
            <w:r w:rsidRPr="00907BB0">
              <w:rPr>
                <w:rFonts w:ascii="Arial" w:hAnsi="Arial" w:cs="Arial"/>
                <w:sz w:val="20"/>
                <w:szCs w:val="20"/>
              </w:rPr>
              <w:t>Andy Mayman</w:t>
            </w:r>
          </w:p>
        </w:tc>
        <w:tc>
          <w:tcPr>
            <w:tcW w:w="2006" w:type="dxa"/>
            <w:shd w:val="clear" w:color="auto" w:fill="auto"/>
          </w:tcPr>
          <w:p w14:paraId="1AC5E3EF"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34C60DCF" w14:textId="77777777" w:rsidR="00442B7D" w:rsidRPr="00907BB0" w:rsidRDefault="00442B7D" w:rsidP="00AF6F0D">
            <w:pPr>
              <w:rPr>
                <w:rFonts w:ascii="Arial" w:hAnsi="Arial" w:cs="Arial"/>
                <w:sz w:val="20"/>
                <w:szCs w:val="20"/>
              </w:rPr>
            </w:pPr>
          </w:p>
        </w:tc>
        <w:tc>
          <w:tcPr>
            <w:tcW w:w="1728" w:type="dxa"/>
            <w:shd w:val="clear" w:color="auto" w:fill="auto"/>
          </w:tcPr>
          <w:p w14:paraId="2D0C8AB4"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47" w:type="dxa"/>
            <w:shd w:val="clear" w:color="auto" w:fill="auto"/>
          </w:tcPr>
          <w:p w14:paraId="5531E053" w14:textId="77777777" w:rsidR="00442B7D" w:rsidRPr="00907BB0" w:rsidRDefault="00442B7D" w:rsidP="00AF6F0D">
            <w:pPr>
              <w:rPr>
                <w:rFonts w:ascii="Arial" w:hAnsi="Arial" w:cs="Arial"/>
                <w:sz w:val="20"/>
                <w:szCs w:val="20"/>
              </w:rPr>
            </w:pPr>
          </w:p>
        </w:tc>
      </w:tr>
      <w:tr w:rsidR="00442B7D" w:rsidRPr="00907BB0" w14:paraId="1162B971" w14:textId="77777777" w:rsidTr="00DE101A">
        <w:tc>
          <w:tcPr>
            <w:tcW w:w="1784" w:type="dxa"/>
            <w:shd w:val="clear" w:color="auto" w:fill="auto"/>
          </w:tcPr>
          <w:p w14:paraId="0B623FB5" w14:textId="77777777" w:rsidR="00442B7D" w:rsidRPr="00907BB0" w:rsidRDefault="00442B7D" w:rsidP="00AF6F0D">
            <w:pPr>
              <w:rPr>
                <w:rFonts w:ascii="Arial" w:hAnsi="Arial" w:cs="Arial"/>
                <w:sz w:val="20"/>
                <w:szCs w:val="20"/>
              </w:rPr>
            </w:pPr>
            <w:r w:rsidRPr="00907BB0">
              <w:rPr>
                <w:rFonts w:ascii="Arial" w:hAnsi="Arial" w:cs="Arial"/>
                <w:sz w:val="20"/>
                <w:szCs w:val="20"/>
              </w:rPr>
              <w:t>Neil Bage</w:t>
            </w:r>
          </w:p>
        </w:tc>
        <w:tc>
          <w:tcPr>
            <w:tcW w:w="2006" w:type="dxa"/>
            <w:shd w:val="clear" w:color="auto" w:fill="auto"/>
          </w:tcPr>
          <w:p w14:paraId="5332B554"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5B6348A8" w14:textId="77777777" w:rsidR="00442B7D" w:rsidRPr="00907BB0" w:rsidRDefault="00442B7D" w:rsidP="00AF6F0D">
            <w:pPr>
              <w:rPr>
                <w:rFonts w:ascii="Arial" w:hAnsi="Arial" w:cs="Arial"/>
                <w:sz w:val="20"/>
                <w:szCs w:val="20"/>
              </w:rPr>
            </w:pPr>
          </w:p>
        </w:tc>
        <w:tc>
          <w:tcPr>
            <w:tcW w:w="1728" w:type="dxa"/>
            <w:shd w:val="clear" w:color="auto" w:fill="auto"/>
          </w:tcPr>
          <w:p w14:paraId="0AE73983"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47" w:type="dxa"/>
            <w:shd w:val="clear" w:color="auto" w:fill="auto"/>
          </w:tcPr>
          <w:p w14:paraId="63962051" w14:textId="77777777" w:rsidR="00442B7D" w:rsidRPr="00907BB0" w:rsidRDefault="00442B7D" w:rsidP="00AF6F0D">
            <w:pPr>
              <w:rPr>
                <w:rFonts w:ascii="Arial" w:hAnsi="Arial" w:cs="Arial"/>
                <w:sz w:val="20"/>
                <w:szCs w:val="20"/>
              </w:rPr>
            </w:pPr>
          </w:p>
        </w:tc>
      </w:tr>
      <w:tr w:rsidR="00442B7D" w:rsidRPr="00907BB0" w14:paraId="2909DDF7" w14:textId="77777777" w:rsidTr="00DE101A">
        <w:tc>
          <w:tcPr>
            <w:tcW w:w="1784" w:type="dxa"/>
            <w:shd w:val="clear" w:color="auto" w:fill="auto"/>
          </w:tcPr>
          <w:p w14:paraId="1370DAC0" w14:textId="77777777" w:rsidR="00442B7D" w:rsidRPr="00907BB0" w:rsidRDefault="00442B7D" w:rsidP="00AF6F0D">
            <w:pPr>
              <w:rPr>
                <w:rFonts w:ascii="Arial" w:hAnsi="Arial" w:cs="Arial"/>
                <w:sz w:val="20"/>
                <w:szCs w:val="20"/>
              </w:rPr>
            </w:pPr>
            <w:r w:rsidRPr="00907BB0">
              <w:rPr>
                <w:rFonts w:ascii="Arial" w:hAnsi="Arial" w:cs="Arial"/>
                <w:sz w:val="20"/>
                <w:szCs w:val="20"/>
              </w:rPr>
              <w:t>Leon Bristow</w:t>
            </w:r>
          </w:p>
        </w:tc>
        <w:tc>
          <w:tcPr>
            <w:tcW w:w="2006" w:type="dxa"/>
            <w:shd w:val="clear" w:color="auto" w:fill="auto"/>
          </w:tcPr>
          <w:p w14:paraId="6B84C227"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5F193A2B"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65D961F4" w14:textId="77777777" w:rsidR="00442B7D" w:rsidRPr="00907BB0" w:rsidRDefault="00442B7D" w:rsidP="00AF6F0D">
            <w:pPr>
              <w:rPr>
                <w:rFonts w:ascii="Arial" w:hAnsi="Arial" w:cs="Arial"/>
                <w:sz w:val="20"/>
                <w:szCs w:val="20"/>
              </w:rPr>
            </w:pPr>
          </w:p>
        </w:tc>
        <w:tc>
          <w:tcPr>
            <w:tcW w:w="1747" w:type="dxa"/>
            <w:shd w:val="clear" w:color="auto" w:fill="auto"/>
          </w:tcPr>
          <w:p w14:paraId="5F8FC1C7" w14:textId="77777777" w:rsidR="00442B7D" w:rsidRPr="00907BB0" w:rsidRDefault="00442B7D" w:rsidP="00AF6F0D">
            <w:pPr>
              <w:rPr>
                <w:rFonts w:ascii="Arial" w:hAnsi="Arial" w:cs="Arial"/>
                <w:sz w:val="20"/>
                <w:szCs w:val="20"/>
              </w:rPr>
            </w:pPr>
          </w:p>
        </w:tc>
      </w:tr>
      <w:tr w:rsidR="00442B7D" w:rsidRPr="00907BB0" w14:paraId="63B247B5" w14:textId="77777777" w:rsidTr="00DE101A">
        <w:tc>
          <w:tcPr>
            <w:tcW w:w="1784" w:type="dxa"/>
            <w:shd w:val="clear" w:color="auto" w:fill="auto"/>
          </w:tcPr>
          <w:p w14:paraId="7A950B11" w14:textId="77777777" w:rsidR="00442B7D" w:rsidRPr="00907BB0" w:rsidRDefault="00442B7D" w:rsidP="00AF6F0D">
            <w:pPr>
              <w:rPr>
                <w:rFonts w:ascii="Arial" w:hAnsi="Arial" w:cs="Arial"/>
                <w:sz w:val="20"/>
                <w:szCs w:val="20"/>
              </w:rPr>
            </w:pPr>
            <w:r w:rsidRPr="00907BB0">
              <w:rPr>
                <w:rFonts w:ascii="Arial" w:hAnsi="Arial" w:cs="Arial"/>
                <w:sz w:val="20"/>
                <w:szCs w:val="20"/>
              </w:rPr>
              <w:t>Tom Lilley</w:t>
            </w:r>
          </w:p>
        </w:tc>
        <w:tc>
          <w:tcPr>
            <w:tcW w:w="2006" w:type="dxa"/>
            <w:shd w:val="clear" w:color="auto" w:fill="auto"/>
          </w:tcPr>
          <w:p w14:paraId="42D6902C" w14:textId="77777777" w:rsidR="00442B7D" w:rsidRPr="00907BB0" w:rsidRDefault="00442B7D" w:rsidP="00AF6F0D">
            <w:pPr>
              <w:rPr>
                <w:rFonts w:ascii="Arial" w:hAnsi="Arial" w:cs="Arial"/>
                <w:sz w:val="20"/>
                <w:szCs w:val="20"/>
              </w:rPr>
            </w:pPr>
            <w:r w:rsidRPr="00907BB0">
              <w:rPr>
                <w:rFonts w:ascii="Arial" w:hAnsi="Arial" w:cs="Arial"/>
                <w:sz w:val="20"/>
                <w:szCs w:val="20"/>
              </w:rPr>
              <w:t>Bus Ops</w:t>
            </w:r>
          </w:p>
        </w:tc>
        <w:tc>
          <w:tcPr>
            <w:tcW w:w="1591" w:type="dxa"/>
            <w:shd w:val="clear" w:color="auto" w:fill="auto"/>
          </w:tcPr>
          <w:p w14:paraId="3C65D1B5"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292AF1E9" w14:textId="77777777" w:rsidR="00442B7D" w:rsidRPr="00907BB0" w:rsidRDefault="00442B7D" w:rsidP="00AF6F0D">
            <w:pPr>
              <w:rPr>
                <w:rFonts w:ascii="Arial" w:hAnsi="Arial" w:cs="Arial"/>
                <w:sz w:val="20"/>
                <w:szCs w:val="20"/>
              </w:rPr>
            </w:pPr>
          </w:p>
        </w:tc>
        <w:tc>
          <w:tcPr>
            <w:tcW w:w="1747" w:type="dxa"/>
            <w:shd w:val="clear" w:color="auto" w:fill="auto"/>
          </w:tcPr>
          <w:p w14:paraId="6F8F335C" w14:textId="77777777" w:rsidR="00442B7D" w:rsidRPr="00907BB0" w:rsidRDefault="00442B7D" w:rsidP="00AF6F0D">
            <w:pPr>
              <w:rPr>
                <w:rFonts w:ascii="Arial" w:hAnsi="Arial" w:cs="Arial"/>
                <w:sz w:val="20"/>
                <w:szCs w:val="20"/>
              </w:rPr>
            </w:pPr>
          </w:p>
        </w:tc>
      </w:tr>
      <w:tr w:rsidR="00442B7D" w:rsidRPr="00907BB0" w14:paraId="7639AC7D" w14:textId="77777777" w:rsidTr="00DE101A">
        <w:tc>
          <w:tcPr>
            <w:tcW w:w="1784" w:type="dxa"/>
            <w:shd w:val="clear" w:color="auto" w:fill="auto"/>
          </w:tcPr>
          <w:p w14:paraId="4975CB30" w14:textId="77777777" w:rsidR="00442B7D" w:rsidRPr="00907BB0" w:rsidRDefault="00442B7D" w:rsidP="00AF6F0D">
            <w:pPr>
              <w:rPr>
                <w:rFonts w:ascii="Arial" w:hAnsi="Arial" w:cs="Arial"/>
                <w:sz w:val="20"/>
                <w:szCs w:val="20"/>
              </w:rPr>
            </w:pPr>
            <w:r w:rsidRPr="00907BB0">
              <w:rPr>
                <w:rFonts w:ascii="Arial" w:hAnsi="Arial" w:cs="Arial"/>
                <w:sz w:val="20"/>
                <w:szCs w:val="20"/>
              </w:rPr>
              <w:t>Tim Halliday</w:t>
            </w:r>
          </w:p>
        </w:tc>
        <w:tc>
          <w:tcPr>
            <w:tcW w:w="2006" w:type="dxa"/>
            <w:shd w:val="clear" w:color="auto" w:fill="auto"/>
          </w:tcPr>
          <w:p w14:paraId="4700C183" w14:textId="77777777" w:rsidR="00442B7D" w:rsidRPr="00907BB0" w:rsidRDefault="00442B7D" w:rsidP="00AF6F0D">
            <w:pPr>
              <w:rPr>
                <w:rFonts w:ascii="Arial" w:hAnsi="Arial" w:cs="Arial"/>
                <w:sz w:val="20"/>
                <w:szCs w:val="20"/>
              </w:rPr>
            </w:pPr>
            <w:r w:rsidRPr="00907BB0">
              <w:rPr>
                <w:rFonts w:ascii="Arial" w:hAnsi="Arial" w:cs="Arial"/>
                <w:sz w:val="20"/>
                <w:szCs w:val="20"/>
              </w:rPr>
              <w:t>A&amp;T</w:t>
            </w:r>
          </w:p>
        </w:tc>
        <w:tc>
          <w:tcPr>
            <w:tcW w:w="1591" w:type="dxa"/>
            <w:shd w:val="clear" w:color="auto" w:fill="auto"/>
          </w:tcPr>
          <w:p w14:paraId="030C869A" w14:textId="77777777" w:rsidR="00442B7D" w:rsidRPr="00907BB0" w:rsidRDefault="00442B7D" w:rsidP="00AF6F0D">
            <w:pPr>
              <w:rPr>
                <w:rFonts w:ascii="Arial" w:hAnsi="Arial" w:cs="Arial"/>
                <w:sz w:val="20"/>
                <w:szCs w:val="20"/>
              </w:rPr>
            </w:pPr>
          </w:p>
        </w:tc>
        <w:tc>
          <w:tcPr>
            <w:tcW w:w="1728" w:type="dxa"/>
            <w:shd w:val="clear" w:color="auto" w:fill="auto"/>
          </w:tcPr>
          <w:p w14:paraId="1294646A"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47" w:type="dxa"/>
            <w:shd w:val="clear" w:color="auto" w:fill="auto"/>
          </w:tcPr>
          <w:p w14:paraId="61DCFF44" w14:textId="77777777" w:rsidR="00442B7D" w:rsidRPr="00907BB0" w:rsidRDefault="00442B7D" w:rsidP="00AF6F0D">
            <w:pPr>
              <w:rPr>
                <w:rFonts w:ascii="Arial" w:hAnsi="Arial" w:cs="Arial"/>
                <w:sz w:val="20"/>
                <w:szCs w:val="20"/>
              </w:rPr>
            </w:pPr>
          </w:p>
        </w:tc>
      </w:tr>
      <w:tr w:rsidR="00442B7D" w:rsidRPr="00907BB0" w14:paraId="468A68A8" w14:textId="77777777" w:rsidTr="00DE101A">
        <w:tc>
          <w:tcPr>
            <w:tcW w:w="1784" w:type="dxa"/>
            <w:shd w:val="clear" w:color="auto" w:fill="auto"/>
          </w:tcPr>
          <w:p w14:paraId="1D9B40FB" w14:textId="77777777" w:rsidR="00442B7D" w:rsidRPr="00907BB0" w:rsidRDefault="00442B7D" w:rsidP="00AF6F0D">
            <w:pPr>
              <w:rPr>
                <w:rFonts w:ascii="Arial" w:hAnsi="Arial" w:cs="Arial"/>
                <w:sz w:val="20"/>
                <w:szCs w:val="20"/>
              </w:rPr>
            </w:pPr>
            <w:r w:rsidRPr="00907BB0">
              <w:rPr>
                <w:rFonts w:ascii="Arial" w:hAnsi="Arial" w:cs="Arial"/>
                <w:sz w:val="20"/>
                <w:szCs w:val="20"/>
              </w:rPr>
              <w:t>Dan Aves</w:t>
            </w:r>
          </w:p>
        </w:tc>
        <w:tc>
          <w:tcPr>
            <w:tcW w:w="2006" w:type="dxa"/>
            <w:shd w:val="clear" w:color="auto" w:fill="auto"/>
          </w:tcPr>
          <w:p w14:paraId="6818A38A" w14:textId="77777777" w:rsidR="00442B7D" w:rsidRPr="00907BB0" w:rsidRDefault="00442B7D" w:rsidP="00AF6F0D">
            <w:pPr>
              <w:rPr>
                <w:rFonts w:ascii="Arial" w:hAnsi="Arial" w:cs="Arial"/>
                <w:sz w:val="20"/>
                <w:szCs w:val="20"/>
              </w:rPr>
            </w:pPr>
            <w:r w:rsidRPr="00907BB0">
              <w:rPr>
                <w:rFonts w:ascii="Arial" w:hAnsi="Arial" w:cs="Arial"/>
                <w:sz w:val="20"/>
                <w:szCs w:val="20"/>
              </w:rPr>
              <w:t>A&amp;T</w:t>
            </w:r>
          </w:p>
        </w:tc>
        <w:tc>
          <w:tcPr>
            <w:tcW w:w="1591" w:type="dxa"/>
            <w:shd w:val="clear" w:color="auto" w:fill="auto"/>
          </w:tcPr>
          <w:p w14:paraId="1446D47B"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7C522302" w14:textId="77777777" w:rsidR="00442B7D" w:rsidRPr="00907BB0" w:rsidRDefault="00442B7D" w:rsidP="00AF6F0D">
            <w:pPr>
              <w:rPr>
                <w:rFonts w:ascii="Arial" w:hAnsi="Arial" w:cs="Arial"/>
                <w:sz w:val="20"/>
                <w:szCs w:val="20"/>
              </w:rPr>
            </w:pPr>
          </w:p>
        </w:tc>
        <w:tc>
          <w:tcPr>
            <w:tcW w:w="1747" w:type="dxa"/>
            <w:shd w:val="clear" w:color="auto" w:fill="auto"/>
          </w:tcPr>
          <w:p w14:paraId="761609FF" w14:textId="77777777" w:rsidR="00442B7D" w:rsidRPr="00907BB0" w:rsidRDefault="00442B7D" w:rsidP="00AF6F0D">
            <w:pPr>
              <w:rPr>
                <w:rFonts w:ascii="Arial" w:hAnsi="Arial" w:cs="Arial"/>
                <w:sz w:val="20"/>
                <w:szCs w:val="20"/>
              </w:rPr>
            </w:pPr>
          </w:p>
        </w:tc>
      </w:tr>
      <w:tr w:rsidR="00442B7D" w:rsidRPr="00907BB0" w14:paraId="7250EB9B" w14:textId="77777777" w:rsidTr="00DE101A">
        <w:tc>
          <w:tcPr>
            <w:tcW w:w="1784" w:type="dxa"/>
            <w:shd w:val="clear" w:color="auto" w:fill="auto"/>
          </w:tcPr>
          <w:p w14:paraId="46DDD9F6" w14:textId="77777777" w:rsidR="00442B7D" w:rsidRPr="00907BB0" w:rsidRDefault="00442B7D" w:rsidP="00AF6F0D">
            <w:pPr>
              <w:rPr>
                <w:rFonts w:ascii="Arial" w:hAnsi="Arial" w:cs="Arial"/>
                <w:sz w:val="20"/>
                <w:szCs w:val="20"/>
              </w:rPr>
            </w:pPr>
            <w:r w:rsidRPr="00907BB0">
              <w:rPr>
                <w:rFonts w:ascii="Arial" w:hAnsi="Arial" w:cs="Arial"/>
                <w:sz w:val="20"/>
                <w:szCs w:val="20"/>
              </w:rPr>
              <w:t>Mark Beard</w:t>
            </w:r>
          </w:p>
        </w:tc>
        <w:tc>
          <w:tcPr>
            <w:tcW w:w="2006" w:type="dxa"/>
            <w:shd w:val="clear" w:color="auto" w:fill="auto"/>
          </w:tcPr>
          <w:p w14:paraId="47FF7F8B" w14:textId="77777777" w:rsidR="00442B7D" w:rsidRPr="00907BB0" w:rsidRDefault="00442B7D" w:rsidP="00AF6F0D">
            <w:pPr>
              <w:rPr>
                <w:rFonts w:ascii="Arial" w:hAnsi="Arial" w:cs="Arial"/>
                <w:sz w:val="20"/>
                <w:szCs w:val="20"/>
              </w:rPr>
            </w:pPr>
            <w:r w:rsidRPr="00907BB0">
              <w:rPr>
                <w:rFonts w:ascii="Arial" w:hAnsi="Arial" w:cs="Arial"/>
                <w:sz w:val="20"/>
                <w:szCs w:val="20"/>
              </w:rPr>
              <w:t>A&amp;T</w:t>
            </w:r>
          </w:p>
        </w:tc>
        <w:tc>
          <w:tcPr>
            <w:tcW w:w="1591" w:type="dxa"/>
            <w:shd w:val="clear" w:color="auto" w:fill="auto"/>
          </w:tcPr>
          <w:p w14:paraId="2FCCD4C8"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600BDBF7" w14:textId="77777777" w:rsidR="00442B7D" w:rsidRPr="00907BB0" w:rsidRDefault="00442B7D" w:rsidP="00AF6F0D">
            <w:pPr>
              <w:rPr>
                <w:rFonts w:ascii="Arial" w:hAnsi="Arial" w:cs="Arial"/>
                <w:sz w:val="20"/>
                <w:szCs w:val="20"/>
              </w:rPr>
            </w:pPr>
          </w:p>
        </w:tc>
        <w:tc>
          <w:tcPr>
            <w:tcW w:w="1747" w:type="dxa"/>
            <w:shd w:val="clear" w:color="auto" w:fill="auto"/>
          </w:tcPr>
          <w:p w14:paraId="42026E5E" w14:textId="77777777" w:rsidR="00442B7D" w:rsidRPr="00907BB0" w:rsidRDefault="00442B7D" w:rsidP="00AF6F0D">
            <w:pPr>
              <w:rPr>
                <w:rFonts w:ascii="Arial" w:hAnsi="Arial" w:cs="Arial"/>
                <w:sz w:val="20"/>
                <w:szCs w:val="20"/>
              </w:rPr>
            </w:pPr>
          </w:p>
        </w:tc>
      </w:tr>
      <w:tr w:rsidR="00442B7D" w:rsidRPr="00907BB0" w14:paraId="3EBD30E8" w14:textId="77777777" w:rsidTr="00DE101A">
        <w:tc>
          <w:tcPr>
            <w:tcW w:w="1784" w:type="dxa"/>
            <w:shd w:val="clear" w:color="auto" w:fill="auto"/>
          </w:tcPr>
          <w:p w14:paraId="256B82E2" w14:textId="77777777" w:rsidR="00442B7D" w:rsidRPr="00907BB0" w:rsidRDefault="00442B7D" w:rsidP="00AF6F0D">
            <w:pPr>
              <w:rPr>
                <w:rFonts w:ascii="Arial" w:hAnsi="Arial" w:cs="Arial"/>
                <w:sz w:val="20"/>
                <w:szCs w:val="20"/>
              </w:rPr>
            </w:pPr>
            <w:r w:rsidRPr="00907BB0">
              <w:rPr>
                <w:rFonts w:ascii="Arial" w:hAnsi="Arial" w:cs="Arial"/>
                <w:sz w:val="20"/>
                <w:szCs w:val="20"/>
              </w:rPr>
              <w:t>James Jarvis</w:t>
            </w:r>
          </w:p>
        </w:tc>
        <w:tc>
          <w:tcPr>
            <w:tcW w:w="2006" w:type="dxa"/>
            <w:shd w:val="clear" w:color="auto" w:fill="auto"/>
          </w:tcPr>
          <w:p w14:paraId="2888EF65" w14:textId="77777777" w:rsidR="00442B7D" w:rsidRPr="00907BB0" w:rsidRDefault="00442B7D" w:rsidP="00AF6F0D">
            <w:pPr>
              <w:rPr>
                <w:rFonts w:ascii="Arial" w:hAnsi="Arial" w:cs="Arial"/>
                <w:sz w:val="20"/>
                <w:szCs w:val="20"/>
              </w:rPr>
            </w:pPr>
            <w:r w:rsidRPr="00907BB0">
              <w:rPr>
                <w:rFonts w:ascii="Arial" w:hAnsi="Arial" w:cs="Arial"/>
                <w:sz w:val="20"/>
                <w:szCs w:val="20"/>
              </w:rPr>
              <w:t>A&amp;T</w:t>
            </w:r>
          </w:p>
        </w:tc>
        <w:tc>
          <w:tcPr>
            <w:tcW w:w="1591" w:type="dxa"/>
            <w:shd w:val="clear" w:color="auto" w:fill="auto"/>
          </w:tcPr>
          <w:p w14:paraId="2854C09F"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566E5FD0" w14:textId="77777777" w:rsidR="00442B7D" w:rsidRPr="00907BB0" w:rsidRDefault="00442B7D" w:rsidP="00AF6F0D">
            <w:pPr>
              <w:rPr>
                <w:rFonts w:ascii="Arial" w:hAnsi="Arial" w:cs="Arial"/>
                <w:sz w:val="20"/>
                <w:szCs w:val="20"/>
              </w:rPr>
            </w:pPr>
          </w:p>
        </w:tc>
        <w:tc>
          <w:tcPr>
            <w:tcW w:w="1747" w:type="dxa"/>
            <w:shd w:val="clear" w:color="auto" w:fill="auto"/>
          </w:tcPr>
          <w:p w14:paraId="635E9669" w14:textId="77777777" w:rsidR="00442B7D" w:rsidRPr="00907BB0" w:rsidRDefault="00442B7D" w:rsidP="00AF6F0D">
            <w:pPr>
              <w:rPr>
                <w:rFonts w:ascii="Arial" w:hAnsi="Arial" w:cs="Arial"/>
                <w:sz w:val="20"/>
                <w:szCs w:val="20"/>
              </w:rPr>
            </w:pPr>
          </w:p>
        </w:tc>
      </w:tr>
      <w:tr w:rsidR="00442B7D" w:rsidRPr="00907BB0" w14:paraId="3708C7AE" w14:textId="77777777" w:rsidTr="00DE101A">
        <w:tc>
          <w:tcPr>
            <w:tcW w:w="1784" w:type="dxa"/>
            <w:shd w:val="clear" w:color="auto" w:fill="auto"/>
          </w:tcPr>
          <w:p w14:paraId="7B0A0A4C" w14:textId="77777777" w:rsidR="00442B7D" w:rsidRPr="00907BB0" w:rsidRDefault="00442B7D" w:rsidP="00AF6F0D">
            <w:pPr>
              <w:rPr>
                <w:rFonts w:ascii="Arial" w:hAnsi="Arial" w:cs="Arial"/>
                <w:sz w:val="20"/>
                <w:szCs w:val="20"/>
              </w:rPr>
            </w:pPr>
            <w:r w:rsidRPr="00907BB0">
              <w:rPr>
                <w:rFonts w:ascii="Arial" w:hAnsi="Arial" w:cs="Arial"/>
                <w:sz w:val="20"/>
                <w:szCs w:val="20"/>
              </w:rPr>
              <w:t>Vikas Dhimole</w:t>
            </w:r>
          </w:p>
        </w:tc>
        <w:tc>
          <w:tcPr>
            <w:tcW w:w="2006" w:type="dxa"/>
            <w:shd w:val="clear" w:color="auto" w:fill="auto"/>
          </w:tcPr>
          <w:p w14:paraId="4B39F387" w14:textId="77777777" w:rsidR="00442B7D" w:rsidRPr="00907BB0" w:rsidRDefault="00442B7D" w:rsidP="00AF6F0D">
            <w:pPr>
              <w:rPr>
                <w:rFonts w:ascii="Arial" w:hAnsi="Arial" w:cs="Arial"/>
                <w:sz w:val="20"/>
                <w:szCs w:val="20"/>
              </w:rPr>
            </w:pPr>
            <w:r w:rsidRPr="00907BB0">
              <w:rPr>
                <w:rFonts w:ascii="Arial" w:hAnsi="Arial" w:cs="Arial"/>
                <w:sz w:val="20"/>
                <w:szCs w:val="20"/>
              </w:rPr>
              <w:t>TCS</w:t>
            </w:r>
          </w:p>
        </w:tc>
        <w:tc>
          <w:tcPr>
            <w:tcW w:w="1591" w:type="dxa"/>
            <w:shd w:val="clear" w:color="auto" w:fill="auto"/>
          </w:tcPr>
          <w:p w14:paraId="09406DDE" w14:textId="77777777" w:rsidR="00442B7D" w:rsidRPr="00907BB0" w:rsidRDefault="00442B7D" w:rsidP="00AF6F0D">
            <w:pPr>
              <w:rPr>
                <w:rFonts w:ascii="Arial" w:hAnsi="Arial" w:cs="Arial"/>
                <w:sz w:val="20"/>
                <w:szCs w:val="20"/>
              </w:rPr>
            </w:pPr>
            <w:r w:rsidRPr="00907BB0">
              <w:rPr>
                <w:rFonts w:ascii="Arial" w:hAnsi="Arial" w:cs="Arial"/>
                <w:sz w:val="20"/>
                <w:szCs w:val="20"/>
              </w:rPr>
              <w:t>X</w:t>
            </w:r>
          </w:p>
        </w:tc>
        <w:tc>
          <w:tcPr>
            <w:tcW w:w="1728" w:type="dxa"/>
            <w:shd w:val="clear" w:color="auto" w:fill="auto"/>
          </w:tcPr>
          <w:p w14:paraId="07C39FBD" w14:textId="77777777" w:rsidR="00442B7D" w:rsidRPr="00907BB0" w:rsidRDefault="00442B7D" w:rsidP="00AF6F0D">
            <w:pPr>
              <w:rPr>
                <w:rFonts w:ascii="Arial" w:hAnsi="Arial" w:cs="Arial"/>
                <w:sz w:val="20"/>
                <w:szCs w:val="20"/>
              </w:rPr>
            </w:pPr>
          </w:p>
        </w:tc>
        <w:tc>
          <w:tcPr>
            <w:tcW w:w="1747" w:type="dxa"/>
            <w:shd w:val="clear" w:color="auto" w:fill="auto"/>
          </w:tcPr>
          <w:p w14:paraId="76D3D113" w14:textId="77777777" w:rsidR="00442B7D" w:rsidRPr="00907BB0" w:rsidRDefault="00442B7D" w:rsidP="00AF6F0D">
            <w:pPr>
              <w:rPr>
                <w:rFonts w:ascii="Arial" w:hAnsi="Arial" w:cs="Arial"/>
                <w:sz w:val="20"/>
                <w:szCs w:val="20"/>
              </w:rPr>
            </w:pPr>
          </w:p>
        </w:tc>
      </w:tr>
    </w:tbl>
    <w:p w14:paraId="66E128C3" w14:textId="77777777" w:rsidR="006A280D" w:rsidRPr="00907BB0" w:rsidRDefault="006A280D" w:rsidP="00AF6F0D">
      <w:pPr>
        <w:rPr>
          <w:rFonts w:ascii="Arial" w:hAnsi="Arial" w:cs="Arial"/>
          <w:sz w:val="20"/>
          <w:szCs w:val="20"/>
        </w:rPr>
        <w:sectPr w:rsidR="006A280D" w:rsidRPr="00907BB0" w:rsidSect="007E522E">
          <w:footerReference w:type="default" r:id="rId11"/>
          <w:pgSz w:w="12240" w:h="15840" w:code="1"/>
          <w:pgMar w:top="851" w:right="1797" w:bottom="851" w:left="1797" w:header="680" w:footer="720" w:gutter="0"/>
          <w:cols w:space="720"/>
          <w:docGrid w:linePitch="360"/>
        </w:sectPr>
      </w:pPr>
    </w:p>
    <w:p w14:paraId="66E5B6C6" w14:textId="77777777" w:rsidR="00DF5EB6" w:rsidRPr="00907BB0" w:rsidRDefault="00DF5EB6" w:rsidP="00AF6F0D">
      <w:pPr>
        <w:rPr>
          <w:rFonts w:ascii="Arial" w:hAnsi="Arial" w:cs="Arial"/>
        </w:rPr>
      </w:pPr>
    </w:p>
    <w:p w14:paraId="15A1C663" w14:textId="1C59EF9D" w:rsidR="006A280D" w:rsidRPr="00907BB0" w:rsidRDefault="00FE4BBE" w:rsidP="00AF6F0D">
      <w:pPr>
        <w:pStyle w:val="Heading1"/>
        <w:ind w:left="0" w:firstLine="0"/>
      </w:pPr>
      <w:bookmarkStart w:id="50" w:name="_Toc422841999"/>
      <w:r>
        <w:t>PlanManager</w:t>
      </w:r>
      <w:bookmarkEnd w:id="50"/>
    </w:p>
    <w:p w14:paraId="7A44927D" w14:textId="77777777" w:rsidR="006A280D" w:rsidRPr="00907BB0" w:rsidRDefault="006A280D" w:rsidP="00AF6F0D">
      <w:pPr>
        <w:rPr>
          <w:rFonts w:ascii="Arial" w:hAnsi="Arial" w:cs="Arial"/>
        </w:rPr>
      </w:pPr>
    </w:p>
    <w:p w14:paraId="33B4AD09" w14:textId="77777777" w:rsidR="006A280D" w:rsidRPr="00907BB0" w:rsidRDefault="006A280D" w:rsidP="00AF6F0D">
      <w:pPr>
        <w:pStyle w:val="Heading2"/>
        <w:ind w:left="0" w:firstLine="0"/>
      </w:pPr>
      <w:bookmarkStart w:id="51" w:name="_Toc209243836"/>
      <w:bookmarkStart w:id="52" w:name="_Toc209243954"/>
      <w:bookmarkStart w:id="53" w:name="_Toc210721270"/>
      <w:bookmarkStart w:id="54" w:name="_Toc210721310"/>
      <w:bookmarkStart w:id="55" w:name="_Toc398629125"/>
      <w:bookmarkStart w:id="56" w:name="_Toc422842000"/>
      <w:r w:rsidRPr="00907BB0">
        <w:t>Introduction</w:t>
      </w:r>
      <w:bookmarkEnd w:id="51"/>
      <w:bookmarkEnd w:id="52"/>
      <w:bookmarkEnd w:id="53"/>
      <w:bookmarkEnd w:id="54"/>
      <w:bookmarkEnd w:id="55"/>
      <w:bookmarkEnd w:id="56"/>
    </w:p>
    <w:p w14:paraId="355F1434" w14:textId="77777777" w:rsidR="006A280D" w:rsidRPr="00907BB0" w:rsidRDefault="006A280D" w:rsidP="00AF6F0D">
      <w:pPr>
        <w:rPr>
          <w:rFonts w:ascii="Arial" w:hAnsi="Arial" w:cs="Arial"/>
        </w:rPr>
      </w:pPr>
    </w:p>
    <w:p w14:paraId="3C06777F" w14:textId="77777777" w:rsidR="003B68D6" w:rsidRPr="003B68D6" w:rsidRDefault="003B68D6" w:rsidP="003B68D6">
      <w:pPr>
        <w:rPr>
          <w:rFonts w:ascii="Arial" w:hAnsi="Arial" w:cs="Arial"/>
          <w:sz w:val="20"/>
          <w:szCs w:val="20"/>
        </w:rPr>
      </w:pPr>
      <w:r w:rsidRPr="003B68D6">
        <w:rPr>
          <w:rFonts w:ascii="Arial" w:hAnsi="Arial" w:cs="Arial"/>
          <w:sz w:val="20"/>
          <w:szCs w:val="20"/>
        </w:rPr>
        <w:t>In Q1 2013, following the cancellation of Project Benchmark, a decision was made to undertake a series of system upgrades as part of a UK DC Strategic Programme of work. These changes were designed to improve the overall BlackRock UK DC proposition, enhance the client/member experience in terms of increased functionality and self service capabilities and wherever possible streamline back office processes and procedures through automation and straight through processing.</w:t>
      </w:r>
    </w:p>
    <w:p w14:paraId="1C8774FA" w14:textId="77777777" w:rsidR="003B68D6" w:rsidRDefault="003B68D6" w:rsidP="00AF6F0D">
      <w:pPr>
        <w:rPr>
          <w:rFonts w:ascii="Arial" w:hAnsi="Arial" w:cs="Arial"/>
          <w:sz w:val="20"/>
          <w:szCs w:val="20"/>
        </w:rPr>
      </w:pPr>
    </w:p>
    <w:p w14:paraId="1B96D1E1" w14:textId="0D56D4ED" w:rsidR="005D68D4" w:rsidRPr="00907BB0" w:rsidRDefault="003B68D6" w:rsidP="00AF6F0D">
      <w:pPr>
        <w:rPr>
          <w:rFonts w:ascii="Arial" w:hAnsi="Arial" w:cs="Arial"/>
          <w:sz w:val="20"/>
          <w:szCs w:val="20"/>
        </w:rPr>
      </w:pPr>
      <w:r>
        <w:rPr>
          <w:rFonts w:ascii="Arial" w:hAnsi="Arial" w:cs="Arial"/>
          <w:sz w:val="20"/>
          <w:szCs w:val="20"/>
        </w:rPr>
        <w:t xml:space="preserve">Having successfully implemented TargetPlan, the replacement for MemberWeb, in Q1 2014 attention turns to our other online applications.  </w:t>
      </w:r>
      <w:r w:rsidR="00FE4BBE">
        <w:rPr>
          <w:rFonts w:ascii="Arial" w:hAnsi="Arial" w:cs="Arial"/>
          <w:sz w:val="20"/>
          <w:szCs w:val="20"/>
        </w:rPr>
        <w:t>PlanManager</w:t>
      </w:r>
      <w:r w:rsidR="005D68D4" w:rsidRPr="00907BB0">
        <w:rPr>
          <w:rFonts w:ascii="Arial" w:hAnsi="Arial" w:cs="Arial"/>
          <w:sz w:val="20"/>
          <w:szCs w:val="20"/>
        </w:rPr>
        <w:t xml:space="preserve"> is the replacement for the existing “Group Web” web site which is used by </w:t>
      </w:r>
      <w:r w:rsidR="0011099F" w:rsidRPr="00907BB0">
        <w:rPr>
          <w:rFonts w:ascii="Arial" w:hAnsi="Arial" w:cs="Arial"/>
          <w:sz w:val="20"/>
          <w:szCs w:val="20"/>
        </w:rPr>
        <w:t>E</w:t>
      </w:r>
      <w:r w:rsidR="005D68D4" w:rsidRPr="00907BB0">
        <w:rPr>
          <w:rFonts w:ascii="Arial" w:hAnsi="Arial" w:cs="Arial"/>
          <w:sz w:val="20"/>
          <w:szCs w:val="20"/>
        </w:rPr>
        <w:t>mployers and Trustees to access Scheme and Member data online.</w:t>
      </w:r>
    </w:p>
    <w:p w14:paraId="03FE670E" w14:textId="77777777" w:rsidR="005D68D4" w:rsidRPr="00907BB0" w:rsidRDefault="005D68D4" w:rsidP="00AF6F0D">
      <w:pPr>
        <w:rPr>
          <w:rFonts w:ascii="Arial" w:hAnsi="Arial" w:cs="Arial"/>
          <w:sz w:val="20"/>
          <w:szCs w:val="20"/>
        </w:rPr>
      </w:pPr>
    </w:p>
    <w:p w14:paraId="441B8337" w14:textId="5AB64AE9" w:rsidR="00C63B69" w:rsidRDefault="005D68D4" w:rsidP="00AF6F0D">
      <w:pPr>
        <w:rPr>
          <w:rFonts w:ascii="Arial" w:hAnsi="Arial" w:cs="Arial"/>
          <w:sz w:val="20"/>
          <w:szCs w:val="20"/>
        </w:rPr>
      </w:pPr>
      <w:r w:rsidRPr="00907BB0">
        <w:rPr>
          <w:rFonts w:ascii="Arial" w:hAnsi="Arial" w:cs="Arial"/>
          <w:sz w:val="20"/>
          <w:szCs w:val="20"/>
        </w:rPr>
        <w:t xml:space="preserve">This document details </w:t>
      </w:r>
      <w:r w:rsidR="003B68D6">
        <w:rPr>
          <w:rFonts w:ascii="Arial" w:hAnsi="Arial" w:cs="Arial"/>
          <w:sz w:val="20"/>
          <w:szCs w:val="20"/>
        </w:rPr>
        <w:t xml:space="preserve">the functional design for </w:t>
      </w:r>
      <w:r w:rsidR="00FE4BBE">
        <w:rPr>
          <w:rFonts w:ascii="Arial" w:hAnsi="Arial" w:cs="Arial"/>
          <w:sz w:val="20"/>
          <w:szCs w:val="20"/>
        </w:rPr>
        <w:t>PlanManager</w:t>
      </w:r>
      <w:r w:rsidR="003B68D6">
        <w:rPr>
          <w:rFonts w:ascii="Arial" w:hAnsi="Arial" w:cs="Arial"/>
          <w:sz w:val="20"/>
          <w:szCs w:val="20"/>
        </w:rPr>
        <w:t xml:space="preserve">, the interactions with other online applications </w:t>
      </w:r>
      <w:r w:rsidR="002724CB" w:rsidRPr="00907BB0">
        <w:rPr>
          <w:rFonts w:ascii="Arial" w:hAnsi="Arial" w:cs="Arial"/>
          <w:sz w:val="20"/>
          <w:szCs w:val="20"/>
        </w:rPr>
        <w:t xml:space="preserve">and how to </w:t>
      </w:r>
      <w:r w:rsidR="001F018D" w:rsidRPr="00907BB0">
        <w:rPr>
          <w:rFonts w:ascii="Arial" w:hAnsi="Arial" w:cs="Arial"/>
          <w:sz w:val="20"/>
          <w:szCs w:val="20"/>
        </w:rPr>
        <w:t xml:space="preserve">set the permissions required to </w:t>
      </w:r>
      <w:r w:rsidR="002724CB" w:rsidRPr="00907BB0">
        <w:rPr>
          <w:rFonts w:ascii="Arial" w:hAnsi="Arial" w:cs="Arial"/>
          <w:sz w:val="20"/>
          <w:szCs w:val="20"/>
        </w:rPr>
        <w:t xml:space="preserve">support </w:t>
      </w:r>
      <w:r w:rsidR="00FE4BBE">
        <w:rPr>
          <w:rFonts w:ascii="Arial" w:hAnsi="Arial" w:cs="Arial"/>
          <w:sz w:val="20"/>
          <w:szCs w:val="20"/>
        </w:rPr>
        <w:t>PlanManager</w:t>
      </w:r>
      <w:r w:rsidRPr="00907BB0">
        <w:rPr>
          <w:rFonts w:ascii="Arial" w:hAnsi="Arial" w:cs="Arial"/>
          <w:sz w:val="20"/>
          <w:szCs w:val="20"/>
        </w:rPr>
        <w:t>.</w:t>
      </w:r>
    </w:p>
    <w:p w14:paraId="4DE286D9" w14:textId="77777777" w:rsidR="003B68D6" w:rsidRDefault="003B68D6" w:rsidP="00AF6F0D">
      <w:pPr>
        <w:rPr>
          <w:rFonts w:ascii="Arial" w:hAnsi="Arial" w:cs="Arial"/>
          <w:sz w:val="20"/>
          <w:szCs w:val="20"/>
        </w:rPr>
      </w:pPr>
    </w:p>
    <w:p w14:paraId="798595D2" w14:textId="201B26A9" w:rsidR="003B68D6" w:rsidRPr="003B68D6" w:rsidRDefault="003B68D6" w:rsidP="003B68D6">
      <w:pPr>
        <w:rPr>
          <w:rFonts w:ascii="Arial" w:hAnsi="Arial" w:cs="Arial"/>
          <w:sz w:val="20"/>
          <w:szCs w:val="20"/>
        </w:rPr>
      </w:pPr>
      <w:r w:rsidRPr="003B68D6">
        <w:rPr>
          <w:rFonts w:ascii="Arial" w:hAnsi="Arial" w:cs="Arial"/>
          <w:sz w:val="20"/>
          <w:szCs w:val="20"/>
        </w:rPr>
        <w:t xml:space="preserve">Once implemented, the </w:t>
      </w:r>
      <w:r>
        <w:rPr>
          <w:rFonts w:ascii="Arial" w:hAnsi="Arial" w:cs="Arial"/>
          <w:sz w:val="20"/>
          <w:szCs w:val="20"/>
        </w:rPr>
        <w:t>specification</w:t>
      </w:r>
      <w:r w:rsidRPr="003B68D6">
        <w:rPr>
          <w:rFonts w:ascii="Arial" w:hAnsi="Arial" w:cs="Arial"/>
          <w:sz w:val="20"/>
          <w:szCs w:val="20"/>
        </w:rPr>
        <w:t xml:space="preserve"> outlined in this document will significantly improve the user experience of PlanManager across a broad range of functions.  It will provide the capability for the user to be more self-sufficient and significantly improve the usability of the solution.  Functionality will range from being able to exchange important data more efficiently and more effectively, to being able to then view and analyse an increased amount of scheme data which is specific to our UK DC clients and associated third parties.  </w:t>
      </w:r>
    </w:p>
    <w:p w14:paraId="065C088E" w14:textId="77777777" w:rsidR="003B68D6" w:rsidRPr="00907BB0" w:rsidRDefault="003B68D6" w:rsidP="00AF6F0D">
      <w:pPr>
        <w:rPr>
          <w:rFonts w:ascii="Arial" w:hAnsi="Arial" w:cs="Arial"/>
          <w:sz w:val="20"/>
          <w:szCs w:val="20"/>
        </w:rPr>
      </w:pPr>
    </w:p>
    <w:p w14:paraId="6E85A7D9" w14:textId="77777777" w:rsidR="00C63B69" w:rsidRPr="00907BB0" w:rsidRDefault="005D1A20" w:rsidP="00AF6F0D">
      <w:pPr>
        <w:pStyle w:val="Heading2"/>
        <w:ind w:left="0" w:firstLine="0"/>
      </w:pPr>
      <w:r w:rsidRPr="00907BB0">
        <w:br w:type="page"/>
      </w:r>
      <w:bookmarkStart w:id="57" w:name="_Toc422842001"/>
      <w:r w:rsidR="00C63B69" w:rsidRPr="00907BB0">
        <w:t>Scope</w:t>
      </w:r>
      <w:bookmarkEnd w:id="57"/>
    </w:p>
    <w:p w14:paraId="18852BFE" w14:textId="77777777" w:rsidR="00C63B69" w:rsidRPr="00907BB0" w:rsidRDefault="00C63B69" w:rsidP="00AF6F0D">
      <w:pPr>
        <w:rPr>
          <w:rFonts w:ascii="Arial" w:hAnsi="Arial" w:cs="Arial"/>
        </w:rPr>
      </w:pPr>
    </w:p>
    <w:p w14:paraId="47F56200" w14:textId="77777777" w:rsidR="00C63B69" w:rsidRPr="00CF07A0" w:rsidRDefault="00C63B69" w:rsidP="00AF6F0D">
      <w:pPr>
        <w:rPr>
          <w:rFonts w:ascii="Arial" w:hAnsi="Arial" w:cs="Arial"/>
          <w:sz w:val="20"/>
          <w:szCs w:val="20"/>
        </w:rPr>
      </w:pPr>
      <w:r w:rsidRPr="00CF07A0">
        <w:rPr>
          <w:rFonts w:ascii="Arial" w:hAnsi="Arial" w:cs="Arial"/>
          <w:sz w:val="20"/>
          <w:szCs w:val="20"/>
        </w:rPr>
        <w:t>The following section details what is in or out of scope for the purposes of this functional specification</w:t>
      </w:r>
    </w:p>
    <w:p w14:paraId="2BBD72B7" w14:textId="77777777" w:rsidR="00C63B69" w:rsidRPr="00907BB0" w:rsidRDefault="00C63B69" w:rsidP="00AF6F0D">
      <w:pPr>
        <w:pStyle w:val="Heading3"/>
        <w:ind w:left="0" w:firstLine="0"/>
      </w:pPr>
      <w:bookmarkStart w:id="58" w:name="_Toc422842002"/>
      <w:r w:rsidRPr="00907BB0">
        <w:t>In Scope</w:t>
      </w:r>
      <w:bookmarkEnd w:id="58"/>
    </w:p>
    <w:p w14:paraId="1DE6B2B8" w14:textId="77777777" w:rsidR="00C63B69" w:rsidRPr="00907BB0" w:rsidRDefault="00C63B69" w:rsidP="00AF6F0D">
      <w:pPr>
        <w:rPr>
          <w:rFonts w:ascii="Arial" w:hAnsi="Arial" w:cs="Arial"/>
        </w:rPr>
      </w:pPr>
    </w:p>
    <w:p w14:paraId="36630753" w14:textId="77777777" w:rsidR="009E3CE8" w:rsidRPr="00CF07A0" w:rsidRDefault="009E3CE8" w:rsidP="00AF6F0D">
      <w:pPr>
        <w:rPr>
          <w:rFonts w:ascii="Arial" w:hAnsi="Arial" w:cs="Arial"/>
          <w:sz w:val="20"/>
          <w:szCs w:val="20"/>
        </w:rPr>
      </w:pPr>
      <w:r w:rsidRPr="00CF07A0">
        <w:rPr>
          <w:rFonts w:ascii="Arial" w:hAnsi="Arial" w:cs="Arial"/>
          <w:sz w:val="20"/>
          <w:szCs w:val="20"/>
        </w:rPr>
        <w:t xml:space="preserve">The following </w:t>
      </w:r>
      <w:r w:rsidR="008C2FCA" w:rsidRPr="00CF07A0">
        <w:rPr>
          <w:rFonts w:ascii="Arial" w:hAnsi="Arial" w:cs="Arial"/>
          <w:sz w:val="20"/>
          <w:szCs w:val="20"/>
        </w:rPr>
        <w:t>Business Requirements</w:t>
      </w:r>
      <w:r w:rsidR="00F45F20" w:rsidRPr="00CF07A0">
        <w:rPr>
          <w:rFonts w:ascii="Arial" w:hAnsi="Arial" w:cs="Arial"/>
          <w:sz w:val="20"/>
          <w:szCs w:val="20"/>
        </w:rPr>
        <w:t xml:space="preserve"> are in scope</w:t>
      </w:r>
      <w:r w:rsidRPr="00CF07A0">
        <w:rPr>
          <w:rFonts w:ascii="Arial" w:hAnsi="Arial" w:cs="Arial"/>
          <w:sz w:val="20"/>
          <w:szCs w:val="20"/>
        </w:rPr>
        <w:t>:</w:t>
      </w:r>
    </w:p>
    <w:p w14:paraId="101CC3C3" w14:textId="77777777" w:rsidR="009E3CE8" w:rsidRPr="00CF07A0" w:rsidRDefault="009E3CE8" w:rsidP="00AF6F0D">
      <w:pPr>
        <w:rPr>
          <w:rFonts w:ascii="Arial" w:hAnsi="Arial" w:cs="Arial"/>
          <w:sz w:val="20"/>
          <w:szCs w:val="20"/>
        </w:rPr>
      </w:pPr>
    </w:p>
    <w:p w14:paraId="3A8EC3B1" w14:textId="1E64A7FC" w:rsidR="009E3CE8" w:rsidRPr="00CF07A0" w:rsidRDefault="009E3CE8" w:rsidP="004E06BD">
      <w:pPr>
        <w:numPr>
          <w:ilvl w:val="0"/>
          <w:numId w:val="96"/>
        </w:numPr>
        <w:rPr>
          <w:rFonts w:ascii="Arial" w:hAnsi="Arial" w:cs="Arial"/>
          <w:sz w:val="20"/>
          <w:szCs w:val="20"/>
        </w:rPr>
      </w:pPr>
      <w:r w:rsidRPr="00CF07A0">
        <w:rPr>
          <w:rFonts w:ascii="Arial" w:hAnsi="Arial" w:cs="Arial"/>
          <w:sz w:val="20"/>
          <w:szCs w:val="20"/>
        </w:rPr>
        <w:t>PM000</w:t>
      </w:r>
      <w:r w:rsidR="00CB7554">
        <w:rPr>
          <w:rFonts w:ascii="Arial" w:hAnsi="Arial" w:cs="Arial"/>
          <w:sz w:val="20"/>
          <w:szCs w:val="20"/>
        </w:rPr>
        <w:t>1</w:t>
      </w:r>
      <w:r w:rsidRPr="00CF07A0">
        <w:rPr>
          <w:rFonts w:ascii="Arial" w:hAnsi="Arial" w:cs="Arial"/>
          <w:sz w:val="20"/>
          <w:szCs w:val="20"/>
        </w:rPr>
        <w:t xml:space="preserve"> – </w:t>
      </w:r>
      <w:r w:rsidR="00FE4BBE">
        <w:rPr>
          <w:rFonts w:ascii="Arial" w:hAnsi="Arial" w:cs="Arial"/>
          <w:sz w:val="20"/>
          <w:szCs w:val="20"/>
        </w:rPr>
        <w:t>PlanManager</w:t>
      </w:r>
      <w:r w:rsidR="00CB7554">
        <w:rPr>
          <w:rFonts w:ascii="Arial" w:hAnsi="Arial" w:cs="Arial"/>
          <w:sz w:val="20"/>
          <w:szCs w:val="20"/>
        </w:rPr>
        <w:t xml:space="preserve"> Availability</w:t>
      </w:r>
    </w:p>
    <w:p w14:paraId="0695F7A1" w14:textId="77777777" w:rsidR="00CB7554" w:rsidRPr="00CF07A0" w:rsidRDefault="00CB7554" w:rsidP="004E06BD">
      <w:pPr>
        <w:numPr>
          <w:ilvl w:val="0"/>
          <w:numId w:val="96"/>
        </w:numPr>
        <w:rPr>
          <w:rFonts w:ascii="Arial" w:hAnsi="Arial" w:cs="Arial"/>
          <w:sz w:val="20"/>
          <w:szCs w:val="20"/>
        </w:rPr>
      </w:pPr>
      <w:r w:rsidRPr="00CF07A0">
        <w:rPr>
          <w:rFonts w:ascii="Arial" w:hAnsi="Arial" w:cs="Arial"/>
          <w:sz w:val="20"/>
          <w:szCs w:val="20"/>
        </w:rPr>
        <w:t>PM0003 – Initial Account Set Up (parts of this one)</w:t>
      </w:r>
    </w:p>
    <w:p w14:paraId="59FB86D1" w14:textId="7066AAFD"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PM0005 – User Registration Routine</w:t>
      </w:r>
    </w:p>
    <w:p w14:paraId="2719B2C2" w14:textId="49821FB7"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PM0007 – User Registration Routine – Security Questions</w:t>
      </w:r>
    </w:p>
    <w:p w14:paraId="279CE505" w14:textId="4AE99331"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PM0008 – User Registration Routine – Security Questions –</w:t>
      </w:r>
      <w:r>
        <w:rPr>
          <w:rFonts w:ascii="Arial" w:hAnsi="Arial" w:cs="Arial"/>
          <w:sz w:val="20"/>
          <w:szCs w:val="20"/>
        </w:rPr>
        <w:t xml:space="preserve"> </w:t>
      </w:r>
      <w:r w:rsidRPr="00CF07A0">
        <w:rPr>
          <w:rFonts w:ascii="Arial" w:hAnsi="Arial" w:cs="Arial"/>
          <w:sz w:val="20"/>
          <w:szCs w:val="20"/>
        </w:rPr>
        <w:t>Selection &amp; Validation</w:t>
      </w:r>
    </w:p>
    <w:p w14:paraId="71041CAA" w14:textId="62C2CCD9" w:rsidR="00CF07A0" w:rsidRDefault="00CF07A0" w:rsidP="004E06BD">
      <w:pPr>
        <w:numPr>
          <w:ilvl w:val="0"/>
          <w:numId w:val="96"/>
        </w:numPr>
        <w:rPr>
          <w:rFonts w:ascii="Arial" w:hAnsi="Arial" w:cs="Arial"/>
          <w:sz w:val="20"/>
          <w:szCs w:val="20"/>
        </w:rPr>
      </w:pPr>
      <w:r w:rsidRPr="00CF07A0">
        <w:rPr>
          <w:rFonts w:ascii="Arial" w:hAnsi="Arial" w:cs="Arial"/>
          <w:sz w:val="20"/>
          <w:szCs w:val="20"/>
        </w:rPr>
        <w:t>PM0009 – User Registration Routine – Security Questions –</w:t>
      </w:r>
      <w:r>
        <w:rPr>
          <w:rFonts w:ascii="Arial" w:hAnsi="Arial" w:cs="Arial"/>
          <w:sz w:val="20"/>
          <w:szCs w:val="20"/>
        </w:rPr>
        <w:t xml:space="preserve"> </w:t>
      </w:r>
      <w:r w:rsidRPr="00CF07A0">
        <w:rPr>
          <w:rFonts w:ascii="Arial" w:hAnsi="Arial" w:cs="Arial"/>
          <w:sz w:val="20"/>
          <w:szCs w:val="20"/>
        </w:rPr>
        <w:t>Memorable Answer</w:t>
      </w:r>
    </w:p>
    <w:p w14:paraId="0E75FF33" w14:textId="6C4257A2" w:rsidR="00CF07A0" w:rsidRPr="00CF07A0" w:rsidRDefault="00CF07A0" w:rsidP="004E06BD">
      <w:pPr>
        <w:numPr>
          <w:ilvl w:val="0"/>
          <w:numId w:val="96"/>
        </w:numPr>
        <w:rPr>
          <w:rFonts w:ascii="Arial" w:hAnsi="Arial" w:cs="Arial"/>
          <w:sz w:val="20"/>
          <w:szCs w:val="20"/>
        </w:rPr>
      </w:pPr>
      <w:r>
        <w:rPr>
          <w:rFonts w:ascii="Arial" w:hAnsi="Arial" w:cs="Arial"/>
          <w:sz w:val="20"/>
          <w:szCs w:val="20"/>
        </w:rPr>
        <w:t xml:space="preserve">PM0010 </w:t>
      </w:r>
      <w:r w:rsidRPr="00CF07A0">
        <w:rPr>
          <w:rFonts w:ascii="Arial" w:hAnsi="Arial" w:cs="Arial"/>
          <w:sz w:val="20"/>
          <w:szCs w:val="20"/>
        </w:rPr>
        <w:t>–</w:t>
      </w:r>
      <w:r>
        <w:rPr>
          <w:rFonts w:ascii="Arial" w:hAnsi="Arial" w:cs="Arial"/>
          <w:sz w:val="20"/>
          <w:szCs w:val="20"/>
        </w:rPr>
        <w:t xml:space="preserve"> Security Questions Change </w:t>
      </w:r>
      <w:r w:rsidRPr="00CF07A0">
        <w:rPr>
          <w:rFonts w:ascii="Arial" w:hAnsi="Arial" w:cs="Arial"/>
          <w:sz w:val="20"/>
          <w:szCs w:val="20"/>
        </w:rPr>
        <w:t>–</w:t>
      </w:r>
      <w:r>
        <w:rPr>
          <w:rFonts w:ascii="Arial" w:hAnsi="Arial" w:cs="Arial"/>
          <w:sz w:val="20"/>
          <w:szCs w:val="20"/>
        </w:rPr>
        <w:t xml:space="preserve"> Security Questions</w:t>
      </w:r>
    </w:p>
    <w:p w14:paraId="11F62B74" w14:textId="4AFF0830" w:rsidR="00CF49CB" w:rsidRDefault="00CF49CB" w:rsidP="004E06BD">
      <w:pPr>
        <w:numPr>
          <w:ilvl w:val="0"/>
          <w:numId w:val="96"/>
        </w:numPr>
        <w:rPr>
          <w:rFonts w:ascii="Arial" w:hAnsi="Arial" w:cs="Arial"/>
          <w:sz w:val="20"/>
          <w:szCs w:val="20"/>
        </w:rPr>
      </w:pPr>
      <w:r w:rsidRPr="00CF07A0">
        <w:rPr>
          <w:rFonts w:ascii="Arial" w:hAnsi="Arial" w:cs="Arial"/>
          <w:sz w:val="20"/>
          <w:szCs w:val="20"/>
        </w:rPr>
        <w:t>PM00</w:t>
      </w:r>
      <w:r w:rsidR="00CF07A0">
        <w:rPr>
          <w:rFonts w:ascii="Arial" w:hAnsi="Arial" w:cs="Arial"/>
          <w:sz w:val="20"/>
          <w:szCs w:val="20"/>
        </w:rPr>
        <w:t>11</w:t>
      </w:r>
      <w:r w:rsidRPr="00CF07A0">
        <w:rPr>
          <w:rFonts w:ascii="Arial" w:hAnsi="Arial" w:cs="Arial"/>
          <w:sz w:val="20"/>
          <w:szCs w:val="20"/>
        </w:rPr>
        <w:t xml:space="preserve"> – Log </w:t>
      </w:r>
      <w:r w:rsidR="00CF07A0">
        <w:rPr>
          <w:rFonts w:ascii="Arial" w:hAnsi="Arial" w:cs="Arial"/>
          <w:sz w:val="20"/>
          <w:szCs w:val="20"/>
        </w:rPr>
        <w:t>In Authentication</w:t>
      </w:r>
    </w:p>
    <w:p w14:paraId="7558C958" w14:textId="76D74C1E"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12</w:t>
      </w:r>
      <w:r w:rsidRPr="00CF07A0">
        <w:rPr>
          <w:rFonts w:ascii="Arial" w:hAnsi="Arial" w:cs="Arial"/>
          <w:sz w:val="20"/>
          <w:szCs w:val="20"/>
        </w:rPr>
        <w:t xml:space="preserve"> – </w:t>
      </w:r>
      <w:r>
        <w:rPr>
          <w:rFonts w:ascii="Arial" w:hAnsi="Arial" w:cs="Arial"/>
          <w:sz w:val="20"/>
          <w:szCs w:val="20"/>
        </w:rPr>
        <w:t>Forgotten Password Link</w:t>
      </w:r>
    </w:p>
    <w:p w14:paraId="6A312E94" w14:textId="2EBBB46C" w:rsidR="00CF07A0" w:rsidRPr="00CF07A0" w:rsidRDefault="00CF07A0" w:rsidP="004E06BD">
      <w:pPr>
        <w:numPr>
          <w:ilvl w:val="0"/>
          <w:numId w:val="96"/>
        </w:numPr>
        <w:rPr>
          <w:rFonts w:ascii="Arial" w:hAnsi="Arial" w:cs="Arial"/>
          <w:sz w:val="20"/>
          <w:szCs w:val="20"/>
        </w:rPr>
      </w:pPr>
      <w:r>
        <w:rPr>
          <w:rFonts w:ascii="Arial" w:hAnsi="Arial" w:cs="Arial"/>
          <w:sz w:val="20"/>
          <w:szCs w:val="20"/>
        </w:rPr>
        <w:t>PM0013</w:t>
      </w:r>
      <w:r w:rsidRPr="00CF07A0">
        <w:rPr>
          <w:rFonts w:ascii="Arial" w:hAnsi="Arial" w:cs="Arial"/>
          <w:sz w:val="20"/>
          <w:szCs w:val="20"/>
        </w:rPr>
        <w:t xml:space="preserve"> – </w:t>
      </w:r>
      <w:r>
        <w:rPr>
          <w:rFonts w:ascii="Arial" w:hAnsi="Arial" w:cs="Arial"/>
          <w:sz w:val="20"/>
          <w:szCs w:val="20"/>
        </w:rPr>
        <w:t>Forgotten Password Routine</w:t>
      </w:r>
    </w:p>
    <w:p w14:paraId="7BD4CD09" w14:textId="2EDCFDDA"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14</w:t>
      </w:r>
      <w:r w:rsidRPr="00CF07A0">
        <w:rPr>
          <w:rFonts w:ascii="Arial" w:hAnsi="Arial" w:cs="Arial"/>
          <w:sz w:val="20"/>
          <w:szCs w:val="20"/>
        </w:rPr>
        <w:t xml:space="preserve"> – </w:t>
      </w:r>
      <w:r>
        <w:rPr>
          <w:rFonts w:ascii="Arial" w:hAnsi="Arial" w:cs="Arial"/>
          <w:sz w:val="20"/>
          <w:szCs w:val="20"/>
        </w:rPr>
        <w:t xml:space="preserve">Forgotten Password Routine </w:t>
      </w:r>
      <w:r w:rsidRPr="00CF07A0">
        <w:rPr>
          <w:rFonts w:ascii="Arial" w:hAnsi="Arial" w:cs="Arial"/>
          <w:sz w:val="20"/>
          <w:szCs w:val="20"/>
        </w:rPr>
        <w:t>–</w:t>
      </w:r>
      <w:r>
        <w:rPr>
          <w:rFonts w:ascii="Arial" w:hAnsi="Arial" w:cs="Arial"/>
          <w:sz w:val="20"/>
          <w:szCs w:val="20"/>
        </w:rPr>
        <w:t xml:space="preserve"> Authentication Failure</w:t>
      </w:r>
    </w:p>
    <w:p w14:paraId="2DCADA57" w14:textId="4216AE40"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15</w:t>
      </w:r>
      <w:r w:rsidRPr="00CF07A0">
        <w:rPr>
          <w:rFonts w:ascii="Arial" w:hAnsi="Arial" w:cs="Arial"/>
          <w:sz w:val="20"/>
          <w:szCs w:val="20"/>
        </w:rPr>
        <w:t xml:space="preserve"> – </w:t>
      </w:r>
      <w:r>
        <w:rPr>
          <w:rFonts w:ascii="Arial" w:hAnsi="Arial" w:cs="Arial"/>
          <w:sz w:val="20"/>
          <w:szCs w:val="20"/>
        </w:rPr>
        <w:t xml:space="preserve">Forgotten Password Routine </w:t>
      </w:r>
      <w:r w:rsidRPr="00CF07A0">
        <w:rPr>
          <w:rFonts w:ascii="Arial" w:hAnsi="Arial" w:cs="Arial"/>
          <w:sz w:val="20"/>
          <w:szCs w:val="20"/>
        </w:rPr>
        <w:t>–</w:t>
      </w:r>
      <w:r>
        <w:rPr>
          <w:rFonts w:ascii="Arial" w:hAnsi="Arial" w:cs="Arial"/>
          <w:sz w:val="20"/>
          <w:szCs w:val="20"/>
        </w:rPr>
        <w:t xml:space="preserve"> Authentication Failure </w:t>
      </w:r>
      <w:r w:rsidRPr="00CF07A0">
        <w:rPr>
          <w:rFonts w:ascii="Arial" w:hAnsi="Arial" w:cs="Arial"/>
          <w:sz w:val="20"/>
          <w:szCs w:val="20"/>
        </w:rPr>
        <w:t>–</w:t>
      </w:r>
      <w:r>
        <w:rPr>
          <w:rFonts w:ascii="Arial" w:hAnsi="Arial" w:cs="Arial"/>
          <w:sz w:val="20"/>
          <w:szCs w:val="20"/>
        </w:rPr>
        <w:t xml:space="preserve"> Account Lock Valid UserID</w:t>
      </w:r>
    </w:p>
    <w:p w14:paraId="5A27100C" w14:textId="2B8FB4CB"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16</w:t>
      </w:r>
      <w:r w:rsidRPr="00CF07A0">
        <w:rPr>
          <w:rFonts w:ascii="Arial" w:hAnsi="Arial" w:cs="Arial"/>
          <w:sz w:val="20"/>
          <w:szCs w:val="20"/>
        </w:rPr>
        <w:t xml:space="preserve"> – </w:t>
      </w:r>
      <w:r>
        <w:rPr>
          <w:rFonts w:ascii="Arial" w:hAnsi="Arial" w:cs="Arial"/>
          <w:sz w:val="20"/>
          <w:szCs w:val="20"/>
        </w:rPr>
        <w:t xml:space="preserve">Forgotten Password Routine </w:t>
      </w:r>
      <w:r w:rsidRPr="00CF07A0">
        <w:rPr>
          <w:rFonts w:ascii="Arial" w:hAnsi="Arial" w:cs="Arial"/>
          <w:sz w:val="20"/>
          <w:szCs w:val="20"/>
        </w:rPr>
        <w:t>–</w:t>
      </w:r>
      <w:r>
        <w:rPr>
          <w:rFonts w:ascii="Arial" w:hAnsi="Arial" w:cs="Arial"/>
          <w:sz w:val="20"/>
          <w:szCs w:val="20"/>
        </w:rPr>
        <w:t xml:space="preserve"> Authentication Failure </w:t>
      </w:r>
      <w:r w:rsidRPr="00CF07A0">
        <w:rPr>
          <w:rFonts w:ascii="Arial" w:hAnsi="Arial" w:cs="Arial"/>
          <w:sz w:val="20"/>
          <w:szCs w:val="20"/>
        </w:rPr>
        <w:t>–</w:t>
      </w:r>
      <w:r>
        <w:rPr>
          <w:rFonts w:ascii="Arial" w:hAnsi="Arial" w:cs="Arial"/>
          <w:sz w:val="20"/>
          <w:szCs w:val="20"/>
        </w:rPr>
        <w:t xml:space="preserve"> Account Lock Invalid UserID</w:t>
      </w:r>
    </w:p>
    <w:p w14:paraId="279F9166" w14:textId="30CDA33F"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17</w:t>
      </w:r>
      <w:r w:rsidRPr="00CF07A0">
        <w:rPr>
          <w:rFonts w:ascii="Arial" w:hAnsi="Arial" w:cs="Arial"/>
          <w:sz w:val="20"/>
          <w:szCs w:val="20"/>
        </w:rPr>
        <w:t xml:space="preserve"> – </w:t>
      </w:r>
      <w:r>
        <w:rPr>
          <w:rFonts w:ascii="Arial" w:hAnsi="Arial" w:cs="Arial"/>
          <w:sz w:val="20"/>
          <w:szCs w:val="20"/>
        </w:rPr>
        <w:t xml:space="preserve">Forgotten Password Routine </w:t>
      </w:r>
      <w:r w:rsidRPr="00CF07A0">
        <w:rPr>
          <w:rFonts w:ascii="Arial" w:hAnsi="Arial" w:cs="Arial"/>
          <w:sz w:val="20"/>
          <w:szCs w:val="20"/>
        </w:rPr>
        <w:t>–</w:t>
      </w:r>
      <w:r>
        <w:rPr>
          <w:rFonts w:ascii="Arial" w:hAnsi="Arial" w:cs="Arial"/>
          <w:sz w:val="20"/>
          <w:szCs w:val="20"/>
        </w:rPr>
        <w:t xml:space="preserve"> Authentication Pass</w:t>
      </w:r>
    </w:p>
    <w:p w14:paraId="2CD77F01" w14:textId="06E169C6"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18</w:t>
      </w:r>
      <w:r w:rsidRPr="00CF07A0">
        <w:rPr>
          <w:rFonts w:ascii="Arial" w:hAnsi="Arial" w:cs="Arial"/>
          <w:sz w:val="20"/>
          <w:szCs w:val="20"/>
        </w:rPr>
        <w:t xml:space="preserve"> – </w:t>
      </w:r>
      <w:r>
        <w:rPr>
          <w:rFonts w:ascii="Arial" w:hAnsi="Arial" w:cs="Arial"/>
          <w:sz w:val="20"/>
          <w:szCs w:val="20"/>
        </w:rPr>
        <w:t>Forgotten UserId Link</w:t>
      </w:r>
    </w:p>
    <w:p w14:paraId="623004EE" w14:textId="4D25D7F0" w:rsidR="00CF07A0" w:rsidRPr="00CF07A0" w:rsidRDefault="00CF07A0" w:rsidP="004E06BD">
      <w:pPr>
        <w:numPr>
          <w:ilvl w:val="0"/>
          <w:numId w:val="96"/>
        </w:numPr>
        <w:rPr>
          <w:rFonts w:ascii="Arial" w:hAnsi="Arial" w:cs="Arial"/>
          <w:sz w:val="20"/>
          <w:szCs w:val="20"/>
        </w:rPr>
      </w:pPr>
      <w:r>
        <w:rPr>
          <w:rFonts w:ascii="Arial" w:hAnsi="Arial" w:cs="Arial"/>
          <w:sz w:val="20"/>
          <w:szCs w:val="20"/>
        </w:rPr>
        <w:t>PM0019</w:t>
      </w:r>
      <w:r w:rsidRPr="00CF07A0">
        <w:rPr>
          <w:rFonts w:ascii="Arial" w:hAnsi="Arial" w:cs="Arial"/>
          <w:sz w:val="20"/>
          <w:szCs w:val="20"/>
        </w:rPr>
        <w:t xml:space="preserve"> – </w:t>
      </w:r>
      <w:r>
        <w:rPr>
          <w:rFonts w:ascii="Arial" w:hAnsi="Arial" w:cs="Arial"/>
          <w:sz w:val="20"/>
          <w:szCs w:val="20"/>
        </w:rPr>
        <w:t>Forgotten UserId Routine</w:t>
      </w:r>
    </w:p>
    <w:p w14:paraId="2F99C541" w14:textId="6E2AB58D" w:rsidR="00CF07A0" w:rsidRPr="00CF07A0" w:rsidRDefault="00CF07A0" w:rsidP="004E06BD">
      <w:pPr>
        <w:numPr>
          <w:ilvl w:val="0"/>
          <w:numId w:val="96"/>
        </w:numPr>
        <w:rPr>
          <w:rFonts w:ascii="Arial" w:hAnsi="Arial" w:cs="Arial"/>
          <w:sz w:val="20"/>
          <w:szCs w:val="20"/>
        </w:rPr>
      </w:pPr>
      <w:r w:rsidRPr="00CF07A0">
        <w:rPr>
          <w:rFonts w:ascii="Arial" w:hAnsi="Arial" w:cs="Arial"/>
          <w:sz w:val="20"/>
          <w:szCs w:val="20"/>
        </w:rPr>
        <w:t>PM002</w:t>
      </w:r>
      <w:r w:rsidR="00477243">
        <w:rPr>
          <w:rFonts w:ascii="Arial" w:hAnsi="Arial" w:cs="Arial"/>
          <w:sz w:val="20"/>
          <w:szCs w:val="20"/>
        </w:rPr>
        <w:t>0</w:t>
      </w:r>
      <w:r w:rsidRPr="00CF07A0">
        <w:rPr>
          <w:rFonts w:ascii="Arial" w:hAnsi="Arial" w:cs="Arial"/>
          <w:sz w:val="20"/>
          <w:szCs w:val="20"/>
        </w:rPr>
        <w:t xml:space="preserve"> – </w:t>
      </w:r>
      <w:r w:rsidR="00477243">
        <w:rPr>
          <w:rFonts w:ascii="Arial" w:hAnsi="Arial" w:cs="Arial"/>
          <w:sz w:val="20"/>
          <w:szCs w:val="20"/>
        </w:rPr>
        <w:t>Password Change Routine</w:t>
      </w:r>
    </w:p>
    <w:p w14:paraId="40A1C604" w14:textId="7732632C" w:rsidR="00477243" w:rsidRPr="00CF07A0" w:rsidRDefault="00477243" w:rsidP="004E06BD">
      <w:pPr>
        <w:numPr>
          <w:ilvl w:val="0"/>
          <w:numId w:val="96"/>
        </w:numPr>
        <w:rPr>
          <w:rFonts w:ascii="Arial" w:hAnsi="Arial" w:cs="Arial"/>
          <w:sz w:val="20"/>
          <w:szCs w:val="20"/>
        </w:rPr>
      </w:pPr>
      <w:r w:rsidRPr="00CF07A0">
        <w:rPr>
          <w:rFonts w:ascii="Arial" w:hAnsi="Arial" w:cs="Arial"/>
          <w:sz w:val="20"/>
          <w:szCs w:val="20"/>
        </w:rPr>
        <w:t>PM002</w:t>
      </w:r>
      <w:r>
        <w:rPr>
          <w:rFonts w:ascii="Arial" w:hAnsi="Arial" w:cs="Arial"/>
          <w:sz w:val="20"/>
          <w:szCs w:val="20"/>
        </w:rPr>
        <w:t>1</w:t>
      </w:r>
      <w:r w:rsidRPr="00CF07A0">
        <w:rPr>
          <w:rFonts w:ascii="Arial" w:hAnsi="Arial" w:cs="Arial"/>
          <w:sz w:val="20"/>
          <w:szCs w:val="20"/>
        </w:rPr>
        <w:t xml:space="preserve"> – </w:t>
      </w:r>
      <w:r>
        <w:rPr>
          <w:rFonts w:ascii="Arial" w:hAnsi="Arial" w:cs="Arial"/>
          <w:sz w:val="20"/>
          <w:szCs w:val="20"/>
        </w:rPr>
        <w:t xml:space="preserve">Password Change Routine </w:t>
      </w:r>
      <w:r w:rsidRPr="00CF07A0">
        <w:rPr>
          <w:rFonts w:ascii="Arial" w:hAnsi="Arial" w:cs="Arial"/>
          <w:sz w:val="20"/>
          <w:szCs w:val="20"/>
        </w:rPr>
        <w:t>–</w:t>
      </w:r>
      <w:r>
        <w:rPr>
          <w:rFonts w:ascii="Arial" w:hAnsi="Arial" w:cs="Arial"/>
          <w:sz w:val="20"/>
          <w:szCs w:val="20"/>
        </w:rPr>
        <w:t xml:space="preserve"> Authentication/Validation Failure</w:t>
      </w:r>
    </w:p>
    <w:p w14:paraId="02223506" w14:textId="7FD09D1C" w:rsidR="00CF07A0" w:rsidRDefault="00477243" w:rsidP="004E06BD">
      <w:pPr>
        <w:numPr>
          <w:ilvl w:val="0"/>
          <w:numId w:val="96"/>
        </w:numPr>
        <w:rPr>
          <w:rFonts w:ascii="Arial" w:hAnsi="Arial" w:cs="Arial"/>
          <w:sz w:val="20"/>
          <w:szCs w:val="20"/>
        </w:rPr>
      </w:pPr>
      <w:r w:rsidRPr="00CF07A0">
        <w:rPr>
          <w:rFonts w:ascii="Arial" w:hAnsi="Arial" w:cs="Arial"/>
          <w:sz w:val="20"/>
          <w:szCs w:val="20"/>
        </w:rPr>
        <w:t>PM002</w:t>
      </w:r>
      <w:r>
        <w:rPr>
          <w:rFonts w:ascii="Arial" w:hAnsi="Arial" w:cs="Arial"/>
          <w:sz w:val="20"/>
          <w:szCs w:val="20"/>
        </w:rPr>
        <w:t>2</w:t>
      </w:r>
      <w:r w:rsidRPr="00CF07A0">
        <w:rPr>
          <w:rFonts w:ascii="Arial" w:hAnsi="Arial" w:cs="Arial"/>
          <w:sz w:val="20"/>
          <w:szCs w:val="20"/>
        </w:rPr>
        <w:t xml:space="preserve"> – </w:t>
      </w:r>
      <w:r>
        <w:rPr>
          <w:rFonts w:ascii="Arial" w:hAnsi="Arial" w:cs="Arial"/>
          <w:sz w:val="20"/>
          <w:szCs w:val="20"/>
        </w:rPr>
        <w:t xml:space="preserve">Password Change Routine </w:t>
      </w:r>
      <w:r w:rsidRPr="00CF07A0">
        <w:rPr>
          <w:rFonts w:ascii="Arial" w:hAnsi="Arial" w:cs="Arial"/>
          <w:sz w:val="20"/>
          <w:szCs w:val="20"/>
        </w:rPr>
        <w:t>–</w:t>
      </w:r>
      <w:r>
        <w:rPr>
          <w:rFonts w:ascii="Arial" w:hAnsi="Arial" w:cs="Arial"/>
          <w:sz w:val="20"/>
          <w:szCs w:val="20"/>
        </w:rPr>
        <w:t xml:space="preserve"> Authentication/Validation Pass</w:t>
      </w:r>
    </w:p>
    <w:p w14:paraId="01283D1A" w14:textId="7F618F99" w:rsidR="00477243" w:rsidRDefault="00477243" w:rsidP="004E06BD">
      <w:pPr>
        <w:numPr>
          <w:ilvl w:val="0"/>
          <w:numId w:val="96"/>
        </w:numPr>
        <w:rPr>
          <w:rFonts w:ascii="Arial" w:hAnsi="Arial" w:cs="Arial"/>
          <w:sz w:val="20"/>
          <w:szCs w:val="20"/>
        </w:rPr>
      </w:pPr>
      <w:r>
        <w:rPr>
          <w:rFonts w:ascii="Arial" w:hAnsi="Arial" w:cs="Arial"/>
          <w:sz w:val="20"/>
          <w:szCs w:val="20"/>
        </w:rPr>
        <w:t>PM0023</w:t>
      </w:r>
      <w:r w:rsidRPr="00CF07A0">
        <w:rPr>
          <w:rFonts w:ascii="Arial" w:hAnsi="Arial" w:cs="Arial"/>
          <w:sz w:val="20"/>
          <w:szCs w:val="20"/>
        </w:rPr>
        <w:t xml:space="preserve"> – </w:t>
      </w:r>
      <w:r>
        <w:rPr>
          <w:rFonts w:ascii="Arial" w:hAnsi="Arial" w:cs="Arial"/>
          <w:sz w:val="20"/>
          <w:szCs w:val="20"/>
        </w:rPr>
        <w:t>Forced Password Change</w:t>
      </w:r>
    </w:p>
    <w:p w14:paraId="7ED70E0C" w14:textId="7B46FB51" w:rsidR="00477243" w:rsidRDefault="00477243" w:rsidP="004E06BD">
      <w:pPr>
        <w:numPr>
          <w:ilvl w:val="0"/>
          <w:numId w:val="96"/>
        </w:numPr>
        <w:rPr>
          <w:rFonts w:ascii="Arial" w:hAnsi="Arial" w:cs="Arial"/>
          <w:sz w:val="20"/>
          <w:szCs w:val="20"/>
        </w:rPr>
      </w:pPr>
      <w:r>
        <w:rPr>
          <w:rFonts w:ascii="Arial" w:hAnsi="Arial" w:cs="Arial"/>
          <w:sz w:val="20"/>
          <w:szCs w:val="20"/>
        </w:rPr>
        <w:t>PM0024</w:t>
      </w:r>
      <w:r w:rsidRPr="00CF07A0">
        <w:rPr>
          <w:rFonts w:ascii="Arial" w:hAnsi="Arial" w:cs="Arial"/>
          <w:sz w:val="20"/>
          <w:szCs w:val="20"/>
        </w:rPr>
        <w:t xml:space="preserve"> – </w:t>
      </w:r>
      <w:r>
        <w:rPr>
          <w:rFonts w:ascii="Arial" w:hAnsi="Arial" w:cs="Arial"/>
          <w:sz w:val="20"/>
          <w:szCs w:val="20"/>
        </w:rPr>
        <w:t>Log Out/Exit Routine</w:t>
      </w:r>
    </w:p>
    <w:p w14:paraId="68F5F910" w14:textId="40DCC294"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PM002</w:t>
      </w:r>
      <w:r>
        <w:rPr>
          <w:rFonts w:ascii="Arial" w:hAnsi="Arial" w:cs="Arial"/>
          <w:sz w:val="20"/>
          <w:szCs w:val="20"/>
        </w:rPr>
        <w:t>5</w:t>
      </w:r>
      <w:r w:rsidRPr="00CF07A0">
        <w:rPr>
          <w:rFonts w:ascii="Arial" w:hAnsi="Arial" w:cs="Arial"/>
          <w:sz w:val="20"/>
          <w:szCs w:val="20"/>
        </w:rPr>
        <w:t xml:space="preserve"> – Terms &amp; Conditions – </w:t>
      </w:r>
      <w:r>
        <w:rPr>
          <w:rFonts w:ascii="Arial" w:hAnsi="Arial" w:cs="Arial"/>
          <w:sz w:val="20"/>
          <w:szCs w:val="20"/>
        </w:rPr>
        <w:t>First Login</w:t>
      </w:r>
    </w:p>
    <w:p w14:paraId="3F60CCDB" w14:textId="7E35F621" w:rsidR="00F01D17" w:rsidRPr="00CF07A0" w:rsidRDefault="00F01D17" w:rsidP="004E06BD">
      <w:pPr>
        <w:numPr>
          <w:ilvl w:val="0"/>
          <w:numId w:val="96"/>
        </w:numPr>
        <w:rPr>
          <w:rFonts w:ascii="Arial" w:hAnsi="Arial" w:cs="Arial"/>
          <w:sz w:val="20"/>
          <w:szCs w:val="20"/>
        </w:rPr>
      </w:pPr>
      <w:r>
        <w:rPr>
          <w:rFonts w:ascii="Arial" w:hAnsi="Arial" w:cs="Arial"/>
          <w:sz w:val="20"/>
          <w:szCs w:val="20"/>
        </w:rPr>
        <w:t>PM0026</w:t>
      </w:r>
      <w:r w:rsidRPr="00CF07A0">
        <w:rPr>
          <w:rFonts w:ascii="Arial" w:hAnsi="Arial" w:cs="Arial"/>
          <w:sz w:val="20"/>
          <w:szCs w:val="20"/>
        </w:rPr>
        <w:t xml:space="preserve"> – Terms &amp; Conditions – </w:t>
      </w:r>
      <w:r>
        <w:rPr>
          <w:rFonts w:ascii="Arial" w:hAnsi="Arial" w:cs="Arial"/>
          <w:sz w:val="20"/>
          <w:szCs w:val="20"/>
        </w:rPr>
        <w:t>First Login Accept/Decline</w:t>
      </w:r>
    </w:p>
    <w:p w14:paraId="2BEDC5ED" w14:textId="77305BBA" w:rsidR="00CF49CB" w:rsidRDefault="00F01D17" w:rsidP="004E06BD">
      <w:pPr>
        <w:numPr>
          <w:ilvl w:val="0"/>
          <w:numId w:val="96"/>
        </w:numPr>
        <w:rPr>
          <w:rFonts w:ascii="Arial" w:hAnsi="Arial" w:cs="Arial"/>
          <w:sz w:val="20"/>
          <w:szCs w:val="20"/>
        </w:rPr>
      </w:pPr>
      <w:r>
        <w:rPr>
          <w:rFonts w:ascii="Arial" w:hAnsi="Arial" w:cs="Arial"/>
          <w:sz w:val="20"/>
          <w:szCs w:val="20"/>
        </w:rPr>
        <w:t>PM0027</w:t>
      </w:r>
      <w:r w:rsidR="00CF49CB" w:rsidRPr="00CF07A0">
        <w:rPr>
          <w:rFonts w:ascii="Arial" w:hAnsi="Arial" w:cs="Arial"/>
          <w:sz w:val="20"/>
          <w:szCs w:val="20"/>
        </w:rPr>
        <w:t xml:space="preserve"> – Terms &amp; Conditions – Ad Hoc </w:t>
      </w:r>
      <w:r>
        <w:rPr>
          <w:rFonts w:ascii="Arial" w:hAnsi="Arial" w:cs="Arial"/>
          <w:sz w:val="20"/>
          <w:szCs w:val="20"/>
        </w:rPr>
        <w:t xml:space="preserve">User </w:t>
      </w:r>
      <w:r w:rsidR="00CF49CB" w:rsidRPr="00CF07A0">
        <w:rPr>
          <w:rFonts w:ascii="Arial" w:hAnsi="Arial" w:cs="Arial"/>
          <w:sz w:val="20"/>
          <w:szCs w:val="20"/>
        </w:rPr>
        <w:t>Review</w:t>
      </w:r>
    </w:p>
    <w:p w14:paraId="2C9249AE" w14:textId="35E54375" w:rsidR="00F01D17" w:rsidRPr="00CF07A0" w:rsidRDefault="00F01D17" w:rsidP="004E06BD">
      <w:pPr>
        <w:numPr>
          <w:ilvl w:val="0"/>
          <w:numId w:val="96"/>
        </w:numPr>
        <w:rPr>
          <w:rFonts w:ascii="Arial" w:hAnsi="Arial" w:cs="Arial"/>
          <w:sz w:val="20"/>
          <w:szCs w:val="20"/>
        </w:rPr>
      </w:pPr>
      <w:r>
        <w:rPr>
          <w:rFonts w:ascii="Arial" w:hAnsi="Arial" w:cs="Arial"/>
          <w:sz w:val="20"/>
          <w:szCs w:val="20"/>
        </w:rPr>
        <w:t>PM0028</w:t>
      </w:r>
      <w:r w:rsidRPr="00CF07A0">
        <w:rPr>
          <w:rFonts w:ascii="Arial" w:hAnsi="Arial" w:cs="Arial"/>
          <w:sz w:val="20"/>
          <w:szCs w:val="20"/>
        </w:rPr>
        <w:t xml:space="preserve"> – Terms &amp; Conditions – </w:t>
      </w:r>
      <w:r>
        <w:rPr>
          <w:rFonts w:ascii="Arial" w:hAnsi="Arial" w:cs="Arial"/>
          <w:sz w:val="20"/>
          <w:szCs w:val="20"/>
        </w:rPr>
        <w:t>Timed Rendering</w:t>
      </w:r>
    </w:p>
    <w:p w14:paraId="03216C5C" w14:textId="6526352F" w:rsidR="00F01D17" w:rsidRPr="00CF07A0" w:rsidRDefault="00F01D17" w:rsidP="004E06BD">
      <w:pPr>
        <w:numPr>
          <w:ilvl w:val="0"/>
          <w:numId w:val="96"/>
        </w:numPr>
        <w:rPr>
          <w:rFonts w:ascii="Arial" w:hAnsi="Arial" w:cs="Arial"/>
          <w:sz w:val="20"/>
          <w:szCs w:val="20"/>
        </w:rPr>
      </w:pPr>
      <w:r>
        <w:rPr>
          <w:rFonts w:ascii="Arial" w:hAnsi="Arial" w:cs="Arial"/>
          <w:sz w:val="20"/>
          <w:szCs w:val="20"/>
        </w:rPr>
        <w:t>PM0029</w:t>
      </w:r>
      <w:r w:rsidRPr="00CF07A0">
        <w:rPr>
          <w:rFonts w:ascii="Arial" w:hAnsi="Arial" w:cs="Arial"/>
          <w:sz w:val="20"/>
          <w:szCs w:val="20"/>
        </w:rPr>
        <w:t xml:space="preserve"> – Terms &amp; Conditions – </w:t>
      </w:r>
      <w:r>
        <w:rPr>
          <w:rFonts w:ascii="Arial" w:hAnsi="Arial" w:cs="Arial"/>
          <w:sz w:val="20"/>
          <w:szCs w:val="20"/>
        </w:rPr>
        <w:t>Subsequent Login Rejected T&amp;C’s</w:t>
      </w:r>
    </w:p>
    <w:p w14:paraId="5BCEE532" w14:textId="10C6EF28" w:rsidR="00CF49CB" w:rsidRPr="00CF07A0" w:rsidRDefault="00CF49CB" w:rsidP="004E06BD">
      <w:pPr>
        <w:numPr>
          <w:ilvl w:val="0"/>
          <w:numId w:val="96"/>
        </w:numPr>
        <w:rPr>
          <w:rFonts w:ascii="Arial" w:hAnsi="Arial" w:cs="Arial"/>
          <w:sz w:val="20"/>
          <w:szCs w:val="20"/>
        </w:rPr>
      </w:pPr>
      <w:r w:rsidRPr="00CF07A0">
        <w:rPr>
          <w:rFonts w:ascii="Arial" w:hAnsi="Arial" w:cs="Arial"/>
          <w:sz w:val="20"/>
          <w:szCs w:val="20"/>
        </w:rPr>
        <w:t xml:space="preserve">PM0030 – Privacy </w:t>
      </w:r>
      <w:r w:rsidR="00F01D17">
        <w:rPr>
          <w:rFonts w:ascii="Arial" w:hAnsi="Arial" w:cs="Arial"/>
          <w:sz w:val="20"/>
          <w:szCs w:val="20"/>
        </w:rPr>
        <w:t>Policy</w:t>
      </w:r>
    </w:p>
    <w:p w14:paraId="6034DAA6" w14:textId="62497A32"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PM003</w:t>
      </w:r>
      <w:r>
        <w:rPr>
          <w:rFonts w:ascii="Arial" w:hAnsi="Arial" w:cs="Arial"/>
          <w:sz w:val="20"/>
          <w:szCs w:val="20"/>
        </w:rPr>
        <w:t>1</w:t>
      </w:r>
      <w:r w:rsidRPr="00CF07A0">
        <w:rPr>
          <w:rFonts w:ascii="Arial" w:hAnsi="Arial" w:cs="Arial"/>
          <w:sz w:val="20"/>
          <w:szCs w:val="20"/>
        </w:rPr>
        <w:t xml:space="preserve"> – </w:t>
      </w:r>
      <w:r>
        <w:rPr>
          <w:rFonts w:ascii="Arial" w:hAnsi="Arial" w:cs="Arial"/>
          <w:sz w:val="20"/>
          <w:szCs w:val="20"/>
        </w:rPr>
        <w:t>Homepage</w:t>
      </w:r>
    </w:p>
    <w:p w14:paraId="66B50C5C" w14:textId="1B6FEA47" w:rsidR="00F01D17" w:rsidRPr="00CF07A0" w:rsidRDefault="00F01D17" w:rsidP="004E06BD">
      <w:pPr>
        <w:numPr>
          <w:ilvl w:val="0"/>
          <w:numId w:val="96"/>
        </w:numPr>
        <w:rPr>
          <w:rFonts w:ascii="Arial" w:hAnsi="Arial" w:cs="Arial"/>
          <w:sz w:val="20"/>
          <w:szCs w:val="20"/>
        </w:rPr>
      </w:pPr>
      <w:r>
        <w:rPr>
          <w:rFonts w:ascii="Arial" w:hAnsi="Arial" w:cs="Arial"/>
          <w:sz w:val="20"/>
          <w:szCs w:val="20"/>
        </w:rPr>
        <w:t>PM0032</w:t>
      </w:r>
      <w:r w:rsidRPr="00CF07A0">
        <w:rPr>
          <w:rFonts w:ascii="Arial" w:hAnsi="Arial" w:cs="Arial"/>
          <w:sz w:val="20"/>
          <w:szCs w:val="20"/>
        </w:rPr>
        <w:t xml:space="preserve"> – Privacy </w:t>
      </w:r>
      <w:r>
        <w:rPr>
          <w:rFonts w:ascii="Arial" w:hAnsi="Arial" w:cs="Arial"/>
          <w:sz w:val="20"/>
          <w:szCs w:val="20"/>
        </w:rPr>
        <w:t>Policy</w:t>
      </w:r>
    </w:p>
    <w:p w14:paraId="4AA82181" w14:textId="0D16DEA3" w:rsidR="00F01D17" w:rsidRPr="00CF07A0" w:rsidRDefault="00F01D17" w:rsidP="004E06BD">
      <w:pPr>
        <w:numPr>
          <w:ilvl w:val="0"/>
          <w:numId w:val="96"/>
        </w:numPr>
        <w:rPr>
          <w:rFonts w:ascii="Arial" w:hAnsi="Arial" w:cs="Arial"/>
          <w:sz w:val="20"/>
          <w:szCs w:val="20"/>
        </w:rPr>
      </w:pPr>
      <w:r>
        <w:rPr>
          <w:rFonts w:ascii="Arial" w:hAnsi="Arial" w:cs="Arial"/>
          <w:sz w:val="20"/>
          <w:szCs w:val="20"/>
        </w:rPr>
        <w:t>PM0035</w:t>
      </w:r>
      <w:r w:rsidRPr="00CF07A0">
        <w:rPr>
          <w:rFonts w:ascii="Arial" w:hAnsi="Arial" w:cs="Arial"/>
          <w:sz w:val="20"/>
          <w:szCs w:val="20"/>
        </w:rPr>
        <w:t xml:space="preserve"> – </w:t>
      </w:r>
      <w:r>
        <w:rPr>
          <w:rFonts w:ascii="Arial" w:hAnsi="Arial" w:cs="Arial"/>
          <w:sz w:val="20"/>
          <w:szCs w:val="20"/>
        </w:rPr>
        <w:t>Search Member Facility</w:t>
      </w:r>
    </w:p>
    <w:p w14:paraId="2F1A23E9" w14:textId="7B0E984C"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PM003</w:t>
      </w:r>
      <w:r>
        <w:rPr>
          <w:rFonts w:ascii="Arial" w:hAnsi="Arial" w:cs="Arial"/>
          <w:sz w:val="20"/>
          <w:szCs w:val="20"/>
        </w:rPr>
        <w:t>6</w:t>
      </w:r>
      <w:r w:rsidRPr="00CF07A0">
        <w:rPr>
          <w:rFonts w:ascii="Arial" w:hAnsi="Arial" w:cs="Arial"/>
          <w:sz w:val="20"/>
          <w:szCs w:val="20"/>
        </w:rPr>
        <w:t xml:space="preserve"> – </w:t>
      </w:r>
      <w:r>
        <w:rPr>
          <w:rFonts w:ascii="Arial" w:hAnsi="Arial" w:cs="Arial"/>
          <w:sz w:val="20"/>
          <w:szCs w:val="20"/>
        </w:rPr>
        <w:t>Search Multiple Member Accounts Facility</w:t>
      </w:r>
    </w:p>
    <w:p w14:paraId="5D3C59C2" w14:textId="6A8BA0DE"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PM003</w:t>
      </w:r>
      <w:r>
        <w:rPr>
          <w:rFonts w:ascii="Arial" w:hAnsi="Arial" w:cs="Arial"/>
          <w:sz w:val="20"/>
          <w:szCs w:val="20"/>
        </w:rPr>
        <w:t>7</w:t>
      </w:r>
      <w:r w:rsidRPr="00CF07A0">
        <w:rPr>
          <w:rFonts w:ascii="Arial" w:hAnsi="Arial" w:cs="Arial"/>
          <w:sz w:val="20"/>
          <w:szCs w:val="20"/>
        </w:rPr>
        <w:t xml:space="preserve"> – </w:t>
      </w:r>
      <w:r>
        <w:rPr>
          <w:rFonts w:ascii="Arial" w:hAnsi="Arial" w:cs="Arial"/>
          <w:sz w:val="20"/>
          <w:szCs w:val="20"/>
        </w:rPr>
        <w:t>View Selected Member Details</w:t>
      </w:r>
    </w:p>
    <w:p w14:paraId="75C95162" w14:textId="5358511E"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41</w:t>
      </w:r>
      <w:r w:rsidRPr="00CF07A0">
        <w:rPr>
          <w:rFonts w:ascii="Arial" w:hAnsi="Arial" w:cs="Arial"/>
          <w:sz w:val="20"/>
          <w:szCs w:val="20"/>
        </w:rPr>
        <w:t xml:space="preserve"> – </w:t>
      </w:r>
      <w:r>
        <w:rPr>
          <w:rFonts w:ascii="Arial" w:hAnsi="Arial" w:cs="Arial"/>
          <w:sz w:val="20"/>
          <w:szCs w:val="20"/>
        </w:rPr>
        <w:t>Homepage Message Board</w:t>
      </w:r>
    </w:p>
    <w:p w14:paraId="4744067A" w14:textId="652417E8"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42</w:t>
      </w:r>
      <w:r w:rsidRPr="00CF07A0">
        <w:rPr>
          <w:rFonts w:ascii="Arial" w:hAnsi="Arial" w:cs="Arial"/>
          <w:sz w:val="20"/>
          <w:szCs w:val="20"/>
        </w:rPr>
        <w:t xml:space="preserve"> – </w:t>
      </w:r>
      <w:r>
        <w:rPr>
          <w:rFonts w:ascii="Arial" w:hAnsi="Arial" w:cs="Arial"/>
          <w:sz w:val="20"/>
          <w:szCs w:val="20"/>
        </w:rPr>
        <w:t>Secure Messaging</w:t>
      </w:r>
    </w:p>
    <w:p w14:paraId="2B3B8FAC" w14:textId="77777777" w:rsidR="009E3CE8" w:rsidRPr="00CF07A0" w:rsidRDefault="008C2FCA" w:rsidP="004E06BD">
      <w:pPr>
        <w:numPr>
          <w:ilvl w:val="0"/>
          <w:numId w:val="96"/>
        </w:numPr>
        <w:rPr>
          <w:rFonts w:ascii="Arial" w:hAnsi="Arial" w:cs="Arial"/>
          <w:sz w:val="20"/>
          <w:szCs w:val="20"/>
        </w:rPr>
      </w:pPr>
      <w:r w:rsidRPr="00CF07A0">
        <w:rPr>
          <w:rFonts w:ascii="Arial" w:hAnsi="Arial" w:cs="Arial"/>
          <w:sz w:val="20"/>
          <w:szCs w:val="20"/>
        </w:rPr>
        <w:t>PM0043</w:t>
      </w:r>
      <w:r w:rsidR="009E3CE8" w:rsidRPr="00CF07A0">
        <w:rPr>
          <w:rFonts w:ascii="Arial" w:hAnsi="Arial" w:cs="Arial"/>
          <w:sz w:val="20"/>
          <w:szCs w:val="20"/>
        </w:rPr>
        <w:t xml:space="preserve"> – Selection Criteria for Reporting on Scheme Information</w:t>
      </w:r>
    </w:p>
    <w:p w14:paraId="27039187" w14:textId="77777777" w:rsidR="009E3CE8" w:rsidRPr="00CF07A0" w:rsidRDefault="008C2FCA" w:rsidP="004E06BD">
      <w:pPr>
        <w:numPr>
          <w:ilvl w:val="0"/>
          <w:numId w:val="96"/>
        </w:numPr>
        <w:rPr>
          <w:rFonts w:ascii="Arial" w:hAnsi="Arial" w:cs="Arial"/>
          <w:sz w:val="20"/>
          <w:szCs w:val="20"/>
        </w:rPr>
      </w:pPr>
      <w:r w:rsidRPr="00CF07A0">
        <w:rPr>
          <w:rFonts w:ascii="Arial" w:hAnsi="Arial" w:cs="Arial"/>
          <w:sz w:val="20"/>
          <w:szCs w:val="20"/>
        </w:rPr>
        <w:t>PM0044</w:t>
      </w:r>
      <w:r w:rsidR="009E3CE8" w:rsidRPr="00CF07A0">
        <w:rPr>
          <w:rFonts w:ascii="Arial" w:hAnsi="Arial" w:cs="Arial"/>
          <w:sz w:val="20"/>
          <w:szCs w:val="20"/>
        </w:rPr>
        <w:t xml:space="preserve"> – Standard Scheme Information</w:t>
      </w:r>
    </w:p>
    <w:p w14:paraId="4EF2ABED" w14:textId="77777777" w:rsidR="008C2FCA" w:rsidRPr="00CF07A0" w:rsidRDefault="008C2FCA" w:rsidP="004E06BD">
      <w:pPr>
        <w:numPr>
          <w:ilvl w:val="0"/>
          <w:numId w:val="96"/>
        </w:numPr>
        <w:rPr>
          <w:rFonts w:ascii="Arial" w:hAnsi="Arial" w:cs="Arial"/>
          <w:sz w:val="20"/>
          <w:szCs w:val="20"/>
        </w:rPr>
      </w:pPr>
      <w:r w:rsidRPr="00CF07A0">
        <w:rPr>
          <w:rFonts w:ascii="Arial" w:hAnsi="Arial" w:cs="Arial"/>
          <w:sz w:val="20"/>
          <w:szCs w:val="20"/>
        </w:rPr>
        <w:t>PM0046</w:t>
      </w:r>
      <w:r w:rsidR="009E3CE8" w:rsidRPr="00CF07A0">
        <w:rPr>
          <w:rFonts w:ascii="Arial" w:hAnsi="Arial" w:cs="Arial"/>
          <w:sz w:val="20"/>
          <w:szCs w:val="20"/>
        </w:rPr>
        <w:t xml:space="preserve"> – Report on Value of Funds Split between Lifestyle &amp; Self Select</w:t>
      </w:r>
    </w:p>
    <w:p w14:paraId="4498C6A2" w14:textId="30BD77D7"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w:t>
      </w:r>
      <w:r>
        <w:rPr>
          <w:rFonts w:ascii="Arial" w:hAnsi="Arial" w:cs="Arial"/>
          <w:sz w:val="20"/>
          <w:szCs w:val="20"/>
        </w:rPr>
        <w:t>47</w:t>
      </w:r>
      <w:r w:rsidRPr="00CF07A0">
        <w:rPr>
          <w:rFonts w:ascii="Arial" w:hAnsi="Arial" w:cs="Arial"/>
          <w:sz w:val="20"/>
          <w:szCs w:val="20"/>
        </w:rPr>
        <w:t xml:space="preserve"> – </w:t>
      </w:r>
      <w:r>
        <w:rPr>
          <w:rFonts w:ascii="Arial" w:hAnsi="Arial" w:cs="Arial"/>
          <w:sz w:val="20"/>
          <w:szCs w:val="20"/>
        </w:rPr>
        <w:t xml:space="preserve">Contributions Processing </w:t>
      </w:r>
      <w:r w:rsidRPr="00CF07A0">
        <w:rPr>
          <w:rFonts w:ascii="Arial" w:hAnsi="Arial" w:cs="Arial"/>
          <w:sz w:val="20"/>
          <w:szCs w:val="20"/>
        </w:rPr>
        <w:t>–</w:t>
      </w:r>
      <w:r>
        <w:rPr>
          <w:rFonts w:ascii="Arial" w:hAnsi="Arial" w:cs="Arial"/>
          <w:sz w:val="20"/>
          <w:szCs w:val="20"/>
        </w:rPr>
        <w:t xml:space="preserve"> Access Contribution Manager</w:t>
      </w:r>
    </w:p>
    <w:p w14:paraId="60C0DFCB" w14:textId="4F62D672"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w:t>
      </w:r>
      <w:r w:rsidR="00AA18AD">
        <w:rPr>
          <w:rFonts w:ascii="Arial" w:hAnsi="Arial" w:cs="Arial"/>
          <w:sz w:val="20"/>
          <w:szCs w:val="20"/>
        </w:rPr>
        <w:t>52</w:t>
      </w:r>
      <w:r w:rsidRPr="00CF07A0">
        <w:rPr>
          <w:rFonts w:ascii="Arial" w:hAnsi="Arial" w:cs="Arial"/>
          <w:sz w:val="20"/>
          <w:szCs w:val="20"/>
        </w:rPr>
        <w:t xml:space="preserve"> – </w:t>
      </w:r>
      <w:r w:rsidR="00AA18AD">
        <w:rPr>
          <w:rFonts w:ascii="Arial" w:hAnsi="Arial" w:cs="Arial"/>
          <w:sz w:val="20"/>
          <w:szCs w:val="20"/>
        </w:rPr>
        <w:t xml:space="preserve">Auto Enrolment </w:t>
      </w:r>
      <w:r w:rsidR="00AA18AD" w:rsidRPr="00CF07A0">
        <w:rPr>
          <w:rFonts w:ascii="Arial" w:hAnsi="Arial" w:cs="Arial"/>
          <w:sz w:val="20"/>
          <w:szCs w:val="20"/>
        </w:rPr>
        <w:t>–</w:t>
      </w:r>
      <w:r w:rsidR="00AA18AD">
        <w:rPr>
          <w:rFonts w:ascii="Arial" w:hAnsi="Arial" w:cs="Arial"/>
          <w:sz w:val="20"/>
          <w:szCs w:val="20"/>
        </w:rPr>
        <w:t xml:space="preserve"> Workforce Manager</w:t>
      </w:r>
    </w:p>
    <w:p w14:paraId="625666A1" w14:textId="5AE07B51" w:rsidR="00F01D17" w:rsidRPr="00CF07A0" w:rsidRDefault="00F01D17" w:rsidP="004E06BD">
      <w:pPr>
        <w:numPr>
          <w:ilvl w:val="0"/>
          <w:numId w:val="96"/>
        </w:numPr>
        <w:rPr>
          <w:rFonts w:ascii="Arial" w:hAnsi="Arial" w:cs="Arial"/>
          <w:sz w:val="20"/>
          <w:szCs w:val="20"/>
        </w:rPr>
      </w:pPr>
      <w:r w:rsidRPr="00CF07A0">
        <w:rPr>
          <w:rFonts w:ascii="Arial" w:hAnsi="Arial" w:cs="Arial"/>
          <w:sz w:val="20"/>
          <w:szCs w:val="20"/>
        </w:rPr>
        <w:t>PM00</w:t>
      </w:r>
      <w:r w:rsidR="00AA18AD">
        <w:rPr>
          <w:rFonts w:ascii="Arial" w:hAnsi="Arial" w:cs="Arial"/>
          <w:sz w:val="20"/>
          <w:szCs w:val="20"/>
        </w:rPr>
        <w:t>57</w:t>
      </w:r>
      <w:r w:rsidRPr="00CF07A0">
        <w:rPr>
          <w:rFonts w:ascii="Arial" w:hAnsi="Arial" w:cs="Arial"/>
          <w:sz w:val="20"/>
          <w:szCs w:val="20"/>
        </w:rPr>
        <w:t xml:space="preserve"> – </w:t>
      </w:r>
      <w:r w:rsidR="00AA18AD">
        <w:rPr>
          <w:rFonts w:ascii="Arial" w:hAnsi="Arial" w:cs="Arial"/>
          <w:sz w:val="20"/>
          <w:szCs w:val="20"/>
        </w:rPr>
        <w:t>Access to Plan Information &amp; Documents</w:t>
      </w:r>
    </w:p>
    <w:p w14:paraId="70E7C3F1" w14:textId="77777777" w:rsidR="00AA18AD" w:rsidRDefault="00AA18AD" w:rsidP="00A172A7">
      <w:pPr>
        <w:rPr>
          <w:rFonts w:ascii="Arial" w:hAnsi="Arial" w:cs="Arial"/>
          <w:sz w:val="20"/>
          <w:szCs w:val="20"/>
        </w:rPr>
      </w:pPr>
    </w:p>
    <w:p w14:paraId="7F8FB7DC" w14:textId="478D78BE" w:rsidR="00AA18AD" w:rsidRDefault="00AA18AD">
      <w:pPr>
        <w:rPr>
          <w:rFonts w:ascii="Arial" w:hAnsi="Arial" w:cs="Arial"/>
          <w:sz w:val="20"/>
          <w:szCs w:val="20"/>
        </w:rPr>
      </w:pPr>
    </w:p>
    <w:p w14:paraId="07B00718" w14:textId="195DFAC0" w:rsidR="00A172A7" w:rsidRPr="00CF07A0" w:rsidRDefault="00CF49CB" w:rsidP="00A172A7">
      <w:pPr>
        <w:rPr>
          <w:rFonts w:ascii="Arial" w:hAnsi="Arial" w:cs="Arial"/>
          <w:sz w:val="20"/>
          <w:szCs w:val="20"/>
        </w:rPr>
      </w:pPr>
      <w:r w:rsidRPr="00CF07A0">
        <w:rPr>
          <w:rFonts w:ascii="Arial" w:hAnsi="Arial" w:cs="Arial"/>
          <w:sz w:val="20"/>
          <w:szCs w:val="20"/>
        </w:rPr>
        <w:t>The following Non</w:t>
      </w:r>
      <w:r w:rsidR="00F45F20" w:rsidRPr="00CF07A0">
        <w:rPr>
          <w:rFonts w:ascii="Arial" w:hAnsi="Arial" w:cs="Arial"/>
          <w:sz w:val="20"/>
          <w:szCs w:val="20"/>
        </w:rPr>
        <w:t>-</w:t>
      </w:r>
      <w:r w:rsidRPr="00CF07A0">
        <w:rPr>
          <w:rFonts w:ascii="Arial" w:hAnsi="Arial" w:cs="Arial"/>
          <w:sz w:val="20"/>
          <w:szCs w:val="20"/>
        </w:rPr>
        <w:t>Functional Requirements</w:t>
      </w:r>
      <w:r w:rsidR="00F45F20" w:rsidRPr="00CF07A0">
        <w:rPr>
          <w:rFonts w:ascii="Arial" w:hAnsi="Arial" w:cs="Arial"/>
          <w:sz w:val="20"/>
          <w:szCs w:val="20"/>
        </w:rPr>
        <w:t xml:space="preserve"> are </w:t>
      </w:r>
      <w:r w:rsidR="00623F3B" w:rsidRPr="00CF07A0">
        <w:rPr>
          <w:rFonts w:ascii="Arial" w:hAnsi="Arial" w:cs="Arial"/>
          <w:sz w:val="20"/>
          <w:szCs w:val="20"/>
        </w:rPr>
        <w:t>in</w:t>
      </w:r>
      <w:r w:rsidR="00F45F20" w:rsidRPr="00CF07A0">
        <w:rPr>
          <w:rFonts w:ascii="Arial" w:hAnsi="Arial" w:cs="Arial"/>
          <w:sz w:val="20"/>
          <w:szCs w:val="20"/>
        </w:rPr>
        <w:t xml:space="preserve"> scope</w:t>
      </w:r>
      <w:r w:rsidR="00746397" w:rsidRPr="00CF07A0">
        <w:rPr>
          <w:rFonts w:ascii="Arial" w:hAnsi="Arial" w:cs="Arial"/>
          <w:sz w:val="20"/>
          <w:szCs w:val="20"/>
        </w:rPr>
        <w:t xml:space="preserve"> </w:t>
      </w:r>
    </w:p>
    <w:p w14:paraId="070CD7A6" w14:textId="77777777" w:rsidR="00A172A7" w:rsidRPr="00CF07A0" w:rsidRDefault="00A172A7" w:rsidP="004E06BD">
      <w:pPr>
        <w:numPr>
          <w:ilvl w:val="0"/>
          <w:numId w:val="97"/>
        </w:numPr>
        <w:tabs>
          <w:tab w:val="left" w:pos="0"/>
        </w:tabs>
        <w:rPr>
          <w:rFonts w:ascii="Arial" w:hAnsi="Arial" w:cs="Arial"/>
          <w:sz w:val="20"/>
          <w:szCs w:val="20"/>
        </w:rPr>
      </w:pPr>
      <w:r w:rsidRPr="00CF07A0">
        <w:rPr>
          <w:rFonts w:ascii="Arial" w:hAnsi="Arial" w:cs="Arial"/>
          <w:sz w:val="20"/>
          <w:szCs w:val="20"/>
        </w:rPr>
        <w:t>PM_NFR0003 – Time Out</w:t>
      </w:r>
    </w:p>
    <w:p w14:paraId="12B9AA10" w14:textId="77777777" w:rsidR="00A172A7" w:rsidRPr="00CF07A0" w:rsidRDefault="00A172A7" w:rsidP="004E06BD">
      <w:pPr>
        <w:numPr>
          <w:ilvl w:val="0"/>
          <w:numId w:val="97"/>
        </w:numPr>
        <w:tabs>
          <w:tab w:val="left" w:pos="0"/>
        </w:tabs>
        <w:rPr>
          <w:rFonts w:ascii="Arial" w:hAnsi="Arial" w:cs="Arial"/>
          <w:sz w:val="20"/>
          <w:szCs w:val="20"/>
        </w:rPr>
      </w:pPr>
      <w:r w:rsidRPr="00CF07A0">
        <w:rPr>
          <w:rFonts w:ascii="Arial" w:hAnsi="Arial" w:cs="Arial"/>
          <w:sz w:val="20"/>
          <w:szCs w:val="20"/>
        </w:rPr>
        <w:t>PM-NFR0004 – Audit – Information Captured</w:t>
      </w:r>
    </w:p>
    <w:p w14:paraId="77BDE879" w14:textId="77777777" w:rsidR="00A172A7" w:rsidRPr="00CF07A0" w:rsidRDefault="00A172A7" w:rsidP="004E06BD">
      <w:pPr>
        <w:numPr>
          <w:ilvl w:val="0"/>
          <w:numId w:val="97"/>
        </w:numPr>
        <w:tabs>
          <w:tab w:val="left" w:pos="0"/>
        </w:tabs>
        <w:rPr>
          <w:rFonts w:ascii="Arial" w:hAnsi="Arial" w:cs="Arial"/>
          <w:sz w:val="20"/>
          <w:szCs w:val="20"/>
        </w:rPr>
      </w:pPr>
      <w:r w:rsidRPr="00CF07A0">
        <w:rPr>
          <w:rFonts w:ascii="Arial" w:hAnsi="Arial" w:cs="Arial"/>
          <w:sz w:val="20"/>
          <w:szCs w:val="20"/>
        </w:rPr>
        <w:t>PM-NFR0005 – Analytics/Usage Statistics</w:t>
      </w:r>
    </w:p>
    <w:p w14:paraId="4B8C60CB" w14:textId="77777777" w:rsidR="00A172A7" w:rsidRPr="00CF07A0" w:rsidRDefault="00A172A7" w:rsidP="004E06BD">
      <w:pPr>
        <w:numPr>
          <w:ilvl w:val="0"/>
          <w:numId w:val="97"/>
        </w:numPr>
        <w:tabs>
          <w:tab w:val="left" w:pos="0"/>
        </w:tabs>
        <w:rPr>
          <w:rFonts w:ascii="Arial" w:hAnsi="Arial" w:cs="Arial"/>
          <w:sz w:val="20"/>
          <w:szCs w:val="20"/>
        </w:rPr>
      </w:pPr>
      <w:bookmarkStart w:id="59" w:name="_Toc376876698"/>
      <w:bookmarkStart w:id="60" w:name="_Toc384367259"/>
      <w:r w:rsidRPr="00CF07A0">
        <w:rPr>
          <w:rFonts w:ascii="Arial" w:hAnsi="Arial" w:cs="Arial"/>
          <w:sz w:val="20"/>
          <w:szCs w:val="20"/>
        </w:rPr>
        <w:t>PM-NFR0006 – Retention Periods</w:t>
      </w:r>
      <w:bookmarkEnd w:id="59"/>
      <w:bookmarkEnd w:id="60"/>
    </w:p>
    <w:p w14:paraId="636A28E1" w14:textId="77777777" w:rsidR="00A172A7" w:rsidRPr="00CF07A0" w:rsidRDefault="00A172A7" w:rsidP="004E06BD">
      <w:pPr>
        <w:numPr>
          <w:ilvl w:val="0"/>
          <w:numId w:val="97"/>
        </w:numPr>
        <w:tabs>
          <w:tab w:val="left" w:pos="0"/>
        </w:tabs>
        <w:rPr>
          <w:rFonts w:ascii="Arial" w:hAnsi="Arial" w:cs="Arial"/>
          <w:sz w:val="20"/>
          <w:szCs w:val="20"/>
        </w:rPr>
      </w:pPr>
      <w:bookmarkStart w:id="61" w:name="_Toc376876700"/>
      <w:bookmarkStart w:id="62" w:name="_Toc384367261"/>
      <w:r w:rsidRPr="00CF07A0">
        <w:rPr>
          <w:rFonts w:ascii="Arial" w:hAnsi="Arial" w:cs="Arial"/>
          <w:sz w:val="20"/>
          <w:szCs w:val="20"/>
        </w:rPr>
        <w:t>PM-NFR0007 – Response Times</w:t>
      </w:r>
      <w:bookmarkEnd w:id="61"/>
      <w:bookmarkEnd w:id="62"/>
    </w:p>
    <w:p w14:paraId="7AAF3778" w14:textId="77777777" w:rsidR="00A172A7" w:rsidRPr="00CF07A0" w:rsidRDefault="00A172A7" w:rsidP="004E06BD">
      <w:pPr>
        <w:numPr>
          <w:ilvl w:val="0"/>
          <w:numId w:val="97"/>
        </w:numPr>
        <w:tabs>
          <w:tab w:val="left" w:pos="0"/>
        </w:tabs>
        <w:rPr>
          <w:rFonts w:ascii="Arial" w:hAnsi="Arial" w:cs="Arial"/>
          <w:sz w:val="20"/>
          <w:szCs w:val="20"/>
        </w:rPr>
      </w:pPr>
      <w:bookmarkStart w:id="63" w:name="_Toc376876701"/>
      <w:bookmarkStart w:id="64" w:name="_Toc384367262"/>
      <w:r w:rsidRPr="00CF07A0">
        <w:rPr>
          <w:rFonts w:ascii="Arial" w:hAnsi="Arial" w:cs="Arial"/>
          <w:sz w:val="20"/>
          <w:szCs w:val="20"/>
        </w:rPr>
        <w:t>PM-NFR0008 – Processing Times</w:t>
      </w:r>
      <w:bookmarkEnd w:id="63"/>
      <w:bookmarkEnd w:id="64"/>
    </w:p>
    <w:p w14:paraId="2EF000D6" w14:textId="77777777" w:rsidR="00A172A7" w:rsidRPr="00CF07A0" w:rsidRDefault="00A172A7" w:rsidP="004E06BD">
      <w:pPr>
        <w:numPr>
          <w:ilvl w:val="0"/>
          <w:numId w:val="97"/>
        </w:numPr>
        <w:tabs>
          <w:tab w:val="left" w:pos="0"/>
        </w:tabs>
        <w:rPr>
          <w:rFonts w:ascii="Arial" w:hAnsi="Arial" w:cs="Arial"/>
          <w:sz w:val="20"/>
          <w:szCs w:val="20"/>
        </w:rPr>
      </w:pPr>
      <w:bookmarkStart w:id="65" w:name="_Toc376876703"/>
      <w:bookmarkStart w:id="66" w:name="_Toc384367264"/>
      <w:r w:rsidRPr="00CF07A0">
        <w:rPr>
          <w:rFonts w:ascii="Arial" w:hAnsi="Arial" w:cs="Arial"/>
          <w:sz w:val="20"/>
          <w:szCs w:val="20"/>
        </w:rPr>
        <w:t>PM-NFR0009 – Concurrency &amp; Growth</w:t>
      </w:r>
      <w:bookmarkEnd w:id="65"/>
      <w:bookmarkEnd w:id="66"/>
    </w:p>
    <w:p w14:paraId="485CF087" w14:textId="77777777" w:rsidR="00A172A7" w:rsidRPr="00CF07A0" w:rsidRDefault="00A172A7" w:rsidP="004E06BD">
      <w:pPr>
        <w:numPr>
          <w:ilvl w:val="0"/>
          <w:numId w:val="97"/>
        </w:numPr>
        <w:tabs>
          <w:tab w:val="left" w:pos="0"/>
        </w:tabs>
        <w:rPr>
          <w:rFonts w:ascii="Arial" w:hAnsi="Arial" w:cs="Arial"/>
          <w:sz w:val="20"/>
          <w:szCs w:val="20"/>
        </w:rPr>
      </w:pPr>
      <w:bookmarkStart w:id="67" w:name="_Toc376876706"/>
      <w:bookmarkStart w:id="68" w:name="_Toc384367266"/>
      <w:r w:rsidRPr="00CF07A0">
        <w:rPr>
          <w:rFonts w:ascii="Arial" w:hAnsi="Arial" w:cs="Arial"/>
          <w:sz w:val="20"/>
          <w:szCs w:val="20"/>
        </w:rPr>
        <w:t>PM-NFR0010 – System Availability</w:t>
      </w:r>
      <w:bookmarkEnd w:id="67"/>
      <w:bookmarkEnd w:id="68"/>
    </w:p>
    <w:p w14:paraId="30843C44" w14:textId="77777777" w:rsidR="00A172A7" w:rsidRPr="00CF07A0" w:rsidRDefault="00A172A7" w:rsidP="004E06BD">
      <w:pPr>
        <w:numPr>
          <w:ilvl w:val="0"/>
          <w:numId w:val="97"/>
        </w:numPr>
        <w:tabs>
          <w:tab w:val="left" w:pos="0"/>
        </w:tabs>
        <w:rPr>
          <w:rFonts w:ascii="Arial" w:hAnsi="Arial" w:cs="Arial"/>
          <w:sz w:val="20"/>
          <w:szCs w:val="20"/>
        </w:rPr>
      </w:pPr>
      <w:bookmarkStart w:id="69" w:name="_Toc376876708"/>
      <w:bookmarkStart w:id="70" w:name="_Toc384367268"/>
      <w:r w:rsidRPr="00CF07A0">
        <w:rPr>
          <w:rFonts w:ascii="Arial" w:hAnsi="Arial" w:cs="Arial"/>
          <w:sz w:val="20"/>
          <w:szCs w:val="20"/>
        </w:rPr>
        <w:t>PM-NFR0011 – System Recovery Time</w:t>
      </w:r>
      <w:bookmarkEnd w:id="69"/>
      <w:bookmarkEnd w:id="70"/>
    </w:p>
    <w:p w14:paraId="5C08D2A5" w14:textId="77777777" w:rsidR="00A172A7" w:rsidRPr="00CF07A0" w:rsidRDefault="00A172A7" w:rsidP="004E06BD">
      <w:pPr>
        <w:numPr>
          <w:ilvl w:val="0"/>
          <w:numId w:val="97"/>
        </w:numPr>
        <w:tabs>
          <w:tab w:val="left" w:pos="0"/>
        </w:tabs>
        <w:rPr>
          <w:rFonts w:ascii="Arial" w:hAnsi="Arial" w:cs="Arial"/>
          <w:sz w:val="20"/>
          <w:szCs w:val="20"/>
        </w:rPr>
      </w:pPr>
      <w:bookmarkStart w:id="71" w:name="_Toc376876709"/>
      <w:bookmarkStart w:id="72" w:name="_Toc384367269"/>
      <w:r w:rsidRPr="00CF07A0">
        <w:rPr>
          <w:rFonts w:ascii="Arial" w:hAnsi="Arial" w:cs="Arial"/>
          <w:sz w:val="20"/>
          <w:szCs w:val="20"/>
        </w:rPr>
        <w:t>PM-NFR0012 – System Backups</w:t>
      </w:r>
      <w:bookmarkEnd w:id="71"/>
      <w:bookmarkEnd w:id="72"/>
    </w:p>
    <w:p w14:paraId="5985EAE4" w14:textId="77777777" w:rsidR="00A172A7" w:rsidRPr="00CF07A0" w:rsidRDefault="00A172A7" w:rsidP="004E06BD">
      <w:pPr>
        <w:numPr>
          <w:ilvl w:val="0"/>
          <w:numId w:val="97"/>
        </w:numPr>
        <w:tabs>
          <w:tab w:val="left" w:pos="0"/>
        </w:tabs>
        <w:rPr>
          <w:rFonts w:ascii="Arial" w:hAnsi="Arial" w:cs="Arial"/>
          <w:sz w:val="20"/>
          <w:szCs w:val="20"/>
        </w:rPr>
      </w:pPr>
      <w:bookmarkStart w:id="73" w:name="_Toc376876711"/>
      <w:bookmarkStart w:id="74" w:name="_Toc384367271"/>
      <w:r w:rsidRPr="00CF07A0">
        <w:rPr>
          <w:rFonts w:ascii="Arial" w:hAnsi="Arial" w:cs="Arial"/>
          <w:sz w:val="20"/>
          <w:szCs w:val="20"/>
        </w:rPr>
        <w:t>PM-NFR0013 – System Error Handling</w:t>
      </w:r>
      <w:bookmarkEnd w:id="73"/>
      <w:bookmarkEnd w:id="74"/>
    </w:p>
    <w:p w14:paraId="01911CB3" w14:textId="77777777" w:rsidR="00A172A7" w:rsidRPr="00CF07A0" w:rsidRDefault="00A172A7" w:rsidP="004E06BD">
      <w:pPr>
        <w:numPr>
          <w:ilvl w:val="0"/>
          <w:numId w:val="97"/>
        </w:numPr>
        <w:tabs>
          <w:tab w:val="left" w:pos="0"/>
        </w:tabs>
        <w:rPr>
          <w:rFonts w:ascii="Arial" w:hAnsi="Arial" w:cs="Arial"/>
          <w:sz w:val="20"/>
          <w:szCs w:val="20"/>
        </w:rPr>
      </w:pPr>
      <w:bookmarkStart w:id="75" w:name="_Toc376876714"/>
      <w:bookmarkStart w:id="76" w:name="_Toc384367273"/>
      <w:r w:rsidRPr="00CF07A0">
        <w:rPr>
          <w:rFonts w:ascii="Arial" w:hAnsi="Arial" w:cs="Arial"/>
          <w:sz w:val="20"/>
          <w:szCs w:val="20"/>
        </w:rPr>
        <w:t>PM-NFR0014 - Compatibility</w:t>
      </w:r>
      <w:bookmarkEnd w:id="75"/>
      <w:bookmarkEnd w:id="76"/>
    </w:p>
    <w:p w14:paraId="3706B9C6" w14:textId="77777777" w:rsidR="00A172A7" w:rsidRPr="00CF07A0" w:rsidRDefault="00A172A7" w:rsidP="004E06BD">
      <w:pPr>
        <w:numPr>
          <w:ilvl w:val="0"/>
          <w:numId w:val="97"/>
        </w:numPr>
        <w:tabs>
          <w:tab w:val="left" w:pos="0"/>
        </w:tabs>
        <w:rPr>
          <w:rFonts w:ascii="Arial" w:hAnsi="Arial" w:cs="Arial"/>
          <w:sz w:val="20"/>
          <w:szCs w:val="20"/>
        </w:rPr>
      </w:pPr>
      <w:bookmarkStart w:id="77" w:name="_Toc376876715"/>
      <w:bookmarkStart w:id="78" w:name="_Toc384367274"/>
      <w:r w:rsidRPr="00CF07A0">
        <w:rPr>
          <w:rFonts w:ascii="Arial" w:hAnsi="Arial" w:cs="Arial"/>
          <w:sz w:val="20"/>
          <w:szCs w:val="20"/>
        </w:rPr>
        <w:t>PM-NFR0015 – Screen resolution compatibility</w:t>
      </w:r>
      <w:bookmarkEnd w:id="77"/>
      <w:bookmarkEnd w:id="78"/>
    </w:p>
    <w:p w14:paraId="1811A3FF" w14:textId="77777777" w:rsidR="00A172A7" w:rsidRPr="00CF07A0" w:rsidRDefault="00A172A7" w:rsidP="004E06BD">
      <w:pPr>
        <w:numPr>
          <w:ilvl w:val="0"/>
          <w:numId w:val="97"/>
        </w:numPr>
        <w:tabs>
          <w:tab w:val="left" w:pos="0"/>
        </w:tabs>
        <w:rPr>
          <w:rFonts w:ascii="Arial" w:hAnsi="Arial" w:cs="Arial"/>
          <w:sz w:val="20"/>
          <w:szCs w:val="20"/>
        </w:rPr>
      </w:pPr>
      <w:bookmarkStart w:id="79" w:name="_Toc376876717"/>
      <w:bookmarkStart w:id="80" w:name="_Toc384367276"/>
      <w:r w:rsidRPr="00CF07A0">
        <w:rPr>
          <w:rFonts w:ascii="Arial" w:hAnsi="Arial" w:cs="Arial"/>
          <w:sz w:val="20"/>
          <w:szCs w:val="20"/>
        </w:rPr>
        <w:t>PM-NFR0016 - Maintainability</w:t>
      </w:r>
      <w:bookmarkEnd w:id="79"/>
      <w:bookmarkEnd w:id="80"/>
    </w:p>
    <w:p w14:paraId="77CD1C04" w14:textId="77777777" w:rsidR="00A172A7" w:rsidRPr="00CF07A0" w:rsidRDefault="00A172A7" w:rsidP="004E06BD">
      <w:pPr>
        <w:numPr>
          <w:ilvl w:val="0"/>
          <w:numId w:val="97"/>
        </w:numPr>
        <w:tabs>
          <w:tab w:val="left" w:pos="0"/>
        </w:tabs>
        <w:rPr>
          <w:rFonts w:ascii="Arial" w:hAnsi="Arial" w:cs="Arial"/>
          <w:sz w:val="20"/>
          <w:szCs w:val="20"/>
        </w:rPr>
      </w:pPr>
      <w:bookmarkStart w:id="81" w:name="_Toc376876718"/>
      <w:bookmarkStart w:id="82" w:name="_Toc384367277"/>
      <w:r w:rsidRPr="00CF07A0">
        <w:rPr>
          <w:rFonts w:ascii="Arial" w:hAnsi="Arial" w:cs="Arial"/>
          <w:sz w:val="20"/>
          <w:szCs w:val="20"/>
        </w:rPr>
        <w:t>PM-NFR0017 – Web Standards</w:t>
      </w:r>
      <w:bookmarkEnd w:id="81"/>
      <w:bookmarkEnd w:id="82"/>
    </w:p>
    <w:p w14:paraId="12B8B001" w14:textId="77777777" w:rsidR="00A172A7" w:rsidRPr="00CF07A0" w:rsidRDefault="00A172A7" w:rsidP="004E06BD">
      <w:pPr>
        <w:numPr>
          <w:ilvl w:val="0"/>
          <w:numId w:val="97"/>
        </w:numPr>
        <w:tabs>
          <w:tab w:val="left" w:pos="0"/>
        </w:tabs>
        <w:rPr>
          <w:rFonts w:ascii="Arial" w:hAnsi="Arial" w:cs="Arial"/>
          <w:sz w:val="20"/>
          <w:szCs w:val="20"/>
        </w:rPr>
      </w:pPr>
      <w:bookmarkStart w:id="83" w:name="_Toc376876720"/>
      <w:bookmarkStart w:id="84" w:name="_Toc384367279"/>
      <w:r w:rsidRPr="00CF07A0">
        <w:rPr>
          <w:rFonts w:ascii="Arial" w:hAnsi="Arial" w:cs="Arial"/>
          <w:sz w:val="20"/>
          <w:szCs w:val="20"/>
        </w:rPr>
        <w:t>PM-NFR0018 – System Documentation</w:t>
      </w:r>
      <w:bookmarkEnd w:id="83"/>
      <w:bookmarkEnd w:id="84"/>
    </w:p>
    <w:p w14:paraId="5244D53A" w14:textId="77777777" w:rsidR="00A172A7" w:rsidRPr="00CF07A0" w:rsidRDefault="00A172A7" w:rsidP="004E06BD">
      <w:pPr>
        <w:numPr>
          <w:ilvl w:val="0"/>
          <w:numId w:val="97"/>
        </w:numPr>
        <w:tabs>
          <w:tab w:val="left" w:pos="0"/>
        </w:tabs>
        <w:rPr>
          <w:rFonts w:ascii="Arial" w:hAnsi="Arial" w:cs="Arial"/>
          <w:sz w:val="20"/>
          <w:szCs w:val="20"/>
        </w:rPr>
      </w:pPr>
      <w:bookmarkStart w:id="85" w:name="_Toc376876722"/>
      <w:bookmarkStart w:id="86" w:name="_Toc384367281"/>
      <w:r w:rsidRPr="00CF07A0">
        <w:rPr>
          <w:rFonts w:ascii="Arial" w:hAnsi="Arial" w:cs="Arial"/>
          <w:sz w:val="20"/>
          <w:szCs w:val="20"/>
        </w:rPr>
        <w:t>PM-NFR0019 – EU Cookie Policy</w:t>
      </w:r>
      <w:bookmarkEnd w:id="85"/>
      <w:bookmarkEnd w:id="86"/>
    </w:p>
    <w:p w14:paraId="35B4FB1F" w14:textId="77777777" w:rsidR="00A172A7" w:rsidRPr="00CF07A0" w:rsidRDefault="00A172A7" w:rsidP="004E06BD">
      <w:pPr>
        <w:numPr>
          <w:ilvl w:val="0"/>
          <w:numId w:val="97"/>
        </w:numPr>
        <w:tabs>
          <w:tab w:val="left" w:pos="0"/>
        </w:tabs>
        <w:rPr>
          <w:rFonts w:ascii="Arial" w:hAnsi="Arial" w:cs="Arial"/>
          <w:sz w:val="20"/>
          <w:szCs w:val="20"/>
        </w:rPr>
      </w:pPr>
      <w:bookmarkStart w:id="87" w:name="_Toc376876724"/>
      <w:bookmarkStart w:id="88" w:name="_Toc384367283"/>
      <w:r w:rsidRPr="00CF07A0">
        <w:rPr>
          <w:rFonts w:ascii="Arial" w:hAnsi="Arial" w:cs="Arial"/>
          <w:sz w:val="20"/>
          <w:szCs w:val="20"/>
        </w:rPr>
        <w:t>PM-NFR0020 – Printing</w:t>
      </w:r>
      <w:bookmarkEnd w:id="87"/>
      <w:bookmarkEnd w:id="88"/>
    </w:p>
    <w:p w14:paraId="7B12A10F" w14:textId="77777777" w:rsidR="00A172A7" w:rsidRPr="00CF07A0" w:rsidRDefault="00A172A7" w:rsidP="004E06BD">
      <w:pPr>
        <w:numPr>
          <w:ilvl w:val="0"/>
          <w:numId w:val="97"/>
        </w:numPr>
        <w:tabs>
          <w:tab w:val="left" w:pos="0"/>
        </w:tabs>
        <w:rPr>
          <w:rFonts w:ascii="Arial" w:hAnsi="Arial" w:cs="Arial"/>
          <w:sz w:val="20"/>
          <w:szCs w:val="20"/>
        </w:rPr>
      </w:pPr>
      <w:bookmarkStart w:id="89" w:name="_Toc377647632"/>
      <w:bookmarkStart w:id="90" w:name="_Toc384367284"/>
      <w:r w:rsidRPr="00CF07A0">
        <w:rPr>
          <w:rFonts w:ascii="Arial" w:hAnsi="Arial" w:cs="Arial"/>
          <w:sz w:val="20"/>
          <w:szCs w:val="20"/>
        </w:rPr>
        <w:t>PM-NFR0021 – Browser Buttons</w:t>
      </w:r>
      <w:bookmarkEnd w:id="89"/>
      <w:bookmarkEnd w:id="90"/>
    </w:p>
    <w:p w14:paraId="14B9C39F" w14:textId="77777777" w:rsidR="00A172A7" w:rsidRPr="00CF07A0" w:rsidRDefault="00A172A7" w:rsidP="004E06BD">
      <w:pPr>
        <w:numPr>
          <w:ilvl w:val="0"/>
          <w:numId w:val="97"/>
        </w:numPr>
        <w:tabs>
          <w:tab w:val="left" w:pos="0"/>
        </w:tabs>
        <w:rPr>
          <w:rFonts w:ascii="Arial" w:hAnsi="Arial" w:cs="Arial"/>
          <w:sz w:val="20"/>
          <w:szCs w:val="20"/>
        </w:rPr>
      </w:pPr>
      <w:bookmarkStart w:id="91" w:name="_Toc377647633"/>
      <w:bookmarkStart w:id="92" w:name="_Toc384367285"/>
      <w:r w:rsidRPr="00CF07A0">
        <w:rPr>
          <w:rFonts w:ascii="Arial" w:hAnsi="Arial" w:cs="Arial"/>
          <w:sz w:val="20"/>
          <w:szCs w:val="20"/>
        </w:rPr>
        <w:t>PM-NFR0022 – Window Resizing</w:t>
      </w:r>
      <w:bookmarkEnd w:id="91"/>
      <w:bookmarkEnd w:id="92"/>
    </w:p>
    <w:p w14:paraId="35927850" w14:textId="77777777" w:rsidR="00A172A7" w:rsidRPr="00CF07A0" w:rsidRDefault="00A172A7" w:rsidP="004E06BD">
      <w:pPr>
        <w:numPr>
          <w:ilvl w:val="0"/>
          <w:numId w:val="97"/>
        </w:numPr>
        <w:tabs>
          <w:tab w:val="left" w:pos="0"/>
        </w:tabs>
        <w:rPr>
          <w:rFonts w:ascii="Arial" w:hAnsi="Arial" w:cs="Arial"/>
          <w:sz w:val="20"/>
          <w:szCs w:val="20"/>
        </w:rPr>
      </w:pPr>
      <w:bookmarkStart w:id="93" w:name="_Toc376876725"/>
      <w:bookmarkStart w:id="94" w:name="_Toc384367286"/>
      <w:r w:rsidRPr="00CF07A0">
        <w:rPr>
          <w:rFonts w:ascii="Arial" w:hAnsi="Arial" w:cs="Arial"/>
          <w:sz w:val="20"/>
          <w:szCs w:val="20"/>
        </w:rPr>
        <w:t>PM-NFR0023 – Tab Indices</w:t>
      </w:r>
      <w:bookmarkEnd w:id="93"/>
      <w:bookmarkEnd w:id="94"/>
    </w:p>
    <w:p w14:paraId="4F1E6ED3" w14:textId="77777777" w:rsidR="00A172A7" w:rsidRPr="00CF07A0" w:rsidRDefault="00A172A7" w:rsidP="004E06BD">
      <w:pPr>
        <w:numPr>
          <w:ilvl w:val="0"/>
          <w:numId w:val="97"/>
        </w:numPr>
        <w:tabs>
          <w:tab w:val="left" w:pos="0"/>
        </w:tabs>
        <w:rPr>
          <w:rFonts w:ascii="Arial" w:hAnsi="Arial" w:cs="Arial"/>
          <w:sz w:val="20"/>
          <w:szCs w:val="20"/>
        </w:rPr>
      </w:pPr>
      <w:bookmarkStart w:id="95" w:name="_Toc376876726"/>
      <w:bookmarkStart w:id="96" w:name="_Toc384367287"/>
      <w:r w:rsidRPr="00CF07A0">
        <w:rPr>
          <w:rFonts w:ascii="Arial" w:hAnsi="Arial" w:cs="Arial"/>
          <w:sz w:val="20"/>
          <w:szCs w:val="20"/>
        </w:rPr>
        <w:t>PM-NFR0024 – Report Handling</w:t>
      </w:r>
      <w:bookmarkEnd w:id="95"/>
      <w:bookmarkEnd w:id="96"/>
    </w:p>
    <w:p w14:paraId="5D8E85B8" w14:textId="77777777" w:rsidR="00A172A7" w:rsidRPr="00907BB0" w:rsidRDefault="00A172A7" w:rsidP="00A172A7">
      <w:pPr>
        <w:pStyle w:val="Heading3"/>
        <w:ind w:left="0" w:firstLine="0"/>
      </w:pPr>
      <w:bookmarkStart w:id="97" w:name="_Toc422842003"/>
      <w:r w:rsidRPr="00907BB0">
        <w:t>Out of Scope</w:t>
      </w:r>
      <w:bookmarkEnd w:id="97"/>
    </w:p>
    <w:p w14:paraId="3FACC15B" w14:textId="77777777" w:rsidR="00A172A7" w:rsidRPr="00907BB0" w:rsidRDefault="00A172A7" w:rsidP="00A172A7">
      <w:pPr>
        <w:rPr>
          <w:rFonts w:ascii="Arial" w:hAnsi="Arial" w:cs="Arial"/>
        </w:rPr>
      </w:pPr>
    </w:p>
    <w:p w14:paraId="61828DE8" w14:textId="77777777" w:rsidR="00A172A7" w:rsidRPr="00CF07A0" w:rsidRDefault="00A172A7" w:rsidP="00A172A7">
      <w:pPr>
        <w:rPr>
          <w:rFonts w:ascii="Arial" w:hAnsi="Arial" w:cs="Arial"/>
          <w:sz w:val="20"/>
          <w:szCs w:val="20"/>
        </w:rPr>
      </w:pPr>
      <w:r w:rsidRPr="00CF07A0">
        <w:rPr>
          <w:rFonts w:ascii="Arial" w:hAnsi="Arial" w:cs="Arial"/>
          <w:sz w:val="20"/>
          <w:szCs w:val="20"/>
        </w:rPr>
        <w:t>The following Business Requirements are out of scope:</w:t>
      </w:r>
    </w:p>
    <w:p w14:paraId="688AF2EB" w14:textId="77777777" w:rsidR="00A172A7" w:rsidRPr="00CF07A0" w:rsidRDefault="00A172A7" w:rsidP="00A172A7">
      <w:pPr>
        <w:rPr>
          <w:rFonts w:ascii="Arial" w:hAnsi="Arial" w:cs="Arial"/>
          <w:sz w:val="20"/>
          <w:szCs w:val="20"/>
        </w:rPr>
      </w:pPr>
    </w:p>
    <w:p w14:paraId="369DD7B2" w14:textId="46745D31" w:rsidR="006D304B" w:rsidRDefault="006D304B" w:rsidP="004E06BD">
      <w:pPr>
        <w:numPr>
          <w:ilvl w:val="0"/>
          <w:numId w:val="98"/>
        </w:numPr>
        <w:rPr>
          <w:rFonts w:ascii="Arial" w:hAnsi="Arial" w:cs="Arial"/>
          <w:sz w:val="20"/>
          <w:szCs w:val="20"/>
        </w:rPr>
      </w:pPr>
      <w:r>
        <w:rPr>
          <w:rFonts w:ascii="Arial" w:hAnsi="Arial" w:cs="Arial"/>
          <w:sz w:val="20"/>
          <w:szCs w:val="20"/>
        </w:rPr>
        <w:t>PM0002 – PlanManager Access Levels</w:t>
      </w:r>
    </w:p>
    <w:p w14:paraId="7927EF79" w14:textId="38F8FA80" w:rsidR="006D304B" w:rsidRDefault="006D304B" w:rsidP="004E06BD">
      <w:pPr>
        <w:numPr>
          <w:ilvl w:val="0"/>
          <w:numId w:val="98"/>
        </w:numPr>
        <w:rPr>
          <w:rFonts w:ascii="Arial" w:hAnsi="Arial" w:cs="Arial"/>
          <w:sz w:val="20"/>
          <w:szCs w:val="20"/>
        </w:rPr>
      </w:pPr>
      <w:r>
        <w:rPr>
          <w:rFonts w:ascii="Arial" w:hAnsi="Arial" w:cs="Arial"/>
          <w:sz w:val="20"/>
          <w:szCs w:val="20"/>
        </w:rPr>
        <w:t>PM0004 – Account Recertification</w:t>
      </w:r>
    </w:p>
    <w:p w14:paraId="42AECDFA" w14:textId="2F203142" w:rsidR="006D304B" w:rsidRDefault="006D304B" w:rsidP="004E06BD">
      <w:pPr>
        <w:numPr>
          <w:ilvl w:val="0"/>
          <w:numId w:val="98"/>
        </w:numPr>
        <w:rPr>
          <w:rFonts w:ascii="Arial" w:hAnsi="Arial" w:cs="Arial"/>
          <w:sz w:val="20"/>
          <w:szCs w:val="20"/>
        </w:rPr>
      </w:pPr>
      <w:r>
        <w:rPr>
          <w:rFonts w:ascii="Arial" w:hAnsi="Arial" w:cs="Arial"/>
          <w:sz w:val="20"/>
          <w:szCs w:val="20"/>
        </w:rPr>
        <w:t>PM0033 – Sales Demo Capability is included but Demo scenarios are not</w:t>
      </w:r>
    </w:p>
    <w:p w14:paraId="402B1B02" w14:textId="2ABCE4FF" w:rsidR="006D304B" w:rsidRDefault="006D304B" w:rsidP="006D304B">
      <w:pPr>
        <w:numPr>
          <w:ilvl w:val="0"/>
          <w:numId w:val="98"/>
        </w:numPr>
        <w:rPr>
          <w:rFonts w:ascii="Arial" w:hAnsi="Arial" w:cs="Arial"/>
          <w:sz w:val="20"/>
          <w:szCs w:val="20"/>
        </w:rPr>
      </w:pPr>
      <w:r>
        <w:rPr>
          <w:rFonts w:ascii="Arial" w:hAnsi="Arial" w:cs="Arial"/>
          <w:sz w:val="20"/>
          <w:szCs w:val="20"/>
        </w:rPr>
        <w:t>PM0034 – Clickable Demo Capability is included but Demo scenarios are not</w:t>
      </w:r>
    </w:p>
    <w:p w14:paraId="359601F4" w14:textId="77777777" w:rsidR="00A172A7" w:rsidRPr="00CF07A0" w:rsidRDefault="00A172A7" w:rsidP="004E06BD">
      <w:pPr>
        <w:numPr>
          <w:ilvl w:val="0"/>
          <w:numId w:val="98"/>
        </w:numPr>
        <w:rPr>
          <w:rFonts w:ascii="Arial" w:hAnsi="Arial" w:cs="Arial"/>
          <w:sz w:val="20"/>
          <w:szCs w:val="20"/>
        </w:rPr>
      </w:pPr>
      <w:r w:rsidRPr="00CF07A0">
        <w:rPr>
          <w:rFonts w:ascii="Arial" w:hAnsi="Arial" w:cs="Arial"/>
          <w:sz w:val="20"/>
          <w:szCs w:val="20"/>
        </w:rPr>
        <w:t>Investment Only Schemes (requirement PM0045)</w:t>
      </w:r>
    </w:p>
    <w:p w14:paraId="56D5CCA6" w14:textId="77777777" w:rsidR="00A172A7" w:rsidRPr="00CF07A0" w:rsidRDefault="00A172A7" w:rsidP="004E06BD">
      <w:pPr>
        <w:numPr>
          <w:ilvl w:val="1"/>
          <w:numId w:val="98"/>
        </w:numPr>
        <w:rPr>
          <w:rFonts w:ascii="Arial" w:hAnsi="Arial" w:cs="Arial"/>
          <w:sz w:val="20"/>
          <w:szCs w:val="20"/>
        </w:rPr>
      </w:pPr>
      <w:r w:rsidRPr="00CF07A0">
        <w:rPr>
          <w:rFonts w:ascii="Arial" w:hAnsi="Arial" w:cs="Arial"/>
          <w:sz w:val="20"/>
          <w:szCs w:val="20"/>
        </w:rPr>
        <w:t>Client Portfolio Transaction History Reports (PM0045)</w:t>
      </w:r>
    </w:p>
    <w:p w14:paraId="6318E26E" w14:textId="77777777" w:rsidR="00A172A7" w:rsidRPr="00CF07A0" w:rsidRDefault="00A172A7" w:rsidP="004E06BD">
      <w:pPr>
        <w:numPr>
          <w:ilvl w:val="1"/>
          <w:numId w:val="98"/>
        </w:numPr>
        <w:rPr>
          <w:rFonts w:ascii="Arial" w:hAnsi="Arial" w:cs="Arial"/>
          <w:sz w:val="20"/>
          <w:szCs w:val="20"/>
        </w:rPr>
      </w:pPr>
      <w:r w:rsidRPr="00CF07A0">
        <w:rPr>
          <w:rFonts w:ascii="Arial" w:hAnsi="Arial" w:cs="Arial"/>
          <w:sz w:val="20"/>
          <w:szCs w:val="20"/>
        </w:rPr>
        <w:t>Client Portfolio Valuation Report (PM0045)</w:t>
      </w:r>
    </w:p>
    <w:p w14:paraId="4CB385E7" w14:textId="77777777" w:rsidR="00A172A7" w:rsidRPr="00CF07A0" w:rsidRDefault="00A172A7" w:rsidP="004E06BD">
      <w:pPr>
        <w:numPr>
          <w:ilvl w:val="1"/>
          <w:numId w:val="98"/>
        </w:numPr>
        <w:rPr>
          <w:rFonts w:ascii="Arial" w:hAnsi="Arial" w:cs="Arial"/>
          <w:sz w:val="20"/>
          <w:szCs w:val="20"/>
        </w:rPr>
      </w:pPr>
      <w:r w:rsidRPr="00CF07A0">
        <w:rPr>
          <w:rFonts w:ascii="Arial" w:hAnsi="Arial" w:cs="Arial"/>
          <w:sz w:val="20"/>
          <w:szCs w:val="20"/>
        </w:rPr>
        <w:t>Client Portfolio Holdings History Report (PM0045)</w:t>
      </w:r>
    </w:p>
    <w:p w14:paraId="1E24D6FF" w14:textId="1ED2525A" w:rsidR="00A172A7" w:rsidRPr="00CF07A0" w:rsidRDefault="00A172A7" w:rsidP="004E06BD">
      <w:pPr>
        <w:numPr>
          <w:ilvl w:val="0"/>
          <w:numId w:val="98"/>
        </w:numPr>
        <w:rPr>
          <w:rFonts w:ascii="Arial" w:hAnsi="Arial" w:cs="Arial"/>
          <w:sz w:val="20"/>
          <w:szCs w:val="20"/>
        </w:rPr>
      </w:pPr>
      <w:r w:rsidRPr="00CF07A0">
        <w:rPr>
          <w:rFonts w:ascii="Arial" w:hAnsi="Arial" w:cs="Arial"/>
          <w:sz w:val="20"/>
          <w:szCs w:val="20"/>
        </w:rPr>
        <w:t>Other PlanManager Requirements</w:t>
      </w:r>
      <w:r w:rsidR="00AA18AD">
        <w:rPr>
          <w:rFonts w:ascii="Arial" w:hAnsi="Arial" w:cs="Arial"/>
          <w:sz w:val="20"/>
          <w:szCs w:val="20"/>
        </w:rPr>
        <w:t xml:space="preserve"> not listed in 4.2.1 In Scope</w:t>
      </w:r>
    </w:p>
    <w:p w14:paraId="0658B395" w14:textId="77777777" w:rsidR="00A172A7" w:rsidRPr="00CF07A0" w:rsidRDefault="00A172A7" w:rsidP="00A172A7">
      <w:pPr>
        <w:rPr>
          <w:rFonts w:ascii="Arial" w:hAnsi="Arial" w:cs="Arial"/>
          <w:sz w:val="20"/>
          <w:szCs w:val="20"/>
        </w:rPr>
      </w:pPr>
    </w:p>
    <w:p w14:paraId="4AF54405" w14:textId="77777777" w:rsidR="00A172A7" w:rsidRPr="00CF07A0" w:rsidRDefault="00A172A7" w:rsidP="00A172A7">
      <w:pPr>
        <w:rPr>
          <w:sz w:val="20"/>
          <w:szCs w:val="20"/>
        </w:rPr>
      </w:pPr>
    </w:p>
    <w:p w14:paraId="3E3F4DBB" w14:textId="77777777" w:rsidR="00A172A7" w:rsidRPr="00CF07A0" w:rsidRDefault="00A172A7" w:rsidP="00A172A7">
      <w:pPr>
        <w:rPr>
          <w:sz w:val="20"/>
          <w:szCs w:val="20"/>
        </w:rPr>
      </w:pPr>
    </w:p>
    <w:p w14:paraId="39E22439" w14:textId="77777777" w:rsidR="005D68D4" w:rsidRDefault="005D68D4" w:rsidP="00AF6F0D">
      <w:pPr>
        <w:pStyle w:val="Heading1"/>
        <w:ind w:left="0" w:firstLine="0"/>
      </w:pPr>
      <w:bookmarkStart w:id="98" w:name="_Toc422842004"/>
      <w:r>
        <w:t>Use Case Packages</w:t>
      </w:r>
      <w:bookmarkEnd w:id="98"/>
    </w:p>
    <w:p w14:paraId="0528111D" w14:textId="168D3223" w:rsidR="005D68D4" w:rsidRDefault="00262F4B" w:rsidP="00AF6F0D">
      <w:pPr>
        <w:sectPr w:rsidR="005D68D4" w:rsidSect="005D68D4">
          <w:headerReference w:type="default" r:id="rId12"/>
          <w:pgSz w:w="12240" w:h="15840" w:code="1"/>
          <w:pgMar w:top="1616" w:right="1797" w:bottom="851" w:left="1797" w:header="567" w:footer="720" w:gutter="0"/>
          <w:cols w:space="720"/>
          <w:docGrid w:linePitch="360"/>
        </w:sectPr>
      </w:pPr>
      <w:r>
        <w:object w:dxaOrig="10284" w:dyaOrig="15019" w14:anchorId="7B9A0C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7.75pt;height:604.5pt" o:ole="">
            <v:imagedata r:id="rId13" o:title=""/>
          </v:shape>
          <o:OLEObject Type="Embed" ProgID="Visio.Drawing.11" ShapeID="_x0000_i1025" DrawAspect="Content" ObjectID="_1496664115" r:id="rId14"/>
        </w:object>
      </w:r>
    </w:p>
    <w:p w14:paraId="6D2540E0" w14:textId="77777777" w:rsidR="005D68D4" w:rsidRDefault="005D68D4" w:rsidP="00AF6F0D">
      <w:pPr>
        <w:pStyle w:val="Heading2"/>
        <w:ind w:left="0" w:firstLine="0"/>
      </w:pPr>
      <w:bookmarkStart w:id="99" w:name="_Toc422842005"/>
      <w:r>
        <w:t>Use Case Diagram</w:t>
      </w:r>
      <w:r w:rsidR="002C7702">
        <w:t xml:space="preserve"> – Access and Security</w:t>
      </w:r>
      <w:bookmarkEnd w:id="99"/>
    </w:p>
    <w:p w14:paraId="4936CC2F" w14:textId="77777777" w:rsidR="005D68D4" w:rsidRDefault="005D68D4" w:rsidP="00AF6F0D"/>
    <w:p w14:paraId="5643F5D3" w14:textId="7FD36FD9" w:rsidR="00383873" w:rsidRDefault="00CA441E" w:rsidP="00AF6F0D">
      <w:pPr>
        <w:rPr>
          <w:ins w:id="100" w:author="Jamal, Zaher CWK" w:date="2015-06-23T15:29:00Z"/>
        </w:rPr>
      </w:pPr>
      <w:del w:id="101" w:author="Jamal, Zaher CWK" w:date="2015-06-23T15:29:00Z">
        <w:r w:rsidDel="007B35AF">
          <w:object w:dxaOrig="10697" w:dyaOrig="13115" w14:anchorId="2DD04B8F">
            <v:shape id="_x0000_i1026" type="#_x0000_t75" style="width:6in;height:525.75pt" o:ole="">
              <v:imagedata r:id="rId15" o:title=""/>
            </v:shape>
            <o:OLEObject Type="Embed" ProgID="Visio.Drawing.11" ShapeID="_x0000_i1026" DrawAspect="Content" ObjectID="_1496664116" r:id="rId16"/>
          </w:object>
        </w:r>
      </w:del>
    </w:p>
    <w:p w14:paraId="6D76D81B" w14:textId="1A1B29EB" w:rsidR="007B35AF" w:rsidRDefault="007B35AF" w:rsidP="00AF6F0D">
      <w:ins w:id="102" w:author="Jamal, Zaher CWK" w:date="2015-06-23T15:29:00Z">
        <w:r>
          <w:object w:dxaOrig="10697" w:dyaOrig="13965" w14:anchorId="44852652">
            <v:shape id="_x0000_i1027" type="#_x0000_t75" style="width:425.25pt;height:555pt" o:ole="">
              <v:imagedata r:id="rId17" o:title=""/>
            </v:shape>
            <o:OLEObject Type="Embed" ProgID="Visio.Drawing.11" ShapeID="_x0000_i1027" DrawAspect="Content" ObjectID="_1496664117" r:id="rId18"/>
          </w:object>
        </w:r>
      </w:ins>
    </w:p>
    <w:p w14:paraId="083A75D3" w14:textId="77777777" w:rsidR="005D68D4" w:rsidRDefault="005D68D4" w:rsidP="00AF6F0D"/>
    <w:p w14:paraId="45C6CEC8" w14:textId="77777777" w:rsidR="00A36748" w:rsidRDefault="00A36748" w:rsidP="00AF6F0D">
      <w:pPr>
        <w:sectPr w:rsidR="00A36748" w:rsidSect="005D68D4">
          <w:pgSz w:w="12240" w:h="15840" w:code="1"/>
          <w:pgMar w:top="1616" w:right="1797" w:bottom="851" w:left="1797" w:header="567" w:footer="720" w:gutter="0"/>
          <w:cols w:space="720"/>
          <w:docGrid w:linePitch="360"/>
        </w:sectPr>
      </w:pPr>
    </w:p>
    <w:p w14:paraId="76F7B228" w14:textId="35BAEAF8" w:rsidR="005D68D4" w:rsidRDefault="005D68D4" w:rsidP="00AF6F0D">
      <w:pPr>
        <w:pStyle w:val="Heading3"/>
        <w:ind w:left="0" w:firstLine="0"/>
      </w:pPr>
      <w:bookmarkStart w:id="103" w:name="_Toc422842006"/>
      <w:r>
        <w:t xml:space="preserve">PMUC001 – </w:t>
      </w:r>
      <w:r w:rsidR="00073F53">
        <w:t>Login</w:t>
      </w:r>
      <w:bookmarkEnd w:id="103"/>
    </w:p>
    <w:p w14:paraId="177AB121" w14:textId="77777777" w:rsidR="005D68D4" w:rsidRDefault="005D68D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D68D4" w:rsidRPr="005D68D4" w14:paraId="4CFA57F1" w14:textId="77777777" w:rsidTr="00E642E2">
        <w:tc>
          <w:tcPr>
            <w:tcW w:w="9322" w:type="dxa"/>
            <w:gridSpan w:val="2"/>
            <w:shd w:val="pct20" w:color="auto" w:fill="auto"/>
          </w:tcPr>
          <w:p w14:paraId="58E9F78F"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 xml:space="preserve">Use Case Reference </w:t>
            </w:r>
            <w:r w:rsidRPr="005D68D4">
              <w:rPr>
                <w:rFonts w:ascii="Arial" w:hAnsi="Arial" w:cs="Arial"/>
                <w:b/>
                <w:bCs/>
                <w:sz w:val="18"/>
                <w:szCs w:val="18"/>
              </w:rPr>
              <w:tab/>
              <w:t>PMUC001</w:t>
            </w:r>
          </w:p>
          <w:p w14:paraId="22CB081C" w14:textId="77777777" w:rsidR="005D68D4" w:rsidRPr="005D68D4" w:rsidRDefault="005D68D4" w:rsidP="00AF6F0D">
            <w:pPr>
              <w:rPr>
                <w:rFonts w:ascii="Arial" w:hAnsi="Arial" w:cs="Arial"/>
                <w:b/>
                <w:bCs/>
                <w:sz w:val="18"/>
                <w:szCs w:val="18"/>
              </w:rPr>
            </w:pPr>
          </w:p>
          <w:p w14:paraId="6202E7DF" w14:textId="45ED46E6" w:rsidR="005D68D4" w:rsidRPr="005D68D4" w:rsidRDefault="005D68D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073F53">
              <w:rPr>
                <w:rFonts w:ascii="Arial" w:hAnsi="Arial" w:cs="Arial"/>
                <w:b/>
                <w:bCs/>
                <w:sz w:val="18"/>
                <w:szCs w:val="18"/>
              </w:rPr>
              <w:t>Login</w:t>
            </w:r>
          </w:p>
          <w:p w14:paraId="24863DB7" w14:textId="77777777" w:rsidR="005D68D4" w:rsidRPr="005D68D4" w:rsidRDefault="005D68D4" w:rsidP="00AF6F0D">
            <w:pPr>
              <w:rPr>
                <w:rFonts w:ascii="Arial" w:hAnsi="Arial" w:cs="Arial"/>
                <w:b/>
                <w:sz w:val="18"/>
                <w:szCs w:val="18"/>
              </w:rPr>
            </w:pPr>
          </w:p>
        </w:tc>
      </w:tr>
      <w:tr w:rsidR="005D68D4" w:rsidRPr="005D68D4" w14:paraId="4A0FB11C" w14:textId="77777777" w:rsidTr="00FE0EDB">
        <w:tc>
          <w:tcPr>
            <w:tcW w:w="2093" w:type="dxa"/>
            <w:shd w:val="pct20" w:color="auto" w:fill="auto"/>
          </w:tcPr>
          <w:p w14:paraId="3B0C96D0"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Summary</w:t>
            </w:r>
          </w:p>
          <w:p w14:paraId="6D02705E"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119DB8F1" w14:textId="41C9160C" w:rsidR="00073F53" w:rsidRPr="007702FC" w:rsidRDefault="00E33EF9" w:rsidP="00AF6F0D">
            <w:pPr>
              <w:rPr>
                <w:rFonts w:ascii="Arial" w:hAnsi="Arial" w:cs="Arial"/>
                <w:sz w:val="18"/>
                <w:szCs w:val="18"/>
              </w:rPr>
            </w:pPr>
            <w:r>
              <w:rPr>
                <w:rFonts w:ascii="Arial" w:hAnsi="Arial" w:cs="Arial"/>
                <w:sz w:val="18"/>
                <w:szCs w:val="18"/>
              </w:rPr>
              <w:t xml:space="preserve">The ability for a user to log on to the </w:t>
            </w:r>
            <w:r w:rsidR="00FE4BBE">
              <w:rPr>
                <w:rFonts w:ascii="Arial" w:hAnsi="Arial" w:cs="Arial"/>
                <w:sz w:val="18"/>
                <w:szCs w:val="18"/>
              </w:rPr>
              <w:t>PlanManager</w:t>
            </w:r>
            <w:r>
              <w:rPr>
                <w:rFonts w:ascii="Arial" w:hAnsi="Arial" w:cs="Arial"/>
                <w:sz w:val="18"/>
                <w:szCs w:val="18"/>
              </w:rPr>
              <w:t xml:space="preserve"> Website</w:t>
            </w:r>
          </w:p>
          <w:p w14:paraId="6ACCB384" w14:textId="15C3C638" w:rsidR="005D68D4" w:rsidRPr="007702FC" w:rsidRDefault="005D68D4" w:rsidP="00AF6F0D">
            <w:pPr>
              <w:rPr>
                <w:rFonts w:ascii="Arial" w:hAnsi="Arial" w:cs="Arial"/>
                <w:i/>
                <w:sz w:val="18"/>
                <w:szCs w:val="18"/>
              </w:rPr>
            </w:pPr>
          </w:p>
        </w:tc>
      </w:tr>
      <w:tr w:rsidR="005D68D4" w:rsidRPr="005D68D4" w14:paraId="513CCBCB" w14:textId="77777777" w:rsidTr="00FE0EDB">
        <w:tc>
          <w:tcPr>
            <w:tcW w:w="2093" w:type="dxa"/>
            <w:shd w:val="pct20" w:color="auto" w:fill="auto"/>
          </w:tcPr>
          <w:p w14:paraId="570A5736"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Actor</w:t>
            </w:r>
          </w:p>
          <w:p w14:paraId="42C09CDE" w14:textId="77777777" w:rsidR="005D68D4" w:rsidRPr="005D68D4" w:rsidRDefault="005D68D4" w:rsidP="00AF6F0D">
            <w:pPr>
              <w:rPr>
                <w:rFonts w:ascii="Arial" w:hAnsi="Arial" w:cs="Arial"/>
                <w:bCs/>
                <w:color w:val="FF0000"/>
                <w:sz w:val="18"/>
                <w:szCs w:val="18"/>
              </w:rPr>
            </w:pPr>
          </w:p>
        </w:tc>
        <w:tc>
          <w:tcPr>
            <w:tcW w:w="7229" w:type="dxa"/>
            <w:shd w:val="clear" w:color="auto" w:fill="FFFFFF" w:themeFill="background1"/>
          </w:tcPr>
          <w:p w14:paraId="724EB9DA" w14:textId="5A5FA013" w:rsidR="005D68D4" w:rsidRPr="007702FC" w:rsidRDefault="00FE4BBE" w:rsidP="00AF6F0D">
            <w:pPr>
              <w:rPr>
                <w:rFonts w:ascii="Arial" w:hAnsi="Arial" w:cs="Arial"/>
                <w:sz w:val="18"/>
                <w:szCs w:val="18"/>
              </w:rPr>
            </w:pPr>
            <w:r>
              <w:rPr>
                <w:rFonts w:ascii="Arial" w:hAnsi="Arial" w:cs="Arial"/>
                <w:sz w:val="18"/>
                <w:szCs w:val="18"/>
              </w:rPr>
              <w:t>PlanManager</w:t>
            </w:r>
            <w:r w:rsidR="00073F53" w:rsidRPr="007702FC">
              <w:rPr>
                <w:rFonts w:ascii="Arial" w:hAnsi="Arial" w:cs="Arial"/>
                <w:sz w:val="18"/>
                <w:szCs w:val="18"/>
              </w:rPr>
              <w:t xml:space="preserve"> User</w:t>
            </w:r>
          </w:p>
        </w:tc>
      </w:tr>
      <w:tr w:rsidR="005D68D4" w:rsidRPr="005D68D4" w14:paraId="22493180" w14:textId="77777777" w:rsidTr="00FE0EDB">
        <w:tc>
          <w:tcPr>
            <w:tcW w:w="2093" w:type="dxa"/>
            <w:shd w:val="pct20" w:color="auto" w:fill="auto"/>
          </w:tcPr>
          <w:p w14:paraId="2462FE4B"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Trigger</w:t>
            </w:r>
          </w:p>
          <w:p w14:paraId="04C24B08"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2CC525D5" w14:textId="218CF150" w:rsidR="005D68D4" w:rsidRPr="007702FC" w:rsidRDefault="00073F53" w:rsidP="00FE0EDB">
            <w:pPr>
              <w:rPr>
                <w:rFonts w:ascii="Arial" w:hAnsi="Arial" w:cs="Arial"/>
                <w:sz w:val="18"/>
                <w:szCs w:val="18"/>
              </w:rPr>
            </w:pPr>
            <w:r w:rsidRPr="007702FC">
              <w:rPr>
                <w:rFonts w:ascii="Arial" w:hAnsi="Arial" w:cs="Arial"/>
                <w:sz w:val="18"/>
                <w:szCs w:val="18"/>
              </w:rPr>
              <w:t xml:space="preserve">User accesses the </w:t>
            </w:r>
            <w:r w:rsidR="00FE4BBE">
              <w:rPr>
                <w:rFonts w:ascii="Arial" w:hAnsi="Arial" w:cs="Arial"/>
                <w:sz w:val="18"/>
                <w:szCs w:val="18"/>
              </w:rPr>
              <w:t>PlanManager</w:t>
            </w:r>
            <w:r w:rsidRPr="007702FC">
              <w:rPr>
                <w:rFonts w:ascii="Arial" w:hAnsi="Arial" w:cs="Arial"/>
                <w:sz w:val="18"/>
                <w:szCs w:val="18"/>
              </w:rPr>
              <w:t xml:space="preserve"> URL</w:t>
            </w:r>
          </w:p>
        </w:tc>
      </w:tr>
      <w:tr w:rsidR="005D68D4" w:rsidRPr="005D68D4" w14:paraId="145AD9EA" w14:textId="77777777" w:rsidTr="00FE0EDB">
        <w:tc>
          <w:tcPr>
            <w:tcW w:w="2093" w:type="dxa"/>
            <w:shd w:val="pct20" w:color="auto" w:fill="auto"/>
          </w:tcPr>
          <w:p w14:paraId="6CFCBC29"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Pre- conditions</w:t>
            </w:r>
          </w:p>
          <w:p w14:paraId="36CB67BB" w14:textId="77777777" w:rsidR="005D68D4" w:rsidRPr="005D68D4" w:rsidRDefault="005D68D4" w:rsidP="00AF6F0D">
            <w:pPr>
              <w:rPr>
                <w:rFonts w:ascii="Arial" w:hAnsi="Arial" w:cs="Arial"/>
                <w:bCs/>
                <w:color w:val="FF0000"/>
                <w:sz w:val="18"/>
                <w:szCs w:val="18"/>
              </w:rPr>
            </w:pPr>
          </w:p>
        </w:tc>
        <w:tc>
          <w:tcPr>
            <w:tcW w:w="7229" w:type="dxa"/>
            <w:shd w:val="clear" w:color="auto" w:fill="FFFFFF" w:themeFill="background1"/>
          </w:tcPr>
          <w:p w14:paraId="34574E12" w14:textId="37125FEE" w:rsidR="005D68D4" w:rsidRPr="007702FC" w:rsidRDefault="00FE4BBE" w:rsidP="00AF6F0D">
            <w:pPr>
              <w:rPr>
                <w:rFonts w:ascii="Arial" w:hAnsi="Arial" w:cs="Arial"/>
                <w:sz w:val="18"/>
                <w:szCs w:val="18"/>
              </w:rPr>
            </w:pPr>
            <w:r>
              <w:rPr>
                <w:rFonts w:ascii="Arial" w:hAnsi="Arial" w:cs="Arial"/>
                <w:sz w:val="18"/>
                <w:szCs w:val="18"/>
              </w:rPr>
              <w:t>PlanManager</w:t>
            </w:r>
            <w:r w:rsidR="00FF3E36" w:rsidRPr="007702FC">
              <w:rPr>
                <w:rFonts w:ascii="Arial" w:hAnsi="Arial" w:cs="Arial"/>
                <w:sz w:val="18"/>
                <w:szCs w:val="18"/>
              </w:rPr>
              <w:t xml:space="preserve"> is available</w:t>
            </w:r>
          </w:p>
        </w:tc>
      </w:tr>
      <w:tr w:rsidR="005D68D4" w:rsidRPr="005D68D4" w14:paraId="773D1631" w14:textId="77777777" w:rsidTr="00FE0EDB">
        <w:tc>
          <w:tcPr>
            <w:tcW w:w="2093" w:type="dxa"/>
            <w:shd w:val="pct20" w:color="auto" w:fill="auto"/>
          </w:tcPr>
          <w:p w14:paraId="7C66A385"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Post –conditions</w:t>
            </w:r>
          </w:p>
          <w:p w14:paraId="089C2A65"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6A130894" w14:textId="77777777" w:rsidR="005D68D4" w:rsidRPr="007702FC" w:rsidRDefault="00073F53" w:rsidP="00AF6F0D">
            <w:pPr>
              <w:rPr>
                <w:rFonts w:ascii="Arial" w:hAnsi="Arial" w:cs="Arial"/>
                <w:sz w:val="18"/>
                <w:szCs w:val="18"/>
              </w:rPr>
            </w:pPr>
            <w:r w:rsidRPr="007702FC">
              <w:rPr>
                <w:rFonts w:ascii="Arial" w:hAnsi="Arial" w:cs="Arial"/>
                <w:sz w:val="18"/>
                <w:szCs w:val="18"/>
              </w:rPr>
              <w:t>User is logged onto their Online Account</w:t>
            </w:r>
          </w:p>
        </w:tc>
      </w:tr>
      <w:tr w:rsidR="005D68D4" w:rsidRPr="005D68D4" w14:paraId="28D83A00" w14:textId="77777777" w:rsidTr="00FE0EDB">
        <w:tc>
          <w:tcPr>
            <w:tcW w:w="2093" w:type="dxa"/>
            <w:shd w:val="pct20" w:color="auto" w:fill="auto"/>
          </w:tcPr>
          <w:p w14:paraId="7D893C60"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14DE2258" w14:textId="77777777" w:rsidR="005D68D4" w:rsidRPr="007702FC" w:rsidRDefault="00073F53" w:rsidP="00AF6F0D">
            <w:pPr>
              <w:rPr>
                <w:rFonts w:ascii="Arial" w:hAnsi="Arial" w:cs="Arial"/>
                <w:sz w:val="18"/>
                <w:szCs w:val="18"/>
              </w:rPr>
            </w:pPr>
            <w:r w:rsidRPr="007702FC">
              <w:rPr>
                <w:rFonts w:ascii="Arial" w:hAnsi="Arial" w:cs="Arial"/>
                <w:sz w:val="18"/>
                <w:szCs w:val="18"/>
              </w:rPr>
              <w:t>Adhoc</w:t>
            </w:r>
          </w:p>
        </w:tc>
      </w:tr>
      <w:tr w:rsidR="005D68D4" w:rsidRPr="005D68D4" w14:paraId="345AF4FE" w14:textId="77777777" w:rsidTr="00FE0EDB">
        <w:tc>
          <w:tcPr>
            <w:tcW w:w="2093" w:type="dxa"/>
            <w:shd w:val="pct20" w:color="auto" w:fill="auto"/>
          </w:tcPr>
          <w:p w14:paraId="0A35D60A"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Basic Course of Action</w:t>
            </w:r>
          </w:p>
          <w:p w14:paraId="4E60EE69" w14:textId="77777777" w:rsidR="005D68D4" w:rsidRPr="005D68D4" w:rsidRDefault="005D68D4" w:rsidP="00AF6F0D">
            <w:pPr>
              <w:rPr>
                <w:rFonts w:ascii="Arial" w:hAnsi="Arial" w:cs="Arial"/>
                <w:b/>
                <w:bCs/>
                <w:sz w:val="18"/>
                <w:szCs w:val="18"/>
              </w:rPr>
            </w:pPr>
          </w:p>
          <w:p w14:paraId="77A7157F"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5FF0A3CB" w14:textId="77777777" w:rsidR="005D68D4" w:rsidRPr="007702FC" w:rsidRDefault="00073F53" w:rsidP="004E06BD">
            <w:pPr>
              <w:numPr>
                <w:ilvl w:val="0"/>
                <w:numId w:val="172"/>
              </w:numPr>
              <w:rPr>
                <w:rFonts w:ascii="Arial" w:hAnsi="Arial" w:cs="Arial"/>
                <w:sz w:val="18"/>
                <w:szCs w:val="18"/>
              </w:rPr>
            </w:pPr>
            <w:r w:rsidRPr="007702FC">
              <w:rPr>
                <w:rFonts w:ascii="Arial" w:hAnsi="Arial" w:cs="Arial"/>
                <w:sz w:val="18"/>
                <w:szCs w:val="18"/>
              </w:rPr>
              <w:t>The user enters the URL provided</w:t>
            </w:r>
          </w:p>
          <w:p w14:paraId="2DC889EC" w14:textId="77777777" w:rsidR="00073F53" w:rsidRPr="007702FC" w:rsidRDefault="00073F53" w:rsidP="004E06BD">
            <w:pPr>
              <w:numPr>
                <w:ilvl w:val="0"/>
                <w:numId w:val="172"/>
              </w:numPr>
              <w:rPr>
                <w:rFonts w:ascii="Arial" w:hAnsi="Arial" w:cs="Arial"/>
                <w:sz w:val="18"/>
                <w:szCs w:val="18"/>
              </w:rPr>
            </w:pPr>
            <w:r w:rsidRPr="007702FC">
              <w:rPr>
                <w:rFonts w:ascii="Arial" w:hAnsi="Arial" w:cs="Arial"/>
                <w:sz w:val="18"/>
                <w:szCs w:val="18"/>
              </w:rPr>
              <w:t>The system provides a &lt;&lt;Login Page&gt;&gt;</w:t>
            </w:r>
          </w:p>
          <w:p w14:paraId="01600126" w14:textId="77777777" w:rsidR="00073F53" w:rsidRPr="007702FC" w:rsidRDefault="00FD4CBF" w:rsidP="004E06BD">
            <w:pPr>
              <w:numPr>
                <w:ilvl w:val="0"/>
                <w:numId w:val="172"/>
              </w:numPr>
              <w:rPr>
                <w:rFonts w:ascii="Arial" w:hAnsi="Arial" w:cs="Arial"/>
                <w:sz w:val="18"/>
                <w:szCs w:val="18"/>
              </w:rPr>
            </w:pPr>
            <w:r w:rsidRPr="007702FC">
              <w:rPr>
                <w:rFonts w:ascii="Arial" w:hAnsi="Arial" w:cs="Arial"/>
                <w:sz w:val="18"/>
                <w:szCs w:val="18"/>
              </w:rPr>
              <w:t>The user enters their User Name</w:t>
            </w:r>
          </w:p>
          <w:p w14:paraId="5B18BD2F" w14:textId="77777777" w:rsidR="00073F53" w:rsidRPr="007702FC" w:rsidRDefault="00073F53" w:rsidP="004E06BD">
            <w:pPr>
              <w:numPr>
                <w:ilvl w:val="0"/>
                <w:numId w:val="172"/>
              </w:numPr>
              <w:rPr>
                <w:rFonts w:ascii="Arial" w:hAnsi="Arial" w:cs="Arial"/>
                <w:sz w:val="18"/>
                <w:szCs w:val="18"/>
              </w:rPr>
            </w:pPr>
            <w:r w:rsidRPr="007702FC">
              <w:rPr>
                <w:rFonts w:ascii="Arial" w:hAnsi="Arial" w:cs="Arial"/>
                <w:sz w:val="18"/>
                <w:szCs w:val="18"/>
              </w:rPr>
              <w:t>The user enters their Password</w:t>
            </w:r>
          </w:p>
          <w:p w14:paraId="5F1E9E9F" w14:textId="77777777" w:rsidR="00073F53" w:rsidRPr="007702FC" w:rsidRDefault="00073F53" w:rsidP="004E06BD">
            <w:pPr>
              <w:numPr>
                <w:ilvl w:val="0"/>
                <w:numId w:val="172"/>
              </w:numPr>
              <w:rPr>
                <w:rFonts w:ascii="Arial" w:hAnsi="Arial" w:cs="Arial"/>
                <w:sz w:val="18"/>
                <w:szCs w:val="18"/>
              </w:rPr>
            </w:pPr>
            <w:r w:rsidRPr="007702FC">
              <w:rPr>
                <w:rFonts w:ascii="Arial" w:hAnsi="Arial" w:cs="Arial"/>
                <w:sz w:val="18"/>
                <w:szCs w:val="18"/>
              </w:rPr>
              <w:t>The user select</w:t>
            </w:r>
            <w:r w:rsidR="0011099F">
              <w:rPr>
                <w:rFonts w:ascii="Arial" w:hAnsi="Arial" w:cs="Arial"/>
                <w:sz w:val="18"/>
                <w:szCs w:val="18"/>
              </w:rPr>
              <w:t>s</w:t>
            </w:r>
            <w:r w:rsidRPr="007702FC">
              <w:rPr>
                <w:rFonts w:ascii="Arial" w:hAnsi="Arial" w:cs="Arial"/>
                <w:sz w:val="18"/>
                <w:szCs w:val="18"/>
              </w:rPr>
              <w:t xml:space="preserve"> the Login</w:t>
            </w:r>
            <w:r w:rsidR="00255F03" w:rsidRPr="007702FC">
              <w:rPr>
                <w:rFonts w:ascii="Arial" w:hAnsi="Arial" w:cs="Arial"/>
                <w:sz w:val="18"/>
                <w:szCs w:val="18"/>
              </w:rPr>
              <w:t>\Accept</w:t>
            </w:r>
            <w:r w:rsidRPr="007702FC">
              <w:rPr>
                <w:rFonts w:ascii="Arial" w:hAnsi="Arial" w:cs="Arial"/>
                <w:sz w:val="18"/>
                <w:szCs w:val="18"/>
              </w:rPr>
              <w:t xml:space="preserve"> option</w:t>
            </w:r>
          </w:p>
          <w:p w14:paraId="34B82A4E" w14:textId="70AEF75E" w:rsidR="00073F53" w:rsidRPr="00A72677" w:rsidRDefault="00073F53" w:rsidP="004E06BD">
            <w:pPr>
              <w:numPr>
                <w:ilvl w:val="0"/>
                <w:numId w:val="172"/>
              </w:numPr>
              <w:rPr>
                <w:rFonts w:ascii="Arial" w:hAnsi="Arial" w:cs="Arial"/>
                <w:sz w:val="18"/>
                <w:szCs w:val="18"/>
              </w:rPr>
            </w:pPr>
            <w:r w:rsidRPr="007702FC">
              <w:rPr>
                <w:rFonts w:ascii="Arial" w:hAnsi="Arial" w:cs="Arial"/>
                <w:sz w:val="18"/>
                <w:szCs w:val="18"/>
              </w:rPr>
              <w:t xml:space="preserve">The system authenticates the user login details </w:t>
            </w:r>
            <w:r w:rsidR="00596AE4" w:rsidRPr="007702FC">
              <w:rPr>
                <w:rFonts w:ascii="Arial" w:hAnsi="Arial" w:cs="Arial"/>
                <w:sz w:val="18"/>
                <w:szCs w:val="18"/>
              </w:rPr>
              <w:t xml:space="preserve">- </w:t>
            </w:r>
            <w:r w:rsidRPr="007702FC">
              <w:rPr>
                <w:rFonts w:ascii="Arial" w:hAnsi="Arial" w:cs="Arial"/>
                <w:sz w:val="18"/>
                <w:szCs w:val="18"/>
              </w:rPr>
              <w:t xml:space="preserve">invoke </w:t>
            </w:r>
            <w:r w:rsidRPr="007702FC">
              <w:rPr>
                <w:rFonts w:ascii="Arial" w:hAnsi="Arial" w:cs="Arial"/>
                <w:i/>
                <w:sz w:val="18"/>
                <w:szCs w:val="18"/>
              </w:rPr>
              <w:t>‘</w:t>
            </w:r>
            <w:r w:rsidR="004231C7" w:rsidRPr="007702FC">
              <w:rPr>
                <w:rFonts w:ascii="Arial" w:hAnsi="Arial" w:cs="Arial"/>
                <w:i/>
                <w:sz w:val="18"/>
                <w:szCs w:val="18"/>
              </w:rPr>
              <w:t xml:space="preserve">PMUC002 - </w:t>
            </w:r>
            <w:r w:rsidRPr="007702FC">
              <w:rPr>
                <w:rFonts w:ascii="Arial" w:hAnsi="Arial" w:cs="Arial"/>
                <w:i/>
                <w:sz w:val="18"/>
                <w:szCs w:val="18"/>
              </w:rPr>
              <w:t xml:space="preserve"> </w:t>
            </w:r>
            <w:r w:rsidR="00596AE4" w:rsidRPr="007702FC">
              <w:rPr>
                <w:rFonts w:ascii="Arial" w:hAnsi="Arial" w:cs="Arial"/>
                <w:i/>
                <w:sz w:val="18"/>
                <w:szCs w:val="18"/>
              </w:rPr>
              <w:t>Authenticate User’</w:t>
            </w:r>
          </w:p>
          <w:p w14:paraId="0AA685E6" w14:textId="56F70D71" w:rsidR="00A72677" w:rsidRPr="00675C1C" w:rsidRDefault="00B30508" w:rsidP="004E06BD">
            <w:pPr>
              <w:pStyle w:val="ListParagraph"/>
              <w:numPr>
                <w:ilvl w:val="0"/>
                <w:numId w:val="172"/>
              </w:numPr>
              <w:rPr>
                <w:rFonts w:cs="Arial"/>
                <w:sz w:val="18"/>
                <w:szCs w:val="18"/>
              </w:rPr>
            </w:pPr>
            <w:r w:rsidRPr="00675C1C">
              <w:rPr>
                <w:rFonts w:cs="Arial"/>
                <w:sz w:val="18"/>
                <w:szCs w:val="18"/>
              </w:rPr>
              <w:t xml:space="preserve">If this is the users first login to </w:t>
            </w:r>
            <w:r w:rsidR="00FE4BBE">
              <w:rPr>
                <w:rFonts w:cs="Arial"/>
                <w:sz w:val="18"/>
                <w:szCs w:val="18"/>
              </w:rPr>
              <w:t>PlanManager</w:t>
            </w:r>
            <w:r w:rsidRPr="00675C1C">
              <w:rPr>
                <w:rFonts w:cs="Arial"/>
                <w:sz w:val="18"/>
                <w:szCs w:val="18"/>
              </w:rPr>
              <w:t xml:space="preserve"> t</w:t>
            </w:r>
            <w:r w:rsidR="00A72677" w:rsidRPr="00675C1C">
              <w:rPr>
                <w:rFonts w:cs="Arial"/>
                <w:sz w:val="18"/>
                <w:szCs w:val="18"/>
              </w:rPr>
              <w:t xml:space="preserve">he system prompts the user to enter security details – invoke </w:t>
            </w:r>
            <w:r w:rsidR="00A72677" w:rsidRPr="00D31311">
              <w:rPr>
                <w:rFonts w:cs="Arial"/>
                <w:i/>
                <w:sz w:val="18"/>
                <w:szCs w:val="18"/>
              </w:rPr>
              <w:t>‘PMUC</w:t>
            </w:r>
            <w:r w:rsidR="00D31311" w:rsidRPr="00D31311">
              <w:rPr>
                <w:rFonts w:cs="Arial"/>
                <w:i/>
                <w:sz w:val="18"/>
                <w:szCs w:val="18"/>
              </w:rPr>
              <w:t>005</w:t>
            </w:r>
            <w:r w:rsidR="00A72677" w:rsidRPr="00D31311">
              <w:rPr>
                <w:rFonts w:cs="Arial"/>
                <w:i/>
                <w:sz w:val="18"/>
                <w:szCs w:val="18"/>
              </w:rPr>
              <w:t xml:space="preserve"> – </w:t>
            </w:r>
            <w:r w:rsidR="00D31311" w:rsidRPr="00D31311">
              <w:rPr>
                <w:rFonts w:cs="Arial"/>
                <w:i/>
                <w:sz w:val="18"/>
                <w:szCs w:val="18"/>
              </w:rPr>
              <w:t>Activate User Account’</w:t>
            </w:r>
          </w:p>
          <w:p w14:paraId="40AD4635" w14:textId="42569C04" w:rsidR="00675C1C" w:rsidRPr="00675C1C" w:rsidRDefault="00675C1C" w:rsidP="004E06BD">
            <w:pPr>
              <w:numPr>
                <w:ilvl w:val="0"/>
                <w:numId w:val="172"/>
              </w:numPr>
              <w:rPr>
                <w:rFonts w:ascii="Arial" w:hAnsi="Arial" w:cs="Arial"/>
                <w:i/>
                <w:sz w:val="18"/>
                <w:szCs w:val="18"/>
              </w:rPr>
            </w:pPr>
            <w:r>
              <w:rPr>
                <w:rFonts w:ascii="Arial" w:hAnsi="Arial" w:cs="Arial"/>
                <w:sz w:val="18"/>
                <w:szCs w:val="18"/>
              </w:rPr>
              <w:t>If the current Terms and Conditions have not been previously accepted invoke ‘</w:t>
            </w:r>
            <w:r w:rsidRPr="00675C1C">
              <w:rPr>
                <w:rFonts w:ascii="Arial" w:hAnsi="Arial" w:cs="Arial"/>
                <w:i/>
                <w:sz w:val="18"/>
                <w:szCs w:val="18"/>
              </w:rPr>
              <w:t>PMUC</w:t>
            </w:r>
            <w:r w:rsidR="00D31311">
              <w:rPr>
                <w:rFonts w:ascii="Arial" w:hAnsi="Arial" w:cs="Arial"/>
                <w:i/>
                <w:sz w:val="18"/>
                <w:szCs w:val="18"/>
              </w:rPr>
              <w:t>064</w:t>
            </w:r>
            <w:r w:rsidRPr="00675C1C">
              <w:rPr>
                <w:rFonts w:ascii="Arial" w:hAnsi="Arial" w:cs="Arial"/>
                <w:i/>
                <w:sz w:val="18"/>
                <w:szCs w:val="18"/>
              </w:rPr>
              <w:t xml:space="preserve"> – Display Terms &amp; Conditions/Privacy Policy</w:t>
            </w:r>
            <w:r>
              <w:rPr>
                <w:rFonts w:ascii="Arial" w:hAnsi="Arial" w:cs="Arial"/>
                <w:i/>
                <w:sz w:val="18"/>
                <w:szCs w:val="18"/>
              </w:rPr>
              <w:t>’</w:t>
            </w:r>
          </w:p>
          <w:p w14:paraId="183BC56F" w14:textId="0354CC09" w:rsidR="00E66C97" w:rsidRPr="007702FC" w:rsidRDefault="00596AE4" w:rsidP="004E06BD">
            <w:pPr>
              <w:numPr>
                <w:ilvl w:val="0"/>
                <w:numId w:val="172"/>
              </w:numPr>
              <w:rPr>
                <w:rFonts w:ascii="Arial" w:hAnsi="Arial" w:cs="Arial"/>
                <w:sz w:val="18"/>
                <w:szCs w:val="18"/>
              </w:rPr>
            </w:pPr>
            <w:r w:rsidRPr="007702FC">
              <w:rPr>
                <w:rFonts w:ascii="Arial" w:hAnsi="Arial" w:cs="Arial"/>
                <w:sz w:val="18"/>
                <w:szCs w:val="18"/>
              </w:rPr>
              <w:t xml:space="preserve">The system </w:t>
            </w:r>
            <w:r w:rsidR="002C7702" w:rsidRPr="007702FC">
              <w:rPr>
                <w:rFonts w:ascii="Arial" w:hAnsi="Arial" w:cs="Arial"/>
                <w:sz w:val="18"/>
                <w:szCs w:val="18"/>
              </w:rPr>
              <w:t>obtains</w:t>
            </w:r>
            <w:r w:rsidRPr="007702FC">
              <w:rPr>
                <w:rFonts w:ascii="Arial" w:hAnsi="Arial" w:cs="Arial"/>
                <w:sz w:val="18"/>
                <w:szCs w:val="18"/>
              </w:rPr>
              <w:t xml:space="preserve"> schemes available to the user - invoke ‘</w:t>
            </w:r>
            <w:r w:rsidRPr="007702FC">
              <w:rPr>
                <w:rFonts w:ascii="Arial" w:hAnsi="Arial" w:cs="Arial"/>
                <w:i/>
                <w:sz w:val="18"/>
                <w:szCs w:val="18"/>
              </w:rPr>
              <w:t>PMUC00</w:t>
            </w:r>
            <w:r w:rsidR="004231C7" w:rsidRPr="007702FC">
              <w:rPr>
                <w:rFonts w:ascii="Arial" w:hAnsi="Arial" w:cs="Arial"/>
                <w:i/>
                <w:sz w:val="18"/>
                <w:szCs w:val="18"/>
              </w:rPr>
              <w:t>3</w:t>
            </w:r>
            <w:r w:rsidRPr="007702FC">
              <w:rPr>
                <w:rFonts w:ascii="Arial" w:hAnsi="Arial" w:cs="Arial"/>
                <w:i/>
                <w:sz w:val="18"/>
                <w:szCs w:val="18"/>
              </w:rPr>
              <w:t xml:space="preserve"> – Get Schemes’</w:t>
            </w:r>
            <w:r w:rsidR="00E66C97" w:rsidRPr="007702FC">
              <w:rPr>
                <w:rFonts w:ascii="Arial" w:hAnsi="Arial" w:cs="Arial"/>
                <w:sz w:val="18"/>
                <w:szCs w:val="18"/>
              </w:rPr>
              <w:t xml:space="preserve"> </w:t>
            </w:r>
          </w:p>
          <w:p w14:paraId="4811F7A9" w14:textId="1489C845" w:rsidR="004231C7" w:rsidRPr="00675C1C" w:rsidRDefault="004231C7" w:rsidP="004E06BD">
            <w:pPr>
              <w:pStyle w:val="ListParagraph"/>
              <w:numPr>
                <w:ilvl w:val="0"/>
                <w:numId w:val="172"/>
              </w:numPr>
              <w:rPr>
                <w:rFonts w:cs="Arial"/>
                <w:b/>
                <w:sz w:val="18"/>
                <w:szCs w:val="18"/>
              </w:rPr>
            </w:pPr>
            <w:r w:rsidRPr="00675C1C">
              <w:rPr>
                <w:rFonts w:cs="Arial"/>
                <w:b/>
                <w:sz w:val="18"/>
                <w:szCs w:val="18"/>
              </w:rPr>
              <w:t>ROUTE 1 – ONE SCHEME</w:t>
            </w:r>
          </w:p>
          <w:p w14:paraId="7456DB0B" w14:textId="77777777" w:rsidR="004231C7" w:rsidRPr="007702FC" w:rsidRDefault="004231C7" w:rsidP="004E06BD">
            <w:pPr>
              <w:numPr>
                <w:ilvl w:val="0"/>
                <w:numId w:val="172"/>
              </w:numPr>
              <w:rPr>
                <w:rFonts w:ascii="Arial" w:hAnsi="Arial" w:cs="Arial"/>
                <w:sz w:val="18"/>
                <w:szCs w:val="18"/>
              </w:rPr>
            </w:pPr>
            <w:r w:rsidRPr="007702FC">
              <w:rPr>
                <w:rFonts w:ascii="Arial" w:hAnsi="Arial" w:cs="Arial"/>
                <w:sz w:val="18"/>
                <w:szCs w:val="18"/>
              </w:rPr>
              <w:t>The user is linked to only one scheme</w:t>
            </w:r>
          </w:p>
          <w:p w14:paraId="431E2E3B" w14:textId="4566CA21" w:rsidR="004231C7" w:rsidRPr="00675C1C" w:rsidRDefault="004231C7" w:rsidP="004E06BD">
            <w:pPr>
              <w:pStyle w:val="ListParagraph"/>
              <w:numPr>
                <w:ilvl w:val="0"/>
                <w:numId w:val="172"/>
              </w:numPr>
              <w:rPr>
                <w:rFonts w:cs="Arial"/>
                <w:b/>
                <w:sz w:val="18"/>
                <w:szCs w:val="18"/>
              </w:rPr>
            </w:pPr>
            <w:r w:rsidRPr="00675C1C">
              <w:rPr>
                <w:rFonts w:cs="Arial"/>
                <w:b/>
                <w:sz w:val="18"/>
                <w:szCs w:val="18"/>
              </w:rPr>
              <w:t>ROUTE 2 – MULTIPLE SCHEMES</w:t>
            </w:r>
          </w:p>
          <w:p w14:paraId="77E06360" w14:textId="77777777" w:rsidR="004231C7" w:rsidRPr="007702FC" w:rsidRDefault="004231C7" w:rsidP="004E06BD">
            <w:pPr>
              <w:numPr>
                <w:ilvl w:val="0"/>
                <w:numId w:val="172"/>
              </w:numPr>
              <w:rPr>
                <w:rFonts w:ascii="Arial" w:hAnsi="Arial" w:cs="Arial"/>
                <w:sz w:val="18"/>
                <w:szCs w:val="18"/>
              </w:rPr>
            </w:pPr>
            <w:r w:rsidRPr="007702FC">
              <w:rPr>
                <w:rFonts w:ascii="Arial" w:hAnsi="Arial" w:cs="Arial"/>
                <w:sz w:val="18"/>
                <w:szCs w:val="18"/>
              </w:rPr>
              <w:t>The user is linked to more than once scheme</w:t>
            </w:r>
          </w:p>
          <w:p w14:paraId="765140D3" w14:textId="77777777" w:rsidR="004231C7" w:rsidRPr="007702FC" w:rsidRDefault="004231C7" w:rsidP="004E06BD">
            <w:pPr>
              <w:numPr>
                <w:ilvl w:val="0"/>
                <w:numId w:val="172"/>
              </w:numPr>
              <w:rPr>
                <w:rFonts w:ascii="Arial" w:hAnsi="Arial" w:cs="Arial"/>
                <w:sz w:val="18"/>
                <w:szCs w:val="18"/>
              </w:rPr>
            </w:pPr>
            <w:r w:rsidRPr="007702FC">
              <w:rPr>
                <w:rFonts w:ascii="Arial" w:hAnsi="Arial" w:cs="Arial"/>
                <w:sz w:val="18"/>
                <w:szCs w:val="18"/>
              </w:rPr>
              <w:t>The system displays a list of the schemes available</w:t>
            </w:r>
          </w:p>
          <w:p w14:paraId="2630CEAC" w14:textId="77777777" w:rsidR="004231C7" w:rsidRPr="007702FC" w:rsidRDefault="004231C7" w:rsidP="004E06BD">
            <w:pPr>
              <w:numPr>
                <w:ilvl w:val="0"/>
                <w:numId w:val="172"/>
              </w:numPr>
              <w:rPr>
                <w:rFonts w:ascii="Arial" w:hAnsi="Arial" w:cs="Arial"/>
                <w:sz w:val="18"/>
                <w:szCs w:val="18"/>
              </w:rPr>
            </w:pPr>
            <w:r w:rsidRPr="007702FC">
              <w:rPr>
                <w:rFonts w:ascii="Arial" w:hAnsi="Arial" w:cs="Arial"/>
                <w:sz w:val="18"/>
                <w:szCs w:val="18"/>
              </w:rPr>
              <w:t>The user selects a scheme from the list</w:t>
            </w:r>
          </w:p>
          <w:p w14:paraId="3975653E" w14:textId="167ECC21" w:rsidR="004231C7" w:rsidRPr="00675C1C" w:rsidRDefault="004231C7" w:rsidP="004E06BD">
            <w:pPr>
              <w:pStyle w:val="ListParagraph"/>
              <w:numPr>
                <w:ilvl w:val="0"/>
                <w:numId w:val="172"/>
              </w:numPr>
              <w:rPr>
                <w:rFonts w:cs="Arial"/>
                <w:b/>
                <w:sz w:val="18"/>
                <w:szCs w:val="18"/>
              </w:rPr>
            </w:pPr>
            <w:r w:rsidRPr="00675C1C">
              <w:rPr>
                <w:rFonts w:cs="Arial"/>
                <w:b/>
                <w:sz w:val="18"/>
                <w:szCs w:val="18"/>
              </w:rPr>
              <w:t>BOTH ROUTES</w:t>
            </w:r>
          </w:p>
          <w:p w14:paraId="67B9BD4F" w14:textId="77777777" w:rsidR="004231C7" w:rsidRPr="007702FC" w:rsidRDefault="004231C7" w:rsidP="004E06BD">
            <w:pPr>
              <w:numPr>
                <w:ilvl w:val="0"/>
                <w:numId w:val="172"/>
              </w:numPr>
              <w:rPr>
                <w:rFonts w:ascii="Arial" w:hAnsi="Arial" w:cs="Arial"/>
                <w:sz w:val="18"/>
                <w:szCs w:val="18"/>
              </w:rPr>
            </w:pPr>
            <w:r w:rsidRPr="007702FC">
              <w:rPr>
                <w:rFonts w:ascii="Arial" w:hAnsi="Arial" w:cs="Arial"/>
                <w:sz w:val="18"/>
                <w:szCs w:val="18"/>
              </w:rPr>
              <w:t xml:space="preserve">The system obtains user permissions - invoke </w:t>
            </w:r>
            <w:r w:rsidRPr="007702FC">
              <w:rPr>
                <w:rFonts w:ascii="Arial" w:hAnsi="Arial" w:cs="Arial"/>
                <w:i/>
                <w:sz w:val="18"/>
                <w:szCs w:val="18"/>
              </w:rPr>
              <w:t>‘PMUC00</w:t>
            </w:r>
            <w:r w:rsidR="00ED0ECA" w:rsidRPr="007702FC">
              <w:rPr>
                <w:rFonts w:ascii="Arial" w:hAnsi="Arial" w:cs="Arial"/>
                <w:i/>
                <w:sz w:val="18"/>
                <w:szCs w:val="18"/>
              </w:rPr>
              <w:t>4</w:t>
            </w:r>
            <w:r w:rsidRPr="007702FC">
              <w:rPr>
                <w:rFonts w:ascii="Arial" w:hAnsi="Arial" w:cs="Arial"/>
                <w:i/>
                <w:sz w:val="18"/>
                <w:szCs w:val="18"/>
              </w:rPr>
              <w:t xml:space="preserve"> – Get Permissions’</w:t>
            </w:r>
          </w:p>
          <w:p w14:paraId="4619A7FE" w14:textId="359D38BB" w:rsidR="004231C7" w:rsidRPr="00D31311" w:rsidRDefault="004231C7" w:rsidP="004E06BD">
            <w:pPr>
              <w:numPr>
                <w:ilvl w:val="0"/>
                <w:numId w:val="172"/>
              </w:numPr>
              <w:rPr>
                <w:rFonts w:ascii="Arial" w:hAnsi="Arial" w:cs="Arial"/>
                <w:sz w:val="18"/>
                <w:szCs w:val="18"/>
              </w:rPr>
            </w:pPr>
            <w:r w:rsidRPr="007702FC">
              <w:rPr>
                <w:rFonts w:ascii="Arial" w:hAnsi="Arial" w:cs="Arial"/>
                <w:sz w:val="18"/>
                <w:szCs w:val="18"/>
              </w:rPr>
              <w:t xml:space="preserve">The system displays the </w:t>
            </w:r>
            <w:r w:rsidR="00FE4BBE">
              <w:rPr>
                <w:rFonts w:ascii="Arial" w:hAnsi="Arial" w:cs="Arial"/>
                <w:sz w:val="18"/>
                <w:szCs w:val="18"/>
              </w:rPr>
              <w:t>PlanManager</w:t>
            </w:r>
            <w:r w:rsidRPr="007702FC">
              <w:rPr>
                <w:rFonts w:ascii="Arial" w:hAnsi="Arial" w:cs="Arial"/>
                <w:sz w:val="18"/>
                <w:szCs w:val="18"/>
              </w:rPr>
              <w:t xml:space="preserve"> &lt;&lt;Home Page&gt;&gt;</w:t>
            </w:r>
            <w:r w:rsidR="00673614" w:rsidRPr="007702FC">
              <w:rPr>
                <w:rFonts w:ascii="Arial" w:hAnsi="Arial" w:cs="Arial"/>
                <w:sz w:val="18"/>
                <w:szCs w:val="18"/>
              </w:rPr>
              <w:t xml:space="preserve"> with the correct menu</w:t>
            </w:r>
            <w:r w:rsidR="00675C1C">
              <w:rPr>
                <w:rFonts w:ascii="Arial" w:hAnsi="Arial" w:cs="Arial"/>
                <w:sz w:val="18"/>
                <w:szCs w:val="18"/>
              </w:rPr>
              <w:t xml:space="preserve"> </w:t>
            </w:r>
            <w:r w:rsidR="00673614" w:rsidRPr="007702FC">
              <w:rPr>
                <w:rFonts w:ascii="Arial" w:hAnsi="Arial" w:cs="Arial"/>
                <w:sz w:val="18"/>
                <w:szCs w:val="18"/>
              </w:rPr>
              <w:t>options based on their permissions</w:t>
            </w:r>
            <w:r w:rsidR="00CD662E">
              <w:rPr>
                <w:rFonts w:ascii="Arial" w:hAnsi="Arial" w:cs="Arial"/>
                <w:sz w:val="18"/>
                <w:szCs w:val="18"/>
              </w:rPr>
              <w:t xml:space="preserve"> – invoke ‘PMUC</w:t>
            </w:r>
            <w:r w:rsidR="00704CFB">
              <w:rPr>
                <w:rFonts w:ascii="Arial" w:hAnsi="Arial" w:cs="Arial"/>
                <w:sz w:val="18"/>
                <w:szCs w:val="18"/>
              </w:rPr>
              <w:t>038</w:t>
            </w:r>
            <w:r w:rsidR="00CD662E">
              <w:rPr>
                <w:rFonts w:ascii="Arial" w:hAnsi="Arial" w:cs="Arial"/>
                <w:sz w:val="18"/>
                <w:szCs w:val="18"/>
              </w:rPr>
              <w:t xml:space="preserve"> – </w:t>
            </w:r>
            <w:r w:rsidR="00FE4BBE">
              <w:rPr>
                <w:rFonts w:ascii="Arial" w:hAnsi="Arial" w:cs="Arial"/>
                <w:i/>
                <w:sz w:val="18"/>
                <w:szCs w:val="18"/>
              </w:rPr>
              <w:t>PlanManager</w:t>
            </w:r>
            <w:r w:rsidR="00CD662E" w:rsidRPr="00CD662E">
              <w:rPr>
                <w:rFonts w:ascii="Arial" w:hAnsi="Arial" w:cs="Arial"/>
                <w:i/>
                <w:sz w:val="18"/>
                <w:szCs w:val="18"/>
              </w:rPr>
              <w:t xml:space="preserve"> </w:t>
            </w:r>
            <w:r w:rsidR="00675C1C">
              <w:rPr>
                <w:rFonts w:ascii="Arial" w:hAnsi="Arial" w:cs="Arial"/>
                <w:i/>
                <w:sz w:val="18"/>
                <w:szCs w:val="18"/>
              </w:rPr>
              <w:t>Homepage</w:t>
            </w:r>
            <w:r w:rsidR="00CD662E" w:rsidRPr="00CD662E">
              <w:rPr>
                <w:rFonts w:ascii="Arial" w:hAnsi="Arial" w:cs="Arial"/>
                <w:i/>
                <w:sz w:val="18"/>
                <w:szCs w:val="18"/>
              </w:rPr>
              <w:t>’</w:t>
            </w:r>
          </w:p>
          <w:p w14:paraId="5BA06BF8" w14:textId="5B139D71" w:rsidR="00D31311" w:rsidRPr="007702FC" w:rsidRDefault="00D31311" w:rsidP="004E06BD">
            <w:pPr>
              <w:numPr>
                <w:ilvl w:val="0"/>
                <w:numId w:val="172"/>
              </w:numPr>
              <w:rPr>
                <w:rFonts w:ascii="Arial" w:hAnsi="Arial" w:cs="Arial"/>
                <w:sz w:val="18"/>
                <w:szCs w:val="18"/>
              </w:rPr>
            </w:pPr>
          </w:p>
        </w:tc>
      </w:tr>
      <w:tr w:rsidR="005D68D4" w:rsidRPr="005D68D4" w14:paraId="29DE8CB8" w14:textId="77777777" w:rsidTr="00FE0EDB">
        <w:tc>
          <w:tcPr>
            <w:tcW w:w="2093" w:type="dxa"/>
            <w:shd w:val="pct20" w:color="auto" w:fill="auto"/>
          </w:tcPr>
          <w:p w14:paraId="20757D55" w14:textId="71FBB8A8" w:rsidR="005D68D4" w:rsidRPr="005D68D4" w:rsidRDefault="005D68D4" w:rsidP="00AF6F0D">
            <w:pPr>
              <w:rPr>
                <w:rFonts w:ascii="Arial" w:hAnsi="Arial" w:cs="Arial"/>
                <w:b/>
                <w:bCs/>
                <w:sz w:val="18"/>
                <w:szCs w:val="18"/>
              </w:rPr>
            </w:pPr>
            <w:r w:rsidRPr="005D68D4">
              <w:rPr>
                <w:rFonts w:ascii="Arial" w:hAnsi="Arial" w:cs="Arial"/>
                <w:b/>
                <w:bCs/>
                <w:sz w:val="18"/>
                <w:szCs w:val="18"/>
              </w:rPr>
              <w:t>Alternate scenario extensions</w:t>
            </w:r>
          </w:p>
          <w:p w14:paraId="3712E323"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6AA07CBF" w14:textId="501976AF" w:rsidR="005D68D4" w:rsidRPr="007702FC" w:rsidRDefault="005D68D4" w:rsidP="00AF6F0D">
            <w:pPr>
              <w:rPr>
                <w:rFonts w:ascii="Arial" w:hAnsi="Arial" w:cs="Arial"/>
                <w:sz w:val="18"/>
                <w:szCs w:val="18"/>
              </w:rPr>
            </w:pPr>
          </w:p>
        </w:tc>
      </w:tr>
      <w:tr w:rsidR="005D68D4" w:rsidRPr="005D68D4" w14:paraId="21AD89F3" w14:textId="77777777" w:rsidTr="00FE0EDB">
        <w:trPr>
          <w:trHeight w:val="683"/>
        </w:trPr>
        <w:tc>
          <w:tcPr>
            <w:tcW w:w="2093" w:type="dxa"/>
            <w:shd w:val="pct20" w:color="auto" w:fill="auto"/>
          </w:tcPr>
          <w:p w14:paraId="59C946CF"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Business Logic/ Rules/ Supplementary Info</w:t>
            </w:r>
          </w:p>
          <w:p w14:paraId="19AE567B"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0BAAA668" w14:textId="77777777" w:rsidR="0004032E" w:rsidRPr="00B807C9" w:rsidRDefault="0004032E" w:rsidP="0004032E">
            <w:pPr>
              <w:rPr>
                <w:rFonts w:ascii="Arial" w:hAnsi="Arial" w:cs="Arial"/>
                <w:sz w:val="18"/>
                <w:szCs w:val="18"/>
                <w:u w:val="single"/>
              </w:rPr>
            </w:pPr>
            <w:r>
              <w:rPr>
                <w:rFonts w:ascii="Arial" w:hAnsi="Arial" w:cs="Arial"/>
                <w:sz w:val="18"/>
                <w:szCs w:val="18"/>
                <w:u w:val="single"/>
              </w:rPr>
              <w:t>2</w:t>
            </w:r>
            <w:r w:rsidRPr="00B807C9">
              <w:rPr>
                <w:rFonts w:ascii="Arial" w:hAnsi="Arial" w:cs="Arial"/>
                <w:sz w:val="18"/>
                <w:szCs w:val="18"/>
                <w:u w:val="single"/>
              </w:rPr>
              <w:t xml:space="preserve">. </w:t>
            </w:r>
            <w:r>
              <w:rPr>
                <w:rFonts w:ascii="Arial" w:hAnsi="Arial" w:cs="Arial"/>
                <w:sz w:val="18"/>
                <w:szCs w:val="18"/>
                <w:u w:val="single"/>
              </w:rPr>
              <w:t>Scheme Permissions</w:t>
            </w:r>
          </w:p>
          <w:p w14:paraId="2CBE9828" w14:textId="3DF9ED7E" w:rsidR="0004032E" w:rsidRDefault="0004700F" w:rsidP="0004032E">
            <w:pPr>
              <w:rPr>
                <w:rFonts w:ascii="Arial" w:hAnsi="Arial" w:cs="Arial"/>
                <w:sz w:val="18"/>
                <w:szCs w:val="18"/>
              </w:rPr>
            </w:pPr>
            <w:r>
              <w:rPr>
                <w:rFonts w:ascii="Arial" w:hAnsi="Arial" w:cs="Arial"/>
                <w:sz w:val="18"/>
                <w:szCs w:val="18"/>
              </w:rPr>
              <w:t>A</w:t>
            </w:r>
            <w:r w:rsidR="0004032E">
              <w:rPr>
                <w:rFonts w:ascii="Arial" w:hAnsi="Arial" w:cs="Arial"/>
                <w:sz w:val="18"/>
                <w:szCs w:val="18"/>
              </w:rPr>
              <w:t xml:space="preserve">s part of the </w:t>
            </w:r>
            <w:r>
              <w:rPr>
                <w:rFonts w:ascii="Arial" w:hAnsi="Arial" w:cs="Arial"/>
                <w:sz w:val="18"/>
                <w:szCs w:val="18"/>
              </w:rPr>
              <w:t xml:space="preserve">PlanManager </w:t>
            </w:r>
            <w:r w:rsidR="0004032E">
              <w:rPr>
                <w:rFonts w:ascii="Arial" w:hAnsi="Arial" w:cs="Arial"/>
                <w:sz w:val="18"/>
                <w:szCs w:val="18"/>
              </w:rPr>
              <w:t>login</w:t>
            </w:r>
            <w:r>
              <w:rPr>
                <w:rFonts w:ascii="Arial" w:hAnsi="Arial" w:cs="Arial"/>
                <w:sz w:val="18"/>
                <w:szCs w:val="18"/>
              </w:rPr>
              <w:t>,</w:t>
            </w:r>
            <w:r w:rsidR="0004032E">
              <w:rPr>
                <w:rFonts w:ascii="Arial" w:hAnsi="Arial" w:cs="Arial"/>
                <w:sz w:val="18"/>
                <w:szCs w:val="18"/>
              </w:rPr>
              <w:t xml:space="preserve"> the user has to select a “scheme” to access the </w:t>
            </w:r>
            <w:r>
              <w:rPr>
                <w:rFonts w:ascii="Arial" w:hAnsi="Arial" w:cs="Arial"/>
                <w:sz w:val="18"/>
                <w:szCs w:val="18"/>
              </w:rPr>
              <w:t xml:space="preserve">PlanManager </w:t>
            </w:r>
            <w:r w:rsidR="0004032E">
              <w:rPr>
                <w:rFonts w:ascii="Arial" w:hAnsi="Arial" w:cs="Arial"/>
                <w:sz w:val="18"/>
                <w:szCs w:val="18"/>
              </w:rPr>
              <w:t>home page</w:t>
            </w:r>
            <w:r>
              <w:rPr>
                <w:rFonts w:ascii="Arial" w:hAnsi="Arial" w:cs="Arial"/>
                <w:sz w:val="18"/>
                <w:szCs w:val="18"/>
              </w:rPr>
              <w:t>. W</w:t>
            </w:r>
            <w:r w:rsidR="0004032E">
              <w:rPr>
                <w:rFonts w:ascii="Arial" w:hAnsi="Arial" w:cs="Arial"/>
                <w:sz w:val="18"/>
                <w:szCs w:val="18"/>
              </w:rPr>
              <w:t xml:space="preserve">hilst in Plan/Report Manager the user should be allowed to run a report </w:t>
            </w:r>
            <w:r>
              <w:rPr>
                <w:rFonts w:ascii="Arial" w:hAnsi="Arial" w:cs="Arial"/>
                <w:sz w:val="18"/>
                <w:szCs w:val="18"/>
              </w:rPr>
              <w:t xml:space="preserve">or perform any of the allowed functions </w:t>
            </w:r>
            <w:r w:rsidR="0004032E">
              <w:rPr>
                <w:rFonts w:ascii="Arial" w:hAnsi="Arial" w:cs="Arial"/>
                <w:sz w:val="18"/>
                <w:szCs w:val="18"/>
              </w:rPr>
              <w:t>against one or many of the schemes that they have permissions to see.</w:t>
            </w:r>
          </w:p>
          <w:p w14:paraId="26E00F19" w14:textId="77777777" w:rsidR="0004032E" w:rsidRDefault="0004032E" w:rsidP="0004032E">
            <w:pPr>
              <w:rPr>
                <w:rFonts w:ascii="Arial" w:hAnsi="Arial" w:cs="Arial"/>
                <w:sz w:val="18"/>
                <w:szCs w:val="18"/>
              </w:rPr>
            </w:pPr>
          </w:p>
          <w:p w14:paraId="7CB00061" w14:textId="77777777" w:rsidR="0004032E" w:rsidRDefault="0004032E" w:rsidP="0004032E">
            <w:pPr>
              <w:rPr>
                <w:rFonts w:ascii="Arial" w:hAnsi="Arial" w:cs="Arial"/>
                <w:sz w:val="18"/>
                <w:szCs w:val="18"/>
              </w:rPr>
            </w:pPr>
            <w:r>
              <w:rPr>
                <w:rFonts w:ascii="Arial" w:hAnsi="Arial" w:cs="Arial"/>
                <w:sz w:val="18"/>
                <w:szCs w:val="18"/>
              </w:rPr>
              <w:t>They should also, be able to run a report against any of the following types of data (report scope) based on the schemes that they have access to:</w:t>
            </w:r>
          </w:p>
          <w:p w14:paraId="070B8254" w14:textId="77777777" w:rsidR="0004032E" w:rsidRDefault="0004032E" w:rsidP="0004032E">
            <w:pPr>
              <w:rPr>
                <w:rFonts w:ascii="Arial" w:hAnsi="Arial" w:cs="Arial"/>
                <w:sz w:val="18"/>
                <w:szCs w:val="18"/>
              </w:rPr>
            </w:pPr>
          </w:p>
          <w:p w14:paraId="5F937202" w14:textId="77777777" w:rsidR="0004032E" w:rsidRDefault="0004032E" w:rsidP="004E06BD">
            <w:pPr>
              <w:numPr>
                <w:ilvl w:val="0"/>
                <w:numId w:val="101"/>
              </w:numPr>
              <w:rPr>
                <w:rFonts w:ascii="Arial" w:hAnsi="Arial" w:cs="Arial"/>
                <w:sz w:val="18"/>
                <w:szCs w:val="18"/>
              </w:rPr>
            </w:pPr>
            <w:r>
              <w:rPr>
                <w:rFonts w:ascii="Arial" w:hAnsi="Arial" w:cs="Arial"/>
                <w:sz w:val="18"/>
                <w:szCs w:val="18"/>
              </w:rPr>
              <w:t>Provider (added following CSM/CRM review) internal Report Manager users need to be able to run certain reports across provider</w:t>
            </w:r>
          </w:p>
          <w:p w14:paraId="368997FC" w14:textId="77777777" w:rsidR="0004032E" w:rsidRDefault="0004032E" w:rsidP="004E06BD">
            <w:pPr>
              <w:numPr>
                <w:ilvl w:val="0"/>
                <w:numId w:val="101"/>
              </w:numPr>
              <w:rPr>
                <w:rFonts w:ascii="Arial" w:hAnsi="Arial" w:cs="Arial"/>
                <w:sz w:val="18"/>
                <w:szCs w:val="18"/>
              </w:rPr>
            </w:pPr>
            <w:r>
              <w:rPr>
                <w:rFonts w:ascii="Arial" w:hAnsi="Arial" w:cs="Arial"/>
                <w:sz w:val="18"/>
                <w:szCs w:val="18"/>
              </w:rPr>
              <w:t>Product</w:t>
            </w:r>
          </w:p>
          <w:p w14:paraId="57986F8B" w14:textId="77777777" w:rsidR="0004032E" w:rsidRDefault="0004032E" w:rsidP="004E06BD">
            <w:pPr>
              <w:numPr>
                <w:ilvl w:val="0"/>
                <w:numId w:val="101"/>
              </w:numPr>
              <w:rPr>
                <w:rFonts w:ascii="Arial" w:hAnsi="Arial" w:cs="Arial"/>
                <w:sz w:val="18"/>
                <w:szCs w:val="18"/>
              </w:rPr>
            </w:pPr>
            <w:r>
              <w:rPr>
                <w:rFonts w:ascii="Arial" w:hAnsi="Arial" w:cs="Arial"/>
                <w:sz w:val="18"/>
                <w:szCs w:val="18"/>
              </w:rPr>
              <w:t>Scheme</w:t>
            </w:r>
          </w:p>
          <w:p w14:paraId="0DFC0EE7" w14:textId="77777777" w:rsidR="0004032E" w:rsidRDefault="0004032E" w:rsidP="004E06BD">
            <w:pPr>
              <w:numPr>
                <w:ilvl w:val="0"/>
                <w:numId w:val="101"/>
              </w:numPr>
              <w:rPr>
                <w:rFonts w:ascii="Arial" w:hAnsi="Arial" w:cs="Arial"/>
                <w:sz w:val="18"/>
                <w:szCs w:val="18"/>
              </w:rPr>
            </w:pPr>
            <w:r>
              <w:rPr>
                <w:rFonts w:ascii="Arial" w:hAnsi="Arial" w:cs="Arial"/>
                <w:sz w:val="18"/>
                <w:szCs w:val="18"/>
              </w:rPr>
              <w:t>Employer</w:t>
            </w:r>
          </w:p>
          <w:p w14:paraId="19D45A82" w14:textId="77777777" w:rsidR="0004032E" w:rsidRDefault="0004032E" w:rsidP="004E06BD">
            <w:pPr>
              <w:numPr>
                <w:ilvl w:val="0"/>
                <w:numId w:val="101"/>
              </w:numPr>
              <w:rPr>
                <w:rFonts w:ascii="Arial" w:hAnsi="Arial" w:cs="Arial"/>
                <w:sz w:val="18"/>
                <w:szCs w:val="18"/>
              </w:rPr>
            </w:pPr>
            <w:r>
              <w:rPr>
                <w:rFonts w:ascii="Arial" w:hAnsi="Arial" w:cs="Arial"/>
                <w:sz w:val="18"/>
                <w:szCs w:val="18"/>
              </w:rPr>
              <w:t>Benefit Member Group</w:t>
            </w:r>
          </w:p>
          <w:p w14:paraId="02A0F59D" w14:textId="77777777" w:rsidR="0004032E" w:rsidRDefault="0004032E" w:rsidP="004E06BD">
            <w:pPr>
              <w:numPr>
                <w:ilvl w:val="0"/>
                <w:numId w:val="101"/>
              </w:numPr>
              <w:rPr>
                <w:rFonts w:ascii="Arial" w:hAnsi="Arial" w:cs="Arial"/>
                <w:sz w:val="18"/>
                <w:szCs w:val="18"/>
              </w:rPr>
            </w:pPr>
            <w:r>
              <w:rPr>
                <w:rFonts w:ascii="Arial" w:hAnsi="Arial" w:cs="Arial"/>
                <w:sz w:val="18"/>
                <w:szCs w:val="18"/>
              </w:rPr>
              <w:t>Bill Group</w:t>
            </w:r>
          </w:p>
          <w:p w14:paraId="73FB26FA" w14:textId="77777777" w:rsidR="0004032E" w:rsidRDefault="0004032E" w:rsidP="004E06BD">
            <w:pPr>
              <w:numPr>
                <w:ilvl w:val="0"/>
                <w:numId w:val="101"/>
              </w:numPr>
              <w:rPr>
                <w:rFonts w:ascii="Arial" w:hAnsi="Arial" w:cs="Arial"/>
                <w:sz w:val="18"/>
                <w:szCs w:val="18"/>
              </w:rPr>
            </w:pPr>
            <w:r>
              <w:rPr>
                <w:rFonts w:ascii="Arial" w:hAnsi="Arial" w:cs="Arial"/>
                <w:sz w:val="18"/>
                <w:szCs w:val="18"/>
              </w:rPr>
              <w:t>Investment Member Group</w:t>
            </w:r>
          </w:p>
          <w:p w14:paraId="051345B4" w14:textId="77777777" w:rsidR="0004032E" w:rsidRDefault="0004032E" w:rsidP="0004032E">
            <w:pPr>
              <w:rPr>
                <w:rFonts w:ascii="Arial" w:hAnsi="Arial" w:cs="Arial"/>
                <w:sz w:val="18"/>
                <w:szCs w:val="18"/>
              </w:rPr>
            </w:pPr>
          </w:p>
          <w:p w14:paraId="4F65BEC4" w14:textId="2AD26605" w:rsidR="0004032E" w:rsidRDefault="0004032E" w:rsidP="0004032E">
            <w:pPr>
              <w:rPr>
                <w:rFonts w:ascii="Arial" w:hAnsi="Arial" w:cs="Arial"/>
                <w:sz w:val="18"/>
                <w:szCs w:val="18"/>
              </w:rPr>
            </w:pPr>
            <w:r>
              <w:rPr>
                <w:rFonts w:ascii="Arial" w:hAnsi="Arial" w:cs="Arial"/>
                <w:sz w:val="18"/>
                <w:szCs w:val="18"/>
              </w:rPr>
              <w:t xml:space="preserve">Permissions are required to restrict access to subsets of this data.  For example if a scheme has multiple employers a user may only be allowed to see one of the employers and therefore only data linked to that employer should be reported on.  These permissions are set in Dcorum – see use case </w:t>
            </w:r>
            <w:r w:rsidRPr="00410BCD">
              <w:rPr>
                <w:rFonts w:ascii="Arial" w:hAnsi="Arial" w:cs="Arial"/>
                <w:i/>
                <w:sz w:val="18"/>
                <w:szCs w:val="18"/>
              </w:rPr>
              <w:t>‘PMUC0</w:t>
            </w:r>
            <w:r>
              <w:rPr>
                <w:rFonts w:ascii="Arial" w:hAnsi="Arial" w:cs="Arial"/>
                <w:i/>
                <w:sz w:val="18"/>
                <w:szCs w:val="18"/>
              </w:rPr>
              <w:t>1</w:t>
            </w:r>
            <w:r w:rsidR="00D31311">
              <w:rPr>
                <w:rFonts w:ascii="Arial" w:hAnsi="Arial" w:cs="Arial"/>
                <w:i/>
                <w:sz w:val="18"/>
                <w:szCs w:val="18"/>
              </w:rPr>
              <w:t>1</w:t>
            </w:r>
            <w:r w:rsidRPr="00410BCD">
              <w:rPr>
                <w:rFonts w:ascii="Arial" w:hAnsi="Arial" w:cs="Arial"/>
                <w:i/>
                <w:sz w:val="18"/>
                <w:szCs w:val="18"/>
              </w:rPr>
              <w:t xml:space="preserve"> – </w:t>
            </w:r>
            <w:r w:rsidR="00FE4BBE">
              <w:rPr>
                <w:rFonts w:ascii="Arial" w:hAnsi="Arial" w:cs="Arial"/>
                <w:i/>
                <w:sz w:val="18"/>
                <w:szCs w:val="18"/>
              </w:rPr>
              <w:t>PlanManager</w:t>
            </w:r>
            <w:r w:rsidRPr="00410BCD">
              <w:rPr>
                <w:rFonts w:ascii="Arial" w:hAnsi="Arial" w:cs="Arial"/>
                <w:i/>
                <w:sz w:val="18"/>
                <w:szCs w:val="18"/>
              </w:rPr>
              <w:t xml:space="preserve"> Permission</w:t>
            </w:r>
            <w:r>
              <w:rPr>
                <w:rFonts w:ascii="Arial" w:hAnsi="Arial" w:cs="Arial"/>
                <w:i/>
                <w:sz w:val="18"/>
                <w:szCs w:val="18"/>
              </w:rPr>
              <w:t xml:space="preserve"> Screens</w:t>
            </w:r>
            <w:r w:rsidRPr="00410BCD">
              <w:rPr>
                <w:rFonts w:ascii="Arial" w:hAnsi="Arial" w:cs="Arial"/>
                <w:i/>
                <w:sz w:val="18"/>
                <w:szCs w:val="18"/>
              </w:rPr>
              <w:t>’</w:t>
            </w:r>
            <w:r>
              <w:rPr>
                <w:rFonts w:ascii="Arial" w:hAnsi="Arial" w:cs="Arial"/>
                <w:i/>
                <w:sz w:val="18"/>
                <w:szCs w:val="18"/>
              </w:rPr>
              <w:t>.</w:t>
            </w:r>
          </w:p>
          <w:p w14:paraId="0D543DC6" w14:textId="77777777" w:rsidR="0004032E" w:rsidRDefault="0004032E" w:rsidP="0004032E">
            <w:pPr>
              <w:rPr>
                <w:rFonts w:ascii="Arial" w:hAnsi="Arial" w:cs="Arial"/>
                <w:sz w:val="18"/>
                <w:szCs w:val="18"/>
              </w:rPr>
            </w:pPr>
          </w:p>
          <w:p w14:paraId="73D27CDD" w14:textId="77777777" w:rsidR="0004032E" w:rsidRPr="00410BCD" w:rsidRDefault="0004032E" w:rsidP="0004032E">
            <w:pPr>
              <w:rPr>
                <w:rFonts w:ascii="Arial" w:hAnsi="Arial" w:cs="Arial"/>
                <w:sz w:val="18"/>
                <w:szCs w:val="18"/>
              </w:rPr>
            </w:pPr>
            <w:r w:rsidRPr="009E28E7">
              <w:rPr>
                <w:rFonts w:ascii="Arial" w:hAnsi="Arial" w:cs="Arial"/>
                <w:b/>
                <w:sz w:val="18"/>
                <w:szCs w:val="18"/>
              </w:rPr>
              <w:t>Product</w:t>
            </w:r>
            <w:r>
              <w:rPr>
                <w:rFonts w:ascii="Arial" w:hAnsi="Arial" w:cs="Arial"/>
                <w:sz w:val="18"/>
                <w:szCs w:val="18"/>
              </w:rPr>
              <w:t xml:space="preserve"> – permissions inherited from the Schemes that the user has been linked to in Compass.  </w:t>
            </w:r>
            <w:r w:rsidRPr="00D05690">
              <w:rPr>
                <w:rFonts w:ascii="Arial" w:hAnsi="Arial" w:cs="Arial"/>
                <w:i/>
                <w:sz w:val="18"/>
                <w:szCs w:val="18"/>
              </w:rPr>
              <w:t>No specific user</w:t>
            </w:r>
            <w:r>
              <w:rPr>
                <w:rFonts w:ascii="Arial" w:hAnsi="Arial" w:cs="Arial"/>
                <w:i/>
                <w:sz w:val="18"/>
                <w:szCs w:val="18"/>
              </w:rPr>
              <w:t>/scheme</w:t>
            </w:r>
            <w:r w:rsidRPr="00D05690">
              <w:rPr>
                <w:rFonts w:ascii="Arial" w:hAnsi="Arial" w:cs="Arial"/>
                <w:i/>
                <w:sz w:val="18"/>
                <w:szCs w:val="18"/>
              </w:rPr>
              <w:t xml:space="preserve"> override required as there is a one to one relationship between scheme and product</w:t>
            </w:r>
            <w:r>
              <w:rPr>
                <w:rFonts w:ascii="Arial" w:hAnsi="Arial" w:cs="Arial"/>
                <w:i/>
                <w:sz w:val="18"/>
                <w:szCs w:val="18"/>
              </w:rPr>
              <w:t>,</w:t>
            </w:r>
            <w:r w:rsidRPr="00D05690">
              <w:rPr>
                <w:rFonts w:ascii="Arial" w:hAnsi="Arial" w:cs="Arial"/>
                <w:i/>
                <w:sz w:val="18"/>
                <w:szCs w:val="18"/>
              </w:rPr>
              <w:t xml:space="preserve"> member data is linked to a scheme not a product.</w:t>
            </w:r>
            <w:r>
              <w:rPr>
                <w:rFonts w:ascii="Arial" w:hAnsi="Arial" w:cs="Arial"/>
                <w:sz w:val="18"/>
                <w:szCs w:val="18"/>
              </w:rPr>
              <w:t xml:space="preserve">  The product pull down list should display all the products linked to all the schemes that the user is linked too.</w:t>
            </w:r>
          </w:p>
          <w:p w14:paraId="6D0D235E" w14:textId="77777777" w:rsidR="0004032E" w:rsidRDefault="0004032E" w:rsidP="0004032E">
            <w:pPr>
              <w:rPr>
                <w:rFonts w:ascii="Arial" w:hAnsi="Arial" w:cs="Arial"/>
                <w:sz w:val="18"/>
                <w:szCs w:val="18"/>
              </w:rPr>
            </w:pPr>
          </w:p>
          <w:p w14:paraId="2C12BB5F" w14:textId="77777777" w:rsidR="0004032E" w:rsidRDefault="0004032E" w:rsidP="0004032E">
            <w:pPr>
              <w:rPr>
                <w:rFonts w:ascii="Arial" w:hAnsi="Arial" w:cs="Arial"/>
                <w:b/>
                <w:sz w:val="18"/>
                <w:szCs w:val="18"/>
              </w:rPr>
            </w:pPr>
            <w:r>
              <w:rPr>
                <w:rFonts w:ascii="Arial" w:hAnsi="Arial" w:cs="Arial"/>
                <w:b/>
                <w:sz w:val="18"/>
                <w:szCs w:val="18"/>
              </w:rPr>
              <w:t xml:space="preserve">Provider - </w:t>
            </w:r>
            <w:r>
              <w:rPr>
                <w:rFonts w:ascii="Arial" w:hAnsi="Arial" w:cs="Arial"/>
                <w:sz w:val="18"/>
                <w:szCs w:val="18"/>
              </w:rPr>
              <w:t>obtain the permissions set for the user as defined in – PMUC009</w:t>
            </w:r>
          </w:p>
          <w:p w14:paraId="65AAE67A" w14:textId="77777777" w:rsidR="0004032E" w:rsidRDefault="0004032E" w:rsidP="0004032E">
            <w:pPr>
              <w:rPr>
                <w:rFonts w:ascii="Arial" w:hAnsi="Arial" w:cs="Arial"/>
                <w:b/>
                <w:sz w:val="18"/>
                <w:szCs w:val="18"/>
              </w:rPr>
            </w:pPr>
          </w:p>
          <w:p w14:paraId="6858D4A6" w14:textId="77777777" w:rsidR="0004032E" w:rsidRPr="00410BCD" w:rsidRDefault="0004032E" w:rsidP="0004032E">
            <w:pPr>
              <w:rPr>
                <w:rFonts w:ascii="Arial" w:hAnsi="Arial" w:cs="Arial"/>
                <w:sz w:val="18"/>
                <w:szCs w:val="18"/>
              </w:rPr>
            </w:pPr>
            <w:r w:rsidRPr="00D05690">
              <w:rPr>
                <w:rFonts w:ascii="Arial" w:hAnsi="Arial" w:cs="Arial"/>
                <w:b/>
                <w:sz w:val="18"/>
                <w:szCs w:val="18"/>
              </w:rPr>
              <w:t>Scheme</w:t>
            </w:r>
            <w:r>
              <w:rPr>
                <w:rFonts w:ascii="Arial" w:hAnsi="Arial" w:cs="Arial"/>
                <w:sz w:val="18"/>
                <w:szCs w:val="18"/>
              </w:rPr>
              <w:t xml:space="preserve"> – obtain the permissions set for the user as defined in – PMUC009</w:t>
            </w:r>
          </w:p>
          <w:p w14:paraId="32E2C796" w14:textId="77777777" w:rsidR="0004032E" w:rsidRDefault="0004032E" w:rsidP="0004032E">
            <w:pPr>
              <w:rPr>
                <w:rFonts w:ascii="Arial" w:hAnsi="Arial" w:cs="Arial"/>
                <w:sz w:val="18"/>
                <w:szCs w:val="18"/>
              </w:rPr>
            </w:pPr>
          </w:p>
          <w:p w14:paraId="410F92D2" w14:textId="77777777" w:rsidR="0004032E" w:rsidRDefault="0004032E" w:rsidP="0004032E">
            <w:pPr>
              <w:rPr>
                <w:rFonts w:ascii="Arial" w:hAnsi="Arial" w:cs="Arial"/>
                <w:sz w:val="18"/>
                <w:szCs w:val="18"/>
              </w:rPr>
            </w:pPr>
            <w:r w:rsidRPr="00D05690">
              <w:rPr>
                <w:rFonts w:ascii="Arial" w:hAnsi="Arial" w:cs="Arial"/>
                <w:b/>
                <w:sz w:val="18"/>
                <w:szCs w:val="18"/>
              </w:rPr>
              <w:t>Employer</w:t>
            </w:r>
            <w:r>
              <w:rPr>
                <w:rFonts w:ascii="Arial" w:hAnsi="Arial" w:cs="Arial"/>
                <w:sz w:val="18"/>
                <w:szCs w:val="18"/>
              </w:rPr>
              <w:t xml:space="preserve"> – obtain permissions set for the user as defined in – PMUC009</w:t>
            </w:r>
          </w:p>
          <w:p w14:paraId="0D804727" w14:textId="77777777" w:rsidR="0004032E" w:rsidRDefault="0004032E" w:rsidP="0004032E">
            <w:pPr>
              <w:rPr>
                <w:rFonts w:ascii="Arial" w:hAnsi="Arial" w:cs="Arial"/>
                <w:sz w:val="18"/>
                <w:szCs w:val="18"/>
              </w:rPr>
            </w:pPr>
          </w:p>
          <w:p w14:paraId="0D3653E0" w14:textId="77777777" w:rsidR="0004032E" w:rsidRDefault="0004032E" w:rsidP="0004032E">
            <w:pPr>
              <w:rPr>
                <w:rFonts w:ascii="Arial" w:hAnsi="Arial" w:cs="Arial"/>
                <w:sz w:val="18"/>
                <w:szCs w:val="18"/>
              </w:rPr>
            </w:pPr>
            <w:r>
              <w:rPr>
                <w:rFonts w:ascii="Arial" w:hAnsi="Arial" w:cs="Arial"/>
                <w:b/>
                <w:sz w:val="18"/>
                <w:szCs w:val="18"/>
              </w:rPr>
              <w:t>Billing Group</w:t>
            </w:r>
            <w:r>
              <w:rPr>
                <w:rFonts w:ascii="Arial" w:hAnsi="Arial" w:cs="Arial"/>
                <w:sz w:val="18"/>
                <w:szCs w:val="18"/>
              </w:rPr>
              <w:t xml:space="preserve"> – obtain permissions set for the user as defined in – PMUC009</w:t>
            </w:r>
          </w:p>
          <w:p w14:paraId="783C6E65" w14:textId="77777777" w:rsidR="0004032E" w:rsidRDefault="0004032E" w:rsidP="0004032E">
            <w:pPr>
              <w:rPr>
                <w:rFonts w:ascii="Arial" w:hAnsi="Arial" w:cs="Arial"/>
                <w:sz w:val="18"/>
                <w:szCs w:val="18"/>
              </w:rPr>
            </w:pPr>
          </w:p>
          <w:p w14:paraId="41641778" w14:textId="77777777" w:rsidR="0004032E" w:rsidRDefault="0004032E" w:rsidP="0004032E">
            <w:pPr>
              <w:rPr>
                <w:rFonts w:ascii="Arial" w:hAnsi="Arial" w:cs="Arial"/>
                <w:sz w:val="18"/>
                <w:szCs w:val="18"/>
              </w:rPr>
            </w:pPr>
            <w:r w:rsidRPr="00AC7784">
              <w:rPr>
                <w:rFonts w:ascii="Arial" w:hAnsi="Arial" w:cs="Arial"/>
                <w:b/>
                <w:sz w:val="18"/>
                <w:szCs w:val="18"/>
              </w:rPr>
              <w:t>Benefit Member Group</w:t>
            </w:r>
            <w:r>
              <w:rPr>
                <w:rFonts w:ascii="Arial" w:hAnsi="Arial" w:cs="Arial"/>
                <w:sz w:val="18"/>
                <w:szCs w:val="18"/>
              </w:rPr>
              <w:t xml:space="preserve"> – obtain permissions set for the user as defined in – PMUC009</w:t>
            </w:r>
          </w:p>
          <w:p w14:paraId="37E53D52" w14:textId="77777777" w:rsidR="0004032E" w:rsidRDefault="0004032E" w:rsidP="0004032E">
            <w:pPr>
              <w:rPr>
                <w:rFonts w:ascii="Arial" w:hAnsi="Arial" w:cs="Arial"/>
                <w:sz w:val="18"/>
                <w:szCs w:val="18"/>
              </w:rPr>
            </w:pPr>
          </w:p>
          <w:p w14:paraId="706E4DC0" w14:textId="77777777" w:rsidR="0004032E" w:rsidRDefault="0004032E" w:rsidP="0004032E">
            <w:pPr>
              <w:rPr>
                <w:rFonts w:ascii="Arial" w:hAnsi="Arial" w:cs="Arial"/>
                <w:sz w:val="18"/>
                <w:szCs w:val="18"/>
              </w:rPr>
            </w:pPr>
            <w:r w:rsidRPr="00667C94">
              <w:rPr>
                <w:rFonts w:ascii="Arial" w:hAnsi="Arial" w:cs="Arial"/>
                <w:b/>
                <w:sz w:val="18"/>
                <w:szCs w:val="18"/>
              </w:rPr>
              <w:t>Investment Member Group</w:t>
            </w:r>
            <w:r>
              <w:rPr>
                <w:rFonts w:ascii="Arial" w:hAnsi="Arial" w:cs="Arial"/>
                <w:sz w:val="18"/>
                <w:szCs w:val="18"/>
              </w:rPr>
              <w:t xml:space="preserve"> – obtain permissions set for the user as defined in – PMUC010</w:t>
            </w:r>
          </w:p>
          <w:p w14:paraId="52A9AC38" w14:textId="77777777" w:rsidR="0004032E" w:rsidRDefault="0004032E" w:rsidP="0004032E">
            <w:pPr>
              <w:rPr>
                <w:rFonts w:ascii="Arial" w:hAnsi="Arial" w:cs="Arial"/>
                <w:sz w:val="18"/>
                <w:szCs w:val="18"/>
              </w:rPr>
            </w:pPr>
          </w:p>
          <w:p w14:paraId="5240C8B8" w14:textId="77777777" w:rsidR="0004032E" w:rsidRDefault="0004032E" w:rsidP="0004032E">
            <w:pPr>
              <w:rPr>
                <w:rFonts w:ascii="Arial" w:hAnsi="Arial" w:cs="Arial"/>
                <w:sz w:val="18"/>
                <w:szCs w:val="18"/>
              </w:rPr>
            </w:pPr>
            <w:r>
              <w:rPr>
                <w:rFonts w:ascii="Arial" w:hAnsi="Arial" w:cs="Arial"/>
                <w:sz w:val="18"/>
                <w:szCs w:val="18"/>
              </w:rPr>
              <w:t>The permissions need to only restrict functions that enable member data to be seen.  For example if a member data type of report has been requested then the user should only be able to see member data for the “groups” that they have access too.  Users should still be able to request reports/summaries that don’t contain member data for the whole member base linked to the “scope” that they have requested.</w:t>
            </w:r>
          </w:p>
          <w:p w14:paraId="1A6115A9" w14:textId="77777777" w:rsidR="0004032E" w:rsidRDefault="0004032E" w:rsidP="0004032E">
            <w:pPr>
              <w:rPr>
                <w:rFonts w:ascii="Arial" w:hAnsi="Arial" w:cs="Arial"/>
                <w:sz w:val="18"/>
                <w:szCs w:val="18"/>
              </w:rPr>
            </w:pPr>
          </w:p>
          <w:p w14:paraId="1988AD91" w14:textId="77777777" w:rsidR="0004032E" w:rsidRDefault="0004032E" w:rsidP="0004032E">
            <w:pPr>
              <w:rPr>
                <w:rFonts w:ascii="Arial" w:hAnsi="Arial" w:cs="Arial"/>
                <w:sz w:val="18"/>
                <w:szCs w:val="18"/>
                <w:u w:val="single"/>
              </w:rPr>
            </w:pPr>
            <w:r>
              <w:rPr>
                <w:rFonts w:ascii="Arial" w:hAnsi="Arial" w:cs="Arial"/>
                <w:sz w:val="18"/>
                <w:szCs w:val="18"/>
                <w:u w:val="single"/>
              </w:rPr>
              <w:t>2a</w:t>
            </w:r>
            <w:r w:rsidRPr="00524C3E">
              <w:rPr>
                <w:rFonts w:ascii="Arial" w:hAnsi="Arial" w:cs="Arial"/>
                <w:sz w:val="18"/>
                <w:szCs w:val="18"/>
                <w:u w:val="single"/>
              </w:rPr>
              <w:t>.</w:t>
            </w:r>
            <w:r>
              <w:rPr>
                <w:rFonts w:ascii="Arial" w:hAnsi="Arial" w:cs="Arial"/>
                <w:sz w:val="18"/>
                <w:szCs w:val="18"/>
                <w:u w:val="single"/>
              </w:rPr>
              <w:t xml:space="preserve"> Report Manager Permissions</w:t>
            </w:r>
          </w:p>
          <w:p w14:paraId="2B775DDB" w14:textId="77777777" w:rsidR="0004032E" w:rsidRPr="00524C3E" w:rsidRDefault="0004032E" w:rsidP="0004032E">
            <w:pPr>
              <w:rPr>
                <w:rFonts w:ascii="Arial" w:hAnsi="Arial" w:cs="Arial"/>
                <w:sz w:val="18"/>
                <w:szCs w:val="18"/>
                <w:u w:val="single"/>
              </w:rPr>
            </w:pPr>
          </w:p>
          <w:p w14:paraId="1D586DA8" w14:textId="7BD601D5" w:rsidR="0004032E" w:rsidRDefault="0004032E" w:rsidP="0004032E">
            <w:pPr>
              <w:rPr>
                <w:rFonts w:ascii="Arial" w:hAnsi="Arial" w:cs="Arial"/>
                <w:sz w:val="18"/>
                <w:szCs w:val="18"/>
              </w:rPr>
            </w:pPr>
            <w:r>
              <w:rPr>
                <w:rFonts w:ascii="Arial" w:hAnsi="Arial" w:cs="Arial"/>
                <w:sz w:val="18"/>
                <w:szCs w:val="18"/>
              </w:rPr>
              <w:t>Obtain the Report Manager Permissions as defined in – PMUC01</w:t>
            </w:r>
            <w:r w:rsidR="00D31311">
              <w:rPr>
                <w:rFonts w:ascii="Arial" w:hAnsi="Arial" w:cs="Arial"/>
                <w:sz w:val="18"/>
                <w:szCs w:val="18"/>
              </w:rPr>
              <w:t>1</w:t>
            </w:r>
            <w:r>
              <w:rPr>
                <w:rFonts w:ascii="Arial" w:hAnsi="Arial" w:cs="Arial"/>
                <w:sz w:val="18"/>
                <w:szCs w:val="18"/>
              </w:rPr>
              <w:t xml:space="preserve"> to decide which:</w:t>
            </w:r>
          </w:p>
          <w:p w14:paraId="64738A5D" w14:textId="77777777" w:rsidR="0004032E" w:rsidRDefault="0004032E" w:rsidP="004E06BD">
            <w:pPr>
              <w:numPr>
                <w:ilvl w:val="0"/>
                <w:numId w:val="102"/>
              </w:numPr>
              <w:rPr>
                <w:rFonts w:ascii="Arial" w:hAnsi="Arial" w:cs="Arial"/>
                <w:sz w:val="18"/>
                <w:szCs w:val="18"/>
              </w:rPr>
            </w:pPr>
            <w:r>
              <w:rPr>
                <w:rFonts w:ascii="Arial" w:hAnsi="Arial" w:cs="Arial"/>
                <w:sz w:val="18"/>
                <w:szCs w:val="18"/>
              </w:rPr>
              <w:t>Screens and functions to display</w:t>
            </w:r>
          </w:p>
          <w:p w14:paraId="3F9004CD" w14:textId="77777777" w:rsidR="0004032E" w:rsidRDefault="0004032E" w:rsidP="004E06BD">
            <w:pPr>
              <w:numPr>
                <w:ilvl w:val="0"/>
                <w:numId w:val="102"/>
              </w:numPr>
              <w:rPr>
                <w:rFonts w:ascii="Arial" w:hAnsi="Arial" w:cs="Arial"/>
                <w:sz w:val="18"/>
                <w:szCs w:val="18"/>
              </w:rPr>
            </w:pPr>
            <w:r>
              <w:rPr>
                <w:rFonts w:ascii="Arial" w:hAnsi="Arial" w:cs="Arial"/>
                <w:sz w:val="18"/>
                <w:szCs w:val="18"/>
              </w:rPr>
              <w:t>Standard Reports to display</w:t>
            </w:r>
          </w:p>
          <w:p w14:paraId="1314FF59" w14:textId="77777777" w:rsidR="0004032E" w:rsidRDefault="0004032E" w:rsidP="004E06BD">
            <w:pPr>
              <w:numPr>
                <w:ilvl w:val="0"/>
                <w:numId w:val="102"/>
              </w:numPr>
              <w:rPr>
                <w:rFonts w:ascii="Arial" w:hAnsi="Arial" w:cs="Arial"/>
                <w:sz w:val="18"/>
                <w:szCs w:val="18"/>
              </w:rPr>
            </w:pPr>
            <w:r>
              <w:rPr>
                <w:rFonts w:ascii="Arial" w:hAnsi="Arial" w:cs="Arial"/>
                <w:sz w:val="18"/>
                <w:szCs w:val="18"/>
              </w:rPr>
              <w:t>Report types and data items to display</w:t>
            </w:r>
          </w:p>
          <w:p w14:paraId="50387A02" w14:textId="7BEAFE5F" w:rsidR="005D68D4" w:rsidRPr="007702FC" w:rsidRDefault="005D68D4" w:rsidP="00AF6F0D">
            <w:pPr>
              <w:rPr>
                <w:rFonts w:ascii="Arial" w:hAnsi="Arial" w:cs="Arial"/>
                <w:sz w:val="18"/>
                <w:szCs w:val="18"/>
              </w:rPr>
            </w:pPr>
          </w:p>
        </w:tc>
      </w:tr>
      <w:tr w:rsidR="005D68D4" w:rsidRPr="005D68D4" w14:paraId="5ED941AF" w14:textId="77777777" w:rsidTr="00FE0EDB">
        <w:tc>
          <w:tcPr>
            <w:tcW w:w="2093" w:type="dxa"/>
            <w:shd w:val="pct20" w:color="auto" w:fill="auto"/>
          </w:tcPr>
          <w:p w14:paraId="19920659"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Notes / Questions</w:t>
            </w:r>
          </w:p>
          <w:p w14:paraId="120A3A5C" w14:textId="77777777" w:rsidR="005D68D4" w:rsidRPr="005D68D4" w:rsidRDefault="005D68D4" w:rsidP="00AF6F0D">
            <w:pPr>
              <w:rPr>
                <w:rFonts w:ascii="Arial" w:hAnsi="Arial" w:cs="Arial"/>
                <w:b/>
                <w:bCs/>
                <w:sz w:val="18"/>
                <w:szCs w:val="18"/>
              </w:rPr>
            </w:pPr>
          </w:p>
        </w:tc>
        <w:tc>
          <w:tcPr>
            <w:tcW w:w="7229" w:type="dxa"/>
            <w:shd w:val="clear" w:color="auto" w:fill="FFFFFF" w:themeFill="background1"/>
          </w:tcPr>
          <w:p w14:paraId="2D6D8D7A" w14:textId="77777777" w:rsidR="005D68D4" w:rsidRPr="007702FC" w:rsidRDefault="005D68D4" w:rsidP="00AF6F0D">
            <w:pPr>
              <w:rPr>
                <w:rFonts w:ascii="Arial" w:hAnsi="Arial" w:cs="Arial"/>
                <w:sz w:val="18"/>
                <w:szCs w:val="18"/>
              </w:rPr>
            </w:pPr>
          </w:p>
        </w:tc>
      </w:tr>
      <w:tr w:rsidR="005D68D4" w:rsidRPr="005D68D4" w14:paraId="077730B7" w14:textId="77777777" w:rsidTr="00FE0EDB">
        <w:tc>
          <w:tcPr>
            <w:tcW w:w="2093" w:type="dxa"/>
            <w:shd w:val="pct20" w:color="auto" w:fill="auto"/>
          </w:tcPr>
          <w:p w14:paraId="4FB9B189"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Includes Use Cases</w:t>
            </w:r>
          </w:p>
          <w:p w14:paraId="21DCC23E" w14:textId="77777777" w:rsidR="005D68D4" w:rsidRPr="005D68D4" w:rsidRDefault="005D68D4" w:rsidP="00AF6F0D">
            <w:pPr>
              <w:rPr>
                <w:rFonts w:ascii="Arial" w:hAnsi="Arial" w:cs="Arial"/>
                <w:b/>
                <w:bCs/>
                <w:color w:val="FF0000"/>
                <w:sz w:val="18"/>
                <w:szCs w:val="18"/>
              </w:rPr>
            </w:pPr>
          </w:p>
        </w:tc>
        <w:tc>
          <w:tcPr>
            <w:tcW w:w="7229" w:type="dxa"/>
            <w:shd w:val="clear" w:color="auto" w:fill="FFFFFF" w:themeFill="background1"/>
          </w:tcPr>
          <w:p w14:paraId="2D148676" w14:textId="77777777" w:rsidR="005D68D4" w:rsidRPr="007702FC" w:rsidRDefault="005D68D4" w:rsidP="00AF6F0D">
            <w:pPr>
              <w:rPr>
                <w:rFonts w:ascii="Arial" w:hAnsi="Arial" w:cs="Arial"/>
                <w:sz w:val="18"/>
                <w:szCs w:val="18"/>
              </w:rPr>
            </w:pPr>
          </w:p>
        </w:tc>
      </w:tr>
      <w:tr w:rsidR="005D68D4" w:rsidRPr="005D68D4" w14:paraId="2994A4EB" w14:textId="77777777" w:rsidTr="00FE0EDB">
        <w:tc>
          <w:tcPr>
            <w:tcW w:w="2093" w:type="dxa"/>
            <w:shd w:val="pct20" w:color="auto" w:fill="auto"/>
          </w:tcPr>
          <w:p w14:paraId="029499C7"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19DC0ABD" w14:textId="0D1B19DC" w:rsidR="005D68D4" w:rsidRPr="007702FC" w:rsidRDefault="0004032E" w:rsidP="00AF6F0D">
            <w:pPr>
              <w:rPr>
                <w:rFonts w:ascii="Arial" w:hAnsi="Arial" w:cs="Arial"/>
                <w:sz w:val="18"/>
                <w:szCs w:val="18"/>
              </w:rPr>
            </w:pPr>
            <w:r>
              <w:rPr>
                <w:rFonts w:ascii="Arial" w:hAnsi="Arial" w:cs="Arial"/>
                <w:sz w:val="18"/>
                <w:szCs w:val="18"/>
              </w:rPr>
              <w:t>A deny permission will take priority over any other permissions, therefore is a user has a deny at a specific level, but a full at one of the other levels, if a member for example is a group where the Deny permission is set then the user will not be able to view that member or their data.</w:t>
            </w:r>
          </w:p>
        </w:tc>
      </w:tr>
      <w:tr w:rsidR="005D68D4" w:rsidRPr="005D68D4" w14:paraId="32E86000" w14:textId="77777777" w:rsidTr="00FE0EDB">
        <w:tc>
          <w:tcPr>
            <w:tcW w:w="2093" w:type="dxa"/>
            <w:shd w:val="pct20" w:color="auto" w:fill="auto"/>
          </w:tcPr>
          <w:p w14:paraId="468794F3"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5A6A165A" w14:textId="3B05F3AA" w:rsidR="005D68D4" w:rsidRPr="007702FC" w:rsidRDefault="0065675D" w:rsidP="00AF6F0D">
            <w:pPr>
              <w:rPr>
                <w:rFonts w:ascii="Arial" w:hAnsi="Arial" w:cs="Arial"/>
                <w:sz w:val="18"/>
                <w:szCs w:val="18"/>
              </w:rPr>
            </w:pPr>
            <w:r>
              <w:rPr>
                <w:rFonts w:ascii="Arial" w:hAnsi="Arial" w:cs="Arial"/>
                <w:sz w:val="18"/>
                <w:szCs w:val="18"/>
              </w:rPr>
              <w:t>PM0011</w:t>
            </w:r>
          </w:p>
        </w:tc>
      </w:tr>
      <w:tr w:rsidR="005D68D4" w:rsidRPr="005D68D4" w14:paraId="6848D94C" w14:textId="77777777" w:rsidTr="00FE0EDB">
        <w:tc>
          <w:tcPr>
            <w:tcW w:w="2093" w:type="dxa"/>
            <w:shd w:val="pct20" w:color="auto" w:fill="auto"/>
          </w:tcPr>
          <w:p w14:paraId="17B7A9A8" w14:textId="77777777" w:rsidR="005D68D4" w:rsidRPr="005D68D4" w:rsidRDefault="005D68D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7BF45AB5" w14:textId="561DDA13" w:rsidR="005D68D4" w:rsidRPr="007702FC" w:rsidRDefault="005D68D4" w:rsidP="00AF6F0D">
            <w:pPr>
              <w:rPr>
                <w:rFonts w:ascii="Arial" w:hAnsi="Arial" w:cs="Arial"/>
                <w:sz w:val="18"/>
                <w:szCs w:val="18"/>
              </w:rPr>
            </w:pPr>
          </w:p>
        </w:tc>
      </w:tr>
    </w:tbl>
    <w:p w14:paraId="4DC52914" w14:textId="77777777" w:rsidR="005D68D4" w:rsidRDefault="005D68D4" w:rsidP="00AF6F0D"/>
    <w:p w14:paraId="1FC5B065" w14:textId="77777777" w:rsidR="008357A4" w:rsidRDefault="008357A4" w:rsidP="00AF6F0D">
      <w:pPr>
        <w:sectPr w:rsidR="008357A4" w:rsidSect="005D68D4">
          <w:pgSz w:w="12240" w:h="15840" w:code="1"/>
          <w:pgMar w:top="1616" w:right="1797" w:bottom="851" w:left="1797" w:header="567" w:footer="720" w:gutter="0"/>
          <w:cols w:space="720"/>
          <w:docGrid w:linePitch="360"/>
        </w:sectPr>
      </w:pPr>
    </w:p>
    <w:p w14:paraId="7E0CDB25" w14:textId="77777777" w:rsidR="008357A4" w:rsidRDefault="008357A4" w:rsidP="00AF6F0D">
      <w:pPr>
        <w:pStyle w:val="Heading4"/>
        <w:ind w:left="0" w:firstLine="0"/>
      </w:pPr>
      <w:r>
        <w:t>Login User Journey</w:t>
      </w:r>
    </w:p>
    <w:p w14:paraId="4E400D15" w14:textId="64A09D04" w:rsidR="008B33FE" w:rsidRPr="008B33FE" w:rsidRDefault="000A400F" w:rsidP="002A4BC2">
      <w:pPr>
        <w:spacing w:before="240"/>
      </w:pPr>
      <w:r>
        <w:object w:dxaOrig="29125" w:dyaOrig="9421" w14:anchorId="506584BA">
          <v:shape id="_x0000_i1028" type="#_x0000_t75" style="width:668.25pt;height:3in" o:ole="">
            <v:imagedata r:id="rId19" o:title=""/>
          </v:shape>
          <o:OLEObject Type="Embed" ProgID="Visio.Drawing.11" ShapeID="_x0000_i1028" DrawAspect="Content" ObjectID="_1496664118" r:id="rId20"/>
        </w:object>
      </w:r>
    </w:p>
    <w:p w14:paraId="0A42B52D" w14:textId="77777777" w:rsidR="008357A4" w:rsidRDefault="008357A4" w:rsidP="00AF6F0D">
      <w:pPr>
        <w:sectPr w:rsidR="008357A4" w:rsidSect="008357A4">
          <w:pgSz w:w="15840" w:h="12240" w:orient="landscape" w:code="1"/>
          <w:pgMar w:top="1797" w:right="1616" w:bottom="1797" w:left="851" w:header="567" w:footer="720" w:gutter="0"/>
          <w:cols w:space="720"/>
          <w:docGrid w:linePitch="360"/>
        </w:sectPr>
      </w:pPr>
    </w:p>
    <w:p w14:paraId="14962910" w14:textId="77777777" w:rsidR="009B1173" w:rsidRDefault="009B1173" w:rsidP="009B1173">
      <w:pPr>
        <w:pStyle w:val="Heading3"/>
      </w:pPr>
      <w:bookmarkStart w:id="104" w:name="_Toc422842007"/>
      <w:r>
        <w:t>PMUC002 – Authenticate User</w:t>
      </w:r>
      <w:bookmarkEnd w:id="104"/>
    </w:p>
    <w:p w14:paraId="5FB20F85" w14:textId="77777777" w:rsidR="009B1173" w:rsidRDefault="009B1173" w:rsidP="009B1173"/>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B1173" w:rsidRPr="005D68D4" w14:paraId="580ED3FE" w14:textId="77777777" w:rsidTr="00221A89">
        <w:tc>
          <w:tcPr>
            <w:tcW w:w="9322" w:type="dxa"/>
            <w:gridSpan w:val="2"/>
            <w:shd w:val="pct20" w:color="auto" w:fill="auto"/>
          </w:tcPr>
          <w:p w14:paraId="4D0A50CF" w14:textId="77777777" w:rsidR="009B1173" w:rsidRPr="005D68D4" w:rsidRDefault="009B1173" w:rsidP="00221A8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PMUC002</w:t>
            </w:r>
          </w:p>
          <w:p w14:paraId="1FCAF9D5" w14:textId="77777777" w:rsidR="009B1173" w:rsidRPr="005D68D4" w:rsidRDefault="009B1173" w:rsidP="00221A89">
            <w:pPr>
              <w:rPr>
                <w:rFonts w:ascii="Arial" w:hAnsi="Arial" w:cs="Arial"/>
                <w:b/>
                <w:bCs/>
                <w:sz w:val="18"/>
                <w:szCs w:val="18"/>
              </w:rPr>
            </w:pPr>
          </w:p>
          <w:p w14:paraId="48DF11AE"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Authenticate User</w:t>
            </w:r>
          </w:p>
          <w:p w14:paraId="30B62DFB" w14:textId="77777777" w:rsidR="009B1173" w:rsidRPr="005D68D4" w:rsidRDefault="009B1173" w:rsidP="00221A89">
            <w:pPr>
              <w:rPr>
                <w:rFonts w:ascii="Arial" w:hAnsi="Arial" w:cs="Arial"/>
                <w:b/>
                <w:sz w:val="18"/>
                <w:szCs w:val="18"/>
              </w:rPr>
            </w:pPr>
          </w:p>
        </w:tc>
      </w:tr>
      <w:tr w:rsidR="009B1173" w:rsidRPr="005D68D4" w14:paraId="6D2B2427" w14:textId="77777777" w:rsidTr="00221A89">
        <w:tc>
          <w:tcPr>
            <w:tcW w:w="2093" w:type="dxa"/>
            <w:shd w:val="pct20" w:color="auto" w:fill="auto"/>
          </w:tcPr>
          <w:p w14:paraId="4BE7A0FF"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Summary</w:t>
            </w:r>
          </w:p>
          <w:p w14:paraId="10183BCB"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0CBA9678" w14:textId="77777777" w:rsidR="009B1173" w:rsidRPr="007702FC" w:rsidRDefault="009B1173" w:rsidP="00221A89">
            <w:pPr>
              <w:rPr>
                <w:rFonts w:ascii="Arial" w:hAnsi="Arial" w:cs="Arial"/>
                <w:sz w:val="18"/>
                <w:szCs w:val="18"/>
              </w:rPr>
            </w:pPr>
            <w:r w:rsidRPr="007702FC">
              <w:rPr>
                <w:rFonts w:ascii="Arial" w:hAnsi="Arial" w:cs="Arial"/>
                <w:sz w:val="18"/>
                <w:szCs w:val="18"/>
              </w:rPr>
              <w:t>Function that authenticates the user name and password entered</w:t>
            </w:r>
          </w:p>
        </w:tc>
      </w:tr>
      <w:tr w:rsidR="009B1173" w:rsidRPr="005D68D4" w14:paraId="5478A55F" w14:textId="77777777" w:rsidTr="00221A89">
        <w:tc>
          <w:tcPr>
            <w:tcW w:w="2093" w:type="dxa"/>
            <w:shd w:val="pct20" w:color="auto" w:fill="auto"/>
          </w:tcPr>
          <w:p w14:paraId="2B16CC9A"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Actor</w:t>
            </w:r>
          </w:p>
          <w:p w14:paraId="24B40118" w14:textId="77777777" w:rsidR="009B1173" w:rsidRPr="005D68D4" w:rsidRDefault="009B1173" w:rsidP="00221A89">
            <w:pPr>
              <w:rPr>
                <w:rFonts w:ascii="Arial" w:hAnsi="Arial" w:cs="Arial"/>
                <w:bCs/>
                <w:color w:val="FF0000"/>
                <w:sz w:val="18"/>
                <w:szCs w:val="18"/>
              </w:rPr>
            </w:pPr>
          </w:p>
        </w:tc>
        <w:tc>
          <w:tcPr>
            <w:tcW w:w="7229" w:type="dxa"/>
            <w:shd w:val="clear" w:color="auto" w:fill="FFFFFF" w:themeFill="background1"/>
          </w:tcPr>
          <w:p w14:paraId="289AC4B2" w14:textId="00B47C12" w:rsidR="009B1173" w:rsidRPr="007702FC" w:rsidRDefault="00FE4BBE" w:rsidP="00221A89">
            <w:pPr>
              <w:rPr>
                <w:rFonts w:ascii="Arial" w:hAnsi="Arial" w:cs="Arial"/>
                <w:sz w:val="18"/>
                <w:szCs w:val="18"/>
              </w:rPr>
            </w:pPr>
            <w:r>
              <w:rPr>
                <w:rFonts w:ascii="Arial" w:hAnsi="Arial" w:cs="Arial"/>
                <w:sz w:val="18"/>
                <w:szCs w:val="18"/>
              </w:rPr>
              <w:t>PlanManager</w:t>
            </w:r>
            <w:r w:rsidR="009B1173" w:rsidRPr="007702FC">
              <w:rPr>
                <w:rFonts w:ascii="Arial" w:hAnsi="Arial" w:cs="Arial"/>
                <w:sz w:val="18"/>
                <w:szCs w:val="18"/>
              </w:rPr>
              <w:t xml:space="preserve"> User</w:t>
            </w:r>
          </w:p>
        </w:tc>
      </w:tr>
      <w:tr w:rsidR="009B1173" w:rsidRPr="005D68D4" w14:paraId="05613B1C" w14:textId="77777777" w:rsidTr="00221A89">
        <w:tc>
          <w:tcPr>
            <w:tcW w:w="2093" w:type="dxa"/>
            <w:shd w:val="pct20" w:color="auto" w:fill="auto"/>
          </w:tcPr>
          <w:p w14:paraId="336D1D02"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Trigger</w:t>
            </w:r>
          </w:p>
          <w:p w14:paraId="7BFE93FD"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70804EF0" w14:textId="558A3AAA" w:rsidR="009B1173" w:rsidRPr="007702FC" w:rsidRDefault="009B1173" w:rsidP="00CC7035">
            <w:pPr>
              <w:rPr>
                <w:rFonts w:ascii="Arial" w:hAnsi="Arial" w:cs="Arial"/>
                <w:sz w:val="18"/>
                <w:szCs w:val="18"/>
              </w:rPr>
            </w:pPr>
            <w:r w:rsidRPr="007702FC">
              <w:rPr>
                <w:rFonts w:ascii="Arial" w:hAnsi="Arial" w:cs="Arial"/>
                <w:sz w:val="18"/>
                <w:szCs w:val="18"/>
              </w:rPr>
              <w:t>PMUC001 – Login</w:t>
            </w:r>
          </w:p>
        </w:tc>
      </w:tr>
      <w:tr w:rsidR="009B1173" w:rsidRPr="005D68D4" w14:paraId="1B6C8353" w14:textId="77777777" w:rsidTr="00221A89">
        <w:tc>
          <w:tcPr>
            <w:tcW w:w="2093" w:type="dxa"/>
            <w:shd w:val="pct20" w:color="auto" w:fill="auto"/>
          </w:tcPr>
          <w:p w14:paraId="7E2566A0"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Pre- conditions</w:t>
            </w:r>
          </w:p>
          <w:p w14:paraId="7BDF16EF" w14:textId="77777777" w:rsidR="009B1173" w:rsidRPr="005D68D4" w:rsidRDefault="009B1173" w:rsidP="00221A89">
            <w:pPr>
              <w:rPr>
                <w:rFonts w:ascii="Arial" w:hAnsi="Arial" w:cs="Arial"/>
                <w:bCs/>
                <w:color w:val="FF0000"/>
                <w:sz w:val="18"/>
                <w:szCs w:val="18"/>
              </w:rPr>
            </w:pPr>
          </w:p>
        </w:tc>
        <w:tc>
          <w:tcPr>
            <w:tcW w:w="7229" w:type="dxa"/>
            <w:shd w:val="clear" w:color="auto" w:fill="FFFFFF" w:themeFill="background1"/>
          </w:tcPr>
          <w:p w14:paraId="387FD71F" w14:textId="27087B4F" w:rsidR="009B1173" w:rsidRPr="007702FC" w:rsidRDefault="009B1173" w:rsidP="00221A89">
            <w:pPr>
              <w:rPr>
                <w:rFonts w:ascii="Arial" w:hAnsi="Arial" w:cs="Arial"/>
                <w:sz w:val="18"/>
                <w:szCs w:val="18"/>
              </w:rPr>
            </w:pPr>
            <w:r w:rsidRPr="007702FC">
              <w:rPr>
                <w:rFonts w:ascii="Arial" w:hAnsi="Arial" w:cs="Arial"/>
                <w:sz w:val="18"/>
                <w:szCs w:val="18"/>
              </w:rPr>
              <w:t xml:space="preserve">User has accessed the </w:t>
            </w:r>
            <w:r w:rsidR="00FE4BBE">
              <w:rPr>
                <w:rFonts w:ascii="Arial" w:hAnsi="Arial" w:cs="Arial"/>
                <w:sz w:val="18"/>
                <w:szCs w:val="18"/>
              </w:rPr>
              <w:t>PlanManager</w:t>
            </w:r>
            <w:r w:rsidRPr="007702FC">
              <w:rPr>
                <w:rFonts w:ascii="Arial" w:hAnsi="Arial" w:cs="Arial"/>
                <w:sz w:val="18"/>
                <w:szCs w:val="18"/>
              </w:rPr>
              <w:t xml:space="preserve"> site URL and entered their user name and password</w:t>
            </w:r>
          </w:p>
        </w:tc>
      </w:tr>
      <w:tr w:rsidR="009B1173" w:rsidRPr="005D68D4" w14:paraId="173ED3C1" w14:textId="77777777" w:rsidTr="00221A89">
        <w:tc>
          <w:tcPr>
            <w:tcW w:w="2093" w:type="dxa"/>
            <w:shd w:val="pct20" w:color="auto" w:fill="auto"/>
          </w:tcPr>
          <w:p w14:paraId="2CF6D06F"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Post –conditions</w:t>
            </w:r>
          </w:p>
          <w:p w14:paraId="13A6FE88"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087F5078" w14:textId="77777777" w:rsidR="009B1173" w:rsidRPr="007702FC" w:rsidRDefault="009B1173" w:rsidP="00221A89">
            <w:pPr>
              <w:rPr>
                <w:rFonts w:ascii="Arial" w:hAnsi="Arial" w:cs="Arial"/>
                <w:sz w:val="18"/>
                <w:szCs w:val="18"/>
              </w:rPr>
            </w:pPr>
            <w:r w:rsidRPr="007702FC">
              <w:rPr>
                <w:rFonts w:ascii="Arial" w:hAnsi="Arial" w:cs="Arial"/>
                <w:sz w:val="18"/>
                <w:szCs w:val="18"/>
              </w:rPr>
              <w:t>The user can login to the web site</w:t>
            </w:r>
          </w:p>
        </w:tc>
      </w:tr>
      <w:tr w:rsidR="009B1173" w:rsidRPr="005D68D4" w14:paraId="31C97EEB" w14:textId="77777777" w:rsidTr="00221A89">
        <w:tc>
          <w:tcPr>
            <w:tcW w:w="2093" w:type="dxa"/>
            <w:shd w:val="pct20" w:color="auto" w:fill="auto"/>
          </w:tcPr>
          <w:p w14:paraId="604E4384"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358105D5" w14:textId="77777777" w:rsidR="009B1173" w:rsidRPr="007702FC" w:rsidRDefault="009B1173" w:rsidP="00221A89">
            <w:pPr>
              <w:rPr>
                <w:rFonts w:ascii="Arial" w:hAnsi="Arial" w:cs="Arial"/>
                <w:sz w:val="18"/>
                <w:szCs w:val="18"/>
              </w:rPr>
            </w:pPr>
            <w:r w:rsidRPr="007702FC">
              <w:rPr>
                <w:rFonts w:ascii="Arial" w:hAnsi="Arial" w:cs="Arial"/>
                <w:sz w:val="18"/>
                <w:szCs w:val="18"/>
              </w:rPr>
              <w:t>Adhoc</w:t>
            </w:r>
          </w:p>
        </w:tc>
      </w:tr>
      <w:tr w:rsidR="009B1173" w:rsidRPr="005D68D4" w14:paraId="5D24BED1" w14:textId="77777777" w:rsidTr="00221A89">
        <w:tc>
          <w:tcPr>
            <w:tcW w:w="2093" w:type="dxa"/>
            <w:shd w:val="pct20" w:color="auto" w:fill="auto"/>
          </w:tcPr>
          <w:p w14:paraId="1A16BC3D"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Basic Course of Action</w:t>
            </w:r>
          </w:p>
          <w:p w14:paraId="754032D8" w14:textId="77777777" w:rsidR="009B1173" w:rsidRPr="005D68D4" w:rsidRDefault="009B1173" w:rsidP="00221A89">
            <w:pPr>
              <w:rPr>
                <w:rFonts w:ascii="Arial" w:hAnsi="Arial" w:cs="Arial"/>
                <w:b/>
                <w:bCs/>
                <w:sz w:val="18"/>
                <w:szCs w:val="18"/>
              </w:rPr>
            </w:pPr>
          </w:p>
          <w:p w14:paraId="3AEB7BA2"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2A2BB4D0" w14:textId="77777777" w:rsidR="009B1173" w:rsidRDefault="009B1173" w:rsidP="004E06BD">
            <w:pPr>
              <w:numPr>
                <w:ilvl w:val="0"/>
                <w:numId w:val="169"/>
              </w:numPr>
              <w:rPr>
                <w:rFonts w:ascii="Arial" w:hAnsi="Arial" w:cs="Arial"/>
                <w:sz w:val="18"/>
                <w:szCs w:val="18"/>
              </w:rPr>
            </w:pPr>
            <w:r w:rsidRPr="007702FC">
              <w:rPr>
                <w:rFonts w:ascii="Arial" w:hAnsi="Arial" w:cs="Arial"/>
                <w:sz w:val="18"/>
                <w:szCs w:val="18"/>
              </w:rPr>
              <w:t xml:space="preserve">The system authenticates the user </w:t>
            </w:r>
            <w:r w:rsidR="00221A89">
              <w:rPr>
                <w:rFonts w:ascii="Arial" w:hAnsi="Arial" w:cs="Arial"/>
                <w:sz w:val="18"/>
                <w:szCs w:val="18"/>
              </w:rPr>
              <w:t>name</w:t>
            </w:r>
          </w:p>
          <w:p w14:paraId="516A2E3C" w14:textId="77777777" w:rsidR="00221A89" w:rsidRDefault="00221A89" w:rsidP="004E06BD">
            <w:pPr>
              <w:numPr>
                <w:ilvl w:val="0"/>
                <w:numId w:val="169"/>
              </w:numPr>
              <w:rPr>
                <w:rFonts w:ascii="Arial" w:hAnsi="Arial" w:cs="Arial"/>
                <w:sz w:val="18"/>
                <w:szCs w:val="18"/>
              </w:rPr>
            </w:pPr>
            <w:r w:rsidRPr="007702FC">
              <w:rPr>
                <w:rFonts w:ascii="Arial" w:hAnsi="Arial" w:cs="Arial"/>
                <w:sz w:val="18"/>
                <w:szCs w:val="18"/>
              </w:rPr>
              <w:t xml:space="preserve">The system authenticates the user </w:t>
            </w:r>
            <w:r>
              <w:rPr>
                <w:rFonts w:ascii="Arial" w:hAnsi="Arial" w:cs="Arial"/>
                <w:sz w:val="18"/>
                <w:szCs w:val="18"/>
              </w:rPr>
              <w:t>password</w:t>
            </w:r>
          </w:p>
          <w:p w14:paraId="2D83D8E9" w14:textId="77777777" w:rsidR="00221A89" w:rsidRDefault="00221A89" w:rsidP="004E06BD">
            <w:pPr>
              <w:numPr>
                <w:ilvl w:val="0"/>
                <w:numId w:val="169"/>
              </w:numPr>
              <w:rPr>
                <w:rFonts w:ascii="Arial" w:hAnsi="Arial" w:cs="Arial"/>
                <w:sz w:val="18"/>
                <w:szCs w:val="18"/>
              </w:rPr>
            </w:pPr>
            <w:r>
              <w:rPr>
                <w:rFonts w:ascii="Arial" w:hAnsi="Arial" w:cs="Arial"/>
                <w:sz w:val="18"/>
                <w:szCs w:val="18"/>
              </w:rPr>
              <w:t>The system checks if the user has security questions &amp; answers</w:t>
            </w:r>
          </w:p>
          <w:p w14:paraId="362536A4" w14:textId="4CADFCCE" w:rsidR="002C322D" w:rsidRPr="007702FC" w:rsidRDefault="002C322D" w:rsidP="004E06BD">
            <w:pPr>
              <w:numPr>
                <w:ilvl w:val="0"/>
                <w:numId w:val="169"/>
              </w:numPr>
              <w:rPr>
                <w:rFonts w:ascii="Arial" w:hAnsi="Arial" w:cs="Arial"/>
                <w:sz w:val="18"/>
                <w:szCs w:val="18"/>
              </w:rPr>
            </w:pPr>
            <w:r w:rsidRPr="007702FC">
              <w:rPr>
                <w:rFonts w:ascii="Arial" w:hAnsi="Arial" w:cs="Arial"/>
                <w:sz w:val="18"/>
                <w:szCs w:val="18"/>
              </w:rPr>
              <w:t>The system obtains schemes available to the user - invoke ‘</w:t>
            </w:r>
            <w:r w:rsidRPr="007702FC">
              <w:rPr>
                <w:rFonts w:ascii="Arial" w:hAnsi="Arial" w:cs="Arial"/>
                <w:i/>
                <w:sz w:val="18"/>
                <w:szCs w:val="18"/>
              </w:rPr>
              <w:t>PMUC003 – Get Schemes’</w:t>
            </w:r>
            <w:r w:rsidRPr="007702FC">
              <w:rPr>
                <w:rFonts w:ascii="Arial" w:hAnsi="Arial" w:cs="Arial"/>
                <w:sz w:val="18"/>
                <w:szCs w:val="18"/>
              </w:rPr>
              <w:t xml:space="preserve"> </w:t>
            </w:r>
          </w:p>
          <w:p w14:paraId="76F2D6BB" w14:textId="52EAD108" w:rsidR="002C322D" w:rsidRPr="007702FC" w:rsidRDefault="002C322D" w:rsidP="004E06BD">
            <w:pPr>
              <w:numPr>
                <w:ilvl w:val="0"/>
                <w:numId w:val="169"/>
              </w:numPr>
              <w:rPr>
                <w:rFonts w:ascii="Arial" w:hAnsi="Arial" w:cs="Arial"/>
                <w:sz w:val="18"/>
                <w:szCs w:val="18"/>
              </w:rPr>
            </w:pPr>
          </w:p>
        </w:tc>
      </w:tr>
      <w:tr w:rsidR="009B1173" w:rsidRPr="005D68D4" w14:paraId="36DCAF0D" w14:textId="77777777" w:rsidTr="00221A89">
        <w:tc>
          <w:tcPr>
            <w:tcW w:w="2093" w:type="dxa"/>
            <w:shd w:val="pct20" w:color="auto" w:fill="auto"/>
          </w:tcPr>
          <w:p w14:paraId="65B92D91" w14:textId="717C919B" w:rsidR="009B1173" w:rsidRPr="005D68D4" w:rsidRDefault="009B1173" w:rsidP="00221A89">
            <w:pPr>
              <w:rPr>
                <w:rFonts w:ascii="Arial" w:hAnsi="Arial" w:cs="Arial"/>
                <w:b/>
                <w:bCs/>
                <w:sz w:val="18"/>
                <w:szCs w:val="18"/>
              </w:rPr>
            </w:pPr>
            <w:r w:rsidRPr="005D68D4">
              <w:rPr>
                <w:rFonts w:ascii="Arial" w:hAnsi="Arial" w:cs="Arial"/>
                <w:b/>
                <w:bCs/>
                <w:sz w:val="18"/>
                <w:szCs w:val="18"/>
              </w:rPr>
              <w:t>Alternate scenario extensions</w:t>
            </w:r>
          </w:p>
          <w:p w14:paraId="0C16051F" w14:textId="77777777" w:rsidR="009B1173" w:rsidRPr="005D68D4" w:rsidRDefault="009B1173" w:rsidP="00221A89">
            <w:pPr>
              <w:rPr>
                <w:rFonts w:ascii="Arial" w:hAnsi="Arial" w:cs="Arial"/>
                <w:b/>
                <w:bCs/>
                <w:sz w:val="18"/>
                <w:szCs w:val="18"/>
              </w:rPr>
            </w:pPr>
          </w:p>
          <w:p w14:paraId="43CF29E3"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045A03E8" w14:textId="5396956E" w:rsidR="00221A89" w:rsidRPr="00221A89" w:rsidRDefault="00221A89" w:rsidP="00221A89">
            <w:pPr>
              <w:rPr>
                <w:rFonts w:ascii="Arial" w:hAnsi="Arial" w:cs="Arial"/>
                <w:sz w:val="18"/>
                <w:szCs w:val="18"/>
              </w:rPr>
            </w:pPr>
            <w:r w:rsidRPr="00221A89">
              <w:rPr>
                <w:rFonts w:ascii="Arial" w:hAnsi="Arial" w:cs="Arial"/>
                <w:sz w:val="18"/>
                <w:szCs w:val="18"/>
              </w:rPr>
              <w:t xml:space="preserve">1a. If the system cannot authenticate the </w:t>
            </w:r>
            <w:r>
              <w:rPr>
                <w:rFonts w:ascii="Arial" w:hAnsi="Arial" w:cs="Arial"/>
                <w:sz w:val="18"/>
                <w:szCs w:val="18"/>
              </w:rPr>
              <w:t>user name</w:t>
            </w:r>
            <w:r w:rsidRPr="00221A89">
              <w:rPr>
                <w:rFonts w:ascii="Arial" w:hAnsi="Arial" w:cs="Arial"/>
                <w:sz w:val="18"/>
                <w:szCs w:val="18"/>
              </w:rPr>
              <w:t xml:space="preserve"> the number of attempts is not limited, notify the </w:t>
            </w:r>
            <w:r>
              <w:rPr>
                <w:rFonts w:ascii="Arial" w:hAnsi="Arial" w:cs="Arial"/>
                <w:sz w:val="18"/>
                <w:szCs w:val="18"/>
              </w:rPr>
              <w:t>user</w:t>
            </w:r>
            <w:r w:rsidRPr="00221A89">
              <w:rPr>
                <w:rFonts w:ascii="Arial" w:hAnsi="Arial" w:cs="Arial"/>
                <w:sz w:val="18"/>
                <w:szCs w:val="18"/>
              </w:rPr>
              <w:t xml:space="preserve"> but do not lock account.  The message should advise the </w:t>
            </w:r>
            <w:r w:rsidR="001C2119">
              <w:rPr>
                <w:rFonts w:ascii="Arial" w:hAnsi="Arial" w:cs="Arial"/>
                <w:sz w:val="18"/>
                <w:szCs w:val="18"/>
              </w:rPr>
              <w:t>PlanManager User</w:t>
            </w:r>
            <w:r w:rsidR="001C2119" w:rsidRPr="00221A89">
              <w:rPr>
                <w:rFonts w:ascii="Arial" w:hAnsi="Arial" w:cs="Arial"/>
                <w:sz w:val="18"/>
                <w:szCs w:val="18"/>
              </w:rPr>
              <w:t xml:space="preserve"> </w:t>
            </w:r>
            <w:r w:rsidRPr="00221A89">
              <w:rPr>
                <w:rFonts w:ascii="Arial" w:hAnsi="Arial" w:cs="Arial"/>
                <w:sz w:val="18"/>
                <w:szCs w:val="18"/>
              </w:rPr>
              <w:t xml:space="preserve">to Contact Us, but as we do not know the </w:t>
            </w:r>
            <w:r w:rsidR="001C2119">
              <w:rPr>
                <w:rFonts w:ascii="Arial" w:hAnsi="Arial" w:cs="Arial"/>
                <w:sz w:val="18"/>
                <w:szCs w:val="18"/>
              </w:rPr>
              <w:t>Scheme at this point</w:t>
            </w:r>
            <w:r w:rsidRPr="00221A89">
              <w:rPr>
                <w:rFonts w:ascii="Arial" w:hAnsi="Arial" w:cs="Arial"/>
                <w:sz w:val="18"/>
                <w:szCs w:val="18"/>
              </w:rPr>
              <w:t xml:space="preserve"> the Contact Us details should be generic, invoke </w:t>
            </w:r>
            <w:r w:rsidRPr="00221A89">
              <w:rPr>
                <w:rFonts w:ascii="Arial" w:hAnsi="Arial" w:cs="Arial"/>
                <w:i/>
                <w:sz w:val="18"/>
                <w:szCs w:val="18"/>
              </w:rPr>
              <w:t>‘</w:t>
            </w:r>
            <w:r w:rsidR="002C322D">
              <w:rPr>
                <w:rFonts w:ascii="Arial" w:hAnsi="Arial" w:cs="Arial"/>
                <w:i/>
                <w:sz w:val="18"/>
                <w:szCs w:val="18"/>
              </w:rPr>
              <w:t>PM</w:t>
            </w:r>
            <w:r w:rsidRPr="00221A89">
              <w:rPr>
                <w:rFonts w:ascii="Arial" w:hAnsi="Arial" w:cs="Arial"/>
                <w:i/>
                <w:sz w:val="18"/>
                <w:szCs w:val="18"/>
              </w:rPr>
              <w:t>UC</w:t>
            </w:r>
            <w:r w:rsidR="005631D2">
              <w:rPr>
                <w:rFonts w:ascii="Arial" w:hAnsi="Arial" w:cs="Arial"/>
                <w:i/>
                <w:sz w:val="18"/>
                <w:szCs w:val="18"/>
              </w:rPr>
              <w:t>037</w:t>
            </w:r>
            <w:r w:rsidRPr="00221A89">
              <w:rPr>
                <w:rFonts w:ascii="Arial" w:hAnsi="Arial" w:cs="Arial"/>
                <w:i/>
                <w:sz w:val="18"/>
                <w:szCs w:val="18"/>
              </w:rPr>
              <w:t xml:space="preserve"> – Contact Us’</w:t>
            </w:r>
            <w:r w:rsidRPr="00221A89">
              <w:rPr>
                <w:rFonts w:ascii="Arial" w:hAnsi="Arial" w:cs="Arial"/>
                <w:sz w:val="18"/>
                <w:szCs w:val="18"/>
              </w:rPr>
              <w:t xml:space="preserve">.  </w:t>
            </w:r>
          </w:p>
          <w:p w14:paraId="0C548A1E" w14:textId="77777777" w:rsidR="00221A89" w:rsidRPr="00221A89" w:rsidRDefault="00221A89" w:rsidP="00221A89">
            <w:pPr>
              <w:rPr>
                <w:rFonts w:ascii="Arial" w:hAnsi="Arial" w:cs="Arial"/>
                <w:sz w:val="18"/>
                <w:szCs w:val="18"/>
              </w:rPr>
            </w:pPr>
          </w:p>
          <w:p w14:paraId="7D86C912" w14:textId="3C3798F9" w:rsidR="009B1173" w:rsidRPr="007702FC" w:rsidRDefault="00221A89" w:rsidP="00D31311">
            <w:pPr>
              <w:rPr>
                <w:rFonts w:ascii="Arial" w:hAnsi="Arial" w:cs="Arial"/>
                <w:sz w:val="18"/>
                <w:szCs w:val="18"/>
              </w:rPr>
            </w:pPr>
            <w:r w:rsidRPr="00221A89">
              <w:rPr>
                <w:rFonts w:ascii="Arial" w:hAnsi="Arial" w:cs="Arial"/>
                <w:sz w:val="18"/>
                <w:szCs w:val="18"/>
              </w:rPr>
              <w:t>3</w:t>
            </w:r>
            <w:r w:rsidR="002C322D">
              <w:rPr>
                <w:rFonts w:ascii="Arial" w:hAnsi="Arial" w:cs="Arial"/>
                <w:sz w:val="18"/>
                <w:szCs w:val="18"/>
              </w:rPr>
              <w:t>a</w:t>
            </w:r>
            <w:r w:rsidRPr="00221A89">
              <w:rPr>
                <w:rFonts w:ascii="Arial" w:hAnsi="Arial" w:cs="Arial"/>
                <w:sz w:val="18"/>
                <w:szCs w:val="18"/>
              </w:rPr>
              <w:t xml:space="preserve">. </w:t>
            </w:r>
            <w:r w:rsidR="002C322D">
              <w:rPr>
                <w:rFonts w:ascii="Arial" w:hAnsi="Arial" w:cs="Arial"/>
                <w:sz w:val="18"/>
                <w:szCs w:val="18"/>
              </w:rPr>
              <w:t xml:space="preserve">If </w:t>
            </w:r>
            <w:r w:rsidR="000A40E4">
              <w:rPr>
                <w:rFonts w:ascii="Arial" w:hAnsi="Arial" w:cs="Arial"/>
                <w:sz w:val="18"/>
                <w:szCs w:val="18"/>
              </w:rPr>
              <w:t xml:space="preserve">this is the user first login and their </w:t>
            </w:r>
            <w:r w:rsidR="001C2119">
              <w:rPr>
                <w:rFonts w:ascii="Arial" w:hAnsi="Arial" w:cs="Arial"/>
                <w:sz w:val="18"/>
                <w:szCs w:val="18"/>
              </w:rPr>
              <w:t xml:space="preserve">user </w:t>
            </w:r>
            <w:r w:rsidR="000A40E4">
              <w:rPr>
                <w:rFonts w:ascii="Arial" w:hAnsi="Arial" w:cs="Arial"/>
                <w:sz w:val="18"/>
                <w:szCs w:val="18"/>
              </w:rPr>
              <w:t>account is</w:t>
            </w:r>
            <w:r w:rsidR="002C322D">
              <w:rPr>
                <w:rFonts w:ascii="Arial" w:hAnsi="Arial" w:cs="Arial"/>
                <w:sz w:val="18"/>
                <w:szCs w:val="18"/>
              </w:rPr>
              <w:t xml:space="preserve"> not fully setup, i.e. does not have security questions &amp; answers then invoke </w:t>
            </w:r>
            <w:r w:rsidR="002C322D" w:rsidRPr="002C322D">
              <w:rPr>
                <w:rFonts w:ascii="Arial" w:hAnsi="Arial" w:cs="Arial"/>
                <w:i/>
                <w:sz w:val="18"/>
                <w:szCs w:val="18"/>
              </w:rPr>
              <w:t>‘PMUC</w:t>
            </w:r>
            <w:r w:rsidR="00D31311">
              <w:rPr>
                <w:rFonts w:ascii="Arial" w:hAnsi="Arial" w:cs="Arial"/>
                <w:i/>
                <w:sz w:val="18"/>
                <w:szCs w:val="18"/>
              </w:rPr>
              <w:t>005</w:t>
            </w:r>
            <w:r w:rsidR="002C322D" w:rsidRPr="002C322D">
              <w:rPr>
                <w:rFonts w:ascii="Arial" w:hAnsi="Arial" w:cs="Arial"/>
                <w:i/>
                <w:sz w:val="18"/>
                <w:szCs w:val="18"/>
              </w:rPr>
              <w:t xml:space="preserve"> – </w:t>
            </w:r>
            <w:r w:rsidR="000A40E4">
              <w:rPr>
                <w:rFonts w:ascii="Arial" w:hAnsi="Arial" w:cs="Arial"/>
                <w:i/>
                <w:sz w:val="18"/>
                <w:szCs w:val="18"/>
              </w:rPr>
              <w:t>Activate User Account</w:t>
            </w:r>
            <w:r w:rsidR="002C322D" w:rsidRPr="002C322D">
              <w:rPr>
                <w:rFonts w:ascii="Arial" w:hAnsi="Arial" w:cs="Arial"/>
                <w:i/>
                <w:sz w:val="18"/>
                <w:szCs w:val="18"/>
              </w:rPr>
              <w:t>’</w:t>
            </w:r>
            <w:r w:rsidRPr="00221A89">
              <w:rPr>
                <w:rFonts w:ascii="Arial" w:hAnsi="Arial" w:cs="Arial"/>
                <w:sz w:val="18"/>
                <w:szCs w:val="18"/>
              </w:rPr>
              <w:t>.</w:t>
            </w:r>
          </w:p>
        </w:tc>
      </w:tr>
      <w:tr w:rsidR="009B1173" w:rsidRPr="005D68D4" w14:paraId="4DE82F4A" w14:textId="77777777" w:rsidTr="00221A89">
        <w:trPr>
          <w:trHeight w:val="683"/>
        </w:trPr>
        <w:tc>
          <w:tcPr>
            <w:tcW w:w="2093" w:type="dxa"/>
            <w:shd w:val="pct20" w:color="auto" w:fill="auto"/>
          </w:tcPr>
          <w:p w14:paraId="4B3454C6"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Business Logic/ Rules/ Supplementary Info</w:t>
            </w:r>
          </w:p>
          <w:p w14:paraId="31A4FB9C"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3BB94711" w14:textId="651630CA" w:rsidR="009B1173" w:rsidRPr="007702FC" w:rsidRDefault="009B1173" w:rsidP="00221A89">
            <w:pPr>
              <w:rPr>
                <w:rFonts w:ascii="Arial" w:hAnsi="Arial" w:cs="Arial"/>
                <w:sz w:val="18"/>
                <w:szCs w:val="18"/>
              </w:rPr>
            </w:pPr>
          </w:p>
        </w:tc>
      </w:tr>
      <w:tr w:rsidR="009B1173" w:rsidRPr="005D68D4" w14:paraId="10A9957B" w14:textId="77777777" w:rsidTr="00221A89">
        <w:tc>
          <w:tcPr>
            <w:tcW w:w="2093" w:type="dxa"/>
            <w:shd w:val="pct20" w:color="auto" w:fill="auto"/>
          </w:tcPr>
          <w:p w14:paraId="5F6B1B19"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Notes / Questions</w:t>
            </w:r>
          </w:p>
          <w:p w14:paraId="2AFB7988" w14:textId="77777777" w:rsidR="009B1173" w:rsidRPr="005D68D4" w:rsidRDefault="009B1173" w:rsidP="00221A89">
            <w:pPr>
              <w:rPr>
                <w:rFonts w:ascii="Arial" w:hAnsi="Arial" w:cs="Arial"/>
                <w:b/>
                <w:bCs/>
                <w:sz w:val="18"/>
                <w:szCs w:val="18"/>
              </w:rPr>
            </w:pPr>
          </w:p>
        </w:tc>
        <w:tc>
          <w:tcPr>
            <w:tcW w:w="7229" w:type="dxa"/>
            <w:shd w:val="clear" w:color="auto" w:fill="FFFFFF" w:themeFill="background1"/>
          </w:tcPr>
          <w:p w14:paraId="0C721C05" w14:textId="77777777" w:rsidR="009B1173" w:rsidRPr="007702FC" w:rsidRDefault="009B1173" w:rsidP="00221A89">
            <w:pPr>
              <w:ind w:left="34"/>
              <w:rPr>
                <w:rFonts w:ascii="Arial" w:hAnsi="Arial" w:cs="Arial"/>
                <w:sz w:val="18"/>
                <w:szCs w:val="18"/>
              </w:rPr>
            </w:pPr>
          </w:p>
        </w:tc>
      </w:tr>
      <w:tr w:rsidR="009B1173" w:rsidRPr="005D68D4" w14:paraId="2C785297" w14:textId="77777777" w:rsidTr="00221A89">
        <w:tc>
          <w:tcPr>
            <w:tcW w:w="2093" w:type="dxa"/>
            <w:shd w:val="pct20" w:color="auto" w:fill="auto"/>
          </w:tcPr>
          <w:p w14:paraId="54D842DC"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Includes Use Cases</w:t>
            </w:r>
          </w:p>
          <w:p w14:paraId="0789CE16" w14:textId="77777777" w:rsidR="009B1173" w:rsidRPr="005D68D4" w:rsidRDefault="009B1173" w:rsidP="00221A89">
            <w:pPr>
              <w:rPr>
                <w:rFonts w:ascii="Arial" w:hAnsi="Arial" w:cs="Arial"/>
                <w:b/>
                <w:bCs/>
                <w:color w:val="FF0000"/>
                <w:sz w:val="18"/>
                <w:szCs w:val="18"/>
              </w:rPr>
            </w:pPr>
          </w:p>
        </w:tc>
        <w:tc>
          <w:tcPr>
            <w:tcW w:w="7229" w:type="dxa"/>
            <w:shd w:val="clear" w:color="auto" w:fill="FFFFFF" w:themeFill="background1"/>
          </w:tcPr>
          <w:p w14:paraId="4CB3E581" w14:textId="77777777" w:rsidR="009B1173" w:rsidRPr="007702FC" w:rsidRDefault="009B1173" w:rsidP="00221A89">
            <w:pPr>
              <w:rPr>
                <w:rFonts w:ascii="Arial" w:hAnsi="Arial" w:cs="Arial"/>
                <w:sz w:val="18"/>
                <w:szCs w:val="18"/>
              </w:rPr>
            </w:pPr>
          </w:p>
        </w:tc>
      </w:tr>
      <w:tr w:rsidR="009B1173" w:rsidRPr="005D68D4" w14:paraId="4F7CE6A2" w14:textId="77777777" w:rsidTr="00221A89">
        <w:tc>
          <w:tcPr>
            <w:tcW w:w="2093" w:type="dxa"/>
            <w:shd w:val="pct20" w:color="auto" w:fill="auto"/>
          </w:tcPr>
          <w:p w14:paraId="1F0544B2"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28293256" w14:textId="77777777" w:rsidR="009B1173" w:rsidRPr="007702FC" w:rsidRDefault="009B1173" w:rsidP="00221A89">
            <w:pPr>
              <w:rPr>
                <w:rFonts w:ascii="Arial" w:hAnsi="Arial" w:cs="Arial"/>
                <w:sz w:val="18"/>
                <w:szCs w:val="18"/>
              </w:rPr>
            </w:pPr>
          </w:p>
        </w:tc>
      </w:tr>
      <w:tr w:rsidR="009B1173" w:rsidRPr="005D68D4" w14:paraId="56AB45CB" w14:textId="77777777" w:rsidTr="00221A89">
        <w:tc>
          <w:tcPr>
            <w:tcW w:w="2093" w:type="dxa"/>
            <w:shd w:val="pct20" w:color="auto" w:fill="auto"/>
          </w:tcPr>
          <w:p w14:paraId="05A8A315"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31850205" w14:textId="658483B7" w:rsidR="009B1173" w:rsidRPr="007702FC" w:rsidRDefault="0065675D" w:rsidP="00221A89">
            <w:pPr>
              <w:rPr>
                <w:rFonts w:ascii="Arial" w:hAnsi="Arial" w:cs="Arial"/>
                <w:sz w:val="18"/>
                <w:szCs w:val="18"/>
              </w:rPr>
            </w:pPr>
            <w:r>
              <w:rPr>
                <w:rFonts w:ascii="Arial" w:hAnsi="Arial" w:cs="Arial"/>
                <w:sz w:val="18"/>
                <w:szCs w:val="18"/>
              </w:rPr>
              <w:t>PM0011, PM0021</w:t>
            </w:r>
          </w:p>
        </w:tc>
      </w:tr>
      <w:tr w:rsidR="009B1173" w:rsidRPr="005D68D4" w14:paraId="5233285E" w14:textId="77777777" w:rsidTr="00221A89">
        <w:tc>
          <w:tcPr>
            <w:tcW w:w="2093" w:type="dxa"/>
            <w:shd w:val="pct20" w:color="auto" w:fill="auto"/>
          </w:tcPr>
          <w:p w14:paraId="03A15DA2" w14:textId="77777777" w:rsidR="009B1173" w:rsidRPr="005D68D4" w:rsidRDefault="009B1173" w:rsidP="00221A89">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6091BE01" w14:textId="5243FBD2" w:rsidR="009B1173" w:rsidRPr="007702FC" w:rsidRDefault="009B1173" w:rsidP="00221A89">
            <w:pPr>
              <w:rPr>
                <w:rFonts w:ascii="Arial" w:hAnsi="Arial" w:cs="Arial"/>
                <w:sz w:val="18"/>
                <w:szCs w:val="18"/>
              </w:rPr>
            </w:pPr>
          </w:p>
        </w:tc>
      </w:tr>
    </w:tbl>
    <w:p w14:paraId="0FD4DC70" w14:textId="0470C037" w:rsidR="002C7702" w:rsidRDefault="002C7702" w:rsidP="00AF6F0D"/>
    <w:p w14:paraId="7419616B" w14:textId="77777777" w:rsidR="002C7702" w:rsidRDefault="002C7702" w:rsidP="00AF6F0D">
      <w:pPr>
        <w:pStyle w:val="Heading3"/>
        <w:ind w:left="0" w:firstLine="0"/>
      </w:pPr>
      <w:r>
        <w:br w:type="page"/>
      </w:r>
      <w:bookmarkStart w:id="105" w:name="_Toc422842008"/>
      <w:r>
        <w:t>PMUC00</w:t>
      </w:r>
      <w:r w:rsidR="00851CCE">
        <w:t>3</w:t>
      </w:r>
      <w:r>
        <w:t xml:space="preserve"> – </w:t>
      </w:r>
      <w:r w:rsidR="009955F9">
        <w:t>Get Schemes</w:t>
      </w:r>
      <w:bookmarkEnd w:id="105"/>
    </w:p>
    <w:p w14:paraId="0CBB3093" w14:textId="77777777" w:rsidR="002C7702" w:rsidRDefault="002C7702"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2C7702" w:rsidRPr="005D68D4" w14:paraId="7776C671" w14:textId="77777777" w:rsidTr="00322B9D">
        <w:tc>
          <w:tcPr>
            <w:tcW w:w="9322" w:type="dxa"/>
            <w:gridSpan w:val="2"/>
            <w:shd w:val="pct20" w:color="auto" w:fill="auto"/>
          </w:tcPr>
          <w:p w14:paraId="04431DB2" w14:textId="77777777" w:rsidR="002C7702" w:rsidRPr="005D68D4" w:rsidRDefault="009955F9"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PMUC003</w:t>
            </w:r>
          </w:p>
          <w:p w14:paraId="1DD6E22D" w14:textId="77777777" w:rsidR="002C7702" w:rsidRPr="005D68D4" w:rsidRDefault="002C7702" w:rsidP="00AF6F0D">
            <w:pPr>
              <w:rPr>
                <w:rFonts w:ascii="Arial" w:hAnsi="Arial" w:cs="Arial"/>
                <w:b/>
                <w:bCs/>
                <w:sz w:val="18"/>
                <w:szCs w:val="18"/>
              </w:rPr>
            </w:pPr>
          </w:p>
          <w:p w14:paraId="57AF87C7"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9955F9">
              <w:rPr>
                <w:rFonts w:ascii="Arial" w:hAnsi="Arial" w:cs="Arial"/>
                <w:b/>
                <w:bCs/>
                <w:sz w:val="18"/>
                <w:szCs w:val="18"/>
              </w:rPr>
              <w:t>Get Schemes</w:t>
            </w:r>
          </w:p>
          <w:p w14:paraId="03F8B650" w14:textId="77777777" w:rsidR="002C7702" w:rsidRPr="005D68D4" w:rsidRDefault="002C7702" w:rsidP="00AF6F0D">
            <w:pPr>
              <w:rPr>
                <w:rFonts w:ascii="Arial" w:hAnsi="Arial" w:cs="Arial"/>
                <w:b/>
                <w:sz w:val="18"/>
                <w:szCs w:val="18"/>
              </w:rPr>
            </w:pPr>
          </w:p>
        </w:tc>
      </w:tr>
      <w:tr w:rsidR="002C7702" w:rsidRPr="005D68D4" w14:paraId="0C5E6B4C" w14:textId="77777777" w:rsidTr="00A5693E">
        <w:tc>
          <w:tcPr>
            <w:tcW w:w="2093" w:type="dxa"/>
            <w:shd w:val="pct20" w:color="auto" w:fill="auto"/>
          </w:tcPr>
          <w:p w14:paraId="22A7E3C6"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Summary</w:t>
            </w:r>
          </w:p>
          <w:p w14:paraId="1DD9ED30"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4C6CFE23" w14:textId="77777777" w:rsidR="002C7702" w:rsidRPr="007702FC" w:rsidRDefault="009955F9" w:rsidP="00AF6F0D">
            <w:pPr>
              <w:rPr>
                <w:rFonts w:ascii="Arial" w:hAnsi="Arial" w:cs="Arial"/>
                <w:sz w:val="18"/>
                <w:szCs w:val="18"/>
              </w:rPr>
            </w:pPr>
            <w:r w:rsidRPr="007702FC">
              <w:rPr>
                <w:rFonts w:ascii="Arial" w:hAnsi="Arial" w:cs="Arial"/>
                <w:sz w:val="18"/>
                <w:szCs w:val="18"/>
              </w:rPr>
              <w:t>Function that obtains the schemes that the user can select once logged in</w:t>
            </w:r>
          </w:p>
        </w:tc>
      </w:tr>
      <w:tr w:rsidR="002C7702" w:rsidRPr="005D68D4" w14:paraId="00F9A75C" w14:textId="77777777" w:rsidTr="00A5693E">
        <w:tc>
          <w:tcPr>
            <w:tcW w:w="2093" w:type="dxa"/>
            <w:shd w:val="pct20" w:color="auto" w:fill="auto"/>
          </w:tcPr>
          <w:p w14:paraId="1D46E946"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Actor</w:t>
            </w:r>
          </w:p>
          <w:p w14:paraId="446FF1C7" w14:textId="77777777" w:rsidR="002C7702" w:rsidRPr="005D68D4" w:rsidRDefault="002C7702" w:rsidP="00AF6F0D">
            <w:pPr>
              <w:rPr>
                <w:rFonts w:ascii="Arial" w:hAnsi="Arial" w:cs="Arial"/>
                <w:bCs/>
                <w:color w:val="FF0000"/>
                <w:sz w:val="18"/>
                <w:szCs w:val="18"/>
              </w:rPr>
            </w:pPr>
          </w:p>
        </w:tc>
        <w:tc>
          <w:tcPr>
            <w:tcW w:w="7229" w:type="dxa"/>
            <w:shd w:val="clear" w:color="auto" w:fill="FFFFFF" w:themeFill="background1"/>
          </w:tcPr>
          <w:p w14:paraId="159B46D9" w14:textId="0B6F4518" w:rsidR="002C7702" w:rsidRPr="007702FC" w:rsidRDefault="00FE4BBE" w:rsidP="00AF6F0D">
            <w:pPr>
              <w:rPr>
                <w:rFonts w:ascii="Arial" w:hAnsi="Arial" w:cs="Arial"/>
                <w:sz w:val="18"/>
                <w:szCs w:val="18"/>
              </w:rPr>
            </w:pPr>
            <w:r>
              <w:rPr>
                <w:rFonts w:ascii="Arial" w:hAnsi="Arial" w:cs="Arial"/>
                <w:sz w:val="18"/>
                <w:szCs w:val="18"/>
              </w:rPr>
              <w:t>PlanManager</w:t>
            </w:r>
            <w:r w:rsidR="007D3E1E" w:rsidRPr="007702FC">
              <w:rPr>
                <w:rFonts w:ascii="Arial" w:hAnsi="Arial" w:cs="Arial"/>
                <w:sz w:val="18"/>
                <w:szCs w:val="18"/>
              </w:rPr>
              <w:t xml:space="preserve"> User</w:t>
            </w:r>
          </w:p>
        </w:tc>
      </w:tr>
      <w:tr w:rsidR="002C7702" w:rsidRPr="005D68D4" w14:paraId="413ADE71" w14:textId="77777777" w:rsidTr="00A5693E">
        <w:tc>
          <w:tcPr>
            <w:tcW w:w="2093" w:type="dxa"/>
            <w:shd w:val="pct20" w:color="auto" w:fill="auto"/>
          </w:tcPr>
          <w:p w14:paraId="04963490"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Trigger</w:t>
            </w:r>
          </w:p>
          <w:p w14:paraId="116B3E60"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5A44A17A" w14:textId="05FF6022" w:rsidR="002D7164" w:rsidRPr="00D31311" w:rsidRDefault="002D7164" w:rsidP="00AF6F0D">
            <w:pPr>
              <w:rPr>
                <w:rFonts w:ascii="Arial" w:hAnsi="Arial" w:cs="Arial"/>
                <w:sz w:val="18"/>
                <w:szCs w:val="18"/>
              </w:rPr>
            </w:pPr>
            <w:r w:rsidRPr="00D31311">
              <w:rPr>
                <w:rFonts w:ascii="Arial" w:hAnsi="Arial" w:cs="Arial"/>
                <w:sz w:val="18"/>
                <w:szCs w:val="18"/>
              </w:rPr>
              <w:t xml:space="preserve">PMUC001 </w:t>
            </w:r>
            <w:r w:rsidR="00BA5569" w:rsidRPr="00D31311">
              <w:rPr>
                <w:rFonts w:ascii="Arial" w:hAnsi="Arial" w:cs="Arial"/>
                <w:sz w:val="18"/>
                <w:szCs w:val="18"/>
              </w:rPr>
              <w:t>–</w:t>
            </w:r>
            <w:r w:rsidRPr="00D31311">
              <w:rPr>
                <w:rFonts w:ascii="Arial" w:hAnsi="Arial" w:cs="Arial"/>
                <w:sz w:val="18"/>
                <w:szCs w:val="18"/>
              </w:rPr>
              <w:t xml:space="preserve"> </w:t>
            </w:r>
            <w:r w:rsidR="00BA5569" w:rsidRPr="00D31311">
              <w:rPr>
                <w:rFonts w:ascii="Arial" w:hAnsi="Arial" w:cs="Arial"/>
                <w:sz w:val="18"/>
                <w:szCs w:val="18"/>
              </w:rPr>
              <w:t>Login</w:t>
            </w:r>
          </w:p>
          <w:p w14:paraId="15F3B386" w14:textId="77777777" w:rsidR="002C7702" w:rsidRPr="00D31311" w:rsidRDefault="009955F9" w:rsidP="00AF6F0D">
            <w:pPr>
              <w:rPr>
                <w:rFonts w:ascii="Arial" w:hAnsi="Arial" w:cs="Arial"/>
                <w:sz w:val="18"/>
                <w:szCs w:val="18"/>
              </w:rPr>
            </w:pPr>
            <w:r w:rsidRPr="00D31311">
              <w:rPr>
                <w:rFonts w:ascii="Arial" w:hAnsi="Arial" w:cs="Arial"/>
                <w:sz w:val="18"/>
                <w:szCs w:val="18"/>
              </w:rPr>
              <w:t>PMUC002 – Authenticate User</w:t>
            </w:r>
          </w:p>
        </w:tc>
      </w:tr>
      <w:tr w:rsidR="002C7702" w:rsidRPr="005D68D4" w14:paraId="0BDC25A2" w14:textId="77777777" w:rsidTr="00A5693E">
        <w:tc>
          <w:tcPr>
            <w:tcW w:w="2093" w:type="dxa"/>
            <w:shd w:val="pct20" w:color="auto" w:fill="auto"/>
          </w:tcPr>
          <w:p w14:paraId="0A7468D3"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Pre- conditions</w:t>
            </w:r>
          </w:p>
          <w:p w14:paraId="2EE61CFA" w14:textId="77777777" w:rsidR="002C7702" w:rsidRPr="005D68D4" w:rsidRDefault="002C7702" w:rsidP="00AF6F0D">
            <w:pPr>
              <w:rPr>
                <w:rFonts w:ascii="Arial" w:hAnsi="Arial" w:cs="Arial"/>
                <w:bCs/>
                <w:color w:val="FF0000"/>
                <w:sz w:val="18"/>
                <w:szCs w:val="18"/>
              </w:rPr>
            </w:pPr>
          </w:p>
        </w:tc>
        <w:tc>
          <w:tcPr>
            <w:tcW w:w="7229" w:type="dxa"/>
            <w:shd w:val="clear" w:color="auto" w:fill="FFFFFF" w:themeFill="background1"/>
          </w:tcPr>
          <w:p w14:paraId="4CF270BF" w14:textId="77777777" w:rsidR="002C7702" w:rsidRPr="00D31311" w:rsidRDefault="009955F9" w:rsidP="00AF6F0D">
            <w:pPr>
              <w:rPr>
                <w:rFonts w:ascii="Arial" w:hAnsi="Arial" w:cs="Arial"/>
                <w:sz w:val="18"/>
                <w:szCs w:val="18"/>
              </w:rPr>
            </w:pPr>
            <w:r w:rsidRPr="00D31311">
              <w:rPr>
                <w:rFonts w:ascii="Arial" w:hAnsi="Arial" w:cs="Arial"/>
                <w:sz w:val="18"/>
                <w:szCs w:val="18"/>
              </w:rPr>
              <w:t>User entered their user name and password, and the user details have been authenticated</w:t>
            </w:r>
          </w:p>
        </w:tc>
      </w:tr>
      <w:tr w:rsidR="002C7702" w:rsidRPr="005D68D4" w14:paraId="59BFEB56" w14:textId="77777777" w:rsidTr="00A5693E">
        <w:tc>
          <w:tcPr>
            <w:tcW w:w="2093" w:type="dxa"/>
            <w:shd w:val="pct20" w:color="auto" w:fill="auto"/>
          </w:tcPr>
          <w:p w14:paraId="179C6DF4"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Post –conditions</w:t>
            </w:r>
          </w:p>
          <w:p w14:paraId="6732E2A9"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262E5001" w14:textId="46BA5BF5" w:rsidR="002C7702" w:rsidRPr="00D31311" w:rsidRDefault="00FE4BBE" w:rsidP="00AF6F0D">
            <w:pPr>
              <w:rPr>
                <w:rFonts w:ascii="Arial" w:hAnsi="Arial" w:cs="Arial"/>
                <w:sz w:val="18"/>
                <w:szCs w:val="18"/>
              </w:rPr>
            </w:pPr>
            <w:r>
              <w:rPr>
                <w:rFonts w:ascii="Arial" w:hAnsi="Arial" w:cs="Arial"/>
                <w:sz w:val="18"/>
                <w:szCs w:val="18"/>
              </w:rPr>
              <w:t>PlanManager</w:t>
            </w:r>
            <w:r w:rsidR="009955F9" w:rsidRPr="00D31311">
              <w:rPr>
                <w:rFonts w:ascii="Arial" w:hAnsi="Arial" w:cs="Arial"/>
                <w:sz w:val="18"/>
                <w:szCs w:val="18"/>
              </w:rPr>
              <w:t xml:space="preserve"> home page is displayed</w:t>
            </w:r>
          </w:p>
        </w:tc>
      </w:tr>
      <w:tr w:rsidR="002C7702" w:rsidRPr="005D68D4" w14:paraId="17C808DC" w14:textId="77777777" w:rsidTr="00A5693E">
        <w:tc>
          <w:tcPr>
            <w:tcW w:w="2093" w:type="dxa"/>
            <w:shd w:val="pct20" w:color="auto" w:fill="auto"/>
          </w:tcPr>
          <w:p w14:paraId="32B42C31"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4510277F" w14:textId="77777777" w:rsidR="002C7702" w:rsidRPr="00D31311" w:rsidRDefault="009955F9" w:rsidP="00AF6F0D">
            <w:pPr>
              <w:rPr>
                <w:rFonts w:ascii="Arial" w:hAnsi="Arial" w:cs="Arial"/>
                <w:sz w:val="18"/>
                <w:szCs w:val="18"/>
              </w:rPr>
            </w:pPr>
            <w:r w:rsidRPr="00D31311">
              <w:rPr>
                <w:rFonts w:ascii="Arial" w:hAnsi="Arial" w:cs="Arial"/>
                <w:sz w:val="18"/>
                <w:szCs w:val="18"/>
              </w:rPr>
              <w:t>Adhoc</w:t>
            </w:r>
          </w:p>
        </w:tc>
      </w:tr>
      <w:tr w:rsidR="002C7702" w:rsidRPr="005D68D4" w14:paraId="0C95CCC2" w14:textId="77777777" w:rsidTr="00A5693E">
        <w:tc>
          <w:tcPr>
            <w:tcW w:w="2093" w:type="dxa"/>
            <w:shd w:val="pct20" w:color="auto" w:fill="auto"/>
          </w:tcPr>
          <w:p w14:paraId="70088B9A"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Basic Course of Action</w:t>
            </w:r>
          </w:p>
          <w:p w14:paraId="12E08F2E" w14:textId="77777777" w:rsidR="002C7702" w:rsidRPr="005D68D4" w:rsidRDefault="002C7702" w:rsidP="00AF6F0D">
            <w:pPr>
              <w:rPr>
                <w:rFonts w:ascii="Arial" w:hAnsi="Arial" w:cs="Arial"/>
                <w:b/>
                <w:bCs/>
                <w:sz w:val="18"/>
                <w:szCs w:val="18"/>
              </w:rPr>
            </w:pPr>
          </w:p>
          <w:p w14:paraId="4BE1917B"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2796F73F" w14:textId="13FC4F70" w:rsidR="002D7164" w:rsidRPr="00D31311" w:rsidRDefault="002D7164" w:rsidP="004E06BD">
            <w:pPr>
              <w:numPr>
                <w:ilvl w:val="0"/>
                <w:numId w:val="170"/>
              </w:numPr>
              <w:rPr>
                <w:rFonts w:ascii="Arial" w:hAnsi="Arial" w:cs="Arial"/>
                <w:sz w:val="18"/>
                <w:szCs w:val="18"/>
              </w:rPr>
            </w:pPr>
            <w:r w:rsidRPr="00D31311">
              <w:rPr>
                <w:rFonts w:ascii="Arial" w:hAnsi="Arial" w:cs="Arial"/>
                <w:sz w:val="18"/>
                <w:szCs w:val="18"/>
              </w:rPr>
              <w:t xml:space="preserve">The system obtains schemes available to the user </w:t>
            </w:r>
          </w:p>
          <w:p w14:paraId="48AFAD0F" w14:textId="7F7490AC" w:rsidR="002D7164" w:rsidRPr="00D31311" w:rsidRDefault="00CA4496" w:rsidP="004E06BD">
            <w:pPr>
              <w:numPr>
                <w:ilvl w:val="0"/>
                <w:numId w:val="170"/>
              </w:numPr>
              <w:rPr>
                <w:rFonts w:ascii="Arial" w:hAnsi="Arial" w:cs="Arial"/>
                <w:sz w:val="18"/>
                <w:szCs w:val="18"/>
              </w:rPr>
            </w:pPr>
            <w:r w:rsidRPr="00D31311">
              <w:rPr>
                <w:rFonts w:ascii="Arial" w:hAnsi="Arial" w:cs="Arial"/>
                <w:sz w:val="18"/>
                <w:szCs w:val="18"/>
              </w:rPr>
              <w:t>If the user is linked to more than once scheme t</w:t>
            </w:r>
            <w:r w:rsidR="002D7164" w:rsidRPr="00D31311">
              <w:rPr>
                <w:rFonts w:ascii="Arial" w:hAnsi="Arial" w:cs="Arial"/>
                <w:sz w:val="18"/>
                <w:szCs w:val="18"/>
              </w:rPr>
              <w:t>he system displays a list of the schemes available</w:t>
            </w:r>
          </w:p>
          <w:p w14:paraId="27D7F67D" w14:textId="088EE61E" w:rsidR="00CA4496" w:rsidRPr="00D31311" w:rsidRDefault="00CA4496" w:rsidP="004E06BD">
            <w:pPr>
              <w:numPr>
                <w:ilvl w:val="0"/>
                <w:numId w:val="170"/>
              </w:numPr>
              <w:rPr>
                <w:rFonts w:ascii="Arial" w:hAnsi="Arial" w:cs="Arial"/>
                <w:sz w:val="18"/>
                <w:szCs w:val="18"/>
              </w:rPr>
            </w:pPr>
            <w:r w:rsidRPr="00D31311">
              <w:rPr>
                <w:rFonts w:ascii="Arial" w:hAnsi="Arial" w:cs="Arial"/>
                <w:sz w:val="18"/>
                <w:szCs w:val="18"/>
              </w:rPr>
              <w:t xml:space="preserve">The system obtains user permissions - invoke </w:t>
            </w:r>
            <w:r w:rsidRPr="00D31311">
              <w:rPr>
                <w:rFonts w:ascii="Arial" w:hAnsi="Arial" w:cs="Arial"/>
                <w:i/>
                <w:sz w:val="18"/>
                <w:szCs w:val="18"/>
              </w:rPr>
              <w:t>‘PMUC004 – Get Permissions’</w:t>
            </w:r>
          </w:p>
          <w:p w14:paraId="58D1CE06" w14:textId="7666AAF7" w:rsidR="00AE5441" w:rsidRDefault="002D7164" w:rsidP="004E06BD">
            <w:pPr>
              <w:numPr>
                <w:ilvl w:val="0"/>
                <w:numId w:val="170"/>
              </w:numPr>
              <w:rPr>
                <w:rFonts w:ascii="Arial" w:hAnsi="Arial" w:cs="Arial"/>
                <w:sz w:val="18"/>
                <w:szCs w:val="18"/>
              </w:rPr>
            </w:pPr>
            <w:r w:rsidRPr="00D31311">
              <w:rPr>
                <w:rFonts w:ascii="Arial" w:hAnsi="Arial" w:cs="Arial"/>
                <w:sz w:val="18"/>
                <w:szCs w:val="18"/>
              </w:rPr>
              <w:t xml:space="preserve">The system displays the </w:t>
            </w:r>
            <w:r w:rsidR="00FE4BBE">
              <w:rPr>
                <w:rFonts w:ascii="Arial" w:hAnsi="Arial" w:cs="Arial"/>
                <w:sz w:val="18"/>
                <w:szCs w:val="18"/>
              </w:rPr>
              <w:t>PlanManager</w:t>
            </w:r>
            <w:r w:rsidRPr="00D31311">
              <w:rPr>
                <w:rFonts w:ascii="Arial" w:hAnsi="Arial" w:cs="Arial"/>
                <w:sz w:val="18"/>
                <w:szCs w:val="18"/>
              </w:rPr>
              <w:t xml:space="preserve"> &lt;&lt;Home Page&gt;&gt; with the correct menu options based on their permissions</w:t>
            </w:r>
            <w:r w:rsidR="001C2119">
              <w:rPr>
                <w:rFonts w:ascii="Arial" w:hAnsi="Arial" w:cs="Arial"/>
                <w:sz w:val="18"/>
                <w:szCs w:val="18"/>
              </w:rPr>
              <w:t xml:space="preserve"> and the scheme selected.</w:t>
            </w:r>
          </w:p>
          <w:p w14:paraId="71DED4C7" w14:textId="15429C7E" w:rsidR="00D31311" w:rsidRPr="00D31311" w:rsidRDefault="00D31311" w:rsidP="00D31311">
            <w:pPr>
              <w:ind w:left="720"/>
              <w:rPr>
                <w:rFonts w:ascii="Arial" w:hAnsi="Arial" w:cs="Arial"/>
                <w:sz w:val="18"/>
                <w:szCs w:val="18"/>
              </w:rPr>
            </w:pPr>
          </w:p>
        </w:tc>
      </w:tr>
      <w:tr w:rsidR="002C7702" w:rsidRPr="005D68D4" w14:paraId="599DAA1C" w14:textId="77777777" w:rsidTr="00A5693E">
        <w:tc>
          <w:tcPr>
            <w:tcW w:w="2093" w:type="dxa"/>
            <w:shd w:val="pct20" w:color="auto" w:fill="auto"/>
          </w:tcPr>
          <w:p w14:paraId="69DCE8B2"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Alternate scenario extensions</w:t>
            </w:r>
          </w:p>
          <w:p w14:paraId="5AD7D3AC" w14:textId="77777777" w:rsidR="002C7702" w:rsidRPr="005D68D4" w:rsidRDefault="002C7702" w:rsidP="00AF6F0D">
            <w:pPr>
              <w:rPr>
                <w:rFonts w:ascii="Arial" w:hAnsi="Arial" w:cs="Arial"/>
                <w:b/>
                <w:bCs/>
                <w:sz w:val="18"/>
                <w:szCs w:val="18"/>
              </w:rPr>
            </w:pPr>
          </w:p>
          <w:p w14:paraId="24E0539D"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64B150A6" w14:textId="52EF80EA" w:rsidR="00CA4496" w:rsidRPr="00D31311" w:rsidRDefault="00CA4496" w:rsidP="00AF6F0D">
            <w:pPr>
              <w:rPr>
                <w:rFonts w:ascii="Arial" w:hAnsi="Arial" w:cs="Arial"/>
                <w:i/>
                <w:sz w:val="18"/>
                <w:szCs w:val="18"/>
              </w:rPr>
            </w:pPr>
            <w:r w:rsidRPr="00D31311">
              <w:rPr>
                <w:rFonts w:ascii="Arial" w:hAnsi="Arial" w:cs="Arial"/>
                <w:sz w:val="18"/>
                <w:szCs w:val="18"/>
              </w:rPr>
              <w:t xml:space="preserve">2a. If the user is not linked to any schemes then display a message and invoke </w:t>
            </w:r>
            <w:r w:rsidRPr="00D31311">
              <w:rPr>
                <w:rFonts w:ascii="Arial" w:hAnsi="Arial" w:cs="Arial"/>
                <w:i/>
                <w:sz w:val="18"/>
                <w:szCs w:val="18"/>
              </w:rPr>
              <w:t>‘PMUC</w:t>
            </w:r>
            <w:r w:rsidR="005631D2">
              <w:rPr>
                <w:rFonts w:ascii="Arial" w:hAnsi="Arial" w:cs="Arial"/>
                <w:i/>
                <w:sz w:val="18"/>
                <w:szCs w:val="18"/>
              </w:rPr>
              <w:t>008</w:t>
            </w:r>
            <w:r w:rsidRPr="00D31311">
              <w:rPr>
                <w:rFonts w:ascii="Arial" w:hAnsi="Arial" w:cs="Arial"/>
                <w:i/>
                <w:sz w:val="18"/>
                <w:szCs w:val="18"/>
              </w:rPr>
              <w:t xml:space="preserve"> – Log Out’</w:t>
            </w:r>
          </w:p>
          <w:p w14:paraId="5ED62B2E" w14:textId="71A125D2" w:rsidR="002C7702" w:rsidRPr="00D31311" w:rsidRDefault="00CA4496" w:rsidP="00AF6F0D">
            <w:pPr>
              <w:rPr>
                <w:rFonts w:ascii="Arial" w:hAnsi="Arial" w:cs="Arial"/>
                <w:sz w:val="18"/>
                <w:szCs w:val="18"/>
              </w:rPr>
            </w:pPr>
            <w:r w:rsidRPr="00D31311">
              <w:rPr>
                <w:rFonts w:ascii="Arial" w:hAnsi="Arial" w:cs="Arial"/>
                <w:sz w:val="18"/>
                <w:szCs w:val="18"/>
              </w:rPr>
              <w:t>2b. If the user is linked to one scheme the</w:t>
            </w:r>
            <w:r w:rsidR="001C2119">
              <w:rPr>
                <w:rFonts w:ascii="Arial" w:hAnsi="Arial" w:cs="Arial"/>
                <w:sz w:val="18"/>
                <w:szCs w:val="18"/>
              </w:rPr>
              <w:t>n</w:t>
            </w:r>
            <w:r w:rsidRPr="00D31311">
              <w:rPr>
                <w:rFonts w:ascii="Arial" w:hAnsi="Arial" w:cs="Arial"/>
                <w:sz w:val="18"/>
                <w:szCs w:val="18"/>
              </w:rPr>
              <w:t xml:space="preserve"> do not display a list to select from</w:t>
            </w:r>
          </w:p>
          <w:p w14:paraId="03D9B438" w14:textId="77777777" w:rsidR="00CA4496" w:rsidRDefault="00CA4496" w:rsidP="00AF6F0D">
            <w:pPr>
              <w:rPr>
                <w:rFonts w:ascii="Arial" w:hAnsi="Arial" w:cs="Arial"/>
                <w:sz w:val="18"/>
                <w:szCs w:val="18"/>
              </w:rPr>
            </w:pPr>
            <w:r w:rsidRPr="00D31311">
              <w:rPr>
                <w:rFonts w:ascii="Arial" w:hAnsi="Arial" w:cs="Arial"/>
                <w:sz w:val="18"/>
                <w:szCs w:val="18"/>
              </w:rPr>
              <w:t>2c. If the user is linked to multiple schemes then they must select one from the list displayed</w:t>
            </w:r>
          </w:p>
          <w:p w14:paraId="4CF4779D" w14:textId="45813B81" w:rsidR="00D31311" w:rsidRPr="00D31311" w:rsidRDefault="00D31311" w:rsidP="00AF6F0D">
            <w:pPr>
              <w:rPr>
                <w:rFonts w:ascii="Arial" w:hAnsi="Arial" w:cs="Arial"/>
                <w:sz w:val="18"/>
                <w:szCs w:val="18"/>
              </w:rPr>
            </w:pPr>
          </w:p>
        </w:tc>
      </w:tr>
      <w:tr w:rsidR="002C7702" w:rsidRPr="005D68D4" w14:paraId="10C37C7B" w14:textId="77777777" w:rsidTr="00A5693E">
        <w:trPr>
          <w:trHeight w:val="683"/>
        </w:trPr>
        <w:tc>
          <w:tcPr>
            <w:tcW w:w="2093" w:type="dxa"/>
            <w:shd w:val="pct20" w:color="auto" w:fill="auto"/>
          </w:tcPr>
          <w:p w14:paraId="1093D97A"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Business Logic/ Rules/ Supplementary Info</w:t>
            </w:r>
          </w:p>
          <w:p w14:paraId="130AE6FA"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244BCD81" w14:textId="77777777" w:rsidR="002C7702" w:rsidRPr="00D31311" w:rsidRDefault="00BA5569" w:rsidP="00AF6F0D">
            <w:pPr>
              <w:rPr>
                <w:rFonts w:ascii="Arial" w:hAnsi="Arial" w:cs="Arial"/>
                <w:sz w:val="18"/>
                <w:szCs w:val="18"/>
                <w:u w:val="single"/>
              </w:rPr>
            </w:pPr>
            <w:r w:rsidRPr="00D31311">
              <w:rPr>
                <w:rFonts w:ascii="Arial" w:hAnsi="Arial" w:cs="Arial"/>
                <w:sz w:val="18"/>
                <w:szCs w:val="18"/>
                <w:u w:val="single"/>
              </w:rPr>
              <w:t>1.Get Schemes</w:t>
            </w:r>
          </w:p>
          <w:p w14:paraId="0B1788B0" w14:textId="5C9A9396" w:rsidR="00BA5569" w:rsidRPr="00D31311" w:rsidRDefault="00BA5569" w:rsidP="00AF6F0D">
            <w:pPr>
              <w:rPr>
                <w:rFonts w:ascii="Arial" w:hAnsi="Arial" w:cs="Arial"/>
                <w:sz w:val="18"/>
                <w:szCs w:val="18"/>
              </w:rPr>
            </w:pPr>
            <w:r w:rsidRPr="00D31311">
              <w:rPr>
                <w:rFonts w:ascii="Arial" w:hAnsi="Arial" w:cs="Arial"/>
                <w:sz w:val="18"/>
                <w:szCs w:val="18"/>
              </w:rPr>
              <w:t>The system gets the list of schemes available to the user by looking up the schemes that the user is linked to matching on NAMEID.  It displays all schemes linked to the user where the expiry dates not set.</w:t>
            </w:r>
          </w:p>
          <w:p w14:paraId="20E36B9B" w14:textId="77777777" w:rsidR="00BA5569" w:rsidRPr="00D31311" w:rsidRDefault="00BA5569" w:rsidP="00AF6F0D">
            <w:pPr>
              <w:rPr>
                <w:rFonts w:ascii="Arial" w:hAnsi="Arial" w:cs="Arial"/>
                <w:sz w:val="18"/>
                <w:szCs w:val="18"/>
              </w:rPr>
            </w:pPr>
          </w:p>
          <w:p w14:paraId="7475B3A6" w14:textId="77777777" w:rsidR="00A66535" w:rsidRPr="00D31311" w:rsidRDefault="00A66535" w:rsidP="00A66535">
            <w:pPr>
              <w:rPr>
                <w:rFonts w:ascii="Arial" w:hAnsi="Arial" w:cs="Arial"/>
                <w:sz w:val="18"/>
                <w:szCs w:val="18"/>
                <w:u w:val="single"/>
              </w:rPr>
            </w:pPr>
            <w:r w:rsidRPr="00D31311">
              <w:rPr>
                <w:rFonts w:ascii="Arial" w:hAnsi="Arial" w:cs="Arial"/>
                <w:sz w:val="18"/>
                <w:szCs w:val="18"/>
                <w:u w:val="single"/>
              </w:rPr>
              <w:t>2.One Scheme</w:t>
            </w:r>
          </w:p>
          <w:p w14:paraId="0ABEB233" w14:textId="7AA6D57B" w:rsidR="00A66535" w:rsidRPr="00D31311" w:rsidRDefault="00A66535" w:rsidP="00A66535">
            <w:pPr>
              <w:rPr>
                <w:rFonts w:ascii="Arial" w:hAnsi="Arial" w:cs="Arial"/>
                <w:i/>
                <w:sz w:val="18"/>
                <w:szCs w:val="18"/>
              </w:rPr>
            </w:pPr>
            <w:r w:rsidRPr="00D31311">
              <w:rPr>
                <w:rFonts w:ascii="Arial" w:hAnsi="Arial" w:cs="Arial"/>
                <w:sz w:val="18"/>
                <w:szCs w:val="18"/>
              </w:rPr>
              <w:t xml:space="preserve">Where the user is not linked to any schemes then display a message and invoke </w:t>
            </w:r>
            <w:r w:rsidRPr="00D31311">
              <w:rPr>
                <w:rFonts w:ascii="Arial" w:hAnsi="Arial" w:cs="Arial"/>
                <w:i/>
                <w:sz w:val="18"/>
                <w:szCs w:val="18"/>
              </w:rPr>
              <w:t>‘PMUC</w:t>
            </w:r>
            <w:r w:rsidR="00D31311">
              <w:rPr>
                <w:rFonts w:ascii="Arial" w:hAnsi="Arial" w:cs="Arial"/>
                <w:i/>
                <w:sz w:val="18"/>
                <w:szCs w:val="18"/>
              </w:rPr>
              <w:t>008</w:t>
            </w:r>
            <w:r w:rsidRPr="00D31311">
              <w:rPr>
                <w:rFonts w:ascii="Arial" w:hAnsi="Arial" w:cs="Arial"/>
                <w:i/>
                <w:sz w:val="18"/>
                <w:szCs w:val="18"/>
              </w:rPr>
              <w:t xml:space="preserve"> – Log Out’</w:t>
            </w:r>
          </w:p>
          <w:p w14:paraId="76046264" w14:textId="77777777" w:rsidR="00A66535" w:rsidRPr="00D31311" w:rsidRDefault="00A66535" w:rsidP="00A66535">
            <w:pPr>
              <w:rPr>
                <w:rFonts w:ascii="Arial" w:hAnsi="Arial" w:cs="Arial"/>
                <w:sz w:val="18"/>
                <w:szCs w:val="18"/>
              </w:rPr>
            </w:pPr>
          </w:p>
          <w:p w14:paraId="4FA3DE77" w14:textId="7BA5090D" w:rsidR="00BA5569" w:rsidRPr="00D31311" w:rsidRDefault="00A66535" w:rsidP="00AF6F0D">
            <w:pPr>
              <w:rPr>
                <w:rFonts w:ascii="Arial" w:hAnsi="Arial" w:cs="Arial"/>
                <w:sz w:val="18"/>
                <w:szCs w:val="18"/>
                <w:u w:val="single"/>
              </w:rPr>
            </w:pPr>
            <w:r w:rsidRPr="00D31311">
              <w:rPr>
                <w:rFonts w:ascii="Arial" w:hAnsi="Arial" w:cs="Arial"/>
                <w:sz w:val="18"/>
                <w:szCs w:val="18"/>
                <w:u w:val="single"/>
              </w:rPr>
              <w:t>3</w:t>
            </w:r>
            <w:r w:rsidR="00BA5569" w:rsidRPr="00D31311">
              <w:rPr>
                <w:rFonts w:ascii="Arial" w:hAnsi="Arial" w:cs="Arial"/>
                <w:sz w:val="18"/>
                <w:szCs w:val="18"/>
                <w:u w:val="single"/>
              </w:rPr>
              <w:t>.One Scheme</w:t>
            </w:r>
          </w:p>
          <w:p w14:paraId="5C9A6E2B" w14:textId="5BB9CFE6" w:rsidR="00BA5569" w:rsidRPr="002A4BC2" w:rsidRDefault="00BA5569" w:rsidP="00AF6F0D">
            <w:pPr>
              <w:rPr>
                <w:rFonts w:ascii="Arial" w:hAnsi="Arial" w:cs="Arial"/>
                <w:sz w:val="18"/>
                <w:szCs w:val="18"/>
              </w:rPr>
            </w:pPr>
            <w:r w:rsidRPr="00D31311">
              <w:rPr>
                <w:rFonts w:ascii="Arial" w:hAnsi="Arial" w:cs="Arial"/>
                <w:sz w:val="18"/>
                <w:szCs w:val="18"/>
              </w:rPr>
              <w:t xml:space="preserve">Where the user is only linked to one scheme then the </w:t>
            </w:r>
            <w:r w:rsidR="00FE4BBE">
              <w:rPr>
                <w:rFonts w:ascii="Arial" w:hAnsi="Arial" w:cs="Arial"/>
                <w:sz w:val="18"/>
                <w:szCs w:val="18"/>
              </w:rPr>
              <w:t>PlanManager</w:t>
            </w:r>
            <w:r w:rsidR="00A66535" w:rsidRPr="00D31311">
              <w:rPr>
                <w:rFonts w:ascii="Arial" w:hAnsi="Arial" w:cs="Arial"/>
                <w:sz w:val="18"/>
                <w:szCs w:val="18"/>
              </w:rPr>
              <w:t xml:space="preserve"> </w:t>
            </w:r>
            <w:r w:rsidRPr="00D31311">
              <w:rPr>
                <w:rFonts w:ascii="Arial" w:hAnsi="Arial" w:cs="Arial"/>
                <w:sz w:val="18"/>
                <w:szCs w:val="18"/>
              </w:rPr>
              <w:t>home page is displayed with the correct menu options present based on the users permissions – invoke ‘</w:t>
            </w:r>
            <w:r w:rsidRPr="00D31311">
              <w:rPr>
                <w:rFonts w:ascii="Arial" w:hAnsi="Arial" w:cs="Arial"/>
                <w:i/>
                <w:sz w:val="18"/>
                <w:szCs w:val="18"/>
              </w:rPr>
              <w:t>‘PMUC004 – Get Permissions’</w:t>
            </w:r>
            <w:r w:rsidR="001C2119">
              <w:rPr>
                <w:rFonts w:ascii="Arial" w:hAnsi="Arial" w:cs="Arial"/>
                <w:sz w:val="18"/>
                <w:szCs w:val="18"/>
              </w:rPr>
              <w:t xml:space="preserve"> and the correct logo and branding is displayed based on any details from the CONTENT table linked to the selected scheme.</w:t>
            </w:r>
          </w:p>
          <w:p w14:paraId="2B8159E3" w14:textId="77777777" w:rsidR="00BA5569" w:rsidRPr="00D31311" w:rsidRDefault="00BA5569" w:rsidP="00AF6F0D">
            <w:pPr>
              <w:rPr>
                <w:rFonts w:ascii="Arial" w:hAnsi="Arial" w:cs="Arial"/>
                <w:i/>
                <w:sz w:val="18"/>
                <w:szCs w:val="18"/>
              </w:rPr>
            </w:pPr>
          </w:p>
          <w:p w14:paraId="1C623362" w14:textId="4B64499A" w:rsidR="00BA5569" w:rsidRPr="00D31311" w:rsidRDefault="00A66535" w:rsidP="00AF6F0D">
            <w:pPr>
              <w:rPr>
                <w:rFonts w:ascii="Arial" w:hAnsi="Arial" w:cs="Arial"/>
                <w:sz w:val="18"/>
                <w:szCs w:val="18"/>
                <w:u w:val="single"/>
              </w:rPr>
            </w:pPr>
            <w:r w:rsidRPr="00D31311">
              <w:rPr>
                <w:rFonts w:ascii="Arial" w:hAnsi="Arial" w:cs="Arial"/>
                <w:sz w:val="18"/>
                <w:szCs w:val="18"/>
                <w:u w:val="single"/>
              </w:rPr>
              <w:t>4</w:t>
            </w:r>
            <w:r w:rsidR="00BA5569" w:rsidRPr="00D31311">
              <w:rPr>
                <w:rFonts w:ascii="Arial" w:hAnsi="Arial" w:cs="Arial"/>
                <w:sz w:val="18"/>
                <w:szCs w:val="18"/>
                <w:u w:val="single"/>
              </w:rPr>
              <w:t>. Multiple Schemes</w:t>
            </w:r>
          </w:p>
          <w:p w14:paraId="7E59E8E0" w14:textId="0269824D" w:rsidR="00BA5569" w:rsidRPr="00D31311" w:rsidRDefault="00BA5569" w:rsidP="00AF6F0D">
            <w:pPr>
              <w:rPr>
                <w:rFonts w:ascii="Arial" w:hAnsi="Arial" w:cs="Arial"/>
                <w:i/>
                <w:sz w:val="18"/>
                <w:szCs w:val="18"/>
              </w:rPr>
            </w:pPr>
            <w:r w:rsidRPr="00D31311">
              <w:rPr>
                <w:rFonts w:ascii="Arial" w:hAnsi="Arial" w:cs="Arial"/>
                <w:sz w:val="18"/>
                <w:szCs w:val="18"/>
              </w:rPr>
              <w:t xml:space="preserve">Where the user is linked to multiple schemes then a list of schemes that the user is linked to is displayed to enable the user to select from.  Once the user has selected a scheme the </w:t>
            </w:r>
            <w:r w:rsidR="00FE4BBE">
              <w:rPr>
                <w:rFonts w:ascii="Arial" w:hAnsi="Arial" w:cs="Arial"/>
                <w:sz w:val="18"/>
                <w:szCs w:val="18"/>
              </w:rPr>
              <w:t>PlanManager</w:t>
            </w:r>
            <w:r w:rsidRPr="00D31311">
              <w:rPr>
                <w:rFonts w:ascii="Arial" w:hAnsi="Arial" w:cs="Arial"/>
                <w:sz w:val="18"/>
                <w:szCs w:val="18"/>
              </w:rPr>
              <w:t xml:space="preserve"> home page is displayed with the correct menu options present based on the users permissions – invoke </w:t>
            </w:r>
            <w:r w:rsidRPr="00D31311">
              <w:rPr>
                <w:rFonts w:ascii="Arial" w:hAnsi="Arial" w:cs="Arial"/>
                <w:i/>
                <w:sz w:val="18"/>
                <w:szCs w:val="18"/>
              </w:rPr>
              <w:t>‘PMUC004 – Get Permissions’</w:t>
            </w:r>
            <w:r w:rsidR="001C2119">
              <w:rPr>
                <w:rFonts w:ascii="Arial" w:hAnsi="Arial" w:cs="Arial"/>
                <w:i/>
                <w:sz w:val="18"/>
                <w:szCs w:val="18"/>
              </w:rPr>
              <w:t xml:space="preserve"> </w:t>
            </w:r>
            <w:r w:rsidR="001C2119">
              <w:rPr>
                <w:rFonts w:ascii="Arial" w:hAnsi="Arial" w:cs="Arial"/>
                <w:sz w:val="18"/>
                <w:szCs w:val="18"/>
              </w:rPr>
              <w:t>and the correct logo and branding is displayed based on any details from the CONTENT table linked to the selected scheme.</w:t>
            </w:r>
          </w:p>
          <w:p w14:paraId="5A47D501" w14:textId="77777777" w:rsidR="00BA5569" w:rsidRPr="00D31311" w:rsidRDefault="00BA5569" w:rsidP="00AF6F0D">
            <w:pPr>
              <w:rPr>
                <w:rFonts w:ascii="Arial" w:hAnsi="Arial" w:cs="Arial"/>
                <w:sz w:val="18"/>
                <w:szCs w:val="18"/>
              </w:rPr>
            </w:pPr>
          </w:p>
        </w:tc>
      </w:tr>
      <w:tr w:rsidR="002C7702" w:rsidRPr="005D68D4" w14:paraId="7924D076" w14:textId="77777777" w:rsidTr="00A5693E">
        <w:tc>
          <w:tcPr>
            <w:tcW w:w="2093" w:type="dxa"/>
            <w:shd w:val="pct20" w:color="auto" w:fill="auto"/>
          </w:tcPr>
          <w:p w14:paraId="368B2A7D"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Notes / Questions</w:t>
            </w:r>
          </w:p>
          <w:p w14:paraId="13E9D2E8"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0C4CCB6D" w14:textId="77777777" w:rsidR="002C7702" w:rsidRPr="007702FC" w:rsidRDefault="002C7702" w:rsidP="00AF6F0D">
            <w:pPr>
              <w:rPr>
                <w:rFonts w:ascii="Arial" w:hAnsi="Arial" w:cs="Arial"/>
                <w:sz w:val="18"/>
                <w:szCs w:val="18"/>
              </w:rPr>
            </w:pPr>
          </w:p>
        </w:tc>
      </w:tr>
      <w:tr w:rsidR="002C7702" w:rsidRPr="005D68D4" w14:paraId="6AA65877" w14:textId="77777777" w:rsidTr="00A5693E">
        <w:tc>
          <w:tcPr>
            <w:tcW w:w="2093" w:type="dxa"/>
            <w:shd w:val="pct20" w:color="auto" w:fill="auto"/>
          </w:tcPr>
          <w:p w14:paraId="145E4418"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Includes Use Cases</w:t>
            </w:r>
          </w:p>
          <w:p w14:paraId="7F66FEB1" w14:textId="77777777" w:rsidR="002C7702" w:rsidRPr="005D68D4" w:rsidRDefault="002C7702" w:rsidP="00AF6F0D">
            <w:pPr>
              <w:rPr>
                <w:rFonts w:ascii="Arial" w:hAnsi="Arial" w:cs="Arial"/>
                <w:b/>
                <w:bCs/>
                <w:color w:val="FF0000"/>
                <w:sz w:val="18"/>
                <w:szCs w:val="18"/>
              </w:rPr>
            </w:pPr>
          </w:p>
        </w:tc>
        <w:tc>
          <w:tcPr>
            <w:tcW w:w="7229" w:type="dxa"/>
            <w:shd w:val="clear" w:color="auto" w:fill="FFFFFF" w:themeFill="background1"/>
          </w:tcPr>
          <w:p w14:paraId="2D45D26D" w14:textId="0646BF0E" w:rsidR="002C7702" w:rsidRPr="007702FC" w:rsidRDefault="002C7702" w:rsidP="00AF6F0D">
            <w:pPr>
              <w:rPr>
                <w:rFonts w:ascii="Arial" w:hAnsi="Arial" w:cs="Arial"/>
                <w:sz w:val="18"/>
                <w:szCs w:val="18"/>
              </w:rPr>
            </w:pPr>
          </w:p>
        </w:tc>
      </w:tr>
      <w:tr w:rsidR="002C7702" w:rsidRPr="005D68D4" w14:paraId="26734193" w14:textId="77777777" w:rsidTr="00A5693E">
        <w:tc>
          <w:tcPr>
            <w:tcW w:w="2093" w:type="dxa"/>
            <w:shd w:val="pct20" w:color="auto" w:fill="auto"/>
          </w:tcPr>
          <w:p w14:paraId="0A9CC844"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3BBB95EC" w14:textId="631C418B" w:rsidR="002C7702" w:rsidRPr="007702FC" w:rsidRDefault="002C7702" w:rsidP="00AF6F0D">
            <w:pPr>
              <w:rPr>
                <w:rFonts w:ascii="Arial" w:hAnsi="Arial" w:cs="Arial"/>
                <w:sz w:val="18"/>
                <w:szCs w:val="18"/>
              </w:rPr>
            </w:pPr>
          </w:p>
        </w:tc>
      </w:tr>
      <w:tr w:rsidR="002C7702" w:rsidRPr="005D68D4" w14:paraId="2445A039" w14:textId="77777777" w:rsidTr="00A5693E">
        <w:tc>
          <w:tcPr>
            <w:tcW w:w="2093" w:type="dxa"/>
            <w:shd w:val="pct20" w:color="auto" w:fill="auto"/>
          </w:tcPr>
          <w:p w14:paraId="2EA758C7"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6505A2DB" w14:textId="31F60B6F" w:rsidR="002C7702" w:rsidRPr="007702FC" w:rsidRDefault="0065675D" w:rsidP="00AF6F0D">
            <w:pPr>
              <w:rPr>
                <w:rFonts w:ascii="Arial" w:hAnsi="Arial" w:cs="Arial"/>
                <w:sz w:val="18"/>
                <w:szCs w:val="18"/>
              </w:rPr>
            </w:pPr>
            <w:r>
              <w:rPr>
                <w:rFonts w:ascii="Arial" w:hAnsi="Arial" w:cs="Arial"/>
                <w:sz w:val="18"/>
                <w:szCs w:val="18"/>
              </w:rPr>
              <w:t>PM0031</w:t>
            </w:r>
          </w:p>
        </w:tc>
      </w:tr>
      <w:tr w:rsidR="002C7702" w:rsidRPr="005D68D4" w14:paraId="338AAF2F" w14:textId="77777777" w:rsidTr="00A5693E">
        <w:tc>
          <w:tcPr>
            <w:tcW w:w="2093" w:type="dxa"/>
            <w:shd w:val="pct20" w:color="auto" w:fill="auto"/>
          </w:tcPr>
          <w:p w14:paraId="1E207D6E"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5F78ACD1" w14:textId="24867AB3" w:rsidR="002C7702" w:rsidRPr="007702FC" w:rsidRDefault="002C7702" w:rsidP="00AF6F0D">
            <w:pPr>
              <w:rPr>
                <w:rFonts w:ascii="Arial" w:hAnsi="Arial" w:cs="Arial"/>
                <w:sz w:val="18"/>
                <w:szCs w:val="18"/>
              </w:rPr>
            </w:pPr>
          </w:p>
        </w:tc>
      </w:tr>
    </w:tbl>
    <w:p w14:paraId="7E91EACE" w14:textId="4F06A7B4" w:rsidR="00852D9B" w:rsidRPr="00852D9B" w:rsidRDefault="00555CD2" w:rsidP="000F7BB5">
      <w:pPr>
        <w:pStyle w:val="Heading4"/>
        <w:numPr>
          <w:ilvl w:val="0"/>
          <w:numId w:val="0"/>
        </w:numPr>
      </w:pPr>
      <w:r>
        <w:br w:type="page"/>
      </w:r>
    </w:p>
    <w:p w14:paraId="3EE9DDAB" w14:textId="667F2161" w:rsidR="002C7702" w:rsidRDefault="002C7702" w:rsidP="00AF6F0D">
      <w:pPr>
        <w:pStyle w:val="Heading3"/>
        <w:ind w:left="0" w:firstLine="0"/>
      </w:pPr>
      <w:bookmarkStart w:id="106" w:name="_Toc422842009"/>
      <w:r>
        <w:t>PMUC00</w:t>
      </w:r>
      <w:r w:rsidR="007D3E1E">
        <w:t>4</w:t>
      </w:r>
      <w:r>
        <w:t xml:space="preserve"> – </w:t>
      </w:r>
      <w:r w:rsidR="007D3E1E">
        <w:t>Get Permissions</w:t>
      </w:r>
      <w:bookmarkEnd w:id="106"/>
    </w:p>
    <w:p w14:paraId="2CE9B447" w14:textId="77777777" w:rsidR="002C7702" w:rsidRDefault="002C7702"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2C7702" w:rsidRPr="005D68D4" w14:paraId="27DAE116" w14:textId="77777777" w:rsidTr="00322B9D">
        <w:tc>
          <w:tcPr>
            <w:tcW w:w="9322" w:type="dxa"/>
            <w:gridSpan w:val="2"/>
            <w:shd w:val="pct20" w:color="auto" w:fill="auto"/>
          </w:tcPr>
          <w:p w14:paraId="1CB5C264" w14:textId="77777777" w:rsidR="002C7702" w:rsidRPr="005D68D4" w:rsidRDefault="007D3E1E"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PMUC004</w:t>
            </w:r>
          </w:p>
          <w:p w14:paraId="03EF2B75" w14:textId="77777777" w:rsidR="002C7702" w:rsidRPr="005D68D4" w:rsidRDefault="002C7702" w:rsidP="00AF6F0D">
            <w:pPr>
              <w:rPr>
                <w:rFonts w:ascii="Arial" w:hAnsi="Arial" w:cs="Arial"/>
                <w:b/>
                <w:bCs/>
                <w:sz w:val="18"/>
                <w:szCs w:val="18"/>
              </w:rPr>
            </w:pPr>
          </w:p>
          <w:p w14:paraId="0962D2AB"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7D3E1E">
              <w:rPr>
                <w:rFonts w:ascii="Arial" w:hAnsi="Arial" w:cs="Arial"/>
                <w:b/>
                <w:bCs/>
                <w:sz w:val="18"/>
                <w:szCs w:val="18"/>
              </w:rPr>
              <w:t>Get Permissions</w:t>
            </w:r>
          </w:p>
          <w:p w14:paraId="2F388F36" w14:textId="77777777" w:rsidR="002C7702" w:rsidRPr="005D68D4" w:rsidRDefault="002C7702" w:rsidP="00AF6F0D">
            <w:pPr>
              <w:rPr>
                <w:rFonts w:ascii="Arial" w:hAnsi="Arial" w:cs="Arial"/>
                <w:b/>
                <w:sz w:val="18"/>
                <w:szCs w:val="18"/>
              </w:rPr>
            </w:pPr>
          </w:p>
        </w:tc>
      </w:tr>
      <w:tr w:rsidR="002C7702" w:rsidRPr="005D68D4" w14:paraId="52CE099D" w14:textId="77777777" w:rsidTr="00A66535">
        <w:tc>
          <w:tcPr>
            <w:tcW w:w="2093" w:type="dxa"/>
            <w:shd w:val="pct20" w:color="auto" w:fill="auto"/>
          </w:tcPr>
          <w:p w14:paraId="12F9D400"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Summary</w:t>
            </w:r>
          </w:p>
          <w:p w14:paraId="1546B0A9"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53F400C3" w14:textId="24B86BFD" w:rsidR="002C7702" w:rsidRPr="007D3E1E" w:rsidRDefault="00A66535" w:rsidP="00A66535">
            <w:pPr>
              <w:rPr>
                <w:rFonts w:ascii="Arial" w:hAnsi="Arial" w:cs="Arial"/>
                <w:sz w:val="18"/>
                <w:szCs w:val="18"/>
              </w:rPr>
            </w:pPr>
            <w:r>
              <w:rPr>
                <w:rFonts w:ascii="Arial" w:hAnsi="Arial" w:cs="Arial"/>
                <w:sz w:val="18"/>
                <w:szCs w:val="18"/>
              </w:rPr>
              <w:t xml:space="preserve">Function that gets the </w:t>
            </w:r>
            <w:r w:rsidR="00FE4BBE">
              <w:rPr>
                <w:rFonts w:ascii="Arial" w:hAnsi="Arial" w:cs="Arial"/>
                <w:sz w:val="18"/>
                <w:szCs w:val="18"/>
              </w:rPr>
              <w:t>PlanManager</w:t>
            </w:r>
            <w:r w:rsidR="007D3E1E">
              <w:rPr>
                <w:rFonts w:ascii="Arial" w:hAnsi="Arial" w:cs="Arial"/>
                <w:sz w:val="18"/>
                <w:szCs w:val="18"/>
              </w:rPr>
              <w:t xml:space="preserve"> security permissions which control what options the user can see</w:t>
            </w:r>
          </w:p>
        </w:tc>
      </w:tr>
      <w:tr w:rsidR="002C7702" w:rsidRPr="005D68D4" w14:paraId="7ECFC51A" w14:textId="77777777" w:rsidTr="00A66535">
        <w:tc>
          <w:tcPr>
            <w:tcW w:w="2093" w:type="dxa"/>
            <w:shd w:val="pct20" w:color="auto" w:fill="auto"/>
          </w:tcPr>
          <w:p w14:paraId="45539E88"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Actor</w:t>
            </w:r>
          </w:p>
          <w:p w14:paraId="33F5A0B9" w14:textId="77777777" w:rsidR="002C7702" w:rsidRPr="005D68D4" w:rsidRDefault="002C7702" w:rsidP="00AF6F0D">
            <w:pPr>
              <w:rPr>
                <w:rFonts w:ascii="Arial" w:hAnsi="Arial" w:cs="Arial"/>
                <w:bCs/>
                <w:color w:val="FF0000"/>
                <w:sz w:val="18"/>
                <w:szCs w:val="18"/>
              </w:rPr>
            </w:pPr>
          </w:p>
        </w:tc>
        <w:tc>
          <w:tcPr>
            <w:tcW w:w="7229" w:type="dxa"/>
            <w:shd w:val="clear" w:color="auto" w:fill="FFFFFF" w:themeFill="background1"/>
          </w:tcPr>
          <w:p w14:paraId="7123A076" w14:textId="52137C3D" w:rsidR="002C7702" w:rsidRPr="007702FC" w:rsidRDefault="00FE4BBE" w:rsidP="00AF6F0D">
            <w:pPr>
              <w:rPr>
                <w:rFonts w:ascii="Arial" w:hAnsi="Arial" w:cs="Arial"/>
                <w:sz w:val="18"/>
                <w:szCs w:val="18"/>
              </w:rPr>
            </w:pPr>
            <w:r>
              <w:rPr>
                <w:rFonts w:ascii="Arial" w:hAnsi="Arial" w:cs="Arial"/>
                <w:sz w:val="18"/>
                <w:szCs w:val="18"/>
              </w:rPr>
              <w:t>PlanManager</w:t>
            </w:r>
            <w:r w:rsidR="007D3E1E" w:rsidRPr="007702FC">
              <w:rPr>
                <w:rFonts w:ascii="Arial" w:hAnsi="Arial" w:cs="Arial"/>
                <w:sz w:val="18"/>
                <w:szCs w:val="18"/>
              </w:rPr>
              <w:t xml:space="preserve"> User</w:t>
            </w:r>
          </w:p>
        </w:tc>
      </w:tr>
      <w:tr w:rsidR="002C7702" w:rsidRPr="005D68D4" w14:paraId="62DBC09C" w14:textId="77777777" w:rsidTr="00A66535">
        <w:tc>
          <w:tcPr>
            <w:tcW w:w="2093" w:type="dxa"/>
            <w:shd w:val="pct20" w:color="auto" w:fill="auto"/>
          </w:tcPr>
          <w:p w14:paraId="03C96891"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Trigger</w:t>
            </w:r>
          </w:p>
          <w:p w14:paraId="60BD285D"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53C25FA3" w14:textId="77777777" w:rsidR="002C7702" w:rsidRPr="007702FC" w:rsidRDefault="007D3E1E" w:rsidP="00AF6F0D">
            <w:pPr>
              <w:rPr>
                <w:rFonts w:ascii="Arial" w:hAnsi="Arial" w:cs="Arial"/>
                <w:sz w:val="18"/>
                <w:szCs w:val="18"/>
              </w:rPr>
            </w:pPr>
            <w:r>
              <w:rPr>
                <w:rFonts w:ascii="Arial" w:hAnsi="Arial" w:cs="Arial"/>
                <w:sz w:val="18"/>
                <w:szCs w:val="18"/>
              </w:rPr>
              <w:t>PMUC003 – Get Schemes</w:t>
            </w:r>
          </w:p>
        </w:tc>
      </w:tr>
      <w:tr w:rsidR="002C7702" w:rsidRPr="005D68D4" w14:paraId="19A5E5C9" w14:textId="77777777" w:rsidTr="00A66535">
        <w:tc>
          <w:tcPr>
            <w:tcW w:w="2093" w:type="dxa"/>
            <w:shd w:val="pct20" w:color="auto" w:fill="auto"/>
          </w:tcPr>
          <w:p w14:paraId="23791D0E"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Pre- conditions</w:t>
            </w:r>
          </w:p>
          <w:p w14:paraId="785C69A4" w14:textId="77777777" w:rsidR="002C7702" w:rsidRPr="005D68D4" w:rsidRDefault="002C7702" w:rsidP="00AF6F0D">
            <w:pPr>
              <w:rPr>
                <w:rFonts w:ascii="Arial" w:hAnsi="Arial" w:cs="Arial"/>
                <w:bCs/>
                <w:color w:val="FF0000"/>
                <w:sz w:val="18"/>
                <w:szCs w:val="18"/>
              </w:rPr>
            </w:pPr>
          </w:p>
        </w:tc>
        <w:tc>
          <w:tcPr>
            <w:tcW w:w="7229" w:type="dxa"/>
            <w:shd w:val="clear" w:color="auto" w:fill="FFFFFF" w:themeFill="background1"/>
          </w:tcPr>
          <w:p w14:paraId="043FFCCD" w14:textId="77777777" w:rsidR="007D3E1E" w:rsidRDefault="007D3E1E" w:rsidP="00AF6F0D">
            <w:pPr>
              <w:rPr>
                <w:rFonts w:ascii="Arial" w:hAnsi="Arial" w:cs="Arial"/>
                <w:sz w:val="18"/>
                <w:szCs w:val="18"/>
              </w:rPr>
            </w:pPr>
            <w:r w:rsidRPr="007702FC">
              <w:rPr>
                <w:rFonts w:ascii="Arial" w:hAnsi="Arial" w:cs="Arial"/>
                <w:sz w:val="18"/>
                <w:szCs w:val="18"/>
              </w:rPr>
              <w:t>User entered their user name and password, the user details have been authenticated</w:t>
            </w:r>
            <w:r>
              <w:rPr>
                <w:rFonts w:ascii="Arial" w:hAnsi="Arial" w:cs="Arial"/>
                <w:sz w:val="18"/>
                <w:szCs w:val="18"/>
              </w:rPr>
              <w:t xml:space="preserve"> and a scheme has been selected</w:t>
            </w:r>
          </w:p>
          <w:p w14:paraId="0C4DA454" w14:textId="77777777" w:rsidR="00D31311" w:rsidRPr="007702FC" w:rsidRDefault="00D31311" w:rsidP="00AF6F0D">
            <w:pPr>
              <w:rPr>
                <w:rFonts w:ascii="Arial" w:hAnsi="Arial" w:cs="Arial"/>
                <w:sz w:val="18"/>
                <w:szCs w:val="18"/>
              </w:rPr>
            </w:pPr>
          </w:p>
        </w:tc>
      </w:tr>
      <w:tr w:rsidR="002C7702" w:rsidRPr="005D68D4" w14:paraId="0D273B72" w14:textId="77777777" w:rsidTr="00A66535">
        <w:tc>
          <w:tcPr>
            <w:tcW w:w="2093" w:type="dxa"/>
            <w:shd w:val="pct20" w:color="auto" w:fill="auto"/>
          </w:tcPr>
          <w:p w14:paraId="0C6D1D80"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Post –conditions</w:t>
            </w:r>
          </w:p>
          <w:p w14:paraId="511163EF"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233396A7" w14:textId="50920AE6" w:rsidR="002C7702" w:rsidRPr="007702FC" w:rsidRDefault="00FE4BBE" w:rsidP="00A66535">
            <w:pPr>
              <w:rPr>
                <w:rFonts w:ascii="Arial" w:hAnsi="Arial" w:cs="Arial"/>
                <w:sz w:val="18"/>
                <w:szCs w:val="18"/>
              </w:rPr>
            </w:pPr>
            <w:r>
              <w:rPr>
                <w:rFonts w:ascii="Arial" w:hAnsi="Arial" w:cs="Arial"/>
                <w:sz w:val="18"/>
                <w:szCs w:val="18"/>
              </w:rPr>
              <w:t>PlanManager</w:t>
            </w:r>
            <w:r w:rsidR="007D3E1E">
              <w:rPr>
                <w:rFonts w:ascii="Arial" w:hAnsi="Arial" w:cs="Arial"/>
                <w:sz w:val="18"/>
                <w:szCs w:val="18"/>
              </w:rPr>
              <w:t xml:space="preserve"> Home Page is displayed with the correct options available for the user.</w:t>
            </w:r>
          </w:p>
        </w:tc>
      </w:tr>
      <w:tr w:rsidR="002C7702" w:rsidRPr="005D68D4" w14:paraId="4F6B053E" w14:textId="77777777" w:rsidTr="00A66535">
        <w:tc>
          <w:tcPr>
            <w:tcW w:w="2093" w:type="dxa"/>
            <w:shd w:val="pct20" w:color="auto" w:fill="auto"/>
          </w:tcPr>
          <w:p w14:paraId="35202F6D"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2EC8261D" w14:textId="77777777" w:rsidR="002C7702" w:rsidRPr="007702FC" w:rsidRDefault="007D3E1E" w:rsidP="00AF6F0D">
            <w:pPr>
              <w:rPr>
                <w:rFonts w:ascii="Arial" w:hAnsi="Arial" w:cs="Arial"/>
                <w:sz w:val="18"/>
                <w:szCs w:val="18"/>
              </w:rPr>
            </w:pPr>
            <w:r>
              <w:rPr>
                <w:rFonts w:ascii="Arial" w:hAnsi="Arial" w:cs="Arial"/>
                <w:sz w:val="18"/>
                <w:szCs w:val="18"/>
              </w:rPr>
              <w:t>Adhoc</w:t>
            </w:r>
          </w:p>
        </w:tc>
      </w:tr>
      <w:tr w:rsidR="002C7702" w:rsidRPr="005D68D4" w14:paraId="4FB8DBBC" w14:textId="77777777" w:rsidTr="00A66535">
        <w:tc>
          <w:tcPr>
            <w:tcW w:w="2093" w:type="dxa"/>
            <w:shd w:val="pct20" w:color="auto" w:fill="auto"/>
          </w:tcPr>
          <w:p w14:paraId="57B50C24"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Basic Course of Action</w:t>
            </w:r>
          </w:p>
          <w:p w14:paraId="579F9B24" w14:textId="77777777" w:rsidR="002C7702" w:rsidRPr="005D68D4" w:rsidRDefault="002C7702" w:rsidP="00AF6F0D">
            <w:pPr>
              <w:rPr>
                <w:rFonts w:ascii="Arial" w:hAnsi="Arial" w:cs="Arial"/>
                <w:b/>
                <w:bCs/>
                <w:sz w:val="18"/>
                <w:szCs w:val="18"/>
              </w:rPr>
            </w:pPr>
          </w:p>
          <w:p w14:paraId="210F9AA8"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6EACEC0E" w14:textId="77777777" w:rsidR="00CD662E" w:rsidRDefault="00CD662E" w:rsidP="004E06BD">
            <w:pPr>
              <w:numPr>
                <w:ilvl w:val="0"/>
                <w:numId w:val="12"/>
              </w:numPr>
              <w:rPr>
                <w:rFonts w:ascii="Arial" w:hAnsi="Arial" w:cs="Arial"/>
                <w:sz w:val="18"/>
                <w:szCs w:val="18"/>
              </w:rPr>
            </w:pPr>
            <w:r w:rsidRPr="007702FC">
              <w:rPr>
                <w:rFonts w:ascii="Arial" w:hAnsi="Arial" w:cs="Arial"/>
                <w:sz w:val="18"/>
                <w:szCs w:val="18"/>
              </w:rPr>
              <w:t>The system obtains user permissions</w:t>
            </w:r>
          </w:p>
          <w:p w14:paraId="778CFFBB" w14:textId="77777777" w:rsidR="0070718D" w:rsidRDefault="0070718D" w:rsidP="004E06BD">
            <w:pPr>
              <w:numPr>
                <w:ilvl w:val="0"/>
                <w:numId w:val="12"/>
              </w:numPr>
              <w:rPr>
                <w:rFonts w:ascii="Arial" w:hAnsi="Arial" w:cs="Arial"/>
                <w:sz w:val="18"/>
                <w:szCs w:val="18"/>
              </w:rPr>
            </w:pPr>
            <w:r>
              <w:rPr>
                <w:rFonts w:ascii="Arial" w:hAnsi="Arial" w:cs="Arial"/>
                <w:sz w:val="18"/>
                <w:szCs w:val="18"/>
              </w:rPr>
              <w:t>The system obtains role permissions</w:t>
            </w:r>
          </w:p>
          <w:p w14:paraId="773BAD2E" w14:textId="38168301" w:rsidR="0070718D" w:rsidRDefault="0070718D" w:rsidP="004E06BD">
            <w:pPr>
              <w:numPr>
                <w:ilvl w:val="0"/>
                <w:numId w:val="12"/>
              </w:numPr>
              <w:rPr>
                <w:rFonts w:ascii="Arial" w:hAnsi="Arial" w:cs="Arial"/>
                <w:sz w:val="18"/>
                <w:szCs w:val="18"/>
              </w:rPr>
            </w:pPr>
            <w:r>
              <w:rPr>
                <w:rFonts w:ascii="Arial" w:hAnsi="Arial" w:cs="Arial"/>
                <w:sz w:val="18"/>
                <w:szCs w:val="18"/>
              </w:rPr>
              <w:t>The system obtains scheme permissions</w:t>
            </w:r>
          </w:p>
          <w:p w14:paraId="6D58D714" w14:textId="0DB8F220" w:rsidR="002C7702" w:rsidRDefault="00CD662E" w:rsidP="004E06BD">
            <w:pPr>
              <w:numPr>
                <w:ilvl w:val="0"/>
                <w:numId w:val="12"/>
              </w:numPr>
              <w:rPr>
                <w:rFonts w:ascii="Arial" w:hAnsi="Arial" w:cs="Arial"/>
                <w:sz w:val="18"/>
                <w:szCs w:val="18"/>
              </w:rPr>
            </w:pPr>
            <w:r w:rsidRPr="007702FC">
              <w:rPr>
                <w:rFonts w:ascii="Arial" w:hAnsi="Arial" w:cs="Arial"/>
                <w:sz w:val="18"/>
                <w:szCs w:val="18"/>
              </w:rPr>
              <w:t xml:space="preserve">The system displays the </w:t>
            </w:r>
            <w:r w:rsidR="00FE4BBE">
              <w:rPr>
                <w:rFonts w:ascii="Arial" w:hAnsi="Arial" w:cs="Arial"/>
                <w:sz w:val="18"/>
                <w:szCs w:val="18"/>
              </w:rPr>
              <w:t>PlanManager</w:t>
            </w:r>
            <w:r w:rsidRPr="007702FC">
              <w:rPr>
                <w:rFonts w:ascii="Arial" w:hAnsi="Arial" w:cs="Arial"/>
                <w:sz w:val="18"/>
                <w:szCs w:val="18"/>
              </w:rPr>
              <w:t xml:space="preserve"> &lt;&lt;Home Page&gt;&gt; with the correct menu options based on their permissions</w:t>
            </w:r>
          </w:p>
          <w:p w14:paraId="7AE8CACC" w14:textId="180322F4" w:rsidR="00D31311" w:rsidRPr="007702FC" w:rsidRDefault="00D31311" w:rsidP="004E06BD">
            <w:pPr>
              <w:numPr>
                <w:ilvl w:val="0"/>
                <w:numId w:val="12"/>
              </w:numPr>
              <w:rPr>
                <w:rFonts w:ascii="Arial" w:hAnsi="Arial" w:cs="Arial"/>
                <w:sz w:val="18"/>
                <w:szCs w:val="18"/>
              </w:rPr>
            </w:pPr>
          </w:p>
        </w:tc>
      </w:tr>
      <w:tr w:rsidR="002C7702" w:rsidRPr="005D68D4" w14:paraId="246E1D69" w14:textId="77777777" w:rsidTr="00A66535">
        <w:tc>
          <w:tcPr>
            <w:tcW w:w="2093" w:type="dxa"/>
            <w:shd w:val="pct20" w:color="auto" w:fill="auto"/>
          </w:tcPr>
          <w:p w14:paraId="01D29D3B" w14:textId="476FAE7A" w:rsidR="002C7702" w:rsidRPr="005D68D4" w:rsidRDefault="002C7702" w:rsidP="00AF6F0D">
            <w:pPr>
              <w:rPr>
                <w:rFonts w:ascii="Arial" w:hAnsi="Arial" w:cs="Arial"/>
                <w:b/>
                <w:bCs/>
                <w:sz w:val="18"/>
                <w:szCs w:val="18"/>
              </w:rPr>
            </w:pPr>
            <w:r w:rsidRPr="005D68D4">
              <w:rPr>
                <w:rFonts w:ascii="Arial" w:hAnsi="Arial" w:cs="Arial"/>
                <w:b/>
                <w:bCs/>
                <w:sz w:val="18"/>
                <w:szCs w:val="18"/>
              </w:rPr>
              <w:t>Alternate scenario extensions</w:t>
            </w:r>
          </w:p>
          <w:p w14:paraId="3618288D"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57D86A2D" w14:textId="77777777" w:rsidR="002C7702" w:rsidRPr="007702FC" w:rsidRDefault="002C7702" w:rsidP="00AF6F0D">
            <w:pPr>
              <w:rPr>
                <w:rFonts w:ascii="Arial" w:hAnsi="Arial" w:cs="Arial"/>
                <w:sz w:val="18"/>
                <w:szCs w:val="18"/>
              </w:rPr>
            </w:pPr>
          </w:p>
        </w:tc>
      </w:tr>
      <w:tr w:rsidR="002C7702" w:rsidRPr="005D68D4" w14:paraId="7274153D" w14:textId="77777777" w:rsidTr="00A66535">
        <w:trPr>
          <w:trHeight w:val="683"/>
        </w:trPr>
        <w:tc>
          <w:tcPr>
            <w:tcW w:w="2093" w:type="dxa"/>
            <w:shd w:val="pct20" w:color="auto" w:fill="auto"/>
          </w:tcPr>
          <w:p w14:paraId="2F6B0F8D" w14:textId="77777777" w:rsidR="002C7702" w:rsidRPr="005D68D4" w:rsidRDefault="002C7702" w:rsidP="00AF6F0D">
            <w:pPr>
              <w:rPr>
                <w:rFonts w:ascii="Arial" w:hAnsi="Arial" w:cs="Arial"/>
                <w:b/>
                <w:bCs/>
                <w:sz w:val="18"/>
                <w:szCs w:val="18"/>
              </w:rPr>
            </w:pPr>
            <w:r w:rsidRPr="005D68D4">
              <w:rPr>
                <w:rFonts w:ascii="Arial" w:hAnsi="Arial" w:cs="Arial"/>
                <w:b/>
                <w:bCs/>
                <w:sz w:val="18"/>
                <w:szCs w:val="18"/>
              </w:rPr>
              <w:t>Business Logic/ Rules/ Supplementary Info</w:t>
            </w:r>
          </w:p>
          <w:p w14:paraId="394055DC" w14:textId="77777777" w:rsidR="002C7702" w:rsidRPr="005D68D4" w:rsidRDefault="002C7702" w:rsidP="00AF6F0D">
            <w:pPr>
              <w:rPr>
                <w:rFonts w:ascii="Arial" w:hAnsi="Arial" w:cs="Arial"/>
                <w:b/>
                <w:bCs/>
                <w:sz w:val="18"/>
                <w:szCs w:val="18"/>
              </w:rPr>
            </w:pPr>
          </w:p>
        </w:tc>
        <w:tc>
          <w:tcPr>
            <w:tcW w:w="7229" w:type="dxa"/>
            <w:shd w:val="clear" w:color="auto" w:fill="FFFFFF" w:themeFill="background1"/>
          </w:tcPr>
          <w:p w14:paraId="742AB741" w14:textId="77777777" w:rsidR="002C7702" w:rsidRPr="00CD662E" w:rsidRDefault="00CD662E" w:rsidP="00AF6F0D">
            <w:pPr>
              <w:rPr>
                <w:rFonts w:ascii="Arial" w:hAnsi="Arial" w:cs="Arial"/>
                <w:sz w:val="18"/>
                <w:szCs w:val="18"/>
                <w:u w:val="single"/>
              </w:rPr>
            </w:pPr>
            <w:r w:rsidRPr="00CD662E">
              <w:rPr>
                <w:rFonts w:ascii="Arial" w:hAnsi="Arial" w:cs="Arial"/>
                <w:sz w:val="18"/>
                <w:szCs w:val="18"/>
                <w:u w:val="single"/>
              </w:rPr>
              <w:t>1.</w:t>
            </w:r>
            <w:r>
              <w:rPr>
                <w:rFonts w:ascii="Arial" w:hAnsi="Arial" w:cs="Arial"/>
                <w:sz w:val="18"/>
                <w:szCs w:val="18"/>
                <w:u w:val="single"/>
              </w:rPr>
              <w:t xml:space="preserve"> </w:t>
            </w:r>
            <w:r w:rsidRPr="00CD662E">
              <w:rPr>
                <w:rFonts w:ascii="Arial" w:hAnsi="Arial" w:cs="Arial"/>
                <w:sz w:val="18"/>
                <w:szCs w:val="18"/>
                <w:u w:val="single"/>
              </w:rPr>
              <w:t>Get Permissions</w:t>
            </w:r>
          </w:p>
          <w:p w14:paraId="25C52CC1" w14:textId="666B3008" w:rsidR="00CD662E" w:rsidRDefault="00CD662E" w:rsidP="00AF6F0D">
            <w:pPr>
              <w:rPr>
                <w:rFonts w:ascii="Arial" w:hAnsi="Arial" w:cs="Arial"/>
                <w:sz w:val="18"/>
                <w:szCs w:val="18"/>
              </w:rPr>
            </w:pPr>
            <w:r>
              <w:rPr>
                <w:rFonts w:ascii="Arial" w:hAnsi="Arial" w:cs="Arial"/>
                <w:sz w:val="18"/>
                <w:szCs w:val="18"/>
              </w:rPr>
              <w:t xml:space="preserve">The system obtains the permissions available to the user by looking up the </w:t>
            </w:r>
            <w:r w:rsidR="0021482C">
              <w:rPr>
                <w:rFonts w:ascii="Arial" w:hAnsi="Arial" w:cs="Arial"/>
                <w:sz w:val="18"/>
                <w:szCs w:val="18"/>
              </w:rPr>
              <w:t xml:space="preserve">security groups and group permissions </w:t>
            </w:r>
            <w:r>
              <w:rPr>
                <w:rFonts w:ascii="Arial" w:hAnsi="Arial" w:cs="Arial"/>
                <w:sz w:val="18"/>
                <w:szCs w:val="18"/>
              </w:rPr>
              <w:t xml:space="preserve">linked to the </w:t>
            </w:r>
            <w:r w:rsidR="0021482C">
              <w:rPr>
                <w:rFonts w:ascii="Arial" w:hAnsi="Arial" w:cs="Arial"/>
                <w:sz w:val="18"/>
                <w:szCs w:val="18"/>
              </w:rPr>
              <w:t>user</w:t>
            </w:r>
            <w:r>
              <w:rPr>
                <w:rFonts w:ascii="Arial" w:hAnsi="Arial" w:cs="Arial"/>
                <w:sz w:val="18"/>
                <w:szCs w:val="18"/>
              </w:rPr>
              <w:t xml:space="preserve"> from UEXT table</w:t>
            </w:r>
            <w:r w:rsidR="0021482C">
              <w:rPr>
                <w:rFonts w:ascii="Arial" w:hAnsi="Arial" w:cs="Arial"/>
                <w:sz w:val="18"/>
                <w:szCs w:val="18"/>
              </w:rPr>
              <w:t>s.</w:t>
            </w:r>
          </w:p>
          <w:p w14:paraId="1852B092" w14:textId="77777777" w:rsidR="00BD3D86" w:rsidRDefault="00BD3D86" w:rsidP="00AF6F0D">
            <w:pPr>
              <w:rPr>
                <w:rFonts w:ascii="Arial" w:hAnsi="Arial" w:cs="Arial"/>
                <w:sz w:val="18"/>
                <w:szCs w:val="18"/>
              </w:rPr>
            </w:pPr>
          </w:p>
          <w:p w14:paraId="374C9D51" w14:textId="391E9120" w:rsidR="00BD3D86" w:rsidRPr="00BD3D86" w:rsidRDefault="008F3FF1" w:rsidP="00AF6F0D">
            <w:pPr>
              <w:rPr>
                <w:rFonts w:ascii="Arial" w:hAnsi="Arial" w:cs="Arial"/>
                <w:sz w:val="18"/>
                <w:szCs w:val="18"/>
                <w:u w:val="single"/>
              </w:rPr>
            </w:pPr>
            <w:r>
              <w:rPr>
                <w:rFonts w:ascii="Arial" w:hAnsi="Arial" w:cs="Arial"/>
                <w:sz w:val="18"/>
                <w:szCs w:val="18"/>
                <w:u w:val="single"/>
              </w:rPr>
              <w:t>2</w:t>
            </w:r>
            <w:r w:rsidR="00BD3D86" w:rsidRPr="00BD3D86">
              <w:rPr>
                <w:rFonts w:ascii="Arial" w:hAnsi="Arial" w:cs="Arial"/>
                <w:sz w:val="18"/>
                <w:szCs w:val="18"/>
                <w:u w:val="single"/>
              </w:rPr>
              <w:t xml:space="preserve">. </w:t>
            </w:r>
            <w:r w:rsidR="008B71DB">
              <w:rPr>
                <w:rFonts w:ascii="Arial" w:hAnsi="Arial" w:cs="Arial"/>
                <w:sz w:val="18"/>
                <w:szCs w:val="18"/>
                <w:u w:val="single"/>
              </w:rPr>
              <w:t>Plan</w:t>
            </w:r>
            <w:r w:rsidR="00BD3D86" w:rsidRPr="00BD3D86">
              <w:rPr>
                <w:rFonts w:ascii="Arial" w:hAnsi="Arial" w:cs="Arial"/>
                <w:sz w:val="18"/>
                <w:szCs w:val="18"/>
                <w:u w:val="single"/>
              </w:rPr>
              <w:t>Manager Permission</w:t>
            </w:r>
          </w:p>
          <w:p w14:paraId="113C02D2" w14:textId="0BBD1A7D" w:rsidR="00BD3D86" w:rsidRDefault="005C6B83" w:rsidP="00AF6F0D">
            <w:pPr>
              <w:rPr>
                <w:rFonts w:ascii="Arial" w:hAnsi="Arial" w:cs="Arial"/>
                <w:i/>
                <w:sz w:val="18"/>
                <w:szCs w:val="18"/>
              </w:rPr>
            </w:pPr>
            <w:r>
              <w:rPr>
                <w:rFonts w:ascii="Arial" w:hAnsi="Arial" w:cs="Arial"/>
                <w:sz w:val="18"/>
                <w:szCs w:val="18"/>
              </w:rPr>
              <w:t>N</w:t>
            </w:r>
            <w:r w:rsidR="00BD3D86">
              <w:rPr>
                <w:rFonts w:ascii="Arial" w:hAnsi="Arial" w:cs="Arial"/>
                <w:sz w:val="18"/>
                <w:szCs w:val="18"/>
              </w:rPr>
              <w:t xml:space="preserve">ew </w:t>
            </w:r>
            <w:r w:rsidR="008B71DB">
              <w:rPr>
                <w:rFonts w:ascii="Arial" w:hAnsi="Arial" w:cs="Arial"/>
                <w:sz w:val="18"/>
                <w:szCs w:val="18"/>
              </w:rPr>
              <w:t>PlanM</w:t>
            </w:r>
            <w:r w:rsidR="00BD3D86">
              <w:rPr>
                <w:rFonts w:ascii="Arial" w:hAnsi="Arial" w:cs="Arial"/>
                <w:sz w:val="18"/>
                <w:szCs w:val="18"/>
              </w:rPr>
              <w:t xml:space="preserve">anager security </w:t>
            </w:r>
            <w:r>
              <w:rPr>
                <w:rFonts w:ascii="Arial" w:hAnsi="Arial" w:cs="Arial"/>
                <w:sz w:val="18"/>
                <w:szCs w:val="18"/>
              </w:rPr>
              <w:t>permissions are</w:t>
            </w:r>
            <w:r w:rsidR="00BD3D86">
              <w:rPr>
                <w:rFonts w:ascii="Arial" w:hAnsi="Arial" w:cs="Arial"/>
                <w:sz w:val="18"/>
                <w:szCs w:val="18"/>
              </w:rPr>
              <w:t xml:space="preserve"> required which will control access to the </w:t>
            </w:r>
            <w:r>
              <w:rPr>
                <w:rFonts w:ascii="Arial" w:hAnsi="Arial" w:cs="Arial"/>
                <w:sz w:val="18"/>
                <w:szCs w:val="18"/>
              </w:rPr>
              <w:t xml:space="preserve">various modules in the </w:t>
            </w:r>
            <w:r w:rsidR="00BD3D86">
              <w:rPr>
                <w:rFonts w:ascii="Arial" w:hAnsi="Arial" w:cs="Arial"/>
                <w:sz w:val="18"/>
                <w:szCs w:val="18"/>
              </w:rPr>
              <w:t xml:space="preserve">new </w:t>
            </w:r>
            <w:r w:rsidR="008B71DB">
              <w:rPr>
                <w:rFonts w:ascii="Arial" w:hAnsi="Arial" w:cs="Arial"/>
                <w:sz w:val="18"/>
                <w:szCs w:val="18"/>
              </w:rPr>
              <w:t>Plan</w:t>
            </w:r>
            <w:r w:rsidR="00BD3D86">
              <w:rPr>
                <w:rFonts w:ascii="Arial" w:hAnsi="Arial" w:cs="Arial"/>
                <w:sz w:val="18"/>
                <w:szCs w:val="18"/>
              </w:rPr>
              <w:t>Manager</w:t>
            </w:r>
            <w:r>
              <w:rPr>
                <w:rFonts w:ascii="Arial" w:hAnsi="Arial" w:cs="Arial"/>
                <w:sz w:val="18"/>
                <w:szCs w:val="18"/>
              </w:rPr>
              <w:t xml:space="preserve"> at Role level</w:t>
            </w:r>
            <w:r w:rsidR="00BD3D86">
              <w:rPr>
                <w:rFonts w:ascii="Arial" w:hAnsi="Arial" w:cs="Arial"/>
                <w:i/>
                <w:sz w:val="18"/>
                <w:szCs w:val="18"/>
              </w:rPr>
              <w:t>.</w:t>
            </w:r>
          </w:p>
          <w:p w14:paraId="4644F653" w14:textId="77777777" w:rsidR="00291E02" w:rsidRDefault="00291E02" w:rsidP="00AF6F0D">
            <w:pPr>
              <w:rPr>
                <w:rFonts w:ascii="Arial" w:hAnsi="Arial" w:cs="Arial"/>
                <w:i/>
                <w:sz w:val="18"/>
                <w:szCs w:val="18"/>
              </w:rPr>
            </w:pPr>
          </w:p>
          <w:p w14:paraId="441325DC" w14:textId="650ECCC8" w:rsidR="005C6B83" w:rsidRPr="00BD3D86" w:rsidRDefault="008F3FF1" w:rsidP="005C6B83">
            <w:pPr>
              <w:rPr>
                <w:rFonts w:ascii="Arial" w:hAnsi="Arial" w:cs="Arial"/>
                <w:sz w:val="18"/>
                <w:szCs w:val="18"/>
                <w:u w:val="single"/>
              </w:rPr>
            </w:pPr>
            <w:r>
              <w:rPr>
                <w:rFonts w:ascii="Arial" w:hAnsi="Arial" w:cs="Arial"/>
                <w:sz w:val="18"/>
                <w:szCs w:val="18"/>
                <w:u w:val="single"/>
              </w:rPr>
              <w:t>3</w:t>
            </w:r>
            <w:r w:rsidR="005C6B83" w:rsidRPr="00BD3D86">
              <w:rPr>
                <w:rFonts w:ascii="Arial" w:hAnsi="Arial" w:cs="Arial"/>
                <w:sz w:val="18"/>
                <w:szCs w:val="18"/>
                <w:u w:val="single"/>
              </w:rPr>
              <w:t xml:space="preserve">. </w:t>
            </w:r>
            <w:r w:rsidR="005C6B83">
              <w:rPr>
                <w:rFonts w:ascii="Arial" w:hAnsi="Arial" w:cs="Arial"/>
                <w:sz w:val="18"/>
                <w:szCs w:val="18"/>
                <w:u w:val="single"/>
              </w:rPr>
              <w:t>Impersonate</w:t>
            </w:r>
            <w:r w:rsidR="005C6B83" w:rsidRPr="00BD3D86">
              <w:rPr>
                <w:rFonts w:ascii="Arial" w:hAnsi="Arial" w:cs="Arial"/>
                <w:sz w:val="18"/>
                <w:szCs w:val="18"/>
                <w:u w:val="single"/>
              </w:rPr>
              <w:t xml:space="preserve"> Permission</w:t>
            </w:r>
          </w:p>
          <w:p w14:paraId="66BEE2E4" w14:textId="1CF068E9" w:rsidR="005C6B83" w:rsidRDefault="005C6B83" w:rsidP="005C6B83">
            <w:pPr>
              <w:rPr>
                <w:rFonts w:ascii="Arial" w:hAnsi="Arial" w:cs="Arial"/>
                <w:sz w:val="18"/>
                <w:szCs w:val="18"/>
              </w:rPr>
            </w:pPr>
            <w:r>
              <w:rPr>
                <w:rFonts w:ascii="Arial" w:hAnsi="Arial" w:cs="Arial"/>
                <w:sz w:val="18"/>
                <w:szCs w:val="18"/>
              </w:rPr>
              <w:t>A new permission at user level is required to grant Impersonate permissions to individual users</w:t>
            </w:r>
            <w:ins w:id="107" w:author="Jamal, Zaher CWK" w:date="2015-06-15T16:55:00Z">
              <w:r w:rsidR="004552B6">
                <w:rPr>
                  <w:rFonts w:ascii="Arial" w:hAnsi="Arial" w:cs="Arial"/>
                  <w:sz w:val="18"/>
                  <w:szCs w:val="18"/>
                </w:rPr>
                <w:t xml:space="preserve"> </w:t>
              </w:r>
              <w:r w:rsidR="004552B6" w:rsidRPr="004552B6">
                <w:rPr>
                  <w:rFonts w:ascii="Arial" w:hAnsi="Arial" w:cs="Arial"/>
                  <w:sz w:val="18"/>
                  <w:szCs w:val="18"/>
                </w:rPr>
                <w:t>where permissions allow</w:t>
              </w:r>
            </w:ins>
            <w:r w:rsidR="008F3FF1">
              <w:rPr>
                <w:rFonts w:ascii="Arial" w:hAnsi="Arial" w:cs="Arial"/>
                <w:sz w:val="18"/>
                <w:szCs w:val="18"/>
              </w:rPr>
              <w:t>.</w:t>
            </w:r>
            <w:r>
              <w:rPr>
                <w:rFonts w:ascii="Arial" w:hAnsi="Arial" w:cs="Arial"/>
                <w:sz w:val="18"/>
                <w:szCs w:val="18"/>
              </w:rPr>
              <w:t xml:space="preserve"> </w:t>
            </w:r>
          </w:p>
          <w:p w14:paraId="797895A3" w14:textId="77777777" w:rsidR="005C6B83" w:rsidRDefault="005C6B83" w:rsidP="005C6B83">
            <w:pPr>
              <w:rPr>
                <w:rFonts w:ascii="Arial" w:hAnsi="Arial" w:cs="Arial"/>
                <w:i/>
                <w:sz w:val="18"/>
                <w:szCs w:val="18"/>
              </w:rPr>
            </w:pPr>
          </w:p>
          <w:p w14:paraId="5EAAA54B" w14:textId="70ADD3FF" w:rsidR="00291E02" w:rsidRPr="00291E02" w:rsidRDefault="008F3FF1" w:rsidP="00AF6F0D">
            <w:pPr>
              <w:rPr>
                <w:rFonts w:ascii="Arial" w:hAnsi="Arial" w:cs="Arial"/>
                <w:sz w:val="18"/>
                <w:szCs w:val="18"/>
                <w:u w:val="single"/>
              </w:rPr>
            </w:pPr>
            <w:r>
              <w:rPr>
                <w:rFonts w:ascii="Arial" w:hAnsi="Arial" w:cs="Arial"/>
                <w:sz w:val="18"/>
                <w:szCs w:val="18"/>
                <w:u w:val="single"/>
              </w:rPr>
              <w:t>4</w:t>
            </w:r>
            <w:r w:rsidR="00291E02" w:rsidRPr="00291E02">
              <w:rPr>
                <w:rFonts w:ascii="Arial" w:hAnsi="Arial" w:cs="Arial"/>
                <w:sz w:val="18"/>
                <w:szCs w:val="18"/>
                <w:u w:val="single"/>
              </w:rPr>
              <w:t xml:space="preserve">. </w:t>
            </w:r>
            <w:r>
              <w:rPr>
                <w:rFonts w:ascii="Arial" w:hAnsi="Arial" w:cs="Arial"/>
                <w:sz w:val="18"/>
                <w:szCs w:val="18"/>
                <w:u w:val="single"/>
              </w:rPr>
              <w:t xml:space="preserve">Link to </w:t>
            </w:r>
            <w:r w:rsidR="00DB2F0C">
              <w:rPr>
                <w:rFonts w:ascii="Arial" w:hAnsi="Arial" w:cs="Arial"/>
                <w:sz w:val="18"/>
                <w:szCs w:val="18"/>
                <w:u w:val="single"/>
              </w:rPr>
              <w:t>PlanManager</w:t>
            </w:r>
            <w:r>
              <w:rPr>
                <w:rFonts w:ascii="Arial" w:hAnsi="Arial" w:cs="Arial"/>
                <w:sz w:val="18"/>
                <w:szCs w:val="18"/>
                <w:u w:val="single"/>
              </w:rPr>
              <w:t xml:space="preserve"> permissions</w:t>
            </w:r>
          </w:p>
          <w:p w14:paraId="70BB4B25" w14:textId="57AACC61" w:rsidR="008F3FF1" w:rsidRDefault="008F3FF1" w:rsidP="008F3FF1">
            <w:pPr>
              <w:rPr>
                <w:rFonts w:ascii="Arial" w:hAnsi="Arial" w:cs="Arial"/>
                <w:sz w:val="18"/>
                <w:szCs w:val="18"/>
              </w:rPr>
            </w:pPr>
            <w:r>
              <w:rPr>
                <w:rFonts w:ascii="Arial" w:hAnsi="Arial" w:cs="Arial"/>
                <w:sz w:val="18"/>
                <w:szCs w:val="18"/>
              </w:rPr>
              <w:t xml:space="preserve">Access to OCP and Workforce Manager </w:t>
            </w:r>
            <w:r w:rsidR="0070718D">
              <w:rPr>
                <w:rFonts w:ascii="Arial" w:hAnsi="Arial" w:cs="Arial"/>
                <w:sz w:val="18"/>
                <w:szCs w:val="18"/>
              </w:rPr>
              <w:t>are</w:t>
            </w:r>
            <w:r>
              <w:rPr>
                <w:rFonts w:ascii="Arial" w:hAnsi="Arial" w:cs="Arial"/>
                <w:sz w:val="18"/>
                <w:szCs w:val="18"/>
              </w:rPr>
              <w:t xml:space="preserve"> controlled by existing Dcorum permission groups.  We need the ability to link </w:t>
            </w:r>
            <w:r w:rsidR="00FE4BBE">
              <w:rPr>
                <w:rFonts w:ascii="Arial" w:hAnsi="Arial" w:cs="Arial"/>
                <w:sz w:val="18"/>
                <w:szCs w:val="18"/>
              </w:rPr>
              <w:t>PlanManager</w:t>
            </w:r>
            <w:r>
              <w:rPr>
                <w:rFonts w:ascii="Arial" w:hAnsi="Arial" w:cs="Arial"/>
                <w:sz w:val="18"/>
                <w:szCs w:val="18"/>
              </w:rPr>
              <w:t xml:space="preserve"> User accounts to the Dcorum groups to control access to these options.</w:t>
            </w:r>
          </w:p>
          <w:p w14:paraId="36D83E87" w14:textId="77777777" w:rsidR="0070718D" w:rsidRDefault="0070718D" w:rsidP="008F3FF1">
            <w:pPr>
              <w:rPr>
                <w:rFonts w:ascii="Arial" w:hAnsi="Arial" w:cs="Arial"/>
                <w:sz w:val="18"/>
                <w:szCs w:val="18"/>
              </w:rPr>
            </w:pPr>
          </w:p>
          <w:p w14:paraId="574C3B2D" w14:textId="64711031" w:rsidR="0070718D" w:rsidRPr="00291E02" w:rsidRDefault="0070718D" w:rsidP="0070718D">
            <w:pPr>
              <w:rPr>
                <w:rFonts w:ascii="Arial" w:hAnsi="Arial" w:cs="Arial"/>
                <w:sz w:val="18"/>
                <w:szCs w:val="18"/>
                <w:u w:val="single"/>
              </w:rPr>
            </w:pPr>
            <w:r>
              <w:rPr>
                <w:rFonts w:ascii="Arial" w:hAnsi="Arial" w:cs="Arial"/>
                <w:sz w:val="18"/>
                <w:szCs w:val="18"/>
                <w:u w:val="single"/>
              </w:rPr>
              <w:t>5</w:t>
            </w:r>
            <w:r w:rsidRPr="00291E02">
              <w:rPr>
                <w:rFonts w:ascii="Arial" w:hAnsi="Arial" w:cs="Arial"/>
                <w:sz w:val="18"/>
                <w:szCs w:val="18"/>
                <w:u w:val="single"/>
              </w:rPr>
              <w:t xml:space="preserve">. </w:t>
            </w:r>
            <w:r>
              <w:rPr>
                <w:rFonts w:ascii="Arial" w:hAnsi="Arial" w:cs="Arial"/>
                <w:sz w:val="18"/>
                <w:szCs w:val="18"/>
                <w:u w:val="single"/>
              </w:rPr>
              <w:t>Scheme Permissions</w:t>
            </w:r>
          </w:p>
          <w:p w14:paraId="50D344A7" w14:textId="4E6F910F" w:rsidR="009D310F" w:rsidRDefault="0070718D" w:rsidP="0070718D">
            <w:pPr>
              <w:rPr>
                <w:rFonts w:ascii="Arial" w:hAnsi="Arial" w:cs="Arial"/>
                <w:sz w:val="18"/>
                <w:szCs w:val="18"/>
              </w:rPr>
            </w:pPr>
            <w:r>
              <w:rPr>
                <w:rFonts w:ascii="Arial" w:hAnsi="Arial" w:cs="Arial"/>
                <w:sz w:val="18"/>
                <w:szCs w:val="18"/>
              </w:rPr>
              <w:t xml:space="preserve">Permissions are required at scheme level to control access to </w:t>
            </w:r>
            <w:r w:rsidR="009D310F">
              <w:rPr>
                <w:rFonts w:ascii="Arial" w:hAnsi="Arial" w:cs="Arial"/>
                <w:sz w:val="18"/>
                <w:szCs w:val="18"/>
              </w:rPr>
              <w:t xml:space="preserve">the following </w:t>
            </w:r>
            <w:r w:rsidR="00AD7AF5">
              <w:rPr>
                <w:rFonts w:ascii="Arial" w:hAnsi="Arial" w:cs="Arial"/>
                <w:sz w:val="18"/>
                <w:szCs w:val="18"/>
              </w:rPr>
              <w:t>functions</w:t>
            </w:r>
            <w:r w:rsidR="009D310F">
              <w:rPr>
                <w:rFonts w:ascii="Arial" w:hAnsi="Arial" w:cs="Arial"/>
                <w:sz w:val="18"/>
                <w:szCs w:val="18"/>
              </w:rPr>
              <w:t>:</w:t>
            </w:r>
          </w:p>
          <w:p w14:paraId="20E39EB5" w14:textId="6CF9B3C7" w:rsidR="0070718D" w:rsidRDefault="009D310F" w:rsidP="002A4BC2">
            <w:pPr>
              <w:pStyle w:val="ListParagraph"/>
              <w:numPr>
                <w:ilvl w:val="0"/>
                <w:numId w:val="223"/>
              </w:numPr>
              <w:rPr>
                <w:rFonts w:cs="Arial"/>
                <w:sz w:val="18"/>
                <w:szCs w:val="18"/>
              </w:rPr>
            </w:pPr>
            <w:r>
              <w:rPr>
                <w:rFonts w:cs="Arial"/>
                <w:sz w:val="18"/>
                <w:szCs w:val="18"/>
              </w:rPr>
              <w:t>Workforce Manager</w:t>
            </w:r>
          </w:p>
          <w:p w14:paraId="49A8FDD4" w14:textId="77777777" w:rsidR="009D310F" w:rsidRDefault="009D310F" w:rsidP="002A4BC2">
            <w:pPr>
              <w:pStyle w:val="ListParagraph"/>
              <w:numPr>
                <w:ilvl w:val="0"/>
                <w:numId w:val="223"/>
              </w:numPr>
              <w:rPr>
                <w:rFonts w:cs="Arial"/>
                <w:sz w:val="18"/>
                <w:szCs w:val="18"/>
              </w:rPr>
            </w:pPr>
            <w:r>
              <w:rPr>
                <w:rFonts w:cs="Arial"/>
                <w:sz w:val="18"/>
                <w:szCs w:val="18"/>
              </w:rPr>
              <w:t>Contribution Manager</w:t>
            </w:r>
          </w:p>
          <w:p w14:paraId="7768360B" w14:textId="77777777" w:rsidR="009D310F" w:rsidRDefault="009D310F" w:rsidP="002A4BC2">
            <w:pPr>
              <w:pStyle w:val="ListParagraph"/>
              <w:numPr>
                <w:ilvl w:val="0"/>
                <w:numId w:val="223"/>
              </w:numPr>
              <w:rPr>
                <w:rFonts w:cs="Arial"/>
                <w:sz w:val="18"/>
                <w:szCs w:val="18"/>
              </w:rPr>
            </w:pPr>
            <w:r>
              <w:rPr>
                <w:rFonts w:cs="Arial"/>
                <w:sz w:val="18"/>
                <w:szCs w:val="18"/>
              </w:rPr>
              <w:t>Message Centre</w:t>
            </w:r>
          </w:p>
          <w:p w14:paraId="162B70BE" w14:textId="4DADBB12" w:rsidR="009D310F" w:rsidRDefault="009D310F" w:rsidP="004552B6">
            <w:pPr>
              <w:pStyle w:val="ListParagraph"/>
              <w:numPr>
                <w:ilvl w:val="0"/>
                <w:numId w:val="223"/>
              </w:numPr>
              <w:rPr>
                <w:rFonts w:cs="Arial"/>
                <w:sz w:val="18"/>
                <w:szCs w:val="18"/>
              </w:rPr>
            </w:pPr>
            <w:r>
              <w:rPr>
                <w:rFonts w:cs="Arial"/>
                <w:sz w:val="18"/>
                <w:szCs w:val="18"/>
              </w:rPr>
              <w:t>Member Search</w:t>
            </w:r>
            <w:ins w:id="108" w:author="Jamal, Zaher CWK" w:date="2015-06-15T16:55:00Z">
              <w:r w:rsidR="004552B6">
                <w:rPr>
                  <w:rFonts w:cs="Arial"/>
                  <w:sz w:val="18"/>
                  <w:szCs w:val="18"/>
                </w:rPr>
                <w:t xml:space="preserve"> </w:t>
              </w:r>
              <w:r w:rsidR="004552B6" w:rsidRPr="004552B6">
                <w:rPr>
                  <w:rFonts w:cs="Arial"/>
                  <w:sz w:val="18"/>
                  <w:szCs w:val="18"/>
                </w:rPr>
                <w:t>(impersonate)</w:t>
              </w:r>
            </w:ins>
          </w:p>
          <w:p w14:paraId="4272BF7F" w14:textId="47293BAF" w:rsidR="009D310F" w:rsidRPr="002A4BC2" w:rsidRDefault="009D310F" w:rsidP="002A4BC2">
            <w:pPr>
              <w:pStyle w:val="ListParagraph"/>
              <w:numPr>
                <w:ilvl w:val="0"/>
                <w:numId w:val="223"/>
              </w:numPr>
              <w:rPr>
                <w:rFonts w:cs="Arial"/>
                <w:sz w:val="18"/>
                <w:szCs w:val="18"/>
              </w:rPr>
            </w:pPr>
            <w:r>
              <w:rPr>
                <w:rFonts w:cs="Arial"/>
                <w:sz w:val="18"/>
                <w:szCs w:val="18"/>
              </w:rPr>
              <w:t>Report Manager</w:t>
            </w:r>
          </w:p>
          <w:p w14:paraId="5394119A" w14:textId="0F8CCD08" w:rsidR="0021482C" w:rsidRPr="007702FC" w:rsidRDefault="005625D4" w:rsidP="008F3FF1">
            <w:pPr>
              <w:rPr>
                <w:rFonts w:ascii="Arial" w:hAnsi="Arial" w:cs="Arial"/>
                <w:sz w:val="18"/>
                <w:szCs w:val="18"/>
              </w:rPr>
            </w:pPr>
            <w:r>
              <w:rPr>
                <w:rFonts w:ascii="Arial" w:hAnsi="Arial" w:cs="Arial"/>
                <w:sz w:val="18"/>
                <w:szCs w:val="18"/>
              </w:rPr>
              <w:t>.</w:t>
            </w:r>
          </w:p>
        </w:tc>
      </w:tr>
      <w:tr w:rsidR="005609E8" w:rsidRPr="005D68D4" w14:paraId="7306CAA3" w14:textId="77777777" w:rsidTr="00A66535">
        <w:tc>
          <w:tcPr>
            <w:tcW w:w="2093" w:type="dxa"/>
            <w:shd w:val="pct20" w:color="auto" w:fill="auto"/>
          </w:tcPr>
          <w:p w14:paraId="6A5FAC42" w14:textId="1B90F155" w:rsidR="005609E8" w:rsidRPr="005D68D4" w:rsidRDefault="005609E8" w:rsidP="00AF6F0D">
            <w:pPr>
              <w:rPr>
                <w:rFonts w:ascii="Arial" w:hAnsi="Arial" w:cs="Arial"/>
                <w:b/>
                <w:bCs/>
                <w:sz w:val="18"/>
                <w:szCs w:val="18"/>
              </w:rPr>
            </w:pPr>
            <w:r w:rsidRPr="005D68D4">
              <w:rPr>
                <w:rFonts w:ascii="Arial" w:hAnsi="Arial" w:cs="Arial"/>
                <w:b/>
                <w:bCs/>
                <w:sz w:val="18"/>
                <w:szCs w:val="18"/>
              </w:rPr>
              <w:t>Notes / Questions</w:t>
            </w:r>
          </w:p>
          <w:p w14:paraId="73605DC7" w14:textId="77777777" w:rsidR="005609E8" w:rsidRPr="005D68D4" w:rsidRDefault="005609E8" w:rsidP="00AF6F0D">
            <w:pPr>
              <w:rPr>
                <w:rFonts w:ascii="Arial" w:hAnsi="Arial" w:cs="Arial"/>
                <w:b/>
                <w:bCs/>
                <w:sz w:val="18"/>
                <w:szCs w:val="18"/>
              </w:rPr>
            </w:pPr>
          </w:p>
        </w:tc>
        <w:tc>
          <w:tcPr>
            <w:tcW w:w="7229" w:type="dxa"/>
            <w:shd w:val="clear" w:color="auto" w:fill="FFFFFF" w:themeFill="background1"/>
          </w:tcPr>
          <w:p w14:paraId="52FA9A85" w14:textId="77777777" w:rsidR="005609E8" w:rsidRPr="007702FC" w:rsidRDefault="005609E8" w:rsidP="00AF6F0D">
            <w:pPr>
              <w:rPr>
                <w:rFonts w:ascii="Arial" w:hAnsi="Arial" w:cs="Arial"/>
                <w:sz w:val="18"/>
                <w:szCs w:val="18"/>
              </w:rPr>
            </w:pPr>
          </w:p>
        </w:tc>
      </w:tr>
      <w:tr w:rsidR="005609E8" w:rsidRPr="005D68D4" w14:paraId="657E4A50" w14:textId="77777777" w:rsidTr="00A66535">
        <w:tc>
          <w:tcPr>
            <w:tcW w:w="2093" w:type="dxa"/>
            <w:shd w:val="pct20" w:color="auto" w:fill="auto"/>
          </w:tcPr>
          <w:p w14:paraId="6698C5C0" w14:textId="77777777" w:rsidR="005609E8" w:rsidRPr="005D68D4" w:rsidRDefault="005609E8" w:rsidP="00AF6F0D">
            <w:pPr>
              <w:rPr>
                <w:rFonts w:ascii="Arial" w:hAnsi="Arial" w:cs="Arial"/>
                <w:b/>
                <w:bCs/>
                <w:sz w:val="18"/>
                <w:szCs w:val="18"/>
              </w:rPr>
            </w:pPr>
            <w:r w:rsidRPr="005D68D4">
              <w:rPr>
                <w:rFonts w:ascii="Arial" w:hAnsi="Arial" w:cs="Arial"/>
                <w:b/>
                <w:bCs/>
                <w:sz w:val="18"/>
                <w:szCs w:val="18"/>
              </w:rPr>
              <w:t>Includes Use Cases</w:t>
            </w:r>
          </w:p>
          <w:p w14:paraId="0DE73E61" w14:textId="77777777" w:rsidR="005609E8" w:rsidRPr="005D68D4" w:rsidRDefault="005609E8" w:rsidP="00AF6F0D">
            <w:pPr>
              <w:rPr>
                <w:rFonts w:ascii="Arial" w:hAnsi="Arial" w:cs="Arial"/>
                <w:b/>
                <w:bCs/>
                <w:color w:val="FF0000"/>
                <w:sz w:val="18"/>
                <w:szCs w:val="18"/>
              </w:rPr>
            </w:pPr>
          </w:p>
        </w:tc>
        <w:tc>
          <w:tcPr>
            <w:tcW w:w="7229" w:type="dxa"/>
            <w:shd w:val="clear" w:color="auto" w:fill="FFFFFF" w:themeFill="background1"/>
          </w:tcPr>
          <w:p w14:paraId="7B50CABA" w14:textId="25D1F28E" w:rsidR="005609E8" w:rsidRPr="007702FC" w:rsidRDefault="005609E8" w:rsidP="00AF6F0D">
            <w:pPr>
              <w:rPr>
                <w:rFonts w:ascii="Arial" w:hAnsi="Arial" w:cs="Arial"/>
                <w:sz w:val="18"/>
                <w:szCs w:val="18"/>
              </w:rPr>
            </w:pPr>
          </w:p>
        </w:tc>
      </w:tr>
      <w:tr w:rsidR="005609E8" w:rsidRPr="005D68D4" w14:paraId="597B5579" w14:textId="77777777" w:rsidTr="00A66535">
        <w:tc>
          <w:tcPr>
            <w:tcW w:w="2093" w:type="dxa"/>
            <w:shd w:val="pct20" w:color="auto" w:fill="auto"/>
          </w:tcPr>
          <w:p w14:paraId="38F5CBEF" w14:textId="77777777" w:rsidR="005609E8" w:rsidRPr="005D68D4" w:rsidRDefault="005609E8"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489D66BE" w14:textId="34BB32B6" w:rsidR="005609E8" w:rsidRPr="007702FC" w:rsidRDefault="004552B6" w:rsidP="00AF6F0D">
            <w:pPr>
              <w:rPr>
                <w:rFonts w:ascii="Arial" w:hAnsi="Arial" w:cs="Arial"/>
                <w:sz w:val="18"/>
                <w:szCs w:val="18"/>
              </w:rPr>
            </w:pPr>
            <w:ins w:id="109" w:author="Jamal, Zaher CWK" w:date="2015-06-15T16:56:00Z">
              <w:r w:rsidRPr="004552B6">
                <w:rPr>
                  <w:rFonts w:ascii="Arial" w:hAnsi="Arial" w:cs="Arial"/>
                  <w:sz w:val="18"/>
                  <w:szCs w:val="18"/>
                </w:rPr>
                <w:t>Need to ensure that impersonate is restricted to active members for contract based schemes. Additionally, we need to confirm contract based schemes can view full member data via T</w:t>
              </w:r>
              <w:r>
                <w:rPr>
                  <w:rFonts w:ascii="Arial" w:hAnsi="Arial" w:cs="Arial"/>
                  <w:sz w:val="18"/>
                  <w:szCs w:val="18"/>
                </w:rPr>
                <w:t>arget</w:t>
              </w:r>
              <w:r w:rsidRPr="004552B6">
                <w:rPr>
                  <w:rFonts w:ascii="Arial" w:hAnsi="Arial" w:cs="Arial"/>
                  <w:sz w:val="18"/>
                  <w:szCs w:val="18"/>
                </w:rPr>
                <w:t>P</w:t>
              </w:r>
              <w:r>
                <w:rPr>
                  <w:rFonts w:ascii="Arial" w:hAnsi="Arial" w:cs="Arial"/>
                  <w:sz w:val="18"/>
                  <w:szCs w:val="18"/>
                </w:rPr>
                <w:t>lan</w:t>
              </w:r>
            </w:ins>
          </w:p>
        </w:tc>
      </w:tr>
      <w:tr w:rsidR="005609E8" w:rsidRPr="005D68D4" w14:paraId="361A292C" w14:textId="77777777" w:rsidTr="00A66535">
        <w:tc>
          <w:tcPr>
            <w:tcW w:w="2093" w:type="dxa"/>
            <w:shd w:val="pct20" w:color="auto" w:fill="auto"/>
          </w:tcPr>
          <w:p w14:paraId="6B8AE39D" w14:textId="77777777" w:rsidR="005609E8" w:rsidRPr="005D68D4" w:rsidRDefault="005609E8"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4A4AE403" w14:textId="47218128" w:rsidR="005609E8" w:rsidRPr="007702FC" w:rsidRDefault="0065675D" w:rsidP="00AF6F0D">
            <w:pPr>
              <w:rPr>
                <w:rFonts w:ascii="Arial" w:hAnsi="Arial" w:cs="Arial"/>
                <w:sz w:val="18"/>
                <w:szCs w:val="18"/>
              </w:rPr>
            </w:pPr>
            <w:r>
              <w:rPr>
                <w:rFonts w:ascii="Arial" w:hAnsi="Arial" w:cs="Arial"/>
                <w:sz w:val="18"/>
                <w:szCs w:val="18"/>
              </w:rPr>
              <w:t>PM0031</w:t>
            </w:r>
          </w:p>
        </w:tc>
      </w:tr>
      <w:tr w:rsidR="005609E8" w:rsidRPr="005D68D4" w14:paraId="055E468F" w14:textId="77777777" w:rsidTr="00A66535">
        <w:tc>
          <w:tcPr>
            <w:tcW w:w="2093" w:type="dxa"/>
            <w:shd w:val="pct20" w:color="auto" w:fill="auto"/>
          </w:tcPr>
          <w:p w14:paraId="24AA4DE9" w14:textId="77777777" w:rsidR="005609E8" w:rsidRPr="005D68D4" w:rsidRDefault="005609E8"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47B9DB7" w14:textId="42D10556" w:rsidR="005609E8" w:rsidRPr="007702FC" w:rsidRDefault="005609E8" w:rsidP="00AF6F0D">
            <w:pPr>
              <w:rPr>
                <w:rFonts w:ascii="Arial" w:hAnsi="Arial" w:cs="Arial"/>
                <w:sz w:val="18"/>
                <w:szCs w:val="18"/>
              </w:rPr>
            </w:pPr>
          </w:p>
        </w:tc>
      </w:tr>
    </w:tbl>
    <w:p w14:paraId="0CC57D98" w14:textId="77777777" w:rsidR="002C7702" w:rsidRDefault="002C7702" w:rsidP="00AF6F0D"/>
    <w:p w14:paraId="0F6FF90D" w14:textId="77777777" w:rsidR="002C7702" w:rsidRDefault="002C7702" w:rsidP="00AF6F0D"/>
    <w:p w14:paraId="55B2307A" w14:textId="19FD0066" w:rsidR="001E2A47" w:rsidRDefault="002C7702" w:rsidP="00AF6F0D">
      <w:pPr>
        <w:pStyle w:val="Heading3"/>
        <w:ind w:left="0" w:firstLine="0"/>
      </w:pPr>
      <w:r>
        <w:br w:type="page"/>
      </w:r>
      <w:bookmarkStart w:id="110" w:name="_Toc422842010"/>
      <w:r w:rsidR="001E2A47">
        <w:t xml:space="preserve">PMUC005 – </w:t>
      </w:r>
      <w:r w:rsidR="000A40E4">
        <w:t>Activate User Account</w:t>
      </w:r>
      <w:bookmarkEnd w:id="110"/>
    </w:p>
    <w:p w14:paraId="2FFAA079" w14:textId="77777777" w:rsidR="001E2A47" w:rsidRDefault="001E2A47"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1E2A47" w:rsidRPr="005D68D4" w14:paraId="10D54C18" w14:textId="77777777" w:rsidTr="00322B9D">
        <w:tc>
          <w:tcPr>
            <w:tcW w:w="9322" w:type="dxa"/>
            <w:gridSpan w:val="2"/>
            <w:shd w:val="pct20" w:color="auto" w:fill="auto"/>
          </w:tcPr>
          <w:p w14:paraId="3CEB07DE" w14:textId="77777777" w:rsidR="001E2A47" w:rsidRPr="005D68D4" w:rsidRDefault="001E2A47"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PMUC005</w:t>
            </w:r>
          </w:p>
          <w:p w14:paraId="1F99952F" w14:textId="77777777" w:rsidR="001E2A47" w:rsidRPr="005D68D4" w:rsidRDefault="001E2A47" w:rsidP="00AF6F0D">
            <w:pPr>
              <w:rPr>
                <w:rFonts w:ascii="Arial" w:hAnsi="Arial" w:cs="Arial"/>
                <w:b/>
                <w:bCs/>
                <w:sz w:val="18"/>
                <w:szCs w:val="18"/>
              </w:rPr>
            </w:pPr>
          </w:p>
          <w:p w14:paraId="61FCF521" w14:textId="31AFDBB0" w:rsidR="001E2A47" w:rsidRPr="005D68D4" w:rsidRDefault="001E2A47"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3B2D50">
              <w:rPr>
                <w:rFonts w:ascii="Arial" w:hAnsi="Arial" w:cs="Arial"/>
                <w:b/>
                <w:bCs/>
                <w:sz w:val="18"/>
                <w:szCs w:val="18"/>
              </w:rPr>
              <w:t>Activate User Account</w:t>
            </w:r>
          </w:p>
          <w:p w14:paraId="4054D0A6" w14:textId="77777777" w:rsidR="001E2A47" w:rsidRPr="005D68D4" w:rsidRDefault="001E2A47" w:rsidP="00AF6F0D">
            <w:pPr>
              <w:rPr>
                <w:rFonts w:ascii="Arial" w:hAnsi="Arial" w:cs="Arial"/>
                <w:b/>
                <w:sz w:val="18"/>
                <w:szCs w:val="18"/>
              </w:rPr>
            </w:pPr>
          </w:p>
        </w:tc>
      </w:tr>
      <w:tr w:rsidR="001E2A47" w:rsidRPr="005D68D4" w14:paraId="2AC09980" w14:textId="77777777" w:rsidTr="00322B9D">
        <w:tc>
          <w:tcPr>
            <w:tcW w:w="2093" w:type="dxa"/>
            <w:shd w:val="pct20" w:color="auto" w:fill="auto"/>
          </w:tcPr>
          <w:p w14:paraId="61D4FBC0" w14:textId="77777777" w:rsidR="001E2A47" w:rsidRPr="005D68D4" w:rsidRDefault="001E2A47" w:rsidP="00AF6F0D">
            <w:pPr>
              <w:rPr>
                <w:rFonts w:ascii="Arial" w:hAnsi="Arial" w:cs="Arial"/>
                <w:b/>
                <w:bCs/>
                <w:sz w:val="18"/>
                <w:szCs w:val="18"/>
              </w:rPr>
            </w:pPr>
            <w:r w:rsidRPr="005D68D4">
              <w:rPr>
                <w:rFonts w:ascii="Arial" w:hAnsi="Arial" w:cs="Arial"/>
                <w:b/>
                <w:bCs/>
                <w:sz w:val="18"/>
                <w:szCs w:val="18"/>
              </w:rPr>
              <w:t>Summary</w:t>
            </w:r>
          </w:p>
          <w:p w14:paraId="42CAD615" w14:textId="77777777" w:rsidR="001E2A47" w:rsidRPr="005D68D4" w:rsidRDefault="001E2A47" w:rsidP="00AF6F0D">
            <w:pPr>
              <w:rPr>
                <w:rFonts w:ascii="Arial" w:hAnsi="Arial" w:cs="Arial"/>
                <w:b/>
                <w:bCs/>
                <w:sz w:val="18"/>
                <w:szCs w:val="18"/>
              </w:rPr>
            </w:pPr>
          </w:p>
        </w:tc>
        <w:tc>
          <w:tcPr>
            <w:tcW w:w="7229" w:type="dxa"/>
            <w:shd w:val="clear" w:color="auto" w:fill="auto"/>
          </w:tcPr>
          <w:p w14:paraId="7A83BB97" w14:textId="004A13DC" w:rsidR="001E2A47" w:rsidRPr="007D3E1E" w:rsidRDefault="000F7BB5" w:rsidP="00AF6F0D">
            <w:pPr>
              <w:rPr>
                <w:rFonts w:ascii="Arial" w:hAnsi="Arial" w:cs="Arial"/>
                <w:sz w:val="18"/>
                <w:szCs w:val="18"/>
              </w:rPr>
            </w:pPr>
            <w:r>
              <w:rPr>
                <w:rFonts w:ascii="Arial" w:hAnsi="Arial" w:cs="Arial"/>
                <w:sz w:val="18"/>
                <w:szCs w:val="18"/>
              </w:rPr>
              <w:t>Function whereby the user creates their bespoke security questions and password</w:t>
            </w:r>
            <w:r w:rsidR="00262F4B">
              <w:rPr>
                <w:rFonts w:ascii="Arial" w:hAnsi="Arial" w:cs="Arial"/>
                <w:sz w:val="18"/>
                <w:szCs w:val="18"/>
              </w:rPr>
              <w:t xml:space="preserve"> (similar to Registration function for first time user)</w:t>
            </w:r>
          </w:p>
        </w:tc>
      </w:tr>
      <w:tr w:rsidR="001E2A47" w:rsidRPr="005D68D4" w14:paraId="395644A4" w14:textId="77777777" w:rsidTr="00322B9D">
        <w:tc>
          <w:tcPr>
            <w:tcW w:w="2093" w:type="dxa"/>
            <w:shd w:val="pct20" w:color="auto" w:fill="auto"/>
          </w:tcPr>
          <w:p w14:paraId="39CD90E7" w14:textId="77777777" w:rsidR="001E2A47" w:rsidRPr="005D68D4" w:rsidRDefault="001E2A47" w:rsidP="00AF6F0D">
            <w:pPr>
              <w:rPr>
                <w:rFonts w:ascii="Arial" w:hAnsi="Arial" w:cs="Arial"/>
                <w:b/>
                <w:bCs/>
                <w:sz w:val="18"/>
                <w:szCs w:val="18"/>
              </w:rPr>
            </w:pPr>
            <w:r w:rsidRPr="005D68D4">
              <w:rPr>
                <w:rFonts w:ascii="Arial" w:hAnsi="Arial" w:cs="Arial"/>
                <w:b/>
                <w:bCs/>
                <w:sz w:val="18"/>
                <w:szCs w:val="18"/>
              </w:rPr>
              <w:t>Actor</w:t>
            </w:r>
          </w:p>
          <w:p w14:paraId="1E3CB9BF" w14:textId="77777777" w:rsidR="001E2A47" w:rsidRPr="005D68D4" w:rsidRDefault="001E2A47" w:rsidP="00AF6F0D">
            <w:pPr>
              <w:rPr>
                <w:rFonts w:ascii="Arial" w:hAnsi="Arial" w:cs="Arial"/>
                <w:bCs/>
                <w:color w:val="FF0000"/>
                <w:sz w:val="18"/>
                <w:szCs w:val="18"/>
              </w:rPr>
            </w:pPr>
          </w:p>
        </w:tc>
        <w:tc>
          <w:tcPr>
            <w:tcW w:w="7229" w:type="dxa"/>
            <w:shd w:val="clear" w:color="auto" w:fill="auto"/>
          </w:tcPr>
          <w:p w14:paraId="1AAEA756" w14:textId="52205D56" w:rsidR="001E2A47" w:rsidRPr="007702FC" w:rsidRDefault="00FE4BBE" w:rsidP="00AF6F0D">
            <w:pPr>
              <w:rPr>
                <w:rFonts w:ascii="Arial" w:hAnsi="Arial" w:cs="Arial"/>
                <w:sz w:val="18"/>
                <w:szCs w:val="18"/>
              </w:rPr>
            </w:pPr>
            <w:r>
              <w:rPr>
                <w:rFonts w:ascii="Arial" w:hAnsi="Arial" w:cs="Arial"/>
                <w:sz w:val="18"/>
                <w:szCs w:val="18"/>
              </w:rPr>
              <w:t>PlanManager</w:t>
            </w:r>
            <w:r w:rsidR="001E2A47" w:rsidRPr="007702FC">
              <w:rPr>
                <w:rFonts w:ascii="Arial" w:hAnsi="Arial" w:cs="Arial"/>
                <w:sz w:val="18"/>
                <w:szCs w:val="18"/>
              </w:rPr>
              <w:t xml:space="preserve"> User</w:t>
            </w:r>
          </w:p>
        </w:tc>
      </w:tr>
      <w:tr w:rsidR="001E2A47" w:rsidRPr="005D68D4" w14:paraId="79B1CD61" w14:textId="77777777" w:rsidTr="00322B9D">
        <w:tc>
          <w:tcPr>
            <w:tcW w:w="2093" w:type="dxa"/>
            <w:shd w:val="pct20" w:color="auto" w:fill="auto"/>
          </w:tcPr>
          <w:p w14:paraId="3D941C79" w14:textId="77777777" w:rsidR="001E2A47" w:rsidRPr="005D68D4" w:rsidRDefault="001E2A47" w:rsidP="00AF6F0D">
            <w:pPr>
              <w:rPr>
                <w:rFonts w:ascii="Arial" w:hAnsi="Arial" w:cs="Arial"/>
                <w:b/>
                <w:bCs/>
                <w:sz w:val="18"/>
                <w:szCs w:val="18"/>
              </w:rPr>
            </w:pPr>
            <w:r w:rsidRPr="005D68D4">
              <w:rPr>
                <w:rFonts w:ascii="Arial" w:hAnsi="Arial" w:cs="Arial"/>
                <w:b/>
                <w:bCs/>
                <w:sz w:val="18"/>
                <w:szCs w:val="18"/>
              </w:rPr>
              <w:t>Trigger</w:t>
            </w:r>
          </w:p>
          <w:p w14:paraId="76152013" w14:textId="77777777" w:rsidR="001E2A47" w:rsidRPr="005D68D4" w:rsidRDefault="001E2A47" w:rsidP="00AF6F0D">
            <w:pPr>
              <w:rPr>
                <w:rFonts w:ascii="Arial" w:hAnsi="Arial" w:cs="Arial"/>
                <w:b/>
                <w:bCs/>
                <w:sz w:val="18"/>
                <w:szCs w:val="18"/>
              </w:rPr>
            </w:pPr>
          </w:p>
        </w:tc>
        <w:tc>
          <w:tcPr>
            <w:tcW w:w="7229" w:type="dxa"/>
            <w:shd w:val="clear" w:color="auto" w:fill="auto"/>
          </w:tcPr>
          <w:p w14:paraId="237C7C1B" w14:textId="2284026F" w:rsidR="001E2A47" w:rsidRPr="007702FC" w:rsidRDefault="000F7BB5" w:rsidP="00AF6F0D">
            <w:pPr>
              <w:rPr>
                <w:rFonts w:ascii="Arial" w:hAnsi="Arial" w:cs="Arial"/>
                <w:sz w:val="18"/>
                <w:szCs w:val="18"/>
              </w:rPr>
            </w:pPr>
            <w:r>
              <w:rPr>
                <w:rFonts w:ascii="Arial" w:hAnsi="Arial" w:cs="Arial"/>
                <w:sz w:val="18"/>
                <w:szCs w:val="18"/>
              </w:rPr>
              <w:t>PMUC002 – Authenticate User</w:t>
            </w:r>
          </w:p>
        </w:tc>
      </w:tr>
      <w:tr w:rsidR="000F7BB5" w:rsidRPr="005D68D4" w14:paraId="7F0A0668" w14:textId="77777777" w:rsidTr="00322B9D">
        <w:tc>
          <w:tcPr>
            <w:tcW w:w="2093" w:type="dxa"/>
            <w:shd w:val="pct20" w:color="auto" w:fill="auto"/>
          </w:tcPr>
          <w:p w14:paraId="3520FD92" w14:textId="77777777" w:rsidR="000F7BB5" w:rsidRPr="005D68D4" w:rsidRDefault="000F7BB5" w:rsidP="000F7BB5">
            <w:pPr>
              <w:rPr>
                <w:rFonts w:ascii="Arial" w:hAnsi="Arial" w:cs="Arial"/>
                <w:b/>
                <w:bCs/>
                <w:sz w:val="18"/>
                <w:szCs w:val="18"/>
              </w:rPr>
            </w:pPr>
            <w:r w:rsidRPr="005D68D4">
              <w:rPr>
                <w:rFonts w:ascii="Arial" w:hAnsi="Arial" w:cs="Arial"/>
                <w:b/>
                <w:bCs/>
                <w:sz w:val="18"/>
                <w:szCs w:val="18"/>
              </w:rPr>
              <w:t>Pre- conditions</w:t>
            </w:r>
          </w:p>
          <w:p w14:paraId="4DACA347" w14:textId="77777777" w:rsidR="000F7BB5" w:rsidRPr="005D68D4" w:rsidRDefault="000F7BB5" w:rsidP="000F7BB5">
            <w:pPr>
              <w:rPr>
                <w:rFonts w:ascii="Arial" w:hAnsi="Arial" w:cs="Arial"/>
                <w:bCs/>
                <w:color w:val="FF0000"/>
                <w:sz w:val="18"/>
                <w:szCs w:val="18"/>
              </w:rPr>
            </w:pPr>
          </w:p>
        </w:tc>
        <w:tc>
          <w:tcPr>
            <w:tcW w:w="7229" w:type="dxa"/>
            <w:shd w:val="clear" w:color="auto" w:fill="auto"/>
          </w:tcPr>
          <w:p w14:paraId="7300C171" w14:textId="3EA987A8" w:rsidR="000F7BB5" w:rsidRPr="007702FC" w:rsidRDefault="000F7BB5" w:rsidP="000F7BB5">
            <w:pPr>
              <w:rPr>
                <w:rFonts w:ascii="Arial" w:hAnsi="Arial" w:cs="Arial"/>
                <w:sz w:val="18"/>
                <w:szCs w:val="18"/>
              </w:rPr>
            </w:pPr>
            <w:r w:rsidRPr="007702FC">
              <w:rPr>
                <w:rFonts w:ascii="Arial" w:hAnsi="Arial" w:cs="Arial"/>
                <w:sz w:val="18"/>
                <w:szCs w:val="18"/>
              </w:rPr>
              <w:t>User entered their user name and password, the user details have been authenticated</w:t>
            </w:r>
            <w:r>
              <w:rPr>
                <w:rFonts w:ascii="Arial" w:hAnsi="Arial" w:cs="Arial"/>
                <w:sz w:val="18"/>
                <w:szCs w:val="18"/>
              </w:rPr>
              <w:t xml:space="preserve"> and the system has detected that this is the users first login to </w:t>
            </w:r>
            <w:r w:rsidR="00FE4BBE">
              <w:rPr>
                <w:rFonts w:ascii="Arial" w:hAnsi="Arial" w:cs="Arial"/>
                <w:sz w:val="18"/>
                <w:szCs w:val="18"/>
              </w:rPr>
              <w:t>PlanManager</w:t>
            </w:r>
          </w:p>
        </w:tc>
      </w:tr>
      <w:tr w:rsidR="000F7BB5" w:rsidRPr="005D68D4" w14:paraId="0FA79214" w14:textId="77777777" w:rsidTr="00322B9D">
        <w:tc>
          <w:tcPr>
            <w:tcW w:w="2093" w:type="dxa"/>
            <w:shd w:val="pct20" w:color="auto" w:fill="auto"/>
          </w:tcPr>
          <w:p w14:paraId="3EA4B573" w14:textId="77777777" w:rsidR="000F7BB5" w:rsidRPr="005D68D4" w:rsidRDefault="000F7BB5" w:rsidP="000F7BB5">
            <w:pPr>
              <w:rPr>
                <w:rFonts w:ascii="Arial" w:hAnsi="Arial" w:cs="Arial"/>
                <w:b/>
                <w:bCs/>
                <w:sz w:val="18"/>
                <w:szCs w:val="18"/>
              </w:rPr>
            </w:pPr>
            <w:r w:rsidRPr="005D68D4">
              <w:rPr>
                <w:rFonts w:ascii="Arial" w:hAnsi="Arial" w:cs="Arial"/>
                <w:b/>
                <w:bCs/>
                <w:sz w:val="18"/>
                <w:szCs w:val="18"/>
              </w:rPr>
              <w:t>Post –conditions</w:t>
            </w:r>
          </w:p>
          <w:p w14:paraId="4FD1C562" w14:textId="77777777" w:rsidR="000F7BB5" w:rsidRPr="005D68D4" w:rsidRDefault="000F7BB5" w:rsidP="000F7BB5">
            <w:pPr>
              <w:rPr>
                <w:rFonts w:ascii="Arial" w:hAnsi="Arial" w:cs="Arial"/>
                <w:b/>
                <w:bCs/>
                <w:sz w:val="18"/>
                <w:szCs w:val="18"/>
              </w:rPr>
            </w:pPr>
          </w:p>
        </w:tc>
        <w:tc>
          <w:tcPr>
            <w:tcW w:w="7229" w:type="dxa"/>
            <w:shd w:val="clear" w:color="auto" w:fill="auto"/>
          </w:tcPr>
          <w:p w14:paraId="3D8E1AD1" w14:textId="4F979A61" w:rsidR="000F7BB5" w:rsidRPr="007702FC" w:rsidRDefault="000F7BB5" w:rsidP="000F7BB5">
            <w:pPr>
              <w:rPr>
                <w:rFonts w:ascii="Arial" w:hAnsi="Arial" w:cs="Arial"/>
                <w:sz w:val="18"/>
                <w:szCs w:val="18"/>
              </w:rPr>
            </w:pPr>
          </w:p>
        </w:tc>
      </w:tr>
      <w:tr w:rsidR="000F7BB5" w:rsidRPr="005D68D4" w14:paraId="4DBF90CC" w14:textId="77777777" w:rsidTr="00322B9D">
        <w:tc>
          <w:tcPr>
            <w:tcW w:w="2093" w:type="dxa"/>
            <w:shd w:val="pct20" w:color="auto" w:fill="auto"/>
          </w:tcPr>
          <w:p w14:paraId="2A9BCE0D" w14:textId="77777777" w:rsidR="000F7BB5" w:rsidRPr="005D68D4" w:rsidRDefault="000F7BB5" w:rsidP="000F7BB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363C98D2" w14:textId="77777777" w:rsidR="000F7BB5" w:rsidRPr="003B2D50" w:rsidRDefault="000F7BB5" w:rsidP="000F7BB5">
            <w:pPr>
              <w:rPr>
                <w:rFonts w:ascii="Arial" w:hAnsi="Arial" w:cs="Arial"/>
                <w:sz w:val="18"/>
                <w:szCs w:val="18"/>
              </w:rPr>
            </w:pPr>
            <w:r w:rsidRPr="003B2D50">
              <w:rPr>
                <w:rFonts w:ascii="Arial" w:hAnsi="Arial" w:cs="Arial"/>
                <w:sz w:val="18"/>
                <w:szCs w:val="18"/>
              </w:rPr>
              <w:t>Adhoc</w:t>
            </w:r>
          </w:p>
        </w:tc>
      </w:tr>
      <w:tr w:rsidR="000F7BB5" w:rsidRPr="005D68D4" w14:paraId="3D1E2337" w14:textId="77777777" w:rsidTr="00322B9D">
        <w:tc>
          <w:tcPr>
            <w:tcW w:w="2093" w:type="dxa"/>
            <w:shd w:val="pct20" w:color="auto" w:fill="auto"/>
          </w:tcPr>
          <w:p w14:paraId="4922BA26" w14:textId="77777777" w:rsidR="000F7BB5" w:rsidRPr="005D68D4" w:rsidRDefault="000F7BB5" w:rsidP="000F7BB5">
            <w:pPr>
              <w:rPr>
                <w:rFonts w:ascii="Arial" w:hAnsi="Arial" w:cs="Arial"/>
                <w:b/>
                <w:bCs/>
                <w:sz w:val="18"/>
                <w:szCs w:val="18"/>
              </w:rPr>
            </w:pPr>
            <w:r w:rsidRPr="005D68D4">
              <w:rPr>
                <w:rFonts w:ascii="Arial" w:hAnsi="Arial" w:cs="Arial"/>
                <w:b/>
                <w:bCs/>
                <w:sz w:val="18"/>
                <w:szCs w:val="18"/>
              </w:rPr>
              <w:t>Basic Course of Action</w:t>
            </w:r>
          </w:p>
          <w:p w14:paraId="544C2E0D" w14:textId="77777777" w:rsidR="000F7BB5" w:rsidRPr="005D68D4" w:rsidRDefault="000F7BB5" w:rsidP="000F7BB5">
            <w:pPr>
              <w:rPr>
                <w:rFonts w:ascii="Arial" w:hAnsi="Arial" w:cs="Arial"/>
                <w:b/>
                <w:bCs/>
                <w:sz w:val="18"/>
                <w:szCs w:val="18"/>
              </w:rPr>
            </w:pPr>
          </w:p>
          <w:p w14:paraId="098F984B" w14:textId="77777777" w:rsidR="000F7BB5" w:rsidRPr="005D68D4" w:rsidRDefault="000F7BB5" w:rsidP="000F7BB5">
            <w:pPr>
              <w:rPr>
                <w:rFonts w:ascii="Arial" w:hAnsi="Arial" w:cs="Arial"/>
                <w:b/>
                <w:bCs/>
                <w:sz w:val="18"/>
                <w:szCs w:val="18"/>
              </w:rPr>
            </w:pPr>
          </w:p>
        </w:tc>
        <w:tc>
          <w:tcPr>
            <w:tcW w:w="7229" w:type="dxa"/>
            <w:shd w:val="clear" w:color="auto" w:fill="auto"/>
          </w:tcPr>
          <w:p w14:paraId="7F2E1734" w14:textId="263D1A7B" w:rsidR="003B2D50" w:rsidRDefault="003B2D50" w:rsidP="004E06BD">
            <w:pPr>
              <w:numPr>
                <w:ilvl w:val="0"/>
                <w:numId w:val="171"/>
              </w:numPr>
              <w:rPr>
                <w:rFonts w:ascii="Arial" w:hAnsi="Arial" w:cs="Arial"/>
                <w:sz w:val="18"/>
                <w:szCs w:val="18"/>
              </w:rPr>
            </w:pPr>
            <w:r>
              <w:rPr>
                <w:rFonts w:ascii="Arial" w:hAnsi="Arial" w:cs="Arial"/>
                <w:sz w:val="18"/>
                <w:szCs w:val="18"/>
              </w:rPr>
              <w:t>The system prompts the user to create their security questions</w:t>
            </w:r>
          </w:p>
          <w:p w14:paraId="6C83096E" w14:textId="4560952D"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 xml:space="preserve">The </w:t>
            </w:r>
            <w:r>
              <w:rPr>
                <w:rFonts w:ascii="Arial" w:hAnsi="Arial" w:cs="Arial"/>
                <w:sz w:val="18"/>
                <w:szCs w:val="18"/>
              </w:rPr>
              <w:t>user</w:t>
            </w:r>
            <w:r w:rsidRPr="003B2D50">
              <w:rPr>
                <w:rFonts w:ascii="Arial" w:hAnsi="Arial" w:cs="Arial"/>
                <w:sz w:val="18"/>
                <w:szCs w:val="18"/>
              </w:rPr>
              <w:t xml:space="preserve"> selects  “Create your own Security Question 1”</w:t>
            </w:r>
          </w:p>
          <w:p w14:paraId="7A0DC55B" w14:textId="4C980C99"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 xml:space="preserve">The </w:t>
            </w:r>
            <w:r>
              <w:rPr>
                <w:rFonts w:ascii="Arial" w:hAnsi="Arial" w:cs="Arial"/>
                <w:sz w:val="18"/>
                <w:szCs w:val="18"/>
              </w:rPr>
              <w:t>user</w:t>
            </w:r>
            <w:r w:rsidRPr="003B2D50">
              <w:rPr>
                <w:rFonts w:ascii="Arial" w:hAnsi="Arial" w:cs="Arial"/>
                <w:sz w:val="18"/>
                <w:szCs w:val="18"/>
              </w:rPr>
              <w:t xml:space="preserve"> adds the answer to Security Question 1</w:t>
            </w:r>
          </w:p>
          <w:p w14:paraId="7D5932C2" w14:textId="21593B96"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 xml:space="preserve">The </w:t>
            </w:r>
            <w:r>
              <w:rPr>
                <w:rFonts w:ascii="Arial" w:hAnsi="Arial" w:cs="Arial"/>
                <w:sz w:val="18"/>
                <w:szCs w:val="18"/>
              </w:rPr>
              <w:t>user</w:t>
            </w:r>
            <w:r w:rsidRPr="003B2D50">
              <w:rPr>
                <w:rFonts w:ascii="Arial" w:hAnsi="Arial" w:cs="Arial"/>
                <w:sz w:val="18"/>
                <w:szCs w:val="18"/>
              </w:rPr>
              <w:t xml:space="preserve"> selects “Create your own Security Question 2”</w:t>
            </w:r>
          </w:p>
          <w:p w14:paraId="61FD42AC" w14:textId="46EEF780"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 xml:space="preserve">The </w:t>
            </w:r>
            <w:r>
              <w:rPr>
                <w:rFonts w:ascii="Arial" w:hAnsi="Arial" w:cs="Arial"/>
                <w:sz w:val="18"/>
                <w:szCs w:val="18"/>
              </w:rPr>
              <w:t>user</w:t>
            </w:r>
            <w:r w:rsidRPr="003B2D50">
              <w:rPr>
                <w:rFonts w:ascii="Arial" w:hAnsi="Arial" w:cs="Arial"/>
                <w:sz w:val="18"/>
                <w:szCs w:val="18"/>
              </w:rPr>
              <w:t xml:space="preserve"> adds the answer to Security Question 2 </w:t>
            </w:r>
          </w:p>
          <w:p w14:paraId="4BF3A69C" w14:textId="77777777"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The system authenticates the Security Questions</w:t>
            </w:r>
          </w:p>
          <w:p w14:paraId="5D4B9E9D" w14:textId="77777777" w:rsidR="003B2D50" w:rsidRDefault="003B2D50" w:rsidP="004E06BD">
            <w:pPr>
              <w:numPr>
                <w:ilvl w:val="0"/>
                <w:numId w:val="171"/>
              </w:numPr>
              <w:rPr>
                <w:rFonts w:ascii="Arial" w:hAnsi="Arial" w:cs="Arial"/>
                <w:sz w:val="18"/>
                <w:szCs w:val="18"/>
              </w:rPr>
            </w:pPr>
            <w:r w:rsidRPr="003B2D50">
              <w:rPr>
                <w:rFonts w:ascii="Arial" w:hAnsi="Arial" w:cs="Arial"/>
                <w:sz w:val="18"/>
                <w:szCs w:val="18"/>
              </w:rPr>
              <w:t>The system authenticates the Security Answers</w:t>
            </w:r>
          </w:p>
          <w:p w14:paraId="428BBD16" w14:textId="77777777" w:rsidR="003B2D50" w:rsidRDefault="003B2D50" w:rsidP="004E06BD">
            <w:pPr>
              <w:numPr>
                <w:ilvl w:val="0"/>
                <w:numId w:val="171"/>
              </w:numPr>
              <w:rPr>
                <w:rFonts w:ascii="Arial" w:hAnsi="Arial" w:cs="Arial"/>
                <w:sz w:val="18"/>
                <w:szCs w:val="18"/>
              </w:rPr>
            </w:pPr>
            <w:r>
              <w:rPr>
                <w:rFonts w:ascii="Arial" w:hAnsi="Arial" w:cs="Arial"/>
                <w:sz w:val="18"/>
                <w:szCs w:val="18"/>
              </w:rPr>
              <w:t>The system prompts the user to change their password</w:t>
            </w:r>
          </w:p>
          <w:p w14:paraId="112DAC70" w14:textId="77777777" w:rsidR="003B2D50" w:rsidRDefault="003B2D50" w:rsidP="004E06BD">
            <w:pPr>
              <w:numPr>
                <w:ilvl w:val="0"/>
                <w:numId w:val="171"/>
              </w:numPr>
              <w:rPr>
                <w:rFonts w:ascii="Arial" w:hAnsi="Arial" w:cs="Arial"/>
                <w:sz w:val="18"/>
                <w:szCs w:val="18"/>
              </w:rPr>
            </w:pPr>
            <w:r>
              <w:rPr>
                <w:rFonts w:ascii="Arial" w:hAnsi="Arial" w:cs="Arial"/>
                <w:sz w:val="18"/>
                <w:szCs w:val="18"/>
              </w:rPr>
              <w:t>The user enters their new password</w:t>
            </w:r>
          </w:p>
          <w:p w14:paraId="61B52AA3" w14:textId="77777777" w:rsidR="003B2D50" w:rsidRDefault="003B2D50" w:rsidP="004E06BD">
            <w:pPr>
              <w:numPr>
                <w:ilvl w:val="0"/>
                <w:numId w:val="171"/>
              </w:numPr>
              <w:rPr>
                <w:rFonts w:ascii="Arial" w:hAnsi="Arial" w:cs="Arial"/>
                <w:sz w:val="18"/>
                <w:szCs w:val="18"/>
              </w:rPr>
            </w:pPr>
            <w:r>
              <w:rPr>
                <w:rFonts w:ascii="Arial" w:hAnsi="Arial" w:cs="Arial"/>
                <w:sz w:val="18"/>
                <w:szCs w:val="18"/>
              </w:rPr>
              <w:t>The user re-enters their new password</w:t>
            </w:r>
          </w:p>
          <w:p w14:paraId="525756B9" w14:textId="21E8837D" w:rsidR="003B2D50" w:rsidRPr="003B2D50" w:rsidRDefault="003B2D50" w:rsidP="004E06BD">
            <w:pPr>
              <w:numPr>
                <w:ilvl w:val="0"/>
                <w:numId w:val="171"/>
              </w:numPr>
              <w:rPr>
                <w:rFonts w:ascii="Arial" w:hAnsi="Arial" w:cs="Arial"/>
                <w:sz w:val="18"/>
                <w:szCs w:val="18"/>
              </w:rPr>
            </w:pPr>
            <w:r>
              <w:rPr>
                <w:rFonts w:ascii="Arial" w:hAnsi="Arial" w:cs="Arial"/>
                <w:sz w:val="18"/>
                <w:szCs w:val="18"/>
              </w:rPr>
              <w:t xml:space="preserve">The system validates the data entered invoke </w:t>
            </w:r>
            <w:r w:rsidRPr="003B2D50">
              <w:rPr>
                <w:rFonts w:ascii="Arial" w:hAnsi="Arial" w:cs="Arial"/>
                <w:i/>
                <w:sz w:val="18"/>
                <w:szCs w:val="18"/>
              </w:rPr>
              <w:t>PMUC</w:t>
            </w:r>
            <w:r w:rsidR="00E06D91">
              <w:rPr>
                <w:rFonts w:ascii="Arial" w:hAnsi="Arial" w:cs="Arial"/>
                <w:i/>
                <w:sz w:val="18"/>
                <w:szCs w:val="18"/>
              </w:rPr>
              <w:t>006</w:t>
            </w:r>
            <w:r w:rsidRPr="003B2D50">
              <w:rPr>
                <w:rFonts w:ascii="Arial" w:hAnsi="Arial" w:cs="Arial"/>
                <w:i/>
                <w:sz w:val="18"/>
                <w:szCs w:val="18"/>
              </w:rPr>
              <w:t xml:space="preserve"> – Validate Password</w:t>
            </w:r>
          </w:p>
          <w:p w14:paraId="3910D51C" w14:textId="77777777"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The system stores the Security Details</w:t>
            </w:r>
          </w:p>
          <w:p w14:paraId="5F6863FF" w14:textId="7A5D6BF7"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The system displays a</w:t>
            </w:r>
            <w:r>
              <w:rPr>
                <w:rFonts w:ascii="Arial" w:hAnsi="Arial" w:cs="Arial"/>
                <w:sz w:val="18"/>
                <w:szCs w:val="18"/>
              </w:rPr>
              <w:t>n</w:t>
            </w:r>
            <w:r w:rsidRPr="003B2D50">
              <w:rPr>
                <w:rFonts w:ascii="Arial" w:hAnsi="Arial" w:cs="Arial"/>
                <w:sz w:val="18"/>
                <w:szCs w:val="18"/>
              </w:rPr>
              <w:t xml:space="preserve"> &lt;&lt;</w:t>
            </w:r>
            <w:r>
              <w:rPr>
                <w:rFonts w:ascii="Arial" w:hAnsi="Arial" w:cs="Arial"/>
                <w:sz w:val="18"/>
                <w:szCs w:val="18"/>
              </w:rPr>
              <w:t>Activatio</w:t>
            </w:r>
            <w:r w:rsidR="00675C1C">
              <w:rPr>
                <w:rFonts w:ascii="Arial" w:hAnsi="Arial" w:cs="Arial"/>
                <w:sz w:val="18"/>
                <w:szCs w:val="18"/>
              </w:rPr>
              <w:t>n</w:t>
            </w:r>
            <w:r w:rsidRPr="003B2D50">
              <w:rPr>
                <w:rFonts w:ascii="Arial" w:hAnsi="Arial" w:cs="Arial"/>
                <w:sz w:val="18"/>
                <w:szCs w:val="18"/>
              </w:rPr>
              <w:t xml:space="preserve"> Successful&gt;&gt; page</w:t>
            </w:r>
          </w:p>
          <w:p w14:paraId="42D10D78" w14:textId="57507EB4"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The system creates a contact history record invoke ‘</w:t>
            </w:r>
            <w:r w:rsidR="00D31311">
              <w:rPr>
                <w:rFonts w:ascii="Arial" w:hAnsi="Arial" w:cs="Arial"/>
                <w:sz w:val="18"/>
                <w:szCs w:val="18"/>
              </w:rPr>
              <w:t>PM</w:t>
            </w:r>
            <w:r w:rsidRPr="00D31311">
              <w:rPr>
                <w:rFonts w:ascii="Arial" w:hAnsi="Arial" w:cs="Arial"/>
                <w:i/>
                <w:sz w:val="18"/>
                <w:szCs w:val="18"/>
              </w:rPr>
              <w:t>UC</w:t>
            </w:r>
            <w:r w:rsidR="00D31311" w:rsidRPr="00D31311">
              <w:rPr>
                <w:rFonts w:ascii="Arial" w:hAnsi="Arial" w:cs="Arial"/>
                <w:i/>
                <w:sz w:val="18"/>
                <w:szCs w:val="18"/>
              </w:rPr>
              <w:t>066</w:t>
            </w:r>
            <w:r w:rsidRPr="00D31311">
              <w:rPr>
                <w:rFonts w:ascii="Arial" w:hAnsi="Arial" w:cs="Arial"/>
                <w:i/>
                <w:sz w:val="18"/>
                <w:szCs w:val="18"/>
              </w:rPr>
              <w:t xml:space="preserve"> – Create Contact History – </w:t>
            </w:r>
            <w:r w:rsidR="00F6413B" w:rsidRPr="00D31311">
              <w:rPr>
                <w:rFonts w:ascii="Arial" w:hAnsi="Arial" w:cs="Arial"/>
                <w:i/>
                <w:sz w:val="18"/>
                <w:szCs w:val="18"/>
              </w:rPr>
              <w:t>1</w:t>
            </w:r>
            <w:r w:rsidRPr="00D31311">
              <w:rPr>
                <w:rFonts w:ascii="Arial" w:hAnsi="Arial" w:cs="Arial"/>
                <w:sz w:val="18"/>
                <w:szCs w:val="18"/>
              </w:rPr>
              <w:t>’</w:t>
            </w:r>
            <w:r w:rsidRPr="003B2D50">
              <w:rPr>
                <w:rFonts w:ascii="Arial" w:hAnsi="Arial" w:cs="Arial"/>
                <w:i/>
                <w:sz w:val="18"/>
                <w:szCs w:val="18"/>
              </w:rPr>
              <w:t xml:space="preserve"> (NB: Only one entry into Contact history should be created at </w:t>
            </w:r>
            <w:r>
              <w:rPr>
                <w:rFonts w:ascii="Arial" w:hAnsi="Arial" w:cs="Arial"/>
                <w:i/>
                <w:sz w:val="18"/>
                <w:szCs w:val="18"/>
              </w:rPr>
              <w:t>activa</w:t>
            </w:r>
            <w:r w:rsidRPr="003B2D50">
              <w:rPr>
                <w:rFonts w:ascii="Arial" w:hAnsi="Arial" w:cs="Arial"/>
                <w:i/>
                <w:sz w:val="18"/>
                <w:szCs w:val="18"/>
              </w:rPr>
              <w:t>tion it shouldn’t create a separate one where the security questions have been created during this process).</w:t>
            </w:r>
          </w:p>
          <w:p w14:paraId="4CFEA0B7" w14:textId="2027C13C" w:rsidR="003B2D50" w:rsidRPr="003B2D50" w:rsidRDefault="003B2D50" w:rsidP="004E06BD">
            <w:pPr>
              <w:numPr>
                <w:ilvl w:val="0"/>
                <w:numId w:val="171"/>
              </w:numPr>
              <w:rPr>
                <w:rFonts w:ascii="Arial" w:hAnsi="Arial" w:cs="Arial"/>
                <w:sz w:val="18"/>
                <w:szCs w:val="18"/>
              </w:rPr>
            </w:pPr>
            <w:r w:rsidRPr="003B2D50">
              <w:rPr>
                <w:rFonts w:ascii="Arial" w:hAnsi="Arial" w:cs="Arial"/>
                <w:sz w:val="18"/>
                <w:szCs w:val="18"/>
              </w:rPr>
              <w:t xml:space="preserve">The member selects the &lt;&lt;Continue Option&gt;&gt; - invoke </w:t>
            </w:r>
            <w:r w:rsidR="00AC68C6">
              <w:rPr>
                <w:rFonts w:ascii="Arial" w:hAnsi="Arial" w:cs="Arial"/>
                <w:sz w:val="18"/>
                <w:szCs w:val="18"/>
              </w:rPr>
              <w:t>‘</w:t>
            </w:r>
            <w:r w:rsidR="00AC68C6" w:rsidRPr="00675C1C">
              <w:rPr>
                <w:rFonts w:ascii="Arial" w:hAnsi="Arial" w:cs="Arial"/>
                <w:i/>
                <w:sz w:val="18"/>
                <w:szCs w:val="18"/>
              </w:rPr>
              <w:t>PMUC</w:t>
            </w:r>
            <w:r w:rsidR="00D31311">
              <w:rPr>
                <w:rFonts w:ascii="Arial" w:hAnsi="Arial" w:cs="Arial"/>
                <w:i/>
                <w:sz w:val="18"/>
                <w:szCs w:val="18"/>
              </w:rPr>
              <w:t>064</w:t>
            </w:r>
            <w:r w:rsidR="00AC68C6" w:rsidRPr="00675C1C">
              <w:rPr>
                <w:rFonts w:ascii="Arial" w:hAnsi="Arial" w:cs="Arial"/>
                <w:i/>
                <w:sz w:val="18"/>
                <w:szCs w:val="18"/>
              </w:rPr>
              <w:t xml:space="preserve"> – Display Terms &amp; Conditions/Privacy Policy</w:t>
            </w:r>
            <w:r w:rsidR="00AC68C6">
              <w:rPr>
                <w:rFonts w:ascii="Arial" w:hAnsi="Arial" w:cs="Arial"/>
                <w:i/>
                <w:sz w:val="18"/>
                <w:szCs w:val="18"/>
              </w:rPr>
              <w:t>’</w:t>
            </w:r>
          </w:p>
          <w:p w14:paraId="701A543A" w14:textId="556645FB" w:rsidR="000F7BB5" w:rsidRPr="003B2D50" w:rsidRDefault="000F7BB5" w:rsidP="000F7BB5">
            <w:pPr>
              <w:ind w:left="720"/>
              <w:rPr>
                <w:rFonts w:ascii="Arial" w:hAnsi="Arial" w:cs="Arial"/>
                <w:sz w:val="18"/>
                <w:szCs w:val="18"/>
              </w:rPr>
            </w:pPr>
          </w:p>
        </w:tc>
      </w:tr>
      <w:tr w:rsidR="000F7BB5" w:rsidRPr="005D68D4" w14:paraId="020640F8" w14:textId="77777777" w:rsidTr="00322B9D">
        <w:tc>
          <w:tcPr>
            <w:tcW w:w="2093" w:type="dxa"/>
            <w:shd w:val="pct20" w:color="auto" w:fill="auto"/>
          </w:tcPr>
          <w:p w14:paraId="4839CF6B" w14:textId="7BA6E8B8" w:rsidR="000F7BB5" w:rsidRPr="005D68D4" w:rsidRDefault="000F7BB5" w:rsidP="000F7BB5">
            <w:pPr>
              <w:rPr>
                <w:rFonts w:ascii="Arial" w:hAnsi="Arial" w:cs="Arial"/>
                <w:b/>
                <w:bCs/>
                <w:sz w:val="18"/>
                <w:szCs w:val="18"/>
              </w:rPr>
            </w:pPr>
            <w:r w:rsidRPr="005D68D4">
              <w:rPr>
                <w:rFonts w:ascii="Arial" w:hAnsi="Arial" w:cs="Arial"/>
                <w:b/>
                <w:bCs/>
                <w:sz w:val="18"/>
                <w:szCs w:val="18"/>
              </w:rPr>
              <w:t>Alternate scenario extensions</w:t>
            </w:r>
          </w:p>
          <w:p w14:paraId="6CD71EED" w14:textId="77777777" w:rsidR="000F7BB5" w:rsidRPr="005D68D4" w:rsidRDefault="000F7BB5" w:rsidP="000F7BB5">
            <w:pPr>
              <w:rPr>
                <w:rFonts w:ascii="Arial" w:hAnsi="Arial" w:cs="Arial"/>
                <w:b/>
                <w:bCs/>
                <w:sz w:val="18"/>
                <w:szCs w:val="18"/>
              </w:rPr>
            </w:pPr>
          </w:p>
          <w:p w14:paraId="13CA48E3" w14:textId="77777777" w:rsidR="000F7BB5" w:rsidRPr="005D68D4" w:rsidRDefault="000F7BB5" w:rsidP="000F7BB5">
            <w:pPr>
              <w:rPr>
                <w:rFonts w:ascii="Arial" w:hAnsi="Arial" w:cs="Arial"/>
                <w:b/>
                <w:bCs/>
                <w:sz w:val="18"/>
                <w:szCs w:val="18"/>
              </w:rPr>
            </w:pPr>
          </w:p>
        </w:tc>
        <w:tc>
          <w:tcPr>
            <w:tcW w:w="7229" w:type="dxa"/>
            <w:shd w:val="clear" w:color="auto" w:fill="auto"/>
          </w:tcPr>
          <w:p w14:paraId="6C23A480" w14:textId="74802E79" w:rsidR="003B2D50" w:rsidRPr="003B2D50" w:rsidRDefault="003B2D50" w:rsidP="003B2D50">
            <w:pPr>
              <w:rPr>
                <w:rFonts w:ascii="Arial" w:hAnsi="Arial" w:cs="Arial"/>
                <w:sz w:val="18"/>
                <w:szCs w:val="18"/>
              </w:rPr>
            </w:pPr>
            <w:r w:rsidRPr="003B2D50">
              <w:rPr>
                <w:rFonts w:ascii="Arial" w:hAnsi="Arial" w:cs="Arial"/>
                <w:sz w:val="18"/>
                <w:szCs w:val="18"/>
              </w:rPr>
              <w:t xml:space="preserve">5a. If Security Question 1 and Security Question 2 are the same then notify the </w:t>
            </w:r>
            <w:r>
              <w:rPr>
                <w:rFonts w:ascii="Arial" w:hAnsi="Arial" w:cs="Arial"/>
                <w:sz w:val="18"/>
                <w:szCs w:val="18"/>
              </w:rPr>
              <w:t>user</w:t>
            </w:r>
            <w:r w:rsidRPr="003B2D50">
              <w:rPr>
                <w:rFonts w:ascii="Arial" w:hAnsi="Arial" w:cs="Arial"/>
                <w:sz w:val="18"/>
                <w:szCs w:val="18"/>
              </w:rPr>
              <w:t xml:space="preserve">, highlight the erroneous values, and get new values from the </w:t>
            </w:r>
            <w:r>
              <w:rPr>
                <w:rFonts w:ascii="Arial" w:hAnsi="Arial" w:cs="Arial"/>
                <w:sz w:val="18"/>
                <w:szCs w:val="18"/>
              </w:rPr>
              <w:t>user</w:t>
            </w:r>
          </w:p>
          <w:p w14:paraId="32B2E8AD" w14:textId="77777777" w:rsidR="000F7BB5" w:rsidRDefault="003B2D50" w:rsidP="003B2D50">
            <w:pPr>
              <w:rPr>
                <w:rFonts w:ascii="Arial" w:hAnsi="Arial" w:cs="Arial"/>
                <w:sz w:val="18"/>
                <w:szCs w:val="18"/>
              </w:rPr>
            </w:pPr>
            <w:r w:rsidRPr="003B2D50">
              <w:rPr>
                <w:rFonts w:ascii="Arial" w:hAnsi="Arial" w:cs="Arial"/>
                <w:sz w:val="18"/>
                <w:szCs w:val="18"/>
              </w:rPr>
              <w:t xml:space="preserve">5b. If the answer to both the security questions are the same then notify the </w:t>
            </w:r>
            <w:r>
              <w:rPr>
                <w:rFonts w:ascii="Arial" w:hAnsi="Arial" w:cs="Arial"/>
                <w:sz w:val="18"/>
                <w:szCs w:val="18"/>
              </w:rPr>
              <w:t>user</w:t>
            </w:r>
            <w:r w:rsidRPr="003B2D50">
              <w:rPr>
                <w:rFonts w:ascii="Arial" w:hAnsi="Arial" w:cs="Arial"/>
                <w:sz w:val="18"/>
                <w:szCs w:val="18"/>
              </w:rPr>
              <w:t xml:space="preserve">, highlight the erroneous values and get new values from the </w:t>
            </w:r>
            <w:r>
              <w:rPr>
                <w:rFonts w:ascii="Arial" w:hAnsi="Arial" w:cs="Arial"/>
                <w:sz w:val="18"/>
                <w:szCs w:val="18"/>
              </w:rPr>
              <w:t>user</w:t>
            </w:r>
          </w:p>
          <w:p w14:paraId="525AD766" w14:textId="7FC5A06C" w:rsidR="00520768" w:rsidRPr="003B2D50" w:rsidRDefault="00520768" w:rsidP="00D31311">
            <w:pPr>
              <w:rPr>
                <w:rFonts w:ascii="Arial" w:hAnsi="Arial" w:cs="Arial"/>
                <w:sz w:val="18"/>
                <w:szCs w:val="18"/>
              </w:rPr>
            </w:pPr>
            <w:r>
              <w:rPr>
                <w:rFonts w:ascii="Arial" w:hAnsi="Arial" w:cs="Arial"/>
                <w:sz w:val="18"/>
                <w:szCs w:val="18"/>
              </w:rPr>
              <w:t>12a. If the user</w:t>
            </w:r>
            <w:r w:rsidR="00D02984">
              <w:rPr>
                <w:rFonts w:ascii="Arial" w:hAnsi="Arial" w:cs="Arial"/>
                <w:sz w:val="18"/>
                <w:szCs w:val="18"/>
              </w:rPr>
              <w:t xml:space="preserve"> fails to complete or cancels the activation process then their account should be locked, invoke </w:t>
            </w:r>
            <w:r w:rsidR="00D02984" w:rsidRPr="00D02984">
              <w:rPr>
                <w:rFonts w:ascii="Arial" w:hAnsi="Arial" w:cs="Arial"/>
                <w:i/>
                <w:sz w:val="18"/>
                <w:szCs w:val="18"/>
              </w:rPr>
              <w:t>‘PMUC</w:t>
            </w:r>
            <w:r w:rsidR="00D31311">
              <w:rPr>
                <w:rFonts w:ascii="Arial" w:hAnsi="Arial" w:cs="Arial"/>
                <w:i/>
                <w:sz w:val="18"/>
                <w:szCs w:val="18"/>
              </w:rPr>
              <w:t>007</w:t>
            </w:r>
            <w:r w:rsidR="00D02984" w:rsidRPr="00D02984">
              <w:rPr>
                <w:rFonts w:ascii="Arial" w:hAnsi="Arial" w:cs="Arial"/>
                <w:i/>
                <w:sz w:val="18"/>
                <w:szCs w:val="18"/>
              </w:rPr>
              <w:t xml:space="preserve"> – Lock Account’</w:t>
            </w:r>
          </w:p>
        </w:tc>
      </w:tr>
      <w:tr w:rsidR="003B2D50" w:rsidRPr="005D68D4" w14:paraId="60DDDEBB" w14:textId="77777777" w:rsidTr="00322B9D">
        <w:trPr>
          <w:trHeight w:val="683"/>
        </w:trPr>
        <w:tc>
          <w:tcPr>
            <w:tcW w:w="2093" w:type="dxa"/>
            <w:shd w:val="pct20" w:color="auto" w:fill="auto"/>
          </w:tcPr>
          <w:p w14:paraId="44F72690"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Business Logic/ Rules/ Supplementary Info</w:t>
            </w:r>
          </w:p>
          <w:p w14:paraId="588F2C31" w14:textId="77777777" w:rsidR="003B2D50" w:rsidRPr="005D68D4" w:rsidRDefault="003B2D50" w:rsidP="003B2D50">
            <w:pPr>
              <w:rPr>
                <w:rFonts w:ascii="Arial" w:hAnsi="Arial" w:cs="Arial"/>
                <w:b/>
                <w:bCs/>
                <w:sz w:val="18"/>
                <w:szCs w:val="18"/>
              </w:rPr>
            </w:pPr>
          </w:p>
        </w:tc>
        <w:tc>
          <w:tcPr>
            <w:tcW w:w="7229" w:type="dxa"/>
            <w:shd w:val="clear" w:color="auto" w:fill="auto"/>
          </w:tcPr>
          <w:p w14:paraId="073B6B07" w14:textId="172B7C2A" w:rsidR="003B2D50" w:rsidRPr="003B2D50" w:rsidRDefault="003B2D50" w:rsidP="003B2D50">
            <w:pPr>
              <w:rPr>
                <w:rFonts w:ascii="Arial" w:hAnsi="Arial" w:cs="Arial"/>
                <w:sz w:val="18"/>
                <w:szCs w:val="18"/>
              </w:rPr>
            </w:pPr>
            <w:r w:rsidRPr="003B2D50">
              <w:rPr>
                <w:rFonts w:ascii="Arial" w:hAnsi="Arial" w:cs="Arial"/>
                <w:sz w:val="18"/>
                <w:szCs w:val="18"/>
              </w:rPr>
              <w:t xml:space="preserve">If any of the </w:t>
            </w:r>
            <w:ins w:id="111" w:author="Jamal, Zaher CWK" w:date="2015-06-15T15:34:00Z">
              <w:r w:rsidR="003318DB">
                <w:rPr>
                  <w:rFonts w:ascii="Arial" w:hAnsi="Arial" w:cs="Arial"/>
                  <w:sz w:val="18"/>
                  <w:szCs w:val="18"/>
                </w:rPr>
                <w:t>non-</w:t>
              </w:r>
            </w:ins>
            <w:ins w:id="112" w:author="Jamal, Zaher CWK" w:date="2015-06-15T15:35:00Z">
              <w:r w:rsidR="003318DB">
                <w:rPr>
                  <w:rFonts w:ascii="Arial" w:hAnsi="Arial" w:cs="Arial"/>
                  <w:sz w:val="18"/>
                  <w:szCs w:val="18"/>
                </w:rPr>
                <w:t>P</w:t>
              </w:r>
            </w:ins>
            <w:ins w:id="113" w:author="Jamal, Zaher CWK" w:date="2015-06-15T15:34:00Z">
              <w:r w:rsidR="003318DB">
                <w:rPr>
                  <w:rFonts w:ascii="Arial" w:hAnsi="Arial" w:cs="Arial"/>
                  <w:sz w:val="18"/>
                  <w:szCs w:val="18"/>
                </w:rPr>
                <w:t xml:space="preserve">assword </w:t>
              </w:r>
            </w:ins>
            <w:r w:rsidRPr="003B2D50">
              <w:rPr>
                <w:rFonts w:ascii="Arial" w:hAnsi="Arial" w:cs="Arial"/>
                <w:sz w:val="18"/>
                <w:szCs w:val="18"/>
              </w:rPr>
              <w:t>fields entered within this use case are:-</w:t>
            </w:r>
          </w:p>
          <w:p w14:paraId="0D859E0C" w14:textId="559E0058" w:rsidR="003B2D50" w:rsidRPr="003B2D50" w:rsidRDefault="003B2D50" w:rsidP="003B2D50">
            <w:pPr>
              <w:rPr>
                <w:rFonts w:ascii="Arial" w:hAnsi="Arial" w:cs="Arial"/>
                <w:sz w:val="18"/>
                <w:szCs w:val="18"/>
              </w:rPr>
            </w:pPr>
            <w:r w:rsidRPr="003B2D50">
              <w:rPr>
                <w:rFonts w:ascii="Arial" w:hAnsi="Arial" w:cs="Arial"/>
                <w:sz w:val="18"/>
                <w:szCs w:val="18"/>
              </w:rPr>
              <w:t xml:space="preserve">&lt; 3 characters, notify the </w:t>
            </w:r>
            <w:r>
              <w:rPr>
                <w:rFonts w:ascii="Arial" w:hAnsi="Arial" w:cs="Arial"/>
                <w:sz w:val="18"/>
                <w:szCs w:val="18"/>
              </w:rPr>
              <w:t>user</w:t>
            </w:r>
            <w:r w:rsidRPr="003B2D50">
              <w:rPr>
                <w:rFonts w:ascii="Arial" w:hAnsi="Arial" w:cs="Arial"/>
                <w:sz w:val="18"/>
                <w:szCs w:val="18"/>
              </w:rPr>
              <w:t xml:space="preserve"> highlight the erroneous values, and get new values from the </w:t>
            </w:r>
            <w:r>
              <w:rPr>
                <w:rFonts w:ascii="Arial" w:hAnsi="Arial" w:cs="Arial"/>
                <w:sz w:val="18"/>
                <w:szCs w:val="18"/>
              </w:rPr>
              <w:t>user</w:t>
            </w:r>
          </w:p>
          <w:p w14:paraId="77042DC9" w14:textId="77777777" w:rsidR="003B2D50" w:rsidRDefault="003B2D50" w:rsidP="003B2D50">
            <w:pPr>
              <w:rPr>
                <w:ins w:id="114" w:author="Jamal, Zaher CWK" w:date="2015-06-15T15:34:00Z"/>
                <w:rFonts w:ascii="Arial" w:hAnsi="Arial" w:cs="Arial"/>
                <w:sz w:val="18"/>
                <w:szCs w:val="18"/>
              </w:rPr>
            </w:pPr>
            <w:r w:rsidRPr="003B2D50">
              <w:rPr>
                <w:rFonts w:ascii="Arial" w:hAnsi="Arial" w:cs="Arial"/>
                <w:sz w:val="18"/>
                <w:szCs w:val="18"/>
              </w:rPr>
              <w:t xml:space="preserve">&gt;20 characters, notify the </w:t>
            </w:r>
            <w:r>
              <w:rPr>
                <w:rFonts w:ascii="Arial" w:hAnsi="Arial" w:cs="Arial"/>
                <w:sz w:val="18"/>
                <w:szCs w:val="18"/>
              </w:rPr>
              <w:t>user</w:t>
            </w:r>
            <w:r w:rsidRPr="003B2D50">
              <w:rPr>
                <w:rFonts w:ascii="Arial" w:hAnsi="Arial" w:cs="Arial"/>
                <w:sz w:val="18"/>
                <w:szCs w:val="18"/>
              </w:rPr>
              <w:t xml:space="preserve"> highlight the erroneous values, and get new values from the </w:t>
            </w:r>
            <w:r>
              <w:rPr>
                <w:rFonts w:ascii="Arial" w:hAnsi="Arial" w:cs="Arial"/>
                <w:sz w:val="18"/>
                <w:szCs w:val="18"/>
              </w:rPr>
              <w:t>user</w:t>
            </w:r>
          </w:p>
          <w:p w14:paraId="3E7D9DD5" w14:textId="77777777" w:rsidR="003318DB" w:rsidRDefault="003318DB" w:rsidP="003318DB">
            <w:pPr>
              <w:rPr>
                <w:ins w:id="115" w:author="Jamal, Zaher CWK" w:date="2015-06-15T15:42:00Z"/>
                <w:rFonts w:ascii="Arial" w:hAnsi="Arial" w:cs="Arial"/>
                <w:sz w:val="18"/>
                <w:szCs w:val="18"/>
              </w:rPr>
            </w:pPr>
          </w:p>
          <w:p w14:paraId="741CCAD8" w14:textId="69D1C0B3" w:rsidR="003318DB" w:rsidRDefault="003318DB" w:rsidP="003318DB">
            <w:pPr>
              <w:rPr>
                <w:ins w:id="116" w:author="Jamal, Zaher CWK" w:date="2015-06-15T15:42:00Z"/>
                <w:rFonts w:ascii="Arial" w:hAnsi="Arial" w:cs="Arial"/>
                <w:sz w:val="18"/>
                <w:szCs w:val="18"/>
              </w:rPr>
            </w:pPr>
            <w:ins w:id="117" w:author="Jamal, Zaher CWK" w:date="2015-06-15T15:42:00Z">
              <w:r>
                <w:rPr>
                  <w:rFonts w:ascii="Arial" w:hAnsi="Arial" w:cs="Arial"/>
                  <w:sz w:val="18"/>
                  <w:szCs w:val="18"/>
                </w:rPr>
                <w:t xml:space="preserve">For Password rules, please refer to </w:t>
              </w:r>
              <w:r w:rsidRPr="003B2D50">
                <w:rPr>
                  <w:rFonts w:ascii="Arial" w:hAnsi="Arial" w:cs="Arial"/>
                  <w:i/>
                  <w:sz w:val="18"/>
                  <w:szCs w:val="18"/>
                </w:rPr>
                <w:t>PMUC</w:t>
              </w:r>
              <w:r>
                <w:rPr>
                  <w:rFonts w:ascii="Arial" w:hAnsi="Arial" w:cs="Arial"/>
                  <w:i/>
                  <w:sz w:val="18"/>
                  <w:szCs w:val="18"/>
                </w:rPr>
                <w:t>006</w:t>
              </w:r>
              <w:r w:rsidRPr="003B2D50">
                <w:rPr>
                  <w:rFonts w:ascii="Arial" w:hAnsi="Arial" w:cs="Arial"/>
                  <w:i/>
                  <w:sz w:val="18"/>
                  <w:szCs w:val="18"/>
                </w:rPr>
                <w:t xml:space="preserve"> – Validate Password</w:t>
              </w:r>
              <w:r>
                <w:rPr>
                  <w:rFonts w:ascii="Arial" w:hAnsi="Arial" w:cs="Arial"/>
                  <w:i/>
                  <w:sz w:val="18"/>
                  <w:szCs w:val="18"/>
                </w:rPr>
                <w:t>.</w:t>
              </w:r>
            </w:ins>
          </w:p>
          <w:p w14:paraId="194AAD0F" w14:textId="2AD813D5" w:rsidR="003318DB" w:rsidRPr="003B2D50" w:rsidRDefault="003318DB" w:rsidP="003318DB">
            <w:pPr>
              <w:rPr>
                <w:rFonts w:ascii="Arial" w:hAnsi="Arial" w:cs="Arial"/>
                <w:sz w:val="18"/>
                <w:szCs w:val="18"/>
              </w:rPr>
            </w:pPr>
          </w:p>
        </w:tc>
      </w:tr>
      <w:tr w:rsidR="003B2D50" w:rsidRPr="005D68D4" w14:paraId="1E474FCE" w14:textId="77777777" w:rsidTr="00322B9D">
        <w:tc>
          <w:tcPr>
            <w:tcW w:w="2093" w:type="dxa"/>
            <w:shd w:val="pct20" w:color="auto" w:fill="auto"/>
          </w:tcPr>
          <w:p w14:paraId="3AB6944F"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Notes / Questions</w:t>
            </w:r>
          </w:p>
          <w:p w14:paraId="09647584" w14:textId="77777777" w:rsidR="003B2D50" w:rsidRPr="005D68D4" w:rsidRDefault="003B2D50" w:rsidP="003B2D50">
            <w:pPr>
              <w:rPr>
                <w:rFonts w:ascii="Arial" w:hAnsi="Arial" w:cs="Arial"/>
                <w:b/>
                <w:bCs/>
                <w:sz w:val="18"/>
                <w:szCs w:val="18"/>
              </w:rPr>
            </w:pPr>
          </w:p>
        </w:tc>
        <w:tc>
          <w:tcPr>
            <w:tcW w:w="7229" w:type="dxa"/>
            <w:shd w:val="clear" w:color="auto" w:fill="auto"/>
          </w:tcPr>
          <w:p w14:paraId="6DFD021F" w14:textId="77777777" w:rsidR="003B2D50" w:rsidRPr="003B2D50" w:rsidRDefault="003B2D50" w:rsidP="003B2D50">
            <w:pPr>
              <w:rPr>
                <w:rFonts w:ascii="Arial" w:hAnsi="Arial" w:cs="Arial"/>
                <w:sz w:val="18"/>
                <w:szCs w:val="18"/>
              </w:rPr>
            </w:pPr>
          </w:p>
        </w:tc>
      </w:tr>
      <w:tr w:rsidR="003B2D50" w:rsidRPr="005D68D4" w14:paraId="7FAAEC22" w14:textId="77777777" w:rsidTr="00322B9D">
        <w:tc>
          <w:tcPr>
            <w:tcW w:w="2093" w:type="dxa"/>
            <w:shd w:val="pct20" w:color="auto" w:fill="auto"/>
          </w:tcPr>
          <w:p w14:paraId="30CD6515"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Includes Use Cases</w:t>
            </w:r>
          </w:p>
          <w:p w14:paraId="52ABA8E6" w14:textId="77777777" w:rsidR="003B2D50" w:rsidRPr="005D68D4" w:rsidRDefault="003B2D50" w:rsidP="003B2D50">
            <w:pPr>
              <w:rPr>
                <w:rFonts w:ascii="Arial" w:hAnsi="Arial" w:cs="Arial"/>
                <w:b/>
                <w:bCs/>
                <w:color w:val="FF0000"/>
                <w:sz w:val="18"/>
                <w:szCs w:val="18"/>
              </w:rPr>
            </w:pPr>
          </w:p>
        </w:tc>
        <w:tc>
          <w:tcPr>
            <w:tcW w:w="7229" w:type="dxa"/>
            <w:shd w:val="clear" w:color="auto" w:fill="auto"/>
          </w:tcPr>
          <w:p w14:paraId="1E7B6A54" w14:textId="45AF3EC5" w:rsidR="003B2D50" w:rsidRPr="007702FC" w:rsidRDefault="003B2D50" w:rsidP="003B2D50">
            <w:pPr>
              <w:rPr>
                <w:rFonts w:ascii="Arial" w:hAnsi="Arial" w:cs="Arial"/>
                <w:sz w:val="18"/>
                <w:szCs w:val="18"/>
              </w:rPr>
            </w:pPr>
          </w:p>
        </w:tc>
      </w:tr>
      <w:tr w:rsidR="003B2D50" w:rsidRPr="005D68D4" w14:paraId="5520EE6B" w14:textId="77777777" w:rsidTr="00322B9D">
        <w:tc>
          <w:tcPr>
            <w:tcW w:w="2093" w:type="dxa"/>
            <w:shd w:val="pct20" w:color="auto" w:fill="auto"/>
          </w:tcPr>
          <w:p w14:paraId="5B31C977"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200AB07A" w14:textId="6F07D7B1" w:rsidR="003B2D50" w:rsidRPr="007702FC" w:rsidRDefault="003B2D50" w:rsidP="003B2D50">
            <w:pPr>
              <w:rPr>
                <w:rFonts w:ascii="Arial" w:hAnsi="Arial" w:cs="Arial"/>
                <w:sz w:val="18"/>
                <w:szCs w:val="18"/>
              </w:rPr>
            </w:pPr>
          </w:p>
        </w:tc>
      </w:tr>
      <w:tr w:rsidR="003B2D50" w:rsidRPr="005D68D4" w14:paraId="149C2DAF" w14:textId="77777777" w:rsidTr="00322B9D">
        <w:tc>
          <w:tcPr>
            <w:tcW w:w="2093" w:type="dxa"/>
            <w:shd w:val="pct20" w:color="auto" w:fill="auto"/>
          </w:tcPr>
          <w:p w14:paraId="6B675E41"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7797C637" w14:textId="6B64C195" w:rsidR="003B2D50" w:rsidRPr="007702FC" w:rsidRDefault="0065675D" w:rsidP="003B2D50">
            <w:pPr>
              <w:rPr>
                <w:rFonts w:ascii="Arial" w:hAnsi="Arial" w:cs="Arial"/>
                <w:sz w:val="18"/>
                <w:szCs w:val="18"/>
              </w:rPr>
            </w:pPr>
            <w:r>
              <w:rPr>
                <w:rFonts w:ascii="Arial" w:hAnsi="Arial" w:cs="Arial"/>
                <w:sz w:val="18"/>
                <w:szCs w:val="18"/>
              </w:rPr>
              <w:t>PM0023</w:t>
            </w:r>
          </w:p>
        </w:tc>
      </w:tr>
      <w:tr w:rsidR="003B2D50" w:rsidRPr="005D68D4" w14:paraId="0EB87E78" w14:textId="77777777" w:rsidTr="00322B9D">
        <w:tc>
          <w:tcPr>
            <w:tcW w:w="2093" w:type="dxa"/>
            <w:shd w:val="pct20" w:color="auto" w:fill="auto"/>
          </w:tcPr>
          <w:p w14:paraId="4691563C" w14:textId="77777777" w:rsidR="003B2D50" w:rsidRPr="005D68D4" w:rsidRDefault="003B2D50" w:rsidP="003B2D50">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50A61676" w14:textId="33A7C19D" w:rsidR="003B2D50" w:rsidRPr="007702FC" w:rsidRDefault="003B2D50" w:rsidP="003B2D50">
            <w:pPr>
              <w:rPr>
                <w:rFonts w:ascii="Arial" w:hAnsi="Arial" w:cs="Arial"/>
                <w:sz w:val="18"/>
                <w:szCs w:val="18"/>
              </w:rPr>
            </w:pPr>
          </w:p>
        </w:tc>
      </w:tr>
    </w:tbl>
    <w:p w14:paraId="56D86DA7" w14:textId="77777777" w:rsidR="001E2A47" w:rsidRDefault="001E2A47" w:rsidP="00AF6F0D"/>
    <w:p w14:paraId="47F37204" w14:textId="105E7F10" w:rsidR="000340E1" w:rsidRDefault="001E2A47" w:rsidP="00AF6F0D">
      <w:pPr>
        <w:pStyle w:val="Heading3"/>
        <w:ind w:left="0" w:firstLine="0"/>
      </w:pPr>
      <w:r>
        <w:br w:type="page"/>
      </w:r>
      <w:bookmarkStart w:id="118" w:name="_Toc422842011"/>
      <w:bookmarkStart w:id="119" w:name="_Ref399236136"/>
      <w:r w:rsidR="000340E1">
        <w:t>PMUC00</w:t>
      </w:r>
      <w:r w:rsidR="00DF66D2">
        <w:t>6</w:t>
      </w:r>
      <w:r w:rsidR="000340E1">
        <w:t xml:space="preserve"> – </w:t>
      </w:r>
      <w:r w:rsidR="00F35C11">
        <w:t>Validate Password</w:t>
      </w:r>
      <w:bookmarkEnd w:id="118"/>
    </w:p>
    <w:p w14:paraId="6169CED4" w14:textId="77777777" w:rsidR="000340E1" w:rsidRDefault="000340E1"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340E1" w:rsidRPr="005D68D4" w14:paraId="29C2767F" w14:textId="77777777" w:rsidTr="00073FC4">
        <w:tc>
          <w:tcPr>
            <w:tcW w:w="9322" w:type="dxa"/>
            <w:gridSpan w:val="2"/>
            <w:shd w:val="pct20" w:color="auto" w:fill="auto"/>
          </w:tcPr>
          <w:p w14:paraId="333090E1" w14:textId="3BD90802" w:rsidR="000340E1" w:rsidRPr="005D68D4" w:rsidRDefault="00F35C11"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PMUC006</w:t>
            </w:r>
          </w:p>
          <w:p w14:paraId="6932D6DC" w14:textId="77777777" w:rsidR="000340E1" w:rsidRPr="005D68D4" w:rsidRDefault="000340E1" w:rsidP="00AF6F0D">
            <w:pPr>
              <w:rPr>
                <w:rFonts w:ascii="Arial" w:hAnsi="Arial" w:cs="Arial"/>
                <w:b/>
                <w:bCs/>
                <w:sz w:val="18"/>
                <w:szCs w:val="18"/>
              </w:rPr>
            </w:pPr>
          </w:p>
          <w:p w14:paraId="5E69AEEE" w14:textId="6778026E" w:rsidR="000340E1" w:rsidRPr="005D68D4" w:rsidRDefault="000340E1"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7A36E1">
              <w:rPr>
                <w:rFonts w:ascii="Arial" w:hAnsi="Arial" w:cs="Arial"/>
                <w:b/>
                <w:bCs/>
                <w:sz w:val="18"/>
                <w:szCs w:val="18"/>
              </w:rPr>
              <w:t>Validate Password</w:t>
            </w:r>
          </w:p>
          <w:p w14:paraId="1768C7B7" w14:textId="77777777" w:rsidR="000340E1" w:rsidRPr="005D68D4" w:rsidRDefault="000340E1" w:rsidP="00AF6F0D">
            <w:pPr>
              <w:rPr>
                <w:rFonts w:ascii="Arial" w:hAnsi="Arial" w:cs="Arial"/>
                <w:b/>
                <w:sz w:val="18"/>
                <w:szCs w:val="18"/>
              </w:rPr>
            </w:pPr>
          </w:p>
        </w:tc>
      </w:tr>
      <w:tr w:rsidR="000340E1" w:rsidRPr="005D68D4" w14:paraId="3EF7C28B" w14:textId="77777777" w:rsidTr="00073FC4">
        <w:tc>
          <w:tcPr>
            <w:tcW w:w="2093" w:type="dxa"/>
            <w:shd w:val="pct20" w:color="auto" w:fill="auto"/>
          </w:tcPr>
          <w:p w14:paraId="2448B6C3"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Summary</w:t>
            </w:r>
          </w:p>
          <w:p w14:paraId="14981B67" w14:textId="77777777" w:rsidR="000340E1" w:rsidRPr="005D68D4" w:rsidRDefault="000340E1" w:rsidP="00AF6F0D">
            <w:pPr>
              <w:rPr>
                <w:rFonts w:ascii="Arial" w:hAnsi="Arial" w:cs="Arial"/>
                <w:b/>
                <w:bCs/>
                <w:sz w:val="18"/>
                <w:szCs w:val="18"/>
              </w:rPr>
            </w:pPr>
          </w:p>
        </w:tc>
        <w:tc>
          <w:tcPr>
            <w:tcW w:w="7229" w:type="dxa"/>
            <w:shd w:val="clear" w:color="auto" w:fill="auto"/>
          </w:tcPr>
          <w:p w14:paraId="7F7CCBBC" w14:textId="77777777" w:rsidR="000340E1" w:rsidRDefault="007A36E1" w:rsidP="00AF6F0D">
            <w:pPr>
              <w:rPr>
                <w:rFonts w:cs="Arial"/>
                <w:sz w:val="18"/>
                <w:szCs w:val="18"/>
              </w:rPr>
            </w:pPr>
            <w:r>
              <w:rPr>
                <w:rFonts w:cs="Arial"/>
                <w:sz w:val="18"/>
                <w:szCs w:val="18"/>
              </w:rPr>
              <w:t>Function by which the password entered is validated against a set of password rules as defined in the BlackRock Security Standards.</w:t>
            </w:r>
          </w:p>
          <w:p w14:paraId="2A5FF99D" w14:textId="19AB56BF" w:rsidR="006C466B" w:rsidRPr="007D3E1E" w:rsidRDefault="006C466B" w:rsidP="006C466B">
            <w:pPr>
              <w:rPr>
                <w:rFonts w:ascii="Arial" w:hAnsi="Arial" w:cs="Arial"/>
                <w:sz w:val="18"/>
                <w:szCs w:val="18"/>
              </w:rPr>
            </w:pPr>
            <w:r w:rsidRPr="007702FC">
              <w:rPr>
                <w:rFonts w:ascii="Arial" w:hAnsi="Arial" w:cs="Arial"/>
                <w:i/>
                <w:sz w:val="18"/>
                <w:szCs w:val="18"/>
              </w:rPr>
              <w:t>NB: This is not new functionality, nor is it requiring change</w:t>
            </w:r>
            <w:r>
              <w:rPr>
                <w:rFonts w:ascii="Arial" w:hAnsi="Arial" w:cs="Arial"/>
                <w:i/>
                <w:sz w:val="18"/>
                <w:szCs w:val="18"/>
              </w:rPr>
              <w:t>.  I</w:t>
            </w:r>
            <w:r w:rsidRPr="007702FC">
              <w:rPr>
                <w:rFonts w:ascii="Arial" w:hAnsi="Arial" w:cs="Arial"/>
                <w:i/>
                <w:sz w:val="18"/>
                <w:szCs w:val="18"/>
              </w:rPr>
              <w:t>ncluding for completeness of the user journey</w:t>
            </w:r>
            <w:r>
              <w:rPr>
                <w:rFonts w:ascii="Arial" w:hAnsi="Arial" w:cs="Arial"/>
                <w:i/>
                <w:sz w:val="18"/>
                <w:szCs w:val="18"/>
              </w:rPr>
              <w:t>.</w:t>
            </w:r>
          </w:p>
        </w:tc>
      </w:tr>
      <w:tr w:rsidR="000340E1" w:rsidRPr="005D68D4" w14:paraId="3D9DFD5F" w14:textId="77777777" w:rsidTr="00073FC4">
        <w:tc>
          <w:tcPr>
            <w:tcW w:w="2093" w:type="dxa"/>
            <w:shd w:val="pct20" w:color="auto" w:fill="auto"/>
          </w:tcPr>
          <w:p w14:paraId="41EF256A"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Actor</w:t>
            </w:r>
          </w:p>
          <w:p w14:paraId="0E7B21F6" w14:textId="77777777" w:rsidR="000340E1" w:rsidRPr="005D68D4" w:rsidRDefault="000340E1" w:rsidP="00AF6F0D">
            <w:pPr>
              <w:rPr>
                <w:rFonts w:ascii="Arial" w:hAnsi="Arial" w:cs="Arial"/>
                <w:bCs/>
                <w:color w:val="FF0000"/>
                <w:sz w:val="18"/>
                <w:szCs w:val="18"/>
              </w:rPr>
            </w:pPr>
          </w:p>
        </w:tc>
        <w:tc>
          <w:tcPr>
            <w:tcW w:w="7229" w:type="dxa"/>
            <w:shd w:val="clear" w:color="auto" w:fill="auto"/>
          </w:tcPr>
          <w:p w14:paraId="24D294AA" w14:textId="2F5E0411" w:rsidR="000340E1" w:rsidRPr="006C466B" w:rsidRDefault="00FE4BBE" w:rsidP="00AF6F0D">
            <w:pPr>
              <w:rPr>
                <w:rFonts w:ascii="Arial" w:hAnsi="Arial" w:cs="Arial"/>
                <w:sz w:val="18"/>
                <w:szCs w:val="18"/>
              </w:rPr>
            </w:pPr>
            <w:r>
              <w:rPr>
                <w:rFonts w:ascii="Arial" w:hAnsi="Arial" w:cs="Arial"/>
                <w:sz w:val="18"/>
                <w:szCs w:val="18"/>
              </w:rPr>
              <w:t>PlanManager</w:t>
            </w:r>
            <w:r w:rsidR="000340E1" w:rsidRPr="006C466B">
              <w:rPr>
                <w:rFonts w:ascii="Arial" w:hAnsi="Arial" w:cs="Arial"/>
                <w:sz w:val="18"/>
                <w:szCs w:val="18"/>
              </w:rPr>
              <w:t xml:space="preserve"> User</w:t>
            </w:r>
          </w:p>
        </w:tc>
      </w:tr>
      <w:tr w:rsidR="000340E1" w:rsidRPr="005D68D4" w14:paraId="11A08E55" w14:textId="77777777" w:rsidTr="00073FC4">
        <w:tc>
          <w:tcPr>
            <w:tcW w:w="2093" w:type="dxa"/>
            <w:shd w:val="pct20" w:color="auto" w:fill="auto"/>
          </w:tcPr>
          <w:p w14:paraId="710E0784"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Trigger</w:t>
            </w:r>
          </w:p>
          <w:p w14:paraId="42434345" w14:textId="77777777" w:rsidR="000340E1" w:rsidRPr="005D68D4" w:rsidRDefault="000340E1" w:rsidP="00AF6F0D">
            <w:pPr>
              <w:rPr>
                <w:rFonts w:ascii="Arial" w:hAnsi="Arial" w:cs="Arial"/>
                <w:b/>
                <w:bCs/>
                <w:sz w:val="18"/>
                <w:szCs w:val="18"/>
              </w:rPr>
            </w:pPr>
          </w:p>
        </w:tc>
        <w:tc>
          <w:tcPr>
            <w:tcW w:w="7229" w:type="dxa"/>
            <w:shd w:val="clear" w:color="auto" w:fill="auto"/>
          </w:tcPr>
          <w:p w14:paraId="297892B2" w14:textId="6E5B9FBD" w:rsidR="000340E1" w:rsidRPr="006C466B" w:rsidRDefault="000340E1" w:rsidP="00D31311">
            <w:pPr>
              <w:rPr>
                <w:rFonts w:ascii="Arial" w:hAnsi="Arial" w:cs="Arial"/>
                <w:sz w:val="18"/>
                <w:szCs w:val="18"/>
              </w:rPr>
            </w:pPr>
            <w:r w:rsidRPr="006C466B">
              <w:rPr>
                <w:rFonts w:ascii="Arial" w:hAnsi="Arial" w:cs="Arial"/>
                <w:sz w:val="18"/>
                <w:szCs w:val="18"/>
              </w:rPr>
              <w:t>PMUC</w:t>
            </w:r>
            <w:r w:rsidR="00D31311">
              <w:rPr>
                <w:rFonts w:ascii="Arial" w:hAnsi="Arial" w:cs="Arial"/>
                <w:sz w:val="18"/>
                <w:szCs w:val="18"/>
              </w:rPr>
              <w:t>002</w:t>
            </w:r>
            <w:r w:rsidR="007A36E1" w:rsidRPr="006C466B">
              <w:rPr>
                <w:rFonts w:ascii="Arial" w:hAnsi="Arial" w:cs="Arial"/>
                <w:sz w:val="18"/>
                <w:szCs w:val="18"/>
              </w:rPr>
              <w:t>, PMUC</w:t>
            </w:r>
            <w:r w:rsidR="00D31311">
              <w:rPr>
                <w:rFonts w:ascii="Arial" w:hAnsi="Arial" w:cs="Arial"/>
                <w:sz w:val="18"/>
                <w:szCs w:val="18"/>
              </w:rPr>
              <w:t>061, PMUC063</w:t>
            </w:r>
          </w:p>
        </w:tc>
      </w:tr>
      <w:tr w:rsidR="000340E1" w:rsidRPr="005D68D4" w14:paraId="46F5C950" w14:textId="77777777" w:rsidTr="00073FC4">
        <w:tc>
          <w:tcPr>
            <w:tcW w:w="2093" w:type="dxa"/>
            <w:shd w:val="pct20" w:color="auto" w:fill="auto"/>
          </w:tcPr>
          <w:p w14:paraId="57811A49"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Pre- conditions</w:t>
            </w:r>
          </w:p>
          <w:p w14:paraId="0EDA4055" w14:textId="77777777" w:rsidR="000340E1" w:rsidRPr="005D68D4" w:rsidRDefault="000340E1" w:rsidP="00AF6F0D">
            <w:pPr>
              <w:rPr>
                <w:rFonts w:ascii="Arial" w:hAnsi="Arial" w:cs="Arial"/>
                <w:bCs/>
                <w:color w:val="FF0000"/>
                <w:sz w:val="18"/>
                <w:szCs w:val="18"/>
              </w:rPr>
            </w:pPr>
          </w:p>
        </w:tc>
        <w:tc>
          <w:tcPr>
            <w:tcW w:w="7229" w:type="dxa"/>
            <w:shd w:val="clear" w:color="auto" w:fill="auto"/>
          </w:tcPr>
          <w:p w14:paraId="212BEBAC" w14:textId="198823D8" w:rsidR="00F35C11" w:rsidRPr="006C466B" w:rsidRDefault="00F35C11" w:rsidP="00F35C11">
            <w:pPr>
              <w:tabs>
                <w:tab w:val="left" w:pos="567"/>
                <w:tab w:val="left" w:pos="1985"/>
                <w:tab w:val="left" w:pos="2268"/>
              </w:tabs>
              <w:rPr>
                <w:rFonts w:ascii="Arial" w:hAnsi="Arial" w:cs="Arial"/>
                <w:sz w:val="18"/>
                <w:szCs w:val="18"/>
              </w:rPr>
            </w:pPr>
            <w:r w:rsidRPr="006C466B">
              <w:rPr>
                <w:rFonts w:ascii="Arial" w:hAnsi="Arial" w:cs="Arial"/>
                <w:sz w:val="18"/>
                <w:szCs w:val="18"/>
              </w:rPr>
              <w:t>User is in the Activate Account process</w:t>
            </w:r>
          </w:p>
          <w:p w14:paraId="2CFCF090" w14:textId="77777777" w:rsidR="00F35C11" w:rsidRPr="006C466B" w:rsidRDefault="00F35C11" w:rsidP="00F35C11">
            <w:pPr>
              <w:tabs>
                <w:tab w:val="left" w:pos="567"/>
                <w:tab w:val="left" w:pos="1985"/>
                <w:tab w:val="left" w:pos="2268"/>
              </w:tabs>
              <w:rPr>
                <w:rFonts w:ascii="Arial" w:hAnsi="Arial" w:cs="Arial"/>
                <w:sz w:val="18"/>
                <w:szCs w:val="18"/>
              </w:rPr>
            </w:pPr>
            <w:r w:rsidRPr="006C466B">
              <w:rPr>
                <w:rFonts w:ascii="Arial" w:hAnsi="Arial" w:cs="Arial"/>
                <w:sz w:val="18"/>
                <w:szCs w:val="18"/>
              </w:rPr>
              <w:t>OR</w:t>
            </w:r>
          </w:p>
          <w:p w14:paraId="7EA59E4C" w14:textId="01FCD8AB" w:rsidR="00F35C11" w:rsidRPr="006C466B" w:rsidRDefault="00F35C11" w:rsidP="00F35C11">
            <w:pPr>
              <w:tabs>
                <w:tab w:val="left" w:pos="567"/>
                <w:tab w:val="left" w:pos="1985"/>
                <w:tab w:val="left" w:pos="2268"/>
              </w:tabs>
              <w:rPr>
                <w:rFonts w:ascii="Arial" w:hAnsi="Arial" w:cs="Arial"/>
                <w:sz w:val="18"/>
                <w:szCs w:val="18"/>
              </w:rPr>
            </w:pPr>
            <w:r w:rsidRPr="006C466B">
              <w:rPr>
                <w:rFonts w:ascii="Arial" w:hAnsi="Arial" w:cs="Arial"/>
                <w:sz w:val="18"/>
                <w:szCs w:val="18"/>
              </w:rPr>
              <w:t>User has forgotten their password and is using the Forgotten Password Routine</w:t>
            </w:r>
          </w:p>
          <w:p w14:paraId="32B6CF95" w14:textId="77777777" w:rsidR="00F35C11" w:rsidRPr="006C466B" w:rsidRDefault="00F35C11" w:rsidP="00F35C11">
            <w:pPr>
              <w:tabs>
                <w:tab w:val="left" w:pos="567"/>
                <w:tab w:val="left" w:pos="1985"/>
                <w:tab w:val="left" w:pos="2268"/>
              </w:tabs>
              <w:rPr>
                <w:rFonts w:ascii="Arial" w:hAnsi="Arial" w:cs="Arial"/>
                <w:sz w:val="18"/>
                <w:szCs w:val="18"/>
              </w:rPr>
            </w:pPr>
            <w:r w:rsidRPr="006C466B">
              <w:rPr>
                <w:rFonts w:ascii="Arial" w:hAnsi="Arial" w:cs="Arial"/>
                <w:sz w:val="18"/>
                <w:szCs w:val="18"/>
              </w:rPr>
              <w:t>OR</w:t>
            </w:r>
          </w:p>
          <w:p w14:paraId="65E2C03D" w14:textId="1E0AB22E" w:rsidR="000340E1" w:rsidRPr="006C466B" w:rsidRDefault="00F35C11" w:rsidP="00843A13">
            <w:pPr>
              <w:rPr>
                <w:rFonts w:ascii="Arial" w:hAnsi="Arial" w:cs="Arial"/>
                <w:sz w:val="18"/>
                <w:szCs w:val="18"/>
              </w:rPr>
            </w:pPr>
            <w:r w:rsidRPr="006C466B">
              <w:rPr>
                <w:rFonts w:ascii="Arial" w:hAnsi="Arial" w:cs="Arial"/>
                <w:sz w:val="18"/>
                <w:szCs w:val="18"/>
              </w:rPr>
              <w:t>User has logged in and selected the Change Password Routine</w:t>
            </w:r>
          </w:p>
        </w:tc>
      </w:tr>
      <w:tr w:rsidR="000340E1" w:rsidRPr="005D68D4" w14:paraId="1745756B" w14:textId="77777777" w:rsidTr="00073FC4">
        <w:tc>
          <w:tcPr>
            <w:tcW w:w="2093" w:type="dxa"/>
            <w:shd w:val="pct20" w:color="auto" w:fill="auto"/>
          </w:tcPr>
          <w:p w14:paraId="5E38E424"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Post –conditions</w:t>
            </w:r>
          </w:p>
          <w:p w14:paraId="4795305D" w14:textId="77777777" w:rsidR="000340E1" w:rsidRPr="005D68D4" w:rsidRDefault="000340E1" w:rsidP="00AF6F0D">
            <w:pPr>
              <w:rPr>
                <w:rFonts w:ascii="Arial" w:hAnsi="Arial" w:cs="Arial"/>
                <w:b/>
                <w:bCs/>
                <w:sz w:val="18"/>
                <w:szCs w:val="18"/>
              </w:rPr>
            </w:pPr>
          </w:p>
        </w:tc>
        <w:tc>
          <w:tcPr>
            <w:tcW w:w="7229" w:type="dxa"/>
            <w:shd w:val="clear" w:color="auto" w:fill="auto"/>
          </w:tcPr>
          <w:p w14:paraId="138CD32F" w14:textId="48D66563" w:rsidR="00F35C11" w:rsidRPr="006C466B" w:rsidRDefault="00F35C11" w:rsidP="00F35C11">
            <w:pPr>
              <w:rPr>
                <w:rFonts w:ascii="Arial" w:hAnsi="Arial" w:cs="Arial"/>
                <w:sz w:val="18"/>
                <w:szCs w:val="18"/>
              </w:rPr>
            </w:pPr>
            <w:r w:rsidRPr="006C466B">
              <w:rPr>
                <w:rFonts w:ascii="Arial" w:hAnsi="Arial" w:cs="Arial"/>
                <w:sz w:val="18"/>
                <w:szCs w:val="18"/>
              </w:rPr>
              <w:t>User account is activated &amp; can access their account online</w:t>
            </w:r>
          </w:p>
          <w:p w14:paraId="1C8E7FA1" w14:textId="77777777" w:rsidR="00F35C11" w:rsidRPr="006C466B" w:rsidRDefault="00F35C11" w:rsidP="00F35C11">
            <w:pPr>
              <w:rPr>
                <w:rFonts w:ascii="Arial" w:hAnsi="Arial" w:cs="Arial"/>
                <w:sz w:val="18"/>
                <w:szCs w:val="18"/>
              </w:rPr>
            </w:pPr>
            <w:r w:rsidRPr="006C466B">
              <w:rPr>
                <w:rFonts w:ascii="Arial" w:hAnsi="Arial" w:cs="Arial"/>
                <w:sz w:val="18"/>
                <w:szCs w:val="18"/>
              </w:rPr>
              <w:t>OR</w:t>
            </w:r>
          </w:p>
          <w:p w14:paraId="416D4038" w14:textId="4F252D95" w:rsidR="000340E1" w:rsidRPr="006C466B" w:rsidRDefault="00F35C11" w:rsidP="00F35C11">
            <w:pPr>
              <w:rPr>
                <w:rFonts w:ascii="Arial" w:hAnsi="Arial" w:cs="Arial"/>
                <w:sz w:val="18"/>
                <w:szCs w:val="18"/>
              </w:rPr>
            </w:pPr>
            <w:r w:rsidRPr="006C466B">
              <w:rPr>
                <w:rFonts w:ascii="Arial" w:hAnsi="Arial" w:cs="Arial"/>
                <w:sz w:val="18"/>
                <w:szCs w:val="18"/>
              </w:rPr>
              <w:t>User has changed their password</w:t>
            </w:r>
          </w:p>
        </w:tc>
      </w:tr>
      <w:tr w:rsidR="000340E1" w:rsidRPr="005D68D4" w14:paraId="47F9C2CB" w14:textId="77777777" w:rsidTr="00073FC4">
        <w:tc>
          <w:tcPr>
            <w:tcW w:w="2093" w:type="dxa"/>
            <w:shd w:val="pct20" w:color="auto" w:fill="auto"/>
          </w:tcPr>
          <w:p w14:paraId="5EB651E0"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36FED92" w14:textId="77777777" w:rsidR="000340E1" w:rsidRPr="006C466B" w:rsidRDefault="000340E1" w:rsidP="00AF6F0D">
            <w:pPr>
              <w:rPr>
                <w:rFonts w:ascii="Arial" w:hAnsi="Arial" w:cs="Arial"/>
                <w:sz w:val="18"/>
                <w:szCs w:val="18"/>
              </w:rPr>
            </w:pPr>
            <w:r w:rsidRPr="006C466B">
              <w:rPr>
                <w:rFonts w:ascii="Arial" w:hAnsi="Arial" w:cs="Arial"/>
                <w:sz w:val="18"/>
                <w:szCs w:val="18"/>
              </w:rPr>
              <w:t>Adhoc</w:t>
            </w:r>
          </w:p>
        </w:tc>
      </w:tr>
      <w:tr w:rsidR="000340E1" w:rsidRPr="005D68D4" w14:paraId="795AFB64" w14:textId="77777777" w:rsidTr="00073FC4">
        <w:tc>
          <w:tcPr>
            <w:tcW w:w="2093" w:type="dxa"/>
            <w:shd w:val="pct20" w:color="auto" w:fill="auto"/>
          </w:tcPr>
          <w:p w14:paraId="53B2CDE5"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Basic Course of Action</w:t>
            </w:r>
          </w:p>
          <w:p w14:paraId="2A11B8C4" w14:textId="77777777" w:rsidR="000340E1" w:rsidRPr="005D68D4" w:rsidRDefault="000340E1" w:rsidP="00AF6F0D">
            <w:pPr>
              <w:rPr>
                <w:rFonts w:ascii="Arial" w:hAnsi="Arial" w:cs="Arial"/>
                <w:b/>
                <w:bCs/>
                <w:sz w:val="18"/>
                <w:szCs w:val="18"/>
              </w:rPr>
            </w:pPr>
          </w:p>
        </w:tc>
        <w:tc>
          <w:tcPr>
            <w:tcW w:w="7229" w:type="dxa"/>
            <w:shd w:val="clear" w:color="auto" w:fill="auto"/>
          </w:tcPr>
          <w:p w14:paraId="57CB803F" w14:textId="77777777" w:rsidR="00F35C11" w:rsidRPr="006C466B" w:rsidRDefault="00F35C11" w:rsidP="004E06BD">
            <w:pPr>
              <w:numPr>
                <w:ilvl w:val="0"/>
                <w:numId w:val="13"/>
              </w:numPr>
              <w:rPr>
                <w:rFonts w:ascii="Arial" w:hAnsi="Arial" w:cs="Arial"/>
                <w:sz w:val="18"/>
                <w:szCs w:val="18"/>
              </w:rPr>
            </w:pPr>
            <w:r w:rsidRPr="006C466B">
              <w:rPr>
                <w:rFonts w:ascii="Arial" w:hAnsi="Arial" w:cs="Arial"/>
                <w:sz w:val="18"/>
                <w:szCs w:val="18"/>
              </w:rPr>
              <w:t>The member enters a password</w:t>
            </w:r>
          </w:p>
          <w:p w14:paraId="70C96600" w14:textId="3503D704" w:rsidR="000340E1" w:rsidRPr="006C466B" w:rsidRDefault="00F35C11" w:rsidP="004E06BD">
            <w:pPr>
              <w:numPr>
                <w:ilvl w:val="0"/>
                <w:numId w:val="13"/>
              </w:numPr>
              <w:rPr>
                <w:rFonts w:ascii="Arial" w:hAnsi="Arial" w:cs="Arial"/>
                <w:sz w:val="18"/>
                <w:szCs w:val="18"/>
              </w:rPr>
            </w:pPr>
            <w:r w:rsidRPr="006C466B">
              <w:rPr>
                <w:rFonts w:ascii="Arial" w:hAnsi="Arial" w:cs="Arial"/>
                <w:sz w:val="18"/>
                <w:szCs w:val="18"/>
              </w:rPr>
              <w:t>The system authenticates the password</w:t>
            </w:r>
          </w:p>
        </w:tc>
      </w:tr>
      <w:tr w:rsidR="000340E1" w:rsidRPr="005D68D4" w14:paraId="2B8E1BED" w14:textId="77777777" w:rsidTr="00073FC4">
        <w:tc>
          <w:tcPr>
            <w:tcW w:w="2093" w:type="dxa"/>
            <w:shd w:val="pct20" w:color="auto" w:fill="auto"/>
          </w:tcPr>
          <w:p w14:paraId="326B3306"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Alternate scenario extensions</w:t>
            </w:r>
          </w:p>
          <w:p w14:paraId="41195F98" w14:textId="77777777" w:rsidR="000340E1" w:rsidRPr="005D68D4" w:rsidRDefault="000340E1" w:rsidP="00AF6F0D">
            <w:pPr>
              <w:rPr>
                <w:rFonts w:ascii="Arial" w:hAnsi="Arial" w:cs="Arial"/>
                <w:b/>
                <w:bCs/>
                <w:sz w:val="18"/>
                <w:szCs w:val="18"/>
              </w:rPr>
            </w:pPr>
          </w:p>
        </w:tc>
        <w:tc>
          <w:tcPr>
            <w:tcW w:w="7229" w:type="dxa"/>
            <w:shd w:val="clear" w:color="auto" w:fill="auto"/>
          </w:tcPr>
          <w:p w14:paraId="777701D4" w14:textId="0EF481C0" w:rsidR="000340E1" w:rsidRPr="006C466B" w:rsidRDefault="00F35C11" w:rsidP="00AF6F0D">
            <w:pPr>
              <w:rPr>
                <w:rFonts w:ascii="Arial" w:hAnsi="Arial" w:cs="Arial"/>
                <w:sz w:val="18"/>
                <w:szCs w:val="18"/>
              </w:rPr>
            </w:pPr>
            <w:r w:rsidRPr="006C466B">
              <w:rPr>
                <w:rFonts w:ascii="Arial" w:hAnsi="Arial" w:cs="Arial"/>
                <w:sz w:val="18"/>
                <w:szCs w:val="18"/>
              </w:rPr>
              <w:t>2a. If the password fails authentication notify the member and get a new value from the member.</w:t>
            </w:r>
          </w:p>
        </w:tc>
      </w:tr>
      <w:tr w:rsidR="000340E1" w:rsidRPr="005D68D4" w14:paraId="5035A613" w14:textId="77777777" w:rsidTr="00073FC4">
        <w:trPr>
          <w:trHeight w:val="683"/>
        </w:trPr>
        <w:tc>
          <w:tcPr>
            <w:tcW w:w="2093" w:type="dxa"/>
            <w:shd w:val="pct20" w:color="auto" w:fill="auto"/>
          </w:tcPr>
          <w:p w14:paraId="05D21AF5"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Business Logic/ Rules/ Supplementary Info</w:t>
            </w:r>
          </w:p>
          <w:p w14:paraId="6860E3E5" w14:textId="77777777" w:rsidR="000340E1" w:rsidRPr="005D68D4" w:rsidRDefault="000340E1" w:rsidP="00AF6F0D">
            <w:pPr>
              <w:rPr>
                <w:rFonts w:ascii="Arial" w:hAnsi="Arial" w:cs="Arial"/>
                <w:b/>
                <w:bCs/>
                <w:sz w:val="18"/>
                <w:szCs w:val="18"/>
              </w:rPr>
            </w:pPr>
          </w:p>
        </w:tc>
        <w:tc>
          <w:tcPr>
            <w:tcW w:w="7229" w:type="dxa"/>
            <w:shd w:val="clear" w:color="auto" w:fill="auto"/>
          </w:tcPr>
          <w:p w14:paraId="41CBA88C" w14:textId="77777777" w:rsidR="00F35C11" w:rsidRPr="006C466B" w:rsidRDefault="00F35C11" w:rsidP="004E06BD">
            <w:pPr>
              <w:numPr>
                <w:ilvl w:val="0"/>
                <w:numId w:val="174"/>
              </w:numPr>
              <w:tabs>
                <w:tab w:val="left" w:pos="317"/>
              </w:tabs>
              <w:ind w:left="34" w:firstLine="0"/>
              <w:rPr>
                <w:rFonts w:ascii="Arial" w:hAnsi="Arial" w:cs="Arial"/>
                <w:sz w:val="18"/>
                <w:szCs w:val="18"/>
                <w:u w:val="single"/>
              </w:rPr>
            </w:pPr>
            <w:r w:rsidRPr="006C466B">
              <w:rPr>
                <w:rFonts w:ascii="Arial" w:hAnsi="Arial" w:cs="Arial"/>
                <w:sz w:val="18"/>
                <w:szCs w:val="18"/>
                <w:u w:val="single"/>
              </w:rPr>
              <w:t>Password Validation</w:t>
            </w:r>
          </w:p>
          <w:p w14:paraId="3D0DE5C4"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Password must be a minimum length of 8 characters</w:t>
            </w:r>
          </w:p>
          <w:p w14:paraId="5934610D"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Password must contain Upper case, Lower case, Numbers or special characters</w:t>
            </w:r>
          </w:p>
          <w:p w14:paraId="497C0930"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Password must not be like user name</w:t>
            </w:r>
          </w:p>
          <w:p w14:paraId="36794BA2" w14:textId="259259E1"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The password needs to pass a dictionary check to make sure it is not on a list o</w:t>
            </w:r>
            <w:r w:rsidR="005C1404">
              <w:rPr>
                <w:rFonts w:ascii="Arial" w:hAnsi="Arial" w:cs="Arial"/>
                <w:sz w:val="18"/>
                <w:szCs w:val="18"/>
              </w:rPr>
              <w:t>f</w:t>
            </w:r>
            <w:r w:rsidRPr="006C466B">
              <w:rPr>
                <w:rFonts w:ascii="Arial" w:hAnsi="Arial" w:cs="Arial"/>
                <w:sz w:val="18"/>
                <w:szCs w:val="18"/>
              </w:rPr>
              <w:t xml:space="preserve"> banned words</w:t>
            </w:r>
          </w:p>
          <w:p w14:paraId="66574D7B"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Must expire and be reset every 365 days</w:t>
            </w:r>
          </w:p>
          <w:p w14:paraId="3E445A66"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Must expire regardless</w:t>
            </w:r>
          </w:p>
          <w:p w14:paraId="5F4CD86A" w14:textId="77777777"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Must not be in a password history used the previous 10 times</w:t>
            </w:r>
          </w:p>
          <w:p w14:paraId="221740C9" w14:textId="0C1B2155"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 xml:space="preserve">Must lock out </w:t>
            </w:r>
            <w:r w:rsidR="00AE0B46">
              <w:rPr>
                <w:rFonts w:ascii="Arial" w:hAnsi="Arial" w:cs="Arial"/>
                <w:sz w:val="18"/>
                <w:szCs w:val="18"/>
              </w:rPr>
              <w:t xml:space="preserve">for 5 minutes </w:t>
            </w:r>
            <w:r w:rsidRPr="006C466B">
              <w:rPr>
                <w:rFonts w:ascii="Arial" w:hAnsi="Arial" w:cs="Arial"/>
                <w:sz w:val="18"/>
                <w:szCs w:val="18"/>
              </w:rPr>
              <w:t xml:space="preserve">after </w:t>
            </w:r>
            <w:r w:rsidR="00AE0B46">
              <w:rPr>
                <w:rFonts w:ascii="Arial" w:hAnsi="Arial" w:cs="Arial"/>
                <w:sz w:val="18"/>
                <w:szCs w:val="18"/>
              </w:rPr>
              <w:t>5</w:t>
            </w:r>
            <w:r w:rsidRPr="006C466B">
              <w:rPr>
                <w:rFonts w:ascii="Arial" w:hAnsi="Arial" w:cs="Arial"/>
                <w:sz w:val="18"/>
                <w:szCs w:val="18"/>
              </w:rPr>
              <w:t xml:space="preserve"> failed attempts</w:t>
            </w:r>
          </w:p>
          <w:p w14:paraId="2C5EE9CA" w14:textId="77777777" w:rsidR="00AE0B46" w:rsidRDefault="00AE0B46" w:rsidP="00F35C11">
            <w:pPr>
              <w:tabs>
                <w:tab w:val="left" w:pos="317"/>
              </w:tabs>
              <w:ind w:left="34"/>
              <w:rPr>
                <w:rFonts w:ascii="Arial" w:hAnsi="Arial" w:cs="Arial"/>
                <w:sz w:val="18"/>
                <w:szCs w:val="18"/>
              </w:rPr>
            </w:pPr>
            <w:r w:rsidRPr="006C466B">
              <w:rPr>
                <w:rFonts w:ascii="Arial" w:hAnsi="Arial" w:cs="Arial"/>
                <w:sz w:val="18"/>
                <w:szCs w:val="18"/>
              </w:rPr>
              <w:t xml:space="preserve">Must lock out </w:t>
            </w:r>
            <w:r>
              <w:rPr>
                <w:rFonts w:ascii="Arial" w:hAnsi="Arial" w:cs="Arial"/>
                <w:sz w:val="18"/>
                <w:szCs w:val="18"/>
              </w:rPr>
              <w:t xml:space="preserve">for 10 minutes </w:t>
            </w:r>
            <w:r w:rsidRPr="006C466B">
              <w:rPr>
                <w:rFonts w:ascii="Arial" w:hAnsi="Arial" w:cs="Arial"/>
                <w:sz w:val="18"/>
                <w:szCs w:val="18"/>
              </w:rPr>
              <w:t xml:space="preserve">after </w:t>
            </w:r>
            <w:r>
              <w:rPr>
                <w:rFonts w:ascii="Arial" w:hAnsi="Arial" w:cs="Arial"/>
                <w:sz w:val="18"/>
                <w:szCs w:val="18"/>
              </w:rPr>
              <w:t>10</w:t>
            </w:r>
            <w:r w:rsidRPr="006C466B">
              <w:rPr>
                <w:rFonts w:ascii="Arial" w:hAnsi="Arial" w:cs="Arial"/>
                <w:sz w:val="18"/>
                <w:szCs w:val="18"/>
              </w:rPr>
              <w:t xml:space="preserve"> failed attempts</w:t>
            </w:r>
          </w:p>
          <w:p w14:paraId="26E0D092" w14:textId="1F4DB359" w:rsidR="00AE0B46" w:rsidRDefault="00AE0B46" w:rsidP="00F35C11">
            <w:pPr>
              <w:tabs>
                <w:tab w:val="left" w:pos="317"/>
              </w:tabs>
              <w:ind w:left="34"/>
              <w:rPr>
                <w:rFonts w:ascii="Arial" w:hAnsi="Arial" w:cs="Arial"/>
                <w:sz w:val="18"/>
                <w:szCs w:val="18"/>
              </w:rPr>
            </w:pPr>
            <w:r w:rsidRPr="006C466B">
              <w:rPr>
                <w:rFonts w:ascii="Arial" w:hAnsi="Arial" w:cs="Arial"/>
                <w:sz w:val="18"/>
                <w:szCs w:val="18"/>
              </w:rPr>
              <w:t xml:space="preserve">Must lock out </w:t>
            </w:r>
            <w:r>
              <w:rPr>
                <w:rFonts w:ascii="Arial" w:hAnsi="Arial" w:cs="Arial"/>
                <w:sz w:val="18"/>
                <w:szCs w:val="18"/>
              </w:rPr>
              <w:t xml:space="preserve">completely </w:t>
            </w:r>
            <w:r w:rsidRPr="006C466B">
              <w:rPr>
                <w:rFonts w:ascii="Arial" w:hAnsi="Arial" w:cs="Arial"/>
                <w:sz w:val="18"/>
                <w:szCs w:val="18"/>
              </w:rPr>
              <w:t xml:space="preserve">after </w:t>
            </w:r>
            <w:r>
              <w:rPr>
                <w:rFonts w:ascii="Arial" w:hAnsi="Arial" w:cs="Arial"/>
                <w:sz w:val="18"/>
                <w:szCs w:val="18"/>
              </w:rPr>
              <w:t>15</w:t>
            </w:r>
            <w:r w:rsidRPr="006C466B">
              <w:rPr>
                <w:rFonts w:ascii="Arial" w:hAnsi="Arial" w:cs="Arial"/>
                <w:sz w:val="18"/>
                <w:szCs w:val="18"/>
              </w:rPr>
              <w:t xml:space="preserve"> failed attempts </w:t>
            </w:r>
          </w:p>
          <w:p w14:paraId="08C2059B" w14:textId="19AE3813"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Must be forced to change after reset</w:t>
            </w:r>
          </w:p>
          <w:p w14:paraId="165DCB13" w14:textId="4EAFAF61"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The user can change their own password</w:t>
            </w:r>
          </w:p>
          <w:p w14:paraId="2744617C" w14:textId="1BCDCF5C" w:rsidR="00F35C11" w:rsidRPr="006C466B" w:rsidRDefault="00F35C11" w:rsidP="00F35C11">
            <w:pPr>
              <w:tabs>
                <w:tab w:val="left" w:pos="317"/>
              </w:tabs>
              <w:ind w:left="34"/>
              <w:rPr>
                <w:rFonts w:ascii="Arial" w:hAnsi="Arial" w:cs="Arial"/>
                <w:sz w:val="18"/>
                <w:szCs w:val="18"/>
              </w:rPr>
            </w:pPr>
            <w:r w:rsidRPr="006C466B">
              <w:rPr>
                <w:rFonts w:ascii="Arial" w:hAnsi="Arial" w:cs="Arial"/>
                <w:sz w:val="18"/>
                <w:szCs w:val="18"/>
              </w:rPr>
              <w:t>The user can only change their password once a day.</w:t>
            </w:r>
          </w:p>
          <w:p w14:paraId="055C93C3" w14:textId="77777777" w:rsidR="00F35C11" w:rsidRPr="006C466B" w:rsidRDefault="00F35C11" w:rsidP="00F35C11">
            <w:pPr>
              <w:tabs>
                <w:tab w:val="left" w:pos="317"/>
              </w:tabs>
              <w:ind w:left="34"/>
              <w:rPr>
                <w:rFonts w:ascii="Arial" w:hAnsi="Arial" w:cs="Arial"/>
                <w:sz w:val="18"/>
                <w:szCs w:val="18"/>
              </w:rPr>
            </w:pPr>
          </w:p>
          <w:p w14:paraId="58A86B9F" w14:textId="7FD9F135" w:rsidR="000340E1" w:rsidRPr="006C466B" w:rsidRDefault="00F35C11" w:rsidP="00F35C11">
            <w:pPr>
              <w:rPr>
                <w:rFonts w:ascii="Arial" w:hAnsi="Arial" w:cs="Arial"/>
                <w:sz w:val="18"/>
                <w:szCs w:val="18"/>
              </w:rPr>
            </w:pPr>
            <w:r w:rsidRPr="006C466B">
              <w:rPr>
                <w:rFonts w:ascii="Arial" w:hAnsi="Arial" w:cs="Arial"/>
                <w:sz w:val="18"/>
                <w:szCs w:val="18"/>
              </w:rPr>
              <w:t>Any warning messages presented to the user must be generic and should not disclose what has failed authentication</w:t>
            </w:r>
          </w:p>
        </w:tc>
      </w:tr>
      <w:tr w:rsidR="000340E1" w:rsidRPr="005D68D4" w14:paraId="457C17E2" w14:textId="77777777" w:rsidTr="00073FC4">
        <w:tc>
          <w:tcPr>
            <w:tcW w:w="2093" w:type="dxa"/>
            <w:shd w:val="pct20" w:color="auto" w:fill="auto"/>
          </w:tcPr>
          <w:p w14:paraId="353115A6"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Notes / Questions</w:t>
            </w:r>
          </w:p>
          <w:p w14:paraId="3718469D" w14:textId="77777777" w:rsidR="000340E1" w:rsidRPr="005D68D4" w:rsidRDefault="000340E1" w:rsidP="00AF6F0D">
            <w:pPr>
              <w:rPr>
                <w:rFonts w:ascii="Arial" w:hAnsi="Arial" w:cs="Arial"/>
                <w:b/>
                <w:bCs/>
                <w:sz w:val="18"/>
                <w:szCs w:val="18"/>
              </w:rPr>
            </w:pPr>
          </w:p>
        </w:tc>
        <w:tc>
          <w:tcPr>
            <w:tcW w:w="7229" w:type="dxa"/>
            <w:shd w:val="clear" w:color="auto" w:fill="auto"/>
          </w:tcPr>
          <w:p w14:paraId="3959CF8D" w14:textId="227AD36C" w:rsidR="000340E1" w:rsidRPr="006C466B" w:rsidRDefault="000340E1" w:rsidP="00AF6F0D">
            <w:pPr>
              <w:rPr>
                <w:rFonts w:ascii="Arial" w:hAnsi="Arial" w:cs="Arial"/>
                <w:sz w:val="18"/>
                <w:szCs w:val="18"/>
              </w:rPr>
            </w:pPr>
          </w:p>
        </w:tc>
      </w:tr>
      <w:tr w:rsidR="000340E1" w:rsidRPr="005D68D4" w14:paraId="71455489" w14:textId="77777777" w:rsidTr="00073FC4">
        <w:tc>
          <w:tcPr>
            <w:tcW w:w="2093" w:type="dxa"/>
            <w:shd w:val="pct20" w:color="auto" w:fill="auto"/>
          </w:tcPr>
          <w:p w14:paraId="44AD13C4"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Includes Use Cases</w:t>
            </w:r>
          </w:p>
          <w:p w14:paraId="3EDC17CD" w14:textId="77777777" w:rsidR="000340E1" w:rsidRPr="005D68D4" w:rsidRDefault="000340E1" w:rsidP="00AF6F0D">
            <w:pPr>
              <w:rPr>
                <w:rFonts w:ascii="Arial" w:hAnsi="Arial" w:cs="Arial"/>
                <w:b/>
                <w:bCs/>
                <w:color w:val="FF0000"/>
                <w:sz w:val="18"/>
                <w:szCs w:val="18"/>
              </w:rPr>
            </w:pPr>
          </w:p>
        </w:tc>
        <w:tc>
          <w:tcPr>
            <w:tcW w:w="7229" w:type="dxa"/>
            <w:shd w:val="clear" w:color="auto" w:fill="auto"/>
          </w:tcPr>
          <w:p w14:paraId="1C89E5E5" w14:textId="5D0DAD26" w:rsidR="000340E1" w:rsidRPr="007702FC" w:rsidRDefault="000340E1" w:rsidP="00AF6F0D">
            <w:pPr>
              <w:rPr>
                <w:rFonts w:ascii="Arial" w:hAnsi="Arial" w:cs="Arial"/>
                <w:sz w:val="18"/>
                <w:szCs w:val="18"/>
              </w:rPr>
            </w:pPr>
          </w:p>
        </w:tc>
      </w:tr>
      <w:tr w:rsidR="000340E1" w:rsidRPr="005D68D4" w14:paraId="2D3CB339" w14:textId="77777777" w:rsidTr="00073FC4">
        <w:tc>
          <w:tcPr>
            <w:tcW w:w="2093" w:type="dxa"/>
            <w:shd w:val="pct20" w:color="auto" w:fill="auto"/>
          </w:tcPr>
          <w:p w14:paraId="0BC8FD84"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8B25A3D" w14:textId="77777777" w:rsidR="000340E1" w:rsidRPr="007702FC" w:rsidRDefault="000340E1" w:rsidP="00AF6F0D">
            <w:pPr>
              <w:rPr>
                <w:rFonts w:ascii="Arial" w:hAnsi="Arial" w:cs="Arial"/>
                <w:sz w:val="18"/>
                <w:szCs w:val="18"/>
              </w:rPr>
            </w:pPr>
          </w:p>
        </w:tc>
      </w:tr>
      <w:tr w:rsidR="000340E1" w:rsidRPr="005D68D4" w14:paraId="3FAE2452" w14:textId="77777777" w:rsidTr="00073FC4">
        <w:tc>
          <w:tcPr>
            <w:tcW w:w="2093" w:type="dxa"/>
            <w:shd w:val="pct20" w:color="auto" w:fill="auto"/>
          </w:tcPr>
          <w:p w14:paraId="0CB45C1D"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7E3E862B" w14:textId="3C95254B" w:rsidR="000340E1" w:rsidRPr="007702FC" w:rsidRDefault="0065675D" w:rsidP="00AF6F0D">
            <w:pPr>
              <w:rPr>
                <w:rFonts w:ascii="Arial" w:hAnsi="Arial" w:cs="Arial"/>
                <w:sz w:val="18"/>
                <w:szCs w:val="18"/>
              </w:rPr>
            </w:pPr>
            <w:r>
              <w:rPr>
                <w:rFonts w:ascii="Arial" w:hAnsi="Arial" w:cs="Arial"/>
                <w:sz w:val="18"/>
                <w:szCs w:val="18"/>
              </w:rPr>
              <w:t>PM0020, PM0021, PM0022</w:t>
            </w:r>
          </w:p>
        </w:tc>
      </w:tr>
      <w:tr w:rsidR="000340E1" w:rsidRPr="005D68D4" w14:paraId="7082E8C6" w14:textId="77777777" w:rsidTr="00073FC4">
        <w:tc>
          <w:tcPr>
            <w:tcW w:w="2093" w:type="dxa"/>
            <w:shd w:val="pct20" w:color="auto" w:fill="auto"/>
          </w:tcPr>
          <w:p w14:paraId="16B42BA4" w14:textId="77777777" w:rsidR="000340E1" w:rsidRPr="005D68D4" w:rsidRDefault="000340E1"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8FB01DB" w14:textId="7104B10E" w:rsidR="000340E1" w:rsidRPr="007702FC" w:rsidRDefault="000340E1" w:rsidP="00AF6F0D">
            <w:pPr>
              <w:rPr>
                <w:rFonts w:ascii="Arial" w:hAnsi="Arial" w:cs="Arial"/>
                <w:sz w:val="18"/>
                <w:szCs w:val="18"/>
              </w:rPr>
            </w:pPr>
          </w:p>
        </w:tc>
      </w:tr>
    </w:tbl>
    <w:p w14:paraId="6928F94D" w14:textId="77777777" w:rsidR="000340E1" w:rsidRDefault="000340E1" w:rsidP="00AF6F0D"/>
    <w:p w14:paraId="63F0E519" w14:textId="16207021" w:rsidR="00DF66D2" w:rsidRDefault="00DF66D2" w:rsidP="00AF6F0D">
      <w:pPr>
        <w:pStyle w:val="Heading3"/>
        <w:ind w:left="0" w:firstLine="0"/>
      </w:pPr>
      <w:r>
        <w:br w:type="page"/>
      </w:r>
      <w:bookmarkStart w:id="120" w:name="_Toc422842012"/>
      <w:r>
        <w:t xml:space="preserve">PMUC007 – </w:t>
      </w:r>
      <w:r w:rsidR="00D02984">
        <w:t>Lock Account</w:t>
      </w:r>
      <w:bookmarkEnd w:id="120"/>
    </w:p>
    <w:p w14:paraId="2B91E007" w14:textId="77777777" w:rsidR="00DF66D2" w:rsidRDefault="00DF66D2"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DF66D2" w:rsidRPr="005D68D4" w14:paraId="5BDC4DE3" w14:textId="77777777" w:rsidTr="00EA0E04">
        <w:tc>
          <w:tcPr>
            <w:tcW w:w="9322" w:type="dxa"/>
            <w:gridSpan w:val="2"/>
            <w:shd w:val="pct20" w:color="auto" w:fill="auto"/>
          </w:tcPr>
          <w:p w14:paraId="164C2E42" w14:textId="77777777" w:rsidR="00DF66D2" w:rsidRPr="005D68D4" w:rsidRDefault="00DF66D2"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PMUC007</w:t>
            </w:r>
          </w:p>
          <w:p w14:paraId="039758EC" w14:textId="77777777" w:rsidR="00DF66D2" w:rsidRPr="005D68D4" w:rsidRDefault="00DF66D2" w:rsidP="00AF6F0D">
            <w:pPr>
              <w:rPr>
                <w:rFonts w:ascii="Arial" w:hAnsi="Arial" w:cs="Arial"/>
                <w:b/>
                <w:bCs/>
                <w:sz w:val="18"/>
                <w:szCs w:val="18"/>
              </w:rPr>
            </w:pPr>
          </w:p>
          <w:p w14:paraId="603AF906" w14:textId="02BA85D0" w:rsidR="00DF66D2" w:rsidRPr="005D68D4" w:rsidRDefault="00DF66D2"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520768">
              <w:rPr>
                <w:rFonts w:ascii="Arial" w:hAnsi="Arial" w:cs="Arial"/>
                <w:b/>
                <w:bCs/>
                <w:sz w:val="18"/>
                <w:szCs w:val="18"/>
              </w:rPr>
              <w:t>Lock Account</w:t>
            </w:r>
          </w:p>
          <w:p w14:paraId="51704A39" w14:textId="77777777" w:rsidR="00DF66D2" w:rsidRPr="005D68D4" w:rsidRDefault="00DF66D2" w:rsidP="00AF6F0D">
            <w:pPr>
              <w:rPr>
                <w:rFonts w:ascii="Arial" w:hAnsi="Arial" w:cs="Arial"/>
                <w:b/>
                <w:sz w:val="18"/>
                <w:szCs w:val="18"/>
              </w:rPr>
            </w:pPr>
          </w:p>
        </w:tc>
      </w:tr>
      <w:tr w:rsidR="00520768" w:rsidRPr="005D68D4" w14:paraId="009EAD29" w14:textId="77777777" w:rsidTr="00EA0E04">
        <w:tc>
          <w:tcPr>
            <w:tcW w:w="2093" w:type="dxa"/>
            <w:shd w:val="pct20" w:color="auto" w:fill="auto"/>
          </w:tcPr>
          <w:p w14:paraId="2DA4EDDC"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Summary</w:t>
            </w:r>
          </w:p>
          <w:p w14:paraId="2B45D615" w14:textId="77777777" w:rsidR="00520768" w:rsidRPr="005D68D4" w:rsidRDefault="00520768" w:rsidP="00520768">
            <w:pPr>
              <w:rPr>
                <w:rFonts w:ascii="Arial" w:hAnsi="Arial" w:cs="Arial"/>
                <w:b/>
                <w:bCs/>
                <w:sz w:val="18"/>
                <w:szCs w:val="18"/>
              </w:rPr>
            </w:pPr>
          </w:p>
        </w:tc>
        <w:tc>
          <w:tcPr>
            <w:tcW w:w="7229" w:type="dxa"/>
            <w:shd w:val="clear" w:color="auto" w:fill="auto"/>
          </w:tcPr>
          <w:p w14:paraId="3132B035" w14:textId="75308FBB" w:rsidR="00520768" w:rsidRPr="00D02984" w:rsidRDefault="00520768" w:rsidP="00520768">
            <w:pPr>
              <w:rPr>
                <w:rFonts w:ascii="Arial" w:hAnsi="Arial" w:cs="Arial"/>
                <w:sz w:val="18"/>
                <w:szCs w:val="18"/>
              </w:rPr>
            </w:pPr>
            <w:r w:rsidRPr="00D02984">
              <w:rPr>
                <w:rFonts w:ascii="Arial" w:hAnsi="Arial" w:cs="Arial"/>
                <w:sz w:val="18"/>
                <w:szCs w:val="18"/>
              </w:rPr>
              <w:t>This function is used by the system to lock an online account where multiple attempts to login or change password have been attempted.</w:t>
            </w:r>
          </w:p>
        </w:tc>
      </w:tr>
      <w:tr w:rsidR="00520768" w:rsidRPr="005D68D4" w14:paraId="5F0D06F2" w14:textId="77777777" w:rsidTr="00EA0E04">
        <w:tc>
          <w:tcPr>
            <w:tcW w:w="2093" w:type="dxa"/>
            <w:shd w:val="pct20" w:color="auto" w:fill="auto"/>
          </w:tcPr>
          <w:p w14:paraId="6265B172"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Actor</w:t>
            </w:r>
          </w:p>
          <w:p w14:paraId="72553B0D" w14:textId="77777777" w:rsidR="00520768" w:rsidRPr="005D68D4" w:rsidRDefault="00520768" w:rsidP="00520768">
            <w:pPr>
              <w:rPr>
                <w:rFonts w:ascii="Arial" w:hAnsi="Arial" w:cs="Arial"/>
                <w:bCs/>
                <w:color w:val="FF0000"/>
                <w:sz w:val="18"/>
                <w:szCs w:val="18"/>
              </w:rPr>
            </w:pPr>
          </w:p>
        </w:tc>
        <w:tc>
          <w:tcPr>
            <w:tcW w:w="7229" w:type="dxa"/>
            <w:shd w:val="clear" w:color="auto" w:fill="auto"/>
          </w:tcPr>
          <w:p w14:paraId="4AC768D1" w14:textId="44CED645" w:rsidR="00520768" w:rsidRPr="00D02984" w:rsidRDefault="00FE4BBE" w:rsidP="00520768">
            <w:pPr>
              <w:rPr>
                <w:rFonts w:ascii="Arial" w:hAnsi="Arial" w:cs="Arial"/>
                <w:sz w:val="18"/>
                <w:szCs w:val="18"/>
              </w:rPr>
            </w:pPr>
            <w:r>
              <w:rPr>
                <w:rFonts w:ascii="Arial" w:hAnsi="Arial" w:cs="Arial"/>
                <w:sz w:val="18"/>
                <w:szCs w:val="18"/>
              </w:rPr>
              <w:t>PlanManager</w:t>
            </w:r>
            <w:r w:rsidR="00520768" w:rsidRPr="00D02984">
              <w:rPr>
                <w:rFonts w:ascii="Arial" w:hAnsi="Arial" w:cs="Arial"/>
                <w:sz w:val="18"/>
                <w:szCs w:val="18"/>
              </w:rPr>
              <w:t xml:space="preserve"> User</w:t>
            </w:r>
          </w:p>
        </w:tc>
      </w:tr>
      <w:tr w:rsidR="00520768" w:rsidRPr="005D68D4" w14:paraId="4B528C2D" w14:textId="77777777" w:rsidTr="00EA0E04">
        <w:tc>
          <w:tcPr>
            <w:tcW w:w="2093" w:type="dxa"/>
            <w:shd w:val="pct20" w:color="auto" w:fill="auto"/>
          </w:tcPr>
          <w:p w14:paraId="11D056C5"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Trigger</w:t>
            </w:r>
          </w:p>
          <w:p w14:paraId="009D89C7" w14:textId="77777777" w:rsidR="00520768" w:rsidRPr="005D68D4" w:rsidRDefault="00520768" w:rsidP="00520768">
            <w:pPr>
              <w:rPr>
                <w:rFonts w:ascii="Arial" w:hAnsi="Arial" w:cs="Arial"/>
                <w:b/>
                <w:bCs/>
                <w:sz w:val="18"/>
                <w:szCs w:val="18"/>
              </w:rPr>
            </w:pPr>
          </w:p>
        </w:tc>
        <w:tc>
          <w:tcPr>
            <w:tcW w:w="7229" w:type="dxa"/>
            <w:shd w:val="clear" w:color="auto" w:fill="auto"/>
          </w:tcPr>
          <w:p w14:paraId="36BB5256" w14:textId="5A9F775C" w:rsidR="00520768" w:rsidRPr="00D02984" w:rsidRDefault="00520768" w:rsidP="00520768">
            <w:pPr>
              <w:rPr>
                <w:rFonts w:ascii="Arial" w:hAnsi="Arial" w:cs="Arial"/>
                <w:sz w:val="18"/>
                <w:szCs w:val="18"/>
              </w:rPr>
            </w:pPr>
            <w:r w:rsidRPr="00D02984">
              <w:rPr>
                <w:rFonts w:ascii="Arial" w:hAnsi="Arial" w:cs="Arial"/>
                <w:sz w:val="18"/>
                <w:szCs w:val="18"/>
              </w:rPr>
              <w:t>User attempting login or change password</w:t>
            </w:r>
          </w:p>
        </w:tc>
      </w:tr>
      <w:tr w:rsidR="00520768" w:rsidRPr="005D68D4" w14:paraId="73832DF4" w14:textId="77777777" w:rsidTr="00EA0E04">
        <w:tc>
          <w:tcPr>
            <w:tcW w:w="2093" w:type="dxa"/>
            <w:shd w:val="pct20" w:color="auto" w:fill="auto"/>
          </w:tcPr>
          <w:p w14:paraId="38D884F9"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Pre- conditions</w:t>
            </w:r>
          </w:p>
          <w:p w14:paraId="65720A23" w14:textId="77777777" w:rsidR="00520768" w:rsidRPr="005D68D4" w:rsidRDefault="00520768" w:rsidP="00520768">
            <w:pPr>
              <w:rPr>
                <w:rFonts w:ascii="Arial" w:hAnsi="Arial" w:cs="Arial"/>
                <w:bCs/>
                <w:color w:val="FF0000"/>
                <w:sz w:val="18"/>
                <w:szCs w:val="18"/>
              </w:rPr>
            </w:pPr>
          </w:p>
        </w:tc>
        <w:tc>
          <w:tcPr>
            <w:tcW w:w="7229" w:type="dxa"/>
            <w:shd w:val="clear" w:color="auto" w:fill="auto"/>
          </w:tcPr>
          <w:p w14:paraId="4CEBA64C" w14:textId="77777777" w:rsidR="00D02984" w:rsidRPr="006C466B" w:rsidRDefault="00D02984" w:rsidP="00D02984">
            <w:pPr>
              <w:tabs>
                <w:tab w:val="left" w:pos="567"/>
                <w:tab w:val="left" w:pos="1985"/>
                <w:tab w:val="left" w:pos="2268"/>
              </w:tabs>
              <w:rPr>
                <w:rFonts w:ascii="Arial" w:hAnsi="Arial" w:cs="Arial"/>
                <w:sz w:val="18"/>
                <w:szCs w:val="18"/>
              </w:rPr>
            </w:pPr>
            <w:r w:rsidRPr="006C466B">
              <w:rPr>
                <w:rFonts w:ascii="Arial" w:hAnsi="Arial" w:cs="Arial"/>
                <w:sz w:val="18"/>
                <w:szCs w:val="18"/>
              </w:rPr>
              <w:t>User is in the Activate Account process</w:t>
            </w:r>
          </w:p>
          <w:p w14:paraId="07579B90" w14:textId="77777777" w:rsidR="00D02984" w:rsidRPr="006C466B" w:rsidRDefault="00D02984" w:rsidP="00D02984">
            <w:pPr>
              <w:tabs>
                <w:tab w:val="left" w:pos="567"/>
                <w:tab w:val="left" w:pos="1985"/>
                <w:tab w:val="left" w:pos="2268"/>
              </w:tabs>
              <w:rPr>
                <w:rFonts w:ascii="Arial" w:hAnsi="Arial" w:cs="Arial"/>
                <w:sz w:val="18"/>
                <w:szCs w:val="18"/>
              </w:rPr>
            </w:pPr>
            <w:r w:rsidRPr="006C466B">
              <w:rPr>
                <w:rFonts w:ascii="Arial" w:hAnsi="Arial" w:cs="Arial"/>
                <w:sz w:val="18"/>
                <w:szCs w:val="18"/>
              </w:rPr>
              <w:t>OR</w:t>
            </w:r>
          </w:p>
          <w:p w14:paraId="46F790A5" w14:textId="035E2918" w:rsidR="00D02984" w:rsidRPr="006C466B" w:rsidRDefault="00D02984" w:rsidP="00D02984">
            <w:pPr>
              <w:tabs>
                <w:tab w:val="left" w:pos="567"/>
                <w:tab w:val="left" w:pos="1985"/>
                <w:tab w:val="left" w:pos="2268"/>
              </w:tabs>
              <w:rPr>
                <w:rFonts w:ascii="Arial" w:hAnsi="Arial" w:cs="Arial"/>
                <w:sz w:val="18"/>
                <w:szCs w:val="18"/>
              </w:rPr>
            </w:pPr>
            <w:r w:rsidRPr="006C466B">
              <w:rPr>
                <w:rFonts w:ascii="Arial" w:hAnsi="Arial" w:cs="Arial"/>
                <w:sz w:val="18"/>
                <w:szCs w:val="18"/>
              </w:rPr>
              <w:t xml:space="preserve">User </w:t>
            </w:r>
            <w:r>
              <w:rPr>
                <w:rFonts w:ascii="Arial" w:hAnsi="Arial" w:cs="Arial"/>
                <w:sz w:val="18"/>
                <w:szCs w:val="18"/>
              </w:rPr>
              <w:t>is attempting to login</w:t>
            </w:r>
          </w:p>
          <w:p w14:paraId="2274DFA9" w14:textId="77777777" w:rsidR="00D02984" w:rsidRPr="006C466B" w:rsidRDefault="00D02984" w:rsidP="00D02984">
            <w:pPr>
              <w:tabs>
                <w:tab w:val="left" w:pos="567"/>
                <w:tab w:val="left" w:pos="1985"/>
                <w:tab w:val="left" w:pos="2268"/>
              </w:tabs>
              <w:rPr>
                <w:rFonts w:ascii="Arial" w:hAnsi="Arial" w:cs="Arial"/>
                <w:sz w:val="18"/>
                <w:szCs w:val="18"/>
              </w:rPr>
            </w:pPr>
            <w:r w:rsidRPr="006C466B">
              <w:rPr>
                <w:rFonts w:ascii="Arial" w:hAnsi="Arial" w:cs="Arial"/>
                <w:sz w:val="18"/>
                <w:szCs w:val="18"/>
              </w:rPr>
              <w:t>OR</w:t>
            </w:r>
          </w:p>
          <w:p w14:paraId="62FBDE11" w14:textId="78B52870" w:rsidR="00520768" w:rsidRPr="00D02984" w:rsidRDefault="00D02984" w:rsidP="00D02984">
            <w:pPr>
              <w:rPr>
                <w:rFonts w:ascii="Arial" w:hAnsi="Arial" w:cs="Arial"/>
                <w:sz w:val="18"/>
                <w:szCs w:val="18"/>
              </w:rPr>
            </w:pPr>
            <w:r w:rsidRPr="006C466B">
              <w:rPr>
                <w:rFonts w:ascii="Arial" w:hAnsi="Arial" w:cs="Arial"/>
                <w:sz w:val="18"/>
                <w:szCs w:val="18"/>
              </w:rPr>
              <w:t>User has logged in and selected the Change Password Routine</w:t>
            </w:r>
          </w:p>
        </w:tc>
      </w:tr>
      <w:tr w:rsidR="00520768" w:rsidRPr="005D68D4" w14:paraId="338A3E29" w14:textId="77777777" w:rsidTr="00EA0E04">
        <w:tc>
          <w:tcPr>
            <w:tcW w:w="2093" w:type="dxa"/>
            <w:shd w:val="pct20" w:color="auto" w:fill="auto"/>
          </w:tcPr>
          <w:p w14:paraId="0A86EC8B"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Post –conditions</w:t>
            </w:r>
          </w:p>
          <w:p w14:paraId="752D508F" w14:textId="77777777" w:rsidR="00520768" w:rsidRPr="005D68D4" w:rsidRDefault="00520768" w:rsidP="00520768">
            <w:pPr>
              <w:rPr>
                <w:rFonts w:ascii="Arial" w:hAnsi="Arial" w:cs="Arial"/>
                <w:b/>
                <w:bCs/>
                <w:sz w:val="18"/>
                <w:szCs w:val="18"/>
              </w:rPr>
            </w:pPr>
          </w:p>
        </w:tc>
        <w:tc>
          <w:tcPr>
            <w:tcW w:w="7229" w:type="dxa"/>
            <w:shd w:val="clear" w:color="auto" w:fill="auto"/>
          </w:tcPr>
          <w:p w14:paraId="66786366" w14:textId="4F9E68D1" w:rsidR="00520768" w:rsidRPr="00D02984" w:rsidRDefault="00D02984" w:rsidP="00B81AA7">
            <w:pPr>
              <w:rPr>
                <w:rFonts w:ascii="Arial" w:hAnsi="Arial" w:cs="Arial"/>
                <w:sz w:val="18"/>
                <w:szCs w:val="18"/>
              </w:rPr>
            </w:pPr>
            <w:r>
              <w:rPr>
                <w:rFonts w:ascii="Arial" w:hAnsi="Arial" w:cs="Arial"/>
                <w:sz w:val="18"/>
                <w:szCs w:val="18"/>
              </w:rPr>
              <w:t>User</w:t>
            </w:r>
            <w:r w:rsidR="00520768" w:rsidRPr="00D02984">
              <w:rPr>
                <w:rFonts w:ascii="Arial" w:hAnsi="Arial" w:cs="Arial"/>
                <w:sz w:val="18"/>
                <w:szCs w:val="18"/>
              </w:rPr>
              <w:t xml:space="preserve"> account is locked</w:t>
            </w:r>
          </w:p>
        </w:tc>
      </w:tr>
      <w:tr w:rsidR="00520768" w:rsidRPr="005D68D4" w14:paraId="0C214737" w14:textId="77777777" w:rsidTr="00EA0E04">
        <w:tc>
          <w:tcPr>
            <w:tcW w:w="2093" w:type="dxa"/>
            <w:shd w:val="pct20" w:color="auto" w:fill="auto"/>
          </w:tcPr>
          <w:p w14:paraId="597F7945"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A5C25C2" w14:textId="0181A905" w:rsidR="00520768" w:rsidRPr="00D02984" w:rsidRDefault="00520768" w:rsidP="00520768">
            <w:pPr>
              <w:rPr>
                <w:rFonts w:ascii="Arial" w:hAnsi="Arial" w:cs="Arial"/>
                <w:sz w:val="18"/>
                <w:szCs w:val="18"/>
              </w:rPr>
            </w:pPr>
            <w:r w:rsidRPr="00D02984">
              <w:rPr>
                <w:rFonts w:ascii="Arial" w:hAnsi="Arial" w:cs="Arial"/>
                <w:sz w:val="18"/>
                <w:szCs w:val="18"/>
              </w:rPr>
              <w:t>Adhoc</w:t>
            </w:r>
          </w:p>
        </w:tc>
      </w:tr>
      <w:tr w:rsidR="00520768" w:rsidRPr="005D68D4" w14:paraId="2FAB27FF" w14:textId="77777777" w:rsidTr="00EA0E04">
        <w:tc>
          <w:tcPr>
            <w:tcW w:w="2093" w:type="dxa"/>
            <w:shd w:val="pct20" w:color="auto" w:fill="auto"/>
          </w:tcPr>
          <w:p w14:paraId="73B5C43F"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Basic Course of Action</w:t>
            </w:r>
          </w:p>
          <w:p w14:paraId="1F3698BA" w14:textId="77777777" w:rsidR="00520768" w:rsidRPr="005D68D4" w:rsidRDefault="00520768" w:rsidP="00520768">
            <w:pPr>
              <w:rPr>
                <w:rFonts w:ascii="Arial" w:hAnsi="Arial" w:cs="Arial"/>
                <w:b/>
                <w:bCs/>
                <w:sz w:val="18"/>
                <w:szCs w:val="18"/>
              </w:rPr>
            </w:pPr>
          </w:p>
          <w:p w14:paraId="0C8DEA85" w14:textId="77777777" w:rsidR="00520768" w:rsidRPr="005D68D4" w:rsidRDefault="00520768" w:rsidP="00520768">
            <w:pPr>
              <w:rPr>
                <w:rFonts w:ascii="Arial" w:hAnsi="Arial" w:cs="Arial"/>
                <w:b/>
                <w:bCs/>
                <w:sz w:val="18"/>
                <w:szCs w:val="18"/>
              </w:rPr>
            </w:pPr>
          </w:p>
        </w:tc>
        <w:tc>
          <w:tcPr>
            <w:tcW w:w="7229" w:type="dxa"/>
            <w:shd w:val="clear" w:color="auto" w:fill="auto"/>
          </w:tcPr>
          <w:p w14:paraId="663DDC7C" w14:textId="63AA02D6" w:rsidR="00520768" w:rsidRPr="00D02984" w:rsidRDefault="00D02984" w:rsidP="004E06BD">
            <w:pPr>
              <w:numPr>
                <w:ilvl w:val="0"/>
                <w:numId w:val="173"/>
              </w:numPr>
              <w:ind w:left="317" w:hanging="317"/>
              <w:rPr>
                <w:rFonts w:ascii="Arial" w:hAnsi="Arial" w:cs="Arial"/>
                <w:sz w:val="18"/>
                <w:szCs w:val="18"/>
              </w:rPr>
            </w:pPr>
            <w:r>
              <w:rPr>
                <w:rFonts w:ascii="Arial" w:hAnsi="Arial" w:cs="Arial"/>
                <w:sz w:val="18"/>
                <w:szCs w:val="18"/>
              </w:rPr>
              <w:t>Us</w:t>
            </w:r>
            <w:r w:rsidR="00520768" w:rsidRPr="00D02984">
              <w:rPr>
                <w:rFonts w:ascii="Arial" w:hAnsi="Arial" w:cs="Arial"/>
                <w:sz w:val="18"/>
                <w:szCs w:val="18"/>
              </w:rPr>
              <w:t xml:space="preserve">er enters valid UserID but invalid other details </w:t>
            </w:r>
          </w:p>
          <w:p w14:paraId="6E407FAD" w14:textId="77777777" w:rsidR="00520768" w:rsidRPr="00D02984" w:rsidRDefault="00520768" w:rsidP="004E06BD">
            <w:pPr>
              <w:numPr>
                <w:ilvl w:val="0"/>
                <w:numId w:val="173"/>
              </w:numPr>
              <w:ind w:left="317" w:hanging="317"/>
              <w:rPr>
                <w:rFonts w:ascii="Arial" w:hAnsi="Arial" w:cs="Arial"/>
                <w:sz w:val="18"/>
                <w:szCs w:val="18"/>
              </w:rPr>
            </w:pPr>
            <w:r w:rsidRPr="00D02984">
              <w:rPr>
                <w:rFonts w:ascii="Arial" w:hAnsi="Arial" w:cs="Arial"/>
                <w:sz w:val="18"/>
                <w:szCs w:val="18"/>
              </w:rPr>
              <w:t>The system warns of invalid data</w:t>
            </w:r>
          </w:p>
          <w:p w14:paraId="3B6EF41A" w14:textId="377A16BA" w:rsidR="00520768" w:rsidRPr="00D02984" w:rsidRDefault="00520768" w:rsidP="004E06BD">
            <w:pPr>
              <w:numPr>
                <w:ilvl w:val="0"/>
                <w:numId w:val="173"/>
              </w:numPr>
              <w:ind w:left="317" w:hanging="317"/>
              <w:rPr>
                <w:rFonts w:ascii="Arial" w:hAnsi="Arial" w:cs="Arial"/>
                <w:sz w:val="18"/>
                <w:szCs w:val="18"/>
              </w:rPr>
            </w:pPr>
            <w:r w:rsidRPr="00D02984">
              <w:rPr>
                <w:rFonts w:ascii="Arial" w:hAnsi="Arial" w:cs="Arial"/>
                <w:sz w:val="18"/>
                <w:szCs w:val="18"/>
              </w:rPr>
              <w:t xml:space="preserve">The </w:t>
            </w:r>
            <w:r w:rsidR="00D02984">
              <w:rPr>
                <w:rFonts w:ascii="Arial" w:hAnsi="Arial" w:cs="Arial"/>
                <w:sz w:val="18"/>
                <w:szCs w:val="18"/>
              </w:rPr>
              <w:t>use</w:t>
            </w:r>
            <w:r w:rsidRPr="00D02984">
              <w:rPr>
                <w:rFonts w:ascii="Arial" w:hAnsi="Arial" w:cs="Arial"/>
                <w:sz w:val="18"/>
                <w:szCs w:val="18"/>
              </w:rPr>
              <w:t>r continues to enter invalid details</w:t>
            </w:r>
          </w:p>
          <w:p w14:paraId="2A9764C9" w14:textId="77777777" w:rsidR="00520768" w:rsidRPr="00D02984" w:rsidRDefault="00520768" w:rsidP="004E06BD">
            <w:pPr>
              <w:numPr>
                <w:ilvl w:val="0"/>
                <w:numId w:val="173"/>
              </w:numPr>
              <w:ind w:left="317" w:hanging="317"/>
              <w:rPr>
                <w:rFonts w:ascii="Arial" w:hAnsi="Arial" w:cs="Arial"/>
                <w:sz w:val="18"/>
                <w:szCs w:val="18"/>
              </w:rPr>
            </w:pPr>
            <w:r w:rsidRPr="00D02984">
              <w:rPr>
                <w:rFonts w:ascii="Arial" w:hAnsi="Arial" w:cs="Arial"/>
                <w:sz w:val="18"/>
                <w:szCs w:val="18"/>
              </w:rPr>
              <w:t>The system locks the online web account</w:t>
            </w:r>
          </w:p>
          <w:p w14:paraId="2771CD70" w14:textId="77777777" w:rsidR="00520768" w:rsidRPr="002A4BC2" w:rsidRDefault="00520768" w:rsidP="002A4BC2">
            <w:pPr>
              <w:numPr>
                <w:ilvl w:val="0"/>
                <w:numId w:val="173"/>
              </w:numPr>
              <w:ind w:left="317" w:hanging="317"/>
              <w:rPr>
                <w:rFonts w:ascii="Arial" w:hAnsi="Arial" w:cs="Arial"/>
                <w:sz w:val="18"/>
                <w:szCs w:val="18"/>
              </w:rPr>
            </w:pPr>
            <w:r w:rsidRPr="002A4BC2">
              <w:rPr>
                <w:rFonts w:ascii="Arial" w:hAnsi="Arial" w:cs="Arial"/>
                <w:sz w:val="18"/>
                <w:szCs w:val="18"/>
              </w:rPr>
              <w:t>The system updates the audit trail – invoke ‘</w:t>
            </w:r>
            <w:r w:rsidR="00D31311" w:rsidRPr="002A4BC2">
              <w:rPr>
                <w:rFonts w:ascii="Arial" w:hAnsi="Arial" w:cs="Arial"/>
                <w:sz w:val="18"/>
                <w:szCs w:val="18"/>
              </w:rPr>
              <w:t>PM</w:t>
            </w:r>
            <w:r w:rsidRPr="002A4BC2">
              <w:rPr>
                <w:rFonts w:ascii="Arial" w:hAnsi="Arial" w:cs="Arial"/>
                <w:sz w:val="18"/>
                <w:szCs w:val="18"/>
              </w:rPr>
              <w:t>UC</w:t>
            </w:r>
            <w:r w:rsidR="00D31311" w:rsidRPr="002A4BC2">
              <w:rPr>
                <w:rFonts w:ascii="Arial" w:hAnsi="Arial" w:cs="Arial"/>
                <w:sz w:val="18"/>
                <w:szCs w:val="18"/>
              </w:rPr>
              <w:t>066</w:t>
            </w:r>
            <w:r w:rsidRPr="002A4BC2">
              <w:rPr>
                <w:rFonts w:ascii="Arial" w:hAnsi="Arial" w:cs="Arial"/>
                <w:sz w:val="18"/>
                <w:szCs w:val="18"/>
              </w:rPr>
              <w:t xml:space="preserve"> – Create Contact History – </w:t>
            </w:r>
            <w:r w:rsidR="00F6413B" w:rsidRPr="002A4BC2">
              <w:rPr>
                <w:rFonts w:ascii="Arial" w:hAnsi="Arial" w:cs="Arial"/>
                <w:sz w:val="18"/>
                <w:szCs w:val="18"/>
              </w:rPr>
              <w:t>2</w:t>
            </w:r>
            <w:r w:rsidRPr="002A4BC2">
              <w:rPr>
                <w:rFonts w:ascii="Arial" w:hAnsi="Arial" w:cs="Arial"/>
                <w:sz w:val="18"/>
                <w:szCs w:val="18"/>
              </w:rPr>
              <w:t>.’</w:t>
            </w:r>
          </w:p>
          <w:p w14:paraId="058A8F61" w14:textId="6761A131" w:rsidR="00D31311" w:rsidRPr="00D02984" w:rsidRDefault="00D31311" w:rsidP="00D31311">
            <w:pPr>
              <w:rPr>
                <w:rFonts w:ascii="Arial" w:hAnsi="Arial" w:cs="Arial"/>
                <w:sz w:val="18"/>
                <w:szCs w:val="18"/>
              </w:rPr>
            </w:pPr>
          </w:p>
        </w:tc>
      </w:tr>
      <w:tr w:rsidR="00520768" w:rsidRPr="005D68D4" w14:paraId="7A2179ED" w14:textId="77777777" w:rsidTr="00EA0E04">
        <w:tc>
          <w:tcPr>
            <w:tcW w:w="2093" w:type="dxa"/>
            <w:shd w:val="pct20" w:color="auto" w:fill="auto"/>
          </w:tcPr>
          <w:p w14:paraId="542A3E79"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Alternate scenario extensions</w:t>
            </w:r>
          </w:p>
          <w:p w14:paraId="73AB83D1" w14:textId="77777777" w:rsidR="00520768" w:rsidRPr="005D68D4" w:rsidRDefault="00520768" w:rsidP="00520768">
            <w:pPr>
              <w:rPr>
                <w:rFonts w:ascii="Arial" w:hAnsi="Arial" w:cs="Arial"/>
                <w:b/>
                <w:bCs/>
                <w:sz w:val="18"/>
                <w:szCs w:val="18"/>
              </w:rPr>
            </w:pPr>
          </w:p>
          <w:p w14:paraId="15ECDD4B" w14:textId="77777777" w:rsidR="00520768" w:rsidRPr="005D68D4" w:rsidRDefault="00520768" w:rsidP="00520768">
            <w:pPr>
              <w:rPr>
                <w:rFonts w:ascii="Arial" w:hAnsi="Arial" w:cs="Arial"/>
                <w:b/>
                <w:bCs/>
                <w:sz w:val="18"/>
                <w:szCs w:val="18"/>
              </w:rPr>
            </w:pPr>
          </w:p>
        </w:tc>
        <w:tc>
          <w:tcPr>
            <w:tcW w:w="7229" w:type="dxa"/>
            <w:shd w:val="clear" w:color="auto" w:fill="auto"/>
          </w:tcPr>
          <w:p w14:paraId="28F5AC01" w14:textId="007268F2" w:rsidR="00520768" w:rsidRPr="00D02984" w:rsidRDefault="00520768" w:rsidP="00520768">
            <w:pPr>
              <w:ind w:left="34"/>
              <w:rPr>
                <w:rFonts w:ascii="Arial" w:hAnsi="Arial" w:cs="Arial"/>
                <w:sz w:val="18"/>
                <w:szCs w:val="18"/>
              </w:rPr>
            </w:pPr>
            <w:r w:rsidRPr="00D02984">
              <w:rPr>
                <w:rFonts w:ascii="Arial" w:hAnsi="Arial" w:cs="Arial"/>
                <w:sz w:val="18"/>
                <w:szCs w:val="18"/>
              </w:rPr>
              <w:t xml:space="preserve">1a. The </w:t>
            </w:r>
            <w:r w:rsidR="00B81AA7">
              <w:rPr>
                <w:rFonts w:ascii="Arial" w:hAnsi="Arial" w:cs="Arial"/>
                <w:sz w:val="18"/>
                <w:szCs w:val="18"/>
              </w:rPr>
              <w:t>use</w:t>
            </w:r>
            <w:r w:rsidRPr="00D02984">
              <w:rPr>
                <w:rFonts w:ascii="Arial" w:hAnsi="Arial" w:cs="Arial"/>
                <w:sz w:val="18"/>
                <w:szCs w:val="18"/>
              </w:rPr>
              <w:t xml:space="preserve">r enters valid details, invoke </w:t>
            </w:r>
            <w:r w:rsidRPr="00D02984">
              <w:rPr>
                <w:rFonts w:ascii="Arial" w:hAnsi="Arial" w:cs="Arial"/>
                <w:i/>
                <w:sz w:val="18"/>
                <w:szCs w:val="18"/>
              </w:rPr>
              <w:t>‘</w:t>
            </w:r>
            <w:r w:rsidR="00B81AA7">
              <w:rPr>
                <w:rFonts w:ascii="Arial" w:hAnsi="Arial" w:cs="Arial"/>
                <w:i/>
                <w:sz w:val="18"/>
                <w:szCs w:val="18"/>
              </w:rPr>
              <w:t>PM</w:t>
            </w:r>
            <w:r w:rsidRPr="00D02984">
              <w:rPr>
                <w:rFonts w:ascii="Arial" w:hAnsi="Arial" w:cs="Arial"/>
                <w:i/>
                <w:sz w:val="18"/>
                <w:szCs w:val="18"/>
              </w:rPr>
              <w:t>UC00</w:t>
            </w:r>
            <w:r w:rsidR="00B81AA7">
              <w:rPr>
                <w:rFonts w:ascii="Arial" w:hAnsi="Arial" w:cs="Arial"/>
                <w:i/>
                <w:sz w:val="18"/>
                <w:szCs w:val="18"/>
              </w:rPr>
              <w:t>1</w:t>
            </w:r>
            <w:r w:rsidRPr="00D02984">
              <w:rPr>
                <w:rFonts w:ascii="Arial" w:hAnsi="Arial" w:cs="Arial"/>
                <w:i/>
                <w:sz w:val="18"/>
                <w:szCs w:val="18"/>
              </w:rPr>
              <w:t xml:space="preserve"> – Login’</w:t>
            </w:r>
            <w:r w:rsidRPr="00D02984">
              <w:rPr>
                <w:rFonts w:ascii="Arial" w:hAnsi="Arial" w:cs="Arial"/>
                <w:sz w:val="18"/>
                <w:szCs w:val="18"/>
              </w:rPr>
              <w:t xml:space="preserve"> or </w:t>
            </w:r>
            <w:r w:rsidRPr="00D02984">
              <w:rPr>
                <w:rFonts w:ascii="Arial" w:hAnsi="Arial" w:cs="Arial"/>
                <w:i/>
                <w:sz w:val="18"/>
                <w:szCs w:val="18"/>
              </w:rPr>
              <w:t>‘</w:t>
            </w:r>
            <w:r w:rsidR="00B81AA7">
              <w:rPr>
                <w:rFonts w:ascii="Arial" w:hAnsi="Arial" w:cs="Arial"/>
                <w:i/>
                <w:sz w:val="18"/>
                <w:szCs w:val="18"/>
              </w:rPr>
              <w:t>PM</w:t>
            </w:r>
            <w:r w:rsidRPr="00D02984">
              <w:rPr>
                <w:rFonts w:ascii="Arial" w:hAnsi="Arial" w:cs="Arial"/>
                <w:i/>
                <w:sz w:val="18"/>
                <w:szCs w:val="18"/>
              </w:rPr>
              <w:t>UC00</w:t>
            </w:r>
            <w:r w:rsidR="00B81AA7">
              <w:rPr>
                <w:rFonts w:ascii="Arial" w:hAnsi="Arial" w:cs="Arial"/>
                <w:i/>
                <w:sz w:val="18"/>
                <w:szCs w:val="18"/>
              </w:rPr>
              <w:t>5</w:t>
            </w:r>
            <w:r w:rsidRPr="00D02984">
              <w:rPr>
                <w:rFonts w:ascii="Arial" w:hAnsi="Arial" w:cs="Arial"/>
                <w:i/>
                <w:sz w:val="18"/>
                <w:szCs w:val="18"/>
              </w:rPr>
              <w:t xml:space="preserve"> – </w:t>
            </w:r>
            <w:r w:rsidR="00B81AA7">
              <w:rPr>
                <w:rFonts w:ascii="Arial" w:hAnsi="Arial" w:cs="Arial"/>
                <w:i/>
                <w:sz w:val="18"/>
                <w:szCs w:val="18"/>
              </w:rPr>
              <w:t>Activate User Account</w:t>
            </w:r>
            <w:r w:rsidRPr="00D02984">
              <w:rPr>
                <w:rFonts w:ascii="Arial" w:hAnsi="Arial" w:cs="Arial"/>
                <w:i/>
                <w:sz w:val="18"/>
                <w:szCs w:val="18"/>
              </w:rPr>
              <w:t>’</w:t>
            </w:r>
            <w:r w:rsidRPr="00D02984">
              <w:rPr>
                <w:rFonts w:ascii="Arial" w:hAnsi="Arial" w:cs="Arial"/>
                <w:sz w:val="18"/>
                <w:szCs w:val="18"/>
              </w:rPr>
              <w:t xml:space="preserve"> or ‘</w:t>
            </w:r>
            <w:r w:rsidR="00B81AA7">
              <w:rPr>
                <w:rFonts w:ascii="Arial" w:hAnsi="Arial" w:cs="Arial"/>
                <w:sz w:val="18"/>
                <w:szCs w:val="18"/>
              </w:rPr>
              <w:t>PM</w:t>
            </w:r>
            <w:r w:rsidRPr="00D02984">
              <w:rPr>
                <w:rFonts w:ascii="Arial" w:hAnsi="Arial" w:cs="Arial"/>
                <w:i/>
                <w:sz w:val="18"/>
                <w:szCs w:val="18"/>
              </w:rPr>
              <w:t>UC</w:t>
            </w:r>
            <w:r w:rsidR="00D31311">
              <w:rPr>
                <w:rFonts w:ascii="Arial" w:hAnsi="Arial" w:cs="Arial"/>
                <w:i/>
                <w:sz w:val="18"/>
                <w:szCs w:val="18"/>
              </w:rPr>
              <w:t>061</w:t>
            </w:r>
            <w:r w:rsidRPr="00D02984">
              <w:rPr>
                <w:rFonts w:ascii="Arial" w:hAnsi="Arial" w:cs="Arial"/>
                <w:i/>
                <w:sz w:val="18"/>
                <w:szCs w:val="18"/>
              </w:rPr>
              <w:t xml:space="preserve"> – Forgotten Password’</w:t>
            </w:r>
            <w:r w:rsidRPr="00D02984">
              <w:rPr>
                <w:rFonts w:ascii="Arial" w:hAnsi="Arial" w:cs="Arial"/>
                <w:sz w:val="18"/>
                <w:szCs w:val="18"/>
              </w:rPr>
              <w:t xml:space="preserve"> depending upon what process is being used at the time.</w:t>
            </w:r>
          </w:p>
          <w:p w14:paraId="53E30619" w14:textId="77777777" w:rsidR="00520768" w:rsidRDefault="00520768" w:rsidP="00D31311">
            <w:pPr>
              <w:rPr>
                <w:rFonts w:ascii="Arial" w:hAnsi="Arial" w:cs="Arial"/>
                <w:sz w:val="18"/>
                <w:szCs w:val="18"/>
              </w:rPr>
            </w:pPr>
            <w:r w:rsidRPr="00D02984">
              <w:rPr>
                <w:rFonts w:ascii="Arial" w:hAnsi="Arial" w:cs="Arial"/>
                <w:sz w:val="18"/>
                <w:szCs w:val="18"/>
              </w:rPr>
              <w:t xml:space="preserve">3a. </w:t>
            </w:r>
            <w:r w:rsidR="00B81AA7" w:rsidRPr="00D02984">
              <w:rPr>
                <w:rFonts w:ascii="Arial" w:hAnsi="Arial" w:cs="Arial"/>
                <w:sz w:val="18"/>
                <w:szCs w:val="18"/>
              </w:rPr>
              <w:t xml:space="preserve">The </w:t>
            </w:r>
            <w:r w:rsidR="00B81AA7">
              <w:rPr>
                <w:rFonts w:ascii="Arial" w:hAnsi="Arial" w:cs="Arial"/>
                <w:sz w:val="18"/>
                <w:szCs w:val="18"/>
              </w:rPr>
              <w:t>use</w:t>
            </w:r>
            <w:r w:rsidR="00B81AA7" w:rsidRPr="00D02984">
              <w:rPr>
                <w:rFonts w:ascii="Arial" w:hAnsi="Arial" w:cs="Arial"/>
                <w:sz w:val="18"/>
                <w:szCs w:val="18"/>
              </w:rPr>
              <w:t xml:space="preserve">r enters valid details, invoke </w:t>
            </w:r>
            <w:r w:rsidR="00B81AA7" w:rsidRPr="00D02984">
              <w:rPr>
                <w:rFonts w:ascii="Arial" w:hAnsi="Arial" w:cs="Arial"/>
                <w:i/>
                <w:sz w:val="18"/>
                <w:szCs w:val="18"/>
              </w:rPr>
              <w:t>‘</w:t>
            </w:r>
            <w:r w:rsidR="00B81AA7">
              <w:rPr>
                <w:rFonts w:ascii="Arial" w:hAnsi="Arial" w:cs="Arial"/>
                <w:i/>
                <w:sz w:val="18"/>
                <w:szCs w:val="18"/>
              </w:rPr>
              <w:t>PM</w:t>
            </w:r>
            <w:r w:rsidR="00B81AA7" w:rsidRPr="00D02984">
              <w:rPr>
                <w:rFonts w:ascii="Arial" w:hAnsi="Arial" w:cs="Arial"/>
                <w:i/>
                <w:sz w:val="18"/>
                <w:szCs w:val="18"/>
              </w:rPr>
              <w:t>UC00</w:t>
            </w:r>
            <w:r w:rsidR="00B81AA7">
              <w:rPr>
                <w:rFonts w:ascii="Arial" w:hAnsi="Arial" w:cs="Arial"/>
                <w:i/>
                <w:sz w:val="18"/>
                <w:szCs w:val="18"/>
              </w:rPr>
              <w:t>1</w:t>
            </w:r>
            <w:r w:rsidR="00B81AA7" w:rsidRPr="00D02984">
              <w:rPr>
                <w:rFonts w:ascii="Arial" w:hAnsi="Arial" w:cs="Arial"/>
                <w:i/>
                <w:sz w:val="18"/>
                <w:szCs w:val="18"/>
              </w:rPr>
              <w:t xml:space="preserve"> – Login’</w:t>
            </w:r>
            <w:r w:rsidR="00B81AA7" w:rsidRPr="00D02984">
              <w:rPr>
                <w:rFonts w:ascii="Arial" w:hAnsi="Arial" w:cs="Arial"/>
                <w:sz w:val="18"/>
                <w:szCs w:val="18"/>
              </w:rPr>
              <w:t xml:space="preserve"> or </w:t>
            </w:r>
            <w:r w:rsidR="00B81AA7" w:rsidRPr="00D02984">
              <w:rPr>
                <w:rFonts w:ascii="Arial" w:hAnsi="Arial" w:cs="Arial"/>
                <w:i/>
                <w:sz w:val="18"/>
                <w:szCs w:val="18"/>
              </w:rPr>
              <w:t>‘</w:t>
            </w:r>
            <w:r w:rsidR="00B81AA7">
              <w:rPr>
                <w:rFonts w:ascii="Arial" w:hAnsi="Arial" w:cs="Arial"/>
                <w:i/>
                <w:sz w:val="18"/>
                <w:szCs w:val="18"/>
              </w:rPr>
              <w:t>PM</w:t>
            </w:r>
            <w:r w:rsidR="00B81AA7" w:rsidRPr="00D02984">
              <w:rPr>
                <w:rFonts w:ascii="Arial" w:hAnsi="Arial" w:cs="Arial"/>
                <w:i/>
                <w:sz w:val="18"/>
                <w:szCs w:val="18"/>
              </w:rPr>
              <w:t>UC00</w:t>
            </w:r>
            <w:r w:rsidR="00B81AA7">
              <w:rPr>
                <w:rFonts w:ascii="Arial" w:hAnsi="Arial" w:cs="Arial"/>
                <w:i/>
                <w:sz w:val="18"/>
                <w:szCs w:val="18"/>
              </w:rPr>
              <w:t>5</w:t>
            </w:r>
            <w:r w:rsidR="00B81AA7" w:rsidRPr="00D02984">
              <w:rPr>
                <w:rFonts w:ascii="Arial" w:hAnsi="Arial" w:cs="Arial"/>
                <w:i/>
                <w:sz w:val="18"/>
                <w:szCs w:val="18"/>
              </w:rPr>
              <w:t xml:space="preserve"> – </w:t>
            </w:r>
            <w:r w:rsidR="00B81AA7">
              <w:rPr>
                <w:rFonts w:ascii="Arial" w:hAnsi="Arial" w:cs="Arial"/>
                <w:i/>
                <w:sz w:val="18"/>
                <w:szCs w:val="18"/>
              </w:rPr>
              <w:t>Activate User Account</w:t>
            </w:r>
            <w:r w:rsidR="00B81AA7" w:rsidRPr="00D02984">
              <w:rPr>
                <w:rFonts w:ascii="Arial" w:hAnsi="Arial" w:cs="Arial"/>
                <w:i/>
                <w:sz w:val="18"/>
                <w:szCs w:val="18"/>
              </w:rPr>
              <w:t>’</w:t>
            </w:r>
            <w:r w:rsidR="00B81AA7" w:rsidRPr="00D02984">
              <w:rPr>
                <w:rFonts w:ascii="Arial" w:hAnsi="Arial" w:cs="Arial"/>
                <w:sz w:val="18"/>
                <w:szCs w:val="18"/>
              </w:rPr>
              <w:t xml:space="preserve"> or ‘</w:t>
            </w:r>
            <w:r w:rsidR="00B81AA7">
              <w:rPr>
                <w:rFonts w:ascii="Arial" w:hAnsi="Arial" w:cs="Arial"/>
                <w:sz w:val="18"/>
                <w:szCs w:val="18"/>
              </w:rPr>
              <w:t>PM</w:t>
            </w:r>
            <w:r w:rsidR="00B81AA7" w:rsidRPr="00D02984">
              <w:rPr>
                <w:rFonts w:ascii="Arial" w:hAnsi="Arial" w:cs="Arial"/>
                <w:i/>
                <w:sz w:val="18"/>
                <w:szCs w:val="18"/>
              </w:rPr>
              <w:t>UC</w:t>
            </w:r>
            <w:r w:rsidR="00D31311">
              <w:rPr>
                <w:rFonts w:ascii="Arial" w:hAnsi="Arial" w:cs="Arial"/>
                <w:i/>
                <w:sz w:val="18"/>
                <w:szCs w:val="18"/>
              </w:rPr>
              <w:t>061</w:t>
            </w:r>
            <w:r w:rsidR="00B81AA7" w:rsidRPr="00D02984">
              <w:rPr>
                <w:rFonts w:ascii="Arial" w:hAnsi="Arial" w:cs="Arial"/>
                <w:i/>
                <w:sz w:val="18"/>
                <w:szCs w:val="18"/>
              </w:rPr>
              <w:t xml:space="preserve"> – Forgotten Password’</w:t>
            </w:r>
            <w:r w:rsidR="00B81AA7" w:rsidRPr="00D02984">
              <w:rPr>
                <w:rFonts w:ascii="Arial" w:hAnsi="Arial" w:cs="Arial"/>
                <w:sz w:val="18"/>
                <w:szCs w:val="18"/>
              </w:rPr>
              <w:t xml:space="preserve"> depending upon what process is being used at the time.</w:t>
            </w:r>
          </w:p>
          <w:p w14:paraId="3AF23D2B" w14:textId="078023EC" w:rsidR="00D31311" w:rsidRPr="00D02984" w:rsidRDefault="00D31311" w:rsidP="00D31311">
            <w:pPr>
              <w:rPr>
                <w:rFonts w:ascii="Arial" w:hAnsi="Arial" w:cs="Arial"/>
                <w:sz w:val="18"/>
                <w:szCs w:val="18"/>
              </w:rPr>
            </w:pPr>
          </w:p>
        </w:tc>
      </w:tr>
      <w:tr w:rsidR="00520768" w:rsidRPr="005D68D4" w14:paraId="4CA0CBD0" w14:textId="77777777" w:rsidTr="00EA0E04">
        <w:trPr>
          <w:trHeight w:val="683"/>
        </w:trPr>
        <w:tc>
          <w:tcPr>
            <w:tcW w:w="2093" w:type="dxa"/>
            <w:shd w:val="pct20" w:color="auto" w:fill="auto"/>
          </w:tcPr>
          <w:p w14:paraId="714F7B18"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Business Logic/ Rules/ Supplementary Info</w:t>
            </w:r>
          </w:p>
          <w:p w14:paraId="11324D9E" w14:textId="77777777" w:rsidR="00520768" w:rsidRPr="005D68D4" w:rsidRDefault="00520768" w:rsidP="00520768">
            <w:pPr>
              <w:rPr>
                <w:rFonts w:ascii="Arial" w:hAnsi="Arial" w:cs="Arial"/>
                <w:b/>
                <w:bCs/>
                <w:sz w:val="18"/>
                <w:szCs w:val="18"/>
              </w:rPr>
            </w:pPr>
          </w:p>
        </w:tc>
        <w:tc>
          <w:tcPr>
            <w:tcW w:w="7229" w:type="dxa"/>
            <w:shd w:val="clear" w:color="auto" w:fill="auto"/>
          </w:tcPr>
          <w:p w14:paraId="467AE977" w14:textId="745B44C8" w:rsidR="00B81AA7" w:rsidRDefault="00B81AA7" w:rsidP="00520768">
            <w:pPr>
              <w:rPr>
                <w:rFonts w:ascii="Arial" w:hAnsi="Arial" w:cs="Arial"/>
                <w:sz w:val="18"/>
                <w:szCs w:val="18"/>
              </w:rPr>
            </w:pPr>
            <w:r>
              <w:rPr>
                <w:rFonts w:ascii="Arial" w:hAnsi="Arial" w:cs="Arial"/>
                <w:sz w:val="18"/>
                <w:szCs w:val="18"/>
              </w:rPr>
              <w:t>If the user is attempting to Login or to change their password:-</w:t>
            </w:r>
          </w:p>
          <w:p w14:paraId="390F8FAD" w14:textId="7A8EC528" w:rsidR="00520768" w:rsidRPr="00D02984" w:rsidRDefault="00520768" w:rsidP="00520768">
            <w:pPr>
              <w:rPr>
                <w:rFonts w:ascii="Arial" w:hAnsi="Arial" w:cs="Arial"/>
                <w:sz w:val="18"/>
                <w:szCs w:val="18"/>
              </w:rPr>
            </w:pPr>
            <w:r w:rsidRPr="00D02984">
              <w:rPr>
                <w:rFonts w:ascii="Arial" w:hAnsi="Arial" w:cs="Arial"/>
                <w:sz w:val="18"/>
                <w:szCs w:val="18"/>
              </w:rPr>
              <w:t>---&gt; After an initial five failed attempts time lock the account for 5 minutes</w:t>
            </w:r>
          </w:p>
          <w:p w14:paraId="2507B5CB" w14:textId="522E871E" w:rsidR="00520768" w:rsidRPr="00D02984" w:rsidRDefault="00520768" w:rsidP="00520768">
            <w:pPr>
              <w:rPr>
                <w:rFonts w:ascii="Arial" w:hAnsi="Arial" w:cs="Arial"/>
                <w:sz w:val="18"/>
                <w:szCs w:val="18"/>
              </w:rPr>
            </w:pPr>
            <w:r w:rsidRPr="00D02984">
              <w:rPr>
                <w:rFonts w:ascii="Arial" w:hAnsi="Arial" w:cs="Arial"/>
                <w:sz w:val="18"/>
                <w:szCs w:val="18"/>
              </w:rPr>
              <w:t>---&gt; After a further five failed attempts time lock the account for 10 minutes</w:t>
            </w:r>
          </w:p>
          <w:p w14:paraId="33D5ED56" w14:textId="198C5FD3" w:rsidR="00520768" w:rsidRDefault="00520768" w:rsidP="00520768">
            <w:pPr>
              <w:rPr>
                <w:rFonts w:ascii="Arial" w:hAnsi="Arial" w:cs="Arial"/>
                <w:sz w:val="18"/>
                <w:szCs w:val="18"/>
              </w:rPr>
            </w:pPr>
            <w:r w:rsidRPr="00D02984">
              <w:rPr>
                <w:rFonts w:ascii="Arial" w:hAnsi="Arial" w:cs="Arial"/>
                <w:sz w:val="18"/>
                <w:szCs w:val="18"/>
              </w:rPr>
              <w:t xml:space="preserve">---&gt; After a subsequent five failed attempts access to the Online </w:t>
            </w:r>
            <w:r w:rsidR="00B81AA7">
              <w:rPr>
                <w:rFonts w:ascii="Arial" w:hAnsi="Arial" w:cs="Arial"/>
                <w:sz w:val="18"/>
                <w:szCs w:val="18"/>
              </w:rPr>
              <w:t>Us</w:t>
            </w:r>
            <w:r w:rsidRPr="00D02984">
              <w:rPr>
                <w:rFonts w:ascii="Arial" w:hAnsi="Arial" w:cs="Arial"/>
                <w:sz w:val="18"/>
                <w:szCs w:val="18"/>
              </w:rPr>
              <w:t xml:space="preserve">er Account should be locked until the </w:t>
            </w:r>
            <w:r w:rsidR="00B81AA7">
              <w:rPr>
                <w:rFonts w:ascii="Arial" w:hAnsi="Arial" w:cs="Arial"/>
                <w:sz w:val="18"/>
                <w:szCs w:val="18"/>
              </w:rPr>
              <w:t>us</w:t>
            </w:r>
            <w:r w:rsidRPr="00D02984">
              <w:rPr>
                <w:rFonts w:ascii="Arial" w:hAnsi="Arial" w:cs="Arial"/>
                <w:sz w:val="18"/>
                <w:szCs w:val="18"/>
              </w:rPr>
              <w:t>er calls the Contact Centre</w:t>
            </w:r>
          </w:p>
          <w:p w14:paraId="3944E3BD" w14:textId="77777777" w:rsidR="00B81AA7" w:rsidRPr="00D02984" w:rsidRDefault="00B81AA7" w:rsidP="00520768">
            <w:pPr>
              <w:rPr>
                <w:rFonts w:ascii="Arial" w:hAnsi="Arial" w:cs="Arial"/>
                <w:i/>
                <w:sz w:val="18"/>
                <w:szCs w:val="18"/>
              </w:rPr>
            </w:pPr>
          </w:p>
          <w:p w14:paraId="476DC0B4" w14:textId="77777777" w:rsidR="00520768" w:rsidRDefault="00B81AA7" w:rsidP="00520768">
            <w:pPr>
              <w:rPr>
                <w:rFonts w:ascii="Arial" w:hAnsi="Arial" w:cs="Arial"/>
                <w:sz w:val="18"/>
                <w:szCs w:val="18"/>
              </w:rPr>
            </w:pPr>
            <w:r>
              <w:rPr>
                <w:rFonts w:ascii="Arial" w:hAnsi="Arial" w:cs="Arial"/>
                <w:sz w:val="18"/>
                <w:szCs w:val="18"/>
              </w:rPr>
              <w:t>If the user is attempting to activate their account and cancels the process, the account should be locked until the user calls the Contact Centre</w:t>
            </w:r>
          </w:p>
          <w:p w14:paraId="26635AD8" w14:textId="6C6AA297" w:rsidR="00D31311" w:rsidRPr="00D02984" w:rsidRDefault="00D31311" w:rsidP="00520768">
            <w:pPr>
              <w:rPr>
                <w:rFonts w:ascii="Arial" w:hAnsi="Arial" w:cs="Arial"/>
                <w:sz w:val="18"/>
                <w:szCs w:val="18"/>
              </w:rPr>
            </w:pPr>
          </w:p>
        </w:tc>
      </w:tr>
      <w:tr w:rsidR="00520768" w:rsidRPr="005D68D4" w14:paraId="2FB67065" w14:textId="77777777" w:rsidTr="00EA0E04">
        <w:tc>
          <w:tcPr>
            <w:tcW w:w="2093" w:type="dxa"/>
            <w:shd w:val="pct20" w:color="auto" w:fill="auto"/>
          </w:tcPr>
          <w:p w14:paraId="4FB7BF02"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Notes / Questions</w:t>
            </w:r>
          </w:p>
          <w:p w14:paraId="57277E66" w14:textId="77777777" w:rsidR="00520768" w:rsidRPr="005D68D4" w:rsidRDefault="00520768" w:rsidP="00520768">
            <w:pPr>
              <w:rPr>
                <w:rFonts w:ascii="Arial" w:hAnsi="Arial" w:cs="Arial"/>
                <w:b/>
                <w:bCs/>
                <w:sz w:val="18"/>
                <w:szCs w:val="18"/>
              </w:rPr>
            </w:pPr>
          </w:p>
        </w:tc>
        <w:tc>
          <w:tcPr>
            <w:tcW w:w="7229" w:type="dxa"/>
            <w:shd w:val="clear" w:color="auto" w:fill="auto"/>
          </w:tcPr>
          <w:p w14:paraId="4405DB2F" w14:textId="7D8F2EF7" w:rsidR="00520768" w:rsidRPr="00D02984" w:rsidRDefault="00EC57C9">
            <w:pPr>
              <w:numPr>
                <w:ilvl w:val="0"/>
                <w:numId w:val="231"/>
              </w:numPr>
              <w:rPr>
                <w:rFonts w:ascii="Arial" w:hAnsi="Arial" w:cs="Arial"/>
                <w:color w:val="FF0000"/>
                <w:sz w:val="18"/>
                <w:szCs w:val="18"/>
              </w:rPr>
              <w:pPrChange w:id="121" w:author="Jamal, Zaher CWK" w:date="2015-06-15T16:23:00Z">
                <w:pPr/>
              </w:pPrChange>
            </w:pPr>
            <w:ins w:id="122" w:author="Jamal, Zaher CWK" w:date="2015-06-15T16:22:00Z">
              <w:r w:rsidRPr="00EC57C9">
                <w:rPr>
                  <w:rFonts w:ascii="Arial" w:hAnsi="Arial" w:cs="Arial"/>
                  <w:sz w:val="18"/>
                  <w:szCs w:val="18"/>
                  <w:rPrChange w:id="123" w:author="Jamal, Zaher CWK" w:date="2015-06-15T16:23:00Z">
                    <w:rPr>
                      <w:rFonts w:cs="Arial"/>
                      <w:sz w:val="18"/>
                      <w:szCs w:val="18"/>
                    </w:rPr>
                  </w:rPrChange>
                </w:rPr>
                <w:t>Relevant actions undertaken by Admin users are not currently recorded on Contact History.</w:t>
              </w:r>
            </w:ins>
            <w:ins w:id="124" w:author="Jamal, Zaher CWK" w:date="2015-06-15T16:23:00Z">
              <w:r>
                <w:rPr>
                  <w:rFonts w:ascii="Arial" w:hAnsi="Arial" w:cs="Arial"/>
                  <w:sz w:val="18"/>
                  <w:szCs w:val="18"/>
                </w:rPr>
                <w:t xml:space="preserve">  This will need to be resolved for PlanManager.</w:t>
              </w:r>
            </w:ins>
          </w:p>
        </w:tc>
      </w:tr>
      <w:tr w:rsidR="00520768" w:rsidRPr="005D68D4" w14:paraId="27A48C65" w14:textId="77777777" w:rsidTr="00EA0E04">
        <w:tc>
          <w:tcPr>
            <w:tcW w:w="2093" w:type="dxa"/>
            <w:shd w:val="pct20" w:color="auto" w:fill="auto"/>
          </w:tcPr>
          <w:p w14:paraId="05028FC3"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Includes Use Cases</w:t>
            </w:r>
          </w:p>
          <w:p w14:paraId="4E51E0BD" w14:textId="77777777" w:rsidR="00520768" w:rsidRPr="005D68D4" w:rsidRDefault="00520768" w:rsidP="00520768">
            <w:pPr>
              <w:rPr>
                <w:rFonts w:ascii="Arial" w:hAnsi="Arial" w:cs="Arial"/>
                <w:b/>
                <w:bCs/>
                <w:color w:val="FF0000"/>
                <w:sz w:val="18"/>
                <w:szCs w:val="18"/>
              </w:rPr>
            </w:pPr>
          </w:p>
        </w:tc>
        <w:tc>
          <w:tcPr>
            <w:tcW w:w="7229" w:type="dxa"/>
            <w:shd w:val="clear" w:color="auto" w:fill="auto"/>
          </w:tcPr>
          <w:p w14:paraId="362795A4" w14:textId="4BF5C53D" w:rsidR="00520768" w:rsidRPr="00D02984" w:rsidRDefault="00520768" w:rsidP="00520768">
            <w:pPr>
              <w:rPr>
                <w:rFonts w:ascii="Arial" w:hAnsi="Arial" w:cs="Arial"/>
                <w:sz w:val="18"/>
                <w:szCs w:val="18"/>
              </w:rPr>
            </w:pPr>
          </w:p>
        </w:tc>
      </w:tr>
      <w:tr w:rsidR="00520768" w:rsidRPr="005D68D4" w14:paraId="38CC265E" w14:textId="77777777" w:rsidTr="00EA0E04">
        <w:tc>
          <w:tcPr>
            <w:tcW w:w="2093" w:type="dxa"/>
            <w:shd w:val="pct20" w:color="auto" w:fill="auto"/>
          </w:tcPr>
          <w:p w14:paraId="6EAAD408"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2A9532D7" w14:textId="0A757359" w:rsidR="00520768" w:rsidRPr="002A4BC2" w:rsidRDefault="00526687" w:rsidP="002A4BC2">
            <w:pPr>
              <w:pStyle w:val="ListParagraph"/>
              <w:numPr>
                <w:ilvl w:val="0"/>
                <w:numId w:val="224"/>
              </w:numPr>
              <w:rPr>
                <w:rFonts w:cs="Arial"/>
                <w:sz w:val="18"/>
                <w:szCs w:val="18"/>
              </w:rPr>
            </w:pPr>
            <w:r>
              <w:rPr>
                <w:rFonts w:cs="Arial"/>
                <w:sz w:val="18"/>
                <w:szCs w:val="18"/>
              </w:rPr>
              <w:t>Dcorum Web User screen to be used for unlocking a PlanManager User account.</w:t>
            </w:r>
          </w:p>
        </w:tc>
      </w:tr>
      <w:tr w:rsidR="00520768" w:rsidRPr="005D68D4" w14:paraId="0B9B3CEF" w14:textId="77777777" w:rsidTr="00EA0E04">
        <w:tc>
          <w:tcPr>
            <w:tcW w:w="2093" w:type="dxa"/>
            <w:shd w:val="pct20" w:color="auto" w:fill="auto"/>
          </w:tcPr>
          <w:p w14:paraId="0AE8A9D6"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1AC82760" w14:textId="1BB61DD7" w:rsidR="00520768" w:rsidRPr="00322B9D" w:rsidRDefault="000A7DD6" w:rsidP="00520768">
            <w:pPr>
              <w:rPr>
                <w:rFonts w:ascii="Arial" w:hAnsi="Arial" w:cs="Arial"/>
                <w:sz w:val="18"/>
                <w:szCs w:val="18"/>
              </w:rPr>
            </w:pPr>
            <w:r>
              <w:rPr>
                <w:rFonts w:ascii="Arial" w:hAnsi="Arial" w:cs="Arial"/>
                <w:sz w:val="18"/>
                <w:szCs w:val="18"/>
              </w:rPr>
              <w:t>PM0015, PM0016</w:t>
            </w:r>
          </w:p>
        </w:tc>
      </w:tr>
      <w:tr w:rsidR="00520768" w:rsidRPr="005D68D4" w14:paraId="2DDB5665" w14:textId="77777777" w:rsidTr="00EA0E04">
        <w:tc>
          <w:tcPr>
            <w:tcW w:w="2093" w:type="dxa"/>
            <w:shd w:val="pct20" w:color="auto" w:fill="auto"/>
          </w:tcPr>
          <w:p w14:paraId="5D7D52FF" w14:textId="77777777" w:rsidR="00520768" w:rsidRPr="005D68D4" w:rsidRDefault="00520768" w:rsidP="0052076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BE5E6FE" w14:textId="435EBEF6" w:rsidR="00520768" w:rsidRPr="005D68D4" w:rsidRDefault="00520768" w:rsidP="00520768">
            <w:pPr>
              <w:rPr>
                <w:rFonts w:ascii="Arial" w:hAnsi="Arial" w:cs="Arial"/>
                <w:sz w:val="18"/>
                <w:szCs w:val="18"/>
              </w:rPr>
            </w:pPr>
          </w:p>
        </w:tc>
      </w:tr>
    </w:tbl>
    <w:p w14:paraId="528E3C67" w14:textId="77777777" w:rsidR="00DF66D2" w:rsidRDefault="00DF66D2" w:rsidP="00AF6F0D"/>
    <w:p w14:paraId="35B021D9" w14:textId="77777777" w:rsidR="00DF66D2" w:rsidRPr="00C23DF2" w:rsidRDefault="00DF66D2" w:rsidP="00AF6F0D">
      <w:pPr>
        <w:pStyle w:val="Heading4"/>
        <w:ind w:left="0" w:firstLine="0"/>
      </w:pPr>
      <w:r>
        <w:br w:type="page"/>
      </w:r>
    </w:p>
    <w:p w14:paraId="410F40EC" w14:textId="609E68CC" w:rsidR="00DF66D2" w:rsidRDefault="00DF66D2" w:rsidP="00AF6F0D">
      <w:pPr>
        <w:pStyle w:val="Heading3"/>
        <w:ind w:left="0" w:firstLine="0"/>
      </w:pPr>
      <w:bookmarkStart w:id="125" w:name="_Toc422842013"/>
      <w:r>
        <w:t>PMUC008 – Logout</w:t>
      </w:r>
      <w:bookmarkEnd w:id="125"/>
    </w:p>
    <w:p w14:paraId="013A7554" w14:textId="77777777" w:rsidR="00DF66D2" w:rsidRDefault="00DF66D2"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DF66D2" w:rsidRPr="005D68D4" w14:paraId="75500E2B" w14:textId="77777777" w:rsidTr="00EA0E04">
        <w:tc>
          <w:tcPr>
            <w:tcW w:w="9322" w:type="dxa"/>
            <w:gridSpan w:val="2"/>
            <w:shd w:val="pct20" w:color="auto" w:fill="auto"/>
          </w:tcPr>
          <w:p w14:paraId="3AB3D7F4" w14:textId="77777777" w:rsidR="00DF66D2" w:rsidRPr="005D68D4" w:rsidRDefault="00DF66D2"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PMUC008</w:t>
            </w:r>
          </w:p>
          <w:p w14:paraId="20708D93" w14:textId="77777777" w:rsidR="00DF66D2" w:rsidRPr="005D68D4" w:rsidRDefault="00DF66D2" w:rsidP="00AF6F0D">
            <w:pPr>
              <w:rPr>
                <w:rFonts w:ascii="Arial" w:hAnsi="Arial" w:cs="Arial"/>
                <w:b/>
                <w:bCs/>
                <w:sz w:val="18"/>
                <w:szCs w:val="18"/>
              </w:rPr>
            </w:pPr>
          </w:p>
          <w:p w14:paraId="18F40EDB" w14:textId="30A50D64" w:rsidR="00DF66D2" w:rsidRPr="005D68D4" w:rsidRDefault="00DF66D2"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Logout</w:t>
            </w:r>
          </w:p>
          <w:p w14:paraId="65EAA1DA" w14:textId="77777777" w:rsidR="00DF66D2" w:rsidRPr="005D68D4" w:rsidRDefault="00DF66D2" w:rsidP="00AF6F0D">
            <w:pPr>
              <w:rPr>
                <w:rFonts w:ascii="Arial" w:hAnsi="Arial" w:cs="Arial"/>
                <w:b/>
                <w:sz w:val="18"/>
                <w:szCs w:val="18"/>
              </w:rPr>
            </w:pPr>
          </w:p>
        </w:tc>
      </w:tr>
      <w:tr w:rsidR="00DF66D2" w:rsidRPr="005D68D4" w14:paraId="35C689EC" w14:textId="77777777" w:rsidTr="00CC7035">
        <w:tc>
          <w:tcPr>
            <w:tcW w:w="2093" w:type="dxa"/>
            <w:shd w:val="pct20" w:color="auto" w:fill="auto"/>
          </w:tcPr>
          <w:p w14:paraId="1B3C8FFE"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Summary</w:t>
            </w:r>
          </w:p>
          <w:p w14:paraId="7D6CCD39" w14:textId="77777777" w:rsidR="00DF66D2" w:rsidRPr="005D68D4" w:rsidRDefault="00DF66D2" w:rsidP="00AF6F0D">
            <w:pPr>
              <w:rPr>
                <w:rFonts w:ascii="Arial" w:hAnsi="Arial" w:cs="Arial"/>
                <w:b/>
                <w:bCs/>
                <w:sz w:val="18"/>
                <w:szCs w:val="18"/>
              </w:rPr>
            </w:pPr>
          </w:p>
        </w:tc>
        <w:tc>
          <w:tcPr>
            <w:tcW w:w="7229" w:type="dxa"/>
            <w:shd w:val="clear" w:color="auto" w:fill="FFFFFF" w:themeFill="background1"/>
          </w:tcPr>
          <w:p w14:paraId="520A0EA0" w14:textId="4DFEE397" w:rsidR="00DF66D2" w:rsidRDefault="00E33EF9" w:rsidP="00AF6F0D">
            <w:pPr>
              <w:rPr>
                <w:rFonts w:ascii="Arial" w:hAnsi="Arial" w:cs="Arial"/>
                <w:sz w:val="18"/>
                <w:szCs w:val="18"/>
              </w:rPr>
            </w:pPr>
            <w:r>
              <w:rPr>
                <w:rFonts w:ascii="Arial" w:hAnsi="Arial" w:cs="Arial"/>
                <w:sz w:val="18"/>
                <w:szCs w:val="18"/>
              </w:rPr>
              <w:t xml:space="preserve">The ability for a user to log out from the </w:t>
            </w:r>
            <w:r w:rsidR="00FE4BBE">
              <w:rPr>
                <w:rFonts w:ascii="Arial" w:hAnsi="Arial" w:cs="Arial"/>
                <w:sz w:val="18"/>
                <w:szCs w:val="18"/>
              </w:rPr>
              <w:t>PlanManager</w:t>
            </w:r>
            <w:r>
              <w:rPr>
                <w:rFonts w:ascii="Arial" w:hAnsi="Arial" w:cs="Arial"/>
                <w:sz w:val="18"/>
                <w:szCs w:val="18"/>
              </w:rPr>
              <w:t xml:space="preserve"> Website </w:t>
            </w:r>
          </w:p>
          <w:p w14:paraId="66DFE0F8" w14:textId="1CB81D7E" w:rsidR="00DF66D2" w:rsidRPr="009E3CE8" w:rsidRDefault="00DF66D2" w:rsidP="00AF6F0D">
            <w:pPr>
              <w:rPr>
                <w:rFonts w:ascii="Arial" w:hAnsi="Arial" w:cs="Arial"/>
                <w:sz w:val="18"/>
                <w:szCs w:val="18"/>
              </w:rPr>
            </w:pPr>
          </w:p>
        </w:tc>
      </w:tr>
      <w:tr w:rsidR="00DF66D2" w:rsidRPr="005D68D4" w14:paraId="576B95E6" w14:textId="77777777" w:rsidTr="00CC7035">
        <w:tc>
          <w:tcPr>
            <w:tcW w:w="2093" w:type="dxa"/>
            <w:shd w:val="pct20" w:color="auto" w:fill="auto"/>
          </w:tcPr>
          <w:p w14:paraId="1CA5F7EE"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Actor</w:t>
            </w:r>
          </w:p>
          <w:p w14:paraId="26252D18" w14:textId="77777777" w:rsidR="00DF66D2" w:rsidRPr="005D68D4" w:rsidRDefault="00DF66D2" w:rsidP="00AF6F0D">
            <w:pPr>
              <w:rPr>
                <w:rFonts w:ascii="Arial" w:hAnsi="Arial" w:cs="Arial"/>
                <w:bCs/>
                <w:color w:val="FF0000"/>
                <w:sz w:val="18"/>
                <w:szCs w:val="18"/>
              </w:rPr>
            </w:pPr>
          </w:p>
        </w:tc>
        <w:tc>
          <w:tcPr>
            <w:tcW w:w="7229" w:type="dxa"/>
            <w:shd w:val="clear" w:color="auto" w:fill="FFFFFF" w:themeFill="background1"/>
          </w:tcPr>
          <w:p w14:paraId="7B3FBE11" w14:textId="466DFF7B" w:rsidR="00DF66D2" w:rsidRPr="005D68D4" w:rsidRDefault="00FE4BBE" w:rsidP="00AF6F0D">
            <w:pPr>
              <w:rPr>
                <w:rFonts w:ascii="Arial" w:hAnsi="Arial" w:cs="Arial"/>
                <w:sz w:val="18"/>
                <w:szCs w:val="18"/>
              </w:rPr>
            </w:pPr>
            <w:r>
              <w:rPr>
                <w:rFonts w:ascii="Arial" w:hAnsi="Arial" w:cs="Arial"/>
                <w:sz w:val="18"/>
                <w:szCs w:val="18"/>
              </w:rPr>
              <w:t>PlanManager</w:t>
            </w:r>
            <w:r w:rsidR="00DF66D2" w:rsidRPr="007702FC">
              <w:rPr>
                <w:rFonts w:ascii="Arial" w:hAnsi="Arial" w:cs="Arial"/>
                <w:sz w:val="18"/>
                <w:szCs w:val="18"/>
              </w:rPr>
              <w:t xml:space="preserve"> User</w:t>
            </w:r>
          </w:p>
        </w:tc>
      </w:tr>
      <w:tr w:rsidR="00DF66D2" w:rsidRPr="005D68D4" w14:paraId="19CC01A4" w14:textId="77777777" w:rsidTr="00CC7035">
        <w:tc>
          <w:tcPr>
            <w:tcW w:w="2093" w:type="dxa"/>
            <w:shd w:val="pct20" w:color="auto" w:fill="auto"/>
          </w:tcPr>
          <w:p w14:paraId="55627EFB"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Trigger</w:t>
            </w:r>
          </w:p>
          <w:p w14:paraId="3EAE48A3" w14:textId="77777777" w:rsidR="00DF66D2" w:rsidRPr="005D68D4" w:rsidRDefault="00DF66D2" w:rsidP="00AF6F0D">
            <w:pPr>
              <w:rPr>
                <w:rFonts w:ascii="Arial" w:hAnsi="Arial" w:cs="Arial"/>
                <w:b/>
                <w:bCs/>
                <w:sz w:val="18"/>
                <w:szCs w:val="18"/>
              </w:rPr>
            </w:pPr>
          </w:p>
        </w:tc>
        <w:tc>
          <w:tcPr>
            <w:tcW w:w="7229" w:type="dxa"/>
            <w:shd w:val="clear" w:color="auto" w:fill="FFFFFF" w:themeFill="background1"/>
          </w:tcPr>
          <w:p w14:paraId="3F256CCE" w14:textId="77777777" w:rsidR="00DF66D2" w:rsidRPr="005D68D4" w:rsidRDefault="00DF66D2" w:rsidP="00AF6F0D">
            <w:pPr>
              <w:rPr>
                <w:rFonts w:ascii="Arial" w:hAnsi="Arial" w:cs="Arial"/>
                <w:sz w:val="18"/>
                <w:szCs w:val="18"/>
              </w:rPr>
            </w:pPr>
            <w:r>
              <w:rPr>
                <w:rFonts w:ascii="Arial" w:hAnsi="Arial" w:cs="Arial"/>
                <w:sz w:val="18"/>
                <w:szCs w:val="18"/>
              </w:rPr>
              <w:t>User selects the Log Out option</w:t>
            </w:r>
          </w:p>
        </w:tc>
      </w:tr>
      <w:tr w:rsidR="00DF66D2" w:rsidRPr="005D68D4" w14:paraId="5E1A35C5" w14:textId="77777777" w:rsidTr="00CC7035">
        <w:tc>
          <w:tcPr>
            <w:tcW w:w="2093" w:type="dxa"/>
            <w:shd w:val="pct20" w:color="auto" w:fill="auto"/>
          </w:tcPr>
          <w:p w14:paraId="4267AC25"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Pre- conditions</w:t>
            </w:r>
          </w:p>
          <w:p w14:paraId="1E43F0CB" w14:textId="77777777" w:rsidR="00DF66D2" w:rsidRPr="005D68D4" w:rsidRDefault="00DF66D2" w:rsidP="00AF6F0D">
            <w:pPr>
              <w:rPr>
                <w:rFonts w:ascii="Arial" w:hAnsi="Arial" w:cs="Arial"/>
                <w:bCs/>
                <w:color w:val="FF0000"/>
                <w:sz w:val="18"/>
                <w:szCs w:val="18"/>
              </w:rPr>
            </w:pPr>
          </w:p>
        </w:tc>
        <w:tc>
          <w:tcPr>
            <w:tcW w:w="7229" w:type="dxa"/>
            <w:shd w:val="clear" w:color="auto" w:fill="FFFFFF" w:themeFill="background1"/>
          </w:tcPr>
          <w:p w14:paraId="2F795E0F" w14:textId="77777777" w:rsidR="00DF66D2" w:rsidRPr="004D141C" w:rsidRDefault="00DF66D2" w:rsidP="00AF6F0D">
            <w:pPr>
              <w:rPr>
                <w:rFonts w:ascii="Arial" w:hAnsi="Arial" w:cs="Arial"/>
                <w:sz w:val="18"/>
                <w:szCs w:val="18"/>
              </w:rPr>
            </w:pPr>
            <w:r w:rsidRPr="004D141C">
              <w:rPr>
                <w:rFonts w:ascii="Arial" w:hAnsi="Arial" w:cs="Arial"/>
                <w:sz w:val="18"/>
                <w:szCs w:val="18"/>
              </w:rPr>
              <w:t>User has successfully logged on</w:t>
            </w:r>
          </w:p>
        </w:tc>
      </w:tr>
      <w:tr w:rsidR="00DF66D2" w:rsidRPr="005D68D4" w14:paraId="37ADE840" w14:textId="77777777" w:rsidTr="00CC7035">
        <w:tc>
          <w:tcPr>
            <w:tcW w:w="2093" w:type="dxa"/>
            <w:shd w:val="pct20" w:color="auto" w:fill="auto"/>
          </w:tcPr>
          <w:p w14:paraId="2E8DBBFB"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Post –conditions</w:t>
            </w:r>
          </w:p>
          <w:p w14:paraId="0E7157DD" w14:textId="77777777" w:rsidR="00DF66D2" w:rsidRPr="005D68D4" w:rsidRDefault="00DF66D2" w:rsidP="00AF6F0D">
            <w:pPr>
              <w:rPr>
                <w:rFonts w:ascii="Arial" w:hAnsi="Arial" w:cs="Arial"/>
                <w:b/>
                <w:bCs/>
                <w:sz w:val="18"/>
                <w:szCs w:val="18"/>
              </w:rPr>
            </w:pPr>
          </w:p>
        </w:tc>
        <w:tc>
          <w:tcPr>
            <w:tcW w:w="7229" w:type="dxa"/>
            <w:shd w:val="clear" w:color="auto" w:fill="FFFFFF" w:themeFill="background1"/>
          </w:tcPr>
          <w:p w14:paraId="2D447E4C" w14:textId="77777777" w:rsidR="00DF66D2" w:rsidRPr="00CC7035" w:rsidRDefault="00DF66D2" w:rsidP="00AF6F0D">
            <w:pPr>
              <w:rPr>
                <w:rFonts w:ascii="Arial" w:hAnsi="Arial" w:cs="Arial"/>
                <w:sz w:val="18"/>
                <w:szCs w:val="18"/>
              </w:rPr>
            </w:pPr>
            <w:r w:rsidRPr="00CC7035">
              <w:rPr>
                <w:rFonts w:ascii="Arial" w:hAnsi="Arial" w:cs="Arial"/>
                <w:sz w:val="18"/>
                <w:szCs w:val="18"/>
              </w:rPr>
              <w:t>The user is logged out</w:t>
            </w:r>
          </w:p>
        </w:tc>
      </w:tr>
      <w:tr w:rsidR="00DF66D2" w:rsidRPr="005D68D4" w14:paraId="6DD86B3D" w14:textId="77777777" w:rsidTr="00CC7035">
        <w:tc>
          <w:tcPr>
            <w:tcW w:w="2093" w:type="dxa"/>
            <w:shd w:val="pct20" w:color="auto" w:fill="auto"/>
          </w:tcPr>
          <w:p w14:paraId="25B3B365"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79F602DA" w14:textId="77777777" w:rsidR="00DF66D2" w:rsidRPr="00CC7035" w:rsidRDefault="00DF66D2" w:rsidP="00AF6F0D">
            <w:pPr>
              <w:rPr>
                <w:rFonts w:ascii="Arial" w:hAnsi="Arial" w:cs="Arial"/>
                <w:sz w:val="18"/>
                <w:szCs w:val="18"/>
              </w:rPr>
            </w:pPr>
            <w:r w:rsidRPr="00CC7035">
              <w:rPr>
                <w:rFonts w:ascii="Arial" w:hAnsi="Arial" w:cs="Arial"/>
                <w:sz w:val="18"/>
                <w:szCs w:val="18"/>
              </w:rPr>
              <w:t>Adhoc</w:t>
            </w:r>
          </w:p>
        </w:tc>
      </w:tr>
      <w:tr w:rsidR="00DF66D2" w:rsidRPr="005D68D4" w14:paraId="7DAF7587" w14:textId="77777777" w:rsidTr="00CC7035">
        <w:tc>
          <w:tcPr>
            <w:tcW w:w="2093" w:type="dxa"/>
            <w:shd w:val="pct20" w:color="auto" w:fill="auto"/>
          </w:tcPr>
          <w:p w14:paraId="229701B7"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Basic Course of Action</w:t>
            </w:r>
          </w:p>
          <w:p w14:paraId="16299B61" w14:textId="77777777" w:rsidR="00DF66D2" w:rsidRPr="005D68D4" w:rsidRDefault="00DF66D2" w:rsidP="00AF6F0D">
            <w:pPr>
              <w:rPr>
                <w:rFonts w:ascii="Arial" w:hAnsi="Arial" w:cs="Arial"/>
                <w:b/>
                <w:bCs/>
                <w:sz w:val="18"/>
                <w:szCs w:val="18"/>
              </w:rPr>
            </w:pPr>
          </w:p>
          <w:p w14:paraId="553AA02B" w14:textId="77777777" w:rsidR="00DF66D2" w:rsidRPr="005D68D4" w:rsidRDefault="00DF66D2" w:rsidP="00AF6F0D">
            <w:pPr>
              <w:rPr>
                <w:rFonts w:ascii="Arial" w:hAnsi="Arial" w:cs="Arial"/>
                <w:b/>
                <w:bCs/>
                <w:sz w:val="18"/>
                <w:szCs w:val="18"/>
              </w:rPr>
            </w:pPr>
          </w:p>
        </w:tc>
        <w:tc>
          <w:tcPr>
            <w:tcW w:w="7229" w:type="dxa"/>
            <w:shd w:val="clear" w:color="auto" w:fill="FFFFFF" w:themeFill="background1"/>
          </w:tcPr>
          <w:p w14:paraId="271646BA" w14:textId="76722F36" w:rsidR="00CC7035" w:rsidRPr="00CC7035" w:rsidRDefault="00CC7035" w:rsidP="004E06BD">
            <w:pPr>
              <w:numPr>
                <w:ilvl w:val="0"/>
                <w:numId w:val="14"/>
              </w:numPr>
              <w:rPr>
                <w:rFonts w:ascii="Arial" w:hAnsi="Arial" w:cs="Arial"/>
                <w:sz w:val="18"/>
                <w:szCs w:val="18"/>
              </w:rPr>
            </w:pPr>
            <w:r w:rsidRPr="00CC7035">
              <w:rPr>
                <w:rFonts w:ascii="Arial" w:hAnsi="Arial" w:cs="Arial"/>
                <w:sz w:val="18"/>
                <w:szCs w:val="18"/>
              </w:rPr>
              <w:t>User selects the &lt;&lt;Logout&gt;&gt; option</w:t>
            </w:r>
          </w:p>
          <w:p w14:paraId="1CA41428" w14:textId="77777777" w:rsidR="00CC7035" w:rsidRPr="00CC7035" w:rsidRDefault="00CC7035" w:rsidP="004E06BD">
            <w:pPr>
              <w:numPr>
                <w:ilvl w:val="0"/>
                <w:numId w:val="14"/>
              </w:numPr>
              <w:rPr>
                <w:rFonts w:ascii="Arial" w:hAnsi="Arial" w:cs="Arial"/>
                <w:sz w:val="18"/>
                <w:szCs w:val="18"/>
              </w:rPr>
            </w:pPr>
            <w:r w:rsidRPr="00CC7035">
              <w:rPr>
                <w:rFonts w:ascii="Arial" w:hAnsi="Arial" w:cs="Arial"/>
                <w:sz w:val="18"/>
                <w:szCs w:val="18"/>
              </w:rPr>
              <w:t>The system displays a confirmation message</w:t>
            </w:r>
          </w:p>
          <w:p w14:paraId="5DA5FA0D" w14:textId="48FA6824" w:rsidR="00CC7035" w:rsidRPr="00CC7035" w:rsidRDefault="00CC7035" w:rsidP="004E06BD">
            <w:pPr>
              <w:numPr>
                <w:ilvl w:val="0"/>
                <w:numId w:val="14"/>
              </w:numPr>
              <w:rPr>
                <w:rFonts w:ascii="Arial" w:hAnsi="Arial" w:cs="Arial"/>
                <w:sz w:val="18"/>
                <w:szCs w:val="18"/>
              </w:rPr>
            </w:pPr>
            <w:r w:rsidRPr="00CC7035">
              <w:rPr>
                <w:rFonts w:ascii="Arial" w:hAnsi="Arial" w:cs="Arial"/>
                <w:sz w:val="18"/>
                <w:szCs w:val="18"/>
              </w:rPr>
              <w:t>The user acknowledges the message</w:t>
            </w:r>
          </w:p>
          <w:p w14:paraId="4376B56A" w14:textId="75378D45" w:rsidR="00CC7035" w:rsidRPr="00CC7035" w:rsidRDefault="00CC7035" w:rsidP="004E06BD">
            <w:pPr>
              <w:numPr>
                <w:ilvl w:val="0"/>
                <w:numId w:val="14"/>
              </w:numPr>
              <w:rPr>
                <w:rFonts w:ascii="Arial" w:hAnsi="Arial" w:cs="Arial"/>
                <w:sz w:val="18"/>
                <w:szCs w:val="18"/>
              </w:rPr>
            </w:pPr>
            <w:r w:rsidRPr="00CC7035">
              <w:rPr>
                <w:rFonts w:ascii="Arial" w:hAnsi="Arial" w:cs="Arial"/>
                <w:sz w:val="18"/>
                <w:szCs w:val="18"/>
              </w:rPr>
              <w:t>The system logs the user out</w:t>
            </w:r>
          </w:p>
          <w:p w14:paraId="59EECAD5" w14:textId="77777777" w:rsidR="00DF66D2" w:rsidRDefault="00CC7035" w:rsidP="004E06BD">
            <w:pPr>
              <w:numPr>
                <w:ilvl w:val="0"/>
                <w:numId w:val="14"/>
              </w:numPr>
              <w:rPr>
                <w:rFonts w:ascii="Arial" w:hAnsi="Arial" w:cs="Arial"/>
                <w:sz w:val="18"/>
                <w:szCs w:val="18"/>
              </w:rPr>
            </w:pPr>
            <w:r w:rsidRPr="00CC7035">
              <w:rPr>
                <w:rFonts w:ascii="Arial" w:hAnsi="Arial" w:cs="Arial"/>
                <w:sz w:val="18"/>
                <w:szCs w:val="18"/>
              </w:rPr>
              <w:t>The system displays a confirmation message</w:t>
            </w:r>
          </w:p>
          <w:p w14:paraId="639246B5" w14:textId="3C1A848A" w:rsidR="00D31311" w:rsidRPr="00CC7035" w:rsidRDefault="00D31311" w:rsidP="004E06BD">
            <w:pPr>
              <w:numPr>
                <w:ilvl w:val="0"/>
                <w:numId w:val="14"/>
              </w:numPr>
              <w:rPr>
                <w:rFonts w:ascii="Arial" w:hAnsi="Arial" w:cs="Arial"/>
                <w:sz w:val="18"/>
                <w:szCs w:val="18"/>
              </w:rPr>
            </w:pPr>
          </w:p>
        </w:tc>
      </w:tr>
      <w:tr w:rsidR="00DF66D2" w:rsidRPr="005D68D4" w14:paraId="246F1953" w14:textId="77777777" w:rsidTr="00CC7035">
        <w:tc>
          <w:tcPr>
            <w:tcW w:w="2093" w:type="dxa"/>
            <w:shd w:val="pct20" w:color="auto" w:fill="auto"/>
          </w:tcPr>
          <w:p w14:paraId="4F3CABD6" w14:textId="77777777" w:rsidR="00DF66D2" w:rsidRPr="005D68D4" w:rsidRDefault="00DF66D2" w:rsidP="00AF6F0D">
            <w:pPr>
              <w:rPr>
                <w:rFonts w:ascii="Arial" w:hAnsi="Arial" w:cs="Arial"/>
                <w:b/>
                <w:bCs/>
                <w:sz w:val="18"/>
                <w:szCs w:val="18"/>
              </w:rPr>
            </w:pPr>
            <w:r w:rsidRPr="005D68D4">
              <w:rPr>
                <w:rFonts w:ascii="Arial" w:hAnsi="Arial" w:cs="Arial"/>
                <w:b/>
                <w:bCs/>
                <w:sz w:val="18"/>
                <w:szCs w:val="18"/>
              </w:rPr>
              <w:t>Alternate scenario extensions</w:t>
            </w:r>
          </w:p>
          <w:p w14:paraId="3B434749" w14:textId="77777777" w:rsidR="00DF66D2" w:rsidRPr="005D68D4" w:rsidRDefault="00DF66D2" w:rsidP="00AF6F0D">
            <w:pPr>
              <w:rPr>
                <w:rFonts w:ascii="Arial" w:hAnsi="Arial" w:cs="Arial"/>
                <w:b/>
                <w:bCs/>
                <w:sz w:val="18"/>
                <w:szCs w:val="18"/>
              </w:rPr>
            </w:pPr>
          </w:p>
        </w:tc>
        <w:tc>
          <w:tcPr>
            <w:tcW w:w="7229" w:type="dxa"/>
            <w:shd w:val="clear" w:color="auto" w:fill="FFFFFF" w:themeFill="background1"/>
          </w:tcPr>
          <w:p w14:paraId="1F12846D" w14:textId="77777777" w:rsidR="00DF66D2" w:rsidRPr="00CC7035" w:rsidRDefault="00DF66D2" w:rsidP="00AF6F0D">
            <w:pPr>
              <w:rPr>
                <w:rFonts w:ascii="Arial" w:hAnsi="Arial" w:cs="Arial"/>
                <w:sz w:val="18"/>
                <w:szCs w:val="18"/>
              </w:rPr>
            </w:pPr>
          </w:p>
        </w:tc>
      </w:tr>
      <w:tr w:rsidR="00CC7035" w:rsidRPr="005D68D4" w14:paraId="3D80BA65" w14:textId="77777777" w:rsidTr="00CC7035">
        <w:trPr>
          <w:trHeight w:val="683"/>
        </w:trPr>
        <w:tc>
          <w:tcPr>
            <w:tcW w:w="2093" w:type="dxa"/>
            <w:shd w:val="pct20" w:color="auto" w:fill="auto"/>
          </w:tcPr>
          <w:p w14:paraId="552B42D1"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Business Logic/ Rules/ Supplementary Info</w:t>
            </w:r>
          </w:p>
          <w:p w14:paraId="77AF3892" w14:textId="77777777" w:rsidR="00CC7035" w:rsidRPr="005D68D4" w:rsidRDefault="00CC7035" w:rsidP="00CC7035">
            <w:pPr>
              <w:rPr>
                <w:rFonts w:ascii="Arial" w:hAnsi="Arial" w:cs="Arial"/>
                <w:b/>
                <w:bCs/>
                <w:sz w:val="18"/>
                <w:szCs w:val="18"/>
              </w:rPr>
            </w:pPr>
          </w:p>
        </w:tc>
        <w:tc>
          <w:tcPr>
            <w:tcW w:w="7229" w:type="dxa"/>
            <w:shd w:val="clear" w:color="auto" w:fill="FFFFFF" w:themeFill="background1"/>
          </w:tcPr>
          <w:p w14:paraId="20758862" w14:textId="77777777" w:rsidR="00CC7035" w:rsidRPr="00CC7035" w:rsidRDefault="00CC7035" w:rsidP="00CC7035">
            <w:pPr>
              <w:ind w:left="34"/>
              <w:rPr>
                <w:rFonts w:ascii="Arial" w:hAnsi="Arial" w:cs="Arial"/>
                <w:sz w:val="18"/>
                <w:szCs w:val="18"/>
                <w:u w:val="single"/>
              </w:rPr>
            </w:pPr>
            <w:r w:rsidRPr="00CC7035">
              <w:rPr>
                <w:rFonts w:ascii="Arial" w:hAnsi="Arial" w:cs="Arial"/>
                <w:sz w:val="18"/>
                <w:szCs w:val="18"/>
                <w:u w:val="single"/>
              </w:rPr>
              <w:t>2.Unsaved Data</w:t>
            </w:r>
          </w:p>
          <w:p w14:paraId="57FDE6F3" w14:textId="15301702" w:rsidR="00CC7035" w:rsidRDefault="00CC7035" w:rsidP="00CC7035">
            <w:pPr>
              <w:ind w:left="34"/>
              <w:rPr>
                <w:rFonts w:ascii="Arial" w:hAnsi="Arial" w:cs="Arial"/>
                <w:sz w:val="18"/>
                <w:szCs w:val="18"/>
              </w:rPr>
            </w:pPr>
            <w:r w:rsidRPr="00CC7035">
              <w:rPr>
                <w:rFonts w:ascii="Arial" w:hAnsi="Arial" w:cs="Arial"/>
                <w:sz w:val="18"/>
                <w:szCs w:val="18"/>
              </w:rPr>
              <w:t xml:space="preserve">Upon selection of the &lt;&lt;Logout&gt;&gt; option the system should check for any unsaved data.  If any exists the confirmation message should warn that there are unsaved changes and do they wish to continue.  If Yes is selected the </w:t>
            </w:r>
            <w:r>
              <w:rPr>
                <w:rFonts w:ascii="Arial" w:hAnsi="Arial" w:cs="Arial"/>
                <w:sz w:val="18"/>
                <w:szCs w:val="18"/>
              </w:rPr>
              <w:t>us</w:t>
            </w:r>
            <w:r w:rsidRPr="00CC7035">
              <w:rPr>
                <w:rFonts w:ascii="Arial" w:hAnsi="Arial" w:cs="Arial"/>
                <w:sz w:val="18"/>
                <w:szCs w:val="18"/>
              </w:rPr>
              <w:t>er will be logged out and any changes will be lost.  If No is selected the calling screen should be presented.</w:t>
            </w:r>
          </w:p>
          <w:p w14:paraId="46FF8D98" w14:textId="77777777" w:rsidR="00CC7035" w:rsidRPr="00CC7035" w:rsidRDefault="00CC7035" w:rsidP="00CC7035">
            <w:pPr>
              <w:ind w:left="34"/>
              <w:rPr>
                <w:rFonts w:ascii="Arial" w:hAnsi="Arial" w:cs="Arial"/>
                <w:sz w:val="18"/>
                <w:szCs w:val="18"/>
              </w:rPr>
            </w:pPr>
          </w:p>
          <w:p w14:paraId="4291DFD4" w14:textId="77777777" w:rsidR="00CC7035" w:rsidRPr="00CC7035" w:rsidRDefault="00CC7035" w:rsidP="00CC7035">
            <w:pPr>
              <w:ind w:left="34"/>
              <w:rPr>
                <w:rFonts w:ascii="Arial" w:hAnsi="Arial" w:cs="Arial"/>
                <w:sz w:val="18"/>
                <w:szCs w:val="18"/>
                <w:u w:val="single"/>
              </w:rPr>
            </w:pPr>
            <w:r w:rsidRPr="00CC7035">
              <w:rPr>
                <w:rFonts w:ascii="Arial" w:hAnsi="Arial" w:cs="Arial"/>
                <w:sz w:val="18"/>
                <w:szCs w:val="18"/>
                <w:u w:val="single"/>
              </w:rPr>
              <w:t>5.LogOut Confirmation</w:t>
            </w:r>
          </w:p>
          <w:p w14:paraId="54E7D902" w14:textId="77777777" w:rsidR="00CC7035" w:rsidRDefault="00CC7035" w:rsidP="00CC7035">
            <w:pPr>
              <w:rPr>
                <w:rFonts w:ascii="Arial" w:hAnsi="Arial" w:cs="Arial"/>
                <w:sz w:val="18"/>
                <w:szCs w:val="18"/>
              </w:rPr>
            </w:pPr>
            <w:r w:rsidRPr="00CC7035">
              <w:rPr>
                <w:rFonts w:ascii="Arial" w:hAnsi="Arial" w:cs="Arial"/>
                <w:sz w:val="18"/>
                <w:szCs w:val="18"/>
              </w:rPr>
              <w:t xml:space="preserve">The Logout confirmation screen/message should present the </w:t>
            </w:r>
            <w:r>
              <w:rPr>
                <w:rFonts w:ascii="Arial" w:hAnsi="Arial" w:cs="Arial"/>
                <w:sz w:val="18"/>
                <w:szCs w:val="18"/>
              </w:rPr>
              <w:t>us</w:t>
            </w:r>
            <w:r w:rsidRPr="00CC7035">
              <w:rPr>
                <w:rFonts w:ascii="Arial" w:hAnsi="Arial" w:cs="Arial"/>
                <w:sz w:val="18"/>
                <w:szCs w:val="18"/>
              </w:rPr>
              <w:t>er with the option to login again should they wish – invoke ‘</w:t>
            </w:r>
            <w:r>
              <w:rPr>
                <w:rFonts w:ascii="Arial" w:hAnsi="Arial" w:cs="Arial"/>
                <w:sz w:val="18"/>
                <w:szCs w:val="18"/>
              </w:rPr>
              <w:t>PM</w:t>
            </w:r>
            <w:r w:rsidRPr="00CC7035">
              <w:rPr>
                <w:rFonts w:ascii="Arial" w:hAnsi="Arial" w:cs="Arial"/>
                <w:i/>
                <w:sz w:val="18"/>
                <w:szCs w:val="18"/>
              </w:rPr>
              <w:t>UC00</w:t>
            </w:r>
            <w:r>
              <w:rPr>
                <w:rFonts w:ascii="Arial" w:hAnsi="Arial" w:cs="Arial"/>
                <w:i/>
                <w:sz w:val="18"/>
                <w:szCs w:val="18"/>
              </w:rPr>
              <w:t>1</w:t>
            </w:r>
            <w:r w:rsidRPr="00CC7035">
              <w:rPr>
                <w:rFonts w:ascii="Arial" w:hAnsi="Arial" w:cs="Arial"/>
                <w:i/>
                <w:sz w:val="18"/>
                <w:szCs w:val="18"/>
              </w:rPr>
              <w:t xml:space="preserve"> – Login’</w:t>
            </w:r>
            <w:r w:rsidRPr="00CC7035">
              <w:rPr>
                <w:rFonts w:ascii="Arial" w:hAnsi="Arial" w:cs="Arial"/>
                <w:sz w:val="18"/>
                <w:szCs w:val="18"/>
              </w:rPr>
              <w:t>.</w:t>
            </w:r>
          </w:p>
          <w:p w14:paraId="181A216B" w14:textId="53DAB390" w:rsidR="00CC7035" w:rsidRPr="00CC7035" w:rsidRDefault="00CC7035" w:rsidP="00CC7035">
            <w:pPr>
              <w:rPr>
                <w:rFonts w:ascii="Arial" w:hAnsi="Arial" w:cs="Arial"/>
                <w:color w:val="FF0000"/>
                <w:sz w:val="18"/>
                <w:szCs w:val="18"/>
              </w:rPr>
            </w:pPr>
          </w:p>
        </w:tc>
      </w:tr>
      <w:tr w:rsidR="00CC7035" w:rsidRPr="005D68D4" w14:paraId="2D6A3686" w14:textId="77777777" w:rsidTr="00CC7035">
        <w:tc>
          <w:tcPr>
            <w:tcW w:w="2093" w:type="dxa"/>
            <w:shd w:val="pct20" w:color="auto" w:fill="auto"/>
          </w:tcPr>
          <w:p w14:paraId="0E7B9B32"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Notes / Questions</w:t>
            </w:r>
          </w:p>
          <w:p w14:paraId="36FD9339" w14:textId="77777777" w:rsidR="00CC7035" w:rsidRPr="005D68D4" w:rsidRDefault="00CC7035" w:rsidP="00CC7035">
            <w:pPr>
              <w:rPr>
                <w:rFonts w:ascii="Arial" w:hAnsi="Arial" w:cs="Arial"/>
                <w:b/>
                <w:bCs/>
                <w:sz w:val="18"/>
                <w:szCs w:val="18"/>
              </w:rPr>
            </w:pPr>
          </w:p>
        </w:tc>
        <w:tc>
          <w:tcPr>
            <w:tcW w:w="7229" w:type="dxa"/>
            <w:shd w:val="clear" w:color="auto" w:fill="FFFFFF" w:themeFill="background1"/>
          </w:tcPr>
          <w:p w14:paraId="3905C52E" w14:textId="77777777" w:rsidR="00CC7035" w:rsidRPr="00CC7035" w:rsidRDefault="00CC7035" w:rsidP="00CC7035">
            <w:pPr>
              <w:rPr>
                <w:rFonts w:ascii="Arial" w:hAnsi="Arial" w:cs="Arial"/>
                <w:sz w:val="18"/>
                <w:szCs w:val="18"/>
              </w:rPr>
            </w:pPr>
          </w:p>
        </w:tc>
      </w:tr>
      <w:tr w:rsidR="00CC7035" w:rsidRPr="005D68D4" w14:paraId="4467FE91" w14:textId="77777777" w:rsidTr="00CC7035">
        <w:tc>
          <w:tcPr>
            <w:tcW w:w="2093" w:type="dxa"/>
            <w:shd w:val="pct20" w:color="auto" w:fill="auto"/>
          </w:tcPr>
          <w:p w14:paraId="5EBA9116"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Includes Use Cases</w:t>
            </w:r>
          </w:p>
          <w:p w14:paraId="365CF41A" w14:textId="77777777" w:rsidR="00CC7035" w:rsidRPr="005D68D4" w:rsidRDefault="00CC7035" w:rsidP="00CC7035">
            <w:pPr>
              <w:rPr>
                <w:rFonts w:ascii="Arial" w:hAnsi="Arial" w:cs="Arial"/>
                <w:b/>
                <w:bCs/>
                <w:color w:val="FF0000"/>
                <w:sz w:val="18"/>
                <w:szCs w:val="18"/>
              </w:rPr>
            </w:pPr>
          </w:p>
        </w:tc>
        <w:tc>
          <w:tcPr>
            <w:tcW w:w="7229" w:type="dxa"/>
            <w:shd w:val="clear" w:color="auto" w:fill="FFFFFF" w:themeFill="background1"/>
          </w:tcPr>
          <w:p w14:paraId="270D4DA2" w14:textId="77777777" w:rsidR="00CC7035" w:rsidRPr="005D68D4" w:rsidRDefault="00CC7035" w:rsidP="00CC7035">
            <w:pPr>
              <w:rPr>
                <w:rFonts w:ascii="Arial" w:hAnsi="Arial" w:cs="Arial"/>
                <w:sz w:val="18"/>
                <w:szCs w:val="18"/>
              </w:rPr>
            </w:pPr>
          </w:p>
        </w:tc>
      </w:tr>
      <w:tr w:rsidR="00CC7035" w:rsidRPr="005D68D4" w14:paraId="4F419AA8" w14:textId="77777777" w:rsidTr="00CC7035">
        <w:tc>
          <w:tcPr>
            <w:tcW w:w="2093" w:type="dxa"/>
            <w:shd w:val="pct20" w:color="auto" w:fill="auto"/>
          </w:tcPr>
          <w:p w14:paraId="649DDBC9"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1705A96E" w14:textId="13F85976" w:rsidR="00CC7035" w:rsidRPr="005D68D4" w:rsidRDefault="00CC7035" w:rsidP="00CC7035">
            <w:pPr>
              <w:rPr>
                <w:rFonts w:ascii="Arial" w:hAnsi="Arial" w:cs="Arial"/>
                <w:sz w:val="18"/>
                <w:szCs w:val="18"/>
              </w:rPr>
            </w:pPr>
          </w:p>
        </w:tc>
      </w:tr>
      <w:tr w:rsidR="00CC7035" w:rsidRPr="005D68D4" w14:paraId="487AA29E" w14:textId="77777777" w:rsidTr="00CC7035">
        <w:tc>
          <w:tcPr>
            <w:tcW w:w="2093" w:type="dxa"/>
            <w:shd w:val="pct20" w:color="auto" w:fill="auto"/>
          </w:tcPr>
          <w:p w14:paraId="22D6F3A1"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2B4D1DBD" w14:textId="60460765" w:rsidR="00CC7035" w:rsidRPr="005D68D4" w:rsidRDefault="00CF22D4" w:rsidP="00CC7035">
            <w:pPr>
              <w:rPr>
                <w:rFonts w:ascii="Arial" w:hAnsi="Arial" w:cs="Arial"/>
                <w:sz w:val="18"/>
                <w:szCs w:val="18"/>
              </w:rPr>
            </w:pPr>
            <w:r>
              <w:rPr>
                <w:rFonts w:ascii="Arial" w:hAnsi="Arial" w:cs="Arial"/>
                <w:sz w:val="18"/>
                <w:szCs w:val="18"/>
              </w:rPr>
              <w:t>PM0024</w:t>
            </w:r>
          </w:p>
        </w:tc>
      </w:tr>
      <w:tr w:rsidR="00CC7035" w:rsidRPr="005D68D4" w14:paraId="77BFD400" w14:textId="77777777" w:rsidTr="00CC7035">
        <w:tc>
          <w:tcPr>
            <w:tcW w:w="2093" w:type="dxa"/>
            <w:shd w:val="pct20" w:color="auto" w:fill="auto"/>
          </w:tcPr>
          <w:p w14:paraId="23BD61C4" w14:textId="77777777" w:rsidR="00CC7035" w:rsidRPr="005D68D4" w:rsidRDefault="00CC7035" w:rsidP="00CC703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35C51EE" w14:textId="669BFA0D" w:rsidR="00CC7035" w:rsidRPr="005D68D4" w:rsidRDefault="00CC7035" w:rsidP="00CC7035">
            <w:pPr>
              <w:rPr>
                <w:rFonts w:ascii="Arial" w:hAnsi="Arial" w:cs="Arial"/>
                <w:sz w:val="18"/>
                <w:szCs w:val="18"/>
              </w:rPr>
            </w:pPr>
          </w:p>
        </w:tc>
      </w:tr>
    </w:tbl>
    <w:p w14:paraId="1534FB37" w14:textId="6767868B" w:rsidR="00E33EF9" w:rsidRDefault="00E33EF9" w:rsidP="00AF6F0D"/>
    <w:p w14:paraId="09A17AD6" w14:textId="77777777" w:rsidR="00E33EF9" w:rsidRDefault="00E33EF9">
      <w:r>
        <w:br w:type="page"/>
      </w:r>
    </w:p>
    <w:p w14:paraId="12F20C48" w14:textId="6AC7BAEC" w:rsidR="00E33EF9" w:rsidRDefault="00E33EF9" w:rsidP="00E33EF9">
      <w:pPr>
        <w:pStyle w:val="Heading3"/>
        <w:ind w:left="0" w:firstLine="0"/>
      </w:pPr>
      <w:bookmarkStart w:id="126" w:name="_Toc422842014"/>
      <w:r>
        <w:t>PMUC</w:t>
      </w:r>
      <w:r w:rsidR="00477DC0">
        <w:t>061</w:t>
      </w:r>
      <w:r>
        <w:t xml:space="preserve"> – Forgotten Password</w:t>
      </w:r>
      <w:bookmarkEnd w:id="126"/>
    </w:p>
    <w:p w14:paraId="6ACDE3E5" w14:textId="77777777" w:rsidR="00E33EF9" w:rsidRDefault="00E33EF9" w:rsidP="00E33E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E33EF9" w:rsidRPr="005D68D4" w14:paraId="2829F069" w14:textId="77777777" w:rsidTr="00E328FF">
        <w:tc>
          <w:tcPr>
            <w:tcW w:w="9322" w:type="dxa"/>
            <w:gridSpan w:val="2"/>
            <w:shd w:val="pct20" w:color="auto" w:fill="auto"/>
          </w:tcPr>
          <w:p w14:paraId="77ACBBCD" w14:textId="68F3C086" w:rsidR="00E33EF9" w:rsidRPr="005D68D4" w:rsidRDefault="00E33EF9" w:rsidP="00E328FF">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061</w:t>
            </w:r>
          </w:p>
          <w:p w14:paraId="38ADB22A" w14:textId="77777777" w:rsidR="00E33EF9" w:rsidRPr="005D68D4" w:rsidRDefault="00E33EF9" w:rsidP="00E328FF">
            <w:pPr>
              <w:rPr>
                <w:rFonts w:ascii="Arial" w:hAnsi="Arial" w:cs="Arial"/>
                <w:b/>
                <w:bCs/>
                <w:sz w:val="18"/>
                <w:szCs w:val="18"/>
              </w:rPr>
            </w:pPr>
          </w:p>
          <w:p w14:paraId="7A98D77C" w14:textId="79828F55" w:rsidR="00E33EF9" w:rsidRPr="005D68D4" w:rsidRDefault="00E33EF9" w:rsidP="00E328FF">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Forgotten Password</w:t>
            </w:r>
          </w:p>
          <w:p w14:paraId="548FB545" w14:textId="77777777" w:rsidR="00E33EF9" w:rsidRPr="005D68D4" w:rsidRDefault="00E33EF9" w:rsidP="00E328FF">
            <w:pPr>
              <w:rPr>
                <w:rFonts w:ascii="Arial" w:hAnsi="Arial" w:cs="Arial"/>
                <w:b/>
                <w:sz w:val="18"/>
                <w:szCs w:val="18"/>
              </w:rPr>
            </w:pPr>
          </w:p>
        </w:tc>
      </w:tr>
      <w:tr w:rsidR="00E33EF9" w:rsidRPr="005D68D4" w14:paraId="73D0788B" w14:textId="77777777" w:rsidTr="00E328FF">
        <w:tc>
          <w:tcPr>
            <w:tcW w:w="2093" w:type="dxa"/>
            <w:shd w:val="pct20" w:color="auto" w:fill="auto"/>
          </w:tcPr>
          <w:p w14:paraId="6BF8A58A"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Summary</w:t>
            </w:r>
          </w:p>
          <w:p w14:paraId="3CF37E38"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643DF126" w14:textId="7A4E17C1" w:rsidR="00E33EF9" w:rsidRDefault="005107F1" w:rsidP="00E328FF">
            <w:pPr>
              <w:rPr>
                <w:rFonts w:ascii="Arial" w:hAnsi="Arial" w:cs="Arial"/>
                <w:sz w:val="18"/>
                <w:szCs w:val="18"/>
              </w:rPr>
            </w:pPr>
            <w:r>
              <w:rPr>
                <w:rFonts w:ascii="Arial" w:hAnsi="Arial" w:cs="Arial"/>
                <w:sz w:val="18"/>
                <w:szCs w:val="18"/>
              </w:rPr>
              <w:t>Routine the user</w:t>
            </w:r>
            <w:r w:rsidR="00E33EF9">
              <w:rPr>
                <w:rFonts w:ascii="Arial" w:hAnsi="Arial" w:cs="Arial"/>
                <w:sz w:val="18"/>
                <w:szCs w:val="18"/>
              </w:rPr>
              <w:t xml:space="preserve"> </w:t>
            </w:r>
            <w:r>
              <w:rPr>
                <w:rFonts w:ascii="Arial" w:hAnsi="Arial" w:cs="Arial"/>
                <w:sz w:val="18"/>
                <w:szCs w:val="18"/>
              </w:rPr>
              <w:t>follows should they forget</w:t>
            </w:r>
            <w:r w:rsidR="00E33EF9">
              <w:rPr>
                <w:rFonts w:ascii="Arial" w:hAnsi="Arial" w:cs="Arial"/>
                <w:sz w:val="18"/>
                <w:szCs w:val="18"/>
              </w:rPr>
              <w:t xml:space="preserve"> their password</w:t>
            </w:r>
          </w:p>
          <w:p w14:paraId="37593198" w14:textId="77777777" w:rsidR="00E33EF9" w:rsidRPr="009E3CE8" w:rsidRDefault="00E33EF9" w:rsidP="00E328FF">
            <w:pPr>
              <w:rPr>
                <w:rFonts w:ascii="Arial" w:hAnsi="Arial" w:cs="Arial"/>
                <w:sz w:val="18"/>
                <w:szCs w:val="18"/>
              </w:rPr>
            </w:pPr>
          </w:p>
        </w:tc>
      </w:tr>
      <w:tr w:rsidR="00E33EF9" w:rsidRPr="005D68D4" w14:paraId="37A8CD63" w14:textId="77777777" w:rsidTr="00E328FF">
        <w:tc>
          <w:tcPr>
            <w:tcW w:w="2093" w:type="dxa"/>
            <w:shd w:val="pct20" w:color="auto" w:fill="auto"/>
          </w:tcPr>
          <w:p w14:paraId="1FAD7505"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Actor</w:t>
            </w:r>
          </w:p>
          <w:p w14:paraId="5C6EF27E" w14:textId="77777777" w:rsidR="00E33EF9" w:rsidRPr="005D68D4" w:rsidRDefault="00E33EF9" w:rsidP="00E328FF">
            <w:pPr>
              <w:rPr>
                <w:rFonts w:ascii="Arial" w:hAnsi="Arial" w:cs="Arial"/>
                <w:bCs/>
                <w:color w:val="FF0000"/>
                <w:sz w:val="18"/>
                <w:szCs w:val="18"/>
              </w:rPr>
            </w:pPr>
          </w:p>
        </w:tc>
        <w:tc>
          <w:tcPr>
            <w:tcW w:w="7229" w:type="dxa"/>
            <w:shd w:val="clear" w:color="auto" w:fill="FFFFFF" w:themeFill="background1"/>
          </w:tcPr>
          <w:p w14:paraId="2759B606" w14:textId="04EEF38B" w:rsidR="00E33EF9" w:rsidRPr="005D68D4" w:rsidRDefault="00FE4BBE" w:rsidP="00E328FF">
            <w:pPr>
              <w:rPr>
                <w:rFonts w:ascii="Arial" w:hAnsi="Arial" w:cs="Arial"/>
                <w:sz w:val="18"/>
                <w:szCs w:val="18"/>
              </w:rPr>
            </w:pPr>
            <w:r>
              <w:rPr>
                <w:rFonts w:ascii="Arial" w:hAnsi="Arial" w:cs="Arial"/>
                <w:sz w:val="18"/>
                <w:szCs w:val="18"/>
              </w:rPr>
              <w:t>PlanManager</w:t>
            </w:r>
            <w:r w:rsidR="00E33EF9" w:rsidRPr="007702FC">
              <w:rPr>
                <w:rFonts w:ascii="Arial" w:hAnsi="Arial" w:cs="Arial"/>
                <w:sz w:val="18"/>
                <w:szCs w:val="18"/>
              </w:rPr>
              <w:t xml:space="preserve"> User</w:t>
            </w:r>
          </w:p>
        </w:tc>
      </w:tr>
      <w:tr w:rsidR="00E33EF9" w:rsidRPr="005D68D4" w14:paraId="7E2ACFDC" w14:textId="77777777" w:rsidTr="00E328FF">
        <w:tc>
          <w:tcPr>
            <w:tcW w:w="2093" w:type="dxa"/>
            <w:shd w:val="pct20" w:color="auto" w:fill="auto"/>
          </w:tcPr>
          <w:p w14:paraId="61DC1432"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Trigger</w:t>
            </w:r>
          </w:p>
          <w:p w14:paraId="52FFBC12"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37DEECAF" w14:textId="705D5A50" w:rsidR="00E33EF9" w:rsidRPr="005D68D4" w:rsidRDefault="00E33EF9" w:rsidP="00E33EF9">
            <w:pPr>
              <w:rPr>
                <w:rFonts w:ascii="Arial" w:hAnsi="Arial" w:cs="Arial"/>
                <w:sz w:val="18"/>
                <w:szCs w:val="18"/>
              </w:rPr>
            </w:pPr>
            <w:r>
              <w:rPr>
                <w:rFonts w:ascii="Arial" w:hAnsi="Arial" w:cs="Arial"/>
                <w:sz w:val="18"/>
                <w:szCs w:val="18"/>
              </w:rPr>
              <w:t>User selects the Forgotten Password option</w:t>
            </w:r>
          </w:p>
        </w:tc>
      </w:tr>
      <w:tr w:rsidR="00E33EF9" w:rsidRPr="005D68D4" w14:paraId="14C05674" w14:textId="77777777" w:rsidTr="00E328FF">
        <w:tc>
          <w:tcPr>
            <w:tcW w:w="2093" w:type="dxa"/>
            <w:shd w:val="pct20" w:color="auto" w:fill="auto"/>
          </w:tcPr>
          <w:p w14:paraId="4B752667"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Pre- conditions</w:t>
            </w:r>
          </w:p>
          <w:p w14:paraId="684F2471" w14:textId="77777777" w:rsidR="00E33EF9" w:rsidRPr="005D68D4" w:rsidRDefault="00E33EF9" w:rsidP="00E328FF">
            <w:pPr>
              <w:rPr>
                <w:rFonts w:ascii="Arial" w:hAnsi="Arial" w:cs="Arial"/>
                <w:bCs/>
                <w:color w:val="FF0000"/>
                <w:sz w:val="18"/>
                <w:szCs w:val="18"/>
              </w:rPr>
            </w:pPr>
          </w:p>
        </w:tc>
        <w:tc>
          <w:tcPr>
            <w:tcW w:w="7229" w:type="dxa"/>
            <w:shd w:val="clear" w:color="auto" w:fill="FFFFFF" w:themeFill="background1"/>
          </w:tcPr>
          <w:p w14:paraId="3F35F9E3" w14:textId="70B37543" w:rsidR="00E33EF9" w:rsidRPr="004D141C" w:rsidRDefault="00E33EF9" w:rsidP="00E328FF">
            <w:pPr>
              <w:rPr>
                <w:rFonts w:ascii="Arial" w:hAnsi="Arial" w:cs="Arial"/>
                <w:sz w:val="18"/>
                <w:szCs w:val="18"/>
              </w:rPr>
            </w:pPr>
            <w:r>
              <w:rPr>
                <w:rFonts w:ascii="Arial" w:hAnsi="Arial" w:cs="Arial"/>
                <w:sz w:val="18"/>
                <w:szCs w:val="18"/>
              </w:rPr>
              <w:t>Web site is available</w:t>
            </w:r>
          </w:p>
        </w:tc>
      </w:tr>
      <w:tr w:rsidR="00E33EF9" w:rsidRPr="005D68D4" w14:paraId="6A0008E0" w14:textId="77777777" w:rsidTr="00E328FF">
        <w:tc>
          <w:tcPr>
            <w:tcW w:w="2093" w:type="dxa"/>
            <w:shd w:val="pct20" w:color="auto" w:fill="auto"/>
          </w:tcPr>
          <w:p w14:paraId="31C16394"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Post –conditions</w:t>
            </w:r>
          </w:p>
          <w:p w14:paraId="6315EA86"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5AD2F4A3" w14:textId="20F11FF1" w:rsidR="00E33EF9" w:rsidRPr="00CC7035" w:rsidRDefault="00E33EF9" w:rsidP="00E328FF">
            <w:pPr>
              <w:rPr>
                <w:rFonts w:ascii="Arial" w:hAnsi="Arial" w:cs="Arial"/>
                <w:sz w:val="18"/>
                <w:szCs w:val="18"/>
              </w:rPr>
            </w:pPr>
            <w:r>
              <w:rPr>
                <w:rFonts w:ascii="Arial" w:hAnsi="Arial" w:cs="Arial"/>
                <w:sz w:val="18"/>
                <w:szCs w:val="18"/>
              </w:rPr>
              <w:t>Users password is changed/reset</w:t>
            </w:r>
          </w:p>
        </w:tc>
      </w:tr>
      <w:tr w:rsidR="00E33EF9" w:rsidRPr="005D68D4" w14:paraId="5CFE7393" w14:textId="77777777" w:rsidTr="00E328FF">
        <w:tc>
          <w:tcPr>
            <w:tcW w:w="2093" w:type="dxa"/>
            <w:shd w:val="pct20" w:color="auto" w:fill="auto"/>
          </w:tcPr>
          <w:p w14:paraId="1E61564A"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1738115A" w14:textId="77777777" w:rsidR="00E33EF9" w:rsidRPr="006B53F1" w:rsidRDefault="00E33EF9" w:rsidP="00E328FF">
            <w:pPr>
              <w:rPr>
                <w:rFonts w:ascii="Arial" w:hAnsi="Arial" w:cs="Arial"/>
                <w:sz w:val="18"/>
                <w:szCs w:val="18"/>
              </w:rPr>
            </w:pPr>
            <w:r w:rsidRPr="006B53F1">
              <w:rPr>
                <w:rFonts w:ascii="Arial" w:hAnsi="Arial" w:cs="Arial"/>
                <w:sz w:val="18"/>
                <w:szCs w:val="18"/>
              </w:rPr>
              <w:t>Adhoc</w:t>
            </w:r>
          </w:p>
        </w:tc>
      </w:tr>
      <w:tr w:rsidR="00E33EF9" w:rsidRPr="005D68D4" w14:paraId="308C1583" w14:textId="77777777" w:rsidTr="00E328FF">
        <w:tc>
          <w:tcPr>
            <w:tcW w:w="2093" w:type="dxa"/>
            <w:shd w:val="pct20" w:color="auto" w:fill="auto"/>
          </w:tcPr>
          <w:p w14:paraId="28A4ABFD"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Basic Course of Action</w:t>
            </w:r>
          </w:p>
          <w:p w14:paraId="5066DDBA" w14:textId="77777777" w:rsidR="00E33EF9" w:rsidRPr="005D68D4" w:rsidRDefault="00E33EF9" w:rsidP="00E328FF">
            <w:pPr>
              <w:rPr>
                <w:rFonts w:ascii="Arial" w:hAnsi="Arial" w:cs="Arial"/>
                <w:b/>
                <w:bCs/>
                <w:sz w:val="18"/>
                <w:szCs w:val="18"/>
              </w:rPr>
            </w:pPr>
          </w:p>
          <w:p w14:paraId="15551A17"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21059317" w14:textId="77777777"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provides a &lt;&lt;Login Page&gt;&gt;</w:t>
            </w:r>
          </w:p>
          <w:p w14:paraId="6DE89658" w14:textId="715F6528"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user selects the Forgotten Password link</w:t>
            </w:r>
          </w:p>
          <w:p w14:paraId="0EDCA8A1" w14:textId="77777777"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provides a &lt;&lt;Forgotten Password&gt;&gt; option</w:t>
            </w:r>
          </w:p>
          <w:p w14:paraId="423DE94D" w14:textId="0E1DFDC6"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user enters their User ID</w:t>
            </w:r>
          </w:p>
          <w:p w14:paraId="5C2C0D62" w14:textId="48118E68"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validates the User ID entered - invoke ‘PM</w:t>
            </w:r>
            <w:r w:rsidRPr="006B53F1">
              <w:rPr>
                <w:rFonts w:ascii="Arial" w:hAnsi="Arial" w:cs="Arial"/>
                <w:i/>
                <w:sz w:val="18"/>
                <w:szCs w:val="18"/>
              </w:rPr>
              <w:t>UC</w:t>
            </w:r>
            <w:r w:rsidR="00477DC0">
              <w:rPr>
                <w:rFonts w:ascii="Arial" w:hAnsi="Arial" w:cs="Arial"/>
                <w:i/>
                <w:sz w:val="18"/>
                <w:szCs w:val="18"/>
              </w:rPr>
              <w:t>002</w:t>
            </w:r>
            <w:r w:rsidRPr="006B53F1">
              <w:rPr>
                <w:rFonts w:ascii="Arial" w:hAnsi="Arial" w:cs="Arial"/>
                <w:i/>
                <w:sz w:val="18"/>
                <w:szCs w:val="18"/>
              </w:rPr>
              <w:t xml:space="preserve"> – </w:t>
            </w:r>
            <w:r w:rsidR="00477DC0">
              <w:rPr>
                <w:rFonts w:ascii="Arial" w:hAnsi="Arial" w:cs="Arial"/>
                <w:i/>
                <w:sz w:val="18"/>
                <w:szCs w:val="18"/>
              </w:rPr>
              <w:t>Authenticate Us</w:t>
            </w:r>
            <w:r w:rsidRPr="006B53F1">
              <w:rPr>
                <w:rFonts w:ascii="Arial" w:hAnsi="Arial" w:cs="Arial"/>
                <w:i/>
                <w:sz w:val="18"/>
                <w:szCs w:val="18"/>
              </w:rPr>
              <w:t>er</w:t>
            </w:r>
            <w:r w:rsidRPr="006B53F1">
              <w:rPr>
                <w:rFonts w:ascii="Arial" w:hAnsi="Arial" w:cs="Arial"/>
                <w:sz w:val="18"/>
                <w:szCs w:val="18"/>
              </w:rPr>
              <w:t>’</w:t>
            </w:r>
          </w:p>
          <w:p w14:paraId="210A3D59" w14:textId="3277C843"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user chooses one of the Security Question set at activation</w:t>
            </w:r>
          </w:p>
          <w:p w14:paraId="20E04385" w14:textId="51ED2684"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user provides the answer</w:t>
            </w:r>
          </w:p>
          <w:p w14:paraId="568B0408" w14:textId="77777777"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validates the security questions &amp; answers entered</w:t>
            </w:r>
          </w:p>
          <w:p w14:paraId="2E268205" w14:textId="77777777"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provides a password option</w:t>
            </w:r>
          </w:p>
          <w:p w14:paraId="1656CEDD" w14:textId="11A7FF5A" w:rsidR="00E33EF9" w:rsidRDefault="00E33EF9" w:rsidP="004E06BD">
            <w:pPr>
              <w:numPr>
                <w:ilvl w:val="0"/>
                <w:numId w:val="176"/>
              </w:numPr>
              <w:rPr>
                <w:rFonts w:ascii="Arial" w:hAnsi="Arial" w:cs="Arial"/>
                <w:sz w:val="18"/>
                <w:szCs w:val="18"/>
              </w:rPr>
            </w:pPr>
            <w:r w:rsidRPr="006B53F1">
              <w:rPr>
                <w:rFonts w:ascii="Arial" w:hAnsi="Arial" w:cs="Arial"/>
                <w:sz w:val="18"/>
                <w:szCs w:val="18"/>
              </w:rPr>
              <w:t>The user enters a password</w:t>
            </w:r>
          </w:p>
          <w:p w14:paraId="45795298" w14:textId="5A626882" w:rsidR="00B970B4" w:rsidRPr="006B53F1" w:rsidRDefault="00B970B4" w:rsidP="004E06BD">
            <w:pPr>
              <w:numPr>
                <w:ilvl w:val="0"/>
                <w:numId w:val="176"/>
              </w:numPr>
              <w:rPr>
                <w:rFonts w:ascii="Arial" w:hAnsi="Arial" w:cs="Arial"/>
                <w:sz w:val="18"/>
                <w:szCs w:val="18"/>
              </w:rPr>
            </w:pPr>
            <w:r>
              <w:rPr>
                <w:rFonts w:ascii="Arial" w:hAnsi="Arial" w:cs="Arial"/>
                <w:sz w:val="18"/>
                <w:szCs w:val="18"/>
              </w:rPr>
              <w:t>The user re-enters the password</w:t>
            </w:r>
          </w:p>
          <w:p w14:paraId="6E20C408" w14:textId="29B42065" w:rsidR="00F6413B" w:rsidRDefault="00E33EF9" w:rsidP="004E06BD">
            <w:pPr>
              <w:numPr>
                <w:ilvl w:val="0"/>
                <w:numId w:val="176"/>
              </w:numPr>
              <w:rPr>
                <w:rFonts w:ascii="Arial" w:hAnsi="Arial" w:cs="Arial"/>
                <w:i/>
                <w:sz w:val="18"/>
                <w:szCs w:val="18"/>
              </w:rPr>
            </w:pPr>
            <w:r w:rsidRPr="006B53F1">
              <w:rPr>
                <w:rFonts w:ascii="Arial" w:hAnsi="Arial" w:cs="Arial"/>
                <w:sz w:val="18"/>
                <w:szCs w:val="18"/>
              </w:rPr>
              <w:t xml:space="preserve">The system validates the password, invoke </w:t>
            </w:r>
            <w:r w:rsidRPr="006B53F1">
              <w:rPr>
                <w:rFonts w:ascii="Arial" w:hAnsi="Arial" w:cs="Arial"/>
                <w:i/>
                <w:sz w:val="18"/>
                <w:szCs w:val="18"/>
              </w:rPr>
              <w:t>‘PMUC000</w:t>
            </w:r>
            <w:r w:rsidR="00477DC0">
              <w:rPr>
                <w:rFonts w:ascii="Arial" w:hAnsi="Arial" w:cs="Arial"/>
                <w:i/>
                <w:sz w:val="18"/>
                <w:szCs w:val="18"/>
              </w:rPr>
              <w:t>6</w:t>
            </w:r>
            <w:r w:rsidRPr="006B53F1">
              <w:rPr>
                <w:rFonts w:ascii="Arial" w:hAnsi="Arial" w:cs="Arial"/>
                <w:i/>
                <w:sz w:val="18"/>
                <w:szCs w:val="18"/>
              </w:rPr>
              <w:t xml:space="preserve"> – Validate Password</w:t>
            </w:r>
          </w:p>
          <w:p w14:paraId="6C25D25A" w14:textId="2BC546CD" w:rsidR="00F6413B" w:rsidRPr="005107F1" w:rsidRDefault="00F6413B" w:rsidP="004E06BD">
            <w:pPr>
              <w:numPr>
                <w:ilvl w:val="0"/>
                <w:numId w:val="176"/>
              </w:numPr>
              <w:rPr>
                <w:rFonts w:ascii="Arial" w:hAnsi="Arial" w:cs="Arial"/>
                <w:sz w:val="18"/>
                <w:szCs w:val="18"/>
              </w:rPr>
            </w:pPr>
            <w:r w:rsidRPr="005107F1">
              <w:rPr>
                <w:rFonts w:ascii="Arial" w:hAnsi="Arial" w:cs="Arial"/>
                <w:sz w:val="18"/>
                <w:szCs w:val="18"/>
              </w:rPr>
              <w:t>The system updates the password and creates a record in contact history – invoke ‘</w:t>
            </w:r>
            <w:r w:rsidR="00D31311" w:rsidRPr="00D31311">
              <w:rPr>
                <w:rFonts w:ascii="Arial" w:hAnsi="Arial" w:cs="Arial"/>
                <w:i/>
                <w:sz w:val="18"/>
                <w:szCs w:val="18"/>
              </w:rPr>
              <w:t>PM</w:t>
            </w:r>
            <w:r w:rsidRPr="00D31311">
              <w:rPr>
                <w:rFonts w:ascii="Arial" w:hAnsi="Arial" w:cs="Arial"/>
                <w:i/>
                <w:sz w:val="18"/>
                <w:szCs w:val="18"/>
              </w:rPr>
              <w:t>UC</w:t>
            </w:r>
            <w:r w:rsidR="00D31311" w:rsidRPr="00D31311">
              <w:rPr>
                <w:rFonts w:ascii="Arial" w:hAnsi="Arial" w:cs="Arial"/>
                <w:i/>
                <w:sz w:val="18"/>
                <w:szCs w:val="18"/>
              </w:rPr>
              <w:t>066</w:t>
            </w:r>
            <w:r w:rsidRPr="00D31311">
              <w:rPr>
                <w:rFonts w:ascii="Arial" w:hAnsi="Arial" w:cs="Arial"/>
                <w:i/>
                <w:sz w:val="18"/>
                <w:szCs w:val="18"/>
              </w:rPr>
              <w:t xml:space="preserve"> – Create Contact History - 3</w:t>
            </w:r>
            <w:r w:rsidRPr="005107F1">
              <w:rPr>
                <w:rFonts w:ascii="Arial" w:hAnsi="Arial" w:cs="Arial"/>
                <w:sz w:val="18"/>
                <w:szCs w:val="18"/>
              </w:rPr>
              <w:t>’</w:t>
            </w:r>
          </w:p>
          <w:p w14:paraId="1B014AC8" w14:textId="77777777"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displays a message confirming the password has been changed</w:t>
            </w:r>
          </w:p>
          <w:p w14:paraId="2294F6CF" w14:textId="3DBD8A50" w:rsidR="00E33EF9" w:rsidRPr="006B53F1" w:rsidRDefault="00E33EF9" w:rsidP="004E06BD">
            <w:pPr>
              <w:numPr>
                <w:ilvl w:val="0"/>
                <w:numId w:val="176"/>
              </w:numPr>
              <w:rPr>
                <w:rFonts w:ascii="Arial" w:hAnsi="Arial" w:cs="Arial"/>
                <w:sz w:val="18"/>
                <w:szCs w:val="18"/>
              </w:rPr>
            </w:pPr>
            <w:r w:rsidRPr="006B53F1">
              <w:rPr>
                <w:rFonts w:ascii="Arial" w:hAnsi="Arial" w:cs="Arial"/>
                <w:sz w:val="18"/>
                <w:szCs w:val="18"/>
              </w:rPr>
              <w:t>The system directs the user back to the &lt;&lt;Login Page&gt;&gt;</w:t>
            </w:r>
          </w:p>
          <w:p w14:paraId="23B34C8A" w14:textId="362007AA" w:rsidR="00E33EF9" w:rsidRPr="006B53F1" w:rsidRDefault="00E33EF9" w:rsidP="00E33EF9">
            <w:pPr>
              <w:ind w:left="720"/>
              <w:rPr>
                <w:rFonts w:ascii="Arial" w:hAnsi="Arial" w:cs="Arial"/>
                <w:sz w:val="18"/>
                <w:szCs w:val="18"/>
              </w:rPr>
            </w:pPr>
          </w:p>
        </w:tc>
      </w:tr>
      <w:tr w:rsidR="00E33EF9" w:rsidRPr="005D68D4" w14:paraId="50AC8D73" w14:textId="77777777" w:rsidTr="00E328FF">
        <w:tc>
          <w:tcPr>
            <w:tcW w:w="2093" w:type="dxa"/>
            <w:shd w:val="pct20" w:color="auto" w:fill="auto"/>
          </w:tcPr>
          <w:p w14:paraId="09221218"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Alternate scenario extensions</w:t>
            </w:r>
          </w:p>
          <w:p w14:paraId="7B1CCB7A" w14:textId="77777777" w:rsidR="00E33EF9" w:rsidRPr="005D68D4" w:rsidRDefault="00E33EF9" w:rsidP="00E328FF">
            <w:pPr>
              <w:rPr>
                <w:rFonts w:ascii="Arial" w:hAnsi="Arial" w:cs="Arial"/>
                <w:b/>
                <w:bCs/>
                <w:sz w:val="18"/>
                <w:szCs w:val="18"/>
              </w:rPr>
            </w:pPr>
          </w:p>
          <w:p w14:paraId="1AB70055"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7F767228" w14:textId="19D78D45" w:rsidR="006B53F1" w:rsidRPr="006B53F1" w:rsidRDefault="006B53F1" w:rsidP="006B53F1">
            <w:pPr>
              <w:rPr>
                <w:rFonts w:ascii="Arial" w:hAnsi="Arial" w:cs="Arial"/>
                <w:sz w:val="18"/>
                <w:szCs w:val="18"/>
              </w:rPr>
            </w:pPr>
            <w:r w:rsidRPr="006B53F1">
              <w:rPr>
                <w:rFonts w:ascii="Arial" w:hAnsi="Arial" w:cs="Arial"/>
                <w:sz w:val="18"/>
                <w:szCs w:val="18"/>
              </w:rPr>
              <w:t>5a. If validation of the User ID fails, notify the user, highlight the erroneous values and get new values.</w:t>
            </w:r>
          </w:p>
          <w:p w14:paraId="7E065579" w14:textId="77777777" w:rsidR="006B53F1" w:rsidRPr="006B53F1" w:rsidRDefault="006B53F1" w:rsidP="006B53F1">
            <w:pPr>
              <w:rPr>
                <w:rFonts w:ascii="Arial" w:hAnsi="Arial" w:cs="Arial"/>
                <w:sz w:val="18"/>
                <w:szCs w:val="18"/>
              </w:rPr>
            </w:pPr>
          </w:p>
          <w:p w14:paraId="540A075B" w14:textId="3E4AD25A" w:rsidR="006B53F1" w:rsidRPr="006B53F1" w:rsidRDefault="006B53F1" w:rsidP="006B53F1">
            <w:pPr>
              <w:rPr>
                <w:rFonts w:ascii="Arial" w:hAnsi="Arial" w:cs="Arial"/>
                <w:sz w:val="18"/>
                <w:szCs w:val="18"/>
              </w:rPr>
            </w:pPr>
            <w:r w:rsidRPr="006B53F1">
              <w:rPr>
                <w:rFonts w:ascii="Arial" w:hAnsi="Arial" w:cs="Arial"/>
                <w:sz w:val="18"/>
                <w:szCs w:val="18"/>
              </w:rPr>
              <w:t>7a. If validation of the memorable answer fails, notify the user, highlight the erroneous values and get new values:-</w:t>
            </w:r>
          </w:p>
          <w:p w14:paraId="1FC90667" w14:textId="77777777" w:rsidR="006B53F1" w:rsidRPr="006B53F1" w:rsidRDefault="006B53F1" w:rsidP="006B53F1">
            <w:pPr>
              <w:rPr>
                <w:rFonts w:ascii="Arial" w:hAnsi="Arial" w:cs="Arial"/>
                <w:sz w:val="18"/>
                <w:szCs w:val="18"/>
              </w:rPr>
            </w:pPr>
            <w:r w:rsidRPr="006B53F1">
              <w:rPr>
                <w:rFonts w:ascii="Arial" w:hAnsi="Arial" w:cs="Arial"/>
                <w:sz w:val="18"/>
                <w:szCs w:val="18"/>
              </w:rPr>
              <w:t>---&gt; After an initial five failed attempts time lock the account for 5 minutes</w:t>
            </w:r>
          </w:p>
          <w:p w14:paraId="7E0756CF" w14:textId="77777777" w:rsidR="006B53F1" w:rsidRPr="006B53F1" w:rsidRDefault="006B53F1" w:rsidP="006B53F1">
            <w:pPr>
              <w:rPr>
                <w:rFonts w:ascii="Arial" w:hAnsi="Arial" w:cs="Arial"/>
                <w:sz w:val="18"/>
                <w:szCs w:val="18"/>
              </w:rPr>
            </w:pPr>
            <w:r w:rsidRPr="006B53F1">
              <w:rPr>
                <w:rFonts w:ascii="Arial" w:hAnsi="Arial" w:cs="Arial"/>
                <w:sz w:val="18"/>
                <w:szCs w:val="18"/>
              </w:rPr>
              <w:t>---&gt; After a further five failed attempts time lock the account for 10 minutes</w:t>
            </w:r>
          </w:p>
          <w:p w14:paraId="7A9A48A5" w14:textId="0B8256D2" w:rsidR="006B53F1" w:rsidRPr="006B53F1" w:rsidRDefault="006B53F1" w:rsidP="006B53F1">
            <w:pPr>
              <w:rPr>
                <w:rFonts w:ascii="Arial" w:hAnsi="Arial" w:cs="Arial"/>
                <w:i/>
                <w:sz w:val="18"/>
                <w:szCs w:val="18"/>
              </w:rPr>
            </w:pPr>
            <w:r w:rsidRPr="006B53F1">
              <w:rPr>
                <w:rFonts w:ascii="Arial" w:hAnsi="Arial" w:cs="Arial"/>
                <w:sz w:val="18"/>
                <w:szCs w:val="18"/>
              </w:rPr>
              <w:t>---&gt; After a subsequent five failed attempts access to the Online User Account should be locked until the user calls the Contact Centre</w:t>
            </w:r>
          </w:p>
          <w:p w14:paraId="0BE1CF1E" w14:textId="77777777" w:rsidR="006B53F1" w:rsidRPr="006B53F1" w:rsidRDefault="006B53F1" w:rsidP="006B53F1">
            <w:pPr>
              <w:rPr>
                <w:rFonts w:ascii="Arial" w:hAnsi="Arial" w:cs="Arial"/>
                <w:i/>
                <w:sz w:val="18"/>
                <w:szCs w:val="18"/>
              </w:rPr>
            </w:pPr>
          </w:p>
          <w:p w14:paraId="70D35809" w14:textId="77777777" w:rsidR="006B53F1" w:rsidRPr="006B53F1" w:rsidRDefault="006B53F1" w:rsidP="006B53F1">
            <w:pPr>
              <w:rPr>
                <w:rFonts w:ascii="Arial" w:hAnsi="Arial" w:cs="Arial"/>
                <w:sz w:val="18"/>
                <w:szCs w:val="18"/>
              </w:rPr>
            </w:pPr>
            <w:r w:rsidRPr="006B53F1">
              <w:rPr>
                <w:rFonts w:ascii="Arial" w:hAnsi="Arial" w:cs="Arial"/>
                <w:sz w:val="18"/>
                <w:szCs w:val="18"/>
              </w:rPr>
              <w:t>If during the forgotten password routine there are any failures then the invalid field(s) should not be specifically highlighted and any onscreen messaging should be generic so any potential hackers cannot try and guess any password credentials</w:t>
            </w:r>
          </w:p>
          <w:p w14:paraId="76E53C90" w14:textId="77777777" w:rsidR="006B53F1" w:rsidRPr="006B53F1" w:rsidRDefault="006B53F1" w:rsidP="006B53F1">
            <w:pPr>
              <w:rPr>
                <w:rFonts w:ascii="Arial" w:hAnsi="Arial" w:cs="Arial"/>
                <w:sz w:val="18"/>
                <w:szCs w:val="18"/>
              </w:rPr>
            </w:pPr>
          </w:p>
          <w:p w14:paraId="79947DD7" w14:textId="5EC01F6E" w:rsidR="00E33EF9" w:rsidRPr="006B53F1" w:rsidRDefault="006B53F1" w:rsidP="00D31311">
            <w:pPr>
              <w:rPr>
                <w:rFonts w:ascii="Arial" w:hAnsi="Arial" w:cs="Arial"/>
                <w:sz w:val="18"/>
                <w:szCs w:val="18"/>
              </w:rPr>
            </w:pPr>
            <w:r w:rsidRPr="006B53F1">
              <w:rPr>
                <w:rFonts w:ascii="Arial" w:hAnsi="Arial" w:cs="Arial"/>
                <w:sz w:val="18"/>
                <w:szCs w:val="18"/>
              </w:rPr>
              <w:t>1</w:t>
            </w:r>
            <w:r w:rsidR="00B970B4">
              <w:rPr>
                <w:rFonts w:ascii="Arial" w:hAnsi="Arial" w:cs="Arial"/>
                <w:sz w:val="18"/>
                <w:szCs w:val="18"/>
              </w:rPr>
              <w:t>1</w:t>
            </w:r>
            <w:r w:rsidRPr="006B53F1">
              <w:rPr>
                <w:rFonts w:ascii="Arial" w:hAnsi="Arial" w:cs="Arial"/>
                <w:sz w:val="18"/>
                <w:szCs w:val="18"/>
              </w:rPr>
              <w:t xml:space="preserve">a. If the password fails authentication notify the user and get a new value from the member invoke </w:t>
            </w:r>
            <w:r w:rsidRPr="006B53F1">
              <w:rPr>
                <w:rFonts w:ascii="Arial" w:hAnsi="Arial" w:cs="Arial"/>
                <w:i/>
                <w:sz w:val="18"/>
                <w:szCs w:val="18"/>
              </w:rPr>
              <w:t>‘</w:t>
            </w:r>
            <w:r w:rsidR="00D31311">
              <w:rPr>
                <w:rFonts w:ascii="Arial" w:hAnsi="Arial" w:cs="Arial"/>
                <w:i/>
                <w:sz w:val="18"/>
                <w:szCs w:val="18"/>
              </w:rPr>
              <w:t>PM</w:t>
            </w:r>
            <w:r w:rsidRPr="006B53F1">
              <w:rPr>
                <w:rFonts w:ascii="Arial" w:hAnsi="Arial" w:cs="Arial"/>
                <w:i/>
                <w:sz w:val="18"/>
                <w:szCs w:val="18"/>
              </w:rPr>
              <w:t>UC00</w:t>
            </w:r>
            <w:r w:rsidR="00477DC0">
              <w:rPr>
                <w:rFonts w:ascii="Arial" w:hAnsi="Arial" w:cs="Arial"/>
                <w:i/>
                <w:sz w:val="18"/>
                <w:szCs w:val="18"/>
              </w:rPr>
              <w:t>6</w:t>
            </w:r>
            <w:r w:rsidRPr="006B53F1">
              <w:rPr>
                <w:rFonts w:ascii="Arial" w:hAnsi="Arial" w:cs="Arial"/>
                <w:i/>
                <w:sz w:val="18"/>
                <w:szCs w:val="18"/>
              </w:rPr>
              <w:t xml:space="preserve"> – Validat</w:t>
            </w:r>
            <w:r w:rsidR="00477DC0">
              <w:rPr>
                <w:rFonts w:ascii="Arial" w:hAnsi="Arial" w:cs="Arial"/>
                <w:i/>
                <w:sz w:val="18"/>
                <w:szCs w:val="18"/>
              </w:rPr>
              <w:t>e Password</w:t>
            </w:r>
            <w:r w:rsidRPr="006B53F1">
              <w:rPr>
                <w:rFonts w:ascii="Arial" w:hAnsi="Arial" w:cs="Arial"/>
                <w:i/>
                <w:sz w:val="18"/>
                <w:szCs w:val="18"/>
              </w:rPr>
              <w:t>’</w:t>
            </w:r>
          </w:p>
        </w:tc>
      </w:tr>
      <w:tr w:rsidR="00E33EF9" w:rsidRPr="005D68D4" w14:paraId="250821DD" w14:textId="77777777" w:rsidTr="00E328FF">
        <w:trPr>
          <w:trHeight w:val="683"/>
        </w:trPr>
        <w:tc>
          <w:tcPr>
            <w:tcW w:w="2093" w:type="dxa"/>
            <w:shd w:val="pct20" w:color="auto" w:fill="auto"/>
          </w:tcPr>
          <w:p w14:paraId="06BB67CC"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Business Logic/ Rules/ Supplementary Info</w:t>
            </w:r>
          </w:p>
          <w:p w14:paraId="5E89A99E"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6099BAA3" w14:textId="3957D598" w:rsidR="00B970B4" w:rsidRPr="00B970B4" w:rsidRDefault="00B970B4" w:rsidP="00B970B4">
            <w:pPr>
              <w:ind w:left="34"/>
              <w:rPr>
                <w:rFonts w:ascii="Arial" w:hAnsi="Arial" w:cs="Arial"/>
                <w:sz w:val="18"/>
                <w:szCs w:val="18"/>
                <w:u w:val="single"/>
              </w:rPr>
            </w:pPr>
            <w:r>
              <w:rPr>
                <w:rFonts w:ascii="Arial" w:hAnsi="Arial" w:cs="Arial"/>
                <w:sz w:val="18"/>
                <w:szCs w:val="18"/>
                <w:u w:val="single"/>
              </w:rPr>
              <w:t>11</w:t>
            </w:r>
            <w:r w:rsidRPr="00B970B4">
              <w:rPr>
                <w:rFonts w:ascii="Arial" w:hAnsi="Arial" w:cs="Arial"/>
                <w:sz w:val="18"/>
                <w:szCs w:val="18"/>
                <w:u w:val="single"/>
              </w:rPr>
              <w:t>.Enter Password</w:t>
            </w:r>
          </w:p>
          <w:p w14:paraId="0499FA40" w14:textId="77777777" w:rsidR="00B970B4" w:rsidRPr="00B970B4" w:rsidRDefault="00B970B4" w:rsidP="00B970B4">
            <w:pPr>
              <w:ind w:left="34"/>
              <w:rPr>
                <w:rFonts w:ascii="Arial" w:hAnsi="Arial" w:cs="Arial"/>
                <w:sz w:val="18"/>
                <w:szCs w:val="18"/>
              </w:rPr>
            </w:pPr>
            <w:r w:rsidRPr="00B970B4">
              <w:rPr>
                <w:rFonts w:ascii="Arial" w:hAnsi="Arial" w:cs="Arial"/>
                <w:sz w:val="18"/>
                <w:szCs w:val="18"/>
              </w:rPr>
              <w:t>The member must re-key  the &lt;&lt;Confirm Password&gt;&gt;</w:t>
            </w:r>
          </w:p>
          <w:p w14:paraId="22222678" w14:textId="77777777" w:rsidR="00B970B4" w:rsidRDefault="00B970B4" w:rsidP="00B970B4">
            <w:pPr>
              <w:ind w:left="34"/>
              <w:rPr>
                <w:rFonts w:ascii="Arial" w:hAnsi="Arial" w:cs="Arial"/>
                <w:sz w:val="18"/>
                <w:szCs w:val="18"/>
              </w:rPr>
            </w:pPr>
            <w:r w:rsidRPr="00B970B4">
              <w:rPr>
                <w:rFonts w:ascii="Arial" w:hAnsi="Arial" w:cs="Arial"/>
                <w:sz w:val="18"/>
                <w:szCs w:val="18"/>
              </w:rPr>
              <w:t>Copying and pasting the information is not allowed</w:t>
            </w:r>
          </w:p>
          <w:p w14:paraId="67F5A1AA" w14:textId="4352BC41" w:rsidR="00E33EF9" w:rsidRDefault="00B970B4" w:rsidP="00B970B4">
            <w:pPr>
              <w:ind w:left="34"/>
              <w:rPr>
                <w:rFonts w:ascii="Arial" w:hAnsi="Arial" w:cs="Arial"/>
                <w:i/>
                <w:sz w:val="18"/>
                <w:szCs w:val="18"/>
              </w:rPr>
            </w:pPr>
            <w:r>
              <w:rPr>
                <w:rFonts w:ascii="Arial" w:hAnsi="Arial" w:cs="Arial"/>
                <w:sz w:val="18"/>
                <w:szCs w:val="18"/>
              </w:rPr>
              <w:t>E</w:t>
            </w:r>
            <w:r w:rsidRPr="00B970B4">
              <w:rPr>
                <w:rFonts w:ascii="Arial" w:hAnsi="Arial" w:cs="Arial"/>
                <w:sz w:val="18"/>
                <w:szCs w:val="18"/>
              </w:rPr>
              <w:t xml:space="preserve">ntries must match exactly in invoke </w:t>
            </w:r>
            <w:r w:rsidRPr="00B970B4">
              <w:rPr>
                <w:rFonts w:ascii="Arial" w:hAnsi="Arial" w:cs="Arial"/>
                <w:i/>
                <w:sz w:val="18"/>
                <w:szCs w:val="18"/>
              </w:rPr>
              <w:t>‘</w:t>
            </w:r>
            <w:r w:rsidR="00D31311">
              <w:rPr>
                <w:rFonts w:ascii="Arial" w:hAnsi="Arial" w:cs="Arial"/>
                <w:i/>
                <w:sz w:val="18"/>
                <w:szCs w:val="18"/>
              </w:rPr>
              <w:t>PM</w:t>
            </w:r>
            <w:r w:rsidRPr="00B970B4">
              <w:rPr>
                <w:rFonts w:ascii="Arial" w:hAnsi="Arial" w:cs="Arial"/>
                <w:i/>
                <w:sz w:val="18"/>
                <w:szCs w:val="18"/>
              </w:rPr>
              <w:t>UC00</w:t>
            </w:r>
            <w:r w:rsidR="00D31311">
              <w:rPr>
                <w:rFonts w:ascii="Arial" w:hAnsi="Arial" w:cs="Arial"/>
                <w:i/>
                <w:sz w:val="18"/>
                <w:szCs w:val="18"/>
              </w:rPr>
              <w:t>6</w:t>
            </w:r>
            <w:r w:rsidRPr="00B970B4">
              <w:rPr>
                <w:rFonts w:ascii="Arial" w:hAnsi="Arial" w:cs="Arial"/>
                <w:i/>
                <w:sz w:val="18"/>
                <w:szCs w:val="18"/>
              </w:rPr>
              <w:t xml:space="preserve"> – Valida</w:t>
            </w:r>
            <w:r>
              <w:rPr>
                <w:rFonts w:ascii="Arial" w:hAnsi="Arial" w:cs="Arial"/>
                <w:i/>
                <w:sz w:val="18"/>
                <w:szCs w:val="18"/>
              </w:rPr>
              <w:t>te Password’</w:t>
            </w:r>
          </w:p>
          <w:p w14:paraId="56235887" w14:textId="7660504D" w:rsidR="00B970B4" w:rsidRPr="00B970B4" w:rsidRDefault="00B970B4" w:rsidP="00B970B4">
            <w:pPr>
              <w:ind w:left="34"/>
              <w:rPr>
                <w:rFonts w:ascii="Arial" w:hAnsi="Arial" w:cs="Arial"/>
                <w:color w:val="FF0000"/>
                <w:sz w:val="18"/>
                <w:szCs w:val="18"/>
              </w:rPr>
            </w:pPr>
          </w:p>
        </w:tc>
      </w:tr>
      <w:tr w:rsidR="00E33EF9" w:rsidRPr="005D68D4" w14:paraId="16415087" w14:textId="77777777" w:rsidTr="00E328FF">
        <w:tc>
          <w:tcPr>
            <w:tcW w:w="2093" w:type="dxa"/>
            <w:shd w:val="pct20" w:color="auto" w:fill="auto"/>
          </w:tcPr>
          <w:p w14:paraId="4407E790"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Notes / Questions</w:t>
            </w:r>
          </w:p>
          <w:p w14:paraId="7E4B55B4" w14:textId="77777777" w:rsidR="00E33EF9" w:rsidRPr="005D68D4" w:rsidRDefault="00E33EF9" w:rsidP="00E328FF">
            <w:pPr>
              <w:rPr>
                <w:rFonts w:ascii="Arial" w:hAnsi="Arial" w:cs="Arial"/>
                <w:b/>
                <w:bCs/>
                <w:sz w:val="18"/>
                <w:szCs w:val="18"/>
              </w:rPr>
            </w:pPr>
          </w:p>
        </w:tc>
        <w:tc>
          <w:tcPr>
            <w:tcW w:w="7229" w:type="dxa"/>
            <w:shd w:val="clear" w:color="auto" w:fill="FFFFFF" w:themeFill="background1"/>
          </w:tcPr>
          <w:p w14:paraId="1DAC1E4E" w14:textId="77777777" w:rsidR="00E33EF9" w:rsidRDefault="00505495" w:rsidP="002A4BC2">
            <w:pPr>
              <w:pStyle w:val="ListParagraph"/>
              <w:numPr>
                <w:ilvl w:val="0"/>
                <w:numId w:val="217"/>
              </w:numPr>
              <w:rPr>
                <w:ins w:id="127" w:author="Jamal, Zaher CWK" w:date="2015-06-15T16:57:00Z"/>
                <w:rFonts w:cs="Arial"/>
                <w:sz w:val="18"/>
                <w:szCs w:val="18"/>
              </w:rPr>
            </w:pPr>
            <w:r>
              <w:rPr>
                <w:rFonts w:cs="Arial"/>
                <w:sz w:val="18"/>
                <w:szCs w:val="18"/>
              </w:rPr>
              <w:t xml:space="preserve">BRD states that e-Mail notification is to be issued to User.  Need confirmation if this is in scope/is email address stored? </w:t>
            </w:r>
          </w:p>
          <w:p w14:paraId="2B23C4CA" w14:textId="24E4A00D" w:rsidR="001C345C" w:rsidRPr="001C345C" w:rsidRDefault="001C345C">
            <w:pPr>
              <w:ind w:left="360"/>
              <w:rPr>
                <w:rFonts w:cs="Arial"/>
                <w:sz w:val="18"/>
                <w:szCs w:val="18"/>
                <w:rPrChange w:id="128" w:author="Jamal, Zaher CWK" w:date="2015-06-15T16:58:00Z">
                  <w:rPr/>
                </w:rPrChange>
              </w:rPr>
              <w:pPrChange w:id="129" w:author="Jamal, Zaher CWK" w:date="2015-06-15T16:57:00Z">
                <w:pPr>
                  <w:pStyle w:val="ListParagraph"/>
                  <w:numPr>
                    <w:numId w:val="217"/>
                  </w:numPr>
                  <w:ind w:left="360" w:hanging="360"/>
                </w:pPr>
              </w:pPrChange>
            </w:pPr>
            <w:ins w:id="130" w:author="Jamal, Zaher CWK" w:date="2015-06-15T16:57:00Z">
              <w:r w:rsidRPr="001C345C">
                <w:rPr>
                  <w:rFonts w:ascii="Arial" w:hAnsi="Arial" w:cs="Arial"/>
                  <w:sz w:val="18"/>
                  <w:szCs w:val="18"/>
                  <w:rPrChange w:id="131" w:author="Jamal, Zaher CWK" w:date="2015-06-15T16:58:00Z">
                    <w:rPr>
                      <w:rFonts w:cs="Arial"/>
                      <w:sz w:val="18"/>
                      <w:szCs w:val="18"/>
                    </w:rPr>
                  </w:rPrChange>
                </w:rPr>
                <w:t>Confirmed by LB 9/6 that this is still a requirement.</w:t>
              </w:r>
            </w:ins>
          </w:p>
        </w:tc>
      </w:tr>
      <w:tr w:rsidR="00E33EF9" w:rsidRPr="005D68D4" w14:paraId="0126E5F4" w14:textId="77777777" w:rsidTr="00E328FF">
        <w:tc>
          <w:tcPr>
            <w:tcW w:w="2093" w:type="dxa"/>
            <w:shd w:val="pct20" w:color="auto" w:fill="auto"/>
          </w:tcPr>
          <w:p w14:paraId="62BB0808"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Includes Use Cases</w:t>
            </w:r>
          </w:p>
          <w:p w14:paraId="3C301590" w14:textId="77777777" w:rsidR="00E33EF9" w:rsidRPr="005D68D4" w:rsidRDefault="00E33EF9" w:rsidP="00E328FF">
            <w:pPr>
              <w:rPr>
                <w:rFonts w:ascii="Arial" w:hAnsi="Arial" w:cs="Arial"/>
                <w:b/>
                <w:bCs/>
                <w:color w:val="FF0000"/>
                <w:sz w:val="18"/>
                <w:szCs w:val="18"/>
              </w:rPr>
            </w:pPr>
          </w:p>
        </w:tc>
        <w:tc>
          <w:tcPr>
            <w:tcW w:w="7229" w:type="dxa"/>
            <w:shd w:val="clear" w:color="auto" w:fill="FFFFFF" w:themeFill="background1"/>
          </w:tcPr>
          <w:p w14:paraId="1BB81C6B" w14:textId="77777777" w:rsidR="00E33EF9" w:rsidRPr="005D68D4" w:rsidRDefault="00E33EF9" w:rsidP="00E328FF">
            <w:pPr>
              <w:rPr>
                <w:rFonts w:ascii="Arial" w:hAnsi="Arial" w:cs="Arial"/>
                <w:sz w:val="18"/>
                <w:szCs w:val="18"/>
              </w:rPr>
            </w:pPr>
          </w:p>
        </w:tc>
      </w:tr>
      <w:tr w:rsidR="00E33EF9" w:rsidRPr="005D68D4" w14:paraId="05465251" w14:textId="77777777" w:rsidTr="00E328FF">
        <w:tc>
          <w:tcPr>
            <w:tcW w:w="2093" w:type="dxa"/>
            <w:shd w:val="pct20" w:color="auto" w:fill="auto"/>
          </w:tcPr>
          <w:p w14:paraId="4C507424"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45847341" w14:textId="77777777" w:rsidR="00E33EF9" w:rsidRPr="005D68D4" w:rsidRDefault="00E33EF9" w:rsidP="00E328FF">
            <w:pPr>
              <w:rPr>
                <w:rFonts w:ascii="Arial" w:hAnsi="Arial" w:cs="Arial"/>
                <w:sz w:val="18"/>
                <w:szCs w:val="18"/>
              </w:rPr>
            </w:pPr>
          </w:p>
        </w:tc>
      </w:tr>
      <w:tr w:rsidR="00E33EF9" w:rsidRPr="005D68D4" w14:paraId="1DA8F318" w14:textId="77777777" w:rsidTr="00E328FF">
        <w:tc>
          <w:tcPr>
            <w:tcW w:w="2093" w:type="dxa"/>
            <w:shd w:val="pct20" w:color="auto" w:fill="auto"/>
          </w:tcPr>
          <w:p w14:paraId="75D0AEC3"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61CD57AA" w14:textId="443DD2D0" w:rsidR="00E33EF9" w:rsidRPr="005D68D4" w:rsidRDefault="00CF22D4" w:rsidP="00E328FF">
            <w:pPr>
              <w:rPr>
                <w:rFonts w:ascii="Arial" w:hAnsi="Arial" w:cs="Arial"/>
                <w:sz w:val="18"/>
                <w:szCs w:val="18"/>
              </w:rPr>
            </w:pPr>
            <w:r>
              <w:rPr>
                <w:rFonts w:ascii="Arial" w:hAnsi="Arial" w:cs="Arial"/>
                <w:sz w:val="18"/>
                <w:szCs w:val="18"/>
              </w:rPr>
              <w:t xml:space="preserve">PM0012, </w:t>
            </w:r>
            <w:r w:rsidR="008651FF">
              <w:rPr>
                <w:rFonts w:ascii="Arial" w:hAnsi="Arial" w:cs="Arial"/>
                <w:sz w:val="18"/>
                <w:szCs w:val="18"/>
              </w:rPr>
              <w:t>PM0013, PM0014, PM0015, PM0016, PM0017</w:t>
            </w:r>
          </w:p>
        </w:tc>
      </w:tr>
      <w:tr w:rsidR="00E33EF9" w:rsidRPr="005D68D4" w14:paraId="7EDF38D3" w14:textId="77777777" w:rsidTr="00E328FF">
        <w:tc>
          <w:tcPr>
            <w:tcW w:w="2093" w:type="dxa"/>
            <w:shd w:val="pct20" w:color="auto" w:fill="auto"/>
          </w:tcPr>
          <w:p w14:paraId="7582AD7E" w14:textId="77777777" w:rsidR="00E33EF9" w:rsidRPr="005D68D4" w:rsidRDefault="00E33EF9" w:rsidP="00E328FF">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146A972" w14:textId="77777777" w:rsidR="00E33EF9" w:rsidRPr="005D68D4" w:rsidRDefault="00E33EF9" w:rsidP="00E328FF">
            <w:pPr>
              <w:rPr>
                <w:rFonts w:ascii="Arial" w:hAnsi="Arial" w:cs="Arial"/>
                <w:sz w:val="18"/>
                <w:szCs w:val="18"/>
              </w:rPr>
            </w:pPr>
          </w:p>
        </w:tc>
      </w:tr>
    </w:tbl>
    <w:p w14:paraId="5494029E" w14:textId="77777777" w:rsidR="00E33EF9" w:rsidRDefault="00E33EF9" w:rsidP="00E33EF9"/>
    <w:p w14:paraId="609C4DF4" w14:textId="563A55B6" w:rsidR="00E33EF9" w:rsidRDefault="00E33EF9" w:rsidP="00AF6F0D"/>
    <w:p w14:paraId="16F7096D" w14:textId="77777777" w:rsidR="00E33EF9" w:rsidRDefault="00E33EF9">
      <w:r>
        <w:br w:type="page"/>
      </w:r>
    </w:p>
    <w:p w14:paraId="1E315A10" w14:textId="2E20F1B7" w:rsidR="00E33EF9" w:rsidRDefault="00E33EF9" w:rsidP="00E33EF9">
      <w:pPr>
        <w:pStyle w:val="Heading3"/>
        <w:ind w:left="0" w:firstLine="0"/>
      </w:pPr>
      <w:bookmarkStart w:id="132" w:name="_Toc422842015"/>
      <w:r>
        <w:t>PMUC</w:t>
      </w:r>
      <w:r w:rsidR="00D31311">
        <w:t>062</w:t>
      </w:r>
      <w:r>
        <w:t xml:space="preserve"> – </w:t>
      </w:r>
      <w:r w:rsidR="00E328FF">
        <w:t>Forgotten UserID</w:t>
      </w:r>
      <w:bookmarkEnd w:id="132"/>
    </w:p>
    <w:p w14:paraId="6658EBE1" w14:textId="77777777" w:rsidR="00E33EF9" w:rsidRDefault="00E33EF9" w:rsidP="00E33E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E33EF9" w:rsidRPr="005D68D4" w14:paraId="4EEA30D0" w14:textId="77777777" w:rsidTr="00E328FF">
        <w:tc>
          <w:tcPr>
            <w:tcW w:w="9322" w:type="dxa"/>
            <w:gridSpan w:val="2"/>
            <w:shd w:val="pct20" w:color="auto" w:fill="auto"/>
          </w:tcPr>
          <w:p w14:paraId="7C5E0F4B" w14:textId="32358433" w:rsidR="00E33EF9" w:rsidRPr="005D68D4" w:rsidRDefault="00E33EF9" w:rsidP="00E328FF">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062</w:t>
            </w:r>
          </w:p>
          <w:p w14:paraId="3F7DBA6A" w14:textId="77777777" w:rsidR="00E33EF9" w:rsidRPr="005D68D4" w:rsidRDefault="00E33EF9" w:rsidP="00E328FF">
            <w:pPr>
              <w:rPr>
                <w:rFonts w:ascii="Arial" w:hAnsi="Arial" w:cs="Arial"/>
                <w:b/>
                <w:bCs/>
                <w:sz w:val="18"/>
                <w:szCs w:val="18"/>
              </w:rPr>
            </w:pPr>
          </w:p>
          <w:p w14:paraId="55654C3F" w14:textId="46C5CE3C" w:rsidR="00E33EF9" w:rsidRPr="005D68D4" w:rsidRDefault="00E33EF9" w:rsidP="00E328FF">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E328FF">
              <w:rPr>
                <w:rFonts w:ascii="Arial" w:hAnsi="Arial" w:cs="Arial"/>
                <w:b/>
                <w:bCs/>
                <w:sz w:val="18"/>
                <w:szCs w:val="18"/>
              </w:rPr>
              <w:t>Forgotten UserID</w:t>
            </w:r>
          </w:p>
          <w:p w14:paraId="2A2B01A0" w14:textId="77777777" w:rsidR="00E33EF9" w:rsidRPr="005D68D4" w:rsidRDefault="00E33EF9" w:rsidP="00E328FF">
            <w:pPr>
              <w:rPr>
                <w:rFonts w:ascii="Arial" w:hAnsi="Arial" w:cs="Arial"/>
                <w:b/>
                <w:sz w:val="18"/>
                <w:szCs w:val="18"/>
              </w:rPr>
            </w:pPr>
          </w:p>
        </w:tc>
      </w:tr>
      <w:tr w:rsidR="00E328FF" w:rsidRPr="005D68D4" w14:paraId="563627DC" w14:textId="77777777" w:rsidTr="00E328FF">
        <w:tc>
          <w:tcPr>
            <w:tcW w:w="2093" w:type="dxa"/>
            <w:shd w:val="pct20" w:color="auto" w:fill="auto"/>
          </w:tcPr>
          <w:p w14:paraId="095F85AA"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Summary</w:t>
            </w:r>
          </w:p>
          <w:p w14:paraId="30978607"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7C57FA9C" w14:textId="7AEE9C35" w:rsidR="00E328FF" w:rsidRPr="00E328FF" w:rsidRDefault="00E328FF" w:rsidP="007F7FC9">
            <w:pPr>
              <w:rPr>
                <w:rFonts w:ascii="Arial" w:hAnsi="Arial" w:cs="Arial"/>
                <w:sz w:val="18"/>
                <w:szCs w:val="18"/>
              </w:rPr>
            </w:pPr>
            <w:r w:rsidRPr="00E328FF">
              <w:rPr>
                <w:rFonts w:ascii="Arial" w:hAnsi="Arial" w:cs="Arial"/>
                <w:sz w:val="18"/>
                <w:szCs w:val="18"/>
              </w:rPr>
              <w:t xml:space="preserve">Routine the </w:t>
            </w:r>
            <w:r w:rsidR="007F7FC9">
              <w:rPr>
                <w:rFonts w:ascii="Arial" w:hAnsi="Arial" w:cs="Arial"/>
                <w:sz w:val="18"/>
                <w:szCs w:val="18"/>
              </w:rPr>
              <w:t>user selects</w:t>
            </w:r>
            <w:r w:rsidRPr="00E328FF">
              <w:rPr>
                <w:rFonts w:ascii="Arial" w:hAnsi="Arial" w:cs="Arial"/>
                <w:sz w:val="18"/>
                <w:szCs w:val="18"/>
              </w:rPr>
              <w:t xml:space="preserve"> if they have forgotten their User ID</w:t>
            </w:r>
          </w:p>
        </w:tc>
      </w:tr>
      <w:tr w:rsidR="00E328FF" w:rsidRPr="005D68D4" w14:paraId="4EB60C12" w14:textId="77777777" w:rsidTr="00E328FF">
        <w:tc>
          <w:tcPr>
            <w:tcW w:w="2093" w:type="dxa"/>
            <w:shd w:val="pct20" w:color="auto" w:fill="auto"/>
          </w:tcPr>
          <w:p w14:paraId="76A4000E"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Actor</w:t>
            </w:r>
          </w:p>
          <w:p w14:paraId="0CA310D3" w14:textId="77777777" w:rsidR="00E328FF" w:rsidRPr="005D68D4" w:rsidRDefault="00E328FF" w:rsidP="00E328FF">
            <w:pPr>
              <w:rPr>
                <w:rFonts w:ascii="Arial" w:hAnsi="Arial" w:cs="Arial"/>
                <w:bCs/>
                <w:color w:val="FF0000"/>
                <w:sz w:val="18"/>
                <w:szCs w:val="18"/>
              </w:rPr>
            </w:pPr>
          </w:p>
        </w:tc>
        <w:tc>
          <w:tcPr>
            <w:tcW w:w="7229" w:type="dxa"/>
            <w:shd w:val="clear" w:color="auto" w:fill="FFFFFF" w:themeFill="background1"/>
          </w:tcPr>
          <w:p w14:paraId="66C92C51" w14:textId="1FE7A48C" w:rsidR="00E328FF" w:rsidRPr="00E328FF" w:rsidRDefault="007F7FC9" w:rsidP="00E328FF">
            <w:pPr>
              <w:rPr>
                <w:rFonts w:ascii="Arial" w:hAnsi="Arial" w:cs="Arial"/>
                <w:sz w:val="18"/>
                <w:szCs w:val="18"/>
              </w:rPr>
            </w:pPr>
            <w:r>
              <w:rPr>
                <w:rFonts w:ascii="Arial" w:hAnsi="Arial" w:cs="Arial"/>
                <w:sz w:val="18"/>
                <w:szCs w:val="18"/>
              </w:rPr>
              <w:t>User</w:t>
            </w:r>
          </w:p>
        </w:tc>
      </w:tr>
      <w:tr w:rsidR="00E328FF" w:rsidRPr="005D68D4" w14:paraId="446254D5" w14:textId="77777777" w:rsidTr="00E328FF">
        <w:tc>
          <w:tcPr>
            <w:tcW w:w="2093" w:type="dxa"/>
            <w:shd w:val="pct20" w:color="auto" w:fill="auto"/>
          </w:tcPr>
          <w:p w14:paraId="38F9F6EA"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Trigger</w:t>
            </w:r>
          </w:p>
          <w:p w14:paraId="688249D2"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6956DCD2" w14:textId="6484FEBF" w:rsidR="00E328FF" w:rsidRPr="00E328FF" w:rsidRDefault="007F7FC9" w:rsidP="00E328FF">
            <w:pPr>
              <w:rPr>
                <w:rFonts w:ascii="Arial" w:hAnsi="Arial" w:cs="Arial"/>
                <w:sz w:val="18"/>
                <w:szCs w:val="18"/>
              </w:rPr>
            </w:pPr>
            <w:r>
              <w:rPr>
                <w:rFonts w:ascii="Arial" w:hAnsi="Arial" w:cs="Arial"/>
                <w:sz w:val="18"/>
                <w:szCs w:val="18"/>
              </w:rPr>
              <w:t>User</w:t>
            </w:r>
            <w:r w:rsidR="00E328FF" w:rsidRPr="00E328FF">
              <w:rPr>
                <w:rFonts w:ascii="Arial" w:hAnsi="Arial" w:cs="Arial"/>
                <w:sz w:val="18"/>
                <w:szCs w:val="18"/>
              </w:rPr>
              <w:t xml:space="preserve"> has forgotten their User ID</w:t>
            </w:r>
          </w:p>
        </w:tc>
      </w:tr>
      <w:tr w:rsidR="00E328FF" w:rsidRPr="005D68D4" w14:paraId="40873772" w14:textId="77777777" w:rsidTr="00E328FF">
        <w:tc>
          <w:tcPr>
            <w:tcW w:w="2093" w:type="dxa"/>
            <w:shd w:val="pct20" w:color="auto" w:fill="auto"/>
          </w:tcPr>
          <w:p w14:paraId="0B5D427A"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Pre- conditions</w:t>
            </w:r>
          </w:p>
          <w:p w14:paraId="13CC06A8" w14:textId="77777777" w:rsidR="00E328FF" w:rsidRPr="005D68D4" w:rsidRDefault="00E328FF" w:rsidP="00E328FF">
            <w:pPr>
              <w:rPr>
                <w:rFonts w:ascii="Arial" w:hAnsi="Arial" w:cs="Arial"/>
                <w:bCs/>
                <w:color w:val="FF0000"/>
                <w:sz w:val="18"/>
                <w:szCs w:val="18"/>
              </w:rPr>
            </w:pPr>
          </w:p>
        </w:tc>
        <w:tc>
          <w:tcPr>
            <w:tcW w:w="7229" w:type="dxa"/>
            <w:shd w:val="clear" w:color="auto" w:fill="FFFFFF" w:themeFill="background1"/>
          </w:tcPr>
          <w:p w14:paraId="68D96685" w14:textId="74377268" w:rsidR="007F7FC9" w:rsidRPr="00E328FF" w:rsidRDefault="00E328FF" w:rsidP="007F7FC9">
            <w:pPr>
              <w:rPr>
                <w:rFonts w:ascii="Arial" w:hAnsi="Arial" w:cs="Arial"/>
                <w:sz w:val="18"/>
                <w:szCs w:val="18"/>
              </w:rPr>
            </w:pPr>
            <w:r w:rsidRPr="00E328FF">
              <w:rPr>
                <w:rFonts w:ascii="Arial" w:hAnsi="Arial" w:cs="Arial"/>
                <w:sz w:val="18"/>
                <w:szCs w:val="18"/>
              </w:rPr>
              <w:t>Web Site available</w:t>
            </w:r>
          </w:p>
          <w:p w14:paraId="152827B0" w14:textId="27FB1F1F" w:rsidR="00E328FF" w:rsidRPr="00E328FF" w:rsidRDefault="00E328FF" w:rsidP="00E328FF">
            <w:pPr>
              <w:rPr>
                <w:rFonts w:ascii="Arial" w:hAnsi="Arial" w:cs="Arial"/>
                <w:sz w:val="18"/>
                <w:szCs w:val="18"/>
              </w:rPr>
            </w:pPr>
          </w:p>
        </w:tc>
      </w:tr>
      <w:tr w:rsidR="00E328FF" w:rsidRPr="005D68D4" w14:paraId="42ACABFF" w14:textId="77777777" w:rsidTr="00E328FF">
        <w:tc>
          <w:tcPr>
            <w:tcW w:w="2093" w:type="dxa"/>
            <w:shd w:val="pct20" w:color="auto" w:fill="auto"/>
          </w:tcPr>
          <w:p w14:paraId="1E66E636"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Post –conditions</w:t>
            </w:r>
          </w:p>
          <w:p w14:paraId="6C9A5844"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783920CF" w14:textId="6FC13427" w:rsidR="00E328FF" w:rsidRPr="00E328FF" w:rsidRDefault="00E328FF" w:rsidP="007F7FC9">
            <w:pPr>
              <w:rPr>
                <w:rFonts w:ascii="Arial" w:hAnsi="Arial" w:cs="Arial"/>
                <w:sz w:val="18"/>
                <w:szCs w:val="18"/>
              </w:rPr>
            </w:pPr>
            <w:r w:rsidRPr="00E328FF">
              <w:rPr>
                <w:rFonts w:ascii="Arial" w:hAnsi="Arial" w:cs="Arial"/>
                <w:sz w:val="18"/>
                <w:szCs w:val="18"/>
              </w:rPr>
              <w:t xml:space="preserve">User </w:t>
            </w:r>
            <w:r w:rsidR="007F7FC9">
              <w:rPr>
                <w:rFonts w:ascii="Arial" w:hAnsi="Arial" w:cs="Arial"/>
                <w:sz w:val="18"/>
                <w:szCs w:val="18"/>
              </w:rPr>
              <w:t>is direct to call the Contact Centre</w:t>
            </w:r>
          </w:p>
        </w:tc>
      </w:tr>
      <w:tr w:rsidR="00E328FF" w:rsidRPr="005D68D4" w14:paraId="3D2BEA7F" w14:textId="77777777" w:rsidTr="00E328FF">
        <w:tc>
          <w:tcPr>
            <w:tcW w:w="2093" w:type="dxa"/>
            <w:shd w:val="pct20" w:color="auto" w:fill="auto"/>
          </w:tcPr>
          <w:p w14:paraId="754F26C8"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788FBBFE" w14:textId="2C3DE1E3" w:rsidR="00E328FF" w:rsidRPr="00E328FF" w:rsidRDefault="00E328FF" w:rsidP="00E328FF">
            <w:pPr>
              <w:rPr>
                <w:rFonts w:ascii="Arial" w:hAnsi="Arial" w:cs="Arial"/>
                <w:sz w:val="18"/>
                <w:szCs w:val="18"/>
              </w:rPr>
            </w:pPr>
            <w:r w:rsidRPr="00E328FF">
              <w:rPr>
                <w:rFonts w:ascii="Arial" w:hAnsi="Arial" w:cs="Arial"/>
                <w:sz w:val="18"/>
                <w:szCs w:val="18"/>
              </w:rPr>
              <w:t>Adhoc</w:t>
            </w:r>
          </w:p>
        </w:tc>
      </w:tr>
      <w:tr w:rsidR="00E328FF" w:rsidRPr="005D68D4" w14:paraId="4BFDCF6E" w14:textId="77777777" w:rsidTr="00E328FF">
        <w:tc>
          <w:tcPr>
            <w:tcW w:w="2093" w:type="dxa"/>
            <w:shd w:val="pct20" w:color="auto" w:fill="auto"/>
          </w:tcPr>
          <w:p w14:paraId="58CFE147"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Basic Course of Action</w:t>
            </w:r>
          </w:p>
          <w:p w14:paraId="3A024426" w14:textId="77777777" w:rsidR="00E328FF" w:rsidRPr="005D68D4" w:rsidRDefault="00E328FF" w:rsidP="00E328FF">
            <w:pPr>
              <w:rPr>
                <w:rFonts w:ascii="Arial" w:hAnsi="Arial" w:cs="Arial"/>
                <w:b/>
                <w:bCs/>
                <w:sz w:val="18"/>
                <w:szCs w:val="18"/>
              </w:rPr>
            </w:pPr>
          </w:p>
          <w:p w14:paraId="03FD3A1A"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5D0F8426" w14:textId="6CD331ED" w:rsidR="00E328FF" w:rsidRPr="00E328FF" w:rsidRDefault="00E328FF" w:rsidP="004E06BD">
            <w:pPr>
              <w:numPr>
                <w:ilvl w:val="0"/>
                <w:numId w:val="175"/>
              </w:numPr>
              <w:rPr>
                <w:rFonts w:ascii="Arial" w:hAnsi="Arial" w:cs="Arial"/>
                <w:sz w:val="18"/>
                <w:szCs w:val="18"/>
              </w:rPr>
            </w:pPr>
            <w:r w:rsidRPr="00E328FF">
              <w:rPr>
                <w:rFonts w:ascii="Arial" w:hAnsi="Arial" w:cs="Arial"/>
                <w:sz w:val="18"/>
                <w:szCs w:val="18"/>
              </w:rPr>
              <w:t xml:space="preserve">The </w:t>
            </w:r>
            <w:r w:rsidR="007F7FC9">
              <w:rPr>
                <w:rFonts w:ascii="Arial" w:hAnsi="Arial" w:cs="Arial"/>
                <w:sz w:val="18"/>
                <w:szCs w:val="18"/>
              </w:rPr>
              <w:t>user</w:t>
            </w:r>
            <w:r w:rsidRPr="00E328FF">
              <w:rPr>
                <w:rFonts w:ascii="Arial" w:hAnsi="Arial" w:cs="Arial"/>
                <w:sz w:val="18"/>
                <w:szCs w:val="18"/>
              </w:rPr>
              <w:t xml:space="preserve"> enters the URL provided</w:t>
            </w:r>
          </w:p>
          <w:p w14:paraId="374D98F8" w14:textId="77777777" w:rsidR="00E328FF" w:rsidRPr="00E328FF" w:rsidRDefault="00E328FF" w:rsidP="004E06BD">
            <w:pPr>
              <w:numPr>
                <w:ilvl w:val="0"/>
                <w:numId w:val="175"/>
              </w:numPr>
              <w:rPr>
                <w:rFonts w:ascii="Arial" w:hAnsi="Arial" w:cs="Arial"/>
                <w:sz w:val="18"/>
                <w:szCs w:val="18"/>
              </w:rPr>
            </w:pPr>
            <w:r w:rsidRPr="00E328FF">
              <w:rPr>
                <w:rFonts w:ascii="Arial" w:hAnsi="Arial" w:cs="Arial"/>
                <w:sz w:val="18"/>
                <w:szCs w:val="18"/>
              </w:rPr>
              <w:t>The system provides a &lt;&lt;Login Page&gt;&gt;</w:t>
            </w:r>
          </w:p>
          <w:p w14:paraId="36F242E7" w14:textId="17359800" w:rsidR="00E328FF" w:rsidRPr="00E328FF" w:rsidRDefault="00E328FF" w:rsidP="004E06BD">
            <w:pPr>
              <w:numPr>
                <w:ilvl w:val="0"/>
                <w:numId w:val="175"/>
              </w:numPr>
              <w:rPr>
                <w:rFonts w:ascii="Arial" w:hAnsi="Arial" w:cs="Arial"/>
                <w:sz w:val="18"/>
                <w:szCs w:val="18"/>
              </w:rPr>
            </w:pPr>
            <w:r w:rsidRPr="00E328FF">
              <w:rPr>
                <w:rFonts w:ascii="Arial" w:hAnsi="Arial" w:cs="Arial"/>
                <w:sz w:val="18"/>
                <w:szCs w:val="18"/>
              </w:rPr>
              <w:t xml:space="preserve">The </w:t>
            </w:r>
            <w:r w:rsidR="007F7FC9">
              <w:rPr>
                <w:rFonts w:ascii="Arial" w:hAnsi="Arial" w:cs="Arial"/>
                <w:sz w:val="18"/>
                <w:szCs w:val="18"/>
              </w:rPr>
              <w:t>user</w:t>
            </w:r>
            <w:r w:rsidRPr="00E328FF">
              <w:rPr>
                <w:rFonts w:ascii="Arial" w:hAnsi="Arial" w:cs="Arial"/>
                <w:sz w:val="18"/>
                <w:szCs w:val="18"/>
              </w:rPr>
              <w:t xml:space="preserve"> selects the Forgotten User ID link</w:t>
            </w:r>
          </w:p>
          <w:p w14:paraId="6757A252" w14:textId="5E025FD7" w:rsidR="00E328FF" w:rsidRPr="007F7FC9" w:rsidRDefault="00E328FF" w:rsidP="004E06BD">
            <w:pPr>
              <w:numPr>
                <w:ilvl w:val="0"/>
                <w:numId w:val="175"/>
              </w:numPr>
              <w:rPr>
                <w:rFonts w:ascii="Arial" w:hAnsi="Arial" w:cs="Arial"/>
                <w:sz w:val="18"/>
                <w:szCs w:val="18"/>
              </w:rPr>
            </w:pPr>
            <w:r w:rsidRPr="007F7FC9">
              <w:rPr>
                <w:rFonts w:ascii="Arial" w:hAnsi="Arial" w:cs="Arial"/>
                <w:sz w:val="18"/>
                <w:szCs w:val="18"/>
              </w:rPr>
              <w:t xml:space="preserve">The system provides the </w:t>
            </w:r>
            <w:r w:rsidR="007F7FC9" w:rsidRPr="007F7FC9">
              <w:rPr>
                <w:rFonts w:ascii="Arial" w:hAnsi="Arial" w:cs="Arial"/>
                <w:sz w:val="18"/>
                <w:szCs w:val="18"/>
              </w:rPr>
              <w:t>user</w:t>
            </w:r>
            <w:r w:rsidRPr="007F7FC9">
              <w:rPr>
                <w:rFonts w:ascii="Arial" w:hAnsi="Arial" w:cs="Arial"/>
                <w:sz w:val="18"/>
                <w:szCs w:val="18"/>
              </w:rPr>
              <w:t xml:space="preserve"> with a Contact Us option inv</w:t>
            </w:r>
            <w:r w:rsidRPr="007F7FC9">
              <w:rPr>
                <w:rFonts w:ascii="Arial" w:hAnsi="Arial" w:cs="Arial"/>
                <w:i/>
                <w:sz w:val="18"/>
                <w:szCs w:val="18"/>
              </w:rPr>
              <w:t>oke ‘MWUC</w:t>
            </w:r>
            <w:r w:rsidR="005631D2">
              <w:rPr>
                <w:rFonts w:ascii="Arial" w:hAnsi="Arial" w:cs="Arial"/>
                <w:i/>
                <w:sz w:val="18"/>
                <w:szCs w:val="18"/>
              </w:rPr>
              <w:t>037</w:t>
            </w:r>
            <w:r w:rsidRPr="007F7FC9">
              <w:rPr>
                <w:rFonts w:ascii="Arial" w:hAnsi="Arial" w:cs="Arial"/>
                <w:i/>
                <w:sz w:val="18"/>
                <w:szCs w:val="18"/>
              </w:rPr>
              <w:t xml:space="preserve"> – Contact Us’</w:t>
            </w:r>
            <w:r w:rsidRPr="007F7FC9">
              <w:rPr>
                <w:rFonts w:ascii="Arial" w:hAnsi="Arial" w:cs="Arial"/>
                <w:sz w:val="18"/>
                <w:szCs w:val="18"/>
              </w:rPr>
              <w:t xml:space="preserve"> NB – This will be a generic contact us as scheme specific details are not known.</w:t>
            </w:r>
          </w:p>
          <w:p w14:paraId="4323B5AF" w14:textId="06D653C0" w:rsidR="007F7FC9" w:rsidRPr="00E328FF" w:rsidRDefault="007F7FC9" w:rsidP="00E328FF">
            <w:pPr>
              <w:rPr>
                <w:rFonts w:ascii="Arial" w:hAnsi="Arial" w:cs="Arial"/>
                <w:sz w:val="18"/>
                <w:szCs w:val="18"/>
              </w:rPr>
            </w:pPr>
          </w:p>
        </w:tc>
      </w:tr>
      <w:tr w:rsidR="00E328FF" w:rsidRPr="005D68D4" w14:paraId="1E237D8C" w14:textId="77777777" w:rsidTr="00E328FF">
        <w:tc>
          <w:tcPr>
            <w:tcW w:w="2093" w:type="dxa"/>
            <w:shd w:val="pct20" w:color="auto" w:fill="auto"/>
          </w:tcPr>
          <w:p w14:paraId="630B90D1"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Alternate scenario extensions</w:t>
            </w:r>
          </w:p>
          <w:p w14:paraId="4DBF844E" w14:textId="77777777" w:rsidR="00E328FF" w:rsidRPr="005D68D4" w:rsidRDefault="00E328FF" w:rsidP="00E328FF">
            <w:pPr>
              <w:rPr>
                <w:rFonts w:ascii="Arial" w:hAnsi="Arial" w:cs="Arial"/>
                <w:b/>
                <w:bCs/>
                <w:sz w:val="18"/>
                <w:szCs w:val="18"/>
              </w:rPr>
            </w:pPr>
          </w:p>
          <w:p w14:paraId="47439122"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0623954E" w14:textId="77777777" w:rsidR="00E328FF" w:rsidRPr="00E328FF" w:rsidRDefault="00E328FF" w:rsidP="00E328FF">
            <w:pPr>
              <w:rPr>
                <w:rFonts w:ascii="Arial" w:hAnsi="Arial" w:cs="Arial"/>
                <w:sz w:val="18"/>
                <w:szCs w:val="18"/>
              </w:rPr>
            </w:pPr>
          </w:p>
        </w:tc>
      </w:tr>
      <w:tr w:rsidR="00E328FF" w:rsidRPr="005D68D4" w14:paraId="09206354" w14:textId="77777777" w:rsidTr="00E328FF">
        <w:trPr>
          <w:trHeight w:val="683"/>
        </w:trPr>
        <w:tc>
          <w:tcPr>
            <w:tcW w:w="2093" w:type="dxa"/>
            <w:shd w:val="pct20" w:color="auto" w:fill="auto"/>
          </w:tcPr>
          <w:p w14:paraId="52941DC7"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Business Logic/ Rules/ Supplementary Info</w:t>
            </w:r>
          </w:p>
          <w:p w14:paraId="174744CB"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7B8DC736" w14:textId="77777777" w:rsidR="00E328FF" w:rsidRPr="00CC7035" w:rsidRDefault="00E328FF" w:rsidP="00E328FF">
            <w:pPr>
              <w:rPr>
                <w:rFonts w:ascii="Arial" w:hAnsi="Arial" w:cs="Arial"/>
                <w:color w:val="FF0000"/>
                <w:sz w:val="18"/>
                <w:szCs w:val="18"/>
              </w:rPr>
            </w:pPr>
          </w:p>
        </w:tc>
      </w:tr>
      <w:tr w:rsidR="00E328FF" w:rsidRPr="005D68D4" w14:paraId="1FA48C24" w14:textId="77777777" w:rsidTr="00E328FF">
        <w:tc>
          <w:tcPr>
            <w:tcW w:w="2093" w:type="dxa"/>
            <w:shd w:val="pct20" w:color="auto" w:fill="auto"/>
          </w:tcPr>
          <w:p w14:paraId="3A8F4B2F"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Notes / Questions</w:t>
            </w:r>
          </w:p>
          <w:p w14:paraId="2644105C" w14:textId="77777777" w:rsidR="00E328FF" w:rsidRPr="005D68D4" w:rsidRDefault="00E328FF" w:rsidP="00E328FF">
            <w:pPr>
              <w:rPr>
                <w:rFonts w:ascii="Arial" w:hAnsi="Arial" w:cs="Arial"/>
                <w:b/>
                <w:bCs/>
                <w:sz w:val="18"/>
                <w:szCs w:val="18"/>
              </w:rPr>
            </w:pPr>
          </w:p>
        </w:tc>
        <w:tc>
          <w:tcPr>
            <w:tcW w:w="7229" w:type="dxa"/>
            <w:shd w:val="clear" w:color="auto" w:fill="FFFFFF" w:themeFill="background1"/>
          </w:tcPr>
          <w:p w14:paraId="1C345B70" w14:textId="78B40FE9" w:rsidR="00E328FF" w:rsidRPr="002A4BC2" w:rsidRDefault="000B1D34" w:rsidP="002A4BC2">
            <w:pPr>
              <w:pStyle w:val="ListParagraph"/>
              <w:numPr>
                <w:ilvl w:val="0"/>
                <w:numId w:val="218"/>
              </w:numPr>
              <w:rPr>
                <w:rFonts w:cs="Arial"/>
                <w:sz w:val="18"/>
                <w:szCs w:val="18"/>
              </w:rPr>
            </w:pPr>
            <w:r>
              <w:rPr>
                <w:rFonts w:cs="Arial"/>
                <w:sz w:val="18"/>
                <w:szCs w:val="18"/>
              </w:rPr>
              <w:t>For Primary or Secondary Scheme contact, User Id should be emailed out to user? Refer to BRD.</w:t>
            </w:r>
          </w:p>
        </w:tc>
      </w:tr>
      <w:tr w:rsidR="00E328FF" w:rsidRPr="005D68D4" w14:paraId="6A12C1C8" w14:textId="77777777" w:rsidTr="00E328FF">
        <w:tc>
          <w:tcPr>
            <w:tcW w:w="2093" w:type="dxa"/>
            <w:shd w:val="pct20" w:color="auto" w:fill="auto"/>
          </w:tcPr>
          <w:p w14:paraId="06A0FA41"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Includes Use Cases</w:t>
            </w:r>
          </w:p>
          <w:p w14:paraId="68AD336D" w14:textId="77777777" w:rsidR="00E328FF" w:rsidRPr="005D68D4" w:rsidRDefault="00E328FF" w:rsidP="00E328FF">
            <w:pPr>
              <w:rPr>
                <w:rFonts w:ascii="Arial" w:hAnsi="Arial" w:cs="Arial"/>
                <w:b/>
                <w:bCs/>
                <w:color w:val="FF0000"/>
                <w:sz w:val="18"/>
                <w:szCs w:val="18"/>
              </w:rPr>
            </w:pPr>
          </w:p>
        </w:tc>
        <w:tc>
          <w:tcPr>
            <w:tcW w:w="7229" w:type="dxa"/>
            <w:shd w:val="clear" w:color="auto" w:fill="FFFFFF" w:themeFill="background1"/>
          </w:tcPr>
          <w:p w14:paraId="579AD60E" w14:textId="77777777" w:rsidR="00E328FF" w:rsidRPr="005D68D4" w:rsidRDefault="00E328FF" w:rsidP="00E328FF">
            <w:pPr>
              <w:rPr>
                <w:rFonts w:ascii="Arial" w:hAnsi="Arial" w:cs="Arial"/>
                <w:sz w:val="18"/>
                <w:szCs w:val="18"/>
              </w:rPr>
            </w:pPr>
          </w:p>
        </w:tc>
      </w:tr>
      <w:tr w:rsidR="00E328FF" w:rsidRPr="005D68D4" w14:paraId="582D5600" w14:textId="77777777" w:rsidTr="00E328FF">
        <w:tc>
          <w:tcPr>
            <w:tcW w:w="2093" w:type="dxa"/>
            <w:shd w:val="pct20" w:color="auto" w:fill="auto"/>
          </w:tcPr>
          <w:p w14:paraId="6CA108AB"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6FBCDB84" w14:textId="77777777" w:rsidR="00E328FF" w:rsidRDefault="00526687" w:rsidP="002A4BC2">
            <w:pPr>
              <w:pStyle w:val="ListParagraph"/>
              <w:numPr>
                <w:ilvl w:val="0"/>
                <w:numId w:val="225"/>
              </w:numPr>
              <w:rPr>
                <w:ins w:id="133" w:author="Jamal, Zaher CWK" w:date="2015-06-15T16:44:00Z"/>
                <w:rFonts w:cs="Arial"/>
                <w:sz w:val="18"/>
                <w:szCs w:val="18"/>
              </w:rPr>
            </w:pPr>
            <w:r>
              <w:rPr>
                <w:rFonts w:cs="Arial"/>
                <w:sz w:val="18"/>
                <w:szCs w:val="18"/>
              </w:rPr>
              <w:t>Dcorum Web User screen to be used by Call Centre for advising a PlanManager user what their account User Id is set to.</w:t>
            </w:r>
          </w:p>
          <w:p w14:paraId="78D6815A" w14:textId="2601D633" w:rsidR="008C017E" w:rsidRPr="002A4BC2" w:rsidRDefault="008C017E" w:rsidP="008C017E">
            <w:pPr>
              <w:pStyle w:val="ListParagraph"/>
              <w:numPr>
                <w:ilvl w:val="0"/>
                <w:numId w:val="225"/>
              </w:numPr>
              <w:rPr>
                <w:rFonts w:cs="Arial"/>
                <w:sz w:val="18"/>
                <w:szCs w:val="18"/>
              </w:rPr>
            </w:pPr>
            <w:ins w:id="134" w:author="Jamal, Zaher CWK" w:date="2015-06-15T16:44:00Z">
              <w:r w:rsidRPr="008C017E">
                <w:rPr>
                  <w:rFonts w:cs="Arial"/>
                  <w:sz w:val="18"/>
                  <w:szCs w:val="18"/>
                </w:rPr>
                <w:t xml:space="preserve">Business Process needs defining to </w:t>
              </w:r>
            </w:ins>
            <w:ins w:id="135" w:author="Jamal, Zaher CWK" w:date="2015-06-15T16:45:00Z">
              <w:r>
                <w:rPr>
                  <w:rFonts w:cs="Arial"/>
                  <w:sz w:val="18"/>
                  <w:szCs w:val="18"/>
                </w:rPr>
                <w:t xml:space="preserve">define whether this will be communicated by </w:t>
              </w:r>
            </w:ins>
            <w:ins w:id="136" w:author="Jamal, Zaher CWK" w:date="2015-06-15T16:44:00Z">
              <w:r w:rsidRPr="008C017E">
                <w:rPr>
                  <w:rFonts w:cs="Arial"/>
                  <w:sz w:val="18"/>
                  <w:szCs w:val="18"/>
                </w:rPr>
                <w:t>email/telephone</w:t>
              </w:r>
            </w:ins>
            <w:ins w:id="137" w:author="Jamal, Zaher CWK" w:date="2015-06-15T16:45:00Z">
              <w:r>
                <w:rPr>
                  <w:rFonts w:cs="Arial"/>
                  <w:sz w:val="18"/>
                  <w:szCs w:val="18"/>
                </w:rPr>
                <w:t>.</w:t>
              </w:r>
            </w:ins>
          </w:p>
        </w:tc>
      </w:tr>
      <w:tr w:rsidR="00E328FF" w:rsidRPr="005D68D4" w14:paraId="20A3CC71" w14:textId="77777777" w:rsidTr="00E328FF">
        <w:tc>
          <w:tcPr>
            <w:tcW w:w="2093" w:type="dxa"/>
            <w:shd w:val="pct20" w:color="auto" w:fill="auto"/>
          </w:tcPr>
          <w:p w14:paraId="5E492506"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371E4E04" w14:textId="597C5D1A" w:rsidR="00E328FF" w:rsidRPr="005D68D4" w:rsidRDefault="000B1D34" w:rsidP="00E328FF">
            <w:pPr>
              <w:rPr>
                <w:rFonts w:ascii="Arial" w:hAnsi="Arial" w:cs="Arial"/>
                <w:sz w:val="18"/>
                <w:szCs w:val="18"/>
              </w:rPr>
            </w:pPr>
            <w:r>
              <w:rPr>
                <w:rFonts w:ascii="Arial" w:hAnsi="Arial" w:cs="Arial"/>
                <w:sz w:val="18"/>
                <w:szCs w:val="18"/>
              </w:rPr>
              <w:t>PM0018, PM0019</w:t>
            </w:r>
          </w:p>
        </w:tc>
      </w:tr>
      <w:tr w:rsidR="00E328FF" w:rsidRPr="005D68D4" w14:paraId="65F8EA94" w14:textId="77777777" w:rsidTr="00E328FF">
        <w:tc>
          <w:tcPr>
            <w:tcW w:w="2093" w:type="dxa"/>
            <w:shd w:val="pct20" w:color="auto" w:fill="auto"/>
          </w:tcPr>
          <w:p w14:paraId="46E6CE7C" w14:textId="77777777" w:rsidR="00E328FF" w:rsidRPr="005D68D4" w:rsidRDefault="00E328FF" w:rsidP="00E328FF">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1F8C572C" w14:textId="77777777" w:rsidR="00E328FF" w:rsidRPr="005D68D4" w:rsidRDefault="00E328FF" w:rsidP="00E328FF">
            <w:pPr>
              <w:rPr>
                <w:rFonts w:ascii="Arial" w:hAnsi="Arial" w:cs="Arial"/>
                <w:sz w:val="18"/>
                <w:szCs w:val="18"/>
              </w:rPr>
            </w:pPr>
          </w:p>
        </w:tc>
      </w:tr>
    </w:tbl>
    <w:p w14:paraId="194C276E" w14:textId="519F5BBF" w:rsidR="005107F1" w:rsidRDefault="005107F1" w:rsidP="00E33EF9"/>
    <w:p w14:paraId="698F8C58" w14:textId="77777777" w:rsidR="005107F1" w:rsidRDefault="005107F1">
      <w:r>
        <w:br w:type="page"/>
      </w:r>
    </w:p>
    <w:p w14:paraId="430803A1" w14:textId="4EEA6F5F" w:rsidR="005107F1" w:rsidRDefault="005107F1" w:rsidP="005107F1">
      <w:pPr>
        <w:pStyle w:val="Heading3"/>
        <w:ind w:left="0" w:firstLine="0"/>
      </w:pPr>
      <w:bookmarkStart w:id="138" w:name="_Toc422842016"/>
      <w:r>
        <w:t>PMUC</w:t>
      </w:r>
      <w:r w:rsidR="00D31311">
        <w:t>063</w:t>
      </w:r>
      <w:r>
        <w:t xml:space="preserve"> – Change Password</w:t>
      </w:r>
      <w:bookmarkEnd w:id="138"/>
    </w:p>
    <w:p w14:paraId="25801467" w14:textId="77777777" w:rsidR="005107F1" w:rsidRDefault="005107F1" w:rsidP="005107F1"/>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107F1" w:rsidRPr="005D68D4" w14:paraId="551E66EF" w14:textId="77777777" w:rsidTr="00F01D17">
        <w:tc>
          <w:tcPr>
            <w:tcW w:w="9322" w:type="dxa"/>
            <w:gridSpan w:val="2"/>
            <w:shd w:val="pct20" w:color="auto" w:fill="auto"/>
          </w:tcPr>
          <w:p w14:paraId="3D9B6FE3" w14:textId="57E5159C" w:rsidR="005107F1" w:rsidRPr="005D68D4" w:rsidRDefault="005107F1" w:rsidP="00F01D17">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063</w:t>
            </w:r>
          </w:p>
          <w:p w14:paraId="0F202159" w14:textId="77777777" w:rsidR="005107F1" w:rsidRPr="005D68D4" w:rsidRDefault="005107F1" w:rsidP="00F01D17">
            <w:pPr>
              <w:rPr>
                <w:rFonts w:ascii="Arial" w:hAnsi="Arial" w:cs="Arial"/>
                <w:b/>
                <w:bCs/>
                <w:sz w:val="18"/>
                <w:szCs w:val="18"/>
              </w:rPr>
            </w:pPr>
          </w:p>
          <w:p w14:paraId="5EAC0A8D" w14:textId="29CFA286" w:rsidR="005107F1" w:rsidRPr="005D68D4" w:rsidRDefault="005107F1" w:rsidP="00F01D17">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Change Password</w:t>
            </w:r>
          </w:p>
          <w:p w14:paraId="091DBE69" w14:textId="77777777" w:rsidR="005107F1" w:rsidRPr="005D68D4" w:rsidRDefault="005107F1" w:rsidP="00F01D17">
            <w:pPr>
              <w:rPr>
                <w:rFonts w:ascii="Arial" w:hAnsi="Arial" w:cs="Arial"/>
                <w:b/>
                <w:sz w:val="18"/>
                <w:szCs w:val="18"/>
              </w:rPr>
            </w:pPr>
          </w:p>
        </w:tc>
      </w:tr>
      <w:tr w:rsidR="005107F1" w:rsidRPr="005D68D4" w14:paraId="37C06A2F" w14:textId="77777777" w:rsidTr="00F01D17">
        <w:tc>
          <w:tcPr>
            <w:tcW w:w="2093" w:type="dxa"/>
            <w:shd w:val="pct20" w:color="auto" w:fill="auto"/>
          </w:tcPr>
          <w:p w14:paraId="0A5FBFC9"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Summary</w:t>
            </w:r>
          </w:p>
          <w:p w14:paraId="164D3726"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2B4957F7" w14:textId="426A0431" w:rsidR="005107F1" w:rsidRPr="005107F1" w:rsidRDefault="005107F1" w:rsidP="005107F1">
            <w:pPr>
              <w:rPr>
                <w:rFonts w:ascii="Arial" w:hAnsi="Arial" w:cs="Arial"/>
                <w:sz w:val="18"/>
                <w:szCs w:val="18"/>
              </w:rPr>
            </w:pPr>
            <w:r>
              <w:rPr>
                <w:rFonts w:ascii="Arial" w:hAnsi="Arial" w:cs="Arial"/>
                <w:sz w:val="18"/>
                <w:szCs w:val="18"/>
              </w:rPr>
              <w:t>R</w:t>
            </w:r>
            <w:r w:rsidRPr="005107F1">
              <w:rPr>
                <w:rFonts w:ascii="Arial" w:hAnsi="Arial" w:cs="Arial"/>
                <w:sz w:val="18"/>
                <w:szCs w:val="18"/>
              </w:rPr>
              <w:t xml:space="preserve">outine the </w:t>
            </w:r>
            <w:r>
              <w:rPr>
                <w:rFonts w:ascii="Arial" w:hAnsi="Arial" w:cs="Arial"/>
                <w:sz w:val="18"/>
                <w:szCs w:val="18"/>
              </w:rPr>
              <w:t xml:space="preserve">user follows to </w:t>
            </w:r>
            <w:r w:rsidRPr="005107F1">
              <w:rPr>
                <w:rFonts w:ascii="Arial" w:hAnsi="Arial" w:cs="Arial"/>
                <w:sz w:val="18"/>
                <w:szCs w:val="18"/>
              </w:rPr>
              <w:t>change their password</w:t>
            </w:r>
          </w:p>
        </w:tc>
      </w:tr>
      <w:tr w:rsidR="005107F1" w:rsidRPr="005D68D4" w14:paraId="279AD4EB" w14:textId="77777777" w:rsidTr="00F01D17">
        <w:tc>
          <w:tcPr>
            <w:tcW w:w="2093" w:type="dxa"/>
            <w:shd w:val="pct20" w:color="auto" w:fill="auto"/>
          </w:tcPr>
          <w:p w14:paraId="6BB6638A"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Actor</w:t>
            </w:r>
          </w:p>
          <w:p w14:paraId="4F159680" w14:textId="77777777" w:rsidR="005107F1" w:rsidRPr="005D68D4" w:rsidRDefault="005107F1" w:rsidP="005107F1">
            <w:pPr>
              <w:rPr>
                <w:rFonts w:ascii="Arial" w:hAnsi="Arial" w:cs="Arial"/>
                <w:bCs/>
                <w:color w:val="FF0000"/>
                <w:sz w:val="18"/>
                <w:szCs w:val="18"/>
              </w:rPr>
            </w:pPr>
          </w:p>
        </w:tc>
        <w:tc>
          <w:tcPr>
            <w:tcW w:w="7229" w:type="dxa"/>
            <w:shd w:val="clear" w:color="auto" w:fill="FFFFFF" w:themeFill="background1"/>
          </w:tcPr>
          <w:p w14:paraId="0A3B7F99" w14:textId="596AB9CC" w:rsidR="005107F1" w:rsidRPr="005107F1" w:rsidRDefault="005107F1" w:rsidP="005107F1">
            <w:pPr>
              <w:rPr>
                <w:rFonts w:ascii="Arial" w:hAnsi="Arial" w:cs="Arial"/>
                <w:sz w:val="18"/>
                <w:szCs w:val="18"/>
              </w:rPr>
            </w:pPr>
            <w:r>
              <w:rPr>
                <w:rFonts w:ascii="Arial" w:hAnsi="Arial" w:cs="Arial"/>
                <w:sz w:val="18"/>
                <w:szCs w:val="18"/>
              </w:rPr>
              <w:t>User</w:t>
            </w:r>
          </w:p>
        </w:tc>
      </w:tr>
      <w:tr w:rsidR="005107F1" w:rsidRPr="005D68D4" w14:paraId="7F5371B5" w14:textId="77777777" w:rsidTr="00F01D17">
        <w:tc>
          <w:tcPr>
            <w:tcW w:w="2093" w:type="dxa"/>
            <w:shd w:val="pct20" w:color="auto" w:fill="auto"/>
          </w:tcPr>
          <w:p w14:paraId="79E70805"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Trigger</w:t>
            </w:r>
          </w:p>
          <w:p w14:paraId="2F2BA10D"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0912077C" w14:textId="744A4426" w:rsidR="005107F1" w:rsidRPr="005107F1" w:rsidRDefault="005107F1" w:rsidP="005107F1">
            <w:pPr>
              <w:rPr>
                <w:rFonts w:ascii="Arial" w:hAnsi="Arial" w:cs="Arial"/>
                <w:sz w:val="18"/>
                <w:szCs w:val="18"/>
              </w:rPr>
            </w:pPr>
            <w:r>
              <w:rPr>
                <w:rFonts w:ascii="Arial" w:hAnsi="Arial" w:cs="Arial"/>
                <w:sz w:val="18"/>
                <w:szCs w:val="18"/>
              </w:rPr>
              <w:t>User</w:t>
            </w:r>
            <w:r w:rsidRPr="005107F1">
              <w:rPr>
                <w:rFonts w:ascii="Arial" w:hAnsi="Arial" w:cs="Arial"/>
                <w:sz w:val="18"/>
                <w:szCs w:val="18"/>
              </w:rPr>
              <w:t xml:space="preserve"> chooses to change their password</w:t>
            </w:r>
          </w:p>
          <w:p w14:paraId="5E4112F1" w14:textId="77777777" w:rsidR="005107F1" w:rsidRDefault="005107F1" w:rsidP="005107F1">
            <w:pPr>
              <w:rPr>
                <w:rFonts w:ascii="Arial" w:hAnsi="Arial" w:cs="Arial"/>
                <w:sz w:val="18"/>
                <w:szCs w:val="18"/>
              </w:rPr>
            </w:pPr>
            <w:r w:rsidRPr="005107F1">
              <w:rPr>
                <w:rFonts w:ascii="Arial" w:hAnsi="Arial" w:cs="Arial"/>
                <w:sz w:val="18"/>
                <w:szCs w:val="18"/>
              </w:rPr>
              <w:t>Password has expired</w:t>
            </w:r>
          </w:p>
          <w:p w14:paraId="37CE45AB" w14:textId="13B5C78A" w:rsidR="005107F1" w:rsidRPr="005107F1" w:rsidRDefault="005107F1" w:rsidP="005107F1">
            <w:pPr>
              <w:rPr>
                <w:rFonts w:ascii="Arial" w:hAnsi="Arial" w:cs="Arial"/>
                <w:sz w:val="18"/>
                <w:szCs w:val="18"/>
              </w:rPr>
            </w:pPr>
          </w:p>
        </w:tc>
      </w:tr>
      <w:tr w:rsidR="005107F1" w:rsidRPr="005D68D4" w14:paraId="35A27F7B" w14:textId="77777777" w:rsidTr="00F01D17">
        <w:tc>
          <w:tcPr>
            <w:tcW w:w="2093" w:type="dxa"/>
            <w:shd w:val="pct20" w:color="auto" w:fill="auto"/>
          </w:tcPr>
          <w:p w14:paraId="3F3E1C9F"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Pre- conditions</w:t>
            </w:r>
          </w:p>
          <w:p w14:paraId="4CDCE0F1" w14:textId="77777777" w:rsidR="005107F1" w:rsidRPr="005D68D4" w:rsidRDefault="005107F1" w:rsidP="005107F1">
            <w:pPr>
              <w:rPr>
                <w:rFonts w:ascii="Arial" w:hAnsi="Arial" w:cs="Arial"/>
                <w:bCs/>
                <w:color w:val="FF0000"/>
                <w:sz w:val="18"/>
                <w:szCs w:val="18"/>
              </w:rPr>
            </w:pPr>
          </w:p>
        </w:tc>
        <w:tc>
          <w:tcPr>
            <w:tcW w:w="7229" w:type="dxa"/>
            <w:shd w:val="clear" w:color="auto" w:fill="FFFFFF" w:themeFill="background1"/>
          </w:tcPr>
          <w:p w14:paraId="3FB4A20B" w14:textId="745E5574" w:rsidR="005107F1" w:rsidRPr="005107F1" w:rsidRDefault="005107F1" w:rsidP="005107F1">
            <w:pPr>
              <w:rPr>
                <w:rFonts w:ascii="Arial" w:hAnsi="Arial" w:cs="Arial"/>
                <w:sz w:val="18"/>
                <w:szCs w:val="18"/>
              </w:rPr>
            </w:pPr>
            <w:r w:rsidRPr="005107F1">
              <w:rPr>
                <w:rFonts w:ascii="Arial" w:hAnsi="Arial" w:cs="Arial"/>
                <w:sz w:val="18"/>
                <w:szCs w:val="18"/>
              </w:rPr>
              <w:t>Web Site available</w:t>
            </w:r>
          </w:p>
          <w:p w14:paraId="4EBCA213" w14:textId="018088E3" w:rsidR="005107F1" w:rsidRPr="005107F1" w:rsidRDefault="005107F1" w:rsidP="005107F1">
            <w:pPr>
              <w:rPr>
                <w:rFonts w:ascii="Arial" w:hAnsi="Arial" w:cs="Arial"/>
                <w:sz w:val="18"/>
                <w:szCs w:val="18"/>
              </w:rPr>
            </w:pPr>
          </w:p>
        </w:tc>
      </w:tr>
      <w:tr w:rsidR="005107F1" w:rsidRPr="005D68D4" w14:paraId="0234BF95" w14:textId="77777777" w:rsidTr="00F01D17">
        <w:tc>
          <w:tcPr>
            <w:tcW w:w="2093" w:type="dxa"/>
            <w:shd w:val="pct20" w:color="auto" w:fill="auto"/>
          </w:tcPr>
          <w:p w14:paraId="36015D96"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Post –conditions</w:t>
            </w:r>
          </w:p>
          <w:p w14:paraId="6D701D67"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0124F76D" w14:textId="03380560" w:rsidR="005107F1" w:rsidRPr="005107F1" w:rsidRDefault="005107F1" w:rsidP="005107F1">
            <w:p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’s password is changed</w:t>
            </w:r>
          </w:p>
        </w:tc>
      </w:tr>
      <w:tr w:rsidR="005107F1" w:rsidRPr="005D68D4" w14:paraId="55E340FD" w14:textId="77777777" w:rsidTr="00F01D17">
        <w:tc>
          <w:tcPr>
            <w:tcW w:w="2093" w:type="dxa"/>
            <w:shd w:val="pct20" w:color="auto" w:fill="auto"/>
          </w:tcPr>
          <w:p w14:paraId="3CA66656"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56B0C0DA" w14:textId="2F315F08" w:rsidR="005107F1" w:rsidRPr="005107F1" w:rsidRDefault="005107F1" w:rsidP="005107F1">
            <w:pPr>
              <w:rPr>
                <w:rFonts w:ascii="Arial" w:hAnsi="Arial" w:cs="Arial"/>
                <w:sz w:val="18"/>
                <w:szCs w:val="18"/>
              </w:rPr>
            </w:pPr>
            <w:r w:rsidRPr="005107F1">
              <w:rPr>
                <w:rFonts w:ascii="Arial" w:hAnsi="Arial" w:cs="Arial"/>
                <w:sz w:val="18"/>
                <w:szCs w:val="18"/>
              </w:rPr>
              <w:t>Adhoc</w:t>
            </w:r>
          </w:p>
        </w:tc>
      </w:tr>
      <w:tr w:rsidR="005107F1" w:rsidRPr="005D68D4" w14:paraId="4EA6C636" w14:textId="77777777" w:rsidTr="00F01D17">
        <w:tc>
          <w:tcPr>
            <w:tcW w:w="2093" w:type="dxa"/>
            <w:shd w:val="pct20" w:color="auto" w:fill="auto"/>
          </w:tcPr>
          <w:p w14:paraId="0A4102EE"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Basic Course of Action</w:t>
            </w:r>
          </w:p>
          <w:p w14:paraId="7B1A0FD7" w14:textId="77777777" w:rsidR="005107F1" w:rsidRPr="005D68D4" w:rsidRDefault="005107F1" w:rsidP="005107F1">
            <w:pPr>
              <w:rPr>
                <w:rFonts w:ascii="Arial" w:hAnsi="Arial" w:cs="Arial"/>
                <w:b/>
                <w:bCs/>
                <w:sz w:val="18"/>
                <w:szCs w:val="18"/>
              </w:rPr>
            </w:pPr>
          </w:p>
          <w:p w14:paraId="31DEB1D4"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141777C5" w14:textId="6201424B" w:rsidR="005107F1" w:rsidRPr="005107F1" w:rsidRDefault="005107F1" w:rsidP="005107F1">
            <w:pPr>
              <w:ind w:left="360"/>
              <w:rPr>
                <w:rFonts w:ascii="Arial" w:hAnsi="Arial" w:cs="Arial"/>
                <w:b/>
                <w:sz w:val="18"/>
                <w:szCs w:val="18"/>
              </w:rPr>
            </w:pPr>
            <w:r w:rsidRPr="005107F1">
              <w:rPr>
                <w:rFonts w:ascii="Arial" w:hAnsi="Arial" w:cs="Arial"/>
                <w:b/>
                <w:sz w:val="18"/>
                <w:szCs w:val="18"/>
              </w:rPr>
              <w:t xml:space="preserve">ROUTE 1 – </w:t>
            </w:r>
            <w:r>
              <w:rPr>
                <w:rFonts w:ascii="Arial" w:hAnsi="Arial" w:cs="Arial"/>
                <w:b/>
                <w:sz w:val="18"/>
                <w:szCs w:val="18"/>
              </w:rPr>
              <w:t>User</w:t>
            </w:r>
            <w:r w:rsidRPr="005107F1">
              <w:rPr>
                <w:rFonts w:ascii="Arial" w:hAnsi="Arial" w:cs="Arial"/>
                <w:b/>
                <w:sz w:val="18"/>
                <w:szCs w:val="18"/>
              </w:rPr>
              <w:t xml:space="preserve"> Choice </w:t>
            </w:r>
          </w:p>
          <w:p w14:paraId="635A8D71" w14:textId="05F058E6"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 xml:space="preserve"> navigates to the &lt;&lt;Change Security Preferences&gt;&gt; option</w:t>
            </w:r>
          </w:p>
          <w:p w14:paraId="23F10FD4" w14:textId="1D142E0A"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system provides a &lt;&lt;Change </w:t>
            </w:r>
            <w:r>
              <w:rPr>
                <w:rFonts w:ascii="Arial" w:hAnsi="Arial" w:cs="Arial"/>
                <w:sz w:val="18"/>
                <w:szCs w:val="18"/>
              </w:rPr>
              <w:t>Password</w:t>
            </w:r>
            <w:r w:rsidRPr="005107F1">
              <w:rPr>
                <w:rFonts w:ascii="Arial" w:hAnsi="Arial" w:cs="Arial"/>
                <w:sz w:val="18"/>
                <w:szCs w:val="18"/>
              </w:rPr>
              <w:t>&gt;&gt; option</w:t>
            </w:r>
          </w:p>
          <w:p w14:paraId="71F90171" w14:textId="77777777" w:rsidR="005107F1" w:rsidRPr="005107F1" w:rsidRDefault="005107F1" w:rsidP="005107F1">
            <w:pPr>
              <w:ind w:left="360"/>
              <w:rPr>
                <w:rFonts w:ascii="Arial" w:hAnsi="Arial" w:cs="Arial"/>
                <w:b/>
                <w:sz w:val="18"/>
                <w:szCs w:val="18"/>
              </w:rPr>
            </w:pPr>
            <w:r w:rsidRPr="005107F1">
              <w:rPr>
                <w:rFonts w:ascii="Arial" w:hAnsi="Arial" w:cs="Arial"/>
                <w:b/>
                <w:sz w:val="18"/>
                <w:szCs w:val="18"/>
              </w:rPr>
              <w:t>ROUTE 2 – System Forced</w:t>
            </w:r>
          </w:p>
          <w:p w14:paraId="78B94C8D" w14:textId="3E9BB771"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system displays a message advising the </w:t>
            </w:r>
            <w:r>
              <w:rPr>
                <w:rFonts w:ascii="Arial" w:hAnsi="Arial" w:cs="Arial"/>
                <w:sz w:val="18"/>
                <w:szCs w:val="18"/>
              </w:rPr>
              <w:t>user</w:t>
            </w:r>
            <w:r w:rsidRPr="005107F1">
              <w:rPr>
                <w:rFonts w:ascii="Arial" w:hAnsi="Arial" w:cs="Arial"/>
                <w:sz w:val="18"/>
                <w:szCs w:val="18"/>
              </w:rPr>
              <w:t xml:space="preserve"> that their password has expired</w:t>
            </w:r>
          </w:p>
          <w:p w14:paraId="77BAAAD7" w14:textId="057EF0FD"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 xml:space="preserve"> selects the change password now option</w:t>
            </w:r>
          </w:p>
          <w:p w14:paraId="4F38F06B" w14:textId="77777777"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The system provides a &lt;&lt;Change Password&gt;&gt; option</w:t>
            </w:r>
          </w:p>
          <w:p w14:paraId="566C0B84" w14:textId="77777777" w:rsidR="005107F1" w:rsidRPr="005107F1" w:rsidRDefault="005107F1" w:rsidP="005107F1">
            <w:pPr>
              <w:ind w:left="360"/>
              <w:rPr>
                <w:rFonts w:ascii="Arial" w:hAnsi="Arial" w:cs="Arial"/>
                <w:b/>
                <w:sz w:val="18"/>
                <w:szCs w:val="18"/>
              </w:rPr>
            </w:pPr>
            <w:r w:rsidRPr="005107F1">
              <w:rPr>
                <w:rFonts w:ascii="Arial" w:hAnsi="Arial" w:cs="Arial"/>
                <w:b/>
                <w:sz w:val="18"/>
                <w:szCs w:val="18"/>
              </w:rPr>
              <w:t>BOTH ROUTES</w:t>
            </w:r>
          </w:p>
          <w:p w14:paraId="0A02AE35" w14:textId="3ECCBEA1"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 xml:space="preserve"> enters </w:t>
            </w:r>
            <w:r>
              <w:rPr>
                <w:rFonts w:ascii="Arial" w:hAnsi="Arial" w:cs="Arial"/>
                <w:sz w:val="18"/>
                <w:szCs w:val="18"/>
              </w:rPr>
              <w:t xml:space="preserve">a </w:t>
            </w:r>
            <w:r w:rsidRPr="005107F1">
              <w:rPr>
                <w:rFonts w:ascii="Arial" w:hAnsi="Arial" w:cs="Arial"/>
                <w:sz w:val="18"/>
                <w:szCs w:val="18"/>
              </w:rPr>
              <w:t>new password</w:t>
            </w:r>
            <w:r>
              <w:rPr>
                <w:rFonts w:ascii="Arial" w:hAnsi="Arial" w:cs="Arial"/>
                <w:sz w:val="18"/>
                <w:szCs w:val="18"/>
              </w:rPr>
              <w:t>, re-keys the new</w:t>
            </w:r>
            <w:r w:rsidRPr="005107F1">
              <w:rPr>
                <w:rFonts w:ascii="Arial" w:hAnsi="Arial" w:cs="Arial"/>
                <w:sz w:val="18"/>
                <w:szCs w:val="18"/>
              </w:rPr>
              <w:t xml:space="preserve"> password</w:t>
            </w:r>
            <w:r>
              <w:rPr>
                <w:rFonts w:ascii="Arial" w:hAnsi="Arial" w:cs="Arial"/>
                <w:sz w:val="18"/>
                <w:szCs w:val="18"/>
              </w:rPr>
              <w:t xml:space="preserve"> and enters their </w:t>
            </w:r>
            <w:r w:rsidRPr="005107F1">
              <w:rPr>
                <w:rFonts w:ascii="Arial" w:hAnsi="Arial" w:cs="Arial"/>
                <w:sz w:val="18"/>
                <w:szCs w:val="18"/>
              </w:rPr>
              <w:t>current password</w:t>
            </w:r>
          </w:p>
          <w:p w14:paraId="23E1E645" w14:textId="0F84325D"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 xml:space="preserve">The system validates the data entered invoke </w:t>
            </w:r>
            <w:r w:rsidRPr="005107F1">
              <w:rPr>
                <w:rFonts w:ascii="Arial" w:hAnsi="Arial" w:cs="Arial"/>
                <w:i/>
                <w:sz w:val="18"/>
                <w:szCs w:val="18"/>
              </w:rPr>
              <w:t>‘</w:t>
            </w:r>
            <w:r>
              <w:rPr>
                <w:rFonts w:ascii="Arial" w:hAnsi="Arial" w:cs="Arial"/>
                <w:i/>
                <w:sz w:val="18"/>
                <w:szCs w:val="18"/>
              </w:rPr>
              <w:t>PM</w:t>
            </w:r>
            <w:r w:rsidRPr="005107F1">
              <w:rPr>
                <w:rFonts w:ascii="Arial" w:hAnsi="Arial" w:cs="Arial"/>
                <w:i/>
                <w:sz w:val="18"/>
                <w:szCs w:val="18"/>
              </w:rPr>
              <w:t>UC005 – Validate Password’</w:t>
            </w:r>
          </w:p>
          <w:p w14:paraId="71789319" w14:textId="77777777" w:rsidR="00CB73E8" w:rsidRPr="00CB73E8" w:rsidRDefault="00CB73E8" w:rsidP="00CB73E8">
            <w:pPr>
              <w:numPr>
                <w:ilvl w:val="0"/>
                <w:numId w:val="177"/>
              </w:numPr>
              <w:rPr>
                <w:rFonts w:ascii="Arial" w:hAnsi="Arial" w:cs="Arial"/>
                <w:sz w:val="18"/>
                <w:szCs w:val="18"/>
              </w:rPr>
            </w:pPr>
            <w:r w:rsidRPr="00CB73E8">
              <w:rPr>
                <w:rFonts w:ascii="Arial" w:hAnsi="Arial" w:cs="Arial"/>
                <w:sz w:val="18"/>
                <w:szCs w:val="18"/>
              </w:rPr>
              <w:t>The system confirms that the changes have been made by displaying an appropriate message on the screen</w:t>
            </w:r>
          </w:p>
          <w:p w14:paraId="2C4BB5B1" w14:textId="20961B1E" w:rsidR="005107F1" w:rsidRPr="005107F1" w:rsidRDefault="005107F1" w:rsidP="00CB73E8">
            <w:pPr>
              <w:numPr>
                <w:ilvl w:val="0"/>
                <w:numId w:val="177"/>
              </w:numPr>
              <w:rPr>
                <w:rFonts w:ascii="Arial" w:hAnsi="Arial" w:cs="Arial"/>
                <w:sz w:val="18"/>
                <w:szCs w:val="18"/>
              </w:rPr>
            </w:pPr>
            <w:r w:rsidRPr="005107F1">
              <w:rPr>
                <w:rFonts w:ascii="Arial" w:hAnsi="Arial" w:cs="Arial"/>
                <w:sz w:val="18"/>
                <w:szCs w:val="18"/>
              </w:rPr>
              <w:t>The system updates the password and creates a record in contact history – invoke ‘</w:t>
            </w:r>
            <w:r w:rsidR="00D31311">
              <w:rPr>
                <w:rFonts w:ascii="Arial" w:hAnsi="Arial" w:cs="Arial"/>
                <w:sz w:val="18"/>
                <w:szCs w:val="18"/>
              </w:rPr>
              <w:t>PM</w:t>
            </w:r>
            <w:r w:rsidRPr="00D31311">
              <w:rPr>
                <w:rFonts w:ascii="Arial" w:hAnsi="Arial" w:cs="Arial"/>
                <w:i/>
                <w:sz w:val="18"/>
                <w:szCs w:val="18"/>
              </w:rPr>
              <w:t>UC</w:t>
            </w:r>
            <w:r w:rsidR="00D31311">
              <w:rPr>
                <w:rFonts w:ascii="Arial" w:hAnsi="Arial" w:cs="Arial"/>
                <w:i/>
                <w:sz w:val="18"/>
                <w:szCs w:val="18"/>
              </w:rPr>
              <w:t>066</w:t>
            </w:r>
            <w:r w:rsidRPr="00D31311">
              <w:rPr>
                <w:rFonts w:ascii="Arial" w:hAnsi="Arial" w:cs="Arial"/>
                <w:i/>
                <w:sz w:val="18"/>
                <w:szCs w:val="18"/>
              </w:rPr>
              <w:t xml:space="preserve"> – Create Contact History - 3</w:t>
            </w:r>
            <w:r w:rsidRPr="005107F1">
              <w:rPr>
                <w:rFonts w:ascii="Arial" w:hAnsi="Arial" w:cs="Arial"/>
                <w:sz w:val="18"/>
                <w:szCs w:val="18"/>
              </w:rPr>
              <w:t>’</w:t>
            </w:r>
          </w:p>
          <w:p w14:paraId="3502FCBE" w14:textId="3EDBA417" w:rsidR="005107F1" w:rsidRPr="005107F1" w:rsidRDefault="005107F1" w:rsidP="005107F1">
            <w:pPr>
              <w:rPr>
                <w:rFonts w:ascii="Arial" w:hAnsi="Arial" w:cs="Arial"/>
                <w:sz w:val="18"/>
                <w:szCs w:val="18"/>
              </w:rPr>
            </w:pPr>
          </w:p>
        </w:tc>
      </w:tr>
      <w:tr w:rsidR="005107F1" w:rsidRPr="005D68D4" w14:paraId="454C9762" w14:textId="77777777" w:rsidTr="00F01D17">
        <w:tc>
          <w:tcPr>
            <w:tcW w:w="2093" w:type="dxa"/>
            <w:shd w:val="pct20" w:color="auto" w:fill="auto"/>
          </w:tcPr>
          <w:p w14:paraId="6F0EE081"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Alternate scenario extensions</w:t>
            </w:r>
          </w:p>
          <w:p w14:paraId="28C79B5E" w14:textId="77777777" w:rsidR="005107F1" w:rsidRPr="005D68D4" w:rsidRDefault="005107F1" w:rsidP="005107F1">
            <w:pPr>
              <w:rPr>
                <w:rFonts w:ascii="Arial" w:hAnsi="Arial" w:cs="Arial"/>
                <w:b/>
                <w:bCs/>
                <w:sz w:val="18"/>
                <w:szCs w:val="18"/>
              </w:rPr>
            </w:pPr>
          </w:p>
          <w:p w14:paraId="0CA02B36"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045AAD58" w14:textId="07799E46" w:rsidR="005107F1" w:rsidRPr="005107F1" w:rsidRDefault="005107F1" w:rsidP="005107F1">
            <w:pPr>
              <w:rPr>
                <w:rFonts w:ascii="Arial" w:hAnsi="Arial" w:cs="Arial"/>
                <w:sz w:val="18"/>
                <w:szCs w:val="18"/>
              </w:rPr>
            </w:pPr>
            <w:r w:rsidRPr="005107F1">
              <w:rPr>
                <w:rFonts w:ascii="Arial" w:hAnsi="Arial" w:cs="Arial"/>
                <w:sz w:val="18"/>
                <w:szCs w:val="18"/>
              </w:rPr>
              <w:t xml:space="preserve">4a. If </w:t>
            </w:r>
            <w:r>
              <w:rPr>
                <w:rFonts w:ascii="Arial" w:hAnsi="Arial" w:cs="Arial"/>
                <w:sz w:val="18"/>
                <w:szCs w:val="18"/>
              </w:rPr>
              <w:t>user</w:t>
            </w:r>
            <w:r w:rsidRPr="005107F1">
              <w:rPr>
                <w:rFonts w:ascii="Arial" w:hAnsi="Arial" w:cs="Arial"/>
                <w:sz w:val="18"/>
                <w:szCs w:val="18"/>
              </w:rPr>
              <w:t xml:space="preserve"> chooses not to change password now then return to &lt;&lt;Login Page&gt;&gt; and do not allow entry until the password has been changed</w:t>
            </w:r>
          </w:p>
          <w:p w14:paraId="0B32E059" w14:textId="77777777" w:rsidR="005107F1" w:rsidRDefault="005107F1" w:rsidP="005107F1">
            <w:pPr>
              <w:rPr>
                <w:rFonts w:ascii="Arial" w:hAnsi="Arial" w:cs="Arial"/>
                <w:sz w:val="18"/>
                <w:szCs w:val="18"/>
              </w:rPr>
            </w:pPr>
            <w:r w:rsidRPr="005107F1">
              <w:rPr>
                <w:rFonts w:ascii="Arial" w:hAnsi="Arial" w:cs="Arial"/>
                <w:sz w:val="18"/>
                <w:szCs w:val="18"/>
              </w:rPr>
              <w:t xml:space="preserve">7a. If validation of the current password fails, notify the </w:t>
            </w:r>
            <w:r>
              <w:rPr>
                <w:rFonts w:ascii="Arial" w:hAnsi="Arial" w:cs="Arial"/>
                <w:sz w:val="18"/>
                <w:szCs w:val="18"/>
              </w:rPr>
              <w:t>user</w:t>
            </w:r>
            <w:r w:rsidRPr="005107F1">
              <w:rPr>
                <w:rFonts w:ascii="Arial" w:hAnsi="Arial" w:cs="Arial"/>
                <w:sz w:val="18"/>
                <w:szCs w:val="18"/>
              </w:rPr>
              <w:t>, highlight the erroneous values and get new values</w:t>
            </w:r>
          </w:p>
          <w:p w14:paraId="77A663B9" w14:textId="6DB6D5C3" w:rsidR="005107F1" w:rsidRPr="005107F1" w:rsidRDefault="005107F1" w:rsidP="005107F1">
            <w:pPr>
              <w:rPr>
                <w:rFonts w:ascii="Arial" w:hAnsi="Arial" w:cs="Arial"/>
                <w:sz w:val="18"/>
                <w:szCs w:val="18"/>
              </w:rPr>
            </w:pPr>
          </w:p>
        </w:tc>
      </w:tr>
      <w:tr w:rsidR="005107F1" w:rsidRPr="005D68D4" w14:paraId="05FDE662" w14:textId="77777777" w:rsidTr="00F01D17">
        <w:trPr>
          <w:trHeight w:val="683"/>
        </w:trPr>
        <w:tc>
          <w:tcPr>
            <w:tcW w:w="2093" w:type="dxa"/>
            <w:shd w:val="pct20" w:color="auto" w:fill="auto"/>
          </w:tcPr>
          <w:p w14:paraId="26586917"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Business Logic/ Rules/ Supplementary Info</w:t>
            </w:r>
          </w:p>
          <w:p w14:paraId="28C44CB5"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3CC8C013" w14:textId="77777777" w:rsidR="005107F1" w:rsidRPr="005107F1" w:rsidRDefault="005107F1" w:rsidP="005107F1">
            <w:pPr>
              <w:rPr>
                <w:rFonts w:ascii="Arial" w:hAnsi="Arial" w:cs="Arial"/>
                <w:sz w:val="18"/>
                <w:szCs w:val="18"/>
                <w:u w:val="single"/>
              </w:rPr>
            </w:pPr>
            <w:r w:rsidRPr="005107F1">
              <w:rPr>
                <w:rFonts w:ascii="Arial" w:hAnsi="Arial" w:cs="Arial"/>
                <w:sz w:val="18"/>
                <w:szCs w:val="18"/>
                <w:u w:val="single"/>
              </w:rPr>
              <w:t>7. Password Validation</w:t>
            </w:r>
          </w:p>
          <w:p w14:paraId="7C7D7A4E" w14:textId="77777777" w:rsidR="005107F1" w:rsidRPr="005107F1" w:rsidRDefault="005107F1" w:rsidP="005107F1">
            <w:pPr>
              <w:rPr>
                <w:rFonts w:ascii="Arial" w:hAnsi="Arial" w:cs="Arial"/>
                <w:sz w:val="18"/>
                <w:szCs w:val="18"/>
              </w:rPr>
            </w:pPr>
            <w:r w:rsidRPr="005107F1">
              <w:rPr>
                <w:rFonts w:ascii="Arial" w:hAnsi="Arial" w:cs="Arial"/>
                <w:sz w:val="18"/>
                <w:szCs w:val="18"/>
              </w:rPr>
              <w:t>Where both the existing Password &amp; New &amp; Confirm Passwords fail to validate clear all data entry fields.</w:t>
            </w:r>
          </w:p>
          <w:p w14:paraId="74CA07A1" w14:textId="77777777" w:rsidR="005107F1" w:rsidRPr="005107F1" w:rsidRDefault="005107F1" w:rsidP="005107F1">
            <w:pPr>
              <w:rPr>
                <w:rFonts w:ascii="Arial" w:hAnsi="Arial" w:cs="Arial"/>
                <w:sz w:val="18"/>
                <w:szCs w:val="18"/>
              </w:rPr>
            </w:pPr>
            <w:r w:rsidRPr="005107F1">
              <w:rPr>
                <w:rFonts w:ascii="Arial" w:hAnsi="Arial" w:cs="Arial"/>
                <w:sz w:val="18"/>
                <w:szCs w:val="18"/>
              </w:rPr>
              <w:t>Where only the existing password fails validation only clear that data entry field.</w:t>
            </w:r>
          </w:p>
          <w:p w14:paraId="0593B117" w14:textId="77777777" w:rsidR="005107F1" w:rsidRPr="005107F1" w:rsidRDefault="005107F1" w:rsidP="005107F1">
            <w:pPr>
              <w:rPr>
                <w:rFonts w:ascii="Arial" w:hAnsi="Arial" w:cs="Arial"/>
                <w:sz w:val="18"/>
                <w:szCs w:val="18"/>
              </w:rPr>
            </w:pPr>
            <w:r w:rsidRPr="005107F1">
              <w:rPr>
                <w:rFonts w:ascii="Arial" w:hAnsi="Arial" w:cs="Arial"/>
                <w:sz w:val="18"/>
                <w:szCs w:val="18"/>
              </w:rPr>
              <w:t xml:space="preserve">Where only the new &amp; confirmed password fields fail validation clear those data entry fields only. </w:t>
            </w:r>
          </w:p>
          <w:p w14:paraId="0DFD6DBD" w14:textId="45BE0B5E" w:rsidR="005107F1" w:rsidRPr="005107F1" w:rsidRDefault="005107F1" w:rsidP="005107F1">
            <w:pPr>
              <w:rPr>
                <w:rFonts w:ascii="Arial" w:hAnsi="Arial" w:cs="Arial"/>
                <w:sz w:val="18"/>
                <w:szCs w:val="18"/>
              </w:rPr>
            </w:pPr>
            <w:r w:rsidRPr="005107F1">
              <w:rPr>
                <w:rFonts w:ascii="Arial" w:hAnsi="Arial" w:cs="Arial"/>
                <w:sz w:val="18"/>
                <w:szCs w:val="18"/>
              </w:rPr>
              <w:t xml:space="preserve">The option to contact us should be made available to the </w:t>
            </w:r>
            <w:r>
              <w:rPr>
                <w:rFonts w:ascii="Arial" w:hAnsi="Arial" w:cs="Arial"/>
                <w:sz w:val="18"/>
                <w:szCs w:val="18"/>
              </w:rPr>
              <w:t>user</w:t>
            </w:r>
            <w:r w:rsidRPr="005107F1">
              <w:rPr>
                <w:rFonts w:ascii="Arial" w:hAnsi="Arial" w:cs="Arial"/>
                <w:sz w:val="18"/>
                <w:szCs w:val="18"/>
              </w:rPr>
              <w:t xml:space="preserve"> if they are having problems with the password validation rules. </w:t>
            </w:r>
          </w:p>
          <w:p w14:paraId="4E67AFD8" w14:textId="33CB2683" w:rsidR="005107F1" w:rsidRPr="005107F1" w:rsidRDefault="00CB73E8" w:rsidP="005107F1">
            <w:pPr>
              <w:rPr>
                <w:rFonts w:ascii="Arial" w:hAnsi="Arial" w:cs="Arial"/>
                <w:sz w:val="18"/>
                <w:szCs w:val="18"/>
                <w:u w:val="single"/>
              </w:rPr>
            </w:pPr>
            <w:r>
              <w:rPr>
                <w:rFonts w:ascii="Arial" w:hAnsi="Arial" w:cs="Arial"/>
                <w:sz w:val="18"/>
                <w:szCs w:val="18"/>
                <w:u w:val="single"/>
              </w:rPr>
              <w:t>9</w:t>
            </w:r>
            <w:r w:rsidR="005107F1" w:rsidRPr="005107F1">
              <w:rPr>
                <w:rFonts w:ascii="Arial" w:hAnsi="Arial" w:cs="Arial"/>
                <w:sz w:val="18"/>
                <w:szCs w:val="18"/>
                <w:u w:val="single"/>
              </w:rPr>
              <w:t>. Update Password</w:t>
            </w:r>
          </w:p>
          <w:p w14:paraId="7AD1D68B" w14:textId="0B094C1E" w:rsidR="005107F1" w:rsidRPr="005107F1" w:rsidRDefault="005107F1" w:rsidP="005107F1">
            <w:pPr>
              <w:rPr>
                <w:rFonts w:ascii="Arial" w:hAnsi="Arial" w:cs="Arial"/>
                <w:sz w:val="18"/>
                <w:szCs w:val="18"/>
              </w:rPr>
            </w:pPr>
            <w:r w:rsidRPr="005107F1">
              <w:rPr>
                <w:rFonts w:ascii="Arial" w:hAnsi="Arial" w:cs="Arial"/>
                <w:sz w:val="18"/>
                <w:szCs w:val="18"/>
              </w:rPr>
              <w:t>Adhere to  BlackRock Web Security (</w:t>
            </w:r>
            <w:r>
              <w:rPr>
                <w:rFonts w:ascii="Arial" w:hAnsi="Arial" w:cs="Arial"/>
                <w:sz w:val="18"/>
                <w:szCs w:val="18"/>
              </w:rPr>
              <w:t>PM</w:t>
            </w:r>
            <w:r w:rsidRPr="005107F1">
              <w:rPr>
                <w:rFonts w:ascii="Arial" w:hAnsi="Arial" w:cs="Arial"/>
                <w:i/>
                <w:sz w:val="18"/>
                <w:szCs w:val="18"/>
              </w:rPr>
              <w:t>UC00</w:t>
            </w:r>
            <w:r w:rsidR="00D31311">
              <w:rPr>
                <w:rFonts w:ascii="Arial" w:hAnsi="Arial" w:cs="Arial"/>
                <w:i/>
                <w:sz w:val="18"/>
                <w:szCs w:val="18"/>
              </w:rPr>
              <w:t>6</w:t>
            </w:r>
            <w:r w:rsidRPr="005107F1">
              <w:rPr>
                <w:rFonts w:ascii="Arial" w:hAnsi="Arial" w:cs="Arial"/>
                <w:i/>
                <w:sz w:val="18"/>
                <w:szCs w:val="18"/>
              </w:rPr>
              <w:t xml:space="preserve"> – Validate Password</w:t>
            </w:r>
            <w:r w:rsidRPr="005107F1">
              <w:rPr>
                <w:rFonts w:ascii="Arial" w:hAnsi="Arial" w:cs="Arial"/>
                <w:sz w:val="18"/>
                <w:szCs w:val="18"/>
              </w:rPr>
              <w:t>)</w:t>
            </w:r>
          </w:p>
          <w:p w14:paraId="5F2093F8" w14:textId="395DCAFD" w:rsidR="005107F1" w:rsidRPr="005107F1" w:rsidRDefault="005107F1" w:rsidP="005107F1">
            <w:p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 xml:space="preserve"> must re-key the &lt;&lt;Confirm Password&gt;&gt;</w:t>
            </w:r>
          </w:p>
          <w:p w14:paraId="7FD98C7F" w14:textId="77777777" w:rsidR="005107F1" w:rsidRPr="005107F1" w:rsidRDefault="005107F1" w:rsidP="005107F1">
            <w:pPr>
              <w:rPr>
                <w:rFonts w:ascii="Arial" w:hAnsi="Arial" w:cs="Arial"/>
                <w:sz w:val="18"/>
                <w:szCs w:val="18"/>
              </w:rPr>
            </w:pPr>
            <w:r w:rsidRPr="005107F1">
              <w:rPr>
                <w:rFonts w:ascii="Arial" w:hAnsi="Arial" w:cs="Arial"/>
                <w:sz w:val="18"/>
                <w:szCs w:val="18"/>
              </w:rPr>
              <w:t>Copying and pasting the information is not allowed</w:t>
            </w:r>
          </w:p>
          <w:p w14:paraId="57EFEA8F" w14:textId="77777777" w:rsidR="005107F1" w:rsidRPr="005107F1" w:rsidRDefault="005107F1" w:rsidP="005107F1">
            <w:pPr>
              <w:rPr>
                <w:rFonts w:ascii="Arial" w:hAnsi="Arial" w:cs="Arial"/>
                <w:sz w:val="18"/>
                <w:szCs w:val="18"/>
              </w:rPr>
            </w:pPr>
            <w:r w:rsidRPr="005107F1">
              <w:rPr>
                <w:rFonts w:ascii="Arial" w:hAnsi="Arial" w:cs="Arial"/>
                <w:sz w:val="18"/>
                <w:szCs w:val="18"/>
              </w:rPr>
              <w:t>Entries must match exactly</w:t>
            </w:r>
          </w:p>
          <w:p w14:paraId="0DBF7BD2" w14:textId="2E407DE9" w:rsidR="00CD3A09" w:rsidRPr="005107F1" w:rsidRDefault="00CD3A09" w:rsidP="00526687">
            <w:pPr>
              <w:rPr>
                <w:rFonts w:ascii="Arial" w:hAnsi="Arial" w:cs="Arial"/>
                <w:color w:val="FF0000"/>
                <w:sz w:val="18"/>
                <w:szCs w:val="18"/>
              </w:rPr>
            </w:pPr>
          </w:p>
        </w:tc>
      </w:tr>
      <w:tr w:rsidR="005107F1" w:rsidRPr="005D68D4" w14:paraId="457B2AE8" w14:textId="77777777" w:rsidTr="00F01D17">
        <w:tc>
          <w:tcPr>
            <w:tcW w:w="2093" w:type="dxa"/>
            <w:shd w:val="pct20" w:color="auto" w:fill="auto"/>
          </w:tcPr>
          <w:p w14:paraId="787BEED4"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Notes / Questions</w:t>
            </w:r>
          </w:p>
          <w:p w14:paraId="458621D1" w14:textId="77777777" w:rsidR="005107F1" w:rsidRPr="005D68D4" w:rsidRDefault="005107F1" w:rsidP="005107F1">
            <w:pPr>
              <w:rPr>
                <w:rFonts w:ascii="Arial" w:hAnsi="Arial" w:cs="Arial"/>
                <w:b/>
                <w:bCs/>
                <w:sz w:val="18"/>
                <w:szCs w:val="18"/>
              </w:rPr>
            </w:pPr>
          </w:p>
        </w:tc>
        <w:tc>
          <w:tcPr>
            <w:tcW w:w="7229" w:type="dxa"/>
            <w:shd w:val="clear" w:color="auto" w:fill="FFFFFF" w:themeFill="background1"/>
          </w:tcPr>
          <w:p w14:paraId="45CC30DB" w14:textId="2E241300" w:rsidR="005107F1" w:rsidRPr="002A4BC2" w:rsidRDefault="000B1D34" w:rsidP="002A4BC2">
            <w:pPr>
              <w:pStyle w:val="ListParagraph"/>
              <w:numPr>
                <w:ilvl w:val="0"/>
                <w:numId w:val="219"/>
              </w:numPr>
              <w:rPr>
                <w:rFonts w:cs="Arial"/>
                <w:sz w:val="18"/>
                <w:szCs w:val="18"/>
              </w:rPr>
            </w:pPr>
            <w:r>
              <w:rPr>
                <w:rFonts w:cs="Arial"/>
                <w:sz w:val="18"/>
                <w:szCs w:val="18"/>
              </w:rPr>
              <w:t>Email to confirm password change is sent to user – see BRD.</w:t>
            </w:r>
          </w:p>
        </w:tc>
      </w:tr>
      <w:tr w:rsidR="005107F1" w:rsidRPr="005D68D4" w14:paraId="6DA9DC5A" w14:textId="77777777" w:rsidTr="00F01D17">
        <w:tc>
          <w:tcPr>
            <w:tcW w:w="2093" w:type="dxa"/>
            <w:shd w:val="pct20" w:color="auto" w:fill="auto"/>
          </w:tcPr>
          <w:p w14:paraId="2129EEF5"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Includes Use Cases</w:t>
            </w:r>
          </w:p>
          <w:p w14:paraId="60C0FD53" w14:textId="77777777" w:rsidR="005107F1" w:rsidRPr="005D68D4" w:rsidRDefault="005107F1" w:rsidP="005107F1">
            <w:pPr>
              <w:rPr>
                <w:rFonts w:ascii="Arial" w:hAnsi="Arial" w:cs="Arial"/>
                <w:b/>
                <w:bCs/>
                <w:color w:val="FF0000"/>
                <w:sz w:val="18"/>
                <w:szCs w:val="18"/>
              </w:rPr>
            </w:pPr>
          </w:p>
        </w:tc>
        <w:tc>
          <w:tcPr>
            <w:tcW w:w="7229" w:type="dxa"/>
            <w:shd w:val="clear" w:color="auto" w:fill="FFFFFF" w:themeFill="background1"/>
          </w:tcPr>
          <w:p w14:paraId="66C34E90" w14:textId="77777777" w:rsidR="005107F1" w:rsidRPr="005107F1" w:rsidRDefault="005107F1" w:rsidP="005107F1">
            <w:pPr>
              <w:rPr>
                <w:rFonts w:ascii="Arial" w:hAnsi="Arial" w:cs="Arial"/>
                <w:sz w:val="18"/>
                <w:szCs w:val="18"/>
              </w:rPr>
            </w:pPr>
          </w:p>
        </w:tc>
      </w:tr>
      <w:tr w:rsidR="005107F1" w:rsidRPr="005D68D4" w14:paraId="452D99BA" w14:textId="77777777" w:rsidTr="00F01D17">
        <w:tc>
          <w:tcPr>
            <w:tcW w:w="2093" w:type="dxa"/>
            <w:shd w:val="pct20" w:color="auto" w:fill="auto"/>
          </w:tcPr>
          <w:p w14:paraId="28775412"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04E0F542" w14:textId="7CED2A8B" w:rsidR="005107F1" w:rsidRPr="002A4BC2" w:rsidRDefault="00526687" w:rsidP="002A4BC2">
            <w:pPr>
              <w:pStyle w:val="ListParagraph"/>
              <w:numPr>
                <w:ilvl w:val="0"/>
                <w:numId w:val="228"/>
              </w:numPr>
              <w:rPr>
                <w:rFonts w:cs="Arial"/>
                <w:sz w:val="18"/>
                <w:szCs w:val="18"/>
              </w:rPr>
            </w:pPr>
            <w:r w:rsidRPr="0032680B">
              <w:rPr>
                <w:rFonts w:cs="Arial"/>
                <w:sz w:val="18"/>
                <w:szCs w:val="18"/>
              </w:rPr>
              <w:t>Capability to support Guest/Demo Users is not included in scope.</w:t>
            </w:r>
          </w:p>
        </w:tc>
      </w:tr>
      <w:tr w:rsidR="005107F1" w:rsidRPr="005D68D4" w14:paraId="1ED92951" w14:textId="77777777" w:rsidTr="00F01D17">
        <w:tc>
          <w:tcPr>
            <w:tcW w:w="2093" w:type="dxa"/>
            <w:shd w:val="pct20" w:color="auto" w:fill="auto"/>
          </w:tcPr>
          <w:p w14:paraId="016F499E"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2567EC18" w14:textId="2ED35408" w:rsidR="005107F1" w:rsidRPr="005107F1" w:rsidRDefault="000B1D34" w:rsidP="005107F1">
            <w:pPr>
              <w:rPr>
                <w:rFonts w:ascii="Arial" w:hAnsi="Arial" w:cs="Arial"/>
                <w:sz w:val="18"/>
                <w:szCs w:val="18"/>
              </w:rPr>
            </w:pPr>
            <w:r>
              <w:rPr>
                <w:rFonts w:ascii="Arial" w:hAnsi="Arial" w:cs="Arial"/>
                <w:sz w:val="18"/>
                <w:szCs w:val="18"/>
              </w:rPr>
              <w:t>PM0021, PM0022, PM0023</w:t>
            </w:r>
          </w:p>
        </w:tc>
      </w:tr>
      <w:tr w:rsidR="005107F1" w:rsidRPr="005D68D4" w14:paraId="69026C6A" w14:textId="77777777" w:rsidTr="00F01D17">
        <w:tc>
          <w:tcPr>
            <w:tcW w:w="2093" w:type="dxa"/>
            <w:shd w:val="pct20" w:color="auto" w:fill="auto"/>
          </w:tcPr>
          <w:p w14:paraId="0C12CA2E" w14:textId="77777777" w:rsidR="005107F1" w:rsidRPr="005D68D4" w:rsidRDefault="005107F1" w:rsidP="005107F1">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47E2F5F4" w14:textId="77777777" w:rsidR="005107F1" w:rsidRPr="005107F1" w:rsidRDefault="005107F1" w:rsidP="005107F1">
            <w:pPr>
              <w:rPr>
                <w:rFonts w:ascii="Arial" w:hAnsi="Arial" w:cs="Arial"/>
                <w:sz w:val="18"/>
                <w:szCs w:val="18"/>
              </w:rPr>
            </w:pPr>
          </w:p>
        </w:tc>
      </w:tr>
    </w:tbl>
    <w:p w14:paraId="1D060DB4" w14:textId="77777777" w:rsidR="005107F1" w:rsidRDefault="005107F1" w:rsidP="005107F1"/>
    <w:p w14:paraId="2021F421" w14:textId="7F8ADAF6" w:rsidR="00CB73E8" w:rsidRDefault="00CB73E8" w:rsidP="00E33EF9"/>
    <w:p w14:paraId="0CFF0BFA" w14:textId="77777777" w:rsidR="00CB73E8" w:rsidRDefault="00CB73E8">
      <w:r>
        <w:br w:type="page"/>
      </w:r>
    </w:p>
    <w:p w14:paraId="2F7B2BFF" w14:textId="639402AF" w:rsidR="00CB73E8" w:rsidRDefault="00CB73E8" w:rsidP="00CB73E8">
      <w:pPr>
        <w:pStyle w:val="Heading3"/>
        <w:ind w:left="0" w:firstLine="0"/>
      </w:pPr>
      <w:bookmarkStart w:id="139" w:name="_Toc422842017"/>
      <w:r>
        <w:t>PMUC067 – Maintain Security Questions</w:t>
      </w:r>
      <w:bookmarkEnd w:id="139"/>
    </w:p>
    <w:p w14:paraId="235395A1" w14:textId="77777777" w:rsidR="00CB73E8" w:rsidRDefault="00CB73E8" w:rsidP="00CB73E8"/>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CB73E8" w:rsidRPr="005D68D4" w14:paraId="33CED63B" w14:textId="77777777" w:rsidTr="00CB73E8">
        <w:tc>
          <w:tcPr>
            <w:tcW w:w="9322" w:type="dxa"/>
            <w:gridSpan w:val="2"/>
            <w:shd w:val="pct20" w:color="auto" w:fill="auto"/>
          </w:tcPr>
          <w:p w14:paraId="589FF99C" w14:textId="64EA52DC" w:rsidR="00CB73E8" w:rsidRPr="005D68D4" w:rsidRDefault="00CB73E8" w:rsidP="00CB73E8">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PMUC06</w:t>
            </w:r>
            <w:ins w:id="140" w:author="Jamal, Zaher CWK" w:date="2015-06-10T11:53:00Z">
              <w:r w:rsidR="003E3E05">
                <w:rPr>
                  <w:rFonts w:ascii="Arial" w:hAnsi="Arial" w:cs="Arial"/>
                  <w:b/>
                  <w:bCs/>
                  <w:sz w:val="18"/>
                  <w:szCs w:val="18"/>
                </w:rPr>
                <w:t>7</w:t>
              </w:r>
            </w:ins>
            <w:del w:id="141" w:author="Jamal, Zaher CWK" w:date="2015-06-10T11:53:00Z">
              <w:r w:rsidDel="003E3E05">
                <w:rPr>
                  <w:rFonts w:ascii="Arial" w:hAnsi="Arial" w:cs="Arial"/>
                  <w:b/>
                  <w:bCs/>
                  <w:sz w:val="18"/>
                  <w:szCs w:val="18"/>
                </w:rPr>
                <w:delText>8</w:delText>
              </w:r>
            </w:del>
          </w:p>
          <w:p w14:paraId="0C37B163" w14:textId="77777777" w:rsidR="00CB73E8" w:rsidRPr="005D68D4" w:rsidRDefault="00CB73E8" w:rsidP="00CB73E8">
            <w:pPr>
              <w:rPr>
                <w:rFonts w:ascii="Arial" w:hAnsi="Arial" w:cs="Arial"/>
                <w:b/>
                <w:bCs/>
                <w:sz w:val="18"/>
                <w:szCs w:val="18"/>
              </w:rPr>
            </w:pPr>
          </w:p>
          <w:p w14:paraId="4F9CE307" w14:textId="02E62E4E" w:rsidR="00CB73E8" w:rsidRPr="005D68D4" w:rsidRDefault="00CB73E8" w:rsidP="00CB73E8">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Maintain Security Questions</w:t>
            </w:r>
          </w:p>
          <w:p w14:paraId="50BE68FF" w14:textId="77777777" w:rsidR="00CB73E8" w:rsidRPr="005D68D4" w:rsidRDefault="00CB73E8" w:rsidP="00CB73E8">
            <w:pPr>
              <w:rPr>
                <w:rFonts w:ascii="Arial" w:hAnsi="Arial" w:cs="Arial"/>
                <w:b/>
                <w:sz w:val="18"/>
                <w:szCs w:val="18"/>
              </w:rPr>
            </w:pPr>
          </w:p>
        </w:tc>
      </w:tr>
      <w:tr w:rsidR="00CB73E8" w:rsidRPr="005D68D4" w14:paraId="1AB2E33B" w14:textId="77777777" w:rsidTr="00CB73E8">
        <w:tc>
          <w:tcPr>
            <w:tcW w:w="2093" w:type="dxa"/>
            <w:shd w:val="pct20" w:color="auto" w:fill="auto"/>
          </w:tcPr>
          <w:p w14:paraId="20FD55E0"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Summary</w:t>
            </w:r>
          </w:p>
          <w:p w14:paraId="31D42DF2"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33F35FE7" w14:textId="0C1D9BE4" w:rsidR="00CB73E8" w:rsidRPr="00CB73E8" w:rsidRDefault="00CB73E8" w:rsidP="00CB73E8">
            <w:pPr>
              <w:rPr>
                <w:rFonts w:ascii="Arial" w:hAnsi="Arial" w:cs="Arial"/>
                <w:sz w:val="18"/>
                <w:szCs w:val="18"/>
              </w:rPr>
            </w:pPr>
            <w:r w:rsidRPr="00CB73E8">
              <w:rPr>
                <w:rFonts w:ascii="Arial" w:hAnsi="Arial" w:cs="Arial"/>
                <w:sz w:val="18"/>
                <w:szCs w:val="18"/>
              </w:rPr>
              <w:t xml:space="preserve">The </w:t>
            </w:r>
            <w:r>
              <w:rPr>
                <w:rFonts w:ascii="Arial" w:hAnsi="Arial" w:cs="Arial"/>
                <w:sz w:val="18"/>
                <w:szCs w:val="18"/>
              </w:rPr>
              <w:t>user</w:t>
            </w:r>
            <w:r w:rsidRPr="00CB73E8">
              <w:rPr>
                <w:rFonts w:ascii="Arial" w:hAnsi="Arial" w:cs="Arial"/>
                <w:sz w:val="18"/>
                <w:szCs w:val="18"/>
              </w:rPr>
              <w:t xml:space="preserve"> can view or maintain their Security Questions</w:t>
            </w:r>
          </w:p>
        </w:tc>
      </w:tr>
      <w:tr w:rsidR="00CB73E8" w:rsidRPr="005D68D4" w14:paraId="374EEB38" w14:textId="77777777" w:rsidTr="00CB73E8">
        <w:tc>
          <w:tcPr>
            <w:tcW w:w="2093" w:type="dxa"/>
            <w:shd w:val="pct20" w:color="auto" w:fill="auto"/>
          </w:tcPr>
          <w:p w14:paraId="5BC41EC1"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Actor</w:t>
            </w:r>
          </w:p>
          <w:p w14:paraId="0DDCC788" w14:textId="77777777" w:rsidR="00CB73E8" w:rsidRPr="005D68D4" w:rsidRDefault="00CB73E8" w:rsidP="00CB73E8">
            <w:pPr>
              <w:rPr>
                <w:rFonts w:ascii="Arial" w:hAnsi="Arial" w:cs="Arial"/>
                <w:bCs/>
                <w:color w:val="FF0000"/>
                <w:sz w:val="18"/>
                <w:szCs w:val="18"/>
              </w:rPr>
            </w:pPr>
          </w:p>
        </w:tc>
        <w:tc>
          <w:tcPr>
            <w:tcW w:w="7229" w:type="dxa"/>
            <w:shd w:val="clear" w:color="auto" w:fill="FFFFFF" w:themeFill="background1"/>
          </w:tcPr>
          <w:p w14:paraId="69DF51B8" w14:textId="75A6A526" w:rsidR="00CB73E8" w:rsidRPr="00CB73E8" w:rsidRDefault="00CB73E8" w:rsidP="00CB73E8">
            <w:pPr>
              <w:rPr>
                <w:rFonts w:ascii="Arial" w:hAnsi="Arial" w:cs="Arial"/>
                <w:sz w:val="18"/>
                <w:szCs w:val="18"/>
              </w:rPr>
            </w:pPr>
            <w:r>
              <w:rPr>
                <w:rFonts w:ascii="Arial" w:hAnsi="Arial" w:cs="Arial"/>
                <w:sz w:val="18"/>
                <w:szCs w:val="18"/>
              </w:rPr>
              <w:t>User</w:t>
            </w:r>
          </w:p>
        </w:tc>
      </w:tr>
      <w:tr w:rsidR="00CB73E8" w:rsidRPr="005D68D4" w14:paraId="30471E7B" w14:textId="77777777" w:rsidTr="00CB73E8">
        <w:tc>
          <w:tcPr>
            <w:tcW w:w="2093" w:type="dxa"/>
            <w:shd w:val="pct20" w:color="auto" w:fill="auto"/>
          </w:tcPr>
          <w:p w14:paraId="69A281FB"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Trigger</w:t>
            </w:r>
          </w:p>
          <w:p w14:paraId="1A6174B2"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0AA32821" w14:textId="38F8008B" w:rsidR="00CB73E8" w:rsidRPr="00CB73E8" w:rsidRDefault="00CB73E8" w:rsidP="00CB73E8">
            <w:pPr>
              <w:rPr>
                <w:rFonts w:ascii="Arial" w:hAnsi="Arial" w:cs="Arial"/>
                <w:sz w:val="18"/>
                <w:szCs w:val="18"/>
              </w:rPr>
            </w:pPr>
            <w:r>
              <w:rPr>
                <w:rFonts w:ascii="Arial" w:hAnsi="Arial" w:cs="Arial"/>
                <w:sz w:val="18"/>
                <w:szCs w:val="18"/>
              </w:rPr>
              <w:t>User</w:t>
            </w:r>
            <w:r w:rsidRPr="00CB73E8">
              <w:rPr>
                <w:rFonts w:ascii="Arial" w:hAnsi="Arial" w:cs="Arial"/>
                <w:sz w:val="18"/>
                <w:szCs w:val="18"/>
              </w:rPr>
              <w:t xml:space="preserve"> decides they wish to change their security questions.</w:t>
            </w:r>
          </w:p>
        </w:tc>
      </w:tr>
      <w:tr w:rsidR="00CB73E8" w:rsidRPr="005D68D4" w14:paraId="12730C0E" w14:textId="77777777" w:rsidTr="00CB73E8">
        <w:tc>
          <w:tcPr>
            <w:tcW w:w="2093" w:type="dxa"/>
            <w:shd w:val="pct20" w:color="auto" w:fill="auto"/>
          </w:tcPr>
          <w:p w14:paraId="336919C5"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Pre- conditions</w:t>
            </w:r>
          </w:p>
          <w:p w14:paraId="620E602C" w14:textId="77777777" w:rsidR="00CB73E8" w:rsidRPr="005D68D4" w:rsidRDefault="00CB73E8" w:rsidP="00CB73E8">
            <w:pPr>
              <w:rPr>
                <w:rFonts w:ascii="Arial" w:hAnsi="Arial" w:cs="Arial"/>
                <w:bCs/>
                <w:color w:val="FF0000"/>
                <w:sz w:val="18"/>
                <w:szCs w:val="18"/>
              </w:rPr>
            </w:pPr>
          </w:p>
        </w:tc>
        <w:tc>
          <w:tcPr>
            <w:tcW w:w="7229" w:type="dxa"/>
            <w:shd w:val="clear" w:color="auto" w:fill="FFFFFF" w:themeFill="background1"/>
          </w:tcPr>
          <w:p w14:paraId="5C8C6E5F" w14:textId="41C8A30B" w:rsidR="00CB73E8" w:rsidRPr="00CB73E8" w:rsidRDefault="00CB73E8" w:rsidP="00CB73E8">
            <w:pPr>
              <w:rPr>
                <w:rFonts w:ascii="Arial" w:hAnsi="Arial" w:cs="Arial"/>
                <w:sz w:val="18"/>
                <w:szCs w:val="18"/>
              </w:rPr>
            </w:pPr>
            <w:r w:rsidRPr="004D141C">
              <w:rPr>
                <w:rFonts w:ascii="Arial" w:hAnsi="Arial" w:cs="Arial"/>
                <w:sz w:val="18"/>
                <w:szCs w:val="18"/>
              </w:rPr>
              <w:t>User has successfully logged on</w:t>
            </w:r>
          </w:p>
        </w:tc>
      </w:tr>
      <w:tr w:rsidR="00CB73E8" w:rsidRPr="005D68D4" w14:paraId="07F63CB4" w14:textId="77777777" w:rsidTr="00CB73E8">
        <w:tc>
          <w:tcPr>
            <w:tcW w:w="2093" w:type="dxa"/>
            <w:shd w:val="pct20" w:color="auto" w:fill="auto"/>
          </w:tcPr>
          <w:p w14:paraId="62A22AE2"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Post –conditions</w:t>
            </w:r>
          </w:p>
          <w:p w14:paraId="025409FB"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6D0F888B" w14:textId="23BC85AD" w:rsidR="00CB73E8" w:rsidRPr="00CB73E8" w:rsidRDefault="00CB73E8" w:rsidP="00CB73E8">
            <w:pPr>
              <w:rPr>
                <w:rFonts w:ascii="Arial" w:hAnsi="Arial" w:cs="Arial"/>
                <w:sz w:val="18"/>
                <w:szCs w:val="18"/>
              </w:rPr>
            </w:pPr>
            <w:r w:rsidRPr="00CB73E8">
              <w:rPr>
                <w:rFonts w:ascii="Arial" w:hAnsi="Arial" w:cs="Arial"/>
                <w:sz w:val="18"/>
                <w:szCs w:val="18"/>
              </w:rPr>
              <w:t>Security Questions have been updated</w:t>
            </w:r>
          </w:p>
        </w:tc>
      </w:tr>
      <w:tr w:rsidR="00CB73E8" w:rsidRPr="005D68D4" w14:paraId="07623F89" w14:textId="77777777" w:rsidTr="00CB73E8">
        <w:tc>
          <w:tcPr>
            <w:tcW w:w="2093" w:type="dxa"/>
            <w:shd w:val="pct20" w:color="auto" w:fill="auto"/>
          </w:tcPr>
          <w:p w14:paraId="0C8387B5"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2CF9D4B7" w14:textId="12610D80" w:rsidR="00CB73E8" w:rsidRPr="00CB73E8" w:rsidRDefault="00CB73E8" w:rsidP="00CB73E8">
            <w:pPr>
              <w:rPr>
                <w:rFonts w:ascii="Arial" w:hAnsi="Arial" w:cs="Arial"/>
                <w:sz w:val="18"/>
                <w:szCs w:val="18"/>
              </w:rPr>
            </w:pPr>
            <w:r w:rsidRPr="00CB73E8">
              <w:rPr>
                <w:rFonts w:ascii="Arial" w:hAnsi="Arial" w:cs="Arial"/>
                <w:sz w:val="18"/>
                <w:szCs w:val="18"/>
              </w:rPr>
              <w:t>Adhoc</w:t>
            </w:r>
          </w:p>
        </w:tc>
      </w:tr>
      <w:tr w:rsidR="00CB73E8" w:rsidRPr="005D68D4" w14:paraId="2676C0C5" w14:textId="77777777" w:rsidTr="00CB73E8">
        <w:tc>
          <w:tcPr>
            <w:tcW w:w="2093" w:type="dxa"/>
            <w:shd w:val="pct20" w:color="auto" w:fill="auto"/>
          </w:tcPr>
          <w:p w14:paraId="5F2C1015"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Basic Course of Action</w:t>
            </w:r>
          </w:p>
          <w:p w14:paraId="3871E100" w14:textId="77777777" w:rsidR="00CB73E8" w:rsidRPr="005D68D4" w:rsidRDefault="00CB73E8" w:rsidP="00CB73E8">
            <w:pPr>
              <w:rPr>
                <w:rFonts w:ascii="Arial" w:hAnsi="Arial" w:cs="Arial"/>
                <w:b/>
                <w:bCs/>
                <w:sz w:val="18"/>
                <w:szCs w:val="18"/>
              </w:rPr>
            </w:pPr>
          </w:p>
          <w:p w14:paraId="03D1A202"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304F9E33" w14:textId="4763CD8C"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 xml:space="preserve">The </w:t>
            </w:r>
            <w:r>
              <w:rPr>
                <w:rFonts w:ascii="Arial" w:hAnsi="Arial" w:cs="Arial"/>
                <w:sz w:val="18"/>
                <w:szCs w:val="18"/>
              </w:rPr>
              <w:t>user</w:t>
            </w:r>
            <w:r w:rsidRPr="00CB73E8">
              <w:rPr>
                <w:rFonts w:ascii="Arial" w:hAnsi="Arial" w:cs="Arial"/>
                <w:sz w:val="18"/>
                <w:szCs w:val="18"/>
              </w:rPr>
              <w:t xml:space="preserve"> selects the &lt;&lt;Maintain Security Preferences&gt;&gt; option</w:t>
            </w:r>
          </w:p>
          <w:p w14:paraId="7974D4EE" w14:textId="77777777"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The system displays the &lt;&lt;Maintain Security Preferences&gt;&gt; page in view mode</w:t>
            </w:r>
          </w:p>
          <w:p w14:paraId="12199677" w14:textId="2A65204A"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 xml:space="preserve">The </w:t>
            </w:r>
            <w:r>
              <w:rPr>
                <w:rFonts w:ascii="Arial" w:hAnsi="Arial" w:cs="Arial"/>
                <w:sz w:val="18"/>
                <w:szCs w:val="18"/>
              </w:rPr>
              <w:t>user</w:t>
            </w:r>
            <w:r w:rsidRPr="00CB73E8">
              <w:rPr>
                <w:rFonts w:ascii="Arial" w:hAnsi="Arial" w:cs="Arial"/>
                <w:sz w:val="18"/>
                <w:szCs w:val="18"/>
              </w:rPr>
              <w:t xml:space="preserve"> views their existing security questions and corresponding answers</w:t>
            </w:r>
          </w:p>
          <w:p w14:paraId="7AAE0B33" w14:textId="4923B124"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 xml:space="preserve">The </w:t>
            </w:r>
            <w:r>
              <w:rPr>
                <w:rFonts w:ascii="Arial" w:hAnsi="Arial" w:cs="Arial"/>
                <w:sz w:val="18"/>
                <w:szCs w:val="18"/>
              </w:rPr>
              <w:t>User</w:t>
            </w:r>
            <w:r w:rsidRPr="00CB73E8">
              <w:rPr>
                <w:rFonts w:ascii="Arial" w:hAnsi="Arial" w:cs="Arial"/>
                <w:sz w:val="18"/>
                <w:szCs w:val="18"/>
              </w:rPr>
              <w:t xml:space="preserve"> chooses to change one or both of their security questions and answers</w:t>
            </w:r>
          </w:p>
          <w:p w14:paraId="01F097AC" w14:textId="333A30E4"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The system displays a</w:t>
            </w:r>
            <w:r>
              <w:rPr>
                <w:rFonts w:ascii="Arial" w:hAnsi="Arial" w:cs="Arial"/>
                <w:sz w:val="18"/>
                <w:szCs w:val="18"/>
              </w:rPr>
              <w:t>n</w:t>
            </w:r>
            <w:r w:rsidRPr="00CB73E8">
              <w:rPr>
                <w:rFonts w:ascii="Arial" w:hAnsi="Arial" w:cs="Arial"/>
                <w:sz w:val="18"/>
                <w:szCs w:val="18"/>
              </w:rPr>
              <w:t xml:space="preserve"> </w:t>
            </w:r>
            <w:r>
              <w:rPr>
                <w:rFonts w:ascii="Arial" w:hAnsi="Arial" w:cs="Arial"/>
                <w:sz w:val="18"/>
                <w:szCs w:val="18"/>
              </w:rPr>
              <w:t>‘E</w:t>
            </w:r>
            <w:r w:rsidRPr="00CB73E8">
              <w:rPr>
                <w:rFonts w:ascii="Arial" w:hAnsi="Arial" w:cs="Arial"/>
                <w:sz w:val="18"/>
                <w:szCs w:val="18"/>
              </w:rPr>
              <w:t>nter password</w:t>
            </w:r>
            <w:r>
              <w:rPr>
                <w:rFonts w:ascii="Arial" w:hAnsi="Arial" w:cs="Arial"/>
                <w:sz w:val="18"/>
                <w:szCs w:val="18"/>
              </w:rPr>
              <w:t>’</w:t>
            </w:r>
            <w:r w:rsidRPr="00CB73E8">
              <w:rPr>
                <w:rFonts w:ascii="Arial" w:hAnsi="Arial" w:cs="Arial"/>
                <w:sz w:val="18"/>
                <w:szCs w:val="18"/>
              </w:rPr>
              <w:t xml:space="preserve"> option</w:t>
            </w:r>
          </w:p>
          <w:p w14:paraId="05F74395" w14:textId="6F5A4BA8" w:rsidR="00CB73E8" w:rsidRDefault="00CB73E8" w:rsidP="00CB73E8">
            <w:pPr>
              <w:numPr>
                <w:ilvl w:val="0"/>
                <w:numId w:val="182"/>
              </w:numPr>
              <w:rPr>
                <w:rFonts w:ascii="Arial" w:hAnsi="Arial" w:cs="Arial"/>
                <w:sz w:val="18"/>
                <w:szCs w:val="18"/>
              </w:rPr>
            </w:pPr>
            <w:r w:rsidRPr="005107F1">
              <w:rPr>
                <w:rFonts w:ascii="Arial" w:hAnsi="Arial" w:cs="Arial"/>
                <w:sz w:val="18"/>
                <w:szCs w:val="18"/>
              </w:rPr>
              <w:t xml:space="preserve">The </w:t>
            </w:r>
            <w:r>
              <w:rPr>
                <w:rFonts w:ascii="Arial" w:hAnsi="Arial" w:cs="Arial"/>
                <w:sz w:val="18"/>
                <w:szCs w:val="18"/>
              </w:rPr>
              <w:t>user</w:t>
            </w:r>
            <w:r w:rsidRPr="005107F1">
              <w:rPr>
                <w:rFonts w:ascii="Arial" w:hAnsi="Arial" w:cs="Arial"/>
                <w:sz w:val="18"/>
                <w:szCs w:val="18"/>
              </w:rPr>
              <w:t xml:space="preserve"> enters </w:t>
            </w:r>
            <w:r>
              <w:rPr>
                <w:rFonts w:ascii="Arial" w:hAnsi="Arial" w:cs="Arial"/>
                <w:sz w:val="18"/>
                <w:szCs w:val="18"/>
              </w:rPr>
              <w:t>a their current p</w:t>
            </w:r>
            <w:r w:rsidRPr="005107F1">
              <w:rPr>
                <w:rFonts w:ascii="Arial" w:hAnsi="Arial" w:cs="Arial"/>
                <w:sz w:val="18"/>
                <w:szCs w:val="18"/>
              </w:rPr>
              <w:t>assword</w:t>
            </w:r>
          </w:p>
          <w:p w14:paraId="761552AE" w14:textId="22C6FEC4" w:rsidR="00CB73E8" w:rsidRPr="00CB73E8" w:rsidRDefault="00CB73E8" w:rsidP="00CB73E8">
            <w:pPr>
              <w:numPr>
                <w:ilvl w:val="0"/>
                <w:numId w:val="182"/>
              </w:numPr>
              <w:rPr>
                <w:rFonts w:ascii="Arial" w:hAnsi="Arial" w:cs="Arial"/>
                <w:sz w:val="18"/>
                <w:szCs w:val="18"/>
              </w:rPr>
            </w:pPr>
            <w:r w:rsidRPr="005107F1">
              <w:rPr>
                <w:rFonts w:ascii="Arial" w:hAnsi="Arial" w:cs="Arial"/>
                <w:sz w:val="18"/>
                <w:szCs w:val="18"/>
              </w:rPr>
              <w:t xml:space="preserve">The system validates the </w:t>
            </w:r>
            <w:r>
              <w:rPr>
                <w:rFonts w:ascii="Arial" w:hAnsi="Arial" w:cs="Arial"/>
                <w:sz w:val="18"/>
                <w:szCs w:val="18"/>
              </w:rPr>
              <w:t>dat</w:t>
            </w:r>
            <w:r w:rsidRPr="005107F1">
              <w:rPr>
                <w:rFonts w:ascii="Arial" w:hAnsi="Arial" w:cs="Arial"/>
                <w:sz w:val="18"/>
                <w:szCs w:val="18"/>
              </w:rPr>
              <w:t xml:space="preserve">a entered invoke </w:t>
            </w:r>
            <w:r w:rsidRPr="005107F1">
              <w:rPr>
                <w:rFonts w:ascii="Arial" w:hAnsi="Arial" w:cs="Arial"/>
                <w:i/>
                <w:sz w:val="18"/>
                <w:szCs w:val="18"/>
              </w:rPr>
              <w:t>‘</w:t>
            </w:r>
            <w:r>
              <w:rPr>
                <w:rFonts w:ascii="Arial" w:hAnsi="Arial" w:cs="Arial"/>
                <w:i/>
                <w:sz w:val="18"/>
                <w:szCs w:val="18"/>
              </w:rPr>
              <w:t>PM</w:t>
            </w:r>
            <w:r w:rsidRPr="005107F1">
              <w:rPr>
                <w:rFonts w:ascii="Arial" w:hAnsi="Arial" w:cs="Arial"/>
                <w:i/>
                <w:sz w:val="18"/>
                <w:szCs w:val="18"/>
              </w:rPr>
              <w:t>UC005 – Validate Password’</w:t>
            </w:r>
          </w:p>
          <w:p w14:paraId="607A0061" w14:textId="77777777" w:rsidR="00CB73E8" w:rsidRDefault="00CB73E8" w:rsidP="00CB73E8">
            <w:pPr>
              <w:numPr>
                <w:ilvl w:val="0"/>
                <w:numId w:val="182"/>
              </w:numPr>
              <w:rPr>
                <w:rFonts w:ascii="Arial" w:hAnsi="Arial" w:cs="Arial"/>
                <w:sz w:val="18"/>
                <w:szCs w:val="18"/>
              </w:rPr>
            </w:pPr>
            <w:r w:rsidRPr="00CB73E8">
              <w:rPr>
                <w:rFonts w:ascii="Arial" w:hAnsi="Arial" w:cs="Arial"/>
                <w:sz w:val="18"/>
                <w:szCs w:val="18"/>
              </w:rPr>
              <w:t>The system confirms that the changes have been made by displaying an appropriate message on the screen</w:t>
            </w:r>
          </w:p>
          <w:p w14:paraId="6D668C07" w14:textId="06EE9BEF" w:rsidR="00CB73E8" w:rsidRPr="00CB73E8" w:rsidRDefault="00CB73E8" w:rsidP="00CB73E8">
            <w:pPr>
              <w:numPr>
                <w:ilvl w:val="0"/>
                <w:numId w:val="182"/>
              </w:numPr>
              <w:rPr>
                <w:rFonts w:ascii="Arial" w:hAnsi="Arial" w:cs="Arial"/>
                <w:sz w:val="18"/>
                <w:szCs w:val="18"/>
              </w:rPr>
            </w:pPr>
            <w:r w:rsidRPr="00CB73E8">
              <w:rPr>
                <w:rFonts w:ascii="Arial" w:hAnsi="Arial" w:cs="Arial"/>
                <w:sz w:val="18"/>
                <w:szCs w:val="18"/>
              </w:rPr>
              <w:t>The system updates the security question and answers</w:t>
            </w:r>
            <w:r>
              <w:rPr>
                <w:rFonts w:ascii="Arial" w:hAnsi="Arial" w:cs="Arial"/>
                <w:sz w:val="18"/>
                <w:szCs w:val="18"/>
              </w:rPr>
              <w:t xml:space="preserve"> and</w:t>
            </w:r>
            <w:r w:rsidRPr="00CB73E8">
              <w:rPr>
                <w:rFonts w:ascii="Arial" w:hAnsi="Arial" w:cs="Arial"/>
                <w:sz w:val="18"/>
                <w:szCs w:val="18"/>
              </w:rPr>
              <w:t xml:space="preserve"> updates the audit trail – invoke </w:t>
            </w:r>
            <w:r w:rsidRPr="00CB73E8">
              <w:rPr>
                <w:rFonts w:ascii="Arial" w:hAnsi="Arial" w:cs="Arial"/>
                <w:i/>
                <w:sz w:val="18"/>
                <w:szCs w:val="18"/>
              </w:rPr>
              <w:t>‘</w:t>
            </w:r>
            <w:r>
              <w:rPr>
                <w:rFonts w:ascii="Arial" w:hAnsi="Arial" w:cs="Arial"/>
                <w:i/>
                <w:sz w:val="18"/>
                <w:szCs w:val="18"/>
              </w:rPr>
              <w:t>PM</w:t>
            </w:r>
            <w:r w:rsidRPr="00CB73E8">
              <w:rPr>
                <w:rFonts w:ascii="Arial" w:hAnsi="Arial" w:cs="Arial"/>
                <w:i/>
                <w:sz w:val="18"/>
                <w:szCs w:val="18"/>
              </w:rPr>
              <w:t>UC0</w:t>
            </w:r>
            <w:r>
              <w:rPr>
                <w:rFonts w:ascii="Arial" w:hAnsi="Arial" w:cs="Arial"/>
                <w:i/>
                <w:sz w:val="18"/>
                <w:szCs w:val="18"/>
              </w:rPr>
              <w:t>66</w:t>
            </w:r>
            <w:r w:rsidRPr="00CB73E8">
              <w:rPr>
                <w:rFonts w:ascii="Arial" w:hAnsi="Arial" w:cs="Arial"/>
                <w:i/>
                <w:sz w:val="18"/>
                <w:szCs w:val="18"/>
              </w:rPr>
              <w:t xml:space="preserve"> – Create Contact History record - 1’</w:t>
            </w:r>
          </w:p>
          <w:p w14:paraId="5DDDF116" w14:textId="10BB328E" w:rsidR="00CB73E8" w:rsidRPr="00CB73E8" w:rsidRDefault="00CB73E8" w:rsidP="00CB73E8">
            <w:pPr>
              <w:rPr>
                <w:rFonts w:ascii="Arial" w:hAnsi="Arial" w:cs="Arial"/>
                <w:sz w:val="18"/>
                <w:szCs w:val="18"/>
              </w:rPr>
            </w:pPr>
          </w:p>
        </w:tc>
      </w:tr>
      <w:tr w:rsidR="00CB73E8" w:rsidRPr="005D68D4" w14:paraId="572C7C39" w14:textId="77777777" w:rsidTr="00CB73E8">
        <w:tc>
          <w:tcPr>
            <w:tcW w:w="2093" w:type="dxa"/>
            <w:shd w:val="pct20" w:color="auto" w:fill="auto"/>
          </w:tcPr>
          <w:p w14:paraId="34CE0EFF"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Alternate scenario extensions</w:t>
            </w:r>
          </w:p>
          <w:p w14:paraId="602226C6"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5B1952EA" w14:textId="77389391" w:rsidR="00CB73E8" w:rsidRPr="00CB73E8" w:rsidRDefault="00CB73E8" w:rsidP="00CB73E8">
            <w:pPr>
              <w:rPr>
                <w:rFonts w:ascii="Arial" w:hAnsi="Arial" w:cs="Arial"/>
                <w:sz w:val="18"/>
                <w:szCs w:val="18"/>
              </w:rPr>
            </w:pPr>
            <w:r w:rsidRPr="00CB73E8">
              <w:rPr>
                <w:rFonts w:ascii="Arial" w:hAnsi="Arial" w:cs="Arial"/>
                <w:sz w:val="18"/>
                <w:szCs w:val="18"/>
              </w:rPr>
              <w:t xml:space="preserve">4a. If Security Question 1 and Security Question 2 are the same then notify the </w:t>
            </w:r>
            <w:r>
              <w:rPr>
                <w:rFonts w:ascii="Arial" w:hAnsi="Arial" w:cs="Arial"/>
                <w:sz w:val="18"/>
                <w:szCs w:val="18"/>
              </w:rPr>
              <w:t>user</w:t>
            </w:r>
            <w:r w:rsidRPr="00CB73E8">
              <w:rPr>
                <w:rFonts w:ascii="Arial" w:hAnsi="Arial" w:cs="Arial"/>
                <w:sz w:val="18"/>
                <w:szCs w:val="18"/>
              </w:rPr>
              <w:t xml:space="preserve">, highlight the erroneous values, and get new values from the </w:t>
            </w:r>
            <w:r>
              <w:rPr>
                <w:rFonts w:ascii="Arial" w:hAnsi="Arial" w:cs="Arial"/>
                <w:sz w:val="18"/>
                <w:szCs w:val="18"/>
              </w:rPr>
              <w:t>user</w:t>
            </w:r>
          </w:p>
          <w:p w14:paraId="758EB2BF" w14:textId="5B9A0D27" w:rsidR="00CB73E8" w:rsidRPr="00CB73E8" w:rsidRDefault="00CB73E8" w:rsidP="00CB73E8">
            <w:pPr>
              <w:rPr>
                <w:rFonts w:ascii="Arial" w:hAnsi="Arial" w:cs="Arial"/>
                <w:sz w:val="18"/>
                <w:szCs w:val="18"/>
              </w:rPr>
            </w:pPr>
            <w:r w:rsidRPr="00CB73E8">
              <w:rPr>
                <w:rFonts w:ascii="Arial" w:hAnsi="Arial" w:cs="Arial"/>
                <w:sz w:val="18"/>
                <w:szCs w:val="18"/>
              </w:rPr>
              <w:t xml:space="preserve">4b. If the answer to both the security questions are the same then notify the </w:t>
            </w:r>
            <w:r>
              <w:rPr>
                <w:rFonts w:ascii="Arial" w:hAnsi="Arial" w:cs="Arial"/>
                <w:sz w:val="18"/>
                <w:szCs w:val="18"/>
              </w:rPr>
              <w:t>user</w:t>
            </w:r>
            <w:r w:rsidRPr="00CB73E8">
              <w:rPr>
                <w:rFonts w:ascii="Arial" w:hAnsi="Arial" w:cs="Arial"/>
                <w:sz w:val="18"/>
                <w:szCs w:val="18"/>
              </w:rPr>
              <w:t xml:space="preserve">, highlight the erroneous values and get new values from the </w:t>
            </w:r>
            <w:r>
              <w:rPr>
                <w:rFonts w:ascii="Arial" w:hAnsi="Arial" w:cs="Arial"/>
                <w:sz w:val="18"/>
                <w:szCs w:val="18"/>
              </w:rPr>
              <w:t>user</w:t>
            </w:r>
          </w:p>
          <w:p w14:paraId="5B377E75" w14:textId="77777777" w:rsidR="00CB73E8" w:rsidRDefault="00F6111F" w:rsidP="00F6111F">
            <w:pPr>
              <w:rPr>
                <w:rFonts w:ascii="Arial" w:hAnsi="Arial" w:cs="Arial"/>
                <w:sz w:val="18"/>
                <w:szCs w:val="18"/>
              </w:rPr>
            </w:pPr>
            <w:r>
              <w:rPr>
                <w:rFonts w:ascii="Arial" w:hAnsi="Arial" w:cs="Arial"/>
                <w:sz w:val="18"/>
                <w:szCs w:val="18"/>
              </w:rPr>
              <w:t>7a</w:t>
            </w:r>
            <w:r w:rsidR="00CB73E8" w:rsidRPr="00CB73E8">
              <w:rPr>
                <w:rFonts w:ascii="Arial" w:hAnsi="Arial" w:cs="Arial"/>
                <w:sz w:val="18"/>
                <w:szCs w:val="18"/>
              </w:rPr>
              <w:t xml:space="preserve">.If the password details entered do not match those stored then display appropriate error message and prompt the </w:t>
            </w:r>
            <w:r w:rsidR="00CB73E8">
              <w:rPr>
                <w:rFonts w:ascii="Arial" w:hAnsi="Arial" w:cs="Arial"/>
                <w:sz w:val="18"/>
                <w:szCs w:val="18"/>
              </w:rPr>
              <w:t>user</w:t>
            </w:r>
            <w:r w:rsidR="00CB73E8" w:rsidRPr="00CB73E8">
              <w:rPr>
                <w:rFonts w:ascii="Arial" w:hAnsi="Arial" w:cs="Arial"/>
                <w:sz w:val="18"/>
                <w:szCs w:val="18"/>
              </w:rPr>
              <w:t xml:space="preserve"> to re-enter their password, do not update the security questions and answers until successful entry of the password.</w:t>
            </w:r>
          </w:p>
          <w:p w14:paraId="1936677A" w14:textId="4A19CF6E" w:rsidR="00F6111F" w:rsidRPr="00CB73E8" w:rsidRDefault="00F6111F" w:rsidP="00F6111F">
            <w:pPr>
              <w:rPr>
                <w:rFonts w:ascii="Arial" w:hAnsi="Arial" w:cs="Arial"/>
                <w:sz w:val="18"/>
                <w:szCs w:val="18"/>
              </w:rPr>
            </w:pPr>
          </w:p>
        </w:tc>
      </w:tr>
      <w:tr w:rsidR="00CB73E8" w:rsidRPr="005D68D4" w14:paraId="46664B3C" w14:textId="77777777" w:rsidTr="00CB73E8">
        <w:trPr>
          <w:trHeight w:val="683"/>
        </w:trPr>
        <w:tc>
          <w:tcPr>
            <w:tcW w:w="2093" w:type="dxa"/>
            <w:shd w:val="pct20" w:color="auto" w:fill="auto"/>
          </w:tcPr>
          <w:p w14:paraId="60A68CCB"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Business Logic/ Rules/ Supplementary Info</w:t>
            </w:r>
          </w:p>
          <w:p w14:paraId="70742BC6"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19982B77" w14:textId="77777777" w:rsidR="00CB73E8" w:rsidRPr="00CB73E8" w:rsidRDefault="00CB73E8" w:rsidP="00CB73E8">
            <w:pPr>
              <w:rPr>
                <w:rFonts w:ascii="Arial" w:hAnsi="Arial" w:cs="Arial"/>
                <w:sz w:val="18"/>
                <w:szCs w:val="18"/>
              </w:rPr>
            </w:pPr>
            <w:r w:rsidRPr="00CB73E8">
              <w:rPr>
                <w:rFonts w:ascii="Arial" w:hAnsi="Arial" w:cs="Arial"/>
                <w:sz w:val="18"/>
                <w:szCs w:val="18"/>
              </w:rPr>
              <w:t>If any of the fields entered within this use case are:-</w:t>
            </w:r>
          </w:p>
          <w:p w14:paraId="7DC845F9" w14:textId="17580685" w:rsidR="00CB73E8" w:rsidRPr="00CB73E8" w:rsidRDefault="00CB73E8" w:rsidP="00CB73E8">
            <w:pPr>
              <w:rPr>
                <w:rFonts w:ascii="Arial" w:hAnsi="Arial" w:cs="Arial"/>
                <w:sz w:val="18"/>
                <w:szCs w:val="18"/>
              </w:rPr>
            </w:pPr>
            <w:r w:rsidRPr="00CB73E8">
              <w:rPr>
                <w:rFonts w:ascii="Arial" w:hAnsi="Arial" w:cs="Arial"/>
                <w:sz w:val="18"/>
                <w:szCs w:val="18"/>
              </w:rPr>
              <w:t xml:space="preserve">&lt; 3 characters, notify the </w:t>
            </w:r>
            <w:r>
              <w:rPr>
                <w:rFonts w:ascii="Arial" w:hAnsi="Arial" w:cs="Arial"/>
                <w:sz w:val="18"/>
                <w:szCs w:val="18"/>
              </w:rPr>
              <w:t>user</w:t>
            </w:r>
            <w:r w:rsidRPr="00CB73E8">
              <w:rPr>
                <w:rFonts w:ascii="Arial" w:hAnsi="Arial" w:cs="Arial"/>
                <w:sz w:val="18"/>
                <w:szCs w:val="18"/>
              </w:rPr>
              <w:t xml:space="preserve"> highlight the erroneous values, and get new values from the </w:t>
            </w:r>
            <w:r>
              <w:rPr>
                <w:rFonts w:ascii="Arial" w:hAnsi="Arial" w:cs="Arial"/>
                <w:sz w:val="18"/>
                <w:szCs w:val="18"/>
              </w:rPr>
              <w:t>user</w:t>
            </w:r>
          </w:p>
          <w:p w14:paraId="0731682F" w14:textId="1E83BC8A" w:rsidR="00CB73E8" w:rsidRPr="00CB73E8" w:rsidRDefault="00CB73E8" w:rsidP="00CB73E8">
            <w:pPr>
              <w:rPr>
                <w:rFonts w:ascii="Arial" w:hAnsi="Arial" w:cs="Arial"/>
                <w:sz w:val="18"/>
                <w:szCs w:val="18"/>
              </w:rPr>
            </w:pPr>
            <w:r w:rsidRPr="00CB73E8">
              <w:rPr>
                <w:rFonts w:ascii="Arial" w:hAnsi="Arial" w:cs="Arial"/>
                <w:sz w:val="18"/>
                <w:szCs w:val="18"/>
              </w:rPr>
              <w:t xml:space="preserve">&gt;20 characters, notify the </w:t>
            </w:r>
            <w:r>
              <w:rPr>
                <w:rFonts w:ascii="Arial" w:hAnsi="Arial" w:cs="Arial"/>
                <w:sz w:val="18"/>
                <w:szCs w:val="18"/>
              </w:rPr>
              <w:t>user</w:t>
            </w:r>
            <w:r w:rsidRPr="00CB73E8">
              <w:rPr>
                <w:rFonts w:ascii="Arial" w:hAnsi="Arial" w:cs="Arial"/>
                <w:sz w:val="18"/>
                <w:szCs w:val="18"/>
              </w:rPr>
              <w:t xml:space="preserve"> highlight the erroneous values, and get new values from the </w:t>
            </w:r>
            <w:r>
              <w:rPr>
                <w:rFonts w:ascii="Arial" w:hAnsi="Arial" w:cs="Arial"/>
                <w:sz w:val="18"/>
                <w:szCs w:val="18"/>
              </w:rPr>
              <w:t>user</w:t>
            </w:r>
          </w:p>
          <w:p w14:paraId="7AFB43FD" w14:textId="77777777" w:rsidR="00CB73E8" w:rsidRDefault="00CB73E8" w:rsidP="00CB73E8">
            <w:pPr>
              <w:rPr>
                <w:rFonts w:ascii="Arial" w:hAnsi="Arial" w:cs="Arial"/>
                <w:sz w:val="18"/>
                <w:szCs w:val="18"/>
              </w:rPr>
            </w:pPr>
            <w:r w:rsidRPr="00CB73E8">
              <w:rPr>
                <w:rFonts w:ascii="Arial" w:hAnsi="Arial" w:cs="Arial"/>
                <w:sz w:val="18"/>
                <w:szCs w:val="18"/>
              </w:rPr>
              <w:t>Standard password validation required.</w:t>
            </w:r>
          </w:p>
          <w:p w14:paraId="6F55B74F" w14:textId="0D7676F8" w:rsidR="00F6111F" w:rsidRPr="00CB73E8" w:rsidRDefault="00F6111F" w:rsidP="00CB73E8">
            <w:pPr>
              <w:rPr>
                <w:rFonts w:ascii="Arial" w:hAnsi="Arial" w:cs="Arial"/>
                <w:sz w:val="18"/>
                <w:szCs w:val="18"/>
              </w:rPr>
            </w:pPr>
          </w:p>
        </w:tc>
      </w:tr>
      <w:tr w:rsidR="00CB73E8" w:rsidRPr="005D68D4" w14:paraId="55DEDDED" w14:textId="77777777" w:rsidTr="00CB73E8">
        <w:tc>
          <w:tcPr>
            <w:tcW w:w="2093" w:type="dxa"/>
            <w:shd w:val="pct20" w:color="auto" w:fill="auto"/>
          </w:tcPr>
          <w:p w14:paraId="5D610840"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Notes / Questions</w:t>
            </w:r>
          </w:p>
          <w:p w14:paraId="6E8655B7" w14:textId="77777777" w:rsidR="00CB73E8" w:rsidRPr="005D68D4" w:rsidRDefault="00CB73E8" w:rsidP="00CB73E8">
            <w:pPr>
              <w:rPr>
                <w:rFonts w:ascii="Arial" w:hAnsi="Arial" w:cs="Arial"/>
                <w:b/>
                <w:bCs/>
                <w:sz w:val="18"/>
                <w:szCs w:val="18"/>
              </w:rPr>
            </w:pPr>
          </w:p>
        </w:tc>
        <w:tc>
          <w:tcPr>
            <w:tcW w:w="7229" w:type="dxa"/>
            <w:shd w:val="clear" w:color="auto" w:fill="FFFFFF" w:themeFill="background1"/>
          </w:tcPr>
          <w:p w14:paraId="32933ED9" w14:textId="77777777" w:rsidR="00CB73E8" w:rsidRPr="00CB73E8" w:rsidRDefault="00CB73E8" w:rsidP="00CB73E8">
            <w:pPr>
              <w:rPr>
                <w:rFonts w:ascii="Arial" w:hAnsi="Arial" w:cs="Arial"/>
                <w:sz w:val="18"/>
                <w:szCs w:val="18"/>
              </w:rPr>
            </w:pPr>
          </w:p>
        </w:tc>
      </w:tr>
      <w:tr w:rsidR="00CB73E8" w:rsidRPr="005D68D4" w14:paraId="20427BEA" w14:textId="77777777" w:rsidTr="00CB73E8">
        <w:tc>
          <w:tcPr>
            <w:tcW w:w="2093" w:type="dxa"/>
            <w:shd w:val="pct20" w:color="auto" w:fill="auto"/>
          </w:tcPr>
          <w:p w14:paraId="61F4B7CB"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Includes Use Cases</w:t>
            </w:r>
          </w:p>
          <w:p w14:paraId="043BD9C4" w14:textId="77777777" w:rsidR="00CB73E8" w:rsidRPr="005D68D4" w:rsidRDefault="00CB73E8" w:rsidP="00CB73E8">
            <w:pPr>
              <w:rPr>
                <w:rFonts w:ascii="Arial" w:hAnsi="Arial" w:cs="Arial"/>
                <w:b/>
                <w:bCs/>
                <w:color w:val="FF0000"/>
                <w:sz w:val="18"/>
                <w:szCs w:val="18"/>
              </w:rPr>
            </w:pPr>
          </w:p>
        </w:tc>
        <w:tc>
          <w:tcPr>
            <w:tcW w:w="7229" w:type="dxa"/>
            <w:shd w:val="clear" w:color="auto" w:fill="FFFFFF" w:themeFill="background1"/>
          </w:tcPr>
          <w:p w14:paraId="071DE0B7" w14:textId="77777777" w:rsidR="00CB73E8" w:rsidRPr="00CB73E8" w:rsidRDefault="00CB73E8" w:rsidP="00CB73E8">
            <w:pPr>
              <w:rPr>
                <w:rFonts w:ascii="Arial" w:hAnsi="Arial" w:cs="Arial"/>
                <w:sz w:val="18"/>
                <w:szCs w:val="18"/>
              </w:rPr>
            </w:pPr>
          </w:p>
        </w:tc>
      </w:tr>
      <w:tr w:rsidR="00CB73E8" w:rsidRPr="005D68D4" w14:paraId="2C473870" w14:textId="77777777" w:rsidTr="00CB73E8">
        <w:tc>
          <w:tcPr>
            <w:tcW w:w="2093" w:type="dxa"/>
            <w:shd w:val="pct20" w:color="auto" w:fill="auto"/>
          </w:tcPr>
          <w:p w14:paraId="319872A9"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40738F24" w14:textId="77777777" w:rsidR="00CB73E8" w:rsidRPr="005D68D4" w:rsidRDefault="00CB73E8" w:rsidP="00CB73E8">
            <w:pPr>
              <w:rPr>
                <w:rFonts w:ascii="Arial" w:hAnsi="Arial" w:cs="Arial"/>
                <w:sz w:val="18"/>
                <w:szCs w:val="18"/>
              </w:rPr>
            </w:pPr>
          </w:p>
        </w:tc>
      </w:tr>
      <w:tr w:rsidR="00CB73E8" w:rsidRPr="005D68D4" w14:paraId="1A310ED5" w14:textId="77777777" w:rsidTr="00CB73E8">
        <w:tc>
          <w:tcPr>
            <w:tcW w:w="2093" w:type="dxa"/>
            <w:shd w:val="pct20" w:color="auto" w:fill="auto"/>
          </w:tcPr>
          <w:p w14:paraId="434CEACB"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78D839DF" w14:textId="38F9A664" w:rsidR="00CB73E8" w:rsidRPr="005D68D4" w:rsidRDefault="000B1D34" w:rsidP="00CB73E8">
            <w:pPr>
              <w:rPr>
                <w:rFonts w:ascii="Arial" w:hAnsi="Arial" w:cs="Arial"/>
                <w:sz w:val="18"/>
                <w:szCs w:val="18"/>
              </w:rPr>
            </w:pPr>
            <w:r>
              <w:rPr>
                <w:rFonts w:ascii="Arial" w:hAnsi="Arial" w:cs="Arial"/>
                <w:sz w:val="18"/>
                <w:szCs w:val="18"/>
              </w:rPr>
              <w:t>PM0010</w:t>
            </w:r>
          </w:p>
        </w:tc>
      </w:tr>
      <w:tr w:rsidR="00CB73E8" w:rsidRPr="005D68D4" w14:paraId="4CC08F86" w14:textId="77777777" w:rsidTr="00CB73E8">
        <w:tc>
          <w:tcPr>
            <w:tcW w:w="2093" w:type="dxa"/>
            <w:shd w:val="pct20" w:color="auto" w:fill="auto"/>
          </w:tcPr>
          <w:p w14:paraId="6712CDBB" w14:textId="77777777" w:rsidR="00CB73E8" w:rsidRPr="005D68D4" w:rsidRDefault="00CB73E8" w:rsidP="00CB73E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576B5C4B" w14:textId="77777777" w:rsidR="00CB73E8" w:rsidRPr="005D68D4" w:rsidRDefault="00CB73E8" w:rsidP="00CB73E8">
            <w:pPr>
              <w:rPr>
                <w:rFonts w:ascii="Arial" w:hAnsi="Arial" w:cs="Arial"/>
                <w:sz w:val="18"/>
                <w:szCs w:val="18"/>
              </w:rPr>
            </w:pPr>
          </w:p>
        </w:tc>
      </w:tr>
    </w:tbl>
    <w:p w14:paraId="124EDF33" w14:textId="77777777" w:rsidR="00CB73E8" w:rsidRDefault="00CB73E8" w:rsidP="00CB73E8"/>
    <w:p w14:paraId="31AE1C92" w14:textId="77777777" w:rsidR="00CD3A09" w:rsidRDefault="00CD3A09" w:rsidP="00E33EF9"/>
    <w:p w14:paraId="52243AF7" w14:textId="77777777" w:rsidR="00CD3A09" w:rsidRDefault="00CD3A09">
      <w:r>
        <w:br w:type="page"/>
      </w:r>
    </w:p>
    <w:p w14:paraId="52F6E587" w14:textId="55B77579" w:rsidR="00CD3A09" w:rsidRDefault="00CD3A09" w:rsidP="00CD3A09">
      <w:pPr>
        <w:pStyle w:val="Heading3"/>
        <w:ind w:left="0" w:firstLine="0"/>
      </w:pPr>
      <w:bookmarkStart w:id="142" w:name="_Toc422842018"/>
      <w:r>
        <w:t>PMUC</w:t>
      </w:r>
      <w:r w:rsidR="00D31311">
        <w:t>064</w:t>
      </w:r>
      <w:r>
        <w:t xml:space="preserve"> – Display Terms &amp; Conditions/Privacy Policy</w:t>
      </w:r>
      <w:bookmarkEnd w:id="142"/>
    </w:p>
    <w:p w14:paraId="64D0570A" w14:textId="77777777" w:rsidR="00CD3A09" w:rsidRDefault="00CD3A09" w:rsidP="00CD3A0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CD3A09" w:rsidRPr="005D68D4" w14:paraId="4A9758AD" w14:textId="77777777" w:rsidTr="00F01D17">
        <w:tc>
          <w:tcPr>
            <w:tcW w:w="9322" w:type="dxa"/>
            <w:gridSpan w:val="2"/>
            <w:shd w:val="pct20" w:color="auto" w:fill="auto"/>
          </w:tcPr>
          <w:p w14:paraId="27A80329" w14:textId="1E187CD0" w:rsidR="00CD3A09" w:rsidRPr="005D68D4" w:rsidRDefault="00CD3A09" w:rsidP="00F01D17">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064</w:t>
            </w:r>
          </w:p>
          <w:p w14:paraId="738DFE47" w14:textId="77777777" w:rsidR="00CD3A09" w:rsidRPr="005D68D4" w:rsidRDefault="00CD3A09" w:rsidP="00F01D17">
            <w:pPr>
              <w:rPr>
                <w:rFonts w:ascii="Arial" w:hAnsi="Arial" w:cs="Arial"/>
                <w:b/>
                <w:bCs/>
                <w:sz w:val="18"/>
                <w:szCs w:val="18"/>
              </w:rPr>
            </w:pPr>
          </w:p>
          <w:p w14:paraId="2960E773" w14:textId="60A8F593" w:rsidR="00CD3A09" w:rsidRPr="005D68D4" w:rsidRDefault="00CD3A09" w:rsidP="00F01D17">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Display Terms &amp; Conditions/Privacy Policy</w:t>
            </w:r>
          </w:p>
          <w:p w14:paraId="059BF1C9" w14:textId="77777777" w:rsidR="00CD3A09" w:rsidRPr="005D68D4" w:rsidRDefault="00CD3A09" w:rsidP="00F01D17">
            <w:pPr>
              <w:rPr>
                <w:rFonts w:ascii="Arial" w:hAnsi="Arial" w:cs="Arial"/>
                <w:b/>
                <w:sz w:val="18"/>
                <w:szCs w:val="18"/>
              </w:rPr>
            </w:pPr>
          </w:p>
        </w:tc>
      </w:tr>
      <w:tr w:rsidR="00CD3A09" w:rsidRPr="005D68D4" w14:paraId="2988CFCE" w14:textId="77777777" w:rsidTr="00F01D17">
        <w:tc>
          <w:tcPr>
            <w:tcW w:w="2093" w:type="dxa"/>
            <w:shd w:val="pct20" w:color="auto" w:fill="auto"/>
          </w:tcPr>
          <w:p w14:paraId="2B31C894"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Summary</w:t>
            </w:r>
          </w:p>
          <w:p w14:paraId="2FE8A68A"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0B49CEA2" w14:textId="224C1AF3" w:rsidR="00CD3A09" w:rsidRPr="00CD3A09" w:rsidRDefault="00CD3A09" w:rsidP="00CD3A09">
            <w:pPr>
              <w:rPr>
                <w:rFonts w:ascii="Arial" w:hAnsi="Arial" w:cs="Arial"/>
                <w:sz w:val="18"/>
                <w:szCs w:val="18"/>
              </w:rPr>
            </w:pPr>
            <w:r w:rsidRPr="00CD3A09">
              <w:rPr>
                <w:rFonts w:ascii="Arial" w:hAnsi="Arial" w:cs="Arial"/>
                <w:sz w:val="18"/>
                <w:szCs w:val="18"/>
              </w:rPr>
              <w:t>The display of the Terms &amp; Conditions/Privacy policy</w:t>
            </w:r>
          </w:p>
        </w:tc>
      </w:tr>
      <w:tr w:rsidR="00CD3A09" w:rsidRPr="005D68D4" w14:paraId="7AF25730" w14:textId="77777777" w:rsidTr="00F01D17">
        <w:tc>
          <w:tcPr>
            <w:tcW w:w="2093" w:type="dxa"/>
            <w:shd w:val="pct20" w:color="auto" w:fill="auto"/>
          </w:tcPr>
          <w:p w14:paraId="0098D919"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Actor</w:t>
            </w:r>
          </w:p>
          <w:p w14:paraId="02CD3D99" w14:textId="77777777" w:rsidR="00CD3A09" w:rsidRPr="005D68D4" w:rsidRDefault="00CD3A09" w:rsidP="00CD3A09">
            <w:pPr>
              <w:rPr>
                <w:rFonts w:ascii="Arial" w:hAnsi="Arial" w:cs="Arial"/>
                <w:bCs/>
                <w:color w:val="FF0000"/>
                <w:sz w:val="18"/>
                <w:szCs w:val="18"/>
              </w:rPr>
            </w:pPr>
          </w:p>
        </w:tc>
        <w:tc>
          <w:tcPr>
            <w:tcW w:w="7229" w:type="dxa"/>
            <w:shd w:val="clear" w:color="auto" w:fill="FFFFFF" w:themeFill="background1"/>
          </w:tcPr>
          <w:p w14:paraId="16C0BBD3" w14:textId="14EFC550" w:rsidR="00CD3A09" w:rsidRPr="00CD3A09" w:rsidRDefault="00CD3A09" w:rsidP="00CD3A09">
            <w:pPr>
              <w:rPr>
                <w:rFonts w:ascii="Arial" w:hAnsi="Arial" w:cs="Arial"/>
                <w:sz w:val="18"/>
                <w:szCs w:val="18"/>
              </w:rPr>
            </w:pPr>
            <w:r w:rsidRPr="00CD3A09">
              <w:rPr>
                <w:rFonts w:ascii="Arial" w:hAnsi="Arial" w:cs="Arial"/>
                <w:sz w:val="18"/>
                <w:szCs w:val="18"/>
              </w:rPr>
              <w:t>User</w:t>
            </w:r>
          </w:p>
        </w:tc>
      </w:tr>
      <w:tr w:rsidR="00CD3A09" w:rsidRPr="005D68D4" w14:paraId="27968A82" w14:textId="77777777" w:rsidTr="00F01D17">
        <w:tc>
          <w:tcPr>
            <w:tcW w:w="2093" w:type="dxa"/>
            <w:shd w:val="pct20" w:color="auto" w:fill="auto"/>
          </w:tcPr>
          <w:p w14:paraId="3E07D392"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Trigger</w:t>
            </w:r>
          </w:p>
          <w:p w14:paraId="4D4C6553"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06D80077" w14:textId="1C078564" w:rsidR="00CD3A09" w:rsidRPr="00CD3A09" w:rsidRDefault="00CD3A09" w:rsidP="00CD3A09">
            <w:pPr>
              <w:rPr>
                <w:rFonts w:ascii="Arial" w:hAnsi="Arial" w:cs="Arial"/>
                <w:sz w:val="18"/>
                <w:szCs w:val="18"/>
              </w:rPr>
            </w:pPr>
            <w:r>
              <w:rPr>
                <w:rFonts w:ascii="Arial" w:hAnsi="Arial" w:cs="Arial"/>
                <w:sz w:val="18"/>
                <w:szCs w:val="18"/>
              </w:rPr>
              <w:t>PM</w:t>
            </w:r>
            <w:r w:rsidRPr="00CD3A09">
              <w:rPr>
                <w:rFonts w:ascii="Arial" w:hAnsi="Arial" w:cs="Arial"/>
                <w:sz w:val="18"/>
                <w:szCs w:val="18"/>
              </w:rPr>
              <w:t>UC001</w:t>
            </w:r>
          </w:p>
        </w:tc>
      </w:tr>
      <w:tr w:rsidR="00CD3A09" w:rsidRPr="005D68D4" w14:paraId="39B9B654" w14:textId="77777777" w:rsidTr="00F01D17">
        <w:tc>
          <w:tcPr>
            <w:tcW w:w="2093" w:type="dxa"/>
            <w:shd w:val="pct20" w:color="auto" w:fill="auto"/>
          </w:tcPr>
          <w:p w14:paraId="554C5652"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Pre- conditions</w:t>
            </w:r>
          </w:p>
          <w:p w14:paraId="6C98715C" w14:textId="77777777" w:rsidR="00CD3A09" w:rsidRPr="005D68D4" w:rsidRDefault="00CD3A09" w:rsidP="00CD3A09">
            <w:pPr>
              <w:rPr>
                <w:rFonts w:ascii="Arial" w:hAnsi="Arial" w:cs="Arial"/>
                <w:bCs/>
                <w:color w:val="FF0000"/>
                <w:sz w:val="18"/>
                <w:szCs w:val="18"/>
              </w:rPr>
            </w:pPr>
          </w:p>
        </w:tc>
        <w:tc>
          <w:tcPr>
            <w:tcW w:w="7229" w:type="dxa"/>
            <w:shd w:val="clear" w:color="auto" w:fill="FFFFFF" w:themeFill="background1"/>
          </w:tcPr>
          <w:p w14:paraId="525163B3" w14:textId="25A3173A" w:rsidR="00CD3A09" w:rsidRPr="00CD3A09" w:rsidRDefault="00CD3A09" w:rsidP="00CD3A09">
            <w:pPr>
              <w:rPr>
                <w:rFonts w:ascii="Arial" w:hAnsi="Arial" w:cs="Arial"/>
                <w:sz w:val="18"/>
                <w:szCs w:val="18"/>
              </w:rPr>
            </w:pPr>
            <w:r w:rsidRPr="00CD3A09">
              <w:rPr>
                <w:rFonts w:ascii="Arial" w:hAnsi="Arial" w:cs="Arial"/>
                <w:sz w:val="18"/>
                <w:szCs w:val="18"/>
              </w:rPr>
              <w:t>Web Site available</w:t>
            </w:r>
          </w:p>
          <w:p w14:paraId="0B6EEE54" w14:textId="67950320" w:rsidR="00CD3A09" w:rsidRPr="00CD3A09" w:rsidRDefault="00CD3A09" w:rsidP="00CD3A09">
            <w:pPr>
              <w:rPr>
                <w:rFonts w:ascii="Arial" w:hAnsi="Arial" w:cs="Arial"/>
                <w:sz w:val="18"/>
                <w:szCs w:val="18"/>
              </w:rPr>
            </w:pPr>
          </w:p>
        </w:tc>
      </w:tr>
      <w:tr w:rsidR="00CD3A09" w:rsidRPr="005D68D4" w14:paraId="74ECB889" w14:textId="77777777" w:rsidTr="00F01D17">
        <w:tc>
          <w:tcPr>
            <w:tcW w:w="2093" w:type="dxa"/>
            <w:shd w:val="pct20" w:color="auto" w:fill="auto"/>
          </w:tcPr>
          <w:p w14:paraId="249475A1"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Post –conditions</w:t>
            </w:r>
          </w:p>
          <w:p w14:paraId="6E717568"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11B20168" w14:textId="54D87668" w:rsidR="00CD3A09" w:rsidRPr="00CD3A09" w:rsidRDefault="00CD3A09" w:rsidP="00CD3A09">
            <w:pPr>
              <w:rPr>
                <w:rFonts w:ascii="Arial" w:hAnsi="Arial" w:cs="Arial"/>
                <w:sz w:val="18"/>
                <w:szCs w:val="18"/>
              </w:rPr>
            </w:pPr>
            <w:r w:rsidRPr="00CD3A09">
              <w:rPr>
                <w:rFonts w:ascii="Arial" w:hAnsi="Arial" w:cs="Arial"/>
                <w:sz w:val="18"/>
                <w:szCs w:val="18"/>
              </w:rPr>
              <w:t xml:space="preserve">The </w:t>
            </w:r>
            <w:r>
              <w:rPr>
                <w:rFonts w:ascii="Arial" w:hAnsi="Arial" w:cs="Arial"/>
                <w:sz w:val="18"/>
                <w:szCs w:val="18"/>
              </w:rPr>
              <w:t>Terms &amp; Conditions are displayed</w:t>
            </w:r>
          </w:p>
        </w:tc>
      </w:tr>
      <w:tr w:rsidR="00CD3A09" w:rsidRPr="005D68D4" w14:paraId="45D83C1B" w14:textId="77777777" w:rsidTr="00F01D17">
        <w:tc>
          <w:tcPr>
            <w:tcW w:w="2093" w:type="dxa"/>
            <w:shd w:val="pct20" w:color="auto" w:fill="auto"/>
          </w:tcPr>
          <w:p w14:paraId="38706418"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4ABCBE2A" w14:textId="71A684FF" w:rsidR="00CD3A09" w:rsidRPr="00CD3A09" w:rsidRDefault="00CD3A09" w:rsidP="00CD3A09">
            <w:pPr>
              <w:rPr>
                <w:rFonts w:ascii="Arial" w:hAnsi="Arial" w:cs="Arial"/>
                <w:sz w:val="18"/>
                <w:szCs w:val="18"/>
              </w:rPr>
            </w:pPr>
            <w:r w:rsidRPr="00CD3A09">
              <w:rPr>
                <w:rFonts w:ascii="Arial" w:hAnsi="Arial" w:cs="Arial"/>
                <w:sz w:val="18"/>
                <w:szCs w:val="18"/>
              </w:rPr>
              <w:t>Adhoc</w:t>
            </w:r>
          </w:p>
        </w:tc>
      </w:tr>
      <w:tr w:rsidR="00CD3A09" w:rsidRPr="005D68D4" w14:paraId="2BFB87CD" w14:textId="77777777" w:rsidTr="00F01D17">
        <w:tc>
          <w:tcPr>
            <w:tcW w:w="2093" w:type="dxa"/>
            <w:shd w:val="pct20" w:color="auto" w:fill="auto"/>
          </w:tcPr>
          <w:p w14:paraId="1386B266"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Basic Course of Action</w:t>
            </w:r>
          </w:p>
          <w:p w14:paraId="3176BDAF" w14:textId="77777777" w:rsidR="00CD3A09" w:rsidRPr="005D68D4" w:rsidRDefault="00CD3A09" w:rsidP="00CD3A09">
            <w:pPr>
              <w:rPr>
                <w:rFonts w:ascii="Arial" w:hAnsi="Arial" w:cs="Arial"/>
                <w:b/>
                <w:bCs/>
                <w:sz w:val="18"/>
                <w:szCs w:val="18"/>
              </w:rPr>
            </w:pPr>
          </w:p>
          <w:p w14:paraId="3357B91E"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1C492FF0" w14:textId="77777777" w:rsidR="00CD3A09" w:rsidRPr="00CD3A09" w:rsidRDefault="00CD3A09" w:rsidP="00CD3A09">
            <w:pPr>
              <w:ind w:left="360"/>
              <w:rPr>
                <w:rFonts w:ascii="Arial" w:hAnsi="Arial" w:cs="Arial"/>
                <w:b/>
                <w:sz w:val="18"/>
                <w:szCs w:val="18"/>
              </w:rPr>
            </w:pPr>
            <w:r w:rsidRPr="00CD3A09">
              <w:rPr>
                <w:rFonts w:ascii="Arial" w:hAnsi="Arial" w:cs="Arial"/>
                <w:b/>
                <w:sz w:val="18"/>
                <w:szCs w:val="18"/>
              </w:rPr>
              <w:t>ROUTE 1 – 1</w:t>
            </w:r>
            <w:r w:rsidRPr="00CD3A09">
              <w:rPr>
                <w:rFonts w:ascii="Arial" w:hAnsi="Arial" w:cs="Arial"/>
                <w:b/>
                <w:sz w:val="18"/>
                <w:szCs w:val="18"/>
                <w:vertAlign w:val="superscript"/>
              </w:rPr>
              <w:t>st</w:t>
            </w:r>
            <w:r w:rsidRPr="00CD3A09">
              <w:rPr>
                <w:rFonts w:ascii="Arial" w:hAnsi="Arial" w:cs="Arial"/>
                <w:b/>
                <w:sz w:val="18"/>
                <w:szCs w:val="18"/>
              </w:rPr>
              <w:t xml:space="preserve"> Time,  Accept/Decline or Set Period expired</w:t>
            </w:r>
          </w:p>
          <w:p w14:paraId="3EC0C30F" w14:textId="77777777" w:rsidR="00CD3A09" w:rsidRPr="00CD3A09" w:rsidRDefault="00CD3A09" w:rsidP="00CD3A09">
            <w:pPr>
              <w:numPr>
                <w:ilvl w:val="0"/>
                <w:numId w:val="7"/>
              </w:numPr>
              <w:rPr>
                <w:rFonts w:ascii="Arial" w:hAnsi="Arial" w:cs="Arial"/>
                <w:sz w:val="18"/>
                <w:szCs w:val="18"/>
              </w:rPr>
            </w:pPr>
            <w:r w:rsidRPr="00CD3A09">
              <w:rPr>
                <w:rFonts w:ascii="Arial" w:hAnsi="Arial" w:cs="Arial"/>
                <w:sz w:val="18"/>
                <w:szCs w:val="18"/>
              </w:rPr>
              <w:t>The system displays the Website Terms and Conditions</w:t>
            </w:r>
          </w:p>
          <w:p w14:paraId="0407EB1F" w14:textId="3F6E336D" w:rsidR="00CD3A09" w:rsidRPr="00CD3A09" w:rsidRDefault="00CD3A09" w:rsidP="00CD3A09">
            <w:pPr>
              <w:numPr>
                <w:ilvl w:val="0"/>
                <w:numId w:val="7"/>
              </w:numPr>
              <w:rPr>
                <w:rFonts w:ascii="Arial" w:hAnsi="Arial" w:cs="Arial"/>
                <w:sz w:val="18"/>
                <w:szCs w:val="18"/>
              </w:rPr>
            </w:pPr>
            <w:r w:rsidRPr="00CD3A09">
              <w:rPr>
                <w:rFonts w:ascii="Arial" w:hAnsi="Arial" w:cs="Arial"/>
                <w:sz w:val="18"/>
                <w:szCs w:val="18"/>
              </w:rPr>
              <w:t>The user accepts the Website Terms and Conditions</w:t>
            </w:r>
          </w:p>
          <w:p w14:paraId="3ED3C17B" w14:textId="1C2540BD" w:rsidR="00CD3A09" w:rsidRPr="00CD3A09" w:rsidRDefault="00CD3A09" w:rsidP="00CD3A09">
            <w:pPr>
              <w:numPr>
                <w:ilvl w:val="0"/>
                <w:numId w:val="7"/>
              </w:numPr>
              <w:rPr>
                <w:rFonts w:ascii="Arial" w:hAnsi="Arial" w:cs="Arial"/>
                <w:sz w:val="18"/>
                <w:szCs w:val="18"/>
              </w:rPr>
            </w:pPr>
            <w:r w:rsidRPr="00CD3A09">
              <w:rPr>
                <w:rFonts w:ascii="Arial" w:hAnsi="Arial" w:cs="Arial"/>
                <w:sz w:val="18"/>
                <w:szCs w:val="18"/>
              </w:rPr>
              <w:t xml:space="preserve">The system records the acceptance of the Website Terms and Conditions – invoke </w:t>
            </w:r>
            <w:r w:rsidRPr="00CD3A09">
              <w:rPr>
                <w:rFonts w:ascii="Arial" w:hAnsi="Arial" w:cs="Arial"/>
                <w:i/>
                <w:sz w:val="18"/>
                <w:szCs w:val="18"/>
              </w:rPr>
              <w:t>‘</w:t>
            </w:r>
            <w:r w:rsidR="00D31311">
              <w:rPr>
                <w:rFonts w:ascii="Arial" w:hAnsi="Arial" w:cs="Arial"/>
                <w:i/>
                <w:sz w:val="18"/>
                <w:szCs w:val="18"/>
              </w:rPr>
              <w:t>PM</w:t>
            </w:r>
            <w:r w:rsidRPr="00CD3A09">
              <w:rPr>
                <w:rFonts w:ascii="Arial" w:hAnsi="Arial" w:cs="Arial"/>
                <w:i/>
                <w:sz w:val="18"/>
                <w:szCs w:val="18"/>
              </w:rPr>
              <w:t>UC</w:t>
            </w:r>
            <w:r w:rsidR="00D31311">
              <w:rPr>
                <w:rFonts w:ascii="Arial" w:hAnsi="Arial" w:cs="Arial"/>
                <w:i/>
                <w:sz w:val="18"/>
                <w:szCs w:val="18"/>
              </w:rPr>
              <w:t>065</w:t>
            </w:r>
            <w:r w:rsidRPr="00CD3A09">
              <w:rPr>
                <w:rFonts w:ascii="Arial" w:hAnsi="Arial" w:cs="Arial"/>
                <w:i/>
                <w:sz w:val="18"/>
                <w:szCs w:val="18"/>
              </w:rPr>
              <w:t xml:space="preserve"> – Accept/Decline</w:t>
            </w:r>
            <w:r w:rsidR="00D31311">
              <w:rPr>
                <w:rFonts w:ascii="Arial" w:hAnsi="Arial" w:cs="Arial"/>
                <w:i/>
                <w:sz w:val="18"/>
                <w:szCs w:val="18"/>
              </w:rPr>
              <w:t xml:space="preserve"> Terms &amp; Conditions</w:t>
            </w:r>
            <w:r w:rsidRPr="00CD3A09">
              <w:rPr>
                <w:rFonts w:ascii="Arial" w:hAnsi="Arial" w:cs="Arial"/>
                <w:i/>
                <w:sz w:val="18"/>
                <w:szCs w:val="18"/>
              </w:rPr>
              <w:t>’</w:t>
            </w:r>
          </w:p>
          <w:p w14:paraId="5CB24E85" w14:textId="77777777" w:rsidR="00CD3A09" w:rsidRDefault="00CD3A09" w:rsidP="00CD3A09">
            <w:pPr>
              <w:numPr>
                <w:ilvl w:val="0"/>
                <w:numId w:val="7"/>
              </w:numPr>
              <w:rPr>
                <w:rFonts w:ascii="Arial" w:hAnsi="Arial" w:cs="Arial"/>
                <w:b/>
                <w:sz w:val="18"/>
                <w:szCs w:val="18"/>
              </w:rPr>
            </w:pPr>
            <w:r w:rsidRPr="00CD3A09">
              <w:rPr>
                <w:rFonts w:ascii="Arial" w:hAnsi="Arial" w:cs="Arial"/>
                <w:sz w:val="18"/>
                <w:szCs w:val="18"/>
              </w:rPr>
              <w:t xml:space="preserve">The system displays the &lt;&lt;Home page&gt;&gt; </w:t>
            </w:r>
            <w:r w:rsidRPr="00CD3A09">
              <w:rPr>
                <w:rFonts w:ascii="Arial" w:hAnsi="Arial" w:cs="Arial"/>
                <w:b/>
                <w:sz w:val="18"/>
                <w:szCs w:val="18"/>
              </w:rPr>
              <w:tab/>
            </w:r>
          </w:p>
          <w:p w14:paraId="568AD79C" w14:textId="77777777" w:rsidR="00CD3A09" w:rsidRPr="00CD3A09" w:rsidRDefault="00CD3A09" w:rsidP="00CD3A09">
            <w:pPr>
              <w:ind w:left="720"/>
              <w:rPr>
                <w:rFonts w:ascii="Arial" w:hAnsi="Arial" w:cs="Arial"/>
                <w:b/>
                <w:sz w:val="18"/>
                <w:szCs w:val="18"/>
              </w:rPr>
            </w:pPr>
          </w:p>
          <w:p w14:paraId="3F7B1F0E" w14:textId="77777777" w:rsidR="00CD3A09" w:rsidRPr="00CD3A09" w:rsidRDefault="00CD3A09" w:rsidP="00CD3A09">
            <w:pPr>
              <w:ind w:left="317"/>
              <w:rPr>
                <w:rFonts w:ascii="Arial" w:hAnsi="Arial" w:cs="Arial"/>
                <w:b/>
                <w:sz w:val="18"/>
                <w:szCs w:val="18"/>
              </w:rPr>
            </w:pPr>
            <w:r w:rsidRPr="00CD3A09">
              <w:rPr>
                <w:rFonts w:ascii="Arial" w:hAnsi="Arial" w:cs="Arial"/>
                <w:b/>
                <w:sz w:val="18"/>
                <w:szCs w:val="18"/>
              </w:rPr>
              <w:t>ROUTE 2 – Adhoc Review</w:t>
            </w:r>
          </w:p>
          <w:p w14:paraId="716334A6" w14:textId="31F9D821" w:rsidR="00CD3A09" w:rsidRPr="00CD3A09" w:rsidRDefault="00CD3A09" w:rsidP="00CD3A09">
            <w:pPr>
              <w:numPr>
                <w:ilvl w:val="0"/>
                <w:numId w:val="7"/>
              </w:numPr>
              <w:rPr>
                <w:rFonts w:ascii="Arial" w:hAnsi="Arial" w:cs="Arial"/>
                <w:sz w:val="18"/>
                <w:szCs w:val="18"/>
              </w:rPr>
            </w:pPr>
            <w:r w:rsidRPr="00CD3A09">
              <w:rPr>
                <w:rFonts w:ascii="Arial" w:hAnsi="Arial" w:cs="Arial"/>
                <w:sz w:val="18"/>
                <w:szCs w:val="18"/>
              </w:rPr>
              <w:t xml:space="preserve">Follow steps described in </w:t>
            </w:r>
            <w:r>
              <w:rPr>
                <w:rFonts w:ascii="Arial" w:hAnsi="Arial" w:cs="Arial"/>
                <w:sz w:val="18"/>
                <w:szCs w:val="18"/>
              </w:rPr>
              <w:t>PM</w:t>
            </w:r>
            <w:r w:rsidRPr="00CD3A09">
              <w:rPr>
                <w:rFonts w:ascii="Arial" w:hAnsi="Arial" w:cs="Arial"/>
                <w:sz w:val="18"/>
                <w:szCs w:val="18"/>
              </w:rPr>
              <w:t>UC00</w:t>
            </w:r>
            <w:r>
              <w:rPr>
                <w:rFonts w:ascii="Arial" w:hAnsi="Arial" w:cs="Arial"/>
                <w:sz w:val="18"/>
                <w:szCs w:val="18"/>
              </w:rPr>
              <w:t>1</w:t>
            </w:r>
          </w:p>
          <w:p w14:paraId="05E7B8F9" w14:textId="7E7488A7" w:rsidR="00CD3A09" w:rsidRPr="00CD3A09" w:rsidRDefault="00CD3A09" w:rsidP="00CD3A09">
            <w:pPr>
              <w:numPr>
                <w:ilvl w:val="0"/>
                <w:numId w:val="7"/>
              </w:numPr>
              <w:rPr>
                <w:rFonts w:ascii="Arial" w:hAnsi="Arial" w:cs="Arial"/>
                <w:sz w:val="18"/>
                <w:szCs w:val="18"/>
              </w:rPr>
            </w:pPr>
            <w:r w:rsidRPr="00CD3A09">
              <w:rPr>
                <w:rFonts w:ascii="Arial" w:hAnsi="Arial" w:cs="Arial"/>
                <w:sz w:val="18"/>
                <w:szCs w:val="18"/>
              </w:rPr>
              <w:t>The user navigates to the Terms and Conditions or Privacy Policy</w:t>
            </w:r>
          </w:p>
          <w:p w14:paraId="58E54A45" w14:textId="77777777" w:rsidR="00CD3A09" w:rsidRDefault="00CD3A09" w:rsidP="00CD3A09">
            <w:pPr>
              <w:rPr>
                <w:rFonts w:ascii="Arial" w:hAnsi="Arial" w:cs="Arial"/>
                <w:sz w:val="18"/>
                <w:szCs w:val="18"/>
              </w:rPr>
            </w:pPr>
            <w:r w:rsidRPr="00CD3A09">
              <w:rPr>
                <w:rFonts w:ascii="Arial" w:hAnsi="Arial" w:cs="Arial"/>
                <w:sz w:val="18"/>
                <w:szCs w:val="18"/>
              </w:rPr>
              <w:t>The system displays the Terms and Conditions page or the Privacy Policy</w:t>
            </w:r>
          </w:p>
          <w:p w14:paraId="5C6BBB41" w14:textId="25AFD4E4" w:rsidR="00CD3A09" w:rsidRPr="00CD3A09" w:rsidRDefault="00CD3A09" w:rsidP="00CD3A09">
            <w:pPr>
              <w:rPr>
                <w:rFonts w:ascii="Arial" w:hAnsi="Arial" w:cs="Arial"/>
                <w:sz w:val="18"/>
                <w:szCs w:val="18"/>
              </w:rPr>
            </w:pPr>
          </w:p>
        </w:tc>
      </w:tr>
      <w:tr w:rsidR="00CD3A09" w:rsidRPr="005D68D4" w14:paraId="2843BC9B" w14:textId="77777777" w:rsidTr="00F01D17">
        <w:tc>
          <w:tcPr>
            <w:tcW w:w="2093" w:type="dxa"/>
            <w:shd w:val="pct20" w:color="auto" w:fill="auto"/>
          </w:tcPr>
          <w:p w14:paraId="6B959F7B"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Alternate scenario extensions</w:t>
            </w:r>
          </w:p>
          <w:p w14:paraId="661433FB" w14:textId="77777777" w:rsidR="00CD3A09" w:rsidRPr="005D68D4" w:rsidRDefault="00CD3A09" w:rsidP="00CD3A09">
            <w:pPr>
              <w:rPr>
                <w:rFonts w:ascii="Arial" w:hAnsi="Arial" w:cs="Arial"/>
                <w:b/>
                <w:bCs/>
                <w:sz w:val="18"/>
                <w:szCs w:val="18"/>
              </w:rPr>
            </w:pPr>
          </w:p>
          <w:p w14:paraId="301B1F97"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6586FDA7" w14:textId="66C03E99" w:rsidR="00CD3A09" w:rsidRPr="00CD3A09" w:rsidRDefault="00CD3A09" w:rsidP="00CD3A09">
            <w:pPr>
              <w:rPr>
                <w:rFonts w:ascii="Arial" w:hAnsi="Arial" w:cs="Arial"/>
                <w:sz w:val="18"/>
                <w:szCs w:val="18"/>
              </w:rPr>
            </w:pPr>
            <w:r w:rsidRPr="00CD3A09">
              <w:rPr>
                <w:rFonts w:ascii="Arial" w:hAnsi="Arial" w:cs="Arial"/>
                <w:sz w:val="18"/>
                <w:szCs w:val="18"/>
              </w:rPr>
              <w:t xml:space="preserve">3a. The user declines the Website Terms and Conditions - invoke </w:t>
            </w:r>
            <w:r w:rsidR="00D31311" w:rsidRPr="00CD3A09">
              <w:rPr>
                <w:rFonts w:ascii="Arial" w:hAnsi="Arial" w:cs="Arial"/>
                <w:i/>
                <w:sz w:val="18"/>
                <w:szCs w:val="18"/>
              </w:rPr>
              <w:t>‘</w:t>
            </w:r>
            <w:r w:rsidR="00D31311">
              <w:rPr>
                <w:rFonts w:ascii="Arial" w:hAnsi="Arial" w:cs="Arial"/>
                <w:i/>
                <w:sz w:val="18"/>
                <w:szCs w:val="18"/>
              </w:rPr>
              <w:t>PM</w:t>
            </w:r>
            <w:r w:rsidR="00D31311" w:rsidRPr="00CD3A09">
              <w:rPr>
                <w:rFonts w:ascii="Arial" w:hAnsi="Arial" w:cs="Arial"/>
                <w:i/>
                <w:sz w:val="18"/>
                <w:szCs w:val="18"/>
              </w:rPr>
              <w:t>UC</w:t>
            </w:r>
            <w:r w:rsidR="00D31311">
              <w:rPr>
                <w:rFonts w:ascii="Arial" w:hAnsi="Arial" w:cs="Arial"/>
                <w:i/>
                <w:sz w:val="18"/>
                <w:szCs w:val="18"/>
              </w:rPr>
              <w:t>065</w:t>
            </w:r>
            <w:r w:rsidR="00D31311" w:rsidRPr="00CD3A09">
              <w:rPr>
                <w:rFonts w:ascii="Arial" w:hAnsi="Arial" w:cs="Arial"/>
                <w:i/>
                <w:sz w:val="18"/>
                <w:szCs w:val="18"/>
              </w:rPr>
              <w:t xml:space="preserve"> – Accept/Decline</w:t>
            </w:r>
            <w:r w:rsidR="00D31311">
              <w:rPr>
                <w:rFonts w:ascii="Arial" w:hAnsi="Arial" w:cs="Arial"/>
                <w:i/>
                <w:sz w:val="18"/>
                <w:szCs w:val="18"/>
              </w:rPr>
              <w:t xml:space="preserve"> Terms &amp; Conditions</w:t>
            </w:r>
            <w:r w:rsidR="00D31311" w:rsidRPr="00CD3A09">
              <w:rPr>
                <w:rFonts w:ascii="Arial" w:hAnsi="Arial" w:cs="Arial"/>
                <w:i/>
                <w:sz w:val="18"/>
                <w:szCs w:val="18"/>
              </w:rPr>
              <w:t>’</w:t>
            </w:r>
          </w:p>
          <w:p w14:paraId="1B97C3EB" w14:textId="77777777" w:rsidR="00CD3A09" w:rsidRPr="00CD3A09" w:rsidRDefault="00CD3A09" w:rsidP="00CD3A09">
            <w:pPr>
              <w:rPr>
                <w:rFonts w:ascii="Arial" w:hAnsi="Arial" w:cs="Arial"/>
                <w:sz w:val="18"/>
                <w:szCs w:val="18"/>
              </w:rPr>
            </w:pPr>
          </w:p>
        </w:tc>
      </w:tr>
      <w:tr w:rsidR="00CD3A09" w:rsidRPr="005D68D4" w14:paraId="7248FC07" w14:textId="77777777" w:rsidTr="00F01D17">
        <w:trPr>
          <w:trHeight w:val="683"/>
        </w:trPr>
        <w:tc>
          <w:tcPr>
            <w:tcW w:w="2093" w:type="dxa"/>
            <w:shd w:val="pct20" w:color="auto" w:fill="auto"/>
          </w:tcPr>
          <w:p w14:paraId="49A73C8E"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Business Logic/ Rules/ Supplementary Info</w:t>
            </w:r>
          </w:p>
          <w:p w14:paraId="2FCB00E8"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06BDCCCF" w14:textId="77777777" w:rsidR="00CD3A09" w:rsidRPr="00CD3A09" w:rsidRDefault="00CD3A09" w:rsidP="00CD3A09">
            <w:pPr>
              <w:ind w:left="34"/>
              <w:rPr>
                <w:rFonts w:ascii="Arial" w:hAnsi="Arial" w:cs="Arial"/>
                <w:sz w:val="18"/>
                <w:szCs w:val="18"/>
                <w:u w:val="single"/>
              </w:rPr>
            </w:pPr>
            <w:r w:rsidRPr="00CD3A09">
              <w:rPr>
                <w:rFonts w:ascii="Arial" w:hAnsi="Arial" w:cs="Arial"/>
                <w:sz w:val="18"/>
                <w:szCs w:val="18"/>
                <w:u w:val="single"/>
              </w:rPr>
              <w:t>7.T&amp;C/Privacy Policy Display</w:t>
            </w:r>
          </w:p>
          <w:p w14:paraId="3A66CC35" w14:textId="5879DE90" w:rsidR="00CD3A09" w:rsidRPr="00CD3A09" w:rsidRDefault="00CD3A09" w:rsidP="00CD3A09">
            <w:pPr>
              <w:ind w:left="34"/>
              <w:rPr>
                <w:rFonts w:ascii="Arial" w:hAnsi="Arial" w:cs="Arial"/>
                <w:sz w:val="18"/>
                <w:szCs w:val="18"/>
              </w:rPr>
            </w:pPr>
            <w:r w:rsidRPr="00CD3A09">
              <w:rPr>
                <w:rFonts w:ascii="Arial" w:hAnsi="Arial" w:cs="Arial"/>
                <w:sz w:val="18"/>
                <w:szCs w:val="18"/>
              </w:rPr>
              <w:t>The Terms and Conditions and Privacy Policy is one document.  The Privacy Policy is a section within the document.  Upon selecting the Terms and Conditions link, the user should be taken to the Terms and Conditions section of the document.  Upon selecting the Privacy Policy link, the user should be taken to the Privacy Policy section of the document.</w:t>
            </w:r>
          </w:p>
          <w:p w14:paraId="14B4F123" w14:textId="40DECF26" w:rsidR="00CD3A09" w:rsidRPr="00CD3A09" w:rsidRDefault="00CD3A09" w:rsidP="00CD3A09">
            <w:pPr>
              <w:ind w:left="34"/>
              <w:rPr>
                <w:rFonts w:ascii="Arial" w:hAnsi="Arial" w:cs="Arial"/>
                <w:sz w:val="18"/>
                <w:szCs w:val="18"/>
              </w:rPr>
            </w:pPr>
            <w:r w:rsidRPr="00CD3A09">
              <w:rPr>
                <w:rFonts w:ascii="Arial" w:hAnsi="Arial" w:cs="Arial"/>
                <w:sz w:val="18"/>
                <w:szCs w:val="18"/>
              </w:rPr>
              <w:t xml:space="preserve">A </w:t>
            </w:r>
            <w:r>
              <w:rPr>
                <w:rFonts w:ascii="Arial" w:hAnsi="Arial" w:cs="Arial"/>
                <w:sz w:val="18"/>
                <w:szCs w:val="18"/>
              </w:rPr>
              <w:t>‘</w:t>
            </w:r>
            <w:r w:rsidRPr="00CD3A09">
              <w:rPr>
                <w:rFonts w:ascii="Arial" w:hAnsi="Arial" w:cs="Arial"/>
                <w:sz w:val="18"/>
                <w:szCs w:val="18"/>
              </w:rPr>
              <w:t>Back</w:t>
            </w:r>
            <w:r>
              <w:rPr>
                <w:rFonts w:ascii="Arial" w:hAnsi="Arial" w:cs="Arial"/>
                <w:sz w:val="18"/>
                <w:szCs w:val="18"/>
              </w:rPr>
              <w:t>’</w:t>
            </w:r>
            <w:r w:rsidRPr="00CD3A09">
              <w:rPr>
                <w:rFonts w:ascii="Arial" w:hAnsi="Arial" w:cs="Arial"/>
                <w:sz w:val="18"/>
                <w:szCs w:val="18"/>
              </w:rPr>
              <w:t xml:space="preserve"> facility should be available to return to user to the page they accessed either the T&amp;C’s or Privacy Policy from.</w:t>
            </w:r>
          </w:p>
          <w:p w14:paraId="7C93840F" w14:textId="77777777" w:rsidR="00CD3A09" w:rsidRPr="00CD3A09" w:rsidRDefault="00CD3A09" w:rsidP="00CD3A09">
            <w:pPr>
              <w:ind w:left="34"/>
              <w:rPr>
                <w:rFonts w:ascii="Arial" w:hAnsi="Arial" w:cs="Arial"/>
                <w:sz w:val="18"/>
                <w:szCs w:val="18"/>
              </w:rPr>
            </w:pPr>
            <w:r w:rsidRPr="00CD3A09">
              <w:rPr>
                <w:rFonts w:ascii="Arial" w:hAnsi="Arial" w:cs="Arial"/>
                <w:sz w:val="18"/>
                <w:szCs w:val="18"/>
              </w:rPr>
              <w:t>There should also be a print facility from within the Terms &amp; Conditions/Privacy Policy</w:t>
            </w:r>
          </w:p>
          <w:p w14:paraId="423E2411" w14:textId="77777777" w:rsidR="00CD3A09" w:rsidRPr="00CD3A09" w:rsidRDefault="00CD3A09" w:rsidP="00CD3A09">
            <w:pPr>
              <w:ind w:left="34"/>
              <w:rPr>
                <w:rFonts w:ascii="Arial" w:hAnsi="Arial" w:cs="Arial"/>
                <w:sz w:val="18"/>
                <w:szCs w:val="18"/>
              </w:rPr>
            </w:pPr>
          </w:p>
          <w:p w14:paraId="19EE9EA6" w14:textId="78333C9B" w:rsidR="00CD3A09" w:rsidRPr="00CD3A09" w:rsidRDefault="00CD3A09" w:rsidP="0032680B">
            <w:pPr>
              <w:rPr>
                <w:rFonts w:ascii="Arial" w:hAnsi="Arial" w:cs="Arial"/>
                <w:color w:val="FF0000"/>
                <w:sz w:val="18"/>
                <w:szCs w:val="18"/>
              </w:rPr>
            </w:pPr>
          </w:p>
        </w:tc>
      </w:tr>
      <w:tr w:rsidR="00CD3A09" w:rsidRPr="005D68D4" w14:paraId="6E43CFEB" w14:textId="77777777" w:rsidTr="00F01D17">
        <w:tc>
          <w:tcPr>
            <w:tcW w:w="2093" w:type="dxa"/>
            <w:shd w:val="pct20" w:color="auto" w:fill="auto"/>
          </w:tcPr>
          <w:p w14:paraId="74F97B72"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Notes / Questions</w:t>
            </w:r>
          </w:p>
          <w:p w14:paraId="2201BBA1" w14:textId="77777777" w:rsidR="00CD3A09" w:rsidRPr="005D68D4" w:rsidRDefault="00CD3A09" w:rsidP="00CD3A09">
            <w:pPr>
              <w:rPr>
                <w:rFonts w:ascii="Arial" w:hAnsi="Arial" w:cs="Arial"/>
                <w:b/>
                <w:bCs/>
                <w:sz w:val="18"/>
                <w:szCs w:val="18"/>
              </w:rPr>
            </w:pPr>
          </w:p>
        </w:tc>
        <w:tc>
          <w:tcPr>
            <w:tcW w:w="7229" w:type="dxa"/>
            <w:shd w:val="clear" w:color="auto" w:fill="FFFFFF" w:themeFill="background1"/>
          </w:tcPr>
          <w:p w14:paraId="3787C2AA" w14:textId="5CA9F379" w:rsidR="0070799B" w:rsidRPr="002A4BC2" w:rsidRDefault="0070799B" w:rsidP="002A4BC2">
            <w:pPr>
              <w:pStyle w:val="ListParagraph"/>
              <w:numPr>
                <w:ilvl w:val="0"/>
                <w:numId w:val="220"/>
              </w:numPr>
              <w:rPr>
                <w:rFonts w:cs="Arial"/>
                <w:sz w:val="18"/>
                <w:szCs w:val="18"/>
              </w:rPr>
            </w:pPr>
            <w:r>
              <w:rPr>
                <w:rFonts w:cs="Arial"/>
                <w:sz w:val="18"/>
                <w:szCs w:val="18"/>
              </w:rPr>
              <w:t>Ability is required to print the Terms and Conditions.</w:t>
            </w:r>
          </w:p>
        </w:tc>
      </w:tr>
      <w:tr w:rsidR="00CD3A09" w:rsidRPr="005D68D4" w14:paraId="00C835F1" w14:textId="77777777" w:rsidTr="00F01D17">
        <w:tc>
          <w:tcPr>
            <w:tcW w:w="2093" w:type="dxa"/>
            <w:shd w:val="pct20" w:color="auto" w:fill="auto"/>
          </w:tcPr>
          <w:p w14:paraId="3A8C543F"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Includes Use Cases</w:t>
            </w:r>
          </w:p>
          <w:p w14:paraId="3488C1B0" w14:textId="77777777" w:rsidR="00CD3A09" w:rsidRPr="005D68D4" w:rsidRDefault="00CD3A09" w:rsidP="00CD3A09">
            <w:pPr>
              <w:rPr>
                <w:rFonts w:ascii="Arial" w:hAnsi="Arial" w:cs="Arial"/>
                <w:b/>
                <w:bCs/>
                <w:color w:val="FF0000"/>
                <w:sz w:val="18"/>
                <w:szCs w:val="18"/>
              </w:rPr>
            </w:pPr>
          </w:p>
        </w:tc>
        <w:tc>
          <w:tcPr>
            <w:tcW w:w="7229" w:type="dxa"/>
            <w:shd w:val="clear" w:color="auto" w:fill="FFFFFF" w:themeFill="background1"/>
          </w:tcPr>
          <w:p w14:paraId="7D7B5DBE" w14:textId="0824F0A2" w:rsidR="00CD3A09" w:rsidRPr="002A4BC2" w:rsidRDefault="00CD3A09" w:rsidP="0032680B">
            <w:pPr>
              <w:rPr>
                <w:rFonts w:cs="Arial"/>
                <w:sz w:val="18"/>
                <w:szCs w:val="18"/>
              </w:rPr>
            </w:pPr>
          </w:p>
        </w:tc>
      </w:tr>
      <w:tr w:rsidR="00CD3A09" w:rsidRPr="005D68D4" w14:paraId="6D04EADE" w14:textId="77777777" w:rsidTr="00F01D17">
        <w:tc>
          <w:tcPr>
            <w:tcW w:w="2093" w:type="dxa"/>
            <w:shd w:val="pct20" w:color="auto" w:fill="auto"/>
          </w:tcPr>
          <w:p w14:paraId="1BCA1207"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32226838" w14:textId="3186107C" w:rsidR="00CD3A09" w:rsidRPr="002A4BC2" w:rsidRDefault="00526687" w:rsidP="002A4BC2">
            <w:pPr>
              <w:pStyle w:val="ListParagraph"/>
              <w:numPr>
                <w:ilvl w:val="0"/>
                <w:numId w:val="227"/>
              </w:numPr>
              <w:rPr>
                <w:rFonts w:cs="Arial"/>
                <w:sz w:val="18"/>
                <w:szCs w:val="18"/>
              </w:rPr>
            </w:pPr>
            <w:r w:rsidRPr="002A4BC2">
              <w:rPr>
                <w:rFonts w:cs="Arial"/>
                <w:sz w:val="18"/>
                <w:szCs w:val="18"/>
              </w:rPr>
              <w:t>Capability to support Guest</w:t>
            </w:r>
            <w:r>
              <w:rPr>
                <w:rFonts w:cs="Arial"/>
                <w:sz w:val="18"/>
                <w:szCs w:val="18"/>
              </w:rPr>
              <w:t>/Demo</w:t>
            </w:r>
            <w:r w:rsidRPr="002A4BC2">
              <w:rPr>
                <w:rFonts w:cs="Arial"/>
                <w:sz w:val="18"/>
                <w:szCs w:val="18"/>
              </w:rPr>
              <w:t xml:space="preserve"> Users</w:t>
            </w:r>
            <w:r>
              <w:rPr>
                <w:rFonts w:cs="Arial"/>
                <w:sz w:val="18"/>
                <w:szCs w:val="18"/>
              </w:rPr>
              <w:t xml:space="preserve"> is not included in scope.</w:t>
            </w:r>
          </w:p>
        </w:tc>
      </w:tr>
      <w:tr w:rsidR="00CD3A09" w:rsidRPr="005D68D4" w14:paraId="3EB1509F" w14:textId="77777777" w:rsidTr="00F01D17">
        <w:tc>
          <w:tcPr>
            <w:tcW w:w="2093" w:type="dxa"/>
            <w:shd w:val="pct20" w:color="auto" w:fill="auto"/>
          </w:tcPr>
          <w:p w14:paraId="70B349E2"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292655AB" w14:textId="59782D67" w:rsidR="00CD3A09" w:rsidRPr="005D68D4" w:rsidRDefault="0070799B" w:rsidP="00CD3A09">
            <w:pPr>
              <w:rPr>
                <w:rFonts w:ascii="Arial" w:hAnsi="Arial" w:cs="Arial"/>
                <w:sz w:val="18"/>
                <w:szCs w:val="18"/>
              </w:rPr>
            </w:pPr>
            <w:r>
              <w:rPr>
                <w:rFonts w:ascii="Arial" w:hAnsi="Arial" w:cs="Arial"/>
                <w:sz w:val="18"/>
                <w:szCs w:val="18"/>
              </w:rPr>
              <w:t>PM0025, PM0026, PM0027, PM0028, PM0029</w:t>
            </w:r>
            <w:r w:rsidR="00B25AEC">
              <w:rPr>
                <w:rFonts w:ascii="Arial" w:hAnsi="Arial" w:cs="Arial"/>
                <w:sz w:val="18"/>
                <w:szCs w:val="18"/>
              </w:rPr>
              <w:t>, PM0030</w:t>
            </w:r>
          </w:p>
        </w:tc>
      </w:tr>
      <w:tr w:rsidR="00CD3A09" w:rsidRPr="005D68D4" w14:paraId="5852F66C" w14:textId="77777777" w:rsidTr="00F01D17">
        <w:tc>
          <w:tcPr>
            <w:tcW w:w="2093" w:type="dxa"/>
            <w:shd w:val="pct20" w:color="auto" w:fill="auto"/>
          </w:tcPr>
          <w:p w14:paraId="336EB2E3" w14:textId="77777777" w:rsidR="00CD3A09" w:rsidRPr="005D68D4" w:rsidRDefault="00CD3A09" w:rsidP="00CD3A09">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8D1811D" w14:textId="77777777" w:rsidR="00CD3A09" w:rsidRPr="005D68D4" w:rsidRDefault="00CD3A09" w:rsidP="00CD3A09">
            <w:pPr>
              <w:rPr>
                <w:rFonts w:ascii="Arial" w:hAnsi="Arial" w:cs="Arial"/>
                <w:sz w:val="18"/>
                <w:szCs w:val="18"/>
              </w:rPr>
            </w:pPr>
          </w:p>
        </w:tc>
      </w:tr>
    </w:tbl>
    <w:p w14:paraId="45A71792" w14:textId="15A0FBD0" w:rsidR="00FE629E" w:rsidRDefault="00FE629E" w:rsidP="00E33EF9"/>
    <w:p w14:paraId="5BE91E39" w14:textId="77777777" w:rsidR="00FE629E" w:rsidRDefault="00FE629E">
      <w:r>
        <w:br w:type="page"/>
      </w:r>
    </w:p>
    <w:p w14:paraId="19394B5F" w14:textId="43A55915" w:rsidR="00FE629E" w:rsidRDefault="00FE629E" w:rsidP="00FE629E">
      <w:pPr>
        <w:pStyle w:val="Heading3"/>
        <w:ind w:left="0" w:firstLine="0"/>
      </w:pPr>
      <w:bookmarkStart w:id="143" w:name="_Toc422842019"/>
      <w:r>
        <w:t>PMUC</w:t>
      </w:r>
      <w:r w:rsidR="00D31311">
        <w:t>065</w:t>
      </w:r>
      <w:r>
        <w:t xml:space="preserve"> – Accept/Decline Terms &amp; Conditions</w:t>
      </w:r>
      <w:bookmarkEnd w:id="143"/>
    </w:p>
    <w:p w14:paraId="460D4D1C" w14:textId="77777777" w:rsidR="00FE629E" w:rsidRDefault="00FE629E" w:rsidP="00FE629E"/>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FE629E" w:rsidRPr="005D68D4" w14:paraId="439D519E" w14:textId="77777777" w:rsidTr="00F01D17">
        <w:tc>
          <w:tcPr>
            <w:tcW w:w="9322" w:type="dxa"/>
            <w:gridSpan w:val="2"/>
            <w:shd w:val="pct20" w:color="auto" w:fill="auto"/>
          </w:tcPr>
          <w:p w14:paraId="0753FD99" w14:textId="0995CC0C" w:rsidR="00FE629E" w:rsidRPr="005D68D4" w:rsidRDefault="00FE629E" w:rsidP="00F01D17">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065</w:t>
            </w:r>
          </w:p>
          <w:p w14:paraId="3C348291" w14:textId="77777777" w:rsidR="00FE629E" w:rsidRPr="005D68D4" w:rsidRDefault="00FE629E" w:rsidP="00F01D17">
            <w:pPr>
              <w:rPr>
                <w:rFonts w:ascii="Arial" w:hAnsi="Arial" w:cs="Arial"/>
                <w:b/>
                <w:bCs/>
                <w:sz w:val="18"/>
                <w:szCs w:val="18"/>
              </w:rPr>
            </w:pPr>
          </w:p>
          <w:p w14:paraId="4581C00E" w14:textId="67B33391" w:rsidR="00FE629E" w:rsidRPr="005D68D4" w:rsidRDefault="00FE629E" w:rsidP="00F01D17">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Accept/Decline Terms &amp; Conditions</w:t>
            </w:r>
          </w:p>
          <w:p w14:paraId="1DB1A896" w14:textId="77777777" w:rsidR="00FE629E" w:rsidRPr="005D68D4" w:rsidRDefault="00FE629E" w:rsidP="00F01D17">
            <w:pPr>
              <w:rPr>
                <w:rFonts w:ascii="Arial" w:hAnsi="Arial" w:cs="Arial"/>
                <w:b/>
                <w:sz w:val="18"/>
                <w:szCs w:val="18"/>
              </w:rPr>
            </w:pPr>
          </w:p>
        </w:tc>
      </w:tr>
      <w:tr w:rsidR="00FE629E" w:rsidRPr="005D68D4" w14:paraId="1D3A9554" w14:textId="77777777" w:rsidTr="00F01D17">
        <w:tc>
          <w:tcPr>
            <w:tcW w:w="2093" w:type="dxa"/>
            <w:shd w:val="pct20" w:color="auto" w:fill="auto"/>
          </w:tcPr>
          <w:p w14:paraId="0550ED0C"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Summary</w:t>
            </w:r>
          </w:p>
          <w:p w14:paraId="0CA2A640"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56D0A443" w14:textId="29481AD2" w:rsidR="00FE629E" w:rsidRPr="00FE629E" w:rsidRDefault="00FE629E" w:rsidP="00FE629E">
            <w:pPr>
              <w:rPr>
                <w:rFonts w:ascii="Arial" w:hAnsi="Arial" w:cs="Arial"/>
                <w:sz w:val="18"/>
                <w:szCs w:val="18"/>
              </w:rPr>
            </w:pPr>
            <w:r w:rsidRPr="00FE629E">
              <w:rPr>
                <w:rFonts w:ascii="Arial" w:hAnsi="Arial" w:cs="Arial"/>
                <w:sz w:val="18"/>
                <w:szCs w:val="18"/>
              </w:rPr>
              <w:t>Routine which records the acceptance/decline of the terms and conditions</w:t>
            </w:r>
          </w:p>
        </w:tc>
      </w:tr>
      <w:tr w:rsidR="00FE629E" w:rsidRPr="005D68D4" w14:paraId="0297F08A" w14:textId="77777777" w:rsidTr="00F01D17">
        <w:tc>
          <w:tcPr>
            <w:tcW w:w="2093" w:type="dxa"/>
            <w:shd w:val="pct20" w:color="auto" w:fill="auto"/>
          </w:tcPr>
          <w:p w14:paraId="6B7F7C13"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Actor</w:t>
            </w:r>
          </w:p>
          <w:p w14:paraId="14C7C676" w14:textId="77777777" w:rsidR="00FE629E" w:rsidRPr="005D68D4" w:rsidRDefault="00FE629E" w:rsidP="00FE629E">
            <w:pPr>
              <w:rPr>
                <w:rFonts w:ascii="Arial" w:hAnsi="Arial" w:cs="Arial"/>
                <w:bCs/>
                <w:color w:val="FF0000"/>
                <w:sz w:val="18"/>
                <w:szCs w:val="18"/>
              </w:rPr>
            </w:pPr>
          </w:p>
        </w:tc>
        <w:tc>
          <w:tcPr>
            <w:tcW w:w="7229" w:type="dxa"/>
            <w:shd w:val="clear" w:color="auto" w:fill="FFFFFF" w:themeFill="background1"/>
          </w:tcPr>
          <w:p w14:paraId="4F156386" w14:textId="4D13BD62" w:rsidR="00FE629E" w:rsidRPr="00FE629E" w:rsidRDefault="00FE629E" w:rsidP="00FE629E">
            <w:pPr>
              <w:rPr>
                <w:rFonts w:ascii="Arial" w:hAnsi="Arial" w:cs="Arial"/>
                <w:sz w:val="18"/>
                <w:szCs w:val="18"/>
              </w:rPr>
            </w:pPr>
            <w:r>
              <w:rPr>
                <w:rFonts w:ascii="Arial" w:hAnsi="Arial" w:cs="Arial"/>
                <w:sz w:val="18"/>
                <w:szCs w:val="18"/>
              </w:rPr>
              <w:t>User</w:t>
            </w:r>
          </w:p>
        </w:tc>
      </w:tr>
      <w:tr w:rsidR="00FE629E" w:rsidRPr="005D68D4" w14:paraId="189D56D2" w14:textId="77777777" w:rsidTr="00F01D17">
        <w:tc>
          <w:tcPr>
            <w:tcW w:w="2093" w:type="dxa"/>
            <w:shd w:val="pct20" w:color="auto" w:fill="auto"/>
          </w:tcPr>
          <w:p w14:paraId="19F37DFB"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Trigger</w:t>
            </w:r>
          </w:p>
          <w:p w14:paraId="2D34C13B"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5BE5C402" w14:textId="474B1F22" w:rsidR="00FE629E" w:rsidRPr="00FE629E" w:rsidRDefault="00BB0175" w:rsidP="00BB0175">
            <w:pPr>
              <w:rPr>
                <w:rFonts w:ascii="Arial" w:hAnsi="Arial" w:cs="Arial"/>
                <w:sz w:val="18"/>
                <w:szCs w:val="18"/>
              </w:rPr>
            </w:pPr>
            <w:r>
              <w:rPr>
                <w:rFonts w:ascii="Arial" w:hAnsi="Arial" w:cs="Arial"/>
                <w:sz w:val="18"/>
                <w:szCs w:val="18"/>
              </w:rPr>
              <w:t>PM</w:t>
            </w:r>
            <w:r w:rsidR="00FE629E" w:rsidRPr="00FE629E">
              <w:rPr>
                <w:rFonts w:ascii="Arial" w:hAnsi="Arial" w:cs="Arial"/>
                <w:sz w:val="18"/>
                <w:szCs w:val="18"/>
              </w:rPr>
              <w:t>UC</w:t>
            </w:r>
            <w:r w:rsidR="000526DF">
              <w:rPr>
                <w:rFonts w:ascii="Arial" w:hAnsi="Arial" w:cs="Arial"/>
                <w:sz w:val="18"/>
                <w:szCs w:val="18"/>
              </w:rPr>
              <w:t>001</w:t>
            </w:r>
          </w:p>
        </w:tc>
      </w:tr>
      <w:tr w:rsidR="00FE629E" w:rsidRPr="005D68D4" w14:paraId="712037EB" w14:textId="77777777" w:rsidTr="00F01D17">
        <w:tc>
          <w:tcPr>
            <w:tcW w:w="2093" w:type="dxa"/>
            <w:shd w:val="pct20" w:color="auto" w:fill="auto"/>
          </w:tcPr>
          <w:p w14:paraId="671884D0"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Pre- conditions</w:t>
            </w:r>
          </w:p>
          <w:p w14:paraId="32AC0731" w14:textId="77777777" w:rsidR="00FE629E" w:rsidRPr="005D68D4" w:rsidRDefault="00FE629E" w:rsidP="00FE629E">
            <w:pPr>
              <w:rPr>
                <w:rFonts w:ascii="Arial" w:hAnsi="Arial" w:cs="Arial"/>
                <w:bCs/>
                <w:color w:val="FF0000"/>
                <w:sz w:val="18"/>
                <w:szCs w:val="18"/>
              </w:rPr>
            </w:pPr>
          </w:p>
        </w:tc>
        <w:tc>
          <w:tcPr>
            <w:tcW w:w="7229" w:type="dxa"/>
            <w:shd w:val="clear" w:color="auto" w:fill="FFFFFF" w:themeFill="background1"/>
          </w:tcPr>
          <w:p w14:paraId="6DCDB00C" w14:textId="0AD0F7E0" w:rsidR="00FE629E" w:rsidRDefault="00FE629E" w:rsidP="00FE629E">
            <w:pPr>
              <w:rPr>
                <w:rFonts w:ascii="Arial" w:hAnsi="Arial" w:cs="Arial"/>
                <w:i/>
                <w:sz w:val="18"/>
                <w:szCs w:val="18"/>
              </w:rPr>
            </w:pPr>
            <w:r w:rsidRPr="00FE629E">
              <w:rPr>
                <w:rFonts w:ascii="Arial" w:hAnsi="Arial" w:cs="Arial"/>
                <w:sz w:val="18"/>
                <w:szCs w:val="18"/>
              </w:rPr>
              <w:t xml:space="preserve">Web Site </w:t>
            </w:r>
            <w:r>
              <w:rPr>
                <w:rFonts w:ascii="Arial" w:hAnsi="Arial" w:cs="Arial"/>
                <w:sz w:val="18"/>
                <w:szCs w:val="18"/>
              </w:rPr>
              <w:t>and user</w:t>
            </w:r>
            <w:r w:rsidRPr="00FE629E">
              <w:rPr>
                <w:rFonts w:ascii="Arial" w:hAnsi="Arial" w:cs="Arial"/>
                <w:sz w:val="18"/>
                <w:szCs w:val="18"/>
              </w:rPr>
              <w:t xml:space="preserve"> has logged in</w:t>
            </w:r>
          </w:p>
          <w:p w14:paraId="6F7185A0" w14:textId="01FF691A" w:rsidR="00FE629E" w:rsidRPr="00FE629E" w:rsidRDefault="00FE629E" w:rsidP="00FE629E">
            <w:pPr>
              <w:rPr>
                <w:rFonts w:ascii="Arial" w:hAnsi="Arial" w:cs="Arial"/>
                <w:sz w:val="18"/>
                <w:szCs w:val="18"/>
              </w:rPr>
            </w:pPr>
          </w:p>
        </w:tc>
      </w:tr>
      <w:tr w:rsidR="00FE629E" w:rsidRPr="005D68D4" w14:paraId="280FFF78" w14:textId="77777777" w:rsidTr="00F01D17">
        <w:tc>
          <w:tcPr>
            <w:tcW w:w="2093" w:type="dxa"/>
            <w:shd w:val="pct20" w:color="auto" w:fill="auto"/>
          </w:tcPr>
          <w:p w14:paraId="7C0E28AE"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Post –conditions</w:t>
            </w:r>
          </w:p>
          <w:p w14:paraId="463B9438"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76B20FAB" w14:textId="6B251252" w:rsidR="00FE629E" w:rsidRPr="00FE629E" w:rsidRDefault="00FE629E" w:rsidP="00FE629E">
            <w:pPr>
              <w:rPr>
                <w:rFonts w:ascii="Arial" w:hAnsi="Arial" w:cs="Arial"/>
                <w:sz w:val="18"/>
                <w:szCs w:val="18"/>
              </w:rPr>
            </w:pPr>
            <w:r w:rsidRPr="00FE629E">
              <w:rPr>
                <w:rFonts w:ascii="Arial" w:hAnsi="Arial" w:cs="Arial"/>
                <w:sz w:val="18"/>
                <w:szCs w:val="18"/>
              </w:rPr>
              <w:t>The acceptance or declination of the web site terms and conditions is recorded.</w:t>
            </w:r>
          </w:p>
        </w:tc>
      </w:tr>
      <w:tr w:rsidR="00FE629E" w:rsidRPr="005D68D4" w14:paraId="718D4244" w14:textId="77777777" w:rsidTr="00F01D17">
        <w:tc>
          <w:tcPr>
            <w:tcW w:w="2093" w:type="dxa"/>
            <w:shd w:val="pct20" w:color="auto" w:fill="auto"/>
          </w:tcPr>
          <w:p w14:paraId="08C86B40"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083CB2A7" w14:textId="77777777" w:rsidR="00FE629E" w:rsidRPr="00FE629E" w:rsidRDefault="00FE629E" w:rsidP="00FE629E">
            <w:pPr>
              <w:rPr>
                <w:rFonts w:ascii="Arial" w:hAnsi="Arial" w:cs="Arial"/>
                <w:sz w:val="18"/>
                <w:szCs w:val="18"/>
              </w:rPr>
            </w:pPr>
            <w:r w:rsidRPr="00FE629E">
              <w:rPr>
                <w:rFonts w:ascii="Arial" w:hAnsi="Arial" w:cs="Arial"/>
                <w:sz w:val="18"/>
                <w:szCs w:val="18"/>
              </w:rPr>
              <w:t>Adhoc – Registration</w:t>
            </w:r>
          </w:p>
          <w:p w14:paraId="1B9E62A6" w14:textId="77777777" w:rsidR="00FE629E" w:rsidRPr="00FE629E" w:rsidRDefault="00FE629E" w:rsidP="00FE629E">
            <w:pPr>
              <w:rPr>
                <w:rFonts w:ascii="Arial" w:hAnsi="Arial" w:cs="Arial"/>
                <w:sz w:val="18"/>
                <w:szCs w:val="18"/>
              </w:rPr>
            </w:pPr>
            <w:r w:rsidRPr="00FE629E">
              <w:rPr>
                <w:rFonts w:ascii="Arial" w:hAnsi="Arial" w:cs="Arial"/>
                <w:sz w:val="18"/>
                <w:szCs w:val="18"/>
              </w:rPr>
              <w:t>Every 6 months</w:t>
            </w:r>
          </w:p>
          <w:p w14:paraId="0DC20792" w14:textId="77777777" w:rsidR="00FE629E" w:rsidRDefault="00FE629E" w:rsidP="00FE629E">
            <w:pPr>
              <w:rPr>
                <w:rFonts w:ascii="Arial" w:hAnsi="Arial" w:cs="Arial"/>
                <w:sz w:val="18"/>
                <w:szCs w:val="18"/>
              </w:rPr>
            </w:pPr>
            <w:r w:rsidRPr="00FE629E">
              <w:rPr>
                <w:rFonts w:ascii="Arial" w:hAnsi="Arial" w:cs="Arial"/>
                <w:sz w:val="18"/>
                <w:szCs w:val="18"/>
              </w:rPr>
              <w:t>Or if the Terms and Conditions have changed</w:t>
            </w:r>
          </w:p>
          <w:p w14:paraId="0BC722C3" w14:textId="263B33B4" w:rsidR="00FE629E" w:rsidRPr="00FE629E" w:rsidRDefault="00FE629E" w:rsidP="00FE629E">
            <w:pPr>
              <w:rPr>
                <w:rFonts w:ascii="Arial" w:hAnsi="Arial" w:cs="Arial"/>
                <w:sz w:val="18"/>
                <w:szCs w:val="18"/>
              </w:rPr>
            </w:pPr>
          </w:p>
        </w:tc>
      </w:tr>
      <w:tr w:rsidR="00FE629E" w:rsidRPr="005D68D4" w14:paraId="2081039A" w14:textId="77777777" w:rsidTr="00F01D17">
        <w:tc>
          <w:tcPr>
            <w:tcW w:w="2093" w:type="dxa"/>
            <w:shd w:val="pct20" w:color="auto" w:fill="auto"/>
          </w:tcPr>
          <w:p w14:paraId="53342A15"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Basic Course of Action</w:t>
            </w:r>
          </w:p>
          <w:p w14:paraId="133F3961" w14:textId="77777777" w:rsidR="00FE629E" w:rsidRPr="005D68D4" w:rsidRDefault="00FE629E" w:rsidP="00FE629E">
            <w:pPr>
              <w:rPr>
                <w:rFonts w:ascii="Arial" w:hAnsi="Arial" w:cs="Arial"/>
                <w:b/>
                <w:bCs/>
                <w:sz w:val="18"/>
                <w:szCs w:val="18"/>
              </w:rPr>
            </w:pPr>
          </w:p>
          <w:p w14:paraId="7B88F83B"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483B391C" w14:textId="77777777" w:rsidR="00FE629E" w:rsidRPr="00FE629E" w:rsidRDefault="00FE629E" w:rsidP="004E06BD">
            <w:pPr>
              <w:numPr>
                <w:ilvl w:val="0"/>
                <w:numId w:val="178"/>
              </w:numPr>
              <w:rPr>
                <w:rFonts w:ascii="Arial" w:hAnsi="Arial" w:cs="Arial"/>
                <w:sz w:val="18"/>
                <w:szCs w:val="18"/>
              </w:rPr>
            </w:pPr>
            <w:r w:rsidRPr="00FE629E">
              <w:rPr>
                <w:rFonts w:ascii="Arial" w:hAnsi="Arial" w:cs="Arial"/>
                <w:sz w:val="18"/>
                <w:szCs w:val="18"/>
              </w:rPr>
              <w:t>The system displays the Website Terms and Conditions</w:t>
            </w:r>
          </w:p>
          <w:p w14:paraId="230AD445" w14:textId="5F575E19" w:rsidR="00FE629E" w:rsidRPr="00FE629E" w:rsidRDefault="00FE629E" w:rsidP="004E06BD">
            <w:pPr>
              <w:numPr>
                <w:ilvl w:val="0"/>
                <w:numId w:val="178"/>
              </w:numPr>
              <w:rPr>
                <w:rFonts w:ascii="Arial" w:hAnsi="Arial" w:cs="Arial"/>
                <w:sz w:val="18"/>
                <w:szCs w:val="18"/>
              </w:rPr>
            </w:pPr>
            <w:r w:rsidRPr="00FE629E">
              <w:rPr>
                <w:rFonts w:ascii="Arial" w:hAnsi="Arial" w:cs="Arial"/>
                <w:sz w:val="18"/>
                <w:szCs w:val="18"/>
              </w:rPr>
              <w:t xml:space="preserve">The </w:t>
            </w:r>
            <w:r>
              <w:rPr>
                <w:rFonts w:ascii="Arial" w:hAnsi="Arial" w:cs="Arial"/>
                <w:sz w:val="18"/>
                <w:szCs w:val="18"/>
              </w:rPr>
              <w:t>user</w:t>
            </w:r>
            <w:r w:rsidRPr="00FE629E">
              <w:rPr>
                <w:rFonts w:ascii="Arial" w:hAnsi="Arial" w:cs="Arial"/>
                <w:sz w:val="18"/>
                <w:szCs w:val="18"/>
              </w:rPr>
              <w:t xml:space="preserve"> accepts/declines the Website Terms and Conditions</w:t>
            </w:r>
          </w:p>
          <w:p w14:paraId="67A9328B" w14:textId="02D24BD2" w:rsidR="00FE629E" w:rsidRPr="002A4BC2" w:rsidRDefault="00FE629E" w:rsidP="002A4BC2">
            <w:pPr>
              <w:pStyle w:val="ListParagraph"/>
              <w:numPr>
                <w:ilvl w:val="0"/>
                <w:numId w:val="178"/>
              </w:numPr>
              <w:rPr>
                <w:rFonts w:cs="Arial"/>
                <w:sz w:val="18"/>
                <w:szCs w:val="18"/>
              </w:rPr>
            </w:pPr>
            <w:r w:rsidRPr="002A4BC2">
              <w:rPr>
                <w:rFonts w:cs="Arial"/>
                <w:sz w:val="18"/>
                <w:szCs w:val="18"/>
              </w:rPr>
              <w:t>The system records the acceptance/declination of the Website Terms and Conditions and the version number of the Terms and Conditions</w:t>
            </w:r>
            <w:r w:rsidR="006E11B2" w:rsidRPr="006E11B2">
              <w:rPr>
                <w:rFonts w:cs="Arial"/>
                <w:sz w:val="18"/>
                <w:szCs w:val="18"/>
              </w:rPr>
              <w:t xml:space="preserve"> on Contact History –</w:t>
            </w:r>
            <w:r w:rsidR="006E11B2">
              <w:rPr>
                <w:rFonts w:cs="Arial"/>
                <w:sz w:val="18"/>
                <w:szCs w:val="18"/>
              </w:rPr>
              <w:t xml:space="preserve"> </w:t>
            </w:r>
            <w:r w:rsidR="006E11B2" w:rsidRPr="006E11B2">
              <w:rPr>
                <w:rFonts w:cs="Arial"/>
                <w:sz w:val="18"/>
                <w:szCs w:val="18"/>
              </w:rPr>
              <w:t>invoke 'PMUC066 - Create Contact History record - 1'</w:t>
            </w:r>
          </w:p>
          <w:p w14:paraId="344D9CB1" w14:textId="717E2086" w:rsidR="00FE629E" w:rsidRPr="00FE629E" w:rsidRDefault="00FE629E" w:rsidP="00FE629E">
            <w:pPr>
              <w:rPr>
                <w:rFonts w:ascii="Arial" w:hAnsi="Arial" w:cs="Arial"/>
                <w:sz w:val="18"/>
                <w:szCs w:val="18"/>
              </w:rPr>
            </w:pPr>
          </w:p>
        </w:tc>
      </w:tr>
      <w:tr w:rsidR="00FE629E" w:rsidRPr="005D68D4" w14:paraId="61C0E627" w14:textId="77777777" w:rsidTr="00F01D17">
        <w:tc>
          <w:tcPr>
            <w:tcW w:w="2093" w:type="dxa"/>
            <w:shd w:val="pct20" w:color="auto" w:fill="auto"/>
          </w:tcPr>
          <w:p w14:paraId="1073E17F"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Alternate scenario extensions</w:t>
            </w:r>
          </w:p>
          <w:p w14:paraId="489E819B" w14:textId="77777777" w:rsidR="00FE629E" w:rsidRPr="005D68D4" w:rsidRDefault="00FE629E" w:rsidP="00FE629E">
            <w:pPr>
              <w:rPr>
                <w:rFonts w:ascii="Arial" w:hAnsi="Arial" w:cs="Arial"/>
                <w:b/>
                <w:bCs/>
                <w:sz w:val="18"/>
                <w:szCs w:val="18"/>
              </w:rPr>
            </w:pPr>
          </w:p>
          <w:p w14:paraId="03DEE131"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60ACD6FF" w14:textId="77777777" w:rsidR="00FE629E" w:rsidRPr="00FE629E" w:rsidRDefault="00FE629E" w:rsidP="00FE629E">
            <w:pPr>
              <w:rPr>
                <w:rFonts w:ascii="Arial" w:hAnsi="Arial" w:cs="Arial"/>
                <w:sz w:val="18"/>
                <w:szCs w:val="18"/>
              </w:rPr>
            </w:pPr>
          </w:p>
        </w:tc>
      </w:tr>
      <w:tr w:rsidR="00FE629E" w:rsidRPr="005D68D4" w14:paraId="3117793E" w14:textId="77777777" w:rsidTr="00F01D17">
        <w:trPr>
          <w:trHeight w:val="683"/>
        </w:trPr>
        <w:tc>
          <w:tcPr>
            <w:tcW w:w="2093" w:type="dxa"/>
            <w:shd w:val="pct20" w:color="auto" w:fill="auto"/>
          </w:tcPr>
          <w:p w14:paraId="404A4720"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Business Logic/ Rules/ Supplementary Info</w:t>
            </w:r>
          </w:p>
          <w:p w14:paraId="7C97721C"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0EB29D22" w14:textId="77777777" w:rsidR="00FE629E" w:rsidRPr="00FE629E" w:rsidRDefault="00FE629E" w:rsidP="00FE629E">
            <w:pPr>
              <w:rPr>
                <w:rFonts w:ascii="Arial" w:hAnsi="Arial" w:cs="Arial"/>
                <w:sz w:val="18"/>
                <w:szCs w:val="18"/>
                <w:u w:val="single"/>
              </w:rPr>
            </w:pPr>
            <w:r w:rsidRPr="00FE629E">
              <w:rPr>
                <w:rFonts w:ascii="Arial" w:hAnsi="Arial" w:cs="Arial"/>
                <w:sz w:val="18"/>
                <w:szCs w:val="18"/>
                <w:u w:val="single"/>
              </w:rPr>
              <w:t>2.T&amp;C Acceptance/Decline</w:t>
            </w:r>
          </w:p>
          <w:p w14:paraId="7542DCEB" w14:textId="0DAC9373" w:rsidR="00FE629E" w:rsidRPr="00FE629E" w:rsidRDefault="00FE629E" w:rsidP="00FE629E">
            <w:pPr>
              <w:rPr>
                <w:rFonts w:ascii="Arial" w:hAnsi="Arial" w:cs="Arial"/>
                <w:i/>
                <w:sz w:val="18"/>
                <w:szCs w:val="18"/>
              </w:rPr>
            </w:pPr>
            <w:r w:rsidRPr="00FE629E">
              <w:rPr>
                <w:rFonts w:ascii="Arial" w:hAnsi="Arial" w:cs="Arial"/>
                <w:sz w:val="18"/>
                <w:szCs w:val="18"/>
              </w:rPr>
              <w:t xml:space="preserve">The date, time and version number that the </w:t>
            </w:r>
            <w:r>
              <w:rPr>
                <w:rFonts w:ascii="Arial" w:hAnsi="Arial" w:cs="Arial"/>
                <w:sz w:val="18"/>
                <w:szCs w:val="18"/>
              </w:rPr>
              <w:t>user</w:t>
            </w:r>
            <w:r w:rsidRPr="00FE629E">
              <w:rPr>
                <w:rFonts w:ascii="Arial" w:hAnsi="Arial" w:cs="Arial"/>
                <w:sz w:val="18"/>
                <w:szCs w:val="18"/>
              </w:rPr>
              <w:t xml:space="preserve"> either accepted or declined the terms and conditions needs to be recorded so that this can be subsequently reviewed and a full audit trail kept including the version number.  This should invoke </w:t>
            </w:r>
            <w:r w:rsidRPr="00FE629E">
              <w:rPr>
                <w:rFonts w:ascii="Arial" w:hAnsi="Arial" w:cs="Arial"/>
                <w:i/>
                <w:sz w:val="18"/>
                <w:szCs w:val="18"/>
              </w:rPr>
              <w:t>‘</w:t>
            </w:r>
            <w:r w:rsidR="000526DF">
              <w:rPr>
                <w:rFonts w:ascii="Arial" w:hAnsi="Arial" w:cs="Arial"/>
                <w:i/>
                <w:sz w:val="18"/>
                <w:szCs w:val="18"/>
              </w:rPr>
              <w:t>PM</w:t>
            </w:r>
            <w:r w:rsidRPr="000526DF">
              <w:rPr>
                <w:rFonts w:ascii="Arial" w:hAnsi="Arial" w:cs="Arial"/>
                <w:i/>
                <w:sz w:val="18"/>
                <w:szCs w:val="18"/>
              </w:rPr>
              <w:t>UC</w:t>
            </w:r>
            <w:r w:rsidR="000526DF">
              <w:rPr>
                <w:rFonts w:ascii="Arial" w:hAnsi="Arial" w:cs="Arial"/>
                <w:i/>
                <w:sz w:val="18"/>
                <w:szCs w:val="18"/>
              </w:rPr>
              <w:t>066</w:t>
            </w:r>
            <w:r w:rsidRPr="000526DF">
              <w:rPr>
                <w:rFonts w:ascii="Arial" w:hAnsi="Arial" w:cs="Arial"/>
                <w:i/>
                <w:sz w:val="18"/>
                <w:szCs w:val="18"/>
              </w:rPr>
              <w:t xml:space="preserve"> – Create Contact History - </w:t>
            </w:r>
            <w:r w:rsidR="00F6413B">
              <w:rPr>
                <w:rFonts w:ascii="Arial" w:hAnsi="Arial" w:cs="Arial"/>
                <w:i/>
                <w:sz w:val="18"/>
                <w:szCs w:val="18"/>
              </w:rPr>
              <w:t>4</w:t>
            </w:r>
            <w:r w:rsidRPr="00FE629E">
              <w:rPr>
                <w:rFonts w:ascii="Arial" w:hAnsi="Arial" w:cs="Arial"/>
                <w:i/>
                <w:sz w:val="18"/>
                <w:szCs w:val="18"/>
              </w:rPr>
              <w:t>’</w:t>
            </w:r>
          </w:p>
          <w:p w14:paraId="21220CB9" w14:textId="77777777" w:rsidR="00FE629E" w:rsidRPr="00FE629E" w:rsidRDefault="00FE629E" w:rsidP="00FE629E">
            <w:pPr>
              <w:rPr>
                <w:rFonts w:ascii="Arial" w:hAnsi="Arial" w:cs="Arial"/>
                <w:i/>
                <w:sz w:val="18"/>
                <w:szCs w:val="18"/>
              </w:rPr>
            </w:pPr>
          </w:p>
          <w:p w14:paraId="324ED7AB" w14:textId="22A9F94C" w:rsidR="00FE629E" w:rsidRPr="00FE629E" w:rsidRDefault="00FE629E" w:rsidP="00FE629E">
            <w:pPr>
              <w:rPr>
                <w:rFonts w:ascii="Arial" w:hAnsi="Arial" w:cs="Arial"/>
                <w:sz w:val="18"/>
                <w:szCs w:val="18"/>
              </w:rPr>
            </w:pPr>
            <w:r w:rsidRPr="00FE629E">
              <w:rPr>
                <w:rFonts w:ascii="Arial" w:hAnsi="Arial" w:cs="Arial"/>
                <w:sz w:val="18"/>
                <w:szCs w:val="18"/>
              </w:rPr>
              <w:t xml:space="preserve">Where a </w:t>
            </w:r>
            <w:r>
              <w:rPr>
                <w:rFonts w:ascii="Arial" w:hAnsi="Arial" w:cs="Arial"/>
                <w:sz w:val="18"/>
                <w:szCs w:val="18"/>
              </w:rPr>
              <w:t>user</w:t>
            </w:r>
            <w:r w:rsidRPr="00FE629E">
              <w:rPr>
                <w:rFonts w:ascii="Arial" w:hAnsi="Arial" w:cs="Arial"/>
                <w:sz w:val="18"/>
                <w:szCs w:val="18"/>
              </w:rPr>
              <w:t xml:space="preserve"> declines the Terms and Conditions a message should be displayed to the </w:t>
            </w:r>
            <w:r>
              <w:rPr>
                <w:rFonts w:ascii="Arial" w:hAnsi="Arial" w:cs="Arial"/>
                <w:sz w:val="18"/>
                <w:szCs w:val="18"/>
              </w:rPr>
              <w:t>user</w:t>
            </w:r>
            <w:r w:rsidRPr="00FE629E">
              <w:rPr>
                <w:rFonts w:ascii="Arial" w:hAnsi="Arial" w:cs="Arial"/>
                <w:sz w:val="18"/>
                <w:szCs w:val="18"/>
              </w:rPr>
              <w:t xml:space="preserve"> advising them that they will not be able to access their online account until they have accepted the terms and conditions.  They should be given the choice at this stage to Continue which will log them out or cancel which will take them to the next screen depending upon the route in that they are currently on.</w:t>
            </w:r>
          </w:p>
          <w:p w14:paraId="2A87A6D1" w14:textId="08BF5BFA" w:rsidR="00FE629E" w:rsidRPr="00FE629E" w:rsidRDefault="00FE629E" w:rsidP="00FE629E">
            <w:pPr>
              <w:rPr>
                <w:rFonts w:ascii="Arial" w:hAnsi="Arial" w:cs="Arial"/>
                <w:color w:val="FF0000"/>
                <w:sz w:val="18"/>
                <w:szCs w:val="18"/>
              </w:rPr>
            </w:pPr>
          </w:p>
        </w:tc>
      </w:tr>
      <w:tr w:rsidR="00FE629E" w:rsidRPr="005D68D4" w14:paraId="729C6FDE" w14:textId="77777777" w:rsidTr="00F01D17">
        <w:tc>
          <w:tcPr>
            <w:tcW w:w="2093" w:type="dxa"/>
            <w:shd w:val="pct20" w:color="auto" w:fill="auto"/>
          </w:tcPr>
          <w:p w14:paraId="6C9306C7"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Notes / Questions</w:t>
            </w:r>
          </w:p>
          <w:p w14:paraId="5F77F687" w14:textId="77777777" w:rsidR="00FE629E" w:rsidRPr="005D68D4" w:rsidRDefault="00FE629E" w:rsidP="00FE629E">
            <w:pPr>
              <w:rPr>
                <w:rFonts w:ascii="Arial" w:hAnsi="Arial" w:cs="Arial"/>
                <w:b/>
                <w:bCs/>
                <w:sz w:val="18"/>
                <w:szCs w:val="18"/>
              </w:rPr>
            </w:pPr>
          </w:p>
        </w:tc>
        <w:tc>
          <w:tcPr>
            <w:tcW w:w="7229" w:type="dxa"/>
            <w:shd w:val="clear" w:color="auto" w:fill="FFFFFF" w:themeFill="background1"/>
          </w:tcPr>
          <w:p w14:paraId="18398B29" w14:textId="77777777" w:rsidR="00FE629E" w:rsidRPr="00FE629E" w:rsidRDefault="00FE629E" w:rsidP="00FE629E">
            <w:pPr>
              <w:rPr>
                <w:rFonts w:ascii="Arial" w:hAnsi="Arial" w:cs="Arial"/>
                <w:sz w:val="18"/>
                <w:szCs w:val="18"/>
              </w:rPr>
            </w:pPr>
          </w:p>
        </w:tc>
      </w:tr>
      <w:tr w:rsidR="00FE629E" w:rsidRPr="005D68D4" w14:paraId="023B3FAF" w14:textId="77777777" w:rsidTr="00F01D17">
        <w:tc>
          <w:tcPr>
            <w:tcW w:w="2093" w:type="dxa"/>
            <w:shd w:val="pct20" w:color="auto" w:fill="auto"/>
          </w:tcPr>
          <w:p w14:paraId="767C9EE4"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Includes Use Cases</w:t>
            </w:r>
          </w:p>
          <w:p w14:paraId="25E88BCA" w14:textId="77777777" w:rsidR="00FE629E" w:rsidRPr="005D68D4" w:rsidRDefault="00FE629E" w:rsidP="00FE629E">
            <w:pPr>
              <w:rPr>
                <w:rFonts w:ascii="Arial" w:hAnsi="Arial" w:cs="Arial"/>
                <w:b/>
                <w:bCs/>
                <w:color w:val="FF0000"/>
                <w:sz w:val="18"/>
                <w:szCs w:val="18"/>
              </w:rPr>
            </w:pPr>
          </w:p>
        </w:tc>
        <w:tc>
          <w:tcPr>
            <w:tcW w:w="7229" w:type="dxa"/>
            <w:shd w:val="clear" w:color="auto" w:fill="FFFFFF" w:themeFill="background1"/>
          </w:tcPr>
          <w:p w14:paraId="65477AB4" w14:textId="77777777" w:rsidR="00FE629E" w:rsidRPr="00FE629E" w:rsidRDefault="00FE629E" w:rsidP="00FE629E">
            <w:pPr>
              <w:rPr>
                <w:rFonts w:ascii="Arial" w:hAnsi="Arial" w:cs="Arial"/>
                <w:sz w:val="18"/>
                <w:szCs w:val="18"/>
              </w:rPr>
            </w:pPr>
          </w:p>
        </w:tc>
      </w:tr>
      <w:tr w:rsidR="00FE629E" w:rsidRPr="005D68D4" w14:paraId="1646BC56" w14:textId="77777777" w:rsidTr="00F01D17">
        <w:tc>
          <w:tcPr>
            <w:tcW w:w="2093" w:type="dxa"/>
            <w:shd w:val="pct20" w:color="auto" w:fill="auto"/>
          </w:tcPr>
          <w:p w14:paraId="3606CC74"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1903D49F" w14:textId="77777777" w:rsidR="0070799B" w:rsidRDefault="0070799B" w:rsidP="002A4BC2">
            <w:pPr>
              <w:pStyle w:val="ListParagraph"/>
              <w:numPr>
                <w:ilvl w:val="0"/>
                <w:numId w:val="221"/>
              </w:numPr>
              <w:rPr>
                <w:rFonts w:cs="Arial"/>
                <w:sz w:val="18"/>
                <w:szCs w:val="18"/>
              </w:rPr>
            </w:pPr>
            <w:r>
              <w:rPr>
                <w:rFonts w:cs="Arial"/>
                <w:sz w:val="18"/>
                <w:szCs w:val="18"/>
              </w:rPr>
              <w:t>Audit trail is updated for Terms and Conditions accepted or declined.</w:t>
            </w:r>
          </w:p>
          <w:p w14:paraId="4409EABE" w14:textId="77777777" w:rsidR="00FE629E" w:rsidRDefault="0070799B" w:rsidP="002A4BC2">
            <w:pPr>
              <w:pStyle w:val="ListParagraph"/>
              <w:numPr>
                <w:ilvl w:val="0"/>
                <w:numId w:val="221"/>
              </w:numPr>
              <w:rPr>
                <w:rFonts w:cs="Arial"/>
                <w:sz w:val="18"/>
                <w:szCs w:val="18"/>
              </w:rPr>
            </w:pPr>
            <w:r w:rsidRPr="002A4BC2">
              <w:rPr>
                <w:rFonts w:cs="Arial"/>
                <w:sz w:val="18"/>
                <w:szCs w:val="18"/>
              </w:rPr>
              <w:t>Version number of the Terms and Conditions accepted or declined need to be captured as part of the audit trail.</w:t>
            </w:r>
          </w:p>
          <w:p w14:paraId="3DDE5A9B" w14:textId="4B7F4667" w:rsidR="0032680B" w:rsidRPr="002A4BC2" w:rsidRDefault="0032680B" w:rsidP="002A4BC2">
            <w:pPr>
              <w:pStyle w:val="ListParagraph"/>
              <w:numPr>
                <w:ilvl w:val="0"/>
                <w:numId w:val="221"/>
              </w:numPr>
              <w:rPr>
                <w:rFonts w:cs="Arial"/>
                <w:sz w:val="18"/>
                <w:szCs w:val="18"/>
              </w:rPr>
            </w:pPr>
            <w:r w:rsidRPr="00E31B92">
              <w:rPr>
                <w:rFonts w:cs="Arial"/>
                <w:sz w:val="18"/>
                <w:szCs w:val="18"/>
              </w:rPr>
              <w:t>Capability to support Guest Users</w:t>
            </w:r>
            <w:r>
              <w:rPr>
                <w:rFonts w:cs="Arial"/>
                <w:sz w:val="18"/>
                <w:szCs w:val="18"/>
              </w:rPr>
              <w:t xml:space="preserve"> is not included in scope.</w:t>
            </w:r>
          </w:p>
        </w:tc>
      </w:tr>
      <w:tr w:rsidR="00FE629E" w:rsidRPr="005D68D4" w14:paraId="79A1BFC7" w14:textId="77777777" w:rsidTr="00F01D17">
        <w:tc>
          <w:tcPr>
            <w:tcW w:w="2093" w:type="dxa"/>
            <w:shd w:val="pct20" w:color="auto" w:fill="auto"/>
          </w:tcPr>
          <w:p w14:paraId="32B3E26B"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3A01FF09" w14:textId="7272AFD1" w:rsidR="00FE629E" w:rsidRPr="005D68D4" w:rsidRDefault="0070799B" w:rsidP="00FE629E">
            <w:pPr>
              <w:rPr>
                <w:rFonts w:ascii="Arial" w:hAnsi="Arial" w:cs="Arial"/>
                <w:sz w:val="18"/>
                <w:szCs w:val="18"/>
              </w:rPr>
            </w:pPr>
            <w:r>
              <w:rPr>
                <w:rFonts w:ascii="Arial" w:hAnsi="Arial" w:cs="Arial"/>
                <w:sz w:val="18"/>
                <w:szCs w:val="18"/>
              </w:rPr>
              <w:t>PM0025, PM0026, PM0027, PM0028, PM0029</w:t>
            </w:r>
            <w:r w:rsidR="00B25AEC">
              <w:rPr>
                <w:rFonts w:ascii="Arial" w:hAnsi="Arial" w:cs="Arial"/>
                <w:sz w:val="18"/>
                <w:szCs w:val="18"/>
              </w:rPr>
              <w:t>, PM0030</w:t>
            </w:r>
          </w:p>
        </w:tc>
      </w:tr>
      <w:tr w:rsidR="00FE629E" w:rsidRPr="005D68D4" w14:paraId="17DAEDBA" w14:textId="77777777" w:rsidTr="00F01D17">
        <w:tc>
          <w:tcPr>
            <w:tcW w:w="2093" w:type="dxa"/>
            <w:shd w:val="pct20" w:color="auto" w:fill="auto"/>
          </w:tcPr>
          <w:p w14:paraId="4D472862" w14:textId="77777777" w:rsidR="00FE629E" w:rsidRPr="005D68D4" w:rsidRDefault="00FE629E" w:rsidP="00FE629E">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DE51171" w14:textId="77777777" w:rsidR="00FE629E" w:rsidRPr="005D68D4" w:rsidRDefault="00FE629E" w:rsidP="00FE629E">
            <w:pPr>
              <w:rPr>
                <w:rFonts w:ascii="Arial" w:hAnsi="Arial" w:cs="Arial"/>
                <w:sz w:val="18"/>
                <w:szCs w:val="18"/>
              </w:rPr>
            </w:pPr>
          </w:p>
        </w:tc>
      </w:tr>
    </w:tbl>
    <w:p w14:paraId="752488CC" w14:textId="1FCFE690" w:rsidR="00BB0175" w:rsidRDefault="00BB0175" w:rsidP="00E33EF9"/>
    <w:p w14:paraId="05CCE9DF" w14:textId="77777777" w:rsidR="00BB0175" w:rsidRDefault="00BB0175">
      <w:r>
        <w:br w:type="page"/>
      </w:r>
    </w:p>
    <w:p w14:paraId="2134D566" w14:textId="4A8E2FA1" w:rsidR="00BB0175" w:rsidRDefault="00BB0175" w:rsidP="00BB0175">
      <w:pPr>
        <w:pStyle w:val="Heading3"/>
        <w:ind w:left="0" w:firstLine="0"/>
      </w:pPr>
      <w:bookmarkStart w:id="144" w:name="_Toc422842020"/>
      <w:r>
        <w:t>PMUC</w:t>
      </w:r>
      <w:r w:rsidR="00D31311">
        <w:t>066</w:t>
      </w:r>
      <w:r>
        <w:t xml:space="preserve"> – Create Contact History</w:t>
      </w:r>
      <w:bookmarkEnd w:id="144"/>
    </w:p>
    <w:p w14:paraId="02EB652D" w14:textId="77777777" w:rsidR="00BB0175" w:rsidRDefault="00BB0175" w:rsidP="00BB0175"/>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BB0175" w:rsidRPr="005D68D4" w14:paraId="1B9110CE" w14:textId="77777777" w:rsidTr="00F01D17">
        <w:tc>
          <w:tcPr>
            <w:tcW w:w="9322" w:type="dxa"/>
            <w:gridSpan w:val="2"/>
            <w:shd w:val="pct20" w:color="auto" w:fill="auto"/>
          </w:tcPr>
          <w:p w14:paraId="1B952EE4" w14:textId="33AEF9CD" w:rsidR="00BB0175" w:rsidRPr="005D68D4" w:rsidRDefault="00BB0175" w:rsidP="00F01D17">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D31311">
              <w:rPr>
                <w:rFonts w:ascii="Arial" w:hAnsi="Arial" w:cs="Arial"/>
                <w:b/>
                <w:bCs/>
                <w:sz w:val="18"/>
                <w:szCs w:val="18"/>
              </w:rPr>
              <w:t>066</w:t>
            </w:r>
          </w:p>
          <w:p w14:paraId="45349581" w14:textId="77777777" w:rsidR="00BB0175" w:rsidRPr="005D68D4" w:rsidRDefault="00BB0175" w:rsidP="00F01D17">
            <w:pPr>
              <w:rPr>
                <w:rFonts w:ascii="Arial" w:hAnsi="Arial" w:cs="Arial"/>
                <w:b/>
                <w:bCs/>
                <w:sz w:val="18"/>
                <w:szCs w:val="18"/>
              </w:rPr>
            </w:pPr>
          </w:p>
          <w:p w14:paraId="0D585AF2" w14:textId="251A73A9" w:rsidR="00BB0175" w:rsidRPr="005D68D4" w:rsidRDefault="00BB0175" w:rsidP="00F01D17">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Create Contact History</w:t>
            </w:r>
          </w:p>
          <w:p w14:paraId="11A5AAAB" w14:textId="77777777" w:rsidR="00BB0175" w:rsidRPr="005D68D4" w:rsidRDefault="00BB0175" w:rsidP="00F01D17">
            <w:pPr>
              <w:rPr>
                <w:rFonts w:ascii="Arial" w:hAnsi="Arial" w:cs="Arial"/>
                <w:b/>
                <w:sz w:val="18"/>
                <w:szCs w:val="18"/>
              </w:rPr>
            </w:pPr>
          </w:p>
        </w:tc>
      </w:tr>
      <w:tr w:rsidR="00BB0175" w:rsidRPr="005D68D4" w14:paraId="30E1A7FE" w14:textId="77777777" w:rsidTr="00F01D17">
        <w:tc>
          <w:tcPr>
            <w:tcW w:w="2093" w:type="dxa"/>
            <w:shd w:val="pct20" w:color="auto" w:fill="auto"/>
          </w:tcPr>
          <w:p w14:paraId="273E6888"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Summary</w:t>
            </w:r>
          </w:p>
          <w:p w14:paraId="203CFE01"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323C2C41" w14:textId="77777777" w:rsidR="00BB0175" w:rsidRDefault="00BB0175" w:rsidP="00BB0175">
            <w:pPr>
              <w:rPr>
                <w:rFonts w:ascii="Arial" w:hAnsi="Arial" w:cs="Arial"/>
                <w:sz w:val="18"/>
                <w:szCs w:val="18"/>
              </w:rPr>
            </w:pPr>
            <w:r w:rsidRPr="00BB0175">
              <w:rPr>
                <w:rFonts w:ascii="Arial" w:hAnsi="Arial" w:cs="Arial"/>
                <w:sz w:val="18"/>
                <w:szCs w:val="18"/>
              </w:rPr>
              <w:t>A function that updates Contact history with the relevant details from the web of the changes that have taken place.</w:t>
            </w:r>
          </w:p>
          <w:p w14:paraId="5EE9229C" w14:textId="0D376148" w:rsidR="00BB0175" w:rsidRPr="00BB0175" w:rsidRDefault="00BB0175" w:rsidP="00BB0175">
            <w:pPr>
              <w:rPr>
                <w:rFonts w:ascii="Arial" w:hAnsi="Arial" w:cs="Arial"/>
                <w:sz w:val="18"/>
                <w:szCs w:val="18"/>
              </w:rPr>
            </w:pPr>
          </w:p>
        </w:tc>
      </w:tr>
      <w:tr w:rsidR="00BB0175" w:rsidRPr="005D68D4" w14:paraId="2079FE97" w14:textId="77777777" w:rsidTr="00F01D17">
        <w:tc>
          <w:tcPr>
            <w:tcW w:w="2093" w:type="dxa"/>
            <w:shd w:val="pct20" w:color="auto" w:fill="auto"/>
          </w:tcPr>
          <w:p w14:paraId="5BF695A3"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Actor</w:t>
            </w:r>
          </w:p>
          <w:p w14:paraId="1DD76A4E" w14:textId="77777777" w:rsidR="00BB0175" w:rsidRPr="005D68D4" w:rsidRDefault="00BB0175" w:rsidP="00BB0175">
            <w:pPr>
              <w:rPr>
                <w:rFonts w:ascii="Arial" w:hAnsi="Arial" w:cs="Arial"/>
                <w:bCs/>
                <w:color w:val="FF0000"/>
                <w:sz w:val="18"/>
                <w:szCs w:val="18"/>
              </w:rPr>
            </w:pPr>
          </w:p>
        </w:tc>
        <w:tc>
          <w:tcPr>
            <w:tcW w:w="7229" w:type="dxa"/>
            <w:shd w:val="clear" w:color="auto" w:fill="FFFFFF" w:themeFill="background1"/>
          </w:tcPr>
          <w:p w14:paraId="6C15EEE0" w14:textId="209BAF2C" w:rsidR="00BB0175" w:rsidRPr="00BB0175" w:rsidRDefault="00BB0175" w:rsidP="00BB0175">
            <w:pPr>
              <w:rPr>
                <w:rFonts w:ascii="Arial" w:hAnsi="Arial" w:cs="Arial"/>
                <w:sz w:val="18"/>
                <w:szCs w:val="18"/>
              </w:rPr>
            </w:pPr>
            <w:r w:rsidRPr="00BB0175">
              <w:rPr>
                <w:rFonts w:ascii="Arial" w:hAnsi="Arial" w:cs="Arial"/>
                <w:sz w:val="18"/>
                <w:szCs w:val="18"/>
              </w:rPr>
              <w:t>System</w:t>
            </w:r>
          </w:p>
        </w:tc>
      </w:tr>
      <w:tr w:rsidR="00BB0175" w:rsidRPr="005D68D4" w14:paraId="41687D74" w14:textId="77777777" w:rsidTr="00F01D17">
        <w:tc>
          <w:tcPr>
            <w:tcW w:w="2093" w:type="dxa"/>
            <w:shd w:val="pct20" w:color="auto" w:fill="auto"/>
          </w:tcPr>
          <w:p w14:paraId="03289A09"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Trigger</w:t>
            </w:r>
          </w:p>
          <w:p w14:paraId="47AA0111"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5FF7D30D" w14:textId="0F9BDE50" w:rsidR="00BB0175" w:rsidRPr="00BB0175" w:rsidRDefault="00BB0175" w:rsidP="00BB0175">
            <w:pPr>
              <w:rPr>
                <w:rFonts w:ascii="Arial" w:hAnsi="Arial" w:cs="Arial"/>
                <w:sz w:val="18"/>
                <w:szCs w:val="18"/>
              </w:rPr>
            </w:pPr>
            <w:r w:rsidRPr="00BB0175">
              <w:rPr>
                <w:rFonts w:ascii="Arial" w:hAnsi="Arial" w:cs="Arial"/>
                <w:sz w:val="18"/>
                <w:szCs w:val="18"/>
              </w:rPr>
              <w:t>A change being submitted by the web site</w:t>
            </w:r>
          </w:p>
        </w:tc>
      </w:tr>
      <w:tr w:rsidR="00BB0175" w:rsidRPr="005D68D4" w14:paraId="108730F8" w14:textId="77777777" w:rsidTr="00F01D17">
        <w:tc>
          <w:tcPr>
            <w:tcW w:w="2093" w:type="dxa"/>
            <w:shd w:val="pct20" w:color="auto" w:fill="auto"/>
          </w:tcPr>
          <w:p w14:paraId="60A19BE9"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Pre- conditions</w:t>
            </w:r>
          </w:p>
          <w:p w14:paraId="32E73281" w14:textId="77777777" w:rsidR="00BB0175" w:rsidRPr="005D68D4" w:rsidRDefault="00BB0175" w:rsidP="00BB0175">
            <w:pPr>
              <w:rPr>
                <w:rFonts w:ascii="Arial" w:hAnsi="Arial" w:cs="Arial"/>
                <w:bCs/>
                <w:color w:val="FF0000"/>
                <w:sz w:val="18"/>
                <w:szCs w:val="18"/>
              </w:rPr>
            </w:pPr>
          </w:p>
        </w:tc>
        <w:tc>
          <w:tcPr>
            <w:tcW w:w="7229" w:type="dxa"/>
            <w:shd w:val="clear" w:color="auto" w:fill="FFFFFF" w:themeFill="background1"/>
          </w:tcPr>
          <w:p w14:paraId="3208A3F8" w14:textId="2C8A4055" w:rsidR="00BB0175" w:rsidRPr="00BB0175" w:rsidRDefault="00BB0175" w:rsidP="00BB0175">
            <w:pPr>
              <w:rPr>
                <w:rFonts w:ascii="Arial" w:hAnsi="Arial" w:cs="Arial"/>
                <w:sz w:val="18"/>
                <w:szCs w:val="18"/>
              </w:rPr>
            </w:pPr>
            <w:r>
              <w:rPr>
                <w:rFonts w:ascii="Arial" w:hAnsi="Arial" w:cs="Arial"/>
                <w:sz w:val="18"/>
                <w:szCs w:val="18"/>
              </w:rPr>
              <w:t>Us</w:t>
            </w:r>
            <w:r w:rsidRPr="00BB0175">
              <w:rPr>
                <w:rFonts w:ascii="Arial" w:hAnsi="Arial" w:cs="Arial"/>
                <w:sz w:val="18"/>
                <w:szCs w:val="18"/>
              </w:rPr>
              <w:t>er has logged in</w:t>
            </w:r>
          </w:p>
        </w:tc>
      </w:tr>
      <w:tr w:rsidR="00BB0175" w:rsidRPr="005D68D4" w14:paraId="5341B0D1" w14:textId="77777777" w:rsidTr="00F01D17">
        <w:tc>
          <w:tcPr>
            <w:tcW w:w="2093" w:type="dxa"/>
            <w:shd w:val="pct20" w:color="auto" w:fill="auto"/>
          </w:tcPr>
          <w:p w14:paraId="2D6E65B3"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Post –conditions</w:t>
            </w:r>
          </w:p>
          <w:p w14:paraId="7F404210"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5F336F4C" w14:textId="46AE2380" w:rsidR="00BB0175" w:rsidRPr="00BB0175" w:rsidRDefault="00BB0175" w:rsidP="00BB0175">
            <w:pPr>
              <w:rPr>
                <w:rFonts w:ascii="Arial" w:hAnsi="Arial" w:cs="Arial"/>
                <w:sz w:val="18"/>
                <w:szCs w:val="18"/>
              </w:rPr>
            </w:pPr>
            <w:r w:rsidRPr="00BB0175">
              <w:rPr>
                <w:rFonts w:ascii="Arial" w:hAnsi="Arial" w:cs="Arial"/>
                <w:sz w:val="18"/>
                <w:szCs w:val="18"/>
              </w:rPr>
              <w:t>A contact history audit trail record is created</w:t>
            </w:r>
          </w:p>
        </w:tc>
      </w:tr>
      <w:tr w:rsidR="00BB0175" w:rsidRPr="005D68D4" w14:paraId="755AD633" w14:textId="77777777" w:rsidTr="00F01D17">
        <w:tc>
          <w:tcPr>
            <w:tcW w:w="2093" w:type="dxa"/>
            <w:shd w:val="pct20" w:color="auto" w:fill="auto"/>
          </w:tcPr>
          <w:p w14:paraId="1A292595"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24DE0B0E" w14:textId="2194B84C" w:rsidR="00BB0175" w:rsidRPr="00BB0175" w:rsidRDefault="00BB0175" w:rsidP="00BB0175">
            <w:pPr>
              <w:rPr>
                <w:rFonts w:ascii="Arial" w:hAnsi="Arial" w:cs="Arial"/>
                <w:sz w:val="18"/>
                <w:szCs w:val="18"/>
              </w:rPr>
            </w:pPr>
            <w:r w:rsidRPr="00BB0175">
              <w:rPr>
                <w:rFonts w:ascii="Arial" w:hAnsi="Arial" w:cs="Arial"/>
                <w:sz w:val="18"/>
                <w:szCs w:val="18"/>
              </w:rPr>
              <w:t>Adhoc</w:t>
            </w:r>
          </w:p>
        </w:tc>
      </w:tr>
      <w:tr w:rsidR="00BB0175" w:rsidRPr="005D68D4" w14:paraId="13CA117C" w14:textId="77777777" w:rsidTr="00F01D17">
        <w:tc>
          <w:tcPr>
            <w:tcW w:w="2093" w:type="dxa"/>
            <w:shd w:val="pct20" w:color="auto" w:fill="auto"/>
          </w:tcPr>
          <w:p w14:paraId="38D8529F"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Basic Course of Action</w:t>
            </w:r>
          </w:p>
          <w:p w14:paraId="5DE66D69" w14:textId="77777777" w:rsidR="00BB0175" w:rsidRPr="005D68D4" w:rsidRDefault="00BB0175" w:rsidP="00BB0175">
            <w:pPr>
              <w:rPr>
                <w:rFonts w:ascii="Arial" w:hAnsi="Arial" w:cs="Arial"/>
                <w:b/>
                <w:bCs/>
                <w:sz w:val="18"/>
                <w:szCs w:val="18"/>
              </w:rPr>
            </w:pPr>
          </w:p>
          <w:p w14:paraId="6C003234"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616F0A6F" w14:textId="692DE3BA" w:rsidR="00BB0175" w:rsidRPr="00BB0175" w:rsidRDefault="00BB0175" w:rsidP="004E06BD">
            <w:pPr>
              <w:numPr>
                <w:ilvl w:val="0"/>
                <w:numId w:val="179"/>
              </w:numPr>
              <w:rPr>
                <w:rFonts w:ascii="Arial" w:hAnsi="Arial" w:cs="Arial"/>
                <w:sz w:val="18"/>
                <w:szCs w:val="18"/>
              </w:rPr>
            </w:pPr>
            <w:r w:rsidRPr="00BB0175">
              <w:rPr>
                <w:rFonts w:ascii="Arial" w:hAnsi="Arial" w:cs="Arial"/>
                <w:sz w:val="18"/>
                <w:szCs w:val="18"/>
              </w:rPr>
              <w:t xml:space="preserve">The </w:t>
            </w:r>
            <w:r>
              <w:rPr>
                <w:rFonts w:ascii="Arial" w:hAnsi="Arial" w:cs="Arial"/>
                <w:sz w:val="18"/>
                <w:szCs w:val="18"/>
              </w:rPr>
              <w:t>us</w:t>
            </w:r>
            <w:r w:rsidRPr="00BB0175">
              <w:rPr>
                <w:rFonts w:ascii="Arial" w:hAnsi="Arial" w:cs="Arial"/>
                <w:sz w:val="18"/>
                <w:szCs w:val="18"/>
              </w:rPr>
              <w:t>er or the system makes a change to a data item or a number of data items</w:t>
            </w:r>
          </w:p>
          <w:p w14:paraId="7BF02175" w14:textId="77777777" w:rsidR="00BB0175" w:rsidRDefault="00BB0175" w:rsidP="004E06BD">
            <w:pPr>
              <w:numPr>
                <w:ilvl w:val="0"/>
                <w:numId w:val="179"/>
              </w:numPr>
              <w:rPr>
                <w:rFonts w:ascii="Arial" w:hAnsi="Arial" w:cs="Arial"/>
                <w:sz w:val="18"/>
                <w:szCs w:val="18"/>
              </w:rPr>
            </w:pPr>
            <w:r w:rsidRPr="00BB0175">
              <w:rPr>
                <w:rFonts w:ascii="Arial" w:hAnsi="Arial" w:cs="Arial"/>
                <w:sz w:val="18"/>
                <w:szCs w:val="18"/>
              </w:rPr>
              <w:t>The system updates contact history with the details of the changes</w:t>
            </w:r>
          </w:p>
          <w:p w14:paraId="60E860A7" w14:textId="4DD0E3DF" w:rsidR="00BB0175" w:rsidRDefault="00BB0175" w:rsidP="004E06BD">
            <w:pPr>
              <w:numPr>
                <w:ilvl w:val="0"/>
                <w:numId w:val="179"/>
              </w:numPr>
              <w:rPr>
                <w:rFonts w:ascii="Arial" w:hAnsi="Arial" w:cs="Arial"/>
                <w:sz w:val="18"/>
                <w:szCs w:val="18"/>
              </w:rPr>
            </w:pPr>
            <w:r w:rsidRPr="00BB0175">
              <w:rPr>
                <w:rFonts w:ascii="Arial" w:hAnsi="Arial" w:cs="Arial"/>
                <w:sz w:val="18"/>
                <w:szCs w:val="18"/>
              </w:rPr>
              <w:t>Back office administrators can view details of the changes via the Dcorum contact history screen</w:t>
            </w:r>
          </w:p>
          <w:p w14:paraId="6199D948" w14:textId="0E7FA5BA" w:rsidR="0022327F" w:rsidRDefault="0022327F" w:rsidP="004E06BD">
            <w:pPr>
              <w:numPr>
                <w:ilvl w:val="0"/>
                <w:numId w:val="179"/>
              </w:numPr>
              <w:rPr>
                <w:rFonts w:ascii="Arial" w:hAnsi="Arial" w:cs="Arial"/>
                <w:sz w:val="18"/>
                <w:szCs w:val="18"/>
              </w:rPr>
            </w:pPr>
            <w:r>
              <w:rPr>
                <w:rFonts w:ascii="Arial" w:hAnsi="Arial" w:cs="Arial"/>
                <w:sz w:val="18"/>
                <w:szCs w:val="18"/>
              </w:rPr>
              <w:t>System Audit Trail is updated for event.</w:t>
            </w:r>
          </w:p>
          <w:p w14:paraId="682CA530" w14:textId="764F727F" w:rsidR="00BB0175" w:rsidRPr="00BB0175" w:rsidRDefault="00BB0175" w:rsidP="00BB0175">
            <w:pPr>
              <w:rPr>
                <w:rFonts w:ascii="Arial" w:hAnsi="Arial" w:cs="Arial"/>
                <w:sz w:val="18"/>
                <w:szCs w:val="18"/>
              </w:rPr>
            </w:pPr>
          </w:p>
        </w:tc>
      </w:tr>
      <w:tr w:rsidR="00BB0175" w:rsidRPr="005D68D4" w14:paraId="0CECB457" w14:textId="77777777" w:rsidTr="00F01D17">
        <w:tc>
          <w:tcPr>
            <w:tcW w:w="2093" w:type="dxa"/>
            <w:shd w:val="pct20" w:color="auto" w:fill="auto"/>
          </w:tcPr>
          <w:p w14:paraId="4A0D7CDE"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Alternate scenario extensions</w:t>
            </w:r>
          </w:p>
          <w:p w14:paraId="027C1AAF" w14:textId="77777777" w:rsidR="00BB0175" w:rsidRPr="005D68D4" w:rsidRDefault="00BB0175" w:rsidP="00BB0175">
            <w:pPr>
              <w:rPr>
                <w:rFonts w:ascii="Arial" w:hAnsi="Arial" w:cs="Arial"/>
                <w:b/>
                <w:bCs/>
                <w:sz w:val="18"/>
                <w:szCs w:val="18"/>
              </w:rPr>
            </w:pPr>
          </w:p>
          <w:p w14:paraId="6E184A5E"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34E9EB17" w14:textId="77777777" w:rsidR="00BB0175" w:rsidRPr="00BB0175" w:rsidRDefault="00BB0175" w:rsidP="00BB0175">
            <w:pPr>
              <w:rPr>
                <w:rFonts w:ascii="Arial" w:hAnsi="Arial" w:cs="Arial"/>
                <w:sz w:val="18"/>
                <w:szCs w:val="18"/>
              </w:rPr>
            </w:pPr>
          </w:p>
        </w:tc>
      </w:tr>
      <w:tr w:rsidR="00BB0175" w:rsidRPr="005D68D4" w14:paraId="1EA387A1" w14:textId="77777777" w:rsidTr="00F01D17">
        <w:trPr>
          <w:trHeight w:val="683"/>
        </w:trPr>
        <w:tc>
          <w:tcPr>
            <w:tcW w:w="2093" w:type="dxa"/>
            <w:shd w:val="pct20" w:color="auto" w:fill="auto"/>
          </w:tcPr>
          <w:p w14:paraId="6FCF1F0E"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Business Logic/ Rules/ Supplementary Info</w:t>
            </w:r>
          </w:p>
          <w:p w14:paraId="77E757CA"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33117131" w14:textId="77777777" w:rsidR="00BB0175" w:rsidRPr="00BB0175" w:rsidRDefault="00BB0175" w:rsidP="00BB0175">
            <w:pPr>
              <w:rPr>
                <w:rFonts w:ascii="Arial" w:hAnsi="Arial" w:cs="Arial"/>
                <w:sz w:val="18"/>
                <w:szCs w:val="18"/>
              </w:rPr>
            </w:pPr>
            <w:r w:rsidRPr="00BB0175">
              <w:rPr>
                <w:rFonts w:ascii="Arial" w:hAnsi="Arial" w:cs="Arial"/>
                <w:sz w:val="18"/>
                <w:szCs w:val="18"/>
              </w:rPr>
              <w:t>See matrix below which details each of the contact history items that need creating.</w:t>
            </w:r>
          </w:p>
          <w:p w14:paraId="38D0002D" w14:textId="3F302B15" w:rsidR="00BB0175" w:rsidRPr="00BB0175" w:rsidRDefault="00BB0175" w:rsidP="00BB0175">
            <w:pPr>
              <w:rPr>
                <w:rFonts w:ascii="Arial" w:hAnsi="Arial" w:cs="Arial"/>
                <w:color w:val="FF0000"/>
                <w:sz w:val="18"/>
                <w:szCs w:val="18"/>
              </w:rPr>
            </w:pPr>
            <w:r w:rsidRPr="00BB0175">
              <w:rPr>
                <w:rFonts w:ascii="Arial" w:hAnsi="Arial" w:cs="Arial"/>
                <w:sz w:val="18"/>
                <w:szCs w:val="18"/>
              </w:rPr>
              <w:t>The system should only update the details that have actually changed.</w:t>
            </w:r>
          </w:p>
        </w:tc>
      </w:tr>
      <w:tr w:rsidR="00BB0175" w:rsidRPr="005D68D4" w14:paraId="5B450857" w14:textId="77777777" w:rsidTr="00F01D17">
        <w:tc>
          <w:tcPr>
            <w:tcW w:w="2093" w:type="dxa"/>
            <w:shd w:val="pct20" w:color="auto" w:fill="auto"/>
          </w:tcPr>
          <w:p w14:paraId="0296F7B2"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Notes / Questions</w:t>
            </w:r>
          </w:p>
          <w:p w14:paraId="74A910B9" w14:textId="77777777" w:rsidR="00BB0175" w:rsidRPr="005D68D4" w:rsidRDefault="00BB0175" w:rsidP="00BB0175">
            <w:pPr>
              <w:rPr>
                <w:rFonts w:ascii="Arial" w:hAnsi="Arial" w:cs="Arial"/>
                <w:b/>
                <w:bCs/>
                <w:sz w:val="18"/>
                <w:szCs w:val="18"/>
              </w:rPr>
            </w:pPr>
          </w:p>
        </w:tc>
        <w:tc>
          <w:tcPr>
            <w:tcW w:w="7229" w:type="dxa"/>
            <w:shd w:val="clear" w:color="auto" w:fill="FFFFFF" w:themeFill="background1"/>
          </w:tcPr>
          <w:p w14:paraId="14F377BB" w14:textId="6136F082" w:rsidR="00BB0175" w:rsidRPr="00EC57C9" w:rsidRDefault="00EC57C9">
            <w:pPr>
              <w:pStyle w:val="ListParagraph"/>
              <w:numPr>
                <w:ilvl w:val="0"/>
                <w:numId w:val="230"/>
              </w:numPr>
              <w:rPr>
                <w:rFonts w:cs="Arial"/>
                <w:sz w:val="18"/>
                <w:szCs w:val="18"/>
                <w:rPrChange w:id="145" w:author="Jamal, Zaher CWK" w:date="2015-06-15T16:20:00Z">
                  <w:rPr/>
                </w:rPrChange>
              </w:rPr>
              <w:pPrChange w:id="146" w:author="Jamal, Zaher CWK" w:date="2015-06-15T16:22:00Z">
                <w:pPr/>
              </w:pPrChange>
            </w:pPr>
            <w:ins w:id="147" w:author="Jamal, Zaher CWK" w:date="2015-06-15T16:22:00Z">
              <w:r>
                <w:rPr>
                  <w:rFonts w:cs="Arial"/>
                  <w:sz w:val="18"/>
                  <w:szCs w:val="18"/>
                </w:rPr>
                <w:t>Relevant a</w:t>
              </w:r>
            </w:ins>
            <w:ins w:id="148" w:author="Jamal, Zaher CWK" w:date="2015-06-15T16:21:00Z">
              <w:r>
                <w:rPr>
                  <w:rFonts w:cs="Arial"/>
                  <w:sz w:val="18"/>
                  <w:szCs w:val="18"/>
                </w:rPr>
                <w:t xml:space="preserve">ctions undertaken by Admin users are not currently </w:t>
              </w:r>
            </w:ins>
            <w:ins w:id="149" w:author="Jamal, Zaher CWK" w:date="2015-06-15T16:22:00Z">
              <w:r>
                <w:rPr>
                  <w:rFonts w:cs="Arial"/>
                  <w:sz w:val="18"/>
                  <w:szCs w:val="18"/>
                </w:rPr>
                <w:t>recorded on Contact History.</w:t>
              </w:r>
            </w:ins>
            <w:ins w:id="150" w:author="Jamal, Zaher CWK" w:date="2015-06-15T16:24:00Z">
              <w:r>
                <w:rPr>
                  <w:rFonts w:cs="Arial"/>
                  <w:sz w:val="18"/>
                  <w:szCs w:val="18"/>
                </w:rPr>
                <w:t xml:space="preserve"> This will need to be resolved for PlanManager,</w:t>
              </w:r>
            </w:ins>
          </w:p>
        </w:tc>
      </w:tr>
      <w:tr w:rsidR="00BB0175" w:rsidRPr="005D68D4" w14:paraId="5EB5F693" w14:textId="77777777" w:rsidTr="00F01D17">
        <w:tc>
          <w:tcPr>
            <w:tcW w:w="2093" w:type="dxa"/>
            <w:shd w:val="pct20" w:color="auto" w:fill="auto"/>
          </w:tcPr>
          <w:p w14:paraId="025DCF6B"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Includes Use Cases</w:t>
            </w:r>
          </w:p>
          <w:p w14:paraId="63EAFF3B" w14:textId="77777777" w:rsidR="00BB0175" w:rsidRPr="005D68D4" w:rsidRDefault="00BB0175" w:rsidP="00BB0175">
            <w:pPr>
              <w:rPr>
                <w:rFonts w:ascii="Arial" w:hAnsi="Arial" w:cs="Arial"/>
                <w:b/>
                <w:bCs/>
                <w:color w:val="FF0000"/>
                <w:sz w:val="18"/>
                <w:szCs w:val="18"/>
              </w:rPr>
            </w:pPr>
          </w:p>
        </w:tc>
        <w:tc>
          <w:tcPr>
            <w:tcW w:w="7229" w:type="dxa"/>
            <w:shd w:val="clear" w:color="auto" w:fill="FFFFFF" w:themeFill="background1"/>
          </w:tcPr>
          <w:p w14:paraId="494E5F97" w14:textId="77777777" w:rsidR="00BB0175" w:rsidRPr="00FE629E" w:rsidRDefault="00BB0175" w:rsidP="00BB0175">
            <w:pPr>
              <w:rPr>
                <w:rFonts w:ascii="Arial" w:hAnsi="Arial" w:cs="Arial"/>
                <w:sz w:val="18"/>
                <w:szCs w:val="18"/>
              </w:rPr>
            </w:pPr>
          </w:p>
        </w:tc>
      </w:tr>
      <w:tr w:rsidR="00BB0175" w:rsidRPr="005D68D4" w14:paraId="16527CD1" w14:textId="77777777" w:rsidTr="00F01D17">
        <w:tc>
          <w:tcPr>
            <w:tcW w:w="2093" w:type="dxa"/>
            <w:shd w:val="pct20" w:color="auto" w:fill="auto"/>
          </w:tcPr>
          <w:p w14:paraId="05C153A0"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2BC003ED" w14:textId="77777777" w:rsidR="00BB0175" w:rsidRDefault="0078095B" w:rsidP="002A4BC2">
            <w:pPr>
              <w:pStyle w:val="ListParagraph"/>
              <w:numPr>
                <w:ilvl w:val="0"/>
                <w:numId w:val="229"/>
              </w:numPr>
              <w:rPr>
                <w:rFonts w:cs="Arial"/>
                <w:sz w:val="18"/>
                <w:szCs w:val="18"/>
              </w:rPr>
            </w:pPr>
            <w:r>
              <w:rPr>
                <w:rFonts w:cs="Arial"/>
                <w:sz w:val="18"/>
                <w:szCs w:val="18"/>
              </w:rPr>
              <w:t>The following information is visible from the Dcorum Web User screen</w:t>
            </w:r>
          </w:p>
          <w:p w14:paraId="1DB21C7E" w14:textId="77777777" w:rsidR="0078095B" w:rsidRDefault="0078095B" w:rsidP="002A4BC2">
            <w:pPr>
              <w:pStyle w:val="ListParagraph"/>
              <w:numPr>
                <w:ilvl w:val="1"/>
                <w:numId w:val="229"/>
              </w:numPr>
              <w:rPr>
                <w:rFonts w:cs="Arial"/>
                <w:sz w:val="18"/>
                <w:szCs w:val="18"/>
              </w:rPr>
            </w:pPr>
            <w:r>
              <w:rPr>
                <w:rFonts w:cs="Arial"/>
                <w:sz w:val="18"/>
                <w:szCs w:val="18"/>
              </w:rPr>
              <w:t>Date and time of event</w:t>
            </w:r>
          </w:p>
          <w:p w14:paraId="522AD997" w14:textId="61DFCBEE" w:rsidR="0078095B" w:rsidRDefault="0078095B" w:rsidP="002A4BC2">
            <w:pPr>
              <w:pStyle w:val="ListParagraph"/>
              <w:numPr>
                <w:ilvl w:val="1"/>
                <w:numId w:val="229"/>
              </w:numPr>
              <w:rPr>
                <w:rFonts w:cs="Arial"/>
                <w:sz w:val="18"/>
                <w:szCs w:val="18"/>
              </w:rPr>
            </w:pPr>
            <w:r>
              <w:rPr>
                <w:rFonts w:cs="Arial"/>
                <w:sz w:val="18"/>
                <w:szCs w:val="18"/>
              </w:rPr>
              <w:t>User name of User that triggered event</w:t>
            </w:r>
          </w:p>
          <w:p w14:paraId="78886BC8" w14:textId="77777777" w:rsidR="0078095B" w:rsidRDefault="0078095B" w:rsidP="002A4BC2">
            <w:pPr>
              <w:pStyle w:val="ListParagraph"/>
              <w:numPr>
                <w:ilvl w:val="1"/>
                <w:numId w:val="229"/>
              </w:numPr>
              <w:rPr>
                <w:rFonts w:cs="Arial"/>
                <w:sz w:val="18"/>
                <w:szCs w:val="18"/>
              </w:rPr>
            </w:pPr>
            <w:r>
              <w:rPr>
                <w:rFonts w:cs="Arial"/>
                <w:sz w:val="18"/>
                <w:szCs w:val="18"/>
              </w:rPr>
              <w:t>Details (text) of event</w:t>
            </w:r>
          </w:p>
          <w:p w14:paraId="064DEBC9" w14:textId="688A2493" w:rsidR="0078095B" w:rsidRDefault="0078095B" w:rsidP="002A4BC2">
            <w:pPr>
              <w:pStyle w:val="ListParagraph"/>
              <w:numPr>
                <w:ilvl w:val="1"/>
                <w:numId w:val="229"/>
              </w:numPr>
              <w:rPr>
                <w:rFonts w:cs="Arial"/>
                <w:sz w:val="18"/>
                <w:szCs w:val="18"/>
              </w:rPr>
            </w:pPr>
            <w:r>
              <w:rPr>
                <w:rFonts w:cs="Arial"/>
                <w:sz w:val="18"/>
                <w:szCs w:val="18"/>
              </w:rPr>
              <w:t>Type of event</w:t>
            </w:r>
          </w:p>
          <w:p w14:paraId="64B1DC04" w14:textId="16AA0AE6" w:rsidR="0078095B" w:rsidRPr="002A4BC2" w:rsidRDefault="0078095B" w:rsidP="002A4BC2">
            <w:pPr>
              <w:pStyle w:val="ListParagraph"/>
              <w:numPr>
                <w:ilvl w:val="1"/>
                <w:numId w:val="229"/>
              </w:numPr>
              <w:rPr>
                <w:rFonts w:cs="Arial"/>
                <w:sz w:val="18"/>
                <w:szCs w:val="18"/>
              </w:rPr>
            </w:pPr>
            <w:r>
              <w:rPr>
                <w:rFonts w:cs="Arial"/>
                <w:sz w:val="18"/>
                <w:szCs w:val="18"/>
              </w:rPr>
              <w:t>Action Type</w:t>
            </w:r>
          </w:p>
        </w:tc>
      </w:tr>
      <w:tr w:rsidR="00BB0175" w:rsidRPr="005D68D4" w14:paraId="42802008" w14:textId="77777777" w:rsidTr="00F01D17">
        <w:tc>
          <w:tcPr>
            <w:tcW w:w="2093" w:type="dxa"/>
            <w:shd w:val="pct20" w:color="auto" w:fill="auto"/>
          </w:tcPr>
          <w:p w14:paraId="758B1EF6" w14:textId="765B1FBC" w:rsidR="00BB0175" w:rsidRPr="005D68D4" w:rsidRDefault="00BB0175" w:rsidP="00BB017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752FB6AE" w14:textId="0974179C" w:rsidR="00BB0175" w:rsidRPr="005D68D4" w:rsidRDefault="0070799B" w:rsidP="00BB0175">
            <w:pPr>
              <w:rPr>
                <w:rFonts w:ascii="Arial" w:hAnsi="Arial" w:cs="Arial"/>
                <w:sz w:val="18"/>
                <w:szCs w:val="18"/>
              </w:rPr>
            </w:pPr>
            <w:r>
              <w:rPr>
                <w:rFonts w:ascii="Arial" w:hAnsi="Arial" w:cs="Arial"/>
                <w:sz w:val="18"/>
                <w:szCs w:val="18"/>
              </w:rPr>
              <w:t>PM0027, PM0029</w:t>
            </w:r>
          </w:p>
        </w:tc>
      </w:tr>
      <w:tr w:rsidR="00BB0175" w:rsidRPr="005D68D4" w14:paraId="6CC4BD84" w14:textId="77777777" w:rsidTr="00F01D17">
        <w:tc>
          <w:tcPr>
            <w:tcW w:w="2093" w:type="dxa"/>
            <w:shd w:val="pct20" w:color="auto" w:fill="auto"/>
          </w:tcPr>
          <w:p w14:paraId="48599F42" w14:textId="77777777" w:rsidR="00BB0175" w:rsidRPr="005D68D4" w:rsidRDefault="00BB0175" w:rsidP="00BB017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313F8457" w14:textId="77777777" w:rsidR="00BB0175" w:rsidRPr="005D68D4" w:rsidRDefault="00BB0175" w:rsidP="00BB0175">
            <w:pPr>
              <w:rPr>
                <w:rFonts w:ascii="Arial" w:hAnsi="Arial" w:cs="Arial"/>
                <w:sz w:val="18"/>
                <w:szCs w:val="18"/>
              </w:rPr>
            </w:pPr>
          </w:p>
        </w:tc>
      </w:tr>
    </w:tbl>
    <w:p w14:paraId="52A76ED5" w14:textId="77777777" w:rsidR="00BB0175" w:rsidRDefault="00BB0175" w:rsidP="00BB0175"/>
    <w:p w14:paraId="0F21D408" w14:textId="61C2CFDB" w:rsidR="00BB0175" w:rsidRDefault="00BB0175">
      <w:r>
        <w:br w:type="page"/>
      </w:r>
    </w:p>
    <w:p w14:paraId="49D9753E" w14:textId="77777777" w:rsidR="00BB0175" w:rsidRDefault="00BB0175">
      <w:pPr>
        <w:sectPr w:rsidR="00BB0175" w:rsidSect="008357A4">
          <w:pgSz w:w="12240" w:h="15840" w:code="1"/>
          <w:pgMar w:top="1616" w:right="1797" w:bottom="851" w:left="1797" w:header="567" w:footer="720" w:gutter="0"/>
          <w:cols w:space="720"/>
          <w:docGrid w:linePitch="360"/>
        </w:sectPr>
      </w:pPr>
    </w:p>
    <w:p w14:paraId="7F8CAF19" w14:textId="77777777" w:rsidR="00BB0175" w:rsidRPr="00BB0175" w:rsidRDefault="00BB0175" w:rsidP="00BB0175">
      <w:pPr>
        <w:keepNext/>
        <w:numPr>
          <w:ilvl w:val="3"/>
          <w:numId w:val="1"/>
        </w:numPr>
        <w:tabs>
          <w:tab w:val="clear" w:pos="1006"/>
          <w:tab w:val="num" w:pos="864"/>
        </w:tabs>
        <w:spacing w:before="240" w:after="60"/>
        <w:ind w:left="864"/>
        <w:jc w:val="both"/>
        <w:outlineLvl w:val="3"/>
        <w:rPr>
          <w:rFonts w:ascii="Arial" w:hAnsi="Arial" w:cs="Arial"/>
          <w:b/>
          <w:bCs/>
        </w:rPr>
      </w:pPr>
      <w:r w:rsidRPr="00BB0175">
        <w:rPr>
          <w:rFonts w:ascii="Arial" w:hAnsi="Arial" w:cs="Arial"/>
          <w:b/>
          <w:bCs/>
        </w:rPr>
        <w:t>Contact History Creation Matrix</w:t>
      </w:r>
    </w:p>
    <w:p w14:paraId="532659A0" w14:textId="77777777" w:rsidR="00BB0175" w:rsidRPr="00BB0175" w:rsidRDefault="00BB0175" w:rsidP="00BB0175">
      <w:pPr>
        <w:jc w:val="both"/>
        <w:rPr>
          <w:rFonts w:ascii="Arial" w:hAnsi="Arial"/>
          <w:sz w:val="20"/>
        </w:rPr>
      </w:pPr>
      <w:r w:rsidRPr="00BB0175">
        <w:rPr>
          <w:rFonts w:ascii="Arial" w:hAnsi="Arial"/>
          <w:sz w:val="20"/>
        </w:rPr>
        <w:t>Text in {curly brackets} needs to come from the back end system as part of the Content or from a database field.</w:t>
      </w:r>
    </w:p>
    <w:p w14:paraId="01493F99" w14:textId="77777777" w:rsidR="00BB0175" w:rsidRPr="00BB0175" w:rsidRDefault="00BB0175" w:rsidP="00BB0175">
      <w:pPr>
        <w:jc w:val="both"/>
        <w:rPr>
          <w:rFonts w:ascii="Arial" w:hAnsi="Arial"/>
          <w:sz w:val="20"/>
        </w:rPr>
      </w:pPr>
    </w:p>
    <w:tbl>
      <w:tblPr>
        <w:tblW w:w="1715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0"/>
        <w:gridCol w:w="1418"/>
        <w:gridCol w:w="1559"/>
        <w:gridCol w:w="1417"/>
        <w:gridCol w:w="6521"/>
        <w:gridCol w:w="1417"/>
        <w:gridCol w:w="2410"/>
      </w:tblGrid>
      <w:tr w:rsidR="00EF54FA" w:rsidRPr="00BB0175" w14:paraId="22F527A4" w14:textId="77777777" w:rsidTr="002A4BC2">
        <w:tc>
          <w:tcPr>
            <w:tcW w:w="2410" w:type="dxa"/>
            <w:shd w:val="clear" w:color="auto" w:fill="auto"/>
          </w:tcPr>
          <w:p w14:paraId="72197658" w14:textId="77777777" w:rsidR="00EF54FA" w:rsidRPr="00BB0175" w:rsidRDefault="00EF54FA" w:rsidP="00BB0175">
            <w:pPr>
              <w:ind w:left="284" w:hanging="142"/>
              <w:rPr>
                <w:rFonts w:ascii="Arial" w:hAnsi="Arial"/>
                <w:b/>
                <w:sz w:val="20"/>
              </w:rPr>
            </w:pPr>
            <w:r w:rsidRPr="00BB0175">
              <w:rPr>
                <w:rFonts w:ascii="Arial" w:hAnsi="Arial"/>
                <w:b/>
                <w:sz w:val="20"/>
              </w:rPr>
              <w:t>Contact History Update</w:t>
            </w:r>
          </w:p>
        </w:tc>
        <w:tc>
          <w:tcPr>
            <w:tcW w:w="1418" w:type="dxa"/>
          </w:tcPr>
          <w:p w14:paraId="4D253F6C" w14:textId="03BBABF8" w:rsidR="00EF54FA" w:rsidRPr="00BB0175" w:rsidRDefault="00EF54FA" w:rsidP="00BB0175">
            <w:pPr>
              <w:rPr>
                <w:rFonts w:ascii="Arial" w:hAnsi="Arial"/>
                <w:b/>
                <w:sz w:val="20"/>
              </w:rPr>
            </w:pPr>
            <w:r>
              <w:rPr>
                <w:rFonts w:ascii="Arial" w:hAnsi="Arial"/>
                <w:b/>
                <w:sz w:val="20"/>
              </w:rPr>
              <w:t>Use Case Id</w:t>
            </w:r>
          </w:p>
        </w:tc>
        <w:tc>
          <w:tcPr>
            <w:tcW w:w="1559" w:type="dxa"/>
            <w:shd w:val="clear" w:color="auto" w:fill="auto"/>
          </w:tcPr>
          <w:p w14:paraId="55DDFCCA" w14:textId="37016FA8" w:rsidR="00EF54FA" w:rsidRPr="00BB0175" w:rsidRDefault="00EF54FA" w:rsidP="00BB0175">
            <w:pPr>
              <w:rPr>
                <w:rFonts w:ascii="Arial" w:hAnsi="Arial"/>
                <w:b/>
                <w:sz w:val="20"/>
              </w:rPr>
            </w:pPr>
            <w:r w:rsidRPr="00BB0175">
              <w:rPr>
                <w:rFonts w:ascii="Arial" w:hAnsi="Arial"/>
                <w:b/>
                <w:sz w:val="20"/>
              </w:rPr>
              <w:t>Date</w:t>
            </w:r>
          </w:p>
        </w:tc>
        <w:tc>
          <w:tcPr>
            <w:tcW w:w="1417" w:type="dxa"/>
            <w:shd w:val="clear" w:color="auto" w:fill="auto"/>
          </w:tcPr>
          <w:p w14:paraId="4037A946" w14:textId="77777777" w:rsidR="00EF54FA" w:rsidRPr="00BB0175" w:rsidRDefault="00EF54FA" w:rsidP="00BB0175">
            <w:pPr>
              <w:rPr>
                <w:rFonts w:ascii="Arial" w:hAnsi="Arial"/>
                <w:b/>
                <w:sz w:val="20"/>
              </w:rPr>
            </w:pPr>
            <w:r w:rsidRPr="00BB0175">
              <w:rPr>
                <w:rFonts w:ascii="Arial" w:hAnsi="Arial"/>
                <w:b/>
                <w:sz w:val="20"/>
              </w:rPr>
              <w:t>User Name</w:t>
            </w:r>
          </w:p>
        </w:tc>
        <w:tc>
          <w:tcPr>
            <w:tcW w:w="6521" w:type="dxa"/>
            <w:shd w:val="clear" w:color="auto" w:fill="auto"/>
          </w:tcPr>
          <w:p w14:paraId="3265BEBE" w14:textId="77777777" w:rsidR="00EF54FA" w:rsidRPr="00BB0175" w:rsidRDefault="00EF54FA" w:rsidP="00BB0175">
            <w:pPr>
              <w:rPr>
                <w:rFonts w:ascii="Arial" w:hAnsi="Arial"/>
                <w:b/>
                <w:sz w:val="20"/>
              </w:rPr>
            </w:pPr>
            <w:r w:rsidRPr="00BB0175">
              <w:rPr>
                <w:rFonts w:ascii="Arial" w:hAnsi="Arial"/>
                <w:b/>
                <w:sz w:val="20"/>
              </w:rPr>
              <w:t>Details</w:t>
            </w:r>
          </w:p>
        </w:tc>
        <w:tc>
          <w:tcPr>
            <w:tcW w:w="1417" w:type="dxa"/>
            <w:shd w:val="clear" w:color="auto" w:fill="auto"/>
          </w:tcPr>
          <w:p w14:paraId="04535079" w14:textId="77777777" w:rsidR="00EF54FA" w:rsidRPr="00BB0175" w:rsidRDefault="00EF54FA" w:rsidP="00BB0175">
            <w:pPr>
              <w:rPr>
                <w:rFonts w:ascii="Arial" w:hAnsi="Arial"/>
                <w:b/>
                <w:sz w:val="20"/>
              </w:rPr>
            </w:pPr>
            <w:r w:rsidRPr="00BB0175">
              <w:rPr>
                <w:rFonts w:ascii="Arial" w:hAnsi="Arial"/>
                <w:b/>
                <w:sz w:val="20"/>
              </w:rPr>
              <w:t>Call Type</w:t>
            </w:r>
          </w:p>
        </w:tc>
        <w:tc>
          <w:tcPr>
            <w:tcW w:w="2410" w:type="dxa"/>
            <w:shd w:val="clear" w:color="auto" w:fill="auto"/>
          </w:tcPr>
          <w:p w14:paraId="0B42F672" w14:textId="77777777" w:rsidR="00EF54FA" w:rsidRPr="00BB0175" w:rsidRDefault="00EF54FA" w:rsidP="00BB0175">
            <w:pPr>
              <w:rPr>
                <w:rFonts w:ascii="Arial" w:hAnsi="Arial"/>
                <w:b/>
                <w:sz w:val="20"/>
              </w:rPr>
            </w:pPr>
            <w:r w:rsidRPr="00BB0175">
              <w:rPr>
                <w:rFonts w:ascii="Arial" w:hAnsi="Arial"/>
                <w:b/>
                <w:sz w:val="20"/>
              </w:rPr>
              <w:t>Action Type</w:t>
            </w:r>
          </w:p>
        </w:tc>
      </w:tr>
      <w:tr w:rsidR="00EF54FA" w:rsidRPr="00BB0175" w14:paraId="5F08F831" w14:textId="77777777" w:rsidTr="002A4BC2">
        <w:tc>
          <w:tcPr>
            <w:tcW w:w="2410" w:type="dxa"/>
            <w:shd w:val="clear" w:color="auto" w:fill="auto"/>
          </w:tcPr>
          <w:p w14:paraId="31FE8935" w14:textId="525EA7F5" w:rsidR="00EF54FA" w:rsidRPr="00BB0175" w:rsidRDefault="00EF54FA" w:rsidP="00E06D91">
            <w:pPr>
              <w:numPr>
                <w:ilvl w:val="0"/>
                <w:numId w:val="180"/>
              </w:numPr>
              <w:ind w:left="284" w:hanging="284"/>
              <w:rPr>
                <w:rFonts w:ascii="Arial" w:hAnsi="Arial"/>
                <w:sz w:val="20"/>
              </w:rPr>
            </w:pPr>
            <w:bookmarkStart w:id="151" w:name="CH1"/>
            <w:r w:rsidRPr="00BB0175">
              <w:rPr>
                <w:rFonts w:ascii="Arial" w:hAnsi="Arial"/>
                <w:sz w:val="20"/>
              </w:rPr>
              <w:t xml:space="preserve">Maintain security questions </w:t>
            </w:r>
            <w:bookmarkEnd w:id="151"/>
          </w:p>
        </w:tc>
        <w:tc>
          <w:tcPr>
            <w:tcW w:w="1418" w:type="dxa"/>
          </w:tcPr>
          <w:p w14:paraId="54CABC8F" w14:textId="51C104F6" w:rsidR="00EF54FA" w:rsidRPr="00BB0175" w:rsidRDefault="00EF54FA" w:rsidP="00BB0175">
            <w:pPr>
              <w:rPr>
                <w:rFonts w:ascii="Arial" w:hAnsi="Arial"/>
                <w:sz w:val="20"/>
              </w:rPr>
            </w:pPr>
            <w:r>
              <w:rPr>
                <w:rFonts w:ascii="Arial" w:hAnsi="Arial"/>
                <w:sz w:val="20"/>
              </w:rPr>
              <w:t>PMUC067</w:t>
            </w:r>
          </w:p>
        </w:tc>
        <w:tc>
          <w:tcPr>
            <w:tcW w:w="1559" w:type="dxa"/>
            <w:shd w:val="clear" w:color="auto" w:fill="auto"/>
          </w:tcPr>
          <w:p w14:paraId="0CE28CCD" w14:textId="28FEDF56" w:rsidR="00EF54FA" w:rsidRPr="00BB0175" w:rsidRDefault="00EF54FA" w:rsidP="00BB0175">
            <w:pPr>
              <w:rPr>
                <w:rFonts w:ascii="Arial" w:hAnsi="Arial"/>
                <w:sz w:val="20"/>
              </w:rPr>
            </w:pPr>
            <w:r w:rsidRPr="00BB0175">
              <w:rPr>
                <w:rFonts w:ascii="Arial" w:hAnsi="Arial"/>
                <w:sz w:val="20"/>
              </w:rPr>
              <w:t>{system date}</w:t>
            </w:r>
          </w:p>
        </w:tc>
        <w:tc>
          <w:tcPr>
            <w:tcW w:w="1417" w:type="dxa"/>
            <w:shd w:val="clear" w:color="auto" w:fill="auto"/>
          </w:tcPr>
          <w:p w14:paraId="6A404014" w14:textId="77777777" w:rsidR="00EF54FA" w:rsidRPr="00BB0175" w:rsidRDefault="00EF54FA" w:rsidP="00BB0175">
            <w:pPr>
              <w:rPr>
                <w:rFonts w:ascii="Arial" w:hAnsi="Arial"/>
                <w:sz w:val="20"/>
              </w:rPr>
            </w:pPr>
            <w:r w:rsidRPr="00BB0175">
              <w:rPr>
                <w:rFonts w:ascii="Arial" w:hAnsi="Arial"/>
                <w:sz w:val="20"/>
              </w:rPr>
              <w:t>{user name}</w:t>
            </w:r>
          </w:p>
        </w:tc>
        <w:tc>
          <w:tcPr>
            <w:tcW w:w="6521" w:type="dxa"/>
            <w:shd w:val="clear" w:color="auto" w:fill="auto"/>
          </w:tcPr>
          <w:p w14:paraId="3DE73487" w14:textId="77777777" w:rsidR="00EF54FA" w:rsidRPr="00BB0175" w:rsidRDefault="00EF54FA" w:rsidP="00BB0175">
            <w:pPr>
              <w:rPr>
                <w:rFonts w:ascii="Arial" w:hAnsi="Arial"/>
                <w:sz w:val="20"/>
              </w:rPr>
            </w:pPr>
            <w:r w:rsidRPr="00BB0175">
              <w:rPr>
                <w:rFonts w:ascii="Arial" w:hAnsi="Arial"/>
                <w:sz w:val="20"/>
              </w:rPr>
              <w:t>New Effective date added – {sysdate time}</w:t>
            </w:r>
          </w:p>
          <w:p w14:paraId="69D70325" w14:textId="77777777" w:rsidR="00EF54FA" w:rsidRPr="00BB0175" w:rsidRDefault="00EF54FA" w:rsidP="00BB0175">
            <w:pPr>
              <w:rPr>
                <w:rFonts w:ascii="Arial" w:hAnsi="Arial"/>
                <w:sz w:val="20"/>
              </w:rPr>
            </w:pPr>
            <w:r w:rsidRPr="00BB0175">
              <w:rPr>
                <w:rFonts w:ascii="Arial" w:hAnsi="Arial"/>
                <w:sz w:val="20"/>
              </w:rPr>
              <w:t>New Security Question 1 – {insert selected question}</w:t>
            </w:r>
          </w:p>
          <w:p w14:paraId="78A0960D" w14:textId="77777777" w:rsidR="00EF54FA" w:rsidRPr="00BB0175" w:rsidRDefault="00EF54FA" w:rsidP="00BB0175">
            <w:pPr>
              <w:rPr>
                <w:rFonts w:ascii="Arial" w:hAnsi="Arial"/>
                <w:sz w:val="20"/>
              </w:rPr>
            </w:pPr>
            <w:r w:rsidRPr="00BB0175">
              <w:rPr>
                <w:rFonts w:ascii="Arial" w:hAnsi="Arial"/>
                <w:sz w:val="20"/>
              </w:rPr>
              <w:t>New Security Question 2 – {insert selected question}</w:t>
            </w:r>
          </w:p>
          <w:p w14:paraId="43A97B57" w14:textId="77777777" w:rsidR="00EF54FA" w:rsidRPr="00BB0175" w:rsidRDefault="00EF54FA" w:rsidP="00BB0175">
            <w:pPr>
              <w:rPr>
                <w:rFonts w:ascii="Arial" w:hAnsi="Arial"/>
                <w:sz w:val="20"/>
              </w:rPr>
            </w:pPr>
            <w:r w:rsidRPr="00BB0175">
              <w:rPr>
                <w:rFonts w:ascii="Arial" w:hAnsi="Arial"/>
                <w:sz w:val="20"/>
              </w:rPr>
              <w:t>NB: the security answers selected must not be present on the contact history unless they are masked.</w:t>
            </w:r>
          </w:p>
        </w:tc>
        <w:tc>
          <w:tcPr>
            <w:tcW w:w="1417" w:type="dxa"/>
            <w:shd w:val="clear" w:color="auto" w:fill="auto"/>
          </w:tcPr>
          <w:p w14:paraId="57ED93F1" w14:textId="77777777" w:rsidR="00EF54FA" w:rsidRPr="00BB0175" w:rsidRDefault="00EF54FA" w:rsidP="00BB0175">
            <w:pPr>
              <w:rPr>
                <w:rFonts w:ascii="Arial" w:hAnsi="Arial"/>
                <w:sz w:val="20"/>
              </w:rPr>
            </w:pPr>
            <w:r w:rsidRPr="00BB0175">
              <w:rPr>
                <w:rFonts w:ascii="Arial" w:hAnsi="Arial"/>
                <w:sz w:val="20"/>
              </w:rPr>
              <w:t>Automatic Update</w:t>
            </w:r>
          </w:p>
        </w:tc>
        <w:tc>
          <w:tcPr>
            <w:tcW w:w="2410" w:type="dxa"/>
            <w:shd w:val="clear" w:color="auto" w:fill="auto"/>
          </w:tcPr>
          <w:p w14:paraId="50516E80" w14:textId="77777777" w:rsidR="00EF54FA" w:rsidRPr="00BB0175" w:rsidRDefault="00EF54FA" w:rsidP="00BB0175">
            <w:pPr>
              <w:rPr>
                <w:rFonts w:ascii="Arial" w:hAnsi="Arial"/>
                <w:sz w:val="20"/>
              </w:rPr>
            </w:pPr>
            <w:r w:rsidRPr="00BB0175">
              <w:rPr>
                <w:rFonts w:ascii="Arial" w:hAnsi="Arial"/>
                <w:sz w:val="20"/>
              </w:rPr>
              <w:t>Security Questions</w:t>
            </w:r>
          </w:p>
        </w:tc>
      </w:tr>
      <w:tr w:rsidR="00EF54FA" w:rsidRPr="00BB0175" w14:paraId="506435D4" w14:textId="77777777" w:rsidTr="002A4BC2">
        <w:tc>
          <w:tcPr>
            <w:tcW w:w="2410" w:type="dxa"/>
            <w:shd w:val="clear" w:color="auto" w:fill="auto"/>
          </w:tcPr>
          <w:p w14:paraId="7A1D4AE6" w14:textId="61618907" w:rsidR="00EF54FA" w:rsidRPr="00BB0175" w:rsidRDefault="00EF54FA" w:rsidP="00E06D91">
            <w:pPr>
              <w:numPr>
                <w:ilvl w:val="0"/>
                <w:numId w:val="180"/>
              </w:numPr>
              <w:ind w:left="284" w:hanging="284"/>
              <w:rPr>
                <w:rFonts w:ascii="Arial" w:hAnsi="Arial"/>
                <w:sz w:val="20"/>
              </w:rPr>
            </w:pPr>
            <w:r w:rsidRPr="00BB0175">
              <w:rPr>
                <w:rFonts w:ascii="Arial" w:hAnsi="Arial"/>
                <w:sz w:val="20"/>
              </w:rPr>
              <w:t xml:space="preserve">Lock Account </w:t>
            </w:r>
          </w:p>
        </w:tc>
        <w:tc>
          <w:tcPr>
            <w:tcW w:w="1418" w:type="dxa"/>
          </w:tcPr>
          <w:p w14:paraId="12926D81" w14:textId="74E83039" w:rsidR="00EF54FA" w:rsidRPr="00BB0175" w:rsidRDefault="00EF54FA" w:rsidP="00F6413B">
            <w:pPr>
              <w:rPr>
                <w:rFonts w:ascii="Arial" w:hAnsi="Arial"/>
                <w:sz w:val="20"/>
              </w:rPr>
            </w:pPr>
            <w:r>
              <w:rPr>
                <w:rFonts w:ascii="Arial" w:hAnsi="Arial"/>
                <w:sz w:val="20"/>
              </w:rPr>
              <w:t>PMUC007</w:t>
            </w:r>
          </w:p>
        </w:tc>
        <w:tc>
          <w:tcPr>
            <w:tcW w:w="1559" w:type="dxa"/>
            <w:shd w:val="clear" w:color="auto" w:fill="auto"/>
          </w:tcPr>
          <w:p w14:paraId="50CF53FD" w14:textId="00B09D62" w:rsidR="00EF54FA" w:rsidRPr="00BB0175" w:rsidRDefault="00EF54FA" w:rsidP="00F6413B">
            <w:pPr>
              <w:rPr>
                <w:rFonts w:ascii="Arial" w:hAnsi="Arial"/>
                <w:sz w:val="20"/>
              </w:rPr>
            </w:pPr>
            <w:r w:rsidRPr="00BB0175">
              <w:rPr>
                <w:rFonts w:ascii="Arial" w:hAnsi="Arial"/>
                <w:sz w:val="20"/>
              </w:rPr>
              <w:t>{system date}</w:t>
            </w:r>
          </w:p>
        </w:tc>
        <w:tc>
          <w:tcPr>
            <w:tcW w:w="1417" w:type="dxa"/>
            <w:shd w:val="clear" w:color="auto" w:fill="auto"/>
          </w:tcPr>
          <w:p w14:paraId="3CD5E342" w14:textId="6EB2CBF7" w:rsidR="00EF54FA" w:rsidRPr="00BB0175" w:rsidRDefault="00EF54FA" w:rsidP="00F6413B">
            <w:pPr>
              <w:rPr>
                <w:rFonts w:ascii="Arial" w:hAnsi="Arial"/>
                <w:sz w:val="20"/>
              </w:rPr>
            </w:pPr>
            <w:r w:rsidRPr="00BB0175">
              <w:rPr>
                <w:rFonts w:ascii="Arial" w:hAnsi="Arial"/>
                <w:sz w:val="20"/>
              </w:rPr>
              <w:t>{user name}</w:t>
            </w:r>
          </w:p>
        </w:tc>
        <w:tc>
          <w:tcPr>
            <w:tcW w:w="6521" w:type="dxa"/>
            <w:shd w:val="clear" w:color="auto" w:fill="auto"/>
          </w:tcPr>
          <w:p w14:paraId="5C47AD6D" w14:textId="77777777"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New Locked Date added – {insert system date}</w:t>
            </w:r>
          </w:p>
          <w:p w14:paraId="58317D26" w14:textId="44D5219D"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New Locked Reason added – {insert lock reason} i.e. The Account has been locked by an administrator, The Maximum Unsuccessful Login Attempts has been Exceeded etc</w:t>
            </w:r>
          </w:p>
        </w:tc>
        <w:tc>
          <w:tcPr>
            <w:tcW w:w="1417" w:type="dxa"/>
            <w:shd w:val="clear" w:color="auto" w:fill="auto"/>
          </w:tcPr>
          <w:p w14:paraId="7D9AF46A" w14:textId="3F7756E8" w:rsidR="00EF54FA" w:rsidRPr="00BB0175" w:rsidRDefault="00EF54FA" w:rsidP="00F6413B">
            <w:pPr>
              <w:rPr>
                <w:rFonts w:ascii="Arial" w:hAnsi="Arial"/>
                <w:sz w:val="20"/>
              </w:rPr>
            </w:pPr>
            <w:r w:rsidRPr="00BB0175">
              <w:rPr>
                <w:rFonts w:ascii="Arial" w:hAnsi="Arial"/>
                <w:sz w:val="20"/>
              </w:rPr>
              <w:t>Automatic Update</w:t>
            </w:r>
          </w:p>
        </w:tc>
        <w:tc>
          <w:tcPr>
            <w:tcW w:w="2410" w:type="dxa"/>
            <w:shd w:val="clear" w:color="auto" w:fill="auto"/>
          </w:tcPr>
          <w:p w14:paraId="3C9F9000" w14:textId="1470D7D3" w:rsidR="00EF54FA" w:rsidRPr="00BB0175" w:rsidRDefault="0078095B" w:rsidP="00F6413B">
            <w:pPr>
              <w:rPr>
                <w:rFonts w:ascii="Arial" w:hAnsi="Arial"/>
                <w:sz w:val="20"/>
              </w:rPr>
            </w:pPr>
            <w:r>
              <w:rPr>
                <w:rFonts w:ascii="Arial" w:hAnsi="Arial"/>
                <w:sz w:val="20"/>
              </w:rPr>
              <w:t>Lock Account</w:t>
            </w:r>
          </w:p>
        </w:tc>
      </w:tr>
      <w:tr w:rsidR="00EF54FA" w:rsidRPr="00BB0175" w14:paraId="282EB3F3" w14:textId="77777777" w:rsidTr="002A4BC2">
        <w:tc>
          <w:tcPr>
            <w:tcW w:w="2410" w:type="dxa"/>
            <w:shd w:val="clear" w:color="auto" w:fill="auto"/>
          </w:tcPr>
          <w:p w14:paraId="4F3B1BF3" w14:textId="2097A052" w:rsidR="00EF54FA" w:rsidRPr="00BB0175" w:rsidRDefault="00EF54FA" w:rsidP="00E06D91">
            <w:pPr>
              <w:numPr>
                <w:ilvl w:val="0"/>
                <w:numId w:val="180"/>
              </w:numPr>
              <w:ind w:left="284" w:hanging="284"/>
              <w:rPr>
                <w:rFonts w:ascii="Arial" w:hAnsi="Arial"/>
                <w:sz w:val="20"/>
              </w:rPr>
            </w:pPr>
            <w:r w:rsidRPr="00BB0175">
              <w:rPr>
                <w:rFonts w:ascii="Arial" w:hAnsi="Arial"/>
                <w:sz w:val="20"/>
              </w:rPr>
              <w:t>Password Changed</w:t>
            </w:r>
          </w:p>
        </w:tc>
        <w:tc>
          <w:tcPr>
            <w:tcW w:w="1418" w:type="dxa"/>
          </w:tcPr>
          <w:p w14:paraId="3ABC1400" w14:textId="7A2EE022" w:rsidR="006E11B2" w:rsidRPr="00BB0175" w:rsidRDefault="006E11B2">
            <w:pPr>
              <w:rPr>
                <w:rFonts w:ascii="Arial" w:hAnsi="Arial"/>
                <w:sz w:val="20"/>
              </w:rPr>
            </w:pPr>
            <w:r>
              <w:rPr>
                <w:rFonts w:ascii="Arial" w:hAnsi="Arial"/>
                <w:sz w:val="20"/>
              </w:rPr>
              <w:t>PMUC063</w:t>
            </w:r>
          </w:p>
        </w:tc>
        <w:tc>
          <w:tcPr>
            <w:tcW w:w="1559" w:type="dxa"/>
            <w:shd w:val="clear" w:color="auto" w:fill="auto"/>
          </w:tcPr>
          <w:p w14:paraId="29AC0A47" w14:textId="167FAA7C" w:rsidR="00EF54FA" w:rsidRPr="00BB0175" w:rsidRDefault="00EF54FA" w:rsidP="00F6413B">
            <w:pPr>
              <w:rPr>
                <w:rFonts w:ascii="Arial" w:hAnsi="Arial"/>
                <w:sz w:val="20"/>
              </w:rPr>
            </w:pPr>
            <w:r w:rsidRPr="00BB0175">
              <w:rPr>
                <w:rFonts w:ascii="Arial" w:hAnsi="Arial"/>
                <w:sz w:val="20"/>
              </w:rPr>
              <w:t>{system date}</w:t>
            </w:r>
          </w:p>
        </w:tc>
        <w:tc>
          <w:tcPr>
            <w:tcW w:w="1417" w:type="dxa"/>
            <w:shd w:val="clear" w:color="auto" w:fill="auto"/>
          </w:tcPr>
          <w:p w14:paraId="481306D5" w14:textId="129797DA" w:rsidR="00EF54FA" w:rsidRPr="00BB0175" w:rsidRDefault="00EF54FA" w:rsidP="00F6413B">
            <w:pPr>
              <w:rPr>
                <w:rFonts w:ascii="Arial" w:hAnsi="Arial"/>
                <w:sz w:val="20"/>
              </w:rPr>
            </w:pPr>
            <w:r w:rsidRPr="00BB0175">
              <w:rPr>
                <w:rFonts w:ascii="Arial" w:hAnsi="Arial"/>
                <w:sz w:val="20"/>
              </w:rPr>
              <w:t>{user name}</w:t>
            </w:r>
          </w:p>
        </w:tc>
        <w:tc>
          <w:tcPr>
            <w:tcW w:w="6521" w:type="dxa"/>
            <w:shd w:val="clear" w:color="auto" w:fill="auto"/>
          </w:tcPr>
          <w:p w14:paraId="3A061343" w14:textId="5CA930D4"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The member has successfully changed their password</w:t>
            </w:r>
          </w:p>
        </w:tc>
        <w:tc>
          <w:tcPr>
            <w:tcW w:w="1417" w:type="dxa"/>
            <w:shd w:val="clear" w:color="auto" w:fill="auto"/>
          </w:tcPr>
          <w:p w14:paraId="161DB6A7" w14:textId="61C31C6A" w:rsidR="00EF54FA" w:rsidRPr="00BB0175" w:rsidRDefault="00EF54FA" w:rsidP="00F6413B">
            <w:pPr>
              <w:rPr>
                <w:rFonts w:ascii="Arial" w:hAnsi="Arial"/>
                <w:sz w:val="20"/>
              </w:rPr>
            </w:pPr>
            <w:r w:rsidRPr="00BB0175">
              <w:rPr>
                <w:rFonts w:ascii="Arial" w:hAnsi="Arial"/>
                <w:sz w:val="20"/>
              </w:rPr>
              <w:t>Automatic Update</w:t>
            </w:r>
          </w:p>
        </w:tc>
        <w:tc>
          <w:tcPr>
            <w:tcW w:w="2410" w:type="dxa"/>
            <w:shd w:val="clear" w:color="auto" w:fill="auto"/>
          </w:tcPr>
          <w:p w14:paraId="0CF4D8D2" w14:textId="48146AF4" w:rsidR="00EF54FA" w:rsidRPr="00BB0175" w:rsidRDefault="0078095B" w:rsidP="00F6413B">
            <w:pPr>
              <w:rPr>
                <w:rFonts w:ascii="Arial" w:hAnsi="Arial"/>
                <w:sz w:val="20"/>
              </w:rPr>
            </w:pPr>
            <w:r>
              <w:rPr>
                <w:rFonts w:ascii="Arial" w:hAnsi="Arial"/>
                <w:sz w:val="20"/>
              </w:rPr>
              <w:t>Password Change</w:t>
            </w:r>
          </w:p>
        </w:tc>
      </w:tr>
      <w:tr w:rsidR="00EF54FA" w:rsidRPr="00BB0175" w14:paraId="174E425E" w14:textId="77777777" w:rsidTr="002A4BC2">
        <w:tc>
          <w:tcPr>
            <w:tcW w:w="2410" w:type="dxa"/>
            <w:shd w:val="clear" w:color="auto" w:fill="auto"/>
          </w:tcPr>
          <w:p w14:paraId="22BA4BF1" w14:textId="14F062E1" w:rsidR="00EF54FA" w:rsidRPr="00BB0175" w:rsidRDefault="00EF54FA" w:rsidP="00E06D91">
            <w:pPr>
              <w:numPr>
                <w:ilvl w:val="0"/>
                <w:numId w:val="180"/>
              </w:numPr>
              <w:ind w:left="284" w:hanging="284"/>
              <w:rPr>
                <w:rFonts w:ascii="Arial" w:hAnsi="Arial"/>
                <w:sz w:val="20"/>
              </w:rPr>
            </w:pPr>
            <w:bookmarkStart w:id="152" w:name="CH11"/>
            <w:r w:rsidRPr="00BB0175">
              <w:rPr>
                <w:rFonts w:ascii="Arial" w:hAnsi="Arial"/>
                <w:sz w:val="20"/>
              </w:rPr>
              <w:t xml:space="preserve">T&amp;C Accept/Decline </w:t>
            </w:r>
            <w:bookmarkEnd w:id="152"/>
          </w:p>
        </w:tc>
        <w:tc>
          <w:tcPr>
            <w:tcW w:w="1418" w:type="dxa"/>
          </w:tcPr>
          <w:p w14:paraId="3D03114B" w14:textId="7BE1C31A" w:rsidR="00EF54FA" w:rsidRPr="00BB0175" w:rsidRDefault="006E11B2" w:rsidP="00F6413B">
            <w:pPr>
              <w:rPr>
                <w:rFonts w:ascii="Arial" w:hAnsi="Arial"/>
                <w:sz w:val="20"/>
              </w:rPr>
            </w:pPr>
            <w:r>
              <w:rPr>
                <w:rFonts w:ascii="Arial" w:hAnsi="Arial"/>
                <w:sz w:val="20"/>
              </w:rPr>
              <w:t>PMUC065</w:t>
            </w:r>
          </w:p>
        </w:tc>
        <w:tc>
          <w:tcPr>
            <w:tcW w:w="1559" w:type="dxa"/>
            <w:shd w:val="clear" w:color="auto" w:fill="auto"/>
          </w:tcPr>
          <w:p w14:paraId="60002E25" w14:textId="5C5827FE" w:rsidR="00EF54FA" w:rsidRPr="00BB0175" w:rsidRDefault="00EF54FA" w:rsidP="00F6413B">
            <w:pPr>
              <w:rPr>
                <w:rFonts w:ascii="Arial" w:hAnsi="Arial"/>
                <w:sz w:val="20"/>
              </w:rPr>
            </w:pPr>
            <w:r w:rsidRPr="00BB0175">
              <w:rPr>
                <w:rFonts w:ascii="Arial" w:hAnsi="Arial"/>
                <w:sz w:val="20"/>
              </w:rPr>
              <w:t>{system date}</w:t>
            </w:r>
          </w:p>
        </w:tc>
        <w:tc>
          <w:tcPr>
            <w:tcW w:w="1417" w:type="dxa"/>
            <w:shd w:val="clear" w:color="auto" w:fill="auto"/>
          </w:tcPr>
          <w:p w14:paraId="01F73A3B" w14:textId="77777777" w:rsidR="00EF54FA" w:rsidRPr="00BB0175" w:rsidRDefault="00EF54FA" w:rsidP="00F6413B">
            <w:pPr>
              <w:rPr>
                <w:rFonts w:ascii="Arial" w:hAnsi="Arial"/>
                <w:sz w:val="20"/>
              </w:rPr>
            </w:pPr>
            <w:r w:rsidRPr="00BB0175">
              <w:rPr>
                <w:rFonts w:ascii="Arial" w:hAnsi="Arial"/>
                <w:sz w:val="20"/>
              </w:rPr>
              <w:t>{user name}</w:t>
            </w:r>
          </w:p>
        </w:tc>
        <w:tc>
          <w:tcPr>
            <w:tcW w:w="6521" w:type="dxa"/>
            <w:shd w:val="clear" w:color="auto" w:fill="auto"/>
          </w:tcPr>
          <w:p w14:paraId="0481956C" w14:textId="77777777"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Terms &amp; Conditions/Privacy Policy Date - {insert system date}</w:t>
            </w:r>
          </w:p>
          <w:p w14:paraId="7A4DF540" w14:textId="77777777"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Terms &amp; Conditions/Privacy Policy Date Accepted/Decline – {insert accept or declined}</w:t>
            </w:r>
          </w:p>
          <w:p w14:paraId="1BC67EBF" w14:textId="77777777" w:rsidR="00EF54FA" w:rsidRPr="00BB0175" w:rsidRDefault="00EF54FA" w:rsidP="00F6413B">
            <w:pPr>
              <w:rPr>
                <w:rFonts w:ascii="Arial" w:eastAsia="Arial" w:hAnsi="Arial" w:cs="Arial"/>
                <w:sz w:val="20"/>
                <w:szCs w:val="20"/>
              </w:rPr>
            </w:pPr>
            <w:r w:rsidRPr="00BB0175">
              <w:rPr>
                <w:rFonts w:ascii="Arial" w:eastAsia="Arial" w:hAnsi="Arial" w:cs="Arial"/>
                <w:sz w:val="20"/>
                <w:szCs w:val="20"/>
              </w:rPr>
              <w:t>Terms &amp; Conditions/Privacy Policy Date Version Number – {insert document version}</w:t>
            </w:r>
          </w:p>
        </w:tc>
        <w:tc>
          <w:tcPr>
            <w:tcW w:w="1417" w:type="dxa"/>
            <w:shd w:val="clear" w:color="auto" w:fill="auto"/>
          </w:tcPr>
          <w:p w14:paraId="28F91C50" w14:textId="77777777" w:rsidR="00EF54FA" w:rsidRPr="00BB0175" w:rsidRDefault="00EF54FA" w:rsidP="00F6413B">
            <w:pPr>
              <w:rPr>
                <w:rFonts w:ascii="Arial" w:hAnsi="Arial"/>
                <w:sz w:val="20"/>
              </w:rPr>
            </w:pPr>
            <w:r w:rsidRPr="00BB0175">
              <w:rPr>
                <w:rFonts w:ascii="Arial" w:hAnsi="Arial"/>
                <w:sz w:val="20"/>
              </w:rPr>
              <w:t>Automatic Update</w:t>
            </w:r>
          </w:p>
        </w:tc>
        <w:tc>
          <w:tcPr>
            <w:tcW w:w="2410" w:type="dxa"/>
            <w:shd w:val="clear" w:color="auto" w:fill="auto"/>
          </w:tcPr>
          <w:p w14:paraId="77BFE201" w14:textId="151499F5" w:rsidR="00EF54FA" w:rsidRPr="00BB0175" w:rsidRDefault="0078095B" w:rsidP="00F6413B">
            <w:pPr>
              <w:rPr>
                <w:rFonts w:ascii="Arial" w:hAnsi="Arial"/>
                <w:sz w:val="20"/>
              </w:rPr>
            </w:pPr>
            <w:r>
              <w:rPr>
                <w:rFonts w:ascii="Arial" w:hAnsi="Arial"/>
                <w:sz w:val="20"/>
              </w:rPr>
              <w:t>Accept Terms</w:t>
            </w:r>
          </w:p>
        </w:tc>
      </w:tr>
      <w:tr w:rsidR="00EF54FA" w:rsidRPr="00BB0175" w14:paraId="6F552EC2" w14:textId="77777777" w:rsidTr="002A4BC2">
        <w:tc>
          <w:tcPr>
            <w:tcW w:w="2410" w:type="dxa"/>
            <w:shd w:val="clear" w:color="auto" w:fill="auto"/>
          </w:tcPr>
          <w:p w14:paraId="3054C952" w14:textId="7F051DAC" w:rsidR="00EF54FA" w:rsidRPr="00BB0175" w:rsidRDefault="00EF54FA" w:rsidP="00E06D91">
            <w:pPr>
              <w:numPr>
                <w:ilvl w:val="0"/>
                <w:numId w:val="180"/>
              </w:numPr>
              <w:ind w:left="284" w:hanging="284"/>
              <w:rPr>
                <w:rFonts w:ascii="Arial" w:hAnsi="Arial"/>
                <w:sz w:val="20"/>
              </w:rPr>
            </w:pPr>
            <w:r>
              <w:rPr>
                <w:rFonts w:ascii="Arial" w:hAnsi="Arial"/>
                <w:sz w:val="20"/>
              </w:rPr>
              <w:t>Activate User Account</w:t>
            </w:r>
            <w:r w:rsidRPr="00BB0175">
              <w:rPr>
                <w:rFonts w:ascii="Arial" w:hAnsi="Arial"/>
                <w:sz w:val="20"/>
              </w:rPr>
              <w:t xml:space="preserve"> </w:t>
            </w:r>
          </w:p>
        </w:tc>
        <w:tc>
          <w:tcPr>
            <w:tcW w:w="1418" w:type="dxa"/>
          </w:tcPr>
          <w:p w14:paraId="5D727138" w14:textId="1F06C57E" w:rsidR="00EF54FA" w:rsidRPr="00BB0175" w:rsidRDefault="006E11B2" w:rsidP="00E06D91">
            <w:pPr>
              <w:rPr>
                <w:rFonts w:ascii="Arial" w:hAnsi="Arial"/>
                <w:sz w:val="20"/>
              </w:rPr>
            </w:pPr>
            <w:r>
              <w:rPr>
                <w:rFonts w:ascii="Arial" w:hAnsi="Arial"/>
                <w:sz w:val="20"/>
              </w:rPr>
              <w:t>PMUC005</w:t>
            </w:r>
          </w:p>
        </w:tc>
        <w:tc>
          <w:tcPr>
            <w:tcW w:w="1559" w:type="dxa"/>
            <w:shd w:val="clear" w:color="auto" w:fill="auto"/>
          </w:tcPr>
          <w:p w14:paraId="3FBC18F8" w14:textId="39BB31CE" w:rsidR="00EF54FA" w:rsidRPr="00BB0175" w:rsidRDefault="00EF54FA" w:rsidP="00E06D91">
            <w:pPr>
              <w:rPr>
                <w:rFonts w:ascii="Arial" w:hAnsi="Arial"/>
                <w:sz w:val="20"/>
              </w:rPr>
            </w:pPr>
            <w:r w:rsidRPr="00BB0175">
              <w:rPr>
                <w:rFonts w:ascii="Arial" w:hAnsi="Arial"/>
                <w:sz w:val="20"/>
              </w:rPr>
              <w:t>{system date}</w:t>
            </w:r>
          </w:p>
        </w:tc>
        <w:tc>
          <w:tcPr>
            <w:tcW w:w="1417" w:type="dxa"/>
            <w:shd w:val="clear" w:color="auto" w:fill="auto"/>
          </w:tcPr>
          <w:p w14:paraId="2E16B531" w14:textId="244493F5" w:rsidR="00EF54FA" w:rsidRPr="00BB0175" w:rsidRDefault="00EF54FA" w:rsidP="00E06D91">
            <w:pPr>
              <w:rPr>
                <w:rFonts w:ascii="Arial" w:hAnsi="Arial"/>
                <w:sz w:val="20"/>
              </w:rPr>
            </w:pPr>
            <w:r w:rsidRPr="00BB0175">
              <w:rPr>
                <w:rFonts w:ascii="Arial" w:hAnsi="Arial"/>
                <w:sz w:val="20"/>
              </w:rPr>
              <w:t>{user name}</w:t>
            </w:r>
          </w:p>
        </w:tc>
        <w:tc>
          <w:tcPr>
            <w:tcW w:w="6521" w:type="dxa"/>
            <w:shd w:val="clear" w:color="auto" w:fill="auto"/>
          </w:tcPr>
          <w:p w14:paraId="75ECE902" w14:textId="7A8D2CAA" w:rsidR="00EF54FA" w:rsidRPr="00BB0175" w:rsidRDefault="00EF54FA" w:rsidP="00E06D91">
            <w:pPr>
              <w:rPr>
                <w:rFonts w:ascii="Arial" w:hAnsi="Arial"/>
                <w:sz w:val="20"/>
              </w:rPr>
            </w:pPr>
            <w:r>
              <w:rPr>
                <w:rFonts w:ascii="Arial" w:hAnsi="Arial"/>
                <w:sz w:val="20"/>
              </w:rPr>
              <w:t xml:space="preserve">The user has activated their </w:t>
            </w:r>
            <w:r w:rsidR="00FE4BBE">
              <w:rPr>
                <w:rFonts w:ascii="Arial" w:hAnsi="Arial"/>
                <w:sz w:val="20"/>
              </w:rPr>
              <w:t>PlanManager</w:t>
            </w:r>
            <w:r>
              <w:rPr>
                <w:rFonts w:ascii="Arial" w:hAnsi="Arial"/>
                <w:sz w:val="20"/>
              </w:rPr>
              <w:t xml:space="preserve"> account</w:t>
            </w:r>
          </w:p>
          <w:p w14:paraId="3831DD23" w14:textId="002EBE87" w:rsidR="00EF54FA" w:rsidRPr="00BB0175" w:rsidRDefault="00EF54FA" w:rsidP="00E06D91">
            <w:pPr>
              <w:rPr>
                <w:rFonts w:ascii="Arial" w:eastAsia="Arial" w:hAnsi="Arial" w:cs="Arial"/>
                <w:sz w:val="20"/>
                <w:szCs w:val="20"/>
              </w:rPr>
            </w:pPr>
          </w:p>
        </w:tc>
        <w:tc>
          <w:tcPr>
            <w:tcW w:w="1417" w:type="dxa"/>
            <w:shd w:val="clear" w:color="auto" w:fill="auto"/>
          </w:tcPr>
          <w:p w14:paraId="6BFD545D" w14:textId="27E6931F" w:rsidR="00EF54FA" w:rsidRPr="00BB0175" w:rsidRDefault="00EF54FA" w:rsidP="00E06D91">
            <w:pPr>
              <w:rPr>
                <w:rFonts w:ascii="Arial" w:hAnsi="Arial"/>
                <w:sz w:val="20"/>
              </w:rPr>
            </w:pPr>
            <w:r w:rsidRPr="00BB0175">
              <w:rPr>
                <w:rFonts w:ascii="Arial" w:hAnsi="Arial"/>
                <w:sz w:val="20"/>
              </w:rPr>
              <w:t>Automatic Update</w:t>
            </w:r>
          </w:p>
        </w:tc>
        <w:tc>
          <w:tcPr>
            <w:tcW w:w="2410" w:type="dxa"/>
            <w:shd w:val="clear" w:color="auto" w:fill="auto"/>
          </w:tcPr>
          <w:p w14:paraId="709A6D04" w14:textId="01961ED7" w:rsidR="00EF54FA" w:rsidRPr="00BB0175" w:rsidRDefault="00EF54FA" w:rsidP="00E06D91">
            <w:pPr>
              <w:rPr>
                <w:rFonts w:ascii="Arial" w:hAnsi="Arial"/>
                <w:sz w:val="20"/>
              </w:rPr>
            </w:pPr>
            <w:r>
              <w:rPr>
                <w:rFonts w:ascii="Arial" w:hAnsi="Arial"/>
                <w:sz w:val="20"/>
              </w:rPr>
              <w:t>Activate User Account</w:t>
            </w:r>
          </w:p>
        </w:tc>
      </w:tr>
      <w:tr w:rsidR="00EF54FA" w:rsidRPr="00BB0175" w14:paraId="75217A22" w14:textId="77777777" w:rsidTr="002A4BC2">
        <w:tc>
          <w:tcPr>
            <w:tcW w:w="2410" w:type="dxa"/>
            <w:shd w:val="clear" w:color="auto" w:fill="auto"/>
          </w:tcPr>
          <w:p w14:paraId="31EFAF81" w14:textId="0E9F7DEA" w:rsidR="00EF54FA" w:rsidRPr="00BB0175" w:rsidRDefault="00EF54FA" w:rsidP="00894C12">
            <w:pPr>
              <w:numPr>
                <w:ilvl w:val="0"/>
                <w:numId w:val="180"/>
              </w:numPr>
              <w:ind w:left="284" w:hanging="284"/>
              <w:jc w:val="both"/>
              <w:rPr>
                <w:rFonts w:ascii="Arial" w:hAnsi="Arial"/>
                <w:sz w:val="20"/>
              </w:rPr>
            </w:pPr>
            <w:r>
              <w:rPr>
                <w:rFonts w:ascii="Arial" w:hAnsi="Arial"/>
                <w:sz w:val="20"/>
              </w:rPr>
              <w:t>Unlock Account</w:t>
            </w:r>
          </w:p>
        </w:tc>
        <w:tc>
          <w:tcPr>
            <w:tcW w:w="1418" w:type="dxa"/>
          </w:tcPr>
          <w:p w14:paraId="456C4E8E" w14:textId="6CF5FCA8" w:rsidR="00EF54FA" w:rsidRPr="00BB0175" w:rsidRDefault="006E11B2" w:rsidP="00894C12">
            <w:pPr>
              <w:rPr>
                <w:rFonts w:ascii="Arial" w:hAnsi="Arial"/>
                <w:sz w:val="20"/>
              </w:rPr>
            </w:pPr>
            <w:r>
              <w:rPr>
                <w:rFonts w:ascii="Arial" w:hAnsi="Arial"/>
                <w:sz w:val="20"/>
              </w:rPr>
              <w:t>Dcorum</w:t>
            </w:r>
          </w:p>
        </w:tc>
        <w:tc>
          <w:tcPr>
            <w:tcW w:w="1559" w:type="dxa"/>
            <w:shd w:val="clear" w:color="auto" w:fill="auto"/>
          </w:tcPr>
          <w:p w14:paraId="532CB869" w14:textId="0A6E52D4" w:rsidR="00EF54FA" w:rsidRPr="00BB0175" w:rsidRDefault="00EF54FA" w:rsidP="00894C12">
            <w:pPr>
              <w:rPr>
                <w:rFonts w:ascii="Arial" w:hAnsi="Arial"/>
                <w:sz w:val="20"/>
              </w:rPr>
            </w:pPr>
            <w:r w:rsidRPr="00BB0175">
              <w:rPr>
                <w:rFonts w:ascii="Arial" w:hAnsi="Arial"/>
                <w:sz w:val="20"/>
              </w:rPr>
              <w:t>{system date}</w:t>
            </w:r>
          </w:p>
        </w:tc>
        <w:tc>
          <w:tcPr>
            <w:tcW w:w="1417" w:type="dxa"/>
            <w:shd w:val="clear" w:color="auto" w:fill="auto"/>
          </w:tcPr>
          <w:p w14:paraId="75AB7819" w14:textId="1854DDF4" w:rsidR="00EF54FA" w:rsidRPr="00BB0175" w:rsidRDefault="00EF54FA" w:rsidP="00894C12">
            <w:pPr>
              <w:rPr>
                <w:rFonts w:ascii="Arial" w:hAnsi="Arial"/>
                <w:sz w:val="20"/>
              </w:rPr>
            </w:pPr>
            <w:r w:rsidRPr="00BB0175">
              <w:rPr>
                <w:rFonts w:ascii="Arial" w:hAnsi="Arial"/>
                <w:sz w:val="20"/>
              </w:rPr>
              <w:t>{user name}</w:t>
            </w:r>
          </w:p>
        </w:tc>
        <w:tc>
          <w:tcPr>
            <w:tcW w:w="6521" w:type="dxa"/>
            <w:shd w:val="clear" w:color="auto" w:fill="auto"/>
          </w:tcPr>
          <w:p w14:paraId="4E2B3CC2" w14:textId="7135856E" w:rsidR="00EF54FA" w:rsidRPr="00BB0175" w:rsidRDefault="00EF54FA" w:rsidP="00894C12">
            <w:pPr>
              <w:rPr>
                <w:rFonts w:ascii="Arial" w:eastAsia="Arial" w:hAnsi="Arial" w:cs="Arial"/>
                <w:sz w:val="20"/>
                <w:szCs w:val="20"/>
              </w:rPr>
            </w:pPr>
            <w:r>
              <w:rPr>
                <w:rFonts w:ascii="Arial" w:eastAsia="Arial" w:hAnsi="Arial" w:cs="Arial"/>
                <w:sz w:val="20"/>
                <w:szCs w:val="20"/>
              </w:rPr>
              <w:t>Locked changed from {Locked} to {Unlocked}</w:t>
            </w:r>
          </w:p>
        </w:tc>
        <w:tc>
          <w:tcPr>
            <w:tcW w:w="1417" w:type="dxa"/>
            <w:shd w:val="clear" w:color="auto" w:fill="auto"/>
          </w:tcPr>
          <w:p w14:paraId="6BC6CB0C" w14:textId="73D273BF" w:rsidR="00EF54FA" w:rsidRPr="00BB0175" w:rsidRDefault="00EF54FA" w:rsidP="00894C12">
            <w:pPr>
              <w:rPr>
                <w:rFonts w:ascii="Arial" w:hAnsi="Arial"/>
                <w:sz w:val="20"/>
              </w:rPr>
            </w:pPr>
            <w:r w:rsidRPr="00BB0175">
              <w:rPr>
                <w:rFonts w:ascii="Arial" w:hAnsi="Arial"/>
                <w:sz w:val="20"/>
              </w:rPr>
              <w:t>Automatic Update</w:t>
            </w:r>
          </w:p>
        </w:tc>
        <w:tc>
          <w:tcPr>
            <w:tcW w:w="2410" w:type="dxa"/>
            <w:shd w:val="clear" w:color="auto" w:fill="auto"/>
          </w:tcPr>
          <w:p w14:paraId="44686CC4" w14:textId="52630F5D" w:rsidR="00EF54FA" w:rsidRPr="00BB0175" w:rsidRDefault="0078095B" w:rsidP="00894C12">
            <w:pPr>
              <w:rPr>
                <w:rFonts w:ascii="Arial" w:hAnsi="Arial"/>
                <w:sz w:val="20"/>
              </w:rPr>
            </w:pPr>
            <w:r>
              <w:rPr>
                <w:rFonts w:ascii="Arial" w:hAnsi="Arial"/>
                <w:sz w:val="20"/>
              </w:rPr>
              <w:t>Unlock Account</w:t>
            </w:r>
          </w:p>
        </w:tc>
      </w:tr>
      <w:tr w:rsidR="00EF54FA" w:rsidRPr="00BB0175" w14:paraId="5DBDC443" w14:textId="77777777" w:rsidTr="002A4BC2">
        <w:tc>
          <w:tcPr>
            <w:tcW w:w="2410" w:type="dxa"/>
            <w:shd w:val="clear" w:color="auto" w:fill="auto"/>
          </w:tcPr>
          <w:p w14:paraId="10474AA2" w14:textId="1E573F90" w:rsidR="00EF54FA" w:rsidRDefault="00EF54FA" w:rsidP="00894C12">
            <w:pPr>
              <w:numPr>
                <w:ilvl w:val="0"/>
                <w:numId w:val="180"/>
              </w:numPr>
              <w:ind w:left="284" w:hanging="284"/>
              <w:jc w:val="both"/>
              <w:rPr>
                <w:rFonts w:ascii="Arial" w:hAnsi="Arial"/>
                <w:sz w:val="20"/>
              </w:rPr>
            </w:pPr>
          </w:p>
        </w:tc>
        <w:tc>
          <w:tcPr>
            <w:tcW w:w="1418" w:type="dxa"/>
          </w:tcPr>
          <w:p w14:paraId="31366034" w14:textId="77777777" w:rsidR="00EF54FA" w:rsidRPr="00BB0175" w:rsidRDefault="00EF54FA" w:rsidP="00894C12">
            <w:pPr>
              <w:rPr>
                <w:rFonts w:ascii="Arial" w:hAnsi="Arial"/>
                <w:sz w:val="20"/>
              </w:rPr>
            </w:pPr>
          </w:p>
        </w:tc>
        <w:tc>
          <w:tcPr>
            <w:tcW w:w="1559" w:type="dxa"/>
            <w:shd w:val="clear" w:color="auto" w:fill="auto"/>
          </w:tcPr>
          <w:p w14:paraId="1A06E58C" w14:textId="670E789F" w:rsidR="00EF54FA" w:rsidRPr="00BB0175" w:rsidRDefault="00EF54FA" w:rsidP="00894C12">
            <w:pPr>
              <w:rPr>
                <w:rFonts w:ascii="Arial" w:hAnsi="Arial"/>
                <w:sz w:val="20"/>
              </w:rPr>
            </w:pPr>
            <w:r w:rsidRPr="00BB0175">
              <w:rPr>
                <w:rFonts w:ascii="Arial" w:hAnsi="Arial"/>
                <w:sz w:val="20"/>
              </w:rPr>
              <w:t>{system date}</w:t>
            </w:r>
          </w:p>
        </w:tc>
        <w:tc>
          <w:tcPr>
            <w:tcW w:w="1417" w:type="dxa"/>
            <w:shd w:val="clear" w:color="auto" w:fill="auto"/>
          </w:tcPr>
          <w:p w14:paraId="15A0E449" w14:textId="4147350C" w:rsidR="00EF54FA" w:rsidRPr="00BB0175" w:rsidRDefault="00EF54FA" w:rsidP="00894C12">
            <w:pPr>
              <w:rPr>
                <w:rFonts w:ascii="Arial" w:hAnsi="Arial"/>
                <w:sz w:val="20"/>
              </w:rPr>
            </w:pPr>
            <w:r w:rsidRPr="00BB0175">
              <w:rPr>
                <w:rFonts w:ascii="Arial" w:hAnsi="Arial"/>
                <w:sz w:val="20"/>
              </w:rPr>
              <w:t>{user name}</w:t>
            </w:r>
          </w:p>
        </w:tc>
        <w:tc>
          <w:tcPr>
            <w:tcW w:w="6521" w:type="dxa"/>
            <w:shd w:val="clear" w:color="auto" w:fill="auto"/>
          </w:tcPr>
          <w:p w14:paraId="58626F61" w14:textId="77777777" w:rsidR="00EF54FA" w:rsidRDefault="00EF54FA" w:rsidP="00894C12">
            <w:pPr>
              <w:rPr>
                <w:rFonts w:ascii="Arial" w:eastAsia="Arial" w:hAnsi="Arial" w:cs="Arial"/>
                <w:sz w:val="20"/>
                <w:szCs w:val="20"/>
              </w:rPr>
            </w:pPr>
          </w:p>
        </w:tc>
        <w:tc>
          <w:tcPr>
            <w:tcW w:w="1417" w:type="dxa"/>
            <w:shd w:val="clear" w:color="auto" w:fill="auto"/>
          </w:tcPr>
          <w:p w14:paraId="5357B22E" w14:textId="5C03F191" w:rsidR="00EF54FA" w:rsidRPr="00BB0175" w:rsidRDefault="00EF54FA" w:rsidP="00894C12">
            <w:pPr>
              <w:rPr>
                <w:rFonts w:ascii="Arial" w:hAnsi="Arial"/>
                <w:sz w:val="20"/>
              </w:rPr>
            </w:pPr>
            <w:r w:rsidRPr="00BB0175">
              <w:rPr>
                <w:rFonts w:ascii="Arial" w:hAnsi="Arial"/>
                <w:sz w:val="20"/>
              </w:rPr>
              <w:t>Automatic Update</w:t>
            </w:r>
          </w:p>
        </w:tc>
        <w:tc>
          <w:tcPr>
            <w:tcW w:w="2410" w:type="dxa"/>
            <w:shd w:val="clear" w:color="auto" w:fill="auto"/>
          </w:tcPr>
          <w:p w14:paraId="665B75A9" w14:textId="77777777" w:rsidR="00EF54FA" w:rsidRPr="00BB0175" w:rsidRDefault="00EF54FA" w:rsidP="00894C12">
            <w:pPr>
              <w:rPr>
                <w:rFonts w:ascii="Arial" w:hAnsi="Arial"/>
                <w:sz w:val="20"/>
              </w:rPr>
            </w:pPr>
          </w:p>
        </w:tc>
      </w:tr>
    </w:tbl>
    <w:p w14:paraId="20576FE0" w14:textId="77777777" w:rsidR="00BB0175" w:rsidRPr="00BB0175" w:rsidRDefault="00BB0175" w:rsidP="00BB0175">
      <w:pPr>
        <w:jc w:val="both"/>
        <w:rPr>
          <w:rFonts w:ascii="Arial" w:hAnsi="Arial"/>
          <w:sz w:val="20"/>
        </w:rPr>
        <w:sectPr w:rsidR="00BB0175" w:rsidRPr="00BB0175" w:rsidSect="00F01D17">
          <w:headerReference w:type="default" r:id="rId21"/>
          <w:pgSz w:w="15840" w:h="12240" w:orient="landscape"/>
          <w:pgMar w:top="720" w:right="720" w:bottom="720" w:left="720" w:header="720" w:footer="720" w:gutter="0"/>
          <w:cols w:space="720"/>
          <w:docGrid w:linePitch="360"/>
        </w:sectPr>
      </w:pPr>
    </w:p>
    <w:p w14:paraId="2C962028" w14:textId="14F75E83" w:rsidR="006903E8" w:rsidRDefault="006903E8" w:rsidP="00AF6F0D">
      <w:pPr>
        <w:pStyle w:val="Heading3"/>
        <w:ind w:left="0" w:firstLine="0"/>
      </w:pPr>
      <w:bookmarkStart w:id="153" w:name="_Toc422842021"/>
      <w:bookmarkStart w:id="154" w:name="_Ref399236220"/>
      <w:bookmarkEnd w:id="119"/>
      <w:r>
        <w:t>PMUC0</w:t>
      </w:r>
      <w:r w:rsidR="00D01E16">
        <w:t>09</w:t>
      </w:r>
      <w:r>
        <w:t xml:space="preserve"> – Set </w:t>
      </w:r>
      <w:r w:rsidR="00FE4BBE">
        <w:t>PlanManager</w:t>
      </w:r>
      <w:r>
        <w:t xml:space="preserve"> Permissions</w:t>
      </w:r>
      <w:r w:rsidR="00215037">
        <w:t xml:space="preserve"> Screens</w:t>
      </w:r>
      <w:bookmarkEnd w:id="153"/>
    </w:p>
    <w:p w14:paraId="165C7AB2" w14:textId="77777777" w:rsidR="006903E8" w:rsidRPr="00947354" w:rsidRDefault="006903E8"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69"/>
        <w:gridCol w:w="7753"/>
      </w:tblGrid>
      <w:tr w:rsidR="006903E8" w:rsidRPr="005D68D4" w14:paraId="2D51430E" w14:textId="77777777" w:rsidTr="00073FC4">
        <w:tc>
          <w:tcPr>
            <w:tcW w:w="9322" w:type="dxa"/>
            <w:gridSpan w:val="2"/>
            <w:shd w:val="pct20" w:color="auto" w:fill="auto"/>
          </w:tcPr>
          <w:p w14:paraId="74DBC22C" w14:textId="77777777" w:rsidR="006903E8" w:rsidRPr="005D68D4" w:rsidRDefault="005636FA" w:rsidP="00AF6F0D">
            <w:pPr>
              <w:rPr>
                <w:rFonts w:ascii="Arial" w:hAnsi="Arial" w:cs="Arial"/>
                <w:b/>
                <w:bCs/>
                <w:sz w:val="18"/>
                <w:szCs w:val="18"/>
              </w:rPr>
            </w:pPr>
            <w:r>
              <w:rPr>
                <w:rFonts w:ascii="Arial" w:hAnsi="Arial" w:cs="Arial"/>
                <w:b/>
                <w:bCs/>
                <w:sz w:val="18"/>
                <w:szCs w:val="18"/>
              </w:rPr>
              <w:t>Use Case</w:t>
            </w:r>
            <w:r w:rsidR="00D01E16">
              <w:rPr>
                <w:rFonts w:ascii="Arial" w:hAnsi="Arial" w:cs="Arial"/>
                <w:b/>
                <w:bCs/>
                <w:sz w:val="18"/>
                <w:szCs w:val="18"/>
              </w:rPr>
              <w:t xml:space="preserve"> Reference </w:t>
            </w:r>
            <w:r w:rsidR="00D01E16">
              <w:rPr>
                <w:rFonts w:ascii="Arial" w:hAnsi="Arial" w:cs="Arial"/>
                <w:b/>
                <w:bCs/>
                <w:sz w:val="18"/>
                <w:szCs w:val="18"/>
              </w:rPr>
              <w:tab/>
              <w:t>PMUC009</w:t>
            </w:r>
          </w:p>
          <w:p w14:paraId="2DB50513" w14:textId="77777777" w:rsidR="006903E8" w:rsidRPr="005D68D4" w:rsidRDefault="006903E8" w:rsidP="00AF6F0D">
            <w:pPr>
              <w:rPr>
                <w:rFonts w:ascii="Arial" w:hAnsi="Arial" w:cs="Arial"/>
                <w:b/>
                <w:bCs/>
                <w:sz w:val="18"/>
                <w:szCs w:val="18"/>
              </w:rPr>
            </w:pPr>
          </w:p>
          <w:p w14:paraId="149083BF" w14:textId="70F178AA" w:rsidR="006903E8" w:rsidRPr="005D68D4" w:rsidRDefault="006903E8"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Set </w:t>
            </w:r>
            <w:r w:rsidR="00FE4BBE">
              <w:rPr>
                <w:rFonts w:ascii="Arial" w:hAnsi="Arial" w:cs="Arial"/>
                <w:b/>
                <w:bCs/>
                <w:sz w:val="18"/>
                <w:szCs w:val="18"/>
              </w:rPr>
              <w:t>PlanManager</w:t>
            </w:r>
            <w:r>
              <w:rPr>
                <w:rFonts w:ascii="Arial" w:hAnsi="Arial" w:cs="Arial"/>
                <w:b/>
                <w:bCs/>
                <w:sz w:val="18"/>
                <w:szCs w:val="18"/>
              </w:rPr>
              <w:t xml:space="preserve"> Permissions</w:t>
            </w:r>
          </w:p>
          <w:p w14:paraId="071AE1B3" w14:textId="77777777" w:rsidR="006903E8" w:rsidRPr="005D68D4" w:rsidRDefault="006903E8" w:rsidP="00AF6F0D">
            <w:pPr>
              <w:rPr>
                <w:rFonts w:ascii="Arial" w:hAnsi="Arial" w:cs="Arial"/>
                <w:b/>
                <w:sz w:val="18"/>
                <w:szCs w:val="18"/>
              </w:rPr>
            </w:pPr>
          </w:p>
        </w:tc>
      </w:tr>
      <w:tr w:rsidR="006903E8" w:rsidRPr="00322B9D" w14:paraId="72B045CC" w14:textId="77777777" w:rsidTr="00073FC4">
        <w:tc>
          <w:tcPr>
            <w:tcW w:w="2093" w:type="dxa"/>
            <w:shd w:val="pct20" w:color="auto" w:fill="auto"/>
          </w:tcPr>
          <w:p w14:paraId="21863E50"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Summary</w:t>
            </w:r>
          </w:p>
          <w:p w14:paraId="36114ED1" w14:textId="77777777" w:rsidR="006903E8" w:rsidRPr="005D68D4" w:rsidRDefault="006903E8" w:rsidP="00AF6F0D">
            <w:pPr>
              <w:rPr>
                <w:rFonts w:ascii="Arial" w:hAnsi="Arial" w:cs="Arial"/>
                <w:b/>
                <w:bCs/>
                <w:sz w:val="18"/>
                <w:szCs w:val="18"/>
              </w:rPr>
            </w:pPr>
          </w:p>
        </w:tc>
        <w:tc>
          <w:tcPr>
            <w:tcW w:w="7229" w:type="dxa"/>
            <w:shd w:val="clear" w:color="auto" w:fill="auto"/>
          </w:tcPr>
          <w:p w14:paraId="510973E7" w14:textId="0488A444" w:rsidR="006903E8" w:rsidRPr="00322B9D" w:rsidRDefault="006903E8" w:rsidP="00AF6F0D">
            <w:pPr>
              <w:rPr>
                <w:rFonts w:ascii="Arial" w:hAnsi="Arial" w:cs="Arial"/>
                <w:sz w:val="18"/>
                <w:szCs w:val="18"/>
              </w:rPr>
            </w:pPr>
            <w:r>
              <w:rPr>
                <w:rFonts w:ascii="Arial" w:hAnsi="Arial" w:cs="Arial"/>
                <w:sz w:val="18"/>
                <w:szCs w:val="18"/>
              </w:rPr>
              <w:t xml:space="preserve">Process that enables the </w:t>
            </w:r>
            <w:r w:rsidR="00FE4BBE">
              <w:rPr>
                <w:rFonts w:ascii="Arial" w:hAnsi="Arial" w:cs="Arial"/>
                <w:sz w:val="18"/>
                <w:szCs w:val="18"/>
              </w:rPr>
              <w:t>PlanManager</w:t>
            </w:r>
            <w:r>
              <w:rPr>
                <w:rFonts w:ascii="Arial" w:hAnsi="Arial" w:cs="Arial"/>
                <w:sz w:val="18"/>
                <w:szCs w:val="18"/>
              </w:rPr>
              <w:t xml:space="preserve"> Permissions to be set or edited for a </w:t>
            </w:r>
            <w:r w:rsidR="00FE4BBE">
              <w:rPr>
                <w:rFonts w:ascii="Arial" w:hAnsi="Arial" w:cs="Arial"/>
                <w:sz w:val="18"/>
                <w:szCs w:val="18"/>
              </w:rPr>
              <w:t>PlanManager</w:t>
            </w:r>
            <w:r>
              <w:rPr>
                <w:rFonts w:ascii="Arial" w:hAnsi="Arial" w:cs="Arial"/>
                <w:sz w:val="18"/>
                <w:szCs w:val="18"/>
              </w:rPr>
              <w:t xml:space="preserve"> User</w:t>
            </w:r>
          </w:p>
        </w:tc>
      </w:tr>
      <w:tr w:rsidR="006903E8" w:rsidRPr="00322B9D" w14:paraId="03C98DA4" w14:textId="77777777" w:rsidTr="00073FC4">
        <w:tc>
          <w:tcPr>
            <w:tcW w:w="2093" w:type="dxa"/>
            <w:shd w:val="pct20" w:color="auto" w:fill="auto"/>
          </w:tcPr>
          <w:p w14:paraId="6F729DFD"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Actor</w:t>
            </w:r>
          </w:p>
          <w:p w14:paraId="1B23EEEB" w14:textId="77777777" w:rsidR="006903E8" w:rsidRPr="005D68D4" w:rsidRDefault="006903E8" w:rsidP="00AF6F0D">
            <w:pPr>
              <w:rPr>
                <w:rFonts w:ascii="Arial" w:hAnsi="Arial" w:cs="Arial"/>
                <w:bCs/>
                <w:color w:val="FF0000"/>
                <w:sz w:val="18"/>
                <w:szCs w:val="18"/>
              </w:rPr>
            </w:pPr>
          </w:p>
        </w:tc>
        <w:tc>
          <w:tcPr>
            <w:tcW w:w="7229" w:type="dxa"/>
            <w:shd w:val="clear" w:color="auto" w:fill="auto"/>
          </w:tcPr>
          <w:p w14:paraId="4C917886" w14:textId="77777777" w:rsidR="006903E8" w:rsidRPr="00322B9D" w:rsidRDefault="006903E8" w:rsidP="00AF6F0D">
            <w:pPr>
              <w:rPr>
                <w:rFonts w:ascii="Arial" w:hAnsi="Arial" w:cs="Arial"/>
                <w:sz w:val="18"/>
                <w:szCs w:val="18"/>
              </w:rPr>
            </w:pPr>
            <w:r>
              <w:rPr>
                <w:rFonts w:ascii="Arial" w:hAnsi="Arial" w:cs="Arial"/>
                <w:sz w:val="18"/>
                <w:szCs w:val="18"/>
              </w:rPr>
              <w:t>Back Office</w:t>
            </w:r>
            <w:r w:rsidRPr="00322B9D">
              <w:rPr>
                <w:rFonts w:ascii="Arial" w:hAnsi="Arial" w:cs="Arial"/>
                <w:sz w:val="18"/>
                <w:szCs w:val="18"/>
              </w:rPr>
              <w:t xml:space="preserve"> User</w:t>
            </w:r>
          </w:p>
        </w:tc>
      </w:tr>
      <w:tr w:rsidR="006903E8" w:rsidRPr="00322B9D" w14:paraId="4DCA9069" w14:textId="77777777" w:rsidTr="00073FC4">
        <w:tc>
          <w:tcPr>
            <w:tcW w:w="2093" w:type="dxa"/>
            <w:shd w:val="pct20" w:color="auto" w:fill="auto"/>
          </w:tcPr>
          <w:p w14:paraId="664B81B3"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Trigger</w:t>
            </w:r>
          </w:p>
          <w:p w14:paraId="79BBA7E9" w14:textId="77777777" w:rsidR="006903E8" w:rsidRPr="005D68D4" w:rsidRDefault="006903E8" w:rsidP="00AF6F0D">
            <w:pPr>
              <w:rPr>
                <w:rFonts w:ascii="Arial" w:hAnsi="Arial" w:cs="Arial"/>
                <w:b/>
                <w:bCs/>
                <w:sz w:val="18"/>
                <w:szCs w:val="18"/>
              </w:rPr>
            </w:pPr>
          </w:p>
        </w:tc>
        <w:tc>
          <w:tcPr>
            <w:tcW w:w="7229" w:type="dxa"/>
            <w:shd w:val="clear" w:color="auto" w:fill="auto"/>
          </w:tcPr>
          <w:p w14:paraId="2F258776" w14:textId="21F00D09" w:rsidR="006903E8" w:rsidRPr="00322B9D" w:rsidRDefault="006903E8" w:rsidP="000134BE">
            <w:pPr>
              <w:rPr>
                <w:rFonts w:ascii="Arial" w:hAnsi="Arial" w:cs="Arial"/>
                <w:sz w:val="18"/>
                <w:szCs w:val="18"/>
              </w:rPr>
            </w:pPr>
            <w:r>
              <w:rPr>
                <w:rFonts w:ascii="Arial" w:hAnsi="Arial" w:cs="Arial"/>
                <w:sz w:val="18"/>
                <w:szCs w:val="18"/>
              </w:rPr>
              <w:t xml:space="preserve">Users requiring </w:t>
            </w:r>
            <w:r w:rsidR="00FE4BBE">
              <w:rPr>
                <w:rFonts w:ascii="Arial" w:hAnsi="Arial" w:cs="Arial"/>
                <w:sz w:val="18"/>
                <w:szCs w:val="18"/>
              </w:rPr>
              <w:t>PlanManager</w:t>
            </w:r>
            <w:r>
              <w:rPr>
                <w:rFonts w:ascii="Arial" w:hAnsi="Arial" w:cs="Arial"/>
                <w:sz w:val="18"/>
                <w:szCs w:val="18"/>
              </w:rPr>
              <w:t xml:space="preserve"> Access</w:t>
            </w:r>
          </w:p>
        </w:tc>
      </w:tr>
      <w:tr w:rsidR="006903E8" w:rsidRPr="00322B9D" w14:paraId="49A2941A" w14:textId="77777777" w:rsidTr="00073FC4">
        <w:tc>
          <w:tcPr>
            <w:tcW w:w="2093" w:type="dxa"/>
            <w:shd w:val="pct20" w:color="auto" w:fill="auto"/>
          </w:tcPr>
          <w:p w14:paraId="6F12DE1D"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Pre- conditions</w:t>
            </w:r>
          </w:p>
          <w:p w14:paraId="41DFF3CC" w14:textId="77777777" w:rsidR="006903E8" w:rsidRPr="005D68D4" w:rsidRDefault="006903E8" w:rsidP="00AF6F0D">
            <w:pPr>
              <w:rPr>
                <w:rFonts w:ascii="Arial" w:hAnsi="Arial" w:cs="Arial"/>
                <w:bCs/>
                <w:color w:val="FF0000"/>
                <w:sz w:val="18"/>
                <w:szCs w:val="18"/>
              </w:rPr>
            </w:pPr>
          </w:p>
        </w:tc>
        <w:tc>
          <w:tcPr>
            <w:tcW w:w="7229" w:type="dxa"/>
            <w:shd w:val="clear" w:color="auto" w:fill="auto"/>
          </w:tcPr>
          <w:p w14:paraId="520507B9" w14:textId="77777777" w:rsidR="006903E8" w:rsidRDefault="006903E8" w:rsidP="00AF6F0D">
            <w:pPr>
              <w:rPr>
                <w:rFonts w:ascii="Arial" w:hAnsi="Arial" w:cs="Arial"/>
                <w:sz w:val="18"/>
                <w:szCs w:val="18"/>
              </w:rPr>
            </w:pPr>
            <w:r>
              <w:rPr>
                <w:rFonts w:ascii="Arial" w:hAnsi="Arial" w:cs="Arial"/>
                <w:sz w:val="18"/>
                <w:szCs w:val="18"/>
              </w:rPr>
              <w:t>User logged into Dcorum, has the correct security permissions and has received details of the permissions required</w:t>
            </w:r>
          </w:p>
          <w:p w14:paraId="4798BD4A" w14:textId="77777777" w:rsidR="000134BE" w:rsidRPr="00322B9D" w:rsidRDefault="000134BE" w:rsidP="00AF6F0D">
            <w:pPr>
              <w:rPr>
                <w:rFonts w:ascii="Arial" w:hAnsi="Arial" w:cs="Arial"/>
                <w:sz w:val="18"/>
                <w:szCs w:val="18"/>
              </w:rPr>
            </w:pPr>
          </w:p>
        </w:tc>
      </w:tr>
      <w:tr w:rsidR="006903E8" w:rsidRPr="00322B9D" w14:paraId="2473E4CD" w14:textId="77777777" w:rsidTr="00073FC4">
        <w:tc>
          <w:tcPr>
            <w:tcW w:w="2093" w:type="dxa"/>
            <w:shd w:val="pct20" w:color="auto" w:fill="auto"/>
          </w:tcPr>
          <w:p w14:paraId="7D188993"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Post –conditions</w:t>
            </w:r>
          </w:p>
          <w:p w14:paraId="3162CE54" w14:textId="77777777" w:rsidR="006903E8" w:rsidRPr="005D68D4" w:rsidRDefault="006903E8" w:rsidP="00AF6F0D">
            <w:pPr>
              <w:rPr>
                <w:rFonts w:ascii="Arial" w:hAnsi="Arial" w:cs="Arial"/>
                <w:b/>
                <w:bCs/>
                <w:sz w:val="18"/>
                <w:szCs w:val="18"/>
              </w:rPr>
            </w:pPr>
          </w:p>
        </w:tc>
        <w:tc>
          <w:tcPr>
            <w:tcW w:w="7229" w:type="dxa"/>
            <w:shd w:val="clear" w:color="auto" w:fill="auto"/>
          </w:tcPr>
          <w:p w14:paraId="36924528" w14:textId="19B14472" w:rsidR="006903E8" w:rsidRPr="00322B9D" w:rsidRDefault="006903E8" w:rsidP="00AF6F0D">
            <w:pPr>
              <w:rPr>
                <w:rFonts w:ascii="Arial" w:hAnsi="Arial" w:cs="Arial"/>
                <w:sz w:val="18"/>
                <w:szCs w:val="18"/>
              </w:rPr>
            </w:pPr>
            <w:r w:rsidRPr="00322B9D">
              <w:rPr>
                <w:rFonts w:ascii="Arial" w:hAnsi="Arial" w:cs="Arial"/>
                <w:sz w:val="18"/>
                <w:szCs w:val="18"/>
              </w:rPr>
              <w:t xml:space="preserve">The user is able to </w:t>
            </w:r>
            <w:r>
              <w:rPr>
                <w:rFonts w:ascii="Arial" w:hAnsi="Arial" w:cs="Arial"/>
                <w:sz w:val="18"/>
                <w:szCs w:val="18"/>
              </w:rPr>
              <w:t xml:space="preserve">access the Dcorum Web screen and set the </w:t>
            </w:r>
            <w:r w:rsidR="00FE4BBE">
              <w:rPr>
                <w:rFonts w:ascii="Arial" w:hAnsi="Arial" w:cs="Arial"/>
                <w:sz w:val="18"/>
                <w:szCs w:val="18"/>
              </w:rPr>
              <w:t>PlanManager</w:t>
            </w:r>
            <w:r>
              <w:rPr>
                <w:rFonts w:ascii="Arial" w:hAnsi="Arial" w:cs="Arial"/>
                <w:sz w:val="18"/>
                <w:szCs w:val="18"/>
              </w:rPr>
              <w:t xml:space="preserve"> Permissions</w:t>
            </w:r>
          </w:p>
        </w:tc>
      </w:tr>
      <w:tr w:rsidR="006903E8" w:rsidRPr="00322B9D" w14:paraId="1EE0E617" w14:textId="77777777" w:rsidTr="00073FC4">
        <w:tc>
          <w:tcPr>
            <w:tcW w:w="2093" w:type="dxa"/>
            <w:shd w:val="pct20" w:color="auto" w:fill="auto"/>
          </w:tcPr>
          <w:p w14:paraId="0D1D5B13"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3A3BB022" w14:textId="77777777" w:rsidR="006903E8" w:rsidRPr="00322B9D" w:rsidRDefault="006903E8" w:rsidP="00AF6F0D">
            <w:pPr>
              <w:rPr>
                <w:rFonts w:ascii="Arial" w:hAnsi="Arial" w:cs="Arial"/>
                <w:sz w:val="18"/>
                <w:szCs w:val="18"/>
              </w:rPr>
            </w:pPr>
            <w:r w:rsidRPr="00322B9D">
              <w:rPr>
                <w:rFonts w:ascii="Arial" w:hAnsi="Arial" w:cs="Arial"/>
                <w:sz w:val="18"/>
                <w:szCs w:val="18"/>
              </w:rPr>
              <w:t>Adhoc</w:t>
            </w:r>
          </w:p>
        </w:tc>
      </w:tr>
      <w:tr w:rsidR="006903E8" w:rsidRPr="007F10DF" w14:paraId="3B94F44E" w14:textId="77777777" w:rsidTr="00073FC4">
        <w:tc>
          <w:tcPr>
            <w:tcW w:w="2093" w:type="dxa"/>
            <w:shd w:val="pct20" w:color="auto" w:fill="auto"/>
          </w:tcPr>
          <w:p w14:paraId="34E7BCC0"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Basic Course of Action</w:t>
            </w:r>
          </w:p>
          <w:p w14:paraId="3940D4A9" w14:textId="77777777" w:rsidR="006903E8" w:rsidRPr="005D68D4" w:rsidRDefault="006903E8" w:rsidP="00AF6F0D">
            <w:pPr>
              <w:rPr>
                <w:rFonts w:ascii="Arial" w:hAnsi="Arial" w:cs="Arial"/>
                <w:b/>
                <w:bCs/>
                <w:sz w:val="18"/>
                <w:szCs w:val="18"/>
              </w:rPr>
            </w:pPr>
          </w:p>
          <w:p w14:paraId="072B391B" w14:textId="77777777" w:rsidR="006903E8" w:rsidRPr="005D68D4" w:rsidRDefault="006903E8" w:rsidP="00AF6F0D">
            <w:pPr>
              <w:rPr>
                <w:rFonts w:ascii="Arial" w:hAnsi="Arial" w:cs="Arial"/>
                <w:b/>
                <w:bCs/>
                <w:sz w:val="18"/>
                <w:szCs w:val="18"/>
              </w:rPr>
            </w:pPr>
          </w:p>
        </w:tc>
        <w:tc>
          <w:tcPr>
            <w:tcW w:w="7229" w:type="dxa"/>
            <w:shd w:val="clear" w:color="auto" w:fill="auto"/>
          </w:tcPr>
          <w:p w14:paraId="203A6EE4" w14:textId="77777777" w:rsidR="006903E8" w:rsidRPr="00852D9B" w:rsidRDefault="006903E8" w:rsidP="004E06BD">
            <w:pPr>
              <w:numPr>
                <w:ilvl w:val="0"/>
                <w:numId w:val="15"/>
              </w:numPr>
              <w:rPr>
                <w:rFonts w:ascii="Arial" w:hAnsi="Arial" w:cs="Arial"/>
                <w:sz w:val="18"/>
                <w:szCs w:val="18"/>
              </w:rPr>
            </w:pPr>
            <w:r w:rsidRPr="00852D9B">
              <w:rPr>
                <w:rFonts w:ascii="Arial" w:hAnsi="Arial" w:cs="Arial"/>
                <w:sz w:val="18"/>
                <w:szCs w:val="18"/>
              </w:rPr>
              <w:t xml:space="preserve">The </w:t>
            </w:r>
            <w:r>
              <w:rPr>
                <w:rFonts w:ascii="Arial" w:hAnsi="Arial" w:cs="Arial"/>
                <w:sz w:val="18"/>
                <w:szCs w:val="18"/>
              </w:rPr>
              <w:t>user logs into Dcorum</w:t>
            </w:r>
          </w:p>
          <w:p w14:paraId="7CBCEF80" w14:textId="2D6F38FA" w:rsidR="006903E8" w:rsidRPr="00852D9B" w:rsidRDefault="006903E8" w:rsidP="004E06BD">
            <w:pPr>
              <w:numPr>
                <w:ilvl w:val="0"/>
                <w:numId w:val="15"/>
              </w:numPr>
              <w:rPr>
                <w:rFonts w:ascii="Arial" w:hAnsi="Arial" w:cs="Arial"/>
                <w:sz w:val="18"/>
                <w:szCs w:val="18"/>
              </w:rPr>
            </w:pPr>
            <w:r w:rsidRPr="00852D9B">
              <w:rPr>
                <w:rFonts w:ascii="Arial" w:hAnsi="Arial" w:cs="Arial"/>
                <w:sz w:val="18"/>
                <w:szCs w:val="18"/>
              </w:rPr>
              <w:t xml:space="preserve">The </w:t>
            </w:r>
            <w:r>
              <w:rPr>
                <w:rFonts w:ascii="Arial" w:hAnsi="Arial" w:cs="Arial"/>
                <w:sz w:val="18"/>
                <w:szCs w:val="18"/>
              </w:rPr>
              <w:t xml:space="preserve">user selects the </w:t>
            </w:r>
            <w:r w:rsidR="007C6F21">
              <w:rPr>
                <w:rFonts w:ascii="Arial" w:hAnsi="Arial" w:cs="Arial"/>
                <w:sz w:val="18"/>
                <w:szCs w:val="18"/>
              </w:rPr>
              <w:t>“</w:t>
            </w:r>
            <w:r w:rsidR="00CF3EA1">
              <w:rPr>
                <w:rFonts w:ascii="Arial" w:hAnsi="Arial" w:cs="Arial"/>
                <w:sz w:val="18"/>
                <w:szCs w:val="18"/>
              </w:rPr>
              <w:t xml:space="preserve">Web </w:t>
            </w:r>
            <w:r w:rsidR="00FF0715">
              <w:rPr>
                <w:rFonts w:ascii="Arial" w:hAnsi="Arial" w:cs="Arial"/>
                <w:sz w:val="18"/>
                <w:szCs w:val="18"/>
              </w:rPr>
              <w:t>Group Selection” m</w:t>
            </w:r>
            <w:r>
              <w:rPr>
                <w:rFonts w:ascii="Arial" w:hAnsi="Arial" w:cs="Arial"/>
                <w:sz w:val="18"/>
                <w:szCs w:val="18"/>
              </w:rPr>
              <w:t>enu option.</w:t>
            </w:r>
            <w:r w:rsidRPr="00852D9B">
              <w:rPr>
                <w:rFonts w:ascii="Arial" w:hAnsi="Arial" w:cs="Arial"/>
                <w:sz w:val="18"/>
                <w:szCs w:val="18"/>
              </w:rPr>
              <w:t xml:space="preserve"> </w:t>
            </w:r>
          </w:p>
          <w:p w14:paraId="773CF70F" w14:textId="1818B995" w:rsidR="006903E8" w:rsidRPr="00852D9B" w:rsidRDefault="006903E8" w:rsidP="004E06BD">
            <w:pPr>
              <w:numPr>
                <w:ilvl w:val="0"/>
                <w:numId w:val="15"/>
              </w:numPr>
              <w:rPr>
                <w:rFonts w:ascii="Arial" w:hAnsi="Arial" w:cs="Arial"/>
                <w:sz w:val="18"/>
                <w:szCs w:val="18"/>
              </w:rPr>
            </w:pPr>
            <w:r>
              <w:rPr>
                <w:rFonts w:ascii="Arial" w:hAnsi="Arial" w:cs="Arial"/>
                <w:sz w:val="18"/>
                <w:szCs w:val="18"/>
              </w:rPr>
              <w:t xml:space="preserve">The system displays the </w:t>
            </w:r>
            <w:r w:rsidR="007C6F21">
              <w:rPr>
                <w:rFonts w:ascii="Arial" w:hAnsi="Arial" w:cs="Arial"/>
                <w:sz w:val="18"/>
                <w:szCs w:val="18"/>
              </w:rPr>
              <w:t>&lt;&lt;</w:t>
            </w:r>
            <w:r w:rsidR="00CF3EA1">
              <w:rPr>
                <w:rFonts w:ascii="Arial" w:hAnsi="Arial" w:cs="Arial"/>
                <w:sz w:val="18"/>
                <w:szCs w:val="18"/>
              </w:rPr>
              <w:t xml:space="preserve">Web </w:t>
            </w:r>
            <w:r w:rsidR="00FF0715">
              <w:rPr>
                <w:rFonts w:ascii="Arial" w:hAnsi="Arial" w:cs="Arial"/>
                <w:sz w:val="18"/>
                <w:szCs w:val="18"/>
              </w:rPr>
              <w:t>Group</w:t>
            </w:r>
            <w:r w:rsidR="00CF3EA1">
              <w:rPr>
                <w:rFonts w:ascii="Arial" w:hAnsi="Arial" w:cs="Arial"/>
                <w:sz w:val="18"/>
                <w:szCs w:val="18"/>
              </w:rPr>
              <w:t xml:space="preserve"> Selection</w:t>
            </w:r>
            <w:r w:rsidR="007C6F21">
              <w:rPr>
                <w:rFonts w:ascii="Arial" w:hAnsi="Arial" w:cs="Arial"/>
                <w:sz w:val="18"/>
                <w:szCs w:val="18"/>
              </w:rPr>
              <w:t>&gt;&gt;</w:t>
            </w:r>
            <w:r>
              <w:rPr>
                <w:rFonts w:ascii="Arial" w:hAnsi="Arial" w:cs="Arial"/>
                <w:sz w:val="18"/>
                <w:szCs w:val="18"/>
              </w:rPr>
              <w:t xml:space="preserve"> Screen</w:t>
            </w:r>
          </w:p>
          <w:p w14:paraId="78DEFA80" w14:textId="77777777" w:rsidR="007C6F21" w:rsidRDefault="006903E8" w:rsidP="004E06BD">
            <w:pPr>
              <w:numPr>
                <w:ilvl w:val="0"/>
                <w:numId w:val="15"/>
              </w:numPr>
              <w:rPr>
                <w:rFonts w:ascii="Arial" w:hAnsi="Arial" w:cs="Arial"/>
                <w:sz w:val="18"/>
                <w:szCs w:val="18"/>
              </w:rPr>
            </w:pPr>
            <w:r>
              <w:rPr>
                <w:rFonts w:ascii="Arial" w:hAnsi="Arial" w:cs="Arial"/>
                <w:sz w:val="18"/>
                <w:szCs w:val="18"/>
              </w:rPr>
              <w:t xml:space="preserve">The user selects the </w:t>
            </w:r>
            <w:r w:rsidR="005759F2">
              <w:rPr>
                <w:rFonts w:ascii="Arial" w:hAnsi="Arial" w:cs="Arial"/>
                <w:sz w:val="18"/>
                <w:szCs w:val="18"/>
              </w:rPr>
              <w:t>“New Group” link</w:t>
            </w:r>
          </w:p>
          <w:p w14:paraId="1D3CEAAD" w14:textId="77777777" w:rsidR="007C6F21" w:rsidRDefault="005759F2" w:rsidP="004E06BD">
            <w:pPr>
              <w:numPr>
                <w:ilvl w:val="0"/>
                <w:numId w:val="15"/>
              </w:numPr>
              <w:rPr>
                <w:rFonts w:ascii="Arial" w:hAnsi="Arial" w:cs="Arial"/>
                <w:sz w:val="18"/>
                <w:szCs w:val="18"/>
              </w:rPr>
            </w:pPr>
            <w:r>
              <w:rPr>
                <w:rFonts w:ascii="Arial" w:hAnsi="Arial" w:cs="Arial"/>
                <w:sz w:val="18"/>
                <w:szCs w:val="18"/>
              </w:rPr>
              <w:t>The system displays the &lt;&lt;Web Group Maintenance&gt;&gt; screen</w:t>
            </w:r>
          </w:p>
          <w:p w14:paraId="4503B129" w14:textId="77777777" w:rsidR="005759F2" w:rsidRDefault="005759F2" w:rsidP="004E06BD">
            <w:pPr>
              <w:numPr>
                <w:ilvl w:val="0"/>
                <w:numId w:val="15"/>
              </w:numPr>
              <w:rPr>
                <w:rFonts w:ascii="Arial" w:hAnsi="Arial" w:cs="Arial"/>
                <w:sz w:val="18"/>
                <w:szCs w:val="18"/>
              </w:rPr>
            </w:pPr>
            <w:r>
              <w:rPr>
                <w:rFonts w:ascii="Arial" w:hAnsi="Arial" w:cs="Arial"/>
                <w:sz w:val="18"/>
                <w:szCs w:val="18"/>
              </w:rPr>
              <w:t>The user gives the new group a name and selects “Save”</w:t>
            </w:r>
          </w:p>
          <w:p w14:paraId="39B04238" w14:textId="77777777" w:rsidR="005759F2" w:rsidRDefault="005759F2" w:rsidP="004E06BD">
            <w:pPr>
              <w:numPr>
                <w:ilvl w:val="0"/>
                <w:numId w:val="15"/>
              </w:numPr>
              <w:rPr>
                <w:rFonts w:ascii="Arial" w:hAnsi="Arial" w:cs="Arial"/>
                <w:sz w:val="18"/>
                <w:szCs w:val="18"/>
              </w:rPr>
            </w:pPr>
            <w:r>
              <w:rPr>
                <w:rFonts w:ascii="Arial" w:hAnsi="Arial" w:cs="Arial"/>
                <w:sz w:val="18"/>
                <w:szCs w:val="18"/>
              </w:rPr>
              <w:t>The system saves the new group to the database</w:t>
            </w:r>
          </w:p>
          <w:p w14:paraId="079459FB" w14:textId="2AADE931" w:rsidR="00FF0715" w:rsidRDefault="00FF0715" w:rsidP="004E06BD">
            <w:pPr>
              <w:numPr>
                <w:ilvl w:val="0"/>
                <w:numId w:val="15"/>
              </w:numPr>
              <w:rPr>
                <w:rFonts w:ascii="Arial" w:hAnsi="Arial" w:cs="Arial"/>
                <w:sz w:val="18"/>
                <w:szCs w:val="18"/>
              </w:rPr>
            </w:pPr>
            <w:r>
              <w:rPr>
                <w:rFonts w:ascii="Arial" w:hAnsi="Arial" w:cs="Arial"/>
                <w:sz w:val="18"/>
                <w:szCs w:val="18"/>
              </w:rPr>
              <w:t>The user selects the “Web Roles and Permissions Selection” menu option</w:t>
            </w:r>
          </w:p>
          <w:p w14:paraId="39E92D65" w14:textId="77777777" w:rsidR="005759F2" w:rsidRDefault="005759F2" w:rsidP="004E06BD">
            <w:pPr>
              <w:numPr>
                <w:ilvl w:val="0"/>
                <w:numId w:val="15"/>
              </w:numPr>
              <w:rPr>
                <w:rFonts w:ascii="Arial" w:hAnsi="Arial" w:cs="Arial"/>
                <w:sz w:val="18"/>
                <w:szCs w:val="18"/>
              </w:rPr>
            </w:pPr>
            <w:r>
              <w:rPr>
                <w:rFonts w:ascii="Arial" w:hAnsi="Arial" w:cs="Arial"/>
                <w:sz w:val="18"/>
                <w:szCs w:val="18"/>
              </w:rPr>
              <w:t>The system displays the &lt;&lt;Web Roles and Permissions Selection&gt;&gt; Screen</w:t>
            </w:r>
          </w:p>
          <w:p w14:paraId="417F475F" w14:textId="77777777" w:rsidR="005759F2" w:rsidRDefault="005759F2" w:rsidP="004E06BD">
            <w:pPr>
              <w:numPr>
                <w:ilvl w:val="0"/>
                <w:numId w:val="15"/>
              </w:numPr>
              <w:rPr>
                <w:rFonts w:ascii="Arial" w:hAnsi="Arial" w:cs="Arial"/>
                <w:sz w:val="18"/>
                <w:szCs w:val="18"/>
              </w:rPr>
            </w:pPr>
            <w:r>
              <w:rPr>
                <w:rFonts w:ascii="Arial" w:hAnsi="Arial" w:cs="Arial"/>
                <w:sz w:val="18"/>
                <w:szCs w:val="18"/>
              </w:rPr>
              <w:t>The user selects the “New Role” link</w:t>
            </w:r>
          </w:p>
          <w:p w14:paraId="4AE1CC85" w14:textId="77777777" w:rsidR="005759F2" w:rsidRDefault="006511C4" w:rsidP="004E06BD">
            <w:pPr>
              <w:numPr>
                <w:ilvl w:val="0"/>
                <w:numId w:val="15"/>
              </w:numPr>
              <w:rPr>
                <w:rFonts w:ascii="Arial" w:hAnsi="Arial" w:cs="Arial"/>
                <w:sz w:val="18"/>
                <w:szCs w:val="18"/>
              </w:rPr>
            </w:pPr>
            <w:r>
              <w:rPr>
                <w:rFonts w:ascii="Arial" w:hAnsi="Arial" w:cs="Arial"/>
                <w:sz w:val="18"/>
                <w:szCs w:val="18"/>
              </w:rPr>
              <w:t>The system displays the &lt;&lt;Web Roles and Permissions&gt;&gt; screen</w:t>
            </w:r>
          </w:p>
          <w:p w14:paraId="536FEF52"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user selects a “Group” from the pull down list</w:t>
            </w:r>
          </w:p>
          <w:p w14:paraId="083CF0F0"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user enters a “Role Description” into the free format text box and selects “Save”</w:t>
            </w:r>
          </w:p>
          <w:p w14:paraId="24F3D9FE"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system saves the new role to the database and links it to the selected group</w:t>
            </w:r>
          </w:p>
          <w:p w14:paraId="39FE9E98"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system displays the “accordion panels” on the screen</w:t>
            </w:r>
          </w:p>
          <w:p w14:paraId="78170555"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user expands the “Scheme Selection” accordion option</w:t>
            </w:r>
          </w:p>
          <w:p w14:paraId="26347F19"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system displays a scheme selection link</w:t>
            </w:r>
          </w:p>
          <w:p w14:paraId="46FCA73E"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user clicks on the scheme selection link</w:t>
            </w:r>
          </w:p>
          <w:p w14:paraId="65A8C219"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system displays a Scheme Selection screen</w:t>
            </w:r>
          </w:p>
          <w:p w14:paraId="162B2B5A"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user searches for the scheme they want to link to the group/role combination they are creating and Saves</w:t>
            </w:r>
          </w:p>
          <w:p w14:paraId="112ACF40" w14:textId="77777777" w:rsidR="006511C4" w:rsidRDefault="006511C4" w:rsidP="004E06BD">
            <w:pPr>
              <w:numPr>
                <w:ilvl w:val="0"/>
                <w:numId w:val="15"/>
              </w:numPr>
              <w:rPr>
                <w:rFonts w:ascii="Arial" w:hAnsi="Arial" w:cs="Arial"/>
                <w:sz w:val="18"/>
                <w:szCs w:val="18"/>
              </w:rPr>
            </w:pPr>
            <w:r>
              <w:rPr>
                <w:rFonts w:ascii="Arial" w:hAnsi="Arial" w:cs="Arial"/>
                <w:sz w:val="18"/>
                <w:szCs w:val="18"/>
              </w:rPr>
              <w:t>The system displays the selected scheme</w:t>
            </w:r>
          </w:p>
          <w:p w14:paraId="325D7C87" w14:textId="2DC2D2F5" w:rsidR="006511C4" w:rsidRDefault="006511C4" w:rsidP="004E06BD">
            <w:pPr>
              <w:numPr>
                <w:ilvl w:val="0"/>
                <w:numId w:val="15"/>
              </w:numPr>
              <w:rPr>
                <w:rFonts w:ascii="Arial" w:hAnsi="Arial" w:cs="Arial"/>
                <w:sz w:val="18"/>
                <w:szCs w:val="18"/>
              </w:rPr>
            </w:pPr>
            <w:r>
              <w:rPr>
                <w:rFonts w:ascii="Arial" w:hAnsi="Arial" w:cs="Arial"/>
                <w:sz w:val="18"/>
                <w:szCs w:val="18"/>
              </w:rPr>
              <w:t>Repeat steps 1</w:t>
            </w:r>
            <w:r w:rsidR="00FF0715">
              <w:rPr>
                <w:rFonts w:ascii="Arial" w:hAnsi="Arial" w:cs="Arial"/>
                <w:sz w:val="18"/>
                <w:szCs w:val="18"/>
              </w:rPr>
              <w:t>8</w:t>
            </w:r>
            <w:r>
              <w:rPr>
                <w:rFonts w:ascii="Arial" w:hAnsi="Arial" w:cs="Arial"/>
                <w:sz w:val="18"/>
                <w:szCs w:val="18"/>
              </w:rPr>
              <w:t xml:space="preserve"> to 2</w:t>
            </w:r>
            <w:r w:rsidR="00FF0715">
              <w:rPr>
                <w:rFonts w:ascii="Arial" w:hAnsi="Arial" w:cs="Arial"/>
                <w:sz w:val="18"/>
                <w:szCs w:val="18"/>
              </w:rPr>
              <w:t>1</w:t>
            </w:r>
            <w:r>
              <w:rPr>
                <w:rFonts w:ascii="Arial" w:hAnsi="Arial" w:cs="Arial"/>
                <w:sz w:val="18"/>
                <w:szCs w:val="18"/>
              </w:rPr>
              <w:t xml:space="preserve"> until all the required schemes are linked to the group/role combination</w:t>
            </w:r>
          </w:p>
          <w:p w14:paraId="477F1C50" w14:textId="77777777" w:rsidR="006511C4" w:rsidRDefault="00302F38" w:rsidP="004E06BD">
            <w:pPr>
              <w:numPr>
                <w:ilvl w:val="0"/>
                <w:numId w:val="15"/>
              </w:numPr>
              <w:rPr>
                <w:rFonts w:ascii="Arial" w:hAnsi="Arial" w:cs="Arial"/>
                <w:sz w:val="18"/>
                <w:szCs w:val="18"/>
              </w:rPr>
            </w:pPr>
            <w:r>
              <w:rPr>
                <w:rFonts w:ascii="Arial" w:hAnsi="Arial" w:cs="Arial"/>
                <w:sz w:val="18"/>
                <w:szCs w:val="18"/>
              </w:rPr>
              <w:t>The user selects the “Next” link</w:t>
            </w:r>
          </w:p>
          <w:p w14:paraId="726DF7A9" w14:textId="77777777" w:rsidR="00302F38" w:rsidRDefault="00302F38" w:rsidP="004E06BD">
            <w:pPr>
              <w:numPr>
                <w:ilvl w:val="0"/>
                <w:numId w:val="15"/>
              </w:numPr>
              <w:rPr>
                <w:rFonts w:ascii="Arial" w:hAnsi="Arial" w:cs="Arial"/>
                <w:sz w:val="18"/>
                <w:szCs w:val="18"/>
              </w:rPr>
            </w:pPr>
            <w:r>
              <w:rPr>
                <w:rFonts w:ascii="Arial" w:hAnsi="Arial" w:cs="Arial"/>
                <w:sz w:val="18"/>
                <w:szCs w:val="18"/>
              </w:rPr>
              <w:t>The system minimizes the “Scheme Selection” accordion panel and expands the “Scheme Permissions” panel</w:t>
            </w:r>
            <w:r w:rsidR="00EB4E1D">
              <w:rPr>
                <w:rFonts w:ascii="Arial" w:hAnsi="Arial" w:cs="Arial"/>
                <w:sz w:val="18"/>
                <w:szCs w:val="18"/>
              </w:rPr>
              <w:t xml:space="preserve"> invoke ‘</w:t>
            </w:r>
            <w:r w:rsidR="00EB4E1D" w:rsidRPr="00EB4E1D">
              <w:rPr>
                <w:rFonts w:ascii="Arial" w:hAnsi="Arial" w:cs="Arial"/>
                <w:i/>
                <w:sz w:val="18"/>
                <w:szCs w:val="18"/>
              </w:rPr>
              <w:t>PMUC011 – PlanManager Permissions Data’</w:t>
            </w:r>
          </w:p>
          <w:p w14:paraId="7FC2FCFC" w14:textId="77777777" w:rsidR="00302F38" w:rsidRDefault="00302F38" w:rsidP="004E06BD">
            <w:pPr>
              <w:numPr>
                <w:ilvl w:val="0"/>
                <w:numId w:val="15"/>
              </w:numPr>
              <w:rPr>
                <w:rFonts w:ascii="Arial" w:hAnsi="Arial" w:cs="Arial"/>
                <w:sz w:val="18"/>
                <w:szCs w:val="18"/>
              </w:rPr>
            </w:pPr>
            <w:r>
              <w:rPr>
                <w:rFonts w:ascii="Arial" w:hAnsi="Arial" w:cs="Arial"/>
                <w:sz w:val="18"/>
                <w:szCs w:val="18"/>
              </w:rPr>
              <w:t>The system displays the different items for each of the schemes selected</w:t>
            </w:r>
          </w:p>
          <w:p w14:paraId="767053A4" w14:textId="77777777" w:rsidR="00302F38" w:rsidRDefault="00302F38" w:rsidP="004E06BD">
            <w:pPr>
              <w:numPr>
                <w:ilvl w:val="0"/>
                <w:numId w:val="15"/>
              </w:numPr>
              <w:rPr>
                <w:rFonts w:ascii="Arial" w:hAnsi="Arial" w:cs="Arial"/>
                <w:sz w:val="18"/>
                <w:szCs w:val="18"/>
              </w:rPr>
            </w:pPr>
            <w:r>
              <w:rPr>
                <w:rFonts w:ascii="Arial" w:hAnsi="Arial" w:cs="Arial"/>
                <w:sz w:val="18"/>
                <w:szCs w:val="18"/>
              </w:rPr>
              <w:t>The user selects the different permissions required for each of the different levels</w:t>
            </w:r>
          </w:p>
          <w:p w14:paraId="4E45C3C5" w14:textId="409B8BCD" w:rsidR="00302F38" w:rsidRDefault="00302F38" w:rsidP="004E06BD">
            <w:pPr>
              <w:numPr>
                <w:ilvl w:val="0"/>
                <w:numId w:val="15"/>
              </w:numPr>
              <w:rPr>
                <w:rFonts w:ascii="Arial" w:hAnsi="Arial" w:cs="Arial"/>
                <w:sz w:val="18"/>
                <w:szCs w:val="18"/>
              </w:rPr>
            </w:pPr>
            <w:r>
              <w:rPr>
                <w:rFonts w:ascii="Arial" w:hAnsi="Arial" w:cs="Arial"/>
                <w:sz w:val="18"/>
                <w:szCs w:val="18"/>
              </w:rPr>
              <w:t>The users expands the “</w:t>
            </w:r>
            <w:r w:rsidR="008B71DB">
              <w:rPr>
                <w:rFonts w:ascii="Arial" w:hAnsi="Arial" w:cs="Arial"/>
                <w:sz w:val="18"/>
                <w:szCs w:val="18"/>
              </w:rPr>
              <w:t>Plan</w:t>
            </w:r>
            <w:r>
              <w:rPr>
                <w:rFonts w:ascii="Arial" w:hAnsi="Arial" w:cs="Arial"/>
                <w:sz w:val="18"/>
                <w:szCs w:val="18"/>
              </w:rPr>
              <w:t>Manager Permissions” accordion panel</w:t>
            </w:r>
          </w:p>
          <w:p w14:paraId="65744CE2" w14:textId="77777777" w:rsidR="00302F38" w:rsidRDefault="00302F38" w:rsidP="004E06BD">
            <w:pPr>
              <w:numPr>
                <w:ilvl w:val="0"/>
                <w:numId w:val="15"/>
              </w:numPr>
              <w:rPr>
                <w:rFonts w:ascii="Arial" w:hAnsi="Arial" w:cs="Arial"/>
                <w:sz w:val="18"/>
                <w:szCs w:val="18"/>
              </w:rPr>
            </w:pPr>
            <w:r>
              <w:rPr>
                <w:rFonts w:ascii="Arial" w:hAnsi="Arial" w:cs="Arial"/>
                <w:sz w:val="18"/>
                <w:szCs w:val="18"/>
              </w:rPr>
              <w:t>The system minimizes the “Scheme Permissions” accordion panel</w:t>
            </w:r>
          </w:p>
          <w:p w14:paraId="39B65EA8" w14:textId="35F64022" w:rsidR="00302F38" w:rsidRDefault="00302F38" w:rsidP="004E06BD">
            <w:pPr>
              <w:numPr>
                <w:ilvl w:val="0"/>
                <w:numId w:val="15"/>
              </w:numPr>
              <w:rPr>
                <w:rFonts w:ascii="Arial" w:hAnsi="Arial" w:cs="Arial"/>
                <w:sz w:val="18"/>
                <w:szCs w:val="18"/>
              </w:rPr>
            </w:pPr>
            <w:r>
              <w:rPr>
                <w:rFonts w:ascii="Arial" w:hAnsi="Arial" w:cs="Arial"/>
                <w:sz w:val="18"/>
                <w:szCs w:val="18"/>
              </w:rPr>
              <w:t xml:space="preserve">The users selects the required </w:t>
            </w:r>
            <w:r w:rsidR="008B71DB">
              <w:rPr>
                <w:rFonts w:ascii="Arial" w:hAnsi="Arial" w:cs="Arial"/>
                <w:sz w:val="18"/>
                <w:szCs w:val="18"/>
              </w:rPr>
              <w:t>PlanM</w:t>
            </w:r>
            <w:r>
              <w:rPr>
                <w:rFonts w:ascii="Arial" w:hAnsi="Arial" w:cs="Arial"/>
                <w:sz w:val="18"/>
                <w:szCs w:val="18"/>
              </w:rPr>
              <w:t>anager permission</w:t>
            </w:r>
          </w:p>
          <w:p w14:paraId="245A23BB" w14:textId="77777777" w:rsidR="00302F38" w:rsidRDefault="00302F38" w:rsidP="004E06BD">
            <w:pPr>
              <w:numPr>
                <w:ilvl w:val="0"/>
                <w:numId w:val="15"/>
              </w:numPr>
              <w:rPr>
                <w:rFonts w:ascii="Arial" w:hAnsi="Arial" w:cs="Arial"/>
                <w:sz w:val="18"/>
                <w:szCs w:val="18"/>
              </w:rPr>
            </w:pPr>
            <w:r>
              <w:rPr>
                <w:rFonts w:ascii="Arial" w:hAnsi="Arial" w:cs="Arial"/>
                <w:sz w:val="18"/>
                <w:szCs w:val="18"/>
              </w:rPr>
              <w:t>The users selects “Save”</w:t>
            </w:r>
          </w:p>
          <w:p w14:paraId="31198876" w14:textId="77777777" w:rsidR="006903E8" w:rsidRPr="00302F38" w:rsidRDefault="00302F38" w:rsidP="004E06BD">
            <w:pPr>
              <w:numPr>
                <w:ilvl w:val="0"/>
                <w:numId w:val="15"/>
              </w:numPr>
              <w:rPr>
                <w:rFonts w:ascii="Arial" w:hAnsi="Arial" w:cs="Arial"/>
                <w:sz w:val="18"/>
                <w:szCs w:val="18"/>
              </w:rPr>
            </w:pPr>
            <w:r>
              <w:rPr>
                <w:rFonts w:ascii="Arial" w:hAnsi="Arial" w:cs="Arial"/>
                <w:sz w:val="18"/>
                <w:szCs w:val="18"/>
              </w:rPr>
              <w:t>The system saves the all the permissions</w:t>
            </w:r>
          </w:p>
        </w:tc>
      </w:tr>
      <w:tr w:rsidR="006903E8" w:rsidRPr="00322B9D" w14:paraId="0A364415" w14:textId="77777777" w:rsidTr="00073FC4">
        <w:tc>
          <w:tcPr>
            <w:tcW w:w="2093" w:type="dxa"/>
            <w:shd w:val="pct20" w:color="auto" w:fill="auto"/>
          </w:tcPr>
          <w:p w14:paraId="5C6D1B37"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Alternate scenario extensions</w:t>
            </w:r>
          </w:p>
          <w:p w14:paraId="60BA06BD" w14:textId="77777777" w:rsidR="006903E8" w:rsidRPr="005D68D4" w:rsidRDefault="006903E8" w:rsidP="00AF6F0D">
            <w:pPr>
              <w:rPr>
                <w:rFonts w:ascii="Arial" w:hAnsi="Arial" w:cs="Arial"/>
                <w:b/>
                <w:bCs/>
                <w:sz w:val="18"/>
                <w:szCs w:val="18"/>
              </w:rPr>
            </w:pPr>
          </w:p>
          <w:p w14:paraId="5BA160DE" w14:textId="77777777" w:rsidR="006903E8" w:rsidRPr="005D68D4" w:rsidRDefault="006903E8" w:rsidP="00AF6F0D">
            <w:pPr>
              <w:rPr>
                <w:rFonts w:ascii="Arial" w:hAnsi="Arial" w:cs="Arial"/>
                <w:b/>
                <w:bCs/>
                <w:sz w:val="18"/>
                <w:szCs w:val="18"/>
              </w:rPr>
            </w:pPr>
          </w:p>
        </w:tc>
        <w:tc>
          <w:tcPr>
            <w:tcW w:w="7229" w:type="dxa"/>
            <w:shd w:val="clear" w:color="auto" w:fill="auto"/>
          </w:tcPr>
          <w:p w14:paraId="590E072E" w14:textId="77777777" w:rsidR="006903E8" w:rsidRPr="00322B9D" w:rsidRDefault="006903E8" w:rsidP="00AF6F0D">
            <w:pPr>
              <w:rPr>
                <w:rFonts w:ascii="Arial" w:hAnsi="Arial" w:cs="Arial"/>
                <w:sz w:val="18"/>
                <w:szCs w:val="18"/>
              </w:rPr>
            </w:pPr>
          </w:p>
        </w:tc>
      </w:tr>
      <w:tr w:rsidR="006903E8" w:rsidRPr="00B807C9" w14:paraId="32418747" w14:textId="77777777" w:rsidTr="00073FC4">
        <w:trPr>
          <w:trHeight w:val="683"/>
        </w:trPr>
        <w:tc>
          <w:tcPr>
            <w:tcW w:w="2093" w:type="dxa"/>
            <w:shd w:val="pct20" w:color="auto" w:fill="auto"/>
          </w:tcPr>
          <w:p w14:paraId="5EDEA155"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Business Logic/ Rules/ Supplementary Info</w:t>
            </w:r>
          </w:p>
          <w:p w14:paraId="1DE03391" w14:textId="77777777" w:rsidR="006903E8" w:rsidRPr="005D68D4" w:rsidRDefault="006903E8" w:rsidP="00AF6F0D">
            <w:pPr>
              <w:rPr>
                <w:rFonts w:ascii="Arial" w:hAnsi="Arial" w:cs="Arial"/>
                <w:b/>
                <w:bCs/>
                <w:sz w:val="18"/>
                <w:szCs w:val="18"/>
              </w:rPr>
            </w:pPr>
          </w:p>
        </w:tc>
        <w:tc>
          <w:tcPr>
            <w:tcW w:w="7229" w:type="dxa"/>
            <w:shd w:val="clear" w:color="auto" w:fill="auto"/>
          </w:tcPr>
          <w:p w14:paraId="3D26F48D" w14:textId="43072467" w:rsidR="006A3B4D" w:rsidRPr="006A3B4D" w:rsidRDefault="00FE4BBE" w:rsidP="004E06BD">
            <w:pPr>
              <w:pStyle w:val="ListParagraph"/>
              <w:numPr>
                <w:ilvl w:val="0"/>
                <w:numId w:val="150"/>
              </w:numPr>
              <w:rPr>
                <w:rFonts w:cs="Arial"/>
                <w:sz w:val="18"/>
                <w:szCs w:val="18"/>
                <w:u w:val="single"/>
              </w:rPr>
            </w:pPr>
            <w:r>
              <w:rPr>
                <w:rFonts w:cs="Arial"/>
                <w:sz w:val="18"/>
                <w:szCs w:val="18"/>
                <w:u w:val="single"/>
              </w:rPr>
              <w:t>PlanManager</w:t>
            </w:r>
            <w:r w:rsidR="006A3B4D" w:rsidRPr="006A3B4D">
              <w:rPr>
                <w:rFonts w:cs="Arial"/>
                <w:sz w:val="18"/>
                <w:szCs w:val="18"/>
                <w:u w:val="single"/>
              </w:rPr>
              <w:t xml:space="preserve"> Permissions flag</w:t>
            </w:r>
          </w:p>
          <w:p w14:paraId="1A80ABE1" w14:textId="6B7C0676" w:rsidR="006A3B4D" w:rsidRPr="006A3B4D" w:rsidRDefault="006A3B4D" w:rsidP="006A3B4D">
            <w:pPr>
              <w:pStyle w:val="ListParagraph"/>
              <w:ind w:left="0"/>
              <w:rPr>
                <w:rFonts w:cs="Arial"/>
                <w:sz w:val="18"/>
                <w:szCs w:val="18"/>
              </w:rPr>
            </w:pPr>
            <w:r w:rsidRPr="006A3B4D">
              <w:rPr>
                <w:rFonts w:cs="Arial"/>
                <w:sz w:val="18"/>
                <w:szCs w:val="18"/>
              </w:rPr>
              <w:t>A new “</w:t>
            </w:r>
            <w:r w:rsidR="00FE4BBE">
              <w:rPr>
                <w:rFonts w:cs="Arial"/>
                <w:sz w:val="18"/>
                <w:szCs w:val="18"/>
              </w:rPr>
              <w:t>PlanManager</w:t>
            </w:r>
            <w:r w:rsidRPr="006A3B4D">
              <w:rPr>
                <w:rFonts w:cs="Arial"/>
                <w:sz w:val="18"/>
                <w:szCs w:val="18"/>
              </w:rPr>
              <w:t xml:space="preserve"> enabled flag” is required at scheme level to indicate if the scheme can be accessed via </w:t>
            </w:r>
            <w:r w:rsidR="00FE4BBE">
              <w:rPr>
                <w:rFonts w:cs="Arial"/>
                <w:sz w:val="18"/>
                <w:szCs w:val="18"/>
              </w:rPr>
              <w:t>PlanManager</w:t>
            </w:r>
            <w:r w:rsidRPr="006A3B4D">
              <w:rPr>
                <w:rFonts w:cs="Arial"/>
                <w:sz w:val="18"/>
                <w:szCs w:val="18"/>
              </w:rPr>
              <w:t>.   This flag needs to be added to the UEXT_CAS</w:t>
            </w:r>
            <w:r>
              <w:rPr>
                <w:rFonts w:cs="Arial"/>
                <w:sz w:val="18"/>
                <w:szCs w:val="18"/>
              </w:rPr>
              <w:t>E_DATA table and also added to the Scheme screen in</w:t>
            </w:r>
            <w:r w:rsidRPr="006A3B4D">
              <w:rPr>
                <w:rFonts w:cs="Arial"/>
                <w:sz w:val="18"/>
                <w:szCs w:val="18"/>
              </w:rPr>
              <w:t xml:space="preserve"> Dcorum (depending upon how many other flags there might be).  </w:t>
            </w:r>
          </w:p>
          <w:p w14:paraId="554E845E" w14:textId="77777777" w:rsidR="006A3B4D" w:rsidRDefault="006A3B4D" w:rsidP="00AF6F0D">
            <w:pPr>
              <w:rPr>
                <w:rFonts w:ascii="Arial" w:hAnsi="Arial" w:cs="Arial"/>
                <w:sz w:val="18"/>
                <w:szCs w:val="18"/>
                <w:u w:val="single"/>
              </w:rPr>
            </w:pPr>
          </w:p>
          <w:p w14:paraId="4038FBBD" w14:textId="77777777" w:rsidR="006A3B4D" w:rsidRDefault="006A3B4D" w:rsidP="00AF6F0D">
            <w:pPr>
              <w:rPr>
                <w:rFonts w:ascii="Arial" w:hAnsi="Arial" w:cs="Arial"/>
                <w:sz w:val="18"/>
                <w:szCs w:val="18"/>
                <w:u w:val="single"/>
              </w:rPr>
            </w:pPr>
          </w:p>
          <w:p w14:paraId="651E6995" w14:textId="22BED559" w:rsidR="006903E8" w:rsidRPr="00C91AB4" w:rsidRDefault="006903E8" w:rsidP="004E06BD">
            <w:pPr>
              <w:pStyle w:val="ListParagraph"/>
              <w:numPr>
                <w:ilvl w:val="0"/>
                <w:numId w:val="67"/>
              </w:numPr>
              <w:rPr>
                <w:rFonts w:cs="Arial"/>
                <w:sz w:val="18"/>
                <w:szCs w:val="18"/>
                <w:u w:val="single"/>
              </w:rPr>
            </w:pPr>
            <w:r w:rsidRPr="00C91AB4">
              <w:rPr>
                <w:rFonts w:cs="Arial"/>
                <w:sz w:val="18"/>
                <w:szCs w:val="18"/>
                <w:u w:val="single"/>
              </w:rPr>
              <w:t>Permissions Menu Option</w:t>
            </w:r>
          </w:p>
          <w:p w14:paraId="5AC576DB" w14:textId="77777777" w:rsidR="007C6F21" w:rsidRDefault="00CF3EA1" w:rsidP="00AF6F0D">
            <w:pPr>
              <w:rPr>
                <w:rFonts w:ascii="Arial" w:hAnsi="Arial" w:cs="Arial"/>
                <w:sz w:val="18"/>
                <w:szCs w:val="18"/>
              </w:rPr>
            </w:pPr>
            <w:r>
              <w:rPr>
                <w:rFonts w:ascii="Arial" w:hAnsi="Arial" w:cs="Arial"/>
                <w:sz w:val="18"/>
                <w:szCs w:val="18"/>
              </w:rPr>
              <w:t>Amend the current “Impersonation Configuration” menu option to be called “Web Roles and Permissions”</w:t>
            </w:r>
          </w:p>
          <w:p w14:paraId="646DA7D1" w14:textId="77777777" w:rsidR="00CF3EA1" w:rsidRDefault="00CF3EA1" w:rsidP="00AF6F0D">
            <w:pPr>
              <w:rPr>
                <w:rFonts w:ascii="Arial" w:hAnsi="Arial" w:cs="Arial"/>
                <w:sz w:val="18"/>
                <w:szCs w:val="18"/>
              </w:rPr>
            </w:pPr>
          </w:p>
          <w:p w14:paraId="5DCBEB38" w14:textId="77777777" w:rsidR="00CF3EA1" w:rsidRPr="007C6F21" w:rsidRDefault="00CF3EA1" w:rsidP="00AF6F0D">
            <w:pPr>
              <w:rPr>
                <w:rFonts w:ascii="Arial" w:hAnsi="Arial" w:cs="Arial"/>
                <w:sz w:val="18"/>
                <w:szCs w:val="18"/>
              </w:rPr>
            </w:pPr>
            <w:r>
              <w:rPr>
                <w:rFonts w:ascii="Arial" w:hAnsi="Arial" w:cs="Arial"/>
                <w:sz w:val="18"/>
                <w:szCs w:val="18"/>
              </w:rPr>
              <w:t>Currently this menu option is linked to the “System Maintenance</w:t>
            </w:r>
            <w:r w:rsidR="00676AFE">
              <w:rPr>
                <w:rFonts w:ascii="Arial" w:hAnsi="Arial" w:cs="Arial"/>
                <w:sz w:val="18"/>
                <w:szCs w:val="18"/>
              </w:rPr>
              <w:t>” and “Security” security groups so it appears on both menu’s depending upon the user’s security group.</w:t>
            </w:r>
          </w:p>
          <w:p w14:paraId="730BAB91" w14:textId="77777777" w:rsidR="007C6F21" w:rsidRDefault="007C6F21" w:rsidP="00AF6F0D">
            <w:pPr>
              <w:rPr>
                <w:rFonts w:ascii="Arial" w:hAnsi="Arial" w:cs="Arial"/>
                <w:sz w:val="18"/>
                <w:szCs w:val="18"/>
                <w:u w:val="single"/>
              </w:rPr>
            </w:pPr>
          </w:p>
          <w:p w14:paraId="21C1CCEB" w14:textId="1FF15A10" w:rsidR="006903E8" w:rsidRPr="00C91AB4" w:rsidRDefault="006C241B" w:rsidP="004E06BD">
            <w:pPr>
              <w:pStyle w:val="ListParagraph"/>
              <w:numPr>
                <w:ilvl w:val="0"/>
                <w:numId w:val="67"/>
              </w:numPr>
              <w:rPr>
                <w:rFonts w:cs="Arial"/>
                <w:sz w:val="18"/>
                <w:szCs w:val="18"/>
                <w:u w:val="single"/>
              </w:rPr>
            </w:pPr>
            <w:r w:rsidRPr="00C91AB4">
              <w:rPr>
                <w:rFonts w:cs="Arial"/>
                <w:sz w:val="18"/>
                <w:szCs w:val="18"/>
                <w:u w:val="single"/>
              </w:rPr>
              <w:t>Web Roles and Permissions Selection</w:t>
            </w:r>
          </w:p>
          <w:p w14:paraId="22DF14EF" w14:textId="77777777" w:rsidR="006C241B" w:rsidRDefault="006C241B" w:rsidP="00AF6F0D">
            <w:pPr>
              <w:rPr>
                <w:rFonts w:ascii="Arial" w:hAnsi="Arial" w:cs="Arial"/>
                <w:sz w:val="18"/>
                <w:szCs w:val="18"/>
                <w:u w:val="single"/>
              </w:rPr>
            </w:pPr>
          </w:p>
          <w:p w14:paraId="6332EC30" w14:textId="77777777" w:rsidR="00CF3EA1" w:rsidRDefault="00CF3EA1" w:rsidP="00AF6F0D">
            <w:pPr>
              <w:rPr>
                <w:rFonts w:ascii="Arial" w:hAnsi="Arial" w:cs="Arial"/>
                <w:sz w:val="18"/>
                <w:szCs w:val="18"/>
              </w:rPr>
            </w:pPr>
            <w:r>
              <w:rPr>
                <w:rFonts w:ascii="Arial" w:hAnsi="Arial" w:cs="Arial"/>
                <w:sz w:val="18"/>
                <w:szCs w:val="18"/>
              </w:rPr>
              <w:t>Upon selecting the Web Roles and Permissions Menu</w:t>
            </w:r>
            <w:r w:rsidR="006C241B">
              <w:rPr>
                <w:rFonts w:ascii="Arial" w:hAnsi="Arial" w:cs="Arial"/>
                <w:sz w:val="18"/>
                <w:szCs w:val="18"/>
              </w:rPr>
              <w:t xml:space="preserve"> option a Web Roles and Permissions selection screen should be displayed.  This screen should show a list of all the current Roles/Permissions that are currently set up and enable the user to View an Existing Role/Permission or Create a new one.  It should also be possible to link users to the Role</w:t>
            </w:r>
          </w:p>
          <w:p w14:paraId="339BE5B3" w14:textId="77777777" w:rsidR="006C241B" w:rsidRDefault="006C241B" w:rsidP="00AF6F0D">
            <w:pPr>
              <w:rPr>
                <w:rFonts w:ascii="Arial" w:hAnsi="Arial" w:cs="Arial"/>
                <w:sz w:val="18"/>
                <w:szCs w:val="18"/>
              </w:rPr>
            </w:pPr>
          </w:p>
          <w:p w14:paraId="7EC7CBF4" w14:textId="77777777" w:rsidR="006C241B" w:rsidRDefault="006C241B" w:rsidP="00AF6F0D">
            <w:pPr>
              <w:rPr>
                <w:rFonts w:ascii="Arial" w:hAnsi="Arial" w:cs="Arial"/>
                <w:sz w:val="18"/>
                <w:szCs w:val="18"/>
              </w:rPr>
            </w:pPr>
            <w:r>
              <w:rPr>
                <w:rFonts w:ascii="Arial" w:hAnsi="Arial" w:cs="Arial"/>
                <w:sz w:val="18"/>
                <w:szCs w:val="18"/>
              </w:rPr>
              <w:t>The selection screen should have the following fields on it</w:t>
            </w:r>
            <w:r w:rsidR="00A300F9">
              <w:rPr>
                <w:rFonts w:ascii="Arial" w:hAnsi="Arial" w:cs="Arial"/>
                <w:sz w:val="18"/>
                <w:szCs w:val="18"/>
              </w:rPr>
              <w:t xml:space="preserve"> and it should be possible to use any of these three fields to filter and search with</w:t>
            </w:r>
            <w:r>
              <w:rPr>
                <w:rFonts w:ascii="Arial" w:hAnsi="Arial" w:cs="Arial"/>
                <w:sz w:val="18"/>
                <w:szCs w:val="18"/>
              </w:rPr>
              <w:t>:</w:t>
            </w:r>
          </w:p>
          <w:p w14:paraId="51E85E3A" w14:textId="77777777" w:rsidR="006C241B" w:rsidRDefault="006C241B" w:rsidP="00AF6F0D">
            <w:pPr>
              <w:rPr>
                <w:rFonts w:ascii="Arial" w:hAnsi="Arial" w:cs="Arial"/>
                <w:sz w:val="18"/>
                <w:szCs w:val="18"/>
              </w:rPr>
            </w:pPr>
          </w:p>
          <w:p w14:paraId="5A73CA62" w14:textId="77777777" w:rsidR="006C241B" w:rsidRDefault="006C241B" w:rsidP="004E06BD">
            <w:pPr>
              <w:numPr>
                <w:ilvl w:val="0"/>
                <w:numId w:val="16"/>
              </w:numPr>
              <w:rPr>
                <w:rFonts w:ascii="Arial" w:hAnsi="Arial" w:cs="Arial"/>
                <w:sz w:val="18"/>
                <w:szCs w:val="18"/>
              </w:rPr>
            </w:pPr>
            <w:r>
              <w:rPr>
                <w:rFonts w:ascii="Arial" w:hAnsi="Arial" w:cs="Arial"/>
                <w:sz w:val="18"/>
                <w:szCs w:val="18"/>
              </w:rPr>
              <w:t>Role ID</w:t>
            </w:r>
          </w:p>
          <w:p w14:paraId="27280059" w14:textId="77777777" w:rsidR="006C241B" w:rsidRDefault="006C241B" w:rsidP="004E06BD">
            <w:pPr>
              <w:numPr>
                <w:ilvl w:val="0"/>
                <w:numId w:val="16"/>
              </w:numPr>
              <w:rPr>
                <w:rFonts w:ascii="Arial" w:hAnsi="Arial" w:cs="Arial"/>
                <w:sz w:val="18"/>
                <w:szCs w:val="18"/>
              </w:rPr>
            </w:pPr>
            <w:r>
              <w:rPr>
                <w:rFonts w:ascii="Arial" w:hAnsi="Arial" w:cs="Arial"/>
                <w:sz w:val="18"/>
                <w:szCs w:val="18"/>
              </w:rPr>
              <w:t>Role Description</w:t>
            </w:r>
          </w:p>
          <w:p w14:paraId="44A21BA4" w14:textId="77777777" w:rsidR="006C241B" w:rsidRPr="000A341F" w:rsidRDefault="006C241B" w:rsidP="004E06BD">
            <w:pPr>
              <w:numPr>
                <w:ilvl w:val="0"/>
                <w:numId w:val="16"/>
              </w:numPr>
              <w:rPr>
                <w:rFonts w:ascii="Arial" w:hAnsi="Arial" w:cs="Arial"/>
                <w:sz w:val="18"/>
                <w:szCs w:val="18"/>
              </w:rPr>
            </w:pPr>
            <w:r w:rsidRPr="000A341F">
              <w:rPr>
                <w:rFonts w:ascii="Arial" w:hAnsi="Arial" w:cs="Arial"/>
                <w:sz w:val="18"/>
                <w:szCs w:val="18"/>
              </w:rPr>
              <w:t>Group Description</w:t>
            </w:r>
          </w:p>
          <w:p w14:paraId="1A0B3D18" w14:textId="77777777" w:rsidR="00A300F9" w:rsidRPr="000A341F" w:rsidRDefault="000A341F" w:rsidP="004E06BD">
            <w:pPr>
              <w:numPr>
                <w:ilvl w:val="0"/>
                <w:numId w:val="16"/>
              </w:numPr>
              <w:rPr>
                <w:rFonts w:ascii="Arial" w:hAnsi="Arial" w:cs="Arial"/>
                <w:sz w:val="18"/>
                <w:szCs w:val="18"/>
              </w:rPr>
            </w:pPr>
            <w:r w:rsidRPr="000A341F">
              <w:rPr>
                <w:rFonts w:ascii="Arial" w:hAnsi="Arial" w:cs="Arial"/>
                <w:sz w:val="18"/>
                <w:szCs w:val="18"/>
              </w:rPr>
              <w:t>Valid?</w:t>
            </w:r>
          </w:p>
          <w:p w14:paraId="3C338561" w14:textId="77777777" w:rsidR="006C241B" w:rsidRDefault="006C241B" w:rsidP="00AF6F0D">
            <w:pPr>
              <w:rPr>
                <w:rFonts w:ascii="Arial" w:hAnsi="Arial" w:cs="Arial"/>
                <w:sz w:val="18"/>
                <w:szCs w:val="18"/>
              </w:rPr>
            </w:pPr>
          </w:p>
          <w:p w14:paraId="1F90B4E7" w14:textId="77777777" w:rsidR="00A300F9" w:rsidRDefault="00A300F9" w:rsidP="00AF6F0D">
            <w:pPr>
              <w:rPr>
                <w:rFonts w:ascii="Arial" w:hAnsi="Arial" w:cs="Arial"/>
                <w:sz w:val="18"/>
                <w:szCs w:val="18"/>
              </w:rPr>
            </w:pPr>
            <w:r>
              <w:rPr>
                <w:rFonts w:ascii="Arial" w:hAnsi="Arial" w:cs="Arial"/>
                <w:sz w:val="18"/>
                <w:szCs w:val="18"/>
              </w:rPr>
              <w:t>From the screen the following links should be available:</w:t>
            </w:r>
          </w:p>
          <w:p w14:paraId="0D78D385" w14:textId="77777777" w:rsidR="00A300F9" w:rsidRDefault="00A300F9" w:rsidP="00632E73">
            <w:pPr>
              <w:rPr>
                <w:rFonts w:ascii="Arial" w:hAnsi="Arial" w:cs="Arial"/>
                <w:sz w:val="18"/>
                <w:szCs w:val="18"/>
              </w:rPr>
            </w:pPr>
          </w:p>
          <w:p w14:paraId="0173D23A" w14:textId="77777777" w:rsidR="00A300F9" w:rsidRDefault="00A300F9" w:rsidP="004E06BD">
            <w:pPr>
              <w:numPr>
                <w:ilvl w:val="0"/>
                <w:numId w:val="16"/>
              </w:numPr>
              <w:rPr>
                <w:rFonts w:ascii="Arial" w:hAnsi="Arial" w:cs="Arial"/>
                <w:sz w:val="18"/>
                <w:szCs w:val="18"/>
              </w:rPr>
            </w:pPr>
            <w:r>
              <w:rPr>
                <w:rFonts w:ascii="Arial" w:hAnsi="Arial" w:cs="Arial"/>
                <w:sz w:val="18"/>
                <w:szCs w:val="18"/>
              </w:rPr>
              <w:t>New Role – Launches the “</w:t>
            </w:r>
            <w:r w:rsidR="00A65D2A">
              <w:rPr>
                <w:rFonts w:ascii="Arial" w:hAnsi="Arial" w:cs="Arial"/>
                <w:sz w:val="18"/>
                <w:szCs w:val="18"/>
              </w:rPr>
              <w:t xml:space="preserve">Web </w:t>
            </w:r>
            <w:r>
              <w:rPr>
                <w:rFonts w:ascii="Arial" w:hAnsi="Arial" w:cs="Arial"/>
                <w:sz w:val="18"/>
                <w:szCs w:val="18"/>
              </w:rPr>
              <w:t>Role</w:t>
            </w:r>
            <w:r w:rsidR="00A65D2A">
              <w:rPr>
                <w:rFonts w:ascii="Arial" w:hAnsi="Arial" w:cs="Arial"/>
                <w:sz w:val="18"/>
                <w:szCs w:val="18"/>
              </w:rPr>
              <w:t>s and Permissions”</w:t>
            </w:r>
            <w:r>
              <w:rPr>
                <w:rFonts w:ascii="Arial" w:hAnsi="Arial" w:cs="Arial"/>
                <w:sz w:val="18"/>
                <w:szCs w:val="18"/>
              </w:rPr>
              <w:t xml:space="preserve"> Screen” in Create Mode</w:t>
            </w:r>
          </w:p>
          <w:p w14:paraId="70911B5C" w14:textId="39C66C21" w:rsidR="00A300F9" w:rsidRDefault="00672639" w:rsidP="004E06BD">
            <w:pPr>
              <w:numPr>
                <w:ilvl w:val="0"/>
                <w:numId w:val="16"/>
              </w:numPr>
              <w:rPr>
                <w:rFonts w:ascii="Arial" w:hAnsi="Arial" w:cs="Arial"/>
                <w:sz w:val="18"/>
                <w:szCs w:val="18"/>
              </w:rPr>
            </w:pPr>
            <w:r>
              <w:rPr>
                <w:rFonts w:ascii="Arial" w:hAnsi="Arial" w:cs="Arial"/>
                <w:sz w:val="18"/>
                <w:szCs w:val="18"/>
              </w:rPr>
              <w:t>View</w:t>
            </w:r>
            <w:r w:rsidR="00A300F9">
              <w:rPr>
                <w:rFonts w:ascii="Arial" w:hAnsi="Arial" w:cs="Arial"/>
                <w:sz w:val="18"/>
                <w:szCs w:val="18"/>
              </w:rPr>
              <w:t xml:space="preserve"> – Launches the “</w:t>
            </w:r>
            <w:r w:rsidR="00A65D2A">
              <w:rPr>
                <w:rFonts w:ascii="Arial" w:hAnsi="Arial" w:cs="Arial"/>
                <w:sz w:val="18"/>
                <w:szCs w:val="18"/>
              </w:rPr>
              <w:t xml:space="preserve">Web </w:t>
            </w:r>
            <w:r w:rsidR="00A300F9">
              <w:rPr>
                <w:rFonts w:ascii="Arial" w:hAnsi="Arial" w:cs="Arial"/>
                <w:sz w:val="18"/>
                <w:szCs w:val="18"/>
              </w:rPr>
              <w:t>Role and Permissions</w:t>
            </w:r>
            <w:r w:rsidR="00A65D2A">
              <w:rPr>
                <w:rFonts w:ascii="Arial" w:hAnsi="Arial" w:cs="Arial"/>
                <w:sz w:val="18"/>
                <w:szCs w:val="18"/>
              </w:rPr>
              <w:t>”</w:t>
            </w:r>
            <w:r w:rsidR="00A300F9">
              <w:rPr>
                <w:rFonts w:ascii="Arial" w:hAnsi="Arial" w:cs="Arial"/>
                <w:sz w:val="18"/>
                <w:szCs w:val="18"/>
              </w:rPr>
              <w:t xml:space="preserve"> Screen in Edit Mode</w:t>
            </w:r>
            <w:r w:rsidR="00CF4A6C">
              <w:rPr>
                <w:rFonts w:ascii="Arial" w:hAnsi="Arial" w:cs="Arial"/>
                <w:sz w:val="18"/>
                <w:szCs w:val="18"/>
              </w:rPr>
              <w:t xml:space="preserve"> for the selected Role</w:t>
            </w:r>
          </w:p>
          <w:p w14:paraId="09D39542" w14:textId="77777777" w:rsidR="000A341F" w:rsidRDefault="00A300F9" w:rsidP="004E06BD">
            <w:pPr>
              <w:numPr>
                <w:ilvl w:val="0"/>
                <w:numId w:val="16"/>
              </w:numPr>
              <w:rPr>
                <w:rFonts w:ascii="Arial" w:hAnsi="Arial" w:cs="Arial"/>
                <w:sz w:val="18"/>
                <w:szCs w:val="18"/>
              </w:rPr>
            </w:pPr>
            <w:r w:rsidRPr="00A01D70">
              <w:rPr>
                <w:rFonts w:ascii="Arial" w:hAnsi="Arial" w:cs="Arial"/>
                <w:sz w:val="18"/>
                <w:szCs w:val="18"/>
              </w:rPr>
              <w:t>Users – Launc</w:t>
            </w:r>
            <w:r w:rsidR="005636FA" w:rsidRPr="00A01D70">
              <w:rPr>
                <w:rFonts w:ascii="Arial" w:hAnsi="Arial" w:cs="Arial"/>
                <w:sz w:val="18"/>
                <w:szCs w:val="18"/>
              </w:rPr>
              <w:t>h</w:t>
            </w:r>
            <w:r w:rsidRPr="00A01D70">
              <w:rPr>
                <w:rFonts w:ascii="Arial" w:hAnsi="Arial" w:cs="Arial"/>
                <w:sz w:val="18"/>
                <w:szCs w:val="18"/>
              </w:rPr>
              <w:t>es the “User Selection Screen” for the selected Group/Role Combination</w:t>
            </w:r>
            <w:r w:rsidR="00A01D70">
              <w:rPr>
                <w:rFonts w:ascii="Arial" w:hAnsi="Arial" w:cs="Arial"/>
                <w:sz w:val="18"/>
                <w:szCs w:val="18"/>
              </w:rPr>
              <w:t>.  Th</w:t>
            </w:r>
            <w:r w:rsidR="00B539E7">
              <w:rPr>
                <w:rFonts w:ascii="Arial" w:hAnsi="Arial" w:cs="Arial"/>
                <w:sz w:val="18"/>
                <w:szCs w:val="18"/>
              </w:rPr>
              <w:t>is should be the</w:t>
            </w:r>
            <w:r w:rsidR="00A01D70">
              <w:rPr>
                <w:rFonts w:ascii="Arial" w:hAnsi="Arial" w:cs="Arial"/>
                <w:sz w:val="18"/>
                <w:szCs w:val="18"/>
              </w:rPr>
              <w:t xml:space="preserve"> existing Dcorum ‘Assign Users to role’ screen</w:t>
            </w:r>
          </w:p>
          <w:p w14:paraId="1511A9C5" w14:textId="77777777" w:rsidR="00A01D70" w:rsidRPr="00A01D70" w:rsidRDefault="00A01D70" w:rsidP="00A01D70">
            <w:pPr>
              <w:ind w:left="720"/>
              <w:rPr>
                <w:rFonts w:ascii="Arial" w:hAnsi="Arial" w:cs="Arial"/>
                <w:sz w:val="18"/>
                <w:szCs w:val="18"/>
              </w:rPr>
            </w:pPr>
          </w:p>
          <w:p w14:paraId="61AAA529" w14:textId="77777777" w:rsidR="000A341F" w:rsidRPr="000A341F" w:rsidRDefault="000A341F" w:rsidP="000A341F">
            <w:pPr>
              <w:rPr>
                <w:rFonts w:ascii="Arial" w:hAnsi="Arial" w:cs="Arial"/>
                <w:sz w:val="18"/>
                <w:szCs w:val="18"/>
                <w:u w:val="single"/>
              </w:rPr>
            </w:pPr>
            <w:r w:rsidRPr="000A341F">
              <w:rPr>
                <w:rFonts w:ascii="Arial" w:hAnsi="Arial" w:cs="Arial"/>
                <w:sz w:val="18"/>
                <w:szCs w:val="18"/>
                <w:u w:val="single"/>
              </w:rPr>
              <w:t>Valid? Business Rules</w:t>
            </w:r>
          </w:p>
          <w:p w14:paraId="6A8EF161" w14:textId="77777777" w:rsidR="000A341F" w:rsidRDefault="000A341F" w:rsidP="000A341F">
            <w:pPr>
              <w:rPr>
                <w:rFonts w:ascii="Arial" w:hAnsi="Arial" w:cs="Arial"/>
                <w:sz w:val="18"/>
                <w:szCs w:val="18"/>
              </w:rPr>
            </w:pPr>
          </w:p>
          <w:p w14:paraId="08CF0E21" w14:textId="77777777" w:rsidR="000A341F" w:rsidRDefault="000A341F" w:rsidP="000A341F">
            <w:pPr>
              <w:rPr>
                <w:rFonts w:ascii="Arial" w:hAnsi="Arial" w:cs="Arial"/>
                <w:sz w:val="18"/>
                <w:szCs w:val="18"/>
              </w:rPr>
            </w:pPr>
            <w:r>
              <w:rPr>
                <w:rFonts w:ascii="Arial" w:hAnsi="Arial" w:cs="Arial"/>
                <w:sz w:val="18"/>
                <w:szCs w:val="18"/>
              </w:rPr>
              <w:t>The valid flag should only be set to Yes when the following is true:</w:t>
            </w:r>
          </w:p>
          <w:p w14:paraId="0A5DAD15" w14:textId="77777777" w:rsidR="000A341F" w:rsidRDefault="000A341F" w:rsidP="000A341F">
            <w:pPr>
              <w:rPr>
                <w:rFonts w:ascii="Arial" w:hAnsi="Arial" w:cs="Arial"/>
                <w:sz w:val="18"/>
                <w:szCs w:val="18"/>
              </w:rPr>
            </w:pPr>
          </w:p>
          <w:p w14:paraId="46C5AEBC" w14:textId="77777777" w:rsidR="000A341F" w:rsidRDefault="000A341F" w:rsidP="004E06BD">
            <w:pPr>
              <w:numPr>
                <w:ilvl w:val="0"/>
                <w:numId w:val="16"/>
              </w:numPr>
              <w:rPr>
                <w:rFonts w:ascii="Arial" w:hAnsi="Arial" w:cs="Arial"/>
                <w:sz w:val="18"/>
                <w:szCs w:val="18"/>
              </w:rPr>
            </w:pPr>
            <w:r>
              <w:rPr>
                <w:rFonts w:ascii="Arial" w:hAnsi="Arial" w:cs="Arial"/>
                <w:sz w:val="18"/>
                <w:szCs w:val="18"/>
              </w:rPr>
              <w:t>The role must be linked to a group</w:t>
            </w:r>
          </w:p>
          <w:p w14:paraId="28CD2D4D" w14:textId="77777777" w:rsidR="000A341F" w:rsidRDefault="000A341F" w:rsidP="004E06BD">
            <w:pPr>
              <w:numPr>
                <w:ilvl w:val="0"/>
                <w:numId w:val="16"/>
              </w:numPr>
              <w:rPr>
                <w:rFonts w:ascii="Arial" w:hAnsi="Arial" w:cs="Arial"/>
                <w:sz w:val="18"/>
                <w:szCs w:val="18"/>
              </w:rPr>
            </w:pPr>
            <w:r>
              <w:rPr>
                <w:rFonts w:ascii="Arial" w:hAnsi="Arial" w:cs="Arial"/>
                <w:sz w:val="18"/>
                <w:szCs w:val="18"/>
              </w:rPr>
              <w:t>The role must have a role description</w:t>
            </w:r>
          </w:p>
          <w:p w14:paraId="624FB5FE" w14:textId="77777777" w:rsidR="000A341F" w:rsidRDefault="000A341F" w:rsidP="004E06BD">
            <w:pPr>
              <w:numPr>
                <w:ilvl w:val="0"/>
                <w:numId w:val="16"/>
              </w:numPr>
              <w:rPr>
                <w:rFonts w:ascii="Arial" w:hAnsi="Arial" w:cs="Arial"/>
                <w:sz w:val="18"/>
                <w:szCs w:val="18"/>
              </w:rPr>
            </w:pPr>
            <w:r>
              <w:rPr>
                <w:rFonts w:ascii="Arial" w:hAnsi="Arial" w:cs="Arial"/>
                <w:sz w:val="18"/>
                <w:szCs w:val="18"/>
              </w:rPr>
              <w:t>The role must be linked to at least one scheme</w:t>
            </w:r>
          </w:p>
          <w:p w14:paraId="2705B501" w14:textId="77777777" w:rsidR="000A341F" w:rsidRDefault="000A341F" w:rsidP="000A341F">
            <w:pPr>
              <w:rPr>
                <w:rFonts w:ascii="Arial" w:hAnsi="Arial" w:cs="Arial"/>
                <w:sz w:val="18"/>
                <w:szCs w:val="18"/>
              </w:rPr>
            </w:pPr>
          </w:p>
          <w:p w14:paraId="20FDB823" w14:textId="77777777" w:rsidR="000A341F" w:rsidRDefault="000A341F" w:rsidP="000A341F">
            <w:pPr>
              <w:rPr>
                <w:rFonts w:ascii="Arial" w:hAnsi="Arial" w:cs="Arial"/>
                <w:sz w:val="18"/>
                <w:szCs w:val="18"/>
              </w:rPr>
            </w:pPr>
            <w:r>
              <w:rPr>
                <w:rFonts w:ascii="Arial" w:hAnsi="Arial" w:cs="Arial"/>
                <w:sz w:val="18"/>
                <w:szCs w:val="18"/>
              </w:rPr>
              <w:t>The system will assume that all permissions are full control if no further permissions are set.</w:t>
            </w:r>
          </w:p>
          <w:p w14:paraId="408DE936" w14:textId="77777777" w:rsidR="00CF3EA1" w:rsidRDefault="00CF3EA1" w:rsidP="00AF6F0D">
            <w:pPr>
              <w:rPr>
                <w:rFonts w:ascii="Arial" w:hAnsi="Arial" w:cs="Arial"/>
                <w:sz w:val="18"/>
                <w:szCs w:val="18"/>
              </w:rPr>
            </w:pPr>
          </w:p>
          <w:p w14:paraId="1F3895EF" w14:textId="77777777" w:rsidR="000B496C" w:rsidRDefault="000B496C" w:rsidP="00AF6F0D">
            <w:pPr>
              <w:rPr>
                <w:rFonts w:ascii="Arial" w:hAnsi="Arial" w:cs="Arial"/>
                <w:sz w:val="18"/>
                <w:szCs w:val="18"/>
                <w:u w:val="single"/>
              </w:rPr>
            </w:pPr>
            <w:r>
              <w:rPr>
                <w:rFonts w:ascii="Arial" w:hAnsi="Arial" w:cs="Arial"/>
                <w:sz w:val="18"/>
                <w:szCs w:val="18"/>
                <w:u w:val="single"/>
              </w:rPr>
              <w:t>Web Group Selection</w:t>
            </w:r>
          </w:p>
          <w:p w14:paraId="58DCB914" w14:textId="77777777" w:rsidR="005636FA" w:rsidRDefault="005636FA" w:rsidP="00AF6F0D">
            <w:pPr>
              <w:rPr>
                <w:rFonts w:ascii="Arial" w:hAnsi="Arial" w:cs="Arial"/>
                <w:sz w:val="18"/>
                <w:szCs w:val="18"/>
              </w:rPr>
            </w:pPr>
          </w:p>
          <w:p w14:paraId="26B52A81" w14:textId="77777777" w:rsidR="000B496C" w:rsidRDefault="000B496C" w:rsidP="00AF6F0D">
            <w:pPr>
              <w:rPr>
                <w:rFonts w:ascii="Arial" w:hAnsi="Arial" w:cs="Arial"/>
                <w:sz w:val="18"/>
                <w:szCs w:val="18"/>
              </w:rPr>
            </w:pPr>
            <w:r w:rsidRPr="000B496C">
              <w:rPr>
                <w:rFonts w:ascii="Arial" w:hAnsi="Arial" w:cs="Arial"/>
                <w:sz w:val="18"/>
                <w:szCs w:val="18"/>
              </w:rPr>
              <w:t>It should</w:t>
            </w:r>
            <w:r>
              <w:rPr>
                <w:rFonts w:ascii="Arial" w:hAnsi="Arial" w:cs="Arial"/>
                <w:sz w:val="18"/>
                <w:szCs w:val="18"/>
              </w:rPr>
              <w:t xml:space="preserve"> also be possible to access the Web Groups independently.  Therefore a “Web Group Maintenance” screen should also be available on the “System” Menu.</w:t>
            </w:r>
          </w:p>
          <w:p w14:paraId="0F2C6278" w14:textId="77777777" w:rsidR="000B496C" w:rsidRDefault="000B496C" w:rsidP="00AF6F0D">
            <w:pPr>
              <w:rPr>
                <w:rFonts w:ascii="Arial" w:hAnsi="Arial" w:cs="Arial"/>
                <w:sz w:val="18"/>
                <w:szCs w:val="18"/>
              </w:rPr>
            </w:pPr>
          </w:p>
          <w:p w14:paraId="34CA53A3" w14:textId="77777777" w:rsidR="000B496C" w:rsidRDefault="000B496C" w:rsidP="00AF6F0D">
            <w:pPr>
              <w:rPr>
                <w:rFonts w:ascii="Arial" w:hAnsi="Arial" w:cs="Arial"/>
                <w:sz w:val="18"/>
                <w:szCs w:val="18"/>
              </w:rPr>
            </w:pPr>
            <w:r>
              <w:rPr>
                <w:rFonts w:ascii="Arial" w:hAnsi="Arial" w:cs="Arial"/>
                <w:sz w:val="18"/>
                <w:szCs w:val="18"/>
              </w:rPr>
              <w:t>Upon selecting the “Web Group Maintenance” menu option a “Web Group Selection</w:t>
            </w:r>
            <w:r w:rsidR="005636FA">
              <w:rPr>
                <w:rFonts w:ascii="Arial" w:hAnsi="Arial" w:cs="Arial"/>
                <w:sz w:val="18"/>
                <w:szCs w:val="18"/>
              </w:rPr>
              <w:t>”</w:t>
            </w:r>
            <w:r>
              <w:rPr>
                <w:rFonts w:ascii="Arial" w:hAnsi="Arial" w:cs="Arial"/>
                <w:sz w:val="18"/>
                <w:szCs w:val="18"/>
              </w:rPr>
              <w:t xml:space="preserve"> screen should be displayed.  The selection screen should have the following fields on it and it should be possible to use any of these two fields to filter and search with:</w:t>
            </w:r>
          </w:p>
          <w:p w14:paraId="50F756FA" w14:textId="77777777" w:rsidR="000B496C" w:rsidRDefault="000B496C" w:rsidP="00AF6F0D">
            <w:pPr>
              <w:rPr>
                <w:rFonts w:ascii="Arial" w:hAnsi="Arial" w:cs="Arial"/>
                <w:sz w:val="18"/>
                <w:szCs w:val="18"/>
              </w:rPr>
            </w:pPr>
          </w:p>
          <w:p w14:paraId="3BD08897" w14:textId="77777777" w:rsidR="000B496C" w:rsidRDefault="000B496C" w:rsidP="004E06BD">
            <w:pPr>
              <w:numPr>
                <w:ilvl w:val="0"/>
                <w:numId w:val="16"/>
              </w:numPr>
              <w:rPr>
                <w:rFonts w:ascii="Arial" w:hAnsi="Arial" w:cs="Arial"/>
                <w:sz w:val="18"/>
                <w:szCs w:val="18"/>
              </w:rPr>
            </w:pPr>
            <w:r>
              <w:rPr>
                <w:rFonts w:ascii="Arial" w:hAnsi="Arial" w:cs="Arial"/>
                <w:sz w:val="18"/>
                <w:szCs w:val="18"/>
              </w:rPr>
              <w:t>Group ID</w:t>
            </w:r>
          </w:p>
          <w:p w14:paraId="4A14E58B" w14:textId="77777777" w:rsidR="000B496C" w:rsidRPr="000A341F" w:rsidRDefault="000B496C" w:rsidP="004E06BD">
            <w:pPr>
              <w:numPr>
                <w:ilvl w:val="0"/>
                <w:numId w:val="16"/>
              </w:numPr>
              <w:rPr>
                <w:rFonts w:ascii="Arial" w:hAnsi="Arial" w:cs="Arial"/>
                <w:sz w:val="18"/>
                <w:szCs w:val="18"/>
              </w:rPr>
            </w:pPr>
            <w:r w:rsidRPr="000A341F">
              <w:rPr>
                <w:rFonts w:ascii="Arial" w:hAnsi="Arial" w:cs="Arial"/>
                <w:sz w:val="18"/>
                <w:szCs w:val="18"/>
              </w:rPr>
              <w:t>Group Description</w:t>
            </w:r>
          </w:p>
          <w:p w14:paraId="1EB6D36D" w14:textId="77777777" w:rsidR="00BB77EB" w:rsidRDefault="00BB77EB" w:rsidP="004E06BD">
            <w:pPr>
              <w:numPr>
                <w:ilvl w:val="0"/>
                <w:numId w:val="16"/>
              </w:numPr>
              <w:rPr>
                <w:rFonts w:ascii="Arial" w:hAnsi="Arial" w:cs="Arial"/>
                <w:sz w:val="18"/>
                <w:szCs w:val="18"/>
              </w:rPr>
            </w:pPr>
            <w:r w:rsidRPr="000A341F">
              <w:rPr>
                <w:rFonts w:ascii="Arial" w:hAnsi="Arial" w:cs="Arial"/>
                <w:sz w:val="18"/>
                <w:szCs w:val="18"/>
              </w:rPr>
              <w:t>Valid?</w:t>
            </w:r>
          </w:p>
          <w:p w14:paraId="66D9AC7A" w14:textId="77777777" w:rsidR="000A341F" w:rsidRDefault="000A341F" w:rsidP="000A341F">
            <w:pPr>
              <w:rPr>
                <w:rFonts w:ascii="Arial" w:hAnsi="Arial" w:cs="Arial"/>
                <w:sz w:val="18"/>
                <w:szCs w:val="18"/>
              </w:rPr>
            </w:pPr>
          </w:p>
          <w:p w14:paraId="47BAA0C8" w14:textId="77777777" w:rsidR="000A341F" w:rsidRPr="000A341F" w:rsidRDefault="000A341F" w:rsidP="000A341F">
            <w:pPr>
              <w:rPr>
                <w:rFonts w:ascii="Arial" w:hAnsi="Arial" w:cs="Arial"/>
                <w:sz w:val="18"/>
                <w:szCs w:val="18"/>
                <w:u w:val="single"/>
              </w:rPr>
            </w:pPr>
            <w:r w:rsidRPr="000A341F">
              <w:rPr>
                <w:rFonts w:ascii="Arial" w:hAnsi="Arial" w:cs="Arial"/>
                <w:sz w:val="18"/>
                <w:szCs w:val="18"/>
                <w:u w:val="single"/>
              </w:rPr>
              <w:t>Valid? Business Rules</w:t>
            </w:r>
          </w:p>
          <w:p w14:paraId="5DB6F80A" w14:textId="77777777" w:rsidR="000A341F" w:rsidRDefault="000A341F" w:rsidP="000A341F">
            <w:pPr>
              <w:rPr>
                <w:rFonts w:ascii="Arial" w:hAnsi="Arial" w:cs="Arial"/>
                <w:sz w:val="18"/>
                <w:szCs w:val="18"/>
              </w:rPr>
            </w:pPr>
          </w:p>
          <w:p w14:paraId="4F567A3D" w14:textId="77777777" w:rsidR="000A341F" w:rsidRDefault="000A341F" w:rsidP="000A341F">
            <w:pPr>
              <w:rPr>
                <w:rFonts w:ascii="Arial" w:hAnsi="Arial" w:cs="Arial"/>
                <w:sz w:val="18"/>
                <w:szCs w:val="18"/>
              </w:rPr>
            </w:pPr>
            <w:r>
              <w:rPr>
                <w:rFonts w:ascii="Arial" w:hAnsi="Arial" w:cs="Arial"/>
                <w:sz w:val="18"/>
                <w:szCs w:val="18"/>
              </w:rPr>
              <w:t>The valid flag should only be set to Yes when the following is true:</w:t>
            </w:r>
          </w:p>
          <w:p w14:paraId="439C517F" w14:textId="77777777" w:rsidR="000A341F" w:rsidRDefault="000A341F" w:rsidP="000A341F">
            <w:pPr>
              <w:rPr>
                <w:rFonts w:ascii="Arial" w:hAnsi="Arial" w:cs="Arial"/>
                <w:sz w:val="18"/>
                <w:szCs w:val="18"/>
              </w:rPr>
            </w:pPr>
          </w:p>
          <w:p w14:paraId="5EEF5F15" w14:textId="77777777" w:rsidR="000A341F" w:rsidRPr="000A341F" w:rsidRDefault="000A341F" w:rsidP="004E06BD">
            <w:pPr>
              <w:numPr>
                <w:ilvl w:val="0"/>
                <w:numId w:val="16"/>
              </w:numPr>
              <w:rPr>
                <w:rFonts w:ascii="Arial" w:hAnsi="Arial" w:cs="Arial"/>
                <w:sz w:val="18"/>
                <w:szCs w:val="18"/>
              </w:rPr>
            </w:pPr>
            <w:r>
              <w:rPr>
                <w:rFonts w:ascii="Arial" w:hAnsi="Arial" w:cs="Arial"/>
                <w:sz w:val="18"/>
                <w:szCs w:val="18"/>
              </w:rPr>
              <w:t>The group has been given a description and has been saved</w:t>
            </w:r>
          </w:p>
          <w:p w14:paraId="201FA2B0" w14:textId="77777777" w:rsidR="000B496C" w:rsidRDefault="000B496C" w:rsidP="00AF6F0D">
            <w:pPr>
              <w:rPr>
                <w:rFonts w:ascii="Arial" w:hAnsi="Arial" w:cs="Arial"/>
                <w:sz w:val="18"/>
                <w:szCs w:val="18"/>
              </w:rPr>
            </w:pPr>
          </w:p>
          <w:p w14:paraId="78B10FA7" w14:textId="77777777" w:rsidR="000B496C" w:rsidRDefault="000B496C" w:rsidP="00AF6F0D">
            <w:pPr>
              <w:rPr>
                <w:rFonts w:ascii="Arial" w:hAnsi="Arial" w:cs="Arial"/>
                <w:sz w:val="18"/>
                <w:szCs w:val="18"/>
              </w:rPr>
            </w:pPr>
            <w:r>
              <w:rPr>
                <w:rFonts w:ascii="Arial" w:hAnsi="Arial" w:cs="Arial"/>
                <w:sz w:val="18"/>
                <w:szCs w:val="18"/>
              </w:rPr>
              <w:t>From this screen the following links should be available:</w:t>
            </w:r>
          </w:p>
          <w:p w14:paraId="3BB27214" w14:textId="77777777" w:rsidR="000B496C" w:rsidRDefault="000B496C" w:rsidP="00AF6F0D">
            <w:pPr>
              <w:rPr>
                <w:rFonts w:ascii="Arial" w:hAnsi="Arial" w:cs="Arial"/>
                <w:sz w:val="18"/>
                <w:szCs w:val="18"/>
              </w:rPr>
            </w:pPr>
          </w:p>
          <w:p w14:paraId="47CF3F35" w14:textId="77777777" w:rsidR="000B496C" w:rsidRDefault="000B496C" w:rsidP="004E06BD">
            <w:pPr>
              <w:numPr>
                <w:ilvl w:val="0"/>
                <w:numId w:val="16"/>
              </w:numPr>
              <w:rPr>
                <w:rFonts w:ascii="Arial" w:hAnsi="Arial" w:cs="Arial"/>
                <w:sz w:val="18"/>
                <w:szCs w:val="18"/>
              </w:rPr>
            </w:pPr>
            <w:r>
              <w:rPr>
                <w:rFonts w:ascii="Arial" w:hAnsi="Arial" w:cs="Arial"/>
                <w:sz w:val="18"/>
                <w:szCs w:val="18"/>
              </w:rPr>
              <w:t xml:space="preserve">View – displays the </w:t>
            </w:r>
            <w:r w:rsidR="005636FA">
              <w:rPr>
                <w:rFonts w:ascii="Arial" w:hAnsi="Arial" w:cs="Arial"/>
                <w:sz w:val="18"/>
                <w:szCs w:val="18"/>
              </w:rPr>
              <w:t>“</w:t>
            </w:r>
            <w:r>
              <w:rPr>
                <w:rFonts w:ascii="Arial" w:hAnsi="Arial" w:cs="Arial"/>
                <w:sz w:val="18"/>
                <w:szCs w:val="18"/>
              </w:rPr>
              <w:t>Web Group Maintenance</w:t>
            </w:r>
            <w:r w:rsidR="005636FA">
              <w:rPr>
                <w:rFonts w:ascii="Arial" w:hAnsi="Arial" w:cs="Arial"/>
                <w:sz w:val="18"/>
                <w:szCs w:val="18"/>
              </w:rPr>
              <w:t>”</w:t>
            </w:r>
            <w:r>
              <w:rPr>
                <w:rFonts w:ascii="Arial" w:hAnsi="Arial" w:cs="Arial"/>
                <w:sz w:val="18"/>
                <w:szCs w:val="18"/>
              </w:rPr>
              <w:t xml:space="preserve"> screen for the selected Group in Edit Mode</w:t>
            </w:r>
          </w:p>
          <w:p w14:paraId="74B8BB34" w14:textId="77777777" w:rsidR="000B496C" w:rsidRDefault="000B496C" w:rsidP="004E06BD">
            <w:pPr>
              <w:numPr>
                <w:ilvl w:val="0"/>
                <w:numId w:val="16"/>
              </w:numPr>
              <w:rPr>
                <w:rFonts w:ascii="Arial" w:hAnsi="Arial" w:cs="Arial"/>
                <w:sz w:val="18"/>
                <w:szCs w:val="18"/>
              </w:rPr>
            </w:pPr>
            <w:r>
              <w:rPr>
                <w:rFonts w:ascii="Arial" w:hAnsi="Arial" w:cs="Arial"/>
                <w:sz w:val="18"/>
                <w:szCs w:val="18"/>
              </w:rPr>
              <w:t xml:space="preserve">New group – displays the </w:t>
            </w:r>
            <w:r w:rsidR="005636FA">
              <w:rPr>
                <w:rFonts w:ascii="Arial" w:hAnsi="Arial" w:cs="Arial"/>
                <w:sz w:val="18"/>
                <w:szCs w:val="18"/>
              </w:rPr>
              <w:t>“</w:t>
            </w:r>
            <w:r>
              <w:rPr>
                <w:rFonts w:ascii="Arial" w:hAnsi="Arial" w:cs="Arial"/>
                <w:sz w:val="18"/>
                <w:szCs w:val="18"/>
              </w:rPr>
              <w:t>Web Group Maintenance</w:t>
            </w:r>
            <w:r w:rsidR="005636FA">
              <w:rPr>
                <w:rFonts w:ascii="Arial" w:hAnsi="Arial" w:cs="Arial"/>
                <w:sz w:val="18"/>
                <w:szCs w:val="18"/>
              </w:rPr>
              <w:t>”</w:t>
            </w:r>
            <w:r>
              <w:rPr>
                <w:rFonts w:ascii="Arial" w:hAnsi="Arial" w:cs="Arial"/>
                <w:sz w:val="18"/>
                <w:szCs w:val="18"/>
              </w:rPr>
              <w:t xml:space="preserve"> screen in Create Mode </w:t>
            </w:r>
          </w:p>
          <w:p w14:paraId="6DF2A9C2" w14:textId="77777777" w:rsidR="000B496C" w:rsidRDefault="000B496C" w:rsidP="00632E73">
            <w:pPr>
              <w:rPr>
                <w:rFonts w:ascii="Arial" w:hAnsi="Arial" w:cs="Arial"/>
                <w:sz w:val="18"/>
                <w:szCs w:val="18"/>
                <w:u w:val="single"/>
              </w:rPr>
            </w:pPr>
          </w:p>
          <w:p w14:paraId="116758A9" w14:textId="04CB5C7A" w:rsidR="00A300F9" w:rsidRPr="00A300F9" w:rsidRDefault="006362C6" w:rsidP="00AF6F0D">
            <w:pPr>
              <w:rPr>
                <w:rFonts w:ascii="Arial" w:hAnsi="Arial" w:cs="Arial"/>
                <w:sz w:val="18"/>
                <w:szCs w:val="18"/>
                <w:u w:val="single"/>
              </w:rPr>
            </w:pPr>
            <w:r>
              <w:rPr>
                <w:rFonts w:ascii="Arial" w:hAnsi="Arial" w:cs="Arial"/>
                <w:sz w:val="18"/>
                <w:szCs w:val="18"/>
                <w:u w:val="single"/>
              </w:rPr>
              <w:t>Web Group</w:t>
            </w:r>
            <w:r w:rsidR="00A65D2A">
              <w:rPr>
                <w:rFonts w:ascii="Arial" w:hAnsi="Arial" w:cs="Arial"/>
                <w:sz w:val="18"/>
                <w:szCs w:val="18"/>
                <w:u w:val="single"/>
              </w:rPr>
              <w:t xml:space="preserve"> Maintenance</w:t>
            </w:r>
            <w:r>
              <w:rPr>
                <w:rFonts w:ascii="Arial" w:hAnsi="Arial" w:cs="Arial"/>
                <w:sz w:val="18"/>
                <w:szCs w:val="18"/>
                <w:u w:val="single"/>
              </w:rPr>
              <w:t xml:space="preserve"> </w:t>
            </w:r>
            <w:r w:rsidR="00C91AB4">
              <w:rPr>
                <w:rFonts w:ascii="Arial" w:hAnsi="Arial" w:cs="Arial"/>
                <w:sz w:val="18"/>
                <w:szCs w:val="18"/>
                <w:u w:val="single"/>
              </w:rPr>
              <w:t>–</w:t>
            </w:r>
            <w:r>
              <w:rPr>
                <w:rFonts w:ascii="Arial" w:hAnsi="Arial" w:cs="Arial"/>
                <w:sz w:val="18"/>
                <w:szCs w:val="18"/>
                <w:u w:val="single"/>
              </w:rPr>
              <w:t xml:space="preserve"> </w:t>
            </w:r>
            <w:r w:rsidR="00073FC4">
              <w:rPr>
                <w:rFonts w:ascii="Arial" w:hAnsi="Arial" w:cs="Arial"/>
                <w:sz w:val="18"/>
                <w:szCs w:val="18"/>
                <w:u w:val="single"/>
              </w:rPr>
              <w:t>Create/Edit</w:t>
            </w:r>
            <w:r>
              <w:rPr>
                <w:rFonts w:ascii="Arial" w:hAnsi="Arial" w:cs="Arial"/>
                <w:sz w:val="18"/>
                <w:szCs w:val="18"/>
                <w:u w:val="single"/>
              </w:rPr>
              <w:t xml:space="preserve"> Screen</w:t>
            </w:r>
          </w:p>
          <w:p w14:paraId="44C11580" w14:textId="77777777" w:rsidR="005636FA" w:rsidRDefault="005636FA" w:rsidP="00AF6F0D">
            <w:pPr>
              <w:rPr>
                <w:rFonts w:ascii="Arial" w:hAnsi="Arial" w:cs="Arial"/>
                <w:sz w:val="18"/>
                <w:szCs w:val="18"/>
              </w:rPr>
            </w:pPr>
          </w:p>
          <w:p w14:paraId="3E629BA1" w14:textId="31C24E79" w:rsidR="00CF4A6C" w:rsidRDefault="00CF4A6C" w:rsidP="00AF6F0D">
            <w:pPr>
              <w:rPr>
                <w:rFonts w:ascii="Arial" w:hAnsi="Arial" w:cs="Arial"/>
                <w:sz w:val="18"/>
                <w:szCs w:val="18"/>
              </w:rPr>
            </w:pPr>
            <w:r>
              <w:rPr>
                <w:rFonts w:ascii="Arial" w:hAnsi="Arial" w:cs="Arial"/>
                <w:sz w:val="18"/>
                <w:szCs w:val="18"/>
              </w:rPr>
              <w:t>Upon selecting the “New Group” link</w:t>
            </w:r>
            <w:r w:rsidR="00DA5780">
              <w:rPr>
                <w:rFonts w:ascii="Arial" w:hAnsi="Arial" w:cs="Arial"/>
                <w:sz w:val="18"/>
                <w:szCs w:val="18"/>
              </w:rPr>
              <w:t xml:space="preserve"> from the “Web Group Selection” screen, </w:t>
            </w:r>
            <w:r>
              <w:rPr>
                <w:rFonts w:ascii="Arial" w:hAnsi="Arial" w:cs="Arial"/>
                <w:sz w:val="18"/>
                <w:szCs w:val="18"/>
              </w:rPr>
              <w:t xml:space="preserve">the </w:t>
            </w:r>
            <w:r w:rsidR="00136ECD">
              <w:rPr>
                <w:rFonts w:ascii="Arial" w:hAnsi="Arial" w:cs="Arial"/>
                <w:sz w:val="18"/>
                <w:szCs w:val="18"/>
              </w:rPr>
              <w:t>“</w:t>
            </w:r>
            <w:r w:rsidR="00DA5780">
              <w:rPr>
                <w:rFonts w:ascii="Arial" w:hAnsi="Arial" w:cs="Arial"/>
                <w:sz w:val="18"/>
                <w:szCs w:val="18"/>
              </w:rPr>
              <w:t>Web</w:t>
            </w:r>
            <w:r>
              <w:rPr>
                <w:rFonts w:ascii="Arial" w:hAnsi="Arial" w:cs="Arial"/>
                <w:sz w:val="18"/>
                <w:szCs w:val="18"/>
              </w:rPr>
              <w:t xml:space="preserve"> Group </w:t>
            </w:r>
            <w:r w:rsidR="00DA5780">
              <w:rPr>
                <w:rFonts w:ascii="Arial" w:hAnsi="Arial" w:cs="Arial"/>
                <w:sz w:val="18"/>
                <w:szCs w:val="18"/>
              </w:rPr>
              <w:t xml:space="preserve">Maintenance” </w:t>
            </w:r>
            <w:r w:rsidR="005636FA">
              <w:rPr>
                <w:rFonts w:ascii="Arial" w:hAnsi="Arial" w:cs="Arial"/>
                <w:sz w:val="18"/>
                <w:szCs w:val="18"/>
              </w:rPr>
              <w:t>s</w:t>
            </w:r>
            <w:r>
              <w:rPr>
                <w:rFonts w:ascii="Arial" w:hAnsi="Arial" w:cs="Arial"/>
                <w:sz w:val="18"/>
                <w:szCs w:val="18"/>
              </w:rPr>
              <w:t>creen should be launched in Create Mode</w:t>
            </w:r>
            <w:r w:rsidR="00073FC4">
              <w:rPr>
                <w:rFonts w:ascii="Arial" w:hAnsi="Arial" w:cs="Arial"/>
                <w:sz w:val="18"/>
                <w:szCs w:val="18"/>
              </w:rPr>
              <w:t xml:space="preserve">.  When the “Group” </w:t>
            </w:r>
            <w:r w:rsidR="00DA5780">
              <w:rPr>
                <w:rFonts w:ascii="Arial" w:hAnsi="Arial" w:cs="Arial"/>
                <w:sz w:val="18"/>
                <w:szCs w:val="18"/>
              </w:rPr>
              <w:t xml:space="preserve">or “View” </w:t>
            </w:r>
            <w:r w:rsidR="00073FC4">
              <w:rPr>
                <w:rFonts w:ascii="Arial" w:hAnsi="Arial" w:cs="Arial"/>
                <w:sz w:val="18"/>
                <w:szCs w:val="18"/>
              </w:rPr>
              <w:t xml:space="preserve">link is selected the </w:t>
            </w:r>
            <w:r w:rsidR="00136ECD">
              <w:rPr>
                <w:rFonts w:ascii="Arial" w:hAnsi="Arial" w:cs="Arial"/>
                <w:sz w:val="18"/>
                <w:szCs w:val="18"/>
              </w:rPr>
              <w:t>“</w:t>
            </w:r>
            <w:r w:rsidR="00073FC4">
              <w:rPr>
                <w:rFonts w:ascii="Arial" w:hAnsi="Arial" w:cs="Arial"/>
                <w:sz w:val="18"/>
                <w:szCs w:val="18"/>
              </w:rPr>
              <w:t>Group</w:t>
            </w:r>
            <w:r w:rsidR="00136ECD">
              <w:rPr>
                <w:rFonts w:ascii="Arial" w:hAnsi="Arial" w:cs="Arial"/>
                <w:sz w:val="18"/>
                <w:szCs w:val="18"/>
              </w:rPr>
              <w:t xml:space="preserve"> Maintenance”</w:t>
            </w:r>
            <w:r w:rsidR="00073FC4">
              <w:rPr>
                <w:rFonts w:ascii="Arial" w:hAnsi="Arial" w:cs="Arial"/>
                <w:sz w:val="18"/>
                <w:szCs w:val="18"/>
              </w:rPr>
              <w:t xml:space="preserve"> </w:t>
            </w:r>
            <w:r w:rsidR="00136ECD">
              <w:rPr>
                <w:rFonts w:ascii="Arial" w:hAnsi="Arial" w:cs="Arial"/>
                <w:sz w:val="18"/>
                <w:szCs w:val="18"/>
              </w:rPr>
              <w:t>s</w:t>
            </w:r>
            <w:r w:rsidR="00073FC4">
              <w:rPr>
                <w:rFonts w:ascii="Arial" w:hAnsi="Arial" w:cs="Arial"/>
                <w:sz w:val="18"/>
                <w:szCs w:val="18"/>
              </w:rPr>
              <w:t>creen should be displayed for the selected Group in Edit Mode.</w:t>
            </w:r>
          </w:p>
          <w:p w14:paraId="67F937F1" w14:textId="77777777" w:rsidR="00CF4A6C" w:rsidRDefault="00CF4A6C" w:rsidP="00AF6F0D">
            <w:pPr>
              <w:rPr>
                <w:rFonts w:ascii="Arial" w:hAnsi="Arial" w:cs="Arial"/>
                <w:sz w:val="18"/>
                <w:szCs w:val="18"/>
              </w:rPr>
            </w:pPr>
          </w:p>
          <w:p w14:paraId="5EE40B31" w14:textId="77777777" w:rsidR="00CF4A6C" w:rsidRDefault="00CF4A6C" w:rsidP="00AF6F0D">
            <w:pPr>
              <w:rPr>
                <w:rFonts w:ascii="Arial" w:hAnsi="Arial" w:cs="Arial"/>
                <w:sz w:val="18"/>
                <w:szCs w:val="18"/>
              </w:rPr>
            </w:pPr>
            <w:r>
              <w:rPr>
                <w:rFonts w:ascii="Arial" w:hAnsi="Arial" w:cs="Arial"/>
                <w:sz w:val="18"/>
                <w:szCs w:val="18"/>
              </w:rPr>
              <w:t>The screen should have the following fields on it:</w:t>
            </w:r>
          </w:p>
          <w:p w14:paraId="6D8E2D31" w14:textId="77777777" w:rsidR="00CF4A6C" w:rsidRDefault="00CF4A6C" w:rsidP="00AF6F0D">
            <w:pPr>
              <w:rPr>
                <w:rFonts w:ascii="Arial" w:hAnsi="Arial" w:cs="Arial"/>
                <w:sz w:val="18"/>
                <w:szCs w:val="18"/>
              </w:rPr>
            </w:pPr>
          </w:p>
          <w:p w14:paraId="02689B34" w14:textId="77777777" w:rsidR="00CF4A6C" w:rsidRDefault="00CF4A6C" w:rsidP="004E06BD">
            <w:pPr>
              <w:numPr>
                <w:ilvl w:val="0"/>
                <w:numId w:val="16"/>
              </w:numPr>
              <w:rPr>
                <w:rFonts w:ascii="Arial" w:hAnsi="Arial" w:cs="Arial"/>
                <w:sz w:val="18"/>
                <w:szCs w:val="18"/>
              </w:rPr>
            </w:pPr>
            <w:r>
              <w:rPr>
                <w:rFonts w:ascii="Arial" w:hAnsi="Arial" w:cs="Arial"/>
                <w:sz w:val="18"/>
                <w:szCs w:val="18"/>
              </w:rPr>
              <w:t>Group ID – Only displayed in edit mode.  When in edit mode this is a view only field</w:t>
            </w:r>
          </w:p>
          <w:p w14:paraId="0216CAAC" w14:textId="77777777" w:rsidR="00CF4A6C" w:rsidRDefault="00CF4A6C" w:rsidP="004E06BD">
            <w:pPr>
              <w:numPr>
                <w:ilvl w:val="0"/>
                <w:numId w:val="16"/>
              </w:numPr>
              <w:rPr>
                <w:rFonts w:ascii="Arial" w:hAnsi="Arial" w:cs="Arial"/>
                <w:sz w:val="18"/>
                <w:szCs w:val="18"/>
              </w:rPr>
            </w:pPr>
            <w:r>
              <w:rPr>
                <w:rFonts w:ascii="Arial" w:hAnsi="Arial" w:cs="Arial"/>
                <w:sz w:val="18"/>
                <w:szCs w:val="18"/>
              </w:rPr>
              <w:t>Group Description – Free format text which allows the users to enter a Group Description</w:t>
            </w:r>
          </w:p>
          <w:p w14:paraId="3F69E57B" w14:textId="77777777" w:rsidR="00073FC4" w:rsidRDefault="00073FC4" w:rsidP="004E06BD">
            <w:pPr>
              <w:numPr>
                <w:ilvl w:val="0"/>
                <w:numId w:val="16"/>
              </w:numPr>
              <w:rPr>
                <w:rFonts w:ascii="Arial" w:hAnsi="Arial" w:cs="Arial"/>
                <w:sz w:val="18"/>
                <w:szCs w:val="18"/>
              </w:rPr>
            </w:pPr>
            <w:r>
              <w:rPr>
                <w:rFonts w:ascii="Arial" w:hAnsi="Arial" w:cs="Arial"/>
                <w:sz w:val="18"/>
                <w:szCs w:val="18"/>
              </w:rPr>
              <w:t>Save – Saves the Group details and permissions</w:t>
            </w:r>
          </w:p>
          <w:p w14:paraId="5C95649D" w14:textId="77777777" w:rsidR="00CF4A6C" w:rsidRDefault="00073FC4" w:rsidP="004E06BD">
            <w:pPr>
              <w:numPr>
                <w:ilvl w:val="0"/>
                <w:numId w:val="16"/>
              </w:numPr>
              <w:rPr>
                <w:rFonts w:ascii="Arial" w:hAnsi="Arial" w:cs="Arial"/>
                <w:sz w:val="18"/>
                <w:szCs w:val="18"/>
              </w:rPr>
            </w:pPr>
            <w:r w:rsidRPr="000A341F">
              <w:rPr>
                <w:rFonts w:ascii="Arial" w:hAnsi="Arial" w:cs="Arial"/>
                <w:sz w:val="18"/>
                <w:szCs w:val="18"/>
              </w:rPr>
              <w:t>Delete – Deletes the Group details and permissions</w:t>
            </w:r>
            <w:r w:rsidR="000A341F">
              <w:rPr>
                <w:rFonts w:ascii="Arial" w:hAnsi="Arial" w:cs="Arial"/>
                <w:sz w:val="18"/>
                <w:szCs w:val="18"/>
              </w:rPr>
              <w:t>.</w:t>
            </w:r>
            <w:r w:rsidRPr="000A341F">
              <w:rPr>
                <w:rFonts w:ascii="Arial" w:hAnsi="Arial" w:cs="Arial"/>
                <w:sz w:val="18"/>
                <w:szCs w:val="18"/>
              </w:rPr>
              <w:t xml:space="preserve"> </w:t>
            </w:r>
          </w:p>
          <w:p w14:paraId="6A41B16D" w14:textId="77777777" w:rsidR="000A341F" w:rsidRPr="000A341F" w:rsidRDefault="000A341F" w:rsidP="000A341F">
            <w:pPr>
              <w:rPr>
                <w:rFonts w:ascii="Arial" w:hAnsi="Arial" w:cs="Arial"/>
                <w:sz w:val="18"/>
                <w:szCs w:val="18"/>
              </w:rPr>
            </w:pPr>
          </w:p>
          <w:p w14:paraId="75408CFE" w14:textId="77777777" w:rsidR="00CF4A6C" w:rsidRPr="006362C6" w:rsidRDefault="006362C6" w:rsidP="00AF6F0D">
            <w:pPr>
              <w:rPr>
                <w:rFonts w:ascii="Arial" w:hAnsi="Arial" w:cs="Arial"/>
                <w:sz w:val="18"/>
                <w:szCs w:val="18"/>
                <w:u w:val="single"/>
              </w:rPr>
            </w:pPr>
            <w:r w:rsidRPr="006362C6">
              <w:rPr>
                <w:rFonts w:ascii="Arial" w:hAnsi="Arial" w:cs="Arial"/>
                <w:sz w:val="18"/>
                <w:szCs w:val="18"/>
                <w:u w:val="single"/>
              </w:rPr>
              <w:t>Web Role and Permissions – Create/Edit Screen</w:t>
            </w:r>
          </w:p>
          <w:p w14:paraId="486DE9C7" w14:textId="77777777" w:rsidR="005636FA" w:rsidRDefault="005636FA" w:rsidP="00AF6F0D">
            <w:pPr>
              <w:rPr>
                <w:rFonts w:ascii="Arial" w:hAnsi="Arial" w:cs="Arial"/>
                <w:sz w:val="18"/>
                <w:szCs w:val="18"/>
              </w:rPr>
            </w:pPr>
          </w:p>
          <w:p w14:paraId="3BAE5AB9" w14:textId="77777777" w:rsidR="006362C6" w:rsidRDefault="00136ECD" w:rsidP="00AF6F0D">
            <w:pPr>
              <w:rPr>
                <w:rFonts w:ascii="Arial" w:hAnsi="Arial" w:cs="Arial"/>
                <w:sz w:val="18"/>
                <w:szCs w:val="18"/>
              </w:rPr>
            </w:pPr>
            <w:r>
              <w:rPr>
                <w:rFonts w:ascii="Arial" w:hAnsi="Arial" w:cs="Arial"/>
                <w:sz w:val="18"/>
                <w:szCs w:val="18"/>
              </w:rPr>
              <w:t>Upon selecting the “New Role” or “Role” link from the “Web Roles and Permissions Selection” screen should be displayed either in Create Mode or Edit Mode.</w:t>
            </w:r>
          </w:p>
          <w:p w14:paraId="2ADB4679" w14:textId="77777777" w:rsidR="00136ECD" w:rsidRDefault="00136ECD" w:rsidP="00AF6F0D">
            <w:pPr>
              <w:rPr>
                <w:rFonts w:ascii="Arial" w:hAnsi="Arial" w:cs="Arial"/>
                <w:sz w:val="18"/>
                <w:szCs w:val="18"/>
              </w:rPr>
            </w:pPr>
          </w:p>
          <w:p w14:paraId="392B4C93" w14:textId="77777777" w:rsidR="00136ECD" w:rsidRDefault="00136ECD" w:rsidP="00AF6F0D">
            <w:pPr>
              <w:rPr>
                <w:rFonts w:ascii="Arial" w:hAnsi="Arial" w:cs="Arial"/>
                <w:sz w:val="18"/>
                <w:szCs w:val="18"/>
              </w:rPr>
            </w:pPr>
            <w:r>
              <w:rPr>
                <w:rFonts w:ascii="Arial" w:hAnsi="Arial" w:cs="Arial"/>
                <w:sz w:val="18"/>
                <w:szCs w:val="18"/>
              </w:rPr>
              <w:t>T</w:t>
            </w:r>
            <w:r w:rsidR="005636FA">
              <w:rPr>
                <w:rFonts w:ascii="Arial" w:hAnsi="Arial" w:cs="Arial"/>
                <w:sz w:val="18"/>
                <w:szCs w:val="18"/>
              </w:rPr>
              <w:t>he screen should be an “Accordio</w:t>
            </w:r>
            <w:r>
              <w:rPr>
                <w:rFonts w:ascii="Arial" w:hAnsi="Arial" w:cs="Arial"/>
                <w:sz w:val="18"/>
                <w:szCs w:val="18"/>
              </w:rPr>
              <w:t>n” style screen that expands down as higher level items are selected.</w:t>
            </w:r>
          </w:p>
          <w:p w14:paraId="4D257B38" w14:textId="77777777" w:rsidR="00136ECD" w:rsidRDefault="00136ECD" w:rsidP="00AF6F0D">
            <w:pPr>
              <w:rPr>
                <w:rFonts w:ascii="Arial" w:hAnsi="Arial" w:cs="Arial"/>
                <w:sz w:val="18"/>
                <w:szCs w:val="18"/>
              </w:rPr>
            </w:pPr>
          </w:p>
          <w:p w14:paraId="31F4E8B0" w14:textId="6F6B8BBF" w:rsidR="00A65D2A" w:rsidRPr="00542F71" w:rsidRDefault="00136ECD" w:rsidP="00AF6F0D">
            <w:pPr>
              <w:rPr>
                <w:rFonts w:ascii="Arial" w:hAnsi="Arial" w:cs="Arial"/>
                <w:sz w:val="18"/>
                <w:szCs w:val="18"/>
              </w:rPr>
            </w:pPr>
            <w:r>
              <w:rPr>
                <w:rFonts w:ascii="Arial" w:hAnsi="Arial" w:cs="Arial"/>
                <w:sz w:val="18"/>
                <w:szCs w:val="18"/>
              </w:rPr>
              <w:t xml:space="preserve">The screen should allow the user to </w:t>
            </w:r>
            <w:r w:rsidR="00A65D2A">
              <w:rPr>
                <w:rFonts w:ascii="Arial" w:hAnsi="Arial" w:cs="Arial"/>
                <w:sz w:val="18"/>
                <w:szCs w:val="18"/>
              </w:rPr>
              <w:t xml:space="preserve">link a role to a group, </w:t>
            </w:r>
            <w:r>
              <w:rPr>
                <w:rFonts w:ascii="Arial" w:hAnsi="Arial" w:cs="Arial"/>
                <w:sz w:val="18"/>
                <w:szCs w:val="18"/>
              </w:rPr>
              <w:t>give a role a description and then select the permissions that the role has.</w:t>
            </w:r>
            <w:r w:rsidR="00A65D2A">
              <w:rPr>
                <w:rFonts w:ascii="Arial" w:hAnsi="Arial" w:cs="Arial"/>
                <w:sz w:val="18"/>
                <w:szCs w:val="18"/>
              </w:rPr>
              <w:t xml:space="preserve">  See section </w:t>
            </w:r>
            <w:r w:rsidR="00D57B66" w:rsidRPr="00542F71">
              <w:rPr>
                <w:rFonts w:ascii="Arial" w:hAnsi="Arial" w:cs="Arial"/>
                <w:sz w:val="18"/>
                <w:szCs w:val="18"/>
              </w:rPr>
              <w:fldChar w:fldCharType="begin"/>
            </w:r>
            <w:r w:rsidR="00D57B66" w:rsidRPr="00542F71">
              <w:rPr>
                <w:rFonts w:ascii="Arial" w:hAnsi="Arial" w:cs="Arial"/>
                <w:sz w:val="18"/>
                <w:szCs w:val="18"/>
              </w:rPr>
              <w:instrText xml:space="preserve"> REF _Ref400031266 \r \h </w:instrText>
            </w:r>
            <w:r w:rsidR="00542F71">
              <w:rPr>
                <w:rFonts w:ascii="Arial" w:hAnsi="Arial" w:cs="Arial"/>
                <w:sz w:val="18"/>
                <w:szCs w:val="18"/>
              </w:rPr>
              <w:instrText xml:space="preserve"> \* MERGEFORMAT </w:instrText>
            </w:r>
            <w:r w:rsidR="00D57B66" w:rsidRPr="00542F71">
              <w:rPr>
                <w:rFonts w:ascii="Arial" w:hAnsi="Arial" w:cs="Arial"/>
                <w:sz w:val="18"/>
                <w:szCs w:val="18"/>
              </w:rPr>
            </w:r>
            <w:r w:rsidR="00D57B66" w:rsidRPr="00542F71">
              <w:rPr>
                <w:rFonts w:ascii="Arial" w:hAnsi="Arial" w:cs="Arial"/>
                <w:sz w:val="18"/>
                <w:szCs w:val="18"/>
              </w:rPr>
              <w:fldChar w:fldCharType="separate"/>
            </w:r>
            <w:r w:rsidR="00A11382">
              <w:rPr>
                <w:rFonts w:ascii="Arial" w:hAnsi="Arial" w:cs="Arial"/>
                <w:sz w:val="18"/>
                <w:szCs w:val="18"/>
              </w:rPr>
              <w:t>5.1.16.4</w:t>
            </w:r>
            <w:r w:rsidR="00D57B66" w:rsidRPr="00542F71">
              <w:rPr>
                <w:rFonts w:ascii="Arial" w:hAnsi="Arial" w:cs="Arial"/>
                <w:sz w:val="18"/>
                <w:szCs w:val="18"/>
              </w:rPr>
              <w:fldChar w:fldCharType="end"/>
            </w:r>
            <w:r w:rsidR="00D57B66" w:rsidRPr="00542F71">
              <w:rPr>
                <w:rFonts w:ascii="Arial" w:hAnsi="Arial" w:cs="Arial"/>
                <w:sz w:val="18"/>
                <w:szCs w:val="18"/>
              </w:rPr>
              <w:t xml:space="preserve"> </w:t>
            </w:r>
            <w:r w:rsidR="00D57B66" w:rsidRPr="00542F71">
              <w:rPr>
                <w:rFonts w:ascii="Arial" w:hAnsi="Arial" w:cs="Arial"/>
                <w:sz w:val="18"/>
                <w:szCs w:val="18"/>
              </w:rPr>
              <w:fldChar w:fldCharType="begin"/>
            </w:r>
            <w:r w:rsidR="00D57B66" w:rsidRPr="00542F71">
              <w:rPr>
                <w:rFonts w:ascii="Arial" w:hAnsi="Arial" w:cs="Arial"/>
                <w:sz w:val="18"/>
                <w:szCs w:val="18"/>
              </w:rPr>
              <w:instrText xml:space="preserve"> REF _Ref400031266 \h  \* MERGEFORMAT </w:instrText>
            </w:r>
            <w:r w:rsidR="00D57B66" w:rsidRPr="00542F71">
              <w:rPr>
                <w:rFonts w:ascii="Arial" w:hAnsi="Arial" w:cs="Arial"/>
                <w:sz w:val="18"/>
                <w:szCs w:val="18"/>
              </w:rPr>
            </w:r>
            <w:r w:rsidR="00D57B66" w:rsidRPr="00542F71">
              <w:rPr>
                <w:rFonts w:ascii="Arial" w:hAnsi="Arial" w:cs="Arial"/>
                <w:sz w:val="18"/>
                <w:szCs w:val="18"/>
              </w:rPr>
              <w:fldChar w:fldCharType="separate"/>
            </w:r>
            <w:r w:rsidR="00A11382" w:rsidRPr="002A4BC2">
              <w:rPr>
                <w:rFonts w:ascii="Arial" w:hAnsi="Arial" w:cs="Arial"/>
                <w:sz w:val="18"/>
                <w:szCs w:val="18"/>
              </w:rPr>
              <w:t>Web Roles and Permissions Screen – Step 1</w:t>
            </w:r>
            <w:r w:rsidR="00D57B66" w:rsidRPr="00542F71">
              <w:rPr>
                <w:rFonts w:ascii="Arial" w:hAnsi="Arial" w:cs="Arial"/>
                <w:sz w:val="18"/>
                <w:szCs w:val="18"/>
              </w:rPr>
              <w:fldChar w:fldCharType="end"/>
            </w:r>
            <w:r w:rsidR="00D57B66" w:rsidRPr="00542F71">
              <w:rPr>
                <w:rFonts w:ascii="Arial" w:hAnsi="Arial" w:cs="Arial"/>
                <w:sz w:val="18"/>
                <w:szCs w:val="18"/>
              </w:rPr>
              <w:t xml:space="preserve"> </w:t>
            </w:r>
            <w:r w:rsidR="00D57B66" w:rsidRPr="00542F71">
              <w:rPr>
                <w:rFonts w:ascii="Arial" w:hAnsi="Arial" w:cs="Arial"/>
                <w:sz w:val="18"/>
                <w:szCs w:val="18"/>
              </w:rPr>
              <w:fldChar w:fldCharType="begin"/>
            </w:r>
            <w:r w:rsidR="00D57B66" w:rsidRPr="00542F71">
              <w:rPr>
                <w:rFonts w:ascii="Arial" w:hAnsi="Arial" w:cs="Arial"/>
                <w:sz w:val="18"/>
                <w:szCs w:val="18"/>
              </w:rPr>
              <w:instrText xml:space="preserve"> REF _Ref400031266 \p \h  \* MERGEFORMAT </w:instrText>
            </w:r>
            <w:r w:rsidR="00D57B66" w:rsidRPr="00542F71">
              <w:rPr>
                <w:rFonts w:ascii="Arial" w:hAnsi="Arial" w:cs="Arial"/>
                <w:sz w:val="18"/>
                <w:szCs w:val="18"/>
              </w:rPr>
            </w:r>
            <w:r w:rsidR="00D57B66" w:rsidRPr="00542F71">
              <w:rPr>
                <w:rFonts w:ascii="Arial" w:hAnsi="Arial" w:cs="Arial"/>
                <w:sz w:val="18"/>
                <w:szCs w:val="18"/>
              </w:rPr>
              <w:fldChar w:fldCharType="separate"/>
            </w:r>
            <w:r w:rsidR="00A11382">
              <w:rPr>
                <w:rFonts w:ascii="Arial" w:hAnsi="Arial" w:cs="Arial"/>
                <w:sz w:val="18"/>
                <w:szCs w:val="18"/>
              </w:rPr>
              <w:t>below</w:t>
            </w:r>
            <w:r w:rsidR="00D57B66" w:rsidRPr="00542F71">
              <w:rPr>
                <w:rFonts w:ascii="Arial" w:hAnsi="Arial" w:cs="Arial"/>
                <w:sz w:val="18"/>
                <w:szCs w:val="18"/>
              </w:rPr>
              <w:fldChar w:fldCharType="end"/>
            </w:r>
          </w:p>
          <w:p w14:paraId="1B8F7D82" w14:textId="77777777" w:rsidR="008740C1" w:rsidRDefault="00A65D2A" w:rsidP="00AF6F0D">
            <w:pPr>
              <w:rPr>
                <w:rFonts w:ascii="Arial" w:hAnsi="Arial" w:cs="Arial"/>
                <w:sz w:val="18"/>
                <w:szCs w:val="18"/>
              </w:rPr>
            </w:pPr>
            <w:r>
              <w:rPr>
                <w:rFonts w:ascii="Arial" w:hAnsi="Arial" w:cs="Arial"/>
                <w:sz w:val="18"/>
                <w:szCs w:val="18"/>
              </w:rPr>
              <w:t xml:space="preserve"> </w:t>
            </w:r>
          </w:p>
          <w:p w14:paraId="6ACEA856" w14:textId="77777777" w:rsidR="008740C1" w:rsidRDefault="008740C1" w:rsidP="00AF6F0D">
            <w:pPr>
              <w:rPr>
                <w:rFonts w:ascii="Arial" w:hAnsi="Arial" w:cs="Arial"/>
                <w:sz w:val="18"/>
                <w:szCs w:val="18"/>
              </w:rPr>
            </w:pPr>
            <w:r>
              <w:rPr>
                <w:rFonts w:ascii="Arial" w:hAnsi="Arial" w:cs="Arial"/>
                <w:sz w:val="18"/>
                <w:szCs w:val="18"/>
              </w:rPr>
              <w:t>The screen should have the following fields on it:</w:t>
            </w:r>
          </w:p>
          <w:p w14:paraId="151CC95B" w14:textId="77777777" w:rsidR="008740C1" w:rsidRDefault="008740C1" w:rsidP="00AF6F0D">
            <w:pPr>
              <w:rPr>
                <w:rFonts w:ascii="Arial" w:hAnsi="Arial" w:cs="Arial"/>
                <w:sz w:val="18"/>
                <w:szCs w:val="18"/>
              </w:rPr>
            </w:pPr>
          </w:p>
          <w:p w14:paraId="0C6560EF" w14:textId="77777777" w:rsidR="008740C1" w:rsidRDefault="008740C1" w:rsidP="004E06BD">
            <w:pPr>
              <w:numPr>
                <w:ilvl w:val="0"/>
                <w:numId w:val="16"/>
              </w:numPr>
              <w:rPr>
                <w:rFonts w:ascii="Arial" w:hAnsi="Arial" w:cs="Arial"/>
                <w:sz w:val="18"/>
                <w:szCs w:val="18"/>
              </w:rPr>
            </w:pPr>
            <w:r>
              <w:rPr>
                <w:rFonts w:ascii="Arial" w:hAnsi="Arial" w:cs="Arial"/>
                <w:sz w:val="18"/>
                <w:szCs w:val="18"/>
              </w:rPr>
              <w:t>Role ID</w:t>
            </w:r>
            <w:r w:rsidR="00A65D2A">
              <w:rPr>
                <w:rFonts w:ascii="Arial" w:hAnsi="Arial" w:cs="Arial"/>
                <w:sz w:val="18"/>
                <w:szCs w:val="18"/>
              </w:rPr>
              <w:t xml:space="preserve"> – Unique Role ID, blank or not displayed in create mode, view only when in edit mode.</w:t>
            </w:r>
          </w:p>
          <w:p w14:paraId="28445F22" w14:textId="77777777" w:rsidR="00A65D2A" w:rsidRDefault="00A65D2A" w:rsidP="004E06BD">
            <w:pPr>
              <w:numPr>
                <w:ilvl w:val="0"/>
                <w:numId w:val="16"/>
              </w:numPr>
              <w:rPr>
                <w:rFonts w:ascii="Arial" w:hAnsi="Arial" w:cs="Arial"/>
                <w:sz w:val="18"/>
                <w:szCs w:val="18"/>
              </w:rPr>
            </w:pPr>
            <w:r>
              <w:rPr>
                <w:rFonts w:ascii="Arial" w:hAnsi="Arial" w:cs="Arial"/>
                <w:sz w:val="18"/>
                <w:szCs w:val="18"/>
              </w:rPr>
              <w:t>Group Description – pull down list which displays all the Groups available.  User can select a group if in Create mode or Change the selected Group if in edit mode</w:t>
            </w:r>
          </w:p>
          <w:p w14:paraId="62025891" w14:textId="77777777" w:rsidR="008740C1" w:rsidRDefault="008740C1" w:rsidP="004E06BD">
            <w:pPr>
              <w:numPr>
                <w:ilvl w:val="0"/>
                <w:numId w:val="16"/>
              </w:numPr>
              <w:rPr>
                <w:rFonts w:ascii="Arial" w:hAnsi="Arial" w:cs="Arial"/>
                <w:sz w:val="18"/>
                <w:szCs w:val="18"/>
              </w:rPr>
            </w:pPr>
            <w:r>
              <w:rPr>
                <w:rFonts w:ascii="Arial" w:hAnsi="Arial" w:cs="Arial"/>
                <w:sz w:val="18"/>
                <w:szCs w:val="18"/>
              </w:rPr>
              <w:t>Role Description</w:t>
            </w:r>
            <w:r w:rsidR="00A65D2A">
              <w:rPr>
                <w:rFonts w:ascii="Arial" w:hAnsi="Arial" w:cs="Arial"/>
                <w:sz w:val="18"/>
                <w:szCs w:val="18"/>
              </w:rPr>
              <w:t xml:space="preserve"> – free format text box which allows the user to give the role they are creating a description.  Blank when in create mode, editable if in select mode.</w:t>
            </w:r>
          </w:p>
          <w:p w14:paraId="0F0C9BE1" w14:textId="77777777" w:rsidR="00A65D2A" w:rsidRDefault="00A65D2A" w:rsidP="00AF6F0D">
            <w:pPr>
              <w:rPr>
                <w:rFonts w:ascii="Arial" w:hAnsi="Arial" w:cs="Arial"/>
                <w:sz w:val="18"/>
                <w:szCs w:val="18"/>
              </w:rPr>
            </w:pPr>
          </w:p>
          <w:p w14:paraId="71C4BB1C" w14:textId="77777777" w:rsidR="00A65D2A" w:rsidRDefault="00A65D2A" w:rsidP="00AF6F0D">
            <w:pPr>
              <w:rPr>
                <w:rFonts w:ascii="Arial" w:hAnsi="Arial" w:cs="Arial"/>
                <w:sz w:val="18"/>
                <w:szCs w:val="18"/>
              </w:rPr>
            </w:pPr>
            <w:r>
              <w:rPr>
                <w:rFonts w:ascii="Arial" w:hAnsi="Arial" w:cs="Arial"/>
                <w:sz w:val="18"/>
                <w:szCs w:val="18"/>
              </w:rPr>
              <w:t>Save – Creates or Updates the role and links to the group.  Save also expands the other sections of the screen to allow the user to define the permissions for the role.</w:t>
            </w:r>
          </w:p>
          <w:p w14:paraId="234B201A" w14:textId="77777777" w:rsidR="008740C1" w:rsidRDefault="008740C1" w:rsidP="00AF6F0D">
            <w:pPr>
              <w:rPr>
                <w:rFonts w:ascii="Arial" w:hAnsi="Arial" w:cs="Arial"/>
                <w:sz w:val="18"/>
                <w:szCs w:val="18"/>
              </w:rPr>
            </w:pPr>
          </w:p>
          <w:p w14:paraId="141B53E6" w14:textId="39817FEB" w:rsidR="008740C1" w:rsidRPr="00F07006" w:rsidRDefault="008740C1" w:rsidP="00AF6F0D">
            <w:pPr>
              <w:rPr>
                <w:rFonts w:ascii="Arial" w:hAnsi="Arial" w:cs="Arial"/>
                <w:sz w:val="18"/>
                <w:szCs w:val="18"/>
              </w:rPr>
            </w:pPr>
            <w:r>
              <w:rPr>
                <w:rFonts w:ascii="Arial" w:hAnsi="Arial" w:cs="Arial"/>
                <w:sz w:val="18"/>
                <w:szCs w:val="18"/>
              </w:rPr>
              <w:t>The following accordion panels are then required to enable the user to pick the different permissions</w:t>
            </w:r>
            <w:r w:rsidR="00542F71">
              <w:rPr>
                <w:rFonts w:ascii="Arial" w:hAnsi="Arial" w:cs="Arial"/>
                <w:sz w:val="18"/>
                <w:szCs w:val="18"/>
              </w:rPr>
              <w:t xml:space="preserve"> See section</w:t>
            </w:r>
            <w:r w:rsidR="00F07006">
              <w:rPr>
                <w:rFonts w:ascii="Arial" w:hAnsi="Arial" w:cs="Arial"/>
                <w:sz w:val="18"/>
                <w:szCs w:val="18"/>
              </w:rPr>
              <w:t xml:space="preserve"> </w:t>
            </w:r>
            <w:r w:rsidR="00F07006" w:rsidRPr="00F07006">
              <w:rPr>
                <w:rFonts w:ascii="Arial" w:hAnsi="Arial" w:cs="Arial"/>
                <w:sz w:val="18"/>
                <w:szCs w:val="18"/>
              </w:rPr>
              <w:fldChar w:fldCharType="begin"/>
            </w:r>
            <w:r w:rsidR="00F07006" w:rsidRPr="00F07006">
              <w:rPr>
                <w:rFonts w:ascii="Arial" w:hAnsi="Arial" w:cs="Arial"/>
                <w:sz w:val="18"/>
                <w:szCs w:val="18"/>
              </w:rPr>
              <w:instrText xml:space="preserve"> REF _Ref400031576 \r \h  \* MERGEFORMAT </w:instrText>
            </w:r>
            <w:r w:rsidR="00F07006" w:rsidRPr="00F07006">
              <w:rPr>
                <w:rFonts w:ascii="Arial" w:hAnsi="Arial" w:cs="Arial"/>
                <w:sz w:val="18"/>
                <w:szCs w:val="18"/>
              </w:rPr>
            </w:r>
            <w:r w:rsidR="00F07006" w:rsidRPr="00F07006">
              <w:rPr>
                <w:rFonts w:ascii="Arial" w:hAnsi="Arial" w:cs="Arial"/>
                <w:sz w:val="18"/>
                <w:szCs w:val="18"/>
              </w:rPr>
              <w:fldChar w:fldCharType="separate"/>
            </w:r>
            <w:r w:rsidR="00A11382">
              <w:rPr>
                <w:rFonts w:ascii="Arial" w:hAnsi="Arial" w:cs="Arial"/>
                <w:sz w:val="18"/>
                <w:szCs w:val="18"/>
              </w:rPr>
              <w:t>5.1.16.5</w:t>
            </w:r>
            <w:r w:rsidR="00F07006" w:rsidRPr="00F07006">
              <w:rPr>
                <w:rFonts w:ascii="Arial" w:hAnsi="Arial" w:cs="Arial"/>
                <w:sz w:val="18"/>
                <w:szCs w:val="18"/>
              </w:rPr>
              <w:fldChar w:fldCharType="end"/>
            </w:r>
            <w:r w:rsidR="00F07006" w:rsidRPr="00F07006">
              <w:rPr>
                <w:rFonts w:ascii="Arial" w:hAnsi="Arial" w:cs="Arial"/>
                <w:sz w:val="18"/>
                <w:szCs w:val="18"/>
              </w:rPr>
              <w:t xml:space="preserve"> </w:t>
            </w:r>
            <w:r w:rsidR="00F07006" w:rsidRPr="00F07006">
              <w:rPr>
                <w:rFonts w:ascii="Arial" w:hAnsi="Arial" w:cs="Arial"/>
                <w:sz w:val="18"/>
                <w:szCs w:val="18"/>
              </w:rPr>
              <w:fldChar w:fldCharType="begin"/>
            </w:r>
            <w:r w:rsidR="00F07006" w:rsidRPr="00F07006">
              <w:rPr>
                <w:rFonts w:ascii="Arial" w:hAnsi="Arial" w:cs="Arial"/>
                <w:sz w:val="18"/>
                <w:szCs w:val="18"/>
              </w:rPr>
              <w:instrText xml:space="preserve"> REF _Ref400031576 \h  \* MERGEFORMAT </w:instrText>
            </w:r>
            <w:r w:rsidR="00F07006" w:rsidRPr="00F07006">
              <w:rPr>
                <w:rFonts w:ascii="Arial" w:hAnsi="Arial" w:cs="Arial"/>
                <w:sz w:val="18"/>
                <w:szCs w:val="18"/>
              </w:rPr>
            </w:r>
            <w:r w:rsidR="00F07006" w:rsidRPr="00F07006">
              <w:rPr>
                <w:rFonts w:ascii="Arial" w:hAnsi="Arial" w:cs="Arial"/>
                <w:sz w:val="18"/>
                <w:szCs w:val="18"/>
              </w:rPr>
              <w:fldChar w:fldCharType="separate"/>
            </w:r>
            <w:r w:rsidR="00A11382" w:rsidRPr="002A4BC2">
              <w:rPr>
                <w:rFonts w:ascii="Arial" w:hAnsi="Arial" w:cs="Arial"/>
                <w:sz w:val="18"/>
                <w:szCs w:val="18"/>
              </w:rPr>
              <w:t>Web Roles and Permissions Screen – Step 2</w:t>
            </w:r>
            <w:r w:rsidR="00F07006" w:rsidRPr="00F07006">
              <w:rPr>
                <w:rFonts w:ascii="Arial" w:hAnsi="Arial" w:cs="Arial"/>
                <w:sz w:val="18"/>
                <w:szCs w:val="18"/>
              </w:rPr>
              <w:fldChar w:fldCharType="end"/>
            </w:r>
            <w:r w:rsidR="00F07006" w:rsidRPr="00F07006">
              <w:rPr>
                <w:rFonts w:ascii="Arial" w:hAnsi="Arial" w:cs="Arial"/>
                <w:sz w:val="18"/>
                <w:szCs w:val="18"/>
              </w:rPr>
              <w:t xml:space="preserve"> </w:t>
            </w:r>
            <w:r w:rsidR="00F07006" w:rsidRPr="00F07006">
              <w:rPr>
                <w:rFonts w:ascii="Arial" w:hAnsi="Arial" w:cs="Arial"/>
                <w:sz w:val="18"/>
                <w:szCs w:val="18"/>
              </w:rPr>
              <w:fldChar w:fldCharType="begin"/>
            </w:r>
            <w:r w:rsidR="00F07006" w:rsidRPr="00F07006">
              <w:rPr>
                <w:rFonts w:ascii="Arial" w:hAnsi="Arial" w:cs="Arial"/>
                <w:sz w:val="18"/>
                <w:szCs w:val="18"/>
              </w:rPr>
              <w:instrText xml:space="preserve"> REF _Ref400031576 \p \h  \* MERGEFORMAT </w:instrText>
            </w:r>
            <w:r w:rsidR="00F07006" w:rsidRPr="00F07006">
              <w:rPr>
                <w:rFonts w:ascii="Arial" w:hAnsi="Arial" w:cs="Arial"/>
                <w:sz w:val="18"/>
                <w:szCs w:val="18"/>
              </w:rPr>
            </w:r>
            <w:r w:rsidR="00F07006" w:rsidRPr="00F07006">
              <w:rPr>
                <w:rFonts w:ascii="Arial" w:hAnsi="Arial" w:cs="Arial"/>
                <w:sz w:val="18"/>
                <w:szCs w:val="18"/>
              </w:rPr>
              <w:fldChar w:fldCharType="separate"/>
            </w:r>
            <w:r w:rsidR="00A11382">
              <w:rPr>
                <w:rFonts w:ascii="Arial" w:hAnsi="Arial" w:cs="Arial"/>
                <w:sz w:val="18"/>
                <w:szCs w:val="18"/>
              </w:rPr>
              <w:t>below</w:t>
            </w:r>
            <w:r w:rsidR="00F07006" w:rsidRPr="00F07006">
              <w:rPr>
                <w:rFonts w:ascii="Arial" w:hAnsi="Arial" w:cs="Arial"/>
                <w:sz w:val="18"/>
                <w:szCs w:val="18"/>
              </w:rPr>
              <w:fldChar w:fldCharType="end"/>
            </w:r>
            <w:r w:rsidRPr="00F07006">
              <w:rPr>
                <w:rFonts w:ascii="Arial" w:hAnsi="Arial" w:cs="Arial"/>
                <w:sz w:val="18"/>
                <w:szCs w:val="18"/>
              </w:rPr>
              <w:t>:</w:t>
            </w:r>
          </w:p>
          <w:p w14:paraId="776E58D9" w14:textId="77777777" w:rsidR="008740C1" w:rsidRPr="00F07006" w:rsidRDefault="008740C1" w:rsidP="00AF6F0D">
            <w:pPr>
              <w:rPr>
                <w:rFonts w:ascii="Arial" w:hAnsi="Arial" w:cs="Arial"/>
                <w:sz w:val="18"/>
                <w:szCs w:val="18"/>
              </w:rPr>
            </w:pPr>
          </w:p>
          <w:p w14:paraId="5F5362CF" w14:textId="77777777" w:rsidR="008740C1" w:rsidRDefault="00A65D2A" w:rsidP="004E06BD">
            <w:pPr>
              <w:numPr>
                <w:ilvl w:val="0"/>
                <w:numId w:val="16"/>
              </w:numPr>
              <w:rPr>
                <w:rFonts w:ascii="Arial" w:hAnsi="Arial" w:cs="Arial"/>
                <w:sz w:val="18"/>
                <w:szCs w:val="18"/>
              </w:rPr>
            </w:pPr>
            <w:r>
              <w:rPr>
                <w:rFonts w:ascii="Arial" w:hAnsi="Arial" w:cs="Arial"/>
                <w:sz w:val="18"/>
                <w:szCs w:val="18"/>
              </w:rPr>
              <w:t>Scheme Selection</w:t>
            </w:r>
          </w:p>
          <w:p w14:paraId="1D028148" w14:textId="77777777" w:rsidR="00B14214" w:rsidRDefault="00B14214" w:rsidP="004E06BD">
            <w:pPr>
              <w:numPr>
                <w:ilvl w:val="0"/>
                <w:numId w:val="16"/>
              </w:numPr>
              <w:rPr>
                <w:rFonts w:ascii="Arial" w:hAnsi="Arial" w:cs="Arial"/>
                <w:sz w:val="18"/>
                <w:szCs w:val="18"/>
              </w:rPr>
            </w:pPr>
            <w:r>
              <w:rPr>
                <w:rFonts w:ascii="Arial" w:hAnsi="Arial" w:cs="Arial"/>
                <w:sz w:val="18"/>
                <w:szCs w:val="18"/>
              </w:rPr>
              <w:t>Group Permissions</w:t>
            </w:r>
          </w:p>
          <w:p w14:paraId="04267815" w14:textId="77777777" w:rsidR="00C9203F" w:rsidRDefault="00C9203F" w:rsidP="004E06BD">
            <w:pPr>
              <w:numPr>
                <w:ilvl w:val="0"/>
                <w:numId w:val="16"/>
              </w:numPr>
              <w:rPr>
                <w:rFonts w:ascii="Arial" w:hAnsi="Arial" w:cs="Arial"/>
                <w:sz w:val="18"/>
                <w:szCs w:val="18"/>
              </w:rPr>
            </w:pPr>
            <w:r>
              <w:rPr>
                <w:rFonts w:ascii="Arial" w:hAnsi="Arial" w:cs="Arial"/>
                <w:sz w:val="18"/>
                <w:szCs w:val="18"/>
              </w:rPr>
              <w:t>Provider Permissions</w:t>
            </w:r>
          </w:p>
          <w:p w14:paraId="52D977B3" w14:textId="77777777" w:rsidR="00A65D2A" w:rsidRDefault="00A65D2A" w:rsidP="004E06BD">
            <w:pPr>
              <w:numPr>
                <w:ilvl w:val="0"/>
                <w:numId w:val="16"/>
              </w:numPr>
              <w:rPr>
                <w:rFonts w:ascii="Arial" w:hAnsi="Arial" w:cs="Arial"/>
                <w:sz w:val="18"/>
                <w:szCs w:val="18"/>
              </w:rPr>
            </w:pPr>
            <w:r>
              <w:rPr>
                <w:rFonts w:ascii="Arial" w:hAnsi="Arial" w:cs="Arial"/>
                <w:sz w:val="18"/>
                <w:szCs w:val="18"/>
              </w:rPr>
              <w:t>Scheme Permissions</w:t>
            </w:r>
            <w:r w:rsidR="00380EB7">
              <w:rPr>
                <w:rFonts w:ascii="Arial" w:hAnsi="Arial" w:cs="Arial"/>
                <w:sz w:val="18"/>
                <w:szCs w:val="18"/>
              </w:rPr>
              <w:t xml:space="preserve"> (for each scheme selected)</w:t>
            </w:r>
          </w:p>
          <w:p w14:paraId="7BD1DF19" w14:textId="77777777" w:rsidR="00380EB7" w:rsidRDefault="00380EB7" w:rsidP="004E06BD">
            <w:pPr>
              <w:numPr>
                <w:ilvl w:val="1"/>
                <w:numId w:val="16"/>
              </w:numPr>
              <w:rPr>
                <w:rFonts w:ascii="Arial" w:hAnsi="Arial" w:cs="Arial"/>
                <w:sz w:val="18"/>
                <w:szCs w:val="18"/>
              </w:rPr>
            </w:pPr>
            <w:r>
              <w:rPr>
                <w:rFonts w:ascii="Arial" w:hAnsi="Arial" w:cs="Arial"/>
                <w:sz w:val="18"/>
                <w:szCs w:val="18"/>
              </w:rPr>
              <w:t>Scheme</w:t>
            </w:r>
          </w:p>
          <w:p w14:paraId="3D68B074" w14:textId="77777777" w:rsidR="00AB1BBE" w:rsidRDefault="00AB1BBE" w:rsidP="004E06BD">
            <w:pPr>
              <w:numPr>
                <w:ilvl w:val="1"/>
                <w:numId w:val="16"/>
              </w:numPr>
              <w:rPr>
                <w:rFonts w:ascii="Arial" w:hAnsi="Arial" w:cs="Arial"/>
                <w:sz w:val="18"/>
                <w:szCs w:val="18"/>
              </w:rPr>
            </w:pPr>
            <w:r>
              <w:rPr>
                <w:rFonts w:ascii="Arial" w:hAnsi="Arial" w:cs="Arial"/>
                <w:sz w:val="18"/>
                <w:szCs w:val="18"/>
              </w:rPr>
              <w:t>Employer</w:t>
            </w:r>
          </w:p>
          <w:p w14:paraId="74461B0B" w14:textId="77777777" w:rsidR="00AB1BBE" w:rsidRDefault="00AB1BBE" w:rsidP="004E06BD">
            <w:pPr>
              <w:numPr>
                <w:ilvl w:val="1"/>
                <w:numId w:val="16"/>
              </w:numPr>
              <w:rPr>
                <w:rFonts w:ascii="Arial" w:hAnsi="Arial" w:cs="Arial"/>
                <w:sz w:val="18"/>
                <w:szCs w:val="18"/>
              </w:rPr>
            </w:pPr>
            <w:r>
              <w:rPr>
                <w:rFonts w:ascii="Arial" w:hAnsi="Arial" w:cs="Arial"/>
                <w:sz w:val="18"/>
                <w:szCs w:val="18"/>
              </w:rPr>
              <w:t>Billing Group</w:t>
            </w:r>
          </w:p>
          <w:p w14:paraId="40886B15" w14:textId="0DB7C704" w:rsidR="00AB1BBE" w:rsidRDefault="00AB1BBE" w:rsidP="004E06BD">
            <w:pPr>
              <w:numPr>
                <w:ilvl w:val="1"/>
                <w:numId w:val="16"/>
              </w:numPr>
              <w:rPr>
                <w:rFonts w:ascii="Arial" w:hAnsi="Arial" w:cs="Arial"/>
                <w:sz w:val="18"/>
                <w:szCs w:val="18"/>
              </w:rPr>
            </w:pPr>
            <w:r>
              <w:rPr>
                <w:rFonts w:ascii="Arial" w:hAnsi="Arial" w:cs="Arial"/>
                <w:sz w:val="18"/>
                <w:szCs w:val="18"/>
              </w:rPr>
              <w:t xml:space="preserve">Benefit </w:t>
            </w:r>
            <w:r w:rsidR="003B2D50">
              <w:rPr>
                <w:rFonts w:ascii="Arial" w:hAnsi="Arial" w:cs="Arial"/>
                <w:sz w:val="18"/>
                <w:szCs w:val="18"/>
              </w:rPr>
              <w:t>User</w:t>
            </w:r>
            <w:r>
              <w:rPr>
                <w:rFonts w:ascii="Arial" w:hAnsi="Arial" w:cs="Arial"/>
                <w:sz w:val="18"/>
                <w:szCs w:val="18"/>
              </w:rPr>
              <w:t xml:space="preserve"> Group</w:t>
            </w:r>
          </w:p>
          <w:p w14:paraId="4C80E8A8" w14:textId="5655022E" w:rsidR="00AB1BBE" w:rsidRDefault="00AB1BBE" w:rsidP="004E06BD">
            <w:pPr>
              <w:numPr>
                <w:ilvl w:val="1"/>
                <w:numId w:val="16"/>
              </w:numPr>
              <w:rPr>
                <w:rFonts w:ascii="Arial" w:hAnsi="Arial" w:cs="Arial"/>
                <w:sz w:val="18"/>
                <w:szCs w:val="18"/>
              </w:rPr>
            </w:pPr>
            <w:r>
              <w:rPr>
                <w:rFonts w:ascii="Arial" w:hAnsi="Arial" w:cs="Arial"/>
                <w:sz w:val="18"/>
                <w:szCs w:val="18"/>
              </w:rPr>
              <w:t xml:space="preserve">Switch </w:t>
            </w:r>
            <w:r w:rsidR="003B2D50">
              <w:rPr>
                <w:rFonts w:ascii="Arial" w:hAnsi="Arial" w:cs="Arial"/>
                <w:sz w:val="18"/>
                <w:szCs w:val="18"/>
              </w:rPr>
              <w:t>User</w:t>
            </w:r>
            <w:r>
              <w:rPr>
                <w:rFonts w:ascii="Arial" w:hAnsi="Arial" w:cs="Arial"/>
                <w:sz w:val="18"/>
                <w:szCs w:val="18"/>
              </w:rPr>
              <w:t xml:space="preserve"> Group</w:t>
            </w:r>
          </w:p>
          <w:p w14:paraId="086A61AE" w14:textId="1010D940" w:rsidR="00A65D2A" w:rsidRDefault="008B71DB" w:rsidP="004E06BD">
            <w:pPr>
              <w:numPr>
                <w:ilvl w:val="0"/>
                <w:numId w:val="16"/>
              </w:numPr>
              <w:rPr>
                <w:rFonts w:ascii="Arial" w:hAnsi="Arial" w:cs="Arial"/>
                <w:sz w:val="18"/>
                <w:szCs w:val="18"/>
              </w:rPr>
            </w:pPr>
            <w:r>
              <w:rPr>
                <w:rFonts w:ascii="Arial" w:hAnsi="Arial" w:cs="Arial"/>
                <w:sz w:val="18"/>
                <w:szCs w:val="18"/>
              </w:rPr>
              <w:t>Plan</w:t>
            </w:r>
            <w:r w:rsidR="00A65D2A">
              <w:rPr>
                <w:rFonts w:ascii="Arial" w:hAnsi="Arial" w:cs="Arial"/>
                <w:sz w:val="18"/>
                <w:szCs w:val="18"/>
              </w:rPr>
              <w:t>Manager Permissions</w:t>
            </w:r>
          </w:p>
          <w:p w14:paraId="74321238" w14:textId="77777777" w:rsidR="00D1302D" w:rsidRDefault="00D1302D" w:rsidP="004E06BD">
            <w:pPr>
              <w:numPr>
                <w:ilvl w:val="1"/>
                <w:numId w:val="16"/>
              </w:numPr>
              <w:rPr>
                <w:rFonts w:ascii="Arial" w:hAnsi="Arial" w:cs="Arial"/>
                <w:sz w:val="18"/>
                <w:szCs w:val="18"/>
              </w:rPr>
            </w:pPr>
            <w:r>
              <w:rPr>
                <w:rFonts w:ascii="Arial" w:hAnsi="Arial" w:cs="Arial"/>
                <w:sz w:val="18"/>
                <w:szCs w:val="18"/>
              </w:rPr>
              <w:t>Screen</w:t>
            </w:r>
          </w:p>
          <w:p w14:paraId="3FF1EF85" w14:textId="77777777" w:rsidR="00D1302D" w:rsidRDefault="00D1302D" w:rsidP="004E06BD">
            <w:pPr>
              <w:numPr>
                <w:ilvl w:val="1"/>
                <w:numId w:val="16"/>
              </w:numPr>
              <w:rPr>
                <w:rFonts w:ascii="Arial" w:hAnsi="Arial" w:cs="Arial"/>
                <w:sz w:val="18"/>
                <w:szCs w:val="18"/>
              </w:rPr>
            </w:pPr>
            <w:r>
              <w:rPr>
                <w:rFonts w:ascii="Arial" w:hAnsi="Arial" w:cs="Arial"/>
                <w:sz w:val="18"/>
                <w:szCs w:val="18"/>
              </w:rPr>
              <w:t>Report</w:t>
            </w:r>
          </w:p>
          <w:p w14:paraId="3F7EA0DA" w14:textId="77777777" w:rsidR="00D1302D" w:rsidRDefault="00D1302D" w:rsidP="004E06BD">
            <w:pPr>
              <w:numPr>
                <w:ilvl w:val="1"/>
                <w:numId w:val="16"/>
              </w:numPr>
              <w:rPr>
                <w:rFonts w:ascii="Arial" w:hAnsi="Arial" w:cs="Arial"/>
                <w:sz w:val="18"/>
                <w:szCs w:val="18"/>
              </w:rPr>
            </w:pPr>
            <w:r>
              <w:rPr>
                <w:rFonts w:ascii="Arial" w:hAnsi="Arial" w:cs="Arial"/>
                <w:sz w:val="18"/>
                <w:szCs w:val="18"/>
              </w:rPr>
              <w:t>Report Type</w:t>
            </w:r>
          </w:p>
          <w:p w14:paraId="77ED955F" w14:textId="77777777" w:rsidR="00CD5678" w:rsidRDefault="00CD5678" w:rsidP="004E06BD">
            <w:pPr>
              <w:numPr>
                <w:ilvl w:val="1"/>
                <w:numId w:val="16"/>
              </w:numPr>
              <w:rPr>
                <w:rFonts w:ascii="Arial" w:hAnsi="Arial" w:cs="Arial"/>
                <w:sz w:val="18"/>
                <w:szCs w:val="18"/>
              </w:rPr>
            </w:pPr>
            <w:r>
              <w:rPr>
                <w:rFonts w:ascii="Arial" w:hAnsi="Arial" w:cs="Arial"/>
                <w:sz w:val="18"/>
                <w:szCs w:val="18"/>
              </w:rPr>
              <w:t>Edit/Delete Report</w:t>
            </w:r>
          </w:p>
          <w:p w14:paraId="708856F8" w14:textId="77777777" w:rsidR="00CD5678" w:rsidRDefault="00CD5678" w:rsidP="004E06BD">
            <w:pPr>
              <w:numPr>
                <w:ilvl w:val="1"/>
                <w:numId w:val="16"/>
              </w:numPr>
              <w:rPr>
                <w:rFonts w:ascii="Arial" w:hAnsi="Arial" w:cs="Arial"/>
                <w:sz w:val="18"/>
                <w:szCs w:val="18"/>
              </w:rPr>
            </w:pPr>
            <w:r>
              <w:rPr>
                <w:rFonts w:ascii="Arial" w:hAnsi="Arial" w:cs="Arial"/>
                <w:sz w:val="18"/>
                <w:szCs w:val="18"/>
              </w:rPr>
              <w:t>Edit/Delete Scope</w:t>
            </w:r>
          </w:p>
          <w:p w14:paraId="397D52DE" w14:textId="77777777" w:rsidR="00CD5678" w:rsidRDefault="00CD5678" w:rsidP="004E06BD">
            <w:pPr>
              <w:numPr>
                <w:ilvl w:val="1"/>
                <w:numId w:val="16"/>
              </w:numPr>
              <w:rPr>
                <w:rFonts w:ascii="Arial" w:hAnsi="Arial" w:cs="Arial"/>
                <w:sz w:val="18"/>
                <w:szCs w:val="18"/>
              </w:rPr>
            </w:pPr>
            <w:r>
              <w:rPr>
                <w:rFonts w:ascii="Arial" w:hAnsi="Arial" w:cs="Arial"/>
                <w:sz w:val="18"/>
                <w:szCs w:val="18"/>
              </w:rPr>
              <w:t>Edit/Delete Scope</w:t>
            </w:r>
          </w:p>
          <w:p w14:paraId="17E0E259" w14:textId="77777777" w:rsidR="00A65D2A" w:rsidRDefault="00A65D2A" w:rsidP="00AF6F0D">
            <w:pPr>
              <w:rPr>
                <w:rFonts w:ascii="Arial" w:hAnsi="Arial" w:cs="Arial"/>
                <w:sz w:val="18"/>
                <w:szCs w:val="18"/>
              </w:rPr>
            </w:pPr>
          </w:p>
          <w:p w14:paraId="29581FB0" w14:textId="716B33CE" w:rsidR="00A65D2A" w:rsidRPr="005636FA" w:rsidRDefault="00A65D2A" w:rsidP="00AF6F0D">
            <w:pPr>
              <w:rPr>
                <w:rFonts w:ascii="Arial" w:hAnsi="Arial" w:cs="Arial"/>
                <w:i/>
                <w:sz w:val="18"/>
                <w:szCs w:val="18"/>
              </w:rPr>
            </w:pPr>
            <w:r w:rsidRPr="005636FA">
              <w:rPr>
                <w:rFonts w:ascii="Arial" w:hAnsi="Arial" w:cs="Arial"/>
                <w:i/>
                <w:sz w:val="18"/>
                <w:szCs w:val="18"/>
              </w:rPr>
              <w:t xml:space="preserve">NB: Other accordion panels can be added once the modules become available in </w:t>
            </w:r>
            <w:r w:rsidR="00FE4BBE">
              <w:rPr>
                <w:rFonts w:ascii="Arial" w:hAnsi="Arial" w:cs="Arial"/>
                <w:i/>
                <w:sz w:val="18"/>
                <w:szCs w:val="18"/>
              </w:rPr>
              <w:t>PlanManager</w:t>
            </w:r>
            <w:r w:rsidRPr="005636FA">
              <w:rPr>
                <w:rFonts w:ascii="Arial" w:hAnsi="Arial" w:cs="Arial"/>
                <w:i/>
                <w:sz w:val="18"/>
                <w:szCs w:val="18"/>
              </w:rPr>
              <w:t xml:space="preserve"> i.e. OCP and Work Force Manager.</w:t>
            </w:r>
          </w:p>
          <w:p w14:paraId="34C474FC" w14:textId="77777777" w:rsidR="00A65D2A" w:rsidRDefault="00A65D2A" w:rsidP="00AF6F0D">
            <w:pPr>
              <w:rPr>
                <w:rFonts w:ascii="Arial" w:hAnsi="Arial" w:cs="Arial"/>
                <w:sz w:val="18"/>
                <w:szCs w:val="18"/>
              </w:rPr>
            </w:pPr>
          </w:p>
          <w:p w14:paraId="6FC8BD69" w14:textId="77777777" w:rsidR="00A65D2A" w:rsidRPr="00F07006" w:rsidRDefault="00F07006" w:rsidP="00AF6F0D">
            <w:pPr>
              <w:rPr>
                <w:rFonts w:ascii="Arial" w:hAnsi="Arial" w:cs="Arial"/>
                <w:sz w:val="18"/>
                <w:szCs w:val="18"/>
                <w:u w:val="single"/>
              </w:rPr>
            </w:pPr>
            <w:r w:rsidRPr="00F07006">
              <w:rPr>
                <w:rFonts w:ascii="Arial" w:hAnsi="Arial" w:cs="Arial"/>
                <w:sz w:val="18"/>
                <w:szCs w:val="18"/>
                <w:u w:val="single"/>
              </w:rPr>
              <w:t>Scheme Selection</w:t>
            </w:r>
          </w:p>
          <w:p w14:paraId="03176B7F" w14:textId="77777777" w:rsidR="00F07006" w:rsidRDefault="00F07006" w:rsidP="00AF6F0D">
            <w:pPr>
              <w:rPr>
                <w:rFonts w:ascii="Arial" w:hAnsi="Arial" w:cs="Arial"/>
                <w:sz w:val="18"/>
                <w:szCs w:val="18"/>
              </w:rPr>
            </w:pPr>
          </w:p>
          <w:p w14:paraId="34838E7A" w14:textId="1F80F8CD" w:rsidR="00376F25" w:rsidRPr="00C04586" w:rsidRDefault="00F07006" w:rsidP="00AF6F0D">
            <w:pPr>
              <w:rPr>
                <w:rFonts w:ascii="Arial" w:hAnsi="Arial" w:cs="Arial"/>
                <w:sz w:val="18"/>
                <w:szCs w:val="18"/>
              </w:rPr>
            </w:pPr>
            <w:r w:rsidRPr="00C04586">
              <w:rPr>
                <w:rFonts w:ascii="Arial" w:hAnsi="Arial" w:cs="Arial"/>
                <w:sz w:val="18"/>
                <w:szCs w:val="18"/>
              </w:rPr>
              <w:t>Upon selecting the maximize icon in the Scheme Selection Accordion panel the system should display and option to allow the user to select the schemes they want to link to the role they are creating.</w:t>
            </w:r>
            <w:r w:rsidR="00376F25" w:rsidRPr="00C04586">
              <w:rPr>
                <w:rFonts w:ascii="Arial" w:hAnsi="Arial" w:cs="Arial"/>
                <w:sz w:val="18"/>
                <w:szCs w:val="18"/>
              </w:rPr>
              <w:t xml:space="preserve">  See section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_Ref400032835 \r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Pr>
                <w:rFonts w:ascii="Arial" w:hAnsi="Arial" w:cs="Arial"/>
                <w:sz w:val="18"/>
                <w:szCs w:val="18"/>
              </w:rPr>
              <w:t>5.1.16.6</w:t>
            </w:r>
            <w:r w:rsidR="00376F25" w:rsidRPr="00C04586">
              <w:rPr>
                <w:rFonts w:ascii="Arial" w:hAnsi="Arial" w:cs="Arial"/>
                <w:sz w:val="18"/>
                <w:szCs w:val="18"/>
              </w:rPr>
              <w:fldChar w:fldCharType="end"/>
            </w:r>
            <w:r w:rsidR="00376F25" w:rsidRPr="00C04586">
              <w:rPr>
                <w:rFonts w:ascii="Arial" w:hAnsi="Arial" w:cs="Arial"/>
                <w:sz w:val="18"/>
                <w:szCs w:val="18"/>
              </w:rPr>
              <w:t xml:space="preserve">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_Ref400032835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sidRPr="002A4BC2">
              <w:rPr>
                <w:rFonts w:ascii="Arial" w:hAnsi="Arial" w:cs="Arial"/>
                <w:sz w:val="18"/>
                <w:szCs w:val="18"/>
              </w:rPr>
              <w:t>Web Roles and Permissions Screen – Step 3</w:t>
            </w:r>
            <w:r w:rsidR="00376F25" w:rsidRPr="00C04586">
              <w:rPr>
                <w:rFonts w:ascii="Arial" w:hAnsi="Arial" w:cs="Arial"/>
                <w:sz w:val="18"/>
                <w:szCs w:val="18"/>
              </w:rPr>
              <w:fldChar w:fldCharType="end"/>
            </w:r>
            <w:r w:rsidR="00376F25" w:rsidRPr="00C04586">
              <w:rPr>
                <w:rFonts w:ascii="Arial" w:hAnsi="Arial" w:cs="Arial"/>
                <w:sz w:val="18"/>
                <w:szCs w:val="18"/>
              </w:rPr>
              <w:t xml:space="preserve">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_Ref400032835 \p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Pr>
                <w:rFonts w:ascii="Arial" w:hAnsi="Arial" w:cs="Arial"/>
                <w:sz w:val="18"/>
                <w:szCs w:val="18"/>
              </w:rPr>
              <w:t>below</w:t>
            </w:r>
            <w:r w:rsidR="00376F25" w:rsidRPr="00C04586">
              <w:rPr>
                <w:rFonts w:ascii="Arial" w:hAnsi="Arial" w:cs="Arial"/>
                <w:sz w:val="18"/>
                <w:szCs w:val="18"/>
              </w:rPr>
              <w:fldChar w:fldCharType="end"/>
            </w:r>
          </w:p>
          <w:p w14:paraId="35FD9FA9" w14:textId="77777777" w:rsidR="00376F25" w:rsidRDefault="00A96D2E" w:rsidP="00AF6F0D">
            <w:pPr>
              <w:rPr>
                <w:rFonts w:ascii="Arial" w:hAnsi="Arial" w:cs="Arial"/>
                <w:sz w:val="18"/>
                <w:szCs w:val="18"/>
              </w:rPr>
            </w:pPr>
            <w:r>
              <w:rPr>
                <w:noProof/>
                <w:lang w:eastAsia="en-GB"/>
              </w:rPr>
              <w:drawing>
                <wp:inline distT="0" distB="0" distL="0" distR="0" wp14:anchorId="196995CB" wp14:editId="02A4483E">
                  <wp:extent cx="4785995" cy="554355"/>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5995" cy="554355"/>
                          </a:xfrm>
                          <a:prstGeom prst="rect">
                            <a:avLst/>
                          </a:prstGeom>
                          <a:noFill/>
                          <a:ln>
                            <a:noFill/>
                          </a:ln>
                        </pic:spPr>
                      </pic:pic>
                    </a:graphicData>
                  </a:graphic>
                </wp:inline>
              </w:drawing>
            </w:r>
          </w:p>
          <w:p w14:paraId="5DE2EFDB" w14:textId="77777777" w:rsidR="00F07006" w:rsidRDefault="00F07006" w:rsidP="00AF6F0D">
            <w:pPr>
              <w:rPr>
                <w:rFonts w:ascii="Arial" w:hAnsi="Arial" w:cs="Arial"/>
                <w:sz w:val="18"/>
                <w:szCs w:val="18"/>
              </w:rPr>
            </w:pPr>
          </w:p>
          <w:p w14:paraId="6618A01D" w14:textId="6A5B8E9B" w:rsidR="00376F25" w:rsidRPr="00C04586" w:rsidRDefault="00F07006" w:rsidP="00AF6F0D">
            <w:pPr>
              <w:rPr>
                <w:rFonts w:ascii="Arial" w:hAnsi="Arial" w:cs="Arial"/>
                <w:sz w:val="18"/>
                <w:szCs w:val="18"/>
              </w:rPr>
            </w:pPr>
            <w:r w:rsidRPr="00C04586">
              <w:rPr>
                <w:rFonts w:ascii="Arial" w:hAnsi="Arial" w:cs="Arial"/>
                <w:sz w:val="18"/>
                <w:szCs w:val="18"/>
              </w:rPr>
              <w:t xml:space="preserve">Upon selecting the link the “Web Roles and Permissions – Scheme Selection” screen is displayed.  </w:t>
            </w:r>
            <w:r w:rsidR="00376F25" w:rsidRPr="00C04586">
              <w:rPr>
                <w:rFonts w:ascii="Arial" w:hAnsi="Arial" w:cs="Arial"/>
                <w:sz w:val="18"/>
                <w:szCs w:val="18"/>
              </w:rPr>
              <w:t xml:space="preserve">See section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_Ref400032909 \r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Pr>
                <w:rFonts w:ascii="Arial" w:hAnsi="Arial" w:cs="Arial"/>
                <w:sz w:val="18"/>
                <w:szCs w:val="18"/>
              </w:rPr>
              <w:t>5.1.16.7</w:t>
            </w:r>
            <w:r w:rsidR="00376F25" w:rsidRPr="00C04586">
              <w:rPr>
                <w:rFonts w:ascii="Arial" w:hAnsi="Arial" w:cs="Arial"/>
                <w:sz w:val="18"/>
                <w:szCs w:val="18"/>
              </w:rPr>
              <w:fldChar w:fldCharType="end"/>
            </w:r>
            <w:r w:rsidR="00376F25" w:rsidRPr="00C04586">
              <w:rPr>
                <w:rFonts w:ascii="Arial" w:hAnsi="Arial" w:cs="Arial"/>
                <w:sz w:val="18"/>
                <w:szCs w:val="18"/>
              </w:rPr>
              <w:t xml:space="preserve">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_Ref400032909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sidRPr="002A4BC2">
              <w:rPr>
                <w:rFonts w:ascii="Arial" w:hAnsi="Arial" w:cs="Arial"/>
                <w:sz w:val="18"/>
                <w:szCs w:val="18"/>
              </w:rPr>
              <w:t>Web Roles and Permissions Screen – Step 4</w:t>
            </w:r>
            <w:r w:rsidR="00376F25" w:rsidRPr="00C04586">
              <w:rPr>
                <w:rFonts w:ascii="Arial" w:hAnsi="Arial" w:cs="Arial"/>
                <w:sz w:val="18"/>
                <w:szCs w:val="18"/>
              </w:rPr>
              <w:fldChar w:fldCharType="end"/>
            </w:r>
            <w:r w:rsidR="00376F25" w:rsidRPr="00C04586">
              <w:rPr>
                <w:rFonts w:ascii="Arial" w:hAnsi="Arial" w:cs="Arial"/>
                <w:sz w:val="18"/>
                <w:szCs w:val="18"/>
              </w:rPr>
              <w:t xml:space="preserve"> </w:t>
            </w:r>
            <w:r w:rsidR="00376F25" w:rsidRPr="00C04586">
              <w:rPr>
                <w:rFonts w:ascii="Arial" w:hAnsi="Arial" w:cs="Arial"/>
                <w:sz w:val="18"/>
                <w:szCs w:val="18"/>
              </w:rPr>
              <w:fldChar w:fldCharType="begin"/>
            </w:r>
            <w:r w:rsidR="00376F25" w:rsidRPr="00C04586">
              <w:rPr>
                <w:rFonts w:ascii="Arial" w:hAnsi="Arial" w:cs="Arial"/>
                <w:sz w:val="18"/>
                <w:szCs w:val="18"/>
              </w:rPr>
              <w:instrText xml:space="preserve"> REF _Ref400032909 \p \h </w:instrText>
            </w:r>
            <w:r w:rsidR="00C04586" w:rsidRPr="00C04586">
              <w:rPr>
                <w:rFonts w:ascii="Arial" w:hAnsi="Arial" w:cs="Arial"/>
                <w:sz w:val="18"/>
                <w:szCs w:val="18"/>
              </w:rPr>
              <w:instrText xml:space="preserve"> \* MERGEFORMAT </w:instrText>
            </w:r>
            <w:r w:rsidR="00376F25" w:rsidRPr="00C04586">
              <w:rPr>
                <w:rFonts w:ascii="Arial" w:hAnsi="Arial" w:cs="Arial"/>
                <w:sz w:val="18"/>
                <w:szCs w:val="18"/>
              </w:rPr>
            </w:r>
            <w:r w:rsidR="00376F25" w:rsidRPr="00C04586">
              <w:rPr>
                <w:rFonts w:ascii="Arial" w:hAnsi="Arial" w:cs="Arial"/>
                <w:sz w:val="18"/>
                <w:szCs w:val="18"/>
              </w:rPr>
              <w:fldChar w:fldCharType="separate"/>
            </w:r>
            <w:r w:rsidR="00A11382">
              <w:rPr>
                <w:rFonts w:ascii="Arial" w:hAnsi="Arial" w:cs="Arial"/>
                <w:sz w:val="18"/>
                <w:szCs w:val="18"/>
              </w:rPr>
              <w:t>below</w:t>
            </w:r>
            <w:r w:rsidR="00376F25" w:rsidRPr="00C04586">
              <w:rPr>
                <w:rFonts w:ascii="Arial" w:hAnsi="Arial" w:cs="Arial"/>
                <w:sz w:val="18"/>
                <w:szCs w:val="18"/>
              </w:rPr>
              <w:fldChar w:fldCharType="end"/>
            </w:r>
            <w:r w:rsidR="00376F25" w:rsidRPr="00C04586">
              <w:rPr>
                <w:rFonts w:ascii="Arial" w:hAnsi="Arial" w:cs="Arial"/>
                <w:sz w:val="18"/>
                <w:szCs w:val="18"/>
              </w:rPr>
              <w:t>.</w:t>
            </w:r>
          </w:p>
          <w:p w14:paraId="59C36687" w14:textId="77777777" w:rsidR="00376F25" w:rsidRDefault="00376F25" w:rsidP="00AF6F0D">
            <w:pPr>
              <w:rPr>
                <w:rFonts w:ascii="Arial" w:hAnsi="Arial" w:cs="Arial"/>
                <w:sz w:val="18"/>
                <w:szCs w:val="18"/>
              </w:rPr>
            </w:pPr>
          </w:p>
          <w:p w14:paraId="38413BC2" w14:textId="77777777" w:rsidR="00376F25" w:rsidRDefault="00F07006" w:rsidP="00AF6F0D">
            <w:pPr>
              <w:rPr>
                <w:rFonts w:ascii="Arial" w:hAnsi="Arial" w:cs="Arial"/>
                <w:sz w:val="18"/>
                <w:szCs w:val="18"/>
              </w:rPr>
            </w:pPr>
            <w:r>
              <w:rPr>
                <w:rFonts w:ascii="Arial" w:hAnsi="Arial" w:cs="Arial"/>
                <w:sz w:val="18"/>
                <w:szCs w:val="18"/>
              </w:rPr>
              <w:t xml:space="preserve">The user should then be able to select from all the applicable schemes.  </w:t>
            </w:r>
          </w:p>
          <w:p w14:paraId="399E5ED7" w14:textId="77777777" w:rsidR="00376F25" w:rsidRDefault="00B9047B" w:rsidP="00AF6F0D">
            <w:pPr>
              <w:rPr>
                <w:rFonts w:ascii="Arial" w:hAnsi="Arial" w:cs="Arial"/>
                <w:sz w:val="18"/>
                <w:szCs w:val="18"/>
              </w:rPr>
            </w:pPr>
            <w:r>
              <w:rPr>
                <w:rFonts w:ascii="Arial" w:hAnsi="Arial" w:cs="Arial"/>
                <w:sz w:val="18"/>
                <w:szCs w:val="18"/>
              </w:rPr>
              <w:t>Once a scheme has been picked, the selected scheme should be displayed in a grid.  The grid should have the following columns:</w:t>
            </w:r>
          </w:p>
          <w:p w14:paraId="0BA91E06" w14:textId="77777777" w:rsidR="00B9047B" w:rsidRDefault="00B9047B" w:rsidP="00AF6F0D">
            <w:pPr>
              <w:rPr>
                <w:rFonts w:ascii="Arial" w:hAnsi="Arial" w:cs="Arial"/>
                <w:sz w:val="18"/>
                <w:szCs w:val="18"/>
              </w:rPr>
            </w:pPr>
          </w:p>
          <w:p w14:paraId="71F17D54" w14:textId="77777777" w:rsidR="00B9047B" w:rsidRDefault="00B9047B" w:rsidP="004E06BD">
            <w:pPr>
              <w:numPr>
                <w:ilvl w:val="0"/>
                <w:numId w:val="16"/>
              </w:numPr>
              <w:rPr>
                <w:rFonts w:ascii="Arial" w:hAnsi="Arial" w:cs="Arial"/>
                <w:sz w:val="18"/>
                <w:szCs w:val="18"/>
              </w:rPr>
            </w:pPr>
            <w:r>
              <w:rPr>
                <w:rFonts w:ascii="Arial" w:hAnsi="Arial" w:cs="Arial"/>
                <w:sz w:val="18"/>
                <w:szCs w:val="18"/>
              </w:rPr>
              <w:t>Scheme No. – The {CONTNO} for the selected scheme</w:t>
            </w:r>
          </w:p>
          <w:p w14:paraId="586205B6" w14:textId="77777777" w:rsidR="00B9047B" w:rsidRDefault="00B9047B" w:rsidP="004E06BD">
            <w:pPr>
              <w:numPr>
                <w:ilvl w:val="0"/>
                <w:numId w:val="16"/>
              </w:numPr>
              <w:rPr>
                <w:rFonts w:ascii="Arial" w:hAnsi="Arial" w:cs="Arial"/>
                <w:sz w:val="18"/>
                <w:szCs w:val="18"/>
              </w:rPr>
            </w:pPr>
            <w:r>
              <w:rPr>
                <w:rFonts w:ascii="Arial" w:hAnsi="Arial" w:cs="Arial"/>
                <w:sz w:val="18"/>
                <w:szCs w:val="18"/>
              </w:rPr>
              <w:t>Scheme name – The scheme name for the selected scheme</w:t>
            </w:r>
          </w:p>
          <w:p w14:paraId="4381FD3F" w14:textId="77777777" w:rsidR="00B9047B" w:rsidRDefault="00B9047B" w:rsidP="004E06BD">
            <w:pPr>
              <w:numPr>
                <w:ilvl w:val="0"/>
                <w:numId w:val="16"/>
              </w:numPr>
              <w:rPr>
                <w:rFonts w:ascii="Arial" w:hAnsi="Arial" w:cs="Arial"/>
                <w:sz w:val="18"/>
                <w:szCs w:val="18"/>
              </w:rPr>
            </w:pPr>
            <w:r>
              <w:rPr>
                <w:rFonts w:ascii="Arial" w:hAnsi="Arial" w:cs="Arial"/>
                <w:sz w:val="18"/>
                <w:szCs w:val="18"/>
              </w:rPr>
              <w:t>Remove Scheme – Tick box that allows the user to remove a previously selected scheme from the role.</w:t>
            </w:r>
          </w:p>
          <w:p w14:paraId="6CDD2377" w14:textId="77777777" w:rsidR="00376F25" w:rsidRDefault="00376F25" w:rsidP="00AF6F0D">
            <w:pPr>
              <w:rPr>
                <w:rFonts w:ascii="Arial" w:hAnsi="Arial" w:cs="Arial"/>
                <w:sz w:val="18"/>
                <w:szCs w:val="18"/>
              </w:rPr>
            </w:pPr>
          </w:p>
          <w:p w14:paraId="7AA6744D" w14:textId="77777777" w:rsidR="00F07006" w:rsidRDefault="006774F3" w:rsidP="00AF6F0D">
            <w:pPr>
              <w:rPr>
                <w:rFonts w:ascii="Arial" w:hAnsi="Arial" w:cs="Arial"/>
                <w:sz w:val="18"/>
                <w:szCs w:val="18"/>
              </w:rPr>
            </w:pPr>
            <w:r>
              <w:rPr>
                <w:rFonts w:ascii="Arial" w:hAnsi="Arial" w:cs="Arial"/>
                <w:sz w:val="18"/>
                <w:szCs w:val="18"/>
              </w:rPr>
              <w:t>From here the scheme selection link can be picked again if more schemes need selecting</w:t>
            </w:r>
            <w:r w:rsidR="006C0B10">
              <w:rPr>
                <w:rFonts w:ascii="Arial" w:hAnsi="Arial" w:cs="Arial"/>
                <w:sz w:val="18"/>
                <w:szCs w:val="18"/>
              </w:rPr>
              <w:t xml:space="preserve"> for the role, or the “Next” button can be selected.</w:t>
            </w:r>
          </w:p>
          <w:p w14:paraId="5EC8B9B6" w14:textId="77777777" w:rsidR="00347885" w:rsidRDefault="00347885" w:rsidP="00AF6F0D">
            <w:pPr>
              <w:rPr>
                <w:rFonts w:ascii="Arial" w:hAnsi="Arial" w:cs="Arial"/>
                <w:sz w:val="18"/>
                <w:szCs w:val="18"/>
              </w:rPr>
            </w:pPr>
          </w:p>
          <w:p w14:paraId="5589722D" w14:textId="77777777" w:rsidR="00347885" w:rsidRDefault="00347885" w:rsidP="00AF6F0D">
            <w:pPr>
              <w:rPr>
                <w:rFonts w:ascii="Arial" w:hAnsi="Arial" w:cs="Arial"/>
                <w:sz w:val="18"/>
                <w:szCs w:val="18"/>
              </w:rPr>
            </w:pPr>
            <w:r>
              <w:rPr>
                <w:rFonts w:ascii="Arial" w:hAnsi="Arial" w:cs="Arial"/>
                <w:sz w:val="18"/>
                <w:szCs w:val="18"/>
              </w:rPr>
              <w:t xml:space="preserve">Also need a Save button </w:t>
            </w:r>
            <w:r w:rsidR="002F5EE1">
              <w:rPr>
                <w:rFonts w:ascii="Arial" w:hAnsi="Arial" w:cs="Arial"/>
                <w:sz w:val="18"/>
                <w:szCs w:val="18"/>
              </w:rPr>
              <w:t>which saves the schemes linked to the Role or if the remove scheme has been selected then it should remove the scheme from the selected role.</w:t>
            </w:r>
          </w:p>
          <w:p w14:paraId="14EE1A3E" w14:textId="77777777" w:rsidR="006C0B10" w:rsidRDefault="006C0B10" w:rsidP="00AF6F0D">
            <w:pPr>
              <w:rPr>
                <w:rFonts w:ascii="Arial" w:hAnsi="Arial" w:cs="Arial"/>
                <w:sz w:val="18"/>
                <w:szCs w:val="18"/>
              </w:rPr>
            </w:pPr>
          </w:p>
          <w:p w14:paraId="0D717399" w14:textId="77777777" w:rsidR="00B14214" w:rsidRDefault="00B14214" w:rsidP="00AF6F0D">
            <w:pPr>
              <w:rPr>
                <w:rFonts w:ascii="Arial" w:hAnsi="Arial" w:cs="Arial"/>
                <w:sz w:val="18"/>
                <w:szCs w:val="18"/>
                <w:u w:val="single"/>
              </w:rPr>
            </w:pPr>
            <w:r>
              <w:rPr>
                <w:rFonts w:ascii="Arial" w:hAnsi="Arial" w:cs="Arial"/>
                <w:sz w:val="18"/>
                <w:szCs w:val="18"/>
                <w:u w:val="single"/>
              </w:rPr>
              <w:t>Group Permissions</w:t>
            </w:r>
          </w:p>
          <w:p w14:paraId="546C7B77" w14:textId="77777777" w:rsidR="00B14214" w:rsidRDefault="00B14214" w:rsidP="00AF6F0D">
            <w:pPr>
              <w:rPr>
                <w:rFonts w:ascii="Arial" w:hAnsi="Arial" w:cs="Arial"/>
                <w:sz w:val="18"/>
                <w:szCs w:val="18"/>
                <w:u w:val="single"/>
              </w:rPr>
            </w:pPr>
          </w:p>
          <w:p w14:paraId="60C957A0" w14:textId="77777777" w:rsidR="00B14214" w:rsidRDefault="00B14214" w:rsidP="00AF6F0D">
            <w:pPr>
              <w:rPr>
                <w:rFonts w:ascii="Arial" w:hAnsi="Arial" w:cs="Arial"/>
                <w:sz w:val="18"/>
                <w:szCs w:val="18"/>
              </w:rPr>
            </w:pPr>
            <w:r>
              <w:rPr>
                <w:rFonts w:ascii="Arial" w:hAnsi="Arial" w:cs="Arial"/>
                <w:sz w:val="18"/>
                <w:szCs w:val="18"/>
              </w:rPr>
              <w:t>When the “Next” button is selected the “Scheme Selection” accordion panel should be minimized and the “Group Permissions” accordion panel should be maximized.</w:t>
            </w:r>
          </w:p>
          <w:p w14:paraId="27337556" w14:textId="77777777" w:rsidR="00B14214" w:rsidRDefault="00B14214" w:rsidP="00AF6F0D">
            <w:pPr>
              <w:rPr>
                <w:rFonts w:ascii="Arial" w:hAnsi="Arial" w:cs="Arial"/>
                <w:sz w:val="18"/>
                <w:szCs w:val="18"/>
              </w:rPr>
            </w:pPr>
          </w:p>
          <w:p w14:paraId="7C292068" w14:textId="77777777" w:rsidR="00B14214" w:rsidRDefault="00B14214" w:rsidP="00AF6F0D">
            <w:pPr>
              <w:rPr>
                <w:rFonts w:ascii="Arial" w:hAnsi="Arial" w:cs="Arial"/>
                <w:sz w:val="18"/>
                <w:szCs w:val="18"/>
              </w:rPr>
            </w:pPr>
            <w:r>
              <w:rPr>
                <w:rFonts w:ascii="Arial" w:hAnsi="Arial" w:cs="Arial"/>
                <w:sz w:val="18"/>
                <w:szCs w:val="18"/>
              </w:rPr>
              <w:t>The group permissions panel should display the Group Description of the group that has been linked to the role.</w:t>
            </w:r>
          </w:p>
          <w:p w14:paraId="50CD3083" w14:textId="77777777" w:rsidR="00B14214" w:rsidRDefault="00B14214" w:rsidP="00AF6F0D">
            <w:pPr>
              <w:rPr>
                <w:rFonts w:ascii="Arial" w:hAnsi="Arial" w:cs="Arial"/>
                <w:sz w:val="18"/>
                <w:szCs w:val="18"/>
              </w:rPr>
            </w:pPr>
          </w:p>
          <w:p w14:paraId="6ACAFFCF" w14:textId="77777777" w:rsidR="00B14214" w:rsidRPr="00B14214" w:rsidRDefault="00B14214" w:rsidP="00AF6F0D">
            <w:pPr>
              <w:rPr>
                <w:rFonts w:ascii="Arial" w:hAnsi="Arial" w:cs="Arial"/>
                <w:i/>
                <w:color w:val="FF0000"/>
                <w:sz w:val="18"/>
                <w:szCs w:val="18"/>
                <w:u w:val="single"/>
              </w:rPr>
            </w:pPr>
            <w:r w:rsidRPr="00B14214">
              <w:rPr>
                <w:rFonts w:ascii="Arial" w:hAnsi="Arial" w:cs="Arial"/>
                <w:i/>
                <w:color w:val="FF0000"/>
                <w:sz w:val="18"/>
                <w:szCs w:val="18"/>
              </w:rPr>
              <w:t>Talk to Dan about this …… how is this actually going to work with regards to having a “Super” user” at group level who can grant access to users at role level!  Need to be able to link a user to a group don’t we?</w:t>
            </w:r>
          </w:p>
          <w:p w14:paraId="08C48976" w14:textId="77777777" w:rsidR="00B14214" w:rsidRDefault="00B14214" w:rsidP="00AF6F0D">
            <w:pPr>
              <w:rPr>
                <w:rFonts w:ascii="Arial" w:hAnsi="Arial" w:cs="Arial"/>
                <w:sz w:val="18"/>
                <w:szCs w:val="18"/>
                <w:u w:val="single"/>
              </w:rPr>
            </w:pPr>
          </w:p>
          <w:p w14:paraId="76DA1EA6" w14:textId="77777777" w:rsidR="00C9203F" w:rsidRDefault="00C9203F" w:rsidP="00AF6F0D">
            <w:pPr>
              <w:rPr>
                <w:rFonts w:ascii="Arial" w:hAnsi="Arial" w:cs="Arial"/>
                <w:sz w:val="18"/>
                <w:szCs w:val="18"/>
                <w:u w:val="single"/>
              </w:rPr>
            </w:pPr>
            <w:r>
              <w:rPr>
                <w:rFonts w:ascii="Arial" w:hAnsi="Arial" w:cs="Arial"/>
                <w:sz w:val="18"/>
                <w:szCs w:val="18"/>
                <w:u w:val="single"/>
              </w:rPr>
              <w:t>Provider Permissions</w:t>
            </w:r>
          </w:p>
          <w:p w14:paraId="28D6BBA5" w14:textId="77777777" w:rsidR="00C9203F" w:rsidRDefault="00C9203F" w:rsidP="00AF6F0D">
            <w:pPr>
              <w:rPr>
                <w:rFonts w:ascii="Arial" w:hAnsi="Arial" w:cs="Arial"/>
                <w:sz w:val="18"/>
                <w:szCs w:val="18"/>
                <w:u w:val="single"/>
              </w:rPr>
            </w:pPr>
          </w:p>
          <w:p w14:paraId="68F083A2" w14:textId="77777777" w:rsidR="009D39CC" w:rsidRDefault="00C9203F" w:rsidP="009D39CC">
            <w:pPr>
              <w:rPr>
                <w:rFonts w:ascii="Arial" w:hAnsi="Arial" w:cs="Arial"/>
                <w:sz w:val="18"/>
                <w:szCs w:val="18"/>
              </w:rPr>
            </w:pPr>
            <w:r w:rsidRPr="00C9203F">
              <w:rPr>
                <w:rFonts w:ascii="Arial" w:hAnsi="Arial" w:cs="Arial"/>
                <w:sz w:val="18"/>
                <w:szCs w:val="18"/>
              </w:rPr>
              <w:t>Follow</w:t>
            </w:r>
            <w:r>
              <w:rPr>
                <w:rFonts w:ascii="Arial" w:hAnsi="Arial" w:cs="Arial"/>
                <w:sz w:val="18"/>
                <w:szCs w:val="18"/>
              </w:rPr>
              <w:t>ing reviewing with business users they have asked that we also include Provider permissions.  This will enable certain users to run reports across a provider.</w:t>
            </w:r>
            <w:r w:rsidR="009D39CC">
              <w:rPr>
                <w:rFonts w:ascii="Arial" w:hAnsi="Arial" w:cs="Arial"/>
                <w:sz w:val="18"/>
                <w:szCs w:val="18"/>
              </w:rPr>
              <w:t xml:space="preserve">  </w:t>
            </w:r>
            <w:r w:rsidR="009D39CC" w:rsidRPr="009D39CC">
              <w:rPr>
                <w:rFonts w:ascii="Arial" w:hAnsi="Arial" w:cs="Arial"/>
                <w:sz w:val="18"/>
                <w:szCs w:val="18"/>
              </w:rPr>
              <w:t xml:space="preserve">Need to be able to select </w:t>
            </w:r>
            <w:r w:rsidR="009D39CC">
              <w:rPr>
                <w:rFonts w:ascii="Arial" w:hAnsi="Arial" w:cs="Arial"/>
                <w:sz w:val="18"/>
                <w:szCs w:val="18"/>
              </w:rPr>
              <w:t xml:space="preserve">permissions </w:t>
            </w:r>
            <w:r w:rsidR="009D39CC" w:rsidRPr="009D39CC">
              <w:rPr>
                <w:rFonts w:ascii="Arial" w:hAnsi="Arial" w:cs="Arial"/>
                <w:sz w:val="18"/>
                <w:szCs w:val="18"/>
              </w:rPr>
              <w:t xml:space="preserve">at Provider level and also Scheme level. </w:t>
            </w:r>
          </w:p>
          <w:p w14:paraId="1DE56ECF" w14:textId="00FA354F" w:rsidR="009D39CC" w:rsidRDefault="009D39CC" w:rsidP="009D39CC">
            <w:pPr>
              <w:rPr>
                <w:rFonts w:ascii="Arial" w:hAnsi="Arial" w:cs="Arial"/>
                <w:sz w:val="18"/>
                <w:szCs w:val="18"/>
              </w:rPr>
            </w:pPr>
            <w:r w:rsidRPr="009D39CC">
              <w:rPr>
                <w:rFonts w:ascii="Arial" w:hAnsi="Arial" w:cs="Arial"/>
                <w:sz w:val="18"/>
                <w:szCs w:val="18"/>
              </w:rPr>
              <w:t>If a Provider selected then permission granted to all associated Schemes</w:t>
            </w:r>
            <w:r>
              <w:rPr>
                <w:rFonts w:ascii="Arial" w:hAnsi="Arial" w:cs="Arial"/>
                <w:sz w:val="18"/>
                <w:szCs w:val="18"/>
              </w:rPr>
              <w:t xml:space="preserve"> and then individual Schemes can be de-selected</w:t>
            </w:r>
          </w:p>
          <w:p w14:paraId="684CA57A" w14:textId="05D8CB00" w:rsidR="009D39CC" w:rsidRPr="009D39CC" w:rsidRDefault="009D39CC" w:rsidP="009D39CC">
            <w:pPr>
              <w:rPr>
                <w:rFonts w:ascii="Arial" w:hAnsi="Arial" w:cs="Arial"/>
                <w:sz w:val="18"/>
                <w:szCs w:val="18"/>
              </w:rPr>
            </w:pPr>
            <w:r w:rsidRPr="009D39CC">
              <w:rPr>
                <w:rFonts w:ascii="Arial" w:hAnsi="Arial" w:cs="Arial"/>
                <w:sz w:val="18"/>
                <w:szCs w:val="18"/>
              </w:rPr>
              <w:t xml:space="preserve">If a Scheme(s) </w:t>
            </w:r>
            <w:r>
              <w:rPr>
                <w:rFonts w:ascii="Arial" w:hAnsi="Arial" w:cs="Arial"/>
                <w:sz w:val="18"/>
                <w:szCs w:val="18"/>
              </w:rPr>
              <w:t xml:space="preserve">within a Provider is selected </w:t>
            </w:r>
            <w:r w:rsidRPr="009D39CC">
              <w:rPr>
                <w:rFonts w:ascii="Arial" w:hAnsi="Arial" w:cs="Arial"/>
                <w:sz w:val="18"/>
                <w:szCs w:val="18"/>
              </w:rPr>
              <w:t>then permissions granted to just that Scheme(s)</w:t>
            </w:r>
          </w:p>
          <w:p w14:paraId="50E96DCD" w14:textId="2247756B" w:rsidR="00C9203F" w:rsidRPr="00C9203F" w:rsidRDefault="00C9203F" w:rsidP="00AF6F0D">
            <w:pPr>
              <w:rPr>
                <w:rFonts w:ascii="Arial" w:hAnsi="Arial" w:cs="Arial"/>
                <w:sz w:val="18"/>
                <w:szCs w:val="18"/>
              </w:rPr>
            </w:pPr>
            <w:r w:rsidRPr="00C9203F">
              <w:rPr>
                <w:rFonts w:ascii="Arial" w:hAnsi="Arial" w:cs="Arial"/>
                <w:i/>
                <w:color w:val="FF0000"/>
                <w:sz w:val="18"/>
                <w:szCs w:val="18"/>
              </w:rPr>
              <w:t>Need to think a bit more about how/where this fits within the sequencing of the screen.  Talk to Dan about this bit too</w:t>
            </w:r>
            <w:r>
              <w:rPr>
                <w:rFonts w:ascii="Arial" w:hAnsi="Arial" w:cs="Arial"/>
                <w:i/>
                <w:color w:val="FF0000"/>
                <w:sz w:val="18"/>
                <w:szCs w:val="18"/>
              </w:rPr>
              <w:t>…..</w:t>
            </w:r>
          </w:p>
          <w:p w14:paraId="2626288B" w14:textId="77777777" w:rsidR="00C9203F" w:rsidRDefault="00C9203F" w:rsidP="00AF6F0D">
            <w:pPr>
              <w:rPr>
                <w:rFonts w:ascii="Arial" w:hAnsi="Arial" w:cs="Arial"/>
                <w:sz w:val="18"/>
                <w:szCs w:val="18"/>
                <w:u w:val="single"/>
              </w:rPr>
            </w:pPr>
          </w:p>
          <w:p w14:paraId="20EE1286" w14:textId="77777777" w:rsidR="006C0B10" w:rsidRPr="006C0B10" w:rsidRDefault="006C0B10" w:rsidP="00AF6F0D">
            <w:pPr>
              <w:rPr>
                <w:rFonts w:ascii="Arial" w:hAnsi="Arial" w:cs="Arial"/>
                <w:sz w:val="18"/>
                <w:szCs w:val="18"/>
                <w:u w:val="single"/>
              </w:rPr>
            </w:pPr>
            <w:r w:rsidRPr="006C0B10">
              <w:rPr>
                <w:rFonts w:ascii="Arial" w:hAnsi="Arial" w:cs="Arial"/>
                <w:sz w:val="18"/>
                <w:szCs w:val="18"/>
                <w:u w:val="single"/>
              </w:rPr>
              <w:t>Scheme Permissions</w:t>
            </w:r>
          </w:p>
          <w:p w14:paraId="684950BB" w14:textId="77777777" w:rsidR="006C0B10" w:rsidRDefault="006C0B10" w:rsidP="00AF6F0D">
            <w:pPr>
              <w:rPr>
                <w:rFonts w:ascii="Arial" w:hAnsi="Arial" w:cs="Arial"/>
                <w:sz w:val="18"/>
                <w:szCs w:val="18"/>
              </w:rPr>
            </w:pPr>
          </w:p>
          <w:p w14:paraId="5FAAFCA9" w14:textId="77777777" w:rsidR="006C0B10" w:rsidRDefault="006C0B10" w:rsidP="00AF6F0D">
            <w:pPr>
              <w:rPr>
                <w:rFonts w:ascii="Arial" w:hAnsi="Arial" w:cs="Arial"/>
                <w:sz w:val="18"/>
                <w:szCs w:val="18"/>
              </w:rPr>
            </w:pPr>
            <w:r>
              <w:rPr>
                <w:rFonts w:ascii="Arial" w:hAnsi="Arial" w:cs="Arial"/>
                <w:sz w:val="18"/>
                <w:szCs w:val="18"/>
              </w:rPr>
              <w:t xml:space="preserve">When the </w:t>
            </w:r>
            <w:r w:rsidR="002F5EE1">
              <w:rPr>
                <w:rFonts w:ascii="Arial" w:hAnsi="Arial" w:cs="Arial"/>
                <w:sz w:val="18"/>
                <w:szCs w:val="18"/>
              </w:rPr>
              <w:t>“</w:t>
            </w:r>
            <w:r>
              <w:rPr>
                <w:rFonts w:ascii="Arial" w:hAnsi="Arial" w:cs="Arial"/>
                <w:sz w:val="18"/>
                <w:szCs w:val="18"/>
              </w:rPr>
              <w:t>Next</w:t>
            </w:r>
            <w:r w:rsidR="002F5EE1">
              <w:rPr>
                <w:rFonts w:ascii="Arial" w:hAnsi="Arial" w:cs="Arial"/>
                <w:sz w:val="18"/>
                <w:szCs w:val="18"/>
              </w:rPr>
              <w:t>”</w:t>
            </w:r>
            <w:r>
              <w:rPr>
                <w:rFonts w:ascii="Arial" w:hAnsi="Arial" w:cs="Arial"/>
                <w:sz w:val="18"/>
                <w:szCs w:val="18"/>
              </w:rPr>
              <w:t xml:space="preserve"> button is selected the </w:t>
            </w:r>
            <w:r w:rsidR="002F5EE1">
              <w:rPr>
                <w:rFonts w:ascii="Arial" w:hAnsi="Arial" w:cs="Arial"/>
                <w:sz w:val="18"/>
                <w:szCs w:val="18"/>
              </w:rPr>
              <w:t>“</w:t>
            </w:r>
            <w:r w:rsidR="00B14214">
              <w:rPr>
                <w:rFonts w:ascii="Arial" w:hAnsi="Arial" w:cs="Arial"/>
                <w:sz w:val="18"/>
                <w:szCs w:val="18"/>
              </w:rPr>
              <w:t>Group Permissions</w:t>
            </w:r>
            <w:r w:rsidR="002F5EE1">
              <w:rPr>
                <w:rFonts w:ascii="Arial" w:hAnsi="Arial" w:cs="Arial"/>
                <w:sz w:val="18"/>
                <w:szCs w:val="18"/>
              </w:rPr>
              <w:t>”</w:t>
            </w:r>
            <w:r>
              <w:rPr>
                <w:rFonts w:ascii="Arial" w:hAnsi="Arial" w:cs="Arial"/>
                <w:sz w:val="18"/>
                <w:szCs w:val="18"/>
              </w:rPr>
              <w:t xml:space="preserve"> accordion panel should be minimized and the </w:t>
            </w:r>
            <w:r w:rsidR="002F5EE1">
              <w:rPr>
                <w:rFonts w:ascii="Arial" w:hAnsi="Arial" w:cs="Arial"/>
                <w:sz w:val="18"/>
                <w:szCs w:val="18"/>
              </w:rPr>
              <w:t>“</w:t>
            </w:r>
            <w:r>
              <w:rPr>
                <w:rFonts w:ascii="Arial" w:hAnsi="Arial" w:cs="Arial"/>
                <w:sz w:val="18"/>
                <w:szCs w:val="18"/>
              </w:rPr>
              <w:t>Scheme Permissions</w:t>
            </w:r>
            <w:r w:rsidR="002F5EE1">
              <w:rPr>
                <w:rFonts w:ascii="Arial" w:hAnsi="Arial" w:cs="Arial"/>
                <w:sz w:val="18"/>
                <w:szCs w:val="18"/>
              </w:rPr>
              <w:t>”</w:t>
            </w:r>
            <w:r>
              <w:rPr>
                <w:rFonts w:ascii="Arial" w:hAnsi="Arial" w:cs="Arial"/>
                <w:sz w:val="18"/>
                <w:szCs w:val="18"/>
              </w:rPr>
              <w:t xml:space="preserve"> accordion panel should be maximized.</w:t>
            </w:r>
          </w:p>
          <w:p w14:paraId="3DABBA5C" w14:textId="77777777" w:rsidR="006C0B10" w:rsidRDefault="006C0B10" w:rsidP="00AF6F0D">
            <w:pPr>
              <w:rPr>
                <w:rFonts w:ascii="Arial" w:hAnsi="Arial" w:cs="Arial"/>
                <w:sz w:val="18"/>
                <w:szCs w:val="18"/>
              </w:rPr>
            </w:pPr>
          </w:p>
          <w:p w14:paraId="00192288" w14:textId="77777777" w:rsidR="006C0B10" w:rsidRDefault="006C0B10" w:rsidP="00AF6F0D">
            <w:pPr>
              <w:rPr>
                <w:rFonts w:ascii="Arial" w:hAnsi="Arial" w:cs="Arial"/>
                <w:sz w:val="18"/>
                <w:szCs w:val="18"/>
              </w:rPr>
            </w:pPr>
            <w:r>
              <w:rPr>
                <w:rFonts w:ascii="Arial" w:hAnsi="Arial" w:cs="Arial"/>
                <w:sz w:val="18"/>
                <w:szCs w:val="18"/>
              </w:rPr>
              <w:t>The scheme permissions panel should be a tree view which should display the following items for each scheme selected when expanded:</w:t>
            </w:r>
          </w:p>
          <w:p w14:paraId="5F4E7D57" w14:textId="77777777" w:rsidR="006C0B10" w:rsidRDefault="006C0B10" w:rsidP="00AF6F0D">
            <w:pPr>
              <w:rPr>
                <w:rFonts w:ascii="Arial" w:hAnsi="Arial" w:cs="Arial"/>
                <w:sz w:val="18"/>
                <w:szCs w:val="18"/>
              </w:rPr>
            </w:pPr>
          </w:p>
          <w:p w14:paraId="612B6CD0" w14:textId="77777777" w:rsidR="006C0B10" w:rsidRDefault="006C0B10" w:rsidP="004E06BD">
            <w:pPr>
              <w:numPr>
                <w:ilvl w:val="0"/>
                <w:numId w:val="16"/>
              </w:numPr>
              <w:rPr>
                <w:rFonts w:ascii="Arial" w:hAnsi="Arial" w:cs="Arial"/>
                <w:sz w:val="18"/>
                <w:szCs w:val="18"/>
              </w:rPr>
            </w:pPr>
            <w:r>
              <w:rPr>
                <w:rFonts w:ascii="Arial" w:hAnsi="Arial" w:cs="Arial"/>
                <w:sz w:val="18"/>
                <w:szCs w:val="18"/>
              </w:rPr>
              <w:t>Employers</w:t>
            </w:r>
          </w:p>
          <w:p w14:paraId="59FA58DA" w14:textId="77777777" w:rsidR="006C0B10" w:rsidRDefault="006C0B10" w:rsidP="004E06BD">
            <w:pPr>
              <w:numPr>
                <w:ilvl w:val="0"/>
                <w:numId w:val="16"/>
              </w:numPr>
              <w:rPr>
                <w:rFonts w:ascii="Arial" w:hAnsi="Arial" w:cs="Arial"/>
                <w:sz w:val="18"/>
                <w:szCs w:val="18"/>
              </w:rPr>
            </w:pPr>
            <w:r>
              <w:rPr>
                <w:rFonts w:ascii="Arial" w:hAnsi="Arial" w:cs="Arial"/>
                <w:sz w:val="18"/>
                <w:szCs w:val="18"/>
              </w:rPr>
              <w:t>Billing Groups</w:t>
            </w:r>
          </w:p>
          <w:p w14:paraId="742F959C" w14:textId="6C18E418" w:rsidR="006C0B10" w:rsidRDefault="006C0B10" w:rsidP="004E06BD">
            <w:pPr>
              <w:numPr>
                <w:ilvl w:val="0"/>
                <w:numId w:val="16"/>
              </w:numPr>
              <w:rPr>
                <w:rFonts w:ascii="Arial" w:hAnsi="Arial" w:cs="Arial"/>
                <w:sz w:val="18"/>
                <w:szCs w:val="18"/>
              </w:rPr>
            </w:pPr>
            <w:r>
              <w:rPr>
                <w:rFonts w:ascii="Arial" w:hAnsi="Arial" w:cs="Arial"/>
                <w:sz w:val="18"/>
                <w:szCs w:val="18"/>
              </w:rPr>
              <w:t xml:space="preserve">Benefit </w:t>
            </w:r>
            <w:r w:rsidR="003B2D50">
              <w:rPr>
                <w:rFonts w:ascii="Arial" w:hAnsi="Arial" w:cs="Arial"/>
                <w:sz w:val="18"/>
                <w:szCs w:val="18"/>
              </w:rPr>
              <w:t>User</w:t>
            </w:r>
            <w:r>
              <w:rPr>
                <w:rFonts w:ascii="Arial" w:hAnsi="Arial" w:cs="Arial"/>
                <w:sz w:val="18"/>
                <w:szCs w:val="18"/>
              </w:rPr>
              <w:t xml:space="preserve"> Groups</w:t>
            </w:r>
          </w:p>
          <w:p w14:paraId="608B6985" w14:textId="4147BB42" w:rsidR="006C0B10" w:rsidRDefault="006C0B10" w:rsidP="004E06BD">
            <w:pPr>
              <w:numPr>
                <w:ilvl w:val="0"/>
                <w:numId w:val="16"/>
              </w:numPr>
              <w:rPr>
                <w:rFonts w:ascii="Arial" w:hAnsi="Arial" w:cs="Arial"/>
                <w:sz w:val="18"/>
                <w:szCs w:val="18"/>
              </w:rPr>
            </w:pPr>
            <w:r>
              <w:rPr>
                <w:rFonts w:ascii="Arial" w:hAnsi="Arial" w:cs="Arial"/>
                <w:sz w:val="18"/>
                <w:szCs w:val="18"/>
              </w:rPr>
              <w:t xml:space="preserve">Switch </w:t>
            </w:r>
            <w:r w:rsidR="003B2D50">
              <w:rPr>
                <w:rFonts w:ascii="Arial" w:hAnsi="Arial" w:cs="Arial"/>
                <w:sz w:val="18"/>
                <w:szCs w:val="18"/>
              </w:rPr>
              <w:t>User</w:t>
            </w:r>
            <w:r>
              <w:rPr>
                <w:rFonts w:ascii="Arial" w:hAnsi="Arial" w:cs="Arial"/>
                <w:sz w:val="18"/>
                <w:szCs w:val="18"/>
              </w:rPr>
              <w:t xml:space="preserve"> Groups</w:t>
            </w:r>
          </w:p>
          <w:p w14:paraId="5F5C0A3A" w14:textId="77777777" w:rsidR="006C0B10" w:rsidRDefault="006C0B10" w:rsidP="00AF6F0D">
            <w:pPr>
              <w:rPr>
                <w:rFonts w:ascii="Arial" w:hAnsi="Arial" w:cs="Arial"/>
                <w:sz w:val="18"/>
                <w:szCs w:val="18"/>
              </w:rPr>
            </w:pPr>
          </w:p>
          <w:p w14:paraId="69013706" w14:textId="77777777" w:rsidR="006C0B10" w:rsidRDefault="006C0B10" w:rsidP="00AF6F0D">
            <w:pPr>
              <w:rPr>
                <w:rFonts w:ascii="Arial" w:hAnsi="Arial" w:cs="Arial"/>
                <w:sz w:val="18"/>
                <w:szCs w:val="18"/>
              </w:rPr>
            </w:pPr>
            <w:r>
              <w:rPr>
                <w:rFonts w:ascii="Arial" w:hAnsi="Arial" w:cs="Arial"/>
                <w:sz w:val="18"/>
                <w:szCs w:val="18"/>
              </w:rPr>
              <w:t>The default permission for all items will be “Full Control”.  The user should therefore only need to select/expand items if they want to set a permission to something other than “Full Control”</w:t>
            </w:r>
          </w:p>
          <w:p w14:paraId="6EA8C6DB" w14:textId="77777777" w:rsidR="006C0B10" w:rsidRDefault="006C0B10" w:rsidP="00AF6F0D">
            <w:pPr>
              <w:rPr>
                <w:rFonts w:ascii="Arial" w:hAnsi="Arial" w:cs="Arial"/>
                <w:sz w:val="18"/>
                <w:szCs w:val="18"/>
              </w:rPr>
            </w:pPr>
          </w:p>
          <w:p w14:paraId="5BE1AC0E" w14:textId="77777777" w:rsidR="006C0B10" w:rsidRDefault="006C0B10" w:rsidP="00AF6F0D">
            <w:pPr>
              <w:rPr>
                <w:rFonts w:ascii="Arial" w:hAnsi="Arial" w:cs="Arial"/>
                <w:sz w:val="18"/>
                <w:szCs w:val="18"/>
              </w:rPr>
            </w:pPr>
            <w:r>
              <w:rPr>
                <w:rFonts w:ascii="Arial" w:hAnsi="Arial" w:cs="Arial"/>
                <w:sz w:val="18"/>
                <w:szCs w:val="18"/>
              </w:rPr>
              <w:t>The tree view would look something similar to this</w:t>
            </w:r>
            <w:r w:rsidR="00380EB7">
              <w:rPr>
                <w:rFonts w:ascii="Arial" w:hAnsi="Arial" w:cs="Arial"/>
                <w:sz w:val="18"/>
                <w:szCs w:val="18"/>
              </w:rPr>
              <w:t xml:space="preserve"> with control icons that indicate whether the item is expandable or not and whether a permission exists or not</w:t>
            </w:r>
            <w:r>
              <w:rPr>
                <w:rFonts w:ascii="Arial" w:hAnsi="Arial" w:cs="Arial"/>
                <w:sz w:val="18"/>
                <w:szCs w:val="18"/>
              </w:rPr>
              <w:t>:</w:t>
            </w:r>
          </w:p>
          <w:p w14:paraId="7B926F85" w14:textId="77777777" w:rsidR="00D1302D" w:rsidRDefault="00D1302D" w:rsidP="00AF6F0D">
            <w:pPr>
              <w:rPr>
                <w:rFonts w:ascii="Arial" w:hAnsi="Arial" w:cs="Arial"/>
                <w:sz w:val="18"/>
                <w:szCs w:val="18"/>
              </w:rPr>
            </w:pPr>
          </w:p>
          <w:p w14:paraId="3BCD4ABC" w14:textId="77777777" w:rsidR="00D1302D" w:rsidRDefault="00A96D2E" w:rsidP="00AF6F0D">
            <w:pPr>
              <w:rPr>
                <w:noProof/>
                <w:lang w:eastAsia="en-GB"/>
              </w:rPr>
            </w:pPr>
            <w:r>
              <w:rPr>
                <w:noProof/>
                <w:lang w:eastAsia="en-GB"/>
              </w:rPr>
              <w:drawing>
                <wp:inline distT="0" distB="0" distL="0" distR="0" wp14:anchorId="73742E8A" wp14:editId="4B2A50EE">
                  <wp:extent cx="2792095" cy="2364105"/>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095" cy="2364105"/>
                          </a:xfrm>
                          <a:prstGeom prst="rect">
                            <a:avLst/>
                          </a:prstGeom>
                          <a:noFill/>
                          <a:ln>
                            <a:noFill/>
                          </a:ln>
                        </pic:spPr>
                      </pic:pic>
                    </a:graphicData>
                  </a:graphic>
                </wp:inline>
              </w:drawing>
            </w:r>
          </w:p>
          <w:p w14:paraId="4DB8ED3B" w14:textId="77777777" w:rsidR="00D1302D" w:rsidRDefault="00D1302D" w:rsidP="00AF6F0D">
            <w:pPr>
              <w:rPr>
                <w:noProof/>
                <w:lang w:eastAsia="en-GB"/>
              </w:rPr>
            </w:pPr>
          </w:p>
          <w:p w14:paraId="4A71CF98" w14:textId="77777777" w:rsidR="00570D7B" w:rsidRDefault="00380EB7" w:rsidP="00AF6F0D">
            <w:pPr>
              <w:rPr>
                <w:rFonts w:ascii="Arial" w:hAnsi="Arial" w:cs="Arial"/>
                <w:sz w:val="18"/>
                <w:szCs w:val="18"/>
              </w:rPr>
            </w:pPr>
            <w:r>
              <w:rPr>
                <w:rFonts w:ascii="Arial" w:hAnsi="Arial" w:cs="Arial"/>
                <w:sz w:val="18"/>
                <w:szCs w:val="18"/>
              </w:rPr>
              <w:t>The options available in the pull down list section of the icon are:</w:t>
            </w:r>
          </w:p>
          <w:p w14:paraId="0B35C7EC" w14:textId="77777777" w:rsidR="00380EB7" w:rsidRDefault="00380EB7" w:rsidP="00AF6F0D">
            <w:pPr>
              <w:rPr>
                <w:rFonts w:ascii="Arial" w:hAnsi="Arial" w:cs="Arial"/>
                <w:sz w:val="18"/>
                <w:szCs w:val="18"/>
              </w:rPr>
            </w:pPr>
          </w:p>
          <w:p w14:paraId="29436A13" w14:textId="77777777" w:rsidR="00380EB7" w:rsidRDefault="00380EB7" w:rsidP="004E06BD">
            <w:pPr>
              <w:numPr>
                <w:ilvl w:val="0"/>
                <w:numId w:val="16"/>
              </w:numPr>
              <w:rPr>
                <w:rFonts w:ascii="Arial" w:hAnsi="Arial" w:cs="Arial"/>
                <w:sz w:val="18"/>
                <w:szCs w:val="18"/>
              </w:rPr>
            </w:pPr>
            <w:r>
              <w:rPr>
                <w:rFonts w:ascii="Arial" w:hAnsi="Arial" w:cs="Arial"/>
                <w:sz w:val="18"/>
                <w:szCs w:val="18"/>
              </w:rPr>
              <w:t>Full Control</w:t>
            </w:r>
          </w:p>
          <w:p w14:paraId="1A491D5E" w14:textId="77777777" w:rsidR="00380EB7" w:rsidRDefault="00380EB7" w:rsidP="004E06BD">
            <w:pPr>
              <w:numPr>
                <w:ilvl w:val="0"/>
                <w:numId w:val="16"/>
              </w:numPr>
              <w:rPr>
                <w:rFonts w:ascii="Arial" w:hAnsi="Arial" w:cs="Arial"/>
                <w:sz w:val="18"/>
                <w:szCs w:val="18"/>
              </w:rPr>
            </w:pPr>
            <w:r>
              <w:rPr>
                <w:rFonts w:ascii="Arial" w:hAnsi="Arial" w:cs="Arial"/>
                <w:sz w:val="18"/>
                <w:szCs w:val="18"/>
              </w:rPr>
              <w:t>Read Only</w:t>
            </w:r>
          </w:p>
          <w:p w14:paraId="01F8570D" w14:textId="77777777" w:rsidR="00380EB7" w:rsidRDefault="00380EB7" w:rsidP="004E06BD">
            <w:pPr>
              <w:numPr>
                <w:ilvl w:val="0"/>
                <w:numId w:val="16"/>
              </w:numPr>
              <w:rPr>
                <w:rFonts w:ascii="Arial" w:hAnsi="Arial" w:cs="Arial"/>
                <w:sz w:val="18"/>
                <w:szCs w:val="18"/>
              </w:rPr>
            </w:pPr>
            <w:r>
              <w:rPr>
                <w:rFonts w:ascii="Arial" w:hAnsi="Arial" w:cs="Arial"/>
                <w:sz w:val="18"/>
                <w:szCs w:val="18"/>
              </w:rPr>
              <w:t>Deny</w:t>
            </w:r>
          </w:p>
          <w:p w14:paraId="2F302E2B" w14:textId="77777777" w:rsidR="00380EB7" w:rsidRDefault="00380EB7" w:rsidP="00AF6F0D">
            <w:pPr>
              <w:rPr>
                <w:rFonts w:ascii="Arial" w:hAnsi="Arial" w:cs="Arial"/>
                <w:sz w:val="18"/>
                <w:szCs w:val="18"/>
              </w:rPr>
            </w:pPr>
          </w:p>
          <w:p w14:paraId="6667F40C" w14:textId="77777777" w:rsidR="00380EB7" w:rsidRDefault="00380EB7" w:rsidP="00AF6F0D">
            <w:pPr>
              <w:rPr>
                <w:rFonts w:ascii="Arial" w:hAnsi="Arial" w:cs="Arial"/>
                <w:sz w:val="18"/>
                <w:szCs w:val="18"/>
              </w:rPr>
            </w:pPr>
            <w:r>
              <w:rPr>
                <w:rFonts w:ascii="Arial" w:hAnsi="Arial" w:cs="Arial"/>
                <w:sz w:val="18"/>
                <w:szCs w:val="18"/>
              </w:rPr>
              <w:t xml:space="preserve">The combination of the + and – sign, the colour of and the symbol within the icon should represent the permissions set at each level.  The key to each of the icons is as follows (although when in build the developer can come up with a better icon </w:t>
            </w:r>
            <w:r w:rsidR="002F5EE1">
              <w:rPr>
                <w:rFonts w:ascii="Arial" w:hAnsi="Arial" w:cs="Arial"/>
                <w:sz w:val="18"/>
                <w:szCs w:val="18"/>
              </w:rPr>
              <w:t xml:space="preserve">but </w:t>
            </w:r>
            <w:r>
              <w:rPr>
                <w:rFonts w:ascii="Arial" w:hAnsi="Arial" w:cs="Arial"/>
                <w:sz w:val="18"/>
                <w:szCs w:val="18"/>
              </w:rPr>
              <w:t>the functionality should still represent this):</w:t>
            </w:r>
          </w:p>
          <w:p w14:paraId="3D0A6BB1" w14:textId="77777777" w:rsidR="00380EB7" w:rsidRDefault="00380EB7" w:rsidP="00AF6F0D">
            <w:pPr>
              <w:rPr>
                <w:rFonts w:ascii="Arial" w:hAnsi="Arial" w:cs="Arial"/>
                <w:sz w:val="18"/>
                <w:szCs w:val="18"/>
              </w:rPr>
            </w:pPr>
          </w:p>
          <w:p w14:paraId="53D23E64" w14:textId="77777777" w:rsidR="00380EB7" w:rsidRDefault="00380EB7" w:rsidP="00AF6F0D">
            <w:pPr>
              <w:rPr>
                <w:rFonts w:ascii="Arial" w:hAnsi="Arial" w:cs="Arial"/>
                <w:sz w:val="18"/>
                <w:szCs w:val="18"/>
              </w:rPr>
            </w:pPr>
            <w:r w:rsidRPr="00380EB7">
              <w:rPr>
                <w:rFonts w:ascii="Arial" w:hAnsi="Arial" w:cs="Arial"/>
                <w:sz w:val="18"/>
                <w:szCs w:val="18"/>
              </w:rPr>
              <w:object w:dxaOrig="990" w:dyaOrig="405" w14:anchorId="316FA17D">
                <v:shape id="_x0000_i1029" type="#_x0000_t75" style="width:50.25pt;height:21.75pt" o:ole="">
                  <v:imagedata r:id="rId24" o:title=""/>
                </v:shape>
                <o:OLEObject Type="Embed" ProgID="Visio.Drawing.11" ShapeID="_x0000_i1029" DrawAspect="Content" ObjectID="_1496664119" r:id="rId25"/>
              </w:object>
            </w:r>
            <w:r w:rsidRPr="00380EB7">
              <w:rPr>
                <w:rFonts w:ascii="Arial" w:hAnsi="Arial" w:cs="Arial"/>
                <w:sz w:val="18"/>
                <w:szCs w:val="18"/>
              </w:rPr>
              <w:t xml:space="preserve">- </w:t>
            </w:r>
            <w:r w:rsidR="002F5EE1">
              <w:rPr>
                <w:rFonts w:ascii="Arial" w:hAnsi="Arial" w:cs="Arial"/>
                <w:sz w:val="18"/>
                <w:szCs w:val="18"/>
              </w:rPr>
              <w:t>“</w:t>
            </w:r>
            <w:r>
              <w:rPr>
                <w:rFonts w:ascii="Arial" w:hAnsi="Arial" w:cs="Arial"/>
                <w:sz w:val="18"/>
                <w:szCs w:val="18"/>
              </w:rPr>
              <w:t>+</w:t>
            </w:r>
            <w:r w:rsidR="002F5EE1">
              <w:rPr>
                <w:rFonts w:ascii="Arial" w:hAnsi="Arial" w:cs="Arial"/>
                <w:sz w:val="18"/>
                <w:szCs w:val="18"/>
              </w:rPr>
              <w:t>”</w:t>
            </w:r>
            <w:r>
              <w:rPr>
                <w:rFonts w:ascii="Arial" w:hAnsi="Arial" w:cs="Arial"/>
                <w:sz w:val="18"/>
                <w:szCs w:val="18"/>
              </w:rPr>
              <w:t xml:space="preserve"> means there are items below this level and white means </w:t>
            </w:r>
            <w:r w:rsidR="00FE64C0">
              <w:rPr>
                <w:rFonts w:ascii="Arial" w:hAnsi="Arial" w:cs="Arial"/>
                <w:sz w:val="18"/>
                <w:szCs w:val="18"/>
              </w:rPr>
              <w:t>all the permissions are the same</w:t>
            </w:r>
            <w:r>
              <w:rPr>
                <w:rFonts w:ascii="Arial" w:hAnsi="Arial" w:cs="Arial"/>
                <w:sz w:val="18"/>
                <w:szCs w:val="18"/>
              </w:rPr>
              <w:t>, so effectively “Full Control” to all child items.</w:t>
            </w:r>
          </w:p>
          <w:p w14:paraId="43B05B0B" w14:textId="77777777" w:rsidR="00380EB7" w:rsidRDefault="00380EB7" w:rsidP="00AF6F0D">
            <w:pPr>
              <w:rPr>
                <w:rFonts w:ascii="Arial" w:hAnsi="Arial" w:cs="Arial"/>
                <w:sz w:val="18"/>
                <w:szCs w:val="18"/>
              </w:rPr>
            </w:pPr>
          </w:p>
          <w:p w14:paraId="5FA1913B" w14:textId="77777777" w:rsidR="00380EB7" w:rsidRDefault="00380EB7" w:rsidP="00AF6F0D">
            <w:pPr>
              <w:rPr>
                <w:rFonts w:ascii="Arial" w:hAnsi="Arial" w:cs="Arial"/>
                <w:sz w:val="18"/>
                <w:szCs w:val="18"/>
              </w:rPr>
            </w:pPr>
            <w:r w:rsidRPr="00380EB7">
              <w:rPr>
                <w:rFonts w:ascii="Arial" w:hAnsi="Arial" w:cs="Arial"/>
                <w:sz w:val="18"/>
                <w:szCs w:val="18"/>
              </w:rPr>
              <w:object w:dxaOrig="975" w:dyaOrig="375" w14:anchorId="229308E3">
                <v:shape id="_x0000_i1030" type="#_x0000_t75" style="width:50.25pt;height:21.75pt" o:ole="">
                  <v:imagedata r:id="rId26" o:title=""/>
                </v:shape>
                <o:OLEObject Type="Embed" ProgID="Visio.Drawing.11" ShapeID="_x0000_i1030" DrawAspect="Content" ObjectID="_1496664120" r:id="rId27"/>
              </w:object>
            </w:r>
            <w:r w:rsidRPr="00380EB7">
              <w:rPr>
                <w:rFonts w:ascii="Arial" w:hAnsi="Arial" w:cs="Arial"/>
                <w:sz w:val="18"/>
                <w:szCs w:val="18"/>
              </w:rPr>
              <w:t xml:space="preserve">- </w:t>
            </w:r>
            <w:r w:rsidR="002F5EE1">
              <w:rPr>
                <w:rFonts w:ascii="Arial" w:hAnsi="Arial" w:cs="Arial"/>
                <w:sz w:val="18"/>
                <w:szCs w:val="18"/>
              </w:rPr>
              <w:t>“</w:t>
            </w:r>
            <w:r w:rsidR="00FE64C0">
              <w:rPr>
                <w:rFonts w:ascii="Arial" w:hAnsi="Arial" w:cs="Arial"/>
                <w:sz w:val="18"/>
                <w:szCs w:val="18"/>
              </w:rPr>
              <w:t>+</w:t>
            </w:r>
            <w:r w:rsidR="002F5EE1">
              <w:rPr>
                <w:rFonts w:ascii="Arial" w:hAnsi="Arial" w:cs="Arial"/>
                <w:sz w:val="18"/>
                <w:szCs w:val="18"/>
              </w:rPr>
              <w:t>”</w:t>
            </w:r>
            <w:r w:rsidR="00FE64C0">
              <w:rPr>
                <w:rFonts w:ascii="Arial" w:hAnsi="Arial" w:cs="Arial"/>
                <w:sz w:val="18"/>
                <w:szCs w:val="18"/>
              </w:rPr>
              <w:t xml:space="preserve"> means there are items below this level and grey means that permissions at a lower level have been set differently</w:t>
            </w:r>
          </w:p>
          <w:p w14:paraId="544D7546" w14:textId="77777777" w:rsidR="00FE64C0" w:rsidRDefault="00FE64C0" w:rsidP="00AF6F0D">
            <w:pPr>
              <w:rPr>
                <w:rFonts w:ascii="Arial" w:hAnsi="Arial" w:cs="Arial"/>
                <w:sz w:val="18"/>
                <w:szCs w:val="18"/>
              </w:rPr>
            </w:pPr>
          </w:p>
          <w:p w14:paraId="3A98ED66" w14:textId="77777777" w:rsidR="00FE64C0" w:rsidRPr="00FE64C0" w:rsidRDefault="00FE64C0" w:rsidP="00AF6F0D">
            <w:pPr>
              <w:rPr>
                <w:rFonts w:ascii="Arial" w:hAnsi="Arial" w:cs="Arial"/>
                <w:sz w:val="18"/>
                <w:szCs w:val="18"/>
              </w:rPr>
            </w:pPr>
            <w:r>
              <w:object w:dxaOrig="960" w:dyaOrig="361" w14:anchorId="7DC8A316">
                <v:shape id="_x0000_i1031" type="#_x0000_t75" style="width:50.25pt;height:21.75pt" o:ole="">
                  <v:imagedata r:id="rId28" o:title=""/>
                </v:shape>
                <o:OLEObject Type="Embed" ProgID="Visio.Drawing.11" ShapeID="_x0000_i1031" DrawAspect="Content" ObjectID="_1496664121" r:id="rId29"/>
              </w:object>
            </w:r>
            <w:r>
              <w:rPr>
                <w:rFonts w:ascii="Arial" w:hAnsi="Arial" w:cs="Arial"/>
                <w:sz w:val="18"/>
                <w:szCs w:val="18"/>
              </w:rPr>
              <w:t xml:space="preserve">- </w:t>
            </w:r>
            <w:r w:rsidR="002F5EE1">
              <w:rPr>
                <w:rFonts w:ascii="Arial" w:hAnsi="Arial" w:cs="Arial"/>
                <w:sz w:val="18"/>
                <w:szCs w:val="18"/>
              </w:rPr>
              <w:t>“</w:t>
            </w:r>
            <w:r>
              <w:rPr>
                <w:rFonts w:ascii="Arial" w:hAnsi="Arial" w:cs="Arial"/>
                <w:sz w:val="18"/>
                <w:szCs w:val="18"/>
              </w:rPr>
              <w:t>-</w:t>
            </w:r>
            <w:r w:rsidR="002F5EE1">
              <w:rPr>
                <w:rFonts w:ascii="Arial" w:hAnsi="Arial" w:cs="Arial"/>
                <w:sz w:val="18"/>
                <w:szCs w:val="18"/>
              </w:rPr>
              <w:t>“</w:t>
            </w:r>
            <w:r>
              <w:rPr>
                <w:rFonts w:ascii="Arial" w:hAnsi="Arial" w:cs="Arial"/>
                <w:sz w:val="18"/>
                <w:szCs w:val="18"/>
              </w:rPr>
              <w:t xml:space="preserve"> means the item is expanded and white means all the permissions are the same</w:t>
            </w:r>
          </w:p>
          <w:p w14:paraId="17D83C45" w14:textId="77777777" w:rsidR="00FE64C0" w:rsidRDefault="00FE64C0" w:rsidP="00AF6F0D">
            <w:pPr>
              <w:rPr>
                <w:rFonts w:ascii="Arial" w:hAnsi="Arial" w:cs="Arial"/>
                <w:sz w:val="18"/>
                <w:szCs w:val="18"/>
              </w:rPr>
            </w:pPr>
          </w:p>
          <w:p w14:paraId="5D8CF137" w14:textId="77777777" w:rsidR="00FE64C0" w:rsidRDefault="00FE64C0" w:rsidP="00AF6F0D">
            <w:pPr>
              <w:rPr>
                <w:rFonts w:ascii="Arial" w:hAnsi="Arial" w:cs="Arial"/>
                <w:sz w:val="18"/>
                <w:szCs w:val="18"/>
              </w:rPr>
            </w:pPr>
            <w:r w:rsidRPr="00FE64C0">
              <w:rPr>
                <w:rFonts w:ascii="Arial" w:hAnsi="Arial" w:cs="Arial"/>
                <w:sz w:val="18"/>
                <w:szCs w:val="18"/>
              </w:rPr>
              <w:object w:dxaOrig="990" w:dyaOrig="375" w14:anchorId="15256CCB">
                <v:shape id="_x0000_i1032" type="#_x0000_t75" style="width:50.25pt;height:21.75pt" o:ole="">
                  <v:imagedata r:id="rId30" o:title=""/>
                </v:shape>
                <o:OLEObject Type="Embed" ProgID="Visio.Drawing.11" ShapeID="_x0000_i1032" DrawAspect="Content" ObjectID="_1496664122" r:id="rId31"/>
              </w:object>
            </w:r>
            <w:r>
              <w:rPr>
                <w:rFonts w:ascii="Arial" w:hAnsi="Arial" w:cs="Arial"/>
                <w:sz w:val="18"/>
                <w:szCs w:val="18"/>
              </w:rPr>
              <w:t xml:space="preserve">- </w:t>
            </w:r>
            <w:r w:rsidR="002F5EE1">
              <w:rPr>
                <w:rFonts w:ascii="Arial" w:hAnsi="Arial" w:cs="Arial"/>
                <w:sz w:val="18"/>
                <w:szCs w:val="18"/>
              </w:rPr>
              <w:t>“</w:t>
            </w:r>
            <w:r>
              <w:rPr>
                <w:rFonts w:ascii="Arial" w:hAnsi="Arial" w:cs="Arial"/>
                <w:sz w:val="18"/>
                <w:szCs w:val="18"/>
              </w:rPr>
              <w:t>-</w:t>
            </w:r>
            <w:r w:rsidR="002F5EE1">
              <w:rPr>
                <w:rFonts w:ascii="Arial" w:hAnsi="Arial" w:cs="Arial"/>
                <w:sz w:val="18"/>
                <w:szCs w:val="18"/>
              </w:rPr>
              <w:t>“</w:t>
            </w:r>
            <w:r>
              <w:rPr>
                <w:rFonts w:ascii="Arial" w:hAnsi="Arial" w:cs="Arial"/>
                <w:sz w:val="18"/>
                <w:szCs w:val="18"/>
              </w:rPr>
              <w:t xml:space="preserve"> means the item is expanded and grey means that permissions at a lower level have been set</w:t>
            </w:r>
          </w:p>
          <w:p w14:paraId="030EB622" w14:textId="77777777" w:rsidR="00FE64C0" w:rsidRDefault="00FE64C0" w:rsidP="00AF6F0D">
            <w:pPr>
              <w:rPr>
                <w:rFonts w:ascii="Arial" w:hAnsi="Arial" w:cs="Arial"/>
                <w:sz w:val="18"/>
                <w:szCs w:val="18"/>
              </w:rPr>
            </w:pPr>
          </w:p>
          <w:p w14:paraId="666DE016" w14:textId="77777777" w:rsidR="00FE64C0" w:rsidRDefault="00FE64C0" w:rsidP="00AF6F0D">
            <w:pPr>
              <w:rPr>
                <w:rFonts w:ascii="Arial" w:hAnsi="Arial" w:cs="Arial"/>
                <w:sz w:val="18"/>
                <w:szCs w:val="18"/>
              </w:rPr>
            </w:pPr>
            <w:r>
              <w:object w:dxaOrig="960" w:dyaOrig="345" w14:anchorId="57CB6D81">
                <v:shape id="_x0000_i1033" type="#_x0000_t75" style="width:50.25pt;height:14.25pt" o:ole="">
                  <v:imagedata r:id="rId32" o:title=""/>
                </v:shape>
                <o:OLEObject Type="Embed" ProgID="Visio.Drawing.11" ShapeID="_x0000_i1033" DrawAspect="Content" ObjectID="_1496664123" r:id="rId33"/>
              </w:object>
            </w:r>
            <w:r w:rsidRPr="002F5EE1">
              <w:rPr>
                <w:rFonts w:ascii="Arial" w:hAnsi="Arial" w:cs="Arial"/>
                <w:sz w:val="18"/>
                <w:szCs w:val="18"/>
              </w:rPr>
              <w:t xml:space="preserve">- </w:t>
            </w:r>
            <w:r w:rsidR="002F5EE1" w:rsidRPr="002F5EE1">
              <w:rPr>
                <w:rFonts w:ascii="Arial" w:hAnsi="Arial" w:cs="Arial"/>
                <w:sz w:val="18"/>
                <w:szCs w:val="18"/>
              </w:rPr>
              <w:t>“</w:t>
            </w:r>
            <w:r>
              <w:rPr>
                <w:rFonts w:ascii="Arial" w:hAnsi="Arial" w:cs="Arial"/>
                <w:sz w:val="18"/>
                <w:szCs w:val="18"/>
              </w:rPr>
              <w:t>+</w:t>
            </w:r>
            <w:r w:rsidR="002F5EE1">
              <w:rPr>
                <w:rFonts w:ascii="Arial" w:hAnsi="Arial" w:cs="Arial"/>
                <w:sz w:val="18"/>
                <w:szCs w:val="18"/>
              </w:rPr>
              <w:t>”</w:t>
            </w:r>
            <w:r>
              <w:rPr>
                <w:rFonts w:ascii="Arial" w:hAnsi="Arial" w:cs="Arial"/>
                <w:sz w:val="18"/>
                <w:szCs w:val="18"/>
              </w:rPr>
              <w:t xml:space="preserve"> means there are items below this level and white means all the permissions are the same and the X means Deny</w:t>
            </w:r>
          </w:p>
          <w:p w14:paraId="203A8C81" w14:textId="77777777" w:rsidR="00FE64C0" w:rsidRDefault="00FE64C0" w:rsidP="00AF6F0D">
            <w:pPr>
              <w:rPr>
                <w:rFonts w:ascii="Arial" w:hAnsi="Arial" w:cs="Arial"/>
                <w:sz w:val="18"/>
                <w:szCs w:val="18"/>
              </w:rPr>
            </w:pPr>
          </w:p>
          <w:p w14:paraId="012CF98C" w14:textId="77777777" w:rsidR="00FE64C0" w:rsidRDefault="00FE64C0" w:rsidP="00AF6F0D">
            <w:pPr>
              <w:rPr>
                <w:rFonts w:ascii="Arial" w:hAnsi="Arial" w:cs="Arial"/>
                <w:sz w:val="18"/>
                <w:szCs w:val="18"/>
              </w:rPr>
            </w:pPr>
            <w:r w:rsidRPr="00FE64C0">
              <w:rPr>
                <w:rFonts w:ascii="Arial" w:hAnsi="Arial" w:cs="Arial"/>
                <w:sz w:val="18"/>
                <w:szCs w:val="18"/>
              </w:rPr>
              <w:object w:dxaOrig="751" w:dyaOrig="391" w14:anchorId="3234CBD3">
                <v:shape id="_x0000_i1034" type="#_x0000_t75" style="width:36pt;height:21.75pt" o:ole="">
                  <v:imagedata r:id="rId34" o:title=""/>
                </v:shape>
                <o:OLEObject Type="Embed" ProgID="Visio.Drawing.11" ShapeID="_x0000_i1034" DrawAspect="Content" ObjectID="_1496664124" r:id="rId35"/>
              </w:object>
            </w:r>
            <w:r w:rsidRPr="00FE64C0">
              <w:rPr>
                <w:rFonts w:ascii="Arial" w:hAnsi="Arial" w:cs="Arial"/>
                <w:sz w:val="18"/>
                <w:szCs w:val="18"/>
              </w:rPr>
              <w:t xml:space="preserve">- no </w:t>
            </w:r>
            <w:r w:rsidR="002F5EE1">
              <w:rPr>
                <w:rFonts w:ascii="Arial" w:hAnsi="Arial" w:cs="Arial"/>
                <w:sz w:val="18"/>
                <w:szCs w:val="18"/>
              </w:rPr>
              <w:t>“</w:t>
            </w:r>
            <w:r w:rsidRPr="00FE64C0">
              <w:rPr>
                <w:rFonts w:ascii="Arial" w:hAnsi="Arial" w:cs="Arial"/>
                <w:sz w:val="18"/>
                <w:szCs w:val="18"/>
              </w:rPr>
              <w:t>+</w:t>
            </w:r>
            <w:r w:rsidR="002F5EE1">
              <w:rPr>
                <w:rFonts w:ascii="Arial" w:hAnsi="Arial" w:cs="Arial"/>
                <w:sz w:val="18"/>
                <w:szCs w:val="18"/>
              </w:rPr>
              <w:t>”</w:t>
            </w:r>
            <w:r w:rsidRPr="00FE64C0">
              <w:rPr>
                <w:rFonts w:ascii="Arial" w:hAnsi="Arial" w:cs="Arial"/>
                <w:sz w:val="18"/>
                <w:szCs w:val="18"/>
              </w:rPr>
              <w:t xml:space="preserve"> or </w:t>
            </w:r>
            <w:r w:rsidR="002F5EE1">
              <w:rPr>
                <w:rFonts w:ascii="Arial" w:hAnsi="Arial" w:cs="Arial"/>
                <w:sz w:val="18"/>
                <w:szCs w:val="18"/>
              </w:rPr>
              <w:t>“</w:t>
            </w:r>
            <w:r w:rsidRPr="00FE64C0">
              <w:rPr>
                <w:rFonts w:ascii="Arial" w:hAnsi="Arial" w:cs="Arial"/>
                <w:sz w:val="18"/>
                <w:szCs w:val="18"/>
              </w:rPr>
              <w:t>–</w:t>
            </w:r>
            <w:r w:rsidR="002F5EE1">
              <w:rPr>
                <w:rFonts w:ascii="Arial" w:hAnsi="Arial" w:cs="Arial"/>
                <w:sz w:val="18"/>
                <w:szCs w:val="18"/>
              </w:rPr>
              <w:t>“</w:t>
            </w:r>
            <w:r w:rsidRPr="00FE64C0">
              <w:rPr>
                <w:rFonts w:ascii="Arial" w:hAnsi="Arial" w:cs="Arial"/>
                <w:sz w:val="18"/>
                <w:szCs w:val="18"/>
              </w:rPr>
              <w:t xml:space="preserve"> symbol, therefore at the lowest level</w:t>
            </w:r>
            <w:r w:rsidR="002F5EE1">
              <w:rPr>
                <w:rFonts w:ascii="Arial" w:hAnsi="Arial" w:cs="Arial"/>
                <w:sz w:val="18"/>
                <w:szCs w:val="18"/>
              </w:rPr>
              <w:t xml:space="preserve"> or there are no child items</w:t>
            </w:r>
            <w:r w:rsidRPr="00FE64C0">
              <w:rPr>
                <w:rFonts w:ascii="Arial" w:hAnsi="Arial" w:cs="Arial"/>
                <w:sz w:val="18"/>
                <w:szCs w:val="18"/>
              </w:rPr>
              <w:t>.  X means deny</w:t>
            </w:r>
          </w:p>
          <w:p w14:paraId="356E2AAE" w14:textId="77777777" w:rsidR="00FE64C0" w:rsidRDefault="00FE64C0" w:rsidP="00AF6F0D">
            <w:pPr>
              <w:rPr>
                <w:rFonts w:ascii="Arial" w:hAnsi="Arial" w:cs="Arial"/>
                <w:sz w:val="18"/>
                <w:szCs w:val="18"/>
              </w:rPr>
            </w:pPr>
          </w:p>
          <w:p w14:paraId="5E681F3D" w14:textId="77777777" w:rsidR="00FE64C0" w:rsidRPr="00FE64C0" w:rsidRDefault="00FE64C0" w:rsidP="00AF6F0D">
            <w:pPr>
              <w:rPr>
                <w:rFonts w:ascii="Arial" w:hAnsi="Arial" w:cs="Arial"/>
                <w:i/>
                <w:color w:val="FF0000"/>
                <w:sz w:val="18"/>
                <w:szCs w:val="18"/>
              </w:rPr>
            </w:pPr>
            <w:r w:rsidRPr="00FE64C0">
              <w:rPr>
                <w:rFonts w:ascii="Arial" w:hAnsi="Arial" w:cs="Arial"/>
                <w:i/>
                <w:color w:val="FF0000"/>
                <w:sz w:val="18"/>
                <w:szCs w:val="18"/>
              </w:rPr>
              <w:t>Need a Read only icon</w:t>
            </w:r>
            <w:r w:rsidR="00303CEF">
              <w:rPr>
                <w:rFonts w:ascii="Arial" w:hAnsi="Arial" w:cs="Arial"/>
                <w:i/>
                <w:color w:val="FF0000"/>
                <w:sz w:val="18"/>
                <w:szCs w:val="18"/>
              </w:rPr>
              <w:t>, D</w:t>
            </w:r>
            <w:r w:rsidR="00B14214">
              <w:rPr>
                <w:rFonts w:ascii="Arial" w:hAnsi="Arial" w:cs="Arial"/>
                <w:i/>
                <w:color w:val="FF0000"/>
                <w:sz w:val="18"/>
                <w:szCs w:val="18"/>
              </w:rPr>
              <w:t>ev to define at Dev Stage</w:t>
            </w:r>
            <w:r w:rsidRPr="00FE64C0">
              <w:rPr>
                <w:rFonts w:ascii="Arial" w:hAnsi="Arial" w:cs="Arial"/>
                <w:i/>
                <w:color w:val="FF0000"/>
                <w:sz w:val="18"/>
                <w:szCs w:val="18"/>
              </w:rPr>
              <w:t>.</w:t>
            </w:r>
          </w:p>
          <w:p w14:paraId="5B835E25" w14:textId="77777777" w:rsidR="00FE64C0" w:rsidRDefault="00FE64C0" w:rsidP="00AF6F0D">
            <w:pPr>
              <w:rPr>
                <w:rFonts w:ascii="Arial" w:hAnsi="Arial" w:cs="Arial"/>
                <w:sz w:val="18"/>
                <w:szCs w:val="18"/>
              </w:rPr>
            </w:pPr>
          </w:p>
          <w:p w14:paraId="59BF9C5D" w14:textId="38AF5195" w:rsidR="00FE64C0" w:rsidRDefault="00470970" w:rsidP="00AF6F0D">
            <w:pPr>
              <w:rPr>
                <w:rFonts w:ascii="Arial" w:hAnsi="Arial" w:cs="Arial"/>
                <w:i/>
                <w:sz w:val="18"/>
                <w:szCs w:val="18"/>
              </w:rPr>
            </w:pPr>
            <w:r>
              <w:rPr>
                <w:rFonts w:ascii="Arial" w:hAnsi="Arial" w:cs="Arial"/>
                <w:sz w:val="18"/>
                <w:szCs w:val="18"/>
              </w:rPr>
              <w:t xml:space="preserve">Scheme Permissions data – invoke </w:t>
            </w:r>
            <w:r w:rsidRPr="00470970">
              <w:rPr>
                <w:rFonts w:ascii="Arial" w:hAnsi="Arial" w:cs="Arial"/>
                <w:i/>
                <w:sz w:val="18"/>
                <w:szCs w:val="18"/>
              </w:rPr>
              <w:t>PMUC0</w:t>
            </w:r>
            <w:r w:rsidR="00821C6C">
              <w:rPr>
                <w:rFonts w:ascii="Arial" w:hAnsi="Arial" w:cs="Arial"/>
                <w:i/>
                <w:sz w:val="18"/>
                <w:szCs w:val="18"/>
              </w:rPr>
              <w:t>11</w:t>
            </w:r>
            <w:r w:rsidRPr="00470970">
              <w:rPr>
                <w:rFonts w:ascii="Arial" w:hAnsi="Arial" w:cs="Arial"/>
                <w:i/>
                <w:sz w:val="18"/>
                <w:szCs w:val="18"/>
              </w:rPr>
              <w:t xml:space="preserve"> – </w:t>
            </w:r>
            <w:r w:rsidR="00FE4BBE">
              <w:rPr>
                <w:rFonts w:ascii="Arial" w:hAnsi="Arial" w:cs="Arial"/>
                <w:i/>
                <w:sz w:val="18"/>
                <w:szCs w:val="18"/>
              </w:rPr>
              <w:t>PlanManager</w:t>
            </w:r>
            <w:r w:rsidRPr="00470970">
              <w:rPr>
                <w:rFonts w:ascii="Arial" w:hAnsi="Arial" w:cs="Arial"/>
                <w:i/>
                <w:sz w:val="18"/>
                <w:szCs w:val="18"/>
              </w:rPr>
              <w:t xml:space="preserve"> Permissions Data</w:t>
            </w:r>
          </w:p>
          <w:p w14:paraId="26DE7D58" w14:textId="77777777" w:rsidR="00470970" w:rsidRDefault="00470970" w:rsidP="00AF6F0D">
            <w:pPr>
              <w:rPr>
                <w:rFonts w:ascii="Arial" w:hAnsi="Arial" w:cs="Arial"/>
                <w:i/>
                <w:sz w:val="18"/>
                <w:szCs w:val="18"/>
              </w:rPr>
            </w:pPr>
          </w:p>
          <w:p w14:paraId="407B5F7A" w14:textId="77777777" w:rsidR="00470970" w:rsidRPr="00470970" w:rsidRDefault="00470970" w:rsidP="00AF6F0D">
            <w:pPr>
              <w:rPr>
                <w:rFonts w:ascii="Arial" w:hAnsi="Arial" w:cs="Arial"/>
                <w:sz w:val="18"/>
                <w:szCs w:val="18"/>
                <w:u w:val="single"/>
              </w:rPr>
            </w:pPr>
            <w:r w:rsidRPr="00470970">
              <w:rPr>
                <w:rFonts w:ascii="Arial" w:hAnsi="Arial" w:cs="Arial"/>
                <w:sz w:val="18"/>
                <w:szCs w:val="18"/>
                <w:u w:val="single"/>
              </w:rPr>
              <w:t>Report Manager Permissions</w:t>
            </w:r>
          </w:p>
          <w:p w14:paraId="580AA23C" w14:textId="77777777" w:rsidR="00470970" w:rsidRDefault="00470970" w:rsidP="00AF6F0D">
            <w:pPr>
              <w:rPr>
                <w:rFonts w:ascii="Arial" w:hAnsi="Arial" w:cs="Arial"/>
                <w:sz w:val="18"/>
                <w:szCs w:val="18"/>
              </w:rPr>
            </w:pPr>
          </w:p>
          <w:p w14:paraId="2AFECC9D" w14:textId="77777777" w:rsidR="00470970" w:rsidRDefault="00470970" w:rsidP="00AF6F0D">
            <w:pPr>
              <w:rPr>
                <w:rFonts w:ascii="Arial" w:hAnsi="Arial" w:cs="Arial"/>
                <w:sz w:val="18"/>
                <w:szCs w:val="18"/>
              </w:rPr>
            </w:pPr>
            <w:r>
              <w:rPr>
                <w:rFonts w:ascii="Arial" w:hAnsi="Arial" w:cs="Arial"/>
                <w:sz w:val="18"/>
                <w:szCs w:val="18"/>
              </w:rPr>
              <w:t>Once the Scheme Permissions have been set and Saved, the report manager permissions need setting.  Saving the Scheme Permissions should minimize the Scheme Permissions accordion</w:t>
            </w:r>
            <w:r w:rsidR="00821C6C">
              <w:rPr>
                <w:rFonts w:ascii="Arial" w:hAnsi="Arial" w:cs="Arial"/>
                <w:sz w:val="18"/>
                <w:szCs w:val="18"/>
              </w:rPr>
              <w:t xml:space="preserve"> pa</w:t>
            </w:r>
            <w:r>
              <w:rPr>
                <w:rFonts w:ascii="Arial" w:hAnsi="Arial" w:cs="Arial"/>
                <w:sz w:val="18"/>
                <w:szCs w:val="18"/>
              </w:rPr>
              <w:t>n</w:t>
            </w:r>
            <w:r w:rsidR="00FA5468">
              <w:rPr>
                <w:rFonts w:ascii="Arial" w:hAnsi="Arial" w:cs="Arial"/>
                <w:sz w:val="18"/>
                <w:szCs w:val="18"/>
              </w:rPr>
              <w:t>e</w:t>
            </w:r>
            <w:r>
              <w:rPr>
                <w:rFonts w:ascii="Arial" w:hAnsi="Arial" w:cs="Arial"/>
                <w:sz w:val="18"/>
                <w:szCs w:val="18"/>
              </w:rPr>
              <w:t>l and maximize the Report Manager Permissions accordion panel.</w:t>
            </w:r>
          </w:p>
          <w:p w14:paraId="0BFC5D55" w14:textId="77777777" w:rsidR="00470970" w:rsidRDefault="00470970" w:rsidP="00AF6F0D">
            <w:pPr>
              <w:rPr>
                <w:rFonts w:ascii="Arial" w:hAnsi="Arial" w:cs="Arial"/>
                <w:sz w:val="18"/>
                <w:szCs w:val="18"/>
              </w:rPr>
            </w:pPr>
          </w:p>
          <w:p w14:paraId="6B95457E" w14:textId="77777777" w:rsidR="00470970" w:rsidRDefault="009A61EF" w:rsidP="00AF6F0D">
            <w:pPr>
              <w:rPr>
                <w:rFonts w:ascii="Arial" w:hAnsi="Arial" w:cs="Arial"/>
                <w:sz w:val="18"/>
                <w:szCs w:val="18"/>
              </w:rPr>
            </w:pPr>
            <w:r>
              <w:rPr>
                <w:rFonts w:ascii="Arial" w:hAnsi="Arial" w:cs="Arial"/>
                <w:sz w:val="18"/>
                <w:szCs w:val="18"/>
              </w:rPr>
              <w:t>The report manager permissions required are:</w:t>
            </w:r>
          </w:p>
          <w:p w14:paraId="5897D4C7" w14:textId="77777777" w:rsidR="009A61EF" w:rsidRDefault="009A61EF" w:rsidP="00AF6F0D">
            <w:pPr>
              <w:rPr>
                <w:rFonts w:ascii="Arial" w:hAnsi="Arial" w:cs="Arial"/>
                <w:sz w:val="18"/>
                <w:szCs w:val="18"/>
              </w:rPr>
            </w:pPr>
          </w:p>
          <w:p w14:paraId="53CAC69C" w14:textId="77777777" w:rsidR="009A61EF" w:rsidRDefault="009A61EF" w:rsidP="004E06BD">
            <w:pPr>
              <w:numPr>
                <w:ilvl w:val="0"/>
                <w:numId w:val="16"/>
              </w:numPr>
              <w:rPr>
                <w:rFonts w:ascii="Arial" w:hAnsi="Arial" w:cs="Arial"/>
                <w:sz w:val="18"/>
                <w:szCs w:val="18"/>
              </w:rPr>
            </w:pPr>
            <w:r>
              <w:rPr>
                <w:rFonts w:ascii="Arial" w:hAnsi="Arial" w:cs="Arial"/>
                <w:sz w:val="18"/>
                <w:szCs w:val="18"/>
              </w:rPr>
              <w:t>Screen – controls which report manager screens and functions that can be accessed</w:t>
            </w:r>
          </w:p>
          <w:p w14:paraId="2532333A" w14:textId="77777777" w:rsidR="009A61EF" w:rsidRDefault="009A61EF" w:rsidP="004E06BD">
            <w:pPr>
              <w:numPr>
                <w:ilvl w:val="0"/>
                <w:numId w:val="16"/>
              </w:numPr>
              <w:rPr>
                <w:rFonts w:ascii="Arial" w:hAnsi="Arial" w:cs="Arial"/>
                <w:sz w:val="18"/>
                <w:szCs w:val="18"/>
              </w:rPr>
            </w:pPr>
            <w:r>
              <w:rPr>
                <w:rFonts w:ascii="Arial" w:hAnsi="Arial" w:cs="Arial"/>
                <w:sz w:val="18"/>
                <w:szCs w:val="18"/>
              </w:rPr>
              <w:t>Report – controls which standard reports the user can run</w:t>
            </w:r>
          </w:p>
          <w:p w14:paraId="11E408C5" w14:textId="77777777" w:rsidR="009A61EF" w:rsidRDefault="009A61EF" w:rsidP="004E06BD">
            <w:pPr>
              <w:numPr>
                <w:ilvl w:val="0"/>
                <w:numId w:val="16"/>
              </w:numPr>
              <w:rPr>
                <w:rFonts w:ascii="Arial" w:hAnsi="Arial" w:cs="Arial"/>
                <w:sz w:val="18"/>
                <w:szCs w:val="18"/>
              </w:rPr>
            </w:pPr>
            <w:r>
              <w:rPr>
                <w:rFonts w:ascii="Arial" w:hAnsi="Arial" w:cs="Arial"/>
                <w:sz w:val="18"/>
                <w:szCs w:val="18"/>
              </w:rPr>
              <w:t>Report Type – controls the output data items that a user can view</w:t>
            </w:r>
          </w:p>
          <w:p w14:paraId="74313917" w14:textId="77777777" w:rsidR="009A61EF" w:rsidRDefault="009A61EF" w:rsidP="00AF6F0D">
            <w:pPr>
              <w:rPr>
                <w:rFonts w:ascii="Arial" w:hAnsi="Arial" w:cs="Arial"/>
                <w:sz w:val="18"/>
                <w:szCs w:val="18"/>
              </w:rPr>
            </w:pPr>
          </w:p>
          <w:p w14:paraId="1F682B28" w14:textId="77777777" w:rsidR="009A61EF" w:rsidRDefault="00442BB2" w:rsidP="00AF6F0D">
            <w:pPr>
              <w:rPr>
                <w:rFonts w:ascii="Arial" w:hAnsi="Arial" w:cs="Arial"/>
                <w:sz w:val="18"/>
                <w:szCs w:val="18"/>
              </w:rPr>
            </w:pPr>
            <w:r>
              <w:rPr>
                <w:rFonts w:ascii="Arial" w:hAnsi="Arial" w:cs="Arial"/>
                <w:sz w:val="18"/>
                <w:szCs w:val="18"/>
              </w:rPr>
              <w:t>The same tree hierarchy will be present on the “Report Manager Permissions” accordion panel.</w:t>
            </w:r>
          </w:p>
          <w:p w14:paraId="7A4C647C" w14:textId="77777777" w:rsidR="00442BB2" w:rsidRDefault="00442BB2" w:rsidP="00AF6F0D">
            <w:pPr>
              <w:rPr>
                <w:rFonts w:ascii="Arial" w:hAnsi="Arial" w:cs="Arial"/>
                <w:sz w:val="18"/>
                <w:szCs w:val="18"/>
              </w:rPr>
            </w:pPr>
          </w:p>
          <w:p w14:paraId="5FB7E9C6" w14:textId="77777777" w:rsidR="00442BB2" w:rsidRDefault="00442BB2" w:rsidP="00AF6F0D">
            <w:pPr>
              <w:rPr>
                <w:rFonts w:ascii="Arial" w:hAnsi="Arial" w:cs="Arial"/>
                <w:sz w:val="18"/>
                <w:szCs w:val="18"/>
              </w:rPr>
            </w:pPr>
            <w:r>
              <w:rPr>
                <w:rFonts w:ascii="Arial" w:hAnsi="Arial" w:cs="Arial"/>
                <w:sz w:val="18"/>
                <w:szCs w:val="18"/>
              </w:rPr>
              <w:t>Upon expanding the Screen options the following should be displayed:</w:t>
            </w:r>
          </w:p>
          <w:p w14:paraId="2D902D2B" w14:textId="77777777" w:rsidR="00442BB2" w:rsidRDefault="00442BB2" w:rsidP="00AF6F0D">
            <w:pPr>
              <w:rPr>
                <w:rFonts w:ascii="Arial" w:hAnsi="Arial" w:cs="Arial"/>
                <w:sz w:val="18"/>
                <w:szCs w:val="18"/>
              </w:rPr>
            </w:pPr>
          </w:p>
          <w:p w14:paraId="0F21951A" w14:textId="77777777" w:rsidR="00470970" w:rsidRDefault="00442BB2" w:rsidP="004E06BD">
            <w:pPr>
              <w:numPr>
                <w:ilvl w:val="0"/>
                <w:numId w:val="16"/>
              </w:numPr>
              <w:rPr>
                <w:rFonts w:ascii="Arial" w:hAnsi="Arial" w:cs="Arial"/>
                <w:sz w:val="18"/>
                <w:szCs w:val="18"/>
              </w:rPr>
            </w:pPr>
            <w:r>
              <w:rPr>
                <w:rFonts w:ascii="Arial" w:hAnsi="Arial" w:cs="Arial"/>
                <w:sz w:val="18"/>
                <w:szCs w:val="18"/>
              </w:rPr>
              <w:t>Screen Permissions</w:t>
            </w:r>
          </w:p>
          <w:p w14:paraId="1661CF0E" w14:textId="77777777" w:rsidR="00442BB2" w:rsidRDefault="00442BB2" w:rsidP="004E06BD">
            <w:pPr>
              <w:numPr>
                <w:ilvl w:val="1"/>
                <w:numId w:val="16"/>
              </w:numPr>
              <w:rPr>
                <w:rFonts w:ascii="Arial" w:hAnsi="Arial" w:cs="Arial"/>
                <w:sz w:val="18"/>
                <w:szCs w:val="18"/>
              </w:rPr>
            </w:pPr>
            <w:r>
              <w:rPr>
                <w:rFonts w:ascii="Arial" w:hAnsi="Arial" w:cs="Arial"/>
                <w:sz w:val="18"/>
                <w:szCs w:val="18"/>
              </w:rPr>
              <w:t>Request Report (Full Control/Deny)</w:t>
            </w:r>
          </w:p>
          <w:p w14:paraId="4150FFF0" w14:textId="77777777" w:rsidR="00442BB2" w:rsidRDefault="00442BB2" w:rsidP="004E06BD">
            <w:pPr>
              <w:numPr>
                <w:ilvl w:val="1"/>
                <w:numId w:val="16"/>
              </w:numPr>
              <w:rPr>
                <w:rFonts w:ascii="Arial" w:hAnsi="Arial" w:cs="Arial"/>
                <w:sz w:val="18"/>
                <w:szCs w:val="18"/>
              </w:rPr>
            </w:pPr>
            <w:r>
              <w:rPr>
                <w:rFonts w:ascii="Arial" w:hAnsi="Arial" w:cs="Arial"/>
                <w:sz w:val="18"/>
                <w:szCs w:val="18"/>
              </w:rPr>
              <w:t>Create Report (Full Control/Deny)</w:t>
            </w:r>
          </w:p>
          <w:p w14:paraId="5B776856" w14:textId="77777777" w:rsidR="00637E92" w:rsidRDefault="00637E92" w:rsidP="004E06BD">
            <w:pPr>
              <w:numPr>
                <w:ilvl w:val="1"/>
                <w:numId w:val="16"/>
              </w:numPr>
              <w:rPr>
                <w:rFonts w:ascii="Arial" w:hAnsi="Arial" w:cs="Arial"/>
                <w:sz w:val="18"/>
                <w:szCs w:val="18"/>
              </w:rPr>
            </w:pPr>
            <w:r>
              <w:rPr>
                <w:rFonts w:ascii="Arial" w:hAnsi="Arial" w:cs="Arial"/>
                <w:sz w:val="18"/>
                <w:szCs w:val="18"/>
              </w:rPr>
              <w:t>Delete Report (Full Control/Deny)</w:t>
            </w:r>
          </w:p>
          <w:p w14:paraId="0EEA9665" w14:textId="77777777" w:rsidR="00442BB2" w:rsidRDefault="00442BB2" w:rsidP="004E06BD">
            <w:pPr>
              <w:numPr>
                <w:ilvl w:val="0"/>
                <w:numId w:val="16"/>
              </w:numPr>
              <w:rPr>
                <w:rFonts w:ascii="Arial" w:hAnsi="Arial" w:cs="Arial"/>
                <w:sz w:val="18"/>
                <w:szCs w:val="18"/>
              </w:rPr>
            </w:pPr>
            <w:r>
              <w:rPr>
                <w:rFonts w:ascii="Arial" w:hAnsi="Arial" w:cs="Arial"/>
                <w:sz w:val="18"/>
                <w:szCs w:val="18"/>
              </w:rPr>
              <w:t>View Report (Full Control/Deny)</w:t>
            </w:r>
          </w:p>
          <w:p w14:paraId="58984A6D" w14:textId="77777777" w:rsidR="00442BB2" w:rsidRDefault="00442BB2" w:rsidP="004E06BD">
            <w:pPr>
              <w:numPr>
                <w:ilvl w:val="1"/>
                <w:numId w:val="16"/>
              </w:numPr>
              <w:rPr>
                <w:rFonts w:ascii="Arial" w:hAnsi="Arial" w:cs="Arial"/>
                <w:sz w:val="18"/>
                <w:szCs w:val="18"/>
              </w:rPr>
            </w:pPr>
            <w:r>
              <w:rPr>
                <w:rFonts w:ascii="Arial" w:hAnsi="Arial" w:cs="Arial"/>
                <w:sz w:val="18"/>
                <w:szCs w:val="18"/>
              </w:rPr>
              <w:t>Download/PDF (Full Control/Deny)</w:t>
            </w:r>
          </w:p>
          <w:p w14:paraId="656C181A" w14:textId="77777777" w:rsidR="00442BB2" w:rsidRDefault="00442BB2" w:rsidP="00AF6F0D">
            <w:pPr>
              <w:rPr>
                <w:rFonts w:ascii="Arial" w:hAnsi="Arial" w:cs="Arial"/>
                <w:sz w:val="18"/>
                <w:szCs w:val="18"/>
              </w:rPr>
            </w:pPr>
          </w:p>
          <w:p w14:paraId="7EE59BD9" w14:textId="77777777" w:rsidR="00442BB2" w:rsidRDefault="00442BB2" w:rsidP="00AF6F0D">
            <w:pPr>
              <w:rPr>
                <w:rFonts w:ascii="Arial" w:hAnsi="Arial" w:cs="Arial"/>
                <w:sz w:val="18"/>
                <w:szCs w:val="18"/>
              </w:rPr>
            </w:pPr>
            <w:r>
              <w:rPr>
                <w:rFonts w:ascii="Arial" w:hAnsi="Arial" w:cs="Arial"/>
                <w:sz w:val="18"/>
                <w:szCs w:val="18"/>
              </w:rPr>
              <w:t>Expanding the Report option displays the following:</w:t>
            </w:r>
          </w:p>
          <w:p w14:paraId="4998BE15" w14:textId="77777777" w:rsidR="00442BB2" w:rsidRPr="00DF13CE" w:rsidRDefault="00442BB2" w:rsidP="00AF6F0D">
            <w:pPr>
              <w:rPr>
                <w:rFonts w:ascii="Arial" w:hAnsi="Arial" w:cs="Arial"/>
                <w:sz w:val="18"/>
                <w:szCs w:val="18"/>
              </w:rPr>
            </w:pPr>
          </w:p>
          <w:p w14:paraId="03C0F4FD" w14:textId="77777777" w:rsidR="00DF13CE" w:rsidRPr="000E1FB2" w:rsidRDefault="00442BB2" w:rsidP="004E06BD">
            <w:pPr>
              <w:numPr>
                <w:ilvl w:val="0"/>
                <w:numId w:val="16"/>
              </w:numPr>
              <w:rPr>
                <w:rFonts w:ascii="Arial" w:hAnsi="Arial" w:cs="Arial"/>
                <w:i/>
                <w:sz w:val="18"/>
                <w:szCs w:val="18"/>
              </w:rPr>
            </w:pPr>
            <w:r w:rsidRPr="00DF13CE">
              <w:rPr>
                <w:rFonts w:ascii="Arial" w:hAnsi="Arial" w:cs="Arial"/>
                <w:sz w:val="18"/>
                <w:szCs w:val="18"/>
              </w:rPr>
              <w:t>Report Permissions</w:t>
            </w:r>
          </w:p>
          <w:p w14:paraId="1C833AB8"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Reconciliation Report (Full Control/Deny)</w:t>
            </w:r>
          </w:p>
          <w:p w14:paraId="71707025"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Statement (Full Control/Deny)</w:t>
            </w:r>
          </w:p>
          <w:p w14:paraId="018B2A57"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Transaction Summary (Full Control/Deny)</w:t>
            </w:r>
          </w:p>
          <w:p w14:paraId="52E3F87D"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Investment Summary (Full Control/Deny)</w:t>
            </w:r>
          </w:p>
          <w:p w14:paraId="0EC0A5B0" w14:textId="0F72ED5E"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Investment Summary (Full Control/Deny)</w:t>
            </w:r>
          </w:p>
          <w:p w14:paraId="0FA0FA73"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Contribution Summary (Full Control/Deny)</w:t>
            </w:r>
          </w:p>
          <w:p w14:paraId="2DB4D962" w14:textId="3A04F025"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Contribution Split (Full Control/Deny)</w:t>
            </w:r>
          </w:p>
          <w:p w14:paraId="0E0442A5" w14:textId="6C6D9880"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NRA-TRA Comparison (Full Control/Deny)</w:t>
            </w:r>
          </w:p>
          <w:p w14:paraId="547D76B4" w14:textId="2FCE5AB1"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Payments Out (Full Control/Deny)</w:t>
            </w:r>
          </w:p>
          <w:p w14:paraId="6C3FAB28" w14:textId="54FA8493"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Balance by Age (Full Control/Deny)</w:t>
            </w:r>
          </w:p>
          <w:p w14:paraId="61962094" w14:textId="4AD4EE23"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480E5F">
              <w:rPr>
                <w:rFonts w:ascii="Arial" w:hAnsi="Arial" w:cs="Arial"/>
                <w:sz w:val="18"/>
                <w:szCs w:val="18"/>
              </w:rPr>
              <w:t xml:space="preserve"> Elections</w:t>
            </w:r>
            <w:r w:rsidR="000E1FB2" w:rsidRPr="000E1FB2">
              <w:rPr>
                <w:rFonts w:ascii="Arial" w:hAnsi="Arial" w:cs="Arial"/>
                <w:sz w:val="18"/>
                <w:szCs w:val="18"/>
              </w:rPr>
              <w:t xml:space="preserve"> (Full Control/Deny)</w:t>
            </w:r>
          </w:p>
          <w:p w14:paraId="576CC221" w14:textId="2782CB40"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Switches Summary (Full Control/Deny)</w:t>
            </w:r>
          </w:p>
          <w:p w14:paraId="02604934" w14:textId="4F96AAA9"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Status Summary (Full Control/Deny)</w:t>
            </w:r>
          </w:p>
          <w:p w14:paraId="42E501DE"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Missing Data Report (Full Control/Deny)</w:t>
            </w:r>
          </w:p>
          <w:p w14:paraId="66858168"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TargetPlan Usage (Full Control/Deny)</w:t>
            </w:r>
          </w:p>
          <w:p w14:paraId="2AC268DF"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SLA Report (Full Control/Deny)</w:t>
            </w:r>
          </w:p>
          <w:p w14:paraId="7F3DF0AD"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AE Report (Full Control/Deny)</w:t>
            </w:r>
          </w:p>
          <w:p w14:paraId="0647097F" w14:textId="30365091"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ship Statistics (Full Control/Deny)</w:t>
            </w:r>
          </w:p>
          <w:p w14:paraId="6E440F4C" w14:textId="77777777" w:rsidR="000E1FB2" w:rsidRPr="000E1FB2" w:rsidRDefault="000E1FB2" w:rsidP="004E06BD">
            <w:pPr>
              <w:numPr>
                <w:ilvl w:val="1"/>
                <w:numId w:val="16"/>
              </w:numPr>
              <w:rPr>
                <w:rFonts w:ascii="Arial" w:hAnsi="Arial" w:cs="Arial"/>
                <w:sz w:val="18"/>
                <w:szCs w:val="18"/>
              </w:rPr>
            </w:pPr>
            <w:r w:rsidRPr="000E1FB2">
              <w:rPr>
                <w:rFonts w:ascii="Arial" w:hAnsi="Arial" w:cs="Arial"/>
                <w:sz w:val="18"/>
                <w:szCs w:val="18"/>
              </w:rPr>
              <w:t>Scheme Investment History (Full Control/Deny)</w:t>
            </w:r>
          </w:p>
          <w:p w14:paraId="440BBF5C" w14:textId="3A9FA1AC" w:rsidR="000E1FB2" w:rsidRPr="000E1FB2" w:rsidRDefault="003B2D50" w:rsidP="004E06BD">
            <w:pPr>
              <w:numPr>
                <w:ilvl w:val="1"/>
                <w:numId w:val="16"/>
              </w:numPr>
              <w:rPr>
                <w:rFonts w:ascii="Arial" w:hAnsi="Arial" w:cs="Arial"/>
                <w:sz w:val="18"/>
                <w:szCs w:val="18"/>
              </w:rPr>
            </w:pPr>
            <w:r>
              <w:rPr>
                <w:rFonts w:ascii="Arial" w:hAnsi="Arial" w:cs="Arial"/>
                <w:sz w:val="18"/>
                <w:szCs w:val="18"/>
              </w:rPr>
              <w:t>User</w:t>
            </w:r>
            <w:r w:rsidR="000E1FB2" w:rsidRPr="000E1FB2">
              <w:rPr>
                <w:rFonts w:ascii="Arial" w:hAnsi="Arial" w:cs="Arial"/>
                <w:sz w:val="18"/>
                <w:szCs w:val="18"/>
              </w:rPr>
              <w:t xml:space="preserve"> Details Listing (Full Control/Deny)</w:t>
            </w:r>
          </w:p>
          <w:p w14:paraId="11B903DE" w14:textId="77777777" w:rsidR="00470970" w:rsidRDefault="00470970" w:rsidP="00DF13CE">
            <w:pPr>
              <w:pBdr>
                <w:bottom w:val="single" w:sz="4" w:space="1" w:color="auto"/>
              </w:pBdr>
              <w:rPr>
                <w:rFonts w:ascii="Arial" w:hAnsi="Arial" w:cs="Arial"/>
                <w:sz w:val="18"/>
                <w:szCs w:val="18"/>
              </w:rPr>
            </w:pPr>
          </w:p>
          <w:p w14:paraId="01D60E27" w14:textId="77777777" w:rsidR="000E1FB2" w:rsidRPr="00DF13CE" w:rsidRDefault="000E1FB2" w:rsidP="00DF13CE">
            <w:pPr>
              <w:pBdr>
                <w:bottom w:val="single" w:sz="4" w:space="1" w:color="auto"/>
              </w:pBdr>
              <w:rPr>
                <w:rFonts w:ascii="Arial" w:hAnsi="Arial" w:cs="Arial"/>
                <w:sz w:val="18"/>
                <w:szCs w:val="18"/>
              </w:rPr>
            </w:pPr>
          </w:p>
          <w:p w14:paraId="0BE9B1FB" w14:textId="77777777" w:rsidR="00442BB2" w:rsidRDefault="00442BB2" w:rsidP="00C9203F">
            <w:pPr>
              <w:pBdr>
                <w:bottom w:val="single" w:sz="4" w:space="1" w:color="auto"/>
              </w:pBdr>
              <w:rPr>
                <w:rFonts w:ascii="Arial" w:hAnsi="Arial" w:cs="Arial"/>
                <w:sz w:val="18"/>
                <w:szCs w:val="18"/>
              </w:rPr>
            </w:pPr>
            <w:r w:rsidRPr="0016384C">
              <w:rPr>
                <w:rFonts w:ascii="Arial" w:hAnsi="Arial" w:cs="Arial"/>
                <w:sz w:val="18"/>
                <w:szCs w:val="18"/>
              </w:rPr>
              <w:t>Expanding the Report Type options displays the following:</w:t>
            </w:r>
          </w:p>
          <w:p w14:paraId="1F5DAC6D" w14:textId="77777777" w:rsidR="00C9203F" w:rsidRDefault="00C9203F" w:rsidP="00C9203F">
            <w:pPr>
              <w:pBdr>
                <w:bottom w:val="single" w:sz="4" w:space="1" w:color="auto"/>
              </w:pBdr>
              <w:rPr>
                <w:rFonts w:ascii="Arial" w:hAnsi="Arial" w:cs="Arial"/>
                <w:sz w:val="18"/>
                <w:szCs w:val="18"/>
              </w:rPr>
            </w:pPr>
          </w:p>
          <w:p w14:paraId="67AC8B95" w14:textId="77777777" w:rsidR="00442BB2" w:rsidRDefault="00442BB2" w:rsidP="004E06BD">
            <w:pPr>
              <w:numPr>
                <w:ilvl w:val="0"/>
                <w:numId w:val="16"/>
              </w:numPr>
              <w:rPr>
                <w:rFonts w:ascii="Arial" w:hAnsi="Arial" w:cs="Arial"/>
                <w:sz w:val="18"/>
                <w:szCs w:val="18"/>
              </w:rPr>
            </w:pPr>
            <w:r>
              <w:rPr>
                <w:rFonts w:ascii="Arial" w:hAnsi="Arial" w:cs="Arial"/>
                <w:sz w:val="18"/>
                <w:szCs w:val="18"/>
              </w:rPr>
              <w:t>Report Type</w:t>
            </w:r>
          </w:p>
          <w:p w14:paraId="6173B459" w14:textId="58486753" w:rsidR="006903E8" w:rsidRDefault="003B2D50" w:rsidP="004E06BD">
            <w:pPr>
              <w:numPr>
                <w:ilvl w:val="1"/>
                <w:numId w:val="16"/>
              </w:numPr>
              <w:rPr>
                <w:rFonts w:ascii="Arial" w:hAnsi="Arial" w:cs="Arial"/>
                <w:sz w:val="18"/>
                <w:szCs w:val="18"/>
              </w:rPr>
            </w:pPr>
            <w:r>
              <w:rPr>
                <w:rFonts w:ascii="Arial" w:hAnsi="Arial" w:cs="Arial"/>
                <w:sz w:val="18"/>
                <w:szCs w:val="18"/>
              </w:rPr>
              <w:t>User</w:t>
            </w:r>
            <w:r w:rsidR="00442BB2" w:rsidRPr="0098428C">
              <w:rPr>
                <w:rFonts w:ascii="Arial" w:hAnsi="Arial" w:cs="Arial"/>
                <w:sz w:val="18"/>
                <w:szCs w:val="18"/>
              </w:rPr>
              <w:t xml:space="preserve"> (Full Control/</w:t>
            </w:r>
            <w:ins w:id="155" w:author="Jamal, Zaher CWK" w:date="2015-06-23T15:41:00Z">
              <w:r w:rsidR="00C85EBE" w:rsidDel="00C85EBE">
                <w:rPr>
                  <w:rFonts w:ascii="Arial" w:hAnsi="Arial" w:cs="Arial"/>
                  <w:sz w:val="18"/>
                  <w:szCs w:val="18"/>
                </w:rPr>
                <w:t xml:space="preserve"> </w:t>
              </w:r>
            </w:ins>
            <w:del w:id="156" w:author="Jamal, Zaher CWK" w:date="2015-06-23T15:41:00Z">
              <w:r w:rsidR="00171669" w:rsidDel="00C85EBE">
                <w:rPr>
                  <w:rFonts w:ascii="Arial" w:hAnsi="Arial" w:cs="Arial"/>
                  <w:sz w:val="18"/>
                  <w:szCs w:val="18"/>
                </w:rPr>
                <w:delText>Read/</w:delText>
              </w:r>
            </w:del>
            <w:r w:rsidR="00442BB2" w:rsidRPr="0098428C">
              <w:rPr>
                <w:rFonts w:ascii="Arial" w:hAnsi="Arial" w:cs="Arial"/>
                <w:sz w:val="18"/>
                <w:szCs w:val="18"/>
              </w:rPr>
              <w:t>Deny)</w:t>
            </w:r>
          </w:p>
          <w:p w14:paraId="2EDA9AFE" w14:textId="77777777" w:rsidR="0098428C" w:rsidRDefault="0098428C" w:rsidP="004E06BD">
            <w:pPr>
              <w:numPr>
                <w:ilvl w:val="1"/>
                <w:numId w:val="16"/>
              </w:numPr>
              <w:rPr>
                <w:rFonts w:ascii="Arial" w:hAnsi="Arial" w:cs="Arial"/>
                <w:sz w:val="18"/>
                <w:szCs w:val="18"/>
              </w:rPr>
            </w:pPr>
            <w:r>
              <w:rPr>
                <w:rFonts w:ascii="Arial" w:hAnsi="Arial" w:cs="Arial"/>
                <w:sz w:val="18"/>
                <w:szCs w:val="18"/>
              </w:rPr>
              <w:t xml:space="preserve">Statistical </w:t>
            </w:r>
            <w:r w:rsidRPr="0098428C">
              <w:rPr>
                <w:rFonts w:ascii="Arial" w:hAnsi="Arial" w:cs="Arial"/>
                <w:sz w:val="18"/>
                <w:szCs w:val="18"/>
              </w:rPr>
              <w:t>(Full Control/Deny)</w:t>
            </w:r>
          </w:p>
          <w:p w14:paraId="1378C1E4" w14:textId="77777777" w:rsidR="0098428C" w:rsidRDefault="0098428C" w:rsidP="004E06BD">
            <w:pPr>
              <w:numPr>
                <w:ilvl w:val="1"/>
                <w:numId w:val="16"/>
              </w:numPr>
              <w:rPr>
                <w:rFonts w:ascii="Arial" w:hAnsi="Arial" w:cs="Arial"/>
                <w:sz w:val="18"/>
                <w:szCs w:val="18"/>
              </w:rPr>
            </w:pPr>
            <w:r>
              <w:rPr>
                <w:rFonts w:ascii="Arial" w:hAnsi="Arial" w:cs="Arial"/>
                <w:sz w:val="18"/>
                <w:szCs w:val="18"/>
              </w:rPr>
              <w:t xml:space="preserve">Contribution </w:t>
            </w:r>
            <w:r w:rsidRPr="0098428C">
              <w:rPr>
                <w:rFonts w:ascii="Arial" w:hAnsi="Arial" w:cs="Arial"/>
                <w:sz w:val="18"/>
                <w:szCs w:val="18"/>
              </w:rPr>
              <w:t>(Full Control/Deny)</w:t>
            </w:r>
          </w:p>
          <w:p w14:paraId="1AB30379" w14:textId="77777777" w:rsidR="0098428C" w:rsidRDefault="0098428C" w:rsidP="004E06BD">
            <w:pPr>
              <w:numPr>
                <w:ilvl w:val="1"/>
                <w:numId w:val="16"/>
              </w:numPr>
              <w:rPr>
                <w:rFonts w:ascii="Arial" w:hAnsi="Arial" w:cs="Arial"/>
                <w:sz w:val="18"/>
                <w:szCs w:val="18"/>
              </w:rPr>
            </w:pPr>
            <w:r>
              <w:rPr>
                <w:rFonts w:ascii="Arial" w:hAnsi="Arial" w:cs="Arial"/>
                <w:sz w:val="18"/>
                <w:szCs w:val="18"/>
              </w:rPr>
              <w:t xml:space="preserve">Fund </w:t>
            </w:r>
            <w:r w:rsidRPr="0098428C">
              <w:rPr>
                <w:rFonts w:ascii="Arial" w:hAnsi="Arial" w:cs="Arial"/>
                <w:sz w:val="18"/>
                <w:szCs w:val="18"/>
              </w:rPr>
              <w:t>(Full Control/Deny)</w:t>
            </w:r>
          </w:p>
          <w:p w14:paraId="609902E9" w14:textId="77777777" w:rsidR="0098428C" w:rsidRDefault="0098428C" w:rsidP="004E06BD">
            <w:pPr>
              <w:numPr>
                <w:ilvl w:val="1"/>
                <w:numId w:val="16"/>
              </w:numPr>
              <w:rPr>
                <w:rFonts w:ascii="Arial" w:hAnsi="Arial" w:cs="Arial"/>
                <w:sz w:val="18"/>
                <w:szCs w:val="18"/>
              </w:rPr>
            </w:pPr>
            <w:r>
              <w:rPr>
                <w:rFonts w:ascii="Arial" w:hAnsi="Arial" w:cs="Arial"/>
                <w:sz w:val="18"/>
                <w:szCs w:val="18"/>
              </w:rPr>
              <w:t xml:space="preserve">Transactional </w:t>
            </w:r>
            <w:r w:rsidRPr="0098428C">
              <w:rPr>
                <w:rFonts w:ascii="Arial" w:hAnsi="Arial" w:cs="Arial"/>
                <w:sz w:val="18"/>
                <w:szCs w:val="18"/>
              </w:rPr>
              <w:t>(Full Control/Deny)</w:t>
            </w:r>
          </w:p>
          <w:p w14:paraId="69118932" w14:textId="77777777" w:rsidR="0098428C" w:rsidRDefault="0098428C" w:rsidP="004E06BD">
            <w:pPr>
              <w:numPr>
                <w:ilvl w:val="1"/>
                <w:numId w:val="16"/>
              </w:numPr>
              <w:rPr>
                <w:rFonts w:ascii="Arial" w:hAnsi="Arial" w:cs="Arial"/>
                <w:sz w:val="18"/>
                <w:szCs w:val="18"/>
              </w:rPr>
            </w:pPr>
            <w:r w:rsidRPr="0098428C">
              <w:rPr>
                <w:rFonts w:ascii="Arial" w:hAnsi="Arial" w:cs="Arial"/>
                <w:sz w:val="18"/>
                <w:szCs w:val="18"/>
              </w:rPr>
              <w:t>SL</w:t>
            </w:r>
            <w:r>
              <w:rPr>
                <w:rFonts w:ascii="Arial" w:hAnsi="Arial" w:cs="Arial"/>
                <w:sz w:val="18"/>
                <w:szCs w:val="18"/>
              </w:rPr>
              <w:t xml:space="preserve">A </w:t>
            </w:r>
            <w:r w:rsidRPr="0098428C">
              <w:rPr>
                <w:rFonts w:ascii="Arial" w:hAnsi="Arial" w:cs="Arial"/>
                <w:sz w:val="18"/>
                <w:szCs w:val="18"/>
              </w:rPr>
              <w:t>(Full Control/Deny)</w:t>
            </w:r>
          </w:p>
          <w:p w14:paraId="60C93A39" w14:textId="77777777" w:rsidR="0098428C" w:rsidRDefault="0098428C" w:rsidP="004E06BD">
            <w:pPr>
              <w:numPr>
                <w:ilvl w:val="1"/>
                <w:numId w:val="16"/>
              </w:numPr>
              <w:rPr>
                <w:rFonts w:ascii="Arial" w:hAnsi="Arial" w:cs="Arial"/>
                <w:sz w:val="18"/>
                <w:szCs w:val="18"/>
              </w:rPr>
            </w:pPr>
            <w:r>
              <w:rPr>
                <w:rFonts w:ascii="Arial" w:hAnsi="Arial" w:cs="Arial"/>
                <w:sz w:val="18"/>
                <w:szCs w:val="18"/>
              </w:rPr>
              <w:t xml:space="preserve">TP Usage </w:t>
            </w:r>
            <w:r w:rsidRPr="0098428C">
              <w:rPr>
                <w:rFonts w:ascii="Arial" w:hAnsi="Arial" w:cs="Arial"/>
                <w:sz w:val="18"/>
                <w:szCs w:val="18"/>
              </w:rPr>
              <w:t>(Full Control/Deny)</w:t>
            </w:r>
          </w:p>
          <w:p w14:paraId="22CB8E9A" w14:textId="517EDB10" w:rsidR="0098428C" w:rsidRDefault="003B2D50" w:rsidP="004E06BD">
            <w:pPr>
              <w:numPr>
                <w:ilvl w:val="1"/>
                <w:numId w:val="16"/>
              </w:numPr>
              <w:rPr>
                <w:rFonts w:ascii="Arial" w:hAnsi="Arial" w:cs="Arial"/>
                <w:sz w:val="18"/>
                <w:szCs w:val="18"/>
              </w:rPr>
            </w:pPr>
            <w:r>
              <w:rPr>
                <w:rFonts w:ascii="Arial" w:hAnsi="Arial" w:cs="Arial"/>
                <w:sz w:val="18"/>
                <w:szCs w:val="18"/>
              </w:rPr>
              <w:t>User</w:t>
            </w:r>
            <w:r w:rsidR="0098428C">
              <w:rPr>
                <w:rFonts w:ascii="Arial" w:hAnsi="Arial" w:cs="Arial"/>
                <w:sz w:val="18"/>
                <w:szCs w:val="18"/>
              </w:rPr>
              <w:t xml:space="preserve"> Statistical </w:t>
            </w:r>
            <w:r w:rsidR="0098428C" w:rsidRPr="0098428C">
              <w:rPr>
                <w:rFonts w:ascii="Arial" w:hAnsi="Arial" w:cs="Arial"/>
                <w:sz w:val="18"/>
                <w:szCs w:val="18"/>
              </w:rPr>
              <w:t>(Full Control</w:t>
            </w:r>
            <w:r w:rsidR="00171669">
              <w:rPr>
                <w:rFonts w:ascii="Arial" w:hAnsi="Arial" w:cs="Arial"/>
                <w:sz w:val="18"/>
                <w:szCs w:val="18"/>
              </w:rPr>
              <w:t>/</w:t>
            </w:r>
            <w:del w:id="157" w:author="Jamal, Zaher CWK" w:date="2015-06-23T15:41:00Z">
              <w:r w:rsidR="00171669" w:rsidDel="00C85EBE">
                <w:rPr>
                  <w:rFonts w:ascii="Arial" w:hAnsi="Arial" w:cs="Arial"/>
                  <w:sz w:val="18"/>
                  <w:szCs w:val="18"/>
                </w:rPr>
                <w:delText>Read</w:delText>
              </w:r>
              <w:r w:rsidR="0098428C" w:rsidRPr="0098428C" w:rsidDel="00C85EBE">
                <w:rPr>
                  <w:rFonts w:ascii="Arial" w:hAnsi="Arial" w:cs="Arial"/>
                  <w:sz w:val="18"/>
                  <w:szCs w:val="18"/>
                </w:rPr>
                <w:delText>/</w:delText>
              </w:r>
            </w:del>
            <w:r w:rsidR="0098428C" w:rsidRPr="0098428C">
              <w:rPr>
                <w:rFonts w:ascii="Arial" w:hAnsi="Arial" w:cs="Arial"/>
                <w:sz w:val="18"/>
                <w:szCs w:val="18"/>
              </w:rPr>
              <w:t>Deny)</w:t>
            </w:r>
          </w:p>
          <w:p w14:paraId="762A6104" w14:textId="28C5B528" w:rsidR="0098428C" w:rsidRDefault="003B2D50" w:rsidP="004E06BD">
            <w:pPr>
              <w:numPr>
                <w:ilvl w:val="1"/>
                <w:numId w:val="16"/>
              </w:numPr>
              <w:rPr>
                <w:rFonts w:ascii="Arial" w:hAnsi="Arial" w:cs="Arial"/>
                <w:sz w:val="18"/>
                <w:szCs w:val="18"/>
              </w:rPr>
            </w:pPr>
            <w:r>
              <w:rPr>
                <w:rFonts w:ascii="Arial" w:hAnsi="Arial" w:cs="Arial"/>
                <w:sz w:val="18"/>
                <w:szCs w:val="18"/>
              </w:rPr>
              <w:t>User</w:t>
            </w:r>
            <w:r w:rsidR="0098428C">
              <w:rPr>
                <w:rFonts w:ascii="Arial" w:hAnsi="Arial" w:cs="Arial"/>
                <w:sz w:val="18"/>
                <w:szCs w:val="18"/>
              </w:rPr>
              <w:t xml:space="preserve"> Contribution </w:t>
            </w:r>
            <w:r w:rsidR="0098428C" w:rsidRPr="0098428C">
              <w:rPr>
                <w:rFonts w:ascii="Arial" w:hAnsi="Arial" w:cs="Arial"/>
                <w:sz w:val="18"/>
                <w:szCs w:val="18"/>
              </w:rPr>
              <w:t>(Full Control/Deny)</w:t>
            </w:r>
          </w:p>
          <w:p w14:paraId="52D8C3B3" w14:textId="3D001B50" w:rsidR="0098428C" w:rsidRDefault="003B2D50" w:rsidP="004E06BD">
            <w:pPr>
              <w:numPr>
                <w:ilvl w:val="1"/>
                <w:numId w:val="16"/>
              </w:numPr>
              <w:rPr>
                <w:rFonts w:ascii="Arial" w:hAnsi="Arial" w:cs="Arial"/>
                <w:sz w:val="18"/>
                <w:szCs w:val="18"/>
              </w:rPr>
            </w:pPr>
            <w:r>
              <w:rPr>
                <w:rFonts w:ascii="Arial" w:hAnsi="Arial" w:cs="Arial"/>
                <w:sz w:val="18"/>
                <w:szCs w:val="18"/>
              </w:rPr>
              <w:t>User</w:t>
            </w:r>
            <w:r w:rsidR="0098428C">
              <w:rPr>
                <w:rFonts w:ascii="Arial" w:hAnsi="Arial" w:cs="Arial"/>
                <w:sz w:val="18"/>
                <w:szCs w:val="18"/>
              </w:rPr>
              <w:t xml:space="preserve"> Fund </w:t>
            </w:r>
            <w:r w:rsidR="0098428C" w:rsidRPr="0098428C">
              <w:rPr>
                <w:rFonts w:ascii="Arial" w:hAnsi="Arial" w:cs="Arial"/>
                <w:sz w:val="18"/>
                <w:szCs w:val="18"/>
              </w:rPr>
              <w:t>(Full Control/Deny)</w:t>
            </w:r>
          </w:p>
          <w:p w14:paraId="60D87D92" w14:textId="3EBE7A75" w:rsidR="0098428C" w:rsidRDefault="003B2D50" w:rsidP="004E06BD">
            <w:pPr>
              <w:numPr>
                <w:ilvl w:val="1"/>
                <w:numId w:val="16"/>
              </w:numPr>
              <w:rPr>
                <w:rFonts w:ascii="Arial" w:hAnsi="Arial" w:cs="Arial"/>
                <w:sz w:val="18"/>
                <w:szCs w:val="18"/>
              </w:rPr>
            </w:pPr>
            <w:r>
              <w:rPr>
                <w:rFonts w:ascii="Arial" w:hAnsi="Arial" w:cs="Arial"/>
                <w:sz w:val="18"/>
                <w:szCs w:val="18"/>
              </w:rPr>
              <w:t>User</w:t>
            </w:r>
            <w:r w:rsidR="0098428C">
              <w:rPr>
                <w:rFonts w:ascii="Arial" w:hAnsi="Arial" w:cs="Arial"/>
                <w:sz w:val="18"/>
                <w:szCs w:val="18"/>
              </w:rPr>
              <w:t xml:space="preserve"> Transactional </w:t>
            </w:r>
            <w:r w:rsidR="0098428C" w:rsidRPr="0098428C">
              <w:rPr>
                <w:rFonts w:ascii="Arial" w:hAnsi="Arial" w:cs="Arial"/>
                <w:sz w:val="18"/>
                <w:szCs w:val="18"/>
              </w:rPr>
              <w:t>(Full Control/Deny)</w:t>
            </w:r>
          </w:p>
          <w:p w14:paraId="6C56382E" w14:textId="77777777" w:rsidR="00C03B62" w:rsidRDefault="00C03B62" w:rsidP="004E06BD">
            <w:pPr>
              <w:numPr>
                <w:ilvl w:val="1"/>
                <w:numId w:val="16"/>
              </w:numPr>
              <w:rPr>
                <w:rFonts w:ascii="Arial" w:hAnsi="Arial" w:cs="Arial"/>
                <w:sz w:val="18"/>
                <w:szCs w:val="18"/>
              </w:rPr>
            </w:pPr>
            <w:r>
              <w:rPr>
                <w:rFonts w:ascii="Arial" w:hAnsi="Arial" w:cs="Arial"/>
                <w:sz w:val="18"/>
                <w:szCs w:val="18"/>
              </w:rPr>
              <w:t>Streamed Report</w:t>
            </w:r>
          </w:p>
          <w:p w14:paraId="42B63D5D" w14:textId="77777777" w:rsidR="00C03B62" w:rsidRDefault="00C03B62" w:rsidP="00C03B62">
            <w:pPr>
              <w:ind w:left="1440"/>
              <w:rPr>
                <w:rFonts w:ascii="Arial" w:hAnsi="Arial" w:cs="Arial"/>
                <w:sz w:val="18"/>
                <w:szCs w:val="18"/>
              </w:rPr>
            </w:pPr>
            <w:r>
              <w:rPr>
                <w:rFonts w:ascii="Arial" w:hAnsi="Arial" w:cs="Arial"/>
                <w:sz w:val="18"/>
                <w:szCs w:val="18"/>
              </w:rPr>
              <w:t>Report Link</w:t>
            </w:r>
          </w:p>
          <w:p w14:paraId="645CEDFA" w14:textId="77777777" w:rsidR="0098428C" w:rsidRPr="0098428C" w:rsidRDefault="0098428C" w:rsidP="0098428C">
            <w:pPr>
              <w:ind w:left="1080"/>
              <w:rPr>
                <w:rFonts w:ascii="Arial" w:hAnsi="Arial" w:cs="Arial"/>
                <w:sz w:val="18"/>
                <w:szCs w:val="18"/>
              </w:rPr>
            </w:pPr>
          </w:p>
          <w:p w14:paraId="5C227DD0" w14:textId="77777777" w:rsidR="00FA5468" w:rsidRPr="00821C6C" w:rsidRDefault="00FA5468" w:rsidP="00AF6F0D">
            <w:pPr>
              <w:rPr>
                <w:rFonts w:ascii="Arial" w:hAnsi="Arial" w:cs="Arial"/>
                <w:sz w:val="18"/>
                <w:szCs w:val="18"/>
              </w:rPr>
            </w:pPr>
          </w:p>
        </w:tc>
      </w:tr>
      <w:tr w:rsidR="006903E8" w:rsidRPr="00322B9D" w14:paraId="1A04C620" w14:textId="77777777" w:rsidTr="00073FC4">
        <w:tc>
          <w:tcPr>
            <w:tcW w:w="2093" w:type="dxa"/>
            <w:shd w:val="pct20" w:color="auto" w:fill="auto"/>
          </w:tcPr>
          <w:p w14:paraId="16EF8C28" w14:textId="77777777" w:rsidR="006903E8" w:rsidRPr="005D68D4" w:rsidRDefault="00D1302D" w:rsidP="00AF6F0D">
            <w:pPr>
              <w:rPr>
                <w:rFonts w:ascii="Arial" w:hAnsi="Arial" w:cs="Arial"/>
                <w:b/>
                <w:bCs/>
                <w:sz w:val="18"/>
                <w:szCs w:val="18"/>
              </w:rPr>
            </w:pPr>
            <w:r>
              <w:rPr>
                <w:rFonts w:ascii="Arial" w:hAnsi="Arial" w:cs="Arial"/>
                <w:b/>
                <w:bCs/>
                <w:sz w:val="18"/>
                <w:szCs w:val="18"/>
              </w:rPr>
              <w:tab/>
            </w:r>
          </w:p>
          <w:p w14:paraId="7EE09A71" w14:textId="77777777" w:rsidR="006903E8" w:rsidRPr="005D68D4" w:rsidRDefault="00C363EA" w:rsidP="00AF6F0D">
            <w:pPr>
              <w:rPr>
                <w:rFonts w:ascii="Arial" w:hAnsi="Arial" w:cs="Arial"/>
                <w:b/>
                <w:bCs/>
                <w:sz w:val="18"/>
                <w:szCs w:val="18"/>
              </w:rPr>
            </w:pPr>
            <w:r>
              <w:rPr>
                <w:rFonts w:ascii="Arial" w:hAnsi="Arial" w:cs="Arial"/>
                <w:b/>
                <w:bCs/>
                <w:sz w:val="18"/>
                <w:szCs w:val="18"/>
              </w:rPr>
              <w:t>Notes / Questions</w:t>
            </w:r>
          </w:p>
        </w:tc>
        <w:tc>
          <w:tcPr>
            <w:tcW w:w="7229" w:type="dxa"/>
            <w:shd w:val="clear" w:color="auto" w:fill="auto"/>
          </w:tcPr>
          <w:p w14:paraId="0991DEEF" w14:textId="77777777" w:rsidR="006903E8" w:rsidRDefault="006903E8" w:rsidP="004E06BD">
            <w:pPr>
              <w:numPr>
                <w:ilvl w:val="0"/>
                <w:numId w:val="17"/>
              </w:numPr>
              <w:rPr>
                <w:rFonts w:ascii="Arial" w:hAnsi="Arial" w:cs="Arial"/>
                <w:sz w:val="18"/>
                <w:szCs w:val="18"/>
              </w:rPr>
            </w:pPr>
            <w:r>
              <w:rPr>
                <w:rFonts w:ascii="Arial" w:hAnsi="Arial" w:cs="Arial"/>
                <w:sz w:val="18"/>
                <w:szCs w:val="18"/>
              </w:rPr>
              <w:t xml:space="preserve">Do you want specific security on this screen so that only certain users can set permissions?  </w:t>
            </w:r>
            <w:r w:rsidR="00303CEF">
              <w:rPr>
                <w:rFonts w:ascii="Arial" w:hAnsi="Arial" w:cs="Arial"/>
                <w:sz w:val="18"/>
                <w:szCs w:val="18"/>
              </w:rPr>
              <w:t>Req Challenge ID 15</w:t>
            </w:r>
          </w:p>
          <w:p w14:paraId="3C22304B" w14:textId="77777777" w:rsidR="006903E8" w:rsidRDefault="006903E8" w:rsidP="004E06BD">
            <w:pPr>
              <w:numPr>
                <w:ilvl w:val="0"/>
                <w:numId w:val="17"/>
              </w:numPr>
              <w:rPr>
                <w:rFonts w:ascii="Arial" w:hAnsi="Arial" w:cs="Arial"/>
                <w:sz w:val="18"/>
                <w:szCs w:val="18"/>
              </w:rPr>
            </w:pPr>
            <w:r>
              <w:rPr>
                <w:rFonts w:ascii="Arial" w:hAnsi="Arial" w:cs="Arial"/>
                <w:sz w:val="18"/>
                <w:szCs w:val="18"/>
              </w:rPr>
              <w:t xml:space="preserve">Which team in the Business does this sit with? </w:t>
            </w:r>
            <w:r w:rsidR="00676AFE">
              <w:rPr>
                <w:rFonts w:ascii="Arial" w:hAnsi="Arial" w:cs="Arial"/>
                <w:sz w:val="18"/>
                <w:szCs w:val="18"/>
              </w:rPr>
              <w:t>Need to start thinking about this and the process around the config etc as part of the Ops Readiness stream</w:t>
            </w:r>
          </w:p>
          <w:p w14:paraId="06A3934D" w14:textId="77777777" w:rsidR="00303CEF" w:rsidRDefault="006903E8" w:rsidP="004E06BD">
            <w:pPr>
              <w:numPr>
                <w:ilvl w:val="0"/>
                <w:numId w:val="17"/>
              </w:numPr>
              <w:rPr>
                <w:rFonts w:ascii="Arial" w:hAnsi="Arial" w:cs="Arial"/>
                <w:sz w:val="18"/>
                <w:szCs w:val="18"/>
              </w:rPr>
            </w:pPr>
            <w:r>
              <w:rPr>
                <w:rFonts w:ascii="Arial" w:hAnsi="Arial" w:cs="Arial"/>
                <w:sz w:val="18"/>
                <w:szCs w:val="18"/>
              </w:rPr>
              <w:t>Is there a requirement for a user to only be able to Run a standard report or create their own, or is it simply if they’ve got access to Report Manager then then can see all options?</w:t>
            </w:r>
            <w:r w:rsidR="00303CEF">
              <w:rPr>
                <w:rFonts w:ascii="Arial" w:hAnsi="Arial" w:cs="Arial"/>
                <w:sz w:val="18"/>
                <w:szCs w:val="18"/>
              </w:rPr>
              <w:t xml:space="preserve"> Req Challenge ID 16</w:t>
            </w:r>
          </w:p>
          <w:p w14:paraId="4C56B395" w14:textId="77777777" w:rsidR="006903E8" w:rsidRDefault="00303CEF" w:rsidP="00303CEF">
            <w:pPr>
              <w:ind w:left="720"/>
              <w:rPr>
                <w:rFonts w:ascii="Arial" w:hAnsi="Arial" w:cs="Arial"/>
                <w:sz w:val="18"/>
                <w:szCs w:val="18"/>
              </w:rPr>
            </w:pPr>
            <w:r w:rsidRPr="00303CEF">
              <w:rPr>
                <w:rFonts w:ascii="Arial" w:hAnsi="Arial" w:cs="Arial"/>
                <w:color w:val="00B050"/>
                <w:sz w:val="18"/>
                <w:szCs w:val="18"/>
              </w:rPr>
              <w:t>GG/CM confirmed if user has RM then they can see all options</w:t>
            </w:r>
          </w:p>
          <w:p w14:paraId="35344754" w14:textId="77777777" w:rsidR="00FA5468" w:rsidRDefault="00AF40A8" w:rsidP="004E06BD">
            <w:pPr>
              <w:numPr>
                <w:ilvl w:val="0"/>
                <w:numId w:val="17"/>
              </w:numPr>
              <w:rPr>
                <w:rFonts w:ascii="Arial" w:hAnsi="Arial" w:cs="Arial"/>
                <w:sz w:val="18"/>
                <w:szCs w:val="18"/>
              </w:rPr>
            </w:pPr>
            <w:r>
              <w:rPr>
                <w:rFonts w:ascii="Arial" w:hAnsi="Arial" w:cs="Arial"/>
                <w:sz w:val="18"/>
                <w:szCs w:val="18"/>
              </w:rPr>
              <w:t>Validation needed to ensure duplicate Roles or Groups cannot be created</w:t>
            </w:r>
          </w:p>
          <w:p w14:paraId="31A12015" w14:textId="77777777" w:rsidR="00FA5468" w:rsidRPr="0016384C" w:rsidRDefault="00FA5468" w:rsidP="004E06BD">
            <w:pPr>
              <w:numPr>
                <w:ilvl w:val="0"/>
                <w:numId w:val="17"/>
              </w:numPr>
              <w:rPr>
                <w:rFonts w:ascii="Arial" w:hAnsi="Arial" w:cs="Arial"/>
                <w:sz w:val="18"/>
                <w:szCs w:val="18"/>
              </w:rPr>
            </w:pPr>
            <w:r w:rsidRPr="009905E3">
              <w:rPr>
                <w:rFonts w:ascii="Arial" w:hAnsi="Arial" w:cs="Arial"/>
                <w:color w:val="FF0000"/>
                <w:sz w:val="18"/>
                <w:szCs w:val="18"/>
              </w:rPr>
              <w:t>Need to have a conversation about what level the report permissions sit at (user level or role level) implications of either, so need to understand options to enable full documentation!</w:t>
            </w:r>
            <w:r w:rsidR="000005A1">
              <w:rPr>
                <w:rFonts w:ascii="Arial" w:hAnsi="Arial" w:cs="Arial"/>
                <w:color w:val="FF0000"/>
                <w:sz w:val="18"/>
                <w:szCs w:val="18"/>
              </w:rPr>
              <w:t xml:space="preserve"> – </w:t>
            </w:r>
            <w:r w:rsidR="000005A1">
              <w:rPr>
                <w:rFonts w:ascii="Arial" w:hAnsi="Arial" w:cs="Arial"/>
                <w:color w:val="00B050"/>
                <w:sz w:val="18"/>
                <w:szCs w:val="18"/>
              </w:rPr>
              <w:t>Initial thoughts are that permissions will sit at role level but this needs confirming.  This will mean that any reports link to the role will be available to all users in the role.</w:t>
            </w:r>
            <w:r w:rsidR="00303CEF">
              <w:rPr>
                <w:rFonts w:ascii="Arial" w:hAnsi="Arial" w:cs="Arial"/>
                <w:color w:val="00B050"/>
                <w:sz w:val="18"/>
                <w:szCs w:val="18"/>
              </w:rPr>
              <w:t xml:space="preserve"> </w:t>
            </w:r>
            <w:r w:rsidR="00303CEF">
              <w:rPr>
                <w:rFonts w:ascii="Arial" w:hAnsi="Arial" w:cs="Arial"/>
                <w:sz w:val="18"/>
                <w:szCs w:val="18"/>
              </w:rPr>
              <w:t>Req Challenge ID 10</w:t>
            </w:r>
          </w:p>
          <w:p w14:paraId="0D5892CF" w14:textId="77777777" w:rsidR="0016384C" w:rsidRPr="00821C6C" w:rsidRDefault="0016384C" w:rsidP="004E06BD">
            <w:pPr>
              <w:numPr>
                <w:ilvl w:val="0"/>
                <w:numId w:val="17"/>
              </w:numPr>
              <w:rPr>
                <w:rFonts w:ascii="Arial" w:hAnsi="Arial" w:cs="Arial"/>
                <w:sz w:val="18"/>
                <w:szCs w:val="18"/>
              </w:rPr>
            </w:pPr>
            <w:r>
              <w:rPr>
                <w:rFonts w:ascii="Arial" w:hAnsi="Arial" w:cs="Arial"/>
                <w:sz w:val="18"/>
                <w:szCs w:val="18"/>
              </w:rPr>
              <w:t>Need to agree the list of standard reports that are being delivered in this phase of Report Manager</w:t>
            </w:r>
          </w:p>
        </w:tc>
      </w:tr>
      <w:tr w:rsidR="006903E8" w:rsidRPr="00322B9D" w14:paraId="5D918BE9" w14:textId="77777777" w:rsidTr="00073FC4">
        <w:tc>
          <w:tcPr>
            <w:tcW w:w="2093" w:type="dxa"/>
            <w:shd w:val="pct20" w:color="auto" w:fill="auto"/>
          </w:tcPr>
          <w:p w14:paraId="44317292"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Includes Use Cases</w:t>
            </w:r>
          </w:p>
          <w:p w14:paraId="380526AD" w14:textId="77777777" w:rsidR="006903E8" w:rsidRPr="005D68D4" w:rsidRDefault="006903E8" w:rsidP="00AF6F0D">
            <w:pPr>
              <w:rPr>
                <w:rFonts w:ascii="Arial" w:hAnsi="Arial" w:cs="Arial"/>
                <w:b/>
                <w:bCs/>
                <w:color w:val="FF0000"/>
                <w:sz w:val="18"/>
                <w:szCs w:val="18"/>
              </w:rPr>
            </w:pPr>
          </w:p>
        </w:tc>
        <w:tc>
          <w:tcPr>
            <w:tcW w:w="7229" w:type="dxa"/>
            <w:shd w:val="clear" w:color="auto" w:fill="auto"/>
          </w:tcPr>
          <w:p w14:paraId="38A99A4F" w14:textId="77777777" w:rsidR="006903E8" w:rsidRPr="00322B9D" w:rsidRDefault="00EB4E1D" w:rsidP="00AF6F0D">
            <w:pPr>
              <w:rPr>
                <w:rFonts w:ascii="Arial" w:hAnsi="Arial" w:cs="Arial"/>
                <w:sz w:val="18"/>
                <w:szCs w:val="18"/>
              </w:rPr>
            </w:pPr>
            <w:r>
              <w:rPr>
                <w:rFonts w:ascii="Arial" w:hAnsi="Arial" w:cs="Arial"/>
                <w:sz w:val="18"/>
                <w:szCs w:val="18"/>
              </w:rPr>
              <w:t>PMUC011</w:t>
            </w:r>
          </w:p>
        </w:tc>
      </w:tr>
      <w:tr w:rsidR="006903E8" w:rsidRPr="00322B9D" w14:paraId="7CB89B0E" w14:textId="77777777" w:rsidTr="00073FC4">
        <w:tc>
          <w:tcPr>
            <w:tcW w:w="2093" w:type="dxa"/>
            <w:shd w:val="pct20" w:color="auto" w:fill="auto"/>
          </w:tcPr>
          <w:p w14:paraId="33B140DD"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212223F" w14:textId="77777777" w:rsidR="006903E8" w:rsidRPr="00322B9D" w:rsidRDefault="006903E8" w:rsidP="00AF6F0D">
            <w:pPr>
              <w:rPr>
                <w:rFonts w:ascii="Arial" w:hAnsi="Arial" w:cs="Arial"/>
                <w:sz w:val="18"/>
                <w:szCs w:val="18"/>
              </w:rPr>
            </w:pPr>
          </w:p>
        </w:tc>
      </w:tr>
      <w:tr w:rsidR="006903E8" w:rsidRPr="00322B9D" w14:paraId="5A5638F2" w14:textId="77777777" w:rsidTr="00073FC4">
        <w:tc>
          <w:tcPr>
            <w:tcW w:w="2093" w:type="dxa"/>
            <w:shd w:val="pct20" w:color="auto" w:fill="auto"/>
          </w:tcPr>
          <w:p w14:paraId="512175ED"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BB5D919" w14:textId="77777777" w:rsidR="006903E8" w:rsidRPr="00322B9D" w:rsidRDefault="00FA5468" w:rsidP="00AF6F0D">
            <w:pPr>
              <w:rPr>
                <w:rFonts w:ascii="Arial" w:hAnsi="Arial" w:cs="Arial"/>
                <w:sz w:val="18"/>
                <w:szCs w:val="18"/>
              </w:rPr>
            </w:pPr>
            <w:r>
              <w:rPr>
                <w:rFonts w:ascii="Arial" w:hAnsi="Arial" w:cs="Arial"/>
                <w:sz w:val="18"/>
                <w:szCs w:val="18"/>
              </w:rPr>
              <w:t>PM0003 (parts of)</w:t>
            </w:r>
          </w:p>
        </w:tc>
      </w:tr>
      <w:tr w:rsidR="006903E8" w:rsidRPr="005D68D4" w14:paraId="2D8041DB" w14:textId="77777777" w:rsidTr="00073FC4">
        <w:tc>
          <w:tcPr>
            <w:tcW w:w="2093" w:type="dxa"/>
            <w:shd w:val="pct20" w:color="auto" w:fill="auto"/>
          </w:tcPr>
          <w:p w14:paraId="38D383D7" w14:textId="77777777" w:rsidR="006903E8" w:rsidRPr="005D68D4" w:rsidRDefault="006903E8"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575A679" w14:textId="77777777" w:rsidR="006903E8" w:rsidRPr="005D68D4" w:rsidRDefault="006903E8" w:rsidP="00AF6F0D">
            <w:pPr>
              <w:rPr>
                <w:rFonts w:ascii="Arial" w:hAnsi="Arial" w:cs="Arial"/>
                <w:sz w:val="18"/>
                <w:szCs w:val="18"/>
              </w:rPr>
            </w:pPr>
            <w:r w:rsidRPr="005D68D4">
              <w:rPr>
                <w:rFonts w:ascii="Arial" w:hAnsi="Arial" w:cs="Arial"/>
                <w:sz w:val="18"/>
                <w:szCs w:val="18"/>
              </w:rPr>
              <w:t>Sue Allwood</w:t>
            </w:r>
          </w:p>
        </w:tc>
      </w:tr>
    </w:tbl>
    <w:p w14:paraId="2C6B367E" w14:textId="77777777" w:rsidR="00AB5413" w:rsidRDefault="00AB5413" w:rsidP="00AF6F0D"/>
    <w:p w14:paraId="281641A3" w14:textId="77777777" w:rsidR="00AB5413" w:rsidRDefault="00AB5413" w:rsidP="00AF6F0D">
      <w:pPr>
        <w:pStyle w:val="Heading4"/>
        <w:ind w:left="0" w:firstLine="0"/>
      </w:pPr>
      <w:r>
        <w:br w:type="page"/>
      </w:r>
      <w:r w:rsidR="00E722F7">
        <w:t>Web Roles and Permissions Selection Screen</w:t>
      </w:r>
    </w:p>
    <w:p w14:paraId="64A87521" w14:textId="192FA92E" w:rsidR="00E722F7" w:rsidRPr="00E722F7" w:rsidRDefault="00672639" w:rsidP="00AF6F0D">
      <w:r>
        <w:object w:dxaOrig="11414" w:dyaOrig="9288" w14:anchorId="179C9FC7">
          <v:shape id="_x0000_i1035" type="#_x0000_t75" style="width:6in;height:338.25pt" o:ole="">
            <v:imagedata r:id="rId36" o:title=""/>
          </v:shape>
          <o:OLEObject Type="Embed" ProgID="Visio.Drawing.11" ShapeID="_x0000_i1035" DrawAspect="Content" ObjectID="_1496664125" r:id="rId37"/>
        </w:object>
      </w:r>
    </w:p>
    <w:p w14:paraId="2DA262DC" w14:textId="77777777" w:rsidR="00E722F7" w:rsidRDefault="00E722F7" w:rsidP="00AF6F0D">
      <w:pPr>
        <w:pStyle w:val="Heading4"/>
        <w:ind w:left="0" w:firstLine="0"/>
      </w:pPr>
      <w:r>
        <w:t>Web Group Selection Screen</w:t>
      </w:r>
    </w:p>
    <w:p w14:paraId="1804FF2F" w14:textId="50C52A16" w:rsidR="00E722F7" w:rsidRDefault="00672639" w:rsidP="00AF6F0D">
      <w:pPr>
        <w:rPr>
          <w:noProof/>
          <w:lang w:eastAsia="en-GB"/>
        </w:rPr>
      </w:pPr>
      <w:r>
        <w:object w:dxaOrig="11414" w:dyaOrig="6680" w14:anchorId="62363354">
          <v:shape id="_x0000_i1036" type="#_x0000_t75" style="width:6in;height:252pt" o:ole="">
            <v:imagedata r:id="rId38" o:title=""/>
          </v:shape>
          <o:OLEObject Type="Embed" ProgID="Visio.Drawing.11" ShapeID="_x0000_i1036" DrawAspect="Content" ObjectID="_1496664126" r:id="rId39"/>
        </w:object>
      </w:r>
    </w:p>
    <w:p w14:paraId="12BE775B" w14:textId="5C94A11A" w:rsidR="00E722F7" w:rsidRDefault="00E722F7" w:rsidP="00AF6F0D">
      <w:pPr>
        <w:pStyle w:val="Heading4"/>
        <w:ind w:left="0" w:firstLine="0"/>
      </w:pPr>
      <w:r>
        <w:t>Web Group Maintenance Screen</w:t>
      </w:r>
    </w:p>
    <w:p w14:paraId="7E919BC3" w14:textId="69DE3F14" w:rsidR="00E722F7" w:rsidRDefault="00672639" w:rsidP="00AF6F0D">
      <w:pPr>
        <w:rPr>
          <w:noProof/>
          <w:lang w:eastAsia="en-GB"/>
        </w:rPr>
      </w:pPr>
      <w:r>
        <w:object w:dxaOrig="11457" w:dyaOrig="6136" w14:anchorId="28ACA9C4">
          <v:shape id="_x0000_i1037" type="#_x0000_t75" style="width:6in;height:230.25pt" o:ole="">
            <v:imagedata r:id="rId40" o:title=""/>
          </v:shape>
          <o:OLEObject Type="Embed" ProgID="Visio.Drawing.11" ShapeID="_x0000_i1037" DrawAspect="Content" ObjectID="_1496664127" r:id="rId41"/>
        </w:object>
      </w:r>
    </w:p>
    <w:p w14:paraId="3FF67E44" w14:textId="62354BA4" w:rsidR="00E722F7" w:rsidRDefault="00E722F7" w:rsidP="00AF6F0D">
      <w:pPr>
        <w:pStyle w:val="Heading4"/>
        <w:ind w:left="0" w:firstLine="0"/>
      </w:pPr>
      <w:bookmarkStart w:id="158" w:name="_Ref400031266"/>
      <w:r>
        <w:t>Web Roles and Permissions Screen – Step 1</w:t>
      </w:r>
      <w:bookmarkEnd w:id="158"/>
    </w:p>
    <w:p w14:paraId="6E56BE2F" w14:textId="77777777" w:rsidR="004B0FF8" w:rsidRPr="004B0FF8" w:rsidRDefault="004B0FF8" w:rsidP="00AF6F0D"/>
    <w:p w14:paraId="10CAF5DB" w14:textId="63556602" w:rsidR="00E722F7" w:rsidRPr="00E722F7" w:rsidRDefault="00A96D2E" w:rsidP="00AF6F0D">
      <w:r>
        <w:rPr>
          <w:noProof/>
          <w:lang w:eastAsia="en-GB"/>
        </w:rPr>
        <w:drawing>
          <wp:inline distT="0" distB="0" distL="0" distR="0" wp14:anchorId="139551E4" wp14:editId="09BCCFC3">
            <wp:extent cx="5486400" cy="2723515"/>
            <wp:effectExtent l="0" t="0" r="0" b="635"/>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723515"/>
                    </a:xfrm>
                    <a:prstGeom prst="rect">
                      <a:avLst/>
                    </a:prstGeom>
                    <a:noFill/>
                    <a:ln>
                      <a:noFill/>
                    </a:ln>
                  </pic:spPr>
                </pic:pic>
              </a:graphicData>
            </a:graphic>
          </wp:inline>
        </w:drawing>
      </w:r>
    </w:p>
    <w:p w14:paraId="554691DF" w14:textId="41B5441D" w:rsidR="00542F71" w:rsidRDefault="00542F71" w:rsidP="00AF6F0D">
      <w:pPr>
        <w:pStyle w:val="Heading4"/>
        <w:ind w:left="0" w:firstLine="0"/>
      </w:pPr>
      <w:r>
        <w:br w:type="page"/>
      </w:r>
      <w:bookmarkStart w:id="159" w:name="_Ref400031576"/>
      <w:r>
        <w:t>Web Roles and Permissions Screen – Step 2</w:t>
      </w:r>
      <w:bookmarkEnd w:id="159"/>
    </w:p>
    <w:p w14:paraId="0F570483" w14:textId="30033B58" w:rsidR="00542F71" w:rsidRDefault="00542F71" w:rsidP="00AF6F0D"/>
    <w:p w14:paraId="1854C9AB" w14:textId="003DFDBC" w:rsidR="00651405" w:rsidRDefault="00651405" w:rsidP="00AF6F0D">
      <w:r>
        <w:t xml:space="preserve">NB: Not displayed in the mock up, but a group </w:t>
      </w:r>
      <w:r w:rsidR="00C9203F">
        <w:t xml:space="preserve">and provider level </w:t>
      </w:r>
      <w:r>
        <w:t>permissions panel is also required on this screen.</w:t>
      </w:r>
    </w:p>
    <w:p w14:paraId="07C961D1" w14:textId="77777777" w:rsidR="00651405" w:rsidRDefault="00651405" w:rsidP="00AF6F0D"/>
    <w:p w14:paraId="53BA4759" w14:textId="6B96B80B" w:rsidR="00542F71" w:rsidRPr="00542F71" w:rsidRDefault="00A96D2E" w:rsidP="00AF6F0D">
      <w:r>
        <w:rPr>
          <w:noProof/>
          <w:lang w:eastAsia="en-GB"/>
        </w:rPr>
        <w:drawing>
          <wp:inline distT="0" distB="0" distL="0" distR="0" wp14:anchorId="7B6A8906" wp14:editId="1F6DA7FD">
            <wp:extent cx="5486400" cy="5175250"/>
            <wp:effectExtent l="0" t="0" r="0" b="635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86400" cy="5175250"/>
                    </a:xfrm>
                    <a:prstGeom prst="rect">
                      <a:avLst/>
                    </a:prstGeom>
                    <a:noFill/>
                    <a:ln>
                      <a:noFill/>
                    </a:ln>
                  </pic:spPr>
                </pic:pic>
              </a:graphicData>
            </a:graphic>
          </wp:inline>
        </w:drawing>
      </w:r>
    </w:p>
    <w:p w14:paraId="2C4FF28E" w14:textId="01879BC0" w:rsidR="00376F25" w:rsidRDefault="00376F25" w:rsidP="00AF6F0D">
      <w:pPr>
        <w:pStyle w:val="Heading4"/>
        <w:ind w:left="0" w:firstLine="0"/>
      </w:pPr>
      <w:r>
        <w:br w:type="page"/>
      </w:r>
      <w:bookmarkStart w:id="160" w:name="_Ref400032835"/>
      <w:r>
        <w:t>Web Roles and Permissions Screen – Step 3</w:t>
      </w:r>
      <w:bookmarkEnd w:id="160"/>
    </w:p>
    <w:p w14:paraId="12190788" w14:textId="142894B7" w:rsidR="00376F25" w:rsidRDefault="00376F25" w:rsidP="00AF6F0D"/>
    <w:p w14:paraId="6542ACFE" w14:textId="7FB23B00" w:rsidR="00376F25" w:rsidRPr="00376F25" w:rsidRDefault="00D7002F" w:rsidP="00AF6F0D">
      <w:r>
        <w:rPr>
          <w:noProof/>
          <w:lang w:eastAsia="en-GB"/>
        </w:rPr>
        <mc:AlternateContent>
          <mc:Choice Requires="wps">
            <w:drawing>
              <wp:anchor distT="0" distB="0" distL="114300" distR="114300" simplePos="0" relativeHeight="251659264" behindDoc="0" locked="0" layoutInCell="1" allowOverlap="1" wp14:anchorId="4CDEEA26" wp14:editId="1CA74943">
                <wp:simplePos x="0" y="0"/>
                <wp:positionH relativeFrom="column">
                  <wp:posOffset>3685629</wp:posOffset>
                </wp:positionH>
                <wp:positionV relativeFrom="paragraph">
                  <wp:posOffset>3561626</wp:posOffset>
                </wp:positionV>
                <wp:extent cx="2700655" cy="1679945"/>
                <wp:effectExtent l="0" t="0" r="23495" b="15875"/>
                <wp:wrapNone/>
                <wp:docPr id="1" name="Rounded Rectangle 1"/>
                <wp:cNvGraphicFramePr/>
                <a:graphic xmlns:a="http://schemas.openxmlformats.org/drawingml/2006/main">
                  <a:graphicData uri="http://schemas.microsoft.com/office/word/2010/wordprocessingShape">
                    <wps:wsp>
                      <wps:cNvSpPr/>
                      <wps:spPr>
                        <a:xfrm>
                          <a:off x="0" y="0"/>
                          <a:ext cx="2700655" cy="1679945"/>
                        </a:xfrm>
                        <a:prstGeom prst="roundRect">
                          <a:avLst/>
                        </a:prstGeom>
                        <a:solidFill>
                          <a:srgbClr val="FFFF99"/>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3C76E6" w14:textId="3652B72C" w:rsidR="00921F8A" w:rsidRPr="00D7002F" w:rsidRDefault="00921F8A" w:rsidP="00D7002F">
                            <w:pPr>
                              <w:jc w:val="center"/>
                              <w:rPr>
                                <w:color w:val="000000" w:themeColor="text1"/>
                              </w:rPr>
                            </w:pPr>
                            <w:r w:rsidRPr="00D7002F">
                              <w:rPr>
                                <w:color w:val="000000" w:themeColor="text1"/>
                              </w:rPr>
                              <w:t xml:space="preserve">Need to be able to select at Provider level and </w:t>
                            </w:r>
                            <w:r>
                              <w:rPr>
                                <w:color w:val="000000" w:themeColor="text1"/>
                              </w:rPr>
                              <w:t xml:space="preserve">also </w:t>
                            </w:r>
                            <w:r w:rsidRPr="00D7002F">
                              <w:rPr>
                                <w:color w:val="000000" w:themeColor="text1"/>
                              </w:rPr>
                              <w:t xml:space="preserve">Scheme level. </w:t>
                            </w:r>
                            <w:r>
                              <w:rPr>
                                <w:color w:val="000000" w:themeColor="text1"/>
                              </w:rPr>
                              <w:t>If a Provider selected then permission granted to all associated Schemes. If select a Scheme(s) then permissions granted to just that Scheme(s)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oundrect w14:anchorId="4CDEEA26" id="Rounded Rectangle 1" o:spid="_x0000_s1026" style="position:absolute;margin-left:290.2pt;margin-top:280.45pt;width:212.65pt;height:132.3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" fillcolor="#ff9" strokecolor="#243f60 [1604]" strokeweight="2pt">
                <v:textbox>
                  <w:txbxContent>
                    <w:p w14:paraId="0A3C76E6" w14:textId="3652B72C" w:rsidR="00921F8A" w:rsidRPr="00D7002F" w:rsidRDefault="00921F8A" w:rsidP="00D7002F">
                      <w:pPr>
                        <w:jc w:val="center"/>
                        <w:rPr>
                          <w:color w:val="000000" w:themeColor="text1"/>
                        </w:rPr>
                      </w:pPr>
                      <w:r w:rsidRPr="00D7002F">
                        <w:rPr>
                          <w:color w:val="000000" w:themeColor="text1"/>
                        </w:rPr>
                        <w:t xml:space="preserve">Need to be able to select at Provider level and </w:t>
                      </w:r>
                      <w:r>
                        <w:rPr>
                          <w:color w:val="000000" w:themeColor="text1"/>
                        </w:rPr>
                        <w:t xml:space="preserve">also </w:t>
                      </w:r>
                      <w:r w:rsidRPr="00D7002F">
                        <w:rPr>
                          <w:color w:val="000000" w:themeColor="text1"/>
                        </w:rPr>
                        <w:t xml:space="preserve">Scheme level. </w:t>
                      </w:r>
                      <w:r>
                        <w:rPr>
                          <w:color w:val="000000" w:themeColor="text1"/>
                        </w:rPr>
                        <w:t>If a Provider selected then permission granted to all associated Schemes. If select a Scheme(s) then permissions granted to just that Scheme(s)</w:t>
                      </w:r>
                    </w:p>
                  </w:txbxContent>
                </v:textbox>
              </v:roundrect>
            </w:pict>
          </mc:Fallback>
        </mc:AlternateContent>
      </w:r>
      <w:r w:rsidR="00A96D2E">
        <w:rPr>
          <w:noProof/>
          <w:lang w:eastAsia="en-GB"/>
        </w:rPr>
        <w:drawing>
          <wp:inline distT="0" distB="0" distL="0" distR="0" wp14:anchorId="421137A1" wp14:editId="5D6A7B3F">
            <wp:extent cx="5495925" cy="4601210"/>
            <wp:effectExtent l="0" t="0" r="9525" b="889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5925" cy="4601210"/>
                    </a:xfrm>
                    <a:prstGeom prst="rect">
                      <a:avLst/>
                    </a:prstGeom>
                    <a:noFill/>
                    <a:ln>
                      <a:noFill/>
                    </a:ln>
                  </pic:spPr>
                </pic:pic>
              </a:graphicData>
            </a:graphic>
          </wp:inline>
        </w:drawing>
      </w:r>
    </w:p>
    <w:p w14:paraId="49F37C24" w14:textId="11658BD6" w:rsidR="00376F25" w:rsidRDefault="00376F25" w:rsidP="00AF6F0D">
      <w:pPr>
        <w:pStyle w:val="Heading4"/>
        <w:ind w:left="0" w:firstLine="0"/>
      </w:pPr>
      <w:bookmarkStart w:id="161" w:name="_Ref400032909"/>
      <w:r>
        <w:t>Web Roles and Permissions Screen – Step 4</w:t>
      </w:r>
      <w:bookmarkEnd w:id="161"/>
    </w:p>
    <w:p w14:paraId="1CEE5230" w14:textId="033BDA3E" w:rsidR="00376F25" w:rsidRDefault="00376F25" w:rsidP="00AF6F0D"/>
    <w:p w14:paraId="7DD3BE7F" w14:textId="2A302570" w:rsidR="00376F25" w:rsidRPr="00376F25" w:rsidRDefault="009D39CC" w:rsidP="00AF6F0D">
      <w:r>
        <w:rPr>
          <w:noProof/>
          <w:lang w:eastAsia="en-GB"/>
        </w:rPr>
        <mc:AlternateContent>
          <mc:Choice Requires="wps">
            <w:drawing>
              <wp:anchor distT="0" distB="0" distL="114300" distR="114300" simplePos="0" relativeHeight="251660288" behindDoc="0" locked="0" layoutInCell="1" allowOverlap="1" wp14:anchorId="0CFAACE2" wp14:editId="0E02A755">
                <wp:simplePos x="0" y="0"/>
                <wp:positionH relativeFrom="column">
                  <wp:posOffset>2548402</wp:posOffset>
                </wp:positionH>
                <wp:positionV relativeFrom="paragraph">
                  <wp:posOffset>60014</wp:posOffset>
                </wp:positionV>
                <wp:extent cx="3115339" cy="2041791"/>
                <wp:effectExtent l="38100" t="0" r="27940" b="53975"/>
                <wp:wrapNone/>
                <wp:docPr id="2" name="Straight Arrow Connector 2"/>
                <wp:cNvGraphicFramePr/>
                <a:graphic xmlns:a="http://schemas.openxmlformats.org/drawingml/2006/main">
                  <a:graphicData uri="http://schemas.microsoft.com/office/word/2010/wordprocessingShape">
                    <wps:wsp>
                      <wps:cNvCnPr/>
                      <wps:spPr>
                        <a:xfrm flipH="1">
                          <a:off x="0" y="0"/>
                          <a:ext cx="3115339" cy="2041791"/>
                        </a:xfrm>
                        <a:prstGeom prst="straightConnector1">
                          <a:avLst/>
                        </a:prstGeom>
                        <a:ln w="254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530F4AE" id="_x0000_t32" coordsize="21600,21600" o:spt="32" o:oned="t" path="m,l21600,21600e" filled="f">
                <v:path arrowok="t" fillok="f" o:connecttype="none"/>
                <o:lock v:ext="edit" shapetype="t"/>
              </v:shapetype>
              <v:shape id="Straight Arrow Connector 2" o:spid="_x0000_s1026" type="#_x0000_t32" style="position:absolute;margin-left:200.65pt;margin-top:4.75pt;width:245.3pt;height:160.7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" strokecolor="black [3213]" strokeweight="2pt">
                <v:stroke endarrow="block"/>
              </v:shape>
            </w:pict>
          </mc:Fallback>
        </mc:AlternateContent>
      </w:r>
      <w:r w:rsidR="00A96D2E">
        <w:rPr>
          <w:noProof/>
          <w:lang w:eastAsia="en-GB"/>
        </w:rPr>
        <w:drawing>
          <wp:inline distT="0" distB="0" distL="0" distR="0" wp14:anchorId="0FEC29E9" wp14:editId="7210897D">
            <wp:extent cx="4990465" cy="2607310"/>
            <wp:effectExtent l="0" t="0" r="635" b="254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90465" cy="2607310"/>
                    </a:xfrm>
                    <a:prstGeom prst="rect">
                      <a:avLst/>
                    </a:prstGeom>
                    <a:noFill/>
                    <a:ln>
                      <a:noFill/>
                    </a:ln>
                  </pic:spPr>
                </pic:pic>
              </a:graphicData>
            </a:graphic>
          </wp:inline>
        </w:drawing>
      </w:r>
    </w:p>
    <w:p w14:paraId="3F3FFDC8" w14:textId="77777777" w:rsidR="004B0FF8" w:rsidRDefault="004B0FF8" w:rsidP="00AF6F0D">
      <w:pPr>
        <w:pStyle w:val="Heading4"/>
        <w:ind w:left="0" w:firstLine="0"/>
      </w:pPr>
      <w:r>
        <w:t>Web Roles and Permissions Screen – Step 5</w:t>
      </w:r>
    </w:p>
    <w:p w14:paraId="14F7AE03" w14:textId="77777777" w:rsidR="004B0FF8" w:rsidRDefault="004B0FF8" w:rsidP="00AF6F0D"/>
    <w:p w14:paraId="7CDB6015" w14:textId="77777777" w:rsidR="004B0FF8" w:rsidRPr="004B0FF8" w:rsidRDefault="00A96D2E" w:rsidP="00AF6F0D">
      <w:r>
        <w:rPr>
          <w:noProof/>
          <w:lang w:eastAsia="en-GB"/>
        </w:rPr>
        <w:drawing>
          <wp:inline distT="0" distB="0" distL="0" distR="0" wp14:anchorId="7F7762F0" wp14:editId="221B8BFF">
            <wp:extent cx="5486400" cy="6332855"/>
            <wp:effectExtent l="0" t="0" r="0"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86400" cy="6332855"/>
                    </a:xfrm>
                    <a:prstGeom prst="rect">
                      <a:avLst/>
                    </a:prstGeom>
                    <a:noFill/>
                    <a:ln>
                      <a:noFill/>
                    </a:ln>
                  </pic:spPr>
                </pic:pic>
              </a:graphicData>
            </a:graphic>
          </wp:inline>
        </w:drawing>
      </w:r>
    </w:p>
    <w:p w14:paraId="07021246" w14:textId="77777777" w:rsidR="004B0FF8" w:rsidRDefault="004B0FF8" w:rsidP="00AF6F0D">
      <w:pPr>
        <w:pStyle w:val="Heading4"/>
        <w:ind w:left="0" w:firstLine="0"/>
      </w:pPr>
      <w:r>
        <w:br w:type="page"/>
        <w:t>Web Roles and Permissions Screen – Step 5</w:t>
      </w:r>
    </w:p>
    <w:p w14:paraId="7583B8A8" w14:textId="77777777" w:rsidR="004B0FF8" w:rsidRDefault="004B0FF8" w:rsidP="00AF6F0D"/>
    <w:p w14:paraId="594FEBD5" w14:textId="77777777" w:rsidR="004B0FF8" w:rsidRDefault="004B0FF8" w:rsidP="00AF6F0D">
      <w:r>
        <w:t>No actual mock up done for this step, but it will look like the screen below but all will be minimized.</w:t>
      </w:r>
    </w:p>
    <w:p w14:paraId="6A172C4F" w14:textId="77777777" w:rsidR="004B0FF8" w:rsidRDefault="004B0FF8" w:rsidP="00AF6F0D"/>
    <w:p w14:paraId="160BBC0D" w14:textId="77777777" w:rsidR="00376F25" w:rsidRDefault="004B0FF8" w:rsidP="00AF6F0D">
      <w:pPr>
        <w:pStyle w:val="Heading4"/>
        <w:ind w:left="0" w:firstLine="0"/>
      </w:pPr>
      <w:r>
        <w:t>Web Roles and Permissions Screen – Step 6</w:t>
      </w:r>
    </w:p>
    <w:p w14:paraId="5B3A0108" w14:textId="77777777" w:rsidR="004B0FF8" w:rsidRDefault="004B0FF8" w:rsidP="00AF6F0D"/>
    <w:p w14:paraId="5B468697" w14:textId="77777777" w:rsidR="004B0FF8" w:rsidRPr="004B0FF8" w:rsidRDefault="00A96D2E" w:rsidP="00AF6F0D">
      <w:r>
        <w:rPr>
          <w:noProof/>
          <w:lang w:eastAsia="en-GB"/>
        </w:rPr>
        <w:drawing>
          <wp:inline distT="0" distB="0" distL="0" distR="0" wp14:anchorId="15D68464" wp14:editId="61A1A021">
            <wp:extent cx="4562475" cy="5992495"/>
            <wp:effectExtent l="0" t="0" r="9525" b="8255"/>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62475" cy="5992495"/>
                    </a:xfrm>
                    <a:prstGeom prst="rect">
                      <a:avLst/>
                    </a:prstGeom>
                    <a:noFill/>
                    <a:ln>
                      <a:noFill/>
                    </a:ln>
                  </pic:spPr>
                </pic:pic>
              </a:graphicData>
            </a:graphic>
          </wp:inline>
        </w:drawing>
      </w:r>
    </w:p>
    <w:p w14:paraId="3BA64445" w14:textId="77777777" w:rsidR="004B0FF8" w:rsidRDefault="004B0FF8" w:rsidP="00AF6F0D">
      <w:pPr>
        <w:pStyle w:val="Heading4"/>
        <w:ind w:left="0" w:firstLine="0"/>
      </w:pPr>
      <w:r>
        <w:br w:type="page"/>
        <w:t>Web Roles and Permissions Screen – Step 6</w:t>
      </w:r>
    </w:p>
    <w:p w14:paraId="7495D6BE" w14:textId="77777777" w:rsidR="004B0FF8" w:rsidRDefault="004B0FF8" w:rsidP="00AF6F0D"/>
    <w:p w14:paraId="335C2266" w14:textId="77777777" w:rsidR="004B0FF8" w:rsidRDefault="00A96D2E" w:rsidP="00AF6F0D">
      <w:pPr>
        <w:rPr>
          <w:noProof/>
          <w:lang w:eastAsia="en-GB"/>
        </w:rPr>
      </w:pPr>
      <w:r>
        <w:rPr>
          <w:noProof/>
          <w:lang w:eastAsia="en-GB"/>
        </w:rPr>
        <w:drawing>
          <wp:inline distT="0" distB="0" distL="0" distR="0" wp14:anchorId="10890DD9" wp14:editId="74E4FAF8">
            <wp:extent cx="4504055" cy="7062470"/>
            <wp:effectExtent l="0" t="0" r="0" b="508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04055" cy="7062470"/>
                    </a:xfrm>
                    <a:prstGeom prst="rect">
                      <a:avLst/>
                    </a:prstGeom>
                    <a:noFill/>
                    <a:ln>
                      <a:noFill/>
                    </a:ln>
                  </pic:spPr>
                </pic:pic>
              </a:graphicData>
            </a:graphic>
          </wp:inline>
        </w:drawing>
      </w:r>
    </w:p>
    <w:p w14:paraId="70A061C4" w14:textId="77777777" w:rsidR="004B0FF8" w:rsidRDefault="004B0FF8" w:rsidP="00AF6F0D">
      <w:pPr>
        <w:rPr>
          <w:noProof/>
          <w:lang w:eastAsia="en-GB"/>
        </w:rPr>
      </w:pPr>
    </w:p>
    <w:p w14:paraId="53D39DAE" w14:textId="77777777" w:rsidR="004B0FF8" w:rsidRDefault="004B0FF8" w:rsidP="00AF6F0D">
      <w:pPr>
        <w:pStyle w:val="Heading4"/>
        <w:ind w:left="0" w:firstLine="0"/>
      </w:pPr>
      <w:r>
        <w:rPr>
          <w:noProof/>
          <w:lang w:eastAsia="en-GB"/>
        </w:rPr>
        <w:br w:type="page"/>
      </w:r>
      <w:r>
        <w:t>Web Roles and Permissions Screen – Step 7</w:t>
      </w:r>
    </w:p>
    <w:p w14:paraId="7854F140" w14:textId="77777777" w:rsidR="004B0FF8" w:rsidRDefault="004B0FF8" w:rsidP="00AF6F0D"/>
    <w:p w14:paraId="6DB82AAB" w14:textId="77777777" w:rsidR="004B0FF8" w:rsidRDefault="00A96D2E" w:rsidP="00AF6F0D">
      <w:pPr>
        <w:rPr>
          <w:noProof/>
          <w:lang w:eastAsia="en-GB"/>
        </w:rPr>
      </w:pPr>
      <w:r>
        <w:rPr>
          <w:noProof/>
          <w:lang w:eastAsia="en-GB"/>
        </w:rPr>
        <w:drawing>
          <wp:inline distT="0" distB="0" distL="0" distR="0" wp14:anchorId="0F7D04B1" wp14:editId="4A29B2DF">
            <wp:extent cx="5350510" cy="5360035"/>
            <wp:effectExtent l="0" t="0" r="254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50510" cy="5360035"/>
                    </a:xfrm>
                    <a:prstGeom prst="rect">
                      <a:avLst/>
                    </a:prstGeom>
                    <a:noFill/>
                    <a:ln>
                      <a:noFill/>
                    </a:ln>
                  </pic:spPr>
                </pic:pic>
              </a:graphicData>
            </a:graphic>
          </wp:inline>
        </w:drawing>
      </w:r>
    </w:p>
    <w:p w14:paraId="4D49DD3A" w14:textId="77777777" w:rsidR="004B0FF8" w:rsidRDefault="004B0FF8" w:rsidP="00AF6F0D">
      <w:pPr>
        <w:rPr>
          <w:noProof/>
          <w:lang w:eastAsia="en-GB"/>
        </w:rPr>
      </w:pPr>
    </w:p>
    <w:p w14:paraId="25B8E4B2" w14:textId="77777777" w:rsidR="004B0FF8" w:rsidRDefault="004B0FF8" w:rsidP="00AF6F0D">
      <w:pPr>
        <w:pStyle w:val="Heading4"/>
        <w:ind w:left="0" w:firstLine="0"/>
      </w:pPr>
      <w:r>
        <w:br w:type="page"/>
        <w:t>Web Roles and Permissions Screen – Step 8</w:t>
      </w:r>
    </w:p>
    <w:p w14:paraId="412A4659" w14:textId="77777777" w:rsidR="004B0FF8" w:rsidRDefault="004B0FF8" w:rsidP="00AF6F0D"/>
    <w:p w14:paraId="0DD99B54" w14:textId="77777777" w:rsidR="004B0FF8" w:rsidRPr="004B0FF8" w:rsidRDefault="00A96D2E" w:rsidP="00AF6F0D">
      <w:r>
        <w:rPr>
          <w:noProof/>
          <w:lang w:eastAsia="en-GB"/>
        </w:rPr>
        <w:drawing>
          <wp:inline distT="0" distB="0" distL="0" distR="0" wp14:anchorId="3CBFF42C" wp14:editId="2B0709B0">
            <wp:extent cx="5360035" cy="6245225"/>
            <wp:effectExtent l="0" t="0" r="0" b="3175"/>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60035" cy="6245225"/>
                    </a:xfrm>
                    <a:prstGeom prst="rect">
                      <a:avLst/>
                    </a:prstGeom>
                    <a:noFill/>
                    <a:ln>
                      <a:noFill/>
                    </a:ln>
                  </pic:spPr>
                </pic:pic>
              </a:graphicData>
            </a:graphic>
          </wp:inline>
        </w:drawing>
      </w:r>
    </w:p>
    <w:p w14:paraId="70289491" w14:textId="77777777" w:rsidR="00D01E16" w:rsidRDefault="00AB5413" w:rsidP="00AF6F0D">
      <w:pPr>
        <w:pStyle w:val="Heading3"/>
        <w:ind w:left="0" w:firstLine="0"/>
      </w:pPr>
      <w:r>
        <w:br w:type="page"/>
      </w:r>
      <w:bookmarkStart w:id="162" w:name="_Toc422842022"/>
      <w:r w:rsidR="00D01E16">
        <w:t>PMUC010 – Create/Edit User</w:t>
      </w:r>
      <w:bookmarkEnd w:id="162"/>
    </w:p>
    <w:p w14:paraId="5FD88193" w14:textId="77777777" w:rsidR="00D01E16" w:rsidRPr="00947354" w:rsidRDefault="00D01E16"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D01E16" w:rsidRPr="005D68D4" w14:paraId="28E9C72E" w14:textId="77777777" w:rsidTr="00E04DD9">
        <w:tc>
          <w:tcPr>
            <w:tcW w:w="9322" w:type="dxa"/>
            <w:gridSpan w:val="2"/>
            <w:shd w:val="pct20" w:color="auto" w:fill="auto"/>
          </w:tcPr>
          <w:p w14:paraId="0FEFCAD5" w14:textId="77777777" w:rsidR="00D01E16" w:rsidRPr="005D68D4" w:rsidRDefault="00D01E16"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PMUC010</w:t>
            </w:r>
          </w:p>
          <w:p w14:paraId="7D450C77" w14:textId="77777777" w:rsidR="00D01E16" w:rsidRPr="005D68D4" w:rsidRDefault="00D01E16" w:rsidP="00AF6F0D">
            <w:pPr>
              <w:rPr>
                <w:rFonts w:ascii="Arial" w:hAnsi="Arial" w:cs="Arial"/>
                <w:b/>
                <w:bCs/>
                <w:sz w:val="18"/>
                <w:szCs w:val="18"/>
              </w:rPr>
            </w:pPr>
          </w:p>
          <w:p w14:paraId="5CFC2F2F"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Create/Edit User</w:t>
            </w:r>
          </w:p>
          <w:p w14:paraId="51AB04F3" w14:textId="77777777" w:rsidR="00D01E16" w:rsidRPr="005D68D4" w:rsidRDefault="00D01E16" w:rsidP="00AF6F0D">
            <w:pPr>
              <w:rPr>
                <w:rFonts w:ascii="Arial" w:hAnsi="Arial" w:cs="Arial"/>
                <w:b/>
                <w:sz w:val="18"/>
                <w:szCs w:val="18"/>
              </w:rPr>
            </w:pPr>
          </w:p>
        </w:tc>
      </w:tr>
      <w:tr w:rsidR="00D01E16" w:rsidRPr="00322B9D" w14:paraId="2740CA5C" w14:textId="77777777" w:rsidTr="00E04DD9">
        <w:tc>
          <w:tcPr>
            <w:tcW w:w="2093" w:type="dxa"/>
            <w:shd w:val="pct20" w:color="auto" w:fill="auto"/>
          </w:tcPr>
          <w:p w14:paraId="2B8AEE94"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Summary</w:t>
            </w:r>
          </w:p>
          <w:p w14:paraId="0BEF6675" w14:textId="77777777" w:rsidR="00D01E16" w:rsidRPr="005D68D4" w:rsidRDefault="00D01E16" w:rsidP="00AF6F0D">
            <w:pPr>
              <w:rPr>
                <w:rFonts w:ascii="Arial" w:hAnsi="Arial" w:cs="Arial"/>
                <w:b/>
                <w:bCs/>
                <w:sz w:val="18"/>
                <w:szCs w:val="18"/>
              </w:rPr>
            </w:pPr>
          </w:p>
        </w:tc>
        <w:tc>
          <w:tcPr>
            <w:tcW w:w="7229" w:type="dxa"/>
            <w:shd w:val="clear" w:color="auto" w:fill="auto"/>
          </w:tcPr>
          <w:p w14:paraId="7A3A3CF0" w14:textId="38D9A2C3" w:rsidR="00D01E16" w:rsidRPr="00322B9D" w:rsidRDefault="00D01E16" w:rsidP="00AF6F0D">
            <w:pPr>
              <w:rPr>
                <w:rFonts w:ascii="Arial" w:hAnsi="Arial" w:cs="Arial"/>
                <w:sz w:val="18"/>
                <w:szCs w:val="18"/>
              </w:rPr>
            </w:pPr>
            <w:r>
              <w:rPr>
                <w:rFonts w:ascii="Arial" w:hAnsi="Arial" w:cs="Arial"/>
                <w:sz w:val="18"/>
                <w:szCs w:val="18"/>
              </w:rPr>
              <w:t xml:space="preserve">Process that enables a </w:t>
            </w:r>
            <w:r w:rsidR="00FE4BBE">
              <w:rPr>
                <w:rFonts w:ascii="Arial" w:hAnsi="Arial" w:cs="Arial"/>
                <w:sz w:val="18"/>
                <w:szCs w:val="18"/>
              </w:rPr>
              <w:t>PlanManager</w:t>
            </w:r>
            <w:r>
              <w:rPr>
                <w:rFonts w:ascii="Arial" w:hAnsi="Arial" w:cs="Arial"/>
                <w:sz w:val="18"/>
                <w:szCs w:val="18"/>
              </w:rPr>
              <w:t xml:space="preserve"> User to be created and/or updated</w:t>
            </w:r>
          </w:p>
        </w:tc>
      </w:tr>
      <w:tr w:rsidR="00D01E16" w:rsidRPr="00322B9D" w14:paraId="21C50C66" w14:textId="77777777" w:rsidTr="00E04DD9">
        <w:tc>
          <w:tcPr>
            <w:tcW w:w="2093" w:type="dxa"/>
            <w:shd w:val="pct20" w:color="auto" w:fill="auto"/>
          </w:tcPr>
          <w:p w14:paraId="7B9FF8F8"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Actor</w:t>
            </w:r>
          </w:p>
          <w:p w14:paraId="431F4239" w14:textId="77777777" w:rsidR="00D01E16" w:rsidRPr="005D68D4" w:rsidRDefault="00D01E16" w:rsidP="00AF6F0D">
            <w:pPr>
              <w:rPr>
                <w:rFonts w:ascii="Arial" w:hAnsi="Arial" w:cs="Arial"/>
                <w:bCs/>
                <w:color w:val="FF0000"/>
                <w:sz w:val="18"/>
                <w:szCs w:val="18"/>
              </w:rPr>
            </w:pPr>
          </w:p>
        </w:tc>
        <w:tc>
          <w:tcPr>
            <w:tcW w:w="7229" w:type="dxa"/>
            <w:shd w:val="clear" w:color="auto" w:fill="auto"/>
          </w:tcPr>
          <w:p w14:paraId="213C4F90" w14:textId="77777777" w:rsidR="00D01E16" w:rsidRPr="00322B9D" w:rsidRDefault="00D01E16" w:rsidP="00AF6F0D">
            <w:pPr>
              <w:rPr>
                <w:rFonts w:ascii="Arial" w:hAnsi="Arial" w:cs="Arial"/>
                <w:sz w:val="18"/>
                <w:szCs w:val="18"/>
              </w:rPr>
            </w:pPr>
            <w:r>
              <w:rPr>
                <w:rFonts w:ascii="Arial" w:hAnsi="Arial" w:cs="Arial"/>
                <w:sz w:val="18"/>
                <w:szCs w:val="18"/>
              </w:rPr>
              <w:t>Back Office</w:t>
            </w:r>
            <w:r w:rsidRPr="00322B9D">
              <w:rPr>
                <w:rFonts w:ascii="Arial" w:hAnsi="Arial" w:cs="Arial"/>
                <w:sz w:val="18"/>
                <w:szCs w:val="18"/>
              </w:rPr>
              <w:t xml:space="preserve"> User</w:t>
            </w:r>
          </w:p>
        </w:tc>
      </w:tr>
      <w:tr w:rsidR="00D01E16" w:rsidRPr="00322B9D" w14:paraId="36F20754" w14:textId="77777777" w:rsidTr="00E04DD9">
        <w:tc>
          <w:tcPr>
            <w:tcW w:w="2093" w:type="dxa"/>
            <w:shd w:val="pct20" w:color="auto" w:fill="auto"/>
          </w:tcPr>
          <w:p w14:paraId="1F796AAA"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Trigger</w:t>
            </w:r>
          </w:p>
          <w:p w14:paraId="0FFDCBC9" w14:textId="77777777" w:rsidR="00D01E16" w:rsidRPr="005D68D4" w:rsidRDefault="00D01E16" w:rsidP="00AF6F0D">
            <w:pPr>
              <w:rPr>
                <w:rFonts w:ascii="Arial" w:hAnsi="Arial" w:cs="Arial"/>
                <w:b/>
                <w:bCs/>
                <w:sz w:val="18"/>
                <w:szCs w:val="18"/>
              </w:rPr>
            </w:pPr>
          </w:p>
        </w:tc>
        <w:tc>
          <w:tcPr>
            <w:tcW w:w="7229" w:type="dxa"/>
            <w:shd w:val="clear" w:color="auto" w:fill="auto"/>
          </w:tcPr>
          <w:p w14:paraId="167F9133" w14:textId="1045E052" w:rsidR="00D01E16" w:rsidRPr="00322B9D" w:rsidRDefault="00D01E16">
            <w:pPr>
              <w:rPr>
                <w:rFonts w:ascii="Arial" w:hAnsi="Arial" w:cs="Arial"/>
                <w:sz w:val="18"/>
                <w:szCs w:val="18"/>
              </w:rPr>
            </w:pPr>
            <w:r>
              <w:rPr>
                <w:rFonts w:ascii="Arial" w:hAnsi="Arial" w:cs="Arial"/>
                <w:sz w:val="18"/>
                <w:szCs w:val="18"/>
              </w:rPr>
              <w:t xml:space="preserve">Users requiring </w:t>
            </w:r>
            <w:r w:rsidR="008B71DB">
              <w:rPr>
                <w:rFonts w:ascii="Arial" w:hAnsi="Arial" w:cs="Arial"/>
                <w:sz w:val="18"/>
                <w:szCs w:val="18"/>
              </w:rPr>
              <w:t>Plan</w:t>
            </w:r>
            <w:r>
              <w:rPr>
                <w:rFonts w:ascii="Arial" w:hAnsi="Arial" w:cs="Arial"/>
                <w:sz w:val="18"/>
                <w:szCs w:val="18"/>
              </w:rPr>
              <w:t>Manager Access</w:t>
            </w:r>
          </w:p>
        </w:tc>
      </w:tr>
      <w:tr w:rsidR="00D01E16" w:rsidRPr="00322B9D" w14:paraId="6207DFF4" w14:textId="77777777" w:rsidTr="00E04DD9">
        <w:tc>
          <w:tcPr>
            <w:tcW w:w="2093" w:type="dxa"/>
            <w:shd w:val="pct20" w:color="auto" w:fill="auto"/>
          </w:tcPr>
          <w:p w14:paraId="7E0FE506"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Pre- conditions</w:t>
            </w:r>
          </w:p>
          <w:p w14:paraId="42D20A45" w14:textId="77777777" w:rsidR="00D01E16" w:rsidRPr="005D68D4" w:rsidRDefault="00D01E16" w:rsidP="00AF6F0D">
            <w:pPr>
              <w:rPr>
                <w:rFonts w:ascii="Arial" w:hAnsi="Arial" w:cs="Arial"/>
                <w:bCs/>
                <w:color w:val="FF0000"/>
                <w:sz w:val="18"/>
                <w:szCs w:val="18"/>
              </w:rPr>
            </w:pPr>
          </w:p>
        </w:tc>
        <w:tc>
          <w:tcPr>
            <w:tcW w:w="7229" w:type="dxa"/>
            <w:shd w:val="clear" w:color="auto" w:fill="auto"/>
          </w:tcPr>
          <w:p w14:paraId="0EE0D2E9" w14:textId="77777777" w:rsidR="00D01E16" w:rsidRPr="00322B9D" w:rsidRDefault="00D01E16" w:rsidP="00AF6F0D">
            <w:pPr>
              <w:rPr>
                <w:rFonts w:ascii="Arial" w:hAnsi="Arial" w:cs="Arial"/>
                <w:sz w:val="18"/>
                <w:szCs w:val="18"/>
              </w:rPr>
            </w:pPr>
            <w:r>
              <w:rPr>
                <w:rFonts w:ascii="Arial" w:hAnsi="Arial" w:cs="Arial"/>
                <w:sz w:val="18"/>
                <w:szCs w:val="18"/>
              </w:rPr>
              <w:t>User logged into Dcorum, has the correct security permissions and has received details of the permissions required</w:t>
            </w:r>
          </w:p>
        </w:tc>
      </w:tr>
      <w:tr w:rsidR="00D01E16" w:rsidRPr="00322B9D" w14:paraId="001195DD" w14:textId="77777777" w:rsidTr="00E04DD9">
        <w:tc>
          <w:tcPr>
            <w:tcW w:w="2093" w:type="dxa"/>
            <w:shd w:val="pct20" w:color="auto" w:fill="auto"/>
          </w:tcPr>
          <w:p w14:paraId="63276D07"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Post –conditions</w:t>
            </w:r>
          </w:p>
          <w:p w14:paraId="7A8E9A21" w14:textId="77777777" w:rsidR="00D01E16" w:rsidRPr="005D68D4" w:rsidRDefault="00D01E16" w:rsidP="00AF6F0D">
            <w:pPr>
              <w:rPr>
                <w:rFonts w:ascii="Arial" w:hAnsi="Arial" w:cs="Arial"/>
                <w:b/>
                <w:bCs/>
                <w:sz w:val="18"/>
                <w:szCs w:val="18"/>
              </w:rPr>
            </w:pPr>
          </w:p>
        </w:tc>
        <w:tc>
          <w:tcPr>
            <w:tcW w:w="7229" w:type="dxa"/>
            <w:shd w:val="clear" w:color="auto" w:fill="auto"/>
          </w:tcPr>
          <w:p w14:paraId="4BBBD61B" w14:textId="77777777" w:rsidR="00D01E16" w:rsidRPr="00322B9D" w:rsidRDefault="00D01E16" w:rsidP="00AF6F0D">
            <w:pPr>
              <w:rPr>
                <w:rFonts w:ascii="Arial" w:hAnsi="Arial" w:cs="Arial"/>
                <w:sz w:val="18"/>
                <w:szCs w:val="18"/>
              </w:rPr>
            </w:pPr>
            <w:r w:rsidRPr="00322B9D">
              <w:rPr>
                <w:rFonts w:ascii="Arial" w:hAnsi="Arial" w:cs="Arial"/>
                <w:sz w:val="18"/>
                <w:szCs w:val="18"/>
              </w:rPr>
              <w:t xml:space="preserve">The user is able to </w:t>
            </w:r>
            <w:r>
              <w:rPr>
                <w:rFonts w:ascii="Arial" w:hAnsi="Arial" w:cs="Arial"/>
                <w:sz w:val="18"/>
                <w:szCs w:val="18"/>
              </w:rPr>
              <w:t>access the Dcorum Web screen and create a new or update an existing Admin User</w:t>
            </w:r>
          </w:p>
        </w:tc>
      </w:tr>
      <w:tr w:rsidR="00D01E16" w:rsidRPr="00322B9D" w14:paraId="6957862B" w14:textId="77777777" w:rsidTr="00E04DD9">
        <w:tc>
          <w:tcPr>
            <w:tcW w:w="2093" w:type="dxa"/>
            <w:shd w:val="pct20" w:color="auto" w:fill="auto"/>
          </w:tcPr>
          <w:p w14:paraId="3DAF00C6"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7DBD7C53" w14:textId="77777777" w:rsidR="00D01E16" w:rsidRPr="00322B9D" w:rsidRDefault="00D01E16" w:rsidP="00AF6F0D">
            <w:pPr>
              <w:rPr>
                <w:rFonts w:ascii="Arial" w:hAnsi="Arial" w:cs="Arial"/>
                <w:sz w:val="18"/>
                <w:szCs w:val="18"/>
              </w:rPr>
            </w:pPr>
            <w:r w:rsidRPr="00322B9D">
              <w:rPr>
                <w:rFonts w:ascii="Arial" w:hAnsi="Arial" w:cs="Arial"/>
                <w:sz w:val="18"/>
                <w:szCs w:val="18"/>
              </w:rPr>
              <w:t>Adhoc</w:t>
            </w:r>
          </w:p>
        </w:tc>
      </w:tr>
      <w:tr w:rsidR="00D01E16" w:rsidRPr="007F10DF" w14:paraId="7C54D32F" w14:textId="77777777" w:rsidTr="00E04DD9">
        <w:tc>
          <w:tcPr>
            <w:tcW w:w="2093" w:type="dxa"/>
            <w:shd w:val="pct20" w:color="auto" w:fill="auto"/>
          </w:tcPr>
          <w:p w14:paraId="5DC30FF0"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Basic Course of Action</w:t>
            </w:r>
          </w:p>
        </w:tc>
        <w:tc>
          <w:tcPr>
            <w:tcW w:w="7229" w:type="dxa"/>
            <w:shd w:val="clear" w:color="auto" w:fill="auto"/>
          </w:tcPr>
          <w:p w14:paraId="1F474EBE" w14:textId="77777777" w:rsidR="00D01E16" w:rsidRPr="00852D9B" w:rsidRDefault="00D01E16" w:rsidP="004E06BD">
            <w:pPr>
              <w:numPr>
                <w:ilvl w:val="0"/>
                <w:numId w:val="18"/>
              </w:numPr>
              <w:rPr>
                <w:rFonts w:ascii="Arial" w:hAnsi="Arial" w:cs="Arial"/>
                <w:sz w:val="18"/>
                <w:szCs w:val="18"/>
              </w:rPr>
            </w:pPr>
            <w:r w:rsidRPr="00852D9B">
              <w:rPr>
                <w:rFonts w:ascii="Arial" w:hAnsi="Arial" w:cs="Arial"/>
                <w:sz w:val="18"/>
                <w:szCs w:val="18"/>
              </w:rPr>
              <w:t xml:space="preserve">The </w:t>
            </w:r>
            <w:r>
              <w:rPr>
                <w:rFonts w:ascii="Arial" w:hAnsi="Arial" w:cs="Arial"/>
                <w:sz w:val="18"/>
                <w:szCs w:val="18"/>
              </w:rPr>
              <w:t>user logs into Dcorum</w:t>
            </w:r>
          </w:p>
          <w:p w14:paraId="0DA49FB9" w14:textId="77777777" w:rsidR="00D01E16" w:rsidRPr="00852D9B" w:rsidRDefault="00D01E16" w:rsidP="004E06BD">
            <w:pPr>
              <w:numPr>
                <w:ilvl w:val="0"/>
                <w:numId w:val="18"/>
              </w:numPr>
              <w:rPr>
                <w:rFonts w:ascii="Arial" w:hAnsi="Arial" w:cs="Arial"/>
                <w:sz w:val="18"/>
                <w:szCs w:val="18"/>
              </w:rPr>
            </w:pPr>
            <w:r w:rsidRPr="00852D9B">
              <w:rPr>
                <w:rFonts w:ascii="Arial" w:hAnsi="Arial" w:cs="Arial"/>
                <w:sz w:val="18"/>
                <w:szCs w:val="18"/>
              </w:rPr>
              <w:t xml:space="preserve">The </w:t>
            </w:r>
            <w:r>
              <w:rPr>
                <w:rFonts w:ascii="Arial" w:hAnsi="Arial" w:cs="Arial"/>
                <w:sz w:val="18"/>
                <w:szCs w:val="18"/>
              </w:rPr>
              <w:t>user selects the Admin Users Menu option.</w:t>
            </w:r>
            <w:r w:rsidRPr="00852D9B">
              <w:rPr>
                <w:rFonts w:ascii="Arial" w:hAnsi="Arial" w:cs="Arial"/>
                <w:sz w:val="18"/>
                <w:szCs w:val="18"/>
              </w:rPr>
              <w:t xml:space="preserve"> </w:t>
            </w:r>
          </w:p>
          <w:p w14:paraId="7F9047BB" w14:textId="77777777" w:rsidR="00D01E16" w:rsidRPr="00852D9B" w:rsidRDefault="00D01E16" w:rsidP="004E06BD">
            <w:pPr>
              <w:numPr>
                <w:ilvl w:val="0"/>
                <w:numId w:val="18"/>
              </w:numPr>
              <w:rPr>
                <w:rFonts w:ascii="Arial" w:hAnsi="Arial" w:cs="Arial"/>
                <w:sz w:val="18"/>
                <w:szCs w:val="18"/>
              </w:rPr>
            </w:pPr>
            <w:r>
              <w:rPr>
                <w:rFonts w:ascii="Arial" w:hAnsi="Arial" w:cs="Arial"/>
                <w:sz w:val="18"/>
                <w:szCs w:val="18"/>
              </w:rPr>
              <w:t>The system displays the Admin User Selection Screen</w:t>
            </w:r>
          </w:p>
          <w:p w14:paraId="5D1CD4BB" w14:textId="77777777" w:rsidR="00D01E16" w:rsidRDefault="00D01E16" w:rsidP="004E06BD">
            <w:pPr>
              <w:numPr>
                <w:ilvl w:val="0"/>
                <w:numId w:val="18"/>
              </w:numPr>
              <w:rPr>
                <w:rFonts w:ascii="Arial" w:hAnsi="Arial" w:cs="Arial"/>
                <w:sz w:val="18"/>
                <w:szCs w:val="18"/>
              </w:rPr>
            </w:pPr>
            <w:r>
              <w:rPr>
                <w:rFonts w:ascii="Arial" w:hAnsi="Arial" w:cs="Arial"/>
                <w:sz w:val="18"/>
                <w:szCs w:val="18"/>
              </w:rPr>
              <w:t>The user selects the &lt;&lt;New Admin User&gt;&gt; option</w:t>
            </w:r>
          </w:p>
          <w:p w14:paraId="3619F741" w14:textId="77777777" w:rsidR="00D01E16" w:rsidRDefault="00D01E16" w:rsidP="004E06BD">
            <w:pPr>
              <w:numPr>
                <w:ilvl w:val="0"/>
                <w:numId w:val="18"/>
              </w:numPr>
              <w:rPr>
                <w:rFonts w:ascii="Arial" w:hAnsi="Arial" w:cs="Arial"/>
                <w:sz w:val="18"/>
                <w:szCs w:val="18"/>
              </w:rPr>
            </w:pPr>
            <w:r w:rsidRPr="00322B9D">
              <w:rPr>
                <w:rFonts w:ascii="Arial" w:hAnsi="Arial" w:cs="Arial"/>
                <w:sz w:val="18"/>
                <w:szCs w:val="18"/>
              </w:rPr>
              <w:t xml:space="preserve">The system displays </w:t>
            </w:r>
            <w:r>
              <w:rPr>
                <w:rFonts w:ascii="Arial" w:hAnsi="Arial" w:cs="Arial"/>
                <w:sz w:val="18"/>
                <w:szCs w:val="18"/>
              </w:rPr>
              <w:t>&lt;&lt;Add Admin User&gt;&gt; screen</w:t>
            </w:r>
          </w:p>
          <w:p w14:paraId="154AD396" w14:textId="4FACA8E6" w:rsidR="00D57240" w:rsidRDefault="00D01E16" w:rsidP="004E06BD">
            <w:pPr>
              <w:numPr>
                <w:ilvl w:val="0"/>
                <w:numId w:val="18"/>
              </w:numPr>
              <w:rPr>
                <w:ins w:id="163" w:author="Jamal, Zaher CWK" w:date="2015-06-23T14:14:00Z"/>
                <w:rFonts w:ascii="Arial" w:hAnsi="Arial" w:cs="Arial"/>
                <w:sz w:val="18"/>
                <w:szCs w:val="18"/>
              </w:rPr>
            </w:pPr>
            <w:r>
              <w:rPr>
                <w:rFonts w:ascii="Arial" w:hAnsi="Arial" w:cs="Arial"/>
                <w:sz w:val="18"/>
                <w:szCs w:val="18"/>
              </w:rPr>
              <w:t xml:space="preserve">The user enters the details and </w:t>
            </w:r>
            <w:ins w:id="164" w:author="Jamal, Zaher CWK" w:date="2015-06-23T14:14:00Z">
              <w:r w:rsidR="00D57240">
                <w:rPr>
                  <w:rFonts w:ascii="Arial" w:hAnsi="Arial" w:cs="Arial"/>
                  <w:sz w:val="18"/>
                  <w:szCs w:val="18"/>
                </w:rPr>
                <w:t>associates Admin User to a Role</w:t>
              </w:r>
            </w:ins>
          </w:p>
          <w:p w14:paraId="1D2F52FB" w14:textId="3985737F" w:rsidR="00D01E16" w:rsidRDefault="00D57240" w:rsidP="004E06BD">
            <w:pPr>
              <w:numPr>
                <w:ilvl w:val="0"/>
                <w:numId w:val="18"/>
              </w:numPr>
              <w:rPr>
                <w:rFonts w:ascii="Arial" w:hAnsi="Arial" w:cs="Arial"/>
                <w:sz w:val="18"/>
                <w:szCs w:val="18"/>
              </w:rPr>
            </w:pPr>
            <w:ins w:id="165" w:author="Jamal, Zaher CWK" w:date="2015-06-23T14:14:00Z">
              <w:r>
                <w:rPr>
                  <w:rFonts w:ascii="Arial" w:hAnsi="Arial" w:cs="Arial"/>
                  <w:sz w:val="18"/>
                  <w:szCs w:val="18"/>
                </w:rPr>
                <w:t xml:space="preserve">The user </w:t>
              </w:r>
            </w:ins>
            <w:r w:rsidR="00D01E16">
              <w:rPr>
                <w:rFonts w:ascii="Arial" w:hAnsi="Arial" w:cs="Arial"/>
                <w:sz w:val="18"/>
                <w:szCs w:val="18"/>
              </w:rPr>
              <w:t>selects the “Save” button</w:t>
            </w:r>
          </w:p>
          <w:p w14:paraId="3B8F1CE8" w14:textId="77777777" w:rsidR="00D01E16" w:rsidRPr="006B42F2" w:rsidRDefault="00D01E16" w:rsidP="004E06BD">
            <w:pPr>
              <w:numPr>
                <w:ilvl w:val="0"/>
                <w:numId w:val="18"/>
              </w:numPr>
              <w:rPr>
                <w:rFonts w:ascii="Arial" w:hAnsi="Arial" w:cs="Arial"/>
                <w:sz w:val="18"/>
                <w:szCs w:val="18"/>
              </w:rPr>
            </w:pPr>
            <w:r>
              <w:rPr>
                <w:rFonts w:ascii="Arial" w:hAnsi="Arial" w:cs="Arial"/>
                <w:sz w:val="18"/>
                <w:szCs w:val="18"/>
              </w:rPr>
              <w:t>The system stores the details to the database</w:t>
            </w:r>
          </w:p>
        </w:tc>
      </w:tr>
      <w:tr w:rsidR="00D01E16" w:rsidRPr="00322B9D" w14:paraId="238BD08B" w14:textId="77777777" w:rsidTr="00E04DD9">
        <w:tc>
          <w:tcPr>
            <w:tcW w:w="2093" w:type="dxa"/>
            <w:shd w:val="pct20" w:color="auto" w:fill="auto"/>
          </w:tcPr>
          <w:p w14:paraId="5D36A949"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Alternate scenario extensions</w:t>
            </w:r>
          </w:p>
          <w:p w14:paraId="15092F10" w14:textId="77777777" w:rsidR="00D01E16" w:rsidRPr="005D68D4" w:rsidRDefault="00D01E16" w:rsidP="00AF6F0D">
            <w:pPr>
              <w:rPr>
                <w:rFonts w:ascii="Arial" w:hAnsi="Arial" w:cs="Arial"/>
                <w:b/>
                <w:bCs/>
                <w:sz w:val="18"/>
                <w:szCs w:val="18"/>
              </w:rPr>
            </w:pPr>
          </w:p>
          <w:p w14:paraId="1C5F2E9D" w14:textId="77777777" w:rsidR="00D01E16" w:rsidRPr="005D68D4" w:rsidRDefault="00D01E16" w:rsidP="00AF6F0D">
            <w:pPr>
              <w:rPr>
                <w:rFonts w:ascii="Arial" w:hAnsi="Arial" w:cs="Arial"/>
                <w:b/>
                <w:bCs/>
                <w:sz w:val="18"/>
                <w:szCs w:val="18"/>
              </w:rPr>
            </w:pPr>
          </w:p>
        </w:tc>
        <w:tc>
          <w:tcPr>
            <w:tcW w:w="7229" w:type="dxa"/>
            <w:shd w:val="clear" w:color="auto" w:fill="auto"/>
          </w:tcPr>
          <w:p w14:paraId="0A8C008D" w14:textId="08A76F4B" w:rsidR="00D01E16" w:rsidRPr="00C91AB4" w:rsidRDefault="00D01E16" w:rsidP="004E06BD">
            <w:pPr>
              <w:pStyle w:val="ListParagraph"/>
              <w:numPr>
                <w:ilvl w:val="0"/>
                <w:numId w:val="67"/>
              </w:numPr>
              <w:rPr>
                <w:rFonts w:cs="Arial"/>
                <w:sz w:val="18"/>
                <w:szCs w:val="18"/>
                <w:u w:val="single"/>
              </w:rPr>
            </w:pPr>
            <w:r w:rsidRPr="00C91AB4">
              <w:rPr>
                <w:rFonts w:cs="Arial"/>
                <w:sz w:val="18"/>
                <w:szCs w:val="18"/>
                <w:u w:val="single"/>
              </w:rPr>
              <w:t>Edit User</w:t>
            </w:r>
          </w:p>
          <w:p w14:paraId="37FDC796" w14:textId="77777777" w:rsidR="00D01E16" w:rsidRDefault="00D01E16" w:rsidP="00AF6F0D">
            <w:pPr>
              <w:rPr>
                <w:rFonts w:ascii="Arial" w:hAnsi="Arial" w:cs="Arial"/>
                <w:sz w:val="18"/>
                <w:szCs w:val="18"/>
              </w:rPr>
            </w:pPr>
            <w:r>
              <w:rPr>
                <w:rFonts w:ascii="Arial" w:hAnsi="Arial" w:cs="Arial"/>
                <w:sz w:val="18"/>
                <w:szCs w:val="18"/>
              </w:rPr>
              <w:t>The screen also allows the user to “Edit” an existing Admin User record.  If the user selects the “View” link on the selection screen described below then the “Admin User” screen should be displayed in Edit Mode.  Whilst in “Edit” mode the screen should display the following fields and data for the selected user:</w:t>
            </w:r>
          </w:p>
          <w:p w14:paraId="1DDE9F55" w14:textId="77777777" w:rsidR="00D01E16" w:rsidRDefault="00D01E16" w:rsidP="00AF6F0D">
            <w:pPr>
              <w:rPr>
                <w:rFonts w:ascii="Arial" w:hAnsi="Arial" w:cs="Arial"/>
                <w:sz w:val="18"/>
                <w:szCs w:val="18"/>
              </w:rPr>
            </w:pPr>
          </w:p>
          <w:p w14:paraId="0093518E" w14:textId="77777777" w:rsidR="00D01E16" w:rsidRDefault="00D01E16" w:rsidP="004E06BD">
            <w:pPr>
              <w:numPr>
                <w:ilvl w:val="0"/>
                <w:numId w:val="16"/>
              </w:numPr>
              <w:rPr>
                <w:rFonts w:ascii="Arial" w:hAnsi="Arial" w:cs="Arial"/>
                <w:sz w:val="18"/>
                <w:szCs w:val="18"/>
              </w:rPr>
            </w:pPr>
            <w:r>
              <w:rPr>
                <w:rFonts w:ascii="Arial" w:hAnsi="Arial" w:cs="Arial"/>
                <w:sz w:val="18"/>
                <w:szCs w:val="18"/>
              </w:rPr>
              <w:t>User Account ID – View Only field which displays the User ID for the selected user</w:t>
            </w:r>
          </w:p>
          <w:p w14:paraId="2EAC679D" w14:textId="77777777" w:rsidR="00D01E16" w:rsidRDefault="00D01E16" w:rsidP="004E06BD">
            <w:pPr>
              <w:numPr>
                <w:ilvl w:val="0"/>
                <w:numId w:val="16"/>
              </w:numPr>
              <w:rPr>
                <w:rFonts w:ascii="Arial" w:hAnsi="Arial" w:cs="Arial"/>
                <w:sz w:val="18"/>
                <w:szCs w:val="18"/>
              </w:rPr>
            </w:pPr>
            <w:r>
              <w:rPr>
                <w:rFonts w:ascii="Arial" w:hAnsi="Arial" w:cs="Arial"/>
                <w:sz w:val="18"/>
                <w:szCs w:val="18"/>
              </w:rPr>
              <w:t>Name ID – View Only field which displays the Name ID (Person #) for the selected user</w:t>
            </w:r>
          </w:p>
          <w:p w14:paraId="270FC043" w14:textId="77777777" w:rsidR="00D01E16" w:rsidRDefault="00D01E16" w:rsidP="004E06BD">
            <w:pPr>
              <w:numPr>
                <w:ilvl w:val="0"/>
                <w:numId w:val="16"/>
              </w:numPr>
              <w:rPr>
                <w:rFonts w:ascii="Arial" w:hAnsi="Arial" w:cs="Arial"/>
                <w:sz w:val="18"/>
                <w:szCs w:val="18"/>
              </w:rPr>
            </w:pPr>
            <w:r>
              <w:rPr>
                <w:rFonts w:ascii="Arial" w:hAnsi="Arial" w:cs="Arial"/>
                <w:sz w:val="18"/>
                <w:szCs w:val="18"/>
              </w:rPr>
              <w:t>User Name – Updateable field which displays the User Name of the selected user.</w:t>
            </w:r>
          </w:p>
          <w:p w14:paraId="1A6725C4" w14:textId="77777777" w:rsidR="00D01E16" w:rsidRPr="00243A81" w:rsidRDefault="00D01E16" w:rsidP="004E06BD">
            <w:pPr>
              <w:numPr>
                <w:ilvl w:val="0"/>
                <w:numId w:val="16"/>
              </w:numPr>
              <w:rPr>
                <w:rFonts w:ascii="Arial" w:hAnsi="Arial" w:cs="Arial"/>
                <w:sz w:val="18"/>
                <w:szCs w:val="18"/>
              </w:rPr>
            </w:pPr>
            <w:r w:rsidRPr="00243A81">
              <w:rPr>
                <w:rFonts w:ascii="Arial" w:hAnsi="Arial" w:cs="Arial"/>
                <w:sz w:val="18"/>
                <w:szCs w:val="18"/>
              </w:rPr>
              <w:t>First Name – Updateable field which displays the First Name of the selected user</w:t>
            </w:r>
          </w:p>
          <w:p w14:paraId="0220918B" w14:textId="77777777" w:rsidR="00D01E16" w:rsidRPr="00C373C0" w:rsidRDefault="00D01E16" w:rsidP="004E06BD">
            <w:pPr>
              <w:numPr>
                <w:ilvl w:val="0"/>
                <w:numId w:val="16"/>
              </w:numPr>
              <w:rPr>
                <w:rFonts w:ascii="Arial" w:hAnsi="Arial" w:cs="Arial"/>
                <w:sz w:val="18"/>
                <w:szCs w:val="18"/>
              </w:rPr>
            </w:pPr>
            <w:r>
              <w:rPr>
                <w:rFonts w:ascii="Arial" w:hAnsi="Arial" w:cs="Arial"/>
                <w:sz w:val="18"/>
                <w:szCs w:val="18"/>
              </w:rPr>
              <w:t>Middle Name – Updateable field which displays the Middle Name of the selected user</w:t>
            </w:r>
          </w:p>
          <w:p w14:paraId="367C43F5" w14:textId="77777777" w:rsidR="00D01E16" w:rsidRDefault="00D01E16" w:rsidP="004E06BD">
            <w:pPr>
              <w:numPr>
                <w:ilvl w:val="0"/>
                <w:numId w:val="16"/>
              </w:numPr>
              <w:rPr>
                <w:rFonts w:ascii="Arial" w:hAnsi="Arial" w:cs="Arial"/>
                <w:sz w:val="18"/>
                <w:szCs w:val="18"/>
              </w:rPr>
            </w:pPr>
            <w:r>
              <w:rPr>
                <w:rFonts w:ascii="Arial" w:hAnsi="Arial" w:cs="Arial"/>
                <w:sz w:val="18"/>
                <w:szCs w:val="18"/>
              </w:rPr>
              <w:t>Last Name – Updateable field which displays the Last Name of the selected user</w:t>
            </w:r>
          </w:p>
          <w:p w14:paraId="049C307C" w14:textId="03755DAB" w:rsidR="0044373A" w:rsidRPr="00C373C0" w:rsidRDefault="009F1A65" w:rsidP="004E06BD">
            <w:pPr>
              <w:numPr>
                <w:ilvl w:val="0"/>
                <w:numId w:val="16"/>
              </w:numPr>
              <w:rPr>
                <w:rFonts w:ascii="Arial" w:hAnsi="Arial" w:cs="Arial"/>
                <w:sz w:val="18"/>
                <w:szCs w:val="18"/>
              </w:rPr>
            </w:pPr>
            <w:r>
              <w:rPr>
                <w:rFonts w:ascii="Arial" w:hAnsi="Arial" w:cs="Arial"/>
                <w:sz w:val="18"/>
                <w:szCs w:val="18"/>
              </w:rPr>
              <w:t xml:space="preserve">Grant </w:t>
            </w:r>
            <w:r w:rsidR="0044373A">
              <w:rPr>
                <w:rFonts w:ascii="Arial" w:hAnsi="Arial" w:cs="Arial"/>
                <w:sz w:val="18"/>
                <w:szCs w:val="18"/>
              </w:rPr>
              <w:t xml:space="preserve">Impersonate Permissions – Tick box that grants the user permissions to use the </w:t>
            </w:r>
            <w:r w:rsidR="003B2D50">
              <w:rPr>
                <w:rFonts w:ascii="Arial" w:hAnsi="Arial" w:cs="Arial"/>
                <w:sz w:val="18"/>
                <w:szCs w:val="18"/>
              </w:rPr>
              <w:t>User</w:t>
            </w:r>
            <w:r w:rsidR="0044373A">
              <w:rPr>
                <w:rFonts w:ascii="Arial" w:hAnsi="Arial" w:cs="Arial"/>
                <w:sz w:val="18"/>
                <w:szCs w:val="18"/>
              </w:rPr>
              <w:t xml:space="preserve"> Impersonate facility in TargetPlan</w:t>
            </w:r>
          </w:p>
          <w:p w14:paraId="5C48ED50" w14:textId="5E90627B" w:rsidR="00D01E16" w:rsidRDefault="009F1A65" w:rsidP="004E06BD">
            <w:pPr>
              <w:numPr>
                <w:ilvl w:val="0"/>
                <w:numId w:val="16"/>
              </w:numPr>
              <w:rPr>
                <w:rFonts w:ascii="Arial" w:hAnsi="Arial" w:cs="Arial"/>
                <w:sz w:val="18"/>
                <w:szCs w:val="18"/>
              </w:rPr>
            </w:pPr>
            <w:r>
              <w:rPr>
                <w:rFonts w:ascii="Arial" w:hAnsi="Arial" w:cs="Arial"/>
                <w:sz w:val="18"/>
                <w:szCs w:val="18"/>
              </w:rPr>
              <w:t>Deregister User</w:t>
            </w:r>
            <w:r w:rsidR="00D01E16">
              <w:rPr>
                <w:rFonts w:ascii="Arial" w:hAnsi="Arial" w:cs="Arial"/>
                <w:sz w:val="18"/>
                <w:szCs w:val="18"/>
              </w:rPr>
              <w:t xml:space="preserve">? – Tick box that is NULL upon selection of the user.  If ticked it displays the </w:t>
            </w:r>
            <w:r>
              <w:rPr>
                <w:rFonts w:ascii="Arial" w:hAnsi="Arial" w:cs="Arial"/>
                <w:sz w:val="18"/>
                <w:szCs w:val="18"/>
              </w:rPr>
              <w:t>One time access code</w:t>
            </w:r>
            <w:r w:rsidR="00D01E16">
              <w:rPr>
                <w:rFonts w:ascii="Arial" w:hAnsi="Arial" w:cs="Arial"/>
                <w:sz w:val="18"/>
                <w:szCs w:val="18"/>
              </w:rPr>
              <w:t xml:space="preserve"> field</w:t>
            </w:r>
          </w:p>
          <w:p w14:paraId="74C4FB36" w14:textId="4355826A" w:rsidR="00D01E16" w:rsidRDefault="009F1A65" w:rsidP="004E06BD">
            <w:pPr>
              <w:numPr>
                <w:ilvl w:val="0"/>
                <w:numId w:val="16"/>
              </w:numPr>
              <w:rPr>
                <w:rFonts w:ascii="Arial" w:hAnsi="Arial" w:cs="Arial"/>
                <w:sz w:val="18"/>
                <w:szCs w:val="18"/>
              </w:rPr>
            </w:pPr>
            <w:r>
              <w:rPr>
                <w:rFonts w:ascii="Arial" w:hAnsi="Arial" w:cs="Arial"/>
                <w:sz w:val="18"/>
                <w:szCs w:val="18"/>
              </w:rPr>
              <w:t>One time access code</w:t>
            </w:r>
            <w:r w:rsidR="00D01E16">
              <w:rPr>
                <w:rFonts w:ascii="Arial" w:hAnsi="Arial" w:cs="Arial"/>
                <w:sz w:val="18"/>
                <w:szCs w:val="18"/>
              </w:rPr>
              <w:t xml:space="preserve"> – Updateable field which is masked and allows </w:t>
            </w:r>
            <w:r>
              <w:rPr>
                <w:rFonts w:ascii="Arial" w:hAnsi="Arial" w:cs="Arial"/>
                <w:sz w:val="18"/>
                <w:szCs w:val="18"/>
              </w:rPr>
              <w:t>a new OTAC to be set for the user</w:t>
            </w:r>
          </w:p>
          <w:p w14:paraId="4E404AD8" w14:textId="2990EBD3" w:rsidR="009F1A65" w:rsidRDefault="009F1A65" w:rsidP="004E06BD">
            <w:pPr>
              <w:numPr>
                <w:ilvl w:val="0"/>
                <w:numId w:val="16"/>
              </w:numPr>
              <w:rPr>
                <w:rFonts w:ascii="Arial" w:hAnsi="Arial" w:cs="Arial"/>
                <w:sz w:val="18"/>
                <w:szCs w:val="18"/>
              </w:rPr>
            </w:pPr>
            <w:r>
              <w:rPr>
                <w:rFonts w:ascii="Arial" w:hAnsi="Arial" w:cs="Arial"/>
                <w:sz w:val="18"/>
                <w:szCs w:val="18"/>
              </w:rPr>
              <w:t>Assigned Roles</w:t>
            </w:r>
            <w:r w:rsidRPr="00243A81">
              <w:rPr>
                <w:rFonts w:ascii="Arial" w:hAnsi="Arial" w:cs="Arial"/>
                <w:sz w:val="18"/>
                <w:szCs w:val="18"/>
              </w:rPr>
              <w:t xml:space="preserve"> – </w:t>
            </w:r>
            <w:r>
              <w:rPr>
                <w:rFonts w:ascii="Arial" w:hAnsi="Arial" w:cs="Arial"/>
                <w:sz w:val="18"/>
                <w:szCs w:val="18"/>
              </w:rPr>
              <w:t xml:space="preserve">View Only field/list </w:t>
            </w:r>
            <w:r w:rsidRPr="00243A81">
              <w:rPr>
                <w:rFonts w:ascii="Arial" w:hAnsi="Arial" w:cs="Arial"/>
                <w:sz w:val="18"/>
                <w:szCs w:val="18"/>
              </w:rPr>
              <w:t xml:space="preserve">which displays </w:t>
            </w:r>
            <w:r>
              <w:rPr>
                <w:rFonts w:ascii="Arial" w:hAnsi="Arial" w:cs="Arial"/>
                <w:sz w:val="18"/>
                <w:szCs w:val="18"/>
              </w:rPr>
              <w:t>the Role(s) the user is a member of.</w:t>
            </w:r>
          </w:p>
          <w:p w14:paraId="7ADD9199" w14:textId="77777777" w:rsidR="00D01E16" w:rsidRDefault="00D01E16" w:rsidP="00AF6F0D">
            <w:pPr>
              <w:rPr>
                <w:rFonts w:ascii="Arial" w:hAnsi="Arial" w:cs="Arial"/>
                <w:sz w:val="18"/>
                <w:szCs w:val="18"/>
              </w:rPr>
            </w:pPr>
          </w:p>
          <w:p w14:paraId="21278DE6" w14:textId="77777777" w:rsidR="00D01E16" w:rsidRDefault="00D01E16" w:rsidP="00AF6F0D">
            <w:pPr>
              <w:rPr>
                <w:rFonts w:ascii="Arial" w:hAnsi="Arial" w:cs="Arial"/>
                <w:sz w:val="18"/>
                <w:szCs w:val="18"/>
              </w:rPr>
            </w:pPr>
            <w:r>
              <w:rPr>
                <w:rFonts w:ascii="Arial" w:hAnsi="Arial" w:cs="Arial"/>
                <w:sz w:val="18"/>
                <w:szCs w:val="18"/>
              </w:rPr>
              <w:t>The screen should have a Save option.  Upon making any changes the user should select the Save and this should update the USER_ACC record and update the AUDIT record.  Any user changes should also be viewable via the Dcorum audit screen.</w:t>
            </w:r>
          </w:p>
          <w:p w14:paraId="6CDE345D" w14:textId="37B3C489" w:rsidR="00D01E16" w:rsidRPr="00322B9D" w:rsidRDefault="00D01E16" w:rsidP="00AF6F0D">
            <w:pPr>
              <w:rPr>
                <w:rFonts w:ascii="Arial" w:hAnsi="Arial" w:cs="Arial"/>
                <w:sz w:val="18"/>
                <w:szCs w:val="18"/>
              </w:rPr>
            </w:pPr>
          </w:p>
        </w:tc>
      </w:tr>
      <w:tr w:rsidR="00D01E16" w:rsidRPr="00B807C9" w14:paraId="1898C699" w14:textId="77777777" w:rsidTr="00E04DD9">
        <w:trPr>
          <w:trHeight w:val="683"/>
        </w:trPr>
        <w:tc>
          <w:tcPr>
            <w:tcW w:w="2093" w:type="dxa"/>
            <w:shd w:val="pct20" w:color="auto" w:fill="auto"/>
          </w:tcPr>
          <w:p w14:paraId="45CC289B"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Business Logic/ Rules/ Supplementary Info</w:t>
            </w:r>
          </w:p>
          <w:p w14:paraId="443EA06B" w14:textId="77777777" w:rsidR="00D01E16" w:rsidRPr="005D68D4" w:rsidRDefault="00D01E16" w:rsidP="00AF6F0D">
            <w:pPr>
              <w:rPr>
                <w:rFonts w:ascii="Arial" w:hAnsi="Arial" w:cs="Arial"/>
                <w:b/>
                <w:bCs/>
                <w:sz w:val="18"/>
                <w:szCs w:val="18"/>
              </w:rPr>
            </w:pPr>
          </w:p>
        </w:tc>
        <w:tc>
          <w:tcPr>
            <w:tcW w:w="7229" w:type="dxa"/>
            <w:shd w:val="clear" w:color="auto" w:fill="auto"/>
          </w:tcPr>
          <w:p w14:paraId="319D081B" w14:textId="63BB5638" w:rsidR="00D01E16" w:rsidRPr="00C91AB4" w:rsidRDefault="00FE4BBE" w:rsidP="004E06BD">
            <w:pPr>
              <w:pStyle w:val="ListParagraph"/>
              <w:numPr>
                <w:ilvl w:val="0"/>
                <w:numId w:val="67"/>
              </w:numPr>
              <w:rPr>
                <w:rFonts w:cs="Arial"/>
                <w:sz w:val="18"/>
                <w:szCs w:val="18"/>
                <w:u w:val="single"/>
              </w:rPr>
            </w:pPr>
            <w:r>
              <w:rPr>
                <w:rFonts w:cs="Arial"/>
                <w:sz w:val="18"/>
                <w:szCs w:val="18"/>
                <w:u w:val="single"/>
              </w:rPr>
              <w:t>PlanManager</w:t>
            </w:r>
            <w:r w:rsidR="00D01E16" w:rsidRPr="00C91AB4">
              <w:rPr>
                <w:rFonts w:cs="Arial"/>
                <w:sz w:val="18"/>
                <w:szCs w:val="18"/>
                <w:u w:val="single"/>
              </w:rPr>
              <w:t xml:space="preserve"> Permissions Menu Option</w:t>
            </w:r>
          </w:p>
          <w:p w14:paraId="704CC87A" w14:textId="179BEC5F" w:rsidR="00D01E16" w:rsidRDefault="00D01E16" w:rsidP="00AF6F0D">
            <w:pPr>
              <w:rPr>
                <w:rFonts w:ascii="Arial" w:hAnsi="Arial" w:cs="Arial"/>
                <w:sz w:val="18"/>
                <w:szCs w:val="18"/>
              </w:rPr>
            </w:pPr>
            <w:r>
              <w:rPr>
                <w:rFonts w:ascii="Arial" w:hAnsi="Arial" w:cs="Arial"/>
                <w:sz w:val="18"/>
                <w:szCs w:val="18"/>
              </w:rPr>
              <w:t xml:space="preserve">For </w:t>
            </w:r>
            <w:r w:rsidR="00FE4BBE">
              <w:rPr>
                <w:rFonts w:ascii="Arial" w:hAnsi="Arial" w:cs="Arial"/>
                <w:sz w:val="18"/>
                <w:szCs w:val="18"/>
              </w:rPr>
              <w:t>PlanManager</w:t>
            </w:r>
            <w:r>
              <w:rPr>
                <w:rFonts w:ascii="Arial" w:hAnsi="Arial" w:cs="Arial"/>
                <w:sz w:val="18"/>
                <w:szCs w:val="18"/>
              </w:rPr>
              <w:t xml:space="preserve"> access, the “Admin User” concept that was introduced to support </w:t>
            </w:r>
            <w:r w:rsidR="003B2D50">
              <w:rPr>
                <w:rFonts w:ascii="Arial" w:hAnsi="Arial" w:cs="Arial"/>
                <w:sz w:val="18"/>
                <w:szCs w:val="18"/>
              </w:rPr>
              <w:t>user</w:t>
            </w:r>
            <w:r>
              <w:rPr>
                <w:rFonts w:ascii="Arial" w:hAnsi="Arial" w:cs="Arial"/>
                <w:sz w:val="18"/>
                <w:szCs w:val="18"/>
              </w:rPr>
              <w:t xml:space="preserve"> impersonation will be re-used.  Therefore the existing “TargetPlan Admin Users” screen will be amended to support </w:t>
            </w:r>
            <w:r w:rsidR="00FE4BBE">
              <w:rPr>
                <w:rFonts w:ascii="Arial" w:hAnsi="Arial" w:cs="Arial"/>
                <w:sz w:val="18"/>
                <w:szCs w:val="18"/>
              </w:rPr>
              <w:t>PlanManager</w:t>
            </w:r>
            <w:r>
              <w:rPr>
                <w:rFonts w:ascii="Arial" w:hAnsi="Arial" w:cs="Arial"/>
                <w:sz w:val="18"/>
                <w:szCs w:val="18"/>
              </w:rPr>
              <w:t>.</w:t>
            </w:r>
          </w:p>
          <w:p w14:paraId="4CB3D3E6" w14:textId="77777777" w:rsidR="00D01E16" w:rsidRDefault="00D01E16" w:rsidP="00AF6F0D">
            <w:pPr>
              <w:rPr>
                <w:rFonts w:ascii="Arial" w:hAnsi="Arial" w:cs="Arial"/>
                <w:sz w:val="18"/>
                <w:szCs w:val="18"/>
              </w:rPr>
            </w:pPr>
          </w:p>
          <w:p w14:paraId="29D507D5" w14:textId="77777777" w:rsidR="00D01E16" w:rsidRDefault="00D01E16" w:rsidP="00AF6F0D">
            <w:pPr>
              <w:rPr>
                <w:rFonts w:ascii="Arial" w:hAnsi="Arial" w:cs="Arial"/>
                <w:sz w:val="18"/>
                <w:szCs w:val="18"/>
              </w:rPr>
            </w:pPr>
            <w:r>
              <w:rPr>
                <w:rFonts w:ascii="Arial" w:hAnsi="Arial" w:cs="Arial"/>
                <w:sz w:val="18"/>
                <w:szCs w:val="18"/>
              </w:rPr>
              <w:t>The existing “Admin Users” menu option on the Dcorum Security Menu will be used to access the screen.</w:t>
            </w:r>
          </w:p>
          <w:p w14:paraId="6C9A31B8" w14:textId="77777777" w:rsidR="00D01E16" w:rsidRDefault="00D01E16" w:rsidP="00AF6F0D">
            <w:pPr>
              <w:rPr>
                <w:rFonts w:ascii="Arial" w:hAnsi="Arial" w:cs="Arial"/>
                <w:sz w:val="18"/>
                <w:szCs w:val="18"/>
              </w:rPr>
            </w:pPr>
          </w:p>
          <w:p w14:paraId="72725AA6" w14:textId="53C7C982" w:rsidR="00D01E16" w:rsidRPr="00C91AB4" w:rsidRDefault="00FE4BBE" w:rsidP="004E06BD">
            <w:pPr>
              <w:pStyle w:val="ListParagraph"/>
              <w:numPr>
                <w:ilvl w:val="0"/>
                <w:numId w:val="67"/>
              </w:numPr>
              <w:rPr>
                <w:rFonts w:cs="Arial"/>
                <w:sz w:val="18"/>
                <w:szCs w:val="18"/>
                <w:u w:val="single"/>
              </w:rPr>
            </w:pPr>
            <w:r>
              <w:rPr>
                <w:rFonts w:cs="Arial"/>
                <w:sz w:val="18"/>
                <w:szCs w:val="18"/>
                <w:u w:val="single"/>
              </w:rPr>
              <w:t>PlanManager</w:t>
            </w:r>
            <w:r w:rsidR="00D01E16" w:rsidRPr="00C91AB4">
              <w:rPr>
                <w:rFonts w:cs="Arial"/>
                <w:sz w:val="18"/>
                <w:szCs w:val="18"/>
                <w:u w:val="single"/>
              </w:rPr>
              <w:t xml:space="preserve"> User Selection</w:t>
            </w:r>
          </w:p>
          <w:p w14:paraId="280C876B" w14:textId="77777777" w:rsidR="00D01E16" w:rsidRDefault="00D01E16" w:rsidP="00AF6F0D">
            <w:pPr>
              <w:rPr>
                <w:rFonts w:ascii="Arial" w:hAnsi="Arial" w:cs="Arial"/>
                <w:sz w:val="18"/>
                <w:szCs w:val="18"/>
              </w:rPr>
            </w:pPr>
            <w:r>
              <w:rPr>
                <w:rFonts w:ascii="Arial" w:hAnsi="Arial" w:cs="Arial"/>
                <w:sz w:val="18"/>
                <w:szCs w:val="18"/>
              </w:rPr>
              <w:t>The screen should be amended as follows:</w:t>
            </w:r>
          </w:p>
          <w:p w14:paraId="03B3EA1E" w14:textId="77777777" w:rsidR="00D01E16" w:rsidRDefault="00D01E16" w:rsidP="00AF6F0D">
            <w:pPr>
              <w:rPr>
                <w:rFonts w:ascii="Arial" w:hAnsi="Arial" w:cs="Arial"/>
                <w:sz w:val="18"/>
                <w:szCs w:val="18"/>
              </w:rPr>
            </w:pPr>
          </w:p>
          <w:p w14:paraId="28293700" w14:textId="77777777" w:rsidR="00D01E16" w:rsidRDefault="00D01E16" w:rsidP="00AF6F0D">
            <w:pPr>
              <w:rPr>
                <w:rFonts w:ascii="Arial" w:hAnsi="Arial" w:cs="Arial"/>
                <w:sz w:val="18"/>
                <w:szCs w:val="18"/>
              </w:rPr>
            </w:pPr>
            <w:r>
              <w:rPr>
                <w:rFonts w:ascii="Arial" w:hAnsi="Arial" w:cs="Arial"/>
                <w:sz w:val="18"/>
                <w:szCs w:val="18"/>
              </w:rPr>
              <w:t>Screen heading change from “TargetPlan Admin Users” to “Admin User Selection” (NB: this will need changing in the Audit screen too).</w:t>
            </w:r>
          </w:p>
          <w:p w14:paraId="502FB405" w14:textId="77777777" w:rsidR="00D01E16" w:rsidRDefault="00D01E16" w:rsidP="00AF6F0D">
            <w:pPr>
              <w:rPr>
                <w:rFonts w:ascii="Arial" w:hAnsi="Arial" w:cs="Arial"/>
                <w:sz w:val="18"/>
                <w:szCs w:val="18"/>
              </w:rPr>
            </w:pPr>
          </w:p>
          <w:p w14:paraId="511A066C" w14:textId="77777777" w:rsidR="00D01E16" w:rsidRDefault="00D01E16" w:rsidP="00AF6F0D">
            <w:pPr>
              <w:rPr>
                <w:rFonts w:ascii="Arial" w:hAnsi="Arial" w:cs="Arial"/>
                <w:sz w:val="18"/>
                <w:szCs w:val="18"/>
              </w:rPr>
            </w:pPr>
            <w:r>
              <w:rPr>
                <w:rFonts w:ascii="Arial" w:hAnsi="Arial" w:cs="Arial"/>
                <w:sz w:val="18"/>
                <w:szCs w:val="18"/>
              </w:rPr>
              <w:t>Add a filter to enable a search to take place, the filter should have the following fields:</w:t>
            </w:r>
          </w:p>
          <w:p w14:paraId="6E753892" w14:textId="77777777" w:rsidR="00D01E16" w:rsidRDefault="00D01E16" w:rsidP="00AF6F0D">
            <w:pPr>
              <w:rPr>
                <w:rFonts w:ascii="Arial" w:hAnsi="Arial" w:cs="Arial"/>
                <w:sz w:val="18"/>
                <w:szCs w:val="18"/>
              </w:rPr>
            </w:pPr>
          </w:p>
          <w:p w14:paraId="220822FD" w14:textId="77777777" w:rsidR="00D01E16" w:rsidRDefault="00D01E16" w:rsidP="004E06BD">
            <w:pPr>
              <w:numPr>
                <w:ilvl w:val="0"/>
                <w:numId w:val="19"/>
              </w:numPr>
              <w:rPr>
                <w:rFonts w:ascii="Arial" w:hAnsi="Arial" w:cs="Arial"/>
                <w:sz w:val="18"/>
                <w:szCs w:val="18"/>
              </w:rPr>
            </w:pPr>
            <w:r>
              <w:rPr>
                <w:rFonts w:ascii="Arial" w:hAnsi="Arial" w:cs="Arial"/>
                <w:sz w:val="18"/>
                <w:szCs w:val="18"/>
              </w:rPr>
              <w:t>Name ID</w:t>
            </w:r>
          </w:p>
          <w:p w14:paraId="2D3317C2" w14:textId="77777777" w:rsidR="00D01E16" w:rsidRDefault="00D01E16" w:rsidP="004E06BD">
            <w:pPr>
              <w:numPr>
                <w:ilvl w:val="0"/>
                <w:numId w:val="19"/>
              </w:numPr>
              <w:rPr>
                <w:rFonts w:ascii="Arial" w:hAnsi="Arial" w:cs="Arial"/>
                <w:sz w:val="18"/>
                <w:szCs w:val="18"/>
              </w:rPr>
            </w:pPr>
            <w:r>
              <w:rPr>
                <w:rFonts w:ascii="Arial" w:hAnsi="Arial" w:cs="Arial"/>
                <w:sz w:val="18"/>
                <w:szCs w:val="18"/>
              </w:rPr>
              <w:t>Group Description</w:t>
            </w:r>
          </w:p>
          <w:p w14:paraId="1C232AC5" w14:textId="77777777" w:rsidR="00D01E16" w:rsidRDefault="00D01E16" w:rsidP="004E06BD">
            <w:pPr>
              <w:numPr>
                <w:ilvl w:val="0"/>
                <w:numId w:val="19"/>
              </w:numPr>
              <w:rPr>
                <w:rFonts w:ascii="Arial" w:hAnsi="Arial" w:cs="Arial"/>
                <w:sz w:val="18"/>
                <w:szCs w:val="18"/>
              </w:rPr>
            </w:pPr>
            <w:r>
              <w:rPr>
                <w:rFonts w:ascii="Arial" w:hAnsi="Arial" w:cs="Arial"/>
                <w:sz w:val="18"/>
                <w:szCs w:val="18"/>
              </w:rPr>
              <w:t>Role Description</w:t>
            </w:r>
          </w:p>
          <w:p w14:paraId="0C2C9160" w14:textId="77777777" w:rsidR="00D01E16" w:rsidRDefault="00D01E16" w:rsidP="004E06BD">
            <w:pPr>
              <w:numPr>
                <w:ilvl w:val="0"/>
                <w:numId w:val="19"/>
              </w:numPr>
              <w:rPr>
                <w:rFonts w:ascii="Arial" w:hAnsi="Arial" w:cs="Arial"/>
                <w:sz w:val="18"/>
                <w:szCs w:val="18"/>
              </w:rPr>
            </w:pPr>
            <w:r>
              <w:rPr>
                <w:rFonts w:ascii="Arial" w:hAnsi="Arial" w:cs="Arial"/>
                <w:sz w:val="18"/>
                <w:szCs w:val="18"/>
              </w:rPr>
              <w:t>User Name</w:t>
            </w:r>
          </w:p>
          <w:p w14:paraId="24D1C021" w14:textId="77777777" w:rsidR="00D01E16" w:rsidRDefault="00D01E16" w:rsidP="004E06BD">
            <w:pPr>
              <w:numPr>
                <w:ilvl w:val="0"/>
                <w:numId w:val="19"/>
              </w:numPr>
              <w:rPr>
                <w:rFonts w:ascii="Arial" w:hAnsi="Arial" w:cs="Arial"/>
                <w:sz w:val="18"/>
                <w:szCs w:val="18"/>
              </w:rPr>
            </w:pPr>
            <w:r>
              <w:rPr>
                <w:rFonts w:ascii="Arial" w:hAnsi="Arial" w:cs="Arial"/>
                <w:sz w:val="18"/>
                <w:szCs w:val="18"/>
              </w:rPr>
              <w:t>First Name</w:t>
            </w:r>
          </w:p>
          <w:p w14:paraId="1DC48AEE" w14:textId="77777777" w:rsidR="00D01E16" w:rsidRDefault="00D01E16" w:rsidP="004E06BD">
            <w:pPr>
              <w:numPr>
                <w:ilvl w:val="0"/>
                <w:numId w:val="19"/>
              </w:numPr>
              <w:rPr>
                <w:rFonts w:ascii="Arial" w:hAnsi="Arial" w:cs="Arial"/>
                <w:sz w:val="18"/>
                <w:szCs w:val="18"/>
              </w:rPr>
            </w:pPr>
            <w:r>
              <w:rPr>
                <w:rFonts w:ascii="Arial" w:hAnsi="Arial" w:cs="Arial"/>
                <w:sz w:val="18"/>
                <w:szCs w:val="18"/>
              </w:rPr>
              <w:t>Last Name</w:t>
            </w:r>
          </w:p>
          <w:p w14:paraId="1812973E" w14:textId="77777777" w:rsidR="00D01E16" w:rsidRDefault="00632E73" w:rsidP="00632E73">
            <w:pPr>
              <w:tabs>
                <w:tab w:val="left" w:pos="1578"/>
              </w:tabs>
              <w:rPr>
                <w:rFonts w:ascii="Arial" w:hAnsi="Arial" w:cs="Arial"/>
                <w:sz w:val="18"/>
                <w:szCs w:val="18"/>
              </w:rPr>
            </w:pPr>
            <w:r>
              <w:rPr>
                <w:rFonts w:ascii="Arial" w:hAnsi="Arial" w:cs="Arial"/>
                <w:sz w:val="18"/>
                <w:szCs w:val="18"/>
              </w:rPr>
              <w:tab/>
            </w:r>
          </w:p>
          <w:p w14:paraId="1C40E3A4" w14:textId="77777777" w:rsidR="00D01E16" w:rsidRPr="002E7A76" w:rsidRDefault="00D01E16" w:rsidP="00AF6F0D">
            <w:pPr>
              <w:rPr>
                <w:rFonts w:ascii="Arial" w:hAnsi="Arial" w:cs="Arial"/>
                <w:sz w:val="18"/>
                <w:szCs w:val="18"/>
              </w:rPr>
            </w:pPr>
            <w:r>
              <w:rPr>
                <w:rFonts w:ascii="Arial" w:hAnsi="Arial" w:cs="Arial"/>
                <w:sz w:val="18"/>
                <w:szCs w:val="18"/>
              </w:rPr>
              <w:t>The bottom section of the screen should display a grid, the data in this grid should be</w:t>
            </w:r>
            <w:r w:rsidRPr="002E7A76">
              <w:rPr>
                <w:rFonts w:ascii="Arial" w:hAnsi="Arial" w:cs="Arial"/>
                <w:sz w:val="18"/>
                <w:szCs w:val="18"/>
              </w:rPr>
              <w:t xml:space="preserve"> a list of all Admin Users (USER_TYPE 5 from the USER_ACC) table.</w:t>
            </w:r>
          </w:p>
          <w:p w14:paraId="0069D450" w14:textId="77777777" w:rsidR="00D01E16" w:rsidRDefault="00D01E16" w:rsidP="00AF6F0D">
            <w:pPr>
              <w:rPr>
                <w:rFonts w:ascii="Arial" w:hAnsi="Arial" w:cs="Arial"/>
                <w:sz w:val="18"/>
                <w:szCs w:val="18"/>
              </w:rPr>
            </w:pPr>
          </w:p>
          <w:p w14:paraId="7702AA58" w14:textId="77777777" w:rsidR="00D01E16" w:rsidRDefault="00D01E16" w:rsidP="00AF6F0D">
            <w:pPr>
              <w:rPr>
                <w:rFonts w:ascii="Arial" w:hAnsi="Arial" w:cs="Arial"/>
                <w:sz w:val="18"/>
                <w:szCs w:val="18"/>
              </w:rPr>
            </w:pPr>
            <w:r>
              <w:rPr>
                <w:rFonts w:ascii="Arial" w:hAnsi="Arial" w:cs="Arial"/>
                <w:sz w:val="18"/>
                <w:szCs w:val="18"/>
              </w:rPr>
              <w:t xml:space="preserve">The screen should have the following fields on it: </w:t>
            </w:r>
          </w:p>
          <w:p w14:paraId="3C4DF565" w14:textId="77777777" w:rsidR="00D01E16" w:rsidRDefault="00D01E16" w:rsidP="00AF6F0D">
            <w:pPr>
              <w:rPr>
                <w:rFonts w:ascii="Arial" w:hAnsi="Arial" w:cs="Arial"/>
                <w:sz w:val="18"/>
                <w:szCs w:val="18"/>
              </w:rPr>
            </w:pPr>
          </w:p>
          <w:p w14:paraId="15CBFC7C" w14:textId="77777777" w:rsidR="00D01E16" w:rsidRDefault="00D01E16" w:rsidP="004E06BD">
            <w:pPr>
              <w:numPr>
                <w:ilvl w:val="0"/>
                <w:numId w:val="20"/>
              </w:numPr>
              <w:rPr>
                <w:rFonts w:ascii="Arial" w:hAnsi="Arial" w:cs="Arial"/>
                <w:sz w:val="18"/>
                <w:szCs w:val="18"/>
              </w:rPr>
            </w:pPr>
            <w:r>
              <w:rPr>
                <w:rFonts w:ascii="Arial" w:hAnsi="Arial" w:cs="Arial"/>
                <w:sz w:val="18"/>
                <w:szCs w:val="18"/>
              </w:rPr>
              <w:t>Name ID – Name ID of the User</w:t>
            </w:r>
          </w:p>
          <w:p w14:paraId="4A270C6B" w14:textId="77777777" w:rsidR="00D01E16" w:rsidRDefault="00D01E16" w:rsidP="004E06BD">
            <w:pPr>
              <w:numPr>
                <w:ilvl w:val="0"/>
                <w:numId w:val="20"/>
              </w:numPr>
              <w:rPr>
                <w:rFonts w:ascii="Arial" w:hAnsi="Arial" w:cs="Arial"/>
                <w:sz w:val="18"/>
                <w:szCs w:val="18"/>
              </w:rPr>
            </w:pPr>
            <w:r>
              <w:rPr>
                <w:rFonts w:ascii="Arial" w:hAnsi="Arial" w:cs="Arial"/>
                <w:sz w:val="18"/>
                <w:szCs w:val="18"/>
              </w:rPr>
              <w:t>User Name – User Name of the User set up in the USER_ACC UEXT table</w:t>
            </w:r>
          </w:p>
          <w:p w14:paraId="57143B90" w14:textId="77777777" w:rsidR="00D01E16" w:rsidRDefault="00D01E16" w:rsidP="004E06BD">
            <w:pPr>
              <w:numPr>
                <w:ilvl w:val="0"/>
                <w:numId w:val="20"/>
              </w:numPr>
              <w:rPr>
                <w:rFonts w:ascii="Arial" w:hAnsi="Arial" w:cs="Arial"/>
                <w:sz w:val="18"/>
                <w:szCs w:val="18"/>
              </w:rPr>
            </w:pPr>
            <w:r>
              <w:rPr>
                <w:rFonts w:ascii="Arial" w:hAnsi="Arial" w:cs="Arial"/>
                <w:sz w:val="18"/>
                <w:szCs w:val="18"/>
              </w:rPr>
              <w:t>First Name – First Name of the User</w:t>
            </w:r>
          </w:p>
          <w:p w14:paraId="3E3DE339" w14:textId="77777777" w:rsidR="00D01E16" w:rsidRDefault="00D01E16" w:rsidP="004E06BD">
            <w:pPr>
              <w:numPr>
                <w:ilvl w:val="0"/>
                <w:numId w:val="20"/>
              </w:numPr>
              <w:rPr>
                <w:rFonts w:ascii="Arial" w:hAnsi="Arial" w:cs="Arial"/>
                <w:sz w:val="18"/>
                <w:szCs w:val="18"/>
              </w:rPr>
            </w:pPr>
            <w:r>
              <w:rPr>
                <w:rFonts w:ascii="Arial" w:hAnsi="Arial" w:cs="Arial"/>
                <w:sz w:val="18"/>
                <w:szCs w:val="18"/>
              </w:rPr>
              <w:t>Last Name – Last Name of the User</w:t>
            </w:r>
          </w:p>
          <w:p w14:paraId="6742C85D" w14:textId="77777777" w:rsidR="00D01E16" w:rsidRDefault="00D01E16" w:rsidP="004E06BD">
            <w:pPr>
              <w:numPr>
                <w:ilvl w:val="0"/>
                <w:numId w:val="20"/>
              </w:numPr>
              <w:rPr>
                <w:rFonts w:ascii="Arial" w:hAnsi="Arial" w:cs="Arial"/>
                <w:sz w:val="18"/>
                <w:szCs w:val="18"/>
              </w:rPr>
            </w:pPr>
            <w:r>
              <w:rPr>
                <w:rFonts w:ascii="Arial" w:hAnsi="Arial" w:cs="Arial"/>
                <w:sz w:val="18"/>
                <w:szCs w:val="18"/>
              </w:rPr>
              <w:t>Valid? – Is the record valid or not?</w:t>
            </w:r>
          </w:p>
          <w:p w14:paraId="1FD64D4E" w14:textId="28FF2862" w:rsidR="00F34221" w:rsidRDefault="00F34221" w:rsidP="004E06BD">
            <w:pPr>
              <w:numPr>
                <w:ilvl w:val="0"/>
                <w:numId w:val="20"/>
              </w:numPr>
              <w:rPr>
                <w:rFonts w:ascii="Arial" w:hAnsi="Arial" w:cs="Arial"/>
                <w:sz w:val="18"/>
                <w:szCs w:val="18"/>
              </w:rPr>
            </w:pPr>
            <w:r>
              <w:rPr>
                <w:rFonts w:ascii="Arial" w:hAnsi="Arial" w:cs="Arial"/>
                <w:sz w:val="18"/>
                <w:szCs w:val="18"/>
              </w:rPr>
              <w:t>Role Description – Role the user is a member of</w:t>
            </w:r>
          </w:p>
          <w:p w14:paraId="080D7CA4" w14:textId="77777777" w:rsidR="00D01E16" w:rsidRDefault="00D01E16" w:rsidP="004E06BD">
            <w:pPr>
              <w:numPr>
                <w:ilvl w:val="0"/>
                <w:numId w:val="20"/>
              </w:numPr>
              <w:rPr>
                <w:rFonts w:ascii="Arial" w:hAnsi="Arial" w:cs="Arial"/>
                <w:sz w:val="18"/>
                <w:szCs w:val="18"/>
              </w:rPr>
            </w:pPr>
            <w:r>
              <w:rPr>
                <w:rFonts w:ascii="Arial" w:hAnsi="Arial" w:cs="Arial"/>
                <w:sz w:val="18"/>
                <w:szCs w:val="18"/>
              </w:rPr>
              <w:t>View – link that upon selection takes the user to the View Admin User screen</w:t>
            </w:r>
          </w:p>
          <w:p w14:paraId="087365CA" w14:textId="77777777" w:rsidR="00D01E16" w:rsidRDefault="00D01E16" w:rsidP="004E06BD">
            <w:pPr>
              <w:numPr>
                <w:ilvl w:val="0"/>
                <w:numId w:val="20"/>
              </w:numPr>
              <w:rPr>
                <w:rFonts w:ascii="Arial" w:hAnsi="Arial" w:cs="Arial"/>
                <w:sz w:val="18"/>
                <w:szCs w:val="18"/>
              </w:rPr>
            </w:pPr>
            <w:r>
              <w:rPr>
                <w:rFonts w:ascii="Arial" w:hAnsi="Arial" w:cs="Arial"/>
                <w:sz w:val="18"/>
                <w:szCs w:val="18"/>
              </w:rPr>
              <w:t>New Admin User – link beneath the grid which takes the user to the Admin User screen in create mode.</w:t>
            </w:r>
          </w:p>
          <w:p w14:paraId="4E14B16D" w14:textId="77777777" w:rsidR="00D01E16" w:rsidRDefault="00D01E16" w:rsidP="00AF6F0D">
            <w:pPr>
              <w:rPr>
                <w:rFonts w:ascii="Arial" w:hAnsi="Arial" w:cs="Arial"/>
                <w:sz w:val="18"/>
                <w:szCs w:val="18"/>
              </w:rPr>
            </w:pPr>
          </w:p>
          <w:p w14:paraId="0AE78189" w14:textId="77777777" w:rsidR="00D01E16" w:rsidRDefault="00D01E16" w:rsidP="00AF6F0D">
            <w:pPr>
              <w:rPr>
                <w:rFonts w:ascii="Arial" w:hAnsi="Arial" w:cs="Arial"/>
                <w:sz w:val="18"/>
                <w:szCs w:val="18"/>
                <w:u w:val="single"/>
              </w:rPr>
            </w:pPr>
            <w:r w:rsidRPr="008A7B90">
              <w:rPr>
                <w:rFonts w:ascii="Arial" w:hAnsi="Arial" w:cs="Arial"/>
                <w:sz w:val="18"/>
                <w:szCs w:val="18"/>
                <w:u w:val="single"/>
              </w:rPr>
              <w:t>Business Rules for the Valid? Flag</w:t>
            </w:r>
          </w:p>
          <w:p w14:paraId="6E611D90" w14:textId="77777777" w:rsidR="00D01E16" w:rsidRDefault="00D01E16" w:rsidP="00AF6F0D">
            <w:pPr>
              <w:rPr>
                <w:rFonts w:ascii="Arial" w:hAnsi="Arial" w:cs="Arial"/>
                <w:sz w:val="18"/>
                <w:szCs w:val="18"/>
              </w:rPr>
            </w:pPr>
          </w:p>
          <w:p w14:paraId="1EB81161" w14:textId="77777777" w:rsidR="00D01E16" w:rsidRDefault="00AD7A59" w:rsidP="00AF6F0D">
            <w:pPr>
              <w:rPr>
                <w:rFonts w:ascii="Arial" w:hAnsi="Arial" w:cs="Arial"/>
                <w:sz w:val="18"/>
                <w:szCs w:val="18"/>
              </w:rPr>
            </w:pPr>
            <w:r>
              <w:rPr>
                <w:rFonts w:ascii="Arial" w:hAnsi="Arial" w:cs="Arial"/>
                <w:sz w:val="18"/>
                <w:szCs w:val="18"/>
              </w:rPr>
              <w:t>The valid flag should be set to Yes if the following is true:</w:t>
            </w:r>
          </w:p>
          <w:p w14:paraId="167F77A7" w14:textId="77777777" w:rsidR="00AD7A59" w:rsidRDefault="00AD7A59" w:rsidP="00AF6F0D">
            <w:pPr>
              <w:rPr>
                <w:rFonts w:ascii="Arial" w:hAnsi="Arial" w:cs="Arial"/>
                <w:sz w:val="18"/>
                <w:szCs w:val="18"/>
              </w:rPr>
            </w:pPr>
          </w:p>
          <w:p w14:paraId="331E0B19" w14:textId="77777777" w:rsidR="00344440" w:rsidRDefault="00344440" w:rsidP="004E06BD">
            <w:pPr>
              <w:numPr>
                <w:ilvl w:val="0"/>
                <w:numId w:val="105"/>
              </w:numPr>
              <w:rPr>
                <w:rFonts w:ascii="Arial" w:hAnsi="Arial" w:cs="Arial"/>
                <w:sz w:val="18"/>
                <w:szCs w:val="18"/>
              </w:rPr>
            </w:pPr>
            <w:r>
              <w:rPr>
                <w:rFonts w:ascii="Arial" w:hAnsi="Arial" w:cs="Arial"/>
                <w:sz w:val="18"/>
                <w:szCs w:val="18"/>
              </w:rPr>
              <w:t>The user name must be set and must be a valid email address format</w:t>
            </w:r>
          </w:p>
          <w:p w14:paraId="229C9839" w14:textId="77777777" w:rsidR="00344440" w:rsidRDefault="00344440" w:rsidP="004E06BD">
            <w:pPr>
              <w:numPr>
                <w:ilvl w:val="0"/>
                <w:numId w:val="105"/>
              </w:numPr>
              <w:rPr>
                <w:rFonts w:ascii="Arial" w:hAnsi="Arial" w:cs="Arial"/>
                <w:sz w:val="18"/>
                <w:szCs w:val="18"/>
              </w:rPr>
            </w:pPr>
            <w:r>
              <w:rPr>
                <w:rFonts w:ascii="Arial" w:hAnsi="Arial" w:cs="Arial"/>
                <w:sz w:val="18"/>
                <w:szCs w:val="18"/>
              </w:rPr>
              <w:t>The first name must be complete</w:t>
            </w:r>
          </w:p>
          <w:p w14:paraId="6C8889E3" w14:textId="77777777" w:rsidR="00344440" w:rsidRDefault="00344440" w:rsidP="004E06BD">
            <w:pPr>
              <w:numPr>
                <w:ilvl w:val="0"/>
                <w:numId w:val="105"/>
              </w:numPr>
              <w:rPr>
                <w:rFonts w:ascii="Arial" w:hAnsi="Arial" w:cs="Arial"/>
                <w:sz w:val="18"/>
                <w:szCs w:val="18"/>
              </w:rPr>
            </w:pPr>
            <w:r>
              <w:rPr>
                <w:rFonts w:ascii="Arial" w:hAnsi="Arial" w:cs="Arial"/>
                <w:sz w:val="18"/>
                <w:szCs w:val="18"/>
              </w:rPr>
              <w:t>The last name must be complete</w:t>
            </w:r>
          </w:p>
          <w:p w14:paraId="4D1EB8BC" w14:textId="77777777" w:rsidR="00344440" w:rsidRDefault="00344440" w:rsidP="004E06BD">
            <w:pPr>
              <w:numPr>
                <w:ilvl w:val="0"/>
                <w:numId w:val="105"/>
              </w:numPr>
              <w:rPr>
                <w:rFonts w:ascii="Arial" w:hAnsi="Arial" w:cs="Arial"/>
                <w:sz w:val="18"/>
                <w:szCs w:val="18"/>
              </w:rPr>
            </w:pPr>
            <w:r>
              <w:rPr>
                <w:rFonts w:ascii="Arial" w:hAnsi="Arial" w:cs="Arial"/>
                <w:sz w:val="18"/>
                <w:szCs w:val="18"/>
              </w:rPr>
              <w:t>The password must be set and meet the password requirements</w:t>
            </w:r>
          </w:p>
          <w:p w14:paraId="2EA1D419" w14:textId="77777777" w:rsidR="00AD7A59" w:rsidRPr="00AD7A59" w:rsidRDefault="00344440" w:rsidP="004E06BD">
            <w:pPr>
              <w:numPr>
                <w:ilvl w:val="0"/>
                <w:numId w:val="105"/>
              </w:numPr>
              <w:rPr>
                <w:rFonts w:ascii="Arial" w:hAnsi="Arial" w:cs="Arial"/>
                <w:sz w:val="18"/>
                <w:szCs w:val="18"/>
              </w:rPr>
            </w:pPr>
            <w:r>
              <w:rPr>
                <w:rFonts w:ascii="Arial" w:hAnsi="Arial" w:cs="Arial"/>
                <w:sz w:val="18"/>
                <w:szCs w:val="18"/>
              </w:rPr>
              <w:t>The confirm password must be the same as the password</w:t>
            </w:r>
          </w:p>
          <w:p w14:paraId="115287B8" w14:textId="77777777" w:rsidR="00D01E16" w:rsidRDefault="00D01E16" w:rsidP="00AF6F0D">
            <w:pPr>
              <w:rPr>
                <w:rFonts w:ascii="Arial" w:hAnsi="Arial" w:cs="Arial"/>
                <w:sz w:val="18"/>
                <w:szCs w:val="18"/>
              </w:rPr>
            </w:pPr>
          </w:p>
          <w:p w14:paraId="262D6002" w14:textId="557AC8F1" w:rsidR="00D01E16" w:rsidRPr="006012FD" w:rsidRDefault="00D01E16" w:rsidP="00AF6F0D">
            <w:pPr>
              <w:rPr>
                <w:rFonts w:ascii="Arial" w:hAnsi="Arial" w:cs="Arial"/>
                <w:sz w:val="18"/>
                <w:szCs w:val="18"/>
              </w:rPr>
            </w:pPr>
            <w:r>
              <w:rPr>
                <w:rFonts w:ascii="Arial" w:hAnsi="Arial" w:cs="Arial"/>
                <w:sz w:val="18"/>
                <w:szCs w:val="18"/>
              </w:rPr>
              <w:t xml:space="preserve">See section </w:t>
            </w:r>
            <w:r>
              <w:rPr>
                <w:rFonts w:ascii="Arial" w:hAnsi="Arial" w:cs="Arial"/>
                <w:sz w:val="18"/>
                <w:szCs w:val="18"/>
              </w:rPr>
              <w:fldChar w:fldCharType="begin"/>
            </w:r>
            <w:r>
              <w:rPr>
                <w:rFonts w:ascii="Arial" w:hAnsi="Arial" w:cs="Arial"/>
                <w:sz w:val="18"/>
                <w:szCs w:val="18"/>
              </w:rPr>
              <w:instrText xml:space="preserve"> REF _Ref398797583 \r \h </w:instrText>
            </w:r>
            <w:r>
              <w:rPr>
                <w:rFonts w:ascii="Arial" w:hAnsi="Arial" w:cs="Arial"/>
                <w:sz w:val="18"/>
                <w:szCs w:val="18"/>
              </w:rPr>
            </w:r>
            <w:r>
              <w:rPr>
                <w:rFonts w:ascii="Arial" w:hAnsi="Arial" w:cs="Arial"/>
                <w:sz w:val="18"/>
                <w:szCs w:val="18"/>
              </w:rPr>
              <w:fldChar w:fldCharType="separate"/>
            </w:r>
            <w:r w:rsidR="00A11382">
              <w:rPr>
                <w:rFonts w:ascii="Arial" w:hAnsi="Arial" w:cs="Arial"/>
                <w:sz w:val="18"/>
                <w:szCs w:val="18"/>
              </w:rPr>
              <w:t>5.1.17.1</w:t>
            </w:r>
            <w:r>
              <w:rPr>
                <w:rFonts w:ascii="Arial" w:hAnsi="Arial" w:cs="Arial"/>
                <w:sz w:val="18"/>
                <w:szCs w:val="18"/>
              </w:rPr>
              <w:fldChar w:fldCharType="end"/>
            </w:r>
            <w:r>
              <w:rPr>
                <w:rFonts w:ascii="Arial" w:hAnsi="Arial" w:cs="Arial"/>
                <w:sz w:val="18"/>
                <w:szCs w:val="18"/>
              </w:rPr>
              <w:t>below for a screen shot.</w:t>
            </w:r>
          </w:p>
          <w:p w14:paraId="35C8EF1D" w14:textId="77777777" w:rsidR="00D01E16" w:rsidRDefault="00D01E16" w:rsidP="00AF6F0D">
            <w:pPr>
              <w:rPr>
                <w:rFonts w:ascii="Arial" w:hAnsi="Arial" w:cs="Arial"/>
                <w:sz w:val="18"/>
                <w:szCs w:val="18"/>
                <w:u w:val="single"/>
              </w:rPr>
            </w:pPr>
          </w:p>
          <w:p w14:paraId="788A02D3" w14:textId="132C59B4" w:rsidR="00D01E16" w:rsidRPr="00C91AB4" w:rsidRDefault="00D01E16" w:rsidP="004E06BD">
            <w:pPr>
              <w:pStyle w:val="ListParagraph"/>
              <w:numPr>
                <w:ilvl w:val="0"/>
                <w:numId w:val="67"/>
              </w:numPr>
              <w:rPr>
                <w:rFonts w:cs="Arial"/>
                <w:sz w:val="18"/>
                <w:szCs w:val="18"/>
                <w:u w:val="single"/>
              </w:rPr>
            </w:pPr>
            <w:r w:rsidRPr="00C91AB4">
              <w:rPr>
                <w:rFonts w:cs="Arial"/>
                <w:sz w:val="18"/>
                <w:szCs w:val="18"/>
                <w:u w:val="single"/>
              </w:rPr>
              <w:t>New Admin User</w:t>
            </w:r>
          </w:p>
          <w:p w14:paraId="619B49F1" w14:textId="77777777" w:rsidR="00D01E16" w:rsidRDefault="00D01E16" w:rsidP="00AF6F0D">
            <w:pPr>
              <w:rPr>
                <w:rFonts w:ascii="Arial" w:hAnsi="Arial" w:cs="Arial"/>
                <w:sz w:val="18"/>
                <w:szCs w:val="18"/>
              </w:rPr>
            </w:pPr>
            <w:r w:rsidRPr="004053B6">
              <w:rPr>
                <w:rFonts w:ascii="Arial" w:hAnsi="Arial" w:cs="Arial"/>
                <w:sz w:val="18"/>
                <w:szCs w:val="18"/>
              </w:rPr>
              <w:t>Upon sele</w:t>
            </w:r>
            <w:r>
              <w:rPr>
                <w:rFonts w:ascii="Arial" w:hAnsi="Arial" w:cs="Arial"/>
                <w:sz w:val="18"/>
                <w:szCs w:val="18"/>
              </w:rPr>
              <w:t>cting the “New Admin User” link the “Admin User” screen should be displayed to enable the user to create a new Admin User.  The screen should have the following fields on it:</w:t>
            </w:r>
          </w:p>
          <w:p w14:paraId="1D7094F8" w14:textId="77777777" w:rsidR="00D01E16" w:rsidRDefault="00D01E16" w:rsidP="00AF6F0D">
            <w:pPr>
              <w:rPr>
                <w:rFonts w:ascii="Arial" w:hAnsi="Arial" w:cs="Arial"/>
                <w:sz w:val="18"/>
                <w:szCs w:val="18"/>
              </w:rPr>
            </w:pPr>
          </w:p>
          <w:p w14:paraId="3AC08C10" w14:textId="77777777" w:rsidR="00D01E16" w:rsidRDefault="00D01E16" w:rsidP="004E06BD">
            <w:pPr>
              <w:numPr>
                <w:ilvl w:val="0"/>
                <w:numId w:val="21"/>
              </w:numPr>
              <w:rPr>
                <w:rFonts w:ascii="Arial" w:hAnsi="Arial" w:cs="Arial"/>
                <w:sz w:val="18"/>
                <w:szCs w:val="18"/>
              </w:rPr>
            </w:pPr>
            <w:r>
              <w:rPr>
                <w:rFonts w:ascii="Arial" w:hAnsi="Arial" w:cs="Arial"/>
                <w:sz w:val="18"/>
                <w:szCs w:val="18"/>
              </w:rPr>
              <w:t>User Name</w:t>
            </w:r>
          </w:p>
          <w:p w14:paraId="07CA205E" w14:textId="77777777" w:rsidR="00D01E16" w:rsidRDefault="00D01E16" w:rsidP="004E06BD">
            <w:pPr>
              <w:numPr>
                <w:ilvl w:val="0"/>
                <w:numId w:val="21"/>
              </w:numPr>
              <w:rPr>
                <w:rFonts w:ascii="Arial" w:hAnsi="Arial" w:cs="Arial"/>
                <w:sz w:val="18"/>
                <w:szCs w:val="18"/>
              </w:rPr>
            </w:pPr>
            <w:r>
              <w:rPr>
                <w:rFonts w:ascii="Arial" w:hAnsi="Arial" w:cs="Arial"/>
                <w:sz w:val="18"/>
                <w:szCs w:val="18"/>
              </w:rPr>
              <w:t>First Name</w:t>
            </w:r>
          </w:p>
          <w:p w14:paraId="7048632D" w14:textId="77777777" w:rsidR="00D01E16" w:rsidRDefault="00D01E16" w:rsidP="004E06BD">
            <w:pPr>
              <w:numPr>
                <w:ilvl w:val="0"/>
                <w:numId w:val="21"/>
              </w:numPr>
              <w:rPr>
                <w:rFonts w:ascii="Arial" w:hAnsi="Arial" w:cs="Arial"/>
                <w:sz w:val="18"/>
                <w:szCs w:val="18"/>
              </w:rPr>
            </w:pPr>
            <w:r>
              <w:rPr>
                <w:rFonts w:ascii="Arial" w:hAnsi="Arial" w:cs="Arial"/>
                <w:sz w:val="18"/>
                <w:szCs w:val="18"/>
              </w:rPr>
              <w:t>Middle Name</w:t>
            </w:r>
          </w:p>
          <w:p w14:paraId="2411BBEC" w14:textId="77777777" w:rsidR="00D01E16" w:rsidRDefault="00D01E16" w:rsidP="004E06BD">
            <w:pPr>
              <w:numPr>
                <w:ilvl w:val="0"/>
                <w:numId w:val="21"/>
              </w:numPr>
              <w:rPr>
                <w:rFonts w:ascii="Arial" w:hAnsi="Arial" w:cs="Arial"/>
                <w:sz w:val="18"/>
                <w:szCs w:val="18"/>
              </w:rPr>
            </w:pPr>
            <w:r>
              <w:rPr>
                <w:rFonts w:ascii="Arial" w:hAnsi="Arial" w:cs="Arial"/>
                <w:sz w:val="18"/>
                <w:szCs w:val="18"/>
              </w:rPr>
              <w:t>Last Name</w:t>
            </w:r>
          </w:p>
          <w:p w14:paraId="5FBD0740" w14:textId="6D5DFB3B" w:rsidR="00F34221" w:rsidRDefault="00F34221" w:rsidP="004E06BD">
            <w:pPr>
              <w:numPr>
                <w:ilvl w:val="0"/>
                <w:numId w:val="21"/>
              </w:numPr>
              <w:rPr>
                <w:rFonts w:ascii="Arial" w:hAnsi="Arial" w:cs="Arial"/>
                <w:sz w:val="18"/>
                <w:szCs w:val="18"/>
              </w:rPr>
            </w:pPr>
            <w:r>
              <w:rPr>
                <w:rFonts w:ascii="Arial" w:hAnsi="Arial" w:cs="Arial"/>
                <w:sz w:val="18"/>
                <w:szCs w:val="18"/>
              </w:rPr>
              <w:t>Linked Dcorum Login</w:t>
            </w:r>
          </w:p>
          <w:p w14:paraId="01C79295" w14:textId="329E1946" w:rsidR="0044373A" w:rsidRDefault="00F34221" w:rsidP="004E06BD">
            <w:pPr>
              <w:numPr>
                <w:ilvl w:val="0"/>
                <w:numId w:val="21"/>
              </w:numPr>
              <w:rPr>
                <w:rFonts w:ascii="Arial" w:hAnsi="Arial" w:cs="Arial"/>
                <w:sz w:val="18"/>
                <w:szCs w:val="18"/>
              </w:rPr>
            </w:pPr>
            <w:r>
              <w:rPr>
                <w:rFonts w:ascii="Arial" w:hAnsi="Arial" w:cs="Arial"/>
                <w:sz w:val="18"/>
                <w:szCs w:val="18"/>
              </w:rPr>
              <w:t>Grant</w:t>
            </w:r>
            <w:r w:rsidR="0044373A">
              <w:rPr>
                <w:rFonts w:ascii="Arial" w:hAnsi="Arial" w:cs="Arial"/>
                <w:sz w:val="18"/>
                <w:szCs w:val="18"/>
              </w:rPr>
              <w:t xml:space="preserve"> Impersonate Permissions</w:t>
            </w:r>
          </w:p>
          <w:p w14:paraId="576308E7" w14:textId="04FBBCCC" w:rsidR="00D01E16" w:rsidRDefault="00F34221" w:rsidP="004E06BD">
            <w:pPr>
              <w:numPr>
                <w:ilvl w:val="0"/>
                <w:numId w:val="21"/>
              </w:numPr>
              <w:rPr>
                <w:ins w:id="166" w:author="Jamal, Zaher CWK" w:date="2015-06-23T14:17:00Z"/>
                <w:rFonts w:ascii="Arial" w:hAnsi="Arial" w:cs="Arial"/>
                <w:sz w:val="18"/>
                <w:szCs w:val="18"/>
              </w:rPr>
            </w:pPr>
            <w:r>
              <w:rPr>
                <w:rFonts w:ascii="Arial" w:hAnsi="Arial" w:cs="Arial"/>
                <w:sz w:val="18"/>
                <w:szCs w:val="18"/>
              </w:rPr>
              <w:t>One time access code</w:t>
            </w:r>
          </w:p>
          <w:p w14:paraId="2DD8709F" w14:textId="52168E5E" w:rsidR="00D57240" w:rsidRDefault="00D57240" w:rsidP="004E06BD">
            <w:pPr>
              <w:numPr>
                <w:ilvl w:val="0"/>
                <w:numId w:val="21"/>
              </w:numPr>
              <w:rPr>
                <w:rFonts w:ascii="Arial" w:hAnsi="Arial" w:cs="Arial"/>
                <w:sz w:val="18"/>
                <w:szCs w:val="18"/>
              </w:rPr>
            </w:pPr>
            <w:ins w:id="167" w:author="Jamal, Zaher CWK" w:date="2015-06-23T14:17:00Z">
              <w:r>
                <w:rPr>
                  <w:rFonts w:ascii="Arial" w:hAnsi="Arial" w:cs="Arial"/>
                  <w:sz w:val="18"/>
                  <w:szCs w:val="18"/>
                </w:rPr>
                <w:t>A list of Roles from which the User can select a single Role for associating to the Admin User</w:t>
              </w:r>
            </w:ins>
          </w:p>
          <w:p w14:paraId="37E99097" w14:textId="77777777" w:rsidR="00D01E16" w:rsidRDefault="00D01E16" w:rsidP="00AF6F0D">
            <w:pPr>
              <w:rPr>
                <w:rFonts w:ascii="Arial" w:hAnsi="Arial" w:cs="Arial"/>
                <w:sz w:val="18"/>
                <w:szCs w:val="18"/>
              </w:rPr>
            </w:pPr>
          </w:p>
          <w:p w14:paraId="563FF6A8" w14:textId="77777777" w:rsidR="00D01E16" w:rsidRPr="006903E8" w:rsidRDefault="00D01E16" w:rsidP="00AF6F0D">
            <w:pPr>
              <w:rPr>
                <w:rFonts w:ascii="Arial" w:hAnsi="Arial" w:cs="Arial"/>
                <w:sz w:val="18"/>
                <w:szCs w:val="18"/>
              </w:rPr>
            </w:pPr>
            <w:r>
              <w:rPr>
                <w:rFonts w:ascii="Arial" w:hAnsi="Arial" w:cs="Arial"/>
                <w:sz w:val="18"/>
                <w:szCs w:val="18"/>
              </w:rPr>
              <w:t>Whenever a new Admin user is added then a record should be written to the audit table and should also be viewable via the audit screen.</w:t>
            </w:r>
          </w:p>
          <w:p w14:paraId="6EE66AB6" w14:textId="77777777" w:rsidR="00D01E16" w:rsidRPr="009E5DB5" w:rsidRDefault="00D01E16" w:rsidP="00AF6F0D">
            <w:pPr>
              <w:rPr>
                <w:rFonts w:ascii="Arial" w:hAnsi="Arial" w:cs="Arial"/>
                <w:color w:val="FF0000"/>
                <w:sz w:val="18"/>
                <w:szCs w:val="18"/>
              </w:rPr>
            </w:pPr>
          </w:p>
        </w:tc>
      </w:tr>
      <w:tr w:rsidR="00D01E16" w:rsidRPr="00322B9D" w14:paraId="78757E27" w14:textId="77777777" w:rsidTr="00E04DD9">
        <w:tc>
          <w:tcPr>
            <w:tcW w:w="2093" w:type="dxa"/>
            <w:shd w:val="pct20" w:color="auto" w:fill="auto"/>
          </w:tcPr>
          <w:p w14:paraId="3807A670"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Notes / Questions</w:t>
            </w:r>
          </w:p>
          <w:p w14:paraId="1888DBC6" w14:textId="77777777" w:rsidR="00D01E16" w:rsidRPr="005D68D4" w:rsidRDefault="00D01E16" w:rsidP="00AF6F0D">
            <w:pPr>
              <w:rPr>
                <w:rFonts w:ascii="Arial" w:hAnsi="Arial" w:cs="Arial"/>
                <w:b/>
                <w:bCs/>
                <w:sz w:val="18"/>
                <w:szCs w:val="18"/>
              </w:rPr>
            </w:pPr>
          </w:p>
        </w:tc>
        <w:tc>
          <w:tcPr>
            <w:tcW w:w="7229" w:type="dxa"/>
            <w:shd w:val="clear" w:color="auto" w:fill="auto"/>
          </w:tcPr>
          <w:p w14:paraId="0EB21305" w14:textId="77777777" w:rsidR="00D01E16" w:rsidRDefault="00D01E16" w:rsidP="004E06BD">
            <w:pPr>
              <w:numPr>
                <w:ilvl w:val="0"/>
                <w:numId w:val="22"/>
              </w:numPr>
              <w:rPr>
                <w:ins w:id="168" w:author="Jamal, Zaher CWK" w:date="2015-06-16T10:18:00Z"/>
                <w:rFonts w:ascii="Arial" w:hAnsi="Arial" w:cs="Arial"/>
                <w:sz w:val="18"/>
                <w:szCs w:val="18"/>
              </w:rPr>
            </w:pPr>
            <w:r>
              <w:rPr>
                <w:rFonts w:ascii="Arial" w:hAnsi="Arial" w:cs="Arial"/>
                <w:sz w:val="18"/>
                <w:szCs w:val="18"/>
              </w:rPr>
              <w:t xml:space="preserve">AIM currently create Group Web “External” Users following the completion of a form and a Tech Request form.  Business needs to review this form and process to ensure it still works for the </w:t>
            </w:r>
            <w:r w:rsidR="00FE4BBE">
              <w:rPr>
                <w:rFonts w:ascii="Arial" w:hAnsi="Arial" w:cs="Arial"/>
                <w:sz w:val="18"/>
                <w:szCs w:val="18"/>
              </w:rPr>
              <w:t>PlanManager</w:t>
            </w:r>
            <w:r>
              <w:rPr>
                <w:rFonts w:ascii="Arial" w:hAnsi="Arial" w:cs="Arial"/>
                <w:sz w:val="18"/>
                <w:szCs w:val="18"/>
              </w:rPr>
              <w:t xml:space="preserve"> Users!</w:t>
            </w:r>
          </w:p>
          <w:p w14:paraId="55640089" w14:textId="6BE30E32" w:rsidR="00C22C9E" w:rsidRPr="006903E8" w:rsidRDefault="00C22C9E">
            <w:pPr>
              <w:numPr>
                <w:ilvl w:val="0"/>
                <w:numId w:val="22"/>
              </w:numPr>
              <w:rPr>
                <w:rFonts w:ascii="Arial" w:hAnsi="Arial" w:cs="Arial"/>
                <w:sz w:val="18"/>
                <w:szCs w:val="18"/>
              </w:rPr>
            </w:pPr>
            <w:ins w:id="169" w:author="Jamal, Zaher CWK" w:date="2015-06-16T10:18:00Z">
              <w:r>
                <w:rPr>
                  <w:rFonts w:ascii="Arial" w:hAnsi="Arial" w:cs="Arial"/>
                  <w:sz w:val="18"/>
                  <w:szCs w:val="18"/>
                </w:rPr>
                <w:t>As part of roll-out, PlanManager users will need to be advised of their initial login details.  Process for this needs to be defined as part of the roll-out strategy.</w:t>
              </w:r>
            </w:ins>
          </w:p>
        </w:tc>
      </w:tr>
      <w:tr w:rsidR="00D01E16" w:rsidRPr="00322B9D" w14:paraId="1F95B48A" w14:textId="77777777" w:rsidTr="00E04DD9">
        <w:tc>
          <w:tcPr>
            <w:tcW w:w="2093" w:type="dxa"/>
            <w:shd w:val="pct20" w:color="auto" w:fill="auto"/>
          </w:tcPr>
          <w:p w14:paraId="4E759E12"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Includes Use Cases</w:t>
            </w:r>
          </w:p>
          <w:p w14:paraId="113DF4C7" w14:textId="77777777" w:rsidR="00D01E16" w:rsidRPr="005D68D4" w:rsidRDefault="00D01E16" w:rsidP="00AF6F0D">
            <w:pPr>
              <w:rPr>
                <w:rFonts w:ascii="Arial" w:hAnsi="Arial" w:cs="Arial"/>
                <w:b/>
                <w:bCs/>
                <w:color w:val="FF0000"/>
                <w:sz w:val="18"/>
                <w:szCs w:val="18"/>
              </w:rPr>
            </w:pPr>
          </w:p>
        </w:tc>
        <w:tc>
          <w:tcPr>
            <w:tcW w:w="7229" w:type="dxa"/>
            <w:shd w:val="clear" w:color="auto" w:fill="auto"/>
          </w:tcPr>
          <w:p w14:paraId="10E440C6" w14:textId="77777777" w:rsidR="00D01E16" w:rsidRPr="00322B9D" w:rsidRDefault="00D01E16" w:rsidP="00AF6F0D">
            <w:pPr>
              <w:rPr>
                <w:rFonts w:ascii="Arial" w:hAnsi="Arial" w:cs="Arial"/>
                <w:sz w:val="18"/>
                <w:szCs w:val="18"/>
              </w:rPr>
            </w:pPr>
          </w:p>
        </w:tc>
      </w:tr>
      <w:tr w:rsidR="00D01E16" w:rsidRPr="00322B9D" w14:paraId="7D469BE6" w14:textId="77777777" w:rsidTr="00E04DD9">
        <w:tc>
          <w:tcPr>
            <w:tcW w:w="2093" w:type="dxa"/>
            <w:shd w:val="pct20" w:color="auto" w:fill="auto"/>
          </w:tcPr>
          <w:p w14:paraId="4D3BC5FC"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826EE09" w14:textId="02B65872" w:rsidR="00D01E16" w:rsidRDefault="00F34221" w:rsidP="00AF6F0D">
            <w:pPr>
              <w:rPr>
                <w:rFonts w:ascii="Arial" w:hAnsi="Arial" w:cs="Arial"/>
                <w:sz w:val="18"/>
                <w:szCs w:val="18"/>
              </w:rPr>
            </w:pPr>
            <w:r>
              <w:rPr>
                <w:rFonts w:ascii="Arial" w:hAnsi="Arial" w:cs="Arial"/>
                <w:sz w:val="18"/>
                <w:szCs w:val="18"/>
              </w:rPr>
              <w:t>T</w:t>
            </w:r>
            <w:r w:rsidR="00D01E16">
              <w:rPr>
                <w:rFonts w:ascii="Arial" w:hAnsi="Arial" w:cs="Arial"/>
                <w:sz w:val="18"/>
                <w:szCs w:val="18"/>
              </w:rPr>
              <w:t xml:space="preserve">he assumption is that at time of writing then </w:t>
            </w:r>
            <w:r w:rsidR="00FE4BBE">
              <w:rPr>
                <w:rFonts w:ascii="Arial" w:hAnsi="Arial" w:cs="Arial"/>
                <w:sz w:val="18"/>
                <w:szCs w:val="18"/>
              </w:rPr>
              <w:t>PlanManager</w:t>
            </w:r>
            <w:r w:rsidR="00D01E16">
              <w:rPr>
                <w:rFonts w:ascii="Arial" w:hAnsi="Arial" w:cs="Arial"/>
                <w:sz w:val="18"/>
                <w:szCs w:val="18"/>
              </w:rPr>
              <w:t xml:space="preserve"> users will be “Admin” users, so the Admin User Creation/Edit will be changed/re-used!</w:t>
            </w:r>
          </w:p>
          <w:p w14:paraId="6886BA44" w14:textId="77777777" w:rsidR="0044373A" w:rsidRDefault="0044373A" w:rsidP="00AF6F0D">
            <w:pPr>
              <w:rPr>
                <w:rFonts w:ascii="Arial" w:hAnsi="Arial" w:cs="Arial"/>
                <w:sz w:val="18"/>
                <w:szCs w:val="18"/>
              </w:rPr>
            </w:pPr>
          </w:p>
          <w:p w14:paraId="4ACB88A9" w14:textId="36907A5B" w:rsidR="0044373A" w:rsidRPr="00322B9D" w:rsidRDefault="0044373A" w:rsidP="0044373A">
            <w:pPr>
              <w:rPr>
                <w:rFonts w:ascii="Arial" w:hAnsi="Arial" w:cs="Arial"/>
                <w:sz w:val="18"/>
                <w:szCs w:val="18"/>
              </w:rPr>
            </w:pPr>
            <w:r>
              <w:rPr>
                <w:rFonts w:ascii="Arial" w:hAnsi="Arial" w:cs="Arial"/>
                <w:sz w:val="18"/>
                <w:szCs w:val="18"/>
              </w:rPr>
              <w:t>Additional flag to grant the Admin User TargetPlan Impersonate permissions. TargetPlan login function will need to be updated to check for this new flag.</w:t>
            </w:r>
          </w:p>
        </w:tc>
      </w:tr>
      <w:tr w:rsidR="00D01E16" w:rsidRPr="00322B9D" w14:paraId="6323C7B0" w14:textId="77777777" w:rsidTr="00E04DD9">
        <w:tc>
          <w:tcPr>
            <w:tcW w:w="2093" w:type="dxa"/>
            <w:shd w:val="pct20" w:color="auto" w:fill="auto"/>
          </w:tcPr>
          <w:p w14:paraId="18D7C4F6"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28ABD554" w14:textId="77777777" w:rsidR="00D01E16" w:rsidRPr="00322B9D" w:rsidRDefault="00D01E16" w:rsidP="00AF6F0D">
            <w:pPr>
              <w:rPr>
                <w:rFonts w:ascii="Arial" w:hAnsi="Arial" w:cs="Arial"/>
                <w:sz w:val="18"/>
                <w:szCs w:val="18"/>
              </w:rPr>
            </w:pPr>
            <w:r>
              <w:rPr>
                <w:rFonts w:ascii="Arial" w:hAnsi="Arial" w:cs="Arial"/>
                <w:sz w:val="18"/>
                <w:szCs w:val="18"/>
              </w:rPr>
              <w:t>PM0003 (parts of)</w:t>
            </w:r>
          </w:p>
        </w:tc>
      </w:tr>
      <w:tr w:rsidR="00D01E16" w:rsidRPr="005D68D4" w14:paraId="69FC0038" w14:textId="77777777" w:rsidTr="00E04DD9">
        <w:tc>
          <w:tcPr>
            <w:tcW w:w="2093" w:type="dxa"/>
            <w:shd w:val="pct20" w:color="auto" w:fill="auto"/>
          </w:tcPr>
          <w:p w14:paraId="6EB09269" w14:textId="77777777" w:rsidR="00D01E16" w:rsidRPr="005D68D4" w:rsidRDefault="00D01E16"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06EDC06E" w14:textId="138E7378" w:rsidR="00D01E16" w:rsidRPr="005D68D4" w:rsidRDefault="00D01E16" w:rsidP="00AF6F0D">
            <w:pPr>
              <w:rPr>
                <w:rFonts w:ascii="Arial" w:hAnsi="Arial" w:cs="Arial"/>
                <w:sz w:val="18"/>
                <w:szCs w:val="18"/>
              </w:rPr>
            </w:pPr>
          </w:p>
        </w:tc>
      </w:tr>
    </w:tbl>
    <w:p w14:paraId="03A15065" w14:textId="77777777" w:rsidR="00D01E16" w:rsidRDefault="00D01E16" w:rsidP="00AF6F0D">
      <w:pPr>
        <w:pStyle w:val="Heading4"/>
        <w:ind w:left="0" w:firstLine="0"/>
      </w:pPr>
      <w:r>
        <w:br w:type="page"/>
      </w:r>
      <w:bookmarkStart w:id="170" w:name="_Ref398797583"/>
      <w:r>
        <w:t xml:space="preserve">Admin User </w:t>
      </w:r>
      <w:bookmarkEnd w:id="170"/>
      <w:r>
        <w:t>Selection</w:t>
      </w:r>
    </w:p>
    <w:p w14:paraId="5E95E351" w14:textId="77777777" w:rsidR="00D01E16" w:rsidRDefault="00D01E16" w:rsidP="00AF6F0D"/>
    <w:p w14:paraId="373E9635" w14:textId="0E1ABE0D" w:rsidR="00D01E16" w:rsidRDefault="00F34221" w:rsidP="00AF6F0D">
      <w:r>
        <w:object w:dxaOrig="11414" w:dyaOrig="9288" w14:anchorId="045D9B81">
          <v:shape id="_x0000_i1038" type="#_x0000_t75" style="width:6in;height:353.25pt" o:ole="">
            <v:imagedata r:id="rId51" o:title=""/>
          </v:shape>
          <o:OLEObject Type="Embed" ProgID="Visio.Drawing.11" ShapeID="_x0000_i1038" DrawAspect="Content" ObjectID="_1496664128" r:id="rId52"/>
        </w:object>
      </w:r>
    </w:p>
    <w:p w14:paraId="77154BCA" w14:textId="77777777" w:rsidR="00D01E16" w:rsidRDefault="00D01E16" w:rsidP="00AF6F0D">
      <w:pPr>
        <w:rPr>
          <w:noProof/>
          <w:lang w:eastAsia="en-GB"/>
        </w:rPr>
      </w:pPr>
    </w:p>
    <w:p w14:paraId="07096ABD" w14:textId="77777777" w:rsidR="00D01E16" w:rsidRDefault="00D01E16" w:rsidP="00AF6F0D">
      <w:pPr>
        <w:rPr>
          <w:noProof/>
          <w:lang w:eastAsia="en-GB"/>
        </w:rPr>
      </w:pPr>
    </w:p>
    <w:p w14:paraId="0F508CEF" w14:textId="39B630C3" w:rsidR="00D01E16" w:rsidRDefault="00D01E16" w:rsidP="00AF6F0D">
      <w:pPr>
        <w:pStyle w:val="Heading4"/>
        <w:ind w:left="0" w:firstLine="0"/>
      </w:pPr>
      <w:r>
        <w:br w:type="page"/>
      </w:r>
      <w:bookmarkStart w:id="171" w:name="_Ref398803289"/>
      <w:r>
        <w:t>Admin User Add</w:t>
      </w:r>
      <w:bookmarkEnd w:id="171"/>
    </w:p>
    <w:p w14:paraId="203B701D" w14:textId="77777777" w:rsidR="00D01E16" w:rsidRDefault="00D01E16" w:rsidP="00AF6F0D"/>
    <w:p w14:paraId="2348C05C" w14:textId="30BDFCBB" w:rsidR="00D01E16" w:rsidRDefault="00F34221" w:rsidP="00AF6F0D">
      <w:pPr>
        <w:rPr>
          <w:ins w:id="172" w:author="Jamal, Zaher CWK" w:date="2015-06-23T14:48:00Z"/>
        </w:rPr>
      </w:pPr>
      <w:del w:id="173" w:author="Jamal, Zaher CWK" w:date="2015-06-23T14:48:00Z">
        <w:r w:rsidDel="0058780C">
          <w:object w:dxaOrig="11457" w:dyaOrig="10677" w14:anchorId="74A8A183">
            <v:shape id="_x0000_i1039" type="#_x0000_t75" style="width:6in;height:402.75pt" o:ole="">
              <v:imagedata r:id="rId53" o:title=""/>
            </v:shape>
            <o:OLEObject Type="Embed" ProgID="Visio.Drawing.11" ShapeID="_x0000_i1039" DrawAspect="Content" ObjectID="_1496664129" r:id="rId54"/>
          </w:object>
        </w:r>
      </w:del>
    </w:p>
    <w:p w14:paraId="03955EE4" w14:textId="300DA921" w:rsidR="0058780C" w:rsidRPr="003A3219" w:rsidRDefault="0058780C" w:rsidP="00AF6F0D">
      <w:ins w:id="174" w:author="Jamal, Zaher CWK" w:date="2015-06-23T14:48:00Z">
        <w:r>
          <w:object w:dxaOrig="11457" w:dyaOrig="10677" w14:anchorId="1A662E34">
            <v:shape id="_x0000_i1040" type="#_x0000_t75" style="width:6in;height:402.75pt" o:ole="">
              <v:imagedata r:id="rId55" o:title=""/>
            </v:shape>
            <o:OLEObject Type="Embed" ProgID="Visio.Drawing.11" ShapeID="_x0000_i1040" DrawAspect="Content" ObjectID="_1496664130" r:id="rId56"/>
          </w:object>
        </w:r>
      </w:ins>
    </w:p>
    <w:p w14:paraId="70FB63E8" w14:textId="77777777" w:rsidR="00F34221" w:rsidRDefault="00F34221">
      <w:pPr>
        <w:rPr>
          <w:rFonts w:ascii="Arial" w:hAnsi="Arial" w:cs="Arial"/>
          <w:iCs/>
          <w:sz w:val="26"/>
          <w:szCs w:val="26"/>
        </w:rPr>
      </w:pPr>
      <w:r>
        <w:br w:type="page"/>
      </w:r>
    </w:p>
    <w:p w14:paraId="578A4205" w14:textId="00FC46CD" w:rsidR="00F34221" w:rsidRDefault="00F34221" w:rsidP="00F34221">
      <w:pPr>
        <w:pStyle w:val="Heading4"/>
        <w:ind w:left="0" w:firstLine="0"/>
      </w:pPr>
      <w:r>
        <w:t>Admin User Edit</w:t>
      </w:r>
    </w:p>
    <w:p w14:paraId="6E13B0A6" w14:textId="77777777" w:rsidR="00F34221" w:rsidRDefault="00F34221" w:rsidP="00F34221"/>
    <w:p w14:paraId="046CD3A8" w14:textId="1EE8D720" w:rsidR="00F34221" w:rsidRPr="003A3219" w:rsidRDefault="00F34221" w:rsidP="00F34221">
      <w:r>
        <w:object w:dxaOrig="11457" w:dyaOrig="11301" w14:anchorId="01A854F3">
          <v:shape id="_x0000_i1041" type="#_x0000_t75" style="width:6in;height:425.25pt" o:ole="">
            <v:imagedata r:id="rId57" o:title=""/>
          </v:shape>
          <o:OLEObject Type="Embed" ProgID="Visio.Drawing.11" ShapeID="_x0000_i1041" DrawAspect="Content" ObjectID="_1496664131" r:id="rId58"/>
        </w:object>
      </w:r>
    </w:p>
    <w:p w14:paraId="5E00978A" w14:textId="6591A12F" w:rsidR="00F34221" w:rsidRDefault="00F34221" w:rsidP="00F34221">
      <w:pPr>
        <w:rPr>
          <w:rFonts w:ascii="Arial" w:hAnsi="Arial" w:cs="Arial"/>
          <w:iCs/>
          <w:sz w:val="26"/>
          <w:szCs w:val="26"/>
        </w:rPr>
      </w:pPr>
    </w:p>
    <w:p w14:paraId="39084943" w14:textId="286BAF6F" w:rsidR="00215037" w:rsidRDefault="00D01E16" w:rsidP="00AF6F0D">
      <w:pPr>
        <w:pStyle w:val="Heading3"/>
        <w:ind w:left="0" w:firstLine="0"/>
      </w:pPr>
      <w:r>
        <w:br w:type="page"/>
      </w:r>
      <w:bookmarkStart w:id="175" w:name="_Toc422842023"/>
      <w:r w:rsidR="00215037">
        <w:t>PMUC0</w:t>
      </w:r>
      <w:r w:rsidR="00EB4E1D">
        <w:t>11</w:t>
      </w:r>
      <w:r w:rsidR="00215037">
        <w:t xml:space="preserve"> – </w:t>
      </w:r>
      <w:r w:rsidR="00FE4BBE">
        <w:t>PlanManager</w:t>
      </w:r>
      <w:r w:rsidR="00215037">
        <w:t xml:space="preserve"> Permissions</w:t>
      </w:r>
      <w:r w:rsidR="00EB4E1D">
        <w:t xml:space="preserve"> Data</w:t>
      </w:r>
      <w:bookmarkEnd w:id="175"/>
    </w:p>
    <w:p w14:paraId="0DEF5FE4" w14:textId="77777777" w:rsidR="00215037" w:rsidRPr="00215037" w:rsidRDefault="00215037"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215037" w:rsidRPr="005D68D4" w14:paraId="2EF9B431" w14:textId="77777777" w:rsidTr="004B0FF8">
        <w:tc>
          <w:tcPr>
            <w:tcW w:w="9322" w:type="dxa"/>
            <w:gridSpan w:val="2"/>
            <w:shd w:val="pct20" w:color="auto" w:fill="auto"/>
          </w:tcPr>
          <w:p w14:paraId="333E6B6C" w14:textId="77777777" w:rsidR="00215037" w:rsidRPr="005D68D4" w:rsidRDefault="00EB4E1D"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PMUC011</w:t>
            </w:r>
          </w:p>
          <w:p w14:paraId="7CABCD8C" w14:textId="77777777" w:rsidR="00215037" w:rsidRPr="005D68D4" w:rsidRDefault="00215037" w:rsidP="00AF6F0D">
            <w:pPr>
              <w:rPr>
                <w:rFonts w:ascii="Arial" w:hAnsi="Arial" w:cs="Arial"/>
                <w:b/>
                <w:bCs/>
                <w:sz w:val="18"/>
                <w:szCs w:val="18"/>
              </w:rPr>
            </w:pPr>
          </w:p>
          <w:p w14:paraId="65F9605B" w14:textId="1FDD0A5F" w:rsidR="00215037" w:rsidRPr="005D68D4" w:rsidRDefault="00215037"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EB4E1D">
              <w:rPr>
                <w:rFonts w:ascii="Arial" w:hAnsi="Arial" w:cs="Arial"/>
                <w:b/>
                <w:bCs/>
                <w:sz w:val="18"/>
                <w:szCs w:val="18"/>
              </w:rPr>
              <w:t>Plan</w:t>
            </w:r>
            <w:r>
              <w:rPr>
                <w:rFonts w:ascii="Arial" w:hAnsi="Arial" w:cs="Arial"/>
                <w:b/>
                <w:bCs/>
                <w:sz w:val="18"/>
                <w:szCs w:val="18"/>
              </w:rPr>
              <w:t>Manager Permissions</w:t>
            </w:r>
            <w:r w:rsidR="00EB4E1D">
              <w:rPr>
                <w:rFonts w:ascii="Arial" w:hAnsi="Arial" w:cs="Arial"/>
                <w:b/>
                <w:bCs/>
                <w:sz w:val="18"/>
                <w:szCs w:val="18"/>
              </w:rPr>
              <w:t xml:space="preserve"> Data</w:t>
            </w:r>
          </w:p>
          <w:p w14:paraId="2AF25D80" w14:textId="77777777" w:rsidR="00215037" w:rsidRPr="005D68D4" w:rsidRDefault="00215037" w:rsidP="00AF6F0D">
            <w:pPr>
              <w:rPr>
                <w:rFonts w:ascii="Arial" w:hAnsi="Arial" w:cs="Arial"/>
                <w:b/>
                <w:sz w:val="18"/>
                <w:szCs w:val="18"/>
              </w:rPr>
            </w:pPr>
          </w:p>
        </w:tc>
      </w:tr>
      <w:tr w:rsidR="00215037" w:rsidRPr="00322B9D" w14:paraId="697AF542" w14:textId="77777777" w:rsidTr="004B0FF8">
        <w:tc>
          <w:tcPr>
            <w:tcW w:w="2093" w:type="dxa"/>
            <w:shd w:val="pct20" w:color="auto" w:fill="auto"/>
          </w:tcPr>
          <w:p w14:paraId="3C829A96"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Summary</w:t>
            </w:r>
          </w:p>
          <w:p w14:paraId="79713DB6" w14:textId="77777777" w:rsidR="00215037" w:rsidRPr="005D68D4" w:rsidRDefault="00215037" w:rsidP="00AF6F0D">
            <w:pPr>
              <w:rPr>
                <w:rFonts w:ascii="Arial" w:hAnsi="Arial" w:cs="Arial"/>
                <w:b/>
                <w:bCs/>
                <w:sz w:val="18"/>
                <w:szCs w:val="18"/>
              </w:rPr>
            </w:pPr>
          </w:p>
        </w:tc>
        <w:tc>
          <w:tcPr>
            <w:tcW w:w="7229" w:type="dxa"/>
            <w:shd w:val="clear" w:color="auto" w:fill="auto"/>
          </w:tcPr>
          <w:p w14:paraId="08596B6D" w14:textId="77777777" w:rsidR="00215037" w:rsidRPr="00322B9D" w:rsidRDefault="00215037" w:rsidP="00AF6F0D">
            <w:pPr>
              <w:rPr>
                <w:rFonts w:ascii="Arial" w:hAnsi="Arial" w:cs="Arial"/>
                <w:sz w:val="18"/>
                <w:szCs w:val="18"/>
              </w:rPr>
            </w:pPr>
            <w:r w:rsidRPr="00322B9D">
              <w:rPr>
                <w:rFonts w:ascii="Arial" w:hAnsi="Arial" w:cs="Arial"/>
                <w:sz w:val="18"/>
                <w:szCs w:val="18"/>
              </w:rPr>
              <w:t xml:space="preserve">Function that gets the </w:t>
            </w:r>
            <w:r w:rsidR="00EB4E1D">
              <w:rPr>
                <w:rFonts w:ascii="Arial" w:hAnsi="Arial" w:cs="Arial"/>
                <w:sz w:val="18"/>
                <w:szCs w:val="18"/>
              </w:rPr>
              <w:t>data to display on the Dcorum Web Roles and Permissions screen</w:t>
            </w:r>
          </w:p>
        </w:tc>
      </w:tr>
      <w:tr w:rsidR="00EB4E1D" w:rsidRPr="00322B9D" w14:paraId="137F7C28" w14:textId="77777777" w:rsidTr="004B0FF8">
        <w:tc>
          <w:tcPr>
            <w:tcW w:w="2093" w:type="dxa"/>
            <w:shd w:val="pct20" w:color="auto" w:fill="auto"/>
          </w:tcPr>
          <w:p w14:paraId="2D1FDBD0" w14:textId="77777777" w:rsidR="00EB4E1D" w:rsidRPr="005D68D4" w:rsidRDefault="00EB4E1D" w:rsidP="00AF6F0D">
            <w:pPr>
              <w:rPr>
                <w:rFonts w:ascii="Arial" w:hAnsi="Arial" w:cs="Arial"/>
                <w:b/>
                <w:bCs/>
                <w:sz w:val="18"/>
                <w:szCs w:val="18"/>
              </w:rPr>
            </w:pPr>
            <w:r w:rsidRPr="005D68D4">
              <w:rPr>
                <w:rFonts w:ascii="Arial" w:hAnsi="Arial" w:cs="Arial"/>
                <w:b/>
                <w:bCs/>
                <w:sz w:val="18"/>
                <w:szCs w:val="18"/>
              </w:rPr>
              <w:t>Actor</w:t>
            </w:r>
          </w:p>
          <w:p w14:paraId="3A40978D" w14:textId="77777777" w:rsidR="00EB4E1D" w:rsidRPr="005D68D4" w:rsidRDefault="00EB4E1D" w:rsidP="00AF6F0D">
            <w:pPr>
              <w:rPr>
                <w:rFonts w:ascii="Arial" w:hAnsi="Arial" w:cs="Arial"/>
                <w:bCs/>
                <w:color w:val="FF0000"/>
                <w:sz w:val="18"/>
                <w:szCs w:val="18"/>
              </w:rPr>
            </w:pPr>
          </w:p>
        </w:tc>
        <w:tc>
          <w:tcPr>
            <w:tcW w:w="7229" w:type="dxa"/>
            <w:shd w:val="clear" w:color="auto" w:fill="auto"/>
          </w:tcPr>
          <w:p w14:paraId="5B02BFA8" w14:textId="77777777" w:rsidR="00EB4E1D" w:rsidRPr="00322B9D" w:rsidRDefault="00EB4E1D" w:rsidP="00AF6F0D">
            <w:pPr>
              <w:rPr>
                <w:rFonts w:ascii="Arial" w:hAnsi="Arial" w:cs="Arial"/>
                <w:sz w:val="18"/>
                <w:szCs w:val="18"/>
              </w:rPr>
            </w:pPr>
            <w:r>
              <w:rPr>
                <w:rFonts w:ascii="Arial" w:hAnsi="Arial" w:cs="Arial"/>
                <w:sz w:val="18"/>
                <w:szCs w:val="18"/>
              </w:rPr>
              <w:t>Back Office</w:t>
            </w:r>
            <w:r w:rsidRPr="00322B9D">
              <w:rPr>
                <w:rFonts w:ascii="Arial" w:hAnsi="Arial" w:cs="Arial"/>
                <w:sz w:val="18"/>
                <w:szCs w:val="18"/>
              </w:rPr>
              <w:t xml:space="preserve"> User</w:t>
            </w:r>
          </w:p>
        </w:tc>
      </w:tr>
      <w:tr w:rsidR="00EB4E1D" w:rsidRPr="00322B9D" w14:paraId="339FBCCB" w14:textId="77777777" w:rsidTr="004B0FF8">
        <w:tc>
          <w:tcPr>
            <w:tcW w:w="2093" w:type="dxa"/>
            <w:shd w:val="pct20" w:color="auto" w:fill="auto"/>
          </w:tcPr>
          <w:p w14:paraId="1CCAC221" w14:textId="77777777" w:rsidR="00EB4E1D" w:rsidRPr="005D68D4" w:rsidRDefault="00EB4E1D" w:rsidP="00AF6F0D">
            <w:pPr>
              <w:rPr>
                <w:rFonts w:ascii="Arial" w:hAnsi="Arial" w:cs="Arial"/>
                <w:b/>
                <w:bCs/>
                <w:sz w:val="18"/>
                <w:szCs w:val="18"/>
              </w:rPr>
            </w:pPr>
            <w:r w:rsidRPr="005D68D4">
              <w:rPr>
                <w:rFonts w:ascii="Arial" w:hAnsi="Arial" w:cs="Arial"/>
                <w:b/>
                <w:bCs/>
                <w:sz w:val="18"/>
                <w:szCs w:val="18"/>
              </w:rPr>
              <w:t>Trigger</w:t>
            </w:r>
          </w:p>
          <w:p w14:paraId="29863D4A" w14:textId="77777777" w:rsidR="00EB4E1D" w:rsidRPr="005D68D4" w:rsidRDefault="00EB4E1D" w:rsidP="00AF6F0D">
            <w:pPr>
              <w:rPr>
                <w:rFonts w:ascii="Arial" w:hAnsi="Arial" w:cs="Arial"/>
                <w:b/>
                <w:bCs/>
                <w:sz w:val="18"/>
                <w:szCs w:val="18"/>
              </w:rPr>
            </w:pPr>
          </w:p>
        </w:tc>
        <w:tc>
          <w:tcPr>
            <w:tcW w:w="7229" w:type="dxa"/>
            <w:shd w:val="clear" w:color="auto" w:fill="auto"/>
          </w:tcPr>
          <w:p w14:paraId="1DE9F66F" w14:textId="7DE3991A" w:rsidR="00EB4E1D" w:rsidRPr="00322B9D" w:rsidRDefault="00EB4E1D" w:rsidP="00AF6F0D">
            <w:pPr>
              <w:rPr>
                <w:rFonts w:ascii="Arial" w:hAnsi="Arial" w:cs="Arial"/>
                <w:sz w:val="18"/>
                <w:szCs w:val="18"/>
              </w:rPr>
            </w:pPr>
            <w:r>
              <w:rPr>
                <w:rFonts w:ascii="Arial" w:hAnsi="Arial" w:cs="Arial"/>
                <w:sz w:val="18"/>
                <w:szCs w:val="18"/>
              </w:rPr>
              <w:t xml:space="preserve">Users requiring </w:t>
            </w:r>
            <w:r w:rsidR="00DB2F0C">
              <w:rPr>
                <w:rFonts w:ascii="Arial" w:hAnsi="Arial" w:cs="Arial"/>
                <w:sz w:val="18"/>
                <w:szCs w:val="18"/>
              </w:rPr>
              <w:t>PlanManager</w:t>
            </w:r>
            <w:r>
              <w:rPr>
                <w:rFonts w:ascii="Arial" w:hAnsi="Arial" w:cs="Arial"/>
                <w:sz w:val="18"/>
                <w:szCs w:val="18"/>
              </w:rPr>
              <w:t xml:space="preserve"> Access</w:t>
            </w:r>
          </w:p>
        </w:tc>
      </w:tr>
      <w:tr w:rsidR="00EB4E1D" w:rsidRPr="00322B9D" w14:paraId="3A928857" w14:textId="77777777" w:rsidTr="004B0FF8">
        <w:tc>
          <w:tcPr>
            <w:tcW w:w="2093" w:type="dxa"/>
            <w:shd w:val="pct20" w:color="auto" w:fill="auto"/>
          </w:tcPr>
          <w:p w14:paraId="121A81A1" w14:textId="77777777" w:rsidR="00EB4E1D" w:rsidRPr="005D68D4" w:rsidRDefault="00EB4E1D" w:rsidP="00AF6F0D">
            <w:pPr>
              <w:rPr>
                <w:rFonts w:ascii="Arial" w:hAnsi="Arial" w:cs="Arial"/>
                <w:b/>
                <w:bCs/>
                <w:sz w:val="18"/>
                <w:szCs w:val="18"/>
              </w:rPr>
            </w:pPr>
            <w:r w:rsidRPr="005D68D4">
              <w:rPr>
                <w:rFonts w:ascii="Arial" w:hAnsi="Arial" w:cs="Arial"/>
                <w:b/>
                <w:bCs/>
                <w:sz w:val="18"/>
                <w:szCs w:val="18"/>
              </w:rPr>
              <w:t>Pre- conditions</w:t>
            </w:r>
          </w:p>
          <w:p w14:paraId="1DEBB4B6" w14:textId="77777777" w:rsidR="00EB4E1D" w:rsidRPr="005D68D4" w:rsidRDefault="00EB4E1D" w:rsidP="00AF6F0D">
            <w:pPr>
              <w:rPr>
                <w:rFonts w:ascii="Arial" w:hAnsi="Arial" w:cs="Arial"/>
                <w:bCs/>
                <w:color w:val="FF0000"/>
                <w:sz w:val="18"/>
                <w:szCs w:val="18"/>
              </w:rPr>
            </w:pPr>
          </w:p>
        </w:tc>
        <w:tc>
          <w:tcPr>
            <w:tcW w:w="7229" w:type="dxa"/>
            <w:shd w:val="clear" w:color="auto" w:fill="auto"/>
          </w:tcPr>
          <w:p w14:paraId="76807EEF" w14:textId="77777777" w:rsidR="00EB4E1D" w:rsidRPr="00322B9D" w:rsidRDefault="00EB4E1D" w:rsidP="00AF6F0D">
            <w:pPr>
              <w:rPr>
                <w:rFonts w:ascii="Arial" w:hAnsi="Arial" w:cs="Arial"/>
                <w:sz w:val="18"/>
                <w:szCs w:val="18"/>
              </w:rPr>
            </w:pPr>
            <w:r>
              <w:rPr>
                <w:rFonts w:ascii="Arial" w:hAnsi="Arial" w:cs="Arial"/>
                <w:sz w:val="18"/>
                <w:szCs w:val="18"/>
              </w:rPr>
              <w:t>User logged into Dcorum, has the correct security permissions and has received details of the permissions required and has created a group, role and selected the schemes that apply to the rol</w:t>
            </w:r>
            <w:r w:rsidR="00E328F0">
              <w:rPr>
                <w:rFonts w:ascii="Arial" w:hAnsi="Arial" w:cs="Arial"/>
                <w:sz w:val="18"/>
                <w:szCs w:val="18"/>
              </w:rPr>
              <w:t>e</w:t>
            </w:r>
          </w:p>
        </w:tc>
      </w:tr>
      <w:tr w:rsidR="00EB4E1D" w:rsidRPr="00322B9D" w14:paraId="694CD85D" w14:textId="77777777" w:rsidTr="004B0FF8">
        <w:tc>
          <w:tcPr>
            <w:tcW w:w="2093" w:type="dxa"/>
            <w:shd w:val="pct20" w:color="auto" w:fill="auto"/>
          </w:tcPr>
          <w:p w14:paraId="228552A4" w14:textId="77777777" w:rsidR="00EB4E1D" w:rsidRPr="005D68D4" w:rsidRDefault="00EB4E1D" w:rsidP="00AF6F0D">
            <w:pPr>
              <w:rPr>
                <w:rFonts w:ascii="Arial" w:hAnsi="Arial" w:cs="Arial"/>
                <w:b/>
                <w:bCs/>
                <w:sz w:val="18"/>
                <w:szCs w:val="18"/>
              </w:rPr>
            </w:pPr>
            <w:r w:rsidRPr="005D68D4">
              <w:rPr>
                <w:rFonts w:ascii="Arial" w:hAnsi="Arial" w:cs="Arial"/>
                <w:b/>
                <w:bCs/>
                <w:sz w:val="18"/>
                <w:szCs w:val="18"/>
              </w:rPr>
              <w:t>Post –conditions</w:t>
            </w:r>
          </w:p>
          <w:p w14:paraId="6FC019AB" w14:textId="77777777" w:rsidR="00EB4E1D" w:rsidRPr="005D68D4" w:rsidRDefault="00EB4E1D" w:rsidP="00AF6F0D">
            <w:pPr>
              <w:rPr>
                <w:rFonts w:ascii="Arial" w:hAnsi="Arial" w:cs="Arial"/>
                <w:b/>
                <w:bCs/>
                <w:sz w:val="18"/>
                <w:szCs w:val="18"/>
              </w:rPr>
            </w:pPr>
          </w:p>
        </w:tc>
        <w:tc>
          <w:tcPr>
            <w:tcW w:w="7229" w:type="dxa"/>
            <w:shd w:val="clear" w:color="auto" w:fill="auto"/>
          </w:tcPr>
          <w:p w14:paraId="37A5A8E3" w14:textId="1F757C4C" w:rsidR="00EB4E1D" w:rsidRPr="00322B9D" w:rsidRDefault="00EB4E1D" w:rsidP="00AF6F0D">
            <w:pPr>
              <w:rPr>
                <w:rFonts w:ascii="Arial" w:hAnsi="Arial" w:cs="Arial"/>
                <w:sz w:val="18"/>
                <w:szCs w:val="18"/>
              </w:rPr>
            </w:pPr>
            <w:r w:rsidRPr="00322B9D">
              <w:rPr>
                <w:rFonts w:ascii="Arial" w:hAnsi="Arial" w:cs="Arial"/>
                <w:sz w:val="18"/>
                <w:szCs w:val="18"/>
              </w:rPr>
              <w:t xml:space="preserve">The user is able to </w:t>
            </w:r>
            <w:r>
              <w:rPr>
                <w:rFonts w:ascii="Arial" w:hAnsi="Arial" w:cs="Arial"/>
                <w:sz w:val="18"/>
                <w:szCs w:val="18"/>
              </w:rPr>
              <w:t xml:space="preserve">access the Dcorum Web screen and set the </w:t>
            </w:r>
            <w:r w:rsidR="00FE4BBE">
              <w:rPr>
                <w:rFonts w:ascii="Arial" w:hAnsi="Arial" w:cs="Arial"/>
                <w:sz w:val="18"/>
                <w:szCs w:val="18"/>
              </w:rPr>
              <w:t>PlanManager</w:t>
            </w:r>
            <w:r>
              <w:rPr>
                <w:rFonts w:ascii="Arial" w:hAnsi="Arial" w:cs="Arial"/>
                <w:sz w:val="18"/>
                <w:szCs w:val="18"/>
              </w:rPr>
              <w:t xml:space="preserve"> Permissions</w:t>
            </w:r>
          </w:p>
        </w:tc>
      </w:tr>
      <w:tr w:rsidR="00215037" w:rsidRPr="00322B9D" w14:paraId="0D72656A" w14:textId="77777777" w:rsidTr="004B0FF8">
        <w:tc>
          <w:tcPr>
            <w:tcW w:w="2093" w:type="dxa"/>
            <w:shd w:val="pct20" w:color="auto" w:fill="auto"/>
          </w:tcPr>
          <w:p w14:paraId="44156810"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4460675" w14:textId="77777777" w:rsidR="00215037" w:rsidRPr="00322B9D" w:rsidRDefault="00215037" w:rsidP="00AF6F0D">
            <w:pPr>
              <w:rPr>
                <w:rFonts w:ascii="Arial" w:hAnsi="Arial" w:cs="Arial"/>
                <w:sz w:val="18"/>
                <w:szCs w:val="18"/>
              </w:rPr>
            </w:pPr>
            <w:r w:rsidRPr="00322B9D">
              <w:rPr>
                <w:rFonts w:ascii="Arial" w:hAnsi="Arial" w:cs="Arial"/>
                <w:sz w:val="18"/>
                <w:szCs w:val="18"/>
              </w:rPr>
              <w:t>Adhoc</w:t>
            </w:r>
          </w:p>
        </w:tc>
      </w:tr>
      <w:tr w:rsidR="00215037" w:rsidRPr="005E08D5" w14:paraId="452BE442" w14:textId="77777777" w:rsidTr="004B0FF8">
        <w:tc>
          <w:tcPr>
            <w:tcW w:w="2093" w:type="dxa"/>
            <w:shd w:val="pct20" w:color="auto" w:fill="auto"/>
          </w:tcPr>
          <w:p w14:paraId="78A93BBE"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Basic Course of Action</w:t>
            </w:r>
          </w:p>
          <w:p w14:paraId="0F65D69F" w14:textId="77777777" w:rsidR="00215037" w:rsidRPr="005D68D4" w:rsidRDefault="00215037" w:rsidP="00AF6F0D">
            <w:pPr>
              <w:rPr>
                <w:rFonts w:ascii="Arial" w:hAnsi="Arial" w:cs="Arial"/>
                <w:b/>
                <w:bCs/>
                <w:sz w:val="18"/>
                <w:szCs w:val="18"/>
              </w:rPr>
            </w:pPr>
          </w:p>
          <w:p w14:paraId="50E74922" w14:textId="77777777" w:rsidR="00215037" w:rsidRPr="005D68D4" w:rsidRDefault="00215037" w:rsidP="00AF6F0D">
            <w:pPr>
              <w:rPr>
                <w:rFonts w:ascii="Arial" w:hAnsi="Arial" w:cs="Arial"/>
                <w:b/>
                <w:bCs/>
                <w:sz w:val="18"/>
                <w:szCs w:val="18"/>
              </w:rPr>
            </w:pPr>
          </w:p>
        </w:tc>
        <w:tc>
          <w:tcPr>
            <w:tcW w:w="7229" w:type="dxa"/>
            <w:shd w:val="clear" w:color="auto" w:fill="auto"/>
          </w:tcPr>
          <w:p w14:paraId="53ED801B" w14:textId="77777777" w:rsidR="00EB4E1D" w:rsidRDefault="00EB4E1D" w:rsidP="004E06BD">
            <w:pPr>
              <w:numPr>
                <w:ilvl w:val="0"/>
                <w:numId w:val="23"/>
              </w:numPr>
              <w:rPr>
                <w:rFonts w:ascii="Arial" w:hAnsi="Arial" w:cs="Arial"/>
                <w:sz w:val="18"/>
                <w:szCs w:val="18"/>
              </w:rPr>
            </w:pPr>
            <w:r>
              <w:rPr>
                <w:rFonts w:ascii="Arial" w:hAnsi="Arial" w:cs="Arial"/>
                <w:sz w:val="18"/>
                <w:szCs w:val="18"/>
              </w:rPr>
              <w:t>The user clicks on the scheme selection link</w:t>
            </w:r>
          </w:p>
          <w:p w14:paraId="59587515" w14:textId="77777777" w:rsidR="00EB4E1D" w:rsidRDefault="00EB4E1D" w:rsidP="004E06BD">
            <w:pPr>
              <w:numPr>
                <w:ilvl w:val="0"/>
                <w:numId w:val="23"/>
              </w:numPr>
              <w:rPr>
                <w:rFonts w:ascii="Arial" w:hAnsi="Arial" w:cs="Arial"/>
                <w:sz w:val="18"/>
                <w:szCs w:val="18"/>
              </w:rPr>
            </w:pPr>
            <w:r>
              <w:rPr>
                <w:rFonts w:ascii="Arial" w:hAnsi="Arial" w:cs="Arial"/>
                <w:sz w:val="18"/>
                <w:szCs w:val="18"/>
              </w:rPr>
              <w:t>The system displays a Scheme Selection screen</w:t>
            </w:r>
          </w:p>
          <w:p w14:paraId="31908856" w14:textId="77777777" w:rsidR="00EB4E1D" w:rsidRDefault="00EB4E1D" w:rsidP="004E06BD">
            <w:pPr>
              <w:numPr>
                <w:ilvl w:val="0"/>
                <w:numId w:val="23"/>
              </w:numPr>
              <w:rPr>
                <w:rFonts w:ascii="Arial" w:hAnsi="Arial" w:cs="Arial"/>
                <w:sz w:val="18"/>
                <w:szCs w:val="18"/>
              </w:rPr>
            </w:pPr>
            <w:r>
              <w:rPr>
                <w:rFonts w:ascii="Arial" w:hAnsi="Arial" w:cs="Arial"/>
                <w:sz w:val="18"/>
                <w:szCs w:val="18"/>
              </w:rPr>
              <w:t>The user searches for the scheme they want to link to the group/role combination they are creating and Saves</w:t>
            </w:r>
          </w:p>
          <w:p w14:paraId="10CB1FB1" w14:textId="77777777" w:rsidR="00EB4E1D" w:rsidRDefault="00EB4E1D" w:rsidP="004E06BD">
            <w:pPr>
              <w:numPr>
                <w:ilvl w:val="0"/>
                <w:numId w:val="23"/>
              </w:numPr>
              <w:rPr>
                <w:rFonts w:ascii="Arial" w:hAnsi="Arial" w:cs="Arial"/>
                <w:sz w:val="18"/>
                <w:szCs w:val="18"/>
              </w:rPr>
            </w:pPr>
            <w:r>
              <w:rPr>
                <w:rFonts w:ascii="Arial" w:hAnsi="Arial" w:cs="Arial"/>
                <w:sz w:val="18"/>
                <w:szCs w:val="18"/>
              </w:rPr>
              <w:t>The system displays the selected scheme</w:t>
            </w:r>
          </w:p>
          <w:p w14:paraId="5B8B719C" w14:textId="77777777" w:rsidR="00EB4E1D" w:rsidRDefault="00EB4E1D" w:rsidP="004E06BD">
            <w:pPr>
              <w:numPr>
                <w:ilvl w:val="0"/>
                <w:numId w:val="23"/>
              </w:numPr>
              <w:rPr>
                <w:rFonts w:ascii="Arial" w:hAnsi="Arial" w:cs="Arial"/>
                <w:sz w:val="18"/>
                <w:szCs w:val="18"/>
              </w:rPr>
            </w:pPr>
            <w:r>
              <w:rPr>
                <w:rFonts w:ascii="Arial" w:hAnsi="Arial" w:cs="Arial"/>
                <w:sz w:val="18"/>
                <w:szCs w:val="18"/>
              </w:rPr>
              <w:t>Repeat steps 3 to 4 until all the required schemes are linked to the group/role combination</w:t>
            </w:r>
          </w:p>
          <w:p w14:paraId="0F92633D" w14:textId="77777777" w:rsidR="00EB4E1D" w:rsidRDefault="00EB4E1D" w:rsidP="004E06BD">
            <w:pPr>
              <w:numPr>
                <w:ilvl w:val="0"/>
                <w:numId w:val="23"/>
              </w:numPr>
              <w:rPr>
                <w:rFonts w:ascii="Arial" w:hAnsi="Arial" w:cs="Arial"/>
                <w:sz w:val="18"/>
                <w:szCs w:val="18"/>
              </w:rPr>
            </w:pPr>
            <w:r>
              <w:rPr>
                <w:rFonts w:ascii="Arial" w:hAnsi="Arial" w:cs="Arial"/>
                <w:sz w:val="18"/>
                <w:szCs w:val="18"/>
              </w:rPr>
              <w:t>The user selects the “Next” link</w:t>
            </w:r>
          </w:p>
          <w:p w14:paraId="7DF5CE68" w14:textId="77777777" w:rsidR="006C7147" w:rsidRDefault="00EB4E1D" w:rsidP="004E06BD">
            <w:pPr>
              <w:numPr>
                <w:ilvl w:val="0"/>
                <w:numId w:val="23"/>
              </w:numPr>
              <w:rPr>
                <w:rFonts w:ascii="Arial" w:hAnsi="Arial" w:cs="Arial"/>
                <w:sz w:val="18"/>
                <w:szCs w:val="18"/>
              </w:rPr>
            </w:pPr>
            <w:r w:rsidRPr="006C7147">
              <w:rPr>
                <w:rFonts w:ascii="Arial" w:hAnsi="Arial" w:cs="Arial"/>
                <w:sz w:val="18"/>
                <w:szCs w:val="18"/>
              </w:rPr>
              <w:t>The system minimizes the “Scheme Selection” accordion panel and expands the “Scheme Permissions” panel</w:t>
            </w:r>
            <w:r w:rsidR="006C7147">
              <w:rPr>
                <w:rFonts w:ascii="Arial" w:hAnsi="Arial" w:cs="Arial"/>
                <w:sz w:val="18"/>
                <w:szCs w:val="18"/>
              </w:rPr>
              <w:t>.</w:t>
            </w:r>
          </w:p>
          <w:p w14:paraId="59FC7546" w14:textId="77777777" w:rsidR="00215037" w:rsidRPr="006C7147" w:rsidRDefault="00EB4E1D" w:rsidP="004E06BD">
            <w:pPr>
              <w:numPr>
                <w:ilvl w:val="0"/>
                <w:numId w:val="23"/>
              </w:numPr>
              <w:rPr>
                <w:rFonts w:ascii="Arial" w:hAnsi="Arial" w:cs="Arial"/>
                <w:sz w:val="18"/>
                <w:szCs w:val="18"/>
              </w:rPr>
            </w:pPr>
            <w:r w:rsidRPr="006C7147">
              <w:rPr>
                <w:rFonts w:ascii="Arial" w:hAnsi="Arial" w:cs="Arial"/>
                <w:sz w:val="18"/>
                <w:szCs w:val="18"/>
              </w:rPr>
              <w:t>The system displays the different items for each of the schemes selected</w:t>
            </w:r>
          </w:p>
        </w:tc>
      </w:tr>
      <w:tr w:rsidR="00215037" w:rsidRPr="00322B9D" w14:paraId="5D95A9FD" w14:textId="77777777" w:rsidTr="004B0FF8">
        <w:tc>
          <w:tcPr>
            <w:tcW w:w="2093" w:type="dxa"/>
            <w:shd w:val="pct20" w:color="auto" w:fill="auto"/>
          </w:tcPr>
          <w:p w14:paraId="3FE08C0C"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Alternate scenario extensions</w:t>
            </w:r>
          </w:p>
          <w:p w14:paraId="24697A8F" w14:textId="77777777" w:rsidR="00215037" w:rsidRPr="005D68D4" w:rsidRDefault="00215037" w:rsidP="00AF6F0D">
            <w:pPr>
              <w:rPr>
                <w:rFonts w:ascii="Arial" w:hAnsi="Arial" w:cs="Arial"/>
                <w:b/>
                <w:bCs/>
                <w:sz w:val="18"/>
                <w:szCs w:val="18"/>
              </w:rPr>
            </w:pPr>
          </w:p>
          <w:p w14:paraId="7D8F7D63" w14:textId="77777777" w:rsidR="00215037" w:rsidRPr="005D68D4" w:rsidRDefault="00215037" w:rsidP="00AF6F0D">
            <w:pPr>
              <w:rPr>
                <w:rFonts w:ascii="Arial" w:hAnsi="Arial" w:cs="Arial"/>
                <w:b/>
                <w:bCs/>
                <w:sz w:val="18"/>
                <w:szCs w:val="18"/>
              </w:rPr>
            </w:pPr>
          </w:p>
        </w:tc>
        <w:tc>
          <w:tcPr>
            <w:tcW w:w="7229" w:type="dxa"/>
            <w:shd w:val="clear" w:color="auto" w:fill="auto"/>
          </w:tcPr>
          <w:p w14:paraId="04CA3D13" w14:textId="77777777" w:rsidR="00215037" w:rsidRPr="00322B9D" w:rsidRDefault="00215037" w:rsidP="00AF6F0D">
            <w:pPr>
              <w:rPr>
                <w:rFonts w:ascii="Arial" w:hAnsi="Arial" w:cs="Arial"/>
                <w:sz w:val="18"/>
                <w:szCs w:val="18"/>
              </w:rPr>
            </w:pPr>
          </w:p>
        </w:tc>
      </w:tr>
      <w:tr w:rsidR="00215037" w:rsidRPr="00B807C9" w14:paraId="751FDD7F" w14:textId="77777777" w:rsidTr="004B0FF8">
        <w:trPr>
          <w:trHeight w:val="683"/>
        </w:trPr>
        <w:tc>
          <w:tcPr>
            <w:tcW w:w="2093" w:type="dxa"/>
            <w:shd w:val="pct20" w:color="auto" w:fill="auto"/>
          </w:tcPr>
          <w:p w14:paraId="51A72F91"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Business Logic/ Rules/ Supplementary Info</w:t>
            </w:r>
          </w:p>
          <w:p w14:paraId="15D8B3A8" w14:textId="77777777" w:rsidR="00215037" w:rsidRPr="005D68D4" w:rsidRDefault="00215037" w:rsidP="00AF6F0D">
            <w:pPr>
              <w:rPr>
                <w:rFonts w:ascii="Arial" w:hAnsi="Arial" w:cs="Arial"/>
                <w:b/>
                <w:bCs/>
                <w:sz w:val="18"/>
                <w:szCs w:val="18"/>
              </w:rPr>
            </w:pPr>
          </w:p>
        </w:tc>
        <w:tc>
          <w:tcPr>
            <w:tcW w:w="7229" w:type="dxa"/>
            <w:shd w:val="clear" w:color="auto" w:fill="auto"/>
          </w:tcPr>
          <w:p w14:paraId="3570EFAD" w14:textId="61309D6D" w:rsidR="00215037" w:rsidRPr="00C91AB4" w:rsidRDefault="006C7147" w:rsidP="004E06BD">
            <w:pPr>
              <w:pStyle w:val="ListParagraph"/>
              <w:numPr>
                <w:ilvl w:val="0"/>
                <w:numId w:val="67"/>
              </w:numPr>
              <w:rPr>
                <w:rFonts w:cs="Arial"/>
                <w:sz w:val="18"/>
                <w:szCs w:val="18"/>
                <w:u w:val="single"/>
              </w:rPr>
            </w:pPr>
            <w:r w:rsidRPr="00C91AB4">
              <w:rPr>
                <w:rFonts w:cs="Arial"/>
                <w:sz w:val="18"/>
                <w:szCs w:val="18"/>
                <w:u w:val="single"/>
              </w:rPr>
              <w:t>Data Items</w:t>
            </w:r>
          </w:p>
          <w:p w14:paraId="48A789CD" w14:textId="77777777" w:rsidR="006C7147" w:rsidRDefault="006C7147" w:rsidP="00AF6F0D">
            <w:pPr>
              <w:rPr>
                <w:rFonts w:ascii="Arial" w:hAnsi="Arial" w:cs="Arial"/>
                <w:sz w:val="18"/>
                <w:szCs w:val="18"/>
                <w:u w:val="single"/>
              </w:rPr>
            </w:pPr>
          </w:p>
          <w:p w14:paraId="5E5E6206" w14:textId="77777777" w:rsidR="00C9203F" w:rsidRPr="00A05B1F" w:rsidRDefault="00A05B1F" w:rsidP="00AF6F0D">
            <w:pPr>
              <w:rPr>
                <w:rFonts w:ascii="Arial" w:hAnsi="Arial" w:cs="Arial"/>
                <w:b/>
                <w:sz w:val="18"/>
                <w:szCs w:val="18"/>
              </w:rPr>
            </w:pPr>
            <w:r w:rsidRPr="00A05B1F">
              <w:rPr>
                <w:rFonts w:ascii="Arial" w:hAnsi="Arial" w:cs="Arial"/>
                <w:b/>
                <w:sz w:val="18"/>
                <w:szCs w:val="18"/>
              </w:rPr>
              <w:t>Provider</w:t>
            </w:r>
          </w:p>
          <w:p w14:paraId="65E3773D" w14:textId="77777777" w:rsidR="00A05B1F" w:rsidRDefault="00A05B1F" w:rsidP="00AF6F0D">
            <w:pPr>
              <w:rPr>
                <w:rFonts w:ascii="Arial" w:hAnsi="Arial" w:cs="Arial"/>
                <w:sz w:val="18"/>
                <w:szCs w:val="18"/>
              </w:rPr>
            </w:pPr>
          </w:p>
          <w:p w14:paraId="6262510D" w14:textId="77777777" w:rsidR="00A05B1F" w:rsidRDefault="00A05B1F" w:rsidP="00AF6F0D">
            <w:pPr>
              <w:rPr>
                <w:rFonts w:ascii="Arial" w:hAnsi="Arial" w:cs="Arial"/>
                <w:sz w:val="18"/>
                <w:szCs w:val="18"/>
              </w:rPr>
            </w:pPr>
            <w:r>
              <w:rPr>
                <w:rFonts w:ascii="Arial" w:hAnsi="Arial" w:cs="Arial"/>
                <w:sz w:val="18"/>
                <w:szCs w:val="18"/>
              </w:rPr>
              <w:t>If provider level permissions need to be set, then the system should obtain all provider codes and descriptions from Compass override company code table</w:t>
            </w:r>
            <w:r w:rsidR="006C07E7">
              <w:rPr>
                <w:rFonts w:ascii="Arial" w:hAnsi="Arial" w:cs="Arial"/>
                <w:sz w:val="18"/>
                <w:szCs w:val="18"/>
              </w:rPr>
              <w:t xml:space="preserve"> </w:t>
            </w:r>
            <w:r w:rsidR="006C07E7" w:rsidRPr="006C07E7">
              <w:rPr>
                <w:rFonts w:ascii="Arial" w:hAnsi="Arial" w:cs="Arial"/>
                <w:i/>
                <w:color w:val="FF0000"/>
                <w:sz w:val="18"/>
                <w:szCs w:val="18"/>
              </w:rPr>
              <w:t>(need to confirm table</w:t>
            </w:r>
            <w:r w:rsidR="006C07E7">
              <w:rPr>
                <w:rFonts w:ascii="Arial" w:hAnsi="Arial" w:cs="Arial"/>
                <w:i/>
                <w:color w:val="FF0000"/>
                <w:sz w:val="18"/>
                <w:szCs w:val="18"/>
              </w:rPr>
              <w:t>)</w:t>
            </w:r>
            <w:r>
              <w:rPr>
                <w:rFonts w:ascii="Arial" w:hAnsi="Arial" w:cs="Arial"/>
                <w:sz w:val="18"/>
                <w:szCs w:val="18"/>
              </w:rPr>
              <w:t>.</w:t>
            </w:r>
          </w:p>
          <w:p w14:paraId="70CC3D28" w14:textId="77777777" w:rsidR="00A05B1F" w:rsidRDefault="00A05B1F" w:rsidP="00AF6F0D">
            <w:pPr>
              <w:rPr>
                <w:rFonts w:ascii="Arial" w:hAnsi="Arial" w:cs="Arial"/>
                <w:sz w:val="18"/>
                <w:szCs w:val="18"/>
              </w:rPr>
            </w:pPr>
          </w:p>
          <w:p w14:paraId="665314C6" w14:textId="77777777" w:rsidR="00A05B1F" w:rsidRPr="00A05B1F" w:rsidRDefault="00A05B1F" w:rsidP="00AF6F0D">
            <w:pPr>
              <w:rPr>
                <w:rFonts w:ascii="Arial" w:hAnsi="Arial" w:cs="Arial"/>
                <w:b/>
                <w:sz w:val="18"/>
                <w:szCs w:val="18"/>
              </w:rPr>
            </w:pPr>
            <w:r w:rsidRPr="00A05B1F">
              <w:rPr>
                <w:rFonts w:ascii="Arial" w:hAnsi="Arial" w:cs="Arial"/>
                <w:b/>
                <w:sz w:val="18"/>
                <w:szCs w:val="18"/>
              </w:rPr>
              <w:t>Scheme Level Data</w:t>
            </w:r>
          </w:p>
          <w:p w14:paraId="1C50E9D7" w14:textId="77777777" w:rsidR="00A05B1F" w:rsidRDefault="00A05B1F" w:rsidP="00AF6F0D">
            <w:pPr>
              <w:rPr>
                <w:rFonts w:ascii="Arial" w:hAnsi="Arial" w:cs="Arial"/>
                <w:sz w:val="18"/>
                <w:szCs w:val="18"/>
              </w:rPr>
            </w:pPr>
          </w:p>
          <w:p w14:paraId="6727A4E2" w14:textId="77777777" w:rsidR="00C9203F" w:rsidRDefault="00C9203F" w:rsidP="00AF6F0D">
            <w:pPr>
              <w:rPr>
                <w:rFonts w:ascii="Arial" w:hAnsi="Arial" w:cs="Arial"/>
                <w:sz w:val="18"/>
                <w:szCs w:val="18"/>
              </w:rPr>
            </w:pPr>
          </w:p>
          <w:p w14:paraId="76ED72C0" w14:textId="77777777" w:rsidR="006C7147" w:rsidRPr="006C7147" w:rsidRDefault="006C7147" w:rsidP="00AF6F0D">
            <w:pPr>
              <w:rPr>
                <w:rFonts w:ascii="Arial" w:hAnsi="Arial" w:cs="Arial"/>
                <w:sz w:val="18"/>
                <w:szCs w:val="18"/>
              </w:rPr>
            </w:pPr>
            <w:r w:rsidRPr="006C7147">
              <w:rPr>
                <w:rFonts w:ascii="Arial" w:hAnsi="Arial" w:cs="Arial"/>
                <w:sz w:val="18"/>
                <w:szCs w:val="18"/>
              </w:rPr>
              <w:t>Upon</w:t>
            </w:r>
            <w:r>
              <w:rPr>
                <w:rFonts w:ascii="Arial" w:hAnsi="Arial" w:cs="Arial"/>
                <w:sz w:val="18"/>
                <w:szCs w:val="18"/>
              </w:rPr>
              <w:t xml:space="preserve"> selecting the schemes that are required for the role being created the system then needs to obtain the data for each of the permissions types for each of the schemes.</w:t>
            </w:r>
          </w:p>
          <w:p w14:paraId="0E582B3C" w14:textId="77777777" w:rsidR="00215037" w:rsidRDefault="00215037" w:rsidP="00AF6F0D">
            <w:pPr>
              <w:rPr>
                <w:rFonts w:ascii="Arial" w:hAnsi="Arial" w:cs="Arial"/>
                <w:sz w:val="18"/>
                <w:szCs w:val="18"/>
              </w:rPr>
            </w:pPr>
          </w:p>
          <w:p w14:paraId="677F5D75" w14:textId="77777777" w:rsidR="006C7147" w:rsidRDefault="006C7147" w:rsidP="00AF6F0D">
            <w:pPr>
              <w:rPr>
                <w:rFonts w:ascii="Arial" w:hAnsi="Arial" w:cs="Arial"/>
                <w:sz w:val="18"/>
                <w:szCs w:val="18"/>
              </w:rPr>
            </w:pPr>
            <w:r>
              <w:rPr>
                <w:rFonts w:ascii="Arial" w:hAnsi="Arial" w:cs="Arial"/>
                <w:sz w:val="18"/>
                <w:szCs w:val="18"/>
              </w:rPr>
              <w:t>The permission types are:</w:t>
            </w:r>
          </w:p>
          <w:p w14:paraId="1C314858" w14:textId="77777777" w:rsidR="006C7147" w:rsidRDefault="006C7147" w:rsidP="00AF6F0D">
            <w:pPr>
              <w:rPr>
                <w:rFonts w:ascii="Arial" w:hAnsi="Arial" w:cs="Arial"/>
                <w:sz w:val="18"/>
                <w:szCs w:val="18"/>
              </w:rPr>
            </w:pPr>
          </w:p>
          <w:p w14:paraId="29B10E98" w14:textId="77777777" w:rsidR="00215037" w:rsidRDefault="00215037" w:rsidP="004E06BD">
            <w:pPr>
              <w:numPr>
                <w:ilvl w:val="0"/>
                <w:numId w:val="24"/>
              </w:numPr>
              <w:rPr>
                <w:rFonts w:ascii="Arial" w:hAnsi="Arial" w:cs="Arial"/>
                <w:sz w:val="18"/>
                <w:szCs w:val="18"/>
              </w:rPr>
            </w:pPr>
            <w:r>
              <w:rPr>
                <w:rFonts w:ascii="Arial" w:hAnsi="Arial" w:cs="Arial"/>
                <w:sz w:val="18"/>
                <w:szCs w:val="18"/>
              </w:rPr>
              <w:t>Employer</w:t>
            </w:r>
          </w:p>
          <w:p w14:paraId="0889A0A8" w14:textId="77777777" w:rsidR="006C7147" w:rsidRDefault="006C7147" w:rsidP="004E06BD">
            <w:pPr>
              <w:numPr>
                <w:ilvl w:val="0"/>
                <w:numId w:val="24"/>
              </w:numPr>
              <w:rPr>
                <w:rFonts w:ascii="Arial" w:hAnsi="Arial" w:cs="Arial"/>
                <w:sz w:val="18"/>
                <w:szCs w:val="18"/>
              </w:rPr>
            </w:pPr>
            <w:r>
              <w:rPr>
                <w:rFonts w:ascii="Arial" w:hAnsi="Arial" w:cs="Arial"/>
                <w:sz w:val="18"/>
                <w:szCs w:val="18"/>
              </w:rPr>
              <w:t>Bill Group</w:t>
            </w:r>
          </w:p>
          <w:p w14:paraId="22E512CB" w14:textId="49AA5877" w:rsidR="00215037" w:rsidRDefault="00215037" w:rsidP="004E06BD">
            <w:pPr>
              <w:numPr>
                <w:ilvl w:val="0"/>
                <w:numId w:val="24"/>
              </w:numPr>
              <w:rPr>
                <w:rFonts w:ascii="Arial" w:hAnsi="Arial" w:cs="Arial"/>
                <w:sz w:val="18"/>
                <w:szCs w:val="18"/>
              </w:rPr>
            </w:pPr>
            <w:r>
              <w:rPr>
                <w:rFonts w:ascii="Arial" w:hAnsi="Arial" w:cs="Arial"/>
                <w:sz w:val="18"/>
                <w:szCs w:val="18"/>
              </w:rPr>
              <w:t xml:space="preserve">Benefit </w:t>
            </w:r>
            <w:r w:rsidR="003B2D50">
              <w:rPr>
                <w:rFonts w:ascii="Arial" w:hAnsi="Arial" w:cs="Arial"/>
                <w:sz w:val="18"/>
                <w:szCs w:val="18"/>
              </w:rPr>
              <w:t>User</w:t>
            </w:r>
            <w:r>
              <w:rPr>
                <w:rFonts w:ascii="Arial" w:hAnsi="Arial" w:cs="Arial"/>
                <w:sz w:val="18"/>
                <w:szCs w:val="18"/>
              </w:rPr>
              <w:t xml:space="preserve"> Group</w:t>
            </w:r>
          </w:p>
          <w:p w14:paraId="490EAD58" w14:textId="4602C268" w:rsidR="00215037" w:rsidRDefault="00215037" w:rsidP="004E06BD">
            <w:pPr>
              <w:numPr>
                <w:ilvl w:val="0"/>
                <w:numId w:val="24"/>
              </w:numPr>
              <w:rPr>
                <w:rFonts w:ascii="Arial" w:hAnsi="Arial" w:cs="Arial"/>
                <w:sz w:val="18"/>
                <w:szCs w:val="18"/>
              </w:rPr>
            </w:pPr>
            <w:r>
              <w:rPr>
                <w:rFonts w:ascii="Arial" w:hAnsi="Arial" w:cs="Arial"/>
                <w:sz w:val="18"/>
                <w:szCs w:val="18"/>
              </w:rPr>
              <w:t xml:space="preserve">Investment </w:t>
            </w:r>
            <w:r w:rsidR="003B2D50">
              <w:rPr>
                <w:rFonts w:ascii="Arial" w:hAnsi="Arial" w:cs="Arial"/>
                <w:sz w:val="18"/>
                <w:szCs w:val="18"/>
              </w:rPr>
              <w:t>User</w:t>
            </w:r>
            <w:r>
              <w:rPr>
                <w:rFonts w:ascii="Arial" w:hAnsi="Arial" w:cs="Arial"/>
                <w:sz w:val="18"/>
                <w:szCs w:val="18"/>
              </w:rPr>
              <w:t xml:space="preserve"> Group</w:t>
            </w:r>
          </w:p>
          <w:p w14:paraId="531CDA44" w14:textId="77777777" w:rsidR="00215037" w:rsidRDefault="00215037" w:rsidP="00AF6F0D">
            <w:pPr>
              <w:rPr>
                <w:rFonts w:ascii="Arial" w:hAnsi="Arial" w:cs="Arial"/>
                <w:sz w:val="18"/>
                <w:szCs w:val="18"/>
              </w:rPr>
            </w:pPr>
          </w:p>
          <w:p w14:paraId="14EE3F9E" w14:textId="792E4134" w:rsidR="00FA14AE" w:rsidRDefault="00FA14AE" w:rsidP="00AF6F0D">
            <w:pPr>
              <w:rPr>
                <w:rFonts w:ascii="Arial" w:hAnsi="Arial" w:cs="Arial"/>
                <w:sz w:val="18"/>
                <w:szCs w:val="18"/>
              </w:rPr>
            </w:pPr>
            <w:r>
              <w:rPr>
                <w:rFonts w:ascii="Arial" w:hAnsi="Arial" w:cs="Arial"/>
                <w:sz w:val="18"/>
                <w:szCs w:val="18"/>
              </w:rPr>
              <w:t xml:space="preserve">Where an additional permission is added, i.e. because a new benefit </w:t>
            </w:r>
            <w:r w:rsidR="003B2D50">
              <w:rPr>
                <w:rFonts w:ascii="Arial" w:hAnsi="Arial" w:cs="Arial"/>
                <w:sz w:val="18"/>
                <w:szCs w:val="18"/>
              </w:rPr>
              <w:t>user</w:t>
            </w:r>
            <w:r>
              <w:rPr>
                <w:rFonts w:ascii="Arial" w:hAnsi="Arial" w:cs="Arial"/>
                <w:sz w:val="18"/>
                <w:szCs w:val="18"/>
              </w:rPr>
              <w:t xml:space="preserve"> group has been added to a scheme then if permissions have been defined for that scheme then the new item should automatically be included and will default to Full Control.  This should also be highlighted to the user when they next access the “Scopes” screen in </w:t>
            </w:r>
            <w:r w:rsidR="00DB2F0C">
              <w:rPr>
                <w:rFonts w:ascii="Arial" w:hAnsi="Arial" w:cs="Arial"/>
                <w:sz w:val="18"/>
                <w:szCs w:val="18"/>
              </w:rPr>
              <w:t>PlanManager</w:t>
            </w:r>
            <w:r>
              <w:rPr>
                <w:rFonts w:ascii="Arial" w:hAnsi="Arial" w:cs="Arial"/>
                <w:sz w:val="18"/>
                <w:szCs w:val="18"/>
              </w:rPr>
              <w:t>.</w:t>
            </w:r>
          </w:p>
          <w:p w14:paraId="130B4CDE" w14:textId="77777777" w:rsidR="00FA14AE" w:rsidRDefault="00FA14AE" w:rsidP="00AF6F0D">
            <w:pPr>
              <w:rPr>
                <w:rFonts w:ascii="Arial" w:hAnsi="Arial" w:cs="Arial"/>
                <w:sz w:val="18"/>
                <w:szCs w:val="18"/>
              </w:rPr>
            </w:pPr>
          </w:p>
          <w:p w14:paraId="3390AA87" w14:textId="77777777" w:rsidR="00FA14AE" w:rsidRDefault="00FA14AE" w:rsidP="00AF6F0D">
            <w:pPr>
              <w:rPr>
                <w:rFonts w:ascii="Arial" w:hAnsi="Arial" w:cs="Arial"/>
                <w:sz w:val="18"/>
                <w:szCs w:val="18"/>
              </w:rPr>
            </w:pPr>
            <w:r>
              <w:rPr>
                <w:rFonts w:ascii="Arial" w:hAnsi="Arial" w:cs="Arial"/>
                <w:sz w:val="18"/>
                <w:szCs w:val="18"/>
              </w:rPr>
              <w:t>If permissions are changed so that an item is removed (i.e. Deny set) then this will not be visually displayed to the user.</w:t>
            </w:r>
          </w:p>
          <w:p w14:paraId="4FEADAA1" w14:textId="77777777" w:rsidR="00FA14AE" w:rsidRDefault="00FA14AE" w:rsidP="00AF6F0D">
            <w:pPr>
              <w:rPr>
                <w:rFonts w:ascii="Arial" w:hAnsi="Arial" w:cs="Arial"/>
                <w:sz w:val="18"/>
                <w:szCs w:val="18"/>
              </w:rPr>
            </w:pPr>
          </w:p>
          <w:p w14:paraId="7FD2274E" w14:textId="77777777" w:rsidR="006C7147" w:rsidRDefault="00215037" w:rsidP="00AF6F0D">
            <w:pPr>
              <w:rPr>
                <w:rFonts w:ascii="Arial" w:hAnsi="Arial" w:cs="Arial"/>
                <w:b/>
                <w:sz w:val="18"/>
                <w:szCs w:val="18"/>
              </w:rPr>
            </w:pPr>
            <w:r w:rsidRPr="00D05690">
              <w:rPr>
                <w:rFonts w:ascii="Arial" w:hAnsi="Arial" w:cs="Arial"/>
                <w:b/>
                <w:sz w:val="18"/>
                <w:szCs w:val="18"/>
              </w:rPr>
              <w:t>Employer</w:t>
            </w:r>
          </w:p>
          <w:p w14:paraId="3C3ACCDA" w14:textId="77777777" w:rsidR="00215037" w:rsidRDefault="00215037" w:rsidP="00AF6F0D">
            <w:pPr>
              <w:rPr>
                <w:rFonts w:ascii="Arial" w:hAnsi="Arial" w:cs="Arial"/>
                <w:sz w:val="18"/>
                <w:szCs w:val="18"/>
              </w:rPr>
            </w:pPr>
          </w:p>
          <w:p w14:paraId="36D1A83A" w14:textId="77777777" w:rsidR="006C7147" w:rsidRDefault="000C56B1" w:rsidP="00AF6F0D">
            <w:pPr>
              <w:rPr>
                <w:rFonts w:ascii="Arial" w:hAnsi="Arial" w:cs="Arial"/>
                <w:sz w:val="18"/>
                <w:szCs w:val="18"/>
              </w:rPr>
            </w:pPr>
            <w:r>
              <w:rPr>
                <w:rFonts w:ascii="Arial" w:hAnsi="Arial" w:cs="Arial"/>
                <w:sz w:val="18"/>
                <w:szCs w:val="18"/>
              </w:rPr>
              <w:t>Obtain all Employers that are not expired and have an “Active” status (COMPASS – EMPLOYERS table) linked to each of the Schemes selected.</w:t>
            </w:r>
          </w:p>
          <w:p w14:paraId="242F9B87" w14:textId="77777777" w:rsidR="000C56B1" w:rsidRDefault="000C56B1" w:rsidP="00AF6F0D">
            <w:pPr>
              <w:rPr>
                <w:rFonts w:ascii="Arial" w:hAnsi="Arial" w:cs="Arial"/>
                <w:sz w:val="18"/>
                <w:szCs w:val="18"/>
              </w:rPr>
            </w:pPr>
          </w:p>
          <w:p w14:paraId="516E5771" w14:textId="77777777" w:rsidR="000C56B1" w:rsidRDefault="000C56B1" w:rsidP="00AF6F0D">
            <w:pPr>
              <w:rPr>
                <w:rFonts w:ascii="Arial" w:hAnsi="Arial" w:cs="Arial"/>
                <w:sz w:val="18"/>
                <w:szCs w:val="18"/>
              </w:rPr>
            </w:pPr>
            <w:r>
              <w:rPr>
                <w:rFonts w:ascii="Arial" w:hAnsi="Arial" w:cs="Arial"/>
                <w:sz w:val="18"/>
                <w:szCs w:val="18"/>
              </w:rPr>
              <w:t>Display the Employers name on the Scheme Permissions accordion panel.  Display the employers in Employer key order.</w:t>
            </w:r>
          </w:p>
          <w:p w14:paraId="111D7C3F" w14:textId="77777777" w:rsidR="006C7147" w:rsidRDefault="006C7147" w:rsidP="00AF6F0D">
            <w:pPr>
              <w:rPr>
                <w:rFonts w:ascii="Arial" w:hAnsi="Arial" w:cs="Arial"/>
                <w:sz w:val="18"/>
                <w:szCs w:val="18"/>
              </w:rPr>
            </w:pPr>
          </w:p>
          <w:p w14:paraId="33342978" w14:textId="77777777" w:rsidR="006C7147" w:rsidRDefault="006C7147" w:rsidP="00AF6F0D">
            <w:pPr>
              <w:rPr>
                <w:rFonts w:ascii="Arial" w:hAnsi="Arial" w:cs="Arial"/>
                <w:b/>
                <w:sz w:val="18"/>
                <w:szCs w:val="18"/>
              </w:rPr>
            </w:pPr>
            <w:r>
              <w:rPr>
                <w:rFonts w:ascii="Arial" w:hAnsi="Arial" w:cs="Arial"/>
                <w:b/>
                <w:sz w:val="18"/>
                <w:szCs w:val="18"/>
              </w:rPr>
              <w:t>Billing Group</w:t>
            </w:r>
          </w:p>
          <w:p w14:paraId="7327BD5A" w14:textId="77777777" w:rsidR="000C56B1" w:rsidRDefault="000C56B1" w:rsidP="00AF6F0D">
            <w:pPr>
              <w:rPr>
                <w:rFonts w:ascii="Arial" w:hAnsi="Arial" w:cs="Arial"/>
                <w:b/>
                <w:sz w:val="18"/>
                <w:szCs w:val="18"/>
              </w:rPr>
            </w:pPr>
          </w:p>
          <w:p w14:paraId="569820F4" w14:textId="6242985A" w:rsidR="000C56B1" w:rsidRDefault="00E37AD0" w:rsidP="00AF6F0D">
            <w:pPr>
              <w:rPr>
                <w:rFonts w:ascii="Arial" w:hAnsi="Arial" w:cs="Arial"/>
                <w:sz w:val="18"/>
                <w:szCs w:val="18"/>
              </w:rPr>
            </w:pPr>
            <w:r>
              <w:rPr>
                <w:rFonts w:ascii="Arial" w:hAnsi="Arial" w:cs="Arial"/>
                <w:sz w:val="18"/>
                <w:szCs w:val="18"/>
              </w:rPr>
              <w:t xml:space="preserve">Obtain all non </w:t>
            </w:r>
            <w:r w:rsidR="003B2D50">
              <w:rPr>
                <w:rFonts w:ascii="Arial" w:hAnsi="Arial" w:cs="Arial"/>
                <w:sz w:val="18"/>
                <w:szCs w:val="18"/>
              </w:rPr>
              <w:t>User</w:t>
            </w:r>
            <w:r>
              <w:rPr>
                <w:rFonts w:ascii="Arial" w:hAnsi="Arial" w:cs="Arial"/>
                <w:sz w:val="18"/>
                <w:szCs w:val="18"/>
              </w:rPr>
              <w:t xml:space="preserve"> DD Billing Groups that are not expired </w:t>
            </w:r>
            <w:r w:rsidR="00F51BDB">
              <w:rPr>
                <w:rFonts w:ascii="Arial" w:hAnsi="Arial" w:cs="Arial"/>
                <w:sz w:val="18"/>
                <w:szCs w:val="18"/>
              </w:rPr>
              <w:t>(COMPASS – BILL_GRP/BILL_GRP_RULES table) linked to each of the Schemes selected.</w:t>
            </w:r>
          </w:p>
          <w:p w14:paraId="253502D7" w14:textId="77777777" w:rsidR="00F51BDB" w:rsidRDefault="00F51BDB" w:rsidP="00AF6F0D">
            <w:pPr>
              <w:rPr>
                <w:rFonts w:ascii="Arial" w:hAnsi="Arial" w:cs="Arial"/>
                <w:sz w:val="18"/>
                <w:szCs w:val="18"/>
              </w:rPr>
            </w:pPr>
          </w:p>
          <w:p w14:paraId="7DBAAF8B" w14:textId="77777777" w:rsidR="00F51BDB" w:rsidRDefault="00F51BDB" w:rsidP="00AF6F0D">
            <w:pPr>
              <w:rPr>
                <w:rFonts w:ascii="Arial" w:hAnsi="Arial" w:cs="Arial"/>
                <w:sz w:val="18"/>
                <w:szCs w:val="18"/>
              </w:rPr>
            </w:pPr>
            <w:r>
              <w:rPr>
                <w:rFonts w:ascii="Arial" w:hAnsi="Arial" w:cs="Arial"/>
                <w:sz w:val="18"/>
                <w:szCs w:val="18"/>
              </w:rPr>
              <w:t>Display the Billing Group name on the Scheme Permissions accordion p</w:t>
            </w:r>
            <w:r w:rsidR="00DD71D1">
              <w:rPr>
                <w:rFonts w:ascii="Arial" w:hAnsi="Arial" w:cs="Arial"/>
                <w:sz w:val="18"/>
                <w:szCs w:val="18"/>
              </w:rPr>
              <w:t>a</w:t>
            </w:r>
            <w:r>
              <w:rPr>
                <w:rFonts w:ascii="Arial" w:hAnsi="Arial" w:cs="Arial"/>
                <w:sz w:val="18"/>
                <w:szCs w:val="18"/>
              </w:rPr>
              <w:t>n</w:t>
            </w:r>
            <w:r w:rsidR="00DD71D1">
              <w:rPr>
                <w:rFonts w:ascii="Arial" w:hAnsi="Arial" w:cs="Arial"/>
                <w:sz w:val="18"/>
                <w:szCs w:val="18"/>
              </w:rPr>
              <w:t>e</w:t>
            </w:r>
            <w:r>
              <w:rPr>
                <w:rFonts w:ascii="Arial" w:hAnsi="Arial" w:cs="Arial"/>
                <w:sz w:val="18"/>
                <w:szCs w:val="18"/>
              </w:rPr>
              <w:t>l.  Display the billing group in Bill Group Key order.</w:t>
            </w:r>
          </w:p>
          <w:p w14:paraId="7DED6599" w14:textId="7E8860AC" w:rsidR="006C7147" w:rsidRDefault="00F51BDB" w:rsidP="00AF6F0D">
            <w:pPr>
              <w:rPr>
                <w:rFonts w:ascii="Arial" w:hAnsi="Arial" w:cs="Arial"/>
                <w:i/>
                <w:color w:val="FF0000"/>
                <w:sz w:val="18"/>
                <w:szCs w:val="18"/>
              </w:rPr>
            </w:pPr>
            <w:r w:rsidRPr="00F51BDB">
              <w:rPr>
                <w:rFonts w:ascii="Arial" w:hAnsi="Arial" w:cs="Arial"/>
                <w:i/>
                <w:color w:val="FF0000"/>
                <w:sz w:val="18"/>
                <w:szCs w:val="18"/>
              </w:rPr>
              <w:t xml:space="preserve">I’ve seen examples of Billing Groups with a “DO NOT USE” description that aren’t expired and is the only one on a scheme, we need a way of stopping these from ultimately being available for selection in </w:t>
            </w:r>
            <w:r w:rsidR="00DB2F0C">
              <w:rPr>
                <w:rFonts w:ascii="Arial" w:hAnsi="Arial" w:cs="Arial"/>
                <w:i/>
                <w:color w:val="FF0000"/>
                <w:sz w:val="18"/>
                <w:szCs w:val="18"/>
              </w:rPr>
              <w:t>PlanManager</w:t>
            </w:r>
            <w:r w:rsidRPr="00F51BDB">
              <w:rPr>
                <w:rFonts w:ascii="Arial" w:hAnsi="Arial" w:cs="Arial"/>
                <w:i/>
                <w:color w:val="FF0000"/>
                <w:sz w:val="18"/>
                <w:szCs w:val="18"/>
              </w:rPr>
              <w:t xml:space="preserve">.  </w:t>
            </w:r>
          </w:p>
          <w:p w14:paraId="175F9366" w14:textId="77777777" w:rsidR="00F51BDB" w:rsidRDefault="00F51BDB" w:rsidP="00AF6F0D">
            <w:pPr>
              <w:rPr>
                <w:rFonts w:ascii="Arial" w:hAnsi="Arial" w:cs="Arial"/>
                <w:sz w:val="18"/>
                <w:szCs w:val="18"/>
              </w:rPr>
            </w:pPr>
          </w:p>
          <w:p w14:paraId="48A66A6C" w14:textId="157F095E" w:rsidR="00215037" w:rsidRDefault="00215037" w:rsidP="00AF6F0D">
            <w:pPr>
              <w:rPr>
                <w:rFonts w:ascii="Arial" w:hAnsi="Arial" w:cs="Arial"/>
                <w:b/>
                <w:sz w:val="18"/>
                <w:szCs w:val="18"/>
              </w:rPr>
            </w:pPr>
            <w:r w:rsidRPr="00AC7784">
              <w:rPr>
                <w:rFonts w:ascii="Arial" w:hAnsi="Arial" w:cs="Arial"/>
                <w:b/>
                <w:sz w:val="18"/>
                <w:szCs w:val="18"/>
              </w:rPr>
              <w:t xml:space="preserve">Benefit </w:t>
            </w:r>
            <w:r w:rsidR="003B2D50">
              <w:rPr>
                <w:rFonts w:ascii="Arial" w:hAnsi="Arial" w:cs="Arial"/>
                <w:b/>
                <w:sz w:val="18"/>
                <w:szCs w:val="18"/>
              </w:rPr>
              <w:t>User</w:t>
            </w:r>
            <w:r w:rsidRPr="00AC7784">
              <w:rPr>
                <w:rFonts w:ascii="Arial" w:hAnsi="Arial" w:cs="Arial"/>
                <w:b/>
                <w:sz w:val="18"/>
                <w:szCs w:val="18"/>
              </w:rPr>
              <w:t xml:space="preserve"> Group</w:t>
            </w:r>
          </w:p>
          <w:p w14:paraId="334D9E2E" w14:textId="77777777" w:rsidR="006C7147" w:rsidRDefault="006C7147" w:rsidP="00AF6F0D">
            <w:pPr>
              <w:rPr>
                <w:rFonts w:ascii="Arial" w:hAnsi="Arial" w:cs="Arial"/>
                <w:sz w:val="18"/>
                <w:szCs w:val="18"/>
              </w:rPr>
            </w:pPr>
          </w:p>
          <w:p w14:paraId="43BA2899" w14:textId="4EBFC5CE" w:rsidR="00795082" w:rsidRDefault="00DD71D1" w:rsidP="00AF6F0D">
            <w:pPr>
              <w:rPr>
                <w:rFonts w:ascii="Arial" w:hAnsi="Arial" w:cs="Arial"/>
                <w:sz w:val="18"/>
                <w:szCs w:val="18"/>
              </w:rPr>
            </w:pPr>
            <w:r>
              <w:rPr>
                <w:rFonts w:ascii="Arial" w:hAnsi="Arial" w:cs="Arial"/>
                <w:sz w:val="18"/>
                <w:szCs w:val="18"/>
              </w:rPr>
              <w:t xml:space="preserve">Obtain all benefit </w:t>
            </w:r>
            <w:r w:rsidR="003B2D50">
              <w:rPr>
                <w:rFonts w:ascii="Arial" w:hAnsi="Arial" w:cs="Arial"/>
                <w:sz w:val="18"/>
                <w:szCs w:val="18"/>
              </w:rPr>
              <w:t>user</w:t>
            </w:r>
            <w:r>
              <w:rPr>
                <w:rFonts w:ascii="Arial" w:hAnsi="Arial" w:cs="Arial"/>
                <w:sz w:val="18"/>
                <w:szCs w:val="18"/>
              </w:rPr>
              <w:t xml:space="preserve"> groups (where GRP_TYP_CD = 12 from MBR_GRP in COMPASS) for each of the selected schemes.</w:t>
            </w:r>
          </w:p>
          <w:p w14:paraId="57B43FE9" w14:textId="77777777" w:rsidR="00DD71D1" w:rsidRDefault="00DD71D1" w:rsidP="00AF6F0D">
            <w:pPr>
              <w:rPr>
                <w:rFonts w:ascii="Arial" w:hAnsi="Arial" w:cs="Arial"/>
                <w:sz w:val="18"/>
                <w:szCs w:val="18"/>
              </w:rPr>
            </w:pPr>
          </w:p>
          <w:p w14:paraId="3904AEAD" w14:textId="05F1CFEB" w:rsidR="00DD71D1" w:rsidRDefault="00DD71D1" w:rsidP="00AF6F0D">
            <w:pPr>
              <w:rPr>
                <w:rFonts w:ascii="Arial" w:hAnsi="Arial" w:cs="Arial"/>
                <w:sz w:val="18"/>
                <w:szCs w:val="18"/>
              </w:rPr>
            </w:pPr>
            <w:r>
              <w:rPr>
                <w:rFonts w:ascii="Arial" w:hAnsi="Arial" w:cs="Arial"/>
                <w:sz w:val="18"/>
                <w:szCs w:val="18"/>
              </w:rPr>
              <w:t xml:space="preserve">Display the </w:t>
            </w:r>
            <w:r w:rsidR="003B2D50">
              <w:rPr>
                <w:rFonts w:ascii="Arial" w:hAnsi="Arial" w:cs="Arial"/>
                <w:sz w:val="18"/>
                <w:szCs w:val="18"/>
              </w:rPr>
              <w:t>User</w:t>
            </w:r>
            <w:r>
              <w:rPr>
                <w:rFonts w:ascii="Arial" w:hAnsi="Arial" w:cs="Arial"/>
                <w:sz w:val="18"/>
                <w:szCs w:val="18"/>
              </w:rPr>
              <w:t xml:space="preserve"> Group Description on the Scheme Permissions accordion panel.  Display the </w:t>
            </w:r>
            <w:r w:rsidR="003B2D50">
              <w:rPr>
                <w:rFonts w:ascii="Arial" w:hAnsi="Arial" w:cs="Arial"/>
                <w:sz w:val="18"/>
                <w:szCs w:val="18"/>
              </w:rPr>
              <w:t>User</w:t>
            </w:r>
            <w:r>
              <w:rPr>
                <w:rFonts w:ascii="Arial" w:hAnsi="Arial" w:cs="Arial"/>
                <w:sz w:val="18"/>
                <w:szCs w:val="18"/>
              </w:rPr>
              <w:t xml:space="preserve"> Group in </w:t>
            </w:r>
            <w:r w:rsidR="003B2D50">
              <w:rPr>
                <w:rFonts w:ascii="Arial" w:hAnsi="Arial" w:cs="Arial"/>
                <w:sz w:val="18"/>
                <w:szCs w:val="18"/>
              </w:rPr>
              <w:t>user</w:t>
            </w:r>
            <w:r>
              <w:rPr>
                <w:rFonts w:ascii="Arial" w:hAnsi="Arial" w:cs="Arial"/>
                <w:sz w:val="18"/>
                <w:szCs w:val="18"/>
              </w:rPr>
              <w:t xml:space="preserve"> group key order.</w:t>
            </w:r>
          </w:p>
          <w:p w14:paraId="03AE054F" w14:textId="77777777" w:rsidR="00795082" w:rsidRDefault="00795082" w:rsidP="00AF6F0D">
            <w:pPr>
              <w:rPr>
                <w:rFonts w:ascii="Arial" w:hAnsi="Arial" w:cs="Arial"/>
                <w:sz w:val="18"/>
                <w:szCs w:val="18"/>
              </w:rPr>
            </w:pPr>
          </w:p>
          <w:p w14:paraId="460E4EBD" w14:textId="3AD1B610" w:rsidR="00215037" w:rsidRDefault="00215037" w:rsidP="00AF6F0D">
            <w:pPr>
              <w:rPr>
                <w:rFonts w:ascii="Arial" w:hAnsi="Arial" w:cs="Arial"/>
                <w:sz w:val="18"/>
                <w:szCs w:val="18"/>
              </w:rPr>
            </w:pPr>
            <w:r w:rsidRPr="00667C94">
              <w:rPr>
                <w:rFonts w:ascii="Arial" w:hAnsi="Arial" w:cs="Arial"/>
                <w:b/>
                <w:sz w:val="18"/>
                <w:szCs w:val="18"/>
              </w:rPr>
              <w:t xml:space="preserve">Investment </w:t>
            </w:r>
            <w:r w:rsidR="003B2D50">
              <w:rPr>
                <w:rFonts w:ascii="Arial" w:hAnsi="Arial" w:cs="Arial"/>
                <w:b/>
                <w:sz w:val="18"/>
                <w:szCs w:val="18"/>
              </w:rPr>
              <w:t>User</w:t>
            </w:r>
            <w:r w:rsidRPr="00667C94">
              <w:rPr>
                <w:rFonts w:ascii="Arial" w:hAnsi="Arial" w:cs="Arial"/>
                <w:b/>
                <w:sz w:val="18"/>
                <w:szCs w:val="18"/>
              </w:rPr>
              <w:t xml:space="preserve"> Group</w:t>
            </w:r>
          </w:p>
          <w:p w14:paraId="2DEF747D" w14:textId="77777777" w:rsidR="00215037" w:rsidRDefault="00215037" w:rsidP="00AF6F0D">
            <w:pPr>
              <w:rPr>
                <w:rFonts w:ascii="Arial" w:hAnsi="Arial" w:cs="Arial"/>
                <w:sz w:val="18"/>
                <w:szCs w:val="18"/>
              </w:rPr>
            </w:pPr>
          </w:p>
          <w:p w14:paraId="5654B25B" w14:textId="7FE737A3" w:rsidR="00DD71D1" w:rsidRDefault="00DD71D1" w:rsidP="00AF6F0D">
            <w:pPr>
              <w:rPr>
                <w:rFonts w:ascii="Arial" w:hAnsi="Arial" w:cs="Arial"/>
                <w:sz w:val="18"/>
                <w:szCs w:val="18"/>
              </w:rPr>
            </w:pPr>
            <w:r>
              <w:rPr>
                <w:rFonts w:ascii="Arial" w:hAnsi="Arial" w:cs="Arial"/>
                <w:sz w:val="18"/>
                <w:szCs w:val="18"/>
              </w:rPr>
              <w:t xml:space="preserve">Obtain all benefit </w:t>
            </w:r>
            <w:r w:rsidR="003B2D50">
              <w:rPr>
                <w:rFonts w:ascii="Arial" w:hAnsi="Arial" w:cs="Arial"/>
                <w:sz w:val="18"/>
                <w:szCs w:val="18"/>
              </w:rPr>
              <w:t>user</w:t>
            </w:r>
            <w:r>
              <w:rPr>
                <w:rFonts w:ascii="Arial" w:hAnsi="Arial" w:cs="Arial"/>
                <w:sz w:val="18"/>
                <w:szCs w:val="18"/>
              </w:rPr>
              <w:t xml:space="preserve"> groups (where GRP_TYP_CD = 15 from MBR_GRP in COMPASS) for each of the selected schemes.</w:t>
            </w:r>
          </w:p>
          <w:p w14:paraId="0A4B29D3" w14:textId="77777777" w:rsidR="00DD71D1" w:rsidRDefault="00DD71D1" w:rsidP="00AF6F0D">
            <w:pPr>
              <w:rPr>
                <w:rFonts w:ascii="Arial" w:hAnsi="Arial" w:cs="Arial"/>
                <w:sz w:val="18"/>
                <w:szCs w:val="18"/>
              </w:rPr>
            </w:pPr>
          </w:p>
          <w:p w14:paraId="00903230" w14:textId="0C600E57" w:rsidR="00DD71D1" w:rsidRDefault="00DD71D1" w:rsidP="00AF6F0D">
            <w:pPr>
              <w:rPr>
                <w:rFonts w:ascii="Arial" w:hAnsi="Arial" w:cs="Arial"/>
                <w:sz w:val="18"/>
                <w:szCs w:val="18"/>
              </w:rPr>
            </w:pPr>
            <w:r>
              <w:rPr>
                <w:rFonts w:ascii="Arial" w:hAnsi="Arial" w:cs="Arial"/>
                <w:sz w:val="18"/>
                <w:szCs w:val="18"/>
              </w:rPr>
              <w:t xml:space="preserve">Display the </w:t>
            </w:r>
            <w:r w:rsidR="003B2D50">
              <w:rPr>
                <w:rFonts w:ascii="Arial" w:hAnsi="Arial" w:cs="Arial"/>
                <w:sz w:val="18"/>
                <w:szCs w:val="18"/>
              </w:rPr>
              <w:t>User</w:t>
            </w:r>
            <w:r>
              <w:rPr>
                <w:rFonts w:ascii="Arial" w:hAnsi="Arial" w:cs="Arial"/>
                <w:sz w:val="18"/>
                <w:szCs w:val="18"/>
              </w:rPr>
              <w:t xml:space="preserve"> Group Description on the Scheme Permissions accordion panel.  Display the </w:t>
            </w:r>
            <w:r w:rsidR="003B2D50">
              <w:rPr>
                <w:rFonts w:ascii="Arial" w:hAnsi="Arial" w:cs="Arial"/>
                <w:sz w:val="18"/>
                <w:szCs w:val="18"/>
              </w:rPr>
              <w:t>User</w:t>
            </w:r>
            <w:r>
              <w:rPr>
                <w:rFonts w:ascii="Arial" w:hAnsi="Arial" w:cs="Arial"/>
                <w:sz w:val="18"/>
                <w:szCs w:val="18"/>
              </w:rPr>
              <w:t xml:space="preserve"> Group in </w:t>
            </w:r>
            <w:r w:rsidR="003B2D50">
              <w:rPr>
                <w:rFonts w:ascii="Arial" w:hAnsi="Arial" w:cs="Arial"/>
                <w:sz w:val="18"/>
                <w:szCs w:val="18"/>
              </w:rPr>
              <w:t>user</w:t>
            </w:r>
            <w:r>
              <w:rPr>
                <w:rFonts w:ascii="Arial" w:hAnsi="Arial" w:cs="Arial"/>
                <w:sz w:val="18"/>
                <w:szCs w:val="18"/>
              </w:rPr>
              <w:t xml:space="preserve"> group key order.</w:t>
            </w:r>
          </w:p>
          <w:p w14:paraId="36E20732" w14:textId="77777777" w:rsidR="00DD71D1" w:rsidRDefault="00DD71D1" w:rsidP="00AF6F0D">
            <w:pPr>
              <w:rPr>
                <w:rFonts w:ascii="Arial" w:hAnsi="Arial" w:cs="Arial"/>
                <w:sz w:val="18"/>
                <w:szCs w:val="18"/>
              </w:rPr>
            </w:pPr>
          </w:p>
          <w:p w14:paraId="183AE601" w14:textId="727F347C" w:rsidR="00DD71D1" w:rsidRPr="00DD71D1" w:rsidRDefault="00DD71D1" w:rsidP="00AF6F0D">
            <w:pPr>
              <w:rPr>
                <w:rFonts w:ascii="Arial" w:hAnsi="Arial" w:cs="Arial"/>
                <w:i/>
                <w:color w:val="FF0000"/>
                <w:sz w:val="18"/>
                <w:szCs w:val="18"/>
              </w:rPr>
            </w:pPr>
            <w:r w:rsidRPr="00DD71D1">
              <w:rPr>
                <w:rFonts w:ascii="Arial" w:hAnsi="Arial" w:cs="Arial"/>
                <w:i/>
                <w:color w:val="FF0000"/>
                <w:sz w:val="18"/>
                <w:szCs w:val="18"/>
              </w:rPr>
              <w:t xml:space="preserve">For the </w:t>
            </w:r>
            <w:r w:rsidR="003B2D50">
              <w:rPr>
                <w:rFonts w:ascii="Arial" w:hAnsi="Arial" w:cs="Arial"/>
                <w:i/>
                <w:color w:val="FF0000"/>
                <w:sz w:val="18"/>
                <w:szCs w:val="18"/>
              </w:rPr>
              <w:t>user</w:t>
            </w:r>
            <w:r w:rsidRPr="00DD71D1">
              <w:rPr>
                <w:rFonts w:ascii="Arial" w:hAnsi="Arial" w:cs="Arial"/>
                <w:i/>
                <w:color w:val="FF0000"/>
                <w:sz w:val="18"/>
                <w:szCs w:val="18"/>
              </w:rPr>
              <w:t xml:space="preserve"> groups where the Display Flag is set to No!  Should we display them here and default to No/Deny or don’t display but auto set flag to deny or does the PDI when display items on the selection criteria just not get any </w:t>
            </w:r>
            <w:r w:rsidR="003B2D50">
              <w:rPr>
                <w:rFonts w:ascii="Arial" w:hAnsi="Arial" w:cs="Arial"/>
                <w:i/>
                <w:color w:val="FF0000"/>
                <w:sz w:val="18"/>
                <w:szCs w:val="18"/>
              </w:rPr>
              <w:t>user</w:t>
            </w:r>
            <w:r w:rsidRPr="00DD71D1">
              <w:rPr>
                <w:rFonts w:ascii="Arial" w:hAnsi="Arial" w:cs="Arial"/>
                <w:i/>
                <w:color w:val="FF0000"/>
                <w:sz w:val="18"/>
                <w:szCs w:val="18"/>
              </w:rPr>
              <w:t xml:space="preserve"> groups where the display flag is set to No?</w:t>
            </w:r>
          </w:p>
          <w:p w14:paraId="26967554" w14:textId="77777777" w:rsidR="00215037" w:rsidRPr="00B807C9" w:rsidRDefault="00215037" w:rsidP="00AF6F0D">
            <w:pPr>
              <w:rPr>
                <w:rFonts w:ascii="Arial" w:hAnsi="Arial" w:cs="Arial"/>
                <w:sz w:val="18"/>
                <w:szCs w:val="18"/>
              </w:rPr>
            </w:pPr>
          </w:p>
        </w:tc>
      </w:tr>
      <w:tr w:rsidR="00215037" w:rsidRPr="00EF2F68" w14:paraId="0C2B701A" w14:textId="77777777" w:rsidTr="004B0FF8">
        <w:tc>
          <w:tcPr>
            <w:tcW w:w="2093" w:type="dxa"/>
            <w:shd w:val="pct20" w:color="auto" w:fill="auto"/>
          </w:tcPr>
          <w:p w14:paraId="62814400"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Notes / Questions</w:t>
            </w:r>
          </w:p>
          <w:p w14:paraId="141A9F60" w14:textId="77777777" w:rsidR="00215037" w:rsidRPr="005D68D4" w:rsidRDefault="00215037" w:rsidP="00AF6F0D">
            <w:pPr>
              <w:rPr>
                <w:rFonts w:ascii="Arial" w:hAnsi="Arial" w:cs="Arial"/>
                <w:b/>
                <w:bCs/>
                <w:sz w:val="18"/>
                <w:szCs w:val="18"/>
              </w:rPr>
            </w:pPr>
          </w:p>
        </w:tc>
        <w:tc>
          <w:tcPr>
            <w:tcW w:w="7229" w:type="dxa"/>
            <w:shd w:val="clear" w:color="auto" w:fill="auto"/>
          </w:tcPr>
          <w:p w14:paraId="5C60E483" w14:textId="77777777" w:rsidR="00821C6C" w:rsidRPr="00DD71D1" w:rsidRDefault="00821C6C" w:rsidP="00C9203F">
            <w:pPr>
              <w:rPr>
                <w:rFonts w:ascii="Arial" w:hAnsi="Arial" w:cs="Arial"/>
                <w:sz w:val="18"/>
                <w:szCs w:val="18"/>
              </w:rPr>
            </w:pPr>
          </w:p>
        </w:tc>
      </w:tr>
      <w:tr w:rsidR="00215037" w:rsidRPr="00322B9D" w14:paraId="3B571642" w14:textId="77777777" w:rsidTr="004B0FF8">
        <w:tc>
          <w:tcPr>
            <w:tcW w:w="2093" w:type="dxa"/>
            <w:shd w:val="pct20" w:color="auto" w:fill="auto"/>
          </w:tcPr>
          <w:p w14:paraId="7978483E"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Includes Use Cases</w:t>
            </w:r>
          </w:p>
          <w:p w14:paraId="16787893" w14:textId="77777777" w:rsidR="00215037" w:rsidRPr="005D68D4" w:rsidRDefault="00215037" w:rsidP="00AF6F0D">
            <w:pPr>
              <w:rPr>
                <w:rFonts w:ascii="Arial" w:hAnsi="Arial" w:cs="Arial"/>
                <w:b/>
                <w:bCs/>
                <w:color w:val="FF0000"/>
                <w:sz w:val="18"/>
                <w:szCs w:val="18"/>
              </w:rPr>
            </w:pPr>
          </w:p>
        </w:tc>
        <w:tc>
          <w:tcPr>
            <w:tcW w:w="7229" w:type="dxa"/>
            <w:shd w:val="clear" w:color="auto" w:fill="auto"/>
          </w:tcPr>
          <w:p w14:paraId="26B6513B" w14:textId="77777777" w:rsidR="00215037" w:rsidRPr="00322B9D" w:rsidRDefault="00215037" w:rsidP="00AF6F0D">
            <w:pPr>
              <w:rPr>
                <w:rFonts w:ascii="Arial" w:hAnsi="Arial" w:cs="Arial"/>
                <w:sz w:val="18"/>
                <w:szCs w:val="18"/>
              </w:rPr>
            </w:pPr>
          </w:p>
        </w:tc>
      </w:tr>
      <w:tr w:rsidR="00215037" w:rsidRPr="00322B9D" w14:paraId="6953FD45" w14:textId="77777777" w:rsidTr="004B0FF8">
        <w:tc>
          <w:tcPr>
            <w:tcW w:w="2093" w:type="dxa"/>
            <w:shd w:val="pct20" w:color="auto" w:fill="auto"/>
          </w:tcPr>
          <w:p w14:paraId="16FDA2F1"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1B60BD89" w14:textId="77777777" w:rsidR="00215037" w:rsidRPr="00322B9D" w:rsidRDefault="00FA14AE" w:rsidP="00AF6F0D">
            <w:pPr>
              <w:rPr>
                <w:rFonts w:ascii="Arial" w:hAnsi="Arial" w:cs="Arial"/>
                <w:sz w:val="18"/>
                <w:szCs w:val="18"/>
              </w:rPr>
            </w:pPr>
            <w:r>
              <w:rPr>
                <w:rFonts w:ascii="Arial" w:hAnsi="Arial" w:cs="Arial"/>
                <w:sz w:val="18"/>
                <w:szCs w:val="18"/>
              </w:rPr>
              <w:t>Where a Deny permission is set at a lower level this will take priority over any other full control permissions.</w:t>
            </w:r>
          </w:p>
        </w:tc>
      </w:tr>
      <w:tr w:rsidR="00215037" w:rsidRPr="00322B9D" w14:paraId="509F8C8E" w14:textId="77777777" w:rsidTr="004B0FF8">
        <w:tc>
          <w:tcPr>
            <w:tcW w:w="2093" w:type="dxa"/>
            <w:shd w:val="pct20" w:color="auto" w:fill="auto"/>
          </w:tcPr>
          <w:p w14:paraId="56282B5D"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E146CD2" w14:textId="77777777" w:rsidR="00215037" w:rsidRPr="00322B9D" w:rsidRDefault="00FA5468" w:rsidP="00AF6F0D">
            <w:pPr>
              <w:rPr>
                <w:rFonts w:ascii="Arial" w:hAnsi="Arial" w:cs="Arial"/>
                <w:sz w:val="18"/>
                <w:szCs w:val="18"/>
              </w:rPr>
            </w:pPr>
            <w:r>
              <w:rPr>
                <w:rFonts w:ascii="Arial" w:hAnsi="Arial" w:cs="Arial"/>
                <w:sz w:val="18"/>
                <w:szCs w:val="18"/>
              </w:rPr>
              <w:t>PM0003 (parts of)</w:t>
            </w:r>
          </w:p>
        </w:tc>
      </w:tr>
      <w:tr w:rsidR="00215037" w:rsidRPr="005D68D4" w14:paraId="7C4535FC" w14:textId="77777777" w:rsidTr="004B0FF8">
        <w:tc>
          <w:tcPr>
            <w:tcW w:w="2093" w:type="dxa"/>
            <w:shd w:val="pct20" w:color="auto" w:fill="auto"/>
          </w:tcPr>
          <w:p w14:paraId="13DFFC61" w14:textId="77777777" w:rsidR="00215037" w:rsidRPr="005D68D4" w:rsidRDefault="00215037"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2E1D215" w14:textId="77777777" w:rsidR="00215037" w:rsidRPr="005D68D4" w:rsidRDefault="00215037" w:rsidP="00AF6F0D">
            <w:pPr>
              <w:rPr>
                <w:rFonts w:ascii="Arial" w:hAnsi="Arial" w:cs="Arial"/>
                <w:sz w:val="18"/>
                <w:szCs w:val="18"/>
              </w:rPr>
            </w:pPr>
            <w:r w:rsidRPr="005D68D4">
              <w:rPr>
                <w:rFonts w:ascii="Arial" w:hAnsi="Arial" w:cs="Arial"/>
                <w:sz w:val="18"/>
                <w:szCs w:val="18"/>
              </w:rPr>
              <w:t>Sue Allwood</w:t>
            </w:r>
          </w:p>
        </w:tc>
      </w:tr>
    </w:tbl>
    <w:p w14:paraId="0634F3E5" w14:textId="77777777" w:rsidR="00215037" w:rsidRDefault="00215037" w:rsidP="00AF6F0D"/>
    <w:p w14:paraId="1E06203F" w14:textId="77777777" w:rsidR="0098278D" w:rsidRDefault="0098278D" w:rsidP="00AF6F0D"/>
    <w:p w14:paraId="33C4B745" w14:textId="77777777" w:rsidR="0098278D" w:rsidRDefault="0098278D">
      <w:r>
        <w:br w:type="page"/>
      </w:r>
    </w:p>
    <w:p w14:paraId="1CB7986D" w14:textId="121AC676" w:rsidR="0098278D" w:rsidRDefault="0098278D" w:rsidP="0098278D">
      <w:pPr>
        <w:pStyle w:val="Heading3"/>
        <w:ind w:left="0" w:firstLine="0"/>
      </w:pPr>
      <w:bookmarkStart w:id="176" w:name="_Toc422842024"/>
      <w:r>
        <w:t>PMUC06</w:t>
      </w:r>
      <w:r w:rsidR="00CB73E8">
        <w:t>8</w:t>
      </w:r>
      <w:r>
        <w:t xml:space="preserve"> – Security Administration</w:t>
      </w:r>
      <w:bookmarkEnd w:id="176"/>
    </w:p>
    <w:p w14:paraId="4A5F5694" w14:textId="77777777" w:rsidR="0098278D" w:rsidRDefault="0098278D" w:rsidP="0098278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8278D" w:rsidRPr="005D68D4" w14:paraId="63E429E4" w14:textId="77777777" w:rsidTr="00CB73E8">
        <w:tc>
          <w:tcPr>
            <w:tcW w:w="9322" w:type="dxa"/>
            <w:gridSpan w:val="2"/>
            <w:shd w:val="pct20" w:color="auto" w:fill="auto"/>
          </w:tcPr>
          <w:p w14:paraId="46894275" w14:textId="7E68F098" w:rsidR="0098278D" w:rsidRPr="005D68D4" w:rsidRDefault="0098278D" w:rsidP="00CB73E8">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PMUC06</w:t>
            </w:r>
            <w:r w:rsidR="00CB73E8">
              <w:rPr>
                <w:rFonts w:ascii="Arial" w:hAnsi="Arial" w:cs="Arial"/>
                <w:b/>
                <w:bCs/>
                <w:sz w:val="18"/>
                <w:szCs w:val="18"/>
              </w:rPr>
              <w:t>8</w:t>
            </w:r>
          </w:p>
          <w:p w14:paraId="1AC7626A" w14:textId="77777777" w:rsidR="0098278D" w:rsidRPr="005D68D4" w:rsidRDefault="0098278D" w:rsidP="00CB73E8">
            <w:pPr>
              <w:rPr>
                <w:rFonts w:ascii="Arial" w:hAnsi="Arial" w:cs="Arial"/>
                <w:b/>
                <w:bCs/>
                <w:sz w:val="18"/>
                <w:szCs w:val="18"/>
              </w:rPr>
            </w:pPr>
          </w:p>
          <w:p w14:paraId="6E17432A" w14:textId="5D6E4773" w:rsidR="0098278D" w:rsidRPr="005D68D4" w:rsidRDefault="0098278D" w:rsidP="00CB73E8">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Security Administration</w:t>
            </w:r>
          </w:p>
          <w:p w14:paraId="0D78871D" w14:textId="77777777" w:rsidR="0098278D" w:rsidRPr="005D68D4" w:rsidRDefault="0098278D" w:rsidP="00CB73E8">
            <w:pPr>
              <w:rPr>
                <w:rFonts w:ascii="Arial" w:hAnsi="Arial" w:cs="Arial"/>
                <w:b/>
                <w:sz w:val="18"/>
                <w:szCs w:val="18"/>
              </w:rPr>
            </w:pPr>
          </w:p>
        </w:tc>
      </w:tr>
      <w:tr w:rsidR="0098278D" w:rsidRPr="005D68D4" w14:paraId="041F5336" w14:textId="77777777" w:rsidTr="00CB73E8">
        <w:tc>
          <w:tcPr>
            <w:tcW w:w="2093" w:type="dxa"/>
            <w:shd w:val="pct20" w:color="auto" w:fill="auto"/>
          </w:tcPr>
          <w:p w14:paraId="4327FF2C"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Summary</w:t>
            </w:r>
          </w:p>
          <w:p w14:paraId="707511AC"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23014E23" w14:textId="6BAEC3A2" w:rsidR="0098278D" w:rsidRPr="0098278D" w:rsidRDefault="0098278D" w:rsidP="0098278D">
            <w:pPr>
              <w:rPr>
                <w:rFonts w:ascii="Arial" w:hAnsi="Arial" w:cs="Arial"/>
                <w:sz w:val="18"/>
                <w:szCs w:val="18"/>
              </w:rPr>
            </w:pPr>
            <w:r w:rsidRPr="0098278D">
              <w:rPr>
                <w:rFonts w:ascii="Arial" w:hAnsi="Arial" w:cs="Arial"/>
                <w:sz w:val="18"/>
                <w:szCs w:val="18"/>
              </w:rPr>
              <w:t xml:space="preserve">Function that allows the back end administration of the </w:t>
            </w:r>
            <w:r>
              <w:rPr>
                <w:rFonts w:ascii="Arial" w:hAnsi="Arial" w:cs="Arial"/>
                <w:sz w:val="18"/>
                <w:szCs w:val="18"/>
              </w:rPr>
              <w:t>user</w:t>
            </w:r>
            <w:r w:rsidRPr="0098278D">
              <w:rPr>
                <w:rFonts w:ascii="Arial" w:hAnsi="Arial" w:cs="Arial"/>
                <w:sz w:val="18"/>
                <w:szCs w:val="18"/>
              </w:rPr>
              <w:t>’s security record should it be required.</w:t>
            </w:r>
          </w:p>
        </w:tc>
      </w:tr>
      <w:tr w:rsidR="0098278D" w:rsidRPr="005D68D4" w14:paraId="18E5A0F2" w14:textId="77777777" w:rsidTr="00CB73E8">
        <w:tc>
          <w:tcPr>
            <w:tcW w:w="2093" w:type="dxa"/>
            <w:shd w:val="pct20" w:color="auto" w:fill="auto"/>
          </w:tcPr>
          <w:p w14:paraId="40C7DE76"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Actor</w:t>
            </w:r>
          </w:p>
          <w:p w14:paraId="4EAE3646" w14:textId="77777777" w:rsidR="0098278D" w:rsidRPr="005D68D4" w:rsidRDefault="0098278D" w:rsidP="0098278D">
            <w:pPr>
              <w:rPr>
                <w:rFonts w:ascii="Arial" w:hAnsi="Arial" w:cs="Arial"/>
                <w:bCs/>
                <w:color w:val="FF0000"/>
                <w:sz w:val="18"/>
                <w:szCs w:val="18"/>
              </w:rPr>
            </w:pPr>
          </w:p>
        </w:tc>
        <w:tc>
          <w:tcPr>
            <w:tcW w:w="7229" w:type="dxa"/>
            <w:shd w:val="clear" w:color="auto" w:fill="FFFFFF" w:themeFill="background1"/>
          </w:tcPr>
          <w:p w14:paraId="0C64FA5E" w14:textId="7B1E7B30" w:rsidR="0098278D" w:rsidRPr="0098278D" w:rsidRDefault="001735D4">
            <w:pPr>
              <w:rPr>
                <w:rFonts w:ascii="Arial" w:hAnsi="Arial" w:cs="Arial"/>
                <w:sz w:val="18"/>
                <w:szCs w:val="18"/>
              </w:rPr>
            </w:pPr>
            <w:ins w:id="177" w:author="Jarvis, James" w:date="2015-06-23T16:46:00Z">
              <w:r>
                <w:rPr>
                  <w:rFonts w:ascii="Arial" w:hAnsi="Arial" w:cs="Arial"/>
                  <w:sz w:val="18"/>
                  <w:szCs w:val="18"/>
                </w:rPr>
                <w:t>Back Office</w:t>
              </w:r>
              <w:r w:rsidRPr="00322B9D">
                <w:rPr>
                  <w:rFonts w:ascii="Arial" w:hAnsi="Arial" w:cs="Arial"/>
                  <w:sz w:val="18"/>
                  <w:szCs w:val="18"/>
                </w:rPr>
                <w:t xml:space="preserve"> User</w:t>
              </w:r>
            </w:ins>
            <w:del w:id="178" w:author="Jarvis, James" w:date="2015-06-23T16:46:00Z">
              <w:r w:rsidR="0098278D" w:rsidRPr="0098278D" w:rsidDel="001735D4">
                <w:rPr>
                  <w:rFonts w:ascii="Arial" w:hAnsi="Arial" w:cs="Arial"/>
                  <w:sz w:val="18"/>
                  <w:szCs w:val="18"/>
                </w:rPr>
                <w:delText>Call Centre Administrator</w:delText>
              </w:r>
            </w:del>
            <w:ins w:id="179" w:author="Jamal, Zaher CWK" w:date="2015-06-10T10:50:00Z">
              <w:del w:id="180" w:author="Jarvis, James" w:date="2015-06-23T16:46:00Z">
                <w:r w:rsidR="000F07DE" w:rsidDel="001735D4">
                  <w:rPr>
                    <w:rFonts w:ascii="Arial" w:hAnsi="Arial" w:cs="Arial"/>
                    <w:sz w:val="18"/>
                    <w:szCs w:val="18"/>
                  </w:rPr>
                  <w:delText>CSM/CRM</w:delText>
                </w:r>
              </w:del>
            </w:ins>
            <w:ins w:id="181" w:author="Jamal, Zaher CWK" w:date="2015-06-10T10:51:00Z">
              <w:del w:id="182" w:author="Jarvis, James" w:date="2015-06-23T16:46:00Z">
                <w:r w:rsidR="000F07DE" w:rsidDel="001735D4">
                  <w:rPr>
                    <w:rFonts w:ascii="Arial" w:hAnsi="Arial" w:cs="Arial"/>
                    <w:sz w:val="18"/>
                    <w:szCs w:val="18"/>
                  </w:rPr>
                  <w:delText xml:space="preserve"> or designated BlackRock support team.</w:delText>
                </w:r>
              </w:del>
            </w:ins>
          </w:p>
        </w:tc>
      </w:tr>
      <w:tr w:rsidR="0098278D" w:rsidRPr="005D68D4" w14:paraId="70017785" w14:textId="77777777" w:rsidTr="00CB73E8">
        <w:tc>
          <w:tcPr>
            <w:tcW w:w="2093" w:type="dxa"/>
            <w:shd w:val="pct20" w:color="auto" w:fill="auto"/>
          </w:tcPr>
          <w:p w14:paraId="3C5C319E"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Trigger</w:t>
            </w:r>
          </w:p>
          <w:p w14:paraId="37E83BBD"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5BB3C1FB" w14:textId="7ED899D5" w:rsidR="0098278D" w:rsidRPr="0098278D" w:rsidRDefault="0098278D" w:rsidP="0098278D">
            <w:pPr>
              <w:rPr>
                <w:rFonts w:ascii="Arial" w:hAnsi="Arial" w:cs="Arial"/>
                <w:sz w:val="18"/>
                <w:szCs w:val="18"/>
              </w:rPr>
            </w:pPr>
            <w:r>
              <w:rPr>
                <w:rFonts w:ascii="Arial" w:hAnsi="Arial" w:cs="Arial"/>
                <w:sz w:val="18"/>
                <w:szCs w:val="18"/>
              </w:rPr>
              <w:t>PM</w:t>
            </w:r>
            <w:r w:rsidRPr="0098278D">
              <w:rPr>
                <w:rFonts w:ascii="Arial" w:hAnsi="Arial" w:cs="Arial"/>
                <w:sz w:val="18"/>
                <w:szCs w:val="18"/>
              </w:rPr>
              <w:t>UC007</w:t>
            </w:r>
            <w:r>
              <w:rPr>
                <w:rFonts w:ascii="Arial" w:hAnsi="Arial" w:cs="Arial"/>
                <w:sz w:val="18"/>
                <w:szCs w:val="18"/>
              </w:rPr>
              <w:t xml:space="preserve"> </w:t>
            </w:r>
            <w:r w:rsidRPr="0098278D">
              <w:rPr>
                <w:rFonts w:ascii="Arial" w:hAnsi="Arial" w:cs="Arial"/>
                <w:sz w:val="18"/>
                <w:szCs w:val="18"/>
              </w:rPr>
              <w:t xml:space="preserve">- </w:t>
            </w:r>
            <w:r>
              <w:rPr>
                <w:rFonts w:ascii="Arial" w:hAnsi="Arial" w:cs="Arial"/>
                <w:sz w:val="18"/>
                <w:szCs w:val="18"/>
              </w:rPr>
              <w:t>Lock Account</w:t>
            </w:r>
          </w:p>
          <w:p w14:paraId="1A25A6D5" w14:textId="56928E11" w:rsidR="0098278D" w:rsidRPr="0098278D" w:rsidRDefault="0098278D" w:rsidP="0098278D">
            <w:pPr>
              <w:rPr>
                <w:rFonts w:ascii="Arial" w:hAnsi="Arial" w:cs="Arial"/>
                <w:sz w:val="18"/>
                <w:szCs w:val="18"/>
              </w:rPr>
            </w:pPr>
            <w:r>
              <w:rPr>
                <w:rFonts w:ascii="Arial" w:hAnsi="Arial" w:cs="Arial"/>
                <w:sz w:val="18"/>
                <w:szCs w:val="18"/>
              </w:rPr>
              <w:t>PM</w:t>
            </w:r>
            <w:r w:rsidRPr="0098278D">
              <w:rPr>
                <w:rFonts w:ascii="Arial" w:hAnsi="Arial" w:cs="Arial"/>
                <w:sz w:val="18"/>
                <w:szCs w:val="18"/>
              </w:rPr>
              <w:t>UC0</w:t>
            </w:r>
            <w:r>
              <w:rPr>
                <w:rFonts w:ascii="Arial" w:hAnsi="Arial" w:cs="Arial"/>
                <w:sz w:val="18"/>
                <w:szCs w:val="18"/>
              </w:rPr>
              <w:t>61 -</w:t>
            </w:r>
            <w:r w:rsidRPr="0098278D">
              <w:rPr>
                <w:rFonts w:ascii="Arial" w:hAnsi="Arial" w:cs="Arial"/>
                <w:sz w:val="18"/>
                <w:szCs w:val="18"/>
              </w:rPr>
              <w:t xml:space="preserve"> </w:t>
            </w:r>
            <w:r>
              <w:rPr>
                <w:rFonts w:ascii="Arial" w:hAnsi="Arial" w:cs="Arial"/>
                <w:sz w:val="18"/>
                <w:szCs w:val="18"/>
              </w:rPr>
              <w:t>Forgotten Password</w:t>
            </w:r>
          </w:p>
          <w:p w14:paraId="6348841F" w14:textId="58524F66" w:rsidR="0098278D" w:rsidRPr="0098278D" w:rsidRDefault="0098278D" w:rsidP="0098278D">
            <w:pPr>
              <w:rPr>
                <w:rFonts w:ascii="Arial" w:hAnsi="Arial" w:cs="Arial"/>
                <w:sz w:val="18"/>
                <w:szCs w:val="18"/>
              </w:rPr>
            </w:pPr>
            <w:r>
              <w:rPr>
                <w:rFonts w:ascii="Arial" w:hAnsi="Arial" w:cs="Arial"/>
                <w:sz w:val="18"/>
                <w:szCs w:val="18"/>
              </w:rPr>
              <w:t>PM</w:t>
            </w:r>
            <w:r w:rsidRPr="0098278D">
              <w:rPr>
                <w:rFonts w:ascii="Arial" w:hAnsi="Arial" w:cs="Arial"/>
                <w:sz w:val="18"/>
                <w:szCs w:val="18"/>
              </w:rPr>
              <w:t>UC0</w:t>
            </w:r>
            <w:r>
              <w:rPr>
                <w:rFonts w:ascii="Arial" w:hAnsi="Arial" w:cs="Arial"/>
                <w:sz w:val="18"/>
                <w:szCs w:val="18"/>
              </w:rPr>
              <w:t>62 –</w:t>
            </w:r>
            <w:r w:rsidRPr="0098278D">
              <w:rPr>
                <w:rFonts w:ascii="Arial" w:hAnsi="Arial" w:cs="Arial"/>
                <w:sz w:val="18"/>
                <w:szCs w:val="18"/>
              </w:rPr>
              <w:t xml:space="preserve"> </w:t>
            </w:r>
            <w:r>
              <w:rPr>
                <w:rFonts w:ascii="Arial" w:hAnsi="Arial" w:cs="Arial"/>
                <w:sz w:val="18"/>
                <w:szCs w:val="18"/>
              </w:rPr>
              <w:t>Forgotten UserID</w:t>
            </w:r>
          </w:p>
        </w:tc>
      </w:tr>
      <w:tr w:rsidR="0098278D" w:rsidRPr="005D68D4" w14:paraId="7C6AE096" w14:textId="77777777" w:rsidTr="00CB73E8">
        <w:tc>
          <w:tcPr>
            <w:tcW w:w="2093" w:type="dxa"/>
            <w:shd w:val="pct20" w:color="auto" w:fill="auto"/>
          </w:tcPr>
          <w:p w14:paraId="0353167E"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Pre- conditions</w:t>
            </w:r>
          </w:p>
          <w:p w14:paraId="259285EA" w14:textId="77777777" w:rsidR="0098278D" w:rsidRPr="005D68D4" w:rsidRDefault="0098278D" w:rsidP="0098278D">
            <w:pPr>
              <w:rPr>
                <w:rFonts w:ascii="Arial" w:hAnsi="Arial" w:cs="Arial"/>
                <w:bCs/>
                <w:color w:val="FF0000"/>
                <w:sz w:val="18"/>
                <w:szCs w:val="18"/>
              </w:rPr>
            </w:pPr>
          </w:p>
        </w:tc>
        <w:tc>
          <w:tcPr>
            <w:tcW w:w="7229" w:type="dxa"/>
            <w:shd w:val="clear" w:color="auto" w:fill="FFFFFF" w:themeFill="background1"/>
          </w:tcPr>
          <w:p w14:paraId="012826F3" w14:textId="68BCD465" w:rsidR="0098278D" w:rsidRPr="0098278D" w:rsidRDefault="0098278D" w:rsidP="0098278D">
            <w:pPr>
              <w:rPr>
                <w:rFonts w:ascii="Arial" w:hAnsi="Arial" w:cs="Arial"/>
                <w:sz w:val="18"/>
                <w:szCs w:val="18"/>
              </w:rPr>
            </w:pPr>
            <w:r w:rsidRPr="0098278D">
              <w:rPr>
                <w:rFonts w:ascii="Arial" w:hAnsi="Arial" w:cs="Arial"/>
                <w:sz w:val="18"/>
                <w:szCs w:val="18"/>
              </w:rPr>
              <w:t>Web Site available</w:t>
            </w:r>
          </w:p>
        </w:tc>
      </w:tr>
      <w:tr w:rsidR="0098278D" w:rsidRPr="005D68D4" w14:paraId="121E317D" w14:textId="77777777" w:rsidTr="00CB73E8">
        <w:tc>
          <w:tcPr>
            <w:tcW w:w="2093" w:type="dxa"/>
            <w:shd w:val="pct20" w:color="auto" w:fill="auto"/>
          </w:tcPr>
          <w:p w14:paraId="2B36D00F"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Post –conditions</w:t>
            </w:r>
          </w:p>
          <w:p w14:paraId="70D88E50"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3ED87C1D" w14:textId="3952729D" w:rsidR="0098278D" w:rsidRPr="0098278D" w:rsidRDefault="0098278D" w:rsidP="0098278D">
            <w:pPr>
              <w:rPr>
                <w:rFonts w:ascii="Arial" w:hAnsi="Arial" w:cs="Arial"/>
                <w:sz w:val="18"/>
                <w:szCs w:val="18"/>
              </w:rPr>
            </w:pPr>
            <w:r w:rsidRPr="0098278D">
              <w:rPr>
                <w:rFonts w:ascii="Arial" w:hAnsi="Arial" w:cs="Arial"/>
                <w:sz w:val="18"/>
                <w:szCs w:val="18"/>
              </w:rPr>
              <w:t>Online accounts can be administered</w:t>
            </w:r>
          </w:p>
        </w:tc>
      </w:tr>
      <w:tr w:rsidR="0098278D" w:rsidRPr="005D68D4" w14:paraId="0359909A" w14:textId="77777777" w:rsidTr="00CB73E8">
        <w:tc>
          <w:tcPr>
            <w:tcW w:w="2093" w:type="dxa"/>
            <w:shd w:val="pct20" w:color="auto" w:fill="auto"/>
          </w:tcPr>
          <w:p w14:paraId="2B5D50CB"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FFFFFF" w:themeFill="background1"/>
          </w:tcPr>
          <w:p w14:paraId="35F1410E" w14:textId="2B03BB37" w:rsidR="0098278D" w:rsidRPr="0098278D" w:rsidRDefault="0098278D" w:rsidP="0098278D">
            <w:pPr>
              <w:rPr>
                <w:rFonts w:ascii="Arial" w:hAnsi="Arial" w:cs="Arial"/>
                <w:sz w:val="18"/>
                <w:szCs w:val="18"/>
              </w:rPr>
            </w:pPr>
            <w:r w:rsidRPr="0098278D">
              <w:rPr>
                <w:rFonts w:ascii="Arial" w:hAnsi="Arial" w:cs="Arial"/>
                <w:sz w:val="18"/>
                <w:szCs w:val="18"/>
              </w:rPr>
              <w:t>Adhoc</w:t>
            </w:r>
          </w:p>
        </w:tc>
      </w:tr>
      <w:tr w:rsidR="0098278D" w:rsidRPr="005D68D4" w14:paraId="7B982B40" w14:textId="77777777" w:rsidTr="00CB73E8">
        <w:tc>
          <w:tcPr>
            <w:tcW w:w="2093" w:type="dxa"/>
            <w:shd w:val="pct20" w:color="auto" w:fill="auto"/>
          </w:tcPr>
          <w:p w14:paraId="1E0D279C"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Basic Course of Action</w:t>
            </w:r>
          </w:p>
          <w:p w14:paraId="79B53FF8" w14:textId="77777777" w:rsidR="0098278D" w:rsidRPr="005D68D4" w:rsidRDefault="0098278D" w:rsidP="0098278D">
            <w:pPr>
              <w:rPr>
                <w:rFonts w:ascii="Arial" w:hAnsi="Arial" w:cs="Arial"/>
                <w:b/>
                <w:bCs/>
                <w:sz w:val="18"/>
                <w:szCs w:val="18"/>
              </w:rPr>
            </w:pPr>
          </w:p>
          <w:p w14:paraId="3964050E"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49320013" w14:textId="70CFC128" w:rsidR="0098278D" w:rsidRPr="0098278D" w:rsidRDefault="0098278D" w:rsidP="004E06BD">
            <w:pPr>
              <w:numPr>
                <w:ilvl w:val="0"/>
                <w:numId w:val="181"/>
              </w:numPr>
              <w:rPr>
                <w:rFonts w:ascii="Arial" w:hAnsi="Arial" w:cs="Arial"/>
                <w:sz w:val="18"/>
                <w:szCs w:val="18"/>
              </w:rPr>
            </w:pPr>
            <w:r w:rsidRPr="0098278D">
              <w:rPr>
                <w:rFonts w:ascii="Arial" w:hAnsi="Arial" w:cs="Arial"/>
                <w:sz w:val="18"/>
                <w:szCs w:val="18"/>
              </w:rPr>
              <w:t xml:space="preserve">The </w:t>
            </w:r>
            <w:r>
              <w:rPr>
                <w:rFonts w:ascii="Arial" w:hAnsi="Arial" w:cs="Arial"/>
                <w:sz w:val="18"/>
                <w:szCs w:val="18"/>
              </w:rPr>
              <w:t>user</w:t>
            </w:r>
            <w:r w:rsidRPr="0098278D">
              <w:rPr>
                <w:rFonts w:ascii="Arial" w:hAnsi="Arial" w:cs="Arial"/>
                <w:sz w:val="18"/>
                <w:szCs w:val="18"/>
              </w:rPr>
              <w:t xml:space="preserve"> contacts the Call Centre as they need help with their online account</w:t>
            </w:r>
          </w:p>
          <w:p w14:paraId="1E39C39A" w14:textId="33A16C9A" w:rsidR="0098278D" w:rsidRPr="0098278D" w:rsidRDefault="0098278D" w:rsidP="004E06BD">
            <w:pPr>
              <w:numPr>
                <w:ilvl w:val="0"/>
                <w:numId w:val="181"/>
              </w:numPr>
              <w:rPr>
                <w:rFonts w:ascii="Arial" w:hAnsi="Arial" w:cs="Arial"/>
                <w:sz w:val="18"/>
                <w:szCs w:val="18"/>
              </w:rPr>
            </w:pPr>
            <w:r w:rsidRPr="0098278D">
              <w:rPr>
                <w:rFonts w:ascii="Arial" w:hAnsi="Arial" w:cs="Arial"/>
                <w:sz w:val="18"/>
                <w:szCs w:val="18"/>
              </w:rPr>
              <w:t xml:space="preserve">The Call Centre Operator ID &amp;V’s the </w:t>
            </w:r>
            <w:r>
              <w:rPr>
                <w:rFonts w:ascii="Arial" w:hAnsi="Arial" w:cs="Arial"/>
                <w:sz w:val="18"/>
                <w:szCs w:val="18"/>
              </w:rPr>
              <w:t>user</w:t>
            </w:r>
            <w:r w:rsidRPr="0098278D">
              <w:rPr>
                <w:rFonts w:ascii="Arial" w:hAnsi="Arial" w:cs="Arial"/>
                <w:sz w:val="18"/>
                <w:szCs w:val="18"/>
              </w:rPr>
              <w:t xml:space="preserve"> over the phone</w:t>
            </w:r>
          </w:p>
          <w:p w14:paraId="2911B799" w14:textId="77777777" w:rsidR="0098278D" w:rsidRDefault="0098278D" w:rsidP="004E06BD">
            <w:pPr>
              <w:numPr>
                <w:ilvl w:val="0"/>
                <w:numId w:val="181"/>
              </w:numPr>
              <w:rPr>
                <w:rFonts w:ascii="Arial" w:hAnsi="Arial" w:cs="Arial"/>
                <w:sz w:val="18"/>
                <w:szCs w:val="18"/>
              </w:rPr>
            </w:pPr>
            <w:r w:rsidRPr="0098278D">
              <w:rPr>
                <w:rFonts w:ascii="Arial" w:hAnsi="Arial" w:cs="Arial"/>
                <w:sz w:val="18"/>
                <w:szCs w:val="18"/>
              </w:rPr>
              <w:t>The Call Centre Operator enquires as to exact problem (forgotten password or User ID, account locked)</w:t>
            </w:r>
          </w:p>
          <w:p w14:paraId="1C143059" w14:textId="271F70E5" w:rsidR="004E06BD" w:rsidRPr="0098278D" w:rsidRDefault="004E06BD" w:rsidP="004E06BD">
            <w:pPr>
              <w:numPr>
                <w:ilvl w:val="0"/>
                <w:numId w:val="181"/>
              </w:numPr>
              <w:rPr>
                <w:rFonts w:ascii="Arial" w:hAnsi="Arial" w:cs="Arial"/>
                <w:sz w:val="18"/>
                <w:szCs w:val="18"/>
              </w:rPr>
            </w:pPr>
            <w:r w:rsidRPr="0098278D">
              <w:rPr>
                <w:rFonts w:ascii="Arial" w:hAnsi="Arial" w:cs="Arial"/>
                <w:sz w:val="18"/>
                <w:szCs w:val="18"/>
              </w:rPr>
              <w:t xml:space="preserve">The Call Centre Operator </w:t>
            </w:r>
            <w:r>
              <w:rPr>
                <w:rFonts w:ascii="Arial" w:hAnsi="Arial" w:cs="Arial"/>
                <w:sz w:val="18"/>
                <w:szCs w:val="18"/>
              </w:rPr>
              <w:t xml:space="preserve">finds the User account </w:t>
            </w:r>
            <w:r w:rsidRPr="0098278D">
              <w:rPr>
                <w:rFonts w:ascii="Arial" w:hAnsi="Arial" w:cs="Arial"/>
                <w:sz w:val="18"/>
                <w:szCs w:val="18"/>
              </w:rPr>
              <w:t>in Dcorum</w:t>
            </w:r>
          </w:p>
          <w:p w14:paraId="27BD3B74" w14:textId="0390D4C5" w:rsidR="0098278D" w:rsidRPr="0098278D" w:rsidRDefault="0098278D" w:rsidP="004E06BD">
            <w:pPr>
              <w:numPr>
                <w:ilvl w:val="0"/>
                <w:numId w:val="181"/>
              </w:numPr>
              <w:rPr>
                <w:rFonts w:ascii="Arial" w:hAnsi="Arial" w:cs="Arial"/>
                <w:sz w:val="18"/>
                <w:szCs w:val="18"/>
              </w:rPr>
            </w:pPr>
            <w:r w:rsidRPr="0098278D">
              <w:rPr>
                <w:rFonts w:ascii="Arial" w:hAnsi="Arial" w:cs="Arial"/>
                <w:sz w:val="18"/>
                <w:szCs w:val="18"/>
              </w:rPr>
              <w:t>The Call Centre Operator accesses the &lt;&lt;</w:t>
            </w:r>
            <w:r>
              <w:rPr>
                <w:rFonts w:ascii="Arial" w:hAnsi="Arial" w:cs="Arial"/>
                <w:sz w:val="18"/>
                <w:szCs w:val="18"/>
              </w:rPr>
              <w:t>Web User</w:t>
            </w:r>
            <w:r w:rsidRPr="0098278D">
              <w:rPr>
                <w:rFonts w:ascii="Arial" w:hAnsi="Arial" w:cs="Arial"/>
                <w:sz w:val="18"/>
                <w:szCs w:val="18"/>
              </w:rPr>
              <w:t>&gt;&gt; option in Dcorum</w:t>
            </w:r>
          </w:p>
          <w:p w14:paraId="219EA6F0" w14:textId="13537E90" w:rsidR="0098278D" w:rsidRDefault="0098278D" w:rsidP="004E06BD">
            <w:pPr>
              <w:numPr>
                <w:ilvl w:val="0"/>
                <w:numId w:val="181"/>
              </w:numPr>
              <w:rPr>
                <w:rFonts w:ascii="Arial" w:hAnsi="Arial" w:cs="Arial"/>
                <w:sz w:val="18"/>
                <w:szCs w:val="18"/>
              </w:rPr>
            </w:pPr>
            <w:r w:rsidRPr="0098278D">
              <w:rPr>
                <w:rFonts w:ascii="Arial" w:hAnsi="Arial" w:cs="Arial"/>
                <w:sz w:val="18"/>
                <w:szCs w:val="18"/>
              </w:rPr>
              <w:t xml:space="preserve">The Call Centre Operator updates the </w:t>
            </w:r>
            <w:r>
              <w:rPr>
                <w:rFonts w:ascii="Arial" w:hAnsi="Arial" w:cs="Arial"/>
                <w:sz w:val="18"/>
                <w:szCs w:val="18"/>
              </w:rPr>
              <w:t>user</w:t>
            </w:r>
            <w:r w:rsidRPr="0098278D">
              <w:rPr>
                <w:rFonts w:ascii="Arial" w:hAnsi="Arial" w:cs="Arial"/>
                <w:sz w:val="18"/>
                <w:szCs w:val="18"/>
              </w:rPr>
              <w:t>s online account (resets password, confirms user id locks or unlocks the account or a combination of these 3)</w:t>
            </w:r>
          </w:p>
          <w:p w14:paraId="5D11D423" w14:textId="50F19F31" w:rsidR="00BB0779" w:rsidRPr="0098278D" w:rsidRDefault="00BB0779" w:rsidP="004E06BD">
            <w:pPr>
              <w:numPr>
                <w:ilvl w:val="0"/>
                <w:numId w:val="181"/>
              </w:numPr>
              <w:rPr>
                <w:rFonts w:ascii="Arial" w:hAnsi="Arial" w:cs="Arial"/>
                <w:sz w:val="18"/>
                <w:szCs w:val="18"/>
              </w:rPr>
            </w:pPr>
            <w:r w:rsidRPr="0098278D">
              <w:rPr>
                <w:rFonts w:ascii="Arial" w:hAnsi="Arial" w:cs="Arial"/>
                <w:sz w:val="18"/>
                <w:szCs w:val="18"/>
              </w:rPr>
              <w:t xml:space="preserve">The </w:t>
            </w:r>
            <w:r>
              <w:rPr>
                <w:rFonts w:ascii="Arial" w:hAnsi="Arial" w:cs="Arial"/>
                <w:sz w:val="18"/>
                <w:szCs w:val="18"/>
              </w:rPr>
              <w:t>user</w:t>
            </w:r>
            <w:r w:rsidRPr="0098278D">
              <w:rPr>
                <w:rFonts w:ascii="Arial" w:hAnsi="Arial" w:cs="Arial"/>
                <w:sz w:val="18"/>
                <w:szCs w:val="18"/>
              </w:rPr>
              <w:t xml:space="preserve"> Logs in to the </w:t>
            </w:r>
            <w:r w:rsidR="00FE4BBE">
              <w:rPr>
                <w:rFonts w:ascii="Arial" w:hAnsi="Arial" w:cs="Arial"/>
                <w:sz w:val="18"/>
                <w:szCs w:val="18"/>
              </w:rPr>
              <w:t>PlanManager</w:t>
            </w:r>
            <w:r w:rsidRPr="0098278D">
              <w:rPr>
                <w:rFonts w:ascii="Arial" w:hAnsi="Arial" w:cs="Arial"/>
                <w:sz w:val="18"/>
                <w:szCs w:val="18"/>
              </w:rPr>
              <w:t xml:space="preserve"> web site using updated details</w:t>
            </w:r>
          </w:p>
          <w:p w14:paraId="6F5DC695" w14:textId="5E0995EA" w:rsidR="0098278D" w:rsidRPr="0098278D" w:rsidRDefault="0098278D" w:rsidP="0098278D">
            <w:pPr>
              <w:rPr>
                <w:rFonts w:ascii="Arial" w:hAnsi="Arial" w:cs="Arial"/>
                <w:sz w:val="18"/>
                <w:szCs w:val="18"/>
              </w:rPr>
            </w:pPr>
          </w:p>
        </w:tc>
      </w:tr>
      <w:tr w:rsidR="0098278D" w:rsidRPr="005D68D4" w14:paraId="2F824589" w14:textId="77777777" w:rsidTr="00CB73E8">
        <w:tc>
          <w:tcPr>
            <w:tcW w:w="2093" w:type="dxa"/>
            <w:shd w:val="pct20" w:color="auto" w:fill="auto"/>
          </w:tcPr>
          <w:p w14:paraId="17C03076"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Alternate scenario extensions</w:t>
            </w:r>
          </w:p>
          <w:p w14:paraId="430FDC3C"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5280BA92" w14:textId="561B9D77" w:rsidR="0098278D" w:rsidRPr="0098278D" w:rsidRDefault="0098278D" w:rsidP="0098278D">
            <w:pPr>
              <w:rPr>
                <w:rFonts w:ascii="Arial" w:hAnsi="Arial" w:cs="Arial"/>
                <w:sz w:val="18"/>
                <w:szCs w:val="18"/>
              </w:rPr>
            </w:pPr>
          </w:p>
        </w:tc>
      </w:tr>
      <w:tr w:rsidR="0098278D" w:rsidRPr="005D68D4" w14:paraId="13AA2FF4" w14:textId="77777777" w:rsidTr="00CB73E8">
        <w:trPr>
          <w:trHeight w:val="683"/>
        </w:trPr>
        <w:tc>
          <w:tcPr>
            <w:tcW w:w="2093" w:type="dxa"/>
            <w:shd w:val="pct20" w:color="auto" w:fill="auto"/>
          </w:tcPr>
          <w:p w14:paraId="33B27216"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Business Logic/ Rules/ Supplementary Info</w:t>
            </w:r>
          </w:p>
          <w:p w14:paraId="5FCF7D3F"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1AD7182C" w14:textId="77514F10" w:rsidR="004E06BD" w:rsidRDefault="004E06BD" w:rsidP="004E06BD">
            <w:pPr>
              <w:rPr>
                <w:rFonts w:ascii="Arial" w:hAnsi="Arial" w:cs="Arial"/>
                <w:sz w:val="18"/>
                <w:szCs w:val="18"/>
              </w:rPr>
            </w:pPr>
            <w:r>
              <w:rPr>
                <w:rFonts w:ascii="Arial" w:hAnsi="Arial" w:cs="Arial"/>
                <w:sz w:val="18"/>
                <w:szCs w:val="18"/>
              </w:rPr>
              <w:t xml:space="preserve">4a. There is a limitation in the Dcorum &lt;&lt;Identify an account holder&gt;&gt; function meaning that it is not currently possible to search for an Admin User in the same way you can search for a Scheme Member.  This limitation needs to be removed to enable a User account to be </w:t>
            </w:r>
            <w:r w:rsidR="006B0BED">
              <w:rPr>
                <w:rFonts w:ascii="Arial" w:hAnsi="Arial" w:cs="Arial"/>
                <w:sz w:val="18"/>
                <w:szCs w:val="18"/>
              </w:rPr>
              <w:t xml:space="preserve">searched for and </w:t>
            </w:r>
            <w:r>
              <w:rPr>
                <w:rFonts w:ascii="Arial" w:hAnsi="Arial" w:cs="Arial"/>
                <w:sz w:val="18"/>
                <w:szCs w:val="18"/>
              </w:rPr>
              <w:t>displayed.</w:t>
            </w:r>
          </w:p>
          <w:p w14:paraId="15249FD2" w14:textId="77777777" w:rsidR="004E06BD" w:rsidRDefault="004E06BD" w:rsidP="004E06BD">
            <w:pPr>
              <w:rPr>
                <w:rFonts w:ascii="Arial" w:hAnsi="Arial" w:cs="Arial"/>
                <w:sz w:val="18"/>
                <w:szCs w:val="18"/>
              </w:rPr>
            </w:pPr>
          </w:p>
          <w:p w14:paraId="46338DFD" w14:textId="60750C9D" w:rsidR="006B0BED" w:rsidRDefault="004E06BD" w:rsidP="006B0BED">
            <w:pPr>
              <w:rPr>
                <w:rFonts w:ascii="Arial" w:hAnsi="Arial" w:cs="Arial"/>
                <w:sz w:val="18"/>
                <w:szCs w:val="18"/>
              </w:rPr>
            </w:pPr>
            <w:r>
              <w:rPr>
                <w:rFonts w:ascii="Arial" w:hAnsi="Arial" w:cs="Arial"/>
                <w:sz w:val="18"/>
                <w:szCs w:val="18"/>
              </w:rPr>
              <w:t xml:space="preserve">5a. </w:t>
            </w:r>
            <w:r w:rsidR="0098278D">
              <w:rPr>
                <w:rFonts w:ascii="Arial" w:hAnsi="Arial" w:cs="Arial"/>
                <w:sz w:val="18"/>
                <w:szCs w:val="18"/>
              </w:rPr>
              <w:t xml:space="preserve">The &lt;&lt;Web User&gt;&gt; function was introduced as part of TargetPlan development. </w:t>
            </w:r>
            <w:r w:rsidR="006B0BED">
              <w:rPr>
                <w:rFonts w:ascii="Arial" w:hAnsi="Arial" w:cs="Arial"/>
                <w:sz w:val="18"/>
                <w:szCs w:val="18"/>
              </w:rPr>
              <w:t>A change is required to t</w:t>
            </w:r>
            <w:r w:rsidR="0098278D">
              <w:rPr>
                <w:rFonts w:ascii="Arial" w:hAnsi="Arial" w:cs="Arial"/>
                <w:sz w:val="18"/>
                <w:szCs w:val="18"/>
              </w:rPr>
              <w:t xml:space="preserve">his function </w:t>
            </w:r>
            <w:r w:rsidR="006B0BED">
              <w:rPr>
                <w:rFonts w:ascii="Arial" w:hAnsi="Arial" w:cs="Arial"/>
                <w:sz w:val="18"/>
                <w:szCs w:val="18"/>
              </w:rPr>
              <w:t xml:space="preserve">to </w:t>
            </w:r>
            <w:r w:rsidR="0098278D">
              <w:rPr>
                <w:rFonts w:ascii="Arial" w:hAnsi="Arial" w:cs="Arial"/>
                <w:sz w:val="18"/>
                <w:szCs w:val="18"/>
              </w:rPr>
              <w:t xml:space="preserve">be able to be used to administer </w:t>
            </w:r>
            <w:r w:rsidR="00FE4BBE">
              <w:rPr>
                <w:rFonts w:ascii="Arial" w:hAnsi="Arial" w:cs="Arial"/>
                <w:sz w:val="18"/>
                <w:szCs w:val="18"/>
              </w:rPr>
              <w:t>PlanManager</w:t>
            </w:r>
            <w:r w:rsidR="0098278D">
              <w:rPr>
                <w:rFonts w:ascii="Arial" w:hAnsi="Arial" w:cs="Arial"/>
                <w:sz w:val="18"/>
                <w:szCs w:val="18"/>
              </w:rPr>
              <w:t xml:space="preserve"> </w:t>
            </w:r>
            <w:r w:rsidR="006B0BED">
              <w:rPr>
                <w:rFonts w:ascii="Arial" w:hAnsi="Arial" w:cs="Arial"/>
                <w:sz w:val="18"/>
                <w:szCs w:val="18"/>
              </w:rPr>
              <w:t>user.</w:t>
            </w:r>
          </w:p>
          <w:p w14:paraId="6D334C0A" w14:textId="0571DFDF" w:rsidR="006B0BED" w:rsidRDefault="006B0BED" w:rsidP="006B0BED">
            <w:pPr>
              <w:rPr>
                <w:rFonts w:ascii="Arial" w:hAnsi="Arial" w:cs="Arial"/>
                <w:sz w:val="18"/>
                <w:szCs w:val="18"/>
                <w:lang w:val="en"/>
              </w:rPr>
            </w:pPr>
            <w:r w:rsidRPr="006B0BED">
              <w:rPr>
                <w:rFonts w:ascii="Arial" w:hAnsi="Arial" w:cs="Arial"/>
                <w:sz w:val="18"/>
                <w:szCs w:val="18"/>
                <w:lang w:val="en"/>
              </w:rPr>
              <w:t xml:space="preserve">When 'Deregistering' </w:t>
            </w:r>
            <w:r w:rsidR="00FE4BBE">
              <w:rPr>
                <w:rFonts w:ascii="Arial" w:hAnsi="Arial" w:cs="Arial"/>
                <w:sz w:val="18"/>
                <w:szCs w:val="18"/>
                <w:lang w:val="en"/>
              </w:rPr>
              <w:t>PlanManager</w:t>
            </w:r>
            <w:r w:rsidRPr="006B0BED">
              <w:rPr>
                <w:rFonts w:ascii="Arial" w:hAnsi="Arial" w:cs="Arial"/>
                <w:sz w:val="18"/>
                <w:szCs w:val="18"/>
                <w:lang w:val="en"/>
              </w:rPr>
              <w:t xml:space="preserve"> Users</w:t>
            </w:r>
            <w:r>
              <w:rPr>
                <w:rFonts w:ascii="Arial" w:hAnsi="Arial" w:cs="Arial"/>
                <w:sz w:val="18"/>
                <w:szCs w:val="18"/>
                <w:lang w:val="en"/>
              </w:rPr>
              <w:t>:-</w:t>
            </w:r>
          </w:p>
          <w:p w14:paraId="41C65564" w14:textId="2536FFF5" w:rsidR="006B0BED" w:rsidRDefault="006B0BED" w:rsidP="006B0BED">
            <w:pPr>
              <w:rPr>
                <w:rFonts w:ascii="Arial" w:hAnsi="Arial" w:cs="Arial"/>
                <w:sz w:val="18"/>
                <w:szCs w:val="18"/>
                <w:lang w:val="en"/>
              </w:rPr>
            </w:pPr>
            <w:r>
              <w:rPr>
                <w:rFonts w:ascii="Arial" w:hAnsi="Arial" w:cs="Arial"/>
                <w:sz w:val="18"/>
                <w:szCs w:val="18"/>
                <w:lang w:val="en"/>
              </w:rPr>
              <w:t xml:space="preserve"> -</w:t>
            </w:r>
            <w:r w:rsidRPr="006B0BED">
              <w:rPr>
                <w:rFonts w:ascii="Arial" w:hAnsi="Arial" w:cs="Arial"/>
                <w:sz w:val="18"/>
                <w:szCs w:val="18"/>
                <w:lang w:val="en"/>
              </w:rPr>
              <w:t xml:space="preserve"> </w:t>
            </w:r>
            <w:r>
              <w:rPr>
                <w:rFonts w:ascii="Arial" w:hAnsi="Arial" w:cs="Arial"/>
                <w:sz w:val="18"/>
                <w:szCs w:val="18"/>
                <w:lang w:val="en"/>
              </w:rPr>
              <w:t xml:space="preserve">The screen should </w:t>
            </w:r>
            <w:r w:rsidRPr="006B0BED">
              <w:rPr>
                <w:rFonts w:ascii="Arial" w:hAnsi="Arial" w:cs="Arial"/>
                <w:sz w:val="18"/>
                <w:szCs w:val="18"/>
                <w:lang w:val="en"/>
              </w:rPr>
              <w:t xml:space="preserve">prompt for a new </w:t>
            </w:r>
            <w:r>
              <w:rPr>
                <w:rFonts w:ascii="Arial" w:hAnsi="Arial" w:cs="Arial"/>
                <w:sz w:val="18"/>
                <w:szCs w:val="18"/>
                <w:lang w:val="en"/>
              </w:rPr>
              <w:t>One Time Access Code</w:t>
            </w:r>
          </w:p>
          <w:p w14:paraId="4A062E73" w14:textId="0BA6FDD4" w:rsidR="006B0BED" w:rsidRPr="006B0BED" w:rsidRDefault="006B0BED" w:rsidP="006B0BED">
            <w:pPr>
              <w:rPr>
                <w:rFonts w:ascii="Arial" w:hAnsi="Arial" w:cs="Arial"/>
                <w:sz w:val="18"/>
                <w:szCs w:val="18"/>
                <w:lang w:val="en"/>
              </w:rPr>
            </w:pPr>
            <w:r>
              <w:rPr>
                <w:rFonts w:ascii="Arial" w:hAnsi="Arial" w:cs="Arial"/>
                <w:sz w:val="18"/>
                <w:szCs w:val="18"/>
                <w:lang w:val="en"/>
              </w:rPr>
              <w:t xml:space="preserve"> - The security question and answers should be cleared/deleted for the user</w:t>
            </w:r>
          </w:p>
          <w:p w14:paraId="1A84CEDB" w14:textId="7CA612A6" w:rsidR="004E06BD" w:rsidRDefault="006B0BED" w:rsidP="004E06BD">
            <w:pPr>
              <w:rPr>
                <w:rFonts w:ascii="Arial" w:hAnsi="Arial" w:cs="Arial"/>
                <w:sz w:val="18"/>
                <w:szCs w:val="18"/>
              </w:rPr>
            </w:pPr>
            <w:r>
              <w:rPr>
                <w:rFonts w:ascii="Arial" w:hAnsi="Arial" w:cs="Arial"/>
                <w:sz w:val="18"/>
                <w:szCs w:val="18"/>
              </w:rPr>
              <w:t xml:space="preserve">This will result in the user being directed through the account activation process the next time they login to </w:t>
            </w:r>
            <w:r w:rsidR="00FE4BBE">
              <w:rPr>
                <w:rFonts w:ascii="Arial" w:hAnsi="Arial" w:cs="Arial"/>
                <w:sz w:val="18"/>
                <w:szCs w:val="18"/>
              </w:rPr>
              <w:t>PlanManager</w:t>
            </w:r>
            <w:r>
              <w:rPr>
                <w:rFonts w:ascii="Arial" w:hAnsi="Arial" w:cs="Arial"/>
                <w:sz w:val="18"/>
                <w:szCs w:val="18"/>
              </w:rPr>
              <w:t xml:space="preserve"> – </w:t>
            </w:r>
            <w:r w:rsidRPr="006B0BED">
              <w:rPr>
                <w:rFonts w:ascii="Arial" w:hAnsi="Arial" w:cs="Arial"/>
                <w:i/>
                <w:sz w:val="18"/>
                <w:szCs w:val="18"/>
              </w:rPr>
              <w:t>‘PMUC005 – Activate User Account’</w:t>
            </w:r>
            <w:r>
              <w:rPr>
                <w:rFonts w:ascii="Arial" w:hAnsi="Arial" w:cs="Arial"/>
                <w:sz w:val="18"/>
                <w:szCs w:val="18"/>
              </w:rPr>
              <w:t xml:space="preserve"> </w:t>
            </w:r>
          </w:p>
          <w:p w14:paraId="6583FDBD" w14:textId="68ADDEEB" w:rsidR="004E06BD" w:rsidRPr="0098278D" w:rsidRDefault="004E06BD" w:rsidP="004E06BD">
            <w:pPr>
              <w:rPr>
                <w:rFonts w:ascii="Arial" w:hAnsi="Arial" w:cs="Arial"/>
                <w:sz w:val="18"/>
                <w:szCs w:val="18"/>
              </w:rPr>
            </w:pPr>
          </w:p>
        </w:tc>
      </w:tr>
      <w:tr w:rsidR="0098278D" w:rsidRPr="005D68D4" w14:paraId="309F6C75" w14:textId="77777777" w:rsidTr="00CB73E8">
        <w:tc>
          <w:tcPr>
            <w:tcW w:w="2093" w:type="dxa"/>
            <w:shd w:val="pct20" w:color="auto" w:fill="auto"/>
          </w:tcPr>
          <w:p w14:paraId="02FE5386" w14:textId="42DAFABA" w:rsidR="0098278D" w:rsidRPr="005D68D4" w:rsidRDefault="0098278D" w:rsidP="0098278D">
            <w:pPr>
              <w:rPr>
                <w:rFonts w:ascii="Arial" w:hAnsi="Arial" w:cs="Arial"/>
                <w:b/>
                <w:bCs/>
                <w:sz w:val="18"/>
                <w:szCs w:val="18"/>
              </w:rPr>
            </w:pPr>
            <w:r w:rsidRPr="005D68D4">
              <w:rPr>
                <w:rFonts w:ascii="Arial" w:hAnsi="Arial" w:cs="Arial"/>
                <w:b/>
                <w:bCs/>
                <w:sz w:val="18"/>
                <w:szCs w:val="18"/>
              </w:rPr>
              <w:t>Notes / Questions</w:t>
            </w:r>
          </w:p>
          <w:p w14:paraId="71D6F1C6" w14:textId="77777777" w:rsidR="0098278D" w:rsidRPr="005D68D4" w:rsidRDefault="0098278D" w:rsidP="0098278D">
            <w:pPr>
              <w:rPr>
                <w:rFonts w:ascii="Arial" w:hAnsi="Arial" w:cs="Arial"/>
                <w:b/>
                <w:bCs/>
                <w:sz w:val="18"/>
                <w:szCs w:val="18"/>
              </w:rPr>
            </w:pPr>
          </w:p>
        </w:tc>
        <w:tc>
          <w:tcPr>
            <w:tcW w:w="7229" w:type="dxa"/>
            <w:shd w:val="clear" w:color="auto" w:fill="FFFFFF" w:themeFill="background1"/>
          </w:tcPr>
          <w:p w14:paraId="5E063EAD" w14:textId="77777777" w:rsidR="0098278D" w:rsidRPr="00CC7035" w:rsidRDefault="0098278D" w:rsidP="0098278D">
            <w:pPr>
              <w:rPr>
                <w:rFonts w:ascii="Arial" w:hAnsi="Arial" w:cs="Arial"/>
                <w:sz w:val="18"/>
                <w:szCs w:val="18"/>
              </w:rPr>
            </w:pPr>
          </w:p>
        </w:tc>
      </w:tr>
      <w:tr w:rsidR="0098278D" w:rsidRPr="005D68D4" w14:paraId="52A44EB6" w14:textId="77777777" w:rsidTr="00CB73E8">
        <w:tc>
          <w:tcPr>
            <w:tcW w:w="2093" w:type="dxa"/>
            <w:shd w:val="pct20" w:color="auto" w:fill="auto"/>
          </w:tcPr>
          <w:p w14:paraId="6F1096C6"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Includes Use Cases</w:t>
            </w:r>
          </w:p>
          <w:p w14:paraId="6A7514B3" w14:textId="77777777" w:rsidR="0098278D" w:rsidRPr="005D68D4" w:rsidRDefault="0098278D" w:rsidP="0098278D">
            <w:pPr>
              <w:rPr>
                <w:rFonts w:ascii="Arial" w:hAnsi="Arial" w:cs="Arial"/>
                <w:b/>
                <w:bCs/>
                <w:color w:val="FF0000"/>
                <w:sz w:val="18"/>
                <w:szCs w:val="18"/>
              </w:rPr>
            </w:pPr>
          </w:p>
        </w:tc>
        <w:tc>
          <w:tcPr>
            <w:tcW w:w="7229" w:type="dxa"/>
            <w:shd w:val="clear" w:color="auto" w:fill="FFFFFF" w:themeFill="background1"/>
          </w:tcPr>
          <w:p w14:paraId="28A81116" w14:textId="77777777" w:rsidR="0098278D" w:rsidRPr="005D68D4" w:rsidRDefault="0098278D" w:rsidP="0098278D">
            <w:pPr>
              <w:rPr>
                <w:rFonts w:ascii="Arial" w:hAnsi="Arial" w:cs="Arial"/>
                <w:sz w:val="18"/>
                <w:szCs w:val="18"/>
              </w:rPr>
            </w:pPr>
          </w:p>
        </w:tc>
      </w:tr>
      <w:tr w:rsidR="0098278D" w:rsidRPr="005D68D4" w14:paraId="6043069B" w14:textId="77777777" w:rsidTr="00CB73E8">
        <w:tc>
          <w:tcPr>
            <w:tcW w:w="2093" w:type="dxa"/>
            <w:shd w:val="pct20" w:color="auto" w:fill="auto"/>
          </w:tcPr>
          <w:p w14:paraId="046C6E2B"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FFFFFF" w:themeFill="background1"/>
          </w:tcPr>
          <w:p w14:paraId="4ECB1720" w14:textId="77777777" w:rsidR="0098278D" w:rsidRPr="005D68D4" w:rsidRDefault="0098278D" w:rsidP="0098278D">
            <w:pPr>
              <w:rPr>
                <w:rFonts w:ascii="Arial" w:hAnsi="Arial" w:cs="Arial"/>
                <w:sz w:val="18"/>
                <w:szCs w:val="18"/>
              </w:rPr>
            </w:pPr>
          </w:p>
        </w:tc>
      </w:tr>
      <w:tr w:rsidR="0098278D" w:rsidRPr="005D68D4" w14:paraId="145FE68E" w14:textId="77777777" w:rsidTr="00CB73E8">
        <w:tc>
          <w:tcPr>
            <w:tcW w:w="2093" w:type="dxa"/>
            <w:shd w:val="pct20" w:color="auto" w:fill="auto"/>
          </w:tcPr>
          <w:p w14:paraId="06615C4D"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FFFFFF" w:themeFill="background1"/>
          </w:tcPr>
          <w:p w14:paraId="601EB057" w14:textId="07E3B8B6" w:rsidR="0098278D" w:rsidRPr="005D68D4" w:rsidRDefault="00344EE6" w:rsidP="0098278D">
            <w:pPr>
              <w:rPr>
                <w:rFonts w:ascii="Arial" w:hAnsi="Arial" w:cs="Arial"/>
                <w:sz w:val="18"/>
                <w:szCs w:val="18"/>
              </w:rPr>
            </w:pPr>
            <w:r>
              <w:rPr>
                <w:rFonts w:ascii="Arial" w:hAnsi="Arial" w:cs="Arial"/>
                <w:sz w:val="18"/>
                <w:szCs w:val="18"/>
              </w:rPr>
              <w:t>PM0032</w:t>
            </w:r>
          </w:p>
        </w:tc>
      </w:tr>
      <w:tr w:rsidR="0098278D" w:rsidRPr="005D68D4" w14:paraId="01375089" w14:textId="77777777" w:rsidTr="00CB73E8">
        <w:tc>
          <w:tcPr>
            <w:tcW w:w="2093" w:type="dxa"/>
            <w:shd w:val="pct20" w:color="auto" w:fill="auto"/>
          </w:tcPr>
          <w:p w14:paraId="3E1C8D1C" w14:textId="77777777" w:rsidR="0098278D" w:rsidRPr="005D68D4" w:rsidRDefault="0098278D" w:rsidP="0098278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FFFFFF" w:themeFill="background1"/>
          </w:tcPr>
          <w:p w14:paraId="685E3580" w14:textId="77777777" w:rsidR="0098278D" w:rsidRPr="005D68D4" w:rsidRDefault="0098278D" w:rsidP="0098278D">
            <w:pPr>
              <w:rPr>
                <w:rFonts w:ascii="Arial" w:hAnsi="Arial" w:cs="Arial"/>
                <w:sz w:val="18"/>
                <w:szCs w:val="18"/>
              </w:rPr>
            </w:pPr>
          </w:p>
        </w:tc>
      </w:tr>
    </w:tbl>
    <w:p w14:paraId="421953DD" w14:textId="77777777" w:rsidR="0098278D" w:rsidRDefault="0098278D" w:rsidP="0098278D"/>
    <w:p w14:paraId="7F79509F" w14:textId="70B9F625" w:rsidR="007B35AF" w:rsidRDefault="00215037" w:rsidP="007B35AF">
      <w:pPr>
        <w:pStyle w:val="Heading3"/>
        <w:ind w:left="0" w:firstLine="0"/>
        <w:rPr>
          <w:ins w:id="183" w:author="Jamal, Zaher CWK" w:date="2015-06-23T15:30:00Z"/>
        </w:rPr>
      </w:pPr>
      <w:r>
        <w:br w:type="page"/>
      </w:r>
      <w:bookmarkStart w:id="184" w:name="_Toc422842025"/>
      <w:ins w:id="185" w:author="Jamal, Zaher CWK" w:date="2015-06-23T15:30:00Z">
        <w:r w:rsidR="007B35AF">
          <w:t>PMUC074 – Role User Maintenance</w:t>
        </w:r>
        <w:bookmarkEnd w:id="184"/>
      </w:ins>
    </w:p>
    <w:p w14:paraId="6C16DECB" w14:textId="77777777" w:rsidR="007B35AF" w:rsidRDefault="007B35AF" w:rsidP="007B35AF">
      <w:pPr>
        <w:rPr>
          <w:ins w:id="186" w:author="Jamal, Zaher CWK" w:date="2015-06-23T15:30:00Z"/>
        </w:rPr>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7B35AF" w:rsidRPr="005D68D4" w14:paraId="73D65B11" w14:textId="77777777" w:rsidTr="00652621">
        <w:trPr>
          <w:ins w:id="187" w:author="Jamal, Zaher CWK" w:date="2015-06-23T15:30:00Z"/>
        </w:trPr>
        <w:tc>
          <w:tcPr>
            <w:tcW w:w="9322" w:type="dxa"/>
            <w:gridSpan w:val="2"/>
            <w:shd w:val="pct20" w:color="auto" w:fill="auto"/>
          </w:tcPr>
          <w:p w14:paraId="446DF57A" w14:textId="4E1EA25B" w:rsidR="007B35AF" w:rsidRPr="005D68D4" w:rsidRDefault="007B35AF" w:rsidP="00652621">
            <w:pPr>
              <w:rPr>
                <w:ins w:id="188" w:author="Jamal, Zaher CWK" w:date="2015-06-23T15:30:00Z"/>
                <w:rFonts w:ascii="Arial" w:hAnsi="Arial" w:cs="Arial"/>
                <w:b/>
                <w:bCs/>
                <w:sz w:val="18"/>
                <w:szCs w:val="18"/>
              </w:rPr>
            </w:pPr>
            <w:ins w:id="189" w:author="Jamal, Zaher CWK" w:date="2015-06-23T15:30:00Z">
              <w:r>
                <w:rPr>
                  <w:rFonts w:ascii="Arial" w:hAnsi="Arial" w:cs="Arial"/>
                  <w:b/>
                  <w:bCs/>
                  <w:sz w:val="18"/>
                  <w:szCs w:val="18"/>
                </w:rPr>
                <w:t xml:space="preserve">Use Case Reference </w:t>
              </w:r>
              <w:r>
                <w:rPr>
                  <w:rFonts w:ascii="Arial" w:hAnsi="Arial" w:cs="Arial"/>
                  <w:b/>
                  <w:bCs/>
                  <w:sz w:val="18"/>
                  <w:szCs w:val="18"/>
                </w:rPr>
                <w:tab/>
                <w:t>PMUC074</w:t>
              </w:r>
            </w:ins>
          </w:p>
          <w:p w14:paraId="496F1A2B" w14:textId="77777777" w:rsidR="007B35AF" w:rsidRPr="005D68D4" w:rsidRDefault="007B35AF" w:rsidP="00652621">
            <w:pPr>
              <w:rPr>
                <w:ins w:id="190" w:author="Jamal, Zaher CWK" w:date="2015-06-23T15:30:00Z"/>
                <w:rFonts w:ascii="Arial" w:hAnsi="Arial" w:cs="Arial"/>
                <w:b/>
                <w:bCs/>
                <w:sz w:val="18"/>
                <w:szCs w:val="18"/>
              </w:rPr>
            </w:pPr>
          </w:p>
          <w:p w14:paraId="464BBD16" w14:textId="11461FDF" w:rsidR="007B35AF" w:rsidRPr="005D68D4" w:rsidRDefault="007B35AF" w:rsidP="00652621">
            <w:pPr>
              <w:rPr>
                <w:ins w:id="191" w:author="Jamal, Zaher CWK" w:date="2015-06-23T15:30:00Z"/>
                <w:rFonts w:ascii="Arial" w:hAnsi="Arial" w:cs="Arial"/>
                <w:b/>
                <w:bCs/>
                <w:sz w:val="18"/>
                <w:szCs w:val="18"/>
              </w:rPr>
            </w:pPr>
            <w:ins w:id="192" w:author="Jamal, Zaher CWK" w:date="2015-06-23T15:30:00Z">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ins>
            <w:ins w:id="193" w:author="Jamal, Zaher CWK" w:date="2015-06-23T15:31:00Z">
              <w:r w:rsidR="001300EE">
                <w:rPr>
                  <w:rFonts w:ascii="Arial" w:hAnsi="Arial" w:cs="Arial"/>
                  <w:b/>
                  <w:bCs/>
                  <w:sz w:val="18"/>
                  <w:szCs w:val="18"/>
                </w:rPr>
                <w:t>Role User Maintenance</w:t>
              </w:r>
            </w:ins>
          </w:p>
          <w:p w14:paraId="62A1CA2F" w14:textId="77777777" w:rsidR="007B35AF" w:rsidRPr="005D68D4" w:rsidRDefault="007B35AF" w:rsidP="00652621">
            <w:pPr>
              <w:rPr>
                <w:ins w:id="194" w:author="Jamal, Zaher CWK" w:date="2015-06-23T15:30:00Z"/>
                <w:rFonts w:ascii="Arial" w:hAnsi="Arial" w:cs="Arial"/>
                <w:b/>
                <w:sz w:val="18"/>
                <w:szCs w:val="18"/>
              </w:rPr>
            </w:pPr>
          </w:p>
        </w:tc>
      </w:tr>
      <w:tr w:rsidR="007B35AF" w:rsidRPr="005D68D4" w14:paraId="10551D5B" w14:textId="77777777" w:rsidTr="00652621">
        <w:trPr>
          <w:ins w:id="195" w:author="Jamal, Zaher CWK" w:date="2015-06-23T15:30:00Z"/>
        </w:trPr>
        <w:tc>
          <w:tcPr>
            <w:tcW w:w="2093" w:type="dxa"/>
            <w:shd w:val="pct20" w:color="auto" w:fill="auto"/>
          </w:tcPr>
          <w:p w14:paraId="01708DE5" w14:textId="77777777" w:rsidR="007B35AF" w:rsidRPr="005D68D4" w:rsidRDefault="007B35AF" w:rsidP="00652621">
            <w:pPr>
              <w:rPr>
                <w:ins w:id="196" w:author="Jamal, Zaher CWK" w:date="2015-06-23T15:30:00Z"/>
                <w:rFonts w:ascii="Arial" w:hAnsi="Arial" w:cs="Arial"/>
                <w:b/>
                <w:bCs/>
                <w:sz w:val="18"/>
                <w:szCs w:val="18"/>
              </w:rPr>
            </w:pPr>
            <w:ins w:id="197" w:author="Jamal, Zaher CWK" w:date="2015-06-23T15:30:00Z">
              <w:r w:rsidRPr="005D68D4">
                <w:rPr>
                  <w:rFonts w:ascii="Arial" w:hAnsi="Arial" w:cs="Arial"/>
                  <w:b/>
                  <w:bCs/>
                  <w:sz w:val="18"/>
                  <w:szCs w:val="18"/>
                </w:rPr>
                <w:t>Summary</w:t>
              </w:r>
            </w:ins>
          </w:p>
          <w:p w14:paraId="56004143" w14:textId="77777777" w:rsidR="007B35AF" w:rsidRPr="005D68D4" w:rsidRDefault="007B35AF" w:rsidP="00652621">
            <w:pPr>
              <w:rPr>
                <w:ins w:id="198" w:author="Jamal, Zaher CWK" w:date="2015-06-23T15:30:00Z"/>
                <w:rFonts w:ascii="Arial" w:hAnsi="Arial" w:cs="Arial"/>
                <w:b/>
                <w:bCs/>
                <w:sz w:val="18"/>
                <w:szCs w:val="18"/>
              </w:rPr>
            </w:pPr>
          </w:p>
        </w:tc>
        <w:tc>
          <w:tcPr>
            <w:tcW w:w="7229" w:type="dxa"/>
            <w:shd w:val="clear" w:color="auto" w:fill="FFFFFF" w:themeFill="background1"/>
          </w:tcPr>
          <w:p w14:paraId="62D49496" w14:textId="70DB6936" w:rsidR="007B35AF" w:rsidRPr="0098278D" w:rsidRDefault="007B35AF">
            <w:pPr>
              <w:rPr>
                <w:ins w:id="199" w:author="Jamal, Zaher CWK" w:date="2015-06-23T15:30:00Z"/>
                <w:rFonts w:ascii="Arial" w:hAnsi="Arial" w:cs="Arial"/>
                <w:sz w:val="18"/>
                <w:szCs w:val="18"/>
              </w:rPr>
            </w:pPr>
            <w:ins w:id="200" w:author="Jamal, Zaher CWK" w:date="2015-06-23T15:30:00Z">
              <w:r w:rsidRPr="0098278D">
                <w:rPr>
                  <w:rFonts w:ascii="Arial" w:hAnsi="Arial" w:cs="Arial"/>
                  <w:sz w:val="18"/>
                  <w:szCs w:val="18"/>
                </w:rPr>
                <w:t xml:space="preserve">Function that allows </w:t>
              </w:r>
            </w:ins>
            <w:ins w:id="201" w:author="Jamal, Zaher CWK" w:date="2015-06-23T15:47:00Z">
              <w:r w:rsidR="00C85EBE">
                <w:rPr>
                  <w:rFonts w:ascii="Arial" w:hAnsi="Arial" w:cs="Arial"/>
                  <w:sz w:val="18"/>
                  <w:szCs w:val="18"/>
                </w:rPr>
                <w:t xml:space="preserve">the addition and removal of </w:t>
              </w:r>
            </w:ins>
            <w:ins w:id="202" w:author="Jamal, Zaher CWK" w:date="2015-06-23T15:48:00Z">
              <w:r w:rsidR="00C85EBE">
                <w:rPr>
                  <w:rFonts w:ascii="Arial" w:hAnsi="Arial" w:cs="Arial"/>
                  <w:sz w:val="18"/>
                  <w:szCs w:val="18"/>
                </w:rPr>
                <w:t xml:space="preserve">Admin </w:t>
              </w:r>
            </w:ins>
            <w:ins w:id="203" w:author="Jamal, Zaher CWK" w:date="2015-06-23T15:47:00Z">
              <w:r w:rsidR="00C85EBE">
                <w:rPr>
                  <w:rFonts w:ascii="Arial" w:hAnsi="Arial" w:cs="Arial"/>
                  <w:sz w:val="18"/>
                  <w:szCs w:val="18"/>
                </w:rPr>
                <w:t xml:space="preserve">Users </w:t>
              </w:r>
            </w:ins>
            <w:ins w:id="204" w:author="Jamal, Zaher CWK" w:date="2015-06-23T15:48:00Z">
              <w:r w:rsidR="00C85EBE">
                <w:rPr>
                  <w:rFonts w:ascii="Arial" w:hAnsi="Arial" w:cs="Arial"/>
                  <w:sz w:val="18"/>
                  <w:szCs w:val="18"/>
                </w:rPr>
                <w:t>for a given role.</w:t>
              </w:r>
            </w:ins>
          </w:p>
        </w:tc>
      </w:tr>
      <w:tr w:rsidR="007B35AF" w:rsidRPr="005D68D4" w14:paraId="1BCFBCD1" w14:textId="77777777" w:rsidTr="00652621">
        <w:trPr>
          <w:ins w:id="205" w:author="Jamal, Zaher CWK" w:date="2015-06-23T15:30:00Z"/>
        </w:trPr>
        <w:tc>
          <w:tcPr>
            <w:tcW w:w="2093" w:type="dxa"/>
            <w:shd w:val="pct20" w:color="auto" w:fill="auto"/>
          </w:tcPr>
          <w:p w14:paraId="2C53DDE3" w14:textId="77777777" w:rsidR="007B35AF" w:rsidRPr="005D68D4" w:rsidRDefault="007B35AF" w:rsidP="00652621">
            <w:pPr>
              <w:rPr>
                <w:ins w:id="206" w:author="Jamal, Zaher CWK" w:date="2015-06-23T15:30:00Z"/>
                <w:rFonts w:ascii="Arial" w:hAnsi="Arial" w:cs="Arial"/>
                <w:b/>
                <w:bCs/>
                <w:sz w:val="18"/>
                <w:szCs w:val="18"/>
              </w:rPr>
            </w:pPr>
            <w:ins w:id="207" w:author="Jamal, Zaher CWK" w:date="2015-06-23T15:30:00Z">
              <w:r w:rsidRPr="005D68D4">
                <w:rPr>
                  <w:rFonts w:ascii="Arial" w:hAnsi="Arial" w:cs="Arial"/>
                  <w:b/>
                  <w:bCs/>
                  <w:sz w:val="18"/>
                  <w:szCs w:val="18"/>
                </w:rPr>
                <w:t>Actor</w:t>
              </w:r>
            </w:ins>
          </w:p>
          <w:p w14:paraId="28741F4A" w14:textId="77777777" w:rsidR="007B35AF" w:rsidRPr="005D68D4" w:rsidRDefault="007B35AF" w:rsidP="00652621">
            <w:pPr>
              <w:rPr>
                <w:ins w:id="208" w:author="Jamal, Zaher CWK" w:date="2015-06-23T15:30:00Z"/>
                <w:rFonts w:ascii="Arial" w:hAnsi="Arial" w:cs="Arial"/>
                <w:bCs/>
                <w:color w:val="FF0000"/>
                <w:sz w:val="18"/>
                <w:szCs w:val="18"/>
              </w:rPr>
            </w:pPr>
          </w:p>
        </w:tc>
        <w:tc>
          <w:tcPr>
            <w:tcW w:w="7229" w:type="dxa"/>
            <w:shd w:val="clear" w:color="auto" w:fill="FFFFFF" w:themeFill="background1"/>
          </w:tcPr>
          <w:p w14:paraId="09E11AD9" w14:textId="61E03CF3" w:rsidR="007B35AF" w:rsidRPr="0098278D" w:rsidRDefault="001735D4" w:rsidP="00652621">
            <w:pPr>
              <w:rPr>
                <w:ins w:id="209" w:author="Jamal, Zaher CWK" w:date="2015-06-23T15:30:00Z"/>
                <w:rFonts w:ascii="Arial" w:hAnsi="Arial" w:cs="Arial"/>
                <w:sz w:val="18"/>
                <w:szCs w:val="18"/>
              </w:rPr>
            </w:pPr>
            <w:ins w:id="210" w:author="Jarvis, James" w:date="2015-06-23T16:46:00Z">
              <w:r>
                <w:rPr>
                  <w:rFonts w:ascii="Arial" w:hAnsi="Arial" w:cs="Arial"/>
                  <w:sz w:val="18"/>
                  <w:szCs w:val="18"/>
                </w:rPr>
                <w:t>Back Office</w:t>
              </w:r>
              <w:r w:rsidRPr="00322B9D">
                <w:rPr>
                  <w:rFonts w:ascii="Arial" w:hAnsi="Arial" w:cs="Arial"/>
                  <w:sz w:val="18"/>
                  <w:szCs w:val="18"/>
                </w:rPr>
                <w:t xml:space="preserve"> User</w:t>
              </w:r>
            </w:ins>
            <w:ins w:id="211" w:author="Jamal, Zaher CWK" w:date="2015-06-23T15:30:00Z">
              <w:del w:id="212" w:author="Jarvis, James" w:date="2015-06-23T16:46:00Z">
                <w:r w:rsidR="007B35AF" w:rsidDel="001735D4">
                  <w:rPr>
                    <w:rFonts w:ascii="Arial" w:hAnsi="Arial" w:cs="Arial"/>
                    <w:sz w:val="18"/>
                    <w:szCs w:val="18"/>
                  </w:rPr>
                  <w:delText>CSM/CRM or designated BlackRock support team.</w:delText>
                </w:r>
              </w:del>
            </w:ins>
          </w:p>
        </w:tc>
      </w:tr>
      <w:tr w:rsidR="007B35AF" w:rsidRPr="005D68D4" w14:paraId="3BD1AA01" w14:textId="77777777" w:rsidTr="00652621">
        <w:trPr>
          <w:ins w:id="213" w:author="Jamal, Zaher CWK" w:date="2015-06-23T15:30:00Z"/>
        </w:trPr>
        <w:tc>
          <w:tcPr>
            <w:tcW w:w="2093" w:type="dxa"/>
            <w:shd w:val="pct20" w:color="auto" w:fill="auto"/>
          </w:tcPr>
          <w:p w14:paraId="0B8B6A6E" w14:textId="77777777" w:rsidR="007B35AF" w:rsidRPr="005D68D4" w:rsidRDefault="007B35AF" w:rsidP="00652621">
            <w:pPr>
              <w:rPr>
                <w:ins w:id="214" w:author="Jamal, Zaher CWK" w:date="2015-06-23T15:30:00Z"/>
                <w:rFonts w:ascii="Arial" w:hAnsi="Arial" w:cs="Arial"/>
                <w:b/>
                <w:bCs/>
                <w:sz w:val="18"/>
                <w:szCs w:val="18"/>
              </w:rPr>
            </w:pPr>
            <w:ins w:id="215" w:author="Jamal, Zaher CWK" w:date="2015-06-23T15:30:00Z">
              <w:r w:rsidRPr="005D68D4">
                <w:rPr>
                  <w:rFonts w:ascii="Arial" w:hAnsi="Arial" w:cs="Arial"/>
                  <w:b/>
                  <w:bCs/>
                  <w:sz w:val="18"/>
                  <w:szCs w:val="18"/>
                </w:rPr>
                <w:t>Trigger</w:t>
              </w:r>
            </w:ins>
          </w:p>
          <w:p w14:paraId="7E7EC2E4" w14:textId="77777777" w:rsidR="007B35AF" w:rsidRPr="005D68D4" w:rsidRDefault="007B35AF" w:rsidP="00652621">
            <w:pPr>
              <w:rPr>
                <w:ins w:id="216" w:author="Jamal, Zaher CWK" w:date="2015-06-23T15:30:00Z"/>
                <w:rFonts w:ascii="Arial" w:hAnsi="Arial" w:cs="Arial"/>
                <w:b/>
                <w:bCs/>
                <w:sz w:val="18"/>
                <w:szCs w:val="18"/>
              </w:rPr>
            </w:pPr>
          </w:p>
        </w:tc>
        <w:tc>
          <w:tcPr>
            <w:tcW w:w="7229" w:type="dxa"/>
            <w:shd w:val="clear" w:color="auto" w:fill="FFFFFF" w:themeFill="background1"/>
          </w:tcPr>
          <w:p w14:paraId="490E11E7" w14:textId="711A99C9" w:rsidR="007B35AF" w:rsidRPr="0098278D" w:rsidRDefault="00C85EBE">
            <w:pPr>
              <w:rPr>
                <w:ins w:id="217" w:author="Jamal, Zaher CWK" w:date="2015-06-23T15:30:00Z"/>
                <w:rFonts w:ascii="Arial" w:hAnsi="Arial" w:cs="Arial"/>
                <w:sz w:val="18"/>
                <w:szCs w:val="18"/>
              </w:rPr>
            </w:pPr>
            <w:ins w:id="218" w:author="Jamal, Zaher CWK" w:date="2015-06-23T15:40:00Z">
              <w:r>
                <w:rPr>
                  <w:rFonts w:ascii="Arial" w:hAnsi="Arial" w:cs="Arial"/>
                  <w:sz w:val="18"/>
                  <w:szCs w:val="18"/>
                </w:rPr>
                <w:t>Addition or removal of User from a Role.</w:t>
              </w:r>
            </w:ins>
          </w:p>
        </w:tc>
      </w:tr>
      <w:tr w:rsidR="007B35AF" w:rsidRPr="005D68D4" w14:paraId="4903A2DB" w14:textId="77777777" w:rsidTr="00652621">
        <w:trPr>
          <w:ins w:id="219" w:author="Jamal, Zaher CWK" w:date="2015-06-23T15:30:00Z"/>
        </w:trPr>
        <w:tc>
          <w:tcPr>
            <w:tcW w:w="2093" w:type="dxa"/>
            <w:shd w:val="pct20" w:color="auto" w:fill="auto"/>
          </w:tcPr>
          <w:p w14:paraId="7573AF18" w14:textId="77777777" w:rsidR="007B35AF" w:rsidRPr="005D68D4" w:rsidRDefault="007B35AF" w:rsidP="00652621">
            <w:pPr>
              <w:rPr>
                <w:ins w:id="220" w:author="Jamal, Zaher CWK" w:date="2015-06-23T15:30:00Z"/>
                <w:rFonts w:ascii="Arial" w:hAnsi="Arial" w:cs="Arial"/>
                <w:b/>
                <w:bCs/>
                <w:sz w:val="18"/>
                <w:szCs w:val="18"/>
              </w:rPr>
            </w:pPr>
            <w:ins w:id="221" w:author="Jamal, Zaher CWK" w:date="2015-06-23T15:30:00Z">
              <w:r w:rsidRPr="005D68D4">
                <w:rPr>
                  <w:rFonts w:ascii="Arial" w:hAnsi="Arial" w:cs="Arial"/>
                  <w:b/>
                  <w:bCs/>
                  <w:sz w:val="18"/>
                  <w:szCs w:val="18"/>
                </w:rPr>
                <w:t>Pre- conditions</w:t>
              </w:r>
            </w:ins>
          </w:p>
          <w:p w14:paraId="7211178A" w14:textId="77777777" w:rsidR="007B35AF" w:rsidRPr="005D68D4" w:rsidRDefault="007B35AF" w:rsidP="00652621">
            <w:pPr>
              <w:rPr>
                <w:ins w:id="222" w:author="Jamal, Zaher CWK" w:date="2015-06-23T15:30:00Z"/>
                <w:rFonts w:ascii="Arial" w:hAnsi="Arial" w:cs="Arial"/>
                <w:bCs/>
                <w:color w:val="FF0000"/>
                <w:sz w:val="18"/>
                <w:szCs w:val="18"/>
              </w:rPr>
            </w:pPr>
          </w:p>
        </w:tc>
        <w:tc>
          <w:tcPr>
            <w:tcW w:w="7229" w:type="dxa"/>
            <w:shd w:val="clear" w:color="auto" w:fill="FFFFFF" w:themeFill="background1"/>
          </w:tcPr>
          <w:p w14:paraId="7F1401F7" w14:textId="77777777" w:rsidR="007B35AF" w:rsidRDefault="007B35AF" w:rsidP="00652621">
            <w:pPr>
              <w:rPr>
                <w:ins w:id="223" w:author="Jamal, Zaher CWK" w:date="2015-06-23T16:25:00Z"/>
                <w:rFonts w:ascii="Arial" w:hAnsi="Arial" w:cs="Arial"/>
                <w:sz w:val="18"/>
                <w:szCs w:val="18"/>
              </w:rPr>
            </w:pPr>
            <w:ins w:id="224" w:author="Jamal, Zaher CWK" w:date="2015-06-23T15:30:00Z">
              <w:r w:rsidRPr="0098278D">
                <w:rPr>
                  <w:rFonts w:ascii="Arial" w:hAnsi="Arial" w:cs="Arial"/>
                  <w:sz w:val="18"/>
                  <w:szCs w:val="18"/>
                </w:rPr>
                <w:t>Web Site available</w:t>
              </w:r>
            </w:ins>
          </w:p>
          <w:p w14:paraId="090EB657" w14:textId="335542DA" w:rsidR="00A65140" w:rsidRDefault="00A65140">
            <w:pPr>
              <w:rPr>
                <w:ins w:id="225" w:author="Jamal, Zaher CWK" w:date="2015-06-23T16:25:00Z"/>
                <w:rFonts w:ascii="Arial" w:hAnsi="Arial" w:cs="Arial"/>
                <w:sz w:val="18"/>
                <w:szCs w:val="18"/>
              </w:rPr>
            </w:pPr>
            <w:ins w:id="226" w:author="Jamal, Zaher CWK" w:date="2015-06-23T16:25:00Z">
              <w:r>
                <w:rPr>
                  <w:rFonts w:ascii="Arial" w:hAnsi="Arial" w:cs="Arial"/>
                  <w:sz w:val="18"/>
                  <w:szCs w:val="18"/>
                </w:rPr>
                <w:t>For adding an Admin User to a Role, the Admin User must already have been created</w:t>
              </w:r>
            </w:ins>
          </w:p>
          <w:p w14:paraId="14C0F1A9" w14:textId="21670A9C" w:rsidR="00A65140" w:rsidRPr="0098278D" w:rsidRDefault="00A65140">
            <w:pPr>
              <w:rPr>
                <w:ins w:id="227" w:author="Jamal, Zaher CWK" w:date="2015-06-23T15:30:00Z"/>
                <w:rFonts w:ascii="Arial" w:hAnsi="Arial" w:cs="Arial"/>
                <w:sz w:val="18"/>
                <w:szCs w:val="18"/>
              </w:rPr>
            </w:pPr>
          </w:p>
        </w:tc>
      </w:tr>
      <w:tr w:rsidR="007B35AF" w:rsidRPr="005D68D4" w14:paraId="2DC7028F" w14:textId="77777777" w:rsidTr="00652621">
        <w:trPr>
          <w:ins w:id="228" w:author="Jamal, Zaher CWK" w:date="2015-06-23T15:30:00Z"/>
        </w:trPr>
        <w:tc>
          <w:tcPr>
            <w:tcW w:w="2093" w:type="dxa"/>
            <w:shd w:val="pct20" w:color="auto" w:fill="auto"/>
          </w:tcPr>
          <w:p w14:paraId="2B8B89D2" w14:textId="1475D128" w:rsidR="007B35AF" w:rsidRPr="005D68D4" w:rsidRDefault="007B35AF" w:rsidP="00652621">
            <w:pPr>
              <w:rPr>
                <w:ins w:id="229" w:author="Jamal, Zaher CWK" w:date="2015-06-23T15:30:00Z"/>
                <w:rFonts w:ascii="Arial" w:hAnsi="Arial" w:cs="Arial"/>
                <w:b/>
                <w:bCs/>
                <w:sz w:val="18"/>
                <w:szCs w:val="18"/>
              </w:rPr>
            </w:pPr>
            <w:ins w:id="230" w:author="Jamal, Zaher CWK" w:date="2015-06-23T15:30:00Z">
              <w:r w:rsidRPr="005D68D4">
                <w:rPr>
                  <w:rFonts w:ascii="Arial" w:hAnsi="Arial" w:cs="Arial"/>
                  <w:b/>
                  <w:bCs/>
                  <w:sz w:val="18"/>
                  <w:szCs w:val="18"/>
                </w:rPr>
                <w:t>Post –conditions</w:t>
              </w:r>
            </w:ins>
          </w:p>
          <w:p w14:paraId="23330419" w14:textId="77777777" w:rsidR="007B35AF" w:rsidRPr="005D68D4" w:rsidRDefault="007B35AF" w:rsidP="00652621">
            <w:pPr>
              <w:rPr>
                <w:ins w:id="231" w:author="Jamal, Zaher CWK" w:date="2015-06-23T15:30:00Z"/>
                <w:rFonts w:ascii="Arial" w:hAnsi="Arial" w:cs="Arial"/>
                <w:b/>
                <w:bCs/>
                <w:sz w:val="18"/>
                <w:szCs w:val="18"/>
              </w:rPr>
            </w:pPr>
          </w:p>
        </w:tc>
        <w:tc>
          <w:tcPr>
            <w:tcW w:w="7229" w:type="dxa"/>
            <w:shd w:val="clear" w:color="auto" w:fill="FFFFFF" w:themeFill="background1"/>
          </w:tcPr>
          <w:p w14:paraId="7730FF81" w14:textId="0D40C434" w:rsidR="007B35AF" w:rsidRPr="0098278D" w:rsidRDefault="007B35AF">
            <w:pPr>
              <w:rPr>
                <w:ins w:id="232" w:author="Jamal, Zaher CWK" w:date="2015-06-23T15:30:00Z"/>
                <w:rFonts w:ascii="Arial" w:hAnsi="Arial" w:cs="Arial"/>
                <w:sz w:val="18"/>
                <w:szCs w:val="18"/>
              </w:rPr>
            </w:pPr>
            <w:ins w:id="233" w:author="Jamal, Zaher CWK" w:date="2015-06-23T15:30:00Z">
              <w:r w:rsidRPr="0098278D">
                <w:rPr>
                  <w:rFonts w:ascii="Arial" w:hAnsi="Arial" w:cs="Arial"/>
                  <w:sz w:val="18"/>
                  <w:szCs w:val="18"/>
                </w:rPr>
                <w:t>Online accounts can be administered</w:t>
              </w:r>
            </w:ins>
            <w:ins w:id="234" w:author="Jamal, Zaher CWK" w:date="2015-06-23T15:48:00Z">
              <w:r w:rsidR="00C85EBE">
                <w:rPr>
                  <w:rFonts w:ascii="Arial" w:hAnsi="Arial" w:cs="Arial"/>
                  <w:sz w:val="18"/>
                  <w:szCs w:val="18"/>
                </w:rPr>
                <w:t xml:space="preserve"> for new addition </w:t>
              </w:r>
            </w:ins>
            <w:ins w:id="235" w:author="Jamal, Zaher CWK" w:date="2015-06-23T15:49:00Z">
              <w:r w:rsidR="00C85EBE">
                <w:rPr>
                  <w:rFonts w:ascii="Arial" w:hAnsi="Arial" w:cs="Arial"/>
                  <w:sz w:val="18"/>
                  <w:szCs w:val="18"/>
                </w:rPr>
                <w:t>or removal of access.</w:t>
              </w:r>
            </w:ins>
          </w:p>
        </w:tc>
      </w:tr>
      <w:tr w:rsidR="007B35AF" w:rsidRPr="005D68D4" w14:paraId="2AE2A236" w14:textId="77777777" w:rsidTr="00652621">
        <w:trPr>
          <w:ins w:id="236" w:author="Jamal, Zaher CWK" w:date="2015-06-23T15:30:00Z"/>
        </w:trPr>
        <w:tc>
          <w:tcPr>
            <w:tcW w:w="2093" w:type="dxa"/>
            <w:shd w:val="pct20" w:color="auto" w:fill="auto"/>
          </w:tcPr>
          <w:p w14:paraId="46B9E3D1" w14:textId="77777777" w:rsidR="007B35AF" w:rsidRPr="005D68D4" w:rsidRDefault="007B35AF" w:rsidP="00652621">
            <w:pPr>
              <w:rPr>
                <w:ins w:id="237" w:author="Jamal, Zaher CWK" w:date="2015-06-23T15:30:00Z"/>
                <w:rFonts w:ascii="Arial" w:hAnsi="Arial" w:cs="Arial"/>
                <w:b/>
                <w:bCs/>
                <w:sz w:val="18"/>
                <w:szCs w:val="18"/>
              </w:rPr>
            </w:pPr>
            <w:ins w:id="238" w:author="Jamal, Zaher CWK" w:date="2015-06-23T15:30:00Z">
              <w:r w:rsidRPr="005D68D4">
                <w:rPr>
                  <w:rFonts w:ascii="Arial" w:hAnsi="Arial" w:cs="Arial"/>
                  <w:b/>
                  <w:bCs/>
                  <w:sz w:val="18"/>
                  <w:szCs w:val="18"/>
                </w:rPr>
                <w:t>Frequency</w:t>
              </w:r>
            </w:ins>
          </w:p>
        </w:tc>
        <w:tc>
          <w:tcPr>
            <w:tcW w:w="7229" w:type="dxa"/>
            <w:shd w:val="clear" w:color="auto" w:fill="FFFFFF" w:themeFill="background1"/>
          </w:tcPr>
          <w:p w14:paraId="6465A7C8" w14:textId="77777777" w:rsidR="007B35AF" w:rsidRPr="0098278D" w:rsidRDefault="007B35AF" w:rsidP="00652621">
            <w:pPr>
              <w:rPr>
                <w:ins w:id="239" w:author="Jamal, Zaher CWK" w:date="2015-06-23T15:30:00Z"/>
                <w:rFonts w:ascii="Arial" w:hAnsi="Arial" w:cs="Arial"/>
                <w:sz w:val="18"/>
                <w:szCs w:val="18"/>
              </w:rPr>
            </w:pPr>
            <w:ins w:id="240" w:author="Jamal, Zaher CWK" w:date="2015-06-23T15:30:00Z">
              <w:r w:rsidRPr="0098278D">
                <w:rPr>
                  <w:rFonts w:ascii="Arial" w:hAnsi="Arial" w:cs="Arial"/>
                  <w:sz w:val="18"/>
                  <w:szCs w:val="18"/>
                </w:rPr>
                <w:t>Adhoc</w:t>
              </w:r>
            </w:ins>
          </w:p>
        </w:tc>
      </w:tr>
      <w:tr w:rsidR="007B35AF" w:rsidRPr="005D68D4" w14:paraId="35A1DD50" w14:textId="77777777" w:rsidTr="00652621">
        <w:trPr>
          <w:ins w:id="241" w:author="Jamal, Zaher CWK" w:date="2015-06-23T15:30:00Z"/>
        </w:trPr>
        <w:tc>
          <w:tcPr>
            <w:tcW w:w="2093" w:type="dxa"/>
            <w:shd w:val="pct20" w:color="auto" w:fill="auto"/>
          </w:tcPr>
          <w:p w14:paraId="5375C370" w14:textId="77777777" w:rsidR="007B35AF" w:rsidRPr="005D68D4" w:rsidRDefault="007B35AF" w:rsidP="00652621">
            <w:pPr>
              <w:rPr>
                <w:ins w:id="242" w:author="Jamal, Zaher CWK" w:date="2015-06-23T15:30:00Z"/>
                <w:rFonts w:ascii="Arial" w:hAnsi="Arial" w:cs="Arial"/>
                <w:b/>
                <w:bCs/>
                <w:sz w:val="18"/>
                <w:szCs w:val="18"/>
              </w:rPr>
            </w:pPr>
            <w:ins w:id="243" w:author="Jamal, Zaher CWK" w:date="2015-06-23T15:30:00Z">
              <w:r w:rsidRPr="005D68D4">
                <w:rPr>
                  <w:rFonts w:ascii="Arial" w:hAnsi="Arial" w:cs="Arial"/>
                  <w:b/>
                  <w:bCs/>
                  <w:sz w:val="18"/>
                  <w:szCs w:val="18"/>
                </w:rPr>
                <w:t>Basic Course of Action</w:t>
              </w:r>
            </w:ins>
          </w:p>
          <w:p w14:paraId="67D78703" w14:textId="77777777" w:rsidR="007B35AF" w:rsidRPr="005D68D4" w:rsidRDefault="007B35AF" w:rsidP="00652621">
            <w:pPr>
              <w:rPr>
                <w:ins w:id="244" w:author="Jamal, Zaher CWK" w:date="2015-06-23T15:30:00Z"/>
                <w:rFonts w:ascii="Arial" w:hAnsi="Arial" w:cs="Arial"/>
                <w:b/>
                <w:bCs/>
                <w:sz w:val="18"/>
                <w:szCs w:val="18"/>
              </w:rPr>
            </w:pPr>
          </w:p>
          <w:p w14:paraId="52636A6F" w14:textId="77777777" w:rsidR="007B35AF" w:rsidRPr="005D68D4" w:rsidRDefault="007B35AF" w:rsidP="00652621">
            <w:pPr>
              <w:rPr>
                <w:ins w:id="245" w:author="Jamal, Zaher CWK" w:date="2015-06-23T15:30:00Z"/>
                <w:rFonts w:ascii="Arial" w:hAnsi="Arial" w:cs="Arial"/>
                <w:b/>
                <w:bCs/>
                <w:sz w:val="18"/>
                <w:szCs w:val="18"/>
              </w:rPr>
            </w:pPr>
          </w:p>
        </w:tc>
        <w:tc>
          <w:tcPr>
            <w:tcW w:w="7229" w:type="dxa"/>
            <w:shd w:val="clear" w:color="auto" w:fill="FFFFFF" w:themeFill="background1"/>
          </w:tcPr>
          <w:p w14:paraId="05BFA626" w14:textId="0C73C54F" w:rsidR="007B35AF" w:rsidRPr="0098278D" w:rsidRDefault="007B35AF">
            <w:pPr>
              <w:numPr>
                <w:ilvl w:val="0"/>
                <w:numId w:val="234"/>
              </w:numPr>
              <w:rPr>
                <w:ins w:id="246" w:author="Jamal, Zaher CWK" w:date="2015-06-23T15:30:00Z"/>
                <w:rFonts w:ascii="Arial" w:hAnsi="Arial" w:cs="Arial"/>
                <w:sz w:val="18"/>
                <w:szCs w:val="18"/>
              </w:rPr>
              <w:pPrChange w:id="247" w:author="Jamal, Zaher CWK" w:date="2015-06-23T15:49:00Z">
                <w:pPr>
                  <w:numPr>
                    <w:numId w:val="181"/>
                  </w:numPr>
                  <w:ind w:left="720" w:hanging="360"/>
                </w:pPr>
              </w:pPrChange>
            </w:pPr>
            <w:ins w:id="248" w:author="Jamal, Zaher CWK" w:date="2015-06-23T15:30:00Z">
              <w:r w:rsidRPr="0098278D">
                <w:rPr>
                  <w:rFonts w:ascii="Arial" w:hAnsi="Arial" w:cs="Arial"/>
                  <w:sz w:val="18"/>
                  <w:szCs w:val="18"/>
                </w:rPr>
                <w:t xml:space="preserve">The </w:t>
              </w:r>
            </w:ins>
            <w:ins w:id="249" w:author="Jamal, Zaher CWK" w:date="2015-06-23T16:52:00Z">
              <w:r w:rsidR="00663DF2">
                <w:rPr>
                  <w:rFonts w:ascii="Arial" w:hAnsi="Arial" w:cs="Arial"/>
                  <w:sz w:val="18"/>
                  <w:szCs w:val="18"/>
                </w:rPr>
                <w:t xml:space="preserve">Back Office User </w:t>
              </w:r>
            </w:ins>
            <w:ins w:id="250" w:author="Jamal, Zaher CWK" w:date="2015-06-23T15:30:00Z">
              <w:r>
                <w:rPr>
                  <w:rFonts w:ascii="Arial" w:hAnsi="Arial" w:cs="Arial"/>
                  <w:sz w:val="18"/>
                  <w:szCs w:val="18"/>
                </w:rPr>
                <w:t xml:space="preserve">finds the User account </w:t>
              </w:r>
              <w:r w:rsidRPr="0098278D">
                <w:rPr>
                  <w:rFonts w:ascii="Arial" w:hAnsi="Arial" w:cs="Arial"/>
                  <w:sz w:val="18"/>
                  <w:szCs w:val="18"/>
                </w:rPr>
                <w:t>in Dcorum</w:t>
              </w:r>
            </w:ins>
          </w:p>
          <w:p w14:paraId="2455B23C" w14:textId="40A06419" w:rsidR="007B35AF" w:rsidRPr="0098278D" w:rsidRDefault="007B35AF">
            <w:pPr>
              <w:numPr>
                <w:ilvl w:val="0"/>
                <w:numId w:val="234"/>
              </w:numPr>
              <w:rPr>
                <w:ins w:id="251" w:author="Jamal, Zaher CWK" w:date="2015-06-23T15:30:00Z"/>
                <w:rFonts w:ascii="Arial" w:hAnsi="Arial" w:cs="Arial"/>
                <w:sz w:val="18"/>
                <w:szCs w:val="18"/>
              </w:rPr>
              <w:pPrChange w:id="252" w:author="Jamal, Zaher CWK" w:date="2015-06-23T15:49:00Z">
                <w:pPr>
                  <w:numPr>
                    <w:numId w:val="181"/>
                  </w:numPr>
                  <w:ind w:left="720" w:hanging="360"/>
                </w:pPr>
              </w:pPrChange>
            </w:pPr>
            <w:ins w:id="253" w:author="Jamal, Zaher CWK" w:date="2015-06-23T15:30:00Z">
              <w:r w:rsidRPr="0098278D">
                <w:rPr>
                  <w:rFonts w:ascii="Arial" w:hAnsi="Arial" w:cs="Arial"/>
                  <w:sz w:val="18"/>
                  <w:szCs w:val="18"/>
                </w:rPr>
                <w:t xml:space="preserve">The </w:t>
              </w:r>
            </w:ins>
            <w:ins w:id="254" w:author="Jamal, Zaher CWK" w:date="2015-06-23T16:52:00Z">
              <w:r w:rsidR="00663DF2">
                <w:rPr>
                  <w:rFonts w:ascii="Arial" w:hAnsi="Arial" w:cs="Arial"/>
                  <w:sz w:val="18"/>
                  <w:szCs w:val="18"/>
                </w:rPr>
                <w:t xml:space="preserve">Back Office User </w:t>
              </w:r>
            </w:ins>
            <w:ins w:id="255" w:author="Jamal, Zaher CWK" w:date="2015-06-23T15:30:00Z">
              <w:r w:rsidRPr="0098278D">
                <w:rPr>
                  <w:rFonts w:ascii="Arial" w:hAnsi="Arial" w:cs="Arial"/>
                  <w:sz w:val="18"/>
                  <w:szCs w:val="18"/>
                </w:rPr>
                <w:t>accesses the &lt;&lt;</w:t>
              </w:r>
            </w:ins>
            <w:ins w:id="256" w:author="Jamal, Zaher CWK" w:date="2015-06-23T16:01:00Z">
              <w:r w:rsidR="00453BD4">
                <w:rPr>
                  <w:rFonts w:ascii="Arial" w:hAnsi="Arial" w:cs="Arial"/>
                  <w:sz w:val="18"/>
                  <w:szCs w:val="18"/>
                </w:rPr>
                <w:t>PlanManager Roles</w:t>
              </w:r>
            </w:ins>
            <w:ins w:id="257" w:author="Jamal, Zaher CWK" w:date="2015-06-23T15:30:00Z">
              <w:r w:rsidRPr="0098278D">
                <w:rPr>
                  <w:rFonts w:ascii="Arial" w:hAnsi="Arial" w:cs="Arial"/>
                  <w:sz w:val="18"/>
                  <w:szCs w:val="18"/>
                </w:rPr>
                <w:t>&gt;&gt; option in Dcorum</w:t>
              </w:r>
            </w:ins>
          </w:p>
          <w:p w14:paraId="06A364A4" w14:textId="793FE07E" w:rsidR="007B35AF" w:rsidRDefault="00663DF2">
            <w:pPr>
              <w:numPr>
                <w:ilvl w:val="0"/>
                <w:numId w:val="234"/>
              </w:numPr>
              <w:rPr>
                <w:ins w:id="258" w:author="Jamal, Zaher CWK" w:date="2015-06-23T16:09:00Z"/>
                <w:rFonts w:ascii="Arial" w:hAnsi="Arial" w:cs="Arial"/>
                <w:sz w:val="18"/>
                <w:szCs w:val="18"/>
              </w:rPr>
              <w:pPrChange w:id="259" w:author="Jamal, Zaher CWK" w:date="2015-06-23T15:49:00Z">
                <w:pPr>
                  <w:numPr>
                    <w:numId w:val="181"/>
                  </w:numPr>
                  <w:ind w:left="720" w:hanging="360"/>
                </w:pPr>
              </w:pPrChange>
            </w:pPr>
            <w:ins w:id="260" w:author="Jamal, Zaher CWK" w:date="2015-06-23T16:53:00Z">
              <w:r>
                <w:rPr>
                  <w:rFonts w:ascii="Arial" w:hAnsi="Arial" w:cs="Arial"/>
                  <w:sz w:val="18"/>
                  <w:szCs w:val="18"/>
                </w:rPr>
                <w:t xml:space="preserve">The </w:t>
              </w:r>
            </w:ins>
            <w:ins w:id="261" w:author="Jamal, Zaher CWK" w:date="2015-06-23T16:52:00Z">
              <w:r>
                <w:rPr>
                  <w:rFonts w:ascii="Arial" w:hAnsi="Arial" w:cs="Arial"/>
                  <w:sz w:val="18"/>
                  <w:szCs w:val="18"/>
                </w:rPr>
                <w:t xml:space="preserve">Back Office User </w:t>
              </w:r>
            </w:ins>
            <w:ins w:id="262" w:author="Jamal, Zaher CWK" w:date="2015-06-23T16:01:00Z">
              <w:r w:rsidR="00453BD4">
                <w:rPr>
                  <w:rFonts w:ascii="Arial" w:hAnsi="Arial" w:cs="Arial"/>
                  <w:sz w:val="18"/>
                  <w:szCs w:val="18"/>
                </w:rPr>
                <w:t xml:space="preserve">selects Users </w:t>
              </w:r>
            </w:ins>
            <w:ins w:id="263" w:author="Jamal, Zaher CWK" w:date="2015-06-23T16:08:00Z">
              <w:r w:rsidR="00453BD4">
                <w:rPr>
                  <w:rFonts w:ascii="Arial" w:hAnsi="Arial" w:cs="Arial"/>
                  <w:sz w:val="18"/>
                  <w:szCs w:val="18"/>
                </w:rPr>
                <w:t xml:space="preserve">option </w:t>
              </w:r>
            </w:ins>
            <w:ins w:id="264" w:author="Jamal, Zaher CWK" w:date="2015-06-23T16:02:00Z">
              <w:r w:rsidR="00453BD4">
                <w:rPr>
                  <w:rFonts w:ascii="Arial" w:hAnsi="Arial" w:cs="Arial"/>
                  <w:sz w:val="18"/>
                  <w:szCs w:val="18"/>
                </w:rPr>
                <w:t xml:space="preserve">to view </w:t>
              </w:r>
            </w:ins>
            <w:ins w:id="265" w:author="Jamal, Zaher CWK" w:date="2015-06-23T16:08:00Z">
              <w:r w:rsidR="00453BD4">
                <w:rPr>
                  <w:rFonts w:ascii="Arial" w:hAnsi="Arial" w:cs="Arial"/>
                  <w:sz w:val="18"/>
                  <w:szCs w:val="18"/>
                </w:rPr>
                <w:t>Users assigned to Role</w:t>
              </w:r>
            </w:ins>
          </w:p>
          <w:p w14:paraId="7339B5A0" w14:textId="2BDC4F31" w:rsidR="00453BD4" w:rsidRDefault="00453BD4">
            <w:pPr>
              <w:numPr>
                <w:ilvl w:val="0"/>
                <w:numId w:val="234"/>
              </w:numPr>
              <w:rPr>
                <w:ins w:id="266" w:author="Jamal, Zaher CWK" w:date="2015-06-23T16:24:00Z"/>
                <w:rFonts w:ascii="Arial" w:hAnsi="Arial" w:cs="Arial"/>
                <w:sz w:val="18"/>
                <w:szCs w:val="18"/>
              </w:rPr>
              <w:pPrChange w:id="267" w:author="Jamal, Zaher CWK" w:date="2015-06-23T15:49:00Z">
                <w:pPr>
                  <w:numPr>
                    <w:numId w:val="181"/>
                  </w:numPr>
                  <w:ind w:left="720" w:hanging="360"/>
                </w:pPr>
              </w:pPrChange>
            </w:pPr>
            <w:ins w:id="268" w:author="Jamal, Zaher CWK" w:date="2015-06-23T16:09:00Z">
              <w:r>
                <w:rPr>
                  <w:rFonts w:ascii="Arial" w:hAnsi="Arial" w:cs="Arial"/>
                  <w:sz w:val="18"/>
                  <w:szCs w:val="18"/>
                </w:rPr>
                <w:t xml:space="preserve">The </w:t>
              </w:r>
            </w:ins>
            <w:ins w:id="269" w:author="Jamal, Zaher CWK" w:date="2015-06-23T16:53:00Z">
              <w:r w:rsidR="00663DF2">
                <w:rPr>
                  <w:rFonts w:ascii="Arial" w:hAnsi="Arial" w:cs="Arial"/>
                  <w:sz w:val="18"/>
                  <w:szCs w:val="18"/>
                </w:rPr>
                <w:t xml:space="preserve">Back Office User </w:t>
              </w:r>
            </w:ins>
            <w:ins w:id="270" w:author="Jamal, Zaher CWK" w:date="2015-06-23T16:09:00Z">
              <w:r>
                <w:rPr>
                  <w:rFonts w:ascii="Arial" w:hAnsi="Arial" w:cs="Arial"/>
                  <w:sz w:val="18"/>
                  <w:szCs w:val="18"/>
                </w:rPr>
                <w:t xml:space="preserve">selects Assign User to add </w:t>
              </w:r>
            </w:ins>
            <w:ins w:id="271" w:author="Jamal, Zaher CWK" w:date="2015-06-23T16:26:00Z">
              <w:r w:rsidR="00A65140">
                <w:rPr>
                  <w:rFonts w:ascii="Arial" w:hAnsi="Arial" w:cs="Arial"/>
                  <w:sz w:val="18"/>
                  <w:szCs w:val="18"/>
                </w:rPr>
                <w:t xml:space="preserve">a </w:t>
              </w:r>
            </w:ins>
            <w:ins w:id="272" w:author="Jamal, Zaher CWK" w:date="2015-06-23T16:09:00Z">
              <w:r>
                <w:rPr>
                  <w:rFonts w:ascii="Arial" w:hAnsi="Arial" w:cs="Arial"/>
                  <w:sz w:val="18"/>
                  <w:szCs w:val="18"/>
                </w:rPr>
                <w:t xml:space="preserve">User to </w:t>
              </w:r>
            </w:ins>
            <w:ins w:id="273" w:author="Jamal, Zaher CWK" w:date="2015-06-23T16:26:00Z">
              <w:r w:rsidR="00A65140">
                <w:rPr>
                  <w:rFonts w:ascii="Arial" w:hAnsi="Arial" w:cs="Arial"/>
                  <w:sz w:val="18"/>
                  <w:szCs w:val="18"/>
                </w:rPr>
                <w:t xml:space="preserve">selected </w:t>
              </w:r>
            </w:ins>
            <w:ins w:id="274" w:author="Jamal, Zaher CWK" w:date="2015-06-23T16:09:00Z">
              <w:r>
                <w:rPr>
                  <w:rFonts w:ascii="Arial" w:hAnsi="Arial" w:cs="Arial"/>
                  <w:sz w:val="18"/>
                  <w:szCs w:val="18"/>
                </w:rPr>
                <w:t>Role</w:t>
              </w:r>
            </w:ins>
          </w:p>
          <w:p w14:paraId="63250C31" w14:textId="78505646" w:rsidR="00084143" w:rsidRDefault="00084143">
            <w:pPr>
              <w:numPr>
                <w:ilvl w:val="0"/>
                <w:numId w:val="234"/>
              </w:numPr>
              <w:rPr>
                <w:ins w:id="275" w:author="Jamal, Zaher CWK" w:date="2015-06-23T15:30:00Z"/>
                <w:rFonts w:ascii="Arial" w:hAnsi="Arial" w:cs="Arial"/>
                <w:sz w:val="18"/>
                <w:szCs w:val="18"/>
              </w:rPr>
              <w:pPrChange w:id="276" w:author="Jamal, Zaher CWK" w:date="2015-06-23T15:49:00Z">
                <w:pPr>
                  <w:numPr>
                    <w:numId w:val="181"/>
                  </w:numPr>
                  <w:ind w:left="720" w:hanging="360"/>
                </w:pPr>
              </w:pPrChange>
            </w:pPr>
            <w:ins w:id="277" w:author="Jamal, Zaher CWK" w:date="2015-06-23T16:24:00Z">
              <w:r>
                <w:rPr>
                  <w:rFonts w:ascii="Arial" w:hAnsi="Arial" w:cs="Arial"/>
                  <w:sz w:val="18"/>
                  <w:szCs w:val="18"/>
                </w:rPr>
                <w:t xml:space="preserve">The </w:t>
              </w:r>
            </w:ins>
            <w:ins w:id="278" w:author="Jamal, Zaher CWK" w:date="2015-06-23T16:53:00Z">
              <w:r w:rsidR="00663DF2">
                <w:rPr>
                  <w:rFonts w:ascii="Arial" w:hAnsi="Arial" w:cs="Arial"/>
                  <w:sz w:val="18"/>
                  <w:szCs w:val="18"/>
                </w:rPr>
                <w:t xml:space="preserve">Back Office User </w:t>
              </w:r>
            </w:ins>
            <w:ins w:id="279" w:author="Jamal, Zaher CWK" w:date="2015-06-23T16:24:00Z">
              <w:r>
                <w:rPr>
                  <w:rFonts w:ascii="Arial" w:hAnsi="Arial" w:cs="Arial"/>
                  <w:sz w:val="18"/>
                  <w:szCs w:val="18"/>
                </w:rPr>
                <w:t>e</w:t>
              </w:r>
              <w:r w:rsidR="00A65140">
                <w:rPr>
                  <w:rFonts w:ascii="Arial" w:hAnsi="Arial" w:cs="Arial"/>
                  <w:sz w:val="18"/>
                  <w:szCs w:val="18"/>
                </w:rPr>
                <w:t>nters a User ID of an Admin User to add</w:t>
              </w:r>
            </w:ins>
          </w:p>
          <w:p w14:paraId="4558ADF0" w14:textId="2C1A29BC" w:rsidR="007B35AF" w:rsidRPr="0098278D" w:rsidRDefault="007B35AF">
            <w:pPr>
              <w:numPr>
                <w:ilvl w:val="0"/>
                <w:numId w:val="234"/>
              </w:numPr>
              <w:rPr>
                <w:ins w:id="280" w:author="Jamal, Zaher CWK" w:date="2015-06-23T15:30:00Z"/>
                <w:rFonts w:ascii="Arial" w:hAnsi="Arial" w:cs="Arial"/>
                <w:sz w:val="18"/>
                <w:szCs w:val="18"/>
              </w:rPr>
              <w:pPrChange w:id="281" w:author="Jamal, Zaher CWK" w:date="2015-06-23T15:49:00Z">
                <w:pPr>
                  <w:numPr>
                    <w:numId w:val="181"/>
                  </w:numPr>
                  <w:ind w:left="720" w:hanging="360"/>
                </w:pPr>
              </w:pPrChange>
            </w:pPr>
            <w:ins w:id="282" w:author="Jamal, Zaher CWK" w:date="2015-06-23T15:30:00Z">
              <w:r w:rsidRPr="0098278D">
                <w:rPr>
                  <w:rFonts w:ascii="Arial" w:hAnsi="Arial" w:cs="Arial"/>
                  <w:sz w:val="18"/>
                  <w:szCs w:val="18"/>
                </w:rPr>
                <w:t xml:space="preserve">The </w:t>
              </w:r>
            </w:ins>
            <w:ins w:id="283" w:author="Jamal, Zaher CWK" w:date="2015-06-23T16:11:00Z">
              <w:r w:rsidR="00453BD4">
                <w:rPr>
                  <w:rFonts w:ascii="Arial" w:hAnsi="Arial" w:cs="Arial"/>
                  <w:sz w:val="18"/>
                  <w:szCs w:val="18"/>
                </w:rPr>
                <w:t>U</w:t>
              </w:r>
            </w:ins>
            <w:ins w:id="284" w:author="Jamal, Zaher CWK" w:date="2015-06-23T15:30:00Z">
              <w:r>
                <w:rPr>
                  <w:rFonts w:ascii="Arial" w:hAnsi="Arial" w:cs="Arial"/>
                  <w:sz w:val="18"/>
                  <w:szCs w:val="18"/>
                </w:rPr>
                <w:t>ser</w:t>
              </w:r>
              <w:r w:rsidRPr="0098278D">
                <w:rPr>
                  <w:rFonts w:ascii="Arial" w:hAnsi="Arial" w:cs="Arial"/>
                  <w:sz w:val="18"/>
                  <w:szCs w:val="18"/>
                </w:rPr>
                <w:t xml:space="preserve"> </w:t>
              </w:r>
            </w:ins>
            <w:ins w:id="285" w:author="Jamal, Zaher CWK" w:date="2015-06-23T16:12:00Z">
              <w:r w:rsidR="00453BD4">
                <w:rPr>
                  <w:rFonts w:ascii="Arial" w:hAnsi="Arial" w:cs="Arial"/>
                  <w:sz w:val="18"/>
                  <w:szCs w:val="18"/>
                </w:rPr>
                <w:t>l</w:t>
              </w:r>
            </w:ins>
            <w:ins w:id="286" w:author="Jamal, Zaher CWK" w:date="2015-06-23T15:30:00Z">
              <w:r w:rsidR="00453BD4">
                <w:rPr>
                  <w:rFonts w:ascii="Arial" w:hAnsi="Arial" w:cs="Arial"/>
                  <w:sz w:val="18"/>
                  <w:szCs w:val="18"/>
                </w:rPr>
                <w:t>ogs in</w:t>
              </w:r>
              <w:r w:rsidRPr="0098278D">
                <w:rPr>
                  <w:rFonts w:ascii="Arial" w:hAnsi="Arial" w:cs="Arial"/>
                  <w:sz w:val="18"/>
                  <w:szCs w:val="18"/>
                </w:rPr>
                <w:t xml:space="preserve">to the </w:t>
              </w:r>
              <w:r>
                <w:rPr>
                  <w:rFonts w:ascii="Arial" w:hAnsi="Arial" w:cs="Arial"/>
                  <w:sz w:val="18"/>
                  <w:szCs w:val="18"/>
                </w:rPr>
                <w:t>PlanManager</w:t>
              </w:r>
              <w:r w:rsidRPr="0098278D">
                <w:rPr>
                  <w:rFonts w:ascii="Arial" w:hAnsi="Arial" w:cs="Arial"/>
                  <w:sz w:val="18"/>
                  <w:szCs w:val="18"/>
                </w:rPr>
                <w:t xml:space="preserve"> web site using updated details</w:t>
              </w:r>
            </w:ins>
          </w:p>
          <w:p w14:paraId="7615992A" w14:textId="77777777" w:rsidR="007B35AF" w:rsidRPr="0098278D" w:rsidRDefault="007B35AF" w:rsidP="00652621">
            <w:pPr>
              <w:rPr>
                <w:ins w:id="287" w:author="Jamal, Zaher CWK" w:date="2015-06-23T15:30:00Z"/>
                <w:rFonts w:ascii="Arial" w:hAnsi="Arial" w:cs="Arial"/>
                <w:sz w:val="18"/>
                <w:szCs w:val="18"/>
              </w:rPr>
            </w:pPr>
          </w:p>
        </w:tc>
      </w:tr>
      <w:tr w:rsidR="007B35AF" w:rsidRPr="005D68D4" w14:paraId="517503BD" w14:textId="77777777" w:rsidTr="00652621">
        <w:trPr>
          <w:ins w:id="288" w:author="Jamal, Zaher CWK" w:date="2015-06-23T15:30:00Z"/>
        </w:trPr>
        <w:tc>
          <w:tcPr>
            <w:tcW w:w="2093" w:type="dxa"/>
            <w:shd w:val="pct20" w:color="auto" w:fill="auto"/>
          </w:tcPr>
          <w:p w14:paraId="1DB4260C" w14:textId="77777777" w:rsidR="007B35AF" w:rsidRPr="005D68D4" w:rsidRDefault="007B35AF" w:rsidP="00652621">
            <w:pPr>
              <w:rPr>
                <w:ins w:id="289" w:author="Jamal, Zaher CWK" w:date="2015-06-23T15:30:00Z"/>
                <w:rFonts w:ascii="Arial" w:hAnsi="Arial" w:cs="Arial"/>
                <w:b/>
                <w:bCs/>
                <w:sz w:val="18"/>
                <w:szCs w:val="18"/>
              </w:rPr>
            </w:pPr>
            <w:ins w:id="290" w:author="Jamal, Zaher CWK" w:date="2015-06-23T15:30:00Z">
              <w:r w:rsidRPr="005D68D4">
                <w:rPr>
                  <w:rFonts w:ascii="Arial" w:hAnsi="Arial" w:cs="Arial"/>
                  <w:b/>
                  <w:bCs/>
                  <w:sz w:val="18"/>
                  <w:szCs w:val="18"/>
                </w:rPr>
                <w:t>Alternate scenario extensions</w:t>
              </w:r>
            </w:ins>
          </w:p>
          <w:p w14:paraId="232467FD" w14:textId="77777777" w:rsidR="007B35AF" w:rsidRPr="005D68D4" w:rsidRDefault="007B35AF" w:rsidP="00652621">
            <w:pPr>
              <w:rPr>
                <w:ins w:id="291" w:author="Jamal, Zaher CWK" w:date="2015-06-23T15:30:00Z"/>
                <w:rFonts w:ascii="Arial" w:hAnsi="Arial" w:cs="Arial"/>
                <w:b/>
                <w:bCs/>
                <w:sz w:val="18"/>
                <w:szCs w:val="18"/>
              </w:rPr>
            </w:pPr>
          </w:p>
        </w:tc>
        <w:tc>
          <w:tcPr>
            <w:tcW w:w="7229" w:type="dxa"/>
            <w:shd w:val="clear" w:color="auto" w:fill="FFFFFF" w:themeFill="background1"/>
          </w:tcPr>
          <w:p w14:paraId="2BC1ACC1" w14:textId="3D4AE891" w:rsidR="007B35AF" w:rsidRDefault="00084143" w:rsidP="00652621">
            <w:pPr>
              <w:rPr>
                <w:ins w:id="292" w:author="Jamal, Zaher CWK" w:date="2015-06-23T16:12:00Z"/>
                <w:rFonts w:ascii="Arial" w:hAnsi="Arial" w:cs="Arial"/>
                <w:sz w:val="18"/>
                <w:szCs w:val="18"/>
              </w:rPr>
            </w:pPr>
            <w:ins w:id="293" w:author="Jamal, Zaher CWK" w:date="2015-06-23T16:12:00Z">
              <w:r>
                <w:rPr>
                  <w:rFonts w:ascii="Arial" w:hAnsi="Arial" w:cs="Arial"/>
                  <w:sz w:val="18"/>
                  <w:szCs w:val="18"/>
                </w:rPr>
                <w:t xml:space="preserve">Step </w:t>
              </w:r>
            </w:ins>
            <w:ins w:id="294" w:author="Jamal, Zaher CWK" w:date="2015-06-23T16:54:00Z">
              <w:r w:rsidR="00663DF2">
                <w:rPr>
                  <w:rFonts w:ascii="Arial" w:hAnsi="Arial" w:cs="Arial"/>
                  <w:sz w:val="18"/>
                  <w:szCs w:val="18"/>
                </w:rPr>
                <w:t>4</w:t>
              </w:r>
            </w:ins>
            <w:ins w:id="295" w:author="Jamal, Zaher CWK" w:date="2015-06-23T16:12:00Z">
              <w:r>
                <w:rPr>
                  <w:rFonts w:ascii="Arial" w:hAnsi="Arial" w:cs="Arial"/>
                  <w:sz w:val="18"/>
                  <w:szCs w:val="18"/>
                </w:rPr>
                <w:t>:</w:t>
              </w:r>
            </w:ins>
          </w:p>
          <w:p w14:paraId="06B8B3DC" w14:textId="5D070777" w:rsidR="00084143" w:rsidRDefault="00084143">
            <w:pPr>
              <w:pStyle w:val="ListParagraph"/>
              <w:numPr>
                <w:ilvl w:val="0"/>
                <w:numId w:val="235"/>
              </w:numPr>
              <w:rPr>
                <w:ins w:id="296" w:author="Jamal, Zaher CWK" w:date="2015-06-23T16:13:00Z"/>
                <w:rFonts w:cs="Arial"/>
                <w:sz w:val="18"/>
                <w:szCs w:val="18"/>
              </w:rPr>
              <w:pPrChange w:id="297" w:author="Jamal, Zaher CWK" w:date="2015-06-23T16:13:00Z">
                <w:pPr/>
              </w:pPrChange>
            </w:pPr>
            <w:ins w:id="298" w:author="Jamal, Zaher CWK" w:date="2015-06-23T16:12:00Z">
              <w:r>
                <w:rPr>
                  <w:rFonts w:cs="Arial"/>
                  <w:sz w:val="18"/>
                  <w:szCs w:val="18"/>
                </w:rPr>
                <w:t xml:space="preserve">The </w:t>
              </w:r>
            </w:ins>
            <w:ins w:id="299" w:author="Jamal, Zaher CWK" w:date="2015-06-23T16:53:00Z">
              <w:r w:rsidR="00663DF2">
                <w:rPr>
                  <w:rFonts w:cs="Arial"/>
                  <w:sz w:val="18"/>
                  <w:szCs w:val="18"/>
                </w:rPr>
                <w:t xml:space="preserve">Back Office User </w:t>
              </w:r>
            </w:ins>
            <w:ins w:id="300" w:author="Jamal, Zaher CWK" w:date="2015-06-23T16:12:00Z">
              <w:r>
                <w:rPr>
                  <w:rFonts w:cs="Arial"/>
                  <w:sz w:val="18"/>
                  <w:szCs w:val="18"/>
                </w:rPr>
                <w:t xml:space="preserve">selects to View a </w:t>
              </w:r>
            </w:ins>
            <w:ins w:id="301" w:author="Jamal, Zaher CWK" w:date="2015-06-23T16:13:00Z">
              <w:r>
                <w:rPr>
                  <w:rFonts w:cs="Arial"/>
                  <w:sz w:val="18"/>
                  <w:szCs w:val="18"/>
                </w:rPr>
                <w:t>User’s details</w:t>
              </w:r>
            </w:ins>
          </w:p>
          <w:p w14:paraId="76D8BF5B" w14:textId="41B8E4D1" w:rsidR="00084143" w:rsidRDefault="00084143">
            <w:pPr>
              <w:pStyle w:val="ListParagraph"/>
              <w:numPr>
                <w:ilvl w:val="0"/>
                <w:numId w:val="235"/>
              </w:numPr>
              <w:rPr>
                <w:ins w:id="302" w:author="Jamal, Zaher CWK" w:date="2015-06-23T16:13:00Z"/>
                <w:rFonts w:cs="Arial"/>
                <w:sz w:val="18"/>
                <w:szCs w:val="18"/>
              </w:rPr>
              <w:pPrChange w:id="303" w:author="Jamal, Zaher CWK" w:date="2015-06-23T16:13:00Z">
                <w:pPr/>
              </w:pPrChange>
            </w:pPr>
            <w:ins w:id="304" w:author="Jamal, Zaher CWK" w:date="2015-06-23T16:13:00Z">
              <w:r>
                <w:rPr>
                  <w:rFonts w:cs="Arial"/>
                  <w:sz w:val="18"/>
                  <w:szCs w:val="18"/>
                </w:rPr>
                <w:t xml:space="preserve">The </w:t>
              </w:r>
            </w:ins>
            <w:ins w:id="305" w:author="Jamal, Zaher CWK" w:date="2015-06-23T16:53:00Z">
              <w:r w:rsidR="00663DF2">
                <w:rPr>
                  <w:rFonts w:cs="Arial"/>
                  <w:sz w:val="18"/>
                  <w:szCs w:val="18"/>
                </w:rPr>
                <w:t>Back Office Use</w:t>
              </w:r>
            </w:ins>
            <w:ins w:id="306" w:author="Jarvis, James" w:date="2015-06-23T16:46:00Z">
              <w:r w:rsidR="001735D4">
                <w:rPr>
                  <w:rFonts w:cs="Arial"/>
                  <w:sz w:val="18"/>
                  <w:szCs w:val="18"/>
                </w:rPr>
                <w:t>r</w:t>
              </w:r>
            </w:ins>
            <w:ins w:id="307" w:author="Jamal, Zaher CWK" w:date="2015-06-23T16:53:00Z">
              <w:r w:rsidR="00663DF2">
                <w:rPr>
                  <w:rFonts w:cs="Arial"/>
                  <w:sz w:val="18"/>
                  <w:szCs w:val="18"/>
                </w:rPr>
                <w:t xml:space="preserve"> </w:t>
              </w:r>
            </w:ins>
            <w:ins w:id="308" w:author="Jamal, Zaher CWK" w:date="2015-06-23T16:13:00Z">
              <w:r>
                <w:rPr>
                  <w:rFonts w:cs="Arial"/>
                  <w:sz w:val="18"/>
                  <w:szCs w:val="18"/>
                </w:rPr>
                <w:t>selects to Delete a User from a Role</w:t>
              </w:r>
            </w:ins>
          </w:p>
          <w:p w14:paraId="46B60F47" w14:textId="6118927D" w:rsidR="00084143" w:rsidRPr="00084143" w:rsidRDefault="00084143">
            <w:pPr>
              <w:rPr>
                <w:ins w:id="309" w:author="Jamal, Zaher CWK" w:date="2015-06-23T15:30:00Z"/>
                <w:rFonts w:cs="Arial"/>
                <w:sz w:val="18"/>
                <w:szCs w:val="18"/>
                <w:rPrChange w:id="310" w:author="Jamal, Zaher CWK" w:date="2015-06-23T16:13:00Z">
                  <w:rPr>
                    <w:ins w:id="311" w:author="Jamal, Zaher CWK" w:date="2015-06-23T15:30:00Z"/>
                  </w:rPr>
                </w:rPrChange>
              </w:rPr>
            </w:pPr>
          </w:p>
        </w:tc>
      </w:tr>
      <w:tr w:rsidR="007B35AF" w:rsidRPr="005D68D4" w14:paraId="0868E804" w14:textId="77777777" w:rsidTr="00652621">
        <w:trPr>
          <w:trHeight w:val="683"/>
          <w:ins w:id="312" w:author="Jamal, Zaher CWK" w:date="2015-06-23T15:30:00Z"/>
        </w:trPr>
        <w:tc>
          <w:tcPr>
            <w:tcW w:w="2093" w:type="dxa"/>
            <w:shd w:val="pct20" w:color="auto" w:fill="auto"/>
          </w:tcPr>
          <w:p w14:paraId="111D478C" w14:textId="74320E5A" w:rsidR="007B35AF" w:rsidRPr="005D68D4" w:rsidRDefault="007B35AF" w:rsidP="00652621">
            <w:pPr>
              <w:rPr>
                <w:ins w:id="313" w:author="Jamal, Zaher CWK" w:date="2015-06-23T15:30:00Z"/>
                <w:rFonts w:ascii="Arial" w:hAnsi="Arial" w:cs="Arial"/>
                <w:b/>
                <w:bCs/>
                <w:sz w:val="18"/>
                <w:szCs w:val="18"/>
              </w:rPr>
            </w:pPr>
            <w:ins w:id="314" w:author="Jamal, Zaher CWK" w:date="2015-06-23T15:30:00Z">
              <w:r w:rsidRPr="005D68D4">
                <w:rPr>
                  <w:rFonts w:ascii="Arial" w:hAnsi="Arial" w:cs="Arial"/>
                  <w:b/>
                  <w:bCs/>
                  <w:sz w:val="18"/>
                  <w:szCs w:val="18"/>
                </w:rPr>
                <w:t>Business Logic/ Rules/ Supplementary Info</w:t>
              </w:r>
            </w:ins>
          </w:p>
          <w:p w14:paraId="2B4E9031" w14:textId="77777777" w:rsidR="007B35AF" w:rsidRPr="005D68D4" w:rsidRDefault="007B35AF" w:rsidP="00652621">
            <w:pPr>
              <w:rPr>
                <w:ins w:id="315" w:author="Jamal, Zaher CWK" w:date="2015-06-23T15:30:00Z"/>
                <w:rFonts w:ascii="Arial" w:hAnsi="Arial" w:cs="Arial"/>
                <w:b/>
                <w:bCs/>
                <w:sz w:val="18"/>
                <w:szCs w:val="18"/>
              </w:rPr>
            </w:pPr>
          </w:p>
        </w:tc>
        <w:tc>
          <w:tcPr>
            <w:tcW w:w="7229" w:type="dxa"/>
            <w:shd w:val="clear" w:color="auto" w:fill="FFFFFF" w:themeFill="background1"/>
          </w:tcPr>
          <w:p w14:paraId="17BEA912" w14:textId="0C089FA0" w:rsidR="007B35AF" w:rsidRPr="0098278D" w:rsidRDefault="00084143">
            <w:pPr>
              <w:rPr>
                <w:ins w:id="316" w:author="Jamal, Zaher CWK" w:date="2015-06-23T15:30:00Z"/>
                <w:rFonts w:ascii="Arial" w:hAnsi="Arial" w:cs="Arial"/>
                <w:sz w:val="18"/>
                <w:szCs w:val="18"/>
              </w:rPr>
            </w:pPr>
            <w:ins w:id="317" w:author="Jamal, Zaher CWK" w:date="2015-06-23T16:15:00Z">
              <w:r>
                <w:rPr>
                  <w:rFonts w:ascii="Arial" w:hAnsi="Arial" w:cs="Arial"/>
                  <w:sz w:val="18"/>
                  <w:szCs w:val="18"/>
                </w:rPr>
                <w:t xml:space="preserve">The </w:t>
              </w:r>
            </w:ins>
            <w:ins w:id="318" w:author="Jamal, Zaher CWK" w:date="2015-06-23T16:16:00Z">
              <w:r>
                <w:rPr>
                  <w:rFonts w:ascii="Arial" w:hAnsi="Arial" w:cs="Arial"/>
                  <w:sz w:val="18"/>
                  <w:szCs w:val="18"/>
                </w:rPr>
                <w:t xml:space="preserve">functionality </w:t>
              </w:r>
            </w:ins>
            <w:ins w:id="319" w:author="Jamal, Zaher CWK" w:date="2015-06-23T16:15:00Z">
              <w:r>
                <w:rPr>
                  <w:rFonts w:ascii="Arial" w:hAnsi="Arial" w:cs="Arial"/>
                  <w:sz w:val="18"/>
                  <w:szCs w:val="18"/>
                </w:rPr>
                <w:t xml:space="preserve">for PlanManager Role User Maintenance is </w:t>
              </w:r>
            </w:ins>
            <w:ins w:id="320" w:author="Jamal, Zaher CWK" w:date="2015-06-23T16:16:00Z">
              <w:r>
                <w:rPr>
                  <w:rFonts w:ascii="Arial" w:hAnsi="Arial" w:cs="Arial"/>
                  <w:sz w:val="18"/>
                  <w:szCs w:val="18"/>
                </w:rPr>
                <w:t xml:space="preserve">identical </w:t>
              </w:r>
            </w:ins>
            <w:ins w:id="321" w:author="Jamal, Zaher CWK" w:date="2015-06-23T16:15:00Z">
              <w:r>
                <w:rPr>
                  <w:rFonts w:ascii="Arial" w:hAnsi="Arial" w:cs="Arial"/>
                  <w:sz w:val="18"/>
                  <w:szCs w:val="18"/>
                </w:rPr>
                <w:t xml:space="preserve">to Dcorum </w:t>
              </w:r>
            </w:ins>
            <w:ins w:id="322" w:author="Jamal, Zaher CWK" w:date="2015-06-23T16:16:00Z">
              <w:r>
                <w:rPr>
                  <w:rFonts w:ascii="Arial" w:hAnsi="Arial" w:cs="Arial"/>
                  <w:sz w:val="18"/>
                  <w:szCs w:val="18"/>
                </w:rPr>
                <w:t xml:space="preserve">TargetPlan Role User maintenance therefore </w:t>
              </w:r>
            </w:ins>
            <w:ins w:id="323" w:author="Jamal, Zaher CWK" w:date="2015-06-23T16:17:00Z">
              <w:r>
                <w:rPr>
                  <w:rFonts w:ascii="Arial" w:hAnsi="Arial" w:cs="Arial"/>
                  <w:sz w:val="18"/>
                  <w:szCs w:val="18"/>
                </w:rPr>
                <w:t>the solution should replicate this functionality.</w:t>
              </w:r>
            </w:ins>
          </w:p>
        </w:tc>
      </w:tr>
      <w:tr w:rsidR="007B35AF" w:rsidRPr="005D68D4" w14:paraId="6F363CC3" w14:textId="77777777" w:rsidTr="00652621">
        <w:trPr>
          <w:ins w:id="324" w:author="Jamal, Zaher CWK" w:date="2015-06-23T15:30:00Z"/>
        </w:trPr>
        <w:tc>
          <w:tcPr>
            <w:tcW w:w="2093" w:type="dxa"/>
            <w:shd w:val="pct20" w:color="auto" w:fill="auto"/>
          </w:tcPr>
          <w:p w14:paraId="3B999814" w14:textId="77777777" w:rsidR="007B35AF" w:rsidRPr="005D68D4" w:rsidRDefault="007B35AF" w:rsidP="00652621">
            <w:pPr>
              <w:rPr>
                <w:ins w:id="325" w:author="Jamal, Zaher CWK" w:date="2015-06-23T15:30:00Z"/>
                <w:rFonts w:ascii="Arial" w:hAnsi="Arial" w:cs="Arial"/>
                <w:b/>
                <w:bCs/>
                <w:sz w:val="18"/>
                <w:szCs w:val="18"/>
              </w:rPr>
            </w:pPr>
            <w:ins w:id="326" w:author="Jamal, Zaher CWK" w:date="2015-06-23T15:30:00Z">
              <w:r w:rsidRPr="005D68D4">
                <w:rPr>
                  <w:rFonts w:ascii="Arial" w:hAnsi="Arial" w:cs="Arial"/>
                  <w:b/>
                  <w:bCs/>
                  <w:sz w:val="18"/>
                  <w:szCs w:val="18"/>
                </w:rPr>
                <w:t>Notes / Questions</w:t>
              </w:r>
            </w:ins>
          </w:p>
          <w:p w14:paraId="0E6BFAB4" w14:textId="77777777" w:rsidR="007B35AF" w:rsidRPr="005D68D4" w:rsidRDefault="007B35AF" w:rsidP="00652621">
            <w:pPr>
              <w:rPr>
                <w:ins w:id="327" w:author="Jamal, Zaher CWK" w:date="2015-06-23T15:30:00Z"/>
                <w:rFonts w:ascii="Arial" w:hAnsi="Arial" w:cs="Arial"/>
                <w:b/>
                <w:bCs/>
                <w:sz w:val="18"/>
                <w:szCs w:val="18"/>
              </w:rPr>
            </w:pPr>
          </w:p>
        </w:tc>
        <w:tc>
          <w:tcPr>
            <w:tcW w:w="7229" w:type="dxa"/>
            <w:shd w:val="clear" w:color="auto" w:fill="FFFFFF" w:themeFill="background1"/>
          </w:tcPr>
          <w:p w14:paraId="5F7D9126" w14:textId="77777777" w:rsidR="007B35AF" w:rsidRPr="00CC7035" w:rsidRDefault="007B35AF" w:rsidP="00652621">
            <w:pPr>
              <w:rPr>
                <w:ins w:id="328" w:author="Jamal, Zaher CWK" w:date="2015-06-23T15:30:00Z"/>
                <w:rFonts w:ascii="Arial" w:hAnsi="Arial" w:cs="Arial"/>
                <w:sz w:val="18"/>
                <w:szCs w:val="18"/>
              </w:rPr>
            </w:pPr>
          </w:p>
        </w:tc>
      </w:tr>
      <w:tr w:rsidR="007B35AF" w:rsidRPr="005D68D4" w14:paraId="76579F96" w14:textId="77777777" w:rsidTr="00652621">
        <w:trPr>
          <w:ins w:id="329" w:author="Jamal, Zaher CWK" w:date="2015-06-23T15:30:00Z"/>
        </w:trPr>
        <w:tc>
          <w:tcPr>
            <w:tcW w:w="2093" w:type="dxa"/>
            <w:shd w:val="pct20" w:color="auto" w:fill="auto"/>
          </w:tcPr>
          <w:p w14:paraId="0EC5FC81" w14:textId="77777777" w:rsidR="007B35AF" w:rsidRPr="005D68D4" w:rsidRDefault="007B35AF" w:rsidP="00652621">
            <w:pPr>
              <w:rPr>
                <w:ins w:id="330" w:author="Jamal, Zaher CWK" w:date="2015-06-23T15:30:00Z"/>
                <w:rFonts w:ascii="Arial" w:hAnsi="Arial" w:cs="Arial"/>
                <w:b/>
                <w:bCs/>
                <w:sz w:val="18"/>
                <w:szCs w:val="18"/>
              </w:rPr>
            </w:pPr>
            <w:ins w:id="331" w:author="Jamal, Zaher CWK" w:date="2015-06-23T15:30:00Z">
              <w:r w:rsidRPr="005D68D4">
                <w:rPr>
                  <w:rFonts w:ascii="Arial" w:hAnsi="Arial" w:cs="Arial"/>
                  <w:b/>
                  <w:bCs/>
                  <w:sz w:val="18"/>
                  <w:szCs w:val="18"/>
                </w:rPr>
                <w:t>Includes Use Cases</w:t>
              </w:r>
            </w:ins>
          </w:p>
          <w:p w14:paraId="5C74977C" w14:textId="77777777" w:rsidR="007B35AF" w:rsidRPr="005D68D4" w:rsidRDefault="007B35AF" w:rsidP="00652621">
            <w:pPr>
              <w:rPr>
                <w:ins w:id="332" w:author="Jamal, Zaher CWK" w:date="2015-06-23T15:30:00Z"/>
                <w:rFonts w:ascii="Arial" w:hAnsi="Arial" w:cs="Arial"/>
                <w:b/>
                <w:bCs/>
                <w:color w:val="FF0000"/>
                <w:sz w:val="18"/>
                <w:szCs w:val="18"/>
              </w:rPr>
            </w:pPr>
          </w:p>
        </w:tc>
        <w:tc>
          <w:tcPr>
            <w:tcW w:w="7229" w:type="dxa"/>
            <w:shd w:val="clear" w:color="auto" w:fill="FFFFFF" w:themeFill="background1"/>
          </w:tcPr>
          <w:p w14:paraId="7FE459D8" w14:textId="77777777" w:rsidR="007B35AF" w:rsidRPr="005D68D4" w:rsidRDefault="007B35AF" w:rsidP="00652621">
            <w:pPr>
              <w:rPr>
                <w:ins w:id="333" w:author="Jamal, Zaher CWK" w:date="2015-06-23T15:30:00Z"/>
                <w:rFonts w:ascii="Arial" w:hAnsi="Arial" w:cs="Arial"/>
                <w:sz w:val="18"/>
                <w:szCs w:val="18"/>
              </w:rPr>
            </w:pPr>
          </w:p>
        </w:tc>
      </w:tr>
      <w:tr w:rsidR="007B35AF" w:rsidRPr="005D68D4" w14:paraId="4B6B7161" w14:textId="77777777" w:rsidTr="00652621">
        <w:trPr>
          <w:ins w:id="334" w:author="Jamal, Zaher CWK" w:date="2015-06-23T15:30:00Z"/>
        </w:trPr>
        <w:tc>
          <w:tcPr>
            <w:tcW w:w="2093" w:type="dxa"/>
            <w:shd w:val="pct20" w:color="auto" w:fill="auto"/>
          </w:tcPr>
          <w:p w14:paraId="1A9241E5" w14:textId="77777777" w:rsidR="007B35AF" w:rsidRPr="005D68D4" w:rsidRDefault="007B35AF" w:rsidP="00652621">
            <w:pPr>
              <w:rPr>
                <w:ins w:id="335" w:author="Jamal, Zaher CWK" w:date="2015-06-23T15:30:00Z"/>
                <w:rFonts w:ascii="Arial" w:hAnsi="Arial" w:cs="Arial"/>
                <w:b/>
                <w:bCs/>
                <w:sz w:val="18"/>
                <w:szCs w:val="18"/>
              </w:rPr>
            </w:pPr>
            <w:ins w:id="336" w:author="Jamal, Zaher CWK" w:date="2015-06-23T15:30:00Z">
              <w:r w:rsidRPr="005D68D4">
                <w:rPr>
                  <w:rFonts w:ascii="Arial" w:hAnsi="Arial" w:cs="Arial"/>
                  <w:b/>
                  <w:bCs/>
                  <w:sz w:val="18"/>
                  <w:szCs w:val="18"/>
                </w:rPr>
                <w:t xml:space="preserve">Additional Information </w:t>
              </w:r>
            </w:ins>
          </w:p>
        </w:tc>
        <w:tc>
          <w:tcPr>
            <w:tcW w:w="7229" w:type="dxa"/>
            <w:shd w:val="clear" w:color="auto" w:fill="FFFFFF" w:themeFill="background1"/>
          </w:tcPr>
          <w:p w14:paraId="77F6A02A" w14:textId="77777777" w:rsidR="007B35AF" w:rsidRPr="005D68D4" w:rsidRDefault="007B35AF" w:rsidP="00652621">
            <w:pPr>
              <w:rPr>
                <w:ins w:id="337" w:author="Jamal, Zaher CWK" w:date="2015-06-23T15:30:00Z"/>
                <w:rFonts w:ascii="Arial" w:hAnsi="Arial" w:cs="Arial"/>
                <w:sz w:val="18"/>
                <w:szCs w:val="18"/>
              </w:rPr>
            </w:pPr>
          </w:p>
        </w:tc>
      </w:tr>
      <w:tr w:rsidR="007B35AF" w:rsidRPr="005D68D4" w14:paraId="369618DB" w14:textId="77777777" w:rsidTr="00652621">
        <w:trPr>
          <w:ins w:id="338" w:author="Jamal, Zaher CWK" w:date="2015-06-23T15:30:00Z"/>
        </w:trPr>
        <w:tc>
          <w:tcPr>
            <w:tcW w:w="2093" w:type="dxa"/>
            <w:shd w:val="pct20" w:color="auto" w:fill="auto"/>
          </w:tcPr>
          <w:p w14:paraId="73E97578" w14:textId="77777777" w:rsidR="007B35AF" w:rsidRPr="005D68D4" w:rsidRDefault="007B35AF" w:rsidP="00652621">
            <w:pPr>
              <w:rPr>
                <w:ins w:id="339" w:author="Jamal, Zaher CWK" w:date="2015-06-23T15:30:00Z"/>
                <w:rFonts w:ascii="Arial" w:hAnsi="Arial" w:cs="Arial"/>
                <w:b/>
                <w:bCs/>
                <w:sz w:val="18"/>
                <w:szCs w:val="18"/>
              </w:rPr>
            </w:pPr>
            <w:ins w:id="340" w:author="Jamal, Zaher CWK" w:date="2015-06-23T15:30:00Z">
              <w:r w:rsidRPr="005D68D4">
                <w:rPr>
                  <w:rFonts w:ascii="Arial" w:hAnsi="Arial" w:cs="Arial"/>
                  <w:b/>
                  <w:bCs/>
                  <w:sz w:val="18"/>
                  <w:szCs w:val="18"/>
                </w:rPr>
                <w:t>Links to Bus Req Id</w:t>
              </w:r>
            </w:ins>
          </w:p>
        </w:tc>
        <w:tc>
          <w:tcPr>
            <w:tcW w:w="7229" w:type="dxa"/>
            <w:shd w:val="clear" w:color="auto" w:fill="FFFFFF" w:themeFill="background1"/>
          </w:tcPr>
          <w:p w14:paraId="5E4C77A0" w14:textId="77777777" w:rsidR="007B35AF" w:rsidRPr="005D68D4" w:rsidRDefault="007B35AF" w:rsidP="00652621">
            <w:pPr>
              <w:rPr>
                <w:ins w:id="341" w:author="Jamal, Zaher CWK" w:date="2015-06-23T15:30:00Z"/>
                <w:rFonts w:ascii="Arial" w:hAnsi="Arial" w:cs="Arial"/>
                <w:sz w:val="18"/>
                <w:szCs w:val="18"/>
              </w:rPr>
            </w:pPr>
            <w:ins w:id="342" w:author="Jamal, Zaher CWK" w:date="2015-06-23T15:30:00Z">
              <w:r>
                <w:rPr>
                  <w:rFonts w:ascii="Arial" w:hAnsi="Arial" w:cs="Arial"/>
                  <w:sz w:val="18"/>
                  <w:szCs w:val="18"/>
                </w:rPr>
                <w:t>PM0032</w:t>
              </w:r>
            </w:ins>
          </w:p>
        </w:tc>
      </w:tr>
      <w:tr w:rsidR="007B35AF" w:rsidRPr="005D68D4" w14:paraId="3FBAD931" w14:textId="77777777" w:rsidTr="00652621">
        <w:trPr>
          <w:ins w:id="343" w:author="Jamal, Zaher CWK" w:date="2015-06-23T15:30:00Z"/>
        </w:trPr>
        <w:tc>
          <w:tcPr>
            <w:tcW w:w="2093" w:type="dxa"/>
            <w:shd w:val="pct20" w:color="auto" w:fill="auto"/>
          </w:tcPr>
          <w:p w14:paraId="37445A55" w14:textId="77777777" w:rsidR="007B35AF" w:rsidRPr="005D68D4" w:rsidRDefault="007B35AF" w:rsidP="00652621">
            <w:pPr>
              <w:rPr>
                <w:ins w:id="344" w:author="Jamal, Zaher CWK" w:date="2015-06-23T15:30:00Z"/>
                <w:rFonts w:ascii="Arial" w:hAnsi="Arial" w:cs="Arial"/>
                <w:b/>
                <w:bCs/>
                <w:sz w:val="18"/>
                <w:szCs w:val="18"/>
              </w:rPr>
            </w:pPr>
            <w:ins w:id="345" w:author="Jamal, Zaher CWK" w:date="2015-06-23T15:30:00Z">
              <w:r w:rsidRPr="005D68D4">
                <w:rPr>
                  <w:rFonts w:ascii="Arial" w:hAnsi="Arial" w:cs="Arial"/>
                  <w:b/>
                  <w:bCs/>
                  <w:sz w:val="18"/>
                  <w:szCs w:val="18"/>
                </w:rPr>
                <w:t>Created By</w:t>
              </w:r>
            </w:ins>
          </w:p>
        </w:tc>
        <w:tc>
          <w:tcPr>
            <w:tcW w:w="7229" w:type="dxa"/>
            <w:shd w:val="clear" w:color="auto" w:fill="FFFFFF" w:themeFill="background1"/>
          </w:tcPr>
          <w:p w14:paraId="544A4160" w14:textId="41E06C8E" w:rsidR="007B35AF" w:rsidRPr="005D68D4" w:rsidRDefault="00084143" w:rsidP="00652621">
            <w:pPr>
              <w:rPr>
                <w:ins w:id="346" w:author="Jamal, Zaher CWK" w:date="2015-06-23T15:30:00Z"/>
                <w:rFonts w:ascii="Arial" w:hAnsi="Arial" w:cs="Arial"/>
                <w:sz w:val="18"/>
                <w:szCs w:val="18"/>
              </w:rPr>
            </w:pPr>
            <w:ins w:id="347" w:author="Jamal, Zaher CWK" w:date="2015-06-23T16:17:00Z">
              <w:r>
                <w:rPr>
                  <w:rFonts w:ascii="Arial" w:hAnsi="Arial" w:cs="Arial"/>
                  <w:sz w:val="18"/>
                  <w:szCs w:val="18"/>
                </w:rPr>
                <w:t>Zaher Jamal</w:t>
              </w:r>
            </w:ins>
          </w:p>
        </w:tc>
      </w:tr>
    </w:tbl>
    <w:p w14:paraId="387D48AC" w14:textId="6C0FC350" w:rsidR="00215037" w:rsidRDefault="00215037" w:rsidP="00AF6F0D">
      <w:pPr>
        <w:rPr>
          <w:ins w:id="348" w:author="Jamal, Zaher CWK" w:date="2015-06-23T16:18:00Z"/>
        </w:rPr>
      </w:pPr>
    </w:p>
    <w:p w14:paraId="59B15C99" w14:textId="7F41665D" w:rsidR="00084143" w:rsidRDefault="00A65140">
      <w:pPr>
        <w:pStyle w:val="Heading4"/>
        <w:rPr>
          <w:ins w:id="349" w:author="Jamal, Zaher CWK" w:date="2015-06-23T16:30:00Z"/>
        </w:rPr>
        <w:pPrChange w:id="350" w:author="Jamal, Zaher CWK" w:date="2015-06-23T16:30:00Z">
          <w:pPr/>
        </w:pPrChange>
      </w:pPr>
      <w:ins w:id="351" w:author="Jamal, Zaher CWK" w:date="2015-06-23T16:30:00Z">
        <w:r>
          <w:t>List Roles</w:t>
        </w:r>
      </w:ins>
    </w:p>
    <w:p w14:paraId="2B6FE8C4" w14:textId="0B0102B6" w:rsidR="00A65140" w:rsidRPr="00A65140" w:rsidRDefault="00A65140">
      <w:ins w:id="352" w:author="Jamal, Zaher CWK" w:date="2015-06-23T16:30:00Z">
        <w:r>
          <w:t>Plan Manager Roles.</w:t>
        </w:r>
      </w:ins>
    </w:p>
    <w:bookmarkEnd w:id="154"/>
    <w:p w14:paraId="3048544E" w14:textId="67F3A4CB" w:rsidR="00A65140" w:rsidDel="00E857D8" w:rsidRDefault="00E857D8">
      <w:pPr>
        <w:rPr>
          <w:del w:id="353" w:author="Jamal, Zaher CWK" w:date="2015-06-23T16:56:00Z"/>
        </w:rPr>
      </w:pPr>
      <w:ins w:id="354" w:author="Jamal, Zaher CWK" w:date="2015-06-23T16:56:00Z">
        <w:r>
          <w:object w:dxaOrig="11992" w:dyaOrig="3255" w14:anchorId="3B59EEC4">
            <v:shape id="_x0000_i1042" type="#_x0000_t75" style="width:6in;height:117pt" o:ole="">
              <v:imagedata r:id="rId59" o:title=""/>
            </v:shape>
            <o:OLEObject Type="Embed" ProgID="Visio.Drawing.11" ShapeID="_x0000_i1042" DrawAspect="Content" ObjectID="_1496664132" r:id="rId60"/>
          </w:object>
        </w:r>
      </w:ins>
    </w:p>
    <w:p w14:paraId="2D6277C6" w14:textId="3599A2F3" w:rsidR="00A65140" w:rsidRDefault="00A65140">
      <w:pPr>
        <w:pStyle w:val="Heading4"/>
        <w:rPr>
          <w:ins w:id="355" w:author="Jamal, Zaher CWK" w:date="2015-06-23T16:32:00Z"/>
        </w:rPr>
        <w:pPrChange w:id="356" w:author="Jamal, Zaher CWK" w:date="2015-06-23T16:32:00Z">
          <w:pPr/>
        </w:pPrChange>
      </w:pPr>
      <w:ins w:id="357" w:author="Jamal, Zaher CWK" w:date="2015-06-23T16:32:00Z">
        <w:r>
          <w:t>Users on Role</w:t>
        </w:r>
      </w:ins>
    </w:p>
    <w:p w14:paraId="4BC0189B" w14:textId="2960B811" w:rsidR="00A65140" w:rsidRPr="00652621" w:rsidRDefault="00A65140" w:rsidP="00A65140">
      <w:pPr>
        <w:rPr>
          <w:ins w:id="358" w:author="Jamal, Zaher CWK" w:date="2015-06-23T16:31:00Z"/>
        </w:rPr>
      </w:pPr>
      <w:ins w:id="359" w:author="Jamal, Zaher CWK" w:date="2015-06-23T16:31:00Z">
        <w:r>
          <w:t xml:space="preserve">Plan Manager </w:t>
        </w:r>
      </w:ins>
      <w:ins w:id="360" w:author="Jamal, Zaher CWK" w:date="2015-06-23T16:32:00Z">
        <w:r>
          <w:t>Users associated to a Role</w:t>
        </w:r>
      </w:ins>
      <w:ins w:id="361" w:author="Jamal, Zaher CWK" w:date="2015-06-23T16:31:00Z">
        <w:r>
          <w:t>.</w:t>
        </w:r>
      </w:ins>
    </w:p>
    <w:p w14:paraId="7AF7579A" w14:textId="782EC7E7" w:rsidR="00A65140" w:rsidRDefault="00A65140">
      <w:pPr>
        <w:rPr>
          <w:ins w:id="362" w:author="Jamal, Zaher CWK" w:date="2015-06-23T16:33:00Z"/>
        </w:rPr>
      </w:pPr>
      <w:ins w:id="363" w:author="Jamal, Zaher CWK" w:date="2015-06-23T16:32:00Z">
        <w:r>
          <w:object w:dxaOrig="9795" w:dyaOrig="6376" w14:anchorId="24C65F06">
            <v:shape id="_x0000_i1043" type="#_x0000_t75" style="width:389.25pt;height:253.5pt" o:ole="">
              <v:imagedata r:id="rId61" o:title=""/>
            </v:shape>
            <o:OLEObject Type="Embed" ProgID="Visio.Drawing.11" ShapeID="_x0000_i1043" DrawAspect="Content" ObjectID="_1496664133" r:id="rId62"/>
          </w:object>
        </w:r>
      </w:ins>
    </w:p>
    <w:p w14:paraId="6451A294" w14:textId="7E2D01FA" w:rsidR="00A65140" w:rsidRPr="00A65140" w:rsidRDefault="006567B8">
      <w:pPr>
        <w:pStyle w:val="Heading4"/>
        <w:rPr>
          <w:ins w:id="364" w:author="Jamal, Zaher CWK" w:date="2015-06-23T16:33:00Z"/>
        </w:rPr>
        <w:pPrChange w:id="365" w:author="Jamal, Zaher CWK" w:date="2015-06-23T16:33:00Z">
          <w:pPr>
            <w:pStyle w:val="Heading4"/>
            <w:numPr>
              <w:numId w:val="237"/>
            </w:numPr>
          </w:pPr>
        </w:pPrChange>
      </w:pPr>
      <w:ins w:id="366" w:author="Jamal, Zaher CWK" w:date="2015-06-23T16:35:00Z">
        <w:r>
          <w:t xml:space="preserve">Adding a User to a </w:t>
        </w:r>
      </w:ins>
      <w:ins w:id="367" w:author="Jamal, Zaher CWK" w:date="2015-06-23T16:33:00Z">
        <w:r w:rsidR="00A65140" w:rsidRPr="00A65140">
          <w:t>Role</w:t>
        </w:r>
      </w:ins>
    </w:p>
    <w:p w14:paraId="2AD6FC95" w14:textId="555456E8" w:rsidR="00A65140" w:rsidRPr="00652621" w:rsidRDefault="00A65140" w:rsidP="00A65140">
      <w:pPr>
        <w:rPr>
          <w:ins w:id="368" w:author="Jamal, Zaher CWK" w:date="2015-06-23T16:33:00Z"/>
        </w:rPr>
      </w:pPr>
      <w:ins w:id="369" w:author="Jamal, Zaher CWK" w:date="2015-06-23T16:34:00Z">
        <w:r>
          <w:t xml:space="preserve">Assigning a User </w:t>
        </w:r>
      </w:ins>
      <w:ins w:id="370" w:author="Jamal, Zaher CWK" w:date="2015-06-23T16:33:00Z">
        <w:r>
          <w:t>to a Role.</w:t>
        </w:r>
      </w:ins>
    </w:p>
    <w:p w14:paraId="5701DB7A" w14:textId="44C69F75" w:rsidR="006567B8" w:rsidRDefault="00E857D8">
      <w:pPr>
        <w:rPr>
          <w:ins w:id="371" w:author="Jamal, Zaher CWK" w:date="2015-06-23T16:34:00Z"/>
        </w:rPr>
      </w:pPr>
      <w:ins w:id="372" w:author="Jamal, Zaher CWK" w:date="2015-06-23T16:34:00Z">
        <w:r>
          <w:object w:dxaOrig="9061" w:dyaOrig="4260" w14:anchorId="3E7E4D19">
            <v:shape id="_x0000_i1044" type="#_x0000_t75" style="width:288.75pt;height:135.75pt" o:ole="">
              <v:imagedata r:id="rId63" o:title=""/>
            </v:shape>
            <o:OLEObject Type="Embed" ProgID="Visio.Drawing.11" ShapeID="_x0000_i1044" DrawAspect="Content" ObjectID="_1496664134" r:id="rId64"/>
          </w:object>
        </w:r>
      </w:ins>
    </w:p>
    <w:p w14:paraId="2D01B07C" w14:textId="051CB08D" w:rsidR="006567B8" w:rsidRPr="006567B8" w:rsidRDefault="006567B8">
      <w:pPr>
        <w:pStyle w:val="Heading4"/>
        <w:rPr>
          <w:ins w:id="373" w:author="Jamal, Zaher CWK" w:date="2015-06-23T16:34:00Z"/>
        </w:rPr>
        <w:pPrChange w:id="374" w:author="Jamal, Zaher CWK" w:date="2015-06-23T16:35:00Z">
          <w:pPr>
            <w:pStyle w:val="Heading4"/>
            <w:numPr>
              <w:numId w:val="238"/>
            </w:numPr>
          </w:pPr>
        </w:pPrChange>
      </w:pPr>
      <w:ins w:id="375" w:author="Jamal, Zaher CWK" w:date="2015-06-23T16:35:00Z">
        <w:r>
          <w:t xml:space="preserve">Deleting </w:t>
        </w:r>
      </w:ins>
      <w:ins w:id="376" w:author="Jamal, Zaher CWK" w:date="2015-06-23T16:34:00Z">
        <w:r w:rsidRPr="006567B8">
          <w:t xml:space="preserve">Users on </w:t>
        </w:r>
      </w:ins>
      <w:ins w:id="377" w:author="Jamal, Zaher CWK" w:date="2015-06-23T16:35:00Z">
        <w:r>
          <w:t xml:space="preserve">a </w:t>
        </w:r>
      </w:ins>
      <w:ins w:id="378" w:author="Jamal, Zaher CWK" w:date="2015-06-23T16:34:00Z">
        <w:r w:rsidRPr="006567B8">
          <w:t>Role</w:t>
        </w:r>
      </w:ins>
    </w:p>
    <w:p w14:paraId="34DC4DF4" w14:textId="471BED68" w:rsidR="006567B8" w:rsidRPr="00652621" w:rsidRDefault="006567B8" w:rsidP="006567B8">
      <w:pPr>
        <w:rPr>
          <w:ins w:id="379" w:author="Jamal, Zaher CWK" w:date="2015-06-23T16:34:00Z"/>
        </w:rPr>
      </w:pPr>
      <w:ins w:id="380" w:author="Jamal, Zaher CWK" w:date="2015-06-23T16:35:00Z">
        <w:r>
          <w:t xml:space="preserve">Removing </w:t>
        </w:r>
      </w:ins>
      <w:ins w:id="381" w:author="Jamal, Zaher CWK" w:date="2015-06-23T16:34:00Z">
        <w:r>
          <w:t xml:space="preserve">a User </w:t>
        </w:r>
      </w:ins>
      <w:ins w:id="382" w:author="Jamal, Zaher CWK" w:date="2015-06-23T16:35:00Z">
        <w:r>
          <w:t xml:space="preserve">from </w:t>
        </w:r>
      </w:ins>
      <w:ins w:id="383" w:author="Jamal, Zaher CWK" w:date="2015-06-23T16:34:00Z">
        <w:r>
          <w:t>a Role.</w:t>
        </w:r>
      </w:ins>
    </w:p>
    <w:p w14:paraId="25CA7631" w14:textId="3B561A88" w:rsidR="00084143" w:rsidRPr="00A65140" w:rsidRDefault="00E857D8">
      <w:pPr>
        <w:rPr>
          <w:ins w:id="384" w:author="Jamal, Zaher CWK" w:date="2015-06-23T16:18:00Z"/>
          <w:rPrChange w:id="385" w:author="Jamal, Zaher CWK" w:date="2015-06-23T16:31:00Z">
            <w:rPr>
              <w:ins w:id="386" w:author="Jamal, Zaher CWK" w:date="2015-06-23T16:18:00Z"/>
              <w:rFonts w:ascii="Arial" w:hAnsi="Arial" w:cs="Arial"/>
              <w:sz w:val="28"/>
              <w:szCs w:val="28"/>
            </w:rPr>
          </w:rPrChange>
        </w:rPr>
      </w:pPr>
      <w:ins w:id="387" w:author="Jamal, Zaher CWK" w:date="2015-06-23T16:36:00Z">
        <w:r>
          <w:object w:dxaOrig="8940" w:dyaOrig="3915" w14:anchorId="01F277E3">
            <v:shape id="_x0000_i1045" type="#_x0000_t75" style="width:293.25pt;height:129pt" o:ole="">
              <v:imagedata r:id="rId65" o:title=""/>
            </v:shape>
            <o:OLEObject Type="Embed" ProgID="Visio.Drawing.11" ShapeID="_x0000_i1045" DrawAspect="Content" ObjectID="_1496664135" r:id="rId66"/>
          </w:object>
        </w:r>
      </w:ins>
      <w:ins w:id="388" w:author="Jamal, Zaher CWK" w:date="2015-06-23T16:18:00Z">
        <w:r w:rsidR="00084143">
          <w:br w:type="page"/>
        </w:r>
      </w:ins>
    </w:p>
    <w:p w14:paraId="45ADD5D2" w14:textId="37DC9EF2" w:rsidR="00575924" w:rsidRDefault="00575924" w:rsidP="00575924">
      <w:pPr>
        <w:pStyle w:val="Heading2"/>
        <w:ind w:left="0" w:firstLine="0"/>
      </w:pPr>
      <w:bookmarkStart w:id="389" w:name="_Toc422842026"/>
      <w:r>
        <w:t xml:space="preserve">Use Case Diagram – </w:t>
      </w:r>
      <w:r w:rsidR="00FE4BBE">
        <w:t>PlanManager</w:t>
      </w:r>
      <w:r>
        <w:t xml:space="preserve"> Home Screen</w:t>
      </w:r>
      <w:bookmarkEnd w:id="389"/>
    </w:p>
    <w:p w14:paraId="38F0BB39" w14:textId="77777777" w:rsidR="00575924" w:rsidRPr="00083925" w:rsidRDefault="00575924" w:rsidP="00575924"/>
    <w:p w14:paraId="064B3CB2" w14:textId="0E1AC54F" w:rsidR="00575924" w:rsidRDefault="00AC7100" w:rsidP="00575924">
      <w:r>
        <w:object w:dxaOrig="11333" w:dyaOrig="10729" w14:anchorId="72057541">
          <v:shape id="_x0000_i1046" type="#_x0000_t75" style="width:468pt;height:439.5pt" o:ole="">
            <v:imagedata r:id="rId67" o:title=""/>
          </v:shape>
          <o:OLEObject Type="Embed" ProgID="Visio.Drawing.11" ShapeID="_x0000_i1046" DrawAspect="Content" ObjectID="_1496664136" r:id="rId68"/>
        </w:object>
      </w:r>
    </w:p>
    <w:p w14:paraId="5E8011D8" w14:textId="382C9A9A" w:rsidR="00EB4307" w:rsidRDefault="00EB4307">
      <w:r>
        <w:br w:type="page"/>
      </w:r>
    </w:p>
    <w:p w14:paraId="0F643AFB" w14:textId="7EF08F14" w:rsidR="00575924" w:rsidRDefault="00575924" w:rsidP="00575924">
      <w:pPr>
        <w:pStyle w:val="Heading3"/>
        <w:ind w:left="0" w:firstLine="0"/>
      </w:pPr>
      <w:bookmarkStart w:id="390" w:name="_Toc422842027"/>
      <w:r>
        <w:t>PMUC</w:t>
      </w:r>
      <w:r w:rsidR="007270D9">
        <w:t>038</w:t>
      </w:r>
      <w:r>
        <w:t xml:space="preserve"> – </w:t>
      </w:r>
      <w:r w:rsidR="00FE4BBE">
        <w:t>PlanManager</w:t>
      </w:r>
      <w:r>
        <w:t xml:space="preserve"> Home Screen</w:t>
      </w:r>
      <w:bookmarkEnd w:id="390"/>
    </w:p>
    <w:p w14:paraId="13375926" w14:textId="77777777" w:rsidR="00575924"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61393658" w14:textId="77777777" w:rsidTr="00E53015">
        <w:tc>
          <w:tcPr>
            <w:tcW w:w="9322" w:type="dxa"/>
            <w:gridSpan w:val="2"/>
            <w:shd w:val="pct20" w:color="auto" w:fill="auto"/>
          </w:tcPr>
          <w:p w14:paraId="4D63AF7E" w14:textId="6A828F72"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038</w:t>
            </w:r>
          </w:p>
          <w:p w14:paraId="04504074" w14:textId="77777777" w:rsidR="00575924" w:rsidRPr="005D68D4" w:rsidRDefault="00575924" w:rsidP="00E53015">
            <w:pPr>
              <w:rPr>
                <w:rFonts w:ascii="Arial" w:hAnsi="Arial" w:cs="Arial"/>
                <w:b/>
                <w:bCs/>
                <w:sz w:val="18"/>
                <w:szCs w:val="18"/>
              </w:rPr>
            </w:pPr>
          </w:p>
          <w:p w14:paraId="15C56727" w14:textId="13E94368"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FE4BBE">
              <w:rPr>
                <w:rFonts w:ascii="Arial" w:hAnsi="Arial" w:cs="Arial"/>
                <w:b/>
                <w:bCs/>
                <w:sz w:val="18"/>
                <w:szCs w:val="18"/>
              </w:rPr>
              <w:t>PlanManager</w:t>
            </w:r>
            <w:r>
              <w:rPr>
                <w:rFonts w:ascii="Arial" w:hAnsi="Arial" w:cs="Arial"/>
                <w:b/>
                <w:bCs/>
                <w:sz w:val="18"/>
                <w:szCs w:val="18"/>
              </w:rPr>
              <w:t xml:space="preserve"> Home Screen</w:t>
            </w:r>
          </w:p>
          <w:p w14:paraId="511301CF" w14:textId="77777777" w:rsidR="00575924" w:rsidRPr="005D68D4" w:rsidRDefault="00575924" w:rsidP="00E53015">
            <w:pPr>
              <w:rPr>
                <w:rFonts w:ascii="Arial" w:hAnsi="Arial" w:cs="Arial"/>
                <w:b/>
                <w:sz w:val="18"/>
                <w:szCs w:val="18"/>
              </w:rPr>
            </w:pPr>
          </w:p>
        </w:tc>
      </w:tr>
      <w:tr w:rsidR="00575924" w:rsidRPr="005D68D4" w14:paraId="05B948B1" w14:textId="77777777" w:rsidTr="00E53015">
        <w:tc>
          <w:tcPr>
            <w:tcW w:w="2093" w:type="dxa"/>
            <w:shd w:val="pct20" w:color="auto" w:fill="auto"/>
          </w:tcPr>
          <w:p w14:paraId="6AE6A72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2DA6A309" w14:textId="77777777" w:rsidR="00575924" w:rsidRPr="005D68D4" w:rsidRDefault="00575924" w:rsidP="00E53015">
            <w:pPr>
              <w:rPr>
                <w:rFonts w:ascii="Arial" w:hAnsi="Arial" w:cs="Arial"/>
                <w:b/>
                <w:bCs/>
                <w:sz w:val="18"/>
                <w:szCs w:val="18"/>
              </w:rPr>
            </w:pPr>
          </w:p>
        </w:tc>
        <w:tc>
          <w:tcPr>
            <w:tcW w:w="7229" w:type="dxa"/>
            <w:shd w:val="clear" w:color="auto" w:fill="auto"/>
          </w:tcPr>
          <w:p w14:paraId="6CC96875" w14:textId="76CB9B29" w:rsidR="00575924" w:rsidRPr="009E3CE8" w:rsidRDefault="00575924" w:rsidP="00E53015">
            <w:pPr>
              <w:rPr>
                <w:rFonts w:ascii="Arial" w:hAnsi="Arial" w:cs="Arial"/>
                <w:sz w:val="18"/>
                <w:szCs w:val="18"/>
              </w:rPr>
            </w:pPr>
            <w:r>
              <w:rPr>
                <w:rFonts w:ascii="Arial" w:hAnsi="Arial" w:cs="Arial"/>
                <w:sz w:val="18"/>
                <w:szCs w:val="18"/>
              </w:rPr>
              <w:t xml:space="preserve">Main home page launched upon accessing </w:t>
            </w:r>
            <w:r w:rsidR="00FE4BBE">
              <w:rPr>
                <w:rFonts w:ascii="Arial" w:hAnsi="Arial" w:cs="Arial"/>
                <w:sz w:val="18"/>
                <w:szCs w:val="18"/>
              </w:rPr>
              <w:t>PlanManager</w:t>
            </w:r>
          </w:p>
        </w:tc>
      </w:tr>
      <w:tr w:rsidR="00575924" w:rsidRPr="005D68D4" w14:paraId="7FFE00FB" w14:textId="77777777" w:rsidTr="00E53015">
        <w:tc>
          <w:tcPr>
            <w:tcW w:w="2093" w:type="dxa"/>
            <w:shd w:val="pct20" w:color="auto" w:fill="auto"/>
          </w:tcPr>
          <w:p w14:paraId="30266F4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4D8749B0"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5A22B170" w14:textId="7C0C5E70" w:rsidR="00575924" w:rsidRPr="005D68D4" w:rsidRDefault="00FE4BBE" w:rsidP="00E53015">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1D0E9BC8" w14:textId="77777777" w:rsidTr="00E53015">
        <w:tc>
          <w:tcPr>
            <w:tcW w:w="2093" w:type="dxa"/>
            <w:shd w:val="pct20" w:color="auto" w:fill="auto"/>
          </w:tcPr>
          <w:p w14:paraId="4E78A19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04DBA979" w14:textId="77777777" w:rsidR="00575924" w:rsidRPr="005D68D4" w:rsidRDefault="00575924" w:rsidP="00E53015">
            <w:pPr>
              <w:rPr>
                <w:rFonts w:ascii="Arial" w:hAnsi="Arial" w:cs="Arial"/>
                <w:b/>
                <w:bCs/>
                <w:sz w:val="18"/>
                <w:szCs w:val="18"/>
              </w:rPr>
            </w:pPr>
          </w:p>
        </w:tc>
        <w:tc>
          <w:tcPr>
            <w:tcW w:w="7229" w:type="dxa"/>
            <w:shd w:val="clear" w:color="auto" w:fill="auto"/>
          </w:tcPr>
          <w:p w14:paraId="7A014059" w14:textId="0B815EEC"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Selecting the </w:t>
            </w:r>
            <w:r w:rsidR="00FE4BBE">
              <w:rPr>
                <w:rFonts w:ascii="Arial" w:hAnsi="Arial" w:cs="Arial"/>
                <w:color w:val="000000" w:themeColor="text1"/>
                <w:sz w:val="18"/>
                <w:szCs w:val="18"/>
              </w:rPr>
              <w:t>PlanManager</w:t>
            </w:r>
            <w:r w:rsidRPr="00E1695E">
              <w:rPr>
                <w:rFonts w:ascii="Arial" w:hAnsi="Arial" w:cs="Arial"/>
                <w:color w:val="000000" w:themeColor="text1"/>
                <w:sz w:val="18"/>
                <w:szCs w:val="18"/>
              </w:rPr>
              <w:t xml:space="preserve"> option</w:t>
            </w:r>
          </w:p>
        </w:tc>
      </w:tr>
      <w:tr w:rsidR="00575924" w:rsidRPr="005D68D4" w14:paraId="78B58793" w14:textId="77777777" w:rsidTr="00E53015">
        <w:tc>
          <w:tcPr>
            <w:tcW w:w="2093" w:type="dxa"/>
            <w:shd w:val="pct20" w:color="auto" w:fill="auto"/>
          </w:tcPr>
          <w:p w14:paraId="547B0E76"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0FE6B7A9"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21208C5D" w14:textId="4A211A44" w:rsidR="00575924" w:rsidRPr="00E1695E" w:rsidRDefault="00575924" w:rsidP="00E53015">
            <w:pPr>
              <w:rPr>
                <w:rFonts w:ascii="Arial" w:hAnsi="Arial" w:cs="Arial"/>
                <w:color w:val="000000" w:themeColor="text1"/>
                <w:sz w:val="20"/>
                <w:szCs w:val="20"/>
              </w:rPr>
            </w:pPr>
            <w:r>
              <w:rPr>
                <w:rFonts w:ascii="Arial" w:hAnsi="Arial" w:cs="Arial"/>
                <w:color w:val="000000" w:themeColor="text1"/>
                <w:sz w:val="18"/>
                <w:szCs w:val="18"/>
              </w:rPr>
              <w:t xml:space="preserve">Actor </w:t>
            </w:r>
            <w:r w:rsidRPr="00E1695E">
              <w:rPr>
                <w:rFonts w:ascii="Arial" w:hAnsi="Arial" w:cs="Arial"/>
                <w:color w:val="000000" w:themeColor="text1"/>
                <w:sz w:val="18"/>
                <w:szCs w:val="18"/>
              </w:rPr>
              <w:t xml:space="preserve">logged in, authenticated, </w:t>
            </w:r>
            <w:r>
              <w:rPr>
                <w:rFonts w:ascii="Arial" w:hAnsi="Arial" w:cs="Arial"/>
                <w:color w:val="000000" w:themeColor="text1"/>
                <w:sz w:val="18"/>
                <w:szCs w:val="18"/>
              </w:rPr>
              <w:t xml:space="preserve">Scheme has been selected by Actor (or single Scheme) </w:t>
            </w:r>
            <w:r w:rsidRPr="00E1695E">
              <w:rPr>
                <w:rFonts w:ascii="Arial" w:hAnsi="Arial" w:cs="Arial"/>
                <w:color w:val="000000" w:themeColor="text1"/>
                <w:sz w:val="18"/>
                <w:szCs w:val="18"/>
              </w:rPr>
              <w:t xml:space="preserve">and has </w:t>
            </w:r>
            <w:r w:rsidR="00FE4BBE">
              <w:rPr>
                <w:rFonts w:ascii="Arial" w:hAnsi="Arial" w:cs="Arial"/>
                <w:color w:val="000000" w:themeColor="text1"/>
                <w:sz w:val="18"/>
                <w:szCs w:val="18"/>
              </w:rPr>
              <w:t>PlanManager</w:t>
            </w:r>
            <w:r w:rsidRPr="00E1695E">
              <w:rPr>
                <w:rFonts w:ascii="Arial" w:hAnsi="Arial" w:cs="Arial"/>
                <w:color w:val="000000" w:themeColor="text1"/>
                <w:sz w:val="18"/>
                <w:szCs w:val="18"/>
              </w:rPr>
              <w:t xml:space="preserve"> access </w:t>
            </w:r>
            <w:r>
              <w:rPr>
                <w:rFonts w:ascii="Arial" w:hAnsi="Arial" w:cs="Arial"/>
                <w:color w:val="000000" w:themeColor="text1"/>
                <w:sz w:val="18"/>
                <w:szCs w:val="18"/>
              </w:rPr>
              <w:t>set up on access Profile.</w:t>
            </w:r>
          </w:p>
        </w:tc>
      </w:tr>
      <w:tr w:rsidR="00575924" w:rsidRPr="005D68D4" w14:paraId="5298F53F" w14:textId="77777777" w:rsidTr="00E53015">
        <w:tc>
          <w:tcPr>
            <w:tcW w:w="2093" w:type="dxa"/>
            <w:shd w:val="pct20" w:color="auto" w:fill="auto"/>
          </w:tcPr>
          <w:p w14:paraId="671F10A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2DCED96B" w14:textId="77777777" w:rsidR="00575924" w:rsidRPr="005D68D4" w:rsidRDefault="00575924" w:rsidP="00E53015">
            <w:pPr>
              <w:rPr>
                <w:rFonts w:ascii="Arial" w:hAnsi="Arial" w:cs="Arial"/>
                <w:b/>
                <w:bCs/>
                <w:sz w:val="18"/>
                <w:szCs w:val="18"/>
              </w:rPr>
            </w:pPr>
          </w:p>
        </w:tc>
        <w:tc>
          <w:tcPr>
            <w:tcW w:w="7229" w:type="dxa"/>
            <w:shd w:val="clear" w:color="auto" w:fill="auto"/>
          </w:tcPr>
          <w:p w14:paraId="7377B649" w14:textId="6898ED40"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 xml:space="preserve">The </w:t>
            </w:r>
            <w:r w:rsidR="00FE4BBE">
              <w:rPr>
                <w:rFonts w:ascii="Arial" w:hAnsi="Arial" w:cs="Arial"/>
                <w:color w:val="000000" w:themeColor="text1"/>
                <w:sz w:val="18"/>
                <w:szCs w:val="18"/>
              </w:rPr>
              <w:t>PlanManager</w:t>
            </w:r>
            <w:r w:rsidRPr="00E1695E">
              <w:rPr>
                <w:rFonts w:ascii="Arial" w:hAnsi="Arial" w:cs="Arial"/>
                <w:color w:val="000000" w:themeColor="text1"/>
                <w:sz w:val="18"/>
                <w:szCs w:val="18"/>
              </w:rPr>
              <w:t xml:space="preserve"> home </w:t>
            </w:r>
            <w:r>
              <w:rPr>
                <w:rFonts w:ascii="Arial" w:hAnsi="Arial" w:cs="Arial"/>
                <w:color w:val="000000" w:themeColor="text1"/>
                <w:sz w:val="18"/>
                <w:szCs w:val="18"/>
              </w:rPr>
              <w:t>page is</w:t>
            </w:r>
            <w:r w:rsidRPr="00E1695E">
              <w:rPr>
                <w:rFonts w:ascii="Arial" w:hAnsi="Arial" w:cs="Arial"/>
                <w:color w:val="000000" w:themeColor="text1"/>
                <w:sz w:val="18"/>
                <w:szCs w:val="18"/>
              </w:rPr>
              <w:t xml:space="preserve"> displayed</w:t>
            </w:r>
          </w:p>
        </w:tc>
      </w:tr>
      <w:tr w:rsidR="00575924" w:rsidRPr="005D68D4" w14:paraId="6211F229" w14:textId="77777777" w:rsidTr="00E53015">
        <w:tc>
          <w:tcPr>
            <w:tcW w:w="2093" w:type="dxa"/>
            <w:shd w:val="pct20" w:color="auto" w:fill="auto"/>
          </w:tcPr>
          <w:p w14:paraId="51054CED"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364EE2C"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18BB4842" w14:textId="77777777" w:rsidTr="00E53015">
        <w:tc>
          <w:tcPr>
            <w:tcW w:w="2093" w:type="dxa"/>
            <w:shd w:val="pct20" w:color="auto" w:fill="auto"/>
          </w:tcPr>
          <w:p w14:paraId="6584097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156C6D75" w14:textId="77777777" w:rsidR="00575924" w:rsidRPr="005D68D4" w:rsidRDefault="00575924" w:rsidP="00E53015">
            <w:pPr>
              <w:rPr>
                <w:rFonts w:ascii="Arial" w:hAnsi="Arial" w:cs="Arial"/>
                <w:b/>
                <w:bCs/>
                <w:sz w:val="18"/>
                <w:szCs w:val="18"/>
              </w:rPr>
            </w:pPr>
          </w:p>
          <w:p w14:paraId="7BAFD6B3" w14:textId="77777777" w:rsidR="00575924" w:rsidRPr="005D68D4" w:rsidRDefault="00575924" w:rsidP="00E53015">
            <w:pPr>
              <w:rPr>
                <w:rFonts w:ascii="Arial" w:hAnsi="Arial" w:cs="Arial"/>
                <w:b/>
                <w:bCs/>
                <w:sz w:val="18"/>
                <w:szCs w:val="18"/>
              </w:rPr>
            </w:pPr>
          </w:p>
        </w:tc>
        <w:tc>
          <w:tcPr>
            <w:tcW w:w="7229" w:type="dxa"/>
            <w:shd w:val="clear" w:color="auto" w:fill="auto"/>
          </w:tcPr>
          <w:p w14:paraId="23CC8FE2" w14:textId="77777777" w:rsidR="00575924" w:rsidRDefault="00575924" w:rsidP="00575924">
            <w:pPr>
              <w:numPr>
                <w:ilvl w:val="0"/>
                <w:numId w:val="25"/>
              </w:numPr>
              <w:ind w:left="360"/>
              <w:rPr>
                <w:rFonts w:ascii="Arial" w:hAnsi="Arial" w:cs="Arial"/>
                <w:color w:val="000000" w:themeColor="text1"/>
                <w:sz w:val="18"/>
                <w:szCs w:val="18"/>
              </w:rPr>
            </w:pPr>
            <w:r w:rsidRPr="00E1695E">
              <w:rPr>
                <w:rFonts w:ascii="Arial" w:hAnsi="Arial" w:cs="Arial"/>
                <w:color w:val="000000" w:themeColor="text1"/>
                <w:sz w:val="18"/>
                <w:szCs w:val="18"/>
              </w:rPr>
              <w:t xml:space="preserve">The system displays </w:t>
            </w:r>
            <w:r>
              <w:rPr>
                <w:rFonts w:ascii="Arial" w:hAnsi="Arial" w:cs="Arial"/>
                <w:color w:val="000000" w:themeColor="text1"/>
                <w:sz w:val="18"/>
                <w:szCs w:val="18"/>
              </w:rPr>
              <w:t>the following information related to the Scheme for the Actor:</w:t>
            </w:r>
          </w:p>
          <w:p w14:paraId="508CDDEA" w14:textId="49A3B212" w:rsidR="0094582A" w:rsidRPr="0094582A" w:rsidRDefault="0094582A">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 xml:space="preserve">Client </w:t>
            </w:r>
            <w:r w:rsidR="00575924">
              <w:rPr>
                <w:rFonts w:ascii="Arial" w:hAnsi="Arial" w:cs="Arial"/>
                <w:color w:val="000000" w:themeColor="text1"/>
                <w:sz w:val="18"/>
                <w:szCs w:val="18"/>
              </w:rPr>
              <w:t xml:space="preserve">Relationship </w:t>
            </w:r>
            <w:r>
              <w:rPr>
                <w:rFonts w:ascii="Arial" w:hAnsi="Arial" w:cs="Arial"/>
                <w:color w:val="000000" w:themeColor="text1"/>
                <w:sz w:val="18"/>
                <w:szCs w:val="18"/>
              </w:rPr>
              <w:t xml:space="preserve">and Service </w:t>
            </w:r>
            <w:r w:rsidR="00575924">
              <w:rPr>
                <w:rFonts w:ascii="Arial" w:hAnsi="Arial" w:cs="Arial"/>
                <w:color w:val="000000" w:themeColor="text1"/>
                <w:sz w:val="18"/>
                <w:szCs w:val="18"/>
              </w:rPr>
              <w:t>Manager</w:t>
            </w:r>
            <w:r w:rsidR="0054717E">
              <w:rPr>
                <w:rFonts w:ascii="Arial" w:hAnsi="Arial" w:cs="Arial"/>
                <w:color w:val="000000" w:themeColor="text1"/>
                <w:sz w:val="18"/>
                <w:szCs w:val="18"/>
              </w:rPr>
              <w:t xml:space="preserve"> (Scheme Contacts)</w:t>
            </w:r>
          </w:p>
          <w:p w14:paraId="39BF910A"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Membership Statistics</w:t>
            </w:r>
          </w:p>
          <w:p w14:paraId="052BEFFF"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Scheme Transactions</w:t>
            </w:r>
          </w:p>
          <w:p w14:paraId="01A2C86E" w14:textId="4DD2ACDB" w:rsidR="00575924" w:rsidRDefault="00575924" w:rsidP="00575924">
            <w:pPr>
              <w:numPr>
                <w:ilvl w:val="0"/>
                <w:numId w:val="25"/>
              </w:numPr>
              <w:ind w:left="360"/>
              <w:rPr>
                <w:rFonts w:ascii="Arial" w:hAnsi="Arial" w:cs="Arial"/>
                <w:color w:val="000000" w:themeColor="text1"/>
                <w:sz w:val="18"/>
                <w:szCs w:val="18"/>
              </w:rPr>
            </w:pPr>
            <w:r>
              <w:rPr>
                <w:rFonts w:ascii="Arial" w:hAnsi="Arial" w:cs="Arial"/>
                <w:color w:val="000000" w:themeColor="text1"/>
                <w:sz w:val="18"/>
                <w:szCs w:val="18"/>
              </w:rPr>
              <w:t xml:space="preserve">The following </w:t>
            </w:r>
            <w:r w:rsidR="00FE4BBE">
              <w:rPr>
                <w:rFonts w:ascii="Arial" w:hAnsi="Arial" w:cs="Arial"/>
                <w:color w:val="000000" w:themeColor="text1"/>
                <w:sz w:val="18"/>
                <w:szCs w:val="18"/>
              </w:rPr>
              <w:t>PlanManager</w:t>
            </w:r>
            <w:r>
              <w:rPr>
                <w:rFonts w:ascii="Arial" w:hAnsi="Arial" w:cs="Arial"/>
                <w:color w:val="000000" w:themeColor="text1"/>
                <w:sz w:val="18"/>
                <w:szCs w:val="18"/>
              </w:rPr>
              <w:t xml:space="preserve"> options are available for Actor to choose from:</w:t>
            </w:r>
          </w:p>
          <w:p w14:paraId="5CEFDFAD" w14:textId="2DC5E746"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Select Scheme (PMUC</w:t>
            </w:r>
            <w:r w:rsidR="007270D9">
              <w:rPr>
                <w:rFonts w:ascii="Arial" w:hAnsi="Arial" w:cs="Arial"/>
                <w:color w:val="000000" w:themeColor="text1"/>
                <w:sz w:val="18"/>
                <w:szCs w:val="18"/>
              </w:rPr>
              <w:t>039</w:t>
            </w:r>
            <w:r>
              <w:rPr>
                <w:rFonts w:ascii="Arial" w:hAnsi="Arial" w:cs="Arial"/>
                <w:color w:val="000000" w:themeColor="text1"/>
                <w:sz w:val="18"/>
                <w:szCs w:val="18"/>
              </w:rPr>
              <w:t>)</w:t>
            </w:r>
          </w:p>
          <w:p w14:paraId="7964E722" w14:textId="1C46409F"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Plan Info &amp; Documents (PMUC</w:t>
            </w:r>
            <w:r w:rsidR="00AC7100">
              <w:rPr>
                <w:rFonts w:ascii="Arial" w:hAnsi="Arial" w:cs="Arial"/>
                <w:color w:val="000000" w:themeColor="text1"/>
                <w:sz w:val="18"/>
                <w:szCs w:val="18"/>
              </w:rPr>
              <w:t>069</w:t>
            </w:r>
            <w:r>
              <w:rPr>
                <w:rFonts w:ascii="Arial" w:hAnsi="Arial" w:cs="Arial"/>
                <w:color w:val="000000" w:themeColor="text1"/>
                <w:sz w:val="18"/>
                <w:szCs w:val="18"/>
              </w:rPr>
              <w:t>)</w:t>
            </w:r>
          </w:p>
          <w:p w14:paraId="2F03EF40" w14:textId="4E29E595"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Member Search (PMUC</w:t>
            </w:r>
            <w:r w:rsidR="00AC7100">
              <w:rPr>
                <w:rFonts w:ascii="Arial" w:hAnsi="Arial" w:cs="Arial"/>
                <w:color w:val="000000" w:themeColor="text1"/>
                <w:sz w:val="18"/>
                <w:szCs w:val="18"/>
              </w:rPr>
              <w:t>070</w:t>
            </w:r>
            <w:r>
              <w:rPr>
                <w:rFonts w:ascii="Arial" w:hAnsi="Arial" w:cs="Arial"/>
                <w:color w:val="000000" w:themeColor="text1"/>
                <w:sz w:val="18"/>
                <w:szCs w:val="18"/>
              </w:rPr>
              <w:t>)</w:t>
            </w:r>
          </w:p>
          <w:p w14:paraId="44FE334E"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Report Manager (PMUC012)</w:t>
            </w:r>
          </w:p>
          <w:p w14:paraId="670314FF"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Workforce Manager (Link)</w:t>
            </w:r>
          </w:p>
          <w:p w14:paraId="7C49566C" w14:textId="77777777" w:rsidR="00575924" w:rsidRPr="008375A5"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Contribution Manager (Link)</w:t>
            </w:r>
          </w:p>
          <w:p w14:paraId="24855AA2" w14:textId="77777777" w:rsidR="00575924" w:rsidRDefault="00575924" w:rsidP="00575924">
            <w:pPr>
              <w:numPr>
                <w:ilvl w:val="0"/>
                <w:numId w:val="25"/>
              </w:numPr>
              <w:ind w:left="360"/>
              <w:rPr>
                <w:rFonts w:ascii="Arial" w:hAnsi="Arial" w:cs="Arial"/>
                <w:color w:val="000000" w:themeColor="text1"/>
                <w:sz w:val="18"/>
                <w:szCs w:val="18"/>
              </w:rPr>
            </w:pPr>
            <w:r>
              <w:rPr>
                <w:rFonts w:ascii="Arial" w:hAnsi="Arial" w:cs="Arial"/>
                <w:color w:val="000000" w:themeColor="text1"/>
                <w:sz w:val="18"/>
                <w:szCs w:val="18"/>
              </w:rPr>
              <w:t>The following General functions are available for the Actor to choose from:</w:t>
            </w:r>
          </w:p>
          <w:p w14:paraId="2AF2B3D2" w14:textId="38596C75"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Message Centre (PMUC</w:t>
            </w:r>
            <w:r w:rsidR="00AC7100">
              <w:rPr>
                <w:rFonts w:ascii="Arial" w:hAnsi="Arial" w:cs="Arial"/>
                <w:color w:val="000000" w:themeColor="text1"/>
                <w:sz w:val="18"/>
                <w:szCs w:val="18"/>
              </w:rPr>
              <w:t>071</w:t>
            </w:r>
            <w:r>
              <w:rPr>
                <w:rFonts w:ascii="Arial" w:hAnsi="Arial" w:cs="Arial"/>
                <w:color w:val="000000" w:themeColor="text1"/>
                <w:sz w:val="18"/>
                <w:szCs w:val="18"/>
              </w:rPr>
              <w:t>)</w:t>
            </w:r>
          </w:p>
          <w:p w14:paraId="3BE95741" w14:textId="4BA7A9E9"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Change Security Questions (PMUC</w:t>
            </w:r>
            <w:r w:rsidR="00AC7100">
              <w:rPr>
                <w:rFonts w:ascii="Arial" w:hAnsi="Arial" w:cs="Arial"/>
                <w:color w:val="000000" w:themeColor="text1"/>
                <w:sz w:val="18"/>
                <w:szCs w:val="18"/>
              </w:rPr>
              <w:t>067</w:t>
            </w:r>
            <w:r>
              <w:rPr>
                <w:rFonts w:ascii="Arial" w:hAnsi="Arial" w:cs="Arial"/>
                <w:color w:val="000000" w:themeColor="text1"/>
                <w:sz w:val="18"/>
                <w:szCs w:val="18"/>
              </w:rPr>
              <w:t>)</w:t>
            </w:r>
          </w:p>
          <w:p w14:paraId="01C53BE6"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Change Password (PMUC063)</w:t>
            </w:r>
          </w:p>
          <w:p w14:paraId="331DAFF4" w14:textId="56327420" w:rsidR="00F07928" w:rsidRDefault="00F07928"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Terms &amp; Conditions (Link)</w:t>
            </w:r>
          </w:p>
          <w:p w14:paraId="689DD59A" w14:textId="62CC9898" w:rsidR="00F07928" w:rsidRDefault="00F07928"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Privacy Policy (Link)</w:t>
            </w:r>
          </w:p>
          <w:p w14:paraId="06978D85" w14:textId="263E2A06" w:rsidR="00575924" w:rsidRPr="00E1695E" w:rsidRDefault="00575924" w:rsidP="00575924">
            <w:pPr>
              <w:numPr>
                <w:ilvl w:val="0"/>
                <w:numId w:val="25"/>
              </w:numPr>
              <w:ind w:left="360"/>
              <w:rPr>
                <w:rFonts w:ascii="Arial" w:hAnsi="Arial" w:cs="Arial"/>
                <w:color w:val="000000" w:themeColor="text1"/>
                <w:sz w:val="18"/>
                <w:szCs w:val="18"/>
              </w:rPr>
            </w:pPr>
            <w:r>
              <w:rPr>
                <w:rFonts w:ascii="Arial" w:hAnsi="Arial" w:cs="Arial"/>
                <w:color w:val="000000" w:themeColor="text1"/>
                <w:sz w:val="18"/>
                <w:szCs w:val="18"/>
              </w:rPr>
              <w:t xml:space="preserve">Actor selects a single </w:t>
            </w:r>
            <w:r w:rsidR="00FE4BBE">
              <w:rPr>
                <w:rFonts w:ascii="Arial" w:hAnsi="Arial" w:cs="Arial"/>
                <w:color w:val="000000" w:themeColor="text1"/>
                <w:sz w:val="18"/>
                <w:szCs w:val="18"/>
              </w:rPr>
              <w:t>PlanManager</w:t>
            </w:r>
            <w:r>
              <w:rPr>
                <w:rFonts w:ascii="Arial" w:hAnsi="Arial" w:cs="Arial"/>
                <w:color w:val="000000" w:themeColor="text1"/>
                <w:sz w:val="18"/>
                <w:szCs w:val="18"/>
              </w:rPr>
              <w:t xml:space="preserve"> option from Step 2.</w:t>
            </w:r>
          </w:p>
          <w:p w14:paraId="7F1CEC2D" w14:textId="77777777" w:rsidR="00575924" w:rsidRDefault="00575924" w:rsidP="00575924">
            <w:pPr>
              <w:numPr>
                <w:ilvl w:val="0"/>
                <w:numId w:val="25"/>
              </w:numPr>
              <w:ind w:left="360"/>
              <w:rPr>
                <w:rFonts w:ascii="Arial" w:hAnsi="Arial" w:cs="Arial"/>
                <w:color w:val="000000" w:themeColor="text1"/>
                <w:sz w:val="18"/>
                <w:szCs w:val="18"/>
              </w:rPr>
            </w:pPr>
            <w:r>
              <w:rPr>
                <w:rFonts w:ascii="Arial" w:hAnsi="Arial" w:cs="Arial"/>
                <w:color w:val="000000" w:themeColor="text1"/>
                <w:sz w:val="18"/>
                <w:szCs w:val="18"/>
              </w:rPr>
              <w:t>Control is passed to relevant Use Case or Link for selected option.</w:t>
            </w:r>
          </w:p>
          <w:p w14:paraId="139D6869" w14:textId="77777777" w:rsidR="00575924" w:rsidRPr="00E1695E" w:rsidRDefault="00575924" w:rsidP="00575924">
            <w:pPr>
              <w:numPr>
                <w:ilvl w:val="0"/>
                <w:numId w:val="25"/>
              </w:numPr>
              <w:ind w:left="360"/>
              <w:rPr>
                <w:rFonts w:ascii="Arial" w:hAnsi="Arial" w:cs="Arial"/>
                <w:color w:val="000000" w:themeColor="text1"/>
                <w:sz w:val="18"/>
                <w:szCs w:val="18"/>
              </w:rPr>
            </w:pPr>
            <w:r>
              <w:rPr>
                <w:rFonts w:ascii="Arial" w:hAnsi="Arial" w:cs="Arial"/>
                <w:color w:val="000000" w:themeColor="text1"/>
                <w:sz w:val="18"/>
                <w:szCs w:val="18"/>
              </w:rPr>
              <w:t>Actor chooses to Log out.</w:t>
            </w:r>
          </w:p>
        </w:tc>
      </w:tr>
      <w:tr w:rsidR="00575924" w:rsidRPr="005D68D4" w14:paraId="2A8D2E8A" w14:textId="77777777" w:rsidTr="00E53015">
        <w:tc>
          <w:tcPr>
            <w:tcW w:w="2093" w:type="dxa"/>
            <w:shd w:val="pct20" w:color="auto" w:fill="auto"/>
          </w:tcPr>
          <w:p w14:paraId="63CFC3B9" w14:textId="0A1856F5"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34946F71" w14:textId="77777777" w:rsidR="00575924" w:rsidRPr="005D68D4" w:rsidRDefault="00575924" w:rsidP="00E53015">
            <w:pPr>
              <w:rPr>
                <w:rFonts w:ascii="Arial" w:hAnsi="Arial" w:cs="Arial"/>
                <w:b/>
                <w:bCs/>
                <w:sz w:val="18"/>
                <w:szCs w:val="18"/>
              </w:rPr>
            </w:pPr>
          </w:p>
        </w:tc>
        <w:tc>
          <w:tcPr>
            <w:tcW w:w="7229" w:type="dxa"/>
            <w:shd w:val="clear" w:color="auto" w:fill="auto"/>
          </w:tcPr>
          <w:p w14:paraId="3D8416B8" w14:textId="77777777"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 xml:space="preserve">Step 1. </w:t>
            </w:r>
            <w:r>
              <w:rPr>
                <w:rFonts w:ascii="Arial" w:hAnsi="Arial" w:cs="Arial"/>
                <w:color w:val="000000" w:themeColor="text1"/>
                <w:sz w:val="18"/>
                <w:szCs w:val="18"/>
              </w:rPr>
              <w:tab/>
              <w:t>1.Actor can send email to Relationship Manager email address</w:t>
            </w:r>
          </w:p>
          <w:p w14:paraId="0F68746D" w14:textId="77777777"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ab/>
            </w:r>
            <w:r w:rsidRPr="00356D19">
              <w:rPr>
                <w:rFonts w:ascii="Arial" w:hAnsi="Arial" w:cs="Arial"/>
                <w:color w:val="000000" w:themeColor="text1"/>
                <w:sz w:val="18"/>
                <w:szCs w:val="18"/>
              </w:rPr>
              <w:t>2.Actor can send email to client Service Manager</w:t>
            </w:r>
          </w:p>
          <w:p w14:paraId="35473C6F" w14:textId="77777777"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ab/>
              <w:t xml:space="preserve">3.Actor can amend Membership Statistics view to show statistics in a Graph or </w:t>
            </w:r>
            <w:r>
              <w:rPr>
                <w:rFonts w:ascii="Arial" w:hAnsi="Arial" w:cs="Arial"/>
                <w:color w:val="000000" w:themeColor="text1"/>
                <w:sz w:val="18"/>
                <w:szCs w:val="18"/>
              </w:rPr>
              <w:tab/>
              <w:t>Tabular manner</w:t>
            </w:r>
          </w:p>
          <w:p w14:paraId="08E64911" w14:textId="77777777"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ab/>
              <w:t xml:space="preserve">4.Actor can amend Scheme Transactions view to show summary for Scheme </w:t>
            </w:r>
            <w:r>
              <w:rPr>
                <w:rFonts w:ascii="Arial" w:hAnsi="Arial" w:cs="Arial"/>
                <w:color w:val="000000" w:themeColor="text1"/>
                <w:sz w:val="18"/>
                <w:szCs w:val="18"/>
              </w:rPr>
              <w:tab/>
              <w:t>Transactions or Scheme Statistics</w:t>
            </w:r>
          </w:p>
          <w:p w14:paraId="058DC362" w14:textId="77777777" w:rsidR="00575924" w:rsidRPr="00356D19" w:rsidRDefault="00575924" w:rsidP="00E53015">
            <w:pPr>
              <w:rPr>
                <w:rFonts w:cs="Arial"/>
                <w:color w:val="000000" w:themeColor="text1"/>
                <w:sz w:val="18"/>
                <w:szCs w:val="18"/>
              </w:rPr>
            </w:pPr>
            <w:r>
              <w:rPr>
                <w:rFonts w:ascii="Arial" w:hAnsi="Arial" w:cs="Arial"/>
                <w:color w:val="000000" w:themeColor="text1"/>
                <w:sz w:val="18"/>
                <w:szCs w:val="18"/>
              </w:rPr>
              <w:t>Step 2.</w:t>
            </w:r>
            <w:r>
              <w:rPr>
                <w:rFonts w:ascii="Arial" w:hAnsi="Arial" w:cs="Arial"/>
                <w:color w:val="000000" w:themeColor="text1"/>
                <w:sz w:val="18"/>
                <w:szCs w:val="18"/>
              </w:rPr>
              <w:tab/>
              <w:t>1. If only one scheme is associated to Actor, the Select Scheme option is not enabled.</w:t>
            </w:r>
          </w:p>
        </w:tc>
      </w:tr>
      <w:tr w:rsidR="00575924" w:rsidRPr="005D68D4" w14:paraId="38357A65" w14:textId="77777777" w:rsidTr="00E53015">
        <w:trPr>
          <w:trHeight w:val="683"/>
        </w:trPr>
        <w:tc>
          <w:tcPr>
            <w:tcW w:w="2093" w:type="dxa"/>
            <w:shd w:val="pct20" w:color="auto" w:fill="auto"/>
          </w:tcPr>
          <w:p w14:paraId="053F36D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6528376A" w14:textId="77777777" w:rsidR="00575924" w:rsidRPr="005D68D4" w:rsidRDefault="00575924" w:rsidP="00E53015">
            <w:pPr>
              <w:rPr>
                <w:rFonts w:ascii="Arial" w:hAnsi="Arial" w:cs="Arial"/>
                <w:b/>
                <w:bCs/>
                <w:sz w:val="18"/>
                <w:szCs w:val="18"/>
              </w:rPr>
            </w:pPr>
          </w:p>
        </w:tc>
        <w:tc>
          <w:tcPr>
            <w:tcW w:w="7229" w:type="dxa"/>
            <w:shd w:val="clear" w:color="auto" w:fill="auto"/>
          </w:tcPr>
          <w:p w14:paraId="52E2BEC4" w14:textId="77777777" w:rsidR="00575924" w:rsidRDefault="00575924" w:rsidP="00575924">
            <w:pPr>
              <w:pStyle w:val="ListParagraph"/>
              <w:numPr>
                <w:ilvl w:val="0"/>
                <w:numId w:val="183"/>
              </w:numPr>
              <w:rPr>
                <w:rFonts w:cs="Arial"/>
                <w:color w:val="000000" w:themeColor="text1"/>
                <w:sz w:val="18"/>
                <w:szCs w:val="18"/>
              </w:rPr>
            </w:pPr>
            <w:r w:rsidRPr="00A361DD">
              <w:rPr>
                <w:rFonts w:cs="Arial"/>
                <w:color w:val="000000" w:themeColor="text1"/>
                <w:sz w:val="18"/>
                <w:szCs w:val="18"/>
              </w:rPr>
              <w:t>The breadcrumb on the home page should say &gt; Home</w:t>
            </w:r>
          </w:p>
          <w:p w14:paraId="5FBD3633" w14:textId="39DEE133" w:rsidR="00575924" w:rsidRPr="00A361DD" w:rsidRDefault="00575924" w:rsidP="00575924">
            <w:pPr>
              <w:pStyle w:val="ListParagraph"/>
              <w:numPr>
                <w:ilvl w:val="0"/>
                <w:numId w:val="183"/>
              </w:numPr>
              <w:rPr>
                <w:rFonts w:cs="Arial"/>
                <w:color w:val="000000" w:themeColor="text1"/>
                <w:sz w:val="18"/>
                <w:szCs w:val="18"/>
              </w:rPr>
            </w:pPr>
            <w:r w:rsidRPr="00A361DD">
              <w:rPr>
                <w:rFonts w:cs="Arial"/>
                <w:color w:val="000000" w:themeColor="text1"/>
                <w:sz w:val="18"/>
                <w:szCs w:val="18"/>
              </w:rPr>
              <w:t xml:space="preserve">The </w:t>
            </w:r>
            <w:r w:rsidR="00FE4BBE">
              <w:rPr>
                <w:rFonts w:cs="Arial"/>
                <w:color w:val="000000" w:themeColor="text1"/>
                <w:sz w:val="18"/>
                <w:szCs w:val="18"/>
              </w:rPr>
              <w:t>PlanManager</w:t>
            </w:r>
            <w:r w:rsidRPr="00A361DD">
              <w:rPr>
                <w:rFonts w:cs="Arial"/>
                <w:color w:val="000000" w:themeColor="text1"/>
                <w:sz w:val="18"/>
                <w:szCs w:val="18"/>
              </w:rPr>
              <w:t xml:space="preserve"> options available to an Actor are determined by the Actor’s role profile and Scheme(s) associated to an Actor.</w:t>
            </w:r>
          </w:p>
          <w:p w14:paraId="78D529ED" w14:textId="29FD860B" w:rsidR="00575924" w:rsidRPr="00A361DD" w:rsidRDefault="00575924" w:rsidP="00575924">
            <w:pPr>
              <w:pStyle w:val="ListParagraph"/>
              <w:numPr>
                <w:ilvl w:val="0"/>
                <w:numId w:val="183"/>
              </w:numPr>
              <w:rPr>
                <w:rFonts w:cs="Arial"/>
                <w:color w:val="000000" w:themeColor="text1" w:themeShade="BF"/>
                <w:sz w:val="18"/>
                <w:szCs w:val="18"/>
              </w:rPr>
            </w:pPr>
            <w:r w:rsidRPr="00A361DD">
              <w:rPr>
                <w:rFonts w:cs="Arial"/>
                <w:color w:val="000000" w:themeColor="text1"/>
                <w:sz w:val="18"/>
                <w:szCs w:val="18"/>
              </w:rPr>
              <w:t xml:space="preserve">Whenever the BlackRock </w:t>
            </w:r>
            <w:ins w:id="391" w:author="Jamal, Zaher CWK" w:date="2015-06-15T16:46:00Z">
              <w:r w:rsidR="008C017E">
                <w:rPr>
                  <w:rFonts w:cs="Arial"/>
                  <w:color w:val="000000" w:themeColor="text1"/>
                  <w:sz w:val="18"/>
                  <w:szCs w:val="18"/>
                </w:rPr>
                <w:t xml:space="preserve">(or Brand) </w:t>
              </w:r>
            </w:ins>
            <w:r w:rsidRPr="00A361DD">
              <w:rPr>
                <w:rFonts w:cs="Arial"/>
                <w:color w:val="000000" w:themeColor="text1"/>
                <w:sz w:val="18"/>
                <w:szCs w:val="18"/>
              </w:rPr>
              <w:t xml:space="preserve">logo is selected, the </w:t>
            </w:r>
            <w:r w:rsidR="00FE4BBE">
              <w:rPr>
                <w:rFonts w:cs="Arial"/>
                <w:color w:val="000000" w:themeColor="text1"/>
                <w:sz w:val="18"/>
                <w:szCs w:val="18"/>
              </w:rPr>
              <w:t>PlanManager</w:t>
            </w:r>
            <w:r w:rsidRPr="00A361DD">
              <w:rPr>
                <w:rFonts w:cs="Arial"/>
                <w:color w:val="000000" w:themeColor="text1"/>
                <w:sz w:val="18"/>
                <w:szCs w:val="18"/>
              </w:rPr>
              <w:t xml:space="preserve"> home page should be displayed. </w:t>
            </w:r>
          </w:p>
          <w:p w14:paraId="24B65C6A" w14:textId="2F69DAB0" w:rsidR="00575924" w:rsidRPr="00A361DD" w:rsidRDefault="00575924" w:rsidP="00575924">
            <w:pPr>
              <w:pStyle w:val="ListParagraph"/>
              <w:numPr>
                <w:ilvl w:val="0"/>
                <w:numId w:val="183"/>
              </w:numPr>
              <w:rPr>
                <w:rFonts w:cs="Arial"/>
                <w:color w:val="000000" w:themeColor="text1" w:themeShade="BF"/>
                <w:sz w:val="18"/>
                <w:szCs w:val="18"/>
              </w:rPr>
            </w:pPr>
            <w:r w:rsidRPr="00A361DD">
              <w:rPr>
                <w:rFonts w:cs="Arial"/>
                <w:color w:val="000000" w:themeColor="text1"/>
                <w:sz w:val="18"/>
                <w:szCs w:val="18"/>
              </w:rPr>
              <w:t xml:space="preserve">The </w:t>
            </w:r>
            <w:r w:rsidR="009D0797">
              <w:rPr>
                <w:rFonts w:cs="Arial"/>
                <w:color w:val="000000" w:themeColor="text1"/>
                <w:sz w:val="18"/>
                <w:szCs w:val="18"/>
              </w:rPr>
              <w:t xml:space="preserve">Logo’s, branding, </w:t>
            </w:r>
            <w:r w:rsidRPr="00A361DD">
              <w:rPr>
                <w:rFonts w:cs="Arial"/>
                <w:color w:val="000000" w:themeColor="text1"/>
                <w:sz w:val="18"/>
                <w:szCs w:val="18"/>
              </w:rPr>
              <w:t xml:space="preserve">text and labels should be managed by the back end Content Management </w:t>
            </w:r>
            <w:r>
              <w:rPr>
                <w:rFonts w:cs="Arial"/>
                <w:color w:val="000000" w:themeColor="text1"/>
                <w:sz w:val="18"/>
                <w:szCs w:val="18"/>
              </w:rPr>
              <w:t>S</w:t>
            </w:r>
            <w:r w:rsidRPr="00A361DD">
              <w:rPr>
                <w:rFonts w:cs="Arial"/>
                <w:color w:val="000000" w:themeColor="text1"/>
                <w:sz w:val="18"/>
                <w:szCs w:val="18"/>
              </w:rPr>
              <w:t>ystem.</w:t>
            </w:r>
          </w:p>
          <w:p w14:paraId="030416F8" w14:textId="77777777" w:rsidR="00575924" w:rsidRPr="00AB3A08" w:rsidRDefault="00575924" w:rsidP="00575924">
            <w:pPr>
              <w:pStyle w:val="ListParagraph"/>
              <w:numPr>
                <w:ilvl w:val="0"/>
                <w:numId w:val="183"/>
              </w:numPr>
              <w:rPr>
                <w:rFonts w:cs="Arial"/>
                <w:color w:val="000000" w:themeColor="text1" w:themeShade="BF"/>
                <w:sz w:val="18"/>
                <w:szCs w:val="18"/>
              </w:rPr>
            </w:pPr>
            <w:r>
              <w:rPr>
                <w:rFonts w:cs="Arial"/>
                <w:color w:val="000000" w:themeColor="text1"/>
                <w:sz w:val="18"/>
                <w:szCs w:val="18"/>
              </w:rPr>
              <w:t>Contact Us link will pass control to the standard Contact Us page.</w:t>
            </w:r>
          </w:p>
          <w:p w14:paraId="4EF1CE02" w14:textId="58ACA7B0" w:rsidR="00575924" w:rsidRPr="004A5978" w:rsidRDefault="00575924" w:rsidP="00575924">
            <w:pPr>
              <w:pStyle w:val="ListParagraph"/>
              <w:numPr>
                <w:ilvl w:val="0"/>
                <w:numId w:val="183"/>
              </w:numPr>
              <w:rPr>
                <w:rFonts w:cs="Arial"/>
                <w:color w:val="000000" w:themeColor="text1" w:themeShade="BF"/>
                <w:sz w:val="18"/>
                <w:szCs w:val="18"/>
              </w:rPr>
            </w:pPr>
            <w:r>
              <w:rPr>
                <w:rFonts w:cs="Arial"/>
                <w:color w:val="000000" w:themeColor="text1"/>
                <w:sz w:val="18"/>
                <w:szCs w:val="18"/>
              </w:rPr>
              <w:t xml:space="preserve">Log out will update the Actor audit trail showing log out request from </w:t>
            </w:r>
            <w:r w:rsidR="00FE4BBE">
              <w:rPr>
                <w:rFonts w:cs="Arial"/>
                <w:color w:val="000000" w:themeColor="text1"/>
                <w:sz w:val="18"/>
                <w:szCs w:val="18"/>
              </w:rPr>
              <w:t>PlanManager</w:t>
            </w:r>
            <w:r>
              <w:rPr>
                <w:rFonts w:cs="Arial"/>
                <w:color w:val="000000" w:themeColor="text1"/>
                <w:sz w:val="18"/>
                <w:szCs w:val="18"/>
              </w:rPr>
              <w:t>.</w:t>
            </w:r>
          </w:p>
          <w:p w14:paraId="2D78F91F" w14:textId="77777777" w:rsidR="00575924" w:rsidRPr="004A5978" w:rsidRDefault="00575924" w:rsidP="00575924">
            <w:pPr>
              <w:pStyle w:val="ListParagraph"/>
              <w:numPr>
                <w:ilvl w:val="0"/>
                <w:numId w:val="183"/>
              </w:numPr>
              <w:rPr>
                <w:rFonts w:cs="Arial"/>
                <w:color w:val="000000" w:themeColor="text1" w:themeShade="BF"/>
                <w:sz w:val="18"/>
                <w:szCs w:val="18"/>
              </w:rPr>
            </w:pPr>
            <w:r>
              <w:rPr>
                <w:rFonts w:cs="Arial"/>
                <w:color w:val="000000" w:themeColor="text1"/>
                <w:sz w:val="18"/>
                <w:szCs w:val="18"/>
              </w:rPr>
              <w:t>Option for Workforce Manager will link to existing Workforce Manager application for currently selected Scheme.</w:t>
            </w:r>
          </w:p>
          <w:p w14:paraId="14F9F54D" w14:textId="77777777" w:rsidR="00575924" w:rsidRPr="008D1CF7" w:rsidRDefault="00575924" w:rsidP="00575924">
            <w:pPr>
              <w:pStyle w:val="ListParagraph"/>
              <w:numPr>
                <w:ilvl w:val="0"/>
                <w:numId w:val="183"/>
              </w:numPr>
              <w:rPr>
                <w:rFonts w:cs="Arial"/>
                <w:color w:val="000000" w:themeColor="text1" w:themeShade="BF"/>
                <w:sz w:val="18"/>
                <w:szCs w:val="18"/>
              </w:rPr>
            </w:pPr>
            <w:r>
              <w:rPr>
                <w:rFonts w:cs="Arial"/>
                <w:color w:val="000000" w:themeColor="text1"/>
                <w:sz w:val="18"/>
                <w:szCs w:val="18"/>
              </w:rPr>
              <w:t>Option for Contribution Manager will link to existing Contribution Manager application for currently selected Scheme.</w:t>
            </w:r>
          </w:p>
          <w:p w14:paraId="5444590C" w14:textId="77777777" w:rsidR="00575924" w:rsidRPr="008D1CF7" w:rsidRDefault="00575924" w:rsidP="00575924">
            <w:pPr>
              <w:pStyle w:val="ListParagraph"/>
              <w:numPr>
                <w:ilvl w:val="0"/>
                <w:numId w:val="183"/>
              </w:numPr>
              <w:rPr>
                <w:rFonts w:cs="Arial"/>
                <w:color w:val="000000" w:themeColor="text1" w:themeShade="BF"/>
                <w:sz w:val="18"/>
                <w:szCs w:val="18"/>
              </w:rPr>
            </w:pPr>
            <w:r w:rsidRPr="008D1CF7">
              <w:rPr>
                <w:rFonts w:cs="Arial"/>
                <w:sz w:val="18"/>
                <w:szCs w:val="18"/>
                <w:u w:val="single"/>
              </w:rPr>
              <w:t>Message Centre – home page widget</w:t>
            </w:r>
          </w:p>
          <w:p w14:paraId="5D190589" w14:textId="77777777" w:rsidR="00575924" w:rsidRPr="008D1CF7" w:rsidRDefault="00575924" w:rsidP="00E53015">
            <w:pPr>
              <w:rPr>
                <w:rFonts w:ascii="Arial" w:hAnsi="Arial" w:cs="Arial"/>
                <w:sz w:val="18"/>
                <w:szCs w:val="18"/>
              </w:rPr>
            </w:pPr>
          </w:p>
          <w:p w14:paraId="23F6535B" w14:textId="77777777" w:rsidR="00575924" w:rsidRPr="008D1CF7" w:rsidRDefault="00575924" w:rsidP="00E53015">
            <w:pPr>
              <w:ind w:left="360"/>
              <w:rPr>
                <w:rFonts w:ascii="Arial" w:hAnsi="Arial" w:cs="Arial"/>
                <w:sz w:val="18"/>
                <w:szCs w:val="18"/>
              </w:rPr>
            </w:pPr>
            <w:r w:rsidRPr="008D1CF7">
              <w:rPr>
                <w:rFonts w:ascii="Arial" w:hAnsi="Arial" w:cs="Arial"/>
                <w:sz w:val="18"/>
                <w:szCs w:val="18"/>
              </w:rPr>
              <w:t>A message centre widget should be present on the Member Web home page, see example below:</w:t>
            </w:r>
          </w:p>
          <w:p w14:paraId="3BE883D4" w14:textId="77777777" w:rsidR="00575924" w:rsidRPr="008D1CF7" w:rsidRDefault="00575924" w:rsidP="00E53015">
            <w:pPr>
              <w:ind w:left="360"/>
              <w:rPr>
                <w:rFonts w:ascii="Arial" w:hAnsi="Arial" w:cs="Arial"/>
                <w:sz w:val="18"/>
                <w:szCs w:val="18"/>
              </w:rPr>
            </w:pPr>
          </w:p>
          <w:p w14:paraId="62163794" w14:textId="2E52E239" w:rsidR="00575924" w:rsidRPr="008D1CF7" w:rsidRDefault="00416649" w:rsidP="00E53015">
            <w:pPr>
              <w:ind w:left="360"/>
              <w:rPr>
                <w:rFonts w:ascii="Arial" w:hAnsi="Arial" w:cs="Arial"/>
                <w:sz w:val="18"/>
                <w:szCs w:val="18"/>
              </w:rPr>
            </w:pPr>
            <w:r>
              <w:rPr>
                <w:noProof/>
                <w:lang w:eastAsia="en-GB"/>
              </w:rPr>
              <w:drawing>
                <wp:inline distT="0" distB="0" distL="0" distR="0" wp14:anchorId="050443EA" wp14:editId="7541CD50">
                  <wp:extent cx="1195701" cy="999460"/>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206550" cy="1008528"/>
                          </a:xfrm>
                          <a:prstGeom prst="rect">
                            <a:avLst/>
                          </a:prstGeom>
                        </pic:spPr>
                      </pic:pic>
                    </a:graphicData>
                  </a:graphic>
                </wp:inline>
              </w:drawing>
            </w:r>
            <w:r w:rsidRPr="008D1CF7" w:rsidDel="00416649">
              <w:rPr>
                <w:rFonts w:ascii="Arial" w:hAnsi="Arial" w:cs="Arial"/>
                <w:noProof/>
                <w:lang w:eastAsia="en-GB"/>
              </w:rPr>
              <w:t xml:space="preserve"> </w:t>
            </w:r>
          </w:p>
          <w:p w14:paraId="095F0142" w14:textId="77777777" w:rsidR="00575924" w:rsidRPr="008D1CF7" w:rsidRDefault="00575924" w:rsidP="00E53015">
            <w:pPr>
              <w:rPr>
                <w:rFonts w:ascii="Arial" w:hAnsi="Arial" w:cs="Arial"/>
                <w:sz w:val="18"/>
                <w:szCs w:val="18"/>
              </w:rPr>
            </w:pPr>
          </w:p>
          <w:p w14:paraId="1CC00850" w14:textId="77777777" w:rsidR="00575924" w:rsidRPr="008D1CF7" w:rsidRDefault="00575924" w:rsidP="00575924">
            <w:pPr>
              <w:pStyle w:val="ListParagraph"/>
              <w:numPr>
                <w:ilvl w:val="0"/>
                <w:numId w:val="183"/>
              </w:numPr>
              <w:rPr>
                <w:rFonts w:cs="Arial"/>
                <w:sz w:val="18"/>
                <w:szCs w:val="18"/>
              </w:rPr>
            </w:pPr>
            <w:r w:rsidRPr="008D1CF7">
              <w:rPr>
                <w:rFonts w:cs="Arial"/>
                <w:sz w:val="18"/>
                <w:szCs w:val="18"/>
              </w:rPr>
              <w:t>The message centre widget should contain the following:</w:t>
            </w:r>
          </w:p>
          <w:p w14:paraId="0E0B958B" w14:textId="77777777" w:rsidR="00575924" w:rsidRPr="008D1CF7" w:rsidRDefault="00575924" w:rsidP="00E53015">
            <w:pPr>
              <w:rPr>
                <w:rFonts w:ascii="Arial" w:hAnsi="Arial" w:cs="Arial"/>
                <w:sz w:val="18"/>
                <w:szCs w:val="18"/>
              </w:rPr>
            </w:pPr>
          </w:p>
          <w:p w14:paraId="6D74BCFA" w14:textId="77777777" w:rsidR="00575924" w:rsidRPr="008D1CF7" w:rsidRDefault="00575924" w:rsidP="00575924">
            <w:pPr>
              <w:numPr>
                <w:ilvl w:val="0"/>
                <w:numId w:val="197"/>
              </w:numPr>
              <w:rPr>
                <w:rFonts w:ascii="Arial" w:hAnsi="Arial" w:cs="Arial"/>
                <w:sz w:val="18"/>
                <w:szCs w:val="18"/>
              </w:rPr>
            </w:pPr>
            <w:r w:rsidRPr="008D1CF7">
              <w:rPr>
                <w:rFonts w:ascii="Arial" w:hAnsi="Arial" w:cs="Arial"/>
                <w:sz w:val="18"/>
                <w:szCs w:val="18"/>
              </w:rPr>
              <w:t>The number of new messages (clicking on this will go directly to the Messages tab) (i.e. all those that are unread)</w:t>
            </w:r>
          </w:p>
          <w:p w14:paraId="3282A79A" w14:textId="77777777" w:rsidR="00575924" w:rsidRDefault="00575924" w:rsidP="00575924">
            <w:pPr>
              <w:numPr>
                <w:ilvl w:val="0"/>
                <w:numId w:val="197"/>
              </w:numPr>
              <w:rPr>
                <w:rFonts w:ascii="Arial" w:hAnsi="Arial" w:cs="Arial"/>
                <w:sz w:val="18"/>
                <w:szCs w:val="18"/>
              </w:rPr>
            </w:pPr>
            <w:r w:rsidRPr="008D1CF7">
              <w:rPr>
                <w:rFonts w:ascii="Arial" w:hAnsi="Arial" w:cs="Arial"/>
                <w:sz w:val="18"/>
                <w:szCs w:val="18"/>
              </w:rPr>
              <w:t>A link to the Message Centre (clicking on this will go directly to the Messages tab)</w:t>
            </w:r>
          </w:p>
          <w:p w14:paraId="59647E42" w14:textId="77777777" w:rsidR="00575924" w:rsidRPr="008D1CF7" w:rsidRDefault="00575924" w:rsidP="00575924">
            <w:pPr>
              <w:pStyle w:val="ListParagraph"/>
              <w:numPr>
                <w:ilvl w:val="0"/>
                <w:numId w:val="183"/>
              </w:numPr>
              <w:rPr>
                <w:rFonts w:cs="Arial"/>
                <w:sz w:val="18"/>
                <w:szCs w:val="18"/>
              </w:rPr>
            </w:pPr>
            <w:r w:rsidRPr="008D1CF7">
              <w:rPr>
                <w:rFonts w:cs="Arial"/>
                <w:sz w:val="18"/>
                <w:szCs w:val="18"/>
              </w:rPr>
              <w:t xml:space="preserve">Where a message is high priority i.e. a call to action then this should be highlighted to the member in the message </w:t>
            </w:r>
            <w:r>
              <w:rPr>
                <w:rFonts w:cs="Arial"/>
                <w:sz w:val="18"/>
                <w:szCs w:val="18"/>
              </w:rPr>
              <w:t>summary.</w:t>
            </w:r>
          </w:p>
          <w:p w14:paraId="7F4C9678" w14:textId="77777777" w:rsidR="00575924" w:rsidRPr="008D1CF7" w:rsidRDefault="00575924" w:rsidP="00E53015">
            <w:pPr>
              <w:rPr>
                <w:rFonts w:ascii="Arial" w:hAnsi="Arial" w:cs="Arial"/>
                <w:sz w:val="18"/>
                <w:szCs w:val="18"/>
              </w:rPr>
            </w:pPr>
          </w:p>
        </w:tc>
      </w:tr>
      <w:tr w:rsidR="00575924" w:rsidRPr="005D68D4" w14:paraId="7FD69D23" w14:textId="77777777" w:rsidTr="00E53015">
        <w:tc>
          <w:tcPr>
            <w:tcW w:w="2093" w:type="dxa"/>
            <w:shd w:val="pct20" w:color="auto" w:fill="auto"/>
          </w:tcPr>
          <w:p w14:paraId="76A557D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4026F90B" w14:textId="77777777" w:rsidR="00575924" w:rsidRPr="005D68D4" w:rsidRDefault="00575924" w:rsidP="00E53015">
            <w:pPr>
              <w:rPr>
                <w:rFonts w:ascii="Arial" w:hAnsi="Arial" w:cs="Arial"/>
                <w:b/>
                <w:bCs/>
                <w:sz w:val="18"/>
                <w:szCs w:val="18"/>
              </w:rPr>
            </w:pPr>
          </w:p>
        </w:tc>
        <w:tc>
          <w:tcPr>
            <w:tcW w:w="7229" w:type="dxa"/>
            <w:shd w:val="clear" w:color="auto" w:fill="auto"/>
          </w:tcPr>
          <w:p w14:paraId="322CE840" w14:textId="77777777" w:rsidR="00575924" w:rsidRPr="00E1695E" w:rsidRDefault="00575924" w:rsidP="00E53015">
            <w:pPr>
              <w:rPr>
                <w:rFonts w:ascii="Arial" w:hAnsi="Arial" w:cs="Arial"/>
                <w:color w:val="000000" w:themeColor="text1"/>
                <w:sz w:val="18"/>
                <w:szCs w:val="18"/>
              </w:rPr>
            </w:pPr>
          </w:p>
        </w:tc>
      </w:tr>
      <w:tr w:rsidR="00575924" w:rsidRPr="005D68D4" w14:paraId="7BDBEF83" w14:textId="77777777" w:rsidTr="00E53015">
        <w:tc>
          <w:tcPr>
            <w:tcW w:w="2093" w:type="dxa"/>
            <w:shd w:val="pct20" w:color="auto" w:fill="auto"/>
          </w:tcPr>
          <w:p w14:paraId="6757494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1AA291CB"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69BFD549" w14:textId="77777777"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Actor has optional access (Extend) to the following UCD’s</w:t>
            </w:r>
          </w:p>
          <w:p w14:paraId="7F6648BA" w14:textId="7A2E3AF0"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Select Scheme (PMUC</w:t>
            </w:r>
            <w:r w:rsidR="00AC7100">
              <w:rPr>
                <w:rFonts w:ascii="Arial" w:hAnsi="Arial" w:cs="Arial"/>
                <w:color w:val="000000" w:themeColor="text1"/>
                <w:sz w:val="18"/>
                <w:szCs w:val="18"/>
              </w:rPr>
              <w:t>039</w:t>
            </w:r>
            <w:r>
              <w:rPr>
                <w:rFonts w:ascii="Arial" w:hAnsi="Arial" w:cs="Arial"/>
                <w:color w:val="000000" w:themeColor="text1"/>
                <w:sz w:val="18"/>
                <w:szCs w:val="18"/>
              </w:rPr>
              <w:t>)</w:t>
            </w:r>
          </w:p>
          <w:p w14:paraId="12010767" w14:textId="5A980D96"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Plan Info &amp; Documents (PMUC</w:t>
            </w:r>
            <w:r w:rsidR="00AC7100">
              <w:rPr>
                <w:rFonts w:ascii="Arial" w:hAnsi="Arial" w:cs="Arial"/>
                <w:color w:val="000000" w:themeColor="text1"/>
                <w:sz w:val="18"/>
                <w:szCs w:val="18"/>
              </w:rPr>
              <w:t>069</w:t>
            </w:r>
            <w:r>
              <w:rPr>
                <w:rFonts w:ascii="Arial" w:hAnsi="Arial" w:cs="Arial"/>
                <w:color w:val="000000" w:themeColor="text1"/>
                <w:sz w:val="18"/>
                <w:szCs w:val="18"/>
              </w:rPr>
              <w:t>)</w:t>
            </w:r>
          </w:p>
          <w:p w14:paraId="4C85A966" w14:textId="164E0BD6"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Member Search (PMUC</w:t>
            </w:r>
            <w:r w:rsidR="00AC7100">
              <w:rPr>
                <w:rFonts w:ascii="Arial" w:hAnsi="Arial" w:cs="Arial"/>
                <w:color w:val="000000" w:themeColor="text1"/>
                <w:sz w:val="18"/>
                <w:szCs w:val="18"/>
              </w:rPr>
              <w:t>070</w:t>
            </w:r>
            <w:r>
              <w:rPr>
                <w:rFonts w:ascii="Arial" w:hAnsi="Arial" w:cs="Arial"/>
                <w:color w:val="000000" w:themeColor="text1"/>
                <w:sz w:val="18"/>
                <w:szCs w:val="18"/>
              </w:rPr>
              <w:t>)</w:t>
            </w:r>
          </w:p>
          <w:p w14:paraId="3EC083A0" w14:textId="77777777"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Report Manager (PMUC012)</w:t>
            </w:r>
          </w:p>
          <w:p w14:paraId="123F331C" w14:textId="77777777" w:rsidR="00AC7100" w:rsidRDefault="00AC7100"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Workforce Manager application</w:t>
            </w:r>
          </w:p>
          <w:p w14:paraId="1D986336" w14:textId="21EA4AFD" w:rsidR="00AC7100" w:rsidRDefault="00AC7100"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Contribution Manager application</w:t>
            </w:r>
          </w:p>
          <w:p w14:paraId="7A86553B" w14:textId="4B28CA23" w:rsidR="00575924" w:rsidRDefault="00575924"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Message Centre (PMUC</w:t>
            </w:r>
            <w:r w:rsidR="00AC7100">
              <w:rPr>
                <w:rFonts w:ascii="Arial" w:hAnsi="Arial" w:cs="Arial"/>
                <w:color w:val="000000" w:themeColor="text1"/>
                <w:sz w:val="18"/>
                <w:szCs w:val="18"/>
              </w:rPr>
              <w:t>071</w:t>
            </w:r>
            <w:r>
              <w:rPr>
                <w:rFonts w:ascii="Arial" w:hAnsi="Arial" w:cs="Arial"/>
                <w:color w:val="000000" w:themeColor="text1"/>
                <w:sz w:val="18"/>
                <w:szCs w:val="18"/>
              </w:rPr>
              <w:t>)</w:t>
            </w:r>
          </w:p>
          <w:p w14:paraId="344B915F" w14:textId="77777777" w:rsidR="00AC7100" w:rsidRDefault="00AC7100"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Maintain Security Questions (PMUC067</w:t>
            </w:r>
          </w:p>
          <w:p w14:paraId="5214AB99" w14:textId="4EE20C15" w:rsidR="00AC7100" w:rsidRDefault="00AC7100" w:rsidP="00575924">
            <w:pPr>
              <w:numPr>
                <w:ilvl w:val="1"/>
                <w:numId w:val="25"/>
              </w:numPr>
              <w:ind w:left="1080"/>
              <w:rPr>
                <w:rFonts w:ascii="Arial" w:hAnsi="Arial" w:cs="Arial"/>
                <w:color w:val="000000" w:themeColor="text1"/>
                <w:sz w:val="18"/>
                <w:szCs w:val="18"/>
              </w:rPr>
            </w:pPr>
            <w:r>
              <w:rPr>
                <w:rFonts w:ascii="Arial" w:hAnsi="Arial" w:cs="Arial"/>
                <w:color w:val="000000" w:themeColor="text1"/>
                <w:sz w:val="18"/>
                <w:szCs w:val="18"/>
              </w:rPr>
              <w:t>Change Password (PMUC063)</w:t>
            </w:r>
          </w:p>
          <w:p w14:paraId="0E80BCE9" w14:textId="77777777" w:rsidR="00575924" w:rsidRPr="00E1695E" w:rsidRDefault="00575924" w:rsidP="00E53015">
            <w:pPr>
              <w:rPr>
                <w:rFonts w:ascii="Arial" w:hAnsi="Arial" w:cs="Arial"/>
                <w:color w:val="000000" w:themeColor="text1"/>
                <w:sz w:val="18"/>
                <w:szCs w:val="18"/>
              </w:rPr>
            </w:pPr>
          </w:p>
        </w:tc>
      </w:tr>
      <w:tr w:rsidR="00575924" w:rsidRPr="005D68D4" w14:paraId="696A548B" w14:textId="77777777" w:rsidTr="00E53015">
        <w:tc>
          <w:tcPr>
            <w:tcW w:w="2093" w:type="dxa"/>
            <w:shd w:val="pct20" w:color="auto" w:fill="auto"/>
          </w:tcPr>
          <w:p w14:paraId="3F806F9F" w14:textId="7E07EE5C"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D470A7E" w14:textId="53FD9C5E" w:rsidR="00575924" w:rsidRPr="002A4BC2" w:rsidRDefault="0094582A" w:rsidP="002A4BC2">
            <w:pPr>
              <w:pStyle w:val="ListParagraph"/>
              <w:numPr>
                <w:ilvl w:val="0"/>
                <w:numId w:val="216"/>
              </w:numPr>
              <w:rPr>
                <w:rFonts w:cs="Arial"/>
                <w:color w:val="000000" w:themeColor="text1"/>
                <w:sz w:val="18"/>
                <w:szCs w:val="18"/>
              </w:rPr>
            </w:pPr>
            <w:r>
              <w:rPr>
                <w:rFonts w:cs="Arial"/>
                <w:color w:val="000000" w:themeColor="text1"/>
                <w:sz w:val="18"/>
                <w:szCs w:val="18"/>
              </w:rPr>
              <w:t>Ability is required to show a Primary and Secondary contact at Scheme level.</w:t>
            </w:r>
            <w:r w:rsidR="00B045F8">
              <w:rPr>
                <w:rFonts w:cs="Arial"/>
                <w:color w:val="000000" w:themeColor="text1"/>
                <w:sz w:val="18"/>
                <w:szCs w:val="18"/>
              </w:rPr>
              <w:t xml:space="preserve">  The Primary or Secondary Contact could also be contacts in other Schemes.</w:t>
            </w:r>
          </w:p>
        </w:tc>
      </w:tr>
      <w:tr w:rsidR="00575924" w:rsidRPr="005D68D4" w14:paraId="73B8CF21" w14:textId="77777777" w:rsidTr="00E53015">
        <w:tc>
          <w:tcPr>
            <w:tcW w:w="2093" w:type="dxa"/>
            <w:shd w:val="pct20" w:color="auto" w:fill="auto"/>
          </w:tcPr>
          <w:p w14:paraId="2F3A515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B4FE95F" w14:textId="43649B77" w:rsidR="00575924" w:rsidRPr="00E1695E" w:rsidRDefault="00B045F8" w:rsidP="00E53015">
            <w:pPr>
              <w:rPr>
                <w:rFonts w:ascii="Arial" w:hAnsi="Arial" w:cs="Arial"/>
                <w:color w:val="000000" w:themeColor="text1"/>
                <w:sz w:val="18"/>
                <w:szCs w:val="18"/>
              </w:rPr>
            </w:pPr>
            <w:r>
              <w:rPr>
                <w:rFonts w:ascii="Arial" w:hAnsi="Arial" w:cs="Arial"/>
                <w:color w:val="000000" w:themeColor="text1"/>
                <w:sz w:val="18"/>
                <w:szCs w:val="18"/>
              </w:rPr>
              <w:t xml:space="preserve">PM0002 (part of), </w:t>
            </w:r>
            <w:r w:rsidR="00575924">
              <w:rPr>
                <w:rFonts w:ascii="Arial" w:hAnsi="Arial" w:cs="Arial"/>
                <w:color w:val="000000" w:themeColor="text1"/>
                <w:sz w:val="18"/>
                <w:szCs w:val="18"/>
              </w:rPr>
              <w:t>PM0031</w:t>
            </w:r>
          </w:p>
        </w:tc>
      </w:tr>
      <w:tr w:rsidR="00575924" w:rsidRPr="005D68D4" w14:paraId="635133A6" w14:textId="77777777" w:rsidTr="00E53015">
        <w:tc>
          <w:tcPr>
            <w:tcW w:w="2093" w:type="dxa"/>
            <w:shd w:val="pct20" w:color="auto" w:fill="auto"/>
          </w:tcPr>
          <w:p w14:paraId="13EF1B4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56F72B9E"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3D374CAF" w14:textId="77777777" w:rsidR="00575924" w:rsidRDefault="00575924" w:rsidP="00575924"/>
    <w:p w14:paraId="704D38E0" w14:textId="77777777" w:rsidR="00EB4307" w:rsidRDefault="00EB4307">
      <w:pPr>
        <w:rPr>
          <w:rFonts w:ascii="Arial" w:hAnsi="Arial" w:cs="Arial"/>
          <w:iCs/>
          <w:sz w:val="26"/>
          <w:szCs w:val="26"/>
        </w:rPr>
      </w:pPr>
      <w:r>
        <w:br w:type="page"/>
      </w:r>
    </w:p>
    <w:p w14:paraId="3E741206" w14:textId="412FF8D2" w:rsidR="008E1E4E" w:rsidRDefault="00FE4BBE" w:rsidP="002A4BC2">
      <w:pPr>
        <w:pStyle w:val="Heading4"/>
      </w:pPr>
      <w:r>
        <w:t>PlanManager</w:t>
      </w:r>
      <w:r w:rsidR="008E1E4E">
        <w:t xml:space="preserve"> Home Screen Prototype</w:t>
      </w:r>
    </w:p>
    <w:p w14:paraId="58FFF879" w14:textId="77777777" w:rsidR="008E1E4E" w:rsidRPr="00D540EB" w:rsidRDefault="008E1E4E" w:rsidP="002A4BC2"/>
    <w:p w14:paraId="143477FA" w14:textId="68696029" w:rsidR="008E1E4E" w:rsidRPr="00D540EB" w:rsidRDefault="00625C8A" w:rsidP="002A4BC2">
      <w:pPr>
        <w:ind w:hanging="709"/>
      </w:pPr>
      <w:r>
        <w:object w:dxaOrig="11365" w:dyaOrig="9918" w14:anchorId="24DDF91E">
          <v:shape id="_x0000_i1047" type="#_x0000_t75" style="width:510.75pt;height:445.5pt" o:ole="">
            <v:imagedata r:id="rId70" o:title=""/>
          </v:shape>
          <o:OLEObject Type="Embed" ProgID="Visio.Drawing.11" ShapeID="_x0000_i1047" DrawAspect="Content" ObjectID="_1496664137" r:id="rId71"/>
        </w:object>
      </w:r>
      <w:r w:rsidDel="00416649">
        <w:rPr>
          <w:noProof/>
          <w:lang w:eastAsia="en-GB"/>
        </w:rPr>
        <w:t xml:space="preserve"> </w:t>
      </w:r>
    </w:p>
    <w:p w14:paraId="07EC8080" w14:textId="0729454B" w:rsidR="008E1E4E" w:rsidRDefault="008E1E4E">
      <w:r>
        <w:br w:type="page"/>
      </w:r>
    </w:p>
    <w:p w14:paraId="0D85A633" w14:textId="23012D0B" w:rsidR="00575924" w:rsidRDefault="00575924" w:rsidP="00575924">
      <w:pPr>
        <w:pStyle w:val="Heading3"/>
        <w:ind w:left="0" w:firstLine="0"/>
      </w:pPr>
      <w:bookmarkStart w:id="392" w:name="_Toc422842028"/>
      <w:r>
        <w:t>PMUC</w:t>
      </w:r>
      <w:r w:rsidR="007270D9">
        <w:t>039</w:t>
      </w:r>
      <w:r>
        <w:t xml:space="preserve"> – Select Scheme</w:t>
      </w:r>
      <w:bookmarkEnd w:id="392"/>
    </w:p>
    <w:p w14:paraId="5B45B716" w14:textId="77777777" w:rsidR="00575924"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13810211" w14:textId="77777777" w:rsidTr="00E53015">
        <w:tc>
          <w:tcPr>
            <w:tcW w:w="9322" w:type="dxa"/>
            <w:gridSpan w:val="2"/>
            <w:shd w:val="pct20" w:color="auto" w:fill="auto"/>
          </w:tcPr>
          <w:p w14:paraId="1C8DA88D" w14:textId="6769933A"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039</w:t>
            </w:r>
          </w:p>
          <w:p w14:paraId="0187EFBC" w14:textId="77777777" w:rsidR="00575924" w:rsidRPr="005D68D4" w:rsidRDefault="00575924" w:rsidP="00E53015">
            <w:pPr>
              <w:rPr>
                <w:rFonts w:ascii="Arial" w:hAnsi="Arial" w:cs="Arial"/>
                <w:b/>
                <w:bCs/>
                <w:sz w:val="18"/>
                <w:szCs w:val="18"/>
              </w:rPr>
            </w:pPr>
          </w:p>
          <w:p w14:paraId="5704AFD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Select Scheme Screen</w:t>
            </w:r>
          </w:p>
          <w:p w14:paraId="69DB0CA5" w14:textId="77777777" w:rsidR="00575924" w:rsidRPr="005D68D4" w:rsidRDefault="00575924" w:rsidP="00E53015">
            <w:pPr>
              <w:rPr>
                <w:rFonts w:ascii="Arial" w:hAnsi="Arial" w:cs="Arial"/>
                <w:b/>
                <w:sz w:val="18"/>
                <w:szCs w:val="18"/>
              </w:rPr>
            </w:pPr>
          </w:p>
        </w:tc>
      </w:tr>
      <w:tr w:rsidR="00575924" w:rsidRPr="005D68D4" w14:paraId="5B5ECF03" w14:textId="77777777" w:rsidTr="00E53015">
        <w:tc>
          <w:tcPr>
            <w:tcW w:w="2093" w:type="dxa"/>
            <w:shd w:val="pct20" w:color="auto" w:fill="auto"/>
          </w:tcPr>
          <w:p w14:paraId="5738FDC6"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406C663A" w14:textId="77777777" w:rsidR="00575924" w:rsidRPr="005D68D4" w:rsidRDefault="00575924" w:rsidP="00E53015">
            <w:pPr>
              <w:rPr>
                <w:rFonts w:ascii="Arial" w:hAnsi="Arial" w:cs="Arial"/>
                <w:b/>
                <w:bCs/>
                <w:sz w:val="18"/>
                <w:szCs w:val="18"/>
              </w:rPr>
            </w:pPr>
          </w:p>
        </w:tc>
        <w:tc>
          <w:tcPr>
            <w:tcW w:w="7229" w:type="dxa"/>
            <w:shd w:val="clear" w:color="auto" w:fill="auto"/>
          </w:tcPr>
          <w:p w14:paraId="199A9BFC" w14:textId="2CFD3A54" w:rsidR="00575924" w:rsidRPr="009E3CE8" w:rsidRDefault="00575924">
            <w:pPr>
              <w:rPr>
                <w:rFonts w:ascii="Arial" w:hAnsi="Arial" w:cs="Arial"/>
                <w:sz w:val="18"/>
                <w:szCs w:val="18"/>
              </w:rPr>
            </w:pPr>
            <w:r>
              <w:rPr>
                <w:rFonts w:ascii="Arial" w:hAnsi="Arial" w:cs="Arial"/>
                <w:sz w:val="18"/>
                <w:szCs w:val="18"/>
              </w:rPr>
              <w:t xml:space="preserve">Allows Actor to select a single scheme for </w:t>
            </w:r>
            <w:r w:rsidR="00FE4BBE">
              <w:rPr>
                <w:rFonts w:ascii="Arial" w:hAnsi="Arial" w:cs="Arial"/>
                <w:sz w:val="18"/>
                <w:szCs w:val="18"/>
              </w:rPr>
              <w:t>PlanManager</w:t>
            </w:r>
            <w:r>
              <w:rPr>
                <w:rFonts w:ascii="Arial" w:hAnsi="Arial" w:cs="Arial"/>
                <w:sz w:val="18"/>
                <w:szCs w:val="18"/>
              </w:rPr>
              <w:t xml:space="preserve"> Options (see 5.2.1 </w:t>
            </w:r>
            <w:r w:rsidRPr="002F4070">
              <w:rPr>
                <w:rFonts w:ascii="Arial" w:hAnsi="Arial" w:cs="Arial"/>
                <w:sz w:val="18"/>
                <w:szCs w:val="18"/>
              </w:rPr>
              <w:t>PMUC</w:t>
            </w:r>
            <w:r w:rsidR="007270D9">
              <w:rPr>
                <w:rFonts w:ascii="Arial" w:hAnsi="Arial" w:cs="Arial"/>
                <w:sz w:val="18"/>
                <w:szCs w:val="18"/>
              </w:rPr>
              <w:t>038</w:t>
            </w:r>
            <w:r w:rsidRPr="002F4070">
              <w:rPr>
                <w:rFonts w:ascii="Arial" w:hAnsi="Arial" w:cs="Arial"/>
                <w:sz w:val="18"/>
                <w:szCs w:val="18"/>
              </w:rPr>
              <w:t xml:space="preserve"> – </w:t>
            </w:r>
            <w:r w:rsidR="00FE4BBE">
              <w:rPr>
                <w:rFonts w:ascii="Arial" w:hAnsi="Arial" w:cs="Arial"/>
                <w:sz w:val="18"/>
                <w:szCs w:val="18"/>
              </w:rPr>
              <w:t>PlanManager</w:t>
            </w:r>
            <w:r w:rsidRPr="002F4070">
              <w:rPr>
                <w:rFonts w:ascii="Arial" w:hAnsi="Arial" w:cs="Arial"/>
                <w:sz w:val="18"/>
                <w:szCs w:val="18"/>
              </w:rPr>
              <w:t xml:space="preserve"> Home Screen</w:t>
            </w:r>
            <w:r>
              <w:rPr>
                <w:rFonts w:ascii="Arial" w:hAnsi="Arial" w:cs="Arial"/>
                <w:sz w:val="18"/>
                <w:szCs w:val="18"/>
              </w:rPr>
              <w:t>).</w:t>
            </w:r>
          </w:p>
        </w:tc>
      </w:tr>
      <w:tr w:rsidR="00575924" w:rsidRPr="005D68D4" w14:paraId="498557E0" w14:textId="77777777" w:rsidTr="00E53015">
        <w:tc>
          <w:tcPr>
            <w:tcW w:w="2093" w:type="dxa"/>
            <w:shd w:val="pct20" w:color="auto" w:fill="auto"/>
          </w:tcPr>
          <w:p w14:paraId="5F38965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18EC1878"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3473620D" w14:textId="09B36B48" w:rsidR="00575924" w:rsidRPr="005D68D4" w:rsidRDefault="00FE4BBE" w:rsidP="00E53015">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595C15F0" w14:textId="77777777" w:rsidTr="00E53015">
        <w:tc>
          <w:tcPr>
            <w:tcW w:w="2093" w:type="dxa"/>
            <w:shd w:val="pct20" w:color="auto" w:fill="auto"/>
          </w:tcPr>
          <w:p w14:paraId="1B890D56"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73D1515D" w14:textId="77777777" w:rsidR="00575924" w:rsidRPr="005D68D4" w:rsidRDefault="00575924" w:rsidP="00E53015">
            <w:pPr>
              <w:rPr>
                <w:rFonts w:ascii="Arial" w:hAnsi="Arial" w:cs="Arial"/>
                <w:b/>
                <w:bCs/>
                <w:sz w:val="18"/>
                <w:szCs w:val="18"/>
              </w:rPr>
            </w:pPr>
          </w:p>
        </w:tc>
        <w:tc>
          <w:tcPr>
            <w:tcW w:w="7229" w:type="dxa"/>
            <w:shd w:val="clear" w:color="auto" w:fill="auto"/>
          </w:tcPr>
          <w:p w14:paraId="402B54AC"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w:t>
            </w:r>
            <w:r>
              <w:rPr>
                <w:rFonts w:ascii="Arial" w:hAnsi="Arial" w:cs="Arial"/>
                <w:color w:val="000000" w:themeColor="text1"/>
                <w:sz w:val="18"/>
                <w:szCs w:val="18"/>
              </w:rPr>
              <w:t>wanting to change Scheme for administration.</w:t>
            </w:r>
          </w:p>
        </w:tc>
      </w:tr>
      <w:tr w:rsidR="00575924" w:rsidRPr="005D68D4" w14:paraId="2A69D49D" w14:textId="77777777" w:rsidTr="00E53015">
        <w:tc>
          <w:tcPr>
            <w:tcW w:w="2093" w:type="dxa"/>
            <w:shd w:val="pct20" w:color="auto" w:fill="auto"/>
          </w:tcPr>
          <w:p w14:paraId="3CC26EA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0A1BEE0A"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6C87A24A" w14:textId="5730AEFF" w:rsidR="00575924" w:rsidRPr="00E1695E" w:rsidRDefault="00575924" w:rsidP="00E53015">
            <w:pPr>
              <w:rPr>
                <w:rFonts w:ascii="Arial" w:hAnsi="Arial" w:cs="Arial"/>
                <w:color w:val="000000" w:themeColor="text1"/>
                <w:sz w:val="20"/>
                <w:szCs w:val="20"/>
              </w:rPr>
            </w:pPr>
            <w:r>
              <w:rPr>
                <w:rFonts w:ascii="Arial" w:hAnsi="Arial" w:cs="Arial"/>
                <w:color w:val="000000" w:themeColor="text1"/>
                <w:sz w:val="18"/>
                <w:szCs w:val="18"/>
              </w:rPr>
              <w:t xml:space="preserve">Actor </w:t>
            </w:r>
            <w:r w:rsidRPr="00E1695E">
              <w:rPr>
                <w:rFonts w:ascii="Arial" w:hAnsi="Arial" w:cs="Arial"/>
                <w:color w:val="000000" w:themeColor="text1"/>
                <w:sz w:val="18"/>
                <w:szCs w:val="18"/>
              </w:rPr>
              <w:t xml:space="preserve">logged in, authenticated, and has </w:t>
            </w:r>
            <w:r w:rsidR="00FE4BBE">
              <w:rPr>
                <w:rFonts w:ascii="Arial" w:hAnsi="Arial" w:cs="Arial"/>
                <w:color w:val="000000" w:themeColor="text1"/>
                <w:sz w:val="18"/>
                <w:szCs w:val="18"/>
              </w:rPr>
              <w:t>PlanManager</w:t>
            </w:r>
            <w:r w:rsidRPr="00E1695E">
              <w:rPr>
                <w:rFonts w:ascii="Arial" w:hAnsi="Arial" w:cs="Arial"/>
                <w:color w:val="000000" w:themeColor="text1"/>
                <w:sz w:val="18"/>
                <w:szCs w:val="18"/>
              </w:rPr>
              <w:t xml:space="preserve"> access </w:t>
            </w:r>
            <w:r>
              <w:rPr>
                <w:rFonts w:ascii="Arial" w:hAnsi="Arial" w:cs="Arial"/>
                <w:color w:val="000000" w:themeColor="text1"/>
                <w:sz w:val="18"/>
                <w:szCs w:val="18"/>
              </w:rPr>
              <w:t>set up on access Profile.</w:t>
            </w:r>
          </w:p>
        </w:tc>
      </w:tr>
      <w:tr w:rsidR="00575924" w:rsidRPr="005D68D4" w14:paraId="4B1E9BB8" w14:textId="77777777" w:rsidTr="00E53015">
        <w:tc>
          <w:tcPr>
            <w:tcW w:w="2093" w:type="dxa"/>
            <w:shd w:val="pct20" w:color="auto" w:fill="auto"/>
          </w:tcPr>
          <w:p w14:paraId="390E5BE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76E7C690" w14:textId="77777777" w:rsidR="00575924" w:rsidRPr="005D68D4" w:rsidRDefault="00575924" w:rsidP="00E53015">
            <w:pPr>
              <w:rPr>
                <w:rFonts w:ascii="Arial" w:hAnsi="Arial" w:cs="Arial"/>
                <w:b/>
                <w:bCs/>
                <w:sz w:val="18"/>
                <w:szCs w:val="18"/>
              </w:rPr>
            </w:pPr>
          </w:p>
        </w:tc>
        <w:tc>
          <w:tcPr>
            <w:tcW w:w="7229" w:type="dxa"/>
            <w:shd w:val="clear" w:color="auto" w:fill="auto"/>
          </w:tcPr>
          <w:p w14:paraId="34B97DDF"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 single Scheme has been selected by Actor.</w:t>
            </w:r>
          </w:p>
        </w:tc>
      </w:tr>
      <w:tr w:rsidR="00575924" w:rsidRPr="005D68D4" w14:paraId="2A231FDD" w14:textId="77777777" w:rsidTr="00E53015">
        <w:tc>
          <w:tcPr>
            <w:tcW w:w="2093" w:type="dxa"/>
            <w:shd w:val="pct20" w:color="auto" w:fill="auto"/>
          </w:tcPr>
          <w:p w14:paraId="7048B52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305AE580"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437108E1" w14:textId="77777777" w:rsidTr="00E53015">
        <w:tc>
          <w:tcPr>
            <w:tcW w:w="2093" w:type="dxa"/>
            <w:shd w:val="pct20" w:color="auto" w:fill="auto"/>
          </w:tcPr>
          <w:p w14:paraId="208A3C4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72362A5B" w14:textId="77777777" w:rsidR="00575924" w:rsidRPr="005D68D4" w:rsidRDefault="00575924" w:rsidP="00E53015">
            <w:pPr>
              <w:rPr>
                <w:rFonts w:ascii="Arial" w:hAnsi="Arial" w:cs="Arial"/>
                <w:b/>
                <w:bCs/>
                <w:sz w:val="18"/>
                <w:szCs w:val="18"/>
              </w:rPr>
            </w:pPr>
          </w:p>
          <w:p w14:paraId="2303CD5C" w14:textId="77777777" w:rsidR="00575924" w:rsidRPr="005D68D4" w:rsidRDefault="00575924" w:rsidP="00E53015">
            <w:pPr>
              <w:rPr>
                <w:rFonts w:ascii="Arial" w:hAnsi="Arial" w:cs="Arial"/>
                <w:b/>
                <w:bCs/>
                <w:sz w:val="18"/>
                <w:szCs w:val="18"/>
              </w:rPr>
            </w:pPr>
          </w:p>
        </w:tc>
        <w:tc>
          <w:tcPr>
            <w:tcW w:w="7229" w:type="dxa"/>
            <w:shd w:val="clear" w:color="auto" w:fill="auto"/>
          </w:tcPr>
          <w:p w14:paraId="63EA1644" w14:textId="77777777" w:rsidR="00575924" w:rsidRDefault="00575924" w:rsidP="00575924">
            <w:pPr>
              <w:numPr>
                <w:ilvl w:val="0"/>
                <w:numId w:val="184"/>
              </w:numPr>
              <w:rPr>
                <w:rFonts w:ascii="Arial" w:hAnsi="Arial" w:cs="Arial"/>
                <w:color w:val="000000" w:themeColor="text1"/>
                <w:sz w:val="18"/>
                <w:szCs w:val="18"/>
              </w:rPr>
            </w:pPr>
            <w:r w:rsidRPr="00E1695E">
              <w:rPr>
                <w:rFonts w:ascii="Arial" w:hAnsi="Arial" w:cs="Arial"/>
                <w:color w:val="000000" w:themeColor="text1"/>
                <w:sz w:val="18"/>
                <w:szCs w:val="18"/>
              </w:rPr>
              <w:t xml:space="preserve">The system displays </w:t>
            </w:r>
            <w:r>
              <w:rPr>
                <w:rFonts w:ascii="Arial" w:hAnsi="Arial" w:cs="Arial"/>
                <w:color w:val="000000" w:themeColor="text1"/>
                <w:sz w:val="18"/>
                <w:szCs w:val="18"/>
              </w:rPr>
              <w:t>Schemes that are related to the Actor profile.</w:t>
            </w:r>
          </w:p>
          <w:p w14:paraId="2665125C" w14:textId="77777777" w:rsidR="00575924" w:rsidRDefault="00575924" w:rsidP="00575924">
            <w:pPr>
              <w:numPr>
                <w:ilvl w:val="0"/>
                <w:numId w:val="184"/>
              </w:numPr>
              <w:rPr>
                <w:rFonts w:ascii="Arial" w:hAnsi="Arial" w:cs="Arial"/>
                <w:color w:val="000000" w:themeColor="text1"/>
                <w:sz w:val="18"/>
                <w:szCs w:val="18"/>
              </w:rPr>
            </w:pPr>
            <w:r>
              <w:rPr>
                <w:rFonts w:ascii="Arial" w:hAnsi="Arial" w:cs="Arial"/>
                <w:color w:val="000000" w:themeColor="text1"/>
                <w:sz w:val="18"/>
                <w:szCs w:val="18"/>
              </w:rPr>
              <w:t>Actor selects a single Scheme from the list of Schemes displayed.</w:t>
            </w:r>
          </w:p>
          <w:p w14:paraId="0E7E1D3B" w14:textId="77777777" w:rsidR="00575924" w:rsidRDefault="00575924" w:rsidP="00575924">
            <w:pPr>
              <w:numPr>
                <w:ilvl w:val="0"/>
                <w:numId w:val="184"/>
              </w:numPr>
              <w:rPr>
                <w:rFonts w:ascii="Arial" w:hAnsi="Arial" w:cs="Arial"/>
                <w:color w:val="000000" w:themeColor="text1"/>
                <w:sz w:val="18"/>
                <w:szCs w:val="18"/>
              </w:rPr>
            </w:pPr>
            <w:r>
              <w:rPr>
                <w:rFonts w:ascii="Arial" w:hAnsi="Arial" w:cs="Arial"/>
                <w:color w:val="000000" w:themeColor="text1"/>
                <w:sz w:val="18"/>
                <w:szCs w:val="18"/>
              </w:rPr>
              <w:t>System establishes Membership Statistics and Scheme Transactions for display to relevant calling Use Case.</w:t>
            </w:r>
          </w:p>
          <w:p w14:paraId="173410B1" w14:textId="77777777" w:rsidR="00575924" w:rsidRPr="00E1695E" w:rsidRDefault="00575924" w:rsidP="00575924">
            <w:pPr>
              <w:numPr>
                <w:ilvl w:val="0"/>
                <w:numId w:val="184"/>
              </w:numPr>
              <w:rPr>
                <w:rFonts w:ascii="Arial" w:hAnsi="Arial" w:cs="Arial"/>
                <w:color w:val="000000" w:themeColor="text1"/>
                <w:sz w:val="18"/>
                <w:szCs w:val="18"/>
              </w:rPr>
            </w:pPr>
            <w:r>
              <w:rPr>
                <w:rFonts w:ascii="Arial" w:hAnsi="Arial" w:cs="Arial"/>
                <w:color w:val="000000" w:themeColor="text1"/>
                <w:sz w:val="18"/>
                <w:szCs w:val="18"/>
              </w:rPr>
              <w:t>Control is passed to calling Use Case.</w:t>
            </w:r>
          </w:p>
        </w:tc>
      </w:tr>
      <w:tr w:rsidR="00575924" w:rsidRPr="005D68D4" w14:paraId="01FE48A8" w14:textId="77777777" w:rsidTr="00E53015">
        <w:tc>
          <w:tcPr>
            <w:tcW w:w="2093" w:type="dxa"/>
            <w:shd w:val="pct20" w:color="auto" w:fill="auto"/>
          </w:tcPr>
          <w:p w14:paraId="626E6A8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40F92E6F" w14:textId="77777777" w:rsidR="00575924" w:rsidRPr="005D68D4" w:rsidRDefault="00575924" w:rsidP="00E53015">
            <w:pPr>
              <w:rPr>
                <w:rFonts w:ascii="Arial" w:hAnsi="Arial" w:cs="Arial"/>
                <w:b/>
                <w:bCs/>
                <w:sz w:val="18"/>
                <w:szCs w:val="18"/>
              </w:rPr>
            </w:pPr>
          </w:p>
        </w:tc>
        <w:tc>
          <w:tcPr>
            <w:tcW w:w="7229" w:type="dxa"/>
            <w:shd w:val="clear" w:color="auto" w:fill="auto"/>
          </w:tcPr>
          <w:p w14:paraId="3277220E" w14:textId="77777777" w:rsidR="00575924" w:rsidRDefault="00575924" w:rsidP="00E53015">
            <w:pPr>
              <w:rPr>
                <w:rFonts w:ascii="Arial" w:hAnsi="Arial" w:cs="Arial"/>
                <w:color w:val="000000" w:themeColor="text1"/>
                <w:sz w:val="18"/>
                <w:szCs w:val="18"/>
              </w:rPr>
            </w:pPr>
            <w:r w:rsidRPr="009042EA">
              <w:rPr>
                <w:rFonts w:ascii="Arial" w:hAnsi="Arial" w:cs="Arial"/>
                <w:color w:val="000000" w:themeColor="text1"/>
                <w:sz w:val="18"/>
                <w:szCs w:val="18"/>
              </w:rPr>
              <w:t xml:space="preserve">Actor chooses to Cancel Scheme selection </w:t>
            </w:r>
            <w:r>
              <w:rPr>
                <w:rFonts w:ascii="Arial" w:hAnsi="Arial" w:cs="Arial"/>
                <w:color w:val="000000" w:themeColor="text1"/>
                <w:sz w:val="18"/>
                <w:szCs w:val="18"/>
              </w:rPr>
              <w:t>or close window.</w:t>
            </w:r>
          </w:p>
          <w:p w14:paraId="1F6242BD" w14:textId="77777777" w:rsidR="00575924" w:rsidRDefault="00575924" w:rsidP="00575924">
            <w:pPr>
              <w:pStyle w:val="ListParagraph"/>
              <w:numPr>
                <w:ilvl w:val="0"/>
                <w:numId w:val="186"/>
              </w:numPr>
              <w:rPr>
                <w:rFonts w:cs="Arial"/>
                <w:color w:val="000000" w:themeColor="text1"/>
                <w:sz w:val="18"/>
                <w:szCs w:val="18"/>
              </w:rPr>
            </w:pPr>
            <w:r>
              <w:rPr>
                <w:rFonts w:cs="Arial"/>
                <w:color w:val="000000" w:themeColor="text1"/>
                <w:sz w:val="18"/>
                <w:szCs w:val="18"/>
              </w:rPr>
              <w:t xml:space="preserve">Any Scheme selection is abandoned. </w:t>
            </w:r>
          </w:p>
          <w:p w14:paraId="17A7035C" w14:textId="77777777" w:rsidR="00575924" w:rsidRPr="009042EA" w:rsidRDefault="00575924" w:rsidP="00575924">
            <w:pPr>
              <w:pStyle w:val="ListParagraph"/>
              <w:numPr>
                <w:ilvl w:val="0"/>
                <w:numId w:val="186"/>
              </w:numPr>
              <w:rPr>
                <w:rFonts w:cs="Arial"/>
                <w:color w:val="000000" w:themeColor="text1"/>
                <w:sz w:val="18"/>
                <w:szCs w:val="18"/>
              </w:rPr>
            </w:pPr>
            <w:r>
              <w:rPr>
                <w:rFonts w:cs="Arial"/>
                <w:color w:val="000000" w:themeColor="text1"/>
                <w:sz w:val="18"/>
                <w:szCs w:val="18"/>
              </w:rPr>
              <w:t>Control is passed back to calling Use Case and Use Case ends.</w:t>
            </w:r>
          </w:p>
          <w:p w14:paraId="7D38AAD2" w14:textId="77777777" w:rsidR="00575924" w:rsidRPr="009042EA" w:rsidRDefault="00575924" w:rsidP="00E53015">
            <w:pPr>
              <w:rPr>
                <w:rFonts w:ascii="Arial" w:hAnsi="Arial" w:cs="Arial"/>
                <w:color w:val="000000" w:themeColor="text1"/>
                <w:sz w:val="18"/>
                <w:szCs w:val="18"/>
              </w:rPr>
            </w:pPr>
          </w:p>
        </w:tc>
      </w:tr>
      <w:tr w:rsidR="00575924" w:rsidRPr="005D68D4" w14:paraId="6A809E75" w14:textId="77777777" w:rsidTr="00E53015">
        <w:trPr>
          <w:trHeight w:val="683"/>
        </w:trPr>
        <w:tc>
          <w:tcPr>
            <w:tcW w:w="2093" w:type="dxa"/>
            <w:shd w:val="pct20" w:color="auto" w:fill="auto"/>
          </w:tcPr>
          <w:p w14:paraId="13360D01"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1B9DAD25" w14:textId="77777777" w:rsidR="00575924" w:rsidRPr="005D68D4" w:rsidRDefault="00575924" w:rsidP="00E53015">
            <w:pPr>
              <w:rPr>
                <w:rFonts w:ascii="Arial" w:hAnsi="Arial" w:cs="Arial"/>
                <w:b/>
                <w:bCs/>
                <w:sz w:val="18"/>
                <w:szCs w:val="18"/>
              </w:rPr>
            </w:pPr>
          </w:p>
        </w:tc>
        <w:tc>
          <w:tcPr>
            <w:tcW w:w="7229" w:type="dxa"/>
            <w:shd w:val="clear" w:color="auto" w:fill="auto"/>
          </w:tcPr>
          <w:p w14:paraId="0B081D64" w14:textId="77777777" w:rsidR="00575924" w:rsidRDefault="00575924" w:rsidP="00575924">
            <w:pPr>
              <w:pStyle w:val="ListParagraph"/>
              <w:numPr>
                <w:ilvl w:val="0"/>
                <w:numId w:val="185"/>
              </w:numPr>
              <w:rPr>
                <w:rFonts w:cs="Arial"/>
                <w:color w:val="000000" w:themeColor="text1"/>
                <w:sz w:val="18"/>
                <w:szCs w:val="18"/>
              </w:rPr>
            </w:pPr>
            <w:r>
              <w:rPr>
                <w:rFonts w:cs="Arial"/>
                <w:color w:val="000000" w:themeColor="text1"/>
                <w:sz w:val="18"/>
                <w:szCs w:val="18"/>
              </w:rPr>
              <w:t>The list of Schemes displayed are those that are associated with the Actor profile.</w:t>
            </w:r>
          </w:p>
          <w:p w14:paraId="515C3A9A" w14:textId="77777777" w:rsidR="00575924" w:rsidRDefault="00575924" w:rsidP="00575924">
            <w:pPr>
              <w:pStyle w:val="ListParagraph"/>
              <w:numPr>
                <w:ilvl w:val="0"/>
                <w:numId w:val="185"/>
              </w:numPr>
              <w:rPr>
                <w:rFonts w:cs="Arial"/>
                <w:color w:val="000000" w:themeColor="text1" w:themeShade="BF"/>
                <w:sz w:val="18"/>
                <w:szCs w:val="18"/>
              </w:rPr>
            </w:pPr>
            <w:r>
              <w:rPr>
                <w:rFonts w:cs="Arial"/>
                <w:color w:val="000000" w:themeColor="text1" w:themeShade="BF"/>
                <w:sz w:val="18"/>
                <w:szCs w:val="18"/>
              </w:rPr>
              <w:t>Currently selected Scheme is shown.</w:t>
            </w:r>
          </w:p>
          <w:p w14:paraId="5A410567" w14:textId="77777777" w:rsidR="00575924" w:rsidRDefault="00575924" w:rsidP="00575924">
            <w:pPr>
              <w:pStyle w:val="ListParagraph"/>
              <w:numPr>
                <w:ilvl w:val="0"/>
                <w:numId w:val="185"/>
              </w:numPr>
              <w:rPr>
                <w:rFonts w:cs="Arial"/>
                <w:color w:val="000000" w:themeColor="text1" w:themeShade="BF"/>
                <w:sz w:val="18"/>
                <w:szCs w:val="18"/>
              </w:rPr>
            </w:pPr>
            <w:r>
              <w:rPr>
                <w:rFonts w:cs="Arial"/>
                <w:color w:val="000000" w:themeColor="text1" w:themeShade="BF"/>
                <w:sz w:val="18"/>
                <w:szCs w:val="18"/>
              </w:rPr>
              <w:t>The following Scheme information is displayed for each Scheme</w:t>
            </w:r>
          </w:p>
          <w:p w14:paraId="0B7929FF" w14:textId="77777777" w:rsidR="00575924" w:rsidRDefault="00575924" w:rsidP="00575924">
            <w:pPr>
              <w:pStyle w:val="ListParagraph"/>
              <w:numPr>
                <w:ilvl w:val="1"/>
                <w:numId w:val="185"/>
              </w:numPr>
              <w:rPr>
                <w:rFonts w:cs="Arial"/>
                <w:color w:val="000000" w:themeColor="text1" w:themeShade="BF"/>
                <w:sz w:val="18"/>
                <w:szCs w:val="18"/>
              </w:rPr>
            </w:pPr>
            <w:r>
              <w:rPr>
                <w:rFonts w:cs="Arial"/>
                <w:color w:val="000000" w:themeColor="text1" w:themeShade="BF"/>
                <w:sz w:val="18"/>
                <w:szCs w:val="18"/>
              </w:rPr>
              <w:t>Scheme Name</w:t>
            </w:r>
          </w:p>
          <w:p w14:paraId="424CCC7D" w14:textId="77777777" w:rsidR="00575924" w:rsidRDefault="00575924" w:rsidP="00575924">
            <w:pPr>
              <w:pStyle w:val="ListParagraph"/>
              <w:numPr>
                <w:ilvl w:val="1"/>
                <w:numId w:val="185"/>
              </w:numPr>
              <w:rPr>
                <w:rFonts w:cs="Arial"/>
                <w:color w:val="000000" w:themeColor="text1" w:themeShade="BF"/>
                <w:sz w:val="18"/>
                <w:szCs w:val="18"/>
              </w:rPr>
            </w:pPr>
            <w:r>
              <w:rPr>
                <w:rFonts w:cs="Arial"/>
                <w:color w:val="000000" w:themeColor="text1" w:themeShade="BF"/>
                <w:sz w:val="18"/>
                <w:szCs w:val="18"/>
              </w:rPr>
              <w:t>Scheme ID</w:t>
            </w:r>
          </w:p>
          <w:p w14:paraId="174DC1BC" w14:textId="77777777" w:rsidR="00575924" w:rsidRDefault="00575924" w:rsidP="00575924">
            <w:pPr>
              <w:pStyle w:val="ListParagraph"/>
              <w:numPr>
                <w:ilvl w:val="1"/>
                <w:numId w:val="185"/>
              </w:numPr>
              <w:rPr>
                <w:rFonts w:cs="Arial"/>
                <w:color w:val="000000" w:themeColor="text1" w:themeShade="BF"/>
                <w:sz w:val="18"/>
                <w:szCs w:val="18"/>
              </w:rPr>
            </w:pPr>
            <w:r>
              <w:rPr>
                <w:rFonts w:cs="Arial"/>
                <w:color w:val="000000" w:themeColor="text1" w:themeShade="BF"/>
                <w:sz w:val="18"/>
                <w:szCs w:val="18"/>
              </w:rPr>
              <w:t>Scheme Status</w:t>
            </w:r>
          </w:p>
          <w:p w14:paraId="1D0E1979" w14:textId="77777777" w:rsidR="00575924" w:rsidRDefault="00575924" w:rsidP="00575924">
            <w:pPr>
              <w:pStyle w:val="ListParagraph"/>
              <w:numPr>
                <w:ilvl w:val="0"/>
                <w:numId w:val="185"/>
              </w:numPr>
              <w:rPr>
                <w:rFonts w:cs="Arial"/>
                <w:color w:val="000000" w:themeColor="text1" w:themeShade="BF"/>
                <w:sz w:val="18"/>
                <w:szCs w:val="18"/>
              </w:rPr>
            </w:pPr>
            <w:r w:rsidRPr="009042EA">
              <w:rPr>
                <w:rFonts w:cs="Arial"/>
                <w:color w:val="000000" w:themeColor="text1"/>
                <w:sz w:val="18"/>
                <w:szCs w:val="18"/>
              </w:rPr>
              <w:t>A single</w:t>
            </w:r>
            <w:r>
              <w:rPr>
                <w:rFonts w:cs="Arial"/>
                <w:color w:val="000000" w:themeColor="text1" w:themeShade="BF"/>
                <w:sz w:val="18"/>
                <w:szCs w:val="18"/>
              </w:rPr>
              <w:t xml:space="preserve"> Scheme can be selected from the list of Schemes.</w:t>
            </w:r>
          </w:p>
          <w:p w14:paraId="40F3F812" w14:textId="77777777" w:rsidR="00575924" w:rsidRPr="009042EA" w:rsidRDefault="00575924" w:rsidP="00575924">
            <w:pPr>
              <w:pStyle w:val="ListParagraph"/>
              <w:numPr>
                <w:ilvl w:val="0"/>
                <w:numId w:val="185"/>
              </w:numPr>
              <w:rPr>
                <w:rFonts w:cs="Arial"/>
                <w:color w:val="000000" w:themeColor="text1" w:themeShade="BF"/>
                <w:sz w:val="18"/>
                <w:szCs w:val="18"/>
              </w:rPr>
            </w:pPr>
            <w:r>
              <w:rPr>
                <w:rFonts w:cs="Arial"/>
                <w:color w:val="000000" w:themeColor="text1" w:themeShade="BF"/>
                <w:sz w:val="18"/>
                <w:szCs w:val="18"/>
              </w:rPr>
              <w:t>Upon confirming a Scheme selection, if a different Scheme has been chosen to one currently selected, system establishes Membership Statistics and Scheme Transactions for onward passing to calling Use Case.</w:t>
            </w:r>
          </w:p>
        </w:tc>
      </w:tr>
      <w:tr w:rsidR="00575924" w:rsidRPr="005D68D4" w14:paraId="1E7B12D1" w14:textId="77777777" w:rsidTr="00E53015">
        <w:tc>
          <w:tcPr>
            <w:tcW w:w="2093" w:type="dxa"/>
            <w:shd w:val="pct20" w:color="auto" w:fill="auto"/>
          </w:tcPr>
          <w:p w14:paraId="634BD92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6FD58CAB" w14:textId="77777777" w:rsidR="00575924" w:rsidRPr="005D68D4" w:rsidRDefault="00575924" w:rsidP="00E53015">
            <w:pPr>
              <w:rPr>
                <w:rFonts w:ascii="Arial" w:hAnsi="Arial" w:cs="Arial"/>
                <w:b/>
                <w:bCs/>
                <w:sz w:val="18"/>
                <w:szCs w:val="18"/>
              </w:rPr>
            </w:pPr>
          </w:p>
        </w:tc>
        <w:tc>
          <w:tcPr>
            <w:tcW w:w="7229" w:type="dxa"/>
            <w:shd w:val="clear" w:color="auto" w:fill="auto"/>
          </w:tcPr>
          <w:p w14:paraId="6E827979" w14:textId="77777777" w:rsidR="00575924" w:rsidRPr="00E1695E" w:rsidRDefault="00575924" w:rsidP="00E53015">
            <w:pPr>
              <w:rPr>
                <w:rFonts w:ascii="Arial" w:hAnsi="Arial" w:cs="Arial"/>
                <w:color w:val="000000" w:themeColor="text1"/>
                <w:sz w:val="18"/>
                <w:szCs w:val="18"/>
              </w:rPr>
            </w:pPr>
          </w:p>
        </w:tc>
      </w:tr>
      <w:tr w:rsidR="00575924" w:rsidRPr="005D68D4" w14:paraId="5D9F3AF8" w14:textId="77777777" w:rsidTr="00E53015">
        <w:tc>
          <w:tcPr>
            <w:tcW w:w="2093" w:type="dxa"/>
            <w:shd w:val="pct20" w:color="auto" w:fill="auto"/>
          </w:tcPr>
          <w:p w14:paraId="728D992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3D38E347"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4A73F588" w14:textId="77777777" w:rsidR="00575924" w:rsidRPr="00E1695E" w:rsidRDefault="00575924" w:rsidP="00E53015">
            <w:pPr>
              <w:ind w:left="720"/>
              <w:rPr>
                <w:rFonts w:ascii="Arial" w:hAnsi="Arial" w:cs="Arial"/>
                <w:color w:val="000000" w:themeColor="text1"/>
                <w:sz w:val="18"/>
                <w:szCs w:val="18"/>
              </w:rPr>
            </w:pPr>
          </w:p>
        </w:tc>
      </w:tr>
      <w:tr w:rsidR="00575924" w:rsidRPr="005D68D4" w14:paraId="75364D61" w14:textId="77777777" w:rsidTr="00E53015">
        <w:tc>
          <w:tcPr>
            <w:tcW w:w="2093" w:type="dxa"/>
            <w:shd w:val="pct20" w:color="auto" w:fill="auto"/>
          </w:tcPr>
          <w:p w14:paraId="40A630C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2A95533" w14:textId="6B911628" w:rsidR="00575924" w:rsidRPr="002A4BC2" w:rsidRDefault="00575924">
            <w:pPr>
              <w:rPr>
                <w:rFonts w:cs="Arial"/>
                <w:color w:val="000000" w:themeColor="text1"/>
                <w:sz w:val="18"/>
                <w:szCs w:val="18"/>
              </w:rPr>
            </w:pPr>
          </w:p>
        </w:tc>
      </w:tr>
      <w:tr w:rsidR="00575924" w:rsidRPr="005D68D4" w14:paraId="05B31784" w14:textId="77777777" w:rsidTr="00E53015">
        <w:tc>
          <w:tcPr>
            <w:tcW w:w="2093" w:type="dxa"/>
            <w:shd w:val="pct20" w:color="auto" w:fill="auto"/>
          </w:tcPr>
          <w:p w14:paraId="3F4389D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1D0C8E12"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PM0035, PM0036</w:t>
            </w:r>
          </w:p>
        </w:tc>
      </w:tr>
      <w:tr w:rsidR="00575924" w:rsidRPr="005D68D4" w14:paraId="69424217" w14:textId="77777777" w:rsidTr="00E53015">
        <w:tc>
          <w:tcPr>
            <w:tcW w:w="2093" w:type="dxa"/>
            <w:shd w:val="pct20" w:color="auto" w:fill="auto"/>
          </w:tcPr>
          <w:p w14:paraId="4299E7A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5592DE4"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2DEE6A63" w14:textId="77777777" w:rsidR="00575924" w:rsidRPr="005E3CA6" w:rsidRDefault="00575924" w:rsidP="00575924"/>
    <w:p w14:paraId="58A425EF" w14:textId="77777777" w:rsidR="00EB4307" w:rsidRDefault="00EB4307">
      <w:pPr>
        <w:rPr>
          <w:rFonts w:ascii="Arial" w:hAnsi="Arial" w:cs="Arial"/>
          <w:iCs/>
          <w:sz w:val="26"/>
          <w:szCs w:val="26"/>
        </w:rPr>
      </w:pPr>
      <w:r>
        <w:br w:type="page"/>
      </w:r>
    </w:p>
    <w:p w14:paraId="63AC7AF0" w14:textId="5CDCCC38" w:rsidR="008E1E4E" w:rsidRDefault="008E1E4E" w:rsidP="002A4BC2">
      <w:pPr>
        <w:pStyle w:val="Heading4"/>
      </w:pPr>
      <w:r>
        <w:t>Select Scheme Prototype</w:t>
      </w:r>
    </w:p>
    <w:p w14:paraId="111FD0CD" w14:textId="77777777" w:rsidR="008E1E4E" w:rsidRPr="00D540EB" w:rsidRDefault="008E1E4E" w:rsidP="002A4BC2"/>
    <w:p w14:paraId="6AF53AC7" w14:textId="18A7DEC4" w:rsidR="008E1E4E" w:rsidRDefault="008E1E4E">
      <w:r>
        <w:rPr>
          <w:noProof/>
          <w:lang w:eastAsia="en-GB"/>
        </w:rPr>
        <w:drawing>
          <wp:inline distT="0" distB="0" distL="0" distR="0" wp14:anchorId="7B19CF4E" wp14:editId="3E3E38BD">
            <wp:extent cx="5844757" cy="31718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785" cy="3175096"/>
                    </a:xfrm>
                    <a:prstGeom prst="rect">
                      <a:avLst/>
                    </a:prstGeom>
                  </pic:spPr>
                </pic:pic>
              </a:graphicData>
            </a:graphic>
          </wp:inline>
        </w:drawing>
      </w:r>
      <w:r>
        <w:br w:type="page"/>
      </w:r>
    </w:p>
    <w:p w14:paraId="2E741F5F" w14:textId="61CEB06F" w:rsidR="00575924" w:rsidRDefault="00575924" w:rsidP="00575924">
      <w:pPr>
        <w:pStyle w:val="Heading3"/>
        <w:ind w:left="0" w:firstLine="0"/>
      </w:pPr>
      <w:bookmarkStart w:id="393" w:name="_Toc422842029"/>
      <w:r>
        <w:t>PMUC</w:t>
      </w:r>
      <w:r w:rsidR="007270D9">
        <w:t>069</w:t>
      </w:r>
      <w:r>
        <w:t xml:space="preserve"> – Plan Info &amp; Documents</w:t>
      </w:r>
      <w:bookmarkEnd w:id="393"/>
    </w:p>
    <w:p w14:paraId="37E45D53" w14:textId="77777777" w:rsidR="00575924"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5FB89F5D" w14:textId="77777777" w:rsidTr="00E53015">
        <w:tc>
          <w:tcPr>
            <w:tcW w:w="9322" w:type="dxa"/>
            <w:gridSpan w:val="2"/>
            <w:shd w:val="pct20" w:color="auto" w:fill="auto"/>
          </w:tcPr>
          <w:p w14:paraId="4EDCFC83" w14:textId="3B5D9FC8"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069</w:t>
            </w:r>
          </w:p>
          <w:p w14:paraId="0ED012BF" w14:textId="77777777" w:rsidR="00575924" w:rsidRPr="005D68D4" w:rsidRDefault="00575924" w:rsidP="00E53015">
            <w:pPr>
              <w:rPr>
                <w:rFonts w:ascii="Arial" w:hAnsi="Arial" w:cs="Arial"/>
                <w:b/>
                <w:bCs/>
                <w:sz w:val="18"/>
                <w:szCs w:val="18"/>
              </w:rPr>
            </w:pPr>
          </w:p>
          <w:p w14:paraId="5F6BE51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Plan Information and Documents Screen</w:t>
            </w:r>
          </w:p>
          <w:p w14:paraId="49410DBB" w14:textId="77777777" w:rsidR="00575924" w:rsidRPr="005D68D4" w:rsidRDefault="00575924" w:rsidP="00E53015">
            <w:pPr>
              <w:rPr>
                <w:rFonts w:ascii="Arial" w:hAnsi="Arial" w:cs="Arial"/>
                <w:b/>
                <w:sz w:val="18"/>
                <w:szCs w:val="18"/>
              </w:rPr>
            </w:pPr>
          </w:p>
        </w:tc>
      </w:tr>
      <w:tr w:rsidR="00575924" w:rsidRPr="005D68D4" w14:paraId="5E8ABAD1" w14:textId="77777777" w:rsidTr="00E53015">
        <w:tc>
          <w:tcPr>
            <w:tcW w:w="2093" w:type="dxa"/>
            <w:shd w:val="pct20" w:color="auto" w:fill="auto"/>
          </w:tcPr>
          <w:p w14:paraId="48C6AA3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087D14B8" w14:textId="77777777" w:rsidR="00575924" w:rsidRPr="005D68D4" w:rsidRDefault="00575924" w:rsidP="00E53015">
            <w:pPr>
              <w:rPr>
                <w:rFonts w:ascii="Arial" w:hAnsi="Arial" w:cs="Arial"/>
                <w:b/>
                <w:bCs/>
                <w:sz w:val="18"/>
                <w:szCs w:val="18"/>
              </w:rPr>
            </w:pPr>
          </w:p>
        </w:tc>
        <w:tc>
          <w:tcPr>
            <w:tcW w:w="7229" w:type="dxa"/>
            <w:shd w:val="clear" w:color="auto" w:fill="auto"/>
          </w:tcPr>
          <w:p w14:paraId="41907950" w14:textId="11C77FD8" w:rsidR="00575924" w:rsidRPr="009E3CE8" w:rsidRDefault="00575924">
            <w:pPr>
              <w:rPr>
                <w:rFonts w:ascii="Arial" w:hAnsi="Arial" w:cs="Arial"/>
                <w:sz w:val="18"/>
                <w:szCs w:val="18"/>
              </w:rPr>
            </w:pPr>
            <w:r w:rsidRPr="005E3CA6">
              <w:rPr>
                <w:rFonts w:ascii="Arial" w:hAnsi="Arial" w:cs="Arial"/>
                <w:sz w:val="18"/>
                <w:szCs w:val="18"/>
              </w:rPr>
              <w:t xml:space="preserve">Facility that the </w:t>
            </w:r>
            <w:r>
              <w:rPr>
                <w:rFonts w:ascii="Arial" w:hAnsi="Arial" w:cs="Arial"/>
                <w:sz w:val="18"/>
                <w:szCs w:val="18"/>
              </w:rPr>
              <w:t xml:space="preserve">Actor </w:t>
            </w:r>
            <w:r w:rsidRPr="005E3CA6">
              <w:rPr>
                <w:rFonts w:ascii="Arial" w:hAnsi="Arial" w:cs="Arial"/>
                <w:sz w:val="18"/>
                <w:szCs w:val="18"/>
              </w:rPr>
              <w:t xml:space="preserve">can use </w:t>
            </w:r>
            <w:r w:rsidR="009D0797">
              <w:rPr>
                <w:rFonts w:ascii="Arial" w:hAnsi="Arial" w:cs="Arial"/>
                <w:sz w:val="18"/>
                <w:szCs w:val="18"/>
              </w:rPr>
              <w:t>to</w:t>
            </w:r>
            <w:r w:rsidRPr="005E3CA6">
              <w:rPr>
                <w:rFonts w:ascii="Arial" w:hAnsi="Arial" w:cs="Arial"/>
                <w:sz w:val="18"/>
                <w:szCs w:val="18"/>
              </w:rPr>
              <w:t xml:space="preserve"> view </w:t>
            </w:r>
            <w:r>
              <w:rPr>
                <w:rFonts w:ascii="Arial" w:hAnsi="Arial" w:cs="Arial"/>
                <w:sz w:val="18"/>
                <w:szCs w:val="18"/>
              </w:rPr>
              <w:t>S</w:t>
            </w:r>
            <w:r w:rsidRPr="005E3CA6">
              <w:rPr>
                <w:rFonts w:ascii="Arial" w:hAnsi="Arial" w:cs="Arial"/>
                <w:sz w:val="18"/>
                <w:szCs w:val="18"/>
              </w:rPr>
              <w:t>cheme information</w:t>
            </w:r>
            <w:r>
              <w:rPr>
                <w:rFonts w:ascii="Arial" w:hAnsi="Arial" w:cs="Arial"/>
                <w:sz w:val="18"/>
                <w:szCs w:val="18"/>
              </w:rPr>
              <w:t xml:space="preserve"> for chosen Scheme. </w:t>
            </w:r>
          </w:p>
        </w:tc>
      </w:tr>
      <w:tr w:rsidR="00575924" w:rsidRPr="005D68D4" w14:paraId="58CEE728" w14:textId="77777777" w:rsidTr="00E53015">
        <w:tc>
          <w:tcPr>
            <w:tcW w:w="2093" w:type="dxa"/>
            <w:shd w:val="pct20" w:color="auto" w:fill="auto"/>
          </w:tcPr>
          <w:p w14:paraId="0B2DCC1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76FAE12C"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119D40E2" w14:textId="01B660EE" w:rsidR="00575924" w:rsidRPr="005D68D4" w:rsidRDefault="00FE4BBE" w:rsidP="00E53015">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28F23ECC" w14:textId="77777777" w:rsidTr="00E53015">
        <w:tc>
          <w:tcPr>
            <w:tcW w:w="2093" w:type="dxa"/>
            <w:shd w:val="pct20" w:color="auto" w:fill="auto"/>
          </w:tcPr>
          <w:p w14:paraId="1486C73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11947E97" w14:textId="77777777" w:rsidR="00575924" w:rsidRPr="005D68D4" w:rsidRDefault="00575924" w:rsidP="00E53015">
            <w:pPr>
              <w:rPr>
                <w:rFonts w:ascii="Arial" w:hAnsi="Arial" w:cs="Arial"/>
                <w:b/>
                <w:bCs/>
                <w:sz w:val="18"/>
                <w:szCs w:val="18"/>
              </w:rPr>
            </w:pPr>
          </w:p>
        </w:tc>
        <w:tc>
          <w:tcPr>
            <w:tcW w:w="7229" w:type="dxa"/>
            <w:shd w:val="clear" w:color="auto" w:fill="auto"/>
          </w:tcPr>
          <w:p w14:paraId="08C92DE4"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w:t>
            </w:r>
            <w:r>
              <w:rPr>
                <w:rFonts w:ascii="Arial" w:hAnsi="Arial" w:cs="Arial"/>
                <w:color w:val="000000" w:themeColor="text1"/>
                <w:sz w:val="18"/>
                <w:szCs w:val="18"/>
              </w:rPr>
              <w:t>wanting to view Scheme information.</w:t>
            </w:r>
          </w:p>
        </w:tc>
      </w:tr>
      <w:tr w:rsidR="00575924" w:rsidRPr="005D68D4" w14:paraId="72A30C5A" w14:textId="77777777" w:rsidTr="00E53015">
        <w:tc>
          <w:tcPr>
            <w:tcW w:w="2093" w:type="dxa"/>
            <w:shd w:val="pct20" w:color="auto" w:fill="auto"/>
          </w:tcPr>
          <w:p w14:paraId="705FF013"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2B89EC2F"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65369479" w14:textId="4CB13A57" w:rsidR="00575924" w:rsidRPr="002A4BC2" w:rsidRDefault="00575924" w:rsidP="00575924">
            <w:pPr>
              <w:pStyle w:val="ListParagraph"/>
              <w:numPr>
                <w:ilvl w:val="0"/>
                <w:numId w:val="187"/>
              </w:numPr>
              <w:rPr>
                <w:rFonts w:cs="Arial"/>
                <w:color w:val="000000" w:themeColor="text1"/>
                <w:sz w:val="18"/>
                <w:szCs w:val="18"/>
              </w:rPr>
            </w:pPr>
            <w:r w:rsidRPr="005C23F9">
              <w:rPr>
                <w:rFonts w:cs="Arial"/>
                <w:color w:val="000000" w:themeColor="text1"/>
                <w:sz w:val="18"/>
                <w:szCs w:val="18"/>
              </w:rPr>
              <w:t xml:space="preserve">Actor logged in, authenticated, and has </w:t>
            </w:r>
            <w:r w:rsidR="00FE4BBE">
              <w:rPr>
                <w:rFonts w:cs="Arial"/>
                <w:color w:val="000000" w:themeColor="text1"/>
                <w:sz w:val="18"/>
                <w:szCs w:val="18"/>
              </w:rPr>
              <w:t>PlanManager</w:t>
            </w:r>
            <w:r w:rsidRPr="005C23F9">
              <w:rPr>
                <w:rFonts w:cs="Arial"/>
                <w:color w:val="000000" w:themeColor="text1"/>
                <w:sz w:val="18"/>
                <w:szCs w:val="18"/>
              </w:rPr>
              <w:t xml:space="preserve"> access set up on access Profile.</w:t>
            </w:r>
          </w:p>
          <w:p w14:paraId="79EAD825" w14:textId="77777777" w:rsidR="00575924" w:rsidRPr="002A4BC2" w:rsidRDefault="00575924" w:rsidP="00575924">
            <w:pPr>
              <w:pStyle w:val="ListParagraph"/>
              <w:numPr>
                <w:ilvl w:val="0"/>
                <w:numId w:val="187"/>
              </w:numPr>
              <w:rPr>
                <w:rFonts w:cs="Arial"/>
                <w:color w:val="000000" w:themeColor="text1"/>
                <w:sz w:val="18"/>
                <w:szCs w:val="18"/>
              </w:rPr>
            </w:pPr>
            <w:r w:rsidRPr="002A4BC2">
              <w:rPr>
                <w:rFonts w:cs="Arial"/>
                <w:color w:val="000000" w:themeColor="text1"/>
                <w:sz w:val="18"/>
                <w:szCs w:val="18"/>
              </w:rPr>
              <w:t>A scheme has been selected by Actor or single scheme associated to Actor profile.</w:t>
            </w:r>
          </w:p>
          <w:p w14:paraId="5937A917" w14:textId="7FFA5FD9" w:rsidR="00625C8A" w:rsidRPr="002A4BC2" w:rsidRDefault="00575924">
            <w:pPr>
              <w:pStyle w:val="ListParagraph"/>
              <w:numPr>
                <w:ilvl w:val="0"/>
                <w:numId w:val="187"/>
              </w:numPr>
              <w:rPr>
                <w:rFonts w:cs="Arial"/>
                <w:color w:val="000000" w:themeColor="text1"/>
                <w:sz w:val="18"/>
                <w:szCs w:val="18"/>
              </w:rPr>
            </w:pPr>
            <w:r w:rsidRPr="005C23F9">
              <w:rPr>
                <w:rFonts w:cs="Arial"/>
                <w:color w:val="000000" w:themeColor="text1"/>
                <w:sz w:val="18"/>
                <w:szCs w:val="18"/>
              </w:rPr>
              <w:t>Links to PDF</w:t>
            </w:r>
            <w:r w:rsidR="00625C8A" w:rsidRPr="005C23F9">
              <w:rPr>
                <w:rFonts w:cs="Arial"/>
                <w:color w:val="000000" w:themeColor="text1"/>
                <w:sz w:val="18"/>
                <w:szCs w:val="18"/>
              </w:rPr>
              <w:t>’s</w:t>
            </w:r>
            <w:r w:rsidRPr="005C23F9">
              <w:rPr>
                <w:rFonts w:cs="Arial"/>
                <w:color w:val="000000" w:themeColor="text1"/>
                <w:sz w:val="18"/>
                <w:szCs w:val="18"/>
              </w:rPr>
              <w:t xml:space="preserve"> </w:t>
            </w:r>
            <w:r w:rsidR="00625C8A" w:rsidRPr="005C23F9">
              <w:rPr>
                <w:rFonts w:cs="Arial"/>
                <w:color w:val="000000" w:themeColor="text1"/>
                <w:sz w:val="18"/>
                <w:szCs w:val="18"/>
              </w:rPr>
              <w:t>for Scheme specific information and documentation.</w:t>
            </w:r>
          </w:p>
          <w:p w14:paraId="73572E95" w14:textId="433C0A5B" w:rsidR="00575924" w:rsidRPr="002A4BC2" w:rsidRDefault="00575924" w:rsidP="00575924">
            <w:pPr>
              <w:pStyle w:val="ListParagraph"/>
              <w:numPr>
                <w:ilvl w:val="0"/>
                <w:numId w:val="187"/>
              </w:numPr>
              <w:rPr>
                <w:rFonts w:cs="Arial"/>
                <w:color w:val="000000" w:themeColor="text1"/>
                <w:sz w:val="18"/>
                <w:szCs w:val="18"/>
              </w:rPr>
            </w:pPr>
            <w:r w:rsidRPr="005C23F9">
              <w:rPr>
                <w:rFonts w:cs="Arial"/>
                <w:color w:val="000000" w:themeColor="text1"/>
                <w:sz w:val="18"/>
                <w:szCs w:val="18"/>
              </w:rPr>
              <w:t xml:space="preserve">Actor has selected Plan Info &amp; Documents from </w:t>
            </w:r>
            <w:r w:rsidR="00FE4BBE">
              <w:rPr>
                <w:rFonts w:cs="Arial"/>
                <w:color w:val="000000" w:themeColor="text1"/>
                <w:sz w:val="18"/>
                <w:szCs w:val="18"/>
              </w:rPr>
              <w:t>PlanManager</w:t>
            </w:r>
            <w:r w:rsidRPr="005C23F9">
              <w:rPr>
                <w:rFonts w:cs="Arial"/>
                <w:color w:val="000000" w:themeColor="text1"/>
                <w:sz w:val="18"/>
                <w:szCs w:val="18"/>
              </w:rPr>
              <w:t xml:space="preserve"> Home Screen.</w:t>
            </w:r>
          </w:p>
        </w:tc>
      </w:tr>
      <w:tr w:rsidR="00575924" w:rsidRPr="005D68D4" w14:paraId="65909238" w14:textId="77777777" w:rsidTr="00E53015">
        <w:tc>
          <w:tcPr>
            <w:tcW w:w="2093" w:type="dxa"/>
            <w:shd w:val="pct20" w:color="auto" w:fill="auto"/>
          </w:tcPr>
          <w:p w14:paraId="741DCD35" w14:textId="5C208D34"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3656557A" w14:textId="77777777" w:rsidR="00575924" w:rsidRPr="005D68D4" w:rsidRDefault="00575924" w:rsidP="00E53015">
            <w:pPr>
              <w:rPr>
                <w:rFonts w:ascii="Arial" w:hAnsi="Arial" w:cs="Arial"/>
                <w:b/>
                <w:bCs/>
                <w:sz w:val="18"/>
                <w:szCs w:val="18"/>
              </w:rPr>
            </w:pPr>
          </w:p>
        </w:tc>
        <w:tc>
          <w:tcPr>
            <w:tcW w:w="7229" w:type="dxa"/>
            <w:shd w:val="clear" w:color="auto" w:fill="auto"/>
          </w:tcPr>
          <w:p w14:paraId="291A0077"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 is able to view Scheme information.</w:t>
            </w:r>
          </w:p>
        </w:tc>
      </w:tr>
      <w:tr w:rsidR="00575924" w:rsidRPr="005D68D4" w14:paraId="08D818E4" w14:textId="77777777" w:rsidTr="00E53015">
        <w:tc>
          <w:tcPr>
            <w:tcW w:w="2093" w:type="dxa"/>
            <w:shd w:val="pct20" w:color="auto" w:fill="auto"/>
          </w:tcPr>
          <w:p w14:paraId="7646690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6370C1B"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421875C0" w14:textId="77777777" w:rsidTr="00E53015">
        <w:tc>
          <w:tcPr>
            <w:tcW w:w="2093" w:type="dxa"/>
            <w:shd w:val="pct20" w:color="auto" w:fill="auto"/>
          </w:tcPr>
          <w:p w14:paraId="653F955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5350A1B0" w14:textId="77777777" w:rsidR="00575924" w:rsidRPr="005D68D4" w:rsidRDefault="00575924" w:rsidP="00E53015">
            <w:pPr>
              <w:rPr>
                <w:rFonts w:ascii="Arial" w:hAnsi="Arial" w:cs="Arial"/>
                <w:b/>
                <w:bCs/>
                <w:sz w:val="18"/>
                <w:szCs w:val="18"/>
              </w:rPr>
            </w:pPr>
          </w:p>
          <w:p w14:paraId="5757C589" w14:textId="77777777" w:rsidR="00575924" w:rsidRPr="005D68D4" w:rsidRDefault="00575924" w:rsidP="00E53015">
            <w:pPr>
              <w:rPr>
                <w:rFonts w:ascii="Arial" w:hAnsi="Arial" w:cs="Arial"/>
                <w:b/>
                <w:bCs/>
                <w:sz w:val="18"/>
                <w:szCs w:val="18"/>
              </w:rPr>
            </w:pPr>
          </w:p>
        </w:tc>
        <w:tc>
          <w:tcPr>
            <w:tcW w:w="7229" w:type="dxa"/>
            <w:shd w:val="clear" w:color="auto" w:fill="auto"/>
          </w:tcPr>
          <w:p w14:paraId="5D42087C" w14:textId="77777777" w:rsidR="00575924" w:rsidRPr="004B502D" w:rsidRDefault="00575924" w:rsidP="00575924">
            <w:pPr>
              <w:numPr>
                <w:ilvl w:val="0"/>
                <w:numId w:val="189"/>
              </w:numPr>
              <w:rPr>
                <w:rFonts w:ascii="Arial" w:hAnsi="Arial" w:cs="Arial"/>
                <w:color w:val="000000" w:themeColor="text1"/>
                <w:sz w:val="18"/>
                <w:szCs w:val="18"/>
              </w:rPr>
            </w:pPr>
            <w:r w:rsidRPr="004B502D">
              <w:rPr>
                <w:rFonts w:ascii="Arial" w:hAnsi="Arial" w:cs="Arial"/>
                <w:color w:val="000000" w:themeColor="text1"/>
                <w:sz w:val="18"/>
                <w:szCs w:val="18"/>
              </w:rPr>
              <w:t xml:space="preserve">The system displays the Plan Information &amp; Documents in a separate browser </w:t>
            </w:r>
            <w:r>
              <w:rPr>
                <w:rFonts w:ascii="Arial" w:hAnsi="Arial" w:cs="Arial"/>
                <w:color w:val="000000" w:themeColor="text1"/>
                <w:sz w:val="18"/>
                <w:szCs w:val="18"/>
              </w:rPr>
              <w:t>tab</w:t>
            </w:r>
            <w:r w:rsidRPr="004B502D">
              <w:rPr>
                <w:rFonts w:ascii="Arial" w:hAnsi="Arial" w:cs="Arial"/>
                <w:color w:val="000000" w:themeColor="text1"/>
                <w:sz w:val="18"/>
                <w:szCs w:val="18"/>
              </w:rPr>
              <w:t xml:space="preserve"> (either the home page or a specific PDF depending upon the link selected.</w:t>
            </w:r>
          </w:p>
          <w:p w14:paraId="494C7695" w14:textId="77777777" w:rsidR="00575924" w:rsidRDefault="00575924" w:rsidP="00575924">
            <w:pPr>
              <w:numPr>
                <w:ilvl w:val="0"/>
                <w:numId w:val="189"/>
              </w:numPr>
              <w:rPr>
                <w:rFonts w:ascii="Arial" w:hAnsi="Arial" w:cs="Arial"/>
                <w:color w:val="000000" w:themeColor="text1"/>
                <w:sz w:val="18"/>
                <w:szCs w:val="18"/>
              </w:rPr>
            </w:pPr>
            <w:r>
              <w:rPr>
                <w:rFonts w:ascii="Arial" w:hAnsi="Arial" w:cs="Arial"/>
                <w:color w:val="000000" w:themeColor="text1"/>
                <w:sz w:val="18"/>
                <w:szCs w:val="18"/>
              </w:rPr>
              <w:t>Actor is able to select one of the following options for selected Scheme</w:t>
            </w:r>
          </w:p>
          <w:p w14:paraId="156DFD6F" w14:textId="77777777" w:rsidR="00575924" w:rsidRDefault="00575924" w:rsidP="00575924">
            <w:pPr>
              <w:numPr>
                <w:ilvl w:val="1"/>
                <w:numId w:val="189"/>
              </w:numPr>
              <w:rPr>
                <w:rFonts w:ascii="Arial" w:hAnsi="Arial" w:cs="Arial"/>
                <w:color w:val="000000" w:themeColor="text1"/>
                <w:sz w:val="18"/>
                <w:szCs w:val="18"/>
              </w:rPr>
            </w:pPr>
            <w:r>
              <w:rPr>
                <w:rFonts w:ascii="Arial" w:hAnsi="Arial" w:cs="Arial"/>
                <w:color w:val="000000" w:themeColor="text1"/>
                <w:sz w:val="18"/>
                <w:szCs w:val="18"/>
              </w:rPr>
              <w:t>Plan Information</w:t>
            </w:r>
          </w:p>
          <w:p w14:paraId="37A053DB" w14:textId="77777777" w:rsidR="00575924" w:rsidRDefault="00575924" w:rsidP="00575924">
            <w:pPr>
              <w:numPr>
                <w:ilvl w:val="1"/>
                <w:numId w:val="189"/>
              </w:numPr>
              <w:rPr>
                <w:rFonts w:ascii="Arial" w:hAnsi="Arial" w:cs="Arial"/>
                <w:color w:val="000000" w:themeColor="text1"/>
                <w:sz w:val="18"/>
                <w:szCs w:val="18"/>
              </w:rPr>
            </w:pPr>
            <w:r>
              <w:rPr>
                <w:rFonts w:ascii="Arial" w:hAnsi="Arial" w:cs="Arial"/>
                <w:color w:val="000000" w:themeColor="text1"/>
                <w:sz w:val="18"/>
                <w:szCs w:val="18"/>
              </w:rPr>
              <w:t>Available Funds</w:t>
            </w:r>
          </w:p>
          <w:p w14:paraId="1CBDCBCE" w14:textId="77777777" w:rsidR="00575924" w:rsidRDefault="00575924" w:rsidP="00575924">
            <w:pPr>
              <w:numPr>
                <w:ilvl w:val="1"/>
                <w:numId w:val="189"/>
              </w:numPr>
              <w:rPr>
                <w:rFonts w:ascii="Arial" w:hAnsi="Arial" w:cs="Arial"/>
                <w:color w:val="000000" w:themeColor="text1"/>
                <w:sz w:val="18"/>
                <w:szCs w:val="18"/>
              </w:rPr>
            </w:pPr>
            <w:r>
              <w:rPr>
                <w:rFonts w:ascii="Arial" w:hAnsi="Arial" w:cs="Arial"/>
                <w:color w:val="000000" w:themeColor="text1"/>
                <w:sz w:val="18"/>
                <w:szCs w:val="18"/>
              </w:rPr>
              <w:t>Knowledge Centre</w:t>
            </w:r>
          </w:p>
          <w:p w14:paraId="3840701C" w14:textId="77777777" w:rsidR="00575924" w:rsidRDefault="00575924" w:rsidP="00575924">
            <w:pPr>
              <w:numPr>
                <w:ilvl w:val="0"/>
                <w:numId w:val="189"/>
              </w:numPr>
              <w:rPr>
                <w:rFonts w:ascii="Arial" w:hAnsi="Arial" w:cs="Arial"/>
                <w:color w:val="000000" w:themeColor="text1"/>
                <w:sz w:val="18"/>
                <w:szCs w:val="18"/>
              </w:rPr>
            </w:pPr>
            <w:r w:rsidRPr="004B502D">
              <w:rPr>
                <w:rFonts w:ascii="Arial" w:hAnsi="Arial" w:cs="Arial"/>
                <w:color w:val="000000" w:themeColor="text1"/>
                <w:sz w:val="18"/>
                <w:szCs w:val="18"/>
              </w:rPr>
              <w:t xml:space="preserve">The system </w:t>
            </w:r>
            <w:r>
              <w:rPr>
                <w:rFonts w:ascii="Arial" w:hAnsi="Arial" w:cs="Arial"/>
                <w:color w:val="000000" w:themeColor="text1"/>
                <w:sz w:val="18"/>
                <w:szCs w:val="18"/>
              </w:rPr>
              <w:t xml:space="preserve">displays relevant option </w:t>
            </w:r>
            <w:r w:rsidRPr="004B502D">
              <w:rPr>
                <w:rFonts w:ascii="Arial" w:hAnsi="Arial" w:cs="Arial"/>
                <w:color w:val="000000" w:themeColor="text1"/>
                <w:sz w:val="18"/>
                <w:szCs w:val="18"/>
              </w:rPr>
              <w:t xml:space="preserve">in </w:t>
            </w:r>
            <w:r>
              <w:rPr>
                <w:rFonts w:ascii="Arial" w:hAnsi="Arial" w:cs="Arial"/>
                <w:color w:val="000000" w:themeColor="text1"/>
                <w:sz w:val="18"/>
                <w:szCs w:val="18"/>
              </w:rPr>
              <w:t xml:space="preserve">a </w:t>
            </w:r>
            <w:r w:rsidRPr="004B502D">
              <w:rPr>
                <w:rFonts w:ascii="Arial" w:hAnsi="Arial" w:cs="Arial"/>
                <w:color w:val="000000" w:themeColor="text1"/>
                <w:sz w:val="18"/>
                <w:szCs w:val="18"/>
              </w:rPr>
              <w:t>PDF viewer</w:t>
            </w:r>
          </w:p>
          <w:p w14:paraId="1B19A696" w14:textId="77777777" w:rsidR="00575924" w:rsidRPr="007E7DE8" w:rsidRDefault="00575924" w:rsidP="00575924">
            <w:pPr>
              <w:numPr>
                <w:ilvl w:val="0"/>
                <w:numId w:val="189"/>
              </w:numPr>
              <w:rPr>
                <w:rFonts w:ascii="Arial" w:hAnsi="Arial" w:cs="Arial"/>
                <w:color w:val="000000" w:themeColor="text1"/>
                <w:sz w:val="18"/>
                <w:szCs w:val="18"/>
              </w:rPr>
            </w:pPr>
            <w:r>
              <w:rPr>
                <w:rFonts w:ascii="Arial" w:hAnsi="Arial" w:cs="Arial"/>
                <w:color w:val="000000" w:themeColor="text1"/>
                <w:sz w:val="18"/>
                <w:szCs w:val="18"/>
              </w:rPr>
              <w:t>Actor can terminate Use Case by closing Tab.</w:t>
            </w:r>
          </w:p>
        </w:tc>
      </w:tr>
      <w:tr w:rsidR="00575924" w:rsidRPr="005D68D4" w14:paraId="4A79285D" w14:textId="77777777" w:rsidTr="00E53015">
        <w:tc>
          <w:tcPr>
            <w:tcW w:w="2093" w:type="dxa"/>
            <w:shd w:val="pct20" w:color="auto" w:fill="auto"/>
          </w:tcPr>
          <w:p w14:paraId="3F6A158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63C7A5AA" w14:textId="77777777" w:rsidR="00575924" w:rsidRPr="005D68D4" w:rsidRDefault="00575924" w:rsidP="00E53015">
            <w:pPr>
              <w:rPr>
                <w:rFonts w:ascii="Arial" w:hAnsi="Arial" w:cs="Arial"/>
                <w:b/>
                <w:bCs/>
                <w:sz w:val="18"/>
                <w:szCs w:val="18"/>
              </w:rPr>
            </w:pPr>
          </w:p>
        </w:tc>
        <w:tc>
          <w:tcPr>
            <w:tcW w:w="7229" w:type="dxa"/>
            <w:shd w:val="clear" w:color="auto" w:fill="auto"/>
          </w:tcPr>
          <w:p w14:paraId="7D2B669C" w14:textId="77777777" w:rsidR="00575924" w:rsidRPr="007E7DE8" w:rsidRDefault="00575924" w:rsidP="00E53015">
            <w:pPr>
              <w:rPr>
                <w:rFonts w:cs="Arial"/>
                <w:color w:val="000000" w:themeColor="text1"/>
                <w:sz w:val="18"/>
                <w:szCs w:val="18"/>
              </w:rPr>
            </w:pPr>
          </w:p>
          <w:p w14:paraId="050C788B" w14:textId="77777777" w:rsidR="00575924" w:rsidRPr="009042EA" w:rsidRDefault="00575924" w:rsidP="00E53015">
            <w:pPr>
              <w:rPr>
                <w:rFonts w:ascii="Arial" w:hAnsi="Arial" w:cs="Arial"/>
                <w:color w:val="000000" w:themeColor="text1"/>
                <w:sz w:val="18"/>
                <w:szCs w:val="18"/>
              </w:rPr>
            </w:pPr>
          </w:p>
        </w:tc>
      </w:tr>
      <w:tr w:rsidR="00575924" w:rsidRPr="005D68D4" w14:paraId="0C071A5C" w14:textId="77777777" w:rsidTr="00E53015">
        <w:trPr>
          <w:trHeight w:val="683"/>
        </w:trPr>
        <w:tc>
          <w:tcPr>
            <w:tcW w:w="2093" w:type="dxa"/>
            <w:shd w:val="pct20" w:color="auto" w:fill="auto"/>
          </w:tcPr>
          <w:p w14:paraId="250E56A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321ED022" w14:textId="77777777" w:rsidR="00575924" w:rsidRPr="005D68D4" w:rsidRDefault="00575924" w:rsidP="00E53015">
            <w:pPr>
              <w:rPr>
                <w:rFonts w:ascii="Arial" w:hAnsi="Arial" w:cs="Arial"/>
                <w:b/>
                <w:bCs/>
                <w:sz w:val="18"/>
                <w:szCs w:val="18"/>
              </w:rPr>
            </w:pPr>
          </w:p>
        </w:tc>
        <w:tc>
          <w:tcPr>
            <w:tcW w:w="7229" w:type="dxa"/>
            <w:shd w:val="clear" w:color="auto" w:fill="auto"/>
          </w:tcPr>
          <w:p w14:paraId="26685810" w14:textId="4B3DAD29" w:rsidR="00575924" w:rsidRPr="007E7DE8" w:rsidRDefault="005C23F9">
            <w:pPr>
              <w:pStyle w:val="ListParagraph"/>
              <w:numPr>
                <w:ilvl w:val="0"/>
                <w:numId w:val="190"/>
              </w:numPr>
              <w:rPr>
                <w:rFonts w:cs="Arial"/>
                <w:color w:val="000000" w:themeColor="text1" w:themeShade="BF"/>
                <w:sz w:val="18"/>
                <w:szCs w:val="18"/>
              </w:rPr>
            </w:pPr>
            <w:r>
              <w:rPr>
                <w:rFonts w:cs="Arial"/>
                <w:color w:val="000000" w:themeColor="text1" w:themeShade="BF"/>
                <w:sz w:val="18"/>
                <w:szCs w:val="18"/>
              </w:rPr>
              <w:t>Scheme specific information and documentation that a Member would see if listed for Actor to view.</w:t>
            </w:r>
          </w:p>
        </w:tc>
      </w:tr>
      <w:tr w:rsidR="00575924" w:rsidRPr="005D68D4" w14:paraId="785968BD" w14:textId="77777777" w:rsidTr="00E53015">
        <w:tc>
          <w:tcPr>
            <w:tcW w:w="2093" w:type="dxa"/>
            <w:shd w:val="pct20" w:color="auto" w:fill="auto"/>
          </w:tcPr>
          <w:p w14:paraId="078AE5E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76A2CEBE" w14:textId="77777777" w:rsidR="00575924" w:rsidRPr="005D68D4" w:rsidRDefault="00575924" w:rsidP="00E53015">
            <w:pPr>
              <w:rPr>
                <w:rFonts w:ascii="Arial" w:hAnsi="Arial" w:cs="Arial"/>
                <w:b/>
                <w:bCs/>
                <w:sz w:val="18"/>
                <w:szCs w:val="18"/>
              </w:rPr>
            </w:pPr>
          </w:p>
        </w:tc>
        <w:tc>
          <w:tcPr>
            <w:tcW w:w="7229" w:type="dxa"/>
            <w:shd w:val="clear" w:color="auto" w:fill="auto"/>
          </w:tcPr>
          <w:p w14:paraId="018F7A74" w14:textId="4170895F" w:rsidR="00575924" w:rsidRPr="00CC3F96" w:rsidRDefault="00575924" w:rsidP="00575924">
            <w:pPr>
              <w:pStyle w:val="ListParagraph"/>
              <w:numPr>
                <w:ilvl w:val="0"/>
                <w:numId w:val="188"/>
              </w:numPr>
              <w:rPr>
                <w:rFonts w:cs="Arial"/>
                <w:color w:val="000000" w:themeColor="text1"/>
                <w:sz w:val="18"/>
                <w:szCs w:val="18"/>
              </w:rPr>
            </w:pPr>
          </w:p>
        </w:tc>
      </w:tr>
      <w:tr w:rsidR="00575924" w:rsidRPr="005D68D4" w14:paraId="14D13448" w14:textId="77777777" w:rsidTr="00E53015">
        <w:tc>
          <w:tcPr>
            <w:tcW w:w="2093" w:type="dxa"/>
            <w:shd w:val="pct20" w:color="auto" w:fill="auto"/>
          </w:tcPr>
          <w:p w14:paraId="1914082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3088CDE7"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0B4FF0B0" w14:textId="77777777" w:rsidR="00575924" w:rsidRPr="00E1695E" w:rsidRDefault="00575924" w:rsidP="00E53015">
            <w:pPr>
              <w:ind w:left="720"/>
              <w:rPr>
                <w:rFonts w:ascii="Arial" w:hAnsi="Arial" w:cs="Arial"/>
                <w:color w:val="000000" w:themeColor="text1"/>
                <w:sz w:val="18"/>
                <w:szCs w:val="18"/>
              </w:rPr>
            </w:pPr>
          </w:p>
        </w:tc>
      </w:tr>
      <w:tr w:rsidR="00575924" w:rsidRPr="005D68D4" w14:paraId="291513B7" w14:textId="77777777" w:rsidTr="00E53015">
        <w:tc>
          <w:tcPr>
            <w:tcW w:w="2093" w:type="dxa"/>
            <w:shd w:val="pct20" w:color="auto" w:fill="auto"/>
          </w:tcPr>
          <w:p w14:paraId="38CF654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76E2F31" w14:textId="77777777" w:rsidR="00575924" w:rsidRPr="007E7DE8" w:rsidRDefault="00575924" w:rsidP="00E53015">
            <w:pPr>
              <w:rPr>
                <w:rFonts w:ascii="Arial" w:hAnsi="Arial" w:cs="Arial"/>
                <w:color w:val="000000" w:themeColor="text1"/>
                <w:sz w:val="18"/>
                <w:szCs w:val="18"/>
              </w:rPr>
            </w:pPr>
            <w:r w:rsidRPr="007E7DE8">
              <w:rPr>
                <w:rFonts w:ascii="Arial" w:hAnsi="Arial" w:cs="Arial"/>
                <w:b/>
                <w:sz w:val="18"/>
                <w:szCs w:val="18"/>
              </w:rPr>
              <w:t xml:space="preserve">ASSUMPTION – </w:t>
            </w:r>
            <w:r w:rsidRPr="007E7DE8">
              <w:rPr>
                <w:rFonts w:ascii="Arial" w:hAnsi="Arial" w:cs="Arial"/>
                <w:sz w:val="18"/>
                <w:szCs w:val="18"/>
              </w:rPr>
              <w:t>scheme summary pdf’s can’t have their pdf reference changed if they get updated as we would have to update back end systems.  PDF link should stay the same but the document version number changes as similar to the fund facts sheets.</w:t>
            </w:r>
          </w:p>
        </w:tc>
      </w:tr>
      <w:tr w:rsidR="00575924" w:rsidRPr="005D68D4" w14:paraId="1ABB1E66" w14:textId="77777777" w:rsidTr="00E53015">
        <w:tc>
          <w:tcPr>
            <w:tcW w:w="2093" w:type="dxa"/>
            <w:shd w:val="pct20" w:color="auto" w:fill="auto"/>
          </w:tcPr>
          <w:p w14:paraId="28A20DB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BF46B09"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PM0031, PM0057</w:t>
            </w:r>
          </w:p>
        </w:tc>
      </w:tr>
      <w:tr w:rsidR="00575924" w:rsidRPr="005D68D4" w14:paraId="4A38414B" w14:textId="77777777" w:rsidTr="00E53015">
        <w:tc>
          <w:tcPr>
            <w:tcW w:w="2093" w:type="dxa"/>
            <w:shd w:val="pct20" w:color="auto" w:fill="auto"/>
          </w:tcPr>
          <w:p w14:paraId="1789F8B6"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31726CD"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6B2DA446" w14:textId="77777777" w:rsidR="00575924" w:rsidRDefault="00575924" w:rsidP="00575924"/>
    <w:p w14:paraId="5103FCF3" w14:textId="77777777" w:rsidR="00575924" w:rsidRDefault="00575924" w:rsidP="00575924"/>
    <w:p w14:paraId="172B46FA" w14:textId="77777777" w:rsidR="00EB4307" w:rsidRDefault="00EB4307">
      <w:pPr>
        <w:rPr>
          <w:rFonts w:ascii="Arial" w:hAnsi="Arial" w:cs="Arial"/>
          <w:iCs/>
          <w:sz w:val="26"/>
          <w:szCs w:val="26"/>
        </w:rPr>
      </w:pPr>
      <w:r>
        <w:br w:type="page"/>
      </w:r>
    </w:p>
    <w:p w14:paraId="74137031" w14:textId="00EFFD15" w:rsidR="008E1E4E" w:rsidRDefault="008E1E4E" w:rsidP="002A4BC2">
      <w:pPr>
        <w:pStyle w:val="Heading4"/>
      </w:pPr>
      <w:r>
        <w:t>Plan Info &amp; Documents Prototype</w:t>
      </w:r>
    </w:p>
    <w:p w14:paraId="235640AC" w14:textId="066CE74F" w:rsidR="008E1E4E" w:rsidRDefault="008E1E4E">
      <w:r>
        <w:rPr>
          <w:noProof/>
          <w:lang w:eastAsia="en-GB"/>
        </w:rPr>
        <w:drawing>
          <wp:inline distT="0" distB="0" distL="0" distR="0" wp14:anchorId="1AF2813E" wp14:editId="4CB285D8">
            <wp:extent cx="5490210" cy="39096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90210" cy="3909695"/>
                    </a:xfrm>
                    <a:prstGeom prst="rect">
                      <a:avLst/>
                    </a:prstGeom>
                  </pic:spPr>
                </pic:pic>
              </a:graphicData>
            </a:graphic>
          </wp:inline>
        </w:drawing>
      </w:r>
      <w:r>
        <w:br w:type="page"/>
      </w:r>
    </w:p>
    <w:p w14:paraId="210BE94B" w14:textId="5BFA85CC" w:rsidR="00575924" w:rsidRDefault="00575924" w:rsidP="00575924">
      <w:pPr>
        <w:pStyle w:val="Heading3"/>
        <w:ind w:left="0" w:firstLine="0"/>
      </w:pPr>
      <w:bookmarkStart w:id="394" w:name="_Toc422842030"/>
      <w:r>
        <w:t>PMUC</w:t>
      </w:r>
      <w:r w:rsidR="007270D9">
        <w:t>070</w:t>
      </w:r>
      <w:r>
        <w:t xml:space="preserve"> – Member Search</w:t>
      </w:r>
      <w:bookmarkEnd w:id="394"/>
    </w:p>
    <w:p w14:paraId="6101B51D" w14:textId="77777777" w:rsidR="00575924"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11E7CF06" w14:textId="77777777" w:rsidTr="00E53015">
        <w:tc>
          <w:tcPr>
            <w:tcW w:w="9322" w:type="dxa"/>
            <w:gridSpan w:val="2"/>
            <w:shd w:val="pct20" w:color="auto" w:fill="auto"/>
          </w:tcPr>
          <w:p w14:paraId="198E15B2" w14:textId="659DBFE1"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070</w:t>
            </w:r>
          </w:p>
          <w:p w14:paraId="7AE30050" w14:textId="77777777" w:rsidR="00575924" w:rsidRPr="005D68D4" w:rsidRDefault="00575924" w:rsidP="00E53015">
            <w:pPr>
              <w:rPr>
                <w:rFonts w:ascii="Arial" w:hAnsi="Arial" w:cs="Arial"/>
                <w:b/>
                <w:bCs/>
                <w:sz w:val="18"/>
                <w:szCs w:val="18"/>
              </w:rPr>
            </w:pPr>
          </w:p>
          <w:p w14:paraId="718FF52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Member Search Screen</w:t>
            </w:r>
          </w:p>
          <w:p w14:paraId="3ABD796B" w14:textId="77777777" w:rsidR="00575924" w:rsidRPr="005D68D4" w:rsidRDefault="00575924" w:rsidP="00E53015">
            <w:pPr>
              <w:rPr>
                <w:rFonts w:ascii="Arial" w:hAnsi="Arial" w:cs="Arial"/>
                <w:b/>
                <w:sz w:val="18"/>
                <w:szCs w:val="18"/>
              </w:rPr>
            </w:pPr>
          </w:p>
        </w:tc>
      </w:tr>
      <w:tr w:rsidR="00575924" w:rsidRPr="005D68D4" w14:paraId="67440D7A" w14:textId="77777777" w:rsidTr="00E53015">
        <w:tc>
          <w:tcPr>
            <w:tcW w:w="2093" w:type="dxa"/>
            <w:shd w:val="pct20" w:color="auto" w:fill="auto"/>
          </w:tcPr>
          <w:p w14:paraId="04FDC1C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16004D75" w14:textId="77777777" w:rsidR="00575924" w:rsidRPr="005D68D4" w:rsidRDefault="00575924" w:rsidP="00E53015">
            <w:pPr>
              <w:rPr>
                <w:rFonts w:ascii="Arial" w:hAnsi="Arial" w:cs="Arial"/>
                <w:b/>
                <w:bCs/>
                <w:sz w:val="18"/>
                <w:szCs w:val="18"/>
              </w:rPr>
            </w:pPr>
          </w:p>
        </w:tc>
        <w:tc>
          <w:tcPr>
            <w:tcW w:w="7229" w:type="dxa"/>
            <w:shd w:val="clear" w:color="auto" w:fill="auto"/>
          </w:tcPr>
          <w:p w14:paraId="24A84AA3" w14:textId="77777777" w:rsidR="00575924" w:rsidRPr="007A0181" w:rsidRDefault="00575924" w:rsidP="00E53015">
            <w:pPr>
              <w:rPr>
                <w:rFonts w:ascii="Arial" w:hAnsi="Arial" w:cs="Arial"/>
                <w:sz w:val="18"/>
                <w:szCs w:val="18"/>
              </w:rPr>
            </w:pPr>
            <w:r w:rsidRPr="007A0181">
              <w:rPr>
                <w:rFonts w:ascii="Arial" w:hAnsi="Arial" w:cs="Arial"/>
                <w:sz w:val="18"/>
                <w:szCs w:val="18"/>
              </w:rPr>
              <w:t xml:space="preserve">Facility that the Actor can use to view Members on selected Scheme. </w:t>
            </w:r>
          </w:p>
        </w:tc>
      </w:tr>
      <w:tr w:rsidR="00575924" w:rsidRPr="005D68D4" w14:paraId="4D08DD56" w14:textId="77777777" w:rsidTr="00E53015">
        <w:tc>
          <w:tcPr>
            <w:tcW w:w="2093" w:type="dxa"/>
            <w:shd w:val="pct20" w:color="auto" w:fill="auto"/>
          </w:tcPr>
          <w:p w14:paraId="38C5FF5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1EE1E71B"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5B6BAE41" w14:textId="1552E70B" w:rsidR="00575924" w:rsidRPr="007A0181" w:rsidRDefault="00FE4BBE" w:rsidP="00E53015">
            <w:pPr>
              <w:rPr>
                <w:rFonts w:ascii="Arial" w:hAnsi="Arial" w:cs="Arial"/>
                <w:sz w:val="18"/>
                <w:szCs w:val="18"/>
              </w:rPr>
            </w:pPr>
            <w:r>
              <w:rPr>
                <w:rFonts w:ascii="Arial" w:hAnsi="Arial" w:cs="Arial"/>
                <w:sz w:val="18"/>
                <w:szCs w:val="18"/>
              </w:rPr>
              <w:t>PlanManager</w:t>
            </w:r>
            <w:r w:rsidR="00575924" w:rsidRPr="007A0181">
              <w:rPr>
                <w:rFonts w:ascii="Arial" w:hAnsi="Arial" w:cs="Arial"/>
                <w:sz w:val="18"/>
                <w:szCs w:val="18"/>
              </w:rPr>
              <w:t xml:space="preserve"> User</w:t>
            </w:r>
          </w:p>
        </w:tc>
      </w:tr>
      <w:tr w:rsidR="00575924" w:rsidRPr="005D68D4" w14:paraId="54E010A1" w14:textId="77777777" w:rsidTr="00E53015">
        <w:tc>
          <w:tcPr>
            <w:tcW w:w="2093" w:type="dxa"/>
            <w:shd w:val="pct20" w:color="auto" w:fill="auto"/>
          </w:tcPr>
          <w:p w14:paraId="6820116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314831C6" w14:textId="77777777" w:rsidR="00575924" w:rsidRPr="005D68D4" w:rsidRDefault="00575924" w:rsidP="00E53015">
            <w:pPr>
              <w:rPr>
                <w:rFonts w:ascii="Arial" w:hAnsi="Arial" w:cs="Arial"/>
                <w:b/>
                <w:bCs/>
                <w:sz w:val="18"/>
                <w:szCs w:val="18"/>
              </w:rPr>
            </w:pPr>
          </w:p>
        </w:tc>
        <w:tc>
          <w:tcPr>
            <w:tcW w:w="7229" w:type="dxa"/>
            <w:shd w:val="clear" w:color="auto" w:fill="auto"/>
          </w:tcPr>
          <w:p w14:paraId="39AA49DA" w14:textId="77777777" w:rsidR="00575924" w:rsidRPr="007A0181" w:rsidRDefault="00575924" w:rsidP="00E53015">
            <w:pPr>
              <w:rPr>
                <w:rFonts w:ascii="Arial" w:hAnsi="Arial" w:cs="Arial"/>
                <w:color w:val="000000" w:themeColor="text1"/>
                <w:sz w:val="18"/>
                <w:szCs w:val="18"/>
              </w:rPr>
            </w:pPr>
            <w:r w:rsidRPr="007A0181">
              <w:rPr>
                <w:rFonts w:ascii="Arial" w:hAnsi="Arial" w:cs="Arial"/>
                <w:color w:val="000000" w:themeColor="text1"/>
                <w:sz w:val="18"/>
                <w:szCs w:val="18"/>
              </w:rPr>
              <w:t>Actor wanting to view Scheme Member information.</w:t>
            </w:r>
          </w:p>
        </w:tc>
      </w:tr>
      <w:tr w:rsidR="00575924" w:rsidRPr="005D68D4" w14:paraId="7668DB1A" w14:textId="77777777" w:rsidTr="00E53015">
        <w:tc>
          <w:tcPr>
            <w:tcW w:w="2093" w:type="dxa"/>
            <w:shd w:val="pct20" w:color="auto" w:fill="auto"/>
          </w:tcPr>
          <w:p w14:paraId="32EAC19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73107951"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5A0B079E" w14:textId="28764932" w:rsidR="00575924" w:rsidRPr="007A0181" w:rsidRDefault="00575924" w:rsidP="00575924">
            <w:pPr>
              <w:pStyle w:val="ListParagraph"/>
              <w:numPr>
                <w:ilvl w:val="0"/>
                <w:numId w:val="192"/>
              </w:numPr>
              <w:rPr>
                <w:rFonts w:cs="Arial"/>
                <w:color w:val="000000" w:themeColor="text1"/>
                <w:sz w:val="18"/>
                <w:szCs w:val="18"/>
              </w:rPr>
            </w:pPr>
            <w:r w:rsidRPr="007A0181">
              <w:rPr>
                <w:rFonts w:cs="Arial"/>
                <w:color w:val="000000" w:themeColor="text1"/>
                <w:sz w:val="18"/>
                <w:szCs w:val="18"/>
              </w:rPr>
              <w:t xml:space="preserve">Actor logged in, authenticated, and has </w:t>
            </w:r>
            <w:r w:rsidR="00FE4BBE">
              <w:rPr>
                <w:rFonts w:cs="Arial"/>
                <w:color w:val="000000" w:themeColor="text1"/>
                <w:sz w:val="18"/>
                <w:szCs w:val="18"/>
              </w:rPr>
              <w:t>PlanManager</w:t>
            </w:r>
            <w:r w:rsidRPr="007A0181">
              <w:rPr>
                <w:rFonts w:cs="Arial"/>
                <w:color w:val="000000" w:themeColor="text1"/>
                <w:sz w:val="18"/>
                <w:szCs w:val="18"/>
              </w:rPr>
              <w:t xml:space="preserve"> access set up on access Profile.</w:t>
            </w:r>
          </w:p>
          <w:p w14:paraId="74302784" w14:textId="77777777" w:rsidR="00575924" w:rsidRPr="007A0181" w:rsidRDefault="00575924" w:rsidP="00575924">
            <w:pPr>
              <w:pStyle w:val="ListParagraph"/>
              <w:numPr>
                <w:ilvl w:val="0"/>
                <w:numId w:val="192"/>
              </w:numPr>
              <w:rPr>
                <w:rFonts w:cs="Arial"/>
                <w:color w:val="000000" w:themeColor="text1"/>
                <w:sz w:val="18"/>
                <w:szCs w:val="18"/>
              </w:rPr>
            </w:pPr>
            <w:r w:rsidRPr="007A0181">
              <w:rPr>
                <w:rFonts w:cs="Arial"/>
                <w:color w:val="000000" w:themeColor="text1"/>
                <w:sz w:val="18"/>
                <w:szCs w:val="18"/>
              </w:rPr>
              <w:t>A scheme has been selected by Actor or single scheme associated to Actor profile.</w:t>
            </w:r>
          </w:p>
        </w:tc>
      </w:tr>
      <w:tr w:rsidR="00575924" w:rsidRPr="005D68D4" w14:paraId="6408E733" w14:textId="77777777" w:rsidTr="00E53015">
        <w:tc>
          <w:tcPr>
            <w:tcW w:w="2093" w:type="dxa"/>
            <w:shd w:val="pct20" w:color="auto" w:fill="auto"/>
          </w:tcPr>
          <w:p w14:paraId="2FAA60D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3652F832" w14:textId="77777777" w:rsidR="00575924" w:rsidRPr="005D68D4" w:rsidRDefault="00575924" w:rsidP="00E53015">
            <w:pPr>
              <w:rPr>
                <w:rFonts w:ascii="Arial" w:hAnsi="Arial" w:cs="Arial"/>
                <w:b/>
                <w:bCs/>
                <w:sz w:val="18"/>
                <w:szCs w:val="18"/>
              </w:rPr>
            </w:pPr>
          </w:p>
        </w:tc>
        <w:tc>
          <w:tcPr>
            <w:tcW w:w="7229" w:type="dxa"/>
            <w:shd w:val="clear" w:color="auto" w:fill="auto"/>
          </w:tcPr>
          <w:p w14:paraId="28085DF2" w14:textId="77777777" w:rsidR="00575924" w:rsidRPr="007A0181" w:rsidRDefault="00575924" w:rsidP="00E53015">
            <w:pPr>
              <w:rPr>
                <w:rFonts w:ascii="Arial" w:hAnsi="Arial" w:cs="Arial"/>
                <w:color w:val="000000" w:themeColor="text1"/>
                <w:sz w:val="18"/>
                <w:szCs w:val="18"/>
              </w:rPr>
            </w:pPr>
            <w:r w:rsidRPr="007A0181">
              <w:rPr>
                <w:rFonts w:ascii="Arial" w:hAnsi="Arial" w:cs="Arial"/>
                <w:color w:val="000000" w:themeColor="text1"/>
                <w:sz w:val="18"/>
                <w:szCs w:val="18"/>
              </w:rPr>
              <w:t>Actor is able to view Scheme Member information.</w:t>
            </w:r>
          </w:p>
        </w:tc>
      </w:tr>
      <w:tr w:rsidR="00575924" w:rsidRPr="005D68D4" w14:paraId="0F7D6697" w14:textId="77777777" w:rsidTr="00E53015">
        <w:tc>
          <w:tcPr>
            <w:tcW w:w="2093" w:type="dxa"/>
            <w:shd w:val="pct20" w:color="auto" w:fill="auto"/>
          </w:tcPr>
          <w:p w14:paraId="449A8B0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77D3B2C0" w14:textId="77777777" w:rsidR="00575924" w:rsidRPr="007A0181" w:rsidRDefault="00575924" w:rsidP="00E53015">
            <w:pPr>
              <w:rPr>
                <w:rFonts w:ascii="Arial" w:hAnsi="Arial" w:cs="Arial"/>
                <w:color w:val="000000" w:themeColor="text1"/>
                <w:sz w:val="18"/>
                <w:szCs w:val="18"/>
              </w:rPr>
            </w:pPr>
            <w:r w:rsidRPr="007A0181">
              <w:rPr>
                <w:rFonts w:ascii="Arial" w:hAnsi="Arial" w:cs="Arial"/>
                <w:color w:val="000000" w:themeColor="text1"/>
                <w:sz w:val="18"/>
                <w:szCs w:val="18"/>
              </w:rPr>
              <w:t>Adhoc</w:t>
            </w:r>
          </w:p>
        </w:tc>
      </w:tr>
      <w:tr w:rsidR="00575924" w:rsidRPr="005D68D4" w14:paraId="42D11EA8" w14:textId="77777777" w:rsidTr="00E53015">
        <w:tc>
          <w:tcPr>
            <w:tcW w:w="2093" w:type="dxa"/>
            <w:shd w:val="pct20" w:color="auto" w:fill="auto"/>
          </w:tcPr>
          <w:p w14:paraId="58D565A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0DA8A2DD" w14:textId="77777777" w:rsidR="00575924" w:rsidRPr="005D68D4" w:rsidRDefault="00575924" w:rsidP="00E53015">
            <w:pPr>
              <w:rPr>
                <w:rFonts w:ascii="Arial" w:hAnsi="Arial" w:cs="Arial"/>
                <w:b/>
                <w:bCs/>
                <w:sz w:val="18"/>
                <w:szCs w:val="18"/>
              </w:rPr>
            </w:pPr>
          </w:p>
          <w:p w14:paraId="197CB5CE" w14:textId="77777777" w:rsidR="00575924" w:rsidRPr="005D68D4" w:rsidRDefault="00575924" w:rsidP="00E53015">
            <w:pPr>
              <w:rPr>
                <w:rFonts w:ascii="Arial" w:hAnsi="Arial" w:cs="Arial"/>
                <w:b/>
                <w:bCs/>
                <w:sz w:val="18"/>
                <w:szCs w:val="18"/>
              </w:rPr>
            </w:pPr>
          </w:p>
        </w:tc>
        <w:tc>
          <w:tcPr>
            <w:tcW w:w="7229" w:type="dxa"/>
            <w:shd w:val="clear" w:color="auto" w:fill="auto"/>
          </w:tcPr>
          <w:p w14:paraId="6057582E" w14:textId="77777777" w:rsidR="00575924" w:rsidRPr="007A0181" w:rsidRDefault="00575924" w:rsidP="00575924">
            <w:pPr>
              <w:numPr>
                <w:ilvl w:val="0"/>
                <w:numId w:val="193"/>
              </w:numPr>
              <w:rPr>
                <w:rFonts w:ascii="Arial" w:hAnsi="Arial" w:cs="Arial"/>
                <w:color w:val="000000" w:themeColor="text1"/>
                <w:sz w:val="18"/>
                <w:szCs w:val="18"/>
              </w:rPr>
            </w:pPr>
            <w:r w:rsidRPr="007A0181">
              <w:rPr>
                <w:rFonts w:ascii="Arial" w:hAnsi="Arial" w:cs="Arial"/>
                <w:color w:val="000000" w:themeColor="text1"/>
                <w:sz w:val="18"/>
                <w:szCs w:val="18"/>
              </w:rPr>
              <w:t>The system displays the following Member search criteria for searching. This criteria applies to all Schemes:</w:t>
            </w:r>
          </w:p>
          <w:p w14:paraId="11DECD55"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Scheme ID</w:t>
            </w:r>
          </w:p>
          <w:p w14:paraId="2B77E995"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Scheme Name</w:t>
            </w:r>
          </w:p>
          <w:p w14:paraId="3248B958"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Surname</w:t>
            </w:r>
            <w:r w:rsidRPr="007A0181">
              <w:rPr>
                <w:rStyle w:val="FootnoteReference"/>
                <w:rFonts w:ascii="Arial" w:hAnsi="Arial" w:cs="Arial"/>
                <w:color w:val="000000" w:themeColor="text1"/>
                <w:sz w:val="18"/>
                <w:szCs w:val="18"/>
              </w:rPr>
              <w:footnoteReference w:id="1"/>
            </w:r>
          </w:p>
          <w:p w14:paraId="2AFB31FF" w14:textId="785388EE" w:rsidR="00575924" w:rsidRPr="007A0181" w:rsidRDefault="00A45C73" w:rsidP="00575924">
            <w:pPr>
              <w:numPr>
                <w:ilvl w:val="1"/>
                <w:numId w:val="193"/>
              </w:numPr>
              <w:rPr>
                <w:rFonts w:ascii="Arial" w:hAnsi="Arial" w:cs="Arial"/>
                <w:color w:val="000000" w:themeColor="text1"/>
                <w:sz w:val="18"/>
                <w:szCs w:val="18"/>
              </w:rPr>
            </w:pPr>
            <w:r>
              <w:rPr>
                <w:rFonts w:ascii="Arial" w:hAnsi="Arial" w:cs="Arial"/>
                <w:color w:val="000000" w:themeColor="text1"/>
                <w:sz w:val="18"/>
                <w:szCs w:val="18"/>
              </w:rPr>
              <w:t>First Name</w:t>
            </w:r>
          </w:p>
          <w:p w14:paraId="01B9D2FD" w14:textId="37B90DDE" w:rsidR="00575924" w:rsidRPr="007A0181" w:rsidRDefault="00A45C73" w:rsidP="00575924">
            <w:pPr>
              <w:numPr>
                <w:ilvl w:val="1"/>
                <w:numId w:val="193"/>
              </w:numPr>
              <w:rPr>
                <w:rFonts w:ascii="Arial" w:hAnsi="Arial" w:cs="Arial"/>
                <w:color w:val="000000" w:themeColor="text1"/>
                <w:sz w:val="18"/>
                <w:szCs w:val="18"/>
              </w:rPr>
            </w:pPr>
            <w:r>
              <w:rPr>
                <w:rFonts w:ascii="Arial" w:hAnsi="Arial" w:cs="Arial"/>
                <w:color w:val="000000" w:themeColor="text1"/>
                <w:sz w:val="18"/>
                <w:szCs w:val="18"/>
              </w:rPr>
              <w:t>Date of Birth</w:t>
            </w:r>
          </w:p>
          <w:p w14:paraId="50DFF519"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NI Number</w:t>
            </w:r>
            <w:r w:rsidRPr="007A0181">
              <w:rPr>
                <w:rFonts w:ascii="Arial" w:hAnsi="Arial" w:cs="Arial"/>
                <w:color w:val="000000" w:themeColor="text1"/>
                <w:sz w:val="18"/>
                <w:szCs w:val="18"/>
                <w:vertAlign w:val="superscript"/>
              </w:rPr>
              <w:t>*</w:t>
            </w:r>
          </w:p>
          <w:p w14:paraId="3ACA9AF9"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Employee ID</w:t>
            </w:r>
            <w:r w:rsidRPr="007A0181">
              <w:rPr>
                <w:rFonts w:ascii="Arial" w:hAnsi="Arial" w:cs="Arial"/>
                <w:color w:val="000000" w:themeColor="text1"/>
                <w:sz w:val="18"/>
                <w:szCs w:val="18"/>
                <w:vertAlign w:val="superscript"/>
              </w:rPr>
              <w:t>*</w:t>
            </w:r>
          </w:p>
          <w:p w14:paraId="09A8199A"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Account Number</w:t>
            </w:r>
            <w:r w:rsidRPr="007A0181">
              <w:rPr>
                <w:rFonts w:ascii="Arial" w:hAnsi="Arial" w:cs="Arial"/>
                <w:color w:val="000000" w:themeColor="text1"/>
                <w:sz w:val="18"/>
                <w:szCs w:val="18"/>
                <w:vertAlign w:val="superscript"/>
              </w:rPr>
              <w:t>*</w:t>
            </w:r>
          </w:p>
          <w:p w14:paraId="10EAE5F1"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Account Status (selectable)</w:t>
            </w:r>
          </w:p>
          <w:p w14:paraId="1E83FC7C" w14:textId="77777777" w:rsidR="00575924" w:rsidRPr="007A0181" w:rsidRDefault="00575924" w:rsidP="00575924">
            <w:pPr>
              <w:numPr>
                <w:ilvl w:val="1"/>
                <w:numId w:val="193"/>
              </w:numPr>
              <w:rPr>
                <w:rFonts w:ascii="Arial" w:hAnsi="Arial" w:cs="Arial"/>
                <w:color w:val="000000" w:themeColor="text1"/>
                <w:sz w:val="18"/>
                <w:szCs w:val="18"/>
              </w:rPr>
            </w:pPr>
            <w:r w:rsidRPr="007A0181">
              <w:rPr>
                <w:rFonts w:ascii="Arial" w:hAnsi="Arial" w:cs="Arial"/>
                <w:color w:val="000000" w:themeColor="text1"/>
                <w:sz w:val="18"/>
                <w:szCs w:val="18"/>
              </w:rPr>
              <w:t>Post Code</w:t>
            </w:r>
          </w:p>
          <w:p w14:paraId="4879E1C9" w14:textId="2AA5EC07" w:rsidR="00575924" w:rsidRPr="007A0181" w:rsidRDefault="00575924" w:rsidP="00575924">
            <w:pPr>
              <w:numPr>
                <w:ilvl w:val="0"/>
                <w:numId w:val="193"/>
              </w:numPr>
              <w:rPr>
                <w:rFonts w:ascii="Arial" w:hAnsi="Arial" w:cs="Arial"/>
                <w:color w:val="000000" w:themeColor="text1"/>
                <w:sz w:val="18"/>
                <w:szCs w:val="18"/>
              </w:rPr>
            </w:pPr>
            <w:r w:rsidRPr="007A0181">
              <w:rPr>
                <w:rFonts w:ascii="Arial" w:hAnsi="Arial" w:cs="Arial"/>
                <w:color w:val="000000" w:themeColor="text1"/>
                <w:sz w:val="18"/>
                <w:szCs w:val="18"/>
              </w:rPr>
              <w:t>Actor enters Member search criteria</w:t>
            </w:r>
            <w:r w:rsidR="00A57F46">
              <w:rPr>
                <w:rFonts w:ascii="Arial" w:hAnsi="Arial" w:cs="Arial"/>
                <w:color w:val="000000" w:themeColor="text1"/>
                <w:sz w:val="18"/>
                <w:szCs w:val="18"/>
              </w:rPr>
              <w:t xml:space="preserve"> and selects to Search</w:t>
            </w:r>
            <w:r w:rsidRPr="007A0181">
              <w:rPr>
                <w:rFonts w:ascii="Arial" w:hAnsi="Arial" w:cs="Arial"/>
                <w:color w:val="000000" w:themeColor="text1"/>
                <w:sz w:val="18"/>
                <w:szCs w:val="18"/>
              </w:rPr>
              <w:t>.</w:t>
            </w:r>
          </w:p>
          <w:p w14:paraId="06D7B377" w14:textId="77777777" w:rsidR="00575924" w:rsidRPr="007A0181" w:rsidRDefault="00575924" w:rsidP="00575924">
            <w:pPr>
              <w:numPr>
                <w:ilvl w:val="0"/>
                <w:numId w:val="193"/>
              </w:numPr>
              <w:rPr>
                <w:rFonts w:ascii="Arial" w:hAnsi="Arial" w:cs="Arial"/>
                <w:color w:val="000000" w:themeColor="text1"/>
                <w:sz w:val="18"/>
                <w:szCs w:val="18"/>
              </w:rPr>
            </w:pPr>
            <w:r w:rsidRPr="007A0181">
              <w:rPr>
                <w:rFonts w:ascii="Arial" w:hAnsi="Arial" w:cs="Arial"/>
                <w:color w:val="000000" w:themeColor="text1"/>
                <w:sz w:val="18"/>
                <w:szCs w:val="18"/>
              </w:rPr>
              <w:t>System displays a list of Members that match Member search criteria.  The list of Members in the search response will be constrained to those that are in any Scheme associated to the Actor profile.</w:t>
            </w:r>
          </w:p>
          <w:p w14:paraId="075C84AD" w14:textId="0EC9290F" w:rsidR="00575924" w:rsidRPr="007A0181" w:rsidRDefault="00575924" w:rsidP="002A4BC2">
            <w:pPr>
              <w:numPr>
                <w:ilvl w:val="0"/>
                <w:numId w:val="193"/>
              </w:numPr>
              <w:rPr>
                <w:rFonts w:ascii="Arial" w:hAnsi="Arial" w:cs="Arial"/>
                <w:color w:val="000000" w:themeColor="text1"/>
                <w:sz w:val="18"/>
                <w:szCs w:val="18"/>
              </w:rPr>
            </w:pPr>
            <w:r w:rsidRPr="007A0181">
              <w:rPr>
                <w:rFonts w:ascii="Arial" w:hAnsi="Arial" w:cs="Arial"/>
                <w:color w:val="000000" w:themeColor="text1"/>
                <w:sz w:val="18"/>
                <w:szCs w:val="18"/>
              </w:rPr>
              <w:t xml:space="preserve">Actor selects a Member from list to display </w:t>
            </w:r>
            <w:r w:rsidR="002F4C26">
              <w:rPr>
                <w:rFonts w:ascii="Arial" w:hAnsi="Arial" w:cs="Arial"/>
                <w:color w:val="000000" w:themeColor="text1"/>
                <w:sz w:val="18"/>
                <w:szCs w:val="18"/>
              </w:rPr>
              <w:t>Member details.</w:t>
            </w:r>
          </w:p>
          <w:p w14:paraId="5EB3BF03" w14:textId="1AF71F01" w:rsidR="00A57F46" w:rsidRDefault="00A57F46" w:rsidP="002A4BC2">
            <w:pPr>
              <w:pStyle w:val="ListParagraph"/>
              <w:numPr>
                <w:ilvl w:val="0"/>
                <w:numId w:val="193"/>
              </w:numPr>
              <w:rPr>
                <w:rFonts w:cs="Arial"/>
                <w:color w:val="000000" w:themeColor="text1"/>
                <w:sz w:val="18"/>
                <w:szCs w:val="18"/>
              </w:rPr>
            </w:pPr>
            <w:r>
              <w:rPr>
                <w:rFonts w:cs="Arial"/>
                <w:color w:val="000000" w:themeColor="text1"/>
                <w:sz w:val="18"/>
                <w:szCs w:val="18"/>
              </w:rPr>
              <w:t>System launches TargetPlan using SSO in Impersonate mode to display Member details.</w:t>
            </w:r>
          </w:p>
          <w:p w14:paraId="035A85F1" w14:textId="0AE2C824" w:rsidR="00575924" w:rsidRPr="007A0181" w:rsidRDefault="00575924" w:rsidP="002A4BC2">
            <w:pPr>
              <w:pStyle w:val="ListParagraph"/>
              <w:numPr>
                <w:ilvl w:val="0"/>
                <w:numId w:val="193"/>
              </w:numPr>
              <w:rPr>
                <w:rFonts w:cs="Arial"/>
                <w:color w:val="000000" w:themeColor="text1"/>
                <w:sz w:val="18"/>
                <w:szCs w:val="18"/>
              </w:rPr>
            </w:pPr>
            <w:r w:rsidRPr="007A0181">
              <w:rPr>
                <w:rFonts w:cs="Arial"/>
                <w:color w:val="000000" w:themeColor="text1"/>
                <w:sz w:val="18"/>
                <w:szCs w:val="18"/>
              </w:rPr>
              <w:t xml:space="preserve">Actor chooses return to the home page </w:t>
            </w:r>
            <w:r w:rsidR="00A57F46">
              <w:rPr>
                <w:rFonts w:cs="Arial"/>
                <w:color w:val="000000" w:themeColor="text1"/>
                <w:sz w:val="18"/>
                <w:szCs w:val="18"/>
              </w:rPr>
              <w:t xml:space="preserve">from the search list </w:t>
            </w:r>
            <w:r w:rsidRPr="007A0181">
              <w:rPr>
                <w:rFonts w:cs="Arial"/>
                <w:color w:val="000000" w:themeColor="text1"/>
                <w:sz w:val="18"/>
                <w:szCs w:val="18"/>
              </w:rPr>
              <w:t>using breadcrumb &gt;Home</w:t>
            </w:r>
          </w:p>
        </w:tc>
      </w:tr>
      <w:tr w:rsidR="00575924" w:rsidRPr="005D68D4" w14:paraId="3B064816" w14:textId="77777777" w:rsidTr="00E53015">
        <w:tc>
          <w:tcPr>
            <w:tcW w:w="2093" w:type="dxa"/>
            <w:shd w:val="pct20" w:color="auto" w:fill="auto"/>
          </w:tcPr>
          <w:p w14:paraId="6B91DE0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55FFD24A" w14:textId="77777777" w:rsidR="00575924" w:rsidRPr="005D68D4" w:rsidRDefault="00575924" w:rsidP="00E53015">
            <w:pPr>
              <w:rPr>
                <w:rFonts w:ascii="Arial" w:hAnsi="Arial" w:cs="Arial"/>
                <w:b/>
                <w:bCs/>
                <w:sz w:val="18"/>
                <w:szCs w:val="18"/>
              </w:rPr>
            </w:pPr>
          </w:p>
        </w:tc>
        <w:tc>
          <w:tcPr>
            <w:tcW w:w="7229" w:type="dxa"/>
            <w:shd w:val="clear" w:color="auto" w:fill="auto"/>
          </w:tcPr>
          <w:p w14:paraId="5233449D" w14:textId="5638DCA5" w:rsidR="00575924" w:rsidRPr="007A0181" w:rsidRDefault="00575924" w:rsidP="00575924">
            <w:pPr>
              <w:numPr>
                <w:ilvl w:val="0"/>
                <w:numId w:val="195"/>
              </w:numPr>
              <w:rPr>
                <w:rFonts w:ascii="Arial" w:hAnsi="Arial" w:cs="Arial"/>
                <w:color w:val="000000" w:themeColor="text1"/>
                <w:sz w:val="18"/>
                <w:szCs w:val="18"/>
              </w:rPr>
            </w:pPr>
            <w:r w:rsidRPr="007A0181">
              <w:rPr>
                <w:rFonts w:ascii="Arial" w:hAnsi="Arial" w:cs="Arial"/>
                <w:color w:val="000000" w:themeColor="text1"/>
                <w:sz w:val="18"/>
                <w:szCs w:val="18"/>
              </w:rPr>
              <w:t xml:space="preserve">Actor can select to Cancel, in which case this Use Case ends and control is passed to the </w:t>
            </w:r>
            <w:r w:rsidR="00FE4BBE">
              <w:rPr>
                <w:rFonts w:ascii="Arial" w:hAnsi="Arial" w:cs="Arial"/>
                <w:color w:val="000000" w:themeColor="text1"/>
                <w:sz w:val="18"/>
                <w:szCs w:val="18"/>
              </w:rPr>
              <w:t>PlanManager</w:t>
            </w:r>
            <w:r w:rsidRPr="007A0181">
              <w:rPr>
                <w:rFonts w:ascii="Arial" w:hAnsi="Arial" w:cs="Arial"/>
                <w:color w:val="000000" w:themeColor="text1"/>
                <w:sz w:val="18"/>
                <w:szCs w:val="18"/>
              </w:rPr>
              <w:t xml:space="preserve"> home page.</w:t>
            </w:r>
          </w:p>
          <w:p w14:paraId="13DC0BD0" w14:textId="77777777" w:rsidR="00575924" w:rsidRPr="007A0181" w:rsidRDefault="00575924" w:rsidP="00575924">
            <w:pPr>
              <w:numPr>
                <w:ilvl w:val="0"/>
                <w:numId w:val="195"/>
              </w:numPr>
              <w:rPr>
                <w:rFonts w:ascii="Arial" w:hAnsi="Arial" w:cs="Arial"/>
                <w:color w:val="000000" w:themeColor="text1"/>
                <w:sz w:val="18"/>
                <w:szCs w:val="18"/>
              </w:rPr>
            </w:pPr>
            <w:r w:rsidRPr="007A0181">
              <w:rPr>
                <w:rFonts w:ascii="Arial" w:hAnsi="Arial" w:cs="Arial"/>
                <w:color w:val="000000" w:themeColor="text1"/>
                <w:sz w:val="18"/>
                <w:szCs w:val="18"/>
              </w:rPr>
              <w:t>Actor selects to Reset, in which case any search criteria entered is cleared and list of Members refreshes to reflect current search criteria.</w:t>
            </w:r>
          </w:p>
          <w:p w14:paraId="18D83F6F" w14:textId="5B979500" w:rsidR="00575924" w:rsidRPr="007A0181" w:rsidRDefault="00575924" w:rsidP="00575924">
            <w:pPr>
              <w:numPr>
                <w:ilvl w:val="0"/>
                <w:numId w:val="196"/>
              </w:numPr>
              <w:rPr>
                <w:rFonts w:ascii="Arial" w:hAnsi="Arial" w:cs="Arial"/>
                <w:color w:val="000000" w:themeColor="text1"/>
                <w:sz w:val="18"/>
                <w:szCs w:val="18"/>
              </w:rPr>
            </w:pPr>
          </w:p>
        </w:tc>
      </w:tr>
      <w:tr w:rsidR="00575924" w:rsidRPr="005D68D4" w14:paraId="6FAF59C8" w14:textId="77777777" w:rsidTr="00E53015">
        <w:trPr>
          <w:trHeight w:val="683"/>
        </w:trPr>
        <w:tc>
          <w:tcPr>
            <w:tcW w:w="2093" w:type="dxa"/>
            <w:shd w:val="pct20" w:color="auto" w:fill="auto"/>
          </w:tcPr>
          <w:p w14:paraId="7B0847C2"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07B5E088" w14:textId="77777777" w:rsidR="00575924" w:rsidRPr="005D68D4" w:rsidRDefault="00575924" w:rsidP="00E53015">
            <w:pPr>
              <w:rPr>
                <w:rFonts w:ascii="Arial" w:hAnsi="Arial" w:cs="Arial"/>
                <w:b/>
                <w:bCs/>
                <w:sz w:val="18"/>
                <w:szCs w:val="18"/>
              </w:rPr>
            </w:pPr>
          </w:p>
        </w:tc>
        <w:tc>
          <w:tcPr>
            <w:tcW w:w="7229" w:type="dxa"/>
            <w:shd w:val="clear" w:color="auto" w:fill="auto"/>
          </w:tcPr>
          <w:p w14:paraId="6773690B" w14:textId="77777777" w:rsidR="00575924" w:rsidRPr="007A0181" w:rsidRDefault="00575924" w:rsidP="00575924">
            <w:pPr>
              <w:pStyle w:val="ListParagraph"/>
              <w:numPr>
                <w:ilvl w:val="0"/>
                <w:numId w:val="194"/>
              </w:numPr>
              <w:rPr>
                <w:rFonts w:cs="Arial"/>
                <w:color w:val="000000" w:themeColor="text1"/>
                <w:sz w:val="18"/>
                <w:szCs w:val="18"/>
              </w:rPr>
            </w:pPr>
            <w:r w:rsidRPr="007A0181">
              <w:rPr>
                <w:rFonts w:cs="Arial"/>
                <w:color w:val="000000" w:themeColor="text1"/>
                <w:sz w:val="18"/>
                <w:szCs w:val="18"/>
              </w:rPr>
              <w:t>The breadcrumb on the home page should say Home &gt; Member Search</w:t>
            </w:r>
          </w:p>
          <w:p w14:paraId="5191A835" w14:textId="591ACD59" w:rsidR="00575924" w:rsidRPr="007A0181" w:rsidRDefault="00575924" w:rsidP="00575924">
            <w:pPr>
              <w:numPr>
                <w:ilvl w:val="0"/>
                <w:numId w:val="194"/>
              </w:numPr>
              <w:rPr>
                <w:rFonts w:ascii="Arial" w:hAnsi="Arial" w:cs="Arial"/>
                <w:color w:val="000000" w:themeColor="text1"/>
                <w:sz w:val="18"/>
                <w:szCs w:val="18"/>
              </w:rPr>
            </w:pPr>
            <w:r w:rsidRPr="007A0181">
              <w:rPr>
                <w:rFonts w:ascii="Arial" w:hAnsi="Arial" w:cs="Arial"/>
                <w:color w:val="000000" w:themeColor="text1"/>
                <w:sz w:val="18"/>
                <w:szCs w:val="18"/>
              </w:rPr>
              <w:t xml:space="preserve">Actor is able to view detailed Member information </w:t>
            </w:r>
            <w:r w:rsidR="00A57F46">
              <w:rPr>
                <w:rFonts w:ascii="Arial" w:hAnsi="Arial" w:cs="Arial"/>
                <w:color w:val="000000" w:themeColor="text1"/>
                <w:sz w:val="18"/>
                <w:szCs w:val="18"/>
              </w:rPr>
              <w:t xml:space="preserve">based on TargetPlan Member Search </w:t>
            </w:r>
            <w:r w:rsidR="00A45C73">
              <w:rPr>
                <w:rFonts w:ascii="Arial" w:hAnsi="Arial" w:cs="Arial"/>
                <w:color w:val="000000" w:themeColor="text1"/>
                <w:sz w:val="18"/>
                <w:szCs w:val="18"/>
              </w:rPr>
              <w:t>results list</w:t>
            </w:r>
          </w:p>
          <w:p w14:paraId="75E37790" w14:textId="14901896" w:rsidR="00A45C73" w:rsidRPr="002A4BC2" w:rsidRDefault="00A45C73">
            <w:pPr>
              <w:pStyle w:val="ListParagraph"/>
              <w:numPr>
                <w:ilvl w:val="0"/>
                <w:numId w:val="194"/>
              </w:numPr>
              <w:rPr>
                <w:rFonts w:cs="Arial"/>
                <w:color w:val="000000" w:themeColor="text1" w:themeShade="BF"/>
                <w:sz w:val="18"/>
                <w:szCs w:val="18"/>
              </w:rPr>
            </w:pPr>
            <w:r>
              <w:rPr>
                <w:rFonts w:cs="Arial"/>
                <w:color w:val="000000" w:themeColor="text1"/>
                <w:sz w:val="18"/>
                <w:szCs w:val="18"/>
              </w:rPr>
              <w:t xml:space="preserve">Launch of TargetPlan could be new Tab or new Window depending on </w:t>
            </w:r>
            <w:r w:rsidR="00913E74">
              <w:rPr>
                <w:rFonts w:cs="Arial"/>
                <w:color w:val="000000" w:themeColor="text1"/>
                <w:sz w:val="18"/>
                <w:szCs w:val="18"/>
              </w:rPr>
              <w:t xml:space="preserve">local </w:t>
            </w:r>
            <w:r>
              <w:rPr>
                <w:rFonts w:cs="Arial"/>
                <w:color w:val="000000" w:themeColor="text1"/>
                <w:sz w:val="18"/>
                <w:szCs w:val="18"/>
              </w:rPr>
              <w:t>browser settings.</w:t>
            </w:r>
          </w:p>
          <w:p w14:paraId="752FBA1A" w14:textId="77777777" w:rsidR="00913E74" w:rsidRPr="00646EC9" w:rsidRDefault="00913E74">
            <w:pPr>
              <w:pStyle w:val="ListParagraph"/>
              <w:numPr>
                <w:ilvl w:val="0"/>
                <w:numId w:val="194"/>
              </w:numPr>
              <w:rPr>
                <w:ins w:id="395" w:author="Jamal, Zaher CWK" w:date="2015-06-16T10:34:00Z"/>
                <w:rFonts w:cs="Arial"/>
                <w:color w:val="000000" w:themeColor="text1" w:themeShade="BF"/>
                <w:sz w:val="18"/>
                <w:szCs w:val="18"/>
                <w:rPrChange w:id="396" w:author="Jamal, Zaher CWK" w:date="2015-06-16T10:34:00Z">
                  <w:rPr>
                    <w:ins w:id="397" w:author="Jamal, Zaher CWK" w:date="2015-06-16T10:34:00Z"/>
                    <w:rFonts w:cs="Arial"/>
                    <w:color w:val="000000" w:themeColor="text1"/>
                    <w:sz w:val="18"/>
                    <w:szCs w:val="18"/>
                  </w:rPr>
                </w:rPrChange>
              </w:rPr>
            </w:pPr>
            <w:r>
              <w:rPr>
                <w:rFonts w:cs="Arial"/>
                <w:color w:val="000000" w:themeColor="text1"/>
                <w:sz w:val="18"/>
                <w:szCs w:val="18"/>
              </w:rPr>
              <w:t>Field labels for PlanManager should be consistent with TargetPlan.</w:t>
            </w:r>
          </w:p>
          <w:p w14:paraId="1193D717" w14:textId="5D705B9D" w:rsidR="00646EC9" w:rsidRPr="007A0181" w:rsidRDefault="00646EC9">
            <w:pPr>
              <w:pStyle w:val="ListParagraph"/>
              <w:numPr>
                <w:ilvl w:val="0"/>
                <w:numId w:val="194"/>
              </w:numPr>
              <w:rPr>
                <w:rFonts w:cs="Arial"/>
                <w:color w:val="000000" w:themeColor="text1" w:themeShade="BF"/>
                <w:sz w:val="18"/>
                <w:szCs w:val="18"/>
              </w:rPr>
            </w:pPr>
            <w:ins w:id="398" w:author="Jamal, Zaher CWK" w:date="2015-06-16T10:34:00Z">
              <w:r>
                <w:rPr>
                  <w:rFonts w:cs="Arial"/>
                  <w:color w:val="000000" w:themeColor="text1"/>
                  <w:sz w:val="18"/>
                  <w:szCs w:val="18"/>
                </w:rPr>
                <w:t xml:space="preserve">The </w:t>
              </w:r>
            </w:ins>
            <w:ins w:id="399" w:author="Jamal, Zaher CWK" w:date="2015-06-16T10:37:00Z">
              <w:r>
                <w:rPr>
                  <w:rFonts w:cs="Arial"/>
                  <w:color w:val="000000" w:themeColor="text1"/>
                  <w:sz w:val="18"/>
                  <w:szCs w:val="18"/>
                </w:rPr>
                <w:t xml:space="preserve">selectable </w:t>
              </w:r>
            </w:ins>
            <w:ins w:id="400" w:author="Jamal, Zaher CWK" w:date="2015-06-16T10:35:00Z">
              <w:r>
                <w:rPr>
                  <w:rFonts w:cs="Arial"/>
                  <w:color w:val="000000" w:themeColor="text1"/>
                  <w:sz w:val="18"/>
                  <w:szCs w:val="18"/>
                </w:rPr>
                <w:t xml:space="preserve">list of Account </w:t>
              </w:r>
            </w:ins>
            <w:ins w:id="401" w:author="Jamal, Zaher CWK" w:date="2015-06-16T10:34:00Z">
              <w:r>
                <w:rPr>
                  <w:rFonts w:cs="Arial"/>
                  <w:color w:val="000000" w:themeColor="text1"/>
                  <w:sz w:val="18"/>
                  <w:szCs w:val="18"/>
                </w:rPr>
                <w:t xml:space="preserve">Status </w:t>
              </w:r>
            </w:ins>
            <w:ins w:id="402" w:author="Jamal, Zaher CWK" w:date="2015-06-16T10:35:00Z">
              <w:r>
                <w:rPr>
                  <w:rFonts w:cs="Arial"/>
                  <w:color w:val="000000" w:themeColor="text1"/>
                  <w:sz w:val="18"/>
                  <w:szCs w:val="18"/>
                </w:rPr>
                <w:t xml:space="preserve">values </w:t>
              </w:r>
            </w:ins>
            <w:ins w:id="403" w:author="Jamal, Zaher CWK" w:date="2015-06-16T10:34:00Z">
              <w:r>
                <w:rPr>
                  <w:rFonts w:cs="Arial"/>
                  <w:color w:val="000000" w:themeColor="text1"/>
                  <w:sz w:val="18"/>
                  <w:szCs w:val="18"/>
                </w:rPr>
                <w:t xml:space="preserve">will </w:t>
              </w:r>
            </w:ins>
            <w:ins w:id="404" w:author="Jamal, Zaher CWK" w:date="2015-06-16T12:16:00Z">
              <w:r w:rsidR="00D01E65">
                <w:rPr>
                  <w:rFonts w:cs="Arial"/>
                  <w:color w:val="000000" w:themeColor="text1"/>
                  <w:sz w:val="18"/>
                  <w:szCs w:val="18"/>
                </w:rPr>
                <w:t xml:space="preserve">need to </w:t>
              </w:r>
            </w:ins>
            <w:ins w:id="405" w:author="Jamal, Zaher CWK" w:date="2015-06-16T10:34:00Z">
              <w:r>
                <w:rPr>
                  <w:rFonts w:cs="Arial"/>
                  <w:color w:val="000000" w:themeColor="text1"/>
                  <w:sz w:val="18"/>
                  <w:szCs w:val="18"/>
                </w:rPr>
                <w:t xml:space="preserve">be </w:t>
              </w:r>
            </w:ins>
            <w:ins w:id="406" w:author="Jamal, Zaher CWK" w:date="2015-06-16T12:16:00Z">
              <w:r w:rsidR="00D01E65">
                <w:rPr>
                  <w:rFonts w:cs="Arial"/>
                  <w:color w:val="000000" w:themeColor="text1"/>
                  <w:sz w:val="18"/>
                  <w:szCs w:val="18"/>
                </w:rPr>
                <w:t xml:space="preserve">configurable (possibly using Content Management) and take into account </w:t>
              </w:r>
            </w:ins>
            <w:ins w:id="407" w:author="Jamal, Zaher CWK" w:date="2015-06-16T12:18:00Z">
              <w:r w:rsidR="00D01E65">
                <w:rPr>
                  <w:rFonts w:cs="Arial"/>
                  <w:color w:val="000000" w:themeColor="text1"/>
                  <w:sz w:val="18"/>
                  <w:szCs w:val="18"/>
                </w:rPr>
                <w:t>relevant Accumulation/Decumulation status values are displayed.</w:t>
              </w:r>
            </w:ins>
          </w:p>
        </w:tc>
      </w:tr>
      <w:tr w:rsidR="00575924" w:rsidRPr="005D68D4" w14:paraId="5C1C7F5B" w14:textId="77777777" w:rsidTr="00E53015">
        <w:tc>
          <w:tcPr>
            <w:tcW w:w="2093" w:type="dxa"/>
            <w:shd w:val="pct20" w:color="auto" w:fill="auto"/>
          </w:tcPr>
          <w:p w14:paraId="351431F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62CE72C7" w14:textId="77777777" w:rsidR="00575924" w:rsidRPr="005D68D4" w:rsidRDefault="00575924" w:rsidP="00E53015">
            <w:pPr>
              <w:rPr>
                <w:rFonts w:ascii="Arial" w:hAnsi="Arial" w:cs="Arial"/>
                <w:b/>
                <w:bCs/>
                <w:sz w:val="18"/>
                <w:szCs w:val="18"/>
              </w:rPr>
            </w:pPr>
          </w:p>
        </w:tc>
        <w:tc>
          <w:tcPr>
            <w:tcW w:w="7229" w:type="dxa"/>
            <w:shd w:val="clear" w:color="auto" w:fill="auto"/>
          </w:tcPr>
          <w:p w14:paraId="25161B27" w14:textId="586E737C" w:rsidR="00575924" w:rsidRPr="001C345C" w:rsidRDefault="008C017E" w:rsidP="00E53015">
            <w:pPr>
              <w:rPr>
                <w:rFonts w:ascii="Arial" w:hAnsi="Arial" w:cs="Arial"/>
                <w:color w:val="000000" w:themeColor="text1"/>
                <w:sz w:val="18"/>
                <w:szCs w:val="18"/>
                <w:rPrChange w:id="408" w:author="Jamal, Zaher CWK" w:date="2015-06-15T17:00:00Z">
                  <w:rPr>
                    <w:rFonts w:cs="Arial"/>
                    <w:color w:val="000000" w:themeColor="text1"/>
                    <w:sz w:val="18"/>
                    <w:szCs w:val="18"/>
                  </w:rPr>
                </w:rPrChange>
              </w:rPr>
            </w:pPr>
            <w:ins w:id="409" w:author="Jamal, Zaher CWK" w:date="2015-06-15T16:54:00Z">
              <w:r w:rsidRPr="001C345C">
                <w:rPr>
                  <w:rFonts w:ascii="Arial" w:hAnsi="Arial" w:cs="Arial"/>
                  <w:color w:val="000000" w:themeColor="text1"/>
                  <w:sz w:val="18"/>
                  <w:szCs w:val="18"/>
                  <w:rPrChange w:id="410" w:author="Jamal, Zaher CWK" w:date="2015-06-15T17:00:00Z">
                    <w:rPr>
                      <w:rFonts w:cs="Arial"/>
                      <w:color w:val="000000" w:themeColor="text1"/>
                      <w:sz w:val="18"/>
                      <w:szCs w:val="18"/>
                    </w:rPr>
                  </w:rPrChange>
                </w:rPr>
                <w:t>N</w:t>
              </w:r>
            </w:ins>
            <w:ins w:id="411" w:author="Jamal, Zaher CWK" w:date="2015-06-15T16:53:00Z">
              <w:r w:rsidRPr="001C345C">
                <w:rPr>
                  <w:rFonts w:ascii="Arial" w:hAnsi="Arial" w:cs="Arial"/>
                  <w:color w:val="000000" w:themeColor="text1"/>
                  <w:sz w:val="18"/>
                  <w:szCs w:val="18"/>
                  <w:rPrChange w:id="412" w:author="Jamal, Zaher CWK" w:date="2015-06-15T17:00:00Z">
                    <w:rPr>
                      <w:rFonts w:cs="Arial"/>
                      <w:color w:val="000000" w:themeColor="text1"/>
                      <w:sz w:val="18"/>
                      <w:szCs w:val="18"/>
                    </w:rPr>
                  </w:rPrChange>
                </w:rPr>
                <w:t>eed to ensure that member impersonation is limited to schemes that are allowed to see member data, and confirm with compliance what data they can see for active members.</w:t>
              </w:r>
            </w:ins>
          </w:p>
        </w:tc>
      </w:tr>
      <w:tr w:rsidR="00575924" w:rsidRPr="005D68D4" w14:paraId="0AEEED37" w14:textId="77777777" w:rsidTr="00E53015">
        <w:tc>
          <w:tcPr>
            <w:tcW w:w="2093" w:type="dxa"/>
            <w:shd w:val="pct20" w:color="auto" w:fill="auto"/>
          </w:tcPr>
          <w:p w14:paraId="4C4EBE3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03E537DB"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0B9C6C2F" w14:textId="77777777" w:rsidR="00575924" w:rsidRPr="007A0181" w:rsidRDefault="00575924" w:rsidP="00E53015">
            <w:pPr>
              <w:rPr>
                <w:rFonts w:ascii="Arial" w:hAnsi="Arial" w:cs="Arial"/>
                <w:color w:val="000000" w:themeColor="text1"/>
                <w:sz w:val="18"/>
                <w:szCs w:val="18"/>
              </w:rPr>
            </w:pPr>
          </w:p>
        </w:tc>
      </w:tr>
      <w:tr w:rsidR="00575924" w:rsidRPr="005D68D4" w14:paraId="13BD8444" w14:textId="77777777" w:rsidTr="00E53015">
        <w:tc>
          <w:tcPr>
            <w:tcW w:w="2093" w:type="dxa"/>
            <w:shd w:val="pct20" w:color="auto" w:fill="auto"/>
          </w:tcPr>
          <w:p w14:paraId="0B0F1BE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DAEBE0B" w14:textId="77777777" w:rsidR="00575924" w:rsidRPr="007A0181" w:rsidRDefault="00575924" w:rsidP="00E53015">
            <w:pPr>
              <w:rPr>
                <w:rFonts w:ascii="Arial" w:hAnsi="Arial" w:cs="Arial"/>
                <w:color w:val="000000" w:themeColor="text1"/>
                <w:sz w:val="18"/>
                <w:szCs w:val="18"/>
              </w:rPr>
            </w:pPr>
          </w:p>
        </w:tc>
      </w:tr>
      <w:tr w:rsidR="00575924" w:rsidRPr="005D68D4" w14:paraId="5B8F7485" w14:textId="77777777" w:rsidTr="00E53015">
        <w:tc>
          <w:tcPr>
            <w:tcW w:w="2093" w:type="dxa"/>
            <w:shd w:val="pct20" w:color="auto" w:fill="auto"/>
          </w:tcPr>
          <w:p w14:paraId="6887D721"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E54F032" w14:textId="77777777" w:rsidR="00575924" w:rsidRPr="007A0181" w:rsidRDefault="00575924" w:rsidP="00E53015">
            <w:pPr>
              <w:rPr>
                <w:rFonts w:ascii="Arial" w:hAnsi="Arial" w:cs="Arial"/>
                <w:color w:val="000000" w:themeColor="text1"/>
                <w:sz w:val="18"/>
                <w:szCs w:val="18"/>
              </w:rPr>
            </w:pPr>
            <w:r w:rsidRPr="007A0181">
              <w:rPr>
                <w:rFonts w:ascii="Arial" w:hAnsi="Arial" w:cs="Arial"/>
                <w:color w:val="000000" w:themeColor="text1"/>
                <w:sz w:val="18"/>
                <w:szCs w:val="18"/>
              </w:rPr>
              <w:t>PM0035, PM0036, PM0037</w:t>
            </w:r>
          </w:p>
        </w:tc>
      </w:tr>
      <w:tr w:rsidR="00575924" w:rsidRPr="005D68D4" w14:paraId="0D8D36E7" w14:textId="77777777" w:rsidTr="00E53015">
        <w:tc>
          <w:tcPr>
            <w:tcW w:w="2093" w:type="dxa"/>
            <w:shd w:val="pct20" w:color="auto" w:fill="auto"/>
          </w:tcPr>
          <w:p w14:paraId="297601A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F2A8717" w14:textId="77777777" w:rsidR="00575924" w:rsidRPr="007A0181" w:rsidRDefault="00575924" w:rsidP="00E53015">
            <w:pPr>
              <w:rPr>
                <w:rFonts w:ascii="Arial" w:hAnsi="Arial" w:cs="Arial"/>
                <w:color w:val="000000" w:themeColor="text1"/>
                <w:sz w:val="18"/>
                <w:szCs w:val="18"/>
              </w:rPr>
            </w:pPr>
            <w:r w:rsidRPr="007A0181">
              <w:rPr>
                <w:rFonts w:ascii="Arial" w:hAnsi="Arial" w:cs="Arial"/>
                <w:color w:val="000000" w:themeColor="text1"/>
                <w:sz w:val="18"/>
                <w:szCs w:val="18"/>
              </w:rPr>
              <w:t>Zaher Jamal</w:t>
            </w:r>
          </w:p>
        </w:tc>
      </w:tr>
    </w:tbl>
    <w:p w14:paraId="1548C43A" w14:textId="77777777" w:rsidR="00575924" w:rsidRDefault="00575924" w:rsidP="00575924">
      <w:pPr>
        <w:sectPr w:rsidR="00575924" w:rsidSect="005D68D4">
          <w:headerReference w:type="default" r:id="rId74"/>
          <w:footnotePr>
            <w:numFmt w:val="chicago"/>
          </w:footnotePr>
          <w:pgSz w:w="12240" w:h="15840" w:code="1"/>
          <w:pgMar w:top="1616" w:right="1797" w:bottom="851" w:left="1797" w:header="567" w:footer="720" w:gutter="0"/>
          <w:cols w:space="720"/>
          <w:docGrid w:linePitch="360"/>
        </w:sectPr>
      </w:pPr>
    </w:p>
    <w:p w14:paraId="62586DDD" w14:textId="258E8FD8" w:rsidR="00C47122" w:rsidRDefault="00C47122" w:rsidP="002A4BC2">
      <w:pPr>
        <w:pStyle w:val="Heading4"/>
      </w:pPr>
      <w:r>
        <w:t>Member Search Prototype</w:t>
      </w:r>
    </w:p>
    <w:p w14:paraId="757BB2FD" w14:textId="5CF4A65A" w:rsidR="00C47122" w:rsidDel="008C017E" w:rsidRDefault="00C47122">
      <w:pPr>
        <w:rPr>
          <w:del w:id="413" w:author="Jamal, Zaher CWK" w:date="2015-06-15T16:51:00Z"/>
        </w:rPr>
      </w:pPr>
      <w:del w:id="414" w:author="Jamal, Zaher CWK" w:date="2015-06-15T16:49:00Z">
        <w:r w:rsidDel="008C017E">
          <w:rPr>
            <w:noProof/>
            <w:lang w:eastAsia="en-GB"/>
          </w:rPr>
          <w:drawing>
            <wp:inline distT="0" distB="0" distL="0" distR="0" wp14:anchorId="27BB99E6" wp14:editId="1882A583">
              <wp:extent cx="5278755" cy="64674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8755" cy="6467475"/>
                      </a:xfrm>
                      <a:prstGeom prst="rect">
                        <a:avLst/>
                      </a:prstGeom>
                    </pic:spPr>
                  </pic:pic>
                </a:graphicData>
              </a:graphic>
            </wp:inline>
          </w:drawing>
        </w:r>
      </w:del>
    </w:p>
    <w:p w14:paraId="461E1A1C" w14:textId="49E2FF2B" w:rsidR="00C47122" w:rsidRDefault="006D0740">
      <w:del w:id="415" w:author="Jamal, Zaher CWK" w:date="2015-06-15T16:48:00Z">
        <w:r w:rsidDel="008C017E">
          <w:object w:dxaOrig="6198" w:dyaOrig="1209" w14:anchorId="56E5EEF7">
            <v:shape id="_x0000_i1048" type="#_x0000_t75" style="width:417.75pt;height:21.75pt" o:ole="">
              <v:imagedata r:id="rId76" o:title=""/>
            </v:shape>
            <o:OLEObject Type="Embed" ProgID="Visio.Drawing.11" ShapeID="_x0000_i1048" DrawAspect="Content" ObjectID="_1496664138" r:id="rId77"/>
          </w:object>
        </w:r>
      </w:del>
      <w:del w:id="416" w:author="Jamal, Zaher CWK" w:date="2015-06-15T16:49:00Z">
        <w:r w:rsidR="00C47122" w:rsidDel="008C017E">
          <w:rPr>
            <w:noProof/>
            <w:lang w:eastAsia="en-GB"/>
          </w:rPr>
          <w:drawing>
            <wp:inline distT="0" distB="0" distL="0" distR="0" wp14:anchorId="3454FDD6" wp14:editId="2463F295">
              <wp:extent cx="5278755" cy="127063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8755" cy="1270635"/>
                      </a:xfrm>
                      <a:prstGeom prst="rect">
                        <a:avLst/>
                      </a:prstGeom>
                    </pic:spPr>
                  </pic:pic>
                </a:graphicData>
              </a:graphic>
            </wp:inline>
          </w:drawing>
        </w:r>
      </w:del>
    </w:p>
    <w:p w14:paraId="39943EE3" w14:textId="485169F3" w:rsidR="000C4FF0" w:rsidRDefault="008C017E">
      <w:ins w:id="417" w:author="Jamal, Zaher CWK" w:date="2015-06-15T16:51:00Z">
        <w:r>
          <w:rPr>
            <w:noProof/>
            <w:lang w:eastAsia="en-GB"/>
          </w:rPr>
          <w:drawing>
            <wp:inline distT="0" distB="0" distL="0" distR="0" wp14:anchorId="765A5AF4" wp14:editId="747238A9">
              <wp:extent cx="5278755" cy="472269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78755" cy="4722696"/>
                      </a:xfrm>
                      <a:prstGeom prst="rect">
                        <a:avLst/>
                      </a:prstGeom>
                      <a:noFill/>
                    </pic:spPr>
                  </pic:pic>
                </a:graphicData>
              </a:graphic>
            </wp:inline>
          </w:drawing>
        </w:r>
      </w:ins>
    </w:p>
    <w:p w14:paraId="1B1B6C9F" w14:textId="770BE9A3" w:rsidR="00C47122" w:rsidRDefault="00C47122">
      <w:r>
        <w:br w:type="page"/>
      </w:r>
    </w:p>
    <w:p w14:paraId="7D2AC022" w14:textId="77777777" w:rsidR="00575924" w:rsidRDefault="00575924" w:rsidP="00575924">
      <w:pPr>
        <w:pStyle w:val="Heading2"/>
        <w:ind w:left="0" w:firstLine="0"/>
      </w:pPr>
      <w:bookmarkStart w:id="418" w:name="_Toc422842031"/>
      <w:r>
        <w:t>Use Case Diagram – Message Centre</w:t>
      </w:r>
      <w:bookmarkEnd w:id="418"/>
    </w:p>
    <w:p w14:paraId="6C19E298" w14:textId="77777777" w:rsidR="00575924" w:rsidRPr="00083925" w:rsidRDefault="00575924" w:rsidP="00575924"/>
    <w:p w14:paraId="3816C001" w14:textId="3449D6B5" w:rsidR="00575924" w:rsidRPr="008721F3" w:rsidRDefault="00AC7100" w:rsidP="00575924">
      <w:r>
        <w:object w:dxaOrig="11333" w:dyaOrig="5348" w14:anchorId="60DB3D15">
          <v:shape id="_x0000_i1049" type="#_x0000_t75" style="width:468pt;height:223.5pt" o:ole="">
            <v:imagedata r:id="rId80" o:title=""/>
          </v:shape>
          <o:OLEObject Type="Embed" ProgID="Visio.Drawing.11" ShapeID="_x0000_i1049" DrawAspect="Content" ObjectID="_1496664139" r:id="rId81"/>
        </w:object>
      </w:r>
    </w:p>
    <w:p w14:paraId="4E8E3240" w14:textId="77777777" w:rsidR="00EB4307" w:rsidRDefault="00EB4307">
      <w:pPr>
        <w:rPr>
          <w:rFonts w:ascii="Arial" w:hAnsi="Arial" w:cs="Arial"/>
          <w:iCs/>
          <w:sz w:val="26"/>
          <w:szCs w:val="26"/>
        </w:rPr>
      </w:pPr>
      <w:r>
        <w:br w:type="page"/>
      </w:r>
    </w:p>
    <w:p w14:paraId="5BD0B7A9" w14:textId="0FBEAAA2" w:rsidR="00575924" w:rsidRDefault="00575924" w:rsidP="00575924">
      <w:pPr>
        <w:pStyle w:val="Heading3"/>
        <w:ind w:left="0" w:firstLine="0"/>
      </w:pPr>
      <w:bookmarkStart w:id="419" w:name="_Toc422842032"/>
      <w:r>
        <w:t>PMUC</w:t>
      </w:r>
      <w:r w:rsidR="007270D9">
        <w:t>071</w:t>
      </w:r>
      <w:r>
        <w:t xml:space="preserve"> – Message Centre</w:t>
      </w:r>
      <w:bookmarkEnd w:id="419"/>
    </w:p>
    <w:p w14:paraId="7122AB4E" w14:textId="77777777" w:rsidR="00575924" w:rsidRPr="00FB2EFE"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3E72CBEB" w14:textId="77777777" w:rsidTr="00E53015">
        <w:tc>
          <w:tcPr>
            <w:tcW w:w="9322" w:type="dxa"/>
            <w:gridSpan w:val="2"/>
            <w:shd w:val="pct20" w:color="auto" w:fill="auto"/>
          </w:tcPr>
          <w:p w14:paraId="5A12B22A" w14:textId="2F55B92F"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071</w:t>
            </w:r>
          </w:p>
          <w:p w14:paraId="1A49E594" w14:textId="77777777" w:rsidR="00575924" w:rsidRPr="005D68D4" w:rsidRDefault="00575924" w:rsidP="00E53015">
            <w:pPr>
              <w:rPr>
                <w:rFonts w:ascii="Arial" w:hAnsi="Arial" w:cs="Arial"/>
                <w:b/>
                <w:bCs/>
                <w:sz w:val="18"/>
                <w:szCs w:val="18"/>
              </w:rPr>
            </w:pPr>
          </w:p>
          <w:p w14:paraId="1FF91CF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Message Centre Screen</w:t>
            </w:r>
          </w:p>
          <w:p w14:paraId="32D8B3B4" w14:textId="77777777" w:rsidR="00575924" w:rsidRPr="005D68D4" w:rsidRDefault="00575924" w:rsidP="00E53015">
            <w:pPr>
              <w:rPr>
                <w:rFonts w:ascii="Arial" w:hAnsi="Arial" w:cs="Arial"/>
                <w:b/>
                <w:sz w:val="18"/>
                <w:szCs w:val="18"/>
              </w:rPr>
            </w:pPr>
          </w:p>
        </w:tc>
      </w:tr>
      <w:tr w:rsidR="00575924" w:rsidRPr="005D68D4" w14:paraId="4CC58663" w14:textId="77777777" w:rsidTr="00E53015">
        <w:tc>
          <w:tcPr>
            <w:tcW w:w="2093" w:type="dxa"/>
            <w:shd w:val="pct20" w:color="auto" w:fill="auto"/>
          </w:tcPr>
          <w:p w14:paraId="5505D3C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5B9B7314" w14:textId="77777777" w:rsidR="00575924" w:rsidRPr="005D68D4" w:rsidRDefault="00575924" w:rsidP="00E53015">
            <w:pPr>
              <w:rPr>
                <w:rFonts w:ascii="Arial" w:hAnsi="Arial" w:cs="Arial"/>
                <w:b/>
                <w:bCs/>
                <w:sz w:val="18"/>
                <w:szCs w:val="18"/>
              </w:rPr>
            </w:pPr>
          </w:p>
        </w:tc>
        <w:tc>
          <w:tcPr>
            <w:tcW w:w="7229" w:type="dxa"/>
            <w:shd w:val="clear" w:color="auto" w:fill="auto"/>
          </w:tcPr>
          <w:p w14:paraId="759AC005" w14:textId="77777777" w:rsidR="00575924" w:rsidRPr="009E3CE8" w:rsidRDefault="00575924" w:rsidP="00E53015">
            <w:pPr>
              <w:rPr>
                <w:rFonts w:ascii="Arial" w:hAnsi="Arial" w:cs="Arial"/>
                <w:sz w:val="18"/>
                <w:szCs w:val="18"/>
              </w:rPr>
            </w:pPr>
            <w:r w:rsidRPr="005E3CA6">
              <w:rPr>
                <w:rFonts w:ascii="Arial" w:hAnsi="Arial" w:cs="Arial"/>
                <w:sz w:val="18"/>
                <w:szCs w:val="18"/>
              </w:rPr>
              <w:t xml:space="preserve">Facility </w:t>
            </w:r>
            <w:r>
              <w:rPr>
                <w:rFonts w:ascii="Arial" w:hAnsi="Arial" w:cs="Arial"/>
                <w:sz w:val="18"/>
                <w:szCs w:val="18"/>
              </w:rPr>
              <w:t>that allows an Actor to View and Create new messages.</w:t>
            </w:r>
          </w:p>
        </w:tc>
      </w:tr>
      <w:tr w:rsidR="00575924" w:rsidRPr="005D68D4" w14:paraId="729B5824" w14:textId="77777777" w:rsidTr="00E53015">
        <w:tc>
          <w:tcPr>
            <w:tcW w:w="2093" w:type="dxa"/>
            <w:shd w:val="pct20" w:color="auto" w:fill="auto"/>
          </w:tcPr>
          <w:p w14:paraId="50C1667F"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2685EA82"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7A8244EE" w14:textId="1F0F066E" w:rsidR="00575924" w:rsidRPr="005D68D4" w:rsidRDefault="00FE4BBE" w:rsidP="00E53015">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7C20366C" w14:textId="77777777" w:rsidTr="00E53015">
        <w:tc>
          <w:tcPr>
            <w:tcW w:w="2093" w:type="dxa"/>
            <w:shd w:val="pct20" w:color="auto" w:fill="auto"/>
          </w:tcPr>
          <w:p w14:paraId="4C915CA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7F9D65EF" w14:textId="77777777" w:rsidR="00575924" w:rsidRPr="005D68D4" w:rsidRDefault="00575924" w:rsidP="00E53015">
            <w:pPr>
              <w:rPr>
                <w:rFonts w:ascii="Arial" w:hAnsi="Arial" w:cs="Arial"/>
                <w:b/>
                <w:bCs/>
                <w:sz w:val="18"/>
                <w:szCs w:val="18"/>
              </w:rPr>
            </w:pPr>
          </w:p>
        </w:tc>
        <w:tc>
          <w:tcPr>
            <w:tcW w:w="7229" w:type="dxa"/>
            <w:shd w:val="clear" w:color="auto" w:fill="auto"/>
          </w:tcPr>
          <w:p w14:paraId="545C8326"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w:t>
            </w:r>
            <w:r>
              <w:rPr>
                <w:rFonts w:ascii="Arial" w:hAnsi="Arial" w:cs="Arial"/>
                <w:color w:val="000000" w:themeColor="text1"/>
                <w:sz w:val="18"/>
                <w:szCs w:val="18"/>
              </w:rPr>
              <w:t>seeing notification of new message or wanting to access Message Centre.</w:t>
            </w:r>
          </w:p>
        </w:tc>
      </w:tr>
      <w:tr w:rsidR="00575924" w:rsidRPr="005D68D4" w14:paraId="360EC779" w14:textId="77777777" w:rsidTr="00E53015">
        <w:tc>
          <w:tcPr>
            <w:tcW w:w="2093" w:type="dxa"/>
            <w:shd w:val="pct20" w:color="auto" w:fill="auto"/>
          </w:tcPr>
          <w:p w14:paraId="7AD4C37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4F5BC4B5"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0E96462C" w14:textId="1E767950" w:rsidR="00575924" w:rsidRPr="007A0181" w:rsidRDefault="00575924" w:rsidP="00575924">
            <w:pPr>
              <w:pStyle w:val="ListParagraph"/>
              <w:numPr>
                <w:ilvl w:val="0"/>
                <w:numId w:val="198"/>
              </w:numPr>
              <w:rPr>
                <w:rFonts w:cs="Arial"/>
                <w:color w:val="000000" w:themeColor="text1"/>
                <w:sz w:val="20"/>
                <w:szCs w:val="20"/>
              </w:rPr>
            </w:pPr>
            <w:r w:rsidRPr="005E3CA6">
              <w:rPr>
                <w:rFonts w:cs="Arial"/>
                <w:color w:val="000000" w:themeColor="text1"/>
                <w:sz w:val="18"/>
                <w:szCs w:val="18"/>
              </w:rPr>
              <w:t xml:space="preserve">Actor logged in, authenticated, and has </w:t>
            </w:r>
            <w:r w:rsidR="00FE4BBE">
              <w:rPr>
                <w:rFonts w:cs="Arial"/>
                <w:color w:val="000000" w:themeColor="text1"/>
                <w:sz w:val="18"/>
                <w:szCs w:val="18"/>
              </w:rPr>
              <w:t>PlanManager</w:t>
            </w:r>
            <w:r>
              <w:rPr>
                <w:rFonts w:cs="Arial"/>
                <w:color w:val="000000" w:themeColor="text1"/>
                <w:sz w:val="18"/>
                <w:szCs w:val="18"/>
              </w:rPr>
              <w:t xml:space="preserve"> </w:t>
            </w:r>
            <w:r w:rsidRPr="005E3CA6">
              <w:rPr>
                <w:rFonts w:cs="Arial"/>
                <w:color w:val="000000" w:themeColor="text1"/>
                <w:sz w:val="18"/>
                <w:szCs w:val="18"/>
              </w:rPr>
              <w:t>access set up on access Profile.</w:t>
            </w:r>
          </w:p>
        </w:tc>
      </w:tr>
      <w:tr w:rsidR="00575924" w:rsidRPr="005D68D4" w14:paraId="0035840A" w14:textId="77777777" w:rsidTr="00E53015">
        <w:tc>
          <w:tcPr>
            <w:tcW w:w="2093" w:type="dxa"/>
            <w:shd w:val="pct20" w:color="auto" w:fill="auto"/>
          </w:tcPr>
          <w:p w14:paraId="70073D5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60C9A213" w14:textId="77777777" w:rsidR="00575924" w:rsidRPr="005D68D4" w:rsidRDefault="00575924" w:rsidP="00E53015">
            <w:pPr>
              <w:rPr>
                <w:rFonts w:ascii="Arial" w:hAnsi="Arial" w:cs="Arial"/>
                <w:b/>
                <w:bCs/>
                <w:sz w:val="18"/>
                <w:szCs w:val="18"/>
              </w:rPr>
            </w:pPr>
          </w:p>
        </w:tc>
        <w:tc>
          <w:tcPr>
            <w:tcW w:w="7229" w:type="dxa"/>
            <w:shd w:val="clear" w:color="auto" w:fill="auto"/>
          </w:tcPr>
          <w:p w14:paraId="325BA0D3"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 is able to view existing messages or create a new message.</w:t>
            </w:r>
          </w:p>
        </w:tc>
      </w:tr>
      <w:tr w:rsidR="00575924" w:rsidRPr="005D68D4" w14:paraId="49D42D18" w14:textId="77777777" w:rsidTr="00E53015">
        <w:tc>
          <w:tcPr>
            <w:tcW w:w="2093" w:type="dxa"/>
            <w:shd w:val="pct20" w:color="auto" w:fill="auto"/>
          </w:tcPr>
          <w:p w14:paraId="20172EC1"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346961A8"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1A6A68B1" w14:textId="77777777" w:rsidTr="00E53015">
        <w:tc>
          <w:tcPr>
            <w:tcW w:w="2093" w:type="dxa"/>
            <w:shd w:val="pct20" w:color="auto" w:fill="auto"/>
          </w:tcPr>
          <w:p w14:paraId="6BD2BAFF"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0E5CBB35" w14:textId="77777777" w:rsidR="00575924" w:rsidRPr="005D68D4" w:rsidRDefault="00575924" w:rsidP="00E53015">
            <w:pPr>
              <w:rPr>
                <w:rFonts w:ascii="Arial" w:hAnsi="Arial" w:cs="Arial"/>
                <w:b/>
                <w:bCs/>
                <w:sz w:val="18"/>
                <w:szCs w:val="18"/>
              </w:rPr>
            </w:pPr>
          </w:p>
          <w:p w14:paraId="16868964" w14:textId="77777777" w:rsidR="00575924" w:rsidRPr="005D68D4" w:rsidRDefault="00575924" w:rsidP="00E53015">
            <w:pPr>
              <w:rPr>
                <w:rFonts w:ascii="Arial" w:hAnsi="Arial" w:cs="Arial"/>
                <w:b/>
                <w:bCs/>
                <w:sz w:val="18"/>
                <w:szCs w:val="18"/>
              </w:rPr>
            </w:pPr>
          </w:p>
        </w:tc>
        <w:tc>
          <w:tcPr>
            <w:tcW w:w="7229" w:type="dxa"/>
            <w:shd w:val="clear" w:color="auto" w:fill="auto"/>
          </w:tcPr>
          <w:p w14:paraId="42519074" w14:textId="77777777" w:rsidR="00575924" w:rsidRDefault="00575924" w:rsidP="00575924">
            <w:pPr>
              <w:pStyle w:val="ListParagraph"/>
              <w:numPr>
                <w:ilvl w:val="0"/>
                <w:numId w:val="201"/>
              </w:numPr>
              <w:rPr>
                <w:rFonts w:cs="Arial"/>
                <w:color w:val="000000" w:themeColor="text1"/>
                <w:sz w:val="18"/>
                <w:szCs w:val="18"/>
              </w:rPr>
            </w:pPr>
            <w:r w:rsidRPr="007A0181">
              <w:rPr>
                <w:rFonts w:cs="Arial"/>
                <w:color w:val="000000" w:themeColor="text1"/>
                <w:sz w:val="18"/>
                <w:szCs w:val="18"/>
              </w:rPr>
              <w:t xml:space="preserve">System presents Actor with a </w:t>
            </w:r>
            <w:r>
              <w:rPr>
                <w:rFonts w:cs="Arial"/>
                <w:color w:val="000000" w:themeColor="text1"/>
                <w:sz w:val="18"/>
                <w:szCs w:val="18"/>
              </w:rPr>
              <w:t xml:space="preserve">list </w:t>
            </w:r>
            <w:r w:rsidRPr="007A0181">
              <w:rPr>
                <w:rFonts w:cs="Arial"/>
                <w:color w:val="000000" w:themeColor="text1"/>
                <w:sz w:val="18"/>
                <w:szCs w:val="18"/>
              </w:rPr>
              <w:t xml:space="preserve">view showing </w:t>
            </w:r>
            <w:r>
              <w:rPr>
                <w:rFonts w:cs="Arial"/>
                <w:color w:val="000000" w:themeColor="text1"/>
                <w:sz w:val="18"/>
                <w:szCs w:val="18"/>
              </w:rPr>
              <w:t>inbound Messages, information to be listed is:</w:t>
            </w:r>
          </w:p>
          <w:p w14:paraId="4E1F84C9" w14:textId="77777777" w:rsidR="00575924" w:rsidRDefault="00575924" w:rsidP="00575924">
            <w:pPr>
              <w:pStyle w:val="ListParagraph"/>
              <w:numPr>
                <w:ilvl w:val="1"/>
                <w:numId w:val="201"/>
              </w:numPr>
              <w:rPr>
                <w:rFonts w:cs="Arial"/>
                <w:color w:val="000000" w:themeColor="text1"/>
                <w:sz w:val="18"/>
                <w:szCs w:val="18"/>
              </w:rPr>
            </w:pPr>
            <w:r>
              <w:rPr>
                <w:rFonts w:cs="Arial"/>
                <w:color w:val="000000" w:themeColor="text1"/>
                <w:sz w:val="18"/>
                <w:szCs w:val="18"/>
              </w:rPr>
              <w:t>Priority</w:t>
            </w:r>
          </w:p>
          <w:p w14:paraId="2A35FA46" w14:textId="77777777" w:rsidR="00575924" w:rsidRDefault="00575924" w:rsidP="00575924">
            <w:pPr>
              <w:pStyle w:val="ListParagraph"/>
              <w:numPr>
                <w:ilvl w:val="1"/>
                <w:numId w:val="201"/>
              </w:numPr>
              <w:rPr>
                <w:rFonts w:cs="Arial"/>
                <w:color w:val="000000" w:themeColor="text1"/>
                <w:sz w:val="18"/>
                <w:szCs w:val="18"/>
              </w:rPr>
            </w:pPr>
            <w:r>
              <w:rPr>
                <w:rFonts w:cs="Arial"/>
                <w:color w:val="000000" w:themeColor="text1"/>
                <w:sz w:val="18"/>
                <w:szCs w:val="18"/>
              </w:rPr>
              <w:t>From</w:t>
            </w:r>
          </w:p>
          <w:p w14:paraId="73CF0E71" w14:textId="77777777" w:rsidR="00575924" w:rsidRDefault="00575924" w:rsidP="00575924">
            <w:pPr>
              <w:pStyle w:val="ListParagraph"/>
              <w:numPr>
                <w:ilvl w:val="1"/>
                <w:numId w:val="201"/>
              </w:numPr>
              <w:rPr>
                <w:rFonts w:cs="Arial"/>
                <w:color w:val="000000" w:themeColor="text1"/>
                <w:sz w:val="18"/>
                <w:szCs w:val="18"/>
              </w:rPr>
            </w:pPr>
            <w:r>
              <w:rPr>
                <w:rFonts w:cs="Arial"/>
                <w:color w:val="000000" w:themeColor="text1"/>
                <w:sz w:val="18"/>
                <w:szCs w:val="18"/>
              </w:rPr>
              <w:t>Date</w:t>
            </w:r>
          </w:p>
          <w:p w14:paraId="6969FC09" w14:textId="77777777" w:rsidR="00575924" w:rsidRPr="007A0181" w:rsidRDefault="00575924" w:rsidP="00575924">
            <w:pPr>
              <w:pStyle w:val="ListParagraph"/>
              <w:numPr>
                <w:ilvl w:val="1"/>
                <w:numId w:val="201"/>
              </w:numPr>
              <w:rPr>
                <w:rFonts w:cs="Arial"/>
                <w:color w:val="000000" w:themeColor="text1"/>
                <w:sz w:val="18"/>
                <w:szCs w:val="18"/>
              </w:rPr>
            </w:pPr>
            <w:r>
              <w:rPr>
                <w:rFonts w:cs="Arial"/>
                <w:color w:val="000000" w:themeColor="text1"/>
                <w:sz w:val="18"/>
                <w:szCs w:val="18"/>
              </w:rPr>
              <w:t>Subject</w:t>
            </w:r>
          </w:p>
          <w:p w14:paraId="21F6D032" w14:textId="77777777" w:rsidR="00575924" w:rsidRDefault="00575924" w:rsidP="00575924">
            <w:pPr>
              <w:pStyle w:val="ListParagraph"/>
              <w:numPr>
                <w:ilvl w:val="0"/>
                <w:numId w:val="201"/>
              </w:numPr>
              <w:rPr>
                <w:rFonts w:cs="Arial"/>
                <w:color w:val="000000" w:themeColor="text1"/>
                <w:sz w:val="18"/>
                <w:szCs w:val="18"/>
              </w:rPr>
            </w:pPr>
            <w:r>
              <w:rPr>
                <w:rFonts w:cs="Arial"/>
                <w:color w:val="000000" w:themeColor="text1"/>
                <w:sz w:val="18"/>
                <w:szCs w:val="18"/>
              </w:rPr>
              <w:t>System shows page numbers if more than one list page is provided.</w:t>
            </w:r>
          </w:p>
          <w:p w14:paraId="149DC95C" w14:textId="77777777" w:rsidR="00575924" w:rsidRPr="007A0181" w:rsidRDefault="00575924" w:rsidP="00575924">
            <w:pPr>
              <w:pStyle w:val="ListParagraph"/>
              <w:numPr>
                <w:ilvl w:val="0"/>
                <w:numId w:val="201"/>
              </w:numPr>
              <w:rPr>
                <w:rFonts w:cs="Arial"/>
                <w:color w:val="000000" w:themeColor="text1"/>
                <w:sz w:val="18"/>
                <w:szCs w:val="18"/>
              </w:rPr>
            </w:pPr>
            <w:r>
              <w:rPr>
                <w:rFonts w:cs="Arial"/>
                <w:color w:val="000000" w:themeColor="text1"/>
                <w:sz w:val="18"/>
                <w:szCs w:val="18"/>
              </w:rPr>
              <w:t xml:space="preserve">Actor can </w:t>
            </w:r>
            <w:r w:rsidRPr="007A0181">
              <w:rPr>
                <w:rFonts w:cs="Arial"/>
                <w:color w:val="000000" w:themeColor="text1"/>
                <w:sz w:val="18"/>
                <w:szCs w:val="18"/>
              </w:rPr>
              <w:t xml:space="preserve">select one of the </w:t>
            </w:r>
            <w:r>
              <w:rPr>
                <w:rFonts w:cs="Arial"/>
                <w:color w:val="000000" w:themeColor="text1"/>
                <w:sz w:val="18"/>
                <w:szCs w:val="18"/>
              </w:rPr>
              <w:t xml:space="preserve">messages </w:t>
            </w:r>
            <w:r w:rsidRPr="007A0181">
              <w:rPr>
                <w:rFonts w:cs="Arial"/>
                <w:color w:val="000000" w:themeColor="text1"/>
                <w:sz w:val="18"/>
                <w:szCs w:val="18"/>
              </w:rPr>
              <w:t xml:space="preserve">in </w:t>
            </w:r>
            <w:r>
              <w:rPr>
                <w:rFonts w:cs="Arial"/>
                <w:color w:val="000000" w:themeColor="text1"/>
                <w:sz w:val="18"/>
                <w:szCs w:val="18"/>
              </w:rPr>
              <w:t xml:space="preserve">list to view content of </w:t>
            </w:r>
            <w:r w:rsidRPr="007A0181">
              <w:rPr>
                <w:rFonts w:cs="Arial"/>
                <w:color w:val="000000" w:themeColor="text1"/>
                <w:sz w:val="18"/>
                <w:szCs w:val="18"/>
              </w:rPr>
              <w:t>messages</w:t>
            </w:r>
            <w:r>
              <w:rPr>
                <w:rFonts w:cs="Arial"/>
                <w:color w:val="000000" w:themeColor="text1"/>
                <w:sz w:val="18"/>
                <w:szCs w:val="18"/>
              </w:rPr>
              <w:t>.</w:t>
            </w:r>
          </w:p>
          <w:p w14:paraId="044294EF" w14:textId="48A17923" w:rsidR="00575924" w:rsidRDefault="00575924" w:rsidP="00575924">
            <w:pPr>
              <w:pStyle w:val="ListParagraph"/>
              <w:numPr>
                <w:ilvl w:val="0"/>
                <w:numId w:val="201"/>
              </w:numPr>
              <w:rPr>
                <w:rFonts w:cs="Arial"/>
                <w:color w:val="000000" w:themeColor="text1"/>
                <w:sz w:val="18"/>
                <w:szCs w:val="18"/>
              </w:rPr>
            </w:pPr>
            <w:r w:rsidRPr="00CD0ABA">
              <w:rPr>
                <w:rFonts w:cs="Arial"/>
                <w:color w:val="000000" w:themeColor="text1"/>
                <w:sz w:val="18"/>
                <w:szCs w:val="18"/>
              </w:rPr>
              <w:t xml:space="preserve">Actor </w:t>
            </w:r>
            <w:r>
              <w:rPr>
                <w:rFonts w:cs="Arial"/>
                <w:color w:val="000000" w:themeColor="text1"/>
                <w:sz w:val="18"/>
                <w:szCs w:val="18"/>
              </w:rPr>
              <w:t xml:space="preserve">returns to </w:t>
            </w:r>
            <w:r w:rsidR="00FE4BBE">
              <w:rPr>
                <w:rFonts w:cs="Arial"/>
                <w:color w:val="000000" w:themeColor="text1"/>
                <w:sz w:val="18"/>
                <w:szCs w:val="18"/>
              </w:rPr>
              <w:t>PlanManager</w:t>
            </w:r>
            <w:r>
              <w:rPr>
                <w:rFonts w:cs="Arial"/>
                <w:color w:val="000000" w:themeColor="text1"/>
                <w:sz w:val="18"/>
                <w:szCs w:val="18"/>
              </w:rPr>
              <w:t xml:space="preserve"> Home page (PMUC</w:t>
            </w:r>
            <w:r w:rsidR="00704CFB">
              <w:rPr>
                <w:rFonts w:cs="Arial"/>
                <w:color w:val="000000" w:themeColor="text1"/>
                <w:sz w:val="18"/>
                <w:szCs w:val="18"/>
              </w:rPr>
              <w:t>038</w:t>
            </w:r>
            <w:r>
              <w:rPr>
                <w:rFonts w:cs="Arial"/>
                <w:color w:val="000000" w:themeColor="text1"/>
                <w:sz w:val="18"/>
                <w:szCs w:val="18"/>
              </w:rPr>
              <w:t>)</w:t>
            </w:r>
          </w:p>
          <w:p w14:paraId="09584562" w14:textId="77777777" w:rsidR="00575924" w:rsidRPr="00CD0ABA" w:rsidRDefault="00575924" w:rsidP="00575924">
            <w:pPr>
              <w:pStyle w:val="ListParagraph"/>
              <w:numPr>
                <w:ilvl w:val="0"/>
                <w:numId w:val="201"/>
              </w:numPr>
              <w:rPr>
                <w:rFonts w:cs="Arial"/>
                <w:color w:val="000000" w:themeColor="text1"/>
                <w:sz w:val="18"/>
                <w:szCs w:val="18"/>
              </w:rPr>
            </w:pPr>
            <w:r>
              <w:rPr>
                <w:rFonts w:cs="Arial"/>
                <w:color w:val="000000" w:themeColor="text1"/>
                <w:sz w:val="18"/>
                <w:szCs w:val="18"/>
              </w:rPr>
              <w:t>The Use Case ends.</w:t>
            </w:r>
          </w:p>
        </w:tc>
      </w:tr>
      <w:tr w:rsidR="00575924" w:rsidRPr="005D68D4" w14:paraId="7892EEEF" w14:textId="77777777" w:rsidTr="00E53015">
        <w:tc>
          <w:tcPr>
            <w:tcW w:w="2093" w:type="dxa"/>
            <w:shd w:val="pct20" w:color="auto" w:fill="auto"/>
          </w:tcPr>
          <w:p w14:paraId="7F3F0897"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30399533" w14:textId="77777777" w:rsidR="00575924" w:rsidRPr="005D68D4" w:rsidRDefault="00575924" w:rsidP="00E53015">
            <w:pPr>
              <w:rPr>
                <w:rFonts w:ascii="Arial" w:hAnsi="Arial" w:cs="Arial"/>
                <w:b/>
                <w:bCs/>
                <w:sz w:val="18"/>
                <w:szCs w:val="18"/>
              </w:rPr>
            </w:pPr>
          </w:p>
        </w:tc>
        <w:tc>
          <w:tcPr>
            <w:tcW w:w="7229" w:type="dxa"/>
            <w:shd w:val="clear" w:color="auto" w:fill="auto"/>
          </w:tcPr>
          <w:p w14:paraId="2C1D813F" w14:textId="77777777" w:rsidR="00575924" w:rsidRDefault="00575924" w:rsidP="00575924">
            <w:pPr>
              <w:numPr>
                <w:ilvl w:val="0"/>
                <w:numId w:val="200"/>
              </w:numPr>
              <w:rPr>
                <w:rFonts w:ascii="Arial" w:hAnsi="Arial" w:cs="Arial"/>
                <w:color w:val="000000" w:themeColor="text1"/>
                <w:sz w:val="18"/>
                <w:szCs w:val="18"/>
              </w:rPr>
            </w:pPr>
            <w:r w:rsidRPr="00680509">
              <w:rPr>
                <w:rFonts w:ascii="Arial" w:hAnsi="Arial" w:cs="Arial"/>
                <w:color w:val="000000" w:themeColor="text1"/>
                <w:sz w:val="18"/>
                <w:szCs w:val="18"/>
              </w:rPr>
              <w:t>Actor can</w:t>
            </w:r>
            <w:r>
              <w:rPr>
                <w:rFonts w:ascii="Arial" w:hAnsi="Arial" w:cs="Arial"/>
                <w:color w:val="000000" w:themeColor="text1"/>
                <w:sz w:val="18"/>
                <w:szCs w:val="18"/>
              </w:rPr>
              <w:t xml:space="preserve"> page forwards (Next) or backwards (Prev)</w:t>
            </w:r>
          </w:p>
          <w:p w14:paraId="02F41ED0" w14:textId="77777777" w:rsidR="00575924" w:rsidRDefault="00575924" w:rsidP="00575924">
            <w:pPr>
              <w:numPr>
                <w:ilvl w:val="0"/>
                <w:numId w:val="200"/>
              </w:numPr>
              <w:rPr>
                <w:rFonts w:ascii="Arial" w:hAnsi="Arial" w:cs="Arial"/>
                <w:color w:val="000000" w:themeColor="text1"/>
                <w:sz w:val="18"/>
                <w:szCs w:val="18"/>
              </w:rPr>
            </w:pPr>
            <w:r>
              <w:rPr>
                <w:rFonts w:ascii="Arial" w:hAnsi="Arial" w:cs="Arial"/>
                <w:color w:val="000000" w:themeColor="text1"/>
                <w:sz w:val="18"/>
                <w:szCs w:val="18"/>
              </w:rPr>
              <w:t>Actor can go to any specific page</w:t>
            </w:r>
          </w:p>
          <w:p w14:paraId="6A4ECBA1" w14:textId="77777777" w:rsidR="00575924" w:rsidRDefault="00575924" w:rsidP="00575924">
            <w:pPr>
              <w:numPr>
                <w:ilvl w:val="0"/>
                <w:numId w:val="200"/>
              </w:numPr>
              <w:rPr>
                <w:rFonts w:ascii="Arial" w:hAnsi="Arial" w:cs="Arial"/>
                <w:color w:val="000000" w:themeColor="text1"/>
                <w:sz w:val="18"/>
                <w:szCs w:val="18"/>
              </w:rPr>
            </w:pPr>
            <w:r>
              <w:rPr>
                <w:rFonts w:ascii="Arial" w:hAnsi="Arial" w:cs="Arial"/>
                <w:color w:val="000000" w:themeColor="text1"/>
                <w:sz w:val="18"/>
                <w:szCs w:val="18"/>
              </w:rPr>
              <w:t>Message Priority and Date can be sorted in ascending or descending sequence</w:t>
            </w:r>
          </w:p>
          <w:p w14:paraId="6BE6D6ED" w14:textId="2B34496B" w:rsidR="00575924" w:rsidRDefault="00575924" w:rsidP="00575924">
            <w:pPr>
              <w:numPr>
                <w:ilvl w:val="0"/>
                <w:numId w:val="200"/>
              </w:numPr>
              <w:rPr>
                <w:rFonts w:ascii="Arial" w:hAnsi="Arial" w:cs="Arial"/>
                <w:color w:val="000000" w:themeColor="text1"/>
                <w:sz w:val="18"/>
                <w:szCs w:val="18"/>
              </w:rPr>
            </w:pPr>
            <w:r>
              <w:rPr>
                <w:rFonts w:ascii="Arial" w:hAnsi="Arial" w:cs="Arial"/>
                <w:color w:val="000000" w:themeColor="text1"/>
                <w:sz w:val="18"/>
                <w:szCs w:val="18"/>
              </w:rPr>
              <w:t>Actor can select a message line to view message details, control is passed to PMUC</w:t>
            </w:r>
            <w:r w:rsidR="00704CFB">
              <w:rPr>
                <w:rFonts w:ascii="Arial" w:hAnsi="Arial" w:cs="Arial"/>
                <w:color w:val="000000" w:themeColor="text1"/>
                <w:sz w:val="18"/>
                <w:szCs w:val="18"/>
              </w:rPr>
              <w:t>072</w:t>
            </w:r>
            <w:r>
              <w:rPr>
                <w:rFonts w:ascii="Arial" w:hAnsi="Arial" w:cs="Arial"/>
                <w:color w:val="000000" w:themeColor="text1"/>
                <w:sz w:val="18"/>
                <w:szCs w:val="18"/>
              </w:rPr>
              <w:t xml:space="preserve"> View Message Detail</w:t>
            </w:r>
            <w:r w:rsidR="00704CFB">
              <w:rPr>
                <w:rFonts w:ascii="Arial" w:hAnsi="Arial" w:cs="Arial"/>
                <w:color w:val="000000" w:themeColor="text1"/>
                <w:sz w:val="18"/>
                <w:szCs w:val="18"/>
              </w:rPr>
              <w:t>s</w:t>
            </w:r>
          </w:p>
          <w:p w14:paraId="11D0211C" w14:textId="225FBCDE" w:rsidR="00575924" w:rsidRPr="00FB7BB4" w:rsidRDefault="00575924">
            <w:pPr>
              <w:numPr>
                <w:ilvl w:val="0"/>
                <w:numId w:val="200"/>
              </w:numPr>
              <w:rPr>
                <w:rFonts w:ascii="Arial" w:hAnsi="Arial" w:cs="Arial"/>
                <w:color w:val="000000" w:themeColor="text1"/>
                <w:sz w:val="18"/>
                <w:szCs w:val="18"/>
              </w:rPr>
            </w:pPr>
            <w:r>
              <w:rPr>
                <w:rFonts w:ascii="Arial" w:hAnsi="Arial" w:cs="Arial"/>
                <w:color w:val="000000" w:themeColor="text1"/>
                <w:sz w:val="18"/>
                <w:szCs w:val="18"/>
              </w:rPr>
              <w:t>Actor can select to create new message,  control is passed to PMUC</w:t>
            </w:r>
            <w:r w:rsidR="00704CFB">
              <w:rPr>
                <w:rFonts w:ascii="Arial" w:hAnsi="Arial" w:cs="Arial"/>
                <w:color w:val="000000" w:themeColor="text1"/>
                <w:sz w:val="18"/>
                <w:szCs w:val="18"/>
              </w:rPr>
              <w:t>073</w:t>
            </w:r>
            <w:r>
              <w:rPr>
                <w:rFonts w:ascii="Arial" w:hAnsi="Arial" w:cs="Arial"/>
                <w:color w:val="000000" w:themeColor="text1"/>
                <w:sz w:val="18"/>
                <w:szCs w:val="18"/>
              </w:rPr>
              <w:t xml:space="preserve"> Create New Message</w:t>
            </w:r>
          </w:p>
        </w:tc>
      </w:tr>
      <w:tr w:rsidR="00575924" w:rsidRPr="005D68D4" w14:paraId="76313F56" w14:textId="77777777" w:rsidTr="00E53015">
        <w:trPr>
          <w:trHeight w:val="683"/>
        </w:trPr>
        <w:tc>
          <w:tcPr>
            <w:tcW w:w="2093" w:type="dxa"/>
            <w:shd w:val="pct20" w:color="auto" w:fill="auto"/>
          </w:tcPr>
          <w:p w14:paraId="37E536C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6F72E56D" w14:textId="77777777" w:rsidR="00575924" w:rsidRPr="005D68D4" w:rsidRDefault="00575924" w:rsidP="00E53015">
            <w:pPr>
              <w:rPr>
                <w:rFonts w:ascii="Arial" w:hAnsi="Arial" w:cs="Arial"/>
                <w:b/>
                <w:bCs/>
                <w:sz w:val="18"/>
                <w:szCs w:val="18"/>
              </w:rPr>
            </w:pPr>
          </w:p>
        </w:tc>
        <w:tc>
          <w:tcPr>
            <w:tcW w:w="7229" w:type="dxa"/>
            <w:shd w:val="clear" w:color="auto" w:fill="auto"/>
          </w:tcPr>
          <w:p w14:paraId="25D879D7" w14:textId="77777777" w:rsidR="00575924" w:rsidRPr="008D1CF7" w:rsidRDefault="00575924" w:rsidP="002A4BC2">
            <w:pPr>
              <w:pStyle w:val="ListParagraph"/>
              <w:numPr>
                <w:ilvl w:val="0"/>
                <w:numId w:val="211"/>
              </w:numPr>
              <w:rPr>
                <w:rFonts w:cs="Arial"/>
                <w:color w:val="000000" w:themeColor="text1"/>
                <w:sz w:val="18"/>
                <w:szCs w:val="18"/>
              </w:rPr>
            </w:pPr>
            <w:r w:rsidRPr="008D1CF7">
              <w:rPr>
                <w:rFonts w:cs="Arial"/>
                <w:color w:val="000000" w:themeColor="text1"/>
                <w:sz w:val="18"/>
                <w:szCs w:val="18"/>
              </w:rPr>
              <w:t>The breadcrumb on the home page should say Home &gt; Messages</w:t>
            </w:r>
          </w:p>
          <w:p w14:paraId="7CC6EEAA" w14:textId="3C65F2FB" w:rsidR="00575924" w:rsidRDefault="00575924" w:rsidP="002A4BC2">
            <w:pPr>
              <w:pStyle w:val="ListParagraph"/>
              <w:numPr>
                <w:ilvl w:val="0"/>
                <w:numId w:val="211"/>
              </w:numPr>
              <w:rPr>
                <w:rFonts w:cs="Arial"/>
                <w:color w:val="000000" w:themeColor="text1"/>
                <w:sz w:val="18"/>
                <w:szCs w:val="18"/>
              </w:rPr>
            </w:pPr>
            <w:r w:rsidRPr="008D1CF7">
              <w:rPr>
                <w:rFonts w:cs="Arial"/>
                <w:color w:val="000000" w:themeColor="text1"/>
                <w:sz w:val="18"/>
                <w:szCs w:val="18"/>
              </w:rPr>
              <w:t>If returning from PMUC</w:t>
            </w:r>
            <w:r w:rsidR="00704CFB">
              <w:rPr>
                <w:rFonts w:cs="Arial"/>
                <w:color w:val="000000" w:themeColor="text1"/>
                <w:sz w:val="18"/>
                <w:szCs w:val="18"/>
              </w:rPr>
              <w:t>072</w:t>
            </w:r>
            <w:r w:rsidRPr="008D1CF7">
              <w:rPr>
                <w:rFonts w:cs="Arial"/>
                <w:color w:val="000000" w:themeColor="text1"/>
                <w:sz w:val="18"/>
                <w:szCs w:val="18"/>
              </w:rPr>
              <w:t xml:space="preserve"> View Message Detail</w:t>
            </w:r>
            <w:r w:rsidR="00704CFB">
              <w:rPr>
                <w:rFonts w:cs="Arial"/>
                <w:color w:val="000000" w:themeColor="text1"/>
                <w:sz w:val="18"/>
                <w:szCs w:val="18"/>
              </w:rPr>
              <w:t>s</w:t>
            </w:r>
            <w:r w:rsidRPr="008D1CF7">
              <w:rPr>
                <w:rFonts w:cs="Arial"/>
                <w:color w:val="000000" w:themeColor="text1"/>
                <w:sz w:val="18"/>
                <w:szCs w:val="18"/>
              </w:rPr>
              <w:t xml:space="preserve"> or PMUC</w:t>
            </w:r>
            <w:r w:rsidR="00704CFB">
              <w:rPr>
                <w:rFonts w:cs="Arial"/>
                <w:color w:val="000000" w:themeColor="text1"/>
                <w:sz w:val="18"/>
                <w:szCs w:val="18"/>
              </w:rPr>
              <w:t>073</w:t>
            </w:r>
            <w:r w:rsidRPr="008D1CF7">
              <w:rPr>
                <w:rFonts w:cs="Arial"/>
                <w:color w:val="000000" w:themeColor="text1"/>
                <w:sz w:val="18"/>
                <w:szCs w:val="18"/>
              </w:rPr>
              <w:t xml:space="preserve"> Create New Message, control is passed to relevant page on basic flow Step 1.</w:t>
            </w:r>
          </w:p>
          <w:p w14:paraId="76BEED7C" w14:textId="77777777" w:rsidR="00575924" w:rsidRPr="008D1CF7" w:rsidRDefault="00575924" w:rsidP="002A4BC2">
            <w:pPr>
              <w:pStyle w:val="ListParagraph"/>
              <w:numPr>
                <w:ilvl w:val="0"/>
                <w:numId w:val="211"/>
              </w:numPr>
              <w:rPr>
                <w:rFonts w:cs="Arial"/>
                <w:color w:val="000000" w:themeColor="text1"/>
                <w:sz w:val="18"/>
                <w:szCs w:val="18"/>
              </w:rPr>
            </w:pPr>
            <w:r>
              <w:rPr>
                <w:rFonts w:cs="Arial"/>
                <w:color w:val="000000" w:themeColor="text1"/>
                <w:sz w:val="18"/>
                <w:szCs w:val="18"/>
              </w:rPr>
              <w:t>Message list characteristics:</w:t>
            </w:r>
          </w:p>
          <w:p w14:paraId="15A9A676" w14:textId="77777777" w:rsidR="00575924" w:rsidRPr="008D1CF7" w:rsidRDefault="00575924" w:rsidP="00575924">
            <w:pPr>
              <w:numPr>
                <w:ilvl w:val="0"/>
                <w:numId w:val="202"/>
              </w:numPr>
              <w:rPr>
                <w:rFonts w:ascii="Arial" w:hAnsi="Arial" w:cs="Arial"/>
                <w:sz w:val="18"/>
                <w:szCs w:val="18"/>
              </w:rPr>
            </w:pPr>
            <w:r w:rsidRPr="008D1CF7">
              <w:rPr>
                <w:rFonts w:ascii="Arial" w:hAnsi="Arial" w:cs="Arial"/>
                <w:sz w:val="18"/>
                <w:szCs w:val="18"/>
              </w:rPr>
              <w:t>Priority (</w:t>
            </w:r>
            <w:r w:rsidRPr="008D1CF7">
              <w:rPr>
                <w:rFonts w:ascii="Arial" w:hAnsi="Arial" w:cs="Arial"/>
                <w:color w:val="FF0000"/>
                <w:sz w:val="18"/>
                <w:szCs w:val="18"/>
              </w:rPr>
              <w:t>High – Red -  you must take action</w:t>
            </w:r>
            <w:r w:rsidRPr="008D1CF7">
              <w:rPr>
                <w:rFonts w:ascii="Arial" w:hAnsi="Arial" w:cs="Arial"/>
                <w:sz w:val="18"/>
                <w:szCs w:val="18"/>
              </w:rPr>
              <w:t xml:space="preserve">, </w:t>
            </w:r>
            <w:r w:rsidRPr="008D1CF7">
              <w:rPr>
                <w:rFonts w:ascii="Arial" w:hAnsi="Arial" w:cs="Arial"/>
                <w:color w:val="FFC000"/>
                <w:sz w:val="18"/>
                <w:szCs w:val="18"/>
              </w:rPr>
              <w:t>Med – Yellow – you may want to take action</w:t>
            </w:r>
            <w:r w:rsidRPr="008D1CF7">
              <w:rPr>
                <w:rFonts w:ascii="Arial" w:hAnsi="Arial" w:cs="Arial"/>
                <w:sz w:val="18"/>
                <w:szCs w:val="18"/>
              </w:rPr>
              <w:t xml:space="preserve">, </w:t>
            </w:r>
            <w:r w:rsidRPr="008D1CF7">
              <w:rPr>
                <w:rFonts w:ascii="Arial" w:hAnsi="Arial" w:cs="Arial"/>
                <w:color w:val="00B050"/>
                <w:sz w:val="18"/>
                <w:szCs w:val="18"/>
              </w:rPr>
              <w:t>Low – Green – no action required</w:t>
            </w:r>
            <w:r w:rsidRPr="008D1CF7">
              <w:rPr>
                <w:rFonts w:ascii="Arial" w:hAnsi="Arial" w:cs="Arial"/>
                <w:sz w:val="18"/>
                <w:szCs w:val="18"/>
              </w:rPr>
              <w:t xml:space="preserve">) </w:t>
            </w:r>
          </w:p>
          <w:p w14:paraId="2863AC73" w14:textId="77777777" w:rsidR="00575924" w:rsidRPr="008D1CF7" w:rsidRDefault="00575924" w:rsidP="00575924">
            <w:pPr>
              <w:numPr>
                <w:ilvl w:val="0"/>
                <w:numId w:val="202"/>
              </w:numPr>
              <w:rPr>
                <w:rFonts w:ascii="Arial" w:hAnsi="Arial" w:cs="Arial"/>
                <w:sz w:val="18"/>
                <w:szCs w:val="18"/>
              </w:rPr>
            </w:pPr>
            <w:r w:rsidRPr="008D1CF7">
              <w:rPr>
                <w:rFonts w:ascii="Arial" w:hAnsi="Arial" w:cs="Arial"/>
                <w:sz w:val="18"/>
                <w:szCs w:val="18"/>
              </w:rPr>
              <w:t>From</w:t>
            </w:r>
          </w:p>
          <w:p w14:paraId="12DB785E" w14:textId="77777777" w:rsidR="00575924" w:rsidRPr="008D1CF7" w:rsidRDefault="00575924" w:rsidP="00575924">
            <w:pPr>
              <w:numPr>
                <w:ilvl w:val="0"/>
                <w:numId w:val="202"/>
              </w:numPr>
              <w:rPr>
                <w:rFonts w:ascii="Arial" w:hAnsi="Arial" w:cs="Arial"/>
                <w:sz w:val="18"/>
                <w:szCs w:val="18"/>
              </w:rPr>
            </w:pPr>
            <w:r w:rsidRPr="008D1CF7">
              <w:rPr>
                <w:rFonts w:ascii="Arial" w:hAnsi="Arial" w:cs="Arial"/>
                <w:sz w:val="18"/>
                <w:szCs w:val="18"/>
              </w:rPr>
              <w:t>Date</w:t>
            </w:r>
          </w:p>
          <w:p w14:paraId="08A577A8" w14:textId="77777777" w:rsidR="00575924" w:rsidRPr="008D1CF7" w:rsidRDefault="00575924" w:rsidP="00575924">
            <w:pPr>
              <w:numPr>
                <w:ilvl w:val="0"/>
                <w:numId w:val="202"/>
              </w:numPr>
              <w:rPr>
                <w:rFonts w:ascii="Arial" w:hAnsi="Arial" w:cs="Arial"/>
                <w:sz w:val="18"/>
                <w:szCs w:val="18"/>
              </w:rPr>
            </w:pPr>
            <w:r w:rsidRPr="008D1CF7">
              <w:rPr>
                <w:rFonts w:ascii="Arial" w:hAnsi="Arial" w:cs="Arial"/>
                <w:sz w:val="18"/>
                <w:szCs w:val="18"/>
              </w:rPr>
              <w:t>Subject – clickable link to view the details</w:t>
            </w:r>
          </w:p>
          <w:p w14:paraId="4EEC22C6" w14:textId="77777777" w:rsidR="00575924" w:rsidRPr="008D1CF7" w:rsidRDefault="00575924" w:rsidP="00E53015">
            <w:pPr>
              <w:rPr>
                <w:rFonts w:ascii="Arial" w:hAnsi="Arial" w:cs="Arial"/>
                <w:sz w:val="18"/>
                <w:szCs w:val="18"/>
              </w:rPr>
            </w:pPr>
          </w:p>
          <w:p w14:paraId="53FEEF5A" w14:textId="77777777" w:rsidR="00575924" w:rsidRPr="006E6A6C" w:rsidRDefault="00575924" w:rsidP="002A4BC2">
            <w:pPr>
              <w:pStyle w:val="ListParagraph"/>
              <w:numPr>
                <w:ilvl w:val="0"/>
                <w:numId w:val="211"/>
              </w:numPr>
              <w:rPr>
                <w:rFonts w:cs="Arial"/>
                <w:sz w:val="18"/>
                <w:szCs w:val="18"/>
              </w:rPr>
            </w:pPr>
            <w:r w:rsidRPr="008D1CF7">
              <w:rPr>
                <w:rFonts w:cs="Arial"/>
                <w:sz w:val="18"/>
                <w:szCs w:val="18"/>
              </w:rPr>
              <w:t>Messages should be sorted date descending order</w:t>
            </w:r>
            <w:r>
              <w:rPr>
                <w:rFonts w:cs="Arial"/>
                <w:sz w:val="18"/>
                <w:szCs w:val="18"/>
              </w:rPr>
              <w:t xml:space="preserve"> as default</w:t>
            </w:r>
          </w:p>
        </w:tc>
      </w:tr>
      <w:tr w:rsidR="00575924" w:rsidRPr="005D68D4" w14:paraId="2AE890D1" w14:textId="77777777" w:rsidTr="00E53015">
        <w:tc>
          <w:tcPr>
            <w:tcW w:w="2093" w:type="dxa"/>
            <w:shd w:val="pct20" w:color="auto" w:fill="auto"/>
          </w:tcPr>
          <w:p w14:paraId="5A57B8C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7259ACB2" w14:textId="77777777" w:rsidR="00575924" w:rsidRPr="005D68D4" w:rsidRDefault="00575924" w:rsidP="00E53015">
            <w:pPr>
              <w:rPr>
                <w:rFonts w:ascii="Arial" w:hAnsi="Arial" w:cs="Arial"/>
                <w:b/>
                <w:bCs/>
                <w:sz w:val="18"/>
                <w:szCs w:val="18"/>
              </w:rPr>
            </w:pPr>
          </w:p>
        </w:tc>
        <w:tc>
          <w:tcPr>
            <w:tcW w:w="7229" w:type="dxa"/>
            <w:shd w:val="clear" w:color="auto" w:fill="auto"/>
          </w:tcPr>
          <w:p w14:paraId="75431E26" w14:textId="77777777" w:rsidR="00575924" w:rsidRPr="00EA61A1" w:rsidRDefault="00575924" w:rsidP="00E53015">
            <w:pPr>
              <w:rPr>
                <w:rFonts w:cs="Arial"/>
                <w:color w:val="000000" w:themeColor="text1"/>
                <w:sz w:val="18"/>
                <w:szCs w:val="18"/>
              </w:rPr>
            </w:pPr>
          </w:p>
        </w:tc>
      </w:tr>
      <w:tr w:rsidR="00575924" w:rsidRPr="005D68D4" w14:paraId="19F5E736" w14:textId="77777777" w:rsidTr="00E53015">
        <w:tc>
          <w:tcPr>
            <w:tcW w:w="2093" w:type="dxa"/>
            <w:shd w:val="pct20" w:color="auto" w:fill="auto"/>
          </w:tcPr>
          <w:p w14:paraId="370862E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57C68ACF"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76C81A10" w14:textId="2E27496C" w:rsidR="00575924" w:rsidRDefault="00575924" w:rsidP="00E53015">
            <w:pPr>
              <w:rPr>
                <w:rFonts w:ascii="Arial" w:hAnsi="Arial" w:cs="Arial"/>
                <w:color w:val="000000" w:themeColor="text1"/>
                <w:sz w:val="18"/>
                <w:szCs w:val="18"/>
              </w:rPr>
            </w:pPr>
            <w:r>
              <w:rPr>
                <w:rFonts w:ascii="Arial" w:hAnsi="Arial" w:cs="Arial"/>
                <w:color w:val="000000" w:themeColor="text1"/>
                <w:sz w:val="18"/>
                <w:szCs w:val="18"/>
              </w:rPr>
              <w:t>PMUC</w:t>
            </w:r>
            <w:r w:rsidR="00704CFB">
              <w:rPr>
                <w:rFonts w:ascii="Arial" w:hAnsi="Arial" w:cs="Arial"/>
                <w:color w:val="000000" w:themeColor="text1"/>
                <w:sz w:val="18"/>
                <w:szCs w:val="18"/>
              </w:rPr>
              <w:t>072</w:t>
            </w:r>
            <w:r>
              <w:rPr>
                <w:rFonts w:ascii="Arial" w:hAnsi="Arial" w:cs="Arial"/>
                <w:color w:val="000000" w:themeColor="text1"/>
                <w:sz w:val="18"/>
                <w:szCs w:val="18"/>
              </w:rPr>
              <w:t xml:space="preserve"> View Message Details</w:t>
            </w:r>
          </w:p>
          <w:p w14:paraId="759CC31B" w14:textId="34387D97" w:rsidR="00575924" w:rsidRPr="00E1695E" w:rsidRDefault="00575924">
            <w:pPr>
              <w:rPr>
                <w:rFonts w:ascii="Arial" w:hAnsi="Arial" w:cs="Arial"/>
                <w:color w:val="000000" w:themeColor="text1"/>
                <w:sz w:val="18"/>
                <w:szCs w:val="18"/>
              </w:rPr>
            </w:pPr>
            <w:r>
              <w:rPr>
                <w:rFonts w:ascii="Arial" w:hAnsi="Arial" w:cs="Arial"/>
                <w:color w:val="000000" w:themeColor="text1"/>
                <w:sz w:val="18"/>
                <w:szCs w:val="18"/>
              </w:rPr>
              <w:t>PMUC</w:t>
            </w:r>
            <w:r w:rsidR="00704CFB">
              <w:rPr>
                <w:rFonts w:ascii="Arial" w:hAnsi="Arial" w:cs="Arial"/>
                <w:color w:val="000000" w:themeColor="text1"/>
                <w:sz w:val="18"/>
                <w:szCs w:val="18"/>
              </w:rPr>
              <w:t>073</w:t>
            </w:r>
            <w:r>
              <w:rPr>
                <w:rFonts w:ascii="Arial" w:hAnsi="Arial" w:cs="Arial"/>
                <w:color w:val="000000" w:themeColor="text1"/>
                <w:sz w:val="18"/>
                <w:szCs w:val="18"/>
              </w:rPr>
              <w:t xml:space="preserve"> Create New Message</w:t>
            </w:r>
          </w:p>
        </w:tc>
      </w:tr>
      <w:tr w:rsidR="00575924" w:rsidRPr="005D68D4" w14:paraId="57C5F7E7" w14:textId="77777777" w:rsidTr="00E53015">
        <w:tc>
          <w:tcPr>
            <w:tcW w:w="2093" w:type="dxa"/>
            <w:shd w:val="pct20" w:color="auto" w:fill="auto"/>
          </w:tcPr>
          <w:p w14:paraId="09B3B49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E240AFA" w14:textId="2B759F96" w:rsidR="00575924" w:rsidRPr="00F75495" w:rsidRDefault="00B069BD" w:rsidP="002A4BC2">
            <w:pPr>
              <w:pStyle w:val="ListParagraph"/>
              <w:numPr>
                <w:ilvl w:val="0"/>
                <w:numId w:val="213"/>
              </w:numPr>
              <w:rPr>
                <w:rFonts w:cs="Arial"/>
                <w:color w:val="000000" w:themeColor="text1"/>
                <w:sz w:val="18"/>
                <w:szCs w:val="18"/>
              </w:rPr>
            </w:pPr>
            <w:r w:rsidRPr="00D540EB">
              <w:rPr>
                <w:rFonts w:cs="Arial"/>
                <w:color w:val="000000" w:themeColor="text1"/>
                <w:sz w:val="18"/>
                <w:szCs w:val="18"/>
              </w:rPr>
              <w:t xml:space="preserve">This is similar </w:t>
            </w:r>
            <w:r w:rsidRPr="00F75495">
              <w:rPr>
                <w:rFonts w:cs="Arial"/>
                <w:color w:val="000000" w:themeColor="text1"/>
                <w:sz w:val="18"/>
                <w:szCs w:val="18"/>
              </w:rPr>
              <w:t xml:space="preserve">capability to </w:t>
            </w:r>
            <w:r w:rsidR="00773C32">
              <w:rPr>
                <w:rFonts w:cs="Arial"/>
                <w:color w:val="000000" w:themeColor="text1"/>
                <w:sz w:val="18"/>
                <w:szCs w:val="18"/>
              </w:rPr>
              <w:t>Target Plan</w:t>
            </w:r>
            <w:r w:rsidRPr="00F75495">
              <w:rPr>
                <w:rFonts w:cs="Arial"/>
                <w:color w:val="000000" w:themeColor="text1"/>
                <w:sz w:val="18"/>
                <w:szCs w:val="18"/>
              </w:rPr>
              <w:t>.</w:t>
            </w:r>
          </w:p>
        </w:tc>
      </w:tr>
      <w:tr w:rsidR="00575924" w:rsidRPr="005D68D4" w14:paraId="06C7EF19" w14:textId="77777777" w:rsidTr="00E53015">
        <w:tc>
          <w:tcPr>
            <w:tcW w:w="2093" w:type="dxa"/>
            <w:shd w:val="pct20" w:color="auto" w:fill="auto"/>
          </w:tcPr>
          <w:p w14:paraId="60C44603"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4BECCE9"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PM0041, PM0042</w:t>
            </w:r>
          </w:p>
        </w:tc>
      </w:tr>
      <w:tr w:rsidR="00575924" w:rsidRPr="005D68D4" w14:paraId="78CA958F" w14:textId="77777777" w:rsidTr="00E53015">
        <w:tc>
          <w:tcPr>
            <w:tcW w:w="2093" w:type="dxa"/>
            <w:shd w:val="pct20" w:color="auto" w:fill="auto"/>
          </w:tcPr>
          <w:p w14:paraId="3F2C4D8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1A602EA"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0ED884E4" w14:textId="77777777" w:rsidR="00575924" w:rsidRPr="00FB2EFE" w:rsidRDefault="00575924" w:rsidP="00575924"/>
    <w:p w14:paraId="40A5EF55" w14:textId="77777777" w:rsidR="00EB4307" w:rsidRDefault="00EB4307">
      <w:pPr>
        <w:rPr>
          <w:rFonts w:ascii="Arial" w:hAnsi="Arial" w:cs="Arial"/>
          <w:iCs/>
          <w:sz w:val="26"/>
          <w:szCs w:val="26"/>
        </w:rPr>
      </w:pPr>
      <w:r>
        <w:br w:type="page"/>
      </w:r>
    </w:p>
    <w:p w14:paraId="6DD007AF" w14:textId="5818E099" w:rsidR="0070232E" w:rsidRDefault="0070232E" w:rsidP="002A4BC2">
      <w:pPr>
        <w:pStyle w:val="Heading4"/>
      </w:pPr>
      <w:r>
        <w:t>Message Centre Prototype</w:t>
      </w:r>
    </w:p>
    <w:p w14:paraId="4D6D2E04" w14:textId="75B11A37" w:rsidR="0070232E" w:rsidRPr="00D540EB" w:rsidRDefault="00FB4010" w:rsidP="002A4BC2">
      <w:r>
        <w:rPr>
          <w:noProof/>
          <w:lang w:eastAsia="en-GB"/>
        </w:rPr>
        <w:drawing>
          <wp:inline distT="0" distB="0" distL="0" distR="0" wp14:anchorId="30A63FA0" wp14:editId="5A466B50">
            <wp:extent cx="4890976" cy="2342821"/>
            <wp:effectExtent l="0" t="0" r="508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9473" cy="2351681"/>
                    </a:xfrm>
                    <a:prstGeom prst="rect">
                      <a:avLst/>
                    </a:prstGeom>
                  </pic:spPr>
                </pic:pic>
              </a:graphicData>
            </a:graphic>
          </wp:inline>
        </w:drawing>
      </w:r>
    </w:p>
    <w:p w14:paraId="2A6A5CF0" w14:textId="4D7C24D3" w:rsidR="0070232E" w:rsidRDefault="0070232E">
      <w:r>
        <w:br w:type="page"/>
      </w:r>
    </w:p>
    <w:p w14:paraId="236ECEB6" w14:textId="6A215FAC" w:rsidR="00575924" w:rsidRDefault="00575924" w:rsidP="00575924">
      <w:pPr>
        <w:pStyle w:val="Heading3"/>
        <w:ind w:left="0" w:firstLine="0"/>
      </w:pPr>
      <w:bookmarkStart w:id="420" w:name="_Toc422842033"/>
      <w:r>
        <w:t>PMUC</w:t>
      </w:r>
      <w:r w:rsidR="007270D9">
        <w:t>072</w:t>
      </w:r>
      <w:r>
        <w:t xml:space="preserve"> – View Message Details</w:t>
      </w:r>
      <w:bookmarkEnd w:id="420"/>
    </w:p>
    <w:p w14:paraId="6CFCD237" w14:textId="77777777" w:rsidR="00575924" w:rsidRPr="00FB2EFE"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06733AA8" w14:textId="77777777" w:rsidTr="00E53015">
        <w:tc>
          <w:tcPr>
            <w:tcW w:w="9322" w:type="dxa"/>
            <w:gridSpan w:val="2"/>
            <w:shd w:val="pct20" w:color="auto" w:fill="auto"/>
          </w:tcPr>
          <w:p w14:paraId="3A19675D" w14:textId="5A94A7B7"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04CFB">
              <w:rPr>
                <w:rFonts w:ascii="Arial" w:hAnsi="Arial" w:cs="Arial"/>
                <w:b/>
                <w:bCs/>
                <w:sz w:val="18"/>
                <w:szCs w:val="18"/>
              </w:rPr>
              <w:t>072</w:t>
            </w:r>
          </w:p>
          <w:p w14:paraId="7B9F3D76" w14:textId="77777777" w:rsidR="00575924" w:rsidRPr="005D68D4" w:rsidRDefault="00575924" w:rsidP="00E53015">
            <w:pPr>
              <w:rPr>
                <w:rFonts w:ascii="Arial" w:hAnsi="Arial" w:cs="Arial"/>
                <w:b/>
                <w:bCs/>
                <w:sz w:val="18"/>
                <w:szCs w:val="18"/>
              </w:rPr>
            </w:pPr>
          </w:p>
          <w:p w14:paraId="2705E08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View Message Details</w:t>
            </w:r>
          </w:p>
          <w:p w14:paraId="2783CD99" w14:textId="77777777" w:rsidR="00575924" w:rsidRPr="005D68D4" w:rsidRDefault="00575924" w:rsidP="00E53015">
            <w:pPr>
              <w:rPr>
                <w:rFonts w:ascii="Arial" w:hAnsi="Arial" w:cs="Arial"/>
                <w:b/>
                <w:sz w:val="18"/>
                <w:szCs w:val="18"/>
              </w:rPr>
            </w:pPr>
          </w:p>
        </w:tc>
      </w:tr>
      <w:tr w:rsidR="00575924" w:rsidRPr="005D68D4" w14:paraId="28769389" w14:textId="77777777" w:rsidTr="00E53015">
        <w:tc>
          <w:tcPr>
            <w:tcW w:w="2093" w:type="dxa"/>
            <w:shd w:val="pct20" w:color="auto" w:fill="auto"/>
          </w:tcPr>
          <w:p w14:paraId="0D9DEAD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7E480416" w14:textId="77777777" w:rsidR="00575924" w:rsidRPr="005D68D4" w:rsidRDefault="00575924" w:rsidP="00E53015">
            <w:pPr>
              <w:rPr>
                <w:rFonts w:ascii="Arial" w:hAnsi="Arial" w:cs="Arial"/>
                <w:b/>
                <w:bCs/>
                <w:sz w:val="18"/>
                <w:szCs w:val="18"/>
              </w:rPr>
            </w:pPr>
          </w:p>
        </w:tc>
        <w:tc>
          <w:tcPr>
            <w:tcW w:w="7229" w:type="dxa"/>
            <w:shd w:val="clear" w:color="auto" w:fill="auto"/>
          </w:tcPr>
          <w:p w14:paraId="2BD1BE19" w14:textId="77777777" w:rsidR="00575924" w:rsidRPr="009E3CE8" w:rsidRDefault="00575924" w:rsidP="00E53015">
            <w:pPr>
              <w:rPr>
                <w:rFonts w:ascii="Arial" w:hAnsi="Arial" w:cs="Arial"/>
                <w:sz w:val="18"/>
                <w:szCs w:val="18"/>
              </w:rPr>
            </w:pPr>
            <w:r w:rsidRPr="005E3CA6">
              <w:rPr>
                <w:rFonts w:ascii="Arial" w:hAnsi="Arial" w:cs="Arial"/>
                <w:sz w:val="18"/>
                <w:szCs w:val="18"/>
              </w:rPr>
              <w:t xml:space="preserve">Facility </w:t>
            </w:r>
            <w:r>
              <w:rPr>
                <w:rFonts w:ascii="Arial" w:hAnsi="Arial" w:cs="Arial"/>
                <w:sz w:val="18"/>
                <w:szCs w:val="18"/>
              </w:rPr>
              <w:t>that allows an Actor to View and Create new messages.</w:t>
            </w:r>
          </w:p>
        </w:tc>
      </w:tr>
      <w:tr w:rsidR="00575924" w:rsidRPr="005D68D4" w14:paraId="671D2148" w14:textId="77777777" w:rsidTr="00E53015">
        <w:tc>
          <w:tcPr>
            <w:tcW w:w="2093" w:type="dxa"/>
            <w:shd w:val="pct20" w:color="auto" w:fill="auto"/>
          </w:tcPr>
          <w:p w14:paraId="6806A910"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6290B0CA"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63DB1763" w14:textId="26479C67" w:rsidR="00575924" w:rsidRPr="005D68D4" w:rsidRDefault="00FE4BBE" w:rsidP="00EB4307">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539F6593" w14:textId="77777777" w:rsidTr="00E53015">
        <w:tc>
          <w:tcPr>
            <w:tcW w:w="2093" w:type="dxa"/>
            <w:shd w:val="pct20" w:color="auto" w:fill="auto"/>
          </w:tcPr>
          <w:p w14:paraId="6392ABB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0CD235D2" w14:textId="77777777" w:rsidR="00575924" w:rsidRPr="005D68D4" w:rsidRDefault="00575924" w:rsidP="00E53015">
            <w:pPr>
              <w:rPr>
                <w:rFonts w:ascii="Arial" w:hAnsi="Arial" w:cs="Arial"/>
                <w:b/>
                <w:bCs/>
                <w:sz w:val="18"/>
                <w:szCs w:val="18"/>
              </w:rPr>
            </w:pPr>
          </w:p>
        </w:tc>
        <w:tc>
          <w:tcPr>
            <w:tcW w:w="7229" w:type="dxa"/>
            <w:shd w:val="clear" w:color="auto" w:fill="auto"/>
          </w:tcPr>
          <w:p w14:paraId="77675E73"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w:t>
            </w:r>
            <w:r>
              <w:rPr>
                <w:rFonts w:ascii="Arial" w:hAnsi="Arial" w:cs="Arial"/>
                <w:color w:val="000000" w:themeColor="text1"/>
                <w:sz w:val="18"/>
                <w:szCs w:val="18"/>
              </w:rPr>
              <w:t>seeing notification of new message or wanting to access Message Centre.</w:t>
            </w:r>
          </w:p>
        </w:tc>
      </w:tr>
      <w:tr w:rsidR="00575924" w:rsidRPr="005D68D4" w14:paraId="41456141" w14:textId="77777777" w:rsidTr="00E53015">
        <w:tc>
          <w:tcPr>
            <w:tcW w:w="2093" w:type="dxa"/>
            <w:shd w:val="pct20" w:color="auto" w:fill="auto"/>
          </w:tcPr>
          <w:p w14:paraId="2508A5B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57CA8492"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0F4CB121" w14:textId="2447EEF7" w:rsidR="00575924" w:rsidRPr="001F2097" w:rsidRDefault="00575924" w:rsidP="00575924">
            <w:pPr>
              <w:pStyle w:val="ListParagraph"/>
              <w:numPr>
                <w:ilvl w:val="0"/>
                <w:numId w:val="203"/>
              </w:numPr>
              <w:rPr>
                <w:rFonts w:cs="Arial"/>
                <w:color w:val="000000" w:themeColor="text1"/>
                <w:sz w:val="20"/>
                <w:szCs w:val="20"/>
              </w:rPr>
            </w:pPr>
            <w:r w:rsidRPr="005E3CA6">
              <w:rPr>
                <w:rFonts w:cs="Arial"/>
                <w:color w:val="000000" w:themeColor="text1"/>
                <w:sz w:val="18"/>
                <w:szCs w:val="18"/>
              </w:rPr>
              <w:t xml:space="preserve">Actor logged in, authenticated, and has </w:t>
            </w:r>
            <w:r w:rsidR="00FE4BBE">
              <w:rPr>
                <w:rFonts w:cs="Arial"/>
                <w:color w:val="000000" w:themeColor="text1"/>
                <w:sz w:val="18"/>
                <w:szCs w:val="18"/>
              </w:rPr>
              <w:t>PlanManager</w:t>
            </w:r>
            <w:r>
              <w:rPr>
                <w:rFonts w:cs="Arial"/>
                <w:color w:val="000000" w:themeColor="text1"/>
                <w:sz w:val="18"/>
                <w:szCs w:val="18"/>
              </w:rPr>
              <w:t xml:space="preserve"> </w:t>
            </w:r>
            <w:r w:rsidRPr="005E3CA6">
              <w:rPr>
                <w:rFonts w:cs="Arial"/>
                <w:color w:val="000000" w:themeColor="text1"/>
                <w:sz w:val="18"/>
                <w:szCs w:val="18"/>
              </w:rPr>
              <w:t>access set up on access Profile.</w:t>
            </w:r>
          </w:p>
          <w:p w14:paraId="0C33FB89" w14:textId="77777777" w:rsidR="00575924" w:rsidRPr="00D649B9" w:rsidRDefault="00575924" w:rsidP="00575924">
            <w:pPr>
              <w:pStyle w:val="ListParagraph"/>
              <w:numPr>
                <w:ilvl w:val="0"/>
                <w:numId w:val="203"/>
              </w:numPr>
              <w:rPr>
                <w:rFonts w:cs="Arial"/>
                <w:color w:val="000000" w:themeColor="text1"/>
                <w:sz w:val="20"/>
                <w:szCs w:val="20"/>
              </w:rPr>
            </w:pPr>
            <w:r>
              <w:rPr>
                <w:rFonts w:cs="Arial"/>
                <w:color w:val="000000" w:themeColor="text1"/>
                <w:sz w:val="18"/>
                <w:szCs w:val="18"/>
              </w:rPr>
              <w:t>Actor has selected a message to be viewed in detail.</w:t>
            </w:r>
          </w:p>
        </w:tc>
      </w:tr>
      <w:tr w:rsidR="00575924" w:rsidRPr="005D68D4" w14:paraId="0BBA70DB" w14:textId="77777777" w:rsidTr="00E53015">
        <w:tc>
          <w:tcPr>
            <w:tcW w:w="2093" w:type="dxa"/>
            <w:shd w:val="pct20" w:color="auto" w:fill="auto"/>
          </w:tcPr>
          <w:p w14:paraId="1DB0D41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23C4D876" w14:textId="77777777" w:rsidR="00575924" w:rsidRPr="005D68D4" w:rsidRDefault="00575924" w:rsidP="00E53015">
            <w:pPr>
              <w:rPr>
                <w:rFonts w:ascii="Arial" w:hAnsi="Arial" w:cs="Arial"/>
                <w:b/>
                <w:bCs/>
                <w:sz w:val="18"/>
                <w:szCs w:val="18"/>
              </w:rPr>
            </w:pPr>
          </w:p>
        </w:tc>
        <w:tc>
          <w:tcPr>
            <w:tcW w:w="7229" w:type="dxa"/>
            <w:shd w:val="clear" w:color="auto" w:fill="auto"/>
          </w:tcPr>
          <w:p w14:paraId="51B0EE7F"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 is able to view message details.</w:t>
            </w:r>
          </w:p>
        </w:tc>
      </w:tr>
      <w:tr w:rsidR="00575924" w:rsidRPr="005D68D4" w14:paraId="279246CE" w14:textId="77777777" w:rsidTr="00E53015">
        <w:tc>
          <w:tcPr>
            <w:tcW w:w="2093" w:type="dxa"/>
            <w:shd w:val="pct20" w:color="auto" w:fill="auto"/>
          </w:tcPr>
          <w:p w14:paraId="0A88388F"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26EE85DD"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58742B28" w14:textId="77777777" w:rsidTr="00E53015">
        <w:tc>
          <w:tcPr>
            <w:tcW w:w="2093" w:type="dxa"/>
            <w:shd w:val="pct20" w:color="auto" w:fill="auto"/>
          </w:tcPr>
          <w:p w14:paraId="31B3064F"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3C05C464" w14:textId="77777777" w:rsidR="00575924" w:rsidRPr="005D68D4" w:rsidRDefault="00575924" w:rsidP="00E53015">
            <w:pPr>
              <w:rPr>
                <w:rFonts w:ascii="Arial" w:hAnsi="Arial" w:cs="Arial"/>
                <w:b/>
                <w:bCs/>
                <w:sz w:val="18"/>
                <w:szCs w:val="18"/>
              </w:rPr>
            </w:pPr>
          </w:p>
          <w:p w14:paraId="444BF2F0" w14:textId="77777777" w:rsidR="00575924" w:rsidRPr="005D68D4" w:rsidRDefault="00575924" w:rsidP="00E53015">
            <w:pPr>
              <w:rPr>
                <w:rFonts w:ascii="Arial" w:hAnsi="Arial" w:cs="Arial"/>
                <w:b/>
                <w:bCs/>
                <w:sz w:val="18"/>
                <w:szCs w:val="18"/>
              </w:rPr>
            </w:pPr>
          </w:p>
        </w:tc>
        <w:tc>
          <w:tcPr>
            <w:tcW w:w="7229" w:type="dxa"/>
            <w:shd w:val="clear" w:color="auto" w:fill="auto"/>
          </w:tcPr>
          <w:p w14:paraId="30B3CD63" w14:textId="77777777" w:rsidR="00575924" w:rsidRDefault="00575924" w:rsidP="00575924">
            <w:pPr>
              <w:numPr>
                <w:ilvl w:val="0"/>
                <w:numId w:val="199"/>
              </w:numPr>
              <w:rPr>
                <w:rFonts w:ascii="Arial" w:hAnsi="Arial" w:cs="Arial"/>
                <w:color w:val="000000" w:themeColor="text1"/>
                <w:sz w:val="18"/>
                <w:szCs w:val="18"/>
              </w:rPr>
            </w:pPr>
            <w:r w:rsidRPr="004B502D">
              <w:rPr>
                <w:rFonts w:ascii="Arial" w:hAnsi="Arial" w:cs="Arial"/>
                <w:color w:val="000000" w:themeColor="text1"/>
                <w:sz w:val="18"/>
                <w:szCs w:val="18"/>
              </w:rPr>
              <w:t xml:space="preserve">The system displays </w:t>
            </w:r>
            <w:r>
              <w:rPr>
                <w:rFonts w:ascii="Arial" w:hAnsi="Arial" w:cs="Arial"/>
                <w:color w:val="000000" w:themeColor="text1"/>
                <w:sz w:val="18"/>
                <w:szCs w:val="18"/>
              </w:rPr>
              <w:t>the following message details:</w:t>
            </w:r>
          </w:p>
          <w:p w14:paraId="7CDB0D87" w14:textId="7061D894" w:rsidR="00575924" w:rsidRPr="001F2097" w:rsidRDefault="00575924" w:rsidP="00575924">
            <w:pPr>
              <w:numPr>
                <w:ilvl w:val="0"/>
                <w:numId w:val="202"/>
              </w:numPr>
              <w:rPr>
                <w:rFonts w:ascii="Arial" w:hAnsi="Arial" w:cs="Arial"/>
                <w:sz w:val="18"/>
                <w:szCs w:val="18"/>
              </w:rPr>
            </w:pPr>
            <w:r w:rsidRPr="001F2097">
              <w:rPr>
                <w:rFonts w:ascii="Arial" w:hAnsi="Arial" w:cs="Arial"/>
                <w:sz w:val="18"/>
                <w:szCs w:val="18"/>
              </w:rPr>
              <w:t>Priority</w:t>
            </w:r>
          </w:p>
          <w:p w14:paraId="012DEE2C" w14:textId="5A16B3AC" w:rsidR="004C6886" w:rsidRDefault="004C6886" w:rsidP="00575924">
            <w:pPr>
              <w:numPr>
                <w:ilvl w:val="0"/>
                <w:numId w:val="204"/>
              </w:numPr>
              <w:rPr>
                <w:rFonts w:ascii="Arial" w:hAnsi="Arial" w:cs="Arial"/>
                <w:sz w:val="18"/>
                <w:szCs w:val="18"/>
              </w:rPr>
            </w:pPr>
            <w:r>
              <w:rPr>
                <w:rFonts w:ascii="Arial" w:hAnsi="Arial" w:cs="Arial"/>
                <w:sz w:val="18"/>
                <w:szCs w:val="18"/>
              </w:rPr>
              <w:t>From</w:t>
            </w:r>
          </w:p>
          <w:p w14:paraId="7AA2E794" w14:textId="77777777" w:rsidR="00575924" w:rsidRPr="001F2097" w:rsidRDefault="00575924" w:rsidP="00575924">
            <w:pPr>
              <w:numPr>
                <w:ilvl w:val="0"/>
                <w:numId w:val="204"/>
              </w:numPr>
              <w:rPr>
                <w:rFonts w:ascii="Arial" w:hAnsi="Arial" w:cs="Arial"/>
                <w:sz w:val="18"/>
                <w:szCs w:val="18"/>
              </w:rPr>
            </w:pPr>
            <w:r w:rsidRPr="001F2097">
              <w:rPr>
                <w:rFonts w:ascii="Arial" w:hAnsi="Arial" w:cs="Arial"/>
                <w:sz w:val="18"/>
                <w:szCs w:val="18"/>
              </w:rPr>
              <w:t>Date</w:t>
            </w:r>
          </w:p>
          <w:p w14:paraId="569B1C90" w14:textId="77777777" w:rsidR="00575924" w:rsidRPr="001F2097" w:rsidRDefault="00575924" w:rsidP="00575924">
            <w:pPr>
              <w:numPr>
                <w:ilvl w:val="0"/>
                <w:numId w:val="204"/>
              </w:numPr>
              <w:rPr>
                <w:rFonts w:ascii="Arial" w:hAnsi="Arial" w:cs="Arial"/>
                <w:sz w:val="18"/>
                <w:szCs w:val="18"/>
              </w:rPr>
            </w:pPr>
            <w:r w:rsidRPr="001F2097">
              <w:rPr>
                <w:rFonts w:ascii="Arial" w:hAnsi="Arial" w:cs="Arial"/>
                <w:sz w:val="18"/>
                <w:szCs w:val="18"/>
              </w:rPr>
              <w:t>Subject</w:t>
            </w:r>
          </w:p>
          <w:p w14:paraId="17A3ADA3" w14:textId="77777777" w:rsidR="00575924" w:rsidRPr="001F2097" w:rsidRDefault="00575924" w:rsidP="00575924">
            <w:pPr>
              <w:numPr>
                <w:ilvl w:val="0"/>
                <w:numId w:val="204"/>
              </w:numPr>
              <w:rPr>
                <w:rFonts w:ascii="Arial" w:hAnsi="Arial" w:cs="Arial"/>
                <w:sz w:val="18"/>
                <w:szCs w:val="18"/>
              </w:rPr>
            </w:pPr>
            <w:r w:rsidRPr="001F2097">
              <w:rPr>
                <w:rFonts w:ascii="Arial" w:hAnsi="Arial" w:cs="Arial"/>
                <w:sz w:val="18"/>
                <w:szCs w:val="18"/>
              </w:rPr>
              <w:t>Details</w:t>
            </w:r>
            <w:r>
              <w:rPr>
                <w:rFonts w:ascii="Arial" w:hAnsi="Arial" w:cs="Arial"/>
                <w:sz w:val="18"/>
                <w:szCs w:val="18"/>
              </w:rPr>
              <w:t xml:space="preserve"> (message body)</w:t>
            </w:r>
          </w:p>
          <w:p w14:paraId="7D48FA36" w14:textId="13F3028E" w:rsidR="00575924" w:rsidRPr="0028216E" w:rsidRDefault="00575924" w:rsidP="00575924">
            <w:pPr>
              <w:numPr>
                <w:ilvl w:val="0"/>
                <w:numId w:val="199"/>
              </w:numPr>
              <w:rPr>
                <w:rFonts w:cs="Arial"/>
                <w:color w:val="000000" w:themeColor="text1"/>
                <w:sz w:val="18"/>
                <w:szCs w:val="18"/>
              </w:rPr>
            </w:pPr>
            <w:r>
              <w:rPr>
                <w:rFonts w:ascii="Arial" w:hAnsi="Arial" w:cs="Arial"/>
                <w:color w:val="000000" w:themeColor="text1"/>
                <w:sz w:val="18"/>
                <w:szCs w:val="18"/>
              </w:rPr>
              <w:t>Actor selects to go back to message list (PMUC</w:t>
            </w:r>
            <w:r w:rsidR="00704CFB">
              <w:rPr>
                <w:rFonts w:ascii="Arial" w:hAnsi="Arial" w:cs="Arial"/>
                <w:color w:val="000000" w:themeColor="text1"/>
                <w:sz w:val="18"/>
                <w:szCs w:val="18"/>
              </w:rPr>
              <w:t xml:space="preserve">071 </w:t>
            </w:r>
            <w:r>
              <w:rPr>
                <w:rFonts w:ascii="Arial" w:hAnsi="Arial" w:cs="Arial"/>
                <w:color w:val="000000" w:themeColor="text1"/>
                <w:sz w:val="18"/>
                <w:szCs w:val="18"/>
              </w:rPr>
              <w:t>Message Centre)</w:t>
            </w:r>
          </w:p>
          <w:p w14:paraId="73B3EC11" w14:textId="77777777" w:rsidR="00575924" w:rsidRPr="00FB7BB4" w:rsidRDefault="00575924" w:rsidP="00575924">
            <w:pPr>
              <w:numPr>
                <w:ilvl w:val="0"/>
                <w:numId w:val="199"/>
              </w:numPr>
              <w:rPr>
                <w:rFonts w:cs="Arial"/>
                <w:color w:val="000000" w:themeColor="text1"/>
                <w:sz w:val="18"/>
                <w:szCs w:val="18"/>
              </w:rPr>
            </w:pPr>
            <w:r>
              <w:rPr>
                <w:rFonts w:ascii="Arial" w:hAnsi="Arial" w:cs="Arial"/>
                <w:color w:val="000000" w:themeColor="text1"/>
                <w:sz w:val="18"/>
                <w:szCs w:val="18"/>
              </w:rPr>
              <w:t>The Use Case ends and control is passed back to calling Use Case</w:t>
            </w:r>
          </w:p>
        </w:tc>
      </w:tr>
      <w:tr w:rsidR="00575924" w:rsidRPr="005D68D4" w14:paraId="5F50884C" w14:textId="77777777" w:rsidTr="00E53015">
        <w:tc>
          <w:tcPr>
            <w:tcW w:w="2093" w:type="dxa"/>
            <w:shd w:val="pct20" w:color="auto" w:fill="auto"/>
          </w:tcPr>
          <w:p w14:paraId="7BA8756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08AD8C8D" w14:textId="77777777" w:rsidR="00575924" w:rsidRPr="005D68D4" w:rsidRDefault="00575924" w:rsidP="00E53015">
            <w:pPr>
              <w:rPr>
                <w:rFonts w:ascii="Arial" w:hAnsi="Arial" w:cs="Arial"/>
                <w:b/>
                <w:bCs/>
                <w:sz w:val="18"/>
                <w:szCs w:val="18"/>
              </w:rPr>
            </w:pPr>
          </w:p>
        </w:tc>
        <w:tc>
          <w:tcPr>
            <w:tcW w:w="7229" w:type="dxa"/>
            <w:shd w:val="clear" w:color="auto" w:fill="auto"/>
          </w:tcPr>
          <w:p w14:paraId="04F5A84F" w14:textId="6CB5CAB7" w:rsidR="00575924" w:rsidRDefault="00575924" w:rsidP="00575924">
            <w:pPr>
              <w:numPr>
                <w:ilvl w:val="0"/>
                <w:numId w:val="205"/>
              </w:numPr>
              <w:rPr>
                <w:rFonts w:ascii="Arial" w:hAnsi="Arial" w:cs="Arial"/>
                <w:color w:val="000000" w:themeColor="text1"/>
                <w:sz w:val="18"/>
                <w:szCs w:val="18"/>
              </w:rPr>
            </w:pPr>
            <w:r w:rsidRPr="00680509">
              <w:rPr>
                <w:rFonts w:ascii="Arial" w:hAnsi="Arial" w:cs="Arial"/>
                <w:color w:val="000000" w:themeColor="text1"/>
                <w:sz w:val="18"/>
                <w:szCs w:val="18"/>
              </w:rPr>
              <w:t xml:space="preserve">Actor can select to </w:t>
            </w:r>
            <w:r>
              <w:rPr>
                <w:rFonts w:ascii="Arial" w:hAnsi="Arial" w:cs="Arial"/>
                <w:color w:val="000000" w:themeColor="text1"/>
                <w:sz w:val="18"/>
                <w:szCs w:val="18"/>
              </w:rPr>
              <w:t>Reply to message, s</w:t>
            </w:r>
            <w:r w:rsidRPr="0028216E">
              <w:rPr>
                <w:rFonts w:ascii="Arial" w:hAnsi="Arial" w:cs="Arial"/>
                <w:color w:val="000000" w:themeColor="text1"/>
                <w:sz w:val="18"/>
                <w:szCs w:val="18"/>
              </w:rPr>
              <w:t>ystem presents th</w:t>
            </w:r>
            <w:r>
              <w:rPr>
                <w:rFonts w:ascii="Arial" w:hAnsi="Arial" w:cs="Arial"/>
                <w:color w:val="000000" w:themeColor="text1"/>
                <w:sz w:val="18"/>
                <w:szCs w:val="18"/>
              </w:rPr>
              <w:t>e following:</w:t>
            </w:r>
          </w:p>
          <w:p w14:paraId="5F46A32F" w14:textId="77777777" w:rsidR="00575924" w:rsidRDefault="00575924" w:rsidP="00575924">
            <w:pPr>
              <w:numPr>
                <w:ilvl w:val="1"/>
                <w:numId w:val="205"/>
              </w:numPr>
              <w:rPr>
                <w:rFonts w:ascii="Arial" w:hAnsi="Arial" w:cs="Arial"/>
                <w:color w:val="000000" w:themeColor="text1"/>
                <w:sz w:val="18"/>
                <w:szCs w:val="18"/>
              </w:rPr>
            </w:pPr>
            <w:r>
              <w:rPr>
                <w:rFonts w:ascii="Arial" w:hAnsi="Arial" w:cs="Arial"/>
                <w:color w:val="000000" w:themeColor="text1"/>
                <w:sz w:val="18"/>
                <w:szCs w:val="18"/>
              </w:rPr>
              <w:t>Recipient name</w:t>
            </w:r>
          </w:p>
          <w:p w14:paraId="33EF1CAA" w14:textId="77777777" w:rsidR="00575924" w:rsidRDefault="00575924" w:rsidP="00575924">
            <w:pPr>
              <w:numPr>
                <w:ilvl w:val="1"/>
                <w:numId w:val="205"/>
              </w:numPr>
              <w:rPr>
                <w:rFonts w:ascii="Arial" w:hAnsi="Arial" w:cs="Arial"/>
                <w:color w:val="000000" w:themeColor="text1"/>
                <w:sz w:val="18"/>
                <w:szCs w:val="18"/>
              </w:rPr>
            </w:pPr>
            <w:r>
              <w:rPr>
                <w:rFonts w:ascii="Arial" w:hAnsi="Arial" w:cs="Arial"/>
                <w:color w:val="000000" w:themeColor="text1"/>
                <w:sz w:val="18"/>
                <w:szCs w:val="18"/>
              </w:rPr>
              <w:t>Subject</w:t>
            </w:r>
          </w:p>
          <w:p w14:paraId="772B7062" w14:textId="77777777" w:rsidR="00575924" w:rsidRDefault="00575924" w:rsidP="00575924">
            <w:pPr>
              <w:numPr>
                <w:ilvl w:val="1"/>
                <w:numId w:val="205"/>
              </w:numPr>
              <w:rPr>
                <w:rFonts w:ascii="Arial" w:hAnsi="Arial" w:cs="Arial"/>
                <w:color w:val="000000" w:themeColor="text1"/>
                <w:sz w:val="18"/>
                <w:szCs w:val="18"/>
              </w:rPr>
            </w:pPr>
            <w:r>
              <w:rPr>
                <w:rFonts w:ascii="Arial" w:hAnsi="Arial" w:cs="Arial"/>
                <w:color w:val="000000" w:themeColor="text1"/>
                <w:sz w:val="18"/>
                <w:szCs w:val="18"/>
              </w:rPr>
              <w:t>Last message Details (message body)</w:t>
            </w:r>
          </w:p>
          <w:p w14:paraId="58835C81" w14:textId="77777777" w:rsidR="00575924" w:rsidRDefault="00575924" w:rsidP="00575924">
            <w:pPr>
              <w:numPr>
                <w:ilvl w:val="1"/>
                <w:numId w:val="205"/>
              </w:numPr>
              <w:rPr>
                <w:rFonts w:ascii="Arial" w:hAnsi="Arial" w:cs="Arial"/>
                <w:color w:val="000000" w:themeColor="text1"/>
                <w:sz w:val="18"/>
                <w:szCs w:val="18"/>
              </w:rPr>
            </w:pPr>
            <w:r>
              <w:rPr>
                <w:rFonts w:ascii="Arial" w:hAnsi="Arial" w:cs="Arial"/>
                <w:color w:val="000000" w:themeColor="text1"/>
                <w:sz w:val="18"/>
                <w:szCs w:val="18"/>
              </w:rPr>
              <w:t>New message Details (message body)</w:t>
            </w:r>
          </w:p>
          <w:p w14:paraId="66ABC34B" w14:textId="77777777" w:rsidR="00575924" w:rsidRDefault="00575924" w:rsidP="00575924">
            <w:pPr>
              <w:numPr>
                <w:ilvl w:val="0"/>
                <w:numId w:val="205"/>
              </w:numPr>
              <w:rPr>
                <w:rFonts w:ascii="Arial" w:hAnsi="Arial" w:cs="Arial"/>
                <w:color w:val="000000" w:themeColor="text1"/>
                <w:sz w:val="18"/>
                <w:szCs w:val="18"/>
              </w:rPr>
            </w:pPr>
            <w:r>
              <w:rPr>
                <w:rFonts w:ascii="Arial" w:hAnsi="Arial" w:cs="Arial"/>
                <w:color w:val="000000" w:themeColor="text1"/>
                <w:sz w:val="18"/>
                <w:szCs w:val="18"/>
              </w:rPr>
              <w:t>Actor can Submit Reply to Sender or cancel message Reply</w:t>
            </w:r>
          </w:p>
          <w:p w14:paraId="4280B946" w14:textId="45729906" w:rsidR="00846011" w:rsidRPr="0028216E" w:rsidRDefault="00846011">
            <w:pPr>
              <w:numPr>
                <w:ilvl w:val="0"/>
                <w:numId w:val="205"/>
              </w:numPr>
              <w:rPr>
                <w:rFonts w:ascii="Arial" w:hAnsi="Arial" w:cs="Arial"/>
                <w:color w:val="000000" w:themeColor="text1"/>
                <w:sz w:val="18"/>
                <w:szCs w:val="18"/>
              </w:rPr>
            </w:pPr>
            <w:r>
              <w:rPr>
                <w:rFonts w:ascii="Arial" w:hAnsi="Arial" w:cs="Arial"/>
                <w:color w:val="000000" w:themeColor="text1"/>
                <w:sz w:val="18"/>
                <w:szCs w:val="18"/>
              </w:rPr>
              <w:t>Actor can return to Message Centre (Back button) and control is passed to PMUC071 Message Centre.</w:t>
            </w:r>
          </w:p>
        </w:tc>
      </w:tr>
      <w:tr w:rsidR="00575924" w:rsidRPr="005D68D4" w14:paraId="20AAA2D8" w14:textId="77777777" w:rsidTr="00E53015">
        <w:trPr>
          <w:trHeight w:val="683"/>
        </w:trPr>
        <w:tc>
          <w:tcPr>
            <w:tcW w:w="2093" w:type="dxa"/>
            <w:shd w:val="pct20" w:color="auto" w:fill="auto"/>
          </w:tcPr>
          <w:p w14:paraId="2F89AB9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4F88B3D8" w14:textId="77777777" w:rsidR="00575924" w:rsidRPr="005D68D4" w:rsidRDefault="00575924" w:rsidP="00E53015">
            <w:pPr>
              <w:rPr>
                <w:rFonts w:ascii="Arial" w:hAnsi="Arial" w:cs="Arial"/>
                <w:b/>
                <w:bCs/>
                <w:sz w:val="18"/>
                <w:szCs w:val="18"/>
              </w:rPr>
            </w:pPr>
          </w:p>
        </w:tc>
        <w:tc>
          <w:tcPr>
            <w:tcW w:w="7229" w:type="dxa"/>
            <w:shd w:val="clear" w:color="auto" w:fill="auto"/>
          </w:tcPr>
          <w:p w14:paraId="4A684633" w14:textId="77777777" w:rsidR="00575924" w:rsidRDefault="00575924" w:rsidP="00575924">
            <w:pPr>
              <w:pStyle w:val="ListParagraph"/>
              <w:numPr>
                <w:ilvl w:val="0"/>
                <w:numId w:val="206"/>
              </w:numPr>
              <w:rPr>
                <w:rFonts w:cs="Arial"/>
                <w:color w:val="000000" w:themeColor="text1"/>
                <w:sz w:val="18"/>
                <w:szCs w:val="18"/>
              </w:rPr>
            </w:pPr>
            <w:r w:rsidRPr="00A361DD">
              <w:rPr>
                <w:rFonts w:cs="Arial"/>
                <w:color w:val="000000" w:themeColor="text1"/>
                <w:sz w:val="18"/>
                <w:szCs w:val="18"/>
              </w:rPr>
              <w:t xml:space="preserve">The breadcrumb </w:t>
            </w:r>
            <w:r w:rsidRPr="008D1CF7">
              <w:rPr>
                <w:rFonts w:cs="Arial"/>
                <w:color w:val="000000" w:themeColor="text1"/>
                <w:sz w:val="18"/>
                <w:szCs w:val="18"/>
              </w:rPr>
              <w:t>should say Home &gt; Messages</w:t>
            </w:r>
            <w:r>
              <w:rPr>
                <w:rFonts w:cs="Arial"/>
                <w:color w:val="000000" w:themeColor="text1"/>
                <w:sz w:val="18"/>
                <w:szCs w:val="18"/>
              </w:rPr>
              <w:t xml:space="preserve"> &gt;  Message Details</w:t>
            </w:r>
          </w:p>
          <w:p w14:paraId="1D59FF7A" w14:textId="77777777" w:rsidR="00575924" w:rsidRPr="0028216E" w:rsidRDefault="00575924" w:rsidP="00575924">
            <w:pPr>
              <w:pStyle w:val="ListParagraph"/>
              <w:numPr>
                <w:ilvl w:val="0"/>
                <w:numId w:val="206"/>
              </w:numPr>
              <w:rPr>
                <w:rFonts w:cs="Arial"/>
                <w:color w:val="000000" w:themeColor="text1"/>
                <w:sz w:val="18"/>
                <w:szCs w:val="18"/>
              </w:rPr>
            </w:pPr>
            <w:r>
              <w:rPr>
                <w:rFonts w:cs="Arial"/>
                <w:color w:val="000000" w:themeColor="text1"/>
                <w:sz w:val="18"/>
                <w:szCs w:val="18"/>
              </w:rPr>
              <w:t>Message Details (message body) allows scrolling capability</w:t>
            </w:r>
            <w:r w:rsidRPr="0028216E">
              <w:rPr>
                <w:rFonts w:cs="Arial"/>
                <w:color w:val="000000" w:themeColor="text1"/>
                <w:sz w:val="18"/>
                <w:szCs w:val="18"/>
              </w:rPr>
              <w:t xml:space="preserve"> </w:t>
            </w:r>
          </w:p>
        </w:tc>
      </w:tr>
      <w:tr w:rsidR="00575924" w:rsidRPr="005D68D4" w14:paraId="36F1752C" w14:textId="77777777" w:rsidTr="00E53015">
        <w:tc>
          <w:tcPr>
            <w:tcW w:w="2093" w:type="dxa"/>
            <w:shd w:val="pct20" w:color="auto" w:fill="auto"/>
          </w:tcPr>
          <w:p w14:paraId="4D3602C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2C162D25" w14:textId="77777777" w:rsidR="00575924" w:rsidRPr="005D68D4" w:rsidRDefault="00575924" w:rsidP="00E53015">
            <w:pPr>
              <w:rPr>
                <w:rFonts w:ascii="Arial" w:hAnsi="Arial" w:cs="Arial"/>
                <w:b/>
                <w:bCs/>
                <w:sz w:val="18"/>
                <w:szCs w:val="18"/>
              </w:rPr>
            </w:pPr>
          </w:p>
        </w:tc>
        <w:tc>
          <w:tcPr>
            <w:tcW w:w="7229" w:type="dxa"/>
            <w:shd w:val="clear" w:color="auto" w:fill="auto"/>
          </w:tcPr>
          <w:p w14:paraId="69CEA088" w14:textId="77777777" w:rsidR="00575924" w:rsidRPr="00EA61A1" w:rsidRDefault="00575924" w:rsidP="00E53015">
            <w:pPr>
              <w:rPr>
                <w:rFonts w:cs="Arial"/>
                <w:color w:val="000000" w:themeColor="text1"/>
                <w:sz w:val="18"/>
                <w:szCs w:val="18"/>
              </w:rPr>
            </w:pPr>
          </w:p>
        </w:tc>
      </w:tr>
      <w:tr w:rsidR="00575924" w:rsidRPr="005D68D4" w14:paraId="7BD93BCD" w14:textId="77777777" w:rsidTr="00E53015">
        <w:tc>
          <w:tcPr>
            <w:tcW w:w="2093" w:type="dxa"/>
            <w:shd w:val="pct20" w:color="auto" w:fill="auto"/>
          </w:tcPr>
          <w:p w14:paraId="6828E4CF"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03DED283"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163EA1FE" w14:textId="77777777" w:rsidR="00575924" w:rsidRPr="00E1695E" w:rsidRDefault="00575924" w:rsidP="00E53015">
            <w:pPr>
              <w:rPr>
                <w:rFonts w:ascii="Arial" w:hAnsi="Arial" w:cs="Arial"/>
                <w:color w:val="000000" w:themeColor="text1"/>
                <w:sz w:val="18"/>
                <w:szCs w:val="18"/>
              </w:rPr>
            </w:pPr>
          </w:p>
        </w:tc>
      </w:tr>
      <w:tr w:rsidR="00575924" w:rsidRPr="005D68D4" w14:paraId="0094D1F9" w14:textId="77777777" w:rsidTr="00E53015">
        <w:tc>
          <w:tcPr>
            <w:tcW w:w="2093" w:type="dxa"/>
            <w:shd w:val="pct20" w:color="auto" w:fill="auto"/>
          </w:tcPr>
          <w:p w14:paraId="57D81FF5"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194ED6D8" w14:textId="740520DC" w:rsidR="00575924" w:rsidRPr="002A4BC2" w:rsidRDefault="00B069BD" w:rsidP="002A4BC2">
            <w:pPr>
              <w:pStyle w:val="ListParagraph"/>
              <w:numPr>
                <w:ilvl w:val="0"/>
                <w:numId w:val="214"/>
              </w:numPr>
              <w:rPr>
                <w:rFonts w:cs="Arial"/>
                <w:color w:val="000000" w:themeColor="text1"/>
                <w:sz w:val="18"/>
                <w:szCs w:val="18"/>
              </w:rPr>
            </w:pPr>
            <w:r w:rsidRPr="002A4BC2">
              <w:rPr>
                <w:rFonts w:cs="Arial"/>
                <w:color w:val="000000" w:themeColor="text1"/>
                <w:sz w:val="18"/>
                <w:szCs w:val="18"/>
              </w:rPr>
              <w:t xml:space="preserve">This is similar capability to </w:t>
            </w:r>
            <w:r w:rsidR="00773C32">
              <w:rPr>
                <w:rFonts w:cs="Arial"/>
                <w:color w:val="000000" w:themeColor="text1"/>
                <w:sz w:val="18"/>
                <w:szCs w:val="18"/>
              </w:rPr>
              <w:t>Target Plan</w:t>
            </w:r>
            <w:r w:rsidRPr="002A4BC2">
              <w:rPr>
                <w:rFonts w:cs="Arial"/>
                <w:color w:val="000000" w:themeColor="text1"/>
                <w:sz w:val="18"/>
                <w:szCs w:val="18"/>
              </w:rPr>
              <w:t>.</w:t>
            </w:r>
          </w:p>
        </w:tc>
      </w:tr>
      <w:tr w:rsidR="00575924" w:rsidRPr="005D68D4" w14:paraId="310CDC44" w14:textId="77777777" w:rsidTr="00E53015">
        <w:tc>
          <w:tcPr>
            <w:tcW w:w="2093" w:type="dxa"/>
            <w:shd w:val="pct20" w:color="auto" w:fill="auto"/>
          </w:tcPr>
          <w:p w14:paraId="6847E518"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292CA6EF"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PM0041</w:t>
            </w:r>
          </w:p>
        </w:tc>
      </w:tr>
      <w:tr w:rsidR="00575924" w:rsidRPr="005D68D4" w14:paraId="77D62A12" w14:textId="77777777" w:rsidTr="00E53015">
        <w:tc>
          <w:tcPr>
            <w:tcW w:w="2093" w:type="dxa"/>
            <w:shd w:val="pct20" w:color="auto" w:fill="auto"/>
          </w:tcPr>
          <w:p w14:paraId="556AF471"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033087CB"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6E18DEA3" w14:textId="77777777" w:rsidR="00575924" w:rsidRDefault="00575924" w:rsidP="00575924"/>
    <w:p w14:paraId="5667B303" w14:textId="77777777" w:rsidR="00EB4307" w:rsidRDefault="00EB4307">
      <w:pPr>
        <w:rPr>
          <w:rFonts w:ascii="Arial" w:hAnsi="Arial" w:cs="Arial"/>
          <w:iCs/>
          <w:sz w:val="26"/>
          <w:szCs w:val="26"/>
        </w:rPr>
      </w:pPr>
      <w:r>
        <w:br w:type="page"/>
      </w:r>
    </w:p>
    <w:p w14:paraId="2E16C654" w14:textId="70C6003B" w:rsidR="0070232E" w:rsidRDefault="0070232E" w:rsidP="002A4BC2">
      <w:pPr>
        <w:pStyle w:val="Heading4"/>
      </w:pPr>
      <w:r>
        <w:t>View Message Details Prototype</w:t>
      </w:r>
    </w:p>
    <w:p w14:paraId="3AC348A0" w14:textId="74BEA837" w:rsidR="0070232E" w:rsidRDefault="00846011" w:rsidP="002A4BC2">
      <w:r>
        <w:rPr>
          <w:noProof/>
          <w:lang w:eastAsia="en-GB"/>
        </w:rPr>
        <w:drawing>
          <wp:inline distT="0" distB="0" distL="0" distR="0" wp14:anchorId="0BB22ACB" wp14:editId="09B1BDEA">
            <wp:extent cx="4774018" cy="3328547"/>
            <wp:effectExtent l="0" t="0" r="7620"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8829" cy="3331902"/>
                    </a:xfrm>
                    <a:prstGeom prst="rect">
                      <a:avLst/>
                    </a:prstGeom>
                  </pic:spPr>
                </pic:pic>
              </a:graphicData>
            </a:graphic>
          </wp:inline>
        </w:drawing>
      </w:r>
    </w:p>
    <w:p w14:paraId="7703DD07" w14:textId="6A4350A6" w:rsidR="0070232E" w:rsidRDefault="0070232E">
      <w:r>
        <w:br w:type="page"/>
      </w:r>
    </w:p>
    <w:p w14:paraId="4B220BED" w14:textId="5BD5B446" w:rsidR="00575924" w:rsidRDefault="00575924" w:rsidP="00575924">
      <w:pPr>
        <w:pStyle w:val="Heading3"/>
        <w:ind w:left="0" w:firstLine="0"/>
      </w:pPr>
      <w:bookmarkStart w:id="421" w:name="_Toc422842034"/>
      <w:r>
        <w:t>PMUC</w:t>
      </w:r>
      <w:r w:rsidR="007270D9">
        <w:t>073</w:t>
      </w:r>
      <w:r>
        <w:t xml:space="preserve"> – Create New Message</w:t>
      </w:r>
      <w:bookmarkEnd w:id="421"/>
    </w:p>
    <w:p w14:paraId="74304E8C" w14:textId="77777777" w:rsidR="00575924" w:rsidRPr="00FB2EFE" w:rsidRDefault="00575924" w:rsidP="00575924"/>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75924" w:rsidRPr="005D68D4" w14:paraId="35AF1B74" w14:textId="77777777" w:rsidTr="00E53015">
        <w:tc>
          <w:tcPr>
            <w:tcW w:w="9322" w:type="dxa"/>
            <w:gridSpan w:val="2"/>
            <w:shd w:val="pct20" w:color="auto" w:fill="auto"/>
          </w:tcPr>
          <w:p w14:paraId="7C424DB0" w14:textId="28F9B659" w:rsidR="00575924" w:rsidRPr="005D68D4" w:rsidRDefault="00575924" w:rsidP="00E53015">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7270D9">
              <w:rPr>
                <w:rFonts w:ascii="Arial" w:hAnsi="Arial" w:cs="Arial"/>
                <w:b/>
                <w:bCs/>
                <w:sz w:val="18"/>
                <w:szCs w:val="18"/>
              </w:rPr>
              <w:t>073</w:t>
            </w:r>
          </w:p>
          <w:p w14:paraId="16AB4A75" w14:textId="77777777" w:rsidR="00575924" w:rsidRPr="005D68D4" w:rsidRDefault="00575924" w:rsidP="00E53015">
            <w:pPr>
              <w:rPr>
                <w:rFonts w:ascii="Arial" w:hAnsi="Arial" w:cs="Arial"/>
                <w:b/>
                <w:bCs/>
                <w:sz w:val="18"/>
                <w:szCs w:val="18"/>
              </w:rPr>
            </w:pPr>
          </w:p>
          <w:p w14:paraId="4454252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Create New Message</w:t>
            </w:r>
          </w:p>
          <w:p w14:paraId="6B22EB70" w14:textId="77777777" w:rsidR="00575924" w:rsidRPr="005D68D4" w:rsidRDefault="00575924" w:rsidP="00E53015">
            <w:pPr>
              <w:rPr>
                <w:rFonts w:ascii="Arial" w:hAnsi="Arial" w:cs="Arial"/>
                <w:b/>
                <w:sz w:val="18"/>
                <w:szCs w:val="18"/>
              </w:rPr>
            </w:pPr>
          </w:p>
        </w:tc>
      </w:tr>
      <w:tr w:rsidR="00575924" w:rsidRPr="005D68D4" w14:paraId="72E144CA" w14:textId="77777777" w:rsidTr="00E53015">
        <w:tc>
          <w:tcPr>
            <w:tcW w:w="2093" w:type="dxa"/>
            <w:shd w:val="pct20" w:color="auto" w:fill="auto"/>
          </w:tcPr>
          <w:p w14:paraId="19BCFD0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Summary</w:t>
            </w:r>
          </w:p>
          <w:p w14:paraId="024468EA" w14:textId="77777777" w:rsidR="00575924" w:rsidRPr="005D68D4" w:rsidRDefault="00575924" w:rsidP="00E53015">
            <w:pPr>
              <w:rPr>
                <w:rFonts w:ascii="Arial" w:hAnsi="Arial" w:cs="Arial"/>
                <w:b/>
                <w:bCs/>
                <w:sz w:val="18"/>
                <w:szCs w:val="18"/>
              </w:rPr>
            </w:pPr>
          </w:p>
        </w:tc>
        <w:tc>
          <w:tcPr>
            <w:tcW w:w="7229" w:type="dxa"/>
            <w:shd w:val="clear" w:color="auto" w:fill="auto"/>
          </w:tcPr>
          <w:p w14:paraId="15798B4A" w14:textId="77777777" w:rsidR="00575924" w:rsidRPr="009E3CE8" w:rsidRDefault="00575924" w:rsidP="00E53015">
            <w:pPr>
              <w:rPr>
                <w:rFonts w:ascii="Arial" w:hAnsi="Arial" w:cs="Arial"/>
                <w:sz w:val="18"/>
                <w:szCs w:val="18"/>
              </w:rPr>
            </w:pPr>
            <w:r w:rsidRPr="005E3CA6">
              <w:rPr>
                <w:rFonts w:ascii="Arial" w:hAnsi="Arial" w:cs="Arial"/>
                <w:sz w:val="18"/>
                <w:szCs w:val="18"/>
              </w:rPr>
              <w:t xml:space="preserve">Facility </w:t>
            </w:r>
            <w:r>
              <w:rPr>
                <w:rFonts w:ascii="Arial" w:hAnsi="Arial" w:cs="Arial"/>
                <w:sz w:val="18"/>
                <w:szCs w:val="18"/>
              </w:rPr>
              <w:t>that allows an Actor to View and Create new messages.</w:t>
            </w:r>
          </w:p>
        </w:tc>
      </w:tr>
      <w:tr w:rsidR="00575924" w:rsidRPr="005D68D4" w14:paraId="6876138C" w14:textId="77777777" w:rsidTr="00E53015">
        <w:tc>
          <w:tcPr>
            <w:tcW w:w="2093" w:type="dxa"/>
            <w:shd w:val="pct20" w:color="auto" w:fill="auto"/>
          </w:tcPr>
          <w:p w14:paraId="4718DEF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Actor</w:t>
            </w:r>
          </w:p>
          <w:p w14:paraId="202F4F14"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51F96A76" w14:textId="514828F6" w:rsidR="00575924" w:rsidRPr="005D68D4" w:rsidRDefault="00FE4BBE" w:rsidP="00E53015">
            <w:pPr>
              <w:rPr>
                <w:rFonts w:ascii="Arial" w:hAnsi="Arial" w:cs="Arial"/>
                <w:sz w:val="18"/>
                <w:szCs w:val="18"/>
              </w:rPr>
            </w:pPr>
            <w:r>
              <w:rPr>
                <w:rFonts w:ascii="Arial" w:hAnsi="Arial" w:cs="Arial"/>
                <w:sz w:val="18"/>
                <w:szCs w:val="18"/>
              </w:rPr>
              <w:t>PlanManager</w:t>
            </w:r>
            <w:r w:rsidR="00575924" w:rsidRPr="007702FC">
              <w:rPr>
                <w:rFonts w:ascii="Arial" w:hAnsi="Arial" w:cs="Arial"/>
                <w:sz w:val="18"/>
                <w:szCs w:val="18"/>
              </w:rPr>
              <w:t xml:space="preserve"> User</w:t>
            </w:r>
          </w:p>
        </w:tc>
      </w:tr>
      <w:tr w:rsidR="00575924" w:rsidRPr="005D68D4" w14:paraId="1E452503" w14:textId="77777777" w:rsidTr="00E53015">
        <w:tc>
          <w:tcPr>
            <w:tcW w:w="2093" w:type="dxa"/>
            <w:shd w:val="pct20" w:color="auto" w:fill="auto"/>
          </w:tcPr>
          <w:p w14:paraId="14D8C42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Trigger</w:t>
            </w:r>
          </w:p>
          <w:p w14:paraId="5AEA6516" w14:textId="77777777" w:rsidR="00575924" w:rsidRPr="005D68D4" w:rsidRDefault="00575924" w:rsidP="00E53015">
            <w:pPr>
              <w:rPr>
                <w:rFonts w:ascii="Arial" w:hAnsi="Arial" w:cs="Arial"/>
                <w:b/>
                <w:bCs/>
                <w:sz w:val="18"/>
                <w:szCs w:val="18"/>
              </w:rPr>
            </w:pPr>
          </w:p>
        </w:tc>
        <w:tc>
          <w:tcPr>
            <w:tcW w:w="7229" w:type="dxa"/>
            <w:shd w:val="clear" w:color="auto" w:fill="auto"/>
          </w:tcPr>
          <w:p w14:paraId="6D34D10F"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w:t>
            </w:r>
            <w:r w:rsidRPr="00E1695E">
              <w:rPr>
                <w:rFonts w:ascii="Arial" w:hAnsi="Arial" w:cs="Arial"/>
                <w:color w:val="000000" w:themeColor="text1"/>
                <w:sz w:val="18"/>
                <w:szCs w:val="18"/>
              </w:rPr>
              <w:t xml:space="preserve"> </w:t>
            </w:r>
            <w:r>
              <w:rPr>
                <w:rFonts w:ascii="Arial" w:hAnsi="Arial" w:cs="Arial"/>
                <w:color w:val="000000" w:themeColor="text1"/>
                <w:sz w:val="18"/>
                <w:szCs w:val="18"/>
              </w:rPr>
              <w:t>seeing notification of new message or wanting to access Message Centre.</w:t>
            </w:r>
          </w:p>
        </w:tc>
      </w:tr>
      <w:tr w:rsidR="00575924" w:rsidRPr="005D68D4" w14:paraId="1E951E86" w14:textId="77777777" w:rsidTr="00E53015">
        <w:tc>
          <w:tcPr>
            <w:tcW w:w="2093" w:type="dxa"/>
            <w:shd w:val="pct20" w:color="auto" w:fill="auto"/>
          </w:tcPr>
          <w:p w14:paraId="5DA9A19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Pre- conditions</w:t>
            </w:r>
          </w:p>
          <w:p w14:paraId="4FA99604" w14:textId="77777777" w:rsidR="00575924" w:rsidRPr="005D68D4" w:rsidRDefault="00575924" w:rsidP="00E53015">
            <w:pPr>
              <w:rPr>
                <w:rFonts w:ascii="Arial" w:hAnsi="Arial" w:cs="Arial"/>
                <w:bCs/>
                <w:color w:val="FF0000"/>
                <w:sz w:val="18"/>
                <w:szCs w:val="18"/>
              </w:rPr>
            </w:pPr>
          </w:p>
        </w:tc>
        <w:tc>
          <w:tcPr>
            <w:tcW w:w="7229" w:type="dxa"/>
            <w:shd w:val="clear" w:color="auto" w:fill="auto"/>
          </w:tcPr>
          <w:p w14:paraId="37ED0812" w14:textId="58583D42" w:rsidR="00575924" w:rsidRPr="001F2097" w:rsidRDefault="00575924" w:rsidP="00575924">
            <w:pPr>
              <w:pStyle w:val="ListParagraph"/>
              <w:numPr>
                <w:ilvl w:val="0"/>
                <w:numId w:val="207"/>
              </w:numPr>
              <w:rPr>
                <w:rFonts w:cs="Arial"/>
                <w:color w:val="000000" w:themeColor="text1"/>
                <w:sz w:val="20"/>
                <w:szCs w:val="20"/>
              </w:rPr>
            </w:pPr>
            <w:r w:rsidRPr="005E3CA6">
              <w:rPr>
                <w:rFonts w:cs="Arial"/>
                <w:color w:val="000000" w:themeColor="text1"/>
                <w:sz w:val="18"/>
                <w:szCs w:val="18"/>
              </w:rPr>
              <w:t xml:space="preserve">Actor logged in, authenticated, and has </w:t>
            </w:r>
            <w:r w:rsidR="00FE4BBE">
              <w:rPr>
                <w:rFonts w:cs="Arial"/>
                <w:color w:val="000000" w:themeColor="text1"/>
                <w:sz w:val="18"/>
                <w:szCs w:val="18"/>
              </w:rPr>
              <w:t>PlanManager</w:t>
            </w:r>
            <w:r>
              <w:rPr>
                <w:rFonts w:cs="Arial"/>
                <w:color w:val="000000" w:themeColor="text1"/>
                <w:sz w:val="18"/>
                <w:szCs w:val="18"/>
              </w:rPr>
              <w:t xml:space="preserve"> </w:t>
            </w:r>
            <w:r w:rsidRPr="005E3CA6">
              <w:rPr>
                <w:rFonts w:cs="Arial"/>
                <w:color w:val="000000" w:themeColor="text1"/>
                <w:sz w:val="18"/>
                <w:szCs w:val="18"/>
              </w:rPr>
              <w:t>access set up on access Profile.</w:t>
            </w:r>
          </w:p>
          <w:p w14:paraId="1B5B749B" w14:textId="77777777" w:rsidR="00575924" w:rsidRPr="00D649B9" w:rsidRDefault="00575924" w:rsidP="00575924">
            <w:pPr>
              <w:pStyle w:val="ListParagraph"/>
              <w:numPr>
                <w:ilvl w:val="0"/>
                <w:numId w:val="207"/>
              </w:numPr>
              <w:rPr>
                <w:rFonts w:cs="Arial"/>
                <w:color w:val="000000" w:themeColor="text1"/>
                <w:sz w:val="20"/>
                <w:szCs w:val="20"/>
              </w:rPr>
            </w:pPr>
            <w:r>
              <w:rPr>
                <w:rFonts w:cs="Arial"/>
                <w:color w:val="000000" w:themeColor="text1"/>
                <w:sz w:val="18"/>
                <w:szCs w:val="18"/>
              </w:rPr>
              <w:t>Actor wants to create a new message.</w:t>
            </w:r>
          </w:p>
        </w:tc>
      </w:tr>
      <w:tr w:rsidR="00575924" w:rsidRPr="005D68D4" w14:paraId="6E9EB786" w14:textId="77777777" w:rsidTr="00E53015">
        <w:tc>
          <w:tcPr>
            <w:tcW w:w="2093" w:type="dxa"/>
            <w:shd w:val="pct20" w:color="auto" w:fill="auto"/>
          </w:tcPr>
          <w:p w14:paraId="59C0C7B4"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Post –conditions</w:t>
            </w:r>
          </w:p>
          <w:p w14:paraId="53BA3A1A" w14:textId="77777777" w:rsidR="00575924" w:rsidRPr="005D68D4" w:rsidRDefault="00575924" w:rsidP="00E53015">
            <w:pPr>
              <w:rPr>
                <w:rFonts w:ascii="Arial" w:hAnsi="Arial" w:cs="Arial"/>
                <w:b/>
                <w:bCs/>
                <w:sz w:val="18"/>
                <w:szCs w:val="18"/>
              </w:rPr>
            </w:pPr>
          </w:p>
        </w:tc>
        <w:tc>
          <w:tcPr>
            <w:tcW w:w="7229" w:type="dxa"/>
            <w:shd w:val="clear" w:color="auto" w:fill="auto"/>
          </w:tcPr>
          <w:p w14:paraId="2A53DEFF"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Actor has created a new message.</w:t>
            </w:r>
          </w:p>
        </w:tc>
      </w:tr>
      <w:tr w:rsidR="00575924" w:rsidRPr="005D68D4" w14:paraId="4A907ED2" w14:textId="77777777" w:rsidTr="00E53015">
        <w:tc>
          <w:tcPr>
            <w:tcW w:w="2093" w:type="dxa"/>
            <w:shd w:val="pct20" w:color="auto" w:fill="auto"/>
          </w:tcPr>
          <w:p w14:paraId="59F3762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C09AF21" w14:textId="77777777" w:rsidR="00575924" w:rsidRPr="00E1695E" w:rsidRDefault="00575924" w:rsidP="00E53015">
            <w:pPr>
              <w:rPr>
                <w:rFonts w:ascii="Arial" w:hAnsi="Arial" w:cs="Arial"/>
                <w:color w:val="000000" w:themeColor="text1"/>
                <w:sz w:val="18"/>
                <w:szCs w:val="18"/>
              </w:rPr>
            </w:pPr>
            <w:r w:rsidRPr="00E1695E">
              <w:rPr>
                <w:rFonts w:ascii="Arial" w:hAnsi="Arial" w:cs="Arial"/>
                <w:color w:val="000000" w:themeColor="text1"/>
                <w:sz w:val="18"/>
                <w:szCs w:val="18"/>
              </w:rPr>
              <w:t>Adhoc</w:t>
            </w:r>
          </w:p>
        </w:tc>
      </w:tr>
      <w:tr w:rsidR="00575924" w:rsidRPr="005D68D4" w14:paraId="3E8B76F2" w14:textId="77777777" w:rsidTr="00E53015">
        <w:tc>
          <w:tcPr>
            <w:tcW w:w="2093" w:type="dxa"/>
            <w:shd w:val="pct20" w:color="auto" w:fill="auto"/>
          </w:tcPr>
          <w:p w14:paraId="245E259E"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Basic Course of Action</w:t>
            </w:r>
          </w:p>
          <w:p w14:paraId="4AD5E462" w14:textId="77777777" w:rsidR="00575924" w:rsidRPr="005D68D4" w:rsidRDefault="00575924" w:rsidP="00E53015">
            <w:pPr>
              <w:rPr>
                <w:rFonts w:ascii="Arial" w:hAnsi="Arial" w:cs="Arial"/>
                <w:b/>
                <w:bCs/>
                <w:sz w:val="18"/>
                <w:szCs w:val="18"/>
              </w:rPr>
            </w:pPr>
          </w:p>
          <w:p w14:paraId="0AA7501B" w14:textId="77777777" w:rsidR="00575924" w:rsidRPr="005D68D4" w:rsidRDefault="00575924" w:rsidP="00E53015">
            <w:pPr>
              <w:rPr>
                <w:rFonts w:ascii="Arial" w:hAnsi="Arial" w:cs="Arial"/>
                <w:b/>
                <w:bCs/>
                <w:sz w:val="18"/>
                <w:szCs w:val="18"/>
              </w:rPr>
            </w:pPr>
          </w:p>
        </w:tc>
        <w:tc>
          <w:tcPr>
            <w:tcW w:w="7229" w:type="dxa"/>
            <w:shd w:val="clear" w:color="auto" w:fill="auto"/>
          </w:tcPr>
          <w:p w14:paraId="4FB8E0BE" w14:textId="77777777" w:rsidR="00575924" w:rsidRDefault="00575924" w:rsidP="00575924">
            <w:pPr>
              <w:numPr>
                <w:ilvl w:val="0"/>
                <w:numId w:val="208"/>
              </w:numPr>
              <w:rPr>
                <w:rFonts w:ascii="Arial" w:hAnsi="Arial" w:cs="Arial"/>
                <w:color w:val="000000" w:themeColor="text1"/>
                <w:sz w:val="18"/>
                <w:szCs w:val="18"/>
              </w:rPr>
            </w:pPr>
            <w:r w:rsidRPr="004B502D">
              <w:rPr>
                <w:rFonts w:ascii="Arial" w:hAnsi="Arial" w:cs="Arial"/>
                <w:color w:val="000000" w:themeColor="text1"/>
                <w:sz w:val="18"/>
                <w:szCs w:val="18"/>
              </w:rPr>
              <w:t xml:space="preserve">The system displays </w:t>
            </w:r>
            <w:r>
              <w:rPr>
                <w:rFonts w:ascii="Arial" w:hAnsi="Arial" w:cs="Arial"/>
                <w:color w:val="000000" w:themeColor="text1"/>
                <w:sz w:val="18"/>
                <w:szCs w:val="18"/>
              </w:rPr>
              <w:t>the following message details:</w:t>
            </w:r>
          </w:p>
          <w:p w14:paraId="0292B710" w14:textId="77777777" w:rsidR="00575924" w:rsidRPr="006E6A6C" w:rsidRDefault="00575924" w:rsidP="00575924">
            <w:pPr>
              <w:numPr>
                <w:ilvl w:val="0"/>
                <w:numId w:val="204"/>
              </w:numPr>
              <w:rPr>
                <w:rFonts w:ascii="Arial" w:hAnsi="Arial" w:cs="Arial"/>
                <w:sz w:val="18"/>
                <w:szCs w:val="18"/>
              </w:rPr>
            </w:pPr>
            <w:r>
              <w:rPr>
                <w:rFonts w:ascii="Arial" w:hAnsi="Arial" w:cs="Arial"/>
                <w:sz w:val="18"/>
                <w:szCs w:val="18"/>
              </w:rPr>
              <w:t>Category (selectable list)</w:t>
            </w:r>
          </w:p>
          <w:p w14:paraId="518592B7" w14:textId="4C32E94A" w:rsidR="00575924" w:rsidRPr="001F2097" w:rsidRDefault="00846011" w:rsidP="00575924">
            <w:pPr>
              <w:numPr>
                <w:ilvl w:val="0"/>
                <w:numId w:val="204"/>
              </w:numPr>
              <w:rPr>
                <w:rFonts w:ascii="Arial" w:hAnsi="Arial" w:cs="Arial"/>
                <w:sz w:val="18"/>
                <w:szCs w:val="18"/>
              </w:rPr>
            </w:pPr>
            <w:r>
              <w:rPr>
                <w:rFonts w:ascii="Arial" w:hAnsi="Arial" w:cs="Arial"/>
                <w:sz w:val="18"/>
                <w:szCs w:val="18"/>
              </w:rPr>
              <w:t>Title</w:t>
            </w:r>
          </w:p>
          <w:p w14:paraId="0C5A4F47" w14:textId="77777777" w:rsidR="00575924" w:rsidRPr="001F2097" w:rsidRDefault="00575924" w:rsidP="00575924">
            <w:pPr>
              <w:numPr>
                <w:ilvl w:val="0"/>
                <w:numId w:val="204"/>
              </w:numPr>
              <w:rPr>
                <w:rFonts w:ascii="Arial" w:hAnsi="Arial" w:cs="Arial"/>
                <w:sz w:val="18"/>
                <w:szCs w:val="18"/>
              </w:rPr>
            </w:pPr>
            <w:r w:rsidRPr="001F2097">
              <w:rPr>
                <w:rFonts w:ascii="Arial" w:hAnsi="Arial" w:cs="Arial"/>
                <w:sz w:val="18"/>
                <w:szCs w:val="18"/>
              </w:rPr>
              <w:t>Details</w:t>
            </w:r>
            <w:r>
              <w:rPr>
                <w:rFonts w:ascii="Arial" w:hAnsi="Arial" w:cs="Arial"/>
                <w:sz w:val="18"/>
                <w:szCs w:val="18"/>
              </w:rPr>
              <w:t xml:space="preserve"> (message body)</w:t>
            </w:r>
          </w:p>
          <w:p w14:paraId="7FA00445" w14:textId="77777777" w:rsidR="00575924" w:rsidRPr="006E6A6C" w:rsidRDefault="00575924" w:rsidP="00575924">
            <w:pPr>
              <w:numPr>
                <w:ilvl w:val="0"/>
                <w:numId w:val="208"/>
              </w:numPr>
              <w:rPr>
                <w:rFonts w:cs="Arial"/>
                <w:color w:val="000000" w:themeColor="text1"/>
                <w:sz w:val="18"/>
                <w:szCs w:val="18"/>
              </w:rPr>
            </w:pPr>
            <w:r>
              <w:rPr>
                <w:rFonts w:ascii="Arial" w:hAnsi="Arial" w:cs="Arial"/>
                <w:color w:val="000000" w:themeColor="text1"/>
                <w:sz w:val="18"/>
                <w:szCs w:val="18"/>
              </w:rPr>
              <w:t>Actor selects to Submit message</w:t>
            </w:r>
          </w:p>
          <w:p w14:paraId="38D0D516" w14:textId="0ED53BAB" w:rsidR="00575924" w:rsidRPr="00FB7BB4" w:rsidRDefault="00575924">
            <w:pPr>
              <w:numPr>
                <w:ilvl w:val="0"/>
                <w:numId w:val="208"/>
              </w:numPr>
              <w:rPr>
                <w:rFonts w:cs="Arial"/>
                <w:color w:val="000000" w:themeColor="text1"/>
                <w:sz w:val="18"/>
                <w:szCs w:val="18"/>
              </w:rPr>
            </w:pPr>
            <w:r>
              <w:rPr>
                <w:rFonts w:ascii="Arial" w:hAnsi="Arial" w:cs="Arial"/>
                <w:color w:val="000000" w:themeColor="text1"/>
                <w:sz w:val="18"/>
                <w:szCs w:val="18"/>
              </w:rPr>
              <w:t>The Use Case ends and control is passed back to calling Use Case (PMUC</w:t>
            </w:r>
            <w:r w:rsidR="00704CFB">
              <w:rPr>
                <w:rFonts w:ascii="Arial" w:hAnsi="Arial" w:cs="Arial"/>
                <w:color w:val="000000" w:themeColor="text1"/>
                <w:sz w:val="18"/>
                <w:szCs w:val="18"/>
              </w:rPr>
              <w:t>071</w:t>
            </w:r>
            <w:r>
              <w:rPr>
                <w:rFonts w:ascii="Arial" w:hAnsi="Arial" w:cs="Arial"/>
                <w:color w:val="000000" w:themeColor="text1"/>
                <w:sz w:val="18"/>
                <w:szCs w:val="18"/>
              </w:rPr>
              <w:t xml:space="preserve"> Message Centre)</w:t>
            </w:r>
          </w:p>
        </w:tc>
      </w:tr>
      <w:tr w:rsidR="00575924" w:rsidRPr="005D68D4" w14:paraId="136ABB5E" w14:textId="77777777" w:rsidTr="00E53015">
        <w:tc>
          <w:tcPr>
            <w:tcW w:w="2093" w:type="dxa"/>
            <w:shd w:val="pct20" w:color="auto" w:fill="auto"/>
          </w:tcPr>
          <w:p w14:paraId="075F0679"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Alternate scenario extensions</w:t>
            </w:r>
          </w:p>
          <w:p w14:paraId="6387FA4A" w14:textId="77777777" w:rsidR="00575924" w:rsidRPr="005D68D4" w:rsidRDefault="00575924" w:rsidP="00E53015">
            <w:pPr>
              <w:rPr>
                <w:rFonts w:ascii="Arial" w:hAnsi="Arial" w:cs="Arial"/>
                <w:b/>
                <w:bCs/>
                <w:sz w:val="18"/>
                <w:szCs w:val="18"/>
              </w:rPr>
            </w:pPr>
          </w:p>
        </w:tc>
        <w:tc>
          <w:tcPr>
            <w:tcW w:w="7229" w:type="dxa"/>
            <w:shd w:val="clear" w:color="auto" w:fill="auto"/>
          </w:tcPr>
          <w:p w14:paraId="7299DAC5" w14:textId="4036BA5D" w:rsidR="00575924" w:rsidRPr="00FB7BB4" w:rsidRDefault="00575924">
            <w:pPr>
              <w:numPr>
                <w:ilvl w:val="0"/>
                <w:numId w:val="209"/>
              </w:numPr>
              <w:rPr>
                <w:rFonts w:ascii="Arial" w:hAnsi="Arial" w:cs="Arial"/>
                <w:color w:val="000000" w:themeColor="text1"/>
                <w:sz w:val="18"/>
                <w:szCs w:val="18"/>
              </w:rPr>
            </w:pPr>
            <w:r w:rsidRPr="00680509">
              <w:rPr>
                <w:rFonts w:ascii="Arial" w:hAnsi="Arial" w:cs="Arial"/>
                <w:color w:val="000000" w:themeColor="text1"/>
                <w:sz w:val="18"/>
                <w:szCs w:val="18"/>
              </w:rPr>
              <w:t xml:space="preserve">Actor can select to </w:t>
            </w:r>
            <w:r w:rsidR="00846011">
              <w:rPr>
                <w:rFonts w:ascii="Arial" w:hAnsi="Arial" w:cs="Arial"/>
                <w:color w:val="000000" w:themeColor="text1"/>
                <w:sz w:val="18"/>
                <w:szCs w:val="18"/>
              </w:rPr>
              <w:t>go Back</w:t>
            </w:r>
            <w:r w:rsidRPr="00680509">
              <w:rPr>
                <w:rFonts w:ascii="Arial" w:hAnsi="Arial" w:cs="Arial"/>
                <w:color w:val="000000" w:themeColor="text1"/>
                <w:sz w:val="18"/>
                <w:szCs w:val="18"/>
              </w:rPr>
              <w:t xml:space="preserve">, in which case this Use Case ends and control is passed to </w:t>
            </w:r>
            <w:r w:rsidR="00846011">
              <w:rPr>
                <w:rFonts w:ascii="Arial" w:hAnsi="Arial" w:cs="Arial"/>
                <w:color w:val="000000" w:themeColor="text1"/>
                <w:sz w:val="18"/>
                <w:szCs w:val="18"/>
              </w:rPr>
              <w:t>PMUC071 Message Centre.</w:t>
            </w:r>
          </w:p>
        </w:tc>
      </w:tr>
      <w:tr w:rsidR="00575924" w:rsidRPr="005D68D4" w14:paraId="33F9CAA9" w14:textId="77777777" w:rsidTr="00E53015">
        <w:trPr>
          <w:trHeight w:val="683"/>
        </w:trPr>
        <w:tc>
          <w:tcPr>
            <w:tcW w:w="2093" w:type="dxa"/>
            <w:shd w:val="pct20" w:color="auto" w:fill="auto"/>
          </w:tcPr>
          <w:p w14:paraId="00A2CC1C"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Business Logic/ Rules/ Supplementary Info</w:t>
            </w:r>
          </w:p>
          <w:p w14:paraId="007D022D" w14:textId="77777777" w:rsidR="00575924" w:rsidRPr="005D68D4" w:rsidRDefault="00575924" w:rsidP="00E53015">
            <w:pPr>
              <w:rPr>
                <w:rFonts w:ascii="Arial" w:hAnsi="Arial" w:cs="Arial"/>
                <w:b/>
                <w:bCs/>
                <w:sz w:val="18"/>
                <w:szCs w:val="18"/>
              </w:rPr>
            </w:pPr>
          </w:p>
        </w:tc>
        <w:tc>
          <w:tcPr>
            <w:tcW w:w="7229" w:type="dxa"/>
            <w:shd w:val="clear" w:color="auto" w:fill="auto"/>
          </w:tcPr>
          <w:p w14:paraId="56C92E12" w14:textId="77777777" w:rsidR="00575924" w:rsidRDefault="00575924" w:rsidP="00575924">
            <w:pPr>
              <w:pStyle w:val="ListParagraph"/>
              <w:numPr>
                <w:ilvl w:val="0"/>
                <w:numId w:val="210"/>
              </w:numPr>
              <w:rPr>
                <w:rFonts w:cs="Arial"/>
                <w:color w:val="000000" w:themeColor="text1"/>
                <w:sz w:val="18"/>
                <w:szCs w:val="18"/>
              </w:rPr>
            </w:pPr>
            <w:r w:rsidRPr="00A361DD">
              <w:rPr>
                <w:rFonts w:cs="Arial"/>
                <w:color w:val="000000" w:themeColor="text1"/>
                <w:sz w:val="18"/>
                <w:szCs w:val="18"/>
              </w:rPr>
              <w:t xml:space="preserve">The breadcrumb </w:t>
            </w:r>
            <w:r w:rsidRPr="008D1CF7">
              <w:rPr>
                <w:rFonts w:cs="Arial"/>
                <w:color w:val="000000" w:themeColor="text1"/>
                <w:sz w:val="18"/>
                <w:szCs w:val="18"/>
              </w:rPr>
              <w:t>should say Home &gt; Messages</w:t>
            </w:r>
            <w:r>
              <w:rPr>
                <w:rFonts w:cs="Arial"/>
                <w:color w:val="000000" w:themeColor="text1"/>
                <w:sz w:val="18"/>
                <w:szCs w:val="18"/>
              </w:rPr>
              <w:t xml:space="preserve"> &gt;  Send Message</w:t>
            </w:r>
          </w:p>
          <w:p w14:paraId="7EF956F1" w14:textId="77777777" w:rsidR="00575924" w:rsidRDefault="00575924" w:rsidP="00575924">
            <w:pPr>
              <w:pStyle w:val="ListParagraph"/>
              <w:numPr>
                <w:ilvl w:val="0"/>
                <w:numId w:val="210"/>
              </w:numPr>
              <w:rPr>
                <w:rFonts w:cs="Arial"/>
                <w:color w:val="000000" w:themeColor="text1"/>
                <w:sz w:val="18"/>
                <w:szCs w:val="18"/>
              </w:rPr>
            </w:pPr>
            <w:r>
              <w:rPr>
                <w:rFonts w:cs="Arial"/>
                <w:color w:val="000000" w:themeColor="text1"/>
                <w:sz w:val="18"/>
                <w:szCs w:val="18"/>
              </w:rPr>
              <w:t>Message Details (message body) allows scrolling capability</w:t>
            </w:r>
          </w:p>
          <w:p w14:paraId="3E894A72" w14:textId="77777777" w:rsidR="00575924" w:rsidRPr="006E6A6C" w:rsidRDefault="00575924" w:rsidP="00575924">
            <w:pPr>
              <w:pStyle w:val="ListParagraph"/>
              <w:numPr>
                <w:ilvl w:val="0"/>
                <w:numId w:val="210"/>
              </w:numPr>
              <w:rPr>
                <w:rFonts w:cs="Arial"/>
                <w:sz w:val="18"/>
                <w:szCs w:val="18"/>
              </w:rPr>
            </w:pPr>
            <w:r>
              <w:rPr>
                <w:rFonts w:cs="Arial"/>
                <w:sz w:val="18"/>
                <w:szCs w:val="18"/>
              </w:rPr>
              <w:t>New messages should be sent securely adhering to BlackRock InfoSec email message security standards.</w:t>
            </w:r>
          </w:p>
        </w:tc>
      </w:tr>
      <w:tr w:rsidR="00575924" w:rsidRPr="005D68D4" w14:paraId="2BCF434B" w14:textId="77777777" w:rsidTr="00E53015">
        <w:tc>
          <w:tcPr>
            <w:tcW w:w="2093" w:type="dxa"/>
            <w:shd w:val="pct20" w:color="auto" w:fill="auto"/>
          </w:tcPr>
          <w:p w14:paraId="10E087A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Notes / Questions</w:t>
            </w:r>
          </w:p>
          <w:p w14:paraId="10C16F89" w14:textId="77777777" w:rsidR="00575924" w:rsidRPr="005D68D4" w:rsidRDefault="00575924" w:rsidP="00E53015">
            <w:pPr>
              <w:rPr>
                <w:rFonts w:ascii="Arial" w:hAnsi="Arial" w:cs="Arial"/>
                <w:b/>
                <w:bCs/>
                <w:sz w:val="18"/>
                <w:szCs w:val="18"/>
              </w:rPr>
            </w:pPr>
          </w:p>
        </w:tc>
        <w:tc>
          <w:tcPr>
            <w:tcW w:w="7229" w:type="dxa"/>
            <w:shd w:val="clear" w:color="auto" w:fill="auto"/>
          </w:tcPr>
          <w:p w14:paraId="67E08806" w14:textId="77777777" w:rsidR="00575924" w:rsidRPr="00EA61A1" w:rsidRDefault="00575924" w:rsidP="00E53015">
            <w:pPr>
              <w:rPr>
                <w:rFonts w:cs="Arial"/>
                <w:color w:val="000000" w:themeColor="text1"/>
                <w:sz w:val="18"/>
                <w:szCs w:val="18"/>
              </w:rPr>
            </w:pPr>
          </w:p>
        </w:tc>
      </w:tr>
      <w:tr w:rsidR="00575924" w:rsidRPr="005D68D4" w14:paraId="25603819" w14:textId="77777777" w:rsidTr="00E53015">
        <w:tc>
          <w:tcPr>
            <w:tcW w:w="2093" w:type="dxa"/>
            <w:shd w:val="pct20" w:color="auto" w:fill="auto"/>
          </w:tcPr>
          <w:p w14:paraId="49556A6A"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Includes Use Cases</w:t>
            </w:r>
          </w:p>
          <w:p w14:paraId="6CE03A00" w14:textId="77777777" w:rsidR="00575924" w:rsidRPr="005D68D4" w:rsidRDefault="00575924" w:rsidP="00E53015">
            <w:pPr>
              <w:rPr>
                <w:rFonts w:ascii="Arial" w:hAnsi="Arial" w:cs="Arial"/>
                <w:b/>
                <w:bCs/>
                <w:color w:val="FF0000"/>
                <w:sz w:val="18"/>
                <w:szCs w:val="18"/>
              </w:rPr>
            </w:pPr>
          </w:p>
        </w:tc>
        <w:tc>
          <w:tcPr>
            <w:tcW w:w="7229" w:type="dxa"/>
            <w:shd w:val="clear" w:color="auto" w:fill="auto"/>
          </w:tcPr>
          <w:p w14:paraId="711DF581" w14:textId="77777777" w:rsidR="00575924" w:rsidRPr="00E1695E" w:rsidRDefault="00575924" w:rsidP="00E53015">
            <w:pPr>
              <w:rPr>
                <w:rFonts w:ascii="Arial" w:hAnsi="Arial" w:cs="Arial"/>
                <w:color w:val="000000" w:themeColor="text1"/>
                <w:sz w:val="18"/>
                <w:szCs w:val="18"/>
              </w:rPr>
            </w:pPr>
          </w:p>
        </w:tc>
      </w:tr>
      <w:tr w:rsidR="00575924" w:rsidRPr="005D68D4" w14:paraId="57584ADD" w14:textId="77777777" w:rsidTr="00E53015">
        <w:tc>
          <w:tcPr>
            <w:tcW w:w="2093" w:type="dxa"/>
            <w:shd w:val="pct20" w:color="auto" w:fill="auto"/>
          </w:tcPr>
          <w:p w14:paraId="7754CFA6"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BAF18D5" w14:textId="0F5488B3" w:rsidR="00575924" w:rsidRPr="002A4BC2" w:rsidRDefault="00B069BD" w:rsidP="002A4BC2">
            <w:pPr>
              <w:pStyle w:val="ListParagraph"/>
              <w:numPr>
                <w:ilvl w:val="0"/>
                <w:numId w:val="215"/>
              </w:numPr>
              <w:rPr>
                <w:rFonts w:cs="Arial"/>
                <w:color w:val="000000" w:themeColor="text1"/>
                <w:sz w:val="18"/>
                <w:szCs w:val="18"/>
              </w:rPr>
            </w:pPr>
            <w:r w:rsidRPr="002A4BC2">
              <w:rPr>
                <w:rFonts w:cs="Arial"/>
                <w:color w:val="000000" w:themeColor="text1"/>
                <w:sz w:val="18"/>
                <w:szCs w:val="18"/>
              </w:rPr>
              <w:t xml:space="preserve">This is similar capability to </w:t>
            </w:r>
            <w:r w:rsidR="00773C32">
              <w:rPr>
                <w:rFonts w:cs="Arial"/>
                <w:color w:val="000000" w:themeColor="text1"/>
                <w:sz w:val="18"/>
                <w:szCs w:val="18"/>
              </w:rPr>
              <w:t>Target Plan</w:t>
            </w:r>
            <w:r w:rsidRPr="002A4BC2">
              <w:rPr>
                <w:rFonts w:cs="Arial"/>
                <w:color w:val="000000" w:themeColor="text1"/>
                <w:sz w:val="18"/>
                <w:szCs w:val="18"/>
              </w:rPr>
              <w:t>.</w:t>
            </w:r>
          </w:p>
        </w:tc>
      </w:tr>
      <w:tr w:rsidR="00575924" w:rsidRPr="005D68D4" w14:paraId="5990E582" w14:textId="77777777" w:rsidTr="00E53015">
        <w:tc>
          <w:tcPr>
            <w:tcW w:w="2093" w:type="dxa"/>
            <w:shd w:val="pct20" w:color="auto" w:fill="auto"/>
          </w:tcPr>
          <w:p w14:paraId="713CF5EB"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4AB33F51"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PM0041</w:t>
            </w:r>
          </w:p>
        </w:tc>
      </w:tr>
      <w:tr w:rsidR="00575924" w:rsidRPr="005D68D4" w14:paraId="3420AB1F" w14:textId="77777777" w:rsidTr="00E53015">
        <w:tc>
          <w:tcPr>
            <w:tcW w:w="2093" w:type="dxa"/>
            <w:shd w:val="pct20" w:color="auto" w:fill="auto"/>
          </w:tcPr>
          <w:p w14:paraId="26C19953" w14:textId="77777777" w:rsidR="00575924" w:rsidRPr="005D68D4" w:rsidRDefault="00575924" w:rsidP="00E53015">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C23CA9C" w14:textId="77777777" w:rsidR="00575924" w:rsidRPr="00E1695E" w:rsidRDefault="00575924" w:rsidP="00E53015">
            <w:pPr>
              <w:rPr>
                <w:rFonts w:ascii="Arial" w:hAnsi="Arial" w:cs="Arial"/>
                <w:color w:val="000000" w:themeColor="text1"/>
                <w:sz w:val="18"/>
                <w:szCs w:val="18"/>
              </w:rPr>
            </w:pPr>
            <w:r>
              <w:rPr>
                <w:rFonts w:ascii="Arial" w:hAnsi="Arial" w:cs="Arial"/>
                <w:color w:val="000000" w:themeColor="text1"/>
                <w:sz w:val="18"/>
                <w:szCs w:val="18"/>
              </w:rPr>
              <w:t>Zaher Jamal</w:t>
            </w:r>
          </w:p>
        </w:tc>
      </w:tr>
    </w:tbl>
    <w:p w14:paraId="6451A631" w14:textId="77777777" w:rsidR="00575924" w:rsidRDefault="00575924" w:rsidP="00575924"/>
    <w:p w14:paraId="2B618F27" w14:textId="77777777" w:rsidR="00575924" w:rsidRDefault="00575924" w:rsidP="00575924"/>
    <w:p w14:paraId="58BD8D7A" w14:textId="77777777" w:rsidR="00575924" w:rsidRDefault="00575924" w:rsidP="00575924"/>
    <w:p w14:paraId="5D948F79" w14:textId="77777777" w:rsidR="00EB4307" w:rsidRDefault="00EB4307">
      <w:pPr>
        <w:rPr>
          <w:rFonts w:ascii="Arial" w:hAnsi="Arial" w:cs="Arial"/>
          <w:b/>
          <w:bCs/>
          <w:i/>
          <w:iCs/>
          <w:sz w:val="28"/>
          <w:szCs w:val="28"/>
        </w:rPr>
      </w:pPr>
      <w:r>
        <w:br w:type="page"/>
      </w:r>
    </w:p>
    <w:p w14:paraId="03BD9623" w14:textId="6E42E0C5" w:rsidR="009A47C1" w:rsidRDefault="009A47C1" w:rsidP="002A4BC2">
      <w:pPr>
        <w:pStyle w:val="Heading4"/>
      </w:pPr>
      <w:r>
        <w:t>Create New Message Prototype</w:t>
      </w:r>
    </w:p>
    <w:p w14:paraId="1B357E81" w14:textId="0E985C60" w:rsidR="009A47C1" w:rsidRDefault="00846011" w:rsidP="002A4BC2">
      <w:r w:rsidRPr="00846011">
        <w:rPr>
          <w:noProof/>
          <w:lang w:eastAsia="en-GB"/>
        </w:rPr>
        <w:t xml:space="preserve"> </w:t>
      </w:r>
      <w:r>
        <w:rPr>
          <w:noProof/>
          <w:lang w:eastAsia="en-GB"/>
        </w:rPr>
        <w:drawing>
          <wp:inline distT="0" distB="0" distL="0" distR="0" wp14:anchorId="7C9941DD" wp14:editId="66102C20">
            <wp:extent cx="5278755" cy="27679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8755" cy="2767965"/>
                    </a:xfrm>
                    <a:prstGeom prst="rect">
                      <a:avLst/>
                    </a:prstGeom>
                  </pic:spPr>
                </pic:pic>
              </a:graphicData>
            </a:graphic>
          </wp:inline>
        </w:drawing>
      </w:r>
    </w:p>
    <w:p w14:paraId="7FB94D2D" w14:textId="0526649D" w:rsidR="009A47C1" w:rsidRPr="00D540EB" w:rsidRDefault="009A47C1" w:rsidP="002A4BC2">
      <w:r>
        <w:br w:type="page"/>
      </w:r>
    </w:p>
    <w:p w14:paraId="3959B5F7" w14:textId="3A999809" w:rsidR="005A1DF0" w:rsidRDefault="005A1DF0" w:rsidP="00AF6F0D">
      <w:pPr>
        <w:pStyle w:val="Heading2"/>
        <w:ind w:left="0" w:firstLine="0"/>
      </w:pPr>
      <w:bookmarkStart w:id="422" w:name="_Toc422842035"/>
      <w:r>
        <w:t xml:space="preserve">Use Case Diagram – </w:t>
      </w:r>
      <w:r w:rsidR="00784A52">
        <w:t>Report</w:t>
      </w:r>
      <w:ins w:id="423" w:author="Jamal, Zaher CWK" w:date="2015-06-18T15:34:00Z">
        <w:r w:rsidR="00631DF9">
          <w:t>s</w:t>
        </w:r>
      </w:ins>
      <w:del w:id="424" w:author="Jamal, Zaher CWK" w:date="2015-06-18T15:34:00Z">
        <w:r w:rsidR="00784A52" w:rsidDel="00631DF9">
          <w:delText xml:space="preserve"> Manager </w:delText>
        </w:r>
        <w:r w:rsidR="00D67E55" w:rsidDel="00631DF9">
          <w:delText>Home Screen</w:delText>
        </w:r>
      </w:del>
      <w:ins w:id="425" w:author="Jamal, Zaher CWK" w:date="2015-06-18T15:34:00Z">
        <w:r w:rsidR="00631DF9">
          <w:t>Portal</w:t>
        </w:r>
      </w:ins>
      <w:bookmarkEnd w:id="422"/>
    </w:p>
    <w:p w14:paraId="41A6A982" w14:textId="77777777" w:rsidR="00D67E55" w:rsidRDefault="00D67E55" w:rsidP="00AF6F0D"/>
    <w:p w14:paraId="31C1C5D5" w14:textId="77777777" w:rsidR="00D67E55" w:rsidRPr="00D67E55" w:rsidRDefault="00D67E55" w:rsidP="00AF6F0D"/>
    <w:p w14:paraId="71CF3B8A" w14:textId="6864FF99" w:rsidR="005A1DF0" w:rsidRDefault="00A96D2E" w:rsidP="00AF6F0D">
      <w:r>
        <w:rPr>
          <w:noProof/>
          <w:lang w:eastAsia="en-GB"/>
        </w:rPr>
        <w:drawing>
          <wp:inline distT="0" distB="0" distL="0" distR="0" wp14:anchorId="7EAB863D" wp14:editId="1549E014">
            <wp:extent cx="5486400" cy="4785995"/>
            <wp:effectExtent l="0" t="0" r="0"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86400" cy="4785995"/>
                    </a:xfrm>
                    <a:prstGeom prst="rect">
                      <a:avLst/>
                    </a:prstGeom>
                    <a:noFill/>
                    <a:ln>
                      <a:noFill/>
                    </a:ln>
                  </pic:spPr>
                </pic:pic>
              </a:graphicData>
            </a:graphic>
          </wp:inline>
        </w:drawing>
      </w:r>
    </w:p>
    <w:p w14:paraId="362C220E" w14:textId="77777777" w:rsidR="005A1DF0" w:rsidRDefault="005A1DF0" w:rsidP="00AF6F0D">
      <w:pPr>
        <w:rPr>
          <w:ins w:id="426" w:author="Jamal, Zaher CWK" w:date="2015-06-18T15:41:00Z"/>
        </w:rPr>
      </w:pPr>
    </w:p>
    <w:p w14:paraId="7FF33F41" w14:textId="2AAF7856" w:rsidR="00631DF9" w:rsidRDefault="00631DF9">
      <w:pPr>
        <w:ind w:hanging="11"/>
        <w:sectPr w:rsidR="00631DF9" w:rsidSect="002A4BC2">
          <w:pgSz w:w="11907" w:h="16839" w:code="9"/>
          <w:pgMar w:top="1616" w:right="1797" w:bottom="851" w:left="1797" w:header="567" w:footer="720" w:gutter="0"/>
          <w:cols w:space="720"/>
          <w:docGrid w:linePitch="360"/>
        </w:sectPr>
        <w:pPrChange w:id="427" w:author="Jamal, Zaher CWK" w:date="2015-06-18T15:41:00Z">
          <w:pPr/>
        </w:pPrChange>
      </w:pPr>
      <w:ins w:id="428" w:author="Jamal, Zaher CWK" w:date="2015-06-18T15:42:00Z">
        <w:r>
          <w:t xml:space="preserve">Any references to </w:t>
        </w:r>
      </w:ins>
      <w:ins w:id="429" w:author="Jamal, Zaher CWK" w:date="2015-06-18T15:43:00Z">
        <w:r>
          <w:t xml:space="preserve">“Report Manager” within this document refer to the </w:t>
        </w:r>
        <w:r w:rsidR="00741CCC">
          <w:t>new Reports Portal.</w:t>
        </w:r>
      </w:ins>
      <w:ins w:id="430" w:author="Jamal, Zaher CWK" w:date="2015-06-18T15:41:00Z">
        <w:r>
          <w:t xml:space="preserve"> </w:t>
        </w:r>
      </w:ins>
    </w:p>
    <w:p w14:paraId="562355EA" w14:textId="511BBA15" w:rsidR="005B12E4" w:rsidRDefault="00784A52" w:rsidP="00AF6F0D">
      <w:pPr>
        <w:pStyle w:val="Heading3"/>
        <w:ind w:left="0" w:firstLine="0"/>
      </w:pPr>
      <w:bookmarkStart w:id="431" w:name="_Ref399141800"/>
      <w:bookmarkStart w:id="432" w:name="_Toc422842036"/>
      <w:r>
        <w:t>PMUC0</w:t>
      </w:r>
      <w:r w:rsidR="0041394D">
        <w:t>12</w:t>
      </w:r>
      <w:r w:rsidR="005B12E4">
        <w:t xml:space="preserve"> – </w:t>
      </w:r>
      <w:r>
        <w:t>Report</w:t>
      </w:r>
      <w:ins w:id="433" w:author="Jamal, Zaher CWK" w:date="2015-06-18T15:34:00Z">
        <w:r w:rsidR="00631DF9">
          <w:t>s</w:t>
        </w:r>
      </w:ins>
      <w:r>
        <w:t xml:space="preserve"> </w:t>
      </w:r>
      <w:del w:id="434" w:author="Jamal, Zaher CWK" w:date="2015-06-18T15:34:00Z">
        <w:r w:rsidDel="00631DF9">
          <w:delText>Manager Home Screen</w:delText>
        </w:r>
      </w:del>
      <w:bookmarkEnd w:id="431"/>
      <w:ins w:id="435" w:author="Jamal, Zaher CWK" w:date="2015-06-18T15:34:00Z">
        <w:r w:rsidR="00631DF9">
          <w:t>Portal</w:t>
        </w:r>
      </w:ins>
      <w:r w:rsidR="00D67E55">
        <w:t xml:space="preserve"> (My Reports)</w:t>
      </w:r>
      <w:bookmarkEnd w:id="432"/>
    </w:p>
    <w:p w14:paraId="24A3E241" w14:textId="77777777" w:rsidR="005B12E4" w:rsidRDefault="005B12E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B12E4" w:rsidRPr="005D68D4" w14:paraId="48A12DED" w14:textId="77777777" w:rsidTr="00322B9D">
        <w:tc>
          <w:tcPr>
            <w:tcW w:w="9322" w:type="dxa"/>
            <w:gridSpan w:val="2"/>
            <w:shd w:val="pct20" w:color="auto" w:fill="auto"/>
          </w:tcPr>
          <w:p w14:paraId="3E2B8ED6" w14:textId="77777777" w:rsidR="005B12E4" w:rsidRPr="005D68D4" w:rsidRDefault="005B12E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41394D">
              <w:rPr>
                <w:rFonts w:ascii="Arial" w:hAnsi="Arial" w:cs="Arial"/>
                <w:b/>
                <w:bCs/>
                <w:sz w:val="18"/>
                <w:szCs w:val="18"/>
              </w:rPr>
              <w:t>12</w:t>
            </w:r>
          </w:p>
          <w:p w14:paraId="28137C90" w14:textId="77777777" w:rsidR="005B12E4" w:rsidRPr="005D68D4" w:rsidRDefault="005B12E4" w:rsidP="00AF6F0D">
            <w:pPr>
              <w:rPr>
                <w:rFonts w:ascii="Arial" w:hAnsi="Arial" w:cs="Arial"/>
                <w:b/>
                <w:bCs/>
                <w:sz w:val="18"/>
                <w:szCs w:val="18"/>
              </w:rPr>
            </w:pPr>
          </w:p>
          <w:p w14:paraId="0E9E6B78" w14:textId="746A3717" w:rsidR="005B12E4" w:rsidRPr="005D68D4" w:rsidRDefault="005B12E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784A52">
              <w:rPr>
                <w:rFonts w:ascii="Arial" w:hAnsi="Arial" w:cs="Arial"/>
                <w:b/>
                <w:bCs/>
                <w:sz w:val="18"/>
                <w:szCs w:val="18"/>
              </w:rPr>
              <w:t>Report</w:t>
            </w:r>
            <w:ins w:id="436" w:author="Jamal, Zaher CWK" w:date="2015-06-18T15:35:00Z">
              <w:r w:rsidR="00631DF9">
                <w:rPr>
                  <w:rFonts w:ascii="Arial" w:hAnsi="Arial" w:cs="Arial"/>
                  <w:b/>
                  <w:bCs/>
                  <w:sz w:val="18"/>
                  <w:szCs w:val="18"/>
                </w:rPr>
                <w:t>s</w:t>
              </w:r>
            </w:ins>
            <w:del w:id="437" w:author="Jamal, Zaher CWK" w:date="2015-06-18T15:35:00Z">
              <w:r w:rsidR="00784A52" w:rsidDel="00631DF9">
                <w:rPr>
                  <w:rFonts w:ascii="Arial" w:hAnsi="Arial" w:cs="Arial"/>
                  <w:b/>
                  <w:bCs/>
                  <w:sz w:val="18"/>
                  <w:szCs w:val="18"/>
                </w:rPr>
                <w:delText xml:space="preserve"> Manager Home Screen</w:delText>
              </w:r>
            </w:del>
            <w:r w:rsidR="00D67E55">
              <w:rPr>
                <w:rFonts w:ascii="Arial" w:hAnsi="Arial" w:cs="Arial"/>
                <w:b/>
                <w:bCs/>
                <w:sz w:val="18"/>
                <w:szCs w:val="18"/>
              </w:rPr>
              <w:t xml:space="preserve"> </w:t>
            </w:r>
            <w:ins w:id="438" w:author="Jamal, Zaher CWK" w:date="2015-06-18T15:35:00Z">
              <w:r w:rsidR="00631DF9">
                <w:rPr>
                  <w:rFonts w:ascii="Arial" w:hAnsi="Arial" w:cs="Arial"/>
                  <w:b/>
                  <w:bCs/>
                  <w:sz w:val="18"/>
                  <w:szCs w:val="18"/>
                </w:rPr>
                <w:t xml:space="preserve">Portal </w:t>
              </w:r>
            </w:ins>
            <w:r w:rsidR="00D67E55">
              <w:rPr>
                <w:rFonts w:ascii="Arial" w:hAnsi="Arial" w:cs="Arial"/>
                <w:b/>
                <w:bCs/>
                <w:sz w:val="18"/>
                <w:szCs w:val="18"/>
              </w:rPr>
              <w:t>(My Reports)</w:t>
            </w:r>
          </w:p>
          <w:p w14:paraId="6E8D952F" w14:textId="77777777" w:rsidR="005B12E4" w:rsidRPr="005D68D4" w:rsidRDefault="005B12E4" w:rsidP="00AF6F0D">
            <w:pPr>
              <w:rPr>
                <w:rFonts w:ascii="Arial" w:hAnsi="Arial" w:cs="Arial"/>
                <w:b/>
                <w:sz w:val="18"/>
                <w:szCs w:val="18"/>
              </w:rPr>
            </w:pPr>
          </w:p>
        </w:tc>
      </w:tr>
      <w:tr w:rsidR="005B12E4" w:rsidRPr="005D68D4" w14:paraId="2E38D7FC" w14:textId="77777777" w:rsidTr="00322B9D">
        <w:tc>
          <w:tcPr>
            <w:tcW w:w="2093" w:type="dxa"/>
            <w:shd w:val="pct20" w:color="auto" w:fill="auto"/>
          </w:tcPr>
          <w:p w14:paraId="6A6BAEB1"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Summary</w:t>
            </w:r>
          </w:p>
          <w:p w14:paraId="4019B516" w14:textId="77777777" w:rsidR="005B12E4" w:rsidRPr="005D68D4" w:rsidRDefault="005B12E4" w:rsidP="00AF6F0D">
            <w:pPr>
              <w:rPr>
                <w:rFonts w:ascii="Arial" w:hAnsi="Arial" w:cs="Arial"/>
                <w:b/>
                <w:bCs/>
                <w:sz w:val="18"/>
                <w:szCs w:val="18"/>
              </w:rPr>
            </w:pPr>
          </w:p>
        </w:tc>
        <w:tc>
          <w:tcPr>
            <w:tcW w:w="7229" w:type="dxa"/>
            <w:shd w:val="clear" w:color="auto" w:fill="auto"/>
          </w:tcPr>
          <w:p w14:paraId="3544DF57" w14:textId="77777777" w:rsidR="005B12E4" w:rsidRPr="009E3CE8" w:rsidRDefault="00784A52" w:rsidP="00AF6F0D">
            <w:pPr>
              <w:rPr>
                <w:rFonts w:ascii="Arial" w:hAnsi="Arial" w:cs="Arial"/>
                <w:sz w:val="18"/>
                <w:szCs w:val="18"/>
              </w:rPr>
            </w:pPr>
            <w:r>
              <w:rPr>
                <w:rFonts w:ascii="Arial" w:hAnsi="Arial" w:cs="Arial"/>
                <w:sz w:val="18"/>
                <w:szCs w:val="18"/>
              </w:rPr>
              <w:t>A screen is launched upon accessing Report Manager</w:t>
            </w:r>
          </w:p>
        </w:tc>
      </w:tr>
      <w:tr w:rsidR="005B12E4" w:rsidRPr="005D68D4" w14:paraId="797DF18C" w14:textId="77777777" w:rsidTr="00322B9D">
        <w:tc>
          <w:tcPr>
            <w:tcW w:w="2093" w:type="dxa"/>
            <w:shd w:val="pct20" w:color="auto" w:fill="auto"/>
          </w:tcPr>
          <w:p w14:paraId="55C2AE0B"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Actor</w:t>
            </w:r>
          </w:p>
          <w:p w14:paraId="289BD17C"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7CC054B0" w14:textId="3D289CFB" w:rsidR="005B12E4" w:rsidRPr="005D68D4" w:rsidRDefault="005B12E4">
            <w:pPr>
              <w:rPr>
                <w:rFonts w:ascii="Arial" w:hAnsi="Arial" w:cs="Arial"/>
                <w:sz w:val="18"/>
                <w:szCs w:val="18"/>
              </w:rPr>
            </w:pPr>
            <w:r w:rsidRPr="007702FC">
              <w:rPr>
                <w:rFonts w:ascii="Arial" w:hAnsi="Arial" w:cs="Arial"/>
                <w:sz w:val="18"/>
                <w:szCs w:val="18"/>
              </w:rPr>
              <w:t>PlanManager User</w:t>
            </w:r>
          </w:p>
        </w:tc>
      </w:tr>
      <w:tr w:rsidR="005B12E4" w:rsidRPr="005D68D4" w14:paraId="04BE8D4F" w14:textId="77777777" w:rsidTr="00322B9D">
        <w:tc>
          <w:tcPr>
            <w:tcW w:w="2093" w:type="dxa"/>
            <w:shd w:val="pct20" w:color="auto" w:fill="auto"/>
          </w:tcPr>
          <w:p w14:paraId="6FA893BF"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Trigger</w:t>
            </w:r>
          </w:p>
          <w:p w14:paraId="31390B63" w14:textId="77777777" w:rsidR="005B12E4" w:rsidRPr="005D68D4" w:rsidRDefault="005B12E4" w:rsidP="00AF6F0D">
            <w:pPr>
              <w:rPr>
                <w:rFonts w:ascii="Arial" w:hAnsi="Arial" w:cs="Arial"/>
                <w:b/>
                <w:bCs/>
                <w:sz w:val="18"/>
                <w:szCs w:val="18"/>
              </w:rPr>
            </w:pPr>
          </w:p>
        </w:tc>
        <w:tc>
          <w:tcPr>
            <w:tcW w:w="7229" w:type="dxa"/>
            <w:shd w:val="clear" w:color="auto" w:fill="auto"/>
          </w:tcPr>
          <w:p w14:paraId="74769853" w14:textId="51DC91BF" w:rsidR="005B12E4" w:rsidRPr="005D68D4" w:rsidRDefault="00784A52" w:rsidP="00631DF9">
            <w:pPr>
              <w:rPr>
                <w:rFonts w:ascii="Arial" w:hAnsi="Arial" w:cs="Arial"/>
                <w:sz w:val="18"/>
                <w:szCs w:val="18"/>
              </w:rPr>
            </w:pPr>
            <w:r>
              <w:rPr>
                <w:rFonts w:ascii="Arial" w:hAnsi="Arial" w:cs="Arial"/>
                <w:sz w:val="18"/>
                <w:szCs w:val="18"/>
              </w:rPr>
              <w:t>User Selecting the Report Manager option</w:t>
            </w:r>
          </w:p>
        </w:tc>
      </w:tr>
      <w:tr w:rsidR="005B12E4" w:rsidRPr="005D68D4" w14:paraId="24614A31" w14:textId="77777777" w:rsidTr="00322B9D">
        <w:tc>
          <w:tcPr>
            <w:tcW w:w="2093" w:type="dxa"/>
            <w:shd w:val="pct20" w:color="auto" w:fill="auto"/>
          </w:tcPr>
          <w:p w14:paraId="1D3FCB92"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Pre- conditions</w:t>
            </w:r>
          </w:p>
          <w:p w14:paraId="33715889"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1E5E57F6" w14:textId="6C407D49" w:rsidR="005B12E4" w:rsidRPr="00FF3E36" w:rsidRDefault="00784A52" w:rsidP="00AF6F0D">
            <w:pPr>
              <w:rPr>
                <w:rFonts w:ascii="Arial" w:hAnsi="Arial" w:cs="Arial"/>
                <w:sz w:val="20"/>
                <w:szCs w:val="20"/>
              </w:rPr>
            </w:pPr>
            <w:r w:rsidRPr="00322B9D">
              <w:rPr>
                <w:rFonts w:ascii="Arial" w:hAnsi="Arial" w:cs="Arial"/>
                <w:sz w:val="18"/>
                <w:szCs w:val="18"/>
              </w:rPr>
              <w:t>User logged in, authenticated, has Report Manager access and has selected the Report Manager menu option</w:t>
            </w:r>
          </w:p>
        </w:tc>
      </w:tr>
      <w:tr w:rsidR="005B12E4" w:rsidRPr="005D68D4" w14:paraId="0FC1BA7D" w14:textId="77777777" w:rsidTr="00322B9D">
        <w:tc>
          <w:tcPr>
            <w:tcW w:w="2093" w:type="dxa"/>
            <w:shd w:val="pct20" w:color="auto" w:fill="auto"/>
          </w:tcPr>
          <w:p w14:paraId="4367FAC4"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Post –conditions</w:t>
            </w:r>
          </w:p>
          <w:p w14:paraId="070BF731" w14:textId="77777777" w:rsidR="005B12E4" w:rsidRPr="005D68D4" w:rsidRDefault="005B12E4" w:rsidP="00AF6F0D">
            <w:pPr>
              <w:rPr>
                <w:rFonts w:ascii="Arial" w:hAnsi="Arial" w:cs="Arial"/>
                <w:b/>
                <w:bCs/>
                <w:sz w:val="18"/>
                <w:szCs w:val="18"/>
              </w:rPr>
            </w:pPr>
          </w:p>
        </w:tc>
        <w:tc>
          <w:tcPr>
            <w:tcW w:w="7229" w:type="dxa"/>
            <w:shd w:val="clear" w:color="auto" w:fill="auto"/>
          </w:tcPr>
          <w:p w14:paraId="7116B8F0" w14:textId="01134306" w:rsidR="005B12E4" w:rsidRPr="005D68D4" w:rsidRDefault="00784A52" w:rsidP="00AF6F0D">
            <w:pPr>
              <w:rPr>
                <w:rFonts w:ascii="Arial" w:hAnsi="Arial" w:cs="Arial"/>
                <w:sz w:val="18"/>
                <w:szCs w:val="18"/>
              </w:rPr>
            </w:pPr>
            <w:r>
              <w:rPr>
                <w:rFonts w:ascii="Arial" w:hAnsi="Arial" w:cs="Arial"/>
                <w:sz w:val="18"/>
                <w:szCs w:val="18"/>
              </w:rPr>
              <w:t>The Report Manager home screen</w:t>
            </w:r>
            <w:r w:rsidR="00D67E55">
              <w:rPr>
                <w:rFonts w:ascii="Arial" w:hAnsi="Arial" w:cs="Arial"/>
                <w:sz w:val="18"/>
                <w:szCs w:val="18"/>
              </w:rPr>
              <w:t xml:space="preserve"> (My Reports)</w:t>
            </w:r>
            <w:r>
              <w:rPr>
                <w:rFonts w:ascii="Arial" w:hAnsi="Arial" w:cs="Arial"/>
                <w:sz w:val="18"/>
                <w:szCs w:val="18"/>
              </w:rPr>
              <w:t xml:space="preserve"> is displayed</w:t>
            </w:r>
          </w:p>
        </w:tc>
      </w:tr>
      <w:tr w:rsidR="005B12E4" w:rsidRPr="005D68D4" w14:paraId="163CFFFC" w14:textId="77777777" w:rsidTr="00322B9D">
        <w:tc>
          <w:tcPr>
            <w:tcW w:w="2093" w:type="dxa"/>
            <w:shd w:val="pct20" w:color="auto" w:fill="auto"/>
          </w:tcPr>
          <w:p w14:paraId="161C0516"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4BFBCEE5" w14:textId="77777777" w:rsidR="005B12E4" w:rsidRPr="005D68D4" w:rsidRDefault="005B12E4" w:rsidP="00AF6F0D">
            <w:pPr>
              <w:rPr>
                <w:rFonts w:ascii="Arial" w:hAnsi="Arial" w:cs="Arial"/>
                <w:sz w:val="18"/>
                <w:szCs w:val="18"/>
              </w:rPr>
            </w:pPr>
            <w:r>
              <w:rPr>
                <w:rFonts w:ascii="Arial" w:hAnsi="Arial" w:cs="Arial"/>
                <w:sz w:val="18"/>
                <w:szCs w:val="18"/>
              </w:rPr>
              <w:t>Adhoc</w:t>
            </w:r>
          </w:p>
        </w:tc>
      </w:tr>
      <w:tr w:rsidR="005B12E4" w:rsidRPr="005D68D4" w14:paraId="1FADB008" w14:textId="77777777" w:rsidTr="00322B9D">
        <w:tc>
          <w:tcPr>
            <w:tcW w:w="2093" w:type="dxa"/>
            <w:shd w:val="pct20" w:color="auto" w:fill="auto"/>
          </w:tcPr>
          <w:p w14:paraId="3D352364"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Basic Course of Action</w:t>
            </w:r>
          </w:p>
          <w:p w14:paraId="3A9B79B0" w14:textId="77777777" w:rsidR="005B12E4" w:rsidRPr="005D68D4" w:rsidRDefault="005B12E4" w:rsidP="00AF6F0D">
            <w:pPr>
              <w:rPr>
                <w:rFonts w:ascii="Arial" w:hAnsi="Arial" w:cs="Arial"/>
                <w:b/>
                <w:bCs/>
                <w:sz w:val="18"/>
                <w:szCs w:val="18"/>
              </w:rPr>
            </w:pPr>
          </w:p>
          <w:p w14:paraId="79981DEA" w14:textId="77777777" w:rsidR="005B12E4" w:rsidRPr="005D68D4" w:rsidRDefault="005B12E4" w:rsidP="00AF6F0D">
            <w:pPr>
              <w:rPr>
                <w:rFonts w:ascii="Arial" w:hAnsi="Arial" w:cs="Arial"/>
                <w:b/>
                <w:bCs/>
                <w:sz w:val="18"/>
                <w:szCs w:val="18"/>
              </w:rPr>
            </w:pPr>
          </w:p>
        </w:tc>
        <w:tc>
          <w:tcPr>
            <w:tcW w:w="7229" w:type="dxa"/>
            <w:shd w:val="clear" w:color="auto" w:fill="auto"/>
          </w:tcPr>
          <w:p w14:paraId="5BC09710" w14:textId="5A1B0EF1" w:rsidR="005B12E4" w:rsidRDefault="00594509" w:rsidP="002A4BC2">
            <w:pPr>
              <w:numPr>
                <w:ilvl w:val="0"/>
                <w:numId w:val="222"/>
              </w:numPr>
              <w:rPr>
                <w:rFonts w:ascii="Arial" w:hAnsi="Arial" w:cs="Arial"/>
                <w:sz w:val="18"/>
                <w:szCs w:val="18"/>
              </w:rPr>
            </w:pPr>
            <w:r>
              <w:rPr>
                <w:rFonts w:ascii="Arial" w:hAnsi="Arial" w:cs="Arial"/>
                <w:sz w:val="18"/>
                <w:szCs w:val="18"/>
              </w:rPr>
              <w:t xml:space="preserve">User selects the Report Manager menu option from the </w:t>
            </w:r>
            <w:r w:rsidR="00DB2F0C">
              <w:rPr>
                <w:rFonts w:ascii="Arial" w:hAnsi="Arial" w:cs="Arial"/>
                <w:sz w:val="18"/>
                <w:szCs w:val="18"/>
              </w:rPr>
              <w:t>PlanManager</w:t>
            </w:r>
            <w:r>
              <w:rPr>
                <w:rFonts w:ascii="Arial" w:hAnsi="Arial" w:cs="Arial"/>
                <w:sz w:val="18"/>
                <w:szCs w:val="18"/>
              </w:rPr>
              <w:t xml:space="preserve"> Home screen</w:t>
            </w:r>
          </w:p>
          <w:p w14:paraId="067020CD" w14:textId="5AFEE710" w:rsidR="00594509" w:rsidRDefault="00594509" w:rsidP="002A4BC2">
            <w:pPr>
              <w:numPr>
                <w:ilvl w:val="0"/>
                <w:numId w:val="222"/>
              </w:numPr>
              <w:rPr>
                <w:rFonts w:ascii="Arial" w:hAnsi="Arial" w:cs="Arial"/>
                <w:sz w:val="18"/>
                <w:szCs w:val="18"/>
              </w:rPr>
            </w:pPr>
            <w:r>
              <w:rPr>
                <w:rFonts w:ascii="Arial" w:hAnsi="Arial" w:cs="Arial"/>
                <w:sz w:val="18"/>
                <w:szCs w:val="18"/>
              </w:rPr>
              <w:t>The system displays the Report Manag</w:t>
            </w:r>
            <w:r w:rsidR="00427C4D">
              <w:rPr>
                <w:rFonts w:ascii="Arial" w:hAnsi="Arial" w:cs="Arial"/>
                <w:sz w:val="18"/>
                <w:szCs w:val="18"/>
              </w:rPr>
              <w:t>er Home screen – invoke ‘</w:t>
            </w:r>
            <w:r w:rsidR="00427C4D" w:rsidRPr="00427C4D">
              <w:rPr>
                <w:rFonts w:ascii="Arial" w:hAnsi="Arial" w:cs="Arial"/>
                <w:i/>
                <w:sz w:val="18"/>
                <w:szCs w:val="18"/>
              </w:rPr>
              <w:t>PMUC007</w:t>
            </w:r>
            <w:r w:rsidRPr="00427C4D">
              <w:rPr>
                <w:rFonts w:ascii="Arial" w:hAnsi="Arial" w:cs="Arial"/>
                <w:i/>
                <w:sz w:val="18"/>
                <w:szCs w:val="18"/>
              </w:rPr>
              <w:t xml:space="preserve"> – </w:t>
            </w:r>
            <w:r w:rsidR="00FE4BBE">
              <w:rPr>
                <w:rFonts w:ascii="Arial" w:hAnsi="Arial" w:cs="Arial"/>
                <w:i/>
                <w:sz w:val="18"/>
                <w:szCs w:val="18"/>
              </w:rPr>
              <w:t>PlanManager</w:t>
            </w:r>
            <w:r w:rsidR="00D67E55">
              <w:rPr>
                <w:rFonts w:ascii="Arial" w:hAnsi="Arial" w:cs="Arial"/>
                <w:i/>
                <w:sz w:val="18"/>
                <w:szCs w:val="18"/>
              </w:rPr>
              <w:t xml:space="preserve"> Login</w:t>
            </w:r>
            <w:r w:rsidR="00427C4D">
              <w:rPr>
                <w:rFonts w:ascii="Arial" w:hAnsi="Arial" w:cs="Arial"/>
                <w:i/>
                <w:sz w:val="18"/>
                <w:szCs w:val="18"/>
              </w:rPr>
              <w:t>’</w:t>
            </w:r>
          </w:p>
          <w:p w14:paraId="16A6FFBD" w14:textId="77777777" w:rsidR="00B506F8" w:rsidRPr="005D68D4" w:rsidRDefault="00B506F8" w:rsidP="002A4BC2">
            <w:pPr>
              <w:numPr>
                <w:ilvl w:val="0"/>
                <w:numId w:val="222"/>
              </w:numPr>
              <w:rPr>
                <w:rFonts w:ascii="Arial" w:hAnsi="Arial" w:cs="Arial"/>
                <w:sz w:val="18"/>
                <w:szCs w:val="18"/>
              </w:rPr>
            </w:pPr>
            <w:r>
              <w:rPr>
                <w:rFonts w:ascii="Arial" w:hAnsi="Arial" w:cs="Arial"/>
                <w:sz w:val="18"/>
                <w:szCs w:val="18"/>
              </w:rPr>
              <w:t>The system displays any previously run reports for the user</w:t>
            </w:r>
            <w:r w:rsidR="00EC21AF">
              <w:rPr>
                <w:rFonts w:ascii="Arial" w:hAnsi="Arial" w:cs="Arial"/>
                <w:sz w:val="18"/>
                <w:szCs w:val="18"/>
              </w:rPr>
              <w:t xml:space="preserve"> – invoke </w:t>
            </w:r>
            <w:r w:rsidR="00EC21AF" w:rsidRPr="00EC21AF">
              <w:rPr>
                <w:rFonts w:ascii="Arial" w:hAnsi="Arial" w:cs="Arial"/>
                <w:i/>
                <w:sz w:val="18"/>
                <w:szCs w:val="18"/>
              </w:rPr>
              <w:t>‘PMUC0</w:t>
            </w:r>
            <w:r w:rsidR="002D7247">
              <w:rPr>
                <w:rFonts w:ascii="Arial" w:hAnsi="Arial" w:cs="Arial"/>
                <w:i/>
                <w:sz w:val="18"/>
                <w:szCs w:val="18"/>
              </w:rPr>
              <w:t>13</w:t>
            </w:r>
            <w:r w:rsidR="00EC21AF" w:rsidRPr="00EC21AF">
              <w:rPr>
                <w:rFonts w:ascii="Arial" w:hAnsi="Arial" w:cs="Arial"/>
                <w:i/>
                <w:sz w:val="18"/>
                <w:szCs w:val="18"/>
              </w:rPr>
              <w:t xml:space="preserve"> – Get </w:t>
            </w:r>
            <w:r w:rsidR="00D67E55">
              <w:rPr>
                <w:rFonts w:ascii="Arial" w:hAnsi="Arial" w:cs="Arial"/>
                <w:i/>
                <w:sz w:val="18"/>
                <w:szCs w:val="18"/>
              </w:rPr>
              <w:t>previously requested</w:t>
            </w:r>
            <w:r w:rsidR="00EC21AF" w:rsidRPr="00EC21AF">
              <w:rPr>
                <w:rFonts w:ascii="Arial" w:hAnsi="Arial" w:cs="Arial"/>
                <w:i/>
                <w:sz w:val="18"/>
                <w:szCs w:val="18"/>
              </w:rPr>
              <w:t xml:space="preserve"> reports’</w:t>
            </w:r>
          </w:p>
        </w:tc>
      </w:tr>
      <w:tr w:rsidR="005B12E4" w:rsidRPr="005D68D4" w14:paraId="3BD5DF38" w14:textId="77777777" w:rsidTr="00322B9D">
        <w:tc>
          <w:tcPr>
            <w:tcW w:w="2093" w:type="dxa"/>
            <w:shd w:val="pct20" w:color="auto" w:fill="auto"/>
          </w:tcPr>
          <w:p w14:paraId="6546E97D"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Alternate scenario extensions</w:t>
            </w:r>
          </w:p>
          <w:p w14:paraId="6C783E4B" w14:textId="77777777" w:rsidR="005B12E4" w:rsidRPr="005D68D4" w:rsidRDefault="005B12E4" w:rsidP="00AF6F0D">
            <w:pPr>
              <w:rPr>
                <w:rFonts w:ascii="Arial" w:hAnsi="Arial" w:cs="Arial"/>
                <w:b/>
                <w:bCs/>
                <w:sz w:val="18"/>
                <w:szCs w:val="18"/>
              </w:rPr>
            </w:pPr>
          </w:p>
        </w:tc>
        <w:tc>
          <w:tcPr>
            <w:tcW w:w="7229" w:type="dxa"/>
            <w:shd w:val="clear" w:color="auto" w:fill="auto"/>
          </w:tcPr>
          <w:p w14:paraId="5BFAB3F0" w14:textId="77777777" w:rsidR="005B12E4" w:rsidRPr="005D68D4" w:rsidRDefault="005B12E4" w:rsidP="00AF6F0D">
            <w:pPr>
              <w:rPr>
                <w:rFonts w:ascii="Arial" w:hAnsi="Arial" w:cs="Arial"/>
                <w:sz w:val="18"/>
                <w:szCs w:val="18"/>
              </w:rPr>
            </w:pPr>
          </w:p>
        </w:tc>
      </w:tr>
      <w:tr w:rsidR="005B12E4" w:rsidRPr="005D68D4" w14:paraId="618356F9" w14:textId="77777777" w:rsidTr="00322B9D">
        <w:trPr>
          <w:trHeight w:val="683"/>
        </w:trPr>
        <w:tc>
          <w:tcPr>
            <w:tcW w:w="2093" w:type="dxa"/>
            <w:shd w:val="pct20" w:color="auto" w:fill="auto"/>
          </w:tcPr>
          <w:p w14:paraId="16E149CD"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Business Logic/ Rules/ Supplementary Info</w:t>
            </w:r>
          </w:p>
          <w:p w14:paraId="5BD90ADF" w14:textId="77777777" w:rsidR="005B12E4" w:rsidRPr="005D68D4" w:rsidRDefault="005B12E4" w:rsidP="00AF6F0D">
            <w:pPr>
              <w:rPr>
                <w:rFonts w:ascii="Arial" w:hAnsi="Arial" w:cs="Arial"/>
                <w:b/>
                <w:bCs/>
                <w:sz w:val="18"/>
                <w:szCs w:val="18"/>
              </w:rPr>
            </w:pPr>
          </w:p>
        </w:tc>
        <w:tc>
          <w:tcPr>
            <w:tcW w:w="7229" w:type="dxa"/>
            <w:shd w:val="clear" w:color="auto" w:fill="auto"/>
          </w:tcPr>
          <w:p w14:paraId="3082FF34" w14:textId="77777777" w:rsidR="005B12E4" w:rsidRPr="00594509" w:rsidRDefault="00594509" w:rsidP="00AF6F0D">
            <w:pPr>
              <w:rPr>
                <w:rFonts w:ascii="Arial" w:hAnsi="Arial" w:cs="Arial"/>
                <w:sz w:val="18"/>
                <w:szCs w:val="18"/>
                <w:u w:val="single"/>
              </w:rPr>
            </w:pPr>
            <w:r w:rsidRPr="00594509">
              <w:rPr>
                <w:rFonts w:ascii="Arial" w:hAnsi="Arial" w:cs="Arial"/>
                <w:sz w:val="18"/>
                <w:szCs w:val="18"/>
                <w:u w:val="single"/>
              </w:rPr>
              <w:t>2.Report Manager Home Screen</w:t>
            </w:r>
          </w:p>
          <w:p w14:paraId="2C8540D6" w14:textId="77777777" w:rsidR="00594509" w:rsidRDefault="00594509" w:rsidP="00AF6F0D">
            <w:pPr>
              <w:rPr>
                <w:rFonts w:ascii="Arial" w:hAnsi="Arial" w:cs="Arial"/>
                <w:sz w:val="18"/>
                <w:szCs w:val="18"/>
              </w:rPr>
            </w:pPr>
            <w:r>
              <w:rPr>
                <w:rFonts w:ascii="Arial" w:hAnsi="Arial" w:cs="Arial"/>
                <w:sz w:val="18"/>
                <w:szCs w:val="18"/>
              </w:rPr>
              <w:t>The Report Manager Home screen has the following tabs:</w:t>
            </w:r>
          </w:p>
          <w:p w14:paraId="0F152E82" w14:textId="77777777" w:rsidR="00594509" w:rsidRDefault="00594509" w:rsidP="00AF6F0D">
            <w:pPr>
              <w:rPr>
                <w:rFonts w:ascii="Arial" w:hAnsi="Arial" w:cs="Arial"/>
                <w:sz w:val="18"/>
                <w:szCs w:val="18"/>
              </w:rPr>
            </w:pPr>
          </w:p>
          <w:p w14:paraId="3AA5DFC2" w14:textId="77777777" w:rsidR="00594509" w:rsidRDefault="00594509" w:rsidP="004E06BD">
            <w:pPr>
              <w:numPr>
                <w:ilvl w:val="0"/>
                <w:numId w:val="26"/>
              </w:numPr>
              <w:rPr>
                <w:rFonts w:ascii="Arial" w:hAnsi="Arial" w:cs="Arial"/>
                <w:sz w:val="18"/>
                <w:szCs w:val="18"/>
              </w:rPr>
            </w:pPr>
            <w:r>
              <w:rPr>
                <w:rFonts w:ascii="Arial" w:hAnsi="Arial" w:cs="Arial"/>
                <w:sz w:val="18"/>
                <w:szCs w:val="18"/>
              </w:rPr>
              <w:t>My Reports</w:t>
            </w:r>
          </w:p>
          <w:p w14:paraId="0885E79A" w14:textId="77777777" w:rsidR="00594509" w:rsidRDefault="00295A94" w:rsidP="004E06BD">
            <w:pPr>
              <w:numPr>
                <w:ilvl w:val="0"/>
                <w:numId w:val="26"/>
              </w:numPr>
              <w:rPr>
                <w:rFonts w:ascii="Arial" w:hAnsi="Arial" w:cs="Arial"/>
                <w:sz w:val="18"/>
                <w:szCs w:val="18"/>
              </w:rPr>
            </w:pPr>
            <w:r>
              <w:rPr>
                <w:rFonts w:ascii="Arial" w:hAnsi="Arial" w:cs="Arial"/>
                <w:sz w:val="18"/>
                <w:szCs w:val="18"/>
              </w:rPr>
              <w:t>Request</w:t>
            </w:r>
            <w:r w:rsidR="00594509">
              <w:rPr>
                <w:rFonts w:ascii="Arial" w:hAnsi="Arial" w:cs="Arial"/>
                <w:sz w:val="18"/>
                <w:szCs w:val="18"/>
              </w:rPr>
              <w:t xml:space="preserve"> Report</w:t>
            </w:r>
            <w:r w:rsidR="00EC21AF">
              <w:rPr>
                <w:rFonts w:ascii="Arial" w:hAnsi="Arial" w:cs="Arial"/>
                <w:sz w:val="18"/>
                <w:szCs w:val="18"/>
              </w:rPr>
              <w:t xml:space="preserve"> (PMUC0</w:t>
            </w:r>
            <w:r w:rsidR="002D7247">
              <w:rPr>
                <w:rFonts w:ascii="Arial" w:hAnsi="Arial" w:cs="Arial"/>
                <w:sz w:val="18"/>
                <w:szCs w:val="18"/>
              </w:rPr>
              <w:t>20</w:t>
            </w:r>
            <w:r w:rsidR="00EC21AF">
              <w:rPr>
                <w:rFonts w:ascii="Arial" w:hAnsi="Arial" w:cs="Arial"/>
                <w:sz w:val="18"/>
                <w:szCs w:val="18"/>
              </w:rPr>
              <w:t>)</w:t>
            </w:r>
          </w:p>
          <w:p w14:paraId="1412B56C" w14:textId="77777777" w:rsidR="00594509" w:rsidRDefault="0041394D" w:rsidP="004E06BD">
            <w:pPr>
              <w:numPr>
                <w:ilvl w:val="0"/>
                <w:numId w:val="26"/>
              </w:numPr>
              <w:rPr>
                <w:rFonts w:ascii="Arial" w:hAnsi="Arial" w:cs="Arial"/>
                <w:sz w:val="18"/>
                <w:szCs w:val="18"/>
              </w:rPr>
            </w:pPr>
            <w:r>
              <w:rPr>
                <w:rFonts w:ascii="Arial" w:hAnsi="Arial" w:cs="Arial"/>
                <w:sz w:val="18"/>
                <w:szCs w:val="18"/>
              </w:rPr>
              <w:t>Manage Repor</w:t>
            </w:r>
            <w:r w:rsidR="00594509">
              <w:rPr>
                <w:rFonts w:ascii="Arial" w:hAnsi="Arial" w:cs="Arial"/>
                <w:sz w:val="18"/>
                <w:szCs w:val="18"/>
              </w:rPr>
              <w:t>t</w:t>
            </w:r>
            <w:r>
              <w:rPr>
                <w:rFonts w:ascii="Arial" w:hAnsi="Arial" w:cs="Arial"/>
                <w:sz w:val="18"/>
                <w:szCs w:val="18"/>
              </w:rPr>
              <w:t>s</w:t>
            </w:r>
            <w:r w:rsidR="00EC21AF">
              <w:rPr>
                <w:rFonts w:ascii="Arial" w:hAnsi="Arial" w:cs="Arial"/>
                <w:sz w:val="18"/>
                <w:szCs w:val="18"/>
              </w:rPr>
              <w:t xml:space="preserve"> (PMUC0</w:t>
            </w:r>
            <w:r w:rsidR="002D7247">
              <w:rPr>
                <w:rFonts w:ascii="Arial" w:hAnsi="Arial" w:cs="Arial"/>
                <w:sz w:val="18"/>
                <w:szCs w:val="18"/>
              </w:rPr>
              <w:t>24</w:t>
            </w:r>
            <w:r w:rsidR="00EC21AF">
              <w:rPr>
                <w:rFonts w:ascii="Arial" w:hAnsi="Arial" w:cs="Arial"/>
                <w:sz w:val="18"/>
                <w:szCs w:val="18"/>
              </w:rPr>
              <w:t>)</w:t>
            </w:r>
          </w:p>
          <w:p w14:paraId="2CC6A5BC" w14:textId="77777777" w:rsidR="007727B6" w:rsidRDefault="007727B6" w:rsidP="004E06BD">
            <w:pPr>
              <w:numPr>
                <w:ilvl w:val="0"/>
                <w:numId w:val="26"/>
              </w:numPr>
              <w:rPr>
                <w:rFonts w:ascii="Arial" w:hAnsi="Arial" w:cs="Arial"/>
                <w:sz w:val="18"/>
                <w:szCs w:val="18"/>
              </w:rPr>
            </w:pPr>
            <w:r>
              <w:rPr>
                <w:rFonts w:ascii="Arial" w:hAnsi="Arial" w:cs="Arial"/>
                <w:sz w:val="18"/>
                <w:szCs w:val="18"/>
              </w:rPr>
              <w:t>Manage Scope</w:t>
            </w:r>
            <w:r w:rsidR="00EC21AF">
              <w:rPr>
                <w:rFonts w:ascii="Arial" w:hAnsi="Arial" w:cs="Arial"/>
                <w:sz w:val="18"/>
                <w:szCs w:val="18"/>
              </w:rPr>
              <w:t xml:space="preserve"> (PMUC0</w:t>
            </w:r>
            <w:r w:rsidR="002D7247">
              <w:rPr>
                <w:rFonts w:ascii="Arial" w:hAnsi="Arial" w:cs="Arial"/>
                <w:sz w:val="18"/>
                <w:szCs w:val="18"/>
              </w:rPr>
              <w:t>29</w:t>
            </w:r>
            <w:r w:rsidR="00EC21AF">
              <w:rPr>
                <w:rFonts w:ascii="Arial" w:hAnsi="Arial" w:cs="Arial"/>
                <w:sz w:val="18"/>
                <w:szCs w:val="18"/>
              </w:rPr>
              <w:t>)</w:t>
            </w:r>
          </w:p>
          <w:p w14:paraId="5BD0EB4C" w14:textId="77777777" w:rsidR="0041394D" w:rsidRDefault="0041394D" w:rsidP="004E06BD">
            <w:pPr>
              <w:numPr>
                <w:ilvl w:val="0"/>
                <w:numId w:val="26"/>
              </w:numPr>
              <w:rPr>
                <w:rFonts w:ascii="Arial" w:hAnsi="Arial" w:cs="Arial"/>
                <w:sz w:val="18"/>
                <w:szCs w:val="18"/>
              </w:rPr>
            </w:pPr>
            <w:r>
              <w:rPr>
                <w:rFonts w:ascii="Arial" w:hAnsi="Arial" w:cs="Arial"/>
                <w:sz w:val="18"/>
                <w:szCs w:val="18"/>
              </w:rPr>
              <w:t>Manage Filters</w:t>
            </w:r>
            <w:r w:rsidR="00EC21AF">
              <w:rPr>
                <w:rFonts w:ascii="Arial" w:hAnsi="Arial" w:cs="Arial"/>
                <w:sz w:val="18"/>
                <w:szCs w:val="18"/>
              </w:rPr>
              <w:t xml:space="preserve"> (PMUC0</w:t>
            </w:r>
            <w:r w:rsidR="002D7247">
              <w:rPr>
                <w:rFonts w:ascii="Arial" w:hAnsi="Arial" w:cs="Arial"/>
                <w:sz w:val="18"/>
                <w:szCs w:val="18"/>
              </w:rPr>
              <w:t>33</w:t>
            </w:r>
            <w:r w:rsidR="004F4AA5">
              <w:rPr>
                <w:rFonts w:ascii="Arial" w:hAnsi="Arial" w:cs="Arial"/>
                <w:sz w:val="18"/>
                <w:szCs w:val="18"/>
              </w:rPr>
              <w:t>)</w:t>
            </w:r>
          </w:p>
          <w:p w14:paraId="78DF9FD1" w14:textId="77777777" w:rsidR="00594509" w:rsidRDefault="00594509" w:rsidP="00AF6F0D">
            <w:pPr>
              <w:rPr>
                <w:rFonts w:ascii="Arial" w:hAnsi="Arial" w:cs="Arial"/>
                <w:sz w:val="18"/>
                <w:szCs w:val="18"/>
              </w:rPr>
            </w:pPr>
          </w:p>
          <w:p w14:paraId="360313A1" w14:textId="77777777" w:rsidR="00594509" w:rsidRDefault="00594509" w:rsidP="00AF6F0D">
            <w:pPr>
              <w:rPr>
                <w:rFonts w:ascii="Arial" w:hAnsi="Arial" w:cs="Arial"/>
                <w:sz w:val="18"/>
                <w:szCs w:val="18"/>
              </w:rPr>
            </w:pPr>
            <w:r>
              <w:rPr>
                <w:rFonts w:ascii="Arial" w:hAnsi="Arial" w:cs="Arial"/>
                <w:sz w:val="18"/>
                <w:szCs w:val="18"/>
              </w:rPr>
              <w:t>The My Reports tab should be the tab that the user “lands on” upon accessing the Report Manager.</w:t>
            </w:r>
          </w:p>
          <w:p w14:paraId="2F14E753" w14:textId="77777777" w:rsidR="00594509" w:rsidRDefault="00594509" w:rsidP="00AF6F0D">
            <w:pPr>
              <w:rPr>
                <w:rFonts w:ascii="Arial" w:hAnsi="Arial" w:cs="Arial"/>
                <w:sz w:val="18"/>
                <w:szCs w:val="18"/>
              </w:rPr>
            </w:pPr>
          </w:p>
          <w:p w14:paraId="4FFB1AD7" w14:textId="77777777" w:rsidR="00594509" w:rsidRDefault="00594509" w:rsidP="00AF6F0D">
            <w:pPr>
              <w:rPr>
                <w:rFonts w:ascii="Arial" w:hAnsi="Arial" w:cs="Arial"/>
                <w:sz w:val="18"/>
                <w:szCs w:val="18"/>
              </w:rPr>
            </w:pPr>
            <w:r>
              <w:rPr>
                <w:rFonts w:ascii="Arial" w:hAnsi="Arial" w:cs="Arial"/>
                <w:sz w:val="18"/>
                <w:szCs w:val="18"/>
              </w:rPr>
              <w:t>The breadcrumb on the home page should say &gt; Report Manager</w:t>
            </w:r>
          </w:p>
          <w:p w14:paraId="6F419314" w14:textId="77777777" w:rsidR="00594509" w:rsidRDefault="00594509" w:rsidP="00AF6F0D">
            <w:pPr>
              <w:rPr>
                <w:rFonts w:ascii="Arial" w:hAnsi="Arial" w:cs="Arial"/>
                <w:sz w:val="18"/>
                <w:szCs w:val="18"/>
              </w:rPr>
            </w:pPr>
          </w:p>
          <w:p w14:paraId="41B45276" w14:textId="77777777" w:rsidR="00594509" w:rsidRDefault="00594509" w:rsidP="00AF6F0D">
            <w:pPr>
              <w:rPr>
                <w:rFonts w:ascii="Arial" w:hAnsi="Arial" w:cs="Arial"/>
                <w:sz w:val="18"/>
                <w:szCs w:val="18"/>
              </w:rPr>
            </w:pPr>
            <w:r>
              <w:rPr>
                <w:rFonts w:ascii="Arial" w:hAnsi="Arial" w:cs="Arial"/>
                <w:sz w:val="18"/>
                <w:szCs w:val="18"/>
              </w:rPr>
              <w:t xml:space="preserve">Whenever the BlackRock logo is </w:t>
            </w:r>
            <w:r w:rsidR="00EC21AF">
              <w:rPr>
                <w:rFonts w:ascii="Arial" w:hAnsi="Arial" w:cs="Arial"/>
                <w:sz w:val="18"/>
                <w:szCs w:val="18"/>
              </w:rPr>
              <w:t xml:space="preserve">selected, </w:t>
            </w:r>
            <w:r>
              <w:rPr>
                <w:rFonts w:ascii="Arial" w:hAnsi="Arial" w:cs="Arial"/>
                <w:sz w:val="18"/>
                <w:szCs w:val="18"/>
              </w:rPr>
              <w:t xml:space="preserve"> the </w:t>
            </w:r>
            <w:r w:rsidR="00EC21AF">
              <w:rPr>
                <w:rFonts w:ascii="Arial" w:hAnsi="Arial" w:cs="Arial"/>
                <w:sz w:val="18"/>
                <w:szCs w:val="18"/>
              </w:rPr>
              <w:t>“</w:t>
            </w:r>
            <w:r>
              <w:rPr>
                <w:rFonts w:ascii="Arial" w:hAnsi="Arial" w:cs="Arial"/>
                <w:sz w:val="18"/>
                <w:szCs w:val="18"/>
              </w:rPr>
              <w:t>My Reports</w:t>
            </w:r>
            <w:r w:rsidR="00EC21AF">
              <w:rPr>
                <w:rFonts w:ascii="Arial" w:hAnsi="Arial" w:cs="Arial"/>
                <w:sz w:val="18"/>
                <w:szCs w:val="18"/>
              </w:rPr>
              <w:t>”</w:t>
            </w:r>
            <w:r>
              <w:rPr>
                <w:rFonts w:ascii="Arial" w:hAnsi="Arial" w:cs="Arial"/>
                <w:sz w:val="18"/>
                <w:szCs w:val="18"/>
              </w:rPr>
              <w:t xml:space="preserve"> tab of the Report Manager home page should be displayed</w:t>
            </w:r>
          </w:p>
          <w:p w14:paraId="3DCC5DCC" w14:textId="77777777" w:rsidR="00594509" w:rsidRDefault="00594509" w:rsidP="00AF6F0D">
            <w:pPr>
              <w:rPr>
                <w:rFonts w:ascii="Arial" w:hAnsi="Arial" w:cs="Arial"/>
                <w:sz w:val="18"/>
                <w:szCs w:val="18"/>
              </w:rPr>
            </w:pPr>
          </w:p>
          <w:p w14:paraId="64372849" w14:textId="77777777" w:rsidR="00594509" w:rsidRDefault="00594509" w:rsidP="00AF6F0D">
            <w:pPr>
              <w:rPr>
                <w:rFonts w:ascii="Arial" w:hAnsi="Arial" w:cs="Arial"/>
                <w:sz w:val="18"/>
                <w:szCs w:val="18"/>
              </w:rPr>
            </w:pPr>
            <w:r>
              <w:rPr>
                <w:rFonts w:ascii="Arial" w:hAnsi="Arial" w:cs="Arial"/>
                <w:sz w:val="18"/>
                <w:szCs w:val="18"/>
              </w:rPr>
              <w:t>The right hand menu should be removed.</w:t>
            </w:r>
          </w:p>
          <w:p w14:paraId="331155CE" w14:textId="77777777" w:rsidR="002822AF" w:rsidRDefault="002822AF" w:rsidP="00AF6F0D">
            <w:pPr>
              <w:rPr>
                <w:rFonts w:ascii="Arial" w:hAnsi="Arial" w:cs="Arial"/>
                <w:sz w:val="18"/>
                <w:szCs w:val="18"/>
              </w:rPr>
            </w:pPr>
          </w:p>
          <w:p w14:paraId="3B159F25" w14:textId="77777777" w:rsidR="002822AF" w:rsidRDefault="002822AF" w:rsidP="00AF6F0D">
            <w:pPr>
              <w:rPr>
                <w:rFonts w:ascii="Arial" w:hAnsi="Arial" w:cs="Arial"/>
                <w:sz w:val="18"/>
                <w:szCs w:val="18"/>
              </w:rPr>
            </w:pPr>
            <w:r>
              <w:rPr>
                <w:rFonts w:ascii="Arial" w:hAnsi="Arial" w:cs="Arial"/>
                <w:sz w:val="18"/>
                <w:szCs w:val="18"/>
              </w:rPr>
              <w:t>The text and labels should be managed by the back end Content Management system.</w:t>
            </w:r>
          </w:p>
          <w:p w14:paraId="47872A14" w14:textId="77777777" w:rsidR="000969CB" w:rsidRDefault="000969CB" w:rsidP="00AF6F0D">
            <w:pPr>
              <w:rPr>
                <w:rFonts w:ascii="Arial" w:hAnsi="Arial" w:cs="Arial"/>
                <w:sz w:val="18"/>
                <w:szCs w:val="18"/>
              </w:rPr>
            </w:pPr>
          </w:p>
          <w:p w14:paraId="276620BA" w14:textId="02B3D541" w:rsidR="000969CB" w:rsidRPr="0041394D" w:rsidRDefault="00903B32" w:rsidP="00AF6F0D">
            <w:pPr>
              <w:rPr>
                <w:rFonts w:ascii="Arial" w:hAnsi="Arial" w:cs="Arial"/>
                <w:sz w:val="18"/>
                <w:szCs w:val="18"/>
              </w:rPr>
            </w:pPr>
            <w:r w:rsidRPr="0041394D">
              <w:rPr>
                <w:rFonts w:ascii="Arial" w:hAnsi="Arial" w:cs="Arial"/>
                <w:sz w:val="18"/>
                <w:szCs w:val="18"/>
              </w:rPr>
              <w:t xml:space="preserve">See </w:t>
            </w:r>
            <w:r w:rsidRPr="0041394D">
              <w:rPr>
                <w:rFonts w:ascii="Arial" w:hAnsi="Arial" w:cs="Arial"/>
                <w:sz w:val="18"/>
                <w:szCs w:val="18"/>
              </w:rPr>
              <w:fldChar w:fldCharType="begin"/>
            </w:r>
            <w:r w:rsidRPr="0041394D">
              <w:rPr>
                <w:rFonts w:ascii="Arial" w:hAnsi="Arial" w:cs="Arial"/>
                <w:sz w:val="18"/>
                <w:szCs w:val="18"/>
              </w:rPr>
              <w:instrText xml:space="preserve"> REF _Ref399145446 \r \h  \* MERGEFORMAT </w:instrText>
            </w:r>
            <w:r w:rsidRPr="0041394D">
              <w:rPr>
                <w:rFonts w:ascii="Arial" w:hAnsi="Arial" w:cs="Arial"/>
                <w:sz w:val="18"/>
                <w:szCs w:val="18"/>
              </w:rPr>
            </w:r>
            <w:r w:rsidRPr="0041394D">
              <w:rPr>
                <w:rFonts w:ascii="Arial" w:hAnsi="Arial" w:cs="Arial"/>
                <w:sz w:val="18"/>
                <w:szCs w:val="18"/>
              </w:rPr>
              <w:fldChar w:fldCharType="separate"/>
            </w:r>
            <w:r w:rsidR="00A11382">
              <w:rPr>
                <w:rFonts w:ascii="Arial" w:hAnsi="Arial" w:cs="Arial"/>
                <w:sz w:val="18"/>
                <w:szCs w:val="18"/>
              </w:rPr>
              <w:t>5.4.1.2</w:t>
            </w:r>
            <w:r w:rsidRPr="0041394D">
              <w:rPr>
                <w:rFonts w:ascii="Arial" w:hAnsi="Arial" w:cs="Arial"/>
                <w:sz w:val="18"/>
                <w:szCs w:val="18"/>
              </w:rPr>
              <w:fldChar w:fldCharType="end"/>
            </w:r>
            <w:r w:rsidRPr="0041394D">
              <w:rPr>
                <w:rFonts w:ascii="Arial" w:hAnsi="Arial" w:cs="Arial"/>
                <w:sz w:val="18"/>
                <w:szCs w:val="18"/>
              </w:rPr>
              <w:t xml:space="preserve"> </w:t>
            </w:r>
            <w:r w:rsidR="00C91AB4">
              <w:rPr>
                <w:rFonts w:ascii="Arial" w:hAnsi="Arial" w:cs="Arial"/>
                <w:sz w:val="18"/>
                <w:szCs w:val="18"/>
              </w:rPr>
              <w:t>–</w:t>
            </w:r>
            <w:r w:rsidRPr="0041394D">
              <w:rPr>
                <w:rFonts w:ascii="Arial" w:hAnsi="Arial" w:cs="Arial"/>
                <w:sz w:val="18"/>
                <w:szCs w:val="18"/>
              </w:rPr>
              <w:t xml:space="preserve"> </w:t>
            </w:r>
            <w:r w:rsidRPr="0041394D">
              <w:rPr>
                <w:rFonts w:ascii="Arial" w:hAnsi="Arial" w:cs="Arial"/>
                <w:sz w:val="18"/>
                <w:szCs w:val="18"/>
              </w:rPr>
              <w:fldChar w:fldCharType="begin"/>
            </w:r>
            <w:r w:rsidRPr="0041394D">
              <w:rPr>
                <w:rFonts w:ascii="Arial" w:hAnsi="Arial" w:cs="Arial"/>
                <w:sz w:val="18"/>
                <w:szCs w:val="18"/>
              </w:rPr>
              <w:instrText xml:space="preserve"> REF _Ref399145446 \h  \* MERGEFORMAT </w:instrText>
            </w:r>
            <w:r w:rsidRPr="0041394D">
              <w:rPr>
                <w:rFonts w:ascii="Arial" w:hAnsi="Arial" w:cs="Arial"/>
                <w:sz w:val="18"/>
                <w:szCs w:val="18"/>
              </w:rPr>
            </w:r>
            <w:r w:rsidRPr="0041394D">
              <w:rPr>
                <w:rFonts w:ascii="Arial" w:hAnsi="Arial" w:cs="Arial"/>
                <w:sz w:val="18"/>
                <w:szCs w:val="18"/>
              </w:rPr>
              <w:fldChar w:fldCharType="separate"/>
            </w:r>
            <w:r w:rsidR="00A11382" w:rsidRPr="002A4BC2">
              <w:rPr>
                <w:rFonts w:ascii="Arial" w:hAnsi="Arial" w:cs="Arial"/>
                <w:sz w:val="18"/>
                <w:szCs w:val="18"/>
              </w:rPr>
              <w:t>Report Manager Home Page – “My Reports” tab Properties</w:t>
            </w:r>
            <w:r w:rsidRPr="0041394D">
              <w:rPr>
                <w:rFonts w:ascii="Arial" w:hAnsi="Arial" w:cs="Arial"/>
                <w:sz w:val="18"/>
                <w:szCs w:val="18"/>
              </w:rPr>
              <w:fldChar w:fldCharType="end"/>
            </w:r>
            <w:r w:rsidRPr="0041394D">
              <w:rPr>
                <w:rFonts w:ascii="Arial" w:hAnsi="Arial" w:cs="Arial"/>
                <w:sz w:val="18"/>
                <w:szCs w:val="18"/>
              </w:rPr>
              <w:t xml:space="preserve"> below for details of the screen.</w:t>
            </w:r>
          </w:p>
          <w:p w14:paraId="140242C9" w14:textId="77777777" w:rsidR="002822AF" w:rsidRDefault="002822AF" w:rsidP="00AF6F0D">
            <w:pPr>
              <w:rPr>
                <w:rFonts w:ascii="Arial" w:hAnsi="Arial" w:cs="Arial"/>
                <w:sz w:val="18"/>
                <w:szCs w:val="18"/>
              </w:rPr>
            </w:pPr>
          </w:p>
          <w:p w14:paraId="35C8C9E0" w14:textId="77777777" w:rsidR="002822AF" w:rsidRDefault="002822AF" w:rsidP="00AF6F0D">
            <w:pPr>
              <w:rPr>
                <w:rFonts w:ascii="Arial" w:hAnsi="Arial" w:cs="Arial"/>
                <w:sz w:val="18"/>
                <w:szCs w:val="18"/>
              </w:rPr>
            </w:pPr>
            <w:r>
              <w:rPr>
                <w:rFonts w:ascii="Arial" w:hAnsi="Arial" w:cs="Arial"/>
                <w:sz w:val="18"/>
                <w:szCs w:val="18"/>
              </w:rPr>
              <w:t>The screen should display all reports that the current user has run where the Expired date has not been reached</w:t>
            </w:r>
            <w:r w:rsidR="00147E3E">
              <w:rPr>
                <w:rFonts w:ascii="Arial" w:hAnsi="Arial" w:cs="Arial"/>
                <w:sz w:val="18"/>
                <w:szCs w:val="18"/>
              </w:rPr>
              <w:t xml:space="preserve"> – invoke </w:t>
            </w:r>
            <w:r w:rsidR="00147E3E" w:rsidRPr="00147E3E">
              <w:rPr>
                <w:rFonts w:ascii="Arial" w:hAnsi="Arial" w:cs="Arial"/>
                <w:i/>
                <w:sz w:val="18"/>
                <w:szCs w:val="18"/>
              </w:rPr>
              <w:t>‘PMUC0</w:t>
            </w:r>
            <w:r w:rsidR="00C412E1">
              <w:rPr>
                <w:rFonts w:ascii="Arial" w:hAnsi="Arial" w:cs="Arial"/>
                <w:i/>
                <w:sz w:val="18"/>
                <w:szCs w:val="18"/>
              </w:rPr>
              <w:t>13</w:t>
            </w:r>
            <w:r w:rsidR="00147E3E" w:rsidRPr="00147E3E">
              <w:rPr>
                <w:rFonts w:ascii="Arial" w:hAnsi="Arial" w:cs="Arial"/>
                <w:i/>
                <w:sz w:val="18"/>
                <w:szCs w:val="18"/>
              </w:rPr>
              <w:t xml:space="preserve"> – Get </w:t>
            </w:r>
            <w:r w:rsidR="00D2623E">
              <w:rPr>
                <w:rFonts w:ascii="Arial" w:hAnsi="Arial" w:cs="Arial"/>
                <w:i/>
                <w:sz w:val="18"/>
                <w:szCs w:val="18"/>
              </w:rPr>
              <w:t>previously requested</w:t>
            </w:r>
            <w:r w:rsidR="00147E3E" w:rsidRPr="00147E3E">
              <w:rPr>
                <w:rFonts w:ascii="Arial" w:hAnsi="Arial" w:cs="Arial"/>
                <w:i/>
                <w:sz w:val="18"/>
                <w:szCs w:val="18"/>
              </w:rPr>
              <w:t xml:space="preserve"> reports</w:t>
            </w:r>
            <w:r w:rsidR="00147E3E">
              <w:rPr>
                <w:rFonts w:ascii="Arial" w:hAnsi="Arial" w:cs="Arial"/>
                <w:sz w:val="18"/>
                <w:szCs w:val="18"/>
              </w:rPr>
              <w:t>’</w:t>
            </w:r>
            <w:r>
              <w:rPr>
                <w:rFonts w:ascii="Arial" w:hAnsi="Arial" w:cs="Arial"/>
                <w:sz w:val="18"/>
                <w:szCs w:val="18"/>
              </w:rPr>
              <w:t>.</w:t>
            </w:r>
          </w:p>
          <w:p w14:paraId="72F55A55" w14:textId="77777777" w:rsidR="00DD647F" w:rsidRDefault="00DD647F" w:rsidP="00AF6F0D">
            <w:pPr>
              <w:rPr>
                <w:rFonts w:ascii="Arial" w:hAnsi="Arial" w:cs="Arial"/>
                <w:sz w:val="18"/>
                <w:szCs w:val="18"/>
              </w:rPr>
            </w:pPr>
          </w:p>
          <w:p w14:paraId="4997656A" w14:textId="6BC19FE2" w:rsidR="00DD647F" w:rsidRDefault="00DD647F" w:rsidP="00AF6F0D">
            <w:pPr>
              <w:rPr>
                <w:rFonts w:ascii="Arial" w:hAnsi="Arial" w:cs="Arial"/>
                <w:sz w:val="18"/>
                <w:szCs w:val="18"/>
              </w:rPr>
            </w:pPr>
            <w:r>
              <w:rPr>
                <w:rFonts w:ascii="Arial" w:hAnsi="Arial" w:cs="Arial"/>
                <w:sz w:val="18"/>
                <w:szCs w:val="18"/>
              </w:rPr>
              <w:t>There should be a View Report option next to each of the reports along with an option to download to Excel or PDF subject to the users permissions (</w:t>
            </w:r>
            <w:r w:rsidRPr="00DD647F">
              <w:rPr>
                <w:rFonts w:ascii="Arial" w:hAnsi="Arial" w:cs="Arial"/>
                <w:i/>
                <w:sz w:val="18"/>
                <w:szCs w:val="18"/>
              </w:rPr>
              <w:t xml:space="preserve">PMUC007 – </w:t>
            </w:r>
            <w:r w:rsidR="00FE4BBE">
              <w:rPr>
                <w:rFonts w:ascii="Arial" w:hAnsi="Arial" w:cs="Arial"/>
                <w:i/>
                <w:sz w:val="18"/>
                <w:szCs w:val="18"/>
              </w:rPr>
              <w:t>PlanManager</w:t>
            </w:r>
            <w:r w:rsidR="00D2623E">
              <w:rPr>
                <w:rFonts w:ascii="Arial" w:hAnsi="Arial" w:cs="Arial"/>
                <w:i/>
                <w:sz w:val="18"/>
                <w:szCs w:val="18"/>
              </w:rPr>
              <w:t xml:space="preserve"> Login</w:t>
            </w:r>
            <w:r w:rsidRPr="00DD647F">
              <w:rPr>
                <w:rFonts w:ascii="Arial" w:hAnsi="Arial" w:cs="Arial"/>
                <w:i/>
                <w:sz w:val="18"/>
                <w:szCs w:val="18"/>
              </w:rPr>
              <w:t>)</w:t>
            </w:r>
            <w:r>
              <w:rPr>
                <w:rFonts w:ascii="Arial" w:hAnsi="Arial" w:cs="Arial"/>
                <w:sz w:val="18"/>
                <w:szCs w:val="18"/>
              </w:rPr>
              <w:t>.</w:t>
            </w:r>
          </w:p>
          <w:p w14:paraId="501A7B22" w14:textId="77777777" w:rsidR="00147E3E" w:rsidRDefault="00147E3E" w:rsidP="00AF6F0D">
            <w:pPr>
              <w:rPr>
                <w:rFonts w:ascii="Arial" w:hAnsi="Arial" w:cs="Arial"/>
                <w:sz w:val="18"/>
                <w:szCs w:val="18"/>
              </w:rPr>
            </w:pPr>
          </w:p>
          <w:p w14:paraId="22F2A936" w14:textId="6493C2DE" w:rsidR="00147E3E" w:rsidRPr="00C91AB4" w:rsidRDefault="004F4AA5" w:rsidP="004E06BD">
            <w:pPr>
              <w:pStyle w:val="ListParagraph"/>
              <w:numPr>
                <w:ilvl w:val="0"/>
                <w:numId w:val="67"/>
              </w:numPr>
              <w:rPr>
                <w:rFonts w:cs="Arial"/>
                <w:sz w:val="18"/>
                <w:szCs w:val="18"/>
                <w:u w:val="single"/>
              </w:rPr>
            </w:pPr>
            <w:r w:rsidRPr="00C91AB4">
              <w:rPr>
                <w:rFonts w:cs="Arial"/>
                <w:sz w:val="18"/>
                <w:szCs w:val="18"/>
                <w:u w:val="single"/>
              </w:rPr>
              <w:t>Display Previously Run Reports</w:t>
            </w:r>
          </w:p>
          <w:p w14:paraId="525238A2" w14:textId="77777777" w:rsidR="004F4AA5" w:rsidRDefault="004F4AA5" w:rsidP="00AF6F0D">
            <w:pPr>
              <w:rPr>
                <w:rFonts w:ascii="Arial" w:hAnsi="Arial" w:cs="Arial"/>
                <w:sz w:val="18"/>
                <w:szCs w:val="18"/>
              </w:rPr>
            </w:pPr>
            <w:r>
              <w:rPr>
                <w:rFonts w:ascii="Arial" w:hAnsi="Arial" w:cs="Arial"/>
                <w:sz w:val="18"/>
                <w:szCs w:val="18"/>
              </w:rPr>
              <w:t>The Report Manager home screen should also display any reports that the user has previously run</w:t>
            </w:r>
            <w:r w:rsidR="005B7196">
              <w:rPr>
                <w:rFonts w:ascii="Arial" w:hAnsi="Arial" w:cs="Arial"/>
                <w:sz w:val="18"/>
                <w:szCs w:val="18"/>
              </w:rPr>
              <w:t xml:space="preserve"> invoke ‘</w:t>
            </w:r>
            <w:r w:rsidR="005B7196" w:rsidRPr="005B7196">
              <w:rPr>
                <w:rFonts w:ascii="Arial" w:hAnsi="Arial" w:cs="Arial"/>
                <w:i/>
                <w:sz w:val="18"/>
                <w:szCs w:val="18"/>
              </w:rPr>
              <w:t>PMUC0</w:t>
            </w:r>
            <w:r w:rsidR="00C412E1">
              <w:rPr>
                <w:rFonts w:ascii="Arial" w:hAnsi="Arial" w:cs="Arial"/>
                <w:i/>
                <w:sz w:val="18"/>
                <w:szCs w:val="18"/>
              </w:rPr>
              <w:t>13</w:t>
            </w:r>
            <w:r w:rsidR="005B7196" w:rsidRPr="005B7196">
              <w:rPr>
                <w:rFonts w:ascii="Arial" w:hAnsi="Arial" w:cs="Arial"/>
                <w:i/>
                <w:sz w:val="18"/>
                <w:szCs w:val="18"/>
              </w:rPr>
              <w:t xml:space="preserve"> – Get </w:t>
            </w:r>
            <w:r w:rsidR="00D2623E">
              <w:rPr>
                <w:rFonts w:ascii="Arial" w:hAnsi="Arial" w:cs="Arial"/>
                <w:i/>
                <w:sz w:val="18"/>
                <w:szCs w:val="18"/>
              </w:rPr>
              <w:t xml:space="preserve">previously requested </w:t>
            </w:r>
            <w:r w:rsidR="005B7196" w:rsidRPr="005B7196">
              <w:rPr>
                <w:rFonts w:ascii="Arial" w:hAnsi="Arial" w:cs="Arial"/>
                <w:i/>
                <w:sz w:val="18"/>
                <w:szCs w:val="18"/>
              </w:rPr>
              <w:t>Reports</w:t>
            </w:r>
            <w:r w:rsidR="005B7196">
              <w:rPr>
                <w:rFonts w:ascii="Arial" w:hAnsi="Arial" w:cs="Arial"/>
                <w:sz w:val="18"/>
                <w:szCs w:val="18"/>
              </w:rPr>
              <w:t>’</w:t>
            </w:r>
            <w:r>
              <w:rPr>
                <w:rFonts w:ascii="Arial" w:hAnsi="Arial" w:cs="Arial"/>
                <w:sz w:val="18"/>
                <w:szCs w:val="18"/>
              </w:rPr>
              <w:t>.  The screen should have the following columns on it:</w:t>
            </w:r>
          </w:p>
          <w:p w14:paraId="37538BA6" w14:textId="77777777" w:rsidR="00953467" w:rsidRDefault="00953467" w:rsidP="00AF6F0D">
            <w:pPr>
              <w:rPr>
                <w:rFonts w:ascii="Arial" w:hAnsi="Arial" w:cs="Arial"/>
                <w:sz w:val="18"/>
                <w:szCs w:val="18"/>
              </w:rPr>
            </w:pPr>
          </w:p>
          <w:p w14:paraId="1B212F41" w14:textId="77777777" w:rsidR="004F4AA5" w:rsidRDefault="004F4AA5" w:rsidP="004E06BD">
            <w:pPr>
              <w:numPr>
                <w:ilvl w:val="0"/>
                <w:numId w:val="27"/>
              </w:numPr>
              <w:rPr>
                <w:rFonts w:ascii="Arial" w:hAnsi="Arial" w:cs="Arial"/>
                <w:sz w:val="18"/>
                <w:szCs w:val="18"/>
              </w:rPr>
            </w:pPr>
            <w:r>
              <w:rPr>
                <w:rFonts w:ascii="Arial" w:hAnsi="Arial" w:cs="Arial"/>
                <w:sz w:val="18"/>
                <w:szCs w:val="18"/>
              </w:rPr>
              <w:t>Report Name</w:t>
            </w:r>
            <w:r w:rsidR="00C80071">
              <w:rPr>
                <w:rFonts w:ascii="Arial" w:hAnsi="Arial" w:cs="Arial"/>
                <w:sz w:val="18"/>
                <w:szCs w:val="18"/>
              </w:rPr>
              <w:t xml:space="preserve"> – (the report name row should be expanded to also show the following so it’s really clear what the report is based on)</w:t>
            </w:r>
          </w:p>
          <w:p w14:paraId="631EA32F" w14:textId="77777777" w:rsidR="00C80071" w:rsidRDefault="00C80071" w:rsidP="004E06BD">
            <w:pPr>
              <w:numPr>
                <w:ilvl w:val="1"/>
                <w:numId w:val="27"/>
              </w:numPr>
              <w:rPr>
                <w:rFonts w:ascii="Arial" w:hAnsi="Arial" w:cs="Arial"/>
                <w:sz w:val="18"/>
                <w:szCs w:val="18"/>
              </w:rPr>
            </w:pPr>
            <w:r>
              <w:rPr>
                <w:rFonts w:ascii="Arial" w:hAnsi="Arial" w:cs="Arial"/>
                <w:sz w:val="18"/>
                <w:szCs w:val="18"/>
              </w:rPr>
              <w:t>Date Range Used</w:t>
            </w:r>
          </w:p>
          <w:p w14:paraId="2967225C" w14:textId="77777777" w:rsidR="00C80071" w:rsidRDefault="00C80071" w:rsidP="004E06BD">
            <w:pPr>
              <w:numPr>
                <w:ilvl w:val="1"/>
                <w:numId w:val="27"/>
              </w:numPr>
              <w:rPr>
                <w:rFonts w:ascii="Arial" w:hAnsi="Arial" w:cs="Arial"/>
                <w:sz w:val="18"/>
                <w:szCs w:val="18"/>
              </w:rPr>
            </w:pPr>
            <w:r>
              <w:rPr>
                <w:rFonts w:ascii="Arial" w:hAnsi="Arial" w:cs="Arial"/>
                <w:sz w:val="18"/>
                <w:szCs w:val="18"/>
              </w:rPr>
              <w:t>Scope Used</w:t>
            </w:r>
          </w:p>
          <w:p w14:paraId="749DE68E" w14:textId="77777777" w:rsidR="00C80071" w:rsidRDefault="00C80071" w:rsidP="004E06BD">
            <w:pPr>
              <w:numPr>
                <w:ilvl w:val="1"/>
                <w:numId w:val="27"/>
              </w:numPr>
              <w:rPr>
                <w:rFonts w:ascii="Arial" w:hAnsi="Arial" w:cs="Arial"/>
                <w:sz w:val="18"/>
                <w:szCs w:val="18"/>
              </w:rPr>
            </w:pPr>
            <w:r>
              <w:rPr>
                <w:rFonts w:ascii="Arial" w:hAnsi="Arial" w:cs="Arial"/>
                <w:sz w:val="18"/>
                <w:szCs w:val="18"/>
              </w:rPr>
              <w:t>Filter Used</w:t>
            </w:r>
          </w:p>
          <w:p w14:paraId="68A2CC32" w14:textId="77777777" w:rsidR="00C80071" w:rsidRDefault="00C80071" w:rsidP="004E06BD">
            <w:pPr>
              <w:numPr>
                <w:ilvl w:val="1"/>
                <w:numId w:val="27"/>
              </w:numPr>
              <w:rPr>
                <w:rFonts w:ascii="Arial" w:hAnsi="Arial" w:cs="Arial"/>
                <w:sz w:val="18"/>
                <w:szCs w:val="18"/>
              </w:rPr>
            </w:pPr>
            <w:r>
              <w:rPr>
                <w:rFonts w:ascii="Arial" w:hAnsi="Arial" w:cs="Arial"/>
                <w:sz w:val="18"/>
                <w:szCs w:val="18"/>
              </w:rPr>
              <w:t>User ID who requested the report</w:t>
            </w:r>
          </w:p>
          <w:p w14:paraId="488088AF" w14:textId="77777777" w:rsidR="004F4AA5" w:rsidRDefault="004F4AA5" w:rsidP="004E06BD">
            <w:pPr>
              <w:numPr>
                <w:ilvl w:val="0"/>
                <w:numId w:val="27"/>
              </w:numPr>
              <w:rPr>
                <w:rFonts w:ascii="Arial" w:hAnsi="Arial" w:cs="Arial"/>
                <w:sz w:val="18"/>
                <w:szCs w:val="18"/>
              </w:rPr>
            </w:pPr>
            <w:r>
              <w:rPr>
                <w:rFonts w:ascii="Arial" w:hAnsi="Arial" w:cs="Arial"/>
                <w:sz w:val="18"/>
                <w:szCs w:val="18"/>
              </w:rPr>
              <w:t>Requested (date)</w:t>
            </w:r>
          </w:p>
          <w:p w14:paraId="06087858" w14:textId="77777777" w:rsidR="004F4AA5" w:rsidRDefault="004F4AA5" w:rsidP="004E06BD">
            <w:pPr>
              <w:numPr>
                <w:ilvl w:val="0"/>
                <w:numId w:val="27"/>
              </w:numPr>
              <w:rPr>
                <w:rFonts w:ascii="Arial" w:hAnsi="Arial" w:cs="Arial"/>
                <w:sz w:val="18"/>
                <w:szCs w:val="18"/>
              </w:rPr>
            </w:pPr>
            <w:r>
              <w:rPr>
                <w:rFonts w:ascii="Arial" w:hAnsi="Arial" w:cs="Arial"/>
                <w:sz w:val="18"/>
                <w:szCs w:val="18"/>
              </w:rPr>
              <w:t>Status</w:t>
            </w:r>
          </w:p>
          <w:p w14:paraId="0DFD887C" w14:textId="77777777" w:rsidR="004F4AA5" w:rsidRDefault="004F4AA5" w:rsidP="004E06BD">
            <w:pPr>
              <w:numPr>
                <w:ilvl w:val="0"/>
                <w:numId w:val="27"/>
              </w:numPr>
              <w:rPr>
                <w:rFonts w:ascii="Arial" w:hAnsi="Arial" w:cs="Arial"/>
                <w:sz w:val="18"/>
                <w:szCs w:val="18"/>
              </w:rPr>
            </w:pPr>
            <w:r>
              <w:rPr>
                <w:rFonts w:ascii="Arial" w:hAnsi="Arial" w:cs="Arial"/>
                <w:sz w:val="18"/>
                <w:szCs w:val="18"/>
              </w:rPr>
              <w:t>Expires (date)</w:t>
            </w:r>
          </w:p>
          <w:p w14:paraId="5269BF95" w14:textId="77777777" w:rsidR="004F4AA5" w:rsidRDefault="004F4AA5" w:rsidP="00AF6F0D">
            <w:pPr>
              <w:rPr>
                <w:rFonts w:ascii="Arial" w:hAnsi="Arial" w:cs="Arial"/>
                <w:sz w:val="18"/>
                <w:szCs w:val="18"/>
              </w:rPr>
            </w:pPr>
          </w:p>
          <w:p w14:paraId="3DE79C5C" w14:textId="7E1FA45F" w:rsidR="004F4AA5" w:rsidRDefault="004F4AA5" w:rsidP="00AF6F0D">
            <w:pPr>
              <w:rPr>
                <w:rFonts w:ascii="Arial" w:hAnsi="Arial" w:cs="Arial"/>
                <w:sz w:val="18"/>
                <w:szCs w:val="18"/>
              </w:rPr>
            </w:pPr>
            <w:r>
              <w:rPr>
                <w:rFonts w:ascii="Arial" w:hAnsi="Arial" w:cs="Arial"/>
                <w:sz w:val="18"/>
                <w:szCs w:val="18"/>
              </w:rPr>
              <w:t>It is also from this screen that the user can</w:t>
            </w:r>
            <w:r w:rsidR="005B7196">
              <w:rPr>
                <w:rFonts w:ascii="Arial" w:hAnsi="Arial" w:cs="Arial"/>
                <w:sz w:val="18"/>
                <w:szCs w:val="18"/>
              </w:rPr>
              <w:t xml:space="preserve"> View the report or</w:t>
            </w:r>
            <w:r>
              <w:rPr>
                <w:rFonts w:ascii="Arial" w:hAnsi="Arial" w:cs="Arial"/>
                <w:sz w:val="18"/>
                <w:szCs w:val="18"/>
              </w:rPr>
              <w:t xml:space="preserve"> download t</w:t>
            </w:r>
            <w:r w:rsidR="005B7196">
              <w:rPr>
                <w:rFonts w:ascii="Arial" w:hAnsi="Arial" w:cs="Arial"/>
                <w:sz w:val="18"/>
                <w:szCs w:val="18"/>
              </w:rPr>
              <w:t>he</w:t>
            </w:r>
            <w:r>
              <w:rPr>
                <w:rFonts w:ascii="Arial" w:hAnsi="Arial" w:cs="Arial"/>
                <w:sz w:val="18"/>
                <w:szCs w:val="18"/>
              </w:rPr>
              <w:t xml:space="preserve"> report to either PDF or Excel (subject to their Report Permissions (invoke </w:t>
            </w:r>
            <w:r w:rsidRPr="005B7196">
              <w:rPr>
                <w:rFonts w:ascii="Arial" w:hAnsi="Arial" w:cs="Arial"/>
                <w:i/>
                <w:sz w:val="18"/>
                <w:szCs w:val="18"/>
              </w:rPr>
              <w:t xml:space="preserve">‘PMUC007 – </w:t>
            </w:r>
            <w:r w:rsidR="00FE4BBE">
              <w:rPr>
                <w:rFonts w:ascii="Arial" w:hAnsi="Arial" w:cs="Arial"/>
                <w:i/>
                <w:sz w:val="18"/>
                <w:szCs w:val="18"/>
              </w:rPr>
              <w:t>PlanManager</w:t>
            </w:r>
            <w:r w:rsidR="00D2623E">
              <w:rPr>
                <w:rFonts w:ascii="Arial" w:hAnsi="Arial" w:cs="Arial"/>
                <w:i/>
                <w:sz w:val="18"/>
                <w:szCs w:val="18"/>
              </w:rPr>
              <w:t xml:space="preserve"> Login</w:t>
            </w:r>
            <w:r w:rsidRPr="005B7196">
              <w:rPr>
                <w:rFonts w:ascii="Arial" w:hAnsi="Arial" w:cs="Arial"/>
                <w:i/>
                <w:sz w:val="18"/>
                <w:szCs w:val="18"/>
              </w:rPr>
              <w:t>’</w:t>
            </w:r>
            <w:r>
              <w:rPr>
                <w:rFonts w:ascii="Arial" w:hAnsi="Arial" w:cs="Arial"/>
                <w:sz w:val="18"/>
                <w:szCs w:val="18"/>
              </w:rPr>
              <w:t>)</w:t>
            </w:r>
            <w:r w:rsidR="005B7196">
              <w:rPr>
                <w:rFonts w:ascii="Arial" w:hAnsi="Arial" w:cs="Arial"/>
                <w:sz w:val="18"/>
                <w:szCs w:val="18"/>
              </w:rPr>
              <w:t>.</w:t>
            </w:r>
            <w:r w:rsidR="00D2623E">
              <w:rPr>
                <w:rFonts w:ascii="Arial" w:hAnsi="Arial" w:cs="Arial"/>
                <w:sz w:val="18"/>
                <w:szCs w:val="18"/>
              </w:rPr>
              <w:t xml:space="preserve">  The appropriate icons/links for each should be available.</w:t>
            </w:r>
          </w:p>
          <w:p w14:paraId="4FC3442C" w14:textId="16619076" w:rsidR="004A3155" w:rsidRDefault="004A3155" w:rsidP="00AF6F0D">
            <w:pPr>
              <w:rPr>
                <w:rFonts w:ascii="Arial" w:hAnsi="Arial" w:cs="Arial"/>
                <w:sz w:val="18"/>
                <w:szCs w:val="18"/>
              </w:rPr>
            </w:pPr>
            <w:r>
              <w:rPr>
                <w:rFonts w:ascii="Arial" w:hAnsi="Arial" w:cs="Arial"/>
                <w:sz w:val="18"/>
                <w:szCs w:val="18"/>
              </w:rPr>
              <w:t>It should be possible to delete the report invoke ‘</w:t>
            </w:r>
            <w:r w:rsidRPr="00FC5824">
              <w:rPr>
                <w:rFonts w:ascii="Arial" w:hAnsi="Arial" w:cs="Arial"/>
                <w:i/>
                <w:sz w:val="18"/>
                <w:szCs w:val="18"/>
              </w:rPr>
              <w:t>PMUC0</w:t>
            </w:r>
            <w:r>
              <w:rPr>
                <w:rFonts w:ascii="Arial" w:hAnsi="Arial" w:cs="Arial"/>
                <w:i/>
                <w:sz w:val="18"/>
                <w:szCs w:val="18"/>
              </w:rPr>
              <w:t>18</w:t>
            </w:r>
            <w:r w:rsidRPr="00FC5824">
              <w:rPr>
                <w:rFonts w:ascii="Arial" w:hAnsi="Arial" w:cs="Arial"/>
                <w:i/>
                <w:sz w:val="18"/>
                <w:szCs w:val="18"/>
              </w:rPr>
              <w:t xml:space="preserve"> – Delete Report</w:t>
            </w:r>
            <w:r>
              <w:rPr>
                <w:rFonts w:ascii="Arial" w:hAnsi="Arial" w:cs="Arial"/>
                <w:sz w:val="18"/>
                <w:szCs w:val="18"/>
              </w:rPr>
              <w:t>’</w:t>
            </w:r>
          </w:p>
          <w:p w14:paraId="401E398E" w14:textId="66095A12" w:rsidR="00146B7F" w:rsidRDefault="00146B7F" w:rsidP="00AF6F0D">
            <w:pPr>
              <w:rPr>
                <w:rFonts w:ascii="Arial" w:hAnsi="Arial" w:cs="Arial"/>
                <w:sz w:val="18"/>
                <w:szCs w:val="18"/>
              </w:rPr>
            </w:pPr>
            <w:r>
              <w:rPr>
                <w:rFonts w:ascii="Arial" w:hAnsi="Arial" w:cs="Arial"/>
                <w:sz w:val="18"/>
                <w:szCs w:val="18"/>
              </w:rPr>
              <w:t>There should also be an option to refresh the screen so that user can see when a report status changes from In Progress to Generated.</w:t>
            </w:r>
          </w:p>
          <w:p w14:paraId="7966381B" w14:textId="77777777" w:rsidR="005B7196" w:rsidRPr="00DD647F" w:rsidRDefault="005B7196" w:rsidP="00AF6F0D">
            <w:pPr>
              <w:rPr>
                <w:rFonts w:ascii="Arial" w:hAnsi="Arial" w:cs="Arial"/>
                <w:sz w:val="18"/>
                <w:szCs w:val="18"/>
              </w:rPr>
            </w:pPr>
          </w:p>
        </w:tc>
      </w:tr>
      <w:tr w:rsidR="005B12E4" w:rsidRPr="005D68D4" w14:paraId="65B01825" w14:textId="77777777" w:rsidTr="00322B9D">
        <w:tc>
          <w:tcPr>
            <w:tcW w:w="2093" w:type="dxa"/>
            <w:shd w:val="pct20" w:color="auto" w:fill="auto"/>
          </w:tcPr>
          <w:p w14:paraId="06AC6F58"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Notes / Questions</w:t>
            </w:r>
          </w:p>
          <w:p w14:paraId="20383120" w14:textId="77777777" w:rsidR="005B12E4" w:rsidRPr="005D68D4" w:rsidRDefault="005B12E4" w:rsidP="00AF6F0D">
            <w:pPr>
              <w:rPr>
                <w:rFonts w:ascii="Arial" w:hAnsi="Arial" w:cs="Arial"/>
                <w:b/>
                <w:bCs/>
                <w:sz w:val="18"/>
                <w:szCs w:val="18"/>
              </w:rPr>
            </w:pPr>
          </w:p>
        </w:tc>
        <w:tc>
          <w:tcPr>
            <w:tcW w:w="7229" w:type="dxa"/>
            <w:shd w:val="clear" w:color="auto" w:fill="auto"/>
          </w:tcPr>
          <w:p w14:paraId="26C16E45" w14:textId="3F39BEB5" w:rsidR="002822AF" w:rsidRPr="003B646A" w:rsidRDefault="002822AF" w:rsidP="004E06BD">
            <w:pPr>
              <w:numPr>
                <w:ilvl w:val="0"/>
                <w:numId w:val="28"/>
              </w:numPr>
              <w:rPr>
                <w:rFonts w:ascii="Arial" w:hAnsi="Arial" w:cs="Arial"/>
                <w:sz w:val="18"/>
                <w:szCs w:val="18"/>
              </w:rPr>
            </w:pPr>
          </w:p>
        </w:tc>
      </w:tr>
      <w:tr w:rsidR="005B12E4" w:rsidRPr="005D68D4" w14:paraId="7C05AE7C" w14:textId="77777777" w:rsidTr="00322B9D">
        <w:tc>
          <w:tcPr>
            <w:tcW w:w="2093" w:type="dxa"/>
            <w:shd w:val="pct20" w:color="auto" w:fill="auto"/>
          </w:tcPr>
          <w:p w14:paraId="2F9B1D6E"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Includes Use Cases</w:t>
            </w:r>
          </w:p>
          <w:p w14:paraId="6CC4E491" w14:textId="77777777" w:rsidR="005B12E4" w:rsidRPr="005D68D4" w:rsidRDefault="005B12E4" w:rsidP="00AF6F0D">
            <w:pPr>
              <w:rPr>
                <w:rFonts w:ascii="Arial" w:hAnsi="Arial" w:cs="Arial"/>
                <w:b/>
                <w:bCs/>
                <w:color w:val="FF0000"/>
                <w:sz w:val="18"/>
                <w:szCs w:val="18"/>
              </w:rPr>
            </w:pPr>
          </w:p>
        </w:tc>
        <w:tc>
          <w:tcPr>
            <w:tcW w:w="7229" w:type="dxa"/>
            <w:shd w:val="clear" w:color="auto" w:fill="auto"/>
          </w:tcPr>
          <w:p w14:paraId="5881862F" w14:textId="77777777" w:rsidR="005B12E4" w:rsidRPr="005D68D4" w:rsidRDefault="002D7247" w:rsidP="00AF6F0D">
            <w:pPr>
              <w:rPr>
                <w:rFonts w:ascii="Arial" w:hAnsi="Arial" w:cs="Arial"/>
                <w:sz w:val="18"/>
                <w:szCs w:val="18"/>
              </w:rPr>
            </w:pPr>
            <w:r>
              <w:rPr>
                <w:rFonts w:ascii="Arial" w:hAnsi="Arial" w:cs="Arial"/>
                <w:sz w:val="18"/>
                <w:szCs w:val="18"/>
              </w:rPr>
              <w:t>PMUC007, PMUC013, PMUC020, PMUC024, PMUC033</w:t>
            </w:r>
          </w:p>
        </w:tc>
      </w:tr>
      <w:tr w:rsidR="005B12E4" w:rsidRPr="005D68D4" w14:paraId="69A6F487" w14:textId="77777777" w:rsidTr="00322B9D">
        <w:tc>
          <w:tcPr>
            <w:tcW w:w="2093" w:type="dxa"/>
            <w:shd w:val="pct20" w:color="auto" w:fill="auto"/>
          </w:tcPr>
          <w:p w14:paraId="0103BD18"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779E085" w14:textId="77777777" w:rsidR="005B12E4" w:rsidRPr="005D68D4" w:rsidRDefault="005B12E4" w:rsidP="00AF6F0D">
            <w:pPr>
              <w:rPr>
                <w:rFonts w:ascii="Arial" w:hAnsi="Arial" w:cs="Arial"/>
                <w:sz w:val="18"/>
                <w:szCs w:val="18"/>
              </w:rPr>
            </w:pPr>
          </w:p>
        </w:tc>
      </w:tr>
      <w:tr w:rsidR="005B12E4" w:rsidRPr="005D68D4" w14:paraId="359E56D4" w14:textId="77777777" w:rsidTr="00322B9D">
        <w:tc>
          <w:tcPr>
            <w:tcW w:w="2093" w:type="dxa"/>
            <w:shd w:val="pct20" w:color="auto" w:fill="auto"/>
          </w:tcPr>
          <w:p w14:paraId="44FFDCCF"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26C6D9CD" w14:textId="4808C2A7" w:rsidR="005B12E4" w:rsidRPr="005D68D4" w:rsidRDefault="00A834D6" w:rsidP="00AF6F0D">
            <w:pPr>
              <w:rPr>
                <w:rFonts w:ascii="Arial" w:hAnsi="Arial" w:cs="Arial"/>
                <w:sz w:val="18"/>
                <w:szCs w:val="18"/>
              </w:rPr>
            </w:pPr>
            <w:r>
              <w:rPr>
                <w:rFonts w:ascii="Arial" w:hAnsi="Arial" w:cs="Arial"/>
                <w:sz w:val="18"/>
                <w:szCs w:val="18"/>
              </w:rPr>
              <w:t>PM0043 (parts of)</w:t>
            </w:r>
          </w:p>
        </w:tc>
      </w:tr>
      <w:tr w:rsidR="005B12E4" w:rsidRPr="005D68D4" w14:paraId="3456D38E" w14:textId="77777777" w:rsidTr="00322B9D">
        <w:tc>
          <w:tcPr>
            <w:tcW w:w="2093" w:type="dxa"/>
            <w:shd w:val="pct20" w:color="auto" w:fill="auto"/>
          </w:tcPr>
          <w:p w14:paraId="1675D630"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41A6BABE" w14:textId="77777777" w:rsidR="005B12E4" w:rsidRPr="005D68D4" w:rsidRDefault="005B12E4" w:rsidP="00AF6F0D">
            <w:pPr>
              <w:rPr>
                <w:rFonts w:ascii="Arial" w:hAnsi="Arial" w:cs="Arial"/>
                <w:sz w:val="18"/>
                <w:szCs w:val="18"/>
              </w:rPr>
            </w:pPr>
            <w:r w:rsidRPr="005D68D4">
              <w:rPr>
                <w:rFonts w:ascii="Arial" w:hAnsi="Arial" w:cs="Arial"/>
                <w:sz w:val="18"/>
                <w:szCs w:val="18"/>
              </w:rPr>
              <w:t>Sue Allwood</w:t>
            </w:r>
          </w:p>
        </w:tc>
      </w:tr>
    </w:tbl>
    <w:p w14:paraId="01FEC1D6" w14:textId="77777777" w:rsidR="005B12E4" w:rsidRDefault="005B12E4" w:rsidP="00AF6F0D"/>
    <w:p w14:paraId="255EDAA7" w14:textId="3B7FC698" w:rsidR="002C796A" w:rsidRDefault="002C796A" w:rsidP="00AF6F0D"/>
    <w:p w14:paraId="3F7C0547" w14:textId="77777777" w:rsidR="002C796A" w:rsidRDefault="002C796A"/>
    <w:p w14:paraId="0F35F217" w14:textId="77777777" w:rsidR="002C796A" w:rsidRDefault="002C796A">
      <w:r>
        <w:br w:type="page"/>
      </w:r>
    </w:p>
    <w:p w14:paraId="23952424" w14:textId="02DF24E7" w:rsidR="002C796A" w:rsidRDefault="002C796A" w:rsidP="002C796A">
      <w:pPr>
        <w:pStyle w:val="Heading4"/>
      </w:pPr>
      <w:r>
        <w:t>Report Manager User Journey</w:t>
      </w:r>
    </w:p>
    <w:p w14:paraId="2B982D01" w14:textId="0E383460" w:rsidR="002C796A" w:rsidRDefault="002C796A" w:rsidP="002C796A">
      <w:pPr>
        <w:rPr>
          <w:noProof/>
          <w:lang w:eastAsia="en-GB"/>
        </w:rPr>
      </w:pPr>
      <w:del w:id="439" w:author="Jamal, Zaher CWK" w:date="2015-06-10T11:08:00Z">
        <w:r w:rsidDel="00BB4244">
          <w:rPr>
            <w:noProof/>
            <w:lang w:eastAsia="en-GB"/>
          </w:rPr>
          <w:drawing>
            <wp:inline distT="0" distB="0" distL="0" distR="0" wp14:anchorId="0803547C" wp14:editId="1D3DFF86">
              <wp:extent cx="4747260" cy="7966710"/>
              <wp:effectExtent l="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47260" cy="7966710"/>
                      </a:xfrm>
                      <a:prstGeom prst="rect">
                        <a:avLst/>
                      </a:prstGeom>
                      <a:noFill/>
                      <a:ln>
                        <a:noFill/>
                      </a:ln>
                    </pic:spPr>
                  </pic:pic>
                </a:graphicData>
              </a:graphic>
            </wp:inline>
          </w:drawing>
        </w:r>
      </w:del>
    </w:p>
    <w:p w14:paraId="6E807771" w14:textId="082B5B52" w:rsidR="00BB4244" w:rsidRDefault="00BB4244" w:rsidP="00AF6F0D">
      <w:pPr>
        <w:sectPr w:rsidR="00BB4244" w:rsidSect="005D68D4">
          <w:pgSz w:w="12240" w:h="15840" w:code="1"/>
          <w:pgMar w:top="1616" w:right="1797" w:bottom="851" w:left="1797" w:header="567" w:footer="720" w:gutter="0"/>
          <w:cols w:space="720"/>
          <w:docGrid w:linePitch="360"/>
        </w:sectPr>
      </w:pPr>
      <w:ins w:id="440" w:author="Jamal, Zaher CWK" w:date="2015-06-10T11:09:00Z">
        <w:r>
          <w:object w:dxaOrig="8659" w:dyaOrig="14938" w14:anchorId="1E8C0676">
            <v:shape id="_x0000_i1050" type="#_x0000_t75" style="width:348.75pt;height:600.75pt" o:ole="">
              <v:imagedata r:id="rId87" o:title=""/>
            </v:shape>
            <o:OLEObject Type="Embed" ProgID="Visio.Drawing.11" ShapeID="_x0000_i1050" DrawAspect="Content" ObjectID="_1496664140" r:id="rId88"/>
          </w:object>
        </w:r>
      </w:ins>
    </w:p>
    <w:p w14:paraId="42F6FD14" w14:textId="77777777" w:rsidR="00594509" w:rsidRDefault="00594509" w:rsidP="00AF6F0D">
      <w:pPr>
        <w:pStyle w:val="Heading4"/>
        <w:ind w:left="0" w:firstLine="0"/>
      </w:pPr>
      <w:bookmarkStart w:id="441" w:name="_Ref399145446"/>
      <w:r>
        <w:t xml:space="preserve">Report Manager Home Page </w:t>
      </w:r>
      <w:r w:rsidR="005256C7">
        <w:t>– “My Reports</w:t>
      </w:r>
      <w:r w:rsidR="00907AB1">
        <w:t>” tab</w:t>
      </w:r>
      <w:r w:rsidR="005256C7">
        <w:t xml:space="preserve"> </w:t>
      </w:r>
      <w:r>
        <w:t>Properties</w:t>
      </w:r>
      <w:bookmarkEnd w:id="441"/>
    </w:p>
    <w:p w14:paraId="1857D2E4" w14:textId="77777777" w:rsidR="00594509" w:rsidRDefault="00594509" w:rsidP="00AF6F0D"/>
    <w:tbl>
      <w:tblPr>
        <w:tblW w:w="14499" w:type="dxa"/>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557"/>
        <w:gridCol w:w="1159"/>
        <w:gridCol w:w="783"/>
      </w:tblGrid>
      <w:tr w:rsidR="00C412E1" w:rsidRPr="004A5D01" w14:paraId="74B1F643" w14:textId="77777777" w:rsidTr="00C412E1">
        <w:trPr>
          <w:trHeight w:val="825"/>
        </w:trPr>
        <w:tc>
          <w:tcPr>
            <w:tcW w:w="12557" w:type="dxa"/>
            <w:shd w:val="clear" w:color="auto" w:fill="auto"/>
          </w:tcPr>
          <w:p w14:paraId="7C423A82" w14:textId="77777777" w:rsidR="000969CB" w:rsidRPr="004A5D01" w:rsidRDefault="000969CB"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159" w:type="dxa"/>
            <w:shd w:val="clear" w:color="auto" w:fill="auto"/>
          </w:tcPr>
          <w:p w14:paraId="13CB8A96" w14:textId="77777777" w:rsidR="000969CB" w:rsidRPr="004A5D01" w:rsidRDefault="000969CB" w:rsidP="00AF6F0D">
            <w:pPr>
              <w:rPr>
                <w:rFonts w:ascii="Arial" w:hAnsi="Arial" w:cs="Arial"/>
                <w:b/>
                <w:sz w:val="18"/>
                <w:szCs w:val="18"/>
              </w:rPr>
            </w:pPr>
            <w:r w:rsidRPr="004A5D01">
              <w:rPr>
                <w:rFonts w:ascii="Arial" w:hAnsi="Arial" w:cs="Arial"/>
                <w:b/>
                <w:sz w:val="18"/>
                <w:szCs w:val="18"/>
              </w:rPr>
              <w:t>Can tailoring apply?</w:t>
            </w:r>
          </w:p>
        </w:tc>
        <w:tc>
          <w:tcPr>
            <w:tcW w:w="783" w:type="dxa"/>
          </w:tcPr>
          <w:p w14:paraId="02904BA0" w14:textId="77777777" w:rsidR="000969CB" w:rsidRPr="004A5D01" w:rsidRDefault="000969CB" w:rsidP="00AF6F0D">
            <w:pPr>
              <w:rPr>
                <w:rFonts w:ascii="Arial" w:hAnsi="Arial" w:cs="Arial"/>
                <w:b/>
                <w:sz w:val="18"/>
                <w:szCs w:val="18"/>
              </w:rPr>
            </w:pPr>
            <w:r w:rsidRPr="004A5D01">
              <w:rPr>
                <w:rFonts w:ascii="Arial" w:hAnsi="Arial" w:cs="Arial"/>
                <w:b/>
                <w:sz w:val="18"/>
                <w:szCs w:val="18"/>
              </w:rPr>
              <w:t>Target</w:t>
            </w:r>
          </w:p>
        </w:tc>
      </w:tr>
      <w:tr w:rsidR="00C412E1" w:rsidRPr="004A5D01" w14:paraId="71147B65" w14:textId="77777777" w:rsidTr="00C412E1">
        <w:trPr>
          <w:trHeight w:val="275"/>
        </w:trPr>
        <w:tc>
          <w:tcPr>
            <w:tcW w:w="12557" w:type="dxa"/>
            <w:shd w:val="clear" w:color="auto" w:fill="auto"/>
          </w:tcPr>
          <w:p w14:paraId="6A4170EF" w14:textId="77777777" w:rsidR="000969CB" w:rsidRPr="004A5D01" w:rsidRDefault="000969CB" w:rsidP="00AF6F0D">
            <w:pPr>
              <w:pStyle w:val="TableText"/>
              <w:jc w:val="left"/>
              <w:rPr>
                <w:rFonts w:ascii="Arial" w:hAnsi="Arial" w:cs="Arial"/>
                <w:b/>
                <w:szCs w:val="18"/>
              </w:rPr>
            </w:pPr>
            <w:r w:rsidRPr="004A5D01">
              <w:rPr>
                <w:rFonts w:ascii="Arial" w:hAnsi="Arial" w:cs="Arial"/>
                <w:b/>
                <w:szCs w:val="18"/>
              </w:rPr>
              <w:t>Report Manager</w:t>
            </w:r>
          </w:p>
          <w:p w14:paraId="6B9676AF" w14:textId="77777777" w:rsidR="000969CB" w:rsidRPr="004A5D01" w:rsidRDefault="000969CB" w:rsidP="00AF6F0D">
            <w:pPr>
              <w:pStyle w:val="TableText"/>
              <w:jc w:val="left"/>
              <w:rPr>
                <w:rFonts w:ascii="Arial" w:hAnsi="Arial" w:cs="Arial"/>
                <w:szCs w:val="18"/>
              </w:rPr>
            </w:pPr>
          </w:p>
          <w:p w14:paraId="06540D11" w14:textId="77777777" w:rsidR="000969CB" w:rsidRPr="00413B79" w:rsidRDefault="000969CB" w:rsidP="00AF6F0D">
            <w:pPr>
              <w:pStyle w:val="TableText"/>
              <w:jc w:val="left"/>
              <w:rPr>
                <w:rFonts w:ascii="Arial" w:hAnsi="Arial" w:cs="Arial"/>
                <w:i/>
                <w:color w:val="FF0000"/>
                <w:szCs w:val="18"/>
              </w:rPr>
            </w:pPr>
            <w:r w:rsidRPr="004A5D01">
              <w:rPr>
                <w:rFonts w:ascii="Arial" w:hAnsi="Arial" w:cs="Arial"/>
                <w:color w:val="333333"/>
                <w:szCs w:val="18"/>
              </w:rPr>
              <w:t xml:space="preserve">Welcome to {Report Manager}. </w:t>
            </w:r>
            <w:r w:rsidR="00413B79">
              <w:rPr>
                <w:rFonts w:ascii="Arial" w:hAnsi="Arial" w:cs="Arial"/>
                <w:i/>
                <w:color w:val="FF0000"/>
                <w:szCs w:val="18"/>
              </w:rPr>
              <w:t>Need to amend this wording to reflect the amend</w:t>
            </w:r>
            <w:r w:rsidR="00CD7113">
              <w:rPr>
                <w:rFonts w:ascii="Arial" w:hAnsi="Arial" w:cs="Arial"/>
                <w:i/>
                <w:color w:val="FF0000"/>
                <w:szCs w:val="18"/>
              </w:rPr>
              <w:t>ed</w:t>
            </w:r>
            <w:r w:rsidR="00413B79">
              <w:rPr>
                <w:rFonts w:ascii="Arial" w:hAnsi="Arial" w:cs="Arial"/>
                <w:i/>
                <w:color w:val="FF0000"/>
                <w:szCs w:val="18"/>
              </w:rPr>
              <w:t xml:space="preserve"> layout and journey</w:t>
            </w:r>
          </w:p>
          <w:p w14:paraId="6185F175" w14:textId="77777777" w:rsidR="000969CB" w:rsidRPr="004A5D01" w:rsidRDefault="000969CB" w:rsidP="00AF6F0D">
            <w:pPr>
              <w:pStyle w:val="TableText"/>
              <w:jc w:val="left"/>
              <w:rPr>
                <w:rFonts w:ascii="Arial" w:hAnsi="Arial" w:cs="Arial"/>
                <w:szCs w:val="18"/>
              </w:rPr>
            </w:pPr>
          </w:p>
        </w:tc>
        <w:tc>
          <w:tcPr>
            <w:tcW w:w="1159" w:type="dxa"/>
            <w:shd w:val="clear" w:color="auto" w:fill="auto"/>
          </w:tcPr>
          <w:p w14:paraId="6A8CFCC1" w14:textId="77777777" w:rsidR="000969CB" w:rsidRPr="004A5D01" w:rsidRDefault="000969CB"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783" w:type="dxa"/>
          </w:tcPr>
          <w:p w14:paraId="3DC95D7E" w14:textId="77777777" w:rsidR="000969CB" w:rsidRPr="004A5D01" w:rsidRDefault="00B5105B" w:rsidP="00AF6F0D">
            <w:pPr>
              <w:autoSpaceDE w:val="0"/>
              <w:autoSpaceDN w:val="0"/>
              <w:adjustRightInd w:val="0"/>
              <w:rPr>
                <w:rFonts w:ascii="Arial" w:hAnsi="Arial" w:cs="Arial"/>
                <w:sz w:val="18"/>
                <w:szCs w:val="18"/>
              </w:rPr>
            </w:pPr>
            <w:r w:rsidRPr="004A5D01">
              <w:rPr>
                <w:rFonts w:ascii="Arial" w:hAnsi="Arial" w:cs="Arial"/>
                <w:sz w:val="18"/>
                <w:szCs w:val="18"/>
              </w:rPr>
              <w:t>t</w:t>
            </w:r>
            <w:r w:rsidR="000969CB" w:rsidRPr="004A5D01">
              <w:rPr>
                <w:rFonts w:ascii="Arial" w:hAnsi="Arial" w:cs="Arial"/>
                <w:sz w:val="18"/>
                <w:szCs w:val="18"/>
              </w:rPr>
              <w:t>bd</w:t>
            </w:r>
          </w:p>
        </w:tc>
      </w:tr>
    </w:tbl>
    <w:p w14:paraId="39CEBC9D" w14:textId="77777777" w:rsidR="00F2045F" w:rsidRDefault="00F2045F" w:rsidP="00AF6F0D"/>
    <w:tbl>
      <w:tblPr>
        <w:tblW w:w="14541" w:type="dxa"/>
        <w:tblInd w:w="-11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75"/>
        <w:gridCol w:w="2835"/>
        <w:gridCol w:w="850"/>
        <w:gridCol w:w="4395"/>
        <w:gridCol w:w="1559"/>
        <w:gridCol w:w="1843"/>
        <w:gridCol w:w="1134"/>
        <w:gridCol w:w="850"/>
      </w:tblGrid>
      <w:tr w:rsidR="00C412E1" w:rsidRPr="004A5D01" w14:paraId="72D7D845" w14:textId="77777777" w:rsidTr="00C412E1">
        <w:trPr>
          <w:trHeight w:val="275"/>
        </w:trPr>
        <w:tc>
          <w:tcPr>
            <w:tcW w:w="1075" w:type="dxa"/>
            <w:shd w:val="clear" w:color="auto" w:fill="auto"/>
          </w:tcPr>
          <w:p w14:paraId="4B26B4AB" w14:textId="77777777" w:rsidR="000969CB" w:rsidRPr="004A5D01" w:rsidRDefault="000969CB" w:rsidP="00AF6F0D">
            <w:pPr>
              <w:rPr>
                <w:rFonts w:ascii="Arial" w:hAnsi="Arial" w:cs="Arial"/>
                <w:b/>
                <w:sz w:val="18"/>
                <w:szCs w:val="18"/>
              </w:rPr>
            </w:pPr>
            <w:r w:rsidRPr="004A5D01">
              <w:rPr>
                <w:rFonts w:ascii="Arial" w:hAnsi="Arial" w:cs="Arial"/>
                <w:b/>
                <w:sz w:val="18"/>
                <w:szCs w:val="18"/>
              </w:rPr>
              <w:t>Object</w:t>
            </w:r>
          </w:p>
        </w:tc>
        <w:tc>
          <w:tcPr>
            <w:tcW w:w="2835" w:type="dxa"/>
            <w:shd w:val="clear" w:color="auto" w:fill="auto"/>
          </w:tcPr>
          <w:p w14:paraId="26EDD199" w14:textId="77777777" w:rsidR="000969CB" w:rsidRPr="004A5D01" w:rsidRDefault="000969CB"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C8EAD62" w14:textId="77777777" w:rsidR="000969CB" w:rsidRPr="004A5D01" w:rsidRDefault="000969CB" w:rsidP="00AF6F0D">
            <w:pPr>
              <w:rPr>
                <w:rFonts w:ascii="Arial" w:hAnsi="Arial" w:cs="Arial"/>
                <w:b/>
                <w:sz w:val="18"/>
                <w:szCs w:val="18"/>
              </w:rPr>
            </w:pPr>
            <w:r w:rsidRPr="004A5D01">
              <w:rPr>
                <w:rFonts w:ascii="Arial" w:hAnsi="Arial" w:cs="Arial"/>
                <w:b/>
                <w:sz w:val="18"/>
                <w:szCs w:val="18"/>
              </w:rPr>
              <w:t>Mandatory</w:t>
            </w:r>
          </w:p>
        </w:tc>
        <w:tc>
          <w:tcPr>
            <w:tcW w:w="4395" w:type="dxa"/>
            <w:shd w:val="clear" w:color="auto" w:fill="auto"/>
          </w:tcPr>
          <w:p w14:paraId="589E3110" w14:textId="77777777" w:rsidR="000969CB" w:rsidRPr="004A5D01" w:rsidRDefault="000969CB" w:rsidP="00AF6F0D">
            <w:pPr>
              <w:rPr>
                <w:rFonts w:ascii="Arial" w:hAnsi="Arial" w:cs="Arial"/>
                <w:b/>
                <w:sz w:val="18"/>
                <w:szCs w:val="18"/>
              </w:rPr>
            </w:pPr>
            <w:r w:rsidRPr="004A5D01">
              <w:rPr>
                <w:rFonts w:ascii="Arial" w:hAnsi="Arial" w:cs="Arial"/>
                <w:b/>
                <w:sz w:val="18"/>
                <w:szCs w:val="18"/>
              </w:rPr>
              <w:t>Validation</w:t>
            </w:r>
          </w:p>
        </w:tc>
        <w:tc>
          <w:tcPr>
            <w:tcW w:w="1559" w:type="dxa"/>
            <w:shd w:val="clear" w:color="auto" w:fill="auto"/>
          </w:tcPr>
          <w:p w14:paraId="47CD0FF3" w14:textId="77777777" w:rsidR="000969CB" w:rsidRPr="004A5D01" w:rsidRDefault="000969CB" w:rsidP="00AF6F0D">
            <w:pPr>
              <w:rPr>
                <w:rFonts w:ascii="Arial" w:hAnsi="Arial" w:cs="Arial"/>
                <w:b/>
                <w:sz w:val="18"/>
                <w:szCs w:val="18"/>
              </w:rPr>
            </w:pPr>
            <w:r w:rsidRPr="004A5D01">
              <w:rPr>
                <w:rFonts w:ascii="Arial" w:hAnsi="Arial" w:cs="Arial"/>
                <w:b/>
                <w:sz w:val="18"/>
                <w:szCs w:val="18"/>
              </w:rPr>
              <w:t>Help Icon Applies</w:t>
            </w:r>
          </w:p>
        </w:tc>
        <w:tc>
          <w:tcPr>
            <w:tcW w:w="1843" w:type="dxa"/>
            <w:shd w:val="clear" w:color="auto" w:fill="auto"/>
          </w:tcPr>
          <w:p w14:paraId="20E9AEA7" w14:textId="77777777" w:rsidR="000969CB" w:rsidRPr="004A5D01" w:rsidRDefault="000969CB" w:rsidP="00AF6F0D">
            <w:pPr>
              <w:rPr>
                <w:rFonts w:ascii="Arial" w:hAnsi="Arial" w:cs="Arial"/>
                <w:b/>
                <w:sz w:val="18"/>
                <w:szCs w:val="18"/>
              </w:rPr>
            </w:pPr>
            <w:r w:rsidRPr="004A5D01">
              <w:rPr>
                <w:rFonts w:ascii="Arial" w:hAnsi="Arial" w:cs="Arial"/>
                <w:b/>
                <w:sz w:val="18"/>
                <w:szCs w:val="18"/>
              </w:rPr>
              <w:t>Help Icon Text</w:t>
            </w:r>
          </w:p>
        </w:tc>
        <w:tc>
          <w:tcPr>
            <w:tcW w:w="1134" w:type="dxa"/>
          </w:tcPr>
          <w:p w14:paraId="3FDDFA2F" w14:textId="77777777" w:rsidR="000969CB" w:rsidRPr="004A5D01" w:rsidRDefault="000969CB" w:rsidP="00AF6F0D">
            <w:pPr>
              <w:rPr>
                <w:rFonts w:ascii="Arial" w:hAnsi="Arial" w:cs="Arial"/>
                <w:b/>
                <w:sz w:val="18"/>
                <w:szCs w:val="18"/>
              </w:rPr>
            </w:pPr>
          </w:p>
        </w:tc>
        <w:tc>
          <w:tcPr>
            <w:tcW w:w="850" w:type="dxa"/>
          </w:tcPr>
          <w:p w14:paraId="41D3BBC9" w14:textId="77777777" w:rsidR="000969CB" w:rsidRPr="004A5D01" w:rsidRDefault="000969CB" w:rsidP="00AF6F0D">
            <w:pPr>
              <w:rPr>
                <w:rFonts w:ascii="Arial" w:hAnsi="Arial" w:cs="Arial"/>
                <w:b/>
                <w:sz w:val="18"/>
                <w:szCs w:val="18"/>
              </w:rPr>
            </w:pPr>
          </w:p>
        </w:tc>
      </w:tr>
      <w:tr w:rsidR="00C412E1" w:rsidRPr="004A5D01" w14:paraId="44D3396D" w14:textId="77777777" w:rsidTr="00C412E1">
        <w:trPr>
          <w:trHeight w:val="275"/>
        </w:trPr>
        <w:tc>
          <w:tcPr>
            <w:tcW w:w="1075" w:type="dxa"/>
            <w:shd w:val="clear" w:color="auto" w:fill="auto"/>
          </w:tcPr>
          <w:p w14:paraId="5D90CF7E" w14:textId="77777777" w:rsidR="000969CB" w:rsidRPr="004A5D01" w:rsidRDefault="000969CB" w:rsidP="00AF6F0D">
            <w:pPr>
              <w:rPr>
                <w:rFonts w:ascii="Arial" w:hAnsi="Arial" w:cs="Arial"/>
                <w:sz w:val="18"/>
                <w:szCs w:val="18"/>
              </w:rPr>
            </w:pPr>
            <w:r w:rsidRPr="004A5D01">
              <w:rPr>
                <w:rFonts w:ascii="Arial" w:hAnsi="Arial" w:cs="Arial"/>
                <w:sz w:val="18"/>
                <w:szCs w:val="18"/>
              </w:rPr>
              <w:t>Tab Heading</w:t>
            </w:r>
          </w:p>
        </w:tc>
        <w:tc>
          <w:tcPr>
            <w:tcW w:w="2835" w:type="dxa"/>
            <w:shd w:val="clear" w:color="auto" w:fill="auto"/>
          </w:tcPr>
          <w:p w14:paraId="1774FB81" w14:textId="77777777" w:rsidR="000969CB" w:rsidRPr="00953467" w:rsidRDefault="000969CB" w:rsidP="00AF6F0D">
            <w:pPr>
              <w:rPr>
                <w:rFonts w:ascii="Arial" w:hAnsi="Arial" w:cs="Arial"/>
                <w:b/>
                <w:sz w:val="18"/>
                <w:szCs w:val="18"/>
              </w:rPr>
            </w:pPr>
            <w:r w:rsidRPr="00953467">
              <w:rPr>
                <w:rFonts w:ascii="Arial" w:hAnsi="Arial" w:cs="Arial"/>
                <w:b/>
                <w:sz w:val="18"/>
                <w:szCs w:val="18"/>
              </w:rPr>
              <w:t>My Reports</w:t>
            </w:r>
          </w:p>
        </w:tc>
        <w:tc>
          <w:tcPr>
            <w:tcW w:w="850" w:type="dxa"/>
            <w:shd w:val="clear" w:color="auto" w:fill="auto"/>
          </w:tcPr>
          <w:p w14:paraId="7DE13876" w14:textId="77777777" w:rsidR="000969CB" w:rsidRPr="004A5D01" w:rsidRDefault="000969CB"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443FF456" w14:textId="77777777" w:rsidR="000969CB" w:rsidRPr="004A5D01" w:rsidRDefault="00B5105B" w:rsidP="00AF6F0D">
            <w:pPr>
              <w:rPr>
                <w:rFonts w:ascii="Arial" w:hAnsi="Arial" w:cs="Arial"/>
                <w:sz w:val="18"/>
                <w:szCs w:val="18"/>
              </w:rPr>
            </w:pPr>
            <w:r w:rsidRPr="004A5D01">
              <w:rPr>
                <w:rFonts w:ascii="Arial" w:hAnsi="Arial" w:cs="Arial"/>
                <w:sz w:val="18"/>
                <w:szCs w:val="18"/>
              </w:rPr>
              <w:t>n/a</w:t>
            </w:r>
          </w:p>
        </w:tc>
        <w:tc>
          <w:tcPr>
            <w:tcW w:w="1559" w:type="dxa"/>
            <w:shd w:val="clear" w:color="auto" w:fill="auto"/>
          </w:tcPr>
          <w:p w14:paraId="648D6F9E" w14:textId="77777777" w:rsidR="000969CB" w:rsidRPr="004A5D01" w:rsidRDefault="00B5105B"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20FFDB37" w14:textId="77777777" w:rsidR="000969CB" w:rsidRPr="004A5D01" w:rsidRDefault="00B5105B" w:rsidP="00AF6F0D">
            <w:pPr>
              <w:rPr>
                <w:rFonts w:ascii="Arial" w:hAnsi="Arial" w:cs="Arial"/>
                <w:sz w:val="18"/>
                <w:szCs w:val="18"/>
              </w:rPr>
            </w:pPr>
            <w:r w:rsidRPr="004A5D01">
              <w:rPr>
                <w:rFonts w:ascii="Arial" w:hAnsi="Arial" w:cs="Arial"/>
                <w:sz w:val="18"/>
                <w:szCs w:val="18"/>
              </w:rPr>
              <w:t>n/a</w:t>
            </w:r>
          </w:p>
        </w:tc>
        <w:tc>
          <w:tcPr>
            <w:tcW w:w="1134" w:type="dxa"/>
          </w:tcPr>
          <w:p w14:paraId="12898627" w14:textId="77777777" w:rsidR="000969CB"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40EC5059" w14:textId="77777777" w:rsidR="000969CB"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4611A7AD" w14:textId="77777777" w:rsidTr="00C412E1">
        <w:trPr>
          <w:trHeight w:val="275"/>
        </w:trPr>
        <w:tc>
          <w:tcPr>
            <w:tcW w:w="1075" w:type="dxa"/>
            <w:shd w:val="clear" w:color="auto" w:fill="auto"/>
          </w:tcPr>
          <w:p w14:paraId="764EF54B" w14:textId="77777777" w:rsidR="00585A2F" w:rsidRPr="004A5D01" w:rsidRDefault="00585A2F" w:rsidP="00AF6F0D">
            <w:pPr>
              <w:rPr>
                <w:rFonts w:ascii="Arial" w:hAnsi="Arial" w:cs="Arial"/>
                <w:sz w:val="18"/>
                <w:szCs w:val="18"/>
              </w:rPr>
            </w:pPr>
            <w:r w:rsidRPr="004A5D01">
              <w:rPr>
                <w:rFonts w:ascii="Arial" w:hAnsi="Arial" w:cs="Arial"/>
                <w:sz w:val="18"/>
                <w:szCs w:val="18"/>
              </w:rPr>
              <w:t>Tab Heading</w:t>
            </w:r>
          </w:p>
        </w:tc>
        <w:tc>
          <w:tcPr>
            <w:tcW w:w="2835" w:type="dxa"/>
            <w:shd w:val="clear" w:color="auto" w:fill="auto"/>
          </w:tcPr>
          <w:p w14:paraId="4E253143" w14:textId="77777777" w:rsidR="00585A2F" w:rsidRPr="00953467" w:rsidRDefault="00585A2F" w:rsidP="00AF6F0D">
            <w:pPr>
              <w:rPr>
                <w:rFonts w:ascii="Arial" w:hAnsi="Arial" w:cs="Arial"/>
                <w:b/>
                <w:sz w:val="18"/>
                <w:szCs w:val="18"/>
              </w:rPr>
            </w:pPr>
            <w:r w:rsidRPr="00953467">
              <w:rPr>
                <w:rFonts w:ascii="Arial" w:hAnsi="Arial" w:cs="Arial"/>
                <w:b/>
                <w:sz w:val="18"/>
                <w:szCs w:val="18"/>
              </w:rPr>
              <w:t>Request Report</w:t>
            </w:r>
          </w:p>
        </w:tc>
        <w:tc>
          <w:tcPr>
            <w:tcW w:w="850" w:type="dxa"/>
            <w:shd w:val="clear" w:color="auto" w:fill="auto"/>
          </w:tcPr>
          <w:p w14:paraId="03DFAA4A"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36948F48" w14:textId="77777777" w:rsidR="00585A2F" w:rsidRPr="004A5D01" w:rsidRDefault="00585A2F" w:rsidP="00AF6F0D">
            <w:pPr>
              <w:rPr>
                <w:rFonts w:ascii="Arial" w:hAnsi="Arial" w:cs="Arial"/>
                <w:sz w:val="18"/>
                <w:szCs w:val="18"/>
              </w:rPr>
            </w:pPr>
            <w:r>
              <w:rPr>
                <w:rFonts w:ascii="Arial" w:hAnsi="Arial" w:cs="Arial"/>
                <w:sz w:val="18"/>
                <w:szCs w:val="18"/>
              </w:rPr>
              <w:t>Invoke – PMUC0</w:t>
            </w:r>
            <w:r w:rsidR="005D4DB6">
              <w:rPr>
                <w:rFonts w:ascii="Arial" w:hAnsi="Arial" w:cs="Arial"/>
                <w:sz w:val="18"/>
                <w:szCs w:val="18"/>
              </w:rPr>
              <w:t>20</w:t>
            </w:r>
            <w:r>
              <w:rPr>
                <w:rFonts w:ascii="Arial" w:hAnsi="Arial" w:cs="Arial"/>
                <w:sz w:val="18"/>
                <w:szCs w:val="18"/>
              </w:rPr>
              <w:t xml:space="preserve"> – Request Report</w:t>
            </w:r>
          </w:p>
        </w:tc>
        <w:tc>
          <w:tcPr>
            <w:tcW w:w="1559" w:type="dxa"/>
            <w:shd w:val="clear" w:color="auto" w:fill="auto"/>
          </w:tcPr>
          <w:p w14:paraId="7C49920C"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2D74CED8"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7530114D"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5014B933"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36DC1F69" w14:textId="77777777" w:rsidTr="00C412E1">
        <w:trPr>
          <w:trHeight w:val="275"/>
        </w:trPr>
        <w:tc>
          <w:tcPr>
            <w:tcW w:w="1075" w:type="dxa"/>
            <w:shd w:val="clear" w:color="auto" w:fill="auto"/>
          </w:tcPr>
          <w:p w14:paraId="2E5A82FF" w14:textId="77777777" w:rsidR="00585A2F" w:rsidRPr="004A5D01" w:rsidRDefault="00585A2F" w:rsidP="00AF6F0D">
            <w:pPr>
              <w:rPr>
                <w:rFonts w:ascii="Arial" w:hAnsi="Arial" w:cs="Arial"/>
                <w:sz w:val="18"/>
                <w:szCs w:val="18"/>
              </w:rPr>
            </w:pPr>
            <w:r w:rsidRPr="004A5D01">
              <w:rPr>
                <w:rFonts w:ascii="Arial" w:hAnsi="Arial" w:cs="Arial"/>
                <w:sz w:val="18"/>
                <w:szCs w:val="18"/>
              </w:rPr>
              <w:t>Tab Heading</w:t>
            </w:r>
          </w:p>
        </w:tc>
        <w:tc>
          <w:tcPr>
            <w:tcW w:w="2835" w:type="dxa"/>
            <w:shd w:val="clear" w:color="auto" w:fill="auto"/>
          </w:tcPr>
          <w:p w14:paraId="616040BC" w14:textId="77777777" w:rsidR="00585A2F" w:rsidRPr="00953467" w:rsidRDefault="00585A2F" w:rsidP="00AF6F0D">
            <w:pPr>
              <w:rPr>
                <w:rFonts w:ascii="Arial" w:hAnsi="Arial" w:cs="Arial"/>
                <w:b/>
                <w:sz w:val="18"/>
                <w:szCs w:val="18"/>
              </w:rPr>
            </w:pPr>
            <w:r w:rsidRPr="00953467">
              <w:rPr>
                <w:rFonts w:ascii="Arial" w:hAnsi="Arial" w:cs="Arial"/>
                <w:b/>
                <w:sz w:val="18"/>
                <w:szCs w:val="18"/>
              </w:rPr>
              <w:t>Manage Reports</w:t>
            </w:r>
          </w:p>
        </w:tc>
        <w:tc>
          <w:tcPr>
            <w:tcW w:w="850" w:type="dxa"/>
            <w:shd w:val="clear" w:color="auto" w:fill="auto"/>
          </w:tcPr>
          <w:p w14:paraId="44A04CCE"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54AF52E0" w14:textId="77777777" w:rsidR="00585A2F" w:rsidRPr="004A5D01" w:rsidRDefault="00585A2F" w:rsidP="00AF6F0D">
            <w:pPr>
              <w:rPr>
                <w:rFonts w:ascii="Arial" w:hAnsi="Arial" w:cs="Arial"/>
                <w:sz w:val="18"/>
                <w:szCs w:val="18"/>
              </w:rPr>
            </w:pPr>
            <w:r>
              <w:rPr>
                <w:rFonts w:ascii="Arial" w:hAnsi="Arial" w:cs="Arial"/>
                <w:sz w:val="18"/>
                <w:szCs w:val="18"/>
              </w:rPr>
              <w:t>Invoke – PMUC0</w:t>
            </w:r>
            <w:r w:rsidR="005D4DB6">
              <w:rPr>
                <w:rFonts w:ascii="Arial" w:hAnsi="Arial" w:cs="Arial"/>
                <w:sz w:val="18"/>
                <w:szCs w:val="18"/>
              </w:rPr>
              <w:t>24</w:t>
            </w:r>
            <w:r>
              <w:rPr>
                <w:rFonts w:ascii="Arial" w:hAnsi="Arial" w:cs="Arial"/>
                <w:sz w:val="18"/>
                <w:szCs w:val="18"/>
              </w:rPr>
              <w:t xml:space="preserve"> – Manage Reports</w:t>
            </w:r>
          </w:p>
        </w:tc>
        <w:tc>
          <w:tcPr>
            <w:tcW w:w="1559" w:type="dxa"/>
            <w:shd w:val="clear" w:color="auto" w:fill="auto"/>
          </w:tcPr>
          <w:p w14:paraId="650B459F"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7C7AD454"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0F30861E"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5395DA14"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688A8DE5" w14:textId="77777777" w:rsidTr="00C412E1">
        <w:trPr>
          <w:trHeight w:val="259"/>
        </w:trPr>
        <w:tc>
          <w:tcPr>
            <w:tcW w:w="1075" w:type="dxa"/>
            <w:shd w:val="clear" w:color="auto" w:fill="auto"/>
          </w:tcPr>
          <w:p w14:paraId="35ADD96F" w14:textId="77777777" w:rsidR="00585A2F" w:rsidRPr="004A5D01" w:rsidRDefault="00585A2F" w:rsidP="00AF6F0D">
            <w:pPr>
              <w:rPr>
                <w:rFonts w:ascii="Arial" w:hAnsi="Arial" w:cs="Arial"/>
                <w:sz w:val="18"/>
                <w:szCs w:val="18"/>
              </w:rPr>
            </w:pPr>
            <w:r>
              <w:rPr>
                <w:rFonts w:ascii="Arial" w:hAnsi="Arial" w:cs="Arial"/>
                <w:sz w:val="18"/>
                <w:szCs w:val="18"/>
              </w:rPr>
              <w:t>Tab Heading</w:t>
            </w:r>
          </w:p>
        </w:tc>
        <w:tc>
          <w:tcPr>
            <w:tcW w:w="2835" w:type="dxa"/>
            <w:shd w:val="clear" w:color="auto" w:fill="auto"/>
          </w:tcPr>
          <w:p w14:paraId="697B4C71" w14:textId="77777777" w:rsidR="00585A2F" w:rsidRPr="00953467" w:rsidRDefault="00585A2F" w:rsidP="00AF6F0D">
            <w:pPr>
              <w:rPr>
                <w:rFonts w:ascii="Arial" w:hAnsi="Arial" w:cs="Arial"/>
                <w:b/>
                <w:sz w:val="18"/>
                <w:szCs w:val="18"/>
              </w:rPr>
            </w:pPr>
            <w:r w:rsidRPr="00953467">
              <w:rPr>
                <w:rFonts w:ascii="Arial" w:hAnsi="Arial" w:cs="Arial"/>
                <w:b/>
                <w:sz w:val="18"/>
                <w:szCs w:val="18"/>
              </w:rPr>
              <w:t>Manage Scope</w:t>
            </w:r>
          </w:p>
        </w:tc>
        <w:tc>
          <w:tcPr>
            <w:tcW w:w="850" w:type="dxa"/>
            <w:shd w:val="clear" w:color="auto" w:fill="auto"/>
          </w:tcPr>
          <w:p w14:paraId="3A307214" w14:textId="77777777" w:rsidR="00585A2F" w:rsidRPr="004A5D01" w:rsidRDefault="00585A2F"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6F9539BC" w14:textId="77777777" w:rsidR="00585A2F" w:rsidRPr="004A5D01" w:rsidRDefault="005D4DB6" w:rsidP="00AF6F0D">
            <w:pPr>
              <w:rPr>
                <w:rFonts w:ascii="Arial" w:hAnsi="Arial" w:cs="Arial"/>
                <w:sz w:val="18"/>
                <w:szCs w:val="18"/>
              </w:rPr>
            </w:pPr>
            <w:r>
              <w:rPr>
                <w:rFonts w:ascii="Arial" w:hAnsi="Arial" w:cs="Arial"/>
                <w:sz w:val="18"/>
                <w:szCs w:val="18"/>
              </w:rPr>
              <w:t>Invoke – PMUC029</w:t>
            </w:r>
            <w:r w:rsidR="00585A2F">
              <w:rPr>
                <w:rFonts w:ascii="Arial" w:hAnsi="Arial" w:cs="Arial"/>
                <w:sz w:val="18"/>
                <w:szCs w:val="18"/>
              </w:rPr>
              <w:t xml:space="preserve"> – Manage Scope</w:t>
            </w:r>
          </w:p>
        </w:tc>
        <w:tc>
          <w:tcPr>
            <w:tcW w:w="1559" w:type="dxa"/>
            <w:shd w:val="clear" w:color="auto" w:fill="auto"/>
          </w:tcPr>
          <w:p w14:paraId="4AD4E4A5"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645477D0"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178559A8"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71CD3581"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140F42B0" w14:textId="77777777" w:rsidTr="00C412E1">
        <w:trPr>
          <w:trHeight w:val="259"/>
        </w:trPr>
        <w:tc>
          <w:tcPr>
            <w:tcW w:w="1075" w:type="dxa"/>
            <w:shd w:val="clear" w:color="auto" w:fill="auto"/>
          </w:tcPr>
          <w:p w14:paraId="26728A19" w14:textId="77777777" w:rsidR="00585A2F" w:rsidRPr="004A5D01" w:rsidRDefault="00585A2F" w:rsidP="00AF6F0D">
            <w:pPr>
              <w:rPr>
                <w:rFonts w:ascii="Arial" w:hAnsi="Arial" w:cs="Arial"/>
                <w:sz w:val="18"/>
                <w:szCs w:val="18"/>
              </w:rPr>
            </w:pPr>
            <w:r>
              <w:rPr>
                <w:rFonts w:ascii="Arial" w:hAnsi="Arial" w:cs="Arial"/>
                <w:sz w:val="18"/>
                <w:szCs w:val="18"/>
              </w:rPr>
              <w:t>Tab Heading</w:t>
            </w:r>
          </w:p>
        </w:tc>
        <w:tc>
          <w:tcPr>
            <w:tcW w:w="2835" w:type="dxa"/>
            <w:shd w:val="clear" w:color="auto" w:fill="auto"/>
          </w:tcPr>
          <w:p w14:paraId="132896E2" w14:textId="77777777" w:rsidR="00585A2F" w:rsidRPr="00953467" w:rsidRDefault="00585A2F" w:rsidP="00AF6F0D">
            <w:pPr>
              <w:rPr>
                <w:rFonts w:ascii="Arial" w:hAnsi="Arial" w:cs="Arial"/>
                <w:b/>
                <w:sz w:val="18"/>
                <w:szCs w:val="18"/>
              </w:rPr>
            </w:pPr>
            <w:r w:rsidRPr="00953467">
              <w:rPr>
                <w:rFonts w:ascii="Arial" w:hAnsi="Arial" w:cs="Arial"/>
                <w:b/>
                <w:sz w:val="18"/>
                <w:szCs w:val="18"/>
              </w:rPr>
              <w:t>Manage Filters</w:t>
            </w:r>
          </w:p>
        </w:tc>
        <w:tc>
          <w:tcPr>
            <w:tcW w:w="850" w:type="dxa"/>
            <w:shd w:val="clear" w:color="auto" w:fill="auto"/>
          </w:tcPr>
          <w:p w14:paraId="17311F9D" w14:textId="77777777" w:rsidR="00585A2F" w:rsidRPr="004A5D01" w:rsidRDefault="00585A2F"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529696C3" w14:textId="77777777" w:rsidR="00585A2F" w:rsidRPr="004A5D01" w:rsidRDefault="005D4DB6" w:rsidP="00AF6F0D">
            <w:pPr>
              <w:rPr>
                <w:rFonts w:ascii="Arial" w:hAnsi="Arial" w:cs="Arial"/>
                <w:sz w:val="18"/>
                <w:szCs w:val="18"/>
              </w:rPr>
            </w:pPr>
            <w:r>
              <w:rPr>
                <w:rFonts w:ascii="Arial" w:hAnsi="Arial" w:cs="Arial"/>
                <w:sz w:val="18"/>
                <w:szCs w:val="18"/>
              </w:rPr>
              <w:t>Invoke – PMUC033</w:t>
            </w:r>
            <w:r w:rsidR="00585A2F">
              <w:rPr>
                <w:rFonts w:ascii="Arial" w:hAnsi="Arial" w:cs="Arial"/>
                <w:sz w:val="18"/>
                <w:szCs w:val="18"/>
              </w:rPr>
              <w:t xml:space="preserve"> – Manage Filters</w:t>
            </w:r>
          </w:p>
        </w:tc>
        <w:tc>
          <w:tcPr>
            <w:tcW w:w="1559" w:type="dxa"/>
            <w:shd w:val="clear" w:color="auto" w:fill="auto"/>
          </w:tcPr>
          <w:p w14:paraId="762290AD"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271534E2"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739A9BA3"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0D51BEBE"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44712A69" w14:textId="77777777" w:rsidTr="00C412E1">
        <w:trPr>
          <w:trHeight w:val="259"/>
        </w:trPr>
        <w:tc>
          <w:tcPr>
            <w:tcW w:w="1075" w:type="dxa"/>
            <w:shd w:val="clear" w:color="auto" w:fill="auto"/>
          </w:tcPr>
          <w:p w14:paraId="287E0E3D" w14:textId="77777777" w:rsidR="00585A2F" w:rsidRPr="004A5D01" w:rsidRDefault="00585A2F" w:rsidP="00AF6F0D">
            <w:pPr>
              <w:rPr>
                <w:rFonts w:ascii="Arial" w:hAnsi="Arial" w:cs="Arial"/>
                <w:sz w:val="18"/>
                <w:szCs w:val="18"/>
              </w:rPr>
            </w:pPr>
            <w:r w:rsidRPr="004A5D01">
              <w:rPr>
                <w:rFonts w:ascii="Arial" w:hAnsi="Arial" w:cs="Arial"/>
                <w:sz w:val="18"/>
                <w:szCs w:val="18"/>
              </w:rPr>
              <w:t>Sub Heading</w:t>
            </w:r>
          </w:p>
        </w:tc>
        <w:tc>
          <w:tcPr>
            <w:tcW w:w="2835" w:type="dxa"/>
            <w:shd w:val="clear" w:color="auto" w:fill="auto"/>
          </w:tcPr>
          <w:p w14:paraId="06F50BC3" w14:textId="77777777" w:rsidR="00585A2F" w:rsidRPr="004A5D01" w:rsidRDefault="00585A2F" w:rsidP="00AF6F0D">
            <w:pPr>
              <w:rPr>
                <w:rFonts w:ascii="Arial" w:hAnsi="Arial" w:cs="Arial"/>
                <w:sz w:val="18"/>
                <w:szCs w:val="18"/>
              </w:rPr>
            </w:pPr>
            <w:r w:rsidRPr="004A5D01">
              <w:rPr>
                <w:rFonts w:ascii="Arial" w:hAnsi="Arial" w:cs="Arial"/>
                <w:sz w:val="18"/>
                <w:szCs w:val="18"/>
              </w:rPr>
              <w:t>Recent Reports</w:t>
            </w:r>
          </w:p>
        </w:tc>
        <w:tc>
          <w:tcPr>
            <w:tcW w:w="850" w:type="dxa"/>
            <w:shd w:val="clear" w:color="auto" w:fill="auto"/>
          </w:tcPr>
          <w:p w14:paraId="01D0E3E7"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45C3C0E7"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559" w:type="dxa"/>
            <w:shd w:val="clear" w:color="auto" w:fill="auto"/>
          </w:tcPr>
          <w:p w14:paraId="01CC294D"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1843" w:type="dxa"/>
            <w:shd w:val="clear" w:color="auto" w:fill="auto"/>
          </w:tcPr>
          <w:p w14:paraId="10592F1D"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48713198"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39887EB1"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C412E1" w:rsidRPr="004A5D01" w14:paraId="0839178B" w14:textId="77777777" w:rsidTr="00C412E1">
        <w:trPr>
          <w:trHeight w:val="275"/>
        </w:trPr>
        <w:tc>
          <w:tcPr>
            <w:tcW w:w="1075" w:type="dxa"/>
            <w:shd w:val="clear" w:color="auto" w:fill="auto"/>
          </w:tcPr>
          <w:p w14:paraId="4474DD61" w14:textId="77777777" w:rsidR="00953467" w:rsidRPr="004A5D01" w:rsidRDefault="00953467" w:rsidP="00AF6F0D">
            <w:pPr>
              <w:rPr>
                <w:rFonts w:ascii="Arial" w:hAnsi="Arial" w:cs="Arial"/>
                <w:sz w:val="18"/>
                <w:szCs w:val="18"/>
              </w:rPr>
            </w:pPr>
            <w:r w:rsidRPr="004A5D01">
              <w:rPr>
                <w:rFonts w:ascii="Arial" w:hAnsi="Arial" w:cs="Arial"/>
                <w:sz w:val="18"/>
                <w:szCs w:val="18"/>
              </w:rPr>
              <w:t>Sub Heading Text</w:t>
            </w:r>
          </w:p>
        </w:tc>
        <w:tc>
          <w:tcPr>
            <w:tcW w:w="2835" w:type="dxa"/>
            <w:shd w:val="clear" w:color="auto" w:fill="auto"/>
          </w:tcPr>
          <w:p w14:paraId="525DA6E8" w14:textId="77777777" w:rsidR="00953467" w:rsidRPr="00EF5ED7" w:rsidRDefault="00953467" w:rsidP="00AF6F0D">
            <w:pPr>
              <w:rPr>
                <w:rFonts w:ascii="Arial" w:hAnsi="Arial" w:cs="Arial"/>
                <w:b/>
                <w:sz w:val="18"/>
                <w:szCs w:val="18"/>
              </w:rPr>
            </w:pPr>
            <w:r w:rsidRPr="00EF5ED7">
              <w:rPr>
                <w:rFonts w:ascii="Arial" w:hAnsi="Arial" w:cs="Arial"/>
                <w:sz w:val="18"/>
                <w:szCs w:val="18"/>
              </w:rPr>
              <w:t>Reports which you</w:t>
            </w:r>
            <w:r w:rsidR="00EF5ED7" w:rsidRPr="00EF5ED7">
              <w:rPr>
                <w:rFonts w:ascii="Arial" w:hAnsi="Arial" w:cs="Arial"/>
                <w:sz w:val="18"/>
                <w:szCs w:val="18"/>
              </w:rPr>
              <w:t xml:space="preserve"> </w:t>
            </w:r>
            <w:r w:rsidRPr="00EF5ED7">
              <w:rPr>
                <w:rFonts w:ascii="Arial" w:hAnsi="Arial" w:cs="Arial"/>
                <w:sz w:val="18"/>
                <w:szCs w:val="18"/>
              </w:rPr>
              <w:t xml:space="preserve">have </w:t>
            </w:r>
            <w:r w:rsidR="00EF5ED7" w:rsidRPr="00EF5ED7">
              <w:rPr>
                <w:rFonts w:ascii="Arial" w:hAnsi="Arial" w:cs="Arial"/>
                <w:sz w:val="18"/>
                <w:szCs w:val="18"/>
              </w:rPr>
              <w:t>previously requested are shown below.  From here you can view the report online, download it to PDF or Excel or view the details used to run the report.</w:t>
            </w:r>
          </w:p>
        </w:tc>
        <w:tc>
          <w:tcPr>
            <w:tcW w:w="850" w:type="dxa"/>
            <w:shd w:val="clear" w:color="auto" w:fill="auto"/>
          </w:tcPr>
          <w:p w14:paraId="6DD8F5DC" w14:textId="77777777" w:rsidR="00953467" w:rsidRPr="004A5D01" w:rsidRDefault="00953467"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375CE21F" w14:textId="77777777" w:rsidR="00953467" w:rsidRPr="004A5D01" w:rsidRDefault="00953467" w:rsidP="00AF6F0D">
            <w:pPr>
              <w:rPr>
                <w:rFonts w:ascii="Arial" w:hAnsi="Arial" w:cs="Arial"/>
                <w:sz w:val="18"/>
                <w:szCs w:val="18"/>
              </w:rPr>
            </w:pPr>
            <w:r w:rsidRPr="004A5D01">
              <w:rPr>
                <w:rFonts w:ascii="Arial" w:hAnsi="Arial" w:cs="Arial"/>
                <w:sz w:val="18"/>
                <w:szCs w:val="18"/>
              </w:rPr>
              <w:t>n/a</w:t>
            </w:r>
          </w:p>
        </w:tc>
        <w:tc>
          <w:tcPr>
            <w:tcW w:w="1559" w:type="dxa"/>
            <w:shd w:val="clear" w:color="auto" w:fill="auto"/>
          </w:tcPr>
          <w:p w14:paraId="015B9A01" w14:textId="77777777" w:rsidR="00953467" w:rsidRPr="004A5D01" w:rsidRDefault="00EF5ED7" w:rsidP="00AF6F0D">
            <w:pPr>
              <w:rPr>
                <w:rFonts w:ascii="Arial" w:hAnsi="Arial" w:cs="Arial"/>
                <w:sz w:val="18"/>
                <w:szCs w:val="18"/>
              </w:rPr>
            </w:pPr>
            <w:r>
              <w:rPr>
                <w:rFonts w:ascii="Arial" w:hAnsi="Arial" w:cs="Arial"/>
                <w:sz w:val="18"/>
                <w:szCs w:val="18"/>
              </w:rPr>
              <w:t>N</w:t>
            </w:r>
          </w:p>
        </w:tc>
        <w:tc>
          <w:tcPr>
            <w:tcW w:w="1843" w:type="dxa"/>
            <w:shd w:val="clear" w:color="auto" w:fill="auto"/>
          </w:tcPr>
          <w:p w14:paraId="322FCA91" w14:textId="77777777" w:rsidR="00953467" w:rsidRPr="004A5D01" w:rsidRDefault="00953467" w:rsidP="00AF6F0D">
            <w:pPr>
              <w:rPr>
                <w:rFonts w:ascii="Arial" w:hAnsi="Arial" w:cs="Arial"/>
                <w:sz w:val="18"/>
                <w:szCs w:val="18"/>
              </w:rPr>
            </w:pPr>
            <w:r w:rsidRPr="004A5D01">
              <w:rPr>
                <w:rFonts w:ascii="Arial" w:hAnsi="Arial" w:cs="Arial"/>
                <w:sz w:val="18"/>
                <w:szCs w:val="18"/>
              </w:rPr>
              <w:t>n/a</w:t>
            </w:r>
          </w:p>
        </w:tc>
        <w:tc>
          <w:tcPr>
            <w:tcW w:w="1134" w:type="dxa"/>
          </w:tcPr>
          <w:p w14:paraId="6E7AEAF9" w14:textId="77777777" w:rsidR="00953467" w:rsidRPr="004A5D01" w:rsidRDefault="00953467" w:rsidP="00AF6F0D">
            <w:pPr>
              <w:rPr>
                <w:rFonts w:ascii="Arial" w:hAnsi="Arial" w:cs="Arial"/>
                <w:sz w:val="18"/>
                <w:szCs w:val="18"/>
              </w:rPr>
            </w:pPr>
            <w:r w:rsidRPr="004A5D01">
              <w:rPr>
                <w:rFonts w:ascii="Arial" w:hAnsi="Arial" w:cs="Arial"/>
                <w:sz w:val="18"/>
                <w:szCs w:val="18"/>
              </w:rPr>
              <w:t>Y</w:t>
            </w:r>
          </w:p>
        </w:tc>
        <w:tc>
          <w:tcPr>
            <w:tcW w:w="850" w:type="dxa"/>
          </w:tcPr>
          <w:p w14:paraId="7C95570A" w14:textId="77777777" w:rsidR="00953467" w:rsidRPr="004A5D01" w:rsidRDefault="00953467" w:rsidP="00AF6F0D">
            <w:pPr>
              <w:rPr>
                <w:rFonts w:ascii="Arial" w:hAnsi="Arial" w:cs="Arial"/>
                <w:sz w:val="18"/>
                <w:szCs w:val="18"/>
              </w:rPr>
            </w:pPr>
            <w:r w:rsidRPr="004A5D01">
              <w:rPr>
                <w:rFonts w:ascii="Arial" w:hAnsi="Arial" w:cs="Arial"/>
                <w:sz w:val="18"/>
                <w:szCs w:val="18"/>
              </w:rPr>
              <w:t>tbd</w:t>
            </w:r>
          </w:p>
        </w:tc>
      </w:tr>
      <w:tr w:rsidR="00C412E1" w:rsidRPr="004A5D01" w14:paraId="2EEA3894" w14:textId="77777777" w:rsidTr="00C412E1">
        <w:trPr>
          <w:trHeight w:val="275"/>
        </w:trPr>
        <w:tc>
          <w:tcPr>
            <w:tcW w:w="1075" w:type="dxa"/>
            <w:shd w:val="clear" w:color="auto" w:fill="auto"/>
          </w:tcPr>
          <w:p w14:paraId="1148DB2F" w14:textId="77777777" w:rsidR="00953467" w:rsidRPr="004A5D01" w:rsidRDefault="00953467" w:rsidP="00AF6F0D">
            <w:pPr>
              <w:rPr>
                <w:rFonts w:ascii="Arial" w:hAnsi="Arial" w:cs="Arial"/>
                <w:sz w:val="18"/>
                <w:szCs w:val="18"/>
              </w:rPr>
            </w:pPr>
          </w:p>
        </w:tc>
        <w:tc>
          <w:tcPr>
            <w:tcW w:w="2835" w:type="dxa"/>
            <w:shd w:val="clear" w:color="auto" w:fill="auto"/>
          </w:tcPr>
          <w:p w14:paraId="330D4994" w14:textId="460ABBBE" w:rsidR="00953467" w:rsidRPr="00EF5ED7" w:rsidRDefault="00953467" w:rsidP="006A3B4D">
            <w:pPr>
              <w:rPr>
                <w:rFonts w:ascii="Arial" w:hAnsi="Arial" w:cs="Arial"/>
                <w:sz w:val="18"/>
                <w:szCs w:val="18"/>
              </w:rPr>
            </w:pPr>
            <w:r w:rsidRPr="00EF5ED7">
              <w:rPr>
                <w:rFonts w:ascii="Arial" w:hAnsi="Arial" w:cs="Arial"/>
                <w:sz w:val="18"/>
                <w:szCs w:val="18"/>
              </w:rPr>
              <w:t xml:space="preserve">Please note that all reports will be </w:t>
            </w:r>
            <w:r w:rsidR="006A3B4D">
              <w:rPr>
                <w:rFonts w:ascii="Arial" w:hAnsi="Arial" w:cs="Arial"/>
                <w:sz w:val="18"/>
                <w:szCs w:val="18"/>
              </w:rPr>
              <w:t>deleted</w:t>
            </w:r>
            <w:r w:rsidRPr="00EF5ED7">
              <w:rPr>
                <w:rFonts w:ascii="Arial" w:hAnsi="Arial" w:cs="Arial"/>
                <w:sz w:val="18"/>
                <w:szCs w:val="18"/>
              </w:rPr>
              <w:t xml:space="preserve"> 60 days after generation. Please use the </w:t>
            </w:r>
            <w:r w:rsidR="00C91AB4">
              <w:rPr>
                <w:rFonts w:ascii="Arial" w:hAnsi="Arial" w:cs="Arial"/>
                <w:sz w:val="18"/>
                <w:szCs w:val="18"/>
              </w:rPr>
              <w:t>‘</w:t>
            </w:r>
            <w:r w:rsidRPr="00EF5ED7">
              <w:rPr>
                <w:rFonts w:ascii="Arial" w:hAnsi="Arial" w:cs="Arial"/>
                <w:sz w:val="18"/>
                <w:szCs w:val="18"/>
              </w:rPr>
              <w:t>PDF</w:t>
            </w:r>
            <w:r w:rsidR="00C91AB4">
              <w:rPr>
                <w:rFonts w:ascii="Arial" w:hAnsi="Arial" w:cs="Arial"/>
                <w:sz w:val="18"/>
                <w:szCs w:val="18"/>
              </w:rPr>
              <w:t>’</w:t>
            </w:r>
            <w:r w:rsidRPr="00EF5ED7">
              <w:rPr>
                <w:rFonts w:ascii="Arial" w:hAnsi="Arial" w:cs="Arial"/>
                <w:sz w:val="18"/>
                <w:szCs w:val="18"/>
              </w:rPr>
              <w:t xml:space="preserve"> or </w:t>
            </w:r>
            <w:r w:rsidR="00C91AB4">
              <w:rPr>
                <w:rFonts w:ascii="Arial" w:hAnsi="Arial" w:cs="Arial"/>
                <w:sz w:val="18"/>
                <w:szCs w:val="18"/>
              </w:rPr>
              <w:t>‘</w:t>
            </w:r>
            <w:r w:rsidRPr="00EF5ED7">
              <w:rPr>
                <w:rFonts w:ascii="Arial" w:hAnsi="Arial" w:cs="Arial"/>
                <w:sz w:val="18"/>
                <w:szCs w:val="18"/>
              </w:rPr>
              <w:t>Excel</w:t>
            </w:r>
            <w:r w:rsidR="00C91AB4">
              <w:rPr>
                <w:rFonts w:ascii="Arial" w:hAnsi="Arial" w:cs="Arial"/>
                <w:sz w:val="18"/>
                <w:szCs w:val="18"/>
              </w:rPr>
              <w:t>’</w:t>
            </w:r>
            <w:r w:rsidRPr="00EF5ED7">
              <w:rPr>
                <w:rFonts w:ascii="Arial" w:hAnsi="Arial" w:cs="Arial"/>
                <w:sz w:val="18"/>
                <w:szCs w:val="18"/>
              </w:rPr>
              <w:t xml:space="preserve"> icons to save reports to your machine if required</w:t>
            </w:r>
          </w:p>
        </w:tc>
        <w:tc>
          <w:tcPr>
            <w:tcW w:w="850" w:type="dxa"/>
            <w:shd w:val="clear" w:color="auto" w:fill="auto"/>
          </w:tcPr>
          <w:p w14:paraId="1FCC92C0" w14:textId="77777777" w:rsidR="00953467" w:rsidRPr="004A5D01" w:rsidRDefault="00953467"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06269D61" w14:textId="77777777" w:rsidR="00953467" w:rsidRPr="004A5D01" w:rsidRDefault="00953467" w:rsidP="00AF6F0D">
            <w:pPr>
              <w:rPr>
                <w:rFonts w:ascii="Arial" w:hAnsi="Arial" w:cs="Arial"/>
                <w:sz w:val="18"/>
                <w:szCs w:val="18"/>
              </w:rPr>
            </w:pPr>
            <w:r w:rsidRPr="004A5D01">
              <w:rPr>
                <w:rFonts w:ascii="Arial" w:hAnsi="Arial" w:cs="Arial"/>
                <w:sz w:val="18"/>
                <w:szCs w:val="18"/>
              </w:rPr>
              <w:t>Alert that appears on the screen.  If the user hasn’t got permissions to download the report then the second part of this sentence needs to be removed.</w:t>
            </w:r>
          </w:p>
          <w:p w14:paraId="12704C9C" w14:textId="77777777" w:rsidR="00953467" w:rsidRPr="00413B79" w:rsidRDefault="00953467" w:rsidP="00AF6F0D">
            <w:pPr>
              <w:rPr>
                <w:rFonts w:ascii="Arial" w:hAnsi="Arial" w:cs="Arial"/>
                <w:i/>
                <w:sz w:val="18"/>
                <w:szCs w:val="18"/>
              </w:rPr>
            </w:pPr>
          </w:p>
        </w:tc>
        <w:tc>
          <w:tcPr>
            <w:tcW w:w="1559" w:type="dxa"/>
            <w:shd w:val="clear" w:color="auto" w:fill="auto"/>
          </w:tcPr>
          <w:p w14:paraId="7937C340" w14:textId="77777777" w:rsidR="00953467" w:rsidRPr="004A5D01" w:rsidRDefault="00953467"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6B4A727F" w14:textId="77777777" w:rsidR="00953467" w:rsidRPr="004A5D01" w:rsidRDefault="00953467" w:rsidP="00AF6F0D">
            <w:pPr>
              <w:rPr>
                <w:rFonts w:ascii="Arial" w:hAnsi="Arial" w:cs="Arial"/>
                <w:sz w:val="18"/>
                <w:szCs w:val="18"/>
              </w:rPr>
            </w:pPr>
            <w:r w:rsidRPr="004A5D01">
              <w:rPr>
                <w:rFonts w:ascii="Arial" w:hAnsi="Arial" w:cs="Arial"/>
                <w:sz w:val="18"/>
                <w:szCs w:val="18"/>
              </w:rPr>
              <w:t>n/a</w:t>
            </w:r>
          </w:p>
        </w:tc>
        <w:tc>
          <w:tcPr>
            <w:tcW w:w="1134" w:type="dxa"/>
          </w:tcPr>
          <w:p w14:paraId="221762E8" w14:textId="77777777" w:rsidR="00953467" w:rsidRPr="004A5D01" w:rsidRDefault="00953467" w:rsidP="00AF6F0D">
            <w:pPr>
              <w:rPr>
                <w:rFonts w:ascii="Arial" w:hAnsi="Arial" w:cs="Arial"/>
                <w:sz w:val="18"/>
                <w:szCs w:val="18"/>
              </w:rPr>
            </w:pPr>
            <w:r w:rsidRPr="004A5D01">
              <w:rPr>
                <w:rFonts w:ascii="Arial" w:hAnsi="Arial" w:cs="Arial"/>
                <w:sz w:val="18"/>
                <w:szCs w:val="18"/>
              </w:rPr>
              <w:t>Y</w:t>
            </w:r>
          </w:p>
        </w:tc>
        <w:tc>
          <w:tcPr>
            <w:tcW w:w="850" w:type="dxa"/>
          </w:tcPr>
          <w:p w14:paraId="763A1FFE" w14:textId="77777777" w:rsidR="00953467" w:rsidRPr="004A5D01" w:rsidRDefault="00953467" w:rsidP="00AF6F0D">
            <w:pPr>
              <w:rPr>
                <w:rFonts w:ascii="Arial" w:hAnsi="Arial" w:cs="Arial"/>
                <w:sz w:val="18"/>
                <w:szCs w:val="18"/>
              </w:rPr>
            </w:pPr>
            <w:r w:rsidRPr="004A5D01">
              <w:rPr>
                <w:rFonts w:ascii="Arial" w:hAnsi="Arial" w:cs="Arial"/>
                <w:sz w:val="18"/>
                <w:szCs w:val="18"/>
              </w:rPr>
              <w:t>Tbd</w:t>
            </w:r>
          </w:p>
        </w:tc>
      </w:tr>
      <w:tr w:rsidR="00585A2F" w:rsidRPr="004A5D01" w14:paraId="683823CC" w14:textId="77777777" w:rsidTr="00C412E1">
        <w:trPr>
          <w:trHeight w:val="275"/>
        </w:trPr>
        <w:tc>
          <w:tcPr>
            <w:tcW w:w="1075" w:type="dxa"/>
            <w:shd w:val="clear" w:color="auto" w:fill="auto"/>
          </w:tcPr>
          <w:p w14:paraId="6A894F6B" w14:textId="77777777" w:rsidR="00585A2F" w:rsidRPr="004A5D01" w:rsidRDefault="00585A2F" w:rsidP="00AF6F0D">
            <w:pPr>
              <w:rPr>
                <w:rFonts w:ascii="Arial" w:hAnsi="Arial" w:cs="Arial"/>
                <w:sz w:val="18"/>
                <w:szCs w:val="18"/>
              </w:rPr>
            </w:pPr>
            <w:r w:rsidRPr="004A5D01">
              <w:rPr>
                <w:rFonts w:ascii="Arial" w:hAnsi="Arial" w:cs="Arial"/>
                <w:sz w:val="18"/>
                <w:szCs w:val="18"/>
              </w:rPr>
              <w:t>Column Heading</w:t>
            </w:r>
          </w:p>
        </w:tc>
        <w:tc>
          <w:tcPr>
            <w:tcW w:w="2835" w:type="dxa"/>
            <w:shd w:val="clear" w:color="auto" w:fill="auto"/>
          </w:tcPr>
          <w:p w14:paraId="30B8AAEB" w14:textId="77777777" w:rsidR="00585A2F" w:rsidRDefault="00585A2F" w:rsidP="00AF6F0D">
            <w:pPr>
              <w:rPr>
                <w:rFonts w:ascii="Arial" w:hAnsi="Arial" w:cs="Arial"/>
                <w:sz w:val="18"/>
                <w:szCs w:val="18"/>
              </w:rPr>
            </w:pPr>
            <w:r w:rsidRPr="00585A2F">
              <w:rPr>
                <w:rFonts w:ascii="Arial" w:hAnsi="Arial" w:cs="Arial"/>
                <w:sz w:val="18"/>
                <w:szCs w:val="18"/>
              </w:rPr>
              <w:t>Report Name</w:t>
            </w:r>
          </w:p>
          <w:p w14:paraId="3781B431" w14:textId="77777777" w:rsidR="00DF732A" w:rsidRDefault="00DF732A" w:rsidP="00AF6F0D">
            <w:pPr>
              <w:rPr>
                <w:rFonts w:ascii="Arial" w:hAnsi="Arial" w:cs="Arial"/>
                <w:sz w:val="18"/>
                <w:szCs w:val="18"/>
              </w:rPr>
            </w:pPr>
            <w:r>
              <w:rPr>
                <w:rFonts w:ascii="Arial" w:hAnsi="Arial" w:cs="Arial"/>
                <w:sz w:val="18"/>
                <w:szCs w:val="18"/>
              </w:rPr>
              <w:tab/>
              <w:t>Date Range Used</w:t>
            </w:r>
          </w:p>
          <w:p w14:paraId="05EA85D5" w14:textId="77777777" w:rsidR="00DF732A" w:rsidRDefault="00DF732A" w:rsidP="00AF6F0D">
            <w:pPr>
              <w:rPr>
                <w:rFonts w:ascii="Arial" w:hAnsi="Arial" w:cs="Arial"/>
                <w:sz w:val="18"/>
                <w:szCs w:val="18"/>
              </w:rPr>
            </w:pPr>
            <w:r>
              <w:rPr>
                <w:rFonts w:ascii="Arial" w:hAnsi="Arial" w:cs="Arial"/>
                <w:sz w:val="18"/>
                <w:szCs w:val="18"/>
              </w:rPr>
              <w:tab/>
              <w:t>Scope Used</w:t>
            </w:r>
          </w:p>
          <w:p w14:paraId="111D018A" w14:textId="77777777" w:rsidR="00DF732A" w:rsidRDefault="00DF732A" w:rsidP="00AF6F0D">
            <w:pPr>
              <w:rPr>
                <w:rFonts w:ascii="Arial" w:hAnsi="Arial" w:cs="Arial"/>
                <w:sz w:val="18"/>
                <w:szCs w:val="18"/>
              </w:rPr>
            </w:pPr>
            <w:r>
              <w:rPr>
                <w:rFonts w:ascii="Arial" w:hAnsi="Arial" w:cs="Arial"/>
                <w:sz w:val="18"/>
                <w:szCs w:val="18"/>
              </w:rPr>
              <w:tab/>
              <w:t>Filter Used</w:t>
            </w:r>
          </w:p>
          <w:p w14:paraId="20D0D7B6" w14:textId="77777777" w:rsidR="00DF732A" w:rsidRPr="00585A2F" w:rsidRDefault="00DF732A" w:rsidP="00AF6F0D">
            <w:pPr>
              <w:rPr>
                <w:rFonts w:ascii="Arial" w:hAnsi="Arial" w:cs="Arial"/>
                <w:sz w:val="18"/>
                <w:szCs w:val="18"/>
              </w:rPr>
            </w:pPr>
            <w:r>
              <w:rPr>
                <w:rFonts w:ascii="Arial" w:hAnsi="Arial" w:cs="Arial"/>
                <w:sz w:val="18"/>
                <w:szCs w:val="18"/>
              </w:rPr>
              <w:tab/>
              <w:t>User ID of requestor</w:t>
            </w:r>
          </w:p>
        </w:tc>
        <w:tc>
          <w:tcPr>
            <w:tcW w:w="850" w:type="dxa"/>
            <w:shd w:val="clear" w:color="auto" w:fill="auto"/>
          </w:tcPr>
          <w:p w14:paraId="06F02D06" w14:textId="77777777" w:rsidR="00585A2F" w:rsidRPr="004A5D01" w:rsidRDefault="00DF732A" w:rsidP="00AF6F0D">
            <w:pPr>
              <w:rPr>
                <w:rFonts w:ascii="Arial" w:hAnsi="Arial" w:cs="Arial"/>
                <w:sz w:val="18"/>
                <w:szCs w:val="18"/>
              </w:rPr>
            </w:pPr>
            <w:r>
              <w:rPr>
                <w:rFonts w:ascii="Arial" w:hAnsi="Arial" w:cs="Arial"/>
                <w:sz w:val="18"/>
                <w:szCs w:val="18"/>
              </w:rPr>
              <w:tab/>
            </w:r>
            <w:r>
              <w:rPr>
                <w:rFonts w:ascii="Arial" w:hAnsi="Arial" w:cs="Arial"/>
                <w:sz w:val="18"/>
                <w:szCs w:val="18"/>
              </w:rPr>
              <w:tab/>
            </w:r>
            <w:r>
              <w:rPr>
                <w:rFonts w:ascii="Arial" w:hAnsi="Arial" w:cs="Arial"/>
                <w:sz w:val="18"/>
                <w:szCs w:val="18"/>
              </w:rPr>
              <w:tab/>
            </w:r>
          </w:p>
        </w:tc>
        <w:tc>
          <w:tcPr>
            <w:tcW w:w="4395" w:type="dxa"/>
            <w:shd w:val="clear" w:color="auto" w:fill="auto"/>
          </w:tcPr>
          <w:p w14:paraId="46FBF2BB" w14:textId="77777777" w:rsidR="00585A2F" w:rsidRDefault="00585A2F" w:rsidP="00AF6F0D">
            <w:pPr>
              <w:rPr>
                <w:rFonts w:ascii="Arial" w:hAnsi="Arial" w:cs="Arial"/>
                <w:sz w:val="18"/>
                <w:szCs w:val="18"/>
              </w:rPr>
            </w:pPr>
            <w:r w:rsidRPr="004A5D01">
              <w:rPr>
                <w:rFonts w:ascii="Arial" w:hAnsi="Arial" w:cs="Arial"/>
                <w:sz w:val="18"/>
                <w:szCs w:val="18"/>
              </w:rPr>
              <w:t>It should be possible to sort on this column</w:t>
            </w:r>
            <w:r w:rsidR="00DF732A">
              <w:rPr>
                <w:rFonts w:ascii="Arial" w:hAnsi="Arial" w:cs="Arial"/>
                <w:sz w:val="18"/>
                <w:szCs w:val="18"/>
              </w:rPr>
              <w:t xml:space="preserve"> based on report name and not the sub fields displayed.</w:t>
            </w:r>
            <w:r>
              <w:rPr>
                <w:rFonts w:ascii="Arial" w:hAnsi="Arial" w:cs="Arial"/>
                <w:sz w:val="18"/>
                <w:szCs w:val="18"/>
              </w:rPr>
              <w:t>.</w:t>
            </w:r>
          </w:p>
          <w:p w14:paraId="4A9BC893" w14:textId="77777777" w:rsidR="00585A2F" w:rsidRDefault="00585A2F" w:rsidP="00AF6F0D">
            <w:pPr>
              <w:rPr>
                <w:rFonts w:ascii="Arial" w:hAnsi="Arial" w:cs="Arial"/>
                <w:sz w:val="18"/>
                <w:szCs w:val="18"/>
              </w:rPr>
            </w:pPr>
          </w:p>
          <w:p w14:paraId="556A84AB" w14:textId="77777777" w:rsidR="00585A2F" w:rsidRDefault="00585A2F" w:rsidP="00AF6F0D">
            <w:pPr>
              <w:rPr>
                <w:rFonts w:ascii="Arial" w:hAnsi="Arial" w:cs="Arial"/>
                <w:sz w:val="18"/>
                <w:szCs w:val="18"/>
              </w:rPr>
            </w:pPr>
            <w:r>
              <w:rPr>
                <w:rFonts w:ascii="Arial" w:hAnsi="Arial" w:cs="Arial"/>
                <w:sz w:val="18"/>
                <w:szCs w:val="18"/>
              </w:rPr>
              <w:t>The report name should be a hyper link which will launch the view report screen for the selected report.</w:t>
            </w:r>
          </w:p>
          <w:p w14:paraId="72708915" w14:textId="77777777" w:rsidR="00DF732A" w:rsidRDefault="00DF732A" w:rsidP="00AF6F0D">
            <w:pPr>
              <w:rPr>
                <w:rFonts w:ascii="Arial" w:hAnsi="Arial" w:cs="Arial"/>
                <w:sz w:val="18"/>
                <w:szCs w:val="18"/>
              </w:rPr>
            </w:pPr>
          </w:p>
          <w:p w14:paraId="6247D939" w14:textId="77777777" w:rsidR="00DF732A" w:rsidRDefault="00DF732A" w:rsidP="00AF6F0D">
            <w:pPr>
              <w:rPr>
                <w:rFonts w:ascii="Arial" w:hAnsi="Arial" w:cs="Arial"/>
                <w:sz w:val="18"/>
                <w:szCs w:val="18"/>
              </w:rPr>
            </w:pPr>
            <w:r w:rsidRPr="004A5D01">
              <w:rPr>
                <w:rFonts w:ascii="Arial" w:hAnsi="Arial" w:cs="Arial"/>
                <w:sz w:val="18"/>
                <w:szCs w:val="18"/>
              </w:rPr>
              <w:t>Displays the name of the reports run by the logged in user</w:t>
            </w:r>
            <w:r>
              <w:rPr>
                <w:rFonts w:ascii="Arial" w:hAnsi="Arial" w:cs="Arial"/>
                <w:sz w:val="18"/>
                <w:szCs w:val="18"/>
              </w:rPr>
              <w:t xml:space="preserve"> or any other users linked to the logged in users role invoke ‘</w:t>
            </w:r>
            <w:r w:rsidRPr="00974E5B">
              <w:rPr>
                <w:rFonts w:ascii="Arial" w:hAnsi="Arial" w:cs="Arial"/>
                <w:i/>
                <w:sz w:val="18"/>
                <w:szCs w:val="18"/>
              </w:rPr>
              <w:t>PMUC0</w:t>
            </w:r>
            <w:r>
              <w:rPr>
                <w:rFonts w:ascii="Arial" w:hAnsi="Arial" w:cs="Arial"/>
                <w:i/>
                <w:sz w:val="18"/>
                <w:szCs w:val="18"/>
              </w:rPr>
              <w:t>13</w:t>
            </w:r>
            <w:r w:rsidRPr="00974E5B">
              <w:rPr>
                <w:rFonts w:ascii="Arial" w:hAnsi="Arial" w:cs="Arial"/>
                <w:i/>
                <w:sz w:val="18"/>
                <w:szCs w:val="18"/>
              </w:rPr>
              <w:t xml:space="preserve"> – Get </w:t>
            </w:r>
            <w:r>
              <w:rPr>
                <w:rFonts w:ascii="Arial" w:hAnsi="Arial" w:cs="Arial"/>
                <w:i/>
                <w:sz w:val="18"/>
                <w:szCs w:val="18"/>
              </w:rPr>
              <w:t xml:space="preserve">previously requested </w:t>
            </w:r>
            <w:r w:rsidRPr="00974E5B">
              <w:rPr>
                <w:rFonts w:ascii="Arial" w:hAnsi="Arial" w:cs="Arial"/>
                <w:i/>
                <w:sz w:val="18"/>
                <w:szCs w:val="18"/>
              </w:rPr>
              <w:t>reports</w:t>
            </w:r>
            <w:r>
              <w:rPr>
                <w:rFonts w:ascii="Arial" w:hAnsi="Arial" w:cs="Arial"/>
                <w:sz w:val="18"/>
                <w:szCs w:val="18"/>
              </w:rPr>
              <w:t>’</w:t>
            </w:r>
          </w:p>
          <w:p w14:paraId="79653D70" w14:textId="77777777" w:rsidR="00DF732A" w:rsidRDefault="00DF732A" w:rsidP="00AF6F0D">
            <w:pPr>
              <w:rPr>
                <w:rFonts w:ascii="Arial" w:hAnsi="Arial" w:cs="Arial"/>
                <w:sz w:val="18"/>
                <w:szCs w:val="18"/>
              </w:rPr>
            </w:pPr>
          </w:p>
          <w:p w14:paraId="3BF2FACF" w14:textId="77777777" w:rsidR="00DF732A" w:rsidRDefault="00DF732A" w:rsidP="00AF6F0D">
            <w:pPr>
              <w:rPr>
                <w:rFonts w:ascii="Arial" w:hAnsi="Arial" w:cs="Arial"/>
                <w:sz w:val="18"/>
                <w:szCs w:val="18"/>
              </w:rPr>
            </w:pPr>
            <w:r>
              <w:rPr>
                <w:rFonts w:ascii="Arial" w:hAnsi="Arial" w:cs="Arial"/>
                <w:sz w:val="18"/>
                <w:szCs w:val="18"/>
              </w:rPr>
              <w:t>Under the report name it should also show the following to make the report easily identifiable:</w:t>
            </w:r>
          </w:p>
          <w:p w14:paraId="738C9A42" w14:textId="77777777" w:rsidR="00DF732A" w:rsidRDefault="00DF732A" w:rsidP="004E06BD">
            <w:pPr>
              <w:numPr>
                <w:ilvl w:val="0"/>
                <w:numId w:val="107"/>
              </w:numPr>
              <w:rPr>
                <w:rFonts w:ascii="Arial" w:hAnsi="Arial" w:cs="Arial"/>
                <w:sz w:val="18"/>
                <w:szCs w:val="18"/>
              </w:rPr>
            </w:pPr>
            <w:r>
              <w:rPr>
                <w:rFonts w:ascii="Arial" w:hAnsi="Arial" w:cs="Arial"/>
                <w:sz w:val="18"/>
                <w:szCs w:val="18"/>
              </w:rPr>
              <w:t>Date Range Used</w:t>
            </w:r>
          </w:p>
          <w:p w14:paraId="7406C59E" w14:textId="77777777" w:rsidR="00DF732A" w:rsidRDefault="00DF732A" w:rsidP="004E06BD">
            <w:pPr>
              <w:numPr>
                <w:ilvl w:val="0"/>
                <w:numId w:val="107"/>
              </w:numPr>
              <w:rPr>
                <w:rFonts w:ascii="Arial" w:hAnsi="Arial" w:cs="Arial"/>
                <w:sz w:val="18"/>
                <w:szCs w:val="18"/>
              </w:rPr>
            </w:pPr>
            <w:r>
              <w:rPr>
                <w:rFonts w:ascii="Arial" w:hAnsi="Arial" w:cs="Arial"/>
                <w:sz w:val="18"/>
                <w:szCs w:val="18"/>
              </w:rPr>
              <w:t>Scope Used</w:t>
            </w:r>
          </w:p>
          <w:p w14:paraId="42D8311D" w14:textId="77777777" w:rsidR="00DF732A" w:rsidRDefault="00DF732A" w:rsidP="004E06BD">
            <w:pPr>
              <w:numPr>
                <w:ilvl w:val="0"/>
                <w:numId w:val="107"/>
              </w:numPr>
              <w:rPr>
                <w:rFonts w:ascii="Arial" w:hAnsi="Arial" w:cs="Arial"/>
                <w:sz w:val="18"/>
                <w:szCs w:val="18"/>
              </w:rPr>
            </w:pPr>
            <w:r>
              <w:rPr>
                <w:rFonts w:ascii="Arial" w:hAnsi="Arial" w:cs="Arial"/>
                <w:sz w:val="18"/>
                <w:szCs w:val="18"/>
              </w:rPr>
              <w:t>Filter Used</w:t>
            </w:r>
          </w:p>
          <w:p w14:paraId="7AE102F8" w14:textId="77777777" w:rsidR="00585A2F" w:rsidRPr="00DF732A" w:rsidRDefault="00DF732A" w:rsidP="004E06BD">
            <w:pPr>
              <w:numPr>
                <w:ilvl w:val="0"/>
                <w:numId w:val="107"/>
              </w:numPr>
              <w:rPr>
                <w:rFonts w:ascii="Arial" w:hAnsi="Arial" w:cs="Arial"/>
                <w:sz w:val="18"/>
                <w:szCs w:val="18"/>
              </w:rPr>
            </w:pPr>
            <w:r>
              <w:rPr>
                <w:rFonts w:ascii="Arial" w:hAnsi="Arial" w:cs="Arial"/>
                <w:sz w:val="18"/>
                <w:szCs w:val="18"/>
              </w:rPr>
              <w:t>User ID of requestor</w:t>
            </w:r>
          </w:p>
        </w:tc>
        <w:tc>
          <w:tcPr>
            <w:tcW w:w="1559" w:type="dxa"/>
            <w:shd w:val="clear" w:color="auto" w:fill="auto"/>
          </w:tcPr>
          <w:p w14:paraId="253BD157" w14:textId="77777777" w:rsidR="00585A2F" w:rsidRPr="004A5D01" w:rsidRDefault="00DF732A" w:rsidP="00AF6F0D">
            <w:pPr>
              <w:rPr>
                <w:rFonts w:ascii="Arial" w:hAnsi="Arial" w:cs="Arial"/>
                <w:sz w:val="18"/>
                <w:szCs w:val="18"/>
              </w:rPr>
            </w:pPr>
            <w:r>
              <w:rPr>
                <w:rFonts w:ascii="Arial" w:hAnsi="Arial" w:cs="Arial"/>
                <w:sz w:val="18"/>
                <w:szCs w:val="18"/>
              </w:rPr>
              <w:tab/>
            </w:r>
          </w:p>
        </w:tc>
        <w:tc>
          <w:tcPr>
            <w:tcW w:w="1843" w:type="dxa"/>
            <w:shd w:val="clear" w:color="auto" w:fill="auto"/>
          </w:tcPr>
          <w:p w14:paraId="02DACA28"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1E8A01F4"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2F79A192"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7280BA62" w14:textId="77777777" w:rsidTr="00C412E1">
        <w:trPr>
          <w:trHeight w:val="275"/>
        </w:trPr>
        <w:tc>
          <w:tcPr>
            <w:tcW w:w="1075" w:type="dxa"/>
            <w:shd w:val="clear" w:color="auto" w:fill="auto"/>
          </w:tcPr>
          <w:p w14:paraId="4CC22712" w14:textId="77777777" w:rsidR="00585A2F" w:rsidRPr="004A5D01" w:rsidRDefault="00585A2F" w:rsidP="00AF6F0D">
            <w:pPr>
              <w:rPr>
                <w:rFonts w:ascii="Arial" w:hAnsi="Arial" w:cs="Arial"/>
                <w:sz w:val="18"/>
                <w:szCs w:val="18"/>
              </w:rPr>
            </w:pPr>
            <w:r w:rsidRPr="004A5D01">
              <w:rPr>
                <w:rFonts w:ascii="Arial" w:hAnsi="Arial" w:cs="Arial"/>
                <w:sz w:val="18"/>
                <w:szCs w:val="18"/>
              </w:rPr>
              <w:t>Column Heading</w:t>
            </w:r>
          </w:p>
        </w:tc>
        <w:tc>
          <w:tcPr>
            <w:tcW w:w="2835" w:type="dxa"/>
            <w:shd w:val="clear" w:color="auto" w:fill="auto"/>
          </w:tcPr>
          <w:p w14:paraId="4F61AED6" w14:textId="77777777" w:rsidR="00585A2F" w:rsidRPr="004A5D01" w:rsidRDefault="00585A2F" w:rsidP="00AF6F0D">
            <w:pPr>
              <w:rPr>
                <w:rFonts w:ascii="Arial" w:hAnsi="Arial" w:cs="Arial"/>
                <w:sz w:val="18"/>
                <w:szCs w:val="18"/>
              </w:rPr>
            </w:pPr>
            <w:r w:rsidRPr="004A5D01">
              <w:rPr>
                <w:rFonts w:ascii="Arial" w:hAnsi="Arial" w:cs="Arial"/>
                <w:sz w:val="18"/>
                <w:szCs w:val="18"/>
              </w:rPr>
              <w:t>Requested</w:t>
            </w:r>
          </w:p>
        </w:tc>
        <w:tc>
          <w:tcPr>
            <w:tcW w:w="850" w:type="dxa"/>
            <w:shd w:val="clear" w:color="auto" w:fill="auto"/>
          </w:tcPr>
          <w:p w14:paraId="717D24A7"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68F3FD7F" w14:textId="77777777" w:rsidR="00585A2F" w:rsidRPr="004A5D01" w:rsidRDefault="00585A2F" w:rsidP="00AF6F0D">
            <w:pPr>
              <w:rPr>
                <w:rFonts w:ascii="Arial" w:hAnsi="Arial" w:cs="Arial"/>
                <w:sz w:val="18"/>
                <w:szCs w:val="18"/>
              </w:rPr>
            </w:pPr>
            <w:r w:rsidRPr="004A5D01">
              <w:rPr>
                <w:rFonts w:ascii="Arial" w:hAnsi="Arial" w:cs="Arial"/>
                <w:sz w:val="18"/>
                <w:szCs w:val="18"/>
              </w:rPr>
              <w:t>It should be possible to sort on this column.</w:t>
            </w:r>
          </w:p>
          <w:p w14:paraId="7350E174" w14:textId="77777777" w:rsidR="00585A2F" w:rsidRPr="004A5D01" w:rsidRDefault="00585A2F" w:rsidP="00AF6F0D">
            <w:pPr>
              <w:rPr>
                <w:rFonts w:ascii="Arial" w:hAnsi="Arial" w:cs="Arial"/>
                <w:sz w:val="18"/>
                <w:szCs w:val="18"/>
              </w:rPr>
            </w:pPr>
          </w:p>
          <w:p w14:paraId="00E603B3" w14:textId="77777777" w:rsidR="00585A2F" w:rsidRPr="004A5D01" w:rsidRDefault="00585A2F" w:rsidP="00AF6F0D">
            <w:pPr>
              <w:rPr>
                <w:rFonts w:ascii="Arial" w:hAnsi="Arial" w:cs="Arial"/>
                <w:sz w:val="18"/>
                <w:szCs w:val="18"/>
              </w:rPr>
            </w:pPr>
            <w:r w:rsidRPr="004A5D01">
              <w:rPr>
                <w:rFonts w:ascii="Arial" w:hAnsi="Arial" w:cs="Arial"/>
                <w:sz w:val="18"/>
                <w:szCs w:val="18"/>
              </w:rPr>
              <w:t>Displays the date that each of the reports were run.  Initial sort order should be dat</w:t>
            </w:r>
            <w:r>
              <w:rPr>
                <w:rFonts w:ascii="Arial" w:hAnsi="Arial" w:cs="Arial"/>
                <w:sz w:val="18"/>
                <w:szCs w:val="18"/>
              </w:rPr>
              <w:t>e</w:t>
            </w:r>
            <w:r w:rsidRPr="004A5D01">
              <w:rPr>
                <w:rFonts w:ascii="Arial" w:hAnsi="Arial" w:cs="Arial"/>
                <w:sz w:val="18"/>
                <w:szCs w:val="18"/>
              </w:rPr>
              <w:t xml:space="preserve"> descending</w:t>
            </w:r>
          </w:p>
          <w:p w14:paraId="13289484" w14:textId="77777777" w:rsidR="00585A2F" w:rsidRPr="004A5D01" w:rsidRDefault="00585A2F" w:rsidP="00AF6F0D">
            <w:pPr>
              <w:rPr>
                <w:rFonts w:ascii="Arial" w:hAnsi="Arial" w:cs="Arial"/>
                <w:sz w:val="18"/>
                <w:szCs w:val="18"/>
              </w:rPr>
            </w:pPr>
          </w:p>
          <w:p w14:paraId="16D63F0F" w14:textId="77777777" w:rsidR="00585A2F" w:rsidRPr="004A5D01" w:rsidRDefault="00585A2F" w:rsidP="00AF6F0D">
            <w:pPr>
              <w:rPr>
                <w:rFonts w:ascii="Arial" w:hAnsi="Arial" w:cs="Arial"/>
                <w:sz w:val="18"/>
                <w:szCs w:val="18"/>
              </w:rPr>
            </w:pPr>
            <w:r w:rsidRPr="004A5D01">
              <w:rPr>
                <w:rFonts w:ascii="Arial" w:hAnsi="Arial" w:cs="Arial"/>
                <w:sz w:val="18"/>
                <w:szCs w:val="18"/>
              </w:rPr>
              <w:t>Date format dd/mm/yyyy</w:t>
            </w:r>
          </w:p>
        </w:tc>
        <w:tc>
          <w:tcPr>
            <w:tcW w:w="1559" w:type="dxa"/>
            <w:shd w:val="clear" w:color="auto" w:fill="auto"/>
          </w:tcPr>
          <w:p w14:paraId="343DDCC8"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444BBAF0"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284F55F4"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06A13BD3"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30F8F96A" w14:textId="77777777" w:rsidTr="00C412E1">
        <w:trPr>
          <w:trHeight w:val="275"/>
        </w:trPr>
        <w:tc>
          <w:tcPr>
            <w:tcW w:w="1075" w:type="dxa"/>
            <w:shd w:val="clear" w:color="auto" w:fill="auto"/>
          </w:tcPr>
          <w:p w14:paraId="4F7B2C4D" w14:textId="77777777" w:rsidR="00585A2F" w:rsidRPr="004A5D01" w:rsidRDefault="00585A2F" w:rsidP="00AF6F0D">
            <w:pPr>
              <w:rPr>
                <w:rFonts w:ascii="Arial" w:hAnsi="Arial" w:cs="Arial"/>
                <w:sz w:val="18"/>
                <w:szCs w:val="18"/>
              </w:rPr>
            </w:pPr>
            <w:r w:rsidRPr="004A5D01">
              <w:rPr>
                <w:rFonts w:ascii="Arial" w:hAnsi="Arial" w:cs="Arial"/>
                <w:sz w:val="18"/>
                <w:szCs w:val="18"/>
              </w:rPr>
              <w:t>Column Heading</w:t>
            </w:r>
          </w:p>
        </w:tc>
        <w:tc>
          <w:tcPr>
            <w:tcW w:w="2835" w:type="dxa"/>
            <w:shd w:val="clear" w:color="auto" w:fill="auto"/>
          </w:tcPr>
          <w:p w14:paraId="435F52A0" w14:textId="77777777" w:rsidR="00585A2F" w:rsidRPr="004A5D01" w:rsidRDefault="00585A2F" w:rsidP="00AF6F0D">
            <w:pPr>
              <w:rPr>
                <w:rFonts w:ascii="Arial" w:hAnsi="Arial" w:cs="Arial"/>
                <w:sz w:val="18"/>
                <w:szCs w:val="18"/>
              </w:rPr>
            </w:pPr>
            <w:r w:rsidRPr="004A5D01">
              <w:rPr>
                <w:rFonts w:ascii="Arial" w:hAnsi="Arial" w:cs="Arial"/>
                <w:sz w:val="18"/>
                <w:szCs w:val="18"/>
              </w:rPr>
              <w:t>Status</w:t>
            </w:r>
          </w:p>
        </w:tc>
        <w:tc>
          <w:tcPr>
            <w:tcW w:w="850" w:type="dxa"/>
            <w:shd w:val="clear" w:color="auto" w:fill="auto"/>
          </w:tcPr>
          <w:p w14:paraId="3AF196FF"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613A8A6E" w14:textId="77777777" w:rsidR="00585A2F" w:rsidRPr="004A5D01" w:rsidRDefault="00585A2F" w:rsidP="00AF6F0D">
            <w:pPr>
              <w:rPr>
                <w:rFonts w:ascii="Arial" w:hAnsi="Arial" w:cs="Arial"/>
                <w:sz w:val="18"/>
                <w:szCs w:val="18"/>
              </w:rPr>
            </w:pPr>
            <w:r w:rsidRPr="004A5D01">
              <w:rPr>
                <w:rFonts w:ascii="Arial" w:hAnsi="Arial" w:cs="Arial"/>
                <w:sz w:val="18"/>
                <w:szCs w:val="18"/>
              </w:rPr>
              <w:t>It should be possible to sort on this column.</w:t>
            </w:r>
          </w:p>
          <w:p w14:paraId="1DDD76FA" w14:textId="77777777" w:rsidR="00585A2F" w:rsidRPr="004A5D01" w:rsidRDefault="00585A2F" w:rsidP="00AF6F0D">
            <w:pPr>
              <w:rPr>
                <w:rFonts w:ascii="Arial" w:hAnsi="Arial" w:cs="Arial"/>
                <w:sz w:val="18"/>
                <w:szCs w:val="18"/>
              </w:rPr>
            </w:pPr>
          </w:p>
          <w:p w14:paraId="542A2691" w14:textId="77777777" w:rsidR="00585A2F" w:rsidRPr="004A5D01" w:rsidRDefault="00585A2F" w:rsidP="00AF6F0D">
            <w:pPr>
              <w:rPr>
                <w:rFonts w:ascii="Arial" w:hAnsi="Arial" w:cs="Arial"/>
                <w:sz w:val="18"/>
                <w:szCs w:val="18"/>
              </w:rPr>
            </w:pPr>
            <w:r w:rsidRPr="004A5D01">
              <w:rPr>
                <w:rFonts w:ascii="Arial" w:hAnsi="Arial" w:cs="Arial"/>
                <w:sz w:val="18"/>
                <w:szCs w:val="18"/>
              </w:rPr>
              <w:t>Shows the status of each of the reports, potential statuses are:</w:t>
            </w:r>
          </w:p>
          <w:p w14:paraId="70166908" w14:textId="77777777" w:rsidR="00585A2F" w:rsidRPr="004A5D01" w:rsidRDefault="00585A2F" w:rsidP="00AF6F0D">
            <w:pPr>
              <w:rPr>
                <w:rFonts w:ascii="Arial" w:hAnsi="Arial" w:cs="Arial"/>
                <w:sz w:val="18"/>
                <w:szCs w:val="18"/>
              </w:rPr>
            </w:pPr>
          </w:p>
          <w:p w14:paraId="26C84860" w14:textId="77777777" w:rsidR="00585A2F" w:rsidRDefault="00585A2F" w:rsidP="004E06BD">
            <w:pPr>
              <w:numPr>
                <w:ilvl w:val="0"/>
                <w:numId w:val="29"/>
              </w:numPr>
              <w:rPr>
                <w:rFonts w:ascii="Arial" w:hAnsi="Arial" w:cs="Arial"/>
                <w:sz w:val="18"/>
                <w:szCs w:val="18"/>
              </w:rPr>
            </w:pPr>
            <w:r>
              <w:rPr>
                <w:rFonts w:ascii="Arial" w:hAnsi="Arial" w:cs="Arial"/>
                <w:sz w:val="18"/>
                <w:szCs w:val="18"/>
              </w:rPr>
              <w:t>Generated</w:t>
            </w:r>
          </w:p>
          <w:p w14:paraId="6C8D5713" w14:textId="77777777" w:rsidR="00585A2F" w:rsidRPr="004A5D01" w:rsidRDefault="00585A2F" w:rsidP="004E06BD">
            <w:pPr>
              <w:numPr>
                <w:ilvl w:val="0"/>
                <w:numId w:val="29"/>
              </w:numPr>
              <w:rPr>
                <w:rFonts w:ascii="Arial" w:hAnsi="Arial" w:cs="Arial"/>
                <w:sz w:val="18"/>
                <w:szCs w:val="18"/>
              </w:rPr>
            </w:pPr>
            <w:r w:rsidRPr="004A5D01">
              <w:rPr>
                <w:rFonts w:ascii="Arial" w:hAnsi="Arial" w:cs="Arial"/>
                <w:sz w:val="18"/>
                <w:szCs w:val="18"/>
              </w:rPr>
              <w:t>In Progress</w:t>
            </w:r>
          </w:p>
          <w:p w14:paraId="055269B2" w14:textId="0C90592C" w:rsidR="00585A2F" w:rsidRPr="00CD7113" w:rsidRDefault="00585A2F" w:rsidP="004E06BD">
            <w:pPr>
              <w:numPr>
                <w:ilvl w:val="0"/>
                <w:numId w:val="29"/>
              </w:numPr>
              <w:rPr>
                <w:rFonts w:ascii="Arial" w:hAnsi="Arial" w:cs="Arial"/>
                <w:sz w:val="18"/>
                <w:szCs w:val="18"/>
              </w:rPr>
            </w:pPr>
            <w:r w:rsidRPr="00CD7113">
              <w:rPr>
                <w:rFonts w:ascii="Arial" w:hAnsi="Arial" w:cs="Arial"/>
                <w:sz w:val="18"/>
                <w:szCs w:val="18"/>
              </w:rPr>
              <w:t>Failed</w:t>
            </w:r>
            <w:r>
              <w:rPr>
                <w:rFonts w:ascii="Arial" w:hAnsi="Arial" w:cs="Arial"/>
                <w:sz w:val="18"/>
                <w:szCs w:val="18"/>
              </w:rPr>
              <w:t xml:space="preserve"> </w:t>
            </w:r>
            <w:r w:rsidR="00C91AB4">
              <w:rPr>
                <w:rFonts w:ascii="Arial" w:hAnsi="Arial" w:cs="Arial"/>
                <w:sz w:val="18"/>
                <w:szCs w:val="18"/>
              </w:rPr>
              <w:t>–</w:t>
            </w:r>
            <w:r>
              <w:rPr>
                <w:rFonts w:ascii="Arial" w:hAnsi="Arial" w:cs="Arial"/>
                <w:sz w:val="18"/>
                <w:szCs w:val="18"/>
              </w:rPr>
              <w:t xml:space="preserve"> invoke </w:t>
            </w:r>
            <w:r w:rsidRPr="0062389C">
              <w:rPr>
                <w:rFonts w:ascii="Arial" w:hAnsi="Arial" w:cs="Arial"/>
                <w:i/>
                <w:sz w:val="18"/>
                <w:szCs w:val="18"/>
              </w:rPr>
              <w:t>‘PMUC017 – View Errors/Warnings’</w:t>
            </w:r>
          </w:p>
          <w:p w14:paraId="45AD7375" w14:textId="277B1BF1" w:rsidR="00585A2F" w:rsidRPr="004A5D01" w:rsidRDefault="00585A2F" w:rsidP="004E06BD">
            <w:pPr>
              <w:numPr>
                <w:ilvl w:val="0"/>
                <w:numId w:val="29"/>
              </w:numPr>
              <w:rPr>
                <w:rFonts w:ascii="Arial" w:hAnsi="Arial" w:cs="Arial"/>
                <w:sz w:val="18"/>
                <w:szCs w:val="18"/>
              </w:rPr>
            </w:pPr>
            <w:r w:rsidRPr="004A5D01">
              <w:rPr>
                <w:rFonts w:ascii="Arial" w:hAnsi="Arial" w:cs="Arial"/>
                <w:sz w:val="18"/>
                <w:szCs w:val="18"/>
              </w:rPr>
              <w:t xml:space="preserve">Pending </w:t>
            </w:r>
            <w:r w:rsidR="006A3B4D">
              <w:rPr>
                <w:rFonts w:ascii="Arial" w:hAnsi="Arial" w:cs="Arial"/>
                <w:sz w:val="18"/>
                <w:szCs w:val="18"/>
              </w:rPr>
              <w:t>Deletion</w:t>
            </w:r>
            <w:r w:rsidRPr="004A5D01">
              <w:rPr>
                <w:rFonts w:ascii="Arial" w:hAnsi="Arial" w:cs="Arial"/>
                <w:sz w:val="18"/>
                <w:szCs w:val="18"/>
              </w:rPr>
              <w:t xml:space="preserve"> </w:t>
            </w:r>
            <w:r>
              <w:rPr>
                <w:rFonts w:ascii="Arial" w:hAnsi="Arial" w:cs="Arial"/>
                <w:sz w:val="18"/>
                <w:szCs w:val="18"/>
              </w:rPr>
              <w:t xml:space="preserve">invoke </w:t>
            </w:r>
            <w:r w:rsidR="00C91AB4">
              <w:rPr>
                <w:rFonts w:ascii="Arial" w:hAnsi="Arial" w:cs="Arial"/>
                <w:sz w:val="18"/>
                <w:szCs w:val="18"/>
              </w:rPr>
              <w:t>–</w:t>
            </w:r>
            <w:r>
              <w:rPr>
                <w:rFonts w:ascii="Arial" w:hAnsi="Arial" w:cs="Arial"/>
                <w:sz w:val="18"/>
                <w:szCs w:val="18"/>
              </w:rPr>
              <w:t xml:space="preserve"> </w:t>
            </w:r>
            <w:r w:rsidRPr="0062389C">
              <w:rPr>
                <w:rFonts w:ascii="Arial" w:hAnsi="Arial" w:cs="Arial"/>
                <w:i/>
                <w:sz w:val="18"/>
                <w:szCs w:val="18"/>
              </w:rPr>
              <w:t>‘PMUC019 – Purge Reports’</w:t>
            </w:r>
          </w:p>
        </w:tc>
        <w:tc>
          <w:tcPr>
            <w:tcW w:w="1559" w:type="dxa"/>
            <w:shd w:val="clear" w:color="auto" w:fill="auto"/>
          </w:tcPr>
          <w:p w14:paraId="2A332646" w14:textId="77777777" w:rsidR="00585A2F" w:rsidRPr="004A5D01" w:rsidRDefault="00585A2F" w:rsidP="00AF6F0D">
            <w:pPr>
              <w:rPr>
                <w:rFonts w:ascii="Arial" w:hAnsi="Arial" w:cs="Arial"/>
                <w:sz w:val="18"/>
                <w:szCs w:val="18"/>
              </w:rPr>
            </w:pPr>
            <w:r w:rsidRPr="004A5D01">
              <w:rPr>
                <w:rFonts w:ascii="Arial" w:hAnsi="Arial" w:cs="Arial"/>
                <w:sz w:val="18"/>
                <w:szCs w:val="18"/>
              </w:rPr>
              <w:t>N</w:t>
            </w:r>
          </w:p>
        </w:tc>
        <w:tc>
          <w:tcPr>
            <w:tcW w:w="1843" w:type="dxa"/>
            <w:shd w:val="clear" w:color="auto" w:fill="auto"/>
          </w:tcPr>
          <w:p w14:paraId="07500BF2"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1134" w:type="dxa"/>
          </w:tcPr>
          <w:p w14:paraId="24E70574"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4DC8F201"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585A2F" w:rsidRPr="004A5D01" w14:paraId="45239FF3" w14:textId="77777777" w:rsidTr="00C412E1">
        <w:trPr>
          <w:trHeight w:val="275"/>
        </w:trPr>
        <w:tc>
          <w:tcPr>
            <w:tcW w:w="1075" w:type="dxa"/>
            <w:shd w:val="clear" w:color="auto" w:fill="auto"/>
          </w:tcPr>
          <w:p w14:paraId="5A85244F" w14:textId="77777777" w:rsidR="00585A2F" w:rsidRPr="004A5D01" w:rsidRDefault="00585A2F" w:rsidP="00AF6F0D">
            <w:pPr>
              <w:rPr>
                <w:rFonts w:ascii="Arial" w:hAnsi="Arial" w:cs="Arial"/>
                <w:sz w:val="18"/>
                <w:szCs w:val="18"/>
              </w:rPr>
            </w:pPr>
            <w:r w:rsidRPr="004A5D01">
              <w:rPr>
                <w:rFonts w:ascii="Arial" w:hAnsi="Arial" w:cs="Arial"/>
                <w:sz w:val="18"/>
                <w:szCs w:val="18"/>
              </w:rPr>
              <w:t>Column Heading</w:t>
            </w:r>
          </w:p>
        </w:tc>
        <w:tc>
          <w:tcPr>
            <w:tcW w:w="2835" w:type="dxa"/>
            <w:shd w:val="clear" w:color="auto" w:fill="auto"/>
          </w:tcPr>
          <w:p w14:paraId="40CECB82" w14:textId="77777777" w:rsidR="00585A2F" w:rsidRPr="004A5D01" w:rsidRDefault="00585A2F" w:rsidP="00AF6F0D">
            <w:pPr>
              <w:rPr>
                <w:rFonts w:ascii="Arial" w:hAnsi="Arial" w:cs="Arial"/>
                <w:sz w:val="18"/>
                <w:szCs w:val="18"/>
              </w:rPr>
            </w:pPr>
            <w:r w:rsidRPr="004A5D01">
              <w:rPr>
                <w:rFonts w:ascii="Arial" w:hAnsi="Arial" w:cs="Arial"/>
                <w:sz w:val="18"/>
                <w:szCs w:val="18"/>
              </w:rPr>
              <w:t>Expires</w:t>
            </w:r>
          </w:p>
        </w:tc>
        <w:tc>
          <w:tcPr>
            <w:tcW w:w="850" w:type="dxa"/>
            <w:shd w:val="clear" w:color="auto" w:fill="auto"/>
          </w:tcPr>
          <w:p w14:paraId="586207C7" w14:textId="77777777" w:rsidR="00585A2F" w:rsidRPr="004A5D01" w:rsidRDefault="00585A2F" w:rsidP="00AF6F0D">
            <w:pPr>
              <w:rPr>
                <w:rFonts w:ascii="Arial" w:hAnsi="Arial" w:cs="Arial"/>
                <w:sz w:val="18"/>
                <w:szCs w:val="18"/>
              </w:rPr>
            </w:pPr>
            <w:r w:rsidRPr="004A5D01">
              <w:rPr>
                <w:rFonts w:ascii="Arial" w:hAnsi="Arial" w:cs="Arial"/>
                <w:sz w:val="18"/>
                <w:szCs w:val="18"/>
              </w:rPr>
              <w:t>n/a</w:t>
            </w:r>
          </w:p>
        </w:tc>
        <w:tc>
          <w:tcPr>
            <w:tcW w:w="4395" w:type="dxa"/>
            <w:shd w:val="clear" w:color="auto" w:fill="auto"/>
          </w:tcPr>
          <w:p w14:paraId="43D1370F" w14:textId="77777777" w:rsidR="00585A2F" w:rsidRPr="004A5D01" w:rsidRDefault="00585A2F" w:rsidP="00AF6F0D">
            <w:pPr>
              <w:rPr>
                <w:rFonts w:ascii="Arial" w:hAnsi="Arial" w:cs="Arial"/>
                <w:sz w:val="18"/>
                <w:szCs w:val="18"/>
              </w:rPr>
            </w:pPr>
            <w:r w:rsidRPr="004A5D01">
              <w:rPr>
                <w:rFonts w:ascii="Arial" w:hAnsi="Arial" w:cs="Arial"/>
                <w:sz w:val="18"/>
                <w:szCs w:val="18"/>
              </w:rPr>
              <w:t>It should be possible to sort on this column.</w:t>
            </w:r>
            <w:r>
              <w:rPr>
                <w:rFonts w:ascii="Arial" w:hAnsi="Arial" w:cs="Arial"/>
                <w:sz w:val="18"/>
                <w:szCs w:val="18"/>
              </w:rPr>
              <w:t xml:space="preserve"> </w:t>
            </w:r>
          </w:p>
          <w:p w14:paraId="4C3A0527" w14:textId="77777777" w:rsidR="00585A2F" w:rsidRPr="004A5D01" w:rsidRDefault="00585A2F" w:rsidP="00AF6F0D">
            <w:pPr>
              <w:rPr>
                <w:rFonts w:ascii="Arial" w:hAnsi="Arial" w:cs="Arial"/>
                <w:sz w:val="18"/>
                <w:szCs w:val="18"/>
              </w:rPr>
            </w:pPr>
          </w:p>
          <w:p w14:paraId="68E486AD" w14:textId="77777777" w:rsidR="00585A2F" w:rsidRDefault="00585A2F" w:rsidP="00AF6F0D">
            <w:pPr>
              <w:rPr>
                <w:rFonts w:ascii="Arial" w:hAnsi="Arial" w:cs="Arial"/>
                <w:sz w:val="18"/>
                <w:szCs w:val="18"/>
              </w:rPr>
            </w:pPr>
            <w:r w:rsidRPr="004A5D01">
              <w:rPr>
                <w:rFonts w:ascii="Arial" w:hAnsi="Arial" w:cs="Arial"/>
                <w:sz w:val="18"/>
                <w:szCs w:val="18"/>
              </w:rPr>
              <w:t xml:space="preserve">Displays the date that each of the reports </w:t>
            </w:r>
            <w:r>
              <w:rPr>
                <w:rFonts w:ascii="Arial" w:hAnsi="Arial" w:cs="Arial"/>
                <w:sz w:val="18"/>
                <w:szCs w:val="18"/>
              </w:rPr>
              <w:t>are due to expire based upon the number of days defined.</w:t>
            </w:r>
          </w:p>
          <w:p w14:paraId="220F8F10" w14:textId="77777777" w:rsidR="00585A2F" w:rsidRDefault="00585A2F" w:rsidP="00AF6F0D">
            <w:pPr>
              <w:rPr>
                <w:rFonts w:ascii="Arial" w:hAnsi="Arial" w:cs="Arial"/>
                <w:sz w:val="18"/>
                <w:szCs w:val="18"/>
              </w:rPr>
            </w:pPr>
          </w:p>
          <w:p w14:paraId="49F02816" w14:textId="77777777" w:rsidR="00585A2F" w:rsidRPr="004A5D01" w:rsidRDefault="00585A2F" w:rsidP="00AF6F0D">
            <w:pPr>
              <w:rPr>
                <w:rFonts w:ascii="Arial" w:hAnsi="Arial" w:cs="Arial"/>
                <w:sz w:val="18"/>
                <w:szCs w:val="18"/>
              </w:rPr>
            </w:pPr>
            <w:r w:rsidRPr="004A5D01">
              <w:rPr>
                <w:rFonts w:ascii="Arial" w:hAnsi="Arial" w:cs="Arial"/>
                <w:sz w:val="18"/>
                <w:szCs w:val="18"/>
              </w:rPr>
              <w:t>I</w:t>
            </w:r>
            <w:r>
              <w:rPr>
                <w:rFonts w:ascii="Arial" w:hAnsi="Arial" w:cs="Arial"/>
                <w:sz w:val="18"/>
                <w:szCs w:val="18"/>
              </w:rPr>
              <w:t>nitial sort order should be date</w:t>
            </w:r>
            <w:r w:rsidRPr="004A5D01">
              <w:rPr>
                <w:rFonts w:ascii="Arial" w:hAnsi="Arial" w:cs="Arial"/>
                <w:sz w:val="18"/>
                <w:szCs w:val="18"/>
              </w:rPr>
              <w:t xml:space="preserve"> descending</w:t>
            </w:r>
          </w:p>
          <w:p w14:paraId="1D3EB494" w14:textId="77777777" w:rsidR="00585A2F" w:rsidRPr="004A5D01" w:rsidRDefault="00585A2F" w:rsidP="00AF6F0D">
            <w:pPr>
              <w:rPr>
                <w:rFonts w:ascii="Arial" w:hAnsi="Arial" w:cs="Arial"/>
                <w:sz w:val="18"/>
                <w:szCs w:val="18"/>
              </w:rPr>
            </w:pPr>
          </w:p>
          <w:p w14:paraId="09A24A6A" w14:textId="77777777" w:rsidR="00585A2F" w:rsidRPr="004A5D01" w:rsidRDefault="00585A2F" w:rsidP="00AF6F0D">
            <w:pPr>
              <w:rPr>
                <w:rFonts w:ascii="Arial" w:hAnsi="Arial" w:cs="Arial"/>
                <w:sz w:val="18"/>
                <w:szCs w:val="18"/>
              </w:rPr>
            </w:pPr>
            <w:r w:rsidRPr="004A5D01">
              <w:rPr>
                <w:rFonts w:ascii="Arial" w:hAnsi="Arial" w:cs="Arial"/>
                <w:sz w:val="18"/>
                <w:szCs w:val="18"/>
              </w:rPr>
              <w:t>Date format dd/mm/yyyy</w:t>
            </w:r>
          </w:p>
        </w:tc>
        <w:tc>
          <w:tcPr>
            <w:tcW w:w="1559" w:type="dxa"/>
            <w:shd w:val="clear" w:color="auto" w:fill="auto"/>
          </w:tcPr>
          <w:p w14:paraId="320D8446" w14:textId="77777777" w:rsidR="00585A2F" w:rsidRPr="004A5D01" w:rsidRDefault="00585A2F" w:rsidP="00AF6F0D">
            <w:pPr>
              <w:rPr>
                <w:rFonts w:ascii="Arial" w:hAnsi="Arial" w:cs="Arial"/>
                <w:sz w:val="18"/>
                <w:szCs w:val="18"/>
              </w:rPr>
            </w:pPr>
            <w:r>
              <w:rPr>
                <w:rFonts w:ascii="Arial" w:hAnsi="Arial" w:cs="Arial"/>
                <w:sz w:val="18"/>
                <w:szCs w:val="18"/>
              </w:rPr>
              <w:t>Y</w:t>
            </w:r>
          </w:p>
        </w:tc>
        <w:tc>
          <w:tcPr>
            <w:tcW w:w="1843" w:type="dxa"/>
            <w:shd w:val="clear" w:color="auto" w:fill="auto"/>
          </w:tcPr>
          <w:p w14:paraId="4B983B02" w14:textId="77777777" w:rsidR="00585A2F" w:rsidRPr="004A5D01" w:rsidRDefault="00585A2F" w:rsidP="00AF6F0D">
            <w:pPr>
              <w:rPr>
                <w:rFonts w:ascii="Arial" w:hAnsi="Arial" w:cs="Arial"/>
                <w:sz w:val="18"/>
                <w:szCs w:val="18"/>
              </w:rPr>
            </w:pPr>
            <w:r>
              <w:rPr>
                <w:rFonts w:ascii="Arial" w:hAnsi="Arial" w:cs="Arial"/>
                <w:sz w:val="18"/>
                <w:szCs w:val="18"/>
              </w:rPr>
              <w:t>The date at which the reports will be deleted.</w:t>
            </w:r>
          </w:p>
        </w:tc>
        <w:tc>
          <w:tcPr>
            <w:tcW w:w="1134" w:type="dxa"/>
          </w:tcPr>
          <w:p w14:paraId="2A1CA3CE" w14:textId="77777777" w:rsidR="00585A2F" w:rsidRPr="004A5D01" w:rsidRDefault="00585A2F" w:rsidP="00AF6F0D">
            <w:pPr>
              <w:rPr>
                <w:rFonts w:ascii="Arial" w:hAnsi="Arial" w:cs="Arial"/>
                <w:sz w:val="18"/>
                <w:szCs w:val="18"/>
              </w:rPr>
            </w:pPr>
            <w:r>
              <w:rPr>
                <w:rFonts w:ascii="Arial" w:hAnsi="Arial" w:cs="Arial"/>
                <w:sz w:val="18"/>
                <w:szCs w:val="18"/>
              </w:rPr>
              <w:t>N</w:t>
            </w:r>
          </w:p>
        </w:tc>
        <w:tc>
          <w:tcPr>
            <w:tcW w:w="850" w:type="dxa"/>
          </w:tcPr>
          <w:p w14:paraId="27C4D4C7" w14:textId="77777777" w:rsidR="00585A2F" w:rsidRPr="004A5D01" w:rsidRDefault="00585A2F" w:rsidP="00AF6F0D">
            <w:pPr>
              <w:rPr>
                <w:rFonts w:ascii="Arial" w:hAnsi="Arial" w:cs="Arial"/>
                <w:sz w:val="18"/>
                <w:szCs w:val="18"/>
              </w:rPr>
            </w:pPr>
            <w:r>
              <w:rPr>
                <w:rFonts w:ascii="Arial" w:hAnsi="Arial" w:cs="Arial"/>
                <w:sz w:val="18"/>
                <w:szCs w:val="18"/>
              </w:rPr>
              <w:t>n/a</w:t>
            </w:r>
          </w:p>
        </w:tc>
      </w:tr>
      <w:tr w:rsidR="00C412E1" w:rsidRPr="004A5D01" w14:paraId="29CC1317" w14:textId="77777777" w:rsidTr="00C412E1">
        <w:trPr>
          <w:trHeight w:val="259"/>
        </w:trPr>
        <w:tc>
          <w:tcPr>
            <w:tcW w:w="1075" w:type="dxa"/>
            <w:shd w:val="clear" w:color="auto" w:fill="auto"/>
          </w:tcPr>
          <w:p w14:paraId="02BBF5F6" w14:textId="77777777" w:rsidR="00453A8D" w:rsidRPr="004A5D01" w:rsidRDefault="00453A8D" w:rsidP="00AF6F0D">
            <w:pPr>
              <w:rPr>
                <w:rFonts w:ascii="Arial" w:hAnsi="Arial" w:cs="Arial"/>
                <w:sz w:val="18"/>
                <w:szCs w:val="18"/>
              </w:rPr>
            </w:pPr>
            <w:r>
              <w:rPr>
                <w:rFonts w:ascii="Arial" w:hAnsi="Arial" w:cs="Arial"/>
                <w:sz w:val="18"/>
                <w:szCs w:val="18"/>
              </w:rPr>
              <w:t>Link</w:t>
            </w:r>
          </w:p>
        </w:tc>
        <w:tc>
          <w:tcPr>
            <w:tcW w:w="2835" w:type="dxa"/>
            <w:shd w:val="clear" w:color="auto" w:fill="auto"/>
          </w:tcPr>
          <w:p w14:paraId="7FD7992F" w14:textId="77777777" w:rsidR="00453A8D" w:rsidRPr="00453A8D" w:rsidRDefault="00453A8D" w:rsidP="00AF6F0D">
            <w:pPr>
              <w:rPr>
                <w:rFonts w:ascii="Arial" w:hAnsi="Arial" w:cs="Arial"/>
                <w:color w:val="FF0000"/>
                <w:sz w:val="18"/>
                <w:szCs w:val="18"/>
              </w:rPr>
            </w:pPr>
            <w:r w:rsidRPr="00453A8D">
              <w:rPr>
                <w:rFonts w:ascii="Arial" w:hAnsi="Arial" w:cs="Arial"/>
                <w:sz w:val="18"/>
                <w:szCs w:val="18"/>
              </w:rPr>
              <w:t>HTML symbol</w:t>
            </w:r>
          </w:p>
        </w:tc>
        <w:tc>
          <w:tcPr>
            <w:tcW w:w="850" w:type="dxa"/>
            <w:shd w:val="clear" w:color="auto" w:fill="auto"/>
          </w:tcPr>
          <w:p w14:paraId="0D1C9079" w14:textId="77777777" w:rsidR="00453A8D" w:rsidRPr="004A5D01" w:rsidRDefault="00453A8D"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1BDF27D5" w14:textId="77777777" w:rsidR="00453A8D" w:rsidRDefault="00453A8D" w:rsidP="00AF6F0D">
            <w:pPr>
              <w:rPr>
                <w:rFonts w:ascii="Arial" w:hAnsi="Arial" w:cs="Arial"/>
                <w:sz w:val="18"/>
                <w:szCs w:val="18"/>
              </w:rPr>
            </w:pPr>
            <w:r>
              <w:rPr>
                <w:rFonts w:ascii="Arial" w:hAnsi="Arial" w:cs="Arial"/>
                <w:sz w:val="18"/>
                <w:szCs w:val="18"/>
              </w:rPr>
              <w:t>Display the standard HTML symbol if the user has permissions to View the report</w:t>
            </w:r>
          </w:p>
          <w:p w14:paraId="5B07E0DB" w14:textId="77777777" w:rsidR="00453A8D" w:rsidRDefault="00453A8D" w:rsidP="00AF6F0D">
            <w:pPr>
              <w:rPr>
                <w:rFonts w:ascii="Arial" w:hAnsi="Arial" w:cs="Arial"/>
                <w:sz w:val="18"/>
                <w:szCs w:val="18"/>
              </w:rPr>
            </w:pPr>
          </w:p>
          <w:p w14:paraId="584A2087" w14:textId="77777777" w:rsidR="00453A8D" w:rsidRDefault="00453A8D" w:rsidP="00AF6F0D">
            <w:pPr>
              <w:rPr>
                <w:rFonts w:ascii="Arial" w:hAnsi="Arial" w:cs="Arial"/>
                <w:sz w:val="18"/>
                <w:szCs w:val="18"/>
              </w:rPr>
            </w:pPr>
            <w:r>
              <w:rPr>
                <w:rFonts w:ascii="Arial" w:hAnsi="Arial" w:cs="Arial"/>
                <w:sz w:val="18"/>
                <w:szCs w:val="18"/>
              </w:rPr>
              <w:t>Upon selection Displays a View Report pop up window.</w:t>
            </w:r>
          </w:p>
          <w:p w14:paraId="2ECEB542" w14:textId="77777777" w:rsidR="00453A8D" w:rsidRDefault="00453A8D" w:rsidP="00AF6F0D">
            <w:pPr>
              <w:rPr>
                <w:rFonts w:ascii="Arial" w:hAnsi="Arial" w:cs="Arial"/>
                <w:sz w:val="18"/>
                <w:szCs w:val="18"/>
              </w:rPr>
            </w:pPr>
          </w:p>
          <w:p w14:paraId="4B0C7320" w14:textId="77777777" w:rsidR="00453A8D" w:rsidRPr="00453A8D" w:rsidRDefault="00453A8D" w:rsidP="00AF6F0D">
            <w:pPr>
              <w:rPr>
                <w:rFonts w:ascii="Arial" w:hAnsi="Arial" w:cs="Arial"/>
                <w:sz w:val="18"/>
                <w:szCs w:val="18"/>
              </w:rPr>
            </w:pPr>
            <w:r>
              <w:rPr>
                <w:rFonts w:ascii="Arial" w:hAnsi="Arial" w:cs="Arial"/>
                <w:sz w:val="18"/>
                <w:szCs w:val="18"/>
              </w:rPr>
              <w:t>Invoke use case ‘</w:t>
            </w:r>
            <w:r w:rsidRPr="00453A8D">
              <w:rPr>
                <w:rFonts w:ascii="Arial" w:hAnsi="Arial" w:cs="Arial"/>
                <w:i/>
                <w:sz w:val="18"/>
                <w:szCs w:val="18"/>
              </w:rPr>
              <w:t>PMUC0</w:t>
            </w:r>
            <w:r w:rsidR="00C412E1">
              <w:rPr>
                <w:rFonts w:ascii="Arial" w:hAnsi="Arial" w:cs="Arial"/>
                <w:i/>
                <w:sz w:val="18"/>
                <w:szCs w:val="18"/>
              </w:rPr>
              <w:t>14</w:t>
            </w:r>
            <w:r w:rsidRPr="00453A8D">
              <w:rPr>
                <w:rFonts w:ascii="Arial" w:hAnsi="Arial" w:cs="Arial"/>
                <w:i/>
                <w:sz w:val="18"/>
                <w:szCs w:val="18"/>
              </w:rPr>
              <w:t xml:space="preserve"> – View Report</w:t>
            </w:r>
            <w:r>
              <w:rPr>
                <w:rFonts w:ascii="Arial" w:hAnsi="Arial" w:cs="Arial"/>
                <w:sz w:val="18"/>
                <w:szCs w:val="18"/>
              </w:rPr>
              <w:t>’</w:t>
            </w:r>
          </w:p>
        </w:tc>
        <w:tc>
          <w:tcPr>
            <w:tcW w:w="1559" w:type="dxa"/>
            <w:shd w:val="clear" w:color="auto" w:fill="auto"/>
          </w:tcPr>
          <w:p w14:paraId="37A97DC6" w14:textId="77777777" w:rsidR="00453A8D" w:rsidRPr="004A5D01" w:rsidRDefault="00453A8D" w:rsidP="00AF6F0D">
            <w:pPr>
              <w:rPr>
                <w:rFonts w:ascii="Arial" w:hAnsi="Arial" w:cs="Arial"/>
                <w:sz w:val="18"/>
                <w:szCs w:val="18"/>
              </w:rPr>
            </w:pPr>
            <w:r>
              <w:rPr>
                <w:rFonts w:ascii="Arial" w:hAnsi="Arial" w:cs="Arial"/>
                <w:sz w:val="18"/>
                <w:szCs w:val="18"/>
              </w:rPr>
              <w:t>N</w:t>
            </w:r>
          </w:p>
        </w:tc>
        <w:tc>
          <w:tcPr>
            <w:tcW w:w="1843" w:type="dxa"/>
            <w:shd w:val="clear" w:color="auto" w:fill="auto"/>
          </w:tcPr>
          <w:p w14:paraId="7C4AE506" w14:textId="77777777" w:rsidR="00453A8D" w:rsidRPr="004A5D01" w:rsidRDefault="00453A8D" w:rsidP="00AF6F0D">
            <w:pPr>
              <w:rPr>
                <w:rFonts w:ascii="Arial" w:hAnsi="Arial" w:cs="Arial"/>
                <w:sz w:val="18"/>
                <w:szCs w:val="18"/>
              </w:rPr>
            </w:pPr>
            <w:r>
              <w:rPr>
                <w:rFonts w:ascii="Arial" w:hAnsi="Arial" w:cs="Arial"/>
                <w:sz w:val="18"/>
                <w:szCs w:val="18"/>
              </w:rPr>
              <w:t>n/a</w:t>
            </w:r>
          </w:p>
        </w:tc>
        <w:tc>
          <w:tcPr>
            <w:tcW w:w="1134" w:type="dxa"/>
          </w:tcPr>
          <w:p w14:paraId="60411E0D" w14:textId="77777777" w:rsidR="00453A8D" w:rsidRPr="004A5D01" w:rsidRDefault="00453A8D" w:rsidP="00AF6F0D">
            <w:pPr>
              <w:rPr>
                <w:rFonts w:ascii="Arial" w:hAnsi="Arial" w:cs="Arial"/>
                <w:sz w:val="18"/>
                <w:szCs w:val="18"/>
              </w:rPr>
            </w:pPr>
            <w:r>
              <w:rPr>
                <w:rFonts w:ascii="Arial" w:hAnsi="Arial" w:cs="Arial"/>
                <w:sz w:val="18"/>
                <w:szCs w:val="18"/>
              </w:rPr>
              <w:t>N</w:t>
            </w:r>
          </w:p>
        </w:tc>
        <w:tc>
          <w:tcPr>
            <w:tcW w:w="850" w:type="dxa"/>
          </w:tcPr>
          <w:p w14:paraId="3D2AB0C4" w14:textId="77777777" w:rsidR="00453A8D" w:rsidRPr="004A5D01" w:rsidRDefault="00453A8D" w:rsidP="00AF6F0D">
            <w:pPr>
              <w:rPr>
                <w:rFonts w:ascii="Arial" w:hAnsi="Arial" w:cs="Arial"/>
                <w:sz w:val="18"/>
                <w:szCs w:val="18"/>
              </w:rPr>
            </w:pPr>
            <w:r>
              <w:rPr>
                <w:rFonts w:ascii="Arial" w:hAnsi="Arial" w:cs="Arial"/>
                <w:sz w:val="18"/>
                <w:szCs w:val="18"/>
              </w:rPr>
              <w:t>n/a</w:t>
            </w:r>
          </w:p>
        </w:tc>
      </w:tr>
      <w:tr w:rsidR="00C412E1" w:rsidRPr="004A5D01" w14:paraId="30B9EE6D" w14:textId="77777777" w:rsidTr="00C412E1">
        <w:trPr>
          <w:trHeight w:val="275"/>
        </w:trPr>
        <w:tc>
          <w:tcPr>
            <w:tcW w:w="1075" w:type="dxa"/>
            <w:shd w:val="clear" w:color="auto" w:fill="auto"/>
          </w:tcPr>
          <w:p w14:paraId="15052290" w14:textId="77777777" w:rsidR="00453A8D" w:rsidRPr="004A5D01" w:rsidRDefault="00453A8D" w:rsidP="00AF6F0D">
            <w:pPr>
              <w:rPr>
                <w:rFonts w:ascii="Arial" w:hAnsi="Arial" w:cs="Arial"/>
                <w:sz w:val="18"/>
                <w:szCs w:val="18"/>
              </w:rPr>
            </w:pPr>
            <w:r>
              <w:rPr>
                <w:rFonts w:ascii="Arial" w:hAnsi="Arial" w:cs="Arial"/>
                <w:sz w:val="18"/>
                <w:szCs w:val="18"/>
              </w:rPr>
              <w:t>Link</w:t>
            </w:r>
          </w:p>
        </w:tc>
        <w:tc>
          <w:tcPr>
            <w:tcW w:w="2835" w:type="dxa"/>
            <w:shd w:val="clear" w:color="auto" w:fill="auto"/>
          </w:tcPr>
          <w:p w14:paraId="010BB38D" w14:textId="77777777" w:rsidR="00453A8D" w:rsidRPr="004A5D01" w:rsidRDefault="00453A8D" w:rsidP="00AF6F0D">
            <w:pPr>
              <w:rPr>
                <w:rFonts w:ascii="Arial" w:hAnsi="Arial" w:cs="Arial"/>
                <w:sz w:val="18"/>
                <w:szCs w:val="18"/>
              </w:rPr>
            </w:pPr>
            <w:r>
              <w:rPr>
                <w:rFonts w:ascii="Arial" w:hAnsi="Arial" w:cs="Arial"/>
                <w:sz w:val="18"/>
                <w:szCs w:val="18"/>
              </w:rPr>
              <w:t>PDF symbol</w:t>
            </w:r>
          </w:p>
        </w:tc>
        <w:tc>
          <w:tcPr>
            <w:tcW w:w="850" w:type="dxa"/>
            <w:shd w:val="clear" w:color="auto" w:fill="auto"/>
          </w:tcPr>
          <w:p w14:paraId="38F3D568" w14:textId="77777777" w:rsidR="00453A8D" w:rsidRPr="004A5D01" w:rsidRDefault="00453A8D"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7D4EBE8F" w14:textId="77777777" w:rsidR="00453A8D" w:rsidRDefault="00453A8D" w:rsidP="00AF6F0D">
            <w:pPr>
              <w:rPr>
                <w:rFonts w:ascii="Arial" w:hAnsi="Arial" w:cs="Arial"/>
                <w:sz w:val="18"/>
                <w:szCs w:val="18"/>
              </w:rPr>
            </w:pPr>
            <w:r>
              <w:rPr>
                <w:rFonts w:ascii="Arial" w:hAnsi="Arial" w:cs="Arial"/>
                <w:sz w:val="18"/>
                <w:szCs w:val="18"/>
              </w:rPr>
              <w:t>Display the standard PDF symbol if the user has permissions to print/download.</w:t>
            </w:r>
          </w:p>
          <w:p w14:paraId="50F18010" w14:textId="77777777" w:rsidR="00453A8D" w:rsidRDefault="00453A8D" w:rsidP="00AF6F0D">
            <w:pPr>
              <w:rPr>
                <w:rFonts w:ascii="Arial" w:hAnsi="Arial" w:cs="Arial"/>
                <w:sz w:val="18"/>
                <w:szCs w:val="18"/>
              </w:rPr>
            </w:pPr>
          </w:p>
          <w:p w14:paraId="5BCAD96D" w14:textId="77777777" w:rsidR="00453A8D" w:rsidRPr="004A5D01" w:rsidRDefault="00453A8D" w:rsidP="00AF6F0D">
            <w:pPr>
              <w:rPr>
                <w:rFonts w:ascii="Arial" w:hAnsi="Arial" w:cs="Arial"/>
                <w:sz w:val="18"/>
                <w:szCs w:val="18"/>
              </w:rPr>
            </w:pPr>
            <w:r>
              <w:rPr>
                <w:rFonts w:ascii="Arial" w:hAnsi="Arial" w:cs="Arial"/>
                <w:sz w:val="18"/>
                <w:szCs w:val="18"/>
              </w:rPr>
              <w:t>Upon selection launches Adobe Viewer with the report details available</w:t>
            </w:r>
          </w:p>
        </w:tc>
        <w:tc>
          <w:tcPr>
            <w:tcW w:w="1559" w:type="dxa"/>
            <w:shd w:val="clear" w:color="auto" w:fill="auto"/>
          </w:tcPr>
          <w:p w14:paraId="10040EDB" w14:textId="77777777" w:rsidR="00453A8D" w:rsidRPr="004A5D01" w:rsidRDefault="00453A8D" w:rsidP="00AF6F0D">
            <w:pPr>
              <w:rPr>
                <w:rFonts w:ascii="Arial" w:hAnsi="Arial" w:cs="Arial"/>
                <w:sz w:val="18"/>
                <w:szCs w:val="18"/>
              </w:rPr>
            </w:pPr>
            <w:r>
              <w:rPr>
                <w:rFonts w:ascii="Arial" w:hAnsi="Arial" w:cs="Arial"/>
                <w:sz w:val="18"/>
                <w:szCs w:val="18"/>
              </w:rPr>
              <w:t>N</w:t>
            </w:r>
          </w:p>
        </w:tc>
        <w:tc>
          <w:tcPr>
            <w:tcW w:w="1843" w:type="dxa"/>
            <w:shd w:val="clear" w:color="auto" w:fill="auto"/>
          </w:tcPr>
          <w:p w14:paraId="06BA9C63" w14:textId="77777777" w:rsidR="00453A8D" w:rsidRPr="004A5D01" w:rsidRDefault="00453A8D" w:rsidP="00AF6F0D">
            <w:pPr>
              <w:rPr>
                <w:rFonts w:ascii="Arial" w:hAnsi="Arial" w:cs="Arial"/>
                <w:sz w:val="18"/>
                <w:szCs w:val="18"/>
              </w:rPr>
            </w:pPr>
            <w:r>
              <w:rPr>
                <w:rFonts w:ascii="Arial" w:hAnsi="Arial" w:cs="Arial"/>
                <w:sz w:val="18"/>
                <w:szCs w:val="18"/>
              </w:rPr>
              <w:t>n/a</w:t>
            </w:r>
          </w:p>
        </w:tc>
        <w:tc>
          <w:tcPr>
            <w:tcW w:w="1134" w:type="dxa"/>
          </w:tcPr>
          <w:p w14:paraId="400E379D" w14:textId="77777777" w:rsidR="00453A8D" w:rsidRPr="004A5D01" w:rsidRDefault="00453A8D" w:rsidP="00AF6F0D">
            <w:pPr>
              <w:rPr>
                <w:rFonts w:ascii="Arial" w:hAnsi="Arial" w:cs="Arial"/>
                <w:sz w:val="18"/>
                <w:szCs w:val="18"/>
              </w:rPr>
            </w:pPr>
            <w:r>
              <w:rPr>
                <w:rFonts w:ascii="Arial" w:hAnsi="Arial" w:cs="Arial"/>
                <w:sz w:val="18"/>
                <w:szCs w:val="18"/>
              </w:rPr>
              <w:t>N</w:t>
            </w:r>
          </w:p>
        </w:tc>
        <w:tc>
          <w:tcPr>
            <w:tcW w:w="850" w:type="dxa"/>
          </w:tcPr>
          <w:p w14:paraId="7C785DF8" w14:textId="77777777" w:rsidR="00453A8D" w:rsidRPr="004A5D01" w:rsidRDefault="00453A8D" w:rsidP="00AF6F0D">
            <w:pPr>
              <w:rPr>
                <w:rFonts w:ascii="Arial" w:hAnsi="Arial" w:cs="Arial"/>
                <w:sz w:val="18"/>
                <w:szCs w:val="18"/>
              </w:rPr>
            </w:pPr>
            <w:r>
              <w:rPr>
                <w:rFonts w:ascii="Arial" w:hAnsi="Arial" w:cs="Arial"/>
                <w:sz w:val="18"/>
                <w:szCs w:val="18"/>
              </w:rPr>
              <w:t>n/a</w:t>
            </w:r>
          </w:p>
        </w:tc>
      </w:tr>
      <w:tr w:rsidR="00C412E1" w:rsidRPr="004A5D01" w14:paraId="6531ADB9" w14:textId="77777777" w:rsidTr="00C412E1">
        <w:trPr>
          <w:trHeight w:val="275"/>
        </w:trPr>
        <w:tc>
          <w:tcPr>
            <w:tcW w:w="1075" w:type="dxa"/>
            <w:shd w:val="clear" w:color="auto" w:fill="auto"/>
          </w:tcPr>
          <w:p w14:paraId="67FCA4D6" w14:textId="77777777" w:rsidR="00453A8D" w:rsidRDefault="00453A8D" w:rsidP="00AF6F0D">
            <w:pPr>
              <w:rPr>
                <w:rFonts w:ascii="Arial" w:hAnsi="Arial" w:cs="Arial"/>
                <w:sz w:val="18"/>
                <w:szCs w:val="18"/>
              </w:rPr>
            </w:pPr>
            <w:r>
              <w:rPr>
                <w:rFonts w:ascii="Arial" w:hAnsi="Arial" w:cs="Arial"/>
                <w:sz w:val="18"/>
                <w:szCs w:val="18"/>
              </w:rPr>
              <w:t>Link</w:t>
            </w:r>
          </w:p>
        </w:tc>
        <w:tc>
          <w:tcPr>
            <w:tcW w:w="2835" w:type="dxa"/>
            <w:shd w:val="clear" w:color="auto" w:fill="auto"/>
          </w:tcPr>
          <w:p w14:paraId="624C8C64" w14:textId="77777777" w:rsidR="00453A8D" w:rsidRDefault="00453A8D" w:rsidP="00AF6F0D">
            <w:pPr>
              <w:rPr>
                <w:rFonts w:ascii="Arial" w:hAnsi="Arial" w:cs="Arial"/>
                <w:sz w:val="18"/>
                <w:szCs w:val="18"/>
              </w:rPr>
            </w:pPr>
            <w:r>
              <w:rPr>
                <w:rFonts w:ascii="Arial" w:hAnsi="Arial" w:cs="Arial"/>
                <w:sz w:val="18"/>
                <w:szCs w:val="18"/>
              </w:rPr>
              <w:t>Excel symbol</w:t>
            </w:r>
          </w:p>
        </w:tc>
        <w:tc>
          <w:tcPr>
            <w:tcW w:w="850" w:type="dxa"/>
            <w:shd w:val="clear" w:color="auto" w:fill="auto"/>
          </w:tcPr>
          <w:p w14:paraId="2DB2D2B0" w14:textId="77777777" w:rsidR="00453A8D" w:rsidRDefault="00453A8D"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4049752A" w14:textId="77777777" w:rsidR="00453A8D" w:rsidRDefault="00453A8D" w:rsidP="00AF6F0D">
            <w:pPr>
              <w:rPr>
                <w:rFonts w:ascii="Arial" w:hAnsi="Arial" w:cs="Arial"/>
                <w:sz w:val="18"/>
                <w:szCs w:val="18"/>
              </w:rPr>
            </w:pPr>
            <w:r>
              <w:rPr>
                <w:rFonts w:ascii="Arial" w:hAnsi="Arial" w:cs="Arial"/>
                <w:sz w:val="18"/>
                <w:szCs w:val="18"/>
              </w:rPr>
              <w:t>Display the standard Excel symbol if  the user has permissions to print/download</w:t>
            </w:r>
          </w:p>
          <w:p w14:paraId="5D20B42F" w14:textId="77777777" w:rsidR="00453A8D" w:rsidRDefault="00453A8D" w:rsidP="00AF6F0D">
            <w:pPr>
              <w:rPr>
                <w:rFonts w:ascii="Arial" w:hAnsi="Arial" w:cs="Arial"/>
                <w:sz w:val="18"/>
                <w:szCs w:val="18"/>
              </w:rPr>
            </w:pPr>
          </w:p>
          <w:p w14:paraId="4AAD4671" w14:textId="77777777" w:rsidR="00453A8D" w:rsidRPr="00F21A13" w:rsidRDefault="00453A8D" w:rsidP="00AF6F0D">
            <w:pPr>
              <w:rPr>
                <w:rFonts w:ascii="Arial" w:hAnsi="Arial" w:cs="Arial"/>
                <w:b/>
                <w:sz w:val="18"/>
                <w:szCs w:val="18"/>
              </w:rPr>
            </w:pPr>
            <w:r>
              <w:rPr>
                <w:rFonts w:ascii="Arial" w:hAnsi="Arial" w:cs="Arial"/>
                <w:sz w:val="18"/>
                <w:szCs w:val="18"/>
              </w:rPr>
              <w:t>Upon selection launches Excel with the report details available</w:t>
            </w:r>
          </w:p>
        </w:tc>
        <w:tc>
          <w:tcPr>
            <w:tcW w:w="1559" w:type="dxa"/>
            <w:shd w:val="clear" w:color="auto" w:fill="auto"/>
          </w:tcPr>
          <w:p w14:paraId="74742EF2" w14:textId="77777777" w:rsidR="00453A8D" w:rsidRDefault="00453A8D" w:rsidP="00AF6F0D">
            <w:pPr>
              <w:rPr>
                <w:rFonts w:ascii="Arial" w:hAnsi="Arial" w:cs="Arial"/>
                <w:sz w:val="18"/>
                <w:szCs w:val="18"/>
              </w:rPr>
            </w:pPr>
            <w:r>
              <w:rPr>
                <w:rFonts w:ascii="Arial" w:hAnsi="Arial" w:cs="Arial"/>
                <w:sz w:val="18"/>
                <w:szCs w:val="18"/>
              </w:rPr>
              <w:t>N</w:t>
            </w:r>
          </w:p>
        </w:tc>
        <w:tc>
          <w:tcPr>
            <w:tcW w:w="1843" w:type="dxa"/>
            <w:shd w:val="clear" w:color="auto" w:fill="auto"/>
          </w:tcPr>
          <w:p w14:paraId="2839E836" w14:textId="77777777" w:rsidR="00453A8D" w:rsidRDefault="00453A8D" w:rsidP="00AF6F0D">
            <w:pPr>
              <w:rPr>
                <w:rFonts w:ascii="Arial" w:hAnsi="Arial" w:cs="Arial"/>
                <w:sz w:val="18"/>
                <w:szCs w:val="18"/>
              </w:rPr>
            </w:pPr>
            <w:r>
              <w:rPr>
                <w:rFonts w:ascii="Arial" w:hAnsi="Arial" w:cs="Arial"/>
                <w:sz w:val="18"/>
                <w:szCs w:val="18"/>
              </w:rPr>
              <w:t>n/a</w:t>
            </w:r>
          </w:p>
        </w:tc>
        <w:tc>
          <w:tcPr>
            <w:tcW w:w="1134" w:type="dxa"/>
          </w:tcPr>
          <w:p w14:paraId="508E217A" w14:textId="77777777" w:rsidR="00453A8D" w:rsidRDefault="00453A8D" w:rsidP="00AF6F0D">
            <w:pPr>
              <w:rPr>
                <w:rFonts w:ascii="Arial" w:hAnsi="Arial" w:cs="Arial"/>
                <w:sz w:val="18"/>
                <w:szCs w:val="18"/>
              </w:rPr>
            </w:pPr>
            <w:r>
              <w:rPr>
                <w:rFonts w:ascii="Arial" w:hAnsi="Arial" w:cs="Arial"/>
                <w:sz w:val="18"/>
                <w:szCs w:val="18"/>
              </w:rPr>
              <w:t>N</w:t>
            </w:r>
          </w:p>
        </w:tc>
        <w:tc>
          <w:tcPr>
            <w:tcW w:w="850" w:type="dxa"/>
          </w:tcPr>
          <w:p w14:paraId="77A7388F" w14:textId="77777777" w:rsidR="00453A8D" w:rsidRDefault="00453A8D" w:rsidP="00AF6F0D">
            <w:pPr>
              <w:rPr>
                <w:rFonts w:ascii="Arial" w:hAnsi="Arial" w:cs="Arial"/>
                <w:sz w:val="18"/>
                <w:szCs w:val="18"/>
              </w:rPr>
            </w:pPr>
            <w:r>
              <w:rPr>
                <w:rFonts w:ascii="Arial" w:hAnsi="Arial" w:cs="Arial"/>
                <w:sz w:val="18"/>
                <w:szCs w:val="18"/>
              </w:rPr>
              <w:t>n/a</w:t>
            </w:r>
          </w:p>
        </w:tc>
      </w:tr>
      <w:tr w:rsidR="00C412E1" w:rsidRPr="004A5D01" w14:paraId="6376C088" w14:textId="77777777" w:rsidTr="00C412E1">
        <w:trPr>
          <w:trHeight w:val="275"/>
        </w:trPr>
        <w:tc>
          <w:tcPr>
            <w:tcW w:w="1075" w:type="dxa"/>
            <w:shd w:val="clear" w:color="auto" w:fill="auto"/>
          </w:tcPr>
          <w:p w14:paraId="3DE28213" w14:textId="77777777" w:rsidR="00453A8D" w:rsidRPr="004A5D01" w:rsidRDefault="00453A8D" w:rsidP="00AF6F0D">
            <w:pPr>
              <w:rPr>
                <w:rFonts w:ascii="Arial" w:hAnsi="Arial" w:cs="Arial"/>
                <w:sz w:val="18"/>
                <w:szCs w:val="18"/>
              </w:rPr>
            </w:pPr>
            <w:r>
              <w:rPr>
                <w:rFonts w:ascii="Arial" w:hAnsi="Arial" w:cs="Arial"/>
                <w:sz w:val="18"/>
                <w:szCs w:val="18"/>
              </w:rPr>
              <w:t>Link</w:t>
            </w:r>
          </w:p>
        </w:tc>
        <w:tc>
          <w:tcPr>
            <w:tcW w:w="2835" w:type="dxa"/>
            <w:shd w:val="clear" w:color="auto" w:fill="auto"/>
          </w:tcPr>
          <w:p w14:paraId="35A4F403" w14:textId="77777777" w:rsidR="00453A8D" w:rsidRPr="00D45AD2" w:rsidRDefault="00453A8D" w:rsidP="00AF6F0D">
            <w:pPr>
              <w:rPr>
                <w:rFonts w:ascii="Arial" w:hAnsi="Arial" w:cs="Arial"/>
                <w:color w:val="0070C0"/>
                <w:sz w:val="18"/>
                <w:szCs w:val="18"/>
                <w:u w:val="single"/>
              </w:rPr>
            </w:pPr>
            <w:r w:rsidRPr="00D45AD2">
              <w:rPr>
                <w:rFonts w:ascii="Arial" w:hAnsi="Arial" w:cs="Arial"/>
                <w:color w:val="0070C0"/>
                <w:sz w:val="18"/>
                <w:szCs w:val="18"/>
                <w:u w:val="single"/>
              </w:rPr>
              <w:t>Details</w:t>
            </w:r>
          </w:p>
        </w:tc>
        <w:tc>
          <w:tcPr>
            <w:tcW w:w="850" w:type="dxa"/>
            <w:shd w:val="clear" w:color="auto" w:fill="auto"/>
          </w:tcPr>
          <w:p w14:paraId="1431DA27" w14:textId="77777777" w:rsidR="00453A8D" w:rsidRPr="004A5D01" w:rsidRDefault="00453A8D"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578AD372" w14:textId="77777777" w:rsidR="00453A8D" w:rsidRPr="004A5D01" w:rsidRDefault="00D45AD2" w:rsidP="00AF6F0D">
            <w:pPr>
              <w:rPr>
                <w:rFonts w:ascii="Arial" w:hAnsi="Arial" w:cs="Arial"/>
                <w:sz w:val="18"/>
                <w:szCs w:val="18"/>
              </w:rPr>
            </w:pPr>
            <w:r>
              <w:rPr>
                <w:rFonts w:ascii="Arial" w:hAnsi="Arial" w:cs="Arial"/>
                <w:sz w:val="18"/>
                <w:szCs w:val="18"/>
              </w:rPr>
              <w:t>Upon selection launches a pop up screen which shows the report details, invoke use case ‘</w:t>
            </w:r>
            <w:r w:rsidR="00C412E1">
              <w:rPr>
                <w:rFonts w:ascii="Arial" w:hAnsi="Arial" w:cs="Arial"/>
                <w:i/>
                <w:sz w:val="18"/>
                <w:szCs w:val="18"/>
              </w:rPr>
              <w:t>PMUC015</w:t>
            </w:r>
            <w:r w:rsidRPr="00D45AD2">
              <w:rPr>
                <w:rFonts w:ascii="Arial" w:hAnsi="Arial" w:cs="Arial"/>
                <w:i/>
                <w:sz w:val="18"/>
                <w:szCs w:val="18"/>
              </w:rPr>
              <w:t xml:space="preserve"> – View Runtime Inputs</w:t>
            </w:r>
            <w:r>
              <w:rPr>
                <w:rFonts w:ascii="Arial" w:hAnsi="Arial" w:cs="Arial"/>
                <w:sz w:val="18"/>
                <w:szCs w:val="18"/>
              </w:rPr>
              <w:t>’</w:t>
            </w:r>
          </w:p>
        </w:tc>
        <w:tc>
          <w:tcPr>
            <w:tcW w:w="1559" w:type="dxa"/>
            <w:shd w:val="clear" w:color="auto" w:fill="auto"/>
          </w:tcPr>
          <w:p w14:paraId="03DEAEFC" w14:textId="77777777" w:rsidR="00453A8D" w:rsidRPr="004A5D01" w:rsidRDefault="00453A8D" w:rsidP="00AF6F0D">
            <w:pPr>
              <w:rPr>
                <w:rFonts w:ascii="Arial" w:hAnsi="Arial" w:cs="Arial"/>
                <w:sz w:val="18"/>
                <w:szCs w:val="18"/>
              </w:rPr>
            </w:pPr>
          </w:p>
        </w:tc>
        <w:tc>
          <w:tcPr>
            <w:tcW w:w="1843" w:type="dxa"/>
            <w:shd w:val="clear" w:color="auto" w:fill="auto"/>
          </w:tcPr>
          <w:p w14:paraId="10EBA29C" w14:textId="77777777" w:rsidR="00453A8D" w:rsidRPr="004A5D01" w:rsidRDefault="00453A8D" w:rsidP="00AF6F0D">
            <w:pPr>
              <w:rPr>
                <w:rFonts w:ascii="Arial" w:hAnsi="Arial" w:cs="Arial"/>
                <w:sz w:val="18"/>
                <w:szCs w:val="18"/>
              </w:rPr>
            </w:pPr>
          </w:p>
        </w:tc>
        <w:tc>
          <w:tcPr>
            <w:tcW w:w="1134" w:type="dxa"/>
          </w:tcPr>
          <w:p w14:paraId="3ACA02D4" w14:textId="77777777" w:rsidR="00453A8D" w:rsidRPr="004A5D01" w:rsidRDefault="00453A8D" w:rsidP="00AF6F0D">
            <w:pPr>
              <w:rPr>
                <w:rFonts w:ascii="Arial" w:hAnsi="Arial" w:cs="Arial"/>
                <w:sz w:val="18"/>
                <w:szCs w:val="18"/>
              </w:rPr>
            </w:pPr>
          </w:p>
        </w:tc>
        <w:tc>
          <w:tcPr>
            <w:tcW w:w="850" w:type="dxa"/>
          </w:tcPr>
          <w:p w14:paraId="72DB55C8" w14:textId="77777777" w:rsidR="00453A8D" w:rsidRPr="004A5D01" w:rsidRDefault="00453A8D" w:rsidP="00AF6F0D">
            <w:pPr>
              <w:rPr>
                <w:rFonts w:ascii="Arial" w:hAnsi="Arial" w:cs="Arial"/>
                <w:sz w:val="18"/>
                <w:szCs w:val="18"/>
              </w:rPr>
            </w:pPr>
          </w:p>
        </w:tc>
      </w:tr>
      <w:tr w:rsidR="00146B7F" w:rsidRPr="004A5D01" w14:paraId="0B9BB11C" w14:textId="77777777" w:rsidTr="00C412E1">
        <w:trPr>
          <w:trHeight w:val="259"/>
        </w:trPr>
        <w:tc>
          <w:tcPr>
            <w:tcW w:w="1075" w:type="dxa"/>
            <w:shd w:val="clear" w:color="auto" w:fill="auto"/>
          </w:tcPr>
          <w:p w14:paraId="354C5C05" w14:textId="6EE64946" w:rsidR="00146B7F" w:rsidRDefault="00146B7F" w:rsidP="00AF6F0D">
            <w:pPr>
              <w:rPr>
                <w:rFonts w:ascii="Arial" w:hAnsi="Arial" w:cs="Arial"/>
                <w:sz w:val="18"/>
                <w:szCs w:val="18"/>
              </w:rPr>
            </w:pPr>
            <w:r>
              <w:rPr>
                <w:rFonts w:ascii="Arial" w:hAnsi="Arial" w:cs="Arial"/>
                <w:sz w:val="18"/>
                <w:szCs w:val="18"/>
              </w:rPr>
              <w:t>Button</w:t>
            </w:r>
          </w:p>
        </w:tc>
        <w:tc>
          <w:tcPr>
            <w:tcW w:w="2835" w:type="dxa"/>
            <w:shd w:val="clear" w:color="auto" w:fill="auto"/>
          </w:tcPr>
          <w:p w14:paraId="4D72FEE9" w14:textId="1395F4EC" w:rsidR="00146B7F" w:rsidRDefault="00146B7F" w:rsidP="00AF6F0D">
            <w:pPr>
              <w:rPr>
                <w:rFonts w:ascii="Arial" w:hAnsi="Arial" w:cs="Arial"/>
                <w:sz w:val="18"/>
                <w:szCs w:val="18"/>
              </w:rPr>
            </w:pPr>
            <w:r>
              <w:rPr>
                <w:rFonts w:ascii="Arial" w:hAnsi="Arial" w:cs="Arial"/>
                <w:sz w:val="18"/>
                <w:szCs w:val="18"/>
              </w:rPr>
              <w:t>Cancel or Delete</w:t>
            </w:r>
          </w:p>
        </w:tc>
        <w:tc>
          <w:tcPr>
            <w:tcW w:w="850" w:type="dxa"/>
            <w:shd w:val="clear" w:color="auto" w:fill="auto"/>
          </w:tcPr>
          <w:p w14:paraId="4FAA1B57" w14:textId="7AE1CA30" w:rsidR="00146B7F" w:rsidRDefault="00146B7F"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30BA5CE3" w14:textId="473974B5" w:rsidR="00146B7F" w:rsidRDefault="00146B7F" w:rsidP="00AF6F0D">
            <w:pPr>
              <w:rPr>
                <w:rFonts w:ascii="Arial" w:hAnsi="Arial" w:cs="Arial"/>
                <w:sz w:val="18"/>
                <w:szCs w:val="18"/>
              </w:rPr>
            </w:pPr>
            <w:r>
              <w:rPr>
                <w:rFonts w:ascii="Arial" w:hAnsi="Arial" w:cs="Arial"/>
                <w:sz w:val="18"/>
                <w:szCs w:val="18"/>
              </w:rPr>
              <w:t>A button that allows the use to either:</w:t>
            </w:r>
          </w:p>
          <w:p w14:paraId="2BC85567" w14:textId="77777777" w:rsidR="00146B7F" w:rsidRDefault="00146B7F" w:rsidP="00146B7F">
            <w:pPr>
              <w:rPr>
                <w:rFonts w:ascii="Arial" w:hAnsi="Arial" w:cs="Arial"/>
                <w:sz w:val="18"/>
                <w:szCs w:val="18"/>
              </w:rPr>
            </w:pPr>
            <w:r>
              <w:rPr>
                <w:rFonts w:ascii="Arial" w:hAnsi="Arial" w:cs="Arial"/>
                <w:sz w:val="18"/>
                <w:szCs w:val="18"/>
              </w:rPr>
              <w:t>Cancel – Cancel a report from being processed if the report request is ‘In Progress’</w:t>
            </w:r>
          </w:p>
          <w:p w14:paraId="4BE7CB9F" w14:textId="46AEEF46" w:rsidR="00146B7F" w:rsidRPr="008C094B" w:rsidRDefault="00146B7F" w:rsidP="00146B7F">
            <w:pPr>
              <w:rPr>
                <w:rFonts w:ascii="Arial" w:hAnsi="Arial" w:cs="Arial"/>
                <w:sz w:val="18"/>
                <w:szCs w:val="18"/>
              </w:rPr>
            </w:pPr>
            <w:r>
              <w:rPr>
                <w:rFonts w:ascii="Arial" w:hAnsi="Arial" w:cs="Arial"/>
                <w:sz w:val="18"/>
                <w:szCs w:val="18"/>
              </w:rPr>
              <w:t>Delete – Delete the report if it had been generated but no longer required</w:t>
            </w:r>
          </w:p>
        </w:tc>
        <w:tc>
          <w:tcPr>
            <w:tcW w:w="1559" w:type="dxa"/>
            <w:shd w:val="clear" w:color="auto" w:fill="auto"/>
          </w:tcPr>
          <w:p w14:paraId="167B65A3" w14:textId="77777777" w:rsidR="00146B7F" w:rsidRDefault="00146B7F" w:rsidP="00AF6F0D">
            <w:pPr>
              <w:rPr>
                <w:rFonts w:ascii="Arial" w:hAnsi="Arial" w:cs="Arial"/>
                <w:sz w:val="18"/>
                <w:szCs w:val="18"/>
              </w:rPr>
            </w:pPr>
          </w:p>
        </w:tc>
        <w:tc>
          <w:tcPr>
            <w:tcW w:w="1843" w:type="dxa"/>
            <w:shd w:val="clear" w:color="auto" w:fill="auto"/>
          </w:tcPr>
          <w:p w14:paraId="16F6CDA6" w14:textId="77777777" w:rsidR="00146B7F" w:rsidRDefault="00146B7F" w:rsidP="00AF6F0D">
            <w:pPr>
              <w:rPr>
                <w:rFonts w:ascii="Arial" w:hAnsi="Arial" w:cs="Arial"/>
                <w:sz w:val="18"/>
                <w:szCs w:val="18"/>
              </w:rPr>
            </w:pPr>
          </w:p>
        </w:tc>
        <w:tc>
          <w:tcPr>
            <w:tcW w:w="1134" w:type="dxa"/>
          </w:tcPr>
          <w:p w14:paraId="153C0BF6" w14:textId="77777777" w:rsidR="00146B7F" w:rsidRDefault="00146B7F" w:rsidP="00AF6F0D">
            <w:pPr>
              <w:rPr>
                <w:rFonts w:ascii="Arial" w:hAnsi="Arial" w:cs="Arial"/>
                <w:sz w:val="18"/>
                <w:szCs w:val="18"/>
              </w:rPr>
            </w:pPr>
          </w:p>
        </w:tc>
        <w:tc>
          <w:tcPr>
            <w:tcW w:w="850" w:type="dxa"/>
          </w:tcPr>
          <w:p w14:paraId="3BA387C0" w14:textId="77777777" w:rsidR="00146B7F" w:rsidRDefault="00146B7F" w:rsidP="00AF6F0D">
            <w:pPr>
              <w:rPr>
                <w:rFonts w:ascii="Arial" w:hAnsi="Arial" w:cs="Arial"/>
                <w:sz w:val="18"/>
                <w:szCs w:val="18"/>
              </w:rPr>
            </w:pPr>
          </w:p>
        </w:tc>
      </w:tr>
      <w:tr w:rsidR="00C412E1" w:rsidRPr="004A5D01" w14:paraId="6EB5C661" w14:textId="77777777" w:rsidTr="00C412E1">
        <w:trPr>
          <w:trHeight w:val="259"/>
        </w:trPr>
        <w:tc>
          <w:tcPr>
            <w:tcW w:w="1075" w:type="dxa"/>
            <w:shd w:val="clear" w:color="auto" w:fill="auto"/>
          </w:tcPr>
          <w:p w14:paraId="5DC50A61" w14:textId="788A2E34" w:rsidR="00453A8D" w:rsidRPr="00137A6D" w:rsidRDefault="00453A8D" w:rsidP="00AF6F0D">
            <w:pPr>
              <w:rPr>
                <w:i/>
                <w:sz w:val="18"/>
                <w:szCs w:val="18"/>
              </w:rPr>
            </w:pPr>
            <w:r>
              <w:rPr>
                <w:rFonts w:ascii="Arial" w:hAnsi="Arial" w:cs="Arial"/>
                <w:sz w:val="18"/>
                <w:szCs w:val="18"/>
              </w:rPr>
              <w:t>Page Scrollers</w:t>
            </w:r>
          </w:p>
        </w:tc>
        <w:tc>
          <w:tcPr>
            <w:tcW w:w="2835" w:type="dxa"/>
            <w:shd w:val="clear" w:color="auto" w:fill="auto"/>
          </w:tcPr>
          <w:p w14:paraId="6B2C176F" w14:textId="77777777" w:rsidR="00453A8D" w:rsidRPr="004A5D01" w:rsidRDefault="00453A8D" w:rsidP="00AF6F0D">
            <w:pPr>
              <w:rPr>
                <w:sz w:val="18"/>
                <w:szCs w:val="18"/>
              </w:rPr>
            </w:pPr>
            <w:r>
              <w:rPr>
                <w:rFonts w:ascii="Arial" w:hAnsi="Arial" w:cs="Arial"/>
                <w:sz w:val="18"/>
                <w:szCs w:val="18"/>
              </w:rPr>
              <w:t>Prev, Next, Page 1, 2, 3 etc</w:t>
            </w:r>
          </w:p>
        </w:tc>
        <w:tc>
          <w:tcPr>
            <w:tcW w:w="850" w:type="dxa"/>
            <w:shd w:val="clear" w:color="auto" w:fill="auto"/>
          </w:tcPr>
          <w:p w14:paraId="158BE241" w14:textId="77777777" w:rsidR="00453A8D" w:rsidRPr="004A5D01" w:rsidRDefault="00453A8D" w:rsidP="00AF6F0D">
            <w:pPr>
              <w:rPr>
                <w:sz w:val="18"/>
                <w:szCs w:val="18"/>
              </w:rPr>
            </w:pPr>
            <w:r>
              <w:rPr>
                <w:rFonts w:ascii="Arial" w:hAnsi="Arial" w:cs="Arial"/>
                <w:sz w:val="18"/>
                <w:szCs w:val="18"/>
              </w:rPr>
              <w:t>n/a</w:t>
            </w:r>
          </w:p>
        </w:tc>
        <w:tc>
          <w:tcPr>
            <w:tcW w:w="4395" w:type="dxa"/>
            <w:shd w:val="clear" w:color="auto" w:fill="auto"/>
          </w:tcPr>
          <w:p w14:paraId="3273A4DE" w14:textId="77777777" w:rsidR="00453A8D" w:rsidRPr="008C094B" w:rsidRDefault="00453A8D" w:rsidP="00AF6F0D">
            <w:pPr>
              <w:rPr>
                <w:rFonts w:ascii="Arial" w:hAnsi="Arial" w:cs="Arial"/>
                <w:sz w:val="18"/>
                <w:szCs w:val="18"/>
              </w:rPr>
            </w:pPr>
            <w:r w:rsidRPr="008C094B">
              <w:rPr>
                <w:rFonts w:ascii="Arial" w:hAnsi="Arial" w:cs="Arial"/>
                <w:sz w:val="18"/>
                <w:szCs w:val="18"/>
              </w:rPr>
              <w:t>Links that allow the user to scroll through the pages of reports.</w:t>
            </w:r>
            <w:r w:rsidR="008862E8">
              <w:rPr>
                <w:rFonts w:ascii="Arial" w:hAnsi="Arial" w:cs="Arial"/>
                <w:sz w:val="18"/>
                <w:szCs w:val="18"/>
              </w:rPr>
              <w:t xml:space="preserve">  A maximum of 10 reports per page will be permitted</w:t>
            </w:r>
          </w:p>
          <w:p w14:paraId="1988968B" w14:textId="77777777" w:rsidR="00453A8D" w:rsidRDefault="00453A8D" w:rsidP="00AF6F0D">
            <w:pPr>
              <w:rPr>
                <w:rFonts w:ascii="Arial" w:hAnsi="Arial" w:cs="Arial"/>
                <w:sz w:val="18"/>
                <w:szCs w:val="18"/>
              </w:rPr>
            </w:pPr>
            <w:r>
              <w:rPr>
                <w:rFonts w:ascii="Arial" w:hAnsi="Arial" w:cs="Arial"/>
                <w:sz w:val="18"/>
                <w:szCs w:val="18"/>
              </w:rPr>
              <w:t>Prev – link that takes the user to the previous page of reports that they’ve run</w:t>
            </w:r>
          </w:p>
          <w:p w14:paraId="28040753" w14:textId="77777777" w:rsidR="00453A8D" w:rsidRDefault="00453A8D" w:rsidP="00AF6F0D">
            <w:pPr>
              <w:rPr>
                <w:rFonts w:ascii="Arial" w:hAnsi="Arial" w:cs="Arial"/>
                <w:sz w:val="18"/>
                <w:szCs w:val="18"/>
              </w:rPr>
            </w:pPr>
            <w:r>
              <w:rPr>
                <w:rFonts w:ascii="Arial" w:hAnsi="Arial" w:cs="Arial"/>
                <w:sz w:val="18"/>
                <w:szCs w:val="18"/>
              </w:rPr>
              <w:t>N – sequential numbering that shows how many pages of reports there are.  Upon the user selecting one of the numbers, display the page that they selected.</w:t>
            </w:r>
          </w:p>
          <w:p w14:paraId="3D99B0CD" w14:textId="77777777" w:rsidR="00453A8D" w:rsidRDefault="00453A8D" w:rsidP="00AF6F0D">
            <w:pPr>
              <w:rPr>
                <w:rFonts w:ascii="Arial" w:hAnsi="Arial" w:cs="Arial"/>
                <w:sz w:val="18"/>
                <w:szCs w:val="18"/>
              </w:rPr>
            </w:pPr>
            <w:r>
              <w:rPr>
                <w:rFonts w:ascii="Arial" w:hAnsi="Arial" w:cs="Arial"/>
                <w:sz w:val="18"/>
                <w:szCs w:val="18"/>
              </w:rPr>
              <w:t>Next – link that takes the user to the next page.</w:t>
            </w:r>
          </w:p>
          <w:p w14:paraId="4C208469" w14:textId="77777777" w:rsidR="00453A8D" w:rsidRDefault="00453A8D" w:rsidP="00AF6F0D">
            <w:pPr>
              <w:rPr>
                <w:rFonts w:ascii="Arial" w:hAnsi="Arial" w:cs="Arial"/>
                <w:sz w:val="18"/>
                <w:szCs w:val="18"/>
              </w:rPr>
            </w:pPr>
          </w:p>
          <w:p w14:paraId="1684851E" w14:textId="77777777" w:rsidR="00453A8D" w:rsidRPr="00BC56D1" w:rsidRDefault="00453A8D" w:rsidP="00AF6F0D">
            <w:pPr>
              <w:rPr>
                <w:sz w:val="18"/>
                <w:szCs w:val="18"/>
              </w:rPr>
            </w:pPr>
            <w:r w:rsidRPr="00BC56D1">
              <w:rPr>
                <w:rFonts w:ascii="Arial" w:hAnsi="Arial" w:cs="Arial"/>
                <w:sz w:val="18"/>
                <w:szCs w:val="18"/>
              </w:rPr>
              <w:t>If there’s only one page hide these until the user has run the number of reports that make it go over to another page</w:t>
            </w:r>
            <w:r w:rsidR="00BC56D1">
              <w:rPr>
                <w:rFonts w:ascii="Arial" w:hAnsi="Arial" w:cs="Arial"/>
                <w:sz w:val="18"/>
                <w:szCs w:val="18"/>
              </w:rPr>
              <w:t>.</w:t>
            </w:r>
          </w:p>
        </w:tc>
        <w:tc>
          <w:tcPr>
            <w:tcW w:w="1559" w:type="dxa"/>
            <w:shd w:val="clear" w:color="auto" w:fill="auto"/>
          </w:tcPr>
          <w:p w14:paraId="74F3829F" w14:textId="77777777" w:rsidR="00453A8D" w:rsidRPr="004A5D01" w:rsidRDefault="00453A8D" w:rsidP="00AF6F0D">
            <w:pPr>
              <w:rPr>
                <w:sz w:val="18"/>
                <w:szCs w:val="18"/>
              </w:rPr>
            </w:pPr>
            <w:r>
              <w:rPr>
                <w:rFonts w:ascii="Arial" w:hAnsi="Arial" w:cs="Arial"/>
                <w:sz w:val="18"/>
                <w:szCs w:val="18"/>
              </w:rPr>
              <w:t>N</w:t>
            </w:r>
          </w:p>
        </w:tc>
        <w:tc>
          <w:tcPr>
            <w:tcW w:w="1843" w:type="dxa"/>
            <w:shd w:val="clear" w:color="auto" w:fill="auto"/>
          </w:tcPr>
          <w:p w14:paraId="3CE70CD7" w14:textId="77777777" w:rsidR="00453A8D" w:rsidRPr="004A5D01" w:rsidRDefault="00453A8D" w:rsidP="00AF6F0D">
            <w:pPr>
              <w:rPr>
                <w:sz w:val="18"/>
                <w:szCs w:val="18"/>
              </w:rPr>
            </w:pPr>
            <w:r>
              <w:rPr>
                <w:rFonts w:ascii="Arial" w:hAnsi="Arial" w:cs="Arial"/>
                <w:sz w:val="18"/>
                <w:szCs w:val="18"/>
              </w:rPr>
              <w:t>n/a</w:t>
            </w:r>
          </w:p>
        </w:tc>
        <w:tc>
          <w:tcPr>
            <w:tcW w:w="1134" w:type="dxa"/>
          </w:tcPr>
          <w:p w14:paraId="06E47059" w14:textId="77777777" w:rsidR="00453A8D" w:rsidRPr="004A5D01" w:rsidRDefault="00453A8D" w:rsidP="00AF6F0D">
            <w:pPr>
              <w:rPr>
                <w:sz w:val="18"/>
                <w:szCs w:val="18"/>
              </w:rPr>
            </w:pPr>
            <w:r>
              <w:rPr>
                <w:rFonts w:ascii="Arial" w:hAnsi="Arial" w:cs="Arial"/>
                <w:sz w:val="18"/>
                <w:szCs w:val="18"/>
              </w:rPr>
              <w:t>N</w:t>
            </w:r>
          </w:p>
        </w:tc>
        <w:tc>
          <w:tcPr>
            <w:tcW w:w="850" w:type="dxa"/>
          </w:tcPr>
          <w:p w14:paraId="04B6AA74" w14:textId="77777777" w:rsidR="00453A8D" w:rsidRPr="004A5D01" w:rsidRDefault="00453A8D" w:rsidP="00AF6F0D">
            <w:pPr>
              <w:rPr>
                <w:sz w:val="18"/>
                <w:szCs w:val="18"/>
              </w:rPr>
            </w:pPr>
            <w:r>
              <w:rPr>
                <w:rFonts w:ascii="Arial" w:hAnsi="Arial" w:cs="Arial"/>
                <w:sz w:val="18"/>
                <w:szCs w:val="18"/>
              </w:rPr>
              <w:t>n/a</w:t>
            </w:r>
          </w:p>
        </w:tc>
      </w:tr>
      <w:tr w:rsidR="00146B7F" w:rsidRPr="004A5D01" w14:paraId="5CB0013C" w14:textId="77777777" w:rsidTr="00C412E1">
        <w:trPr>
          <w:trHeight w:val="259"/>
        </w:trPr>
        <w:tc>
          <w:tcPr>
            <w:tcW w:w="1075" w:type="dxa"/>
            <w:shd w:val="clear" w:color="auto" w:fill="auto"/>
          </w:tcPr>
          <w:p w14:paraId="1D3FF128" w14:textId="672C34A3" w:rsidR="00146B7F" w:rsidRDefault="00146B7F" w:rsidP="00AF6F0D">
            <w:pPr>
              <w:rPr>
                <w:rFonts w:ascii="Arial" w:hAnsi="Arial" w:cs="Arial"/>
                <w:sz w:val="18"/>
                <w:szCs w:val="18"/>
              </w:rPr>
            </w:pPr>
            <w:r>
              <w:rPr>
                <w:rFonts w:ascii="Arial" w:hAnsi="Arial" w:cs="Arial"/>
                <w:sz w:val="18"/>
                <w:szCs w:val="18"/>
              </w:rPr>
              <w:t>Link</w:t>
            </w:r>
          </w:p>
        </w:tc>
        <w:tc>
          <w:tcPr>
            <w:tcW w:w="2835" w:type="dxa"/>
            <w:shd w:val="clear" w:color="auto" w:fill="auto"/>
          </w:tcPr>
          <w:p w14:paraId="39133F88" w14:textId="25EC39E4" w:rsidR="00146B7F" w:rsidRDefault="00146B7F" w:rsidP="00AF6F0D">
            <w:pPr>
              <w:rPr>
                <w:rFonts w:ascii="Arial" w:hAnsi="Arial" w:cs="Arial"/>
                <w:sz w:val="18"/>
                <w:szCs w:val="18"/>
              </w:rPr>
            </w:pPr>
            <w:r>
              <w:rPr>
                <w:rFonts w:ascii="Arial" w:hAnsi="Arial" w:cs="Arial"/>
                <w:sz w:val="18"/>
                <w:szCs w:val="18"/>
              </w:rPr>
              <w:t>Refresh</w:t>
            </w:r>
          </w:p>
        </w:tc>
        <w:tc>
          <w:tcPr>
            <w:tcW w:w="850" w:type="dxa"/>
            <w:shd w:val="clear" w:color="auto" w:fill="auto"/>
          </w:tcPr>
          <w:p w14:paraId="3279207F" w14:textId="7275B026" w:rsidR="00146B7F" w:rsidRDefault="00146B7F" w:rsidP="00AF6F0D">
            <w:pPr>
              <w:rPr>
                <w:rFonts w:ascii="Arial" w:hAnsi="Arial" w:cs="Arial"/>
                <w:sz w:val="18"/>
                <w:szCs w:val="18"/>
              </w:rPr>
            </w:pPr>
            <w:r>
              <w:rPr>
                <w:rFonts w:ascii="Arial" w:hAnsi="Arial" w:cs="Arial"/>
                <w:sz w:val="18"/>
                <w:szCs w:val="18"/>
              </w:rPr>
              <w:t>n/a</w:t>
            </w:r>
          </w:p>
        </w:tc>
        <w:tc>
          <w:tcPr>
            <w:tcW w:w="4395" w:type="dxa"/>
            <w:shd w:val="clear" w:color="auto" w:fill="auto"/>
          </w:tcPr>
          <w:p w14:paraId="6BE064AD" w14:textId="76FBC3E5" w:rsidR="00146B7F" w:rsidRPr="008C094B" w:rsidRDefault="00146B7F" w:rsidP="00146B7F">
            <w:pPr>
              <w:rPr>
                <w:rFonts w:ascii="Arial" w:hAnsi="Arial" w:cs="Arial"/>
                <w:sz w:val="18"/>
                <w:szCs w:val="18"/>
              </w:rPr>
            </w:pPr>
            <w:r>
              <w:rPr>
                <w:rFonts w:ascii="Arial" w:hAnsi="Arial" w:cs="Arial"/>
                <w:sz w:val="18"/>
                <w:szCs w:val="18"/>
              </w:rPr>
              <w:t>Link that refreshes the page to update the Status of any reports, i.e. from In Progress to Generated</w:t>
            </w:r>
          </w:p>
        </w:tc>
        <w:tc>
          <w:tcPr>
            <w:tcW w:w="1559" w:type="dxa"/>
            <w:shd w:val="clear" w:color="auto" w:fill="auto"/>
          </w:tcPr>
          <w:p w14:paraId="1A833810" w14:textId="77777777" w:rsidR="00146B7F" w:rsidRDefault="00146B7F" w:rsidP="00AF6F0D">
            <w:pPr>
              <w:rPr>
                <w:rFonts w:ascii="Arial" w:hAnsi="Arial" w:cs="Arial"/>
                <w:sz w:val="18"/>
                <w:szCs w:val="18"/>
              </w:rPr>
            </w:pPr>
          </w:p>
        </w:tc>
        <w:tc>
          <w:tcPr>
            <w:tcW w:w="1843" w:type="dxa"/>
            <w:shd w:val="clear" w:color="auto" w:fill="auto"/>
          </w:tcPr>
          <w:p w14:paraId="370A70FD" w14:textId="77777777" w:rsidR="00146B7F" w:rsidRDefault="00146B7F" w:rsidP="00AF6F0D">
            <w:pPr>
              <w:rPr>
                <w:rFonts w:ascii="Arial" w:hAnsi="Arial" w:cs="Arial"/>
                <w:sz w:val="18"/>
                <w:szCs w:val="18"/>
              </w:rPr>
            </w:pPr>
          </w:p>
        </w:tc>
        <w:tc>
          <w:tcPr>
            <w:tcW w:w="1134" w:type="dxa"/>
          </w:tcPr>
          <w:p w14:paraId="269D7613" w14:textId="77777777" w:rsidR="00146B7F" w:rsidRDefault="00146B7F" w:rsidP="00AF6F0D">
            <w:pPr>
              <w:rPr>
                <w:rFonts w:ascii="Arial" w:hAnsi="Arial" w:cs="Arial"/>
                <w:sz w:val="18"/>
                <w:szCs w:val="18"/>
              </w:rPr>
            </w:pPr>
          </w:p>
        </w:tc>
        <w:tc>
          <w:tcPr>
            <w:tcW w:w="850" w:type="dxa"/>
          </w:tcPr>
          <w:p w14:paraId="01C77A6B" w14:textId="77777777" w:rsidR="00146B7F" w:rsidRDefault="00146B7F" w:rsidP="00AF6F0D">
            <w:pPr>
              <w:rPr>
                <w:rFonts w:ascii="Arial" w:hAnsi="Arial" w:cs="Arial"/>
                <w:sz w:val="18"/>
                <w:szCs w:val="18"/>
              </w:rPr>
            </w:pPr>
          </w:p>
        </w:tc>
      </w:tr>
    </w:tbl>
    <w:p w14:paraId="4E8877D1" w14:textId="77777777" w:rsidR="00F2045F" w:rsidRDefault="00F2045F" w:rsidP="00AF6F0D"/>
    <w:tbl>
      <w:tblPr>
        <w:tblW w:w="14627" w:type="dxa"/>
        <w:tblInd w:w="-1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42"/>
        <w:gridCol w:w="1134"/>
        <w:gridCol w:w="851"/>
      </w:tblGrid>
      <w:tr w:rsidR="00453A8D" w:rsidRPr="004A5D01" w14:paraId="05907DCD" w14:textId="77777777" w:rsidTr="00C412E1">
        <w:trPr>
          <w:trHeight w:val="259"/>
        </w:trPr>
        <w:tc>
          <w:tcPr>
            <w:tcW w:w="12642" w:type="dxa"/>
            <w:shd w:val="clear" w:color="auto" w:fill="auto"/>
          </w:tcPr>
          <w:p w14:paraId="64695B13" w14:textId="77777777" w:rsidR="00453A8D" w:rsidRPr="00137A6D" w:rsidRDefault="00453A8D" w:rsidP="00AF6F0D">
            <w:pPr>
              <w:rPr>
                <w:i/>
                <w:sz w:val="18"/>
                <w:szCs w:val="18"/>
              </w:rPr>
            </w:pPr>
            <w:r w:rsidRPr="00137A6D">
              <w:rPr>
                <w:i/>
                <w:sz w:val="18"/>
                <w:szCs w:val="18"/>
              </w:rPr>
              <w:t>{page footer, content available if additional page footer text is required}</w:t>
            </w:r>
          </w:p>
        </w:tc>
        <w:tc>
          <w:tcPr>
            <w:tcW w:w="1134" w:type="dxa"/>
            <w:shd w:val="clear" w:color="auto" w:fill="auto"/>
          </w:tcPr>
          <w:p w14:paraId="38D7D30D" w14:textId="77777777" w:rsidR="00453A8D" w:rsidRDefault="00453A8D" w:rsidP="00AF6F0D">
            <w:pPr>
              <w:rPr>
                <w:sz w:val="18"/>
                <w:szCs w:val="18"/>
              </w:rPr>
            </w:pPr>
            <w:r>
              <w:rPr>
                <w:sz w:val="18"/>
                <w:szCs w:val="18"/>
              </w:rPr>
              <w:t>Y</w:t>
            </w:r>
          </w:p>
        </w:tc>
        <w:tc>
          <w:tcPr>
            <w:tcW w:w="851" w:type="dxa"/>
          </w:tcPr>
          <w:p w14:paraId="4AC869D2" w14:textId="77777777" w:rsidR="00453A8D" w:rsidRDefault="00453A8D" w:rsidP="00AF6F0D">
            <w:pPr>
              <w:rPr>
                <w:sz w:val="18"/>
                <w:szCs w:val="18"/>
              </w:rPr>
            </w:pPr>
            <w:r>
              <w:rPr>
                <w:sz w:val="18"/>
                <w:szCs w:val="18"/>
              </w:rPr>
              <w:t>tbd</w:t>
            </w:r>
          </w:p>
        </w:tc>
      </w:tr>
    </w:tbl>
    <w:p w14:paraId="1336D327" w14:textId="77777777" w:rsidR="00824B26" w:rsidRDefault="00824B26" w:rsidP="00AF6F0D">
      <w:pPr>
        <w:pStyle w:val="Heading4"/>
        <w:ind w:left="0" w:firstLine="0"/>
        <w:sectPr w:rsidR="00824B26" w:rsidSect="00594509">
          <w:pgSz w:w="15840" w:h="12240" w:orient="landscape" w:code="1"/>
          <w:pgMar w:top="1797" w:right="1616" w:bottom="1797" w:left="851" w:header="567" w:footer="720" w:gutter="0"/>
          <w:cols w:space="720"/>
          <w:docGrid w:linePitch="360"/>
        </w:sectPr>
      </w:pPr>
    </w:p>
    <w:p w14:paraId="394F430E" w14:textId="45C8374A" w:rsidR="00824B26" w:rsidRDefault="00824B26" w:rsidP="00AF6F0D">
      <w:pPr>
        <w:pStyle w:val="Heading4"/>
        <w:ind w:left="0" w:firstLine="0"/>
      </w:pPr>
      <w:r>
        <w:t xml:space="preserve">Report Manager Home Page </w:t>
      </w:r>
      <w:r w:rsidR="00097AF1">
        <w:t xml:space="preserve">“My Reports” </w:t>
      </w:r>
      <w:r w:rsidR="00C91AB4">
        <w:t>–</w:t>
      </w:r>
      <w:r w:rsidR="00097AF1">
        <w:t xml:space="preserve"> </w:t>
      </w:r>
      <w:r>
        <w:t>Proto-type</w:t>
      </w:r>
    </w:p>
    <w:p w14:paraId="30CC394B" w14:textId="77777777" w:rsidR="00824B26" w:rsidRDefault="00824B26" w:rsidP="00AF6F0D"/>
    <w:p w14:paraId="25BEB77B" w14:textId="77777777" w:rsidR="00824B26" w:rsidRDefault="00A96D2E" w:rsidP="00AF6F0D">
      <w:r>
        <w:rPr>
          <w:noProof/>
          <w:lang w:eastAsia="en-GB"/>
        </w:rPr>
        <w:drawing>
          <wp:inline distT="0" distB="0" distL="0" distR="0" wp14:anchorId="4E2613F1" wp14:editId="25D7D2A1">
            <wp:extent cx="5486400" cy="5963285"/>
            <wp:effectExtent l="0" t="0" r="0" b="0"/>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6400" cy="5963285"/>
                    </a:xfrm>
                    <a:prstGeom prst="rect">
                      <a:avLst/>
                    </a:prstGeom>
                    <a:noFill/>
                    <a:ln>
                      <a:noFill/>
                    </a:ln>
                  </pic:spPr>
                </pic:pic>
              </a:graphicData>
            </a:graphic>
          </wp:inline>
        </w:drawing>
      </w:r>
    </w:p>
    <w:p w14:paraId="2091BD3B" w14:textId="77777777" w:rsidR="00824B26" w:rsidRPr="00824B26" w:rsidRDefault="00824B26" w:rsidP="00AF6F0D"/>
    <w:p w14:paraId="12154838" w14:textId="77777777" w:rsidR="00594509" w:rsidRPr="00594509" w:rsidRDefault="00594509" w:rsidP="00AF6F0D"/>
    <w:p w14:paraId="55804045" w14:textId="77777777" w:rsidR="00594509" w:rsidRPr="00594509" w:rsidRDefault="00594509" w:rsidP="00AF6F0D">
      <w:pPr>
        <w:sectPr w:rsidR="00594509" w:rsidRPr="00594509" w:rsidSect="00824B26">
          <w:pgSz w:w="12240" w:h="15840" w:code="1"/>
          <w:pgMar w:top="1616" w:right="1797" w:bottom="851" w:left="1797" w:header="567" w:footer="720" w:gutter="0"/>
          <w:cols w:space="720"/>
          <w:docGrid w:linePitch="360"/>
        </w:sectPr>
      </w:pPr>
    </w:p>
    <w:p w14:paraId="342E6C30" w14:textId="77777777" w:rsidR="008862E8" w:rsidRDefault="008862E8" w:rsidP="00AF6F0D">
      <w:pPr>
        <w:pStyle w:val="Heading3"/>
        <w:ind w:left="0" w:firstLine="0"/>
      </w:pPr>
      <w:bookmarkStart w:id="442" w:name="_Toc422842037"/>
      <w:r>
        <w:t>PMUC0</w:t>
      </w:r>
      <w:r w:rsidR="00C412E1">
        <w:t>13</w:t>
      </w:r>
      <w:r>
        <w:t xml:space="preserve"> – Get Previously Requested Reports</w:t>
      </w:r>
      <w:bookmarkEnd w:id="442"/>
    </w:p>
    <w:p w14:paraId="73F92E19" w14:textId="77777777" w:rsidR="008862E8" w:rsidRDefault="008862E8"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8862E8" w:rsidRPr="005D68D4" w14:paraId="451DE594" w14:textId="77777777" w:rsidTr="009240C2">
        <w:tc>
          <w:tcPr>
            <w:tcW w:w="9322" w:type="dxa"/>
            <w:gridSpan w:val="2"/>
            <w:shd w:val="pct20" w:color="auto" w:fill="auto"/>
          </w:tcPr>
          <w:p w14:paraId="396A6BEB" w14:textId="77777777" w:rsidR="008862E8" w:rsidRPr="005D68D4" w:rsidRDefault="008862E8"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C412E1">
              <w:rPr>
                <w:rFonts w:ascii="Arial" w:hAnsi="Arial" w:cs="Arial"/>
                <w:b/>
                <w:bCs/>
                <w:sz w:val="18"/>
                <w:szCs w:val="18"/>
              </w:rPr>
              <w:t>13</w:t>
            </w:r>
          </w:p>
          <w:p w14:paraId="42BAF382" w14:textId="77777777" w:rsidR="008862E8" w:rsidRPr="005D68D4" w:rsidRDefault="008862E8" w:rsidP="00AF6F0D">
            <w:pPr>
              <w:rPr>
                <w:rFonts w:ascii="Arial" w:hAnsi="Arial" w:cs="Arial"/>
                <w:b/>
                <w:bCs/>
                <w:sz w:val="18"/>
                <w:szCs w:val="18"/>
              </w:rPr>
            </w:pPr>
          </w:p>
          <w:p w14:paraId="191C939A"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Get Previously Request Reports</w:t>
            </w:r>
          </w:p>
          <w:p w14:paraId="78573875" w14:textId="77777777" w:rsidR="008862E8" w:rsidRPr="005D68D4" w:rsidRDefault="008862E8" w:rsidP="00AF6F0D">
            <w:pPr>
              <w:rPr>
                <w:rFonts w:ascii="Arial" w:hAnsi="Arial" w:cs="Arial"/>
                <w:b/>
                <w:sz w:val="18"/>
                <w:szCs w:val="18"/>
              </w:rPr>
            </w:pPr>
          </w:p>
        </w:tc>
      </w:tr>
      <w:tr w:rsidR="008862E8" w:rsidRPr="005D68D4" w14:paraId="2B184474" w14:textId="77777777" w:rsidTr="009240C2">
        <w:tc>
          <w:tcPr>
            <w:tcW w:w="2093" w:type="dxa"/>
            <w:shd w:val="pct20" w:color="auto" w:fill="auto"/>
          </w:tcPr>
          <w:p w14:paraId="26FD2905"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Summary</w:t>
            </w:r>
          </w:p>
          <w:p w14:paraId="591B7EE1" w14:textId="77777777" w:rsidR="008862E8" w:rsidRPr="005D68D4" w:rsidRDefault="008862E8" w:rsidP="00AF6F0D">
            <w:pPr>
              <w:rPr>
                <w:rFonts w:ascii="Arial" w:hAnsi="Arial" w:cs="Arial"/>
                <w:b/>
                <w:bCs/>
                <w:sz w:val="18"/>
                <w:szCs w:val="18"/>
              </w:rPr>
            </w:pPr>
          </w:p>
        </w:tc>
        <w:tc>
          <w:tcPr>
            <w:tcW w:w="7229" w:type="dxa"/>
            <w:shd w:val="clear" w:color="auto" w:fill="auto"/>
          </w:tcPr>
          <w:p w14:paraId="0EDF6452" w14:textId="77777777" w:rsidR="008862E8" w:rsidRPr="009E3CE8" w:rsidRDefault="008862E8" w:rsidP="00AF6F0D">
            <w:pPr>
              <w:rPr>
                <w:rFonts w:ascii="Arial" w:hAnsi="Arial" w:cs="Arial"/>
                <w:sz w:val="18"/>
                <w:szCs w:val="18"/>
              </w:rPr>
            </w:pPr>
            <w:r>
              <w:rPr>
                <w:rFonts w:ascii="Arial" w:hAnsi="Arial" w:cs="Arial"/>
                <w:sz w:val="18"/>
                <w:szCs w:val="18"/>
              </w:rPr>
              <w:t>Function that retrieves all reports that have been previously request</w:t>
            </w:r>
            <w:r w:rsidR="00F55C0C">
              <w:rPr>
                <w:rFonts w:ascii="Arial" w:hAnsi="Arial" w:cs="Arial"/>
                <w:sz w:val="18"/>
                <w:szCs w:val="18"/>
              </w:rPr>
              <w:t>ed</w:t>
            </w:r>
            <w:r>
              <w:rPr>
                <w:rFonts w:ascii="Arial" w:hAnsi="Arial" w:cs="Arial"/>
                <w:sz w:val="18"/>
                <w:szCs w:val="18"/>
              </w:rPr>
              <w:t xml:space="preserve"> for the “role” that the logged on user is linked to</w:t>
            </w:r>
          </w:p>
        </w:tc>
      </w:tr>
      <w:tr w:rsidR="008862E8" w:rsidRPr="005D68D4" w14:paraId="54F12730" w14:textId="77777777" w:rsidTr="009240C2">
        <w:tc>
          <w:tcPr>
            <w:tcW w:w="2093" w:type="dxa"/>
            <w:shd w:val="pct20" w:color="auto" w:fill="auto"/>
          </w:tcPr>
          <w:p w14:paraId="5D06E57D"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Actor</w:t>
            </w:r>
          </w:p>
          <w:p w14:paraId="6C9ED3F5" w14:textId="77777777" w:rsidR="008862E8" w:rsidRPr="005D68D4" w:rsidRDefault="008862E8" w:rsidP="00AF6F0D">
            <w:pPr>
              <w:rPr>
                <w:rFonts w:ascii="Arial" w:hAnsi="Arial" w:cs="Arial"/>
                <w:bCs/>
                <w:color w:val="FF0000"/>
                <w:sz w:val="18"/>
                <w:szCs w:val="18"/>
              </w:rPr>
            </w:pPr>
          </w:p>
        </w:tc>
        <w:tc>
          <w:tcPr>
            <w:tcW w:w="7229" w:type="dxa"/>
            <w:shd w:val="clear" w:color="auto" w:fill="auto"/>
          </w:tcPr>
          <w:p w14:paraId="24365F42" w14:textId="25560A4F" w:rsidR="008862E8" w:rsidRPr="005D68D4" w:rsidRDefault="00DB2F0C" w:rsidP="00AF6F0D">
            <w:pPr>
              <w:rPr>
                <w:rFonts w:ascii="Arial" w:hAnsi="Arial" w:cs="Arial"/>
                <w:sz w:val="18"/>
                <w:szCs w:val="18"/>
              </w:rPr>
            </w:pPr>
            <w:r>
              <w:rPr>
                <w:rFonts w:ascii="Arial" w:hAnsi="Arial" w:cs="Arial"/>
                <w:sz w:val="18"/>
                <w:szCs w:val="18"/>
              </w:rPr>
              <w:t>PlanManager</w:t>
            </w:r>
            <w:r w:rsidR="008862E8" w:rsidRPr="007702FC">
              <w:rPr>
                <w:rFonts w:ascii="Arial" w:hAnsi="Arial" w:cs="Arial"/>
                <w:sz w:val="18"/>
                <w:szCs w:val="18"/>
              </w:rPr>
              <w:t xml:space="preserve"> User</w:t>
            </w:r>
          </w:p>
        </w:tc>
      </w:tr>
      <w:tr w:rsidR="008862E8" w:rsidRPr="005D68D4" w14:paraId="4A1E9821" w14:textId="77777777" w:rsidTr="009240C2">
        <w:tc>
          <w:tcPr>
            <w:tcW w:w="2093" w:type="dxa"/>
            <w:shd w:val="pct20" w:color="auto" w:fill="auto"/>
          </w:tcPr>
          <w:p w14:paraId="42794FD4"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Trigger</w:t>
            </w:r>
          </w:p>
          <w:p w14:paraId="42F8475D" w14:textId="77777777" w:rsidR="008862E8" w:rsidRPr="005D68D4" w:rsidRDefault="008862E8" w:rsidP="00AF6F0D">
            <w:pPr>
              <w:rPr>
                <w:rFonts w:ascii="Arial" w:hAnsi="Arial" w:cs="Arial"/>
                <w:b/>
                <w:bCs/>
                <w:sz w:val="18"/>
                <w:szCs w:val="18"/>
              </w:rPr>
            </w:pPr>
          </w:p>
        </w:tc>
        <w:tc>
          <w:tcPr>
            <w:tcW w:w="7229" w:type="dxa"/>
            <w:shd w:val="clear" w:color="auto" w:fill="auto"/>
          </w:tcPr>
          <w:p w14:paraId="49D6A256" w14:textId="77777777" w:rsidR="008862E8" w:rsidRPr="005D68D4" w:rsidRDefault="008862E8" w:rsidP="00AF6F0D">
            <w:pPr>
              <w:rPr>
                <w:rFonts w:ascii="Arial" w:hAnsi="Arial" w:cs="Arial"/>
                <w:sz w:val="18"/>
                <w:szCs w:val="18"/>
              </w:rPr>
            </w:pPr>
            <w:r>
              <w:rPr>
                <w:rFonts w:ascii="Arial" w:hAnsi="Arial" w:cs="Arial"/>
                <w:sz w:val="18"/>
                <w:szCs w:val="18"/>
              </w:rPr>
              <w:t>User accessing the Report Manager home screen (My Reports)</w:t>
            </w:r>
          </w:p>
        </w:tc>
      </w:tr>
      <w:tr w:rsidR="008862E8" w:rsidRPr="005D68D4" w14:paraId="3402E102" w14:textId="77777777" w:rsidTr="009240C2">
        <w:tc>
          <w:tcPr>
            <w:tcW w:w="2093" w:type="dxa"/>
            <w:shd w:val="pct20" w:color="auto" w:fill="auto"/>
          </w:tcPr>
          <w:p w14:paraId="12BF107E" w14:textId="77777777" w:rsidR="008862E8" w:rsidRPr="002522A5" w:rsidRDefault="008862E8" w:rsidP="00AF6F0D">
            <w:pPr>
              <w:rPr>
                <w:rFonts w:ascii="Arial" w:hAnsi="Arial" w:cs="Arial"/>
                <w:b/>
                <w:bCs/>
                <w:sz w:val="18"/>
                <w:szCs w:val="18"/>
              </w:rPr>
            </w:pPr>
            <w:r w:rsidRPr="002522A5">
              <w:rPr>
                <w:rFonts w:ascii="Arial" w:hAnsi="Arial" w:cs="Arial"/>
                <w:b/>
                <w:bCs/>
                <w:sz w:val="18"/>
                <w:szCs w:val="18"/>
              </w:rPr>
              <w:t>Pre- conditions</w:t>
            </w:r>
          </w:p>
          <w:p w14:paraId="46E877D5" w14:textId="77777777" w:rsidR="008862E8" w:rsidRPr="002522A5" w:rsidRDefault="008862E8" w:rsidP="00AF6F0D">
            <w:pPr>
              <w:rPr>
                <w:rFonts w:ascii="Arial" w:hAnsi="Arial" w:cs="Arial"/>
                <w:bCs/>
                <w:color w:val="FF0000"/>
                <w:sz w:val="18"/>
                <w:szCs w:val="18"/>
              </w:rPr>
            </w:pPr>
          </w:p>
        </w:tc>
        <w:tc>
          <w:tcPr>
            <w:tcW w:w="7229" w:type="dxa"/>
            <w:shd w:val="clear" w:color="auto" w:fill="auto"/>
          </w:tcPr>
          <w:p w14:paraId="5F49F9D9" w14:textId="77777777" w:rsidR="008862E8" w:rsidRPr="002522A5" w:rsidRDefault="002522A5" w:rsidP="00AF6F0D">
            <w:pPr>
              <w:rPr>
                <w:rFonts w:ascii="Arial" w:hAnsi="Arial" w:cs="Arial"/>
                <w:sz w:val="18"/>
                <w:szCs w:val="18"/>
              </w:rPr>
            </w:pPr>
            <w:r w:rsidRPr="002522A5">
              <w:rPr>
                <w:rFonts w:ascii="Arial" w:hAnsi="Arial" w:cs="Arial"/>
                <w:sz w:val="18"/>
                <w:szCs w:val="18"/>
              </w:rPr>
              <w:t xml:space="preserve">Users </w:t>
            </w:r>
            <w:r>
              <w:rPr>
                <w:rFonts w:ascii="Arial" w:hAnsi="Arial" w:cs="Arial"/>
                <w:sz w:val="18"/>
                <w:szCs w:val="18"/>
              </w:rPr>
              <w:t>linked to the role have previously requested a report</w:t>
            </w:r>
          </w:p>
        </w:tc>
      </w:tr>
      <w:tr w:rsidR="008862E8" w:rsidRPr="005D68D4" w14:paraId="4125F1AC" w14:textId="77777777" w:rsidTr="009240C2">
        <w:tc>
          <w:tcPr>
            <w:tcW w:w="2093" w:type="dxa"/>
            <w:shd w:val="pct20" w:color="auto" w:fill="auto"/>
          </w:tcPr>
          <w:p w14:paraId="6D7EE822"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Post –conditions</w:t>
            </w:r>
          </w:p>
          <w:p w14:paraId="389C5B76" w14:textId="77777777" w:rsidR="008862E8" w:rsidRPr="005D68D4" w:rsidRDefault="008862E8" w:rsidP="00AF6F0D">
            <w:pPr>
              <w:rPr>
                <w:rFonts w:ascii="Arial" w:hAnsi="Arial" w:cs="Arial"/>
                <w:b/>
                <w:bCs/>
                <w:sz w:val="18"/>
                <w:szCs w:val="18"/>
              </w:rPr>
            </w:pPr>
          </w:p>
        </w:tc>
        <w:tc>
          <w:tcPr>
            <w:tcW w:w="7229" w:type="dxa"/>
            <w:shd w:val="clear" w:color="auto" w:fill="auto"/>
          </w:tcPr>
          <w:p w14:paraId="616D8220" w14:textId="77777777" w:rsidR="008862E8" w:rsidRPr="005D68D4" w:rsidRDefault="002522A5" w:rsidP="00AF6F0D">
            <w:pPr>
              <w:rPr>
                <w:rFonts w:ascii="Arial" w:hAnsi="Arial" w:cs="Arial"/>
                <w:sz w:val="18"/>
                <w:szCs w:val="18"/>
              </w:rPr>
            </w:pPr>
            <w:r>
              <w:rPr>
                <w:rFonts w:ascii="Arial" w:hAnsi="Arial" w:cs="Arial"/>
                <w:sz w:val="18"/>
                <w:szCs w:val="18"/>
              </w:rPr>
              <w:t>A list of previously run reports is displayed</w:t>
            </w:r>
          </w:p>
        </w:tc>
      </w:tr>
      <w:tr w:rsidR="008862E8" w:rsidRPr="005D68D4" w14:paraId="1704B233" w14:textId="77777777" w:rsidTr="009240C2">
        <w:tc>
          <w:tcPr>
            <w:tcW w:w="2093" w:type="dxa"/>
            <w:shd w:val="pct20" w:color="auto" w:fill="auto"/>
          </w:tcPr>
          <w:p w14:paraId="67B52A79"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2C2B5FBD" w14:textId="77777777" w:rsidR="008862E8" w:rsidRPr="005D68D4" w:rsidRDefault="008862E8" w:rsidP="00AF6F0D">
            <w:pPr>
              <w:rPr>
                <w:rFonts w:ascii="Arial" w:hAnsi="Arial" w:cs="Arial"/>
                <w:sz w:val="18"/>
                <w:szCs w:val="18"/>
              </w:rPr>
            </w:pPr>
            <w:r>
              <w:rPr>
                <w:rFonts w:ascii="Arial" w:hAnsi="Arial" w:cs="Arial"/>
                <w:sz w:val="18"/>
                <w:szCs w:val="18"/>
              </w:rPr>
              <w:t>Adhoc</w:t>
            </w:r>
          </w:p>
        </w:tc>
      </w:tr>
      <w:tr w:rsidR="008862E8" w:rsidRPr="005D68D4" w14:paraId="7DB523E0" w14:textId="77777777" w:rsidTr="009240C2">
        <w:tc>
          <w:tcPr>
            <w:tcW w:w="2093" w:type="dxa"/>
            <w:shd w:val="pct20" w:color="auto" w:fill="auto"/>
          </w:tcPr>
          <w:p w14:paraId="2A350E85"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Basic Course of Action</w:t>
            </w:r>
          </w:p>
          <w:p w14:paraId="507ABC70" w14:textId="77777777" w:rsidR="008862E8" w:rsidRPr="005D68D4" w:rsidRDefault="008862E8" w:rsidP="00AF6F0D">
            <w:pPr>
              <w:rPr>
                <w:rFonts w:ascii="Arial" w:hAnsi="Arial" w:cs="Arial"/>
                <w:b/>
                <w:bCs/>
                <w:sz w:val="18"/>
                <w:szCs w:val="18"/>
              </w:rPr>
            </w:pPr>
          </w:p>
          <w:p w14:paraId="0F9BF067" w14:textId="77777777" w:rsidR="008862E8" w:rsidRPr="005D68D4" w:rsidRDefault="008862E8" w:rsidP="00AF6F0D">
            <w:pPr>
              <w:rPr>
                <w:rFonts w:ascii="Arial" w:hAnsi="Arial" w:cs="Arial"/>
                <w:b/>
                <w:bCs/>
                <w:sz w:val="18"/>
                <w:szCs w:val="18"/>
              </w:rPr>
            </w:pPr>
          </w:p>
        </w:tc>
        <w:tc>
          <w:tcPr>
            <w:tcW w:w="7229" w:type="dxa"/>
            <w:shd w:val="clear" w:color="auto" w:fill="auto"/>
          </w:tcPr>
          <w:p w14:paraId="6C625F7B" w14:textId="70D64965" w:rsidR="008862E8" w:rsidRDefault="008862E8" w:rsidP="004E06BD">
            <w:pPr>
              <w:numPr>
                <w:ilvl w:val="0"/>
                <w:numId w:val="30"/>
              </w:numPr>
              <w:rPr>
                <w:rFonts w:ascii="Arial" w:hAnsi="Arial" w:cs="Arial"/>
                <w:sz w:val="18"/>
                <w:szCs w:val="18"/>
              </w:rPr>
            </w:pPr>
            <w:r>
              <w:rPr>
                <w:rFonts w:ascii="Arial" w:hAnsi="Arial" w:cs="Arial"/>
                <w:sz w:val="18"/>
                <w:szCs w:val="18"/>
              </w:rPr>
              <w:t xml:space="preserve">User selects the Report Manager menu option from the </w:t>
            </w:r>
            <w:r w:rsidR="00DB2F0C">
              <w:rPr>
                <w:rFonts w:ascii="Arial" w:hAnsi="Arial" w:cs="Arial"/>
                <w:sz w:val="18"/>
                <w:szCs w:val="18"/>
              </w:rPr>
              <w:t>PlanManager</w:t>
            </w:r>
            <w:r>
              <w:rPr>
                <w:rFonts w:ascii="Arial" w:hAnsi="Arial" w:cs="Arial"/>
                <w:sz w:val="18"/>
                <w:szCs w:val="18"/>
              </w:rPr>
              <w:t xml:space="preserve"> Web Home screen</w:t>
            </w:r>
          </w:p>
          <w:p w14:paraId="14F5D724" w14:textId="77777777" w:rsidR="008862E8" w:rsidRDefault="008862E8" w:rsidP="004E06BD">
            <w:pPr>
              <w:numPr>
                <w:ilvl w:val="0"/>
                <w:numId w:val="30"/>
              </w:numPr>
              <w:rPr>
                <w:rFonts w:ascii="Arial" w:hAnsi="Arial" w:cs="Arial"/>
                <w:sz w:val="18"/>
                <w:szCs w:val="18"/>
              </w:rPr>
            </w:pPr>
            <w:r>
              <w:rPr>
                <w:rFonts w:ascii="Arial" w:hAnsi="Arial" w:cs="Arial"/>
                <w:sz w:val="18"/>
                <w:szCs w:val="18"/>
              </w:rPr>
              <w:t>The system displays the Report Manager Home (My Reports) screen</w:t>
            </w:r>
          </w:p>
          <w:p w14:paraId="364B3175" w14:textId="77777777" w:rsidR="008862E8" w:rsidRPr="005D68D4" w:rsidRDefault="002522A5" w:rsidP="004E06BD">
            <w:pPr>
              <w:numPr>
                <w:ilvl w:val="0"/>
                <w:numId w:val="30"/>
              </w:numPr>
              <w:rPr>
                <w:rFonts w:ascii="Arial" w:hAnsi="Arial" w:cs="Arial"/>
                <w:sz w:val="18"/>
                <w:szCs w:val="18"/>
              </w:rPr>
            </w:pPr>
            <w:r>
              <w:rPr>
                <w:rFonts w:ascii="Arial" w:hAnsi="Arial" w:cs="Arial"/>
                <w:sz w:val="18"/>
                <w:szCs w:val="18"/>
              </w:rPr>
              <w:t>The system displays a list of previously requested reports</w:t>
            </w:r>
          </w:p>
        </w:tc>
      </w:tr>
      <w:tr w:rsidR="008862E8" w:rsidRPr="005D68D4" w14:paraId="10DBBCFE" w14:textId="77777777" w:rsidTr="009240C2">
        <w:tc>
          <w:tcPr>
            <w:tcW w:w="2093" w:type="dxa"/>
            <w:shd w:val="pct20" w:color="auto" w:fill="auto"/>
          </w:tcPr>
          <w:p w14:paraId="292E486E"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Alternate scenario extensions</w:t>
            </w:r>
          </w:p>
          <w:p w14:paraId="6F9D67C5" w14:textId="77777777" w:rsidR="008862E8" w:rsidRPr="005D68D4" w:rsidRDefault="008862E8" w:rsidP="00AF6F0D">
            <w:pPr>
              <w:rPr>
                <w:rFonts w:ascii="Arial" w:hAnsi="Arial" w:cs="Arial"/>
                <w:b/>
                <w:bCs/>
                <w:sz w:val="18"/>
                <w:szCs w:val="18"/>
              </w:rPr>
            </w:pPr>
          </w:p>
          <w:p w14:paraId="04A2D92C" w14:textId="77777777" w:rsidR="008862E8" w:rsidRPr="005D68D4" w:rsidRDefault="008862E8" w:rsidP="00AF6F0D">
            <w:pPr>
              <w:rPr>
                <w:rFonts w:ascii="Arial" w:hAnsi="Arial" w:cs="Arial"/>
                <w:b/>
                <w:bCs/>
                <w:sz w:val="18"/>
                <w:szCs w:val="18"/>
              </w:rPr>
            </w:pPr>
          </w:p>
        </w:tc>
        <w:tc>
          <w:tcPr>
            <w:tcW w:w="7229" w:type="dxa"/>
            <w:shd w:val="clear" w:color="auto" w:fill="auto"/>
          </w:tcPr>
          <w:p w14:paraId="76720FF9" w14:textId="77777777" w:rsidR="008862E8" w:rsidRPr="005D68D4" w:rsidRDefault="008862E8" w:rsidP="00AF6F0D">
            <w:pPr>
              <w:rPr>
                <w:rFonts w:ascii="Arial" w:hAnsi="Arial" w:cs="Arial"/>
                <w:sz w:val="18"/>
                <w:szCs w:val="18"/>
              </w:rPr>
            </w:pPr>
          </w:p>
        </w:tc>
      </w:tr>
      <w:tr w:rsidR="008862E8" w:rsidRPr="005D68D4" w14:paraId="508EC36C" w14:textId="77777777" w:rsidTr="009240C2">
        <w:trPr>
          <w:trHeight w:val="683"/>
        </w:trPr>
        <w:tc>
          <w:tcPr>
            <w:tcW w:w="2093" w:type="dxa"/>
            <w:shd w:val="pct20" w:color="auto" w:fill="auto"/>
          </w:tcPr>
          <w:p w14:paraId="58EE27BA"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Business Logic/ Rules/ Supplementary Info</w:t>
            </w:r>
          </w:p>
          <w:p w14:paraId="4376E10A" w14:textId="77777777" w:rsidR="008862E8" w:rsidRPr="005D68D4" w:rsidRDefault="008862E8" w:rsidP="00AF6F0D">
            <w:pPr>
              <w:rPr>
                <w:rFonts w:ascii="Arial" w:hAnsi="Arial" w:cs="Arial"/>
                <w:b/>
                <w:bCs/>
                <w:sz w:val="18"/>
                <w:szCs w:val="18"/>
              </w:rPr>
            </w:pPr>
          </w:p>
        </w:tc>
        <w:tc>
          <w:tcPr>
            <w:tcW w:w="7229" w:type="dxa"/>
            <w:shd w:val="clear" w:color="auto" w:fill="auto"/>
          </w:tcPr>
          <w:p w14:paraId="42A407A3" w14:textId="2CFDDE76" w:rsidR="008862E8" w:rsidRPr="00C91AB4" w:rsidRDefault="002522A5" w:rsidP="004E06BD">
            <w:pPr>
              <w:pStyle w:val="ListParagraph"/>
              <w:numPr>
                <w:ilvl w:val="0"/>
                <w:numId w:val="67"/>
              </w:numPr>
              <w:rPr>
                <w:rFonts w:cs="Arial"/>
                <w:sz w:val="18"/>
                <w:szCs w:val="18"/>
                <w:u w:val="single"/>
              </w:rPr>
            </w:pPr>
            <w:r w:rsidRPr="00C91AB4">
              <w:rPr>
                <w:rFonts w:cs="Arial"/>
                <w:sz w:val="18"/>
                <w:szCs w:val="18"/>
                <w:u w:val="single"/>
              </w:rPr>
              <w:t>Previously Requested Reports</w:t>
            </w:r>
          </w:p>
          <w:p w14:paraId="29C5CB3D" w14:textId="77777777" w:rsidR="008862E8" w:rsidRDefault="002522A5" w:rsidP="00AF6F0D">
            <w:pPr>
              <w:rPr>
                <w:rFonts w:ascii="Arial" w:hAnsi="Arial" w:cs="Arial"/>
                <w:sz w:val="18"/>
                <w:szCs w:val="18"/>
              </w:rPr>
            </w:pPr>
            <w:r>
              <w:rPr>
                <w:rFonts w:ascii="Arial" w:hAnsi="Arial" w:cs="Arial"/>
                <w:sz w:val="18"/>
                <w:szCs w:val="18"/>
              </w:rPr>
              <w:t xml:space="preserve">Upon accessing the My Reports screen the system should obtain any previously run reports that the user is able to </w:t>
            </w:r>
            <w:r w:rsidR="0000615B">
              <w:rPr>
                <w:rFonts w:ascii="Arial" w:hAnsi="Arial" w:cs="Arial"/>
                <w:sz w:val="18"/>
                <w:szCs w:val="18"/>
              </w:rPr>
              <w:t>see based upon the role(s) they are linked to.</w:t>
            </w:r>
          </w:p>
          <w:p w14:paraId="2412A087" w14:textId="77777777" w:rsidR="0000615B" w:rsidRPr="00FC5824" w:rsidRDefault="0000615B" w:rsidP="00AF6F0D">
            <w:pPr>
              <w:rPr>
                <w:rFonts w:ascii="Arial" w:hAnsi="Arial" w:cs="Arial"/>
                <w:sz w:val="18"/>
                <w:szCs w:val="18"/>
              </w:rPr>
            </w:pPr>
          </w:p>
          <w:p w14:paraId="79A52BD0" w14:textId="77777777" w:rsidR="008862E8" w:rsidRPr="003924C6" w:rsidRDefault="008862E8" w:rsidP="00AF6F0D">
            <w:pPr>
              <w:rPr>
                <w:rFonts w:ascii="Arial" w:hAnsi="Arial" w:cs="Arial"/>
                <w:sz w:val="18"/>
                <w:szCs w:val="18"/>
              </w:rPr>
            </w:pPr>
          </w:p>
        </w:tc>
      </w:tr>
      <w:tr w:rsidR="008862E8" w:rsidRPr="005D68D4" w14:paraId="6CB692C1" w14:textId="77777777" w:rsidTr="009240C2">
        <w:tc>
          <w:tcPr>
            <w:tcW w:w="2093" w:type="dxa"/>
            <w:shd w:val="pct20" w:color="auto" w:fill="auto"/>
          </w:tcPr>
          <w:p w14:paraId="0FEBDFA1"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Notes / Questions</w:t>
            </w:r>
          </w:p>
          <w:p w14:paraId="66EECB59" w14:textId="77777777" w:rsidR="008862E8" w:rsidRPr="005D68D4" w:rsidRDefault="008862E8" w:rsidP="00AF6F0D">
            <w:pPr>
              <w:rPr>
                <w:rFonts w:ascii="Arial" w:hAnsi="Arial" w:cs="Arial"/>
                <w:b/>
                <w:bCs/>
                <w:sz w:val="18"/>
                <w:szCs w:val="18"/>
              </w:rPr>
            </w:pPr>
          </w:p>
        </w:tc>
        <w:tc>
          <w:tcPr>
            <w:tcW w:w="7229" w:type="dxa"/>
            <w:shd w:val="clear" w:color="auto" w:fill="auto"/>
          </w:tcPr>
          <w:p w14:paraId="71FC0772" w14:textId="77777777" w:rsidR="008862E8" w:rsidRPr="005D68D4" w:rsidRDefault="008862E8" w:rsidP="00AF6F0D">
            <w:pPr>
              <w:rPr>
                <w:rFonts w:ascii="Arial" w:hAnsi="Arial" w:cs="Arial"/>
                <w:sz w:val="18"/>
                <w:szCs w:val="18"/>
              </w:rPr>
            </w:pPr>
          </w:p>
        </w:tc>
      </w:tr>
      <w:tr w:rsidR="008862E8" w:rsidRPr="005D68D4" w14:paraId="397068B9" w14:textId="77777777" w:rsidTr="009240C2">
        <w:tc>
          <w:tcPr>
            <w:tcW w:w="2093" w:type="dxa"/>
            <w:shd w:val="pct20" w:color="auto" w:fill="auto"/>
          </w:tcPr>
          <w:p w14:paraId="3328D726"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Includes Use Cases</w:t>
            </w:r>
          </w:p>
          <w:p w14:paraId="40D288F9" w14:textId="77777777" w:rsidR="008862E8" w:rsidRPr="005D68D4" w:rsidRDefault="008862E8" w:rsidP="00AF6F0D">
            <w:pPr>
              <w:rPr>
                <w:rFonts w:ascii="Arial" w:hAnsi="Arial" w:cs="Arial"/>
                <w:b/>
                <w:bCs/>
                <w:color w:val="FF0000"/>
                <w:sz w:val="18"/>
                <w:szCs w:val="18"/>
              </w:rPr>
            </w:pPr>
          </w:p>
        </w:tc>
        <w:tc>
          <w:tcPr>
            <w:tcW w:w="7229" w:type="dxa"/>
            <w:shd w:val="clear" w:color="auto" w:fill="auto"/>
          </w:tcPr>
          <w:p w14:paraId="67DD8CD3" w14:textId="77777777" w:rsidR="008862E8" w:rsidRPr="005D68D4" w:rsidRDefault="008862E8" w:rsidP="00AF6F0D">
            <w:pPr>
              <w:rPr>
                <w:rFonts w:ascii="Arial" w:hAnsi="Arial" w:cs="Arial"/>
                <w:sz w:val="18"/>
                <w:szCs w:val="18"/>
              </w:rPr>
            </w:pPr>
          </w:p>
        </w:tc>
      </w:tr>
      <w:tr w:rsidR="008862E8" w:rsidRPr="005D68D4" w14:paraId="3DB7E8CF" w14:textId="77777777" w:rsidTr="009240C2">
        <w:tc>
          <w:tcPr>
            <w:tcW w:w="2093" w:type="dxa"/>
            <w:shd w:val="pct20" w:color="auto" w:fill="auto"/>
          </w:tcPr>
          <w:p w14:paraId="286E5487"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2BAD9849" w14:textId="77777777" w:rsidR="008862E8" w:rsidRPr="005D68D4" w:rsidRDefault="003B646A" w:rsidP="00AF6F0D">
            <w:pPr>
              <w:rPr>
                <w:rFonts w:ascii="Arial" w:hAnsi="Arial" w:cs="Arial"/>
                <w:sz w:val="18"/>
                <w:szCs w:val="18"/>
              </w:rPr>
            </w:pPr>
            <w:r>
              <w:rPr>
                <w:rFonts w:ascii="Arial" w:hAnsi="Arial" w:cs="Arial"/>
                <w:sz w:val="18"/>
                <w:szCs w:val="18"/>
              </w:rPr>
              <w:t>Reports will be stored at “Role” level rather than “User” level.  This therefore means that all reports linked to a role will be visible to all users linked to that role.</w:t>
            </w:r>
          </w:p>
        </w:tc>
      </w:tr>
      <w:tr w:rsidR="008862E8" w:rsidRPr="005D68D4" w14:paraId="29CA5241" w14:textId="77777777" w:rsidTr="009240C2">
        <w:tc>
          <w:tcPr>
            <w:tcW w:w="2093" w:type="dxa"/>
            <w:shd w:val="pct20" w:color="auto" w:fill="auto"/>
          </w:tcPr>
          <w:p w14:paraId="536B2131"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4FE54664" w14:textId="1AB6B19A" w:rsidR="008862E8" w:rsidRPr="005D68D4" w:rsidRDefault="00A834D6" w:rsidP="00AF6F0D">
            <w:pPr>
              <w:rPr>
                <w:rFonts w:ascii="Arial" w:hAnsi="Arial" w:cs="Arial"/>
                <w:sz w:val="18"/>
                <w:szCs w:val="18"/>
              </w:rPr>
            </w:pPr>
            <w:r>
              <w:rPr>
                <w:rFonts w:ascii="Arial" w:hAnsi="Arial" w:cs="Arial"/>
                <w:sz w:val="18"/>
                <w:szCs w:val="18"/>
              </w:rPr>
              <w:t>PM0043 (parts of)</w:t>
            </w:r>
          </w:p>
        </w:tc>
      </w:tr>
      <w:tr w:rsidR="008862E8" w:rsidRPr="005D68D4" w14:paraId="4BDE0E8F" w14:textId="77777777" w:rsidTr="009240C2">
        <w:tc>
          <w:tcPr>
            <w:tcW w:w="2093" w:type="dxa"/>
            <w:shd w:val="pct20" w:color="auto" w:fill="auto"/>
          </w:tcPr>
          <w:p w14:paraId="51C25EFB"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8C29515" w14:textId="77777777" w:rsidR="008862E8" w:rsidRPr="005D68D4" w:rsidRDefault="008862E8" w:rsidP="00AF6F0D">
            <w:pPr>
              <w:rPr>
                <w:rFonts w:ascii="Arial" w:hAnsi="Arial" w:cs="Arial"/>
                <w:sz w:val="18"/>
                <w:szCs w:val="18"/>
              </w:rPr>
            </w:pPr>
            <w:r w:rsidRPr="005D68D4">
              <w:rPr>
                <w:rFonts w:ascii="Arial" w:hAnsi="Arial" w:cs="Arial"/>
                <w:sz w:val="18"/>
                <w:szCs w:val="18"/>
              </w:rPr>
              <w:t>Sue Allwood</w:t>
            </w:r>
          </w:p>
        </w:tc>
      </w:tr>
    </w:tbl>
    <w:p w14:paraId="20E16C2D" w14:textId="77777777" w:rsidR="008862E8" w:rsidRDefault="008862E8" w:rsidP="00AF6F0D"/>
    <w:p w14:paraId="02FFC73A" w14:textId="77777777" w:rsidR="008862E8" w:rsidRDefault="008862E8" w:rsidP="00AF6F0D">
      <w:pPr>
        <w:sectPr w:rsidR="008862E8" w:rsidSect="005D68D4">
          <w:pgSz w:w="12240" w:h="15840" w:code="1"/>
          <w:pgMar w:top="1616" w:right="1797" w:bottom="851" w:left="1797" w:header="567" w:footer="720" w:gutter="0"/>
          <w:cols w:space="720"/>
          <w:docGrid w:linePitch="360"/>
        </w:sectPr>
      </w:pPr>
    </w:p>
    <w:p w14:paraId="298ABD7C" w14:textId="77777777" w:rsidR="008862E8" w:rsidRDefault="008862E8" w:rsidP="00AF6F0D">
      <w:pPr>
        <w:pStyle w:val="Heading3"/>
        <w:ind w:left="0" w:firstLine="0"/>
      </w:pPr>
      <w:bookmarkStart w:id="443" w:name="_Toc422842038"/>
      <w:r>
        <w:t>PMUC0</w:t>
      </w:r>
      <w:r w:rsidR="00C412E1">
        <w:t>14</w:t>
      </w:r>
      <w:r>
        <w:t xml:space="preserve"> – View Report</w:t>
      </w:r>
      <w:bookmarkEnd w:id="443"/>
    </w:p>
    <w:p w14:paraId="4A94077B" w14:textId="77777777" w:rsidR="008862E8" w:rsidRDefault="008862E8"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8862E8" w:rsidRPr="005D68D4" w14:paraId="0CB1CFEE" w14:textId="77777777" w:rsidTr="009240C2">
        <w:tc>
          <w:tcPr>
            <w:tcW w:w="9322" w:type="dxa"/>
            <w:gridSpan w:val="2"/>
            <w:shd w:val="pct20" w:color="auto" w:fill="auto"/>
          </w:tcPr>
          <w:p w14:paraId="2BEFC477" w14:textId="77777777" w:rsidR="008862E8" w:rsidRPr="005D68D4" w:rsidRDefault="008862E8"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C412E1">
              <w:rPr>
                <w:rFonts w:ascii="Arial" w:hAnsi="Arial" w:cs="Arial"/>
                <w:b/>
                <w:bCs/>
                <w:sz w:val="18"/>
                <w:szCs w:val="18"/>
              </w:rPr>
              <w:t>14</w:t>
            </w:r>
          </w:p>
          <w:p w14:paraId="2850C759" w14:textId="77777777" w:rsidR="008862E8" w:rsidRPr="005D68D4" w:rsidRDefault="008862E8" w:rsidP="00AF6F0D">
            <w:pPr>
              <w:rPr>
                <w:rFonts w:ascii="Arial" w:hAnsi="Arial" w:cs="Arial"/>
                <w:b/>
                <w:bCs/>
                <w:sz w:val="18"/>
                <w:szCs w:val="18"/>
              </w:rPr>
            </w:pPr>
          </w:p>
          <w:p w14:paraId="3DFC6B10"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View Report</w:t>
            </w:r>
          </w:p>
          <w:p w14:paraId="17A41477" w14:textId="77777777" w:rsidR="008862E8" w:rsidRPr="005D68D4" w:rsidRDefault="008862E8" w:rsidP="00AF6F0D">
            <w:pPr>
              <w:rPr>
                <w:rFonts w:ascii="Arial" w:hAnsi="Arial" w:cs="Arial"/>
                <w:b/>
                <w:sz w:val="18"/>
                <w:szCs w:val="18"/>
              </w:rPr>
            </w:pPr>
          </w:p>
        </w:tc>
      </w:tr>
      <w:tr w:rsidR="008862E8" w:rsidRPr="005D68D4" w14:paraId="0CFD6E56" w14:textId="77777777" w:rsidTr="009240C2">
        <w:tc>
          <w:tcPr>
            <w:tcW w:w="2093" w:type="dxa"/>
            <w:shd w:val="pct20" w:color="auto" w:fill="auto"/>
          </w:tcPr>
          <w:p w14:paraId="1C82A7DE"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Summary</w:t>
            </w:r>
          </w:p>
          <w:p w14:paraId="5B6EB149" w14:textId="77777777" w:rsidR="008862E8" w:rsidRPr="005D68D4" w:rsidRDefault="008862E8" w:rsidP="00AF6F0D">
            <w:pPr>
              <w:rPr>
                <w:rFonts w:ascii="Arial" w:hAnsi="Arial" w:cs="Arial"/>
                <w:b/>
                <w:bCs/>
                <w:sz w:val="18"/>
                <w:szCs w:val="18"/>
              </w:rPr>
            </w:pPr>
          </w:p>
        </w:tc>
        <w:tc>
          <w:tcPr>
            <w:tcW w:w="7229" w:type="dxa"/>
            <w:shd w:val="clear" w:color="auto" w:fill="auto"/>
          </w:tcPr>
          <w:p w14:paraId="40941BDB" w14:textId="77777777" w:rsidR="008862E8" w:rsidRPr="009E3CE8" w:rsidRDefault="008862E8" w:rsidP="00AF6F0D">
            <w:pPr>
              <w:rPr>
                <w:rFonts w:ascii="Arial" w:hAnsi="Arial" w:cs="Arial"/>
                <w:sz w:val="18"/>
                <w:szCs w:val="18"/>
              </w:rPr>
            </w:pPr>
            <w:r>
              <w:rPr>
                <w:rFonts w:ascii="Arial" w:hAnsi="Arial" w:cs="Arial"/>
                <w:sz w:val="18"/>
                <w:szCs w:val="18"/>
              </w:rPr>
              <w:t>Option that allows the user to view their report via an online screen</w:t>
            </w:r>
          </w:p>
        </w:tc>
      </w:tr>
      <w:tr w:rsidR="008862E8" w:rsidRPr="005D68D4" w14:paraId="1C1CD391" w14:textId="77777777" w:rsidTr="009240C2">
        <w:tc>
          <w:tcPr>
            <w:tcW w:w="2093" w:type="dxa"/>
            <w:shd w:val="pct20" w:color="auto" w:fill="auto"/>
          </w:tcPr>
          <w:p w14:paraId="717EA18C"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Actor</w:t>
            </w:r>
          </w:p>
          <w:p w14:paraId="22085C91" w14:textId="77777777" w:rsidR="008862E8" w:rsidRPr="005D68D4" w:rsidRDefault="008862E8" w:rsidP="00AF6F0D">
            <w:pPr>
              <w:rPr>
                <w:rFonts w:ascii="Arial" w:hAnsi="Arial" w:cs="Arial"/>
                <w:bCs/>
                <w:color w:val="FF0000"/>
                <w:sz w:val="18"/>
                <w:szCs w:val="18"/>
              </w:rPr>
            </w:pPr>
          </w:p>
        </w:tc>
        <w:tc>
          <w:tcPr>
            <w:tcW w:w="7229" w:type="dxa"/>
            <w:shd w:val="clear" w:color="auto" w:fill="auto"/>
          </w:tcPr>
          <w:p w14:paraId="35D3DEF3" w14:textId="6272C690" w:rsidR="008862E8" w:rsidRPr="005D68D4" w:rsidRDefault="008862E8">
            <w:pPr>
              <w:rPr>
                <w:rFonts w:ascii="Arial" w:hAnsi="Arial" w:cs="Arial"/>
                <w:sz w:val="18"/>
                <w:szCs w:val="18"/>
              </w:rPr>
            </w:pPr>
            <w:r w:rsidRPr="007702FC">
              <w:rPr>
                <w:rFonts w:ascii="Arial" w:hAnsi="Arial" w:cs="Arial"/>
                <w:sz w:val="18"/>
                <w:szCs w:val="18"/>
              </w:rPr>
              <w:t>PlanManager User</w:t>
            </w:r>
          </w:p>
        </w:tc>
      </w:tr>
      <w:tr w:rsidR="008862E8" w:rsidRPr="005D68D4" w14:paraId="0DC44920" w14:textId="77777777" w:rsidTr="009240C2">
        <w:tc>
          <w:tcPr>
            <w:tcW w:w="2093" w:type="dxa"/>
            <w:shd w:val="pct20" w:color="auto" w:fill="auto"/>
          </w:tcPr>
          <w:p w14:paraId="18ED1980"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Trigger</w:t>
            </w:r>
          </w:p>
          <w:p w14:paraId="5AF80356" w14:textId="77777777" w:rsidR="008862E8" w:rsidRPr="005D68D4" w:rsidRDefault="008862E8" w:rsidP="00AF6F0D">
            <w:pPr>
              <w:rPr>
                <w:rFonts w:ascii="Arial" w:hAnsi="Arial" w:cs="Arial"/>
                <w:b/>
                <w:bCs/>
                <w:sz w:val="18"/>
                <w:szCs w:val="18"/>
              </w:rPr>
            </w:pPr>
          </w:p>
        </w:tc>
        <w:tc>
          <w:tcPr>
            <w:tcW w:w="7229" w:type="dxa"/>
            <w:shd w:val="clear" w:color="auto" w:fill="auto"/>
          </w:tcPr>
          <w:p w14:paraId="77A4F126" w14:textId="77777777" w:rsidR="008862E8" w:rsidRPr="005D68D4" w:rsidRDefault="008862E8" w:rsidP="00AF6F0D">
            <w:pPr>
              <w:rPr>
                <w:rFonts w:ascii="Arial" w:hAnsi="Arial" w:cs="Arial"/>
                <w:sz w:val="18"/>
                <w:szCs w:val="18"/>
              </w:rPr>
            </w:pPr>
            <w:r>
              <w:rPr>
                <w:rFonts w:ascii="Arial" w:hAnsi="Arial" w:cs="Arial"/>
                <w:sz w:val="18"/>
                <w:szCs w:val="18"/>
              </w:rPr>
              <w:t>User selecting the View Report option from the “My Reports” screen</w:t>
            </w:r>
          </w:p>
        </w:tc>
      </w:tr>
      <w:tr w:rsidR="008862E8" w:rsidRPr="005D68D4" w14:paraId="698FC08C" w14:textId="77777777" w:rsidTr="009240C2">
        <w:tc>
          <w:tcPr>
            <w:tcW w:w="2093" w:type="dxa"/>
            <w:shd w:val="pct20" w:color="auto" w:fill="auto"/>
          </w:tcPr>
          <w:p w14:paraId="3E361017"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Pre- conditions</w:t>
            </w:r>
          </w:p>
          <w:p w14:paraId="3B14166D" w14:textId="77777777" w:rsidR="008862E8" w:rsidRPr="005D68D4" w:rsidRDefault="008862E8" w:rsidP="00AF6F0D">
            <w:pPr>
              <w:rPr>
                <w:rFonts w:ascii="Arial" w:hAnsi="Arial" w:cs="Arial"/>
                <w:bCs/>
                <w:color w:val="FF0000"/>
                <w:sz w:val="18"/>
                <w:szCs w:val="18"/>
              </w:rPr>
            </w:pPr>
          </w:p>
        </w:tc>
        <w:tc>
          <w:tcPr>
            <w:tcW w:w="7229" w:type="dxa"/>
            <w:shd w:val="clear" w:color="auto" w:fill="auto"/>
          </w:tcPr>
          <w:p w14:paraId="0CAD25CC" w14:textId="77777777" w:rsidR="008862E8" w:rsidRPr="00FF3E36" w:rsidRDefault="008862E8" w:rsidP="00AF6F0D">
            <w:pPr>
              <w:rPr>
                <w:rFonts w:ascii="Arial" w:hAnsi="Arial" w:cs="Arial"/>
                <w:sz w:val="20"/>
                <w:szCs w:val="20"/>
              </w:rPr>
            </w:pPr>
            <w:r>
              <w:rPr>
                <w:rFonts w:ascii="Arial" w:hAnsi="Arial" w:cs="Arial"/>
                <w:sz w:val="20"/>
                <w:szCs w:val="20"/>
              </w:rPr>
              <w:t>User successfully generated/request a report and it has run successfully</w:t>
            </w:r>
          </w:p>
        </w:tc>
      </w:tr>
      <w:tr w:rsidR="008862E8" w:rsidRPr="005D68D4" w14:paraId="406E9D3C" w14:textId="77777777" w:rsidTr="009240C2">
        <w:tc>
          <w:tcPr>
            <w:tcW w:w="2093" w:type="dxa"/>
            <w:shd w:val="pct20" w:color="auto" w:fill="auto"/>
          </w:tcPr>
          <w:p w14:paraId="4ADAB8F7"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Post –conditions</w:t>
            </w:r>
          </w:p>
          <w:p w14:paraId="43F6AA1B" w14:textId="77777777" w:rsidR="008862E8" w:rsidRPr="005D68D4" w:rsidRDefault="008862E8" w:rsidP="00AF6F0D">
            <w:pPr>
              <w:rPr>
                <w:rFonts w:ascii="Arial" w:hAnsi="Arial" w:cs="Arial"/>
                <w:b/>
                <w:bCs/>
                <w:sz w:val="18"/>
                <w:szCs w:val="18"/>
              </w:rPr>
            </w:pPr>
          </w:p>
        </w:tc>
        <w:tc>
          <w:tcPr>
            <w:tcW w:w="7229" w:type="dxa"/>
            <w:shd w:val="clear" w:color="auto" w:fill="auto"/>
          </w:tcPr>
          <w:p w14:paraId="68E8A77F" w14:textId="77777777" w:rsidR="008862E8" w:rsidRPr="005D68D4" w:rsidRDefault="008862E8" w:rsidP="00AF6F0D">
            <w:pPr>
              <w:rPr>
                <w:rFonts w:ascii="Arial" w:hAnsi="Arial" w:cs="Arial"/>
                <w:sz w:val="18"/>
                <w:szCs w:val="18"/>
              </w:rPr>
            </w:pPr>
            <w:r>
              <w:rPr>
                <w:rFonts w:ascii="Arial" w:hAnsi="Arial" w:cs="Arial"/>
                <w:sz w:val="18"/>
                <w:szCs w:val="18"/>
              </w:rPr>
              <w:t>User can view their report online</w:t>
            </w:r>
          </w:p>
        </w:tc>
      </w:tr>
      <w:tr w:rsidR="008862E8" w:rsidRPr="005D68D4" w14:paraId="2C3748A2" w14:textId="77777777" w:rsidTr="009240C2">
        <w:tc>
          <w:tcPr>
            <w:tcW w:w="2093" w:type="dxa"/>
            <w:shd w:val="pct20" w:color="auto" w:fill="auto"/>
          </w:tcPr>
          <w:p w14:paraId="6E92E86D"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4EB9171" w14:textId="77777777" w:rsidR="008862E8" w:rsidRPr="005D68D4" w:rsidRDefault="008862E8" w:rsidP="00AF6F0D">
            <w:pPr>
              <w:rPr>
                <w:rFonts w:ascii="Arial" w:hAnsi="Arial" w:cs="Arial"/>
                <w:sz w:val="18"/>
                <w:szCs w:val="18"/>
              </w:rPr>
            </w:pPr>
            <w:r>
              <w:rPr>
                <w:rFonts w:ascii="Arial" w:hAnsi="Arial" w:cs="Arial"/>
                <w:sz w:val="18"/>
                <w:szCs w:val="18"/>
              </w:rPr>
              <w:t>Adhoc</w:t>
            </w:r>
          </w:p>
        </w:tc>
      </w:tr>
      <w:tr w:rsidR="008862E8" w:rsidRPr="005D68D4" w14:paraId="0206EEB6" w14:textId="77777777" w:rsidTr="009240C2">
        <w:tc>
          <w:tcPr>
            <w:tcW w:w="2093" w:type="dxa"/>
            <w:shd w:val="pct20" w:color="auto" w:fill="auto"/>
          </w:tcPr>
          <w:p w14:paraId="5FEA4B9C"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Basic Course of Action</w:t>
            </w:r>
          </w:p>
          <w:p w14:paraId="3A639AEE" w14:textId="77777777" w:rsidR="008862E8" w:rsidRPr="005D68D4" w:rsidRDefault="008862E8" w:rsidP="00AF6F0D">
            <w:pPr>
              <w:rPr>
                <w:rFonts w:ascii="Arial" w:hAnsi="Arial" w:cs="Arial"/>
                <w:b/>
                <w:bCs/>
                <w:sz w:val="18"/>
                <w:szCs w:val="18"/>
              </w:rPr>
            </w:pPr>
          </w:p>
          <w:p w14:paraId="1A3B6E96" w14:textId="77777777" w:rsidR="008862E8" w:rsidRPr="005D68D4" w:rsidRDefault="008862E8" w:rsidP="00AF6F0D">
            <w:pPr>
              <w:rPr>
                <w:rFonts w:ascii="Arial" w:hAnsi="Arial" w:cs="Arial"/>
                <w:b/>
                <w:bCs/>
                <w:sz w:val="18"/>
                <w:szCs w:val="18"/>
              </w:rPr>
            </w:pPr>
          </w:p>
        </w:tc>
        <w:tc>
          <w:tcPr>
            <w:tcW w:w="7229" w:type="dxa"/>
            <w:shd w:val="clear" w:color="auto" w:fill="auto"/>
          </w:tcPr>
          <w:p w14:paraId="750E26F6" w14:textId="68386F8E" w:rsidR="008862E8" w:rsidRDefault="008862E8" w:rsidP="004E06BD">
            <w:pPr>
              <w:numPr>
                <w:ilvl w:val="0"/>
                <w:numId w:val="31"/>
              </w:numPr>
              <w:rPr>
                <w:rFonts w:ascii="Arial" w:hAnsi="Arial" w:cs="Arial"/>
                <w:sz w:val="18"/>
                <w:szCs w:val="18"/>
              </w:rPr>
            </w:pPr>
            <w:r>
              <w:rPr>
                <w:rFonts w:ascii="Arial" w:hAnsi="Arial" w:cs="Arial"/>
                <w:sz w:val="18"/>
                <w:szCs w:val="18"/>
              </w:rPr>
              <w:t xml:space="preserve">User selects the Report Manager menu option from the </w:t>
            </w:r>
            <w:r w:rsidR="00DB2F0C">
              <w:rPr>
                <w:rFonts w:ascii="Arial" w:hAnsi="Arial" w:cs="Arial"/>
                <w:sz w:val="18"/>
                <w:szCs w:val="18"/>
              </w:rPr>
              <w:t>PlanManager</w:t>
            </w:r>
            <w:r>
              <w:rPr>
                <w:rFonts w:ascii="Arial" w:hAnsi="Arial" w:cs="Arial"/>
                <w:sz w:val="18"/>
                <w:szCs w:val="18"/>
              </w:rPr>
              <w:t xml:space="preserve"> Web Home screen</w:t>
            </w:r>
          </w:p>
          <w:p w14:paraId="3AF9AD98" w14:textId="77777777" w:rsidR="008862E8" w:rsidRDefault="008862E8" w:rsidP="004E06BD">
            <w:pPr>
              <w:numPr>
                <w:ilvl w:val="0"/>
                <w:numId w:val="31"/>
              </w:numPr>
              <w:rPr>
                <w:rFonts w:ascii="Arial" w:hAnsi="Arial" w:cs="Arial"/>
                <w:sz w:val="18"/>
                <w:szCs w:val="18"/>
              </w:rPr>
            </w:pPr>
            <w:r>
              <w:rPr>
                <w:rFonts w:ascii="Arial" w:hAnsi="Arial" w:cs="Arial"/>
                <w:sz w:val="18"/>
                <w:szCs w:val="18"/>
              </w:rPr>
              <w:t>The system displays the Report Manager Home (My Reports) screen</w:t>
            </w:r>
          </w:p>
          <w:p w14:paraId="17856E5F" w14:textId="77777777" w:rsidR="008862E8" w:rsidRDefault="008862E8" w:rsidP="004E06BD">
            <w:pPr>
              <w:numPr>
                <w:ilvl w:val="0"/>
                <w:numId w:val="31"/>
              </w:numPr>
              <w:rPr>
                <w:rFonts w:ascii="Arial" w:hAnsi="Arial" w:cs="Arial"/>
                <w:sz w:val="18"/>
                <w:szCs w:val="18"/>
              </w:rPr>
            </w:pPr>
            <w:r>
              <w:rPr>
                <w:rFonts w:ascii="Arial" w:hAnsi="Arial" w:cs="Arial"/>
                <w:sz w:val="18"/>
                <w:szCs w:val="18"/>
              </w:rPr>
              <w:t>The user selects the &lt;&lt;View Report&gt;&gt; option for the report they wish to view.</w:t>
            </w:r>
          </w:p>
          <w:p w14:paraId="74E7F74B" w14:textId="77777777" w:rsidR="008862E8" w:rsidRPr="005D68D4" w:rsidRDefault="008862E8" w:rsidP="004E06BD">
            <w:pPr>
              <w:numPr>
                <w:ilvl w:val="0"/>
                <w:numId w:val="31"/>
              </w:numPr>
              <w:rPr>
                <w:rFonts w:ascii="Arial" w:hAnsi="Arial" w:cs="Arial"/>
                <w:sz w:val="18"/>
                <w:szCs w:val="18"/>
              </w:rPr>
            </w:pPr>
            <w:r>
              <w:rPr>
                <w:rFonts w:ascii="Arial" w:hAnsi="Arial" w:cs="Arial"/>
                <w:sz w:val="18"/>
                <w:szCs w:val="18"/>
              </w:rPr>
              <w:t>The system displays the requested report in a screen based on the type of report, output type and display items requested via the &lt;&lt;Request Report&gt;&gt; option (</w:t>
            </w:r>
            <w:r w:rsidRPr="005A79E9">
              <w:rPr>
                <w:rFonts w:ascii="Arial" w:hAnsi="Arial" w:cs="Arial"/>
                <w:i/>
                <w:sz w:val="18"/>
                <w:szCs w:val="18"/>
              </w:rPr>
              <w:t>‘PMUC0</w:t>
            </w:r>
            <w:r w:rsidR="006921D8">
              <w:rPr>
                <w:rFonts w:ascii="Arial" w:hAnsi="Arial" w:cs="Arial"/>
                <w:i/>
                <w:sz w:val="18"/>
                <w:szCs w:val="18"/>
              </w:rPr>
              <w:t>20</w:t>
            </w:r>
            <w:r w:rsidRPr="005A79E9">
              <w:rPr>
                <w:rFonts w:ascii="Arial" w:hAnsi="Arial" w:cs="Arial"/>
                <w:i/>
                <w:sz w:val="18"/>
                <w:szCs w:val="18"/>
              </w:rPr>
              <w:t xml:space="preserve"> – Request Report’</w:t>
            </w:r>
            <w:r>
              <w:rPr>
                <w:rFonts w:ascii="Arial" w:hAnsi="Arial" w:cs="Arial"/>
                <w:sz w:val="18"/>
                <w:szCs w:val="18"/>
              </w:rPr>
              <w:t>)</w:t>
            </w:r>
          </w:p>
        </w:tc>
      </w:tr>
      <w:tr w:rsidR="008862E8" w:rsidRPr="005D68D4" w14:paraId="6E92456F" w14:textId="77777777" w:rsidTr="009240C2">
        <w:tc>
          <w:tcPr>
            <w:tcW w:w="2093" w:type="dxa"/>
            <w:shd w:val="pct20" w:color="auto" w:fill="auto"/>
          </w:tcPr>
          <w:p w14:paraId="5F007656"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Alternate scenario extensions</w:t>
            </w:r>
          </w:p>
          <w:p w14:paraId="2FC8A041" w14:textId="77777777" w:rsidR="008862E8" w:rsidRPr="005D68D4" w:rsidRDefault="008862E8" w:rsidP="00AF6F0D">
            <w:pPr>
              <w:rPr>
                <w:rFonts w:ascii="Arial" w:hAnsi="Arial" w:cs="Arial"/>
                <w:b/>
                <w:bCs/>
                <w:sz w:val="18"/>
                <w:szCs w:val="18"/>
              </w:rPr>
            </w:pPr>
          </w:p>
          <w:p w14:paraId="3EB8B461" w14:textId="77777777" w:rsidR="008862E8" w:rsidRPr="005D68D4" w:rsidRDefault="008862E8" w:rsidP="00AF6F0D">
            <w:pPr>
              <w:rPr>
                <w:rFonts w:ascii="Arial" w:hAnsi="Arial" w:cs="Arial"/>
                <w:b/>
                <w:bCs/>
                <w:sz w:val="18"/>
                <w:szCs w:val="18"/>
              </w:rPr>
            </w:pPr>
          </w:p>
        </w:tc>
        <w:tc>
          <w:tcPr>
            <w:tcW w:w="7229" w:type="dxa"/>
            <w:shd w:val="clear" w:color="auto" w:fill="auto"/>
          </w:tcPr>
          <w:p w14:paraId="4EECD41D" w14:textId="77777777" w:rsidR="008862E8" w:rsidRPr="005D68D4" w:rsidRDefault="008862E8" w:rsidP="00AF6F0D">
            <w:pPr>
              <w:rPr>
                <w:rFonts w:ascii="Arial" w:hAnsi="Arial" w:cs="Arial"/>
                <w:sz w:val="18"/>
                <w:szCs w:val="18"/>
              </w:rPr>
            </w:pPr>
          </w:p>
        </w:tc>
      </w:tr>
      <w:tr w:rsidR="008862E8" w:rsidRPr="005D68D4" w14:paraId="164B897B" w14:textId="77777777" w:rsidTr="009240C2">
        <w:trPr>
          <w:trHeight w:val="683"/>
        </w:trPr>
        <w:tc>
          <w:tcPr>
            <w:tcW w:w="2093" w:type="dxa"/>
            <w:shd w:val="pct20" w:color="auto" w:fill="auto"/>
          </w:tcPr>
          <w:p w14:paraId="7C7E988D"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Business Logic/ Rules/ Supplementary Info</w:t>
            </w:r>
          </w:p>
          <w:p w14:paraId="1FAF4259" w14:textId="77777777" w:rsidR="008862E8" w:rsidRPr="005D68D4" w:rsidRDefault="008862E8" w:rsidP="00AF6F0D">
            <w:pPr>
              <w:rPr>
                <w:rFonts w:ascii="Arial" w:hAnsi="Arial" w:cs="Arial"/>
                <w:b/>
                <w:bCs/>
                <w:sz w:val="18"/>
                <w:szCs w:val="18"/>
              </w:rPr>
            </w:pPr>
          </w:p>
        </w:tc>
        <w:tc>
          <w:tcPr>
            <w:tcW w:w="7229" w:type="dxa"/>
            <w:shd w:val="clear" w:color="auto" w:fill="auto"/>
          </w:tcPr>
          <w:p w14:paraId="2191242E" w14:textId="29E981FA" w:rsidR="008862E8" w:rsidRPr="00C91AB4" w:rsidRDefault="008862E8" w:rsidP="004E06BD">
            <w:pPr>
              <w:pStyle w:val="ListParagraph"/>
              <w:numPr>
                <w:ilvl w:val="0"/>
                <w:numId w:val="164"/>
              </w:numPr>
              <w:rPr>
                <w:rFonts w:cs="Arial"/>
                <w:sz w:val="18"/>
                <w:szCs w:val="18"/>
                <w:u w:val="single"/>
              </w:rPr>
            </w:pPr>
            <w:r w:rsidRPr="00C91AB4">
              <w:rPr>
                <w:rFonts w:cs="Arial"/>
                <w:sz w:val="18"/>
                <w:szCs w:val="18"/>
                <w:u w:val="single"/>
              </w:rPr>
              <w:t>View Report</w:t>
            </w:r>
          </w:p>
          <w:p w14:paraId="5825B600" w14:textId="581C9458" w:rsidR="008862E8" w:rsidRDefault="008862E8" w:rsidP="00AF6F0D">
            <w:pPr>
              <w:rPr>
                <w:rFonts w:ascii="Arial" w:hAnsi="Arial" w:cs="Arial"/>
                <w:sz w:val="18"/>
                <w:szCs w:val="18"/>
              </w:rPr>
            </w:pPr>
            <w:r>
              <w:rPr>
                <w:rFonts w:ascii="Arial" w:hAnsi="Arial" w:cs="Arial"/>
                <w:sz w:val="18"/>
                <w:szCs w:val="18"/>
              </w:rPr>
              <w:t>If the user wants to View the report online then they need a “View” option subject to their permissions allowing them to View (</w:t>
            </w:r>
            <w:r w:rsidRPr="00FC5824">
              <w:rPr>
                <w:rFonts w:ascii="Arial" w:hAnsi="Arial" w:cs="Arial"/>
                <w:i/>
                <w:sz w:val="18"/>
                <w:szCs w:val="18"/>
              </w:rPr>
              <w:t xml:space="preserve">invoke ‘PMUC007 – </w:t>
            </w:r>
            <w:r w:rsidR="00FE4BBE">
              <w:rPr>
                <w:rFonts w:ascii="Arial" w:hAnsi="Arial" w:cs="Arial"/>
                <w:i/>
                <w:sz w:val="18"/>
                <w:szCs w:val="18"/>
              </w:rPr>
              <w:t>PlanManager</w:t>
            </w:r>
            <w:r w:rsidRPr="00FC5824">
              <w:rPr>
                <w:rFonts w:ascii="Arial" w:hAnsi="Arial" w:cs="Arial"/>
                <w:i/>
                <w:sz w:val="18"/>
                <w:szCs w:val="18"/>
              </w:rPr>
              <w:t xml:space="preserve"> </w:t>
            </w:r>
            <w:r w:rsidR="00C412E1">
              <w:rPr>
                <w:rFonts w:ascii="Arial" w:hAnsi="Arial" w:cs="Arial"/>
                <w:i/>
                <w:sz w:val="18"/>
                <w:szCs w:val="18"/>
              </w:rPr>
              <w:t>Login</w:t>
            </w:r>
            <w:r w:rsidRPr="00FC5824">
              <w:rPr>
                <w:rFonts w:ascii="Arial" w:hAnsi="Arial" w:cs="Arial"/>
                <w:i/>
                <w:sz w:val="18"/>
                <w:szCs w:val="18"/>
              </w:rPr>
              <w:t>’)</w:t>
            </w:r>
            <w:r>
              <w:rPr>
                <w:rFonts w:ascii="Arial" w:hAnsi="Arial" w:cs="Arial"/>
                <w:sz w:val="18"/>
                <w:szCs w:val="18"/>
              </w:rPr>
              <w:t>.</w:t>
            </w:r>
          </w:p>
          <w:p w14:paraId="39C40E2B" w14:textId="77777777" w:rsidR="008862E8" w:rsidRDefault="008862E8" w:rsidP="00AF6F0D">
            <w:pPr>
              <w:rPr>
                <w:rFonts w:ascii="Arial" w:hAnsi="Arial" w:cs="Arial"/>
                <w:sz w:val="18"/>
                <w:szCs w:val="18"/>
              </w:rPr>
            </w:pPr>
          </w:p>
          <w:p w14:paraId="31605E3D" w14:textId="6AC465AA" w:rsidR="008862E8" w:rsidRDefault="008862E8" w:rsidP="00AF6F0D">
            <w:pPr>
              <w:rPr>
                <w:rFonts w:ascii="Arial" w:hAnsi="Arial" w:cs="Arial"/>
                <w:sz w:val="18"/>
                <w:szCs w:val="18"/>
              </w:rPr>
            </w:pPr>
            <w:r>
              <w:rPr>
                <w:rFonts w:ascii="Arial" w:hAnsi="Arial" w:cs="Arial"/>
                <w:sz w:val="18"/>
                <w:szCs w:val="18"/>
              </w:rPr>
              <w:t xml:space="preserve">Upon selecting the “View” option the system should display the report in a </w:t>
            </w:r>
            <w:r w:rsidRPr="004A3155">
              <w:rPr>
                <w:rFonts w:ascii="Arial" w:hAnsi="Arial" w:cs="Arial"/>
                <w:strike/>
                <w:color w:val="FF0000"/>
                <w:sz w:val="18"/>
                <w:szCs w:val="18"/>
              </w:rPr>
              <w:t>modal</w:t>
            </w:r>
            <w:r>
              <w:rPr>
                <w:rFonts w:ascii="Arial" w:hAnsi="Arial" w:cs="Arial"/>
                <w:sz w:val="18"/>
                <w:szCs w:val="18"/>
              </w:rPr>
              <w:t xml:space="preserve"> </w:t>
            </w:r>
            <w:r w:rsidR="004A3155">
              <w:rPr>
                <w:rFonts w:ascii="Arial" w:hAnsi="Arial" w:cs="Arial"/>
                <w:sz w:val="18"/>
                <w:szCs w:val="18"/>
              </w:rPr>
              <w:t xml:space="preserve">new </w:t>
            </w:r>
            <w:r>
              <w:rPr>
                <w:rFonts w:ascii="Arial" w:hAnsi="Arial" w:cs="Arial"/>
                <w:sz w:val="18"/>
                <w:szCs w:val="18"/>
              </w:rPr>
              <w:t>window.</w:t>
            </w:r>
          </w:p>
          <w:p w14:paraId="590C2319" w14:textId="77777777" w:rsidR="005C7284" w:rsidRDefault="005C7284" w:rsidP="00AF6F0D">
            <w:pPr>
              <w:rPr>
                <w:rFonts w:ascii="Arial" w:hAnsi="Arial" w:cs="Arial"/>
                <w:sz w:val="18"/>
                <w:szCs w:val="18"/>
              </w:rPr>
            </w:pPr>
          </w:p>
          <w:p w14:paraId="41AB6739" w14:textId="77777777" w:rsidR="005C7284" w:rsidRDefault="005C7284" w:rsidP="00AF6F0D">
            <w:pPr>
              <w:rPr>
                <w:rFonts w:ascii="Arial" w:hAnsi="Arial" w:cs="Arial"/>
                <w:sz w:val="18"/>
                <w:szCs w:val="18"/>
              </w:rPr>
            </w:pPr>
            <w:r>
              <w:rPr>
                <w:rFonts w:ascii="Arial" w:hAnsi="Arial" w:cs="Arial"/>
                <w:sz w:val="18"/>
                <w:szCs w:val="18"/>
              </w:rPr>
              <w:t>The user can “View” the report by:</w:t>
            </w:r>
          </w:p>
          <w:p w14:paraId="67A3DA2F" w14:textId="77777777" w:rsidR="005C7284" w:rsidRDefault="005C7284" w:rsidP="00AF6F0D">
            <w:pPr>
              <w:rPr>
                <w:rFonts w:ascii="Arial" w:hAnsi="Arial" w:cs="Arial"/>
                <w:sz w:val="18"/>
                <w:szCs w:val="18"/>
              </w:rPr>
            </w:pPr>
          </w:p>
          <w:p w14:paraId="13F62D2C" w14:textId="77777777" w:rsidR="005C7284" w:rsidRDefault="005C7284" w:rsidP="004E06BD">
            <w:pPr>
              <w:numPr>
                <w:ilvl w:val="0"/>
                <w:numId w:val="32"/>
              </w:numPr>
              <w:rPr>
                <w:rFonts w:ascii="Arial" w:hAnsi="Arial" w:cs="Arial"/>
                <w:sz w:val="18"/>
                <w:szCs w:val="18"/>
              </w:rPr>
            </w:pPr>
            <w:r>
              <w:rPr>
                <w:rFonts w:ascii="Arial" w:hAnsi="Arial" w:cs="Arial"/>
                <w:sz w:val="18"/>
                <w:szCs w:val="18"/>
              </w:rPr>
              <w:t>Clicking on the report name which should be a hyper link</w:t>
            </w:r>
          </w:p>
          <w:p w14:paraId="662F9A45" w14:textId="77777777" w:rsidR="005C7284" w:rsidRDefault="005C7284" w:rsidP="004E06BD">
            <w:pPr>
              <w:numPr>
                <w:ilvl w:val="0"/>
                <w:numId w:val="32"/>
              </w:numPr>
              <w:rPr>
                <w:rFonts w:ascii="Arial" w:hAnsi="Arial" w:cs="Arial"/>
                <w:sz w:val="18"/>
                <w:szCs w:val="18"/>
              </w:rPr>
            </w:pPr>
            <w:r>
              <w:rPr>
                <w:rFonts w:ascii="Arial" w:hAnsi="Arial" w:cs="Arial"/>
                <w:sz w:val="18"/>
                <w:szCs w:val="18"/>
              </w:rPr>
              <w:t>Clicking on the HTML symbol</w:t>
            </w:r>
          </w:p>
          <w:p w14:paraId="4B3E2621" w14:textId="77777777" w:rsidR="008862E8" w:rsidRDefault="008862E8" w:rsidP="00AF6F0D">
            <w:pPr>
              <w:rPr>
                <w:rFonts w:ascii="Arial" w:hAnsi="Arial" w:cs="Arial"/>
                <w:sz w:val="18"/>
                <w:szCs w:val="18"/>
              </w:rPr>
            </w:pPr>
          </w:p>
          <w:p w14:paraId="2A498A65" w14:textId="77777777" w:rsidR="008862E8" w:rsidRDefault="008862E8" w:rsidP="00AF6F0D">
            <w:pPr>
              <w:rPr>
                <w:rFonts w:ascii="Arial" w:hAnsi="Arial" w:cs="Arial"/>
                <w:sz w:val="18"/>
                <w:szCs w:val="18"/>
              </w:rPr>
            </w:pPr>
            <w:r>
              <w:rPr>
                <w:rFonts w:ascii="Arial" w:hAnsi="Arial" w:cs="Arial"/>
                <w:sz w:val="18"/>
                <w:szCs w:val="18"/>
              </w:rPr>
              <w:t>What the system displays, depends upon each of the options selected via the &lt;&lt;Request Report&gt;&gt; (</w:t>
            </w:r>
            <w:r w:rsidRPr="00FC5824">
              <w:rPr>
                <w:rFonts w:ascii="Arial" w:hAnsi="Arial" w:cs="Arial"/>
                <w:i/>
                <w:sz w:val="18"/>
                <w:szCs w:val="18"/>
              </w:rPr>
              <w:t>‘PMUC0</w:t>
            </w:r>
            <w:r w:rsidR="005D4DB6">
              <w:rPr>
                <w:rFonts w:ascii="Arial" w:hAnsi="Arial" w:cs="Arial"/>
                <w:i/>
                <w:sz w:val="18"/>
                <w:szCs w:val="18"/>
              </w:rPr>
              <w:t>20</w:t>
            </w:r>
            <w:r w:rsidRPr="00FC5824">
              <w:rPr>
                <w:rFonts w:ascii="Arial" w:hAnsi="Arial" w:cs="Arial"/>
                <w:i/>
                <w:sz w:val="18"/>
                <w:szCs w:val="18"/>
              </w:rPr>
              <w:t xml:space="preserve"> – Request Report’</w:t>
            </w:r>
            <w:r>
              <w:rPr>
                <w:rFonts w:ascii="Arial" w:hAnsi="Arial" w:cs="Arial"/>
                <w:sz w:val="18"/>
                <w:szCs w:val="18"/>
              </w:rPr>
              <w:t>) or the &lt;&lt;Manage Report&gt;&gt; (</w:t>
            </w:r>
            <w:r w:rsidRPr="00FC5824">
              <w:rPr>
                <w:rFonts w:ascii="Arial" w:hAnsi="Arial" w:cs="Arial"/>
                <w:i/>
                <w:sz w:val="18"/>
                <w:szCs w:val="18"/>
              </w:rPr>
              <w:t>‘PMUC0</w:t>
            </w:r>
            <w:r w:rsidR="005D4DB6">
              <w:rPr>
                <w:rFonts w:ascii="Arial" w:hAnsi="Arial" w:cs="Arial"/>
                <w:i/>
                <w:sz w:val="18"/>
                <w:szCs w:val="18"/>
              </w:rPr>
              <w:t>24</w:t>
            </w:r>
            <w:r w:rsidRPr="00FC5824">
              <w:rPr>
                <w:rFonts w:ascii="Arial" w:hAnsi="Arial" w:cs="Arial"/>
                <w:i/>
                <w:sz w:val="18"/>
                <w:szCs w:val="18"/>
              </w:rPr>
              <w:t xml:space="preserve"> – Manage Report’</w:t>
            </w:r>
            <w:r>
              <w:rPr>
                <w:rFonts w:ascii="Arial" w:hAnsi="Arial" w:cs="Arial"/>
                <w:sz w:val="18"/>
                <w:szCs w:val="18"/>
              </w:rPr>
              <w:t xml:space="preserve">) options.  </w:t>
            </w:r>
          </w:p>
          <w:p w14:paraId="624F0654" w14:textId="77777777" w:rsidR="008862E8" w:rsidRDefault="008862E8" w:rsidP="00AF6F0D">
            <w:pPr>
              <w:rPr>
                <w:rFonts w:ascii="Arial" w:hAnsi="Arial" w:cs="Arial"/>
                <w:sz w:val="18"/>
                <w:szCs w:val="18"/>
              </w:rPr>
            </w:pPr>
          </w:p>
          <w:p w14:paraId="0CB2A2DB" w14:textId="77777777" w:rsidR="008862E8" w:rsidRDefault="008862E8" w:rsidP="00AF6F0D">
            <w:pPr>
              <w:rPr>
                <w:rFonts w:ascii="Arial" w:hAnsi="Arial" w:cs="Arial"/>
                <w:sz w:val="18"/>
                <w:szCs w:val="18"/>
              </w:rPr>
            </w:pPr>
            <w:r>
              <w:rPr>
                <w:rFonts w:ascii="Arial" w:hAnsi="Arial" w:cs="Arial"/>
                <w:sz w:val="18"/>
                <w:szCs w:val="18"/>
              </w:rPr>
              <w:t>The items that should be on the &lt;&lt;View Report&gt;&gt; screen are:</w:t>
            </w:r>
          </w:p>
          <w:p w14:paraId="3C1E52F9" w14:textId="77777777" w:rsidR="008862E8" w:rsidRDefault="008862E8" w:rsidP="00AF6F0D">
            <w:pPr>
              <w:rPr>
                <w:rFonts w:ascii="Arial" w:hAnsi="Arial" w:cs="Arial"/>
                <w:sz w:val="18"/>
                <w:szCs w:val="18"/>
              </w:rPr>
            </w:pPr>
          </w:p>
          <w:p w14:paraId="7261E2C3" w14:textId="77777777" w:rsidR="008862E8" w:rsidRDefault="008862E8" w:rsidP="004E06BD">
            <w:pPr>
              <w:numPr>
                <w:ilvl w:val="0"/>
                <w:numId w:val="33"/>
              </w:numPr>
              <w:rPr>
                <w:rFonts w:ascii="Arial" w:hAnsi="Arial" w:cs="Arial"/>
                <w:i/>
                <w:sz w:val="18"/>
                <w:szCs w:val="18"/>
              </w:rPr>
            </w:pPr>
            <w:r>
              <w:rPr>
                <w:rFonts w:ascii="Arial" w:hAnsi="Arial" w:cs="Arial"/>
                <w:sz w:val="18"/>
                <w:szCs w:val="18"/>
              </w:rPr>
              <w:t xml:space="preserve">The report name and description as defined in </w:t>
            </w:r>
            <w:r w:rsidRPr="00053DAE">
              <w:rPr>
                <w:rFonts w:ascii="Arial" w:hAnsi="Arial" w:cs="Arial"/>
                <w:i/>
                <w:sz w:val="18"/>
                <w:szCs w:val="18"/>
              </w:rPr>
              <w:t>‘PMUC0</w:t>
            </w:r>
            <w:r w:rsidR="005D4DB6">
              <w:rPr>
                <w:rFonts w:ascii="Arial" w:hAnsi="Arial" w:cs="Arial"/>
                <w:i/>
                <w:sz w:val="18"/>
                <w:szCs w:val="18"/>
              </w:rPr>
              <w:t>28</w:t>
            </w:r>
            <w:r w:rsidRPr="00053DAE">
              <w:rPr>
                <w:rFonts w:ascii="Arial" w:hAnsi="Arial" w:cs="Arial"/>
                <w:i/>
                <w:sz w:val="18"/>
                <w:szCs w:val="18"/>
              </w:rPr>
              <w:t xml:space="preserve"> – Save Report’</w:t>
            </w:r>
          </w:p>
          <w:p w14:paraId="7CDB9C0E" w14:textId="0FFEB58E" w:rsidR="0063561F" w:rsidRPr="0063561F" w:rsidRDefault="0063561F" w:rsidP="004E06BD">
            <w:pPr>
              <w:numPr>
                <w:ilvl w:val="0"/>
                <w:numId w:val="33"/>
              </w:numPr>
              <w:rPr>
                <w:rFonts w:ascii="Arial" w:hAnsi="Arial" w:cs="Arial"/>
                <w:i/>
                <w:sz w:val="18"/>
                <w:szCs w:val="18"/>
              </w:rPr>
            </w:pPr>
            <w:r>
              <w:rPr>
                <w:rFonts w:ascii="Arial" w:hAnsi="Arial" w:cs="Arial"/>
                <w:sz w:val="18"/>
                <w:szCs w:val="18"/>
              </w:rPr>
              <w:t>The report output displayed in HTML format</w:t>
            </w:r>
          </w:p>
          <w:p w14:paraId="3045378B" w14:textId="77777777" w:rsidR="008862E8" w:rsidRPr="008848C2" w:rsidRDefault="008862E8" w:rsidP="004E06BD">
            <w:pPr>
              <w:numPr>
                <w:ilvl w:val="0"/>
                <w:numId w:val="33"/>
              </w:numPr>
              <w:rPr>
                <w:rFonts w:ascii="Arial" w:hAnsi="Arial" w:cs="Arial"/>
                <w:i/>
                <w:strike/>
                <w:color w:val="FF0000"/>
                <w:sz w:val="18"/>
                <w:szCs w:val="18"/>
              </w:rPr>
            </w:pPr>
            <w:r w:rsidRPr="008848C2">
              <w:rPr>
                <w:rFonts w:ascii="Arial" w:hAnsi="Arial" w:cs="Arial"/>
                <w:strike/>
                <w:color w:val="FF0000"/>
                <w:sz w:val="18"/>
                <w:szCs w:val="18"/>
              </w:rPr>
              <w:t xml:space="preserve">The output type as defined in </w:t>
            </w:r>
            <w:r w:rsidRPr="008848C2">
              <w:rPr>
                <w:rFonts w:ascii="Arial" w:hAnsi="Arial" w:cs="Arial"/>
                <w:i/>
                <w:strike/>
                <w:color w:val="FF0000"/>
                <w:sz w:val="18"/>
                <w:szCs w:val="18"/>
              </w:rPr>
              <w:t>‘PMUC0</w:t>
            </w:r>
            <w:r w:rsidR="005D4DB6" w:rsidRPr="008848C2">
              <w:rPr>
                <w:rFonts w:ascii="Arial" w:hAnsi="Arial" w:cs="Arial"/>
                <w:i/>
                <w:strike/>
                <w:color w:val="FF0000"/>
                <w:sz w:val="18"/>
                <w:szCs w:val="18"/>
              </w:rPr>
              <w:t>26</w:t>
            </w:r>
            <w:r w:rsidRPr="008848C2">
              <w:rPr>
                <w:rFonts w:ascii="Arial" w:hAnsi="Arial" w:cs="Arial"/>
                <w:i/>
                <w:strike/>
                <w:color w:val="FF0000"/>
                <w:sz w:val="18"/>
                <w:szCs w:val="18"/>
              </w:rPr>
              <w:t xml:space="preserve"> – Report output type’</w:t>
            </w:r>
          </w:p>
          <w:p w14:paraId="6A70AE21" w14:textId="77777777" w:rsidR="008862E8" w:rsidRPr="008848C2" w:rsidRDefault="008862E8" w:rsidP="004E06BD">
            <w:pPr>
              <w:numPr>
                <w:ilvl w:val="0"/>
                <w:numId w:val="33"/>
              </w:numPr>
              <w:rPr>
                <w:rFonts w:ascii="Arial" w:hAnsi="Arial" w:cs="Arial"/>
                <w:color w:val="FF0000"/>
                <w:sz w:val="18"/>
                <w:szCs w:val="18"/>
              </w:rPr>
            </w:pPr>
            <w:r w:rsidRPr="008848C2">
              <w:rPr>
                <w:rFonts w:ascii="Arial" w:hAnsi="Arial" w:cs="Arial"/>
                <w:strike/>
                <w:color w:val="FF0000"/>
                <w:sz w:val="18"/>
                <w:szCs w:val="18"/>
              </w:rPr>
              <w:t xml:space="preserve">The report display items, any grouping and any totals as defined in </w:t>
            </w:r>
            <w:r w:rsidRPr="008848C2">
              <w:rPr>
                <w:rFonts w:ascii="Arial" w:hAnsi="Arial" w:cs="Arial"/>
                <w:i/>
                <w:strike/>
                <w:color w:val="FF0000"/>
                <w:sz w:val="18"/>
                <w:szCs w:val="18"/>
              </w:rPr>
              <w:t>‘PMUC0</w:t>
            </w:r>
            <w:r w:rsidR="005D4DB6" w:rsidRPr="008848C2">
              <w:rPr>
                <w:rFonts w:ascii="Arial" w:hAnsi="Arial" w:cs="Arial"/>
                <w:i/>
                <w:strike/>
                <w:color w:val="FF0000"/>
                <w:sz w:val="18"/>
                <w:szCs w:val="18"/>
              </w:rPr>
              <w:t>27</w:t>
            </w:r>
            <w:r w:rsidRPr="008848C2">
              <w:rPr>
                <w:rFonts w:ascii="Arial" w:hAnsi="Arial" w:cs="Arial"/>
                <w:i/>
                <w:strike/>
                <w:color w:val="FF0000"/>
                <w:sz w:val="18"/>
                <w:szCs w:val="18"/>
              </w:rPr>
              <w:t xml:space="preserve"> – Report display items’</w:t>
            </w:r>
          </w:p>
          <w:p w14:paraId="7FD511A2" w14:textId="77777777" w:rsidR="008862E8" w:rsidRDefault="008862E8" w:rsidP="00AF6F0D">
            <w:pPr>
              <w:rPr>
                <w:rFonts w:ascii="Arial" w:hAnsi="Arial" w:cs="Arial"/>
                <w:sz w:val="18"/>
                <w:szCs w:val="18"/>
              </w:rPr>
            </w:pPr>
          </w:p>
          <w:p w14:paraId="2C127867" w14:textId="77777777" w:rsidR="008862E8" w:rsidRDefault="008862E8" w:rsidP="00AF6F0D">
            <w:pPr>
              <w:rPr>
                <w:rFonts w:ascii="Arial" w:hAnsi="Arial" w:cs="Arial"/>
                <w:sz w:val="18"/>
                <w:szCs w:val="18"/>
              </w:rPr>
            </w:pPr>
            <w:r>
              <w:rPr>
                <w:rFonts w:ascii="Arial" w:hAnsi="Arial" w:cs="Arial"/>
                <w:sz w:val="18"/>
                <w:szCs w:val="18"/>
              </w:rPr>
              <w:t>From within the &lt;&lt;View Report&gt;&gt; screen it should be possible to:</w:t>
            </w:r>
          </w:p>
          <w:p w14:paraId="5BA1C755" w14:textId="77777777" w:rsidR="008862E8" w:rsidRDefault="008862E8" w:rsidP="00AF6F0D">
            <w:pPr>
              <w:rPr>
                <w:rFonts w:ascii="Arial" w:hAnsi="Arial" w:cs="Arial"/>
                <w:sz w:val="18"/>
                <w:szCs w:val="18"/>
              </w:rPr>
            </w:pPr>
          </w:p>
          <w:p w14:paraId="6868DF65" w14:textId="77777777" w:rsidR="008862E8" w:rsidRDefault="008862E8" w:rsidP="004E06BD">
            <w:pPr>
              <w:numPr>
                <w:ilvl w:val="0"/>
                <w:numId w:val="34"/>
              </w:numPr>
              <w:rPr>
                <w:rFonts w:ascii="Arial" w:hAnsi="Arial" w:cs="Arial"/>
                <w:sz w:val="18"/>
                <w:szCs w:val="18"/>
              </w:rPr>
            </w:pPr>
            <w:r>
              <w:rPr>
                <w:rFonts w:ascii="Arial" w:hAnsi="Arial" w:cs="Arial"/>
                <w:sz w:val="18"/>
                <w:szCs w:val="18"/>
              </w:rPr>
              <w:t>View the report details (i.e. the run time inputs) invoke – ‘</w:t>
            </w:r>
            <w:r w:rsidRPr="00FC5824">
              <w:rPr>
                <w:rFonts w:ascii="Arial" w:hAnsi="Arial" w:cs="Arial"/>
                <w:i/>
                <w:sz w:val="18"/>
                <w:szCs w:val="18"/>
              </w:rPr>
              <w:t>PMUC0</w:t>
            </w:r>
            <w:r w:rsidR="00C412E1">
              <w:rPr>
                <w:rFonts w:ascii="Arial" w:hAnsi="Arial" w:cs="Arial"/>
                <w:i/>
                <w:sz w:val="18"/>
                <w:szCs w:val="18"/>
              </w:rPr>
              <w:t>15</w:t>
            </w:r>
            <w:r w:rsidRPr="00FC5824">
              <w:rPr>
                <w:rFonts w:ascii="Arial" w:hAnsi="Arial" w:cs="Arial"/>
                <w:i/>
                <w:sz w:val="18"/>
                <w:szCs w:val="18"/>
              </w:rPr>
              <w:t xml:space="preserve"> – View Runtime inputs’</w:t>
            </w:r>
          </w:p>
          <w:p w14:paraId="1A4F0587" w14:textId="5B73D42D" w:rsidR="008862E8" w:rsidRDefault="008862E8" w:rsidP="004E06BD">
            <w:pPr>
              <w:numPr>
                <w:ilvl w:val="0"/>
                <w:numId w:val="34"/>
              </w:numPr>
              <w:rPr>
                <w:rFonts w:ascii="Arial" w:hAnsi="Arial" w:cs="Arial"/>
                <w:i/>
                <w:sz w:val="18"/>
                <w:szCs w:val="18"/>
              </w:rPr>
            </w:pPr>
            <w:r>
              <w:rPr>
                <w:rFonts w:ascii="Arial" w:hAnsi="Arial" w:cs="Arial"/>
                <w:sz w:val="18"/>
                <w:szCs w:val="18"/>
              </w:rPr>
              <w:t>Download the report to either PDF or Excel (subject to the users permissions defined invoke ‘</w:t>
            </w:r>
            <w:r w:rsidRPr="00FC5824">
              <w:rPr>
                <w:rFonts w:ascii="Arial" w:hAnsi="Arial" w:cs="Arial"/>
                <w:i/>
                <w:sz w:val="18"/>
                <w:szCs w:val="18"/>
              </w:rPr>
              <w:t xml:space="preserve">PMUC007 – </w:t>
            </w:r>
            <w:r w:rsidR="00FE4BBE">
              <w:rPr>
                <w:rFonts w:ascii="Arial" w:hAnsi="Arial" w:cs="Arial"/>
                <w:i/>
                <w:sz w:val="18"/>
                <w:szCs w:val="18"/>
              </w:rPr>
              <w:t>PlanManager</w:t>
            </w:r>
            <w:r w:rsidRPr="00FC5824">
              <w:rPr>
                <w:rFonts w:ascii="Arial" w:hAnsi="Arial" w:cs="Arial"/>
                <w:i/>
                <w:sz w:val="18"/>
                <w:szCs w:val="18"/>
              </w:rPr>
              <w:t xml:space="preserve"> </w:t>
            </w:r>
            <w:r w:rsidR="00A1339F">
              <w:rPr>
                <w:rFonts w:ascii="Arial" w:hAnsi="Arial" w:cs="Arial"/>
                <w:i/>
                <w:sz w:val="18"/>
                <w:szCs w:val="18"/>
              </w:rPr>
              <w:t>Login</w:t>
            </w:r>
            <w:r>
              <w:rPr>
                <w:rFonts w:ascii="Arial" w:hAnsi="Arial" w:cs="Arial"/>
                <w:sz w:val="18"/>
                <w:szCs w:val="18"/>
              </w:rPr>
              <w:t>’) invoke ‘</w:t>
            </w:r>
            <w:r w:rsidR="00C412E1">
              <w:rPr>
                <w:rFonts w:ascii="Arial" w:hAnsi="Arial" w:cs="Arial"/>
                <w:i/>
                <w:sz w:val="18"/>
                <w:szCs w:val="18"/>
              </w:rPr>
              <w:t>PMUC016</w:t>
            </w:r>
            <w:r w:rsidRPr="00FC5824">
              <w:rPr>
                <w:rFonts w:ascii="Arial" w:hAnsi="Arial" w:cs="Arial"/>
                <w:i/>
                <w:sz w:val="18"/>
                <w:szCs w:val="18"/>
              </w:rPr>
              <w:t xml:space="preserve"> – Download Report to PDF/Excel’</w:t>
            </w:r>
          </w:p>
          <w:p w14:paraId="6493CBBB" w14:textId="77777777" w:rsidR="008862E8" w:rsidRDefault="008862E8" w:rsidP="004E06BD">
            <w:pPr>
              <w:numPr>
                <w:ilvl w:val="0"/>
                <w:numId w:val="34"/>
              </w:numPr>
              <w:rPr>
                <w:ins w:id="444" w:author="Jamal, Zaher CWK" w:date="2015-06-15T17:09:00Z"/>
                <w:rFonts w:ascii="Arial" w:hAnsi="Arial" w:cs="Arial"/>
                <w:sz w:val="18"/>
                <w:szCs w:val="18"/>
              </w:rPr>
            </w:pPr>
            <w:r>
              <w:rPr>
                <w:rFonts w:ascii="Arial" w:hAnsi="Arial" w:cs="Arial"/>
                <w:sz w:val="18"/>
                <w:szCs w:val="18"/>
              </w:rPr>
              <w:t>View any errors where the report failed to run for whatever reason invoke ‘</w:t>
            </w:r>
            <w:r w:rsidRPr="00FC5824">
              <w:rPr>
                <w:rFonts w:ascii="Arial" w:hAnsi="Arial" w:cs="Arial"/>
                <w:i/>
                <w:sz w:val="18"/>
                <w:szCs w:val="18"/>
              </w:rPr>
              <w:t>PMUC0</w:t>
            </w:r>
            <w:r w:rsidR="00C412E1">
              <w:rPr>
                <w:rFonts w:ascii="Arial" w:hAnsi="Arial" w:cs="Arial"/>
                <w:i/>
                <w:sz w:val="18"/>
                <w:szCs w:val="18"/>
              </w:rPr>
              <w:t>17</w:t>
            </w:r>
            <w:r w:rsidRPr="00FC5824">
              <w:rPr>
                <w:rFonts w:ascii="Arial" w:hAnsi="Arial" w:cs="Arial"/>
                <w:i/>
                <w:sz w:val="18"/>
                <w:szCs w:val="18"/>
              </w:rPr>
              <w:t xml:space="preserve"> – View Errors</w:t>
            </w:r>
            <w:r w:rsidR="005C7284">
              <w:rPr>
                <w:rFonts w:ascii="Arial" w:hAnsi="Arial" w:cs="Arial"/>
                <w:i/>
                <w:sz w:val="18"/>
                <w:szCs w:val="18"/>
              </w:rPr>
              <w:t>/Warnings</w:t>
            </w:r>
            <w:r>
              <w:rPr>
                <w:rFonts w:ascii="Arial" w:hAnsi="Arial" w:cs="Arial"/>
                <w:sz w:val="18"/>
                <w:szCs w:val="18"/>
              </w:rPr>
              <w:t>’</w:t>
            </w:r>
          </w:p>
          <w:p w14:paraId="6028BF23" w14:textId="77777777" w:rsidR="00E60118" w:rsidRDefault="00E60118" w:rsidP="004E06BD">
            <w:pPr>
              <w:numPr>
                <w:ilvl w:val="0"/>
                <w:numId w:val="34"/>
              </w:numPr>
              <w:rPr>
                <w:ins w:id="445" w:author="Jamal, Zaher CWK" w:date="2015-06-15T17:11:00Z"/>
                <w:rFonts w:ascii="Arial" w:hAnsi="Arial" w:cs="Arial"/>
                <w:sz w:val="18"/>
                <w:szCs w:val="18"/>
              </w:rPr>
            </w:pPr>
            <w:ins w:id="446" w:author="Jamal, Zaher CWK" w:date="2015-06-15T17:09:00Z">
              <w:r>
                <w:rPr>
                  <w:rFonts w:ascii="Arial" w:hAnsi="Arial" w:cs="Arial"/>
                  <w:sz w:val="18"/>
                  <w:szCs w:val="18"/>
                </w:rPr>
                <w:t xml:space="preserve">All report Footers (Excel and PDF format) to have FCA </w:t>
              </w:r>
            </w:ins>
            <w:ins w:id="447" w:author="Jamal, Zaher CWK" w:date="2015-06-15T17:10:00Z">
              <w:r>
                <w:rPr>
                  <w:rFonts w:ascii="Arial" w:hAnsi="Arial" w:cs="Arial"/>
                  <w:sz w:val="18"/>
                  <w:szCs w:val="18"/>
                </w:rPr>
                <w:t>statement</w:t>
              </w:r>
            </w:ins>
            <w:ins w:id="448" w:author="Jamal, Zaher CWK" w:date="2015-06-15T17:09:00Z">
              <w:r>
                <w:rPr>
                  <w:rFonts w:ascii="Arial" w:hAnsi="Arial" w:cs="Arial"/>
                  <w:sz w:val="18"/>
                  <w:szCs w:val="18"/>
                </w:rPr>
                <w:t xml:space="preserve"> </w:t>
              </w:r>
            </w:ins>
            <w:ins w:id="449" w:author="Jamal, Zaher CWK" w:date="2015-06-15T17:10:00Z">
              <w:r>
                <w:rPr>
                  <w:rFonts w:ascii="Arial" w:hAnsi="Arial" w:cs="Arial"/>
                  <w:sz w:val="18"/>
                  <w:szCs w:val="18"/>
                </w:rPr>
                <w:t xml:space="preserve">visible.  </w:t>
              </w:r>
            </w:ins>
          </w:p>
          <w:p w14:paraId="3A61D8ED" w14:textId="77777777" w:rsidR="00E60118" w:rsidRDefault="00E60118">
            <w:pPr>
              <w:numPr>
                <w:ilvl w:val="1"/>
                <w:numId w:val="34"/>
              </w:numPr>
              <w:rPr>
                <w:ins w:id="450" w:author="Jamal, Zaher CWK" w:date="2015-06-15T17:11:00Z"/>
                <w:rFonts w:ascii="Arial" w:hAnsi="Arial" w:cs="Arial"/>
                <w:sz w:val="18"/>
                <w:szCs w:val="18"/>
              </w:rPr>
              <w:pPrChange w:id="451" w:author="Jamal, Zaher CWK" w:date="2015-06-15T17:11:00Z">
                <w:pPr>
                  <w:numPr>
                    <w:numId w:val="34"/>
                  </w:numPr>
                  <w:ind w:left="720" w:hanging="360"/>
                </w:pPr>
              </w:pPrChange>
            </w:pPr>
            <w:ins w:id="452" w:author="Jamal, Zaher CWK" w:date="2015-06-15T17:10:00Z">
              <w:r>
                <w:rPr>
                  <w:rFonts w:ascii="Arial" w:hAnsi="Arial" w:cs="Arial"/>
                  <w:sz w:val="18"/>
                  <w:szCs w:val="18"/>
                </w:rPr>
                <w:t xml:space="preserve">This will need to apply to printed copies of both formats.  </w:t>
              </w:r>
            </w:ins>
          </w:p>
          <w:p w14:paraId="62F83F96" w14:textId="77777777" w:rsidR="00E60118" w:rsidRDefault="00E60118">
            <w:pPr>
              <w:numPr>
                <w:ilvl w:val="1"/>
                <w:numId w:val="34"/>
              </w:numPr>
              <w:rPr>
                <w:ins w:id="453" w:author="Jamal, Zaher CWK" w:date="2015-06-15T17:11:00Z"/>
                <w:rFonts w:ascii="Arial" w:hAnsi="Arial" w:cs="Arial"/>
                <w:sz w:val="18"/>
                <w:szCs w:val="18"/>
              </w:rPr>
              <w:pPrChange w:id="454" w:author="Jamal, Zaher CWK" w:date="2015-06-15T17:11:00Z">
                <w:pPr>
                  <w:numPr>
                    <w:numId w:val="34"/>
                  </w:numPr>
                  <w:ind w:left="720" w:hanging="360"/>
                </w:pPr>
              </w:pPrChange>
            </w:pPr>
            <w:ins w:id="455" w:author="Jamal, Zaher CWK" w:date="2015-06-15T17:10:00Z">
              <w:r>
                <w:rPr>
                  <w:rFonts w:ascii="Arial" w:hAnsi="Arial" w:cs="Arial"/>
                  <w:sz w:val="18"/>
                  <w:szCs w:val="18"/>
                </w:rPr>
                <w:t xml:space="preserve">Content for statement text will be </w:t>
              </w:r>
            </w:ins>
            <w:ins w:id="456" w:author="Jamal, Zaher CWK" w:date="2015-06-15T17:11:00Z">
              <w:r>
                <w:rPr>
                  <w:rFonts w:ascii="Arial" w:hAnsi="Arial" w:cs="Arial"/>
                  <w:sz w:val="18"/>
                  <w:szCs w:val="18"/>
                </w:rPr>
                <w:t>controlled</w:t>
              </w:r>
            </w:ins>
            <w:ins w:id="457" w:author="Jamal, Zaher CWK" w:date="2015-06-15T17:10:00Z">
              <w:r>
                <w:rPr>
                  <w:rFonts w:ascii="Arial" w:hAnsi="Arial" w:cs="Arial"/>
                  <w:sz w:val="18"/>
                  <w:szCs w:val="18"/>
                </w:rPr>
                <w:t xml:space="preserve"> using Content Manager.</w:t>
              </w:r>
            </w:ins>
          </w:p>
          <w:p w14:paraId="00CD904F" w14:textId="32074739" w:rsidR="00E60118" w:rsidRPr="00FC5824" w:rsidRDefault="00E60118">
            <w:pPr>
              <w:numPr>
                <w:ilvl w:val="1"/>
                <w:numId w:val="34"/>
              </w:numPr>
              <w:rPr>
                <w:rFonts w:ascii="Arial" w:hAnsi="Arial" w:cs="Arial"/>
                <w:sz w:val="18"/>
                <w:szCs w:val="18"/>
              </w:rPr>
              <w:pPrChange w:id="458" w:author="Jamal, Zaher CWK" w:date="2015-06-15T17:11:00Z">
                <w:pPr>
                  <w:numPr>
                    <w:numId w:val="34"/>
                  </w:numPr>
                  <w:ind w:left="720" w:hanging="360"/>
                </w:pPr>
              </w:pPrChange>
            </w:pPr>
            <w:ins w:id="459" w:author="Jamal, Zaher CWK" w:date="2015-06-15T17:11:00Z">
              <w:r>
                <w:rPr>
                  <w:rFonts w:ascii="Arial" w:hAnsi="Arial" w:cs="Arial"/>
                  <w:sz w:val="18"/>
                  <w:szCs w:val="18"/>
                </w:rPr>
                <w:t xml:space="preserve">Text to display will be relevant for the Scheme.  </w:t>
              </w:r>
            </w:ins>
          </w:p>
          <w:p w14:paraId="14FBADE9" w14:textId="77777777" w:rsidR="008862E8" w:rsidRPr="004A3155" w:rsidRDefault="008862E8" w:rsidP="004E06BD">
            <w:pPr>
              <w:numPr>
                <w:ilvl w:val="0"/>
                <w:numId w:val="34"/>
              </w:numPr>
              <w:rPr>
                <w:rFonts w:ascii="Arial" w:hAnsi="Arial" w:cs="Arial"/>
                <w:strike/>
                <w:sz w:val="18"/>
                <w:szCs w:val="18"/>
              </w:rPr>
            </w:pPr>
            <w:r w:rsidRPr="004A3155">
              <w:rPr>
                <w:rFonts w:ascii="Arial" w:hAnsi="Arial" w:cs="Arial"/>
                <w:strike/>
                <w:color w:val="FF0000"/>
                <w:sz w:val="18"/>
                <w:szCs w:val="18"/>
              </w:rPr>
              <w:t>Delete the report invoke ‘</w:t>
            </w:r>
            <w:r w:rsidRPr="004A3155">
              <w:rPr>
                <w:rFonts w:ascii="Arial" w:hAnsi="Arial" w:cs="Arial"/>
                <w:i/>
                <w:strike/>
                <w:color w:val="FF0000"/>
                <w:sz w:val="18"/>
                <w:szCs w:val="18"/>
              </w:rPr>
              <w:t>PMUC0</w:t>
            </w:r>
            <w:r w:rsidR="00C412E1" w:rsidRPr="004A3155">
              <w:rPr>
                <w:rFonts w:ascii="Arial" w:hAnsi="Arial" w:cs="Arial"/>
                <w:i/>
                <w:strike/>
                <w:color w:val="FF0000"/>
                <w:sz w:val="18"/>
                <w:szCs w:val="18"/>
              </w:rPr>
              <w:t>18</w:t>
            </w:r>
            <w:r w:rsidRPr="004A3155">
              <w:rPr>
                <w:rFonts w:ascii="Arial" w:hAnsi="Arial" w:cs="Arial"/>
                <w:i/>
                <w:strike/>
                <w:color w:val="FF0000"/>
                <w:sz w:val="18"/>
                <w:szCs w:val="18"/>
              </w:rPr>
              <w:t xml:space="preserve"> – Delete Report</w:t>
            </w:r>
            <w:r w:rsidRPr="004A3155">
              <w:rPr>
                <w:rFonts w:ascii="Arial" w:hAnsi="Arial" w:cs="Arial"/>
                <w:strike/>
                <w:color w:val="FF0000"/>
                <w:sz w:val="18"/>
                <w:szCs w:val="18"/>
              </w:rPr>
              <w:t>’</w:t>
            </w:r>
          </w:p>
        </w:tc>
      </w:tr>
      <w:tr w:rsidR="008862E8" w:rsidRPr="005D68D4" w14:paraId="6431E526" w14:textId="77777777" w:rsidTr="009240C2">
        <w:tc>
          <w:tcPr>
            <w:tcW w:w="2093" w:type="dxa"/>
            <w:shd w:val="pct20" w:color="auto" w:fill="auto"/>
          </w:tcPr>
          <w:p w14:paraId="6AE5F23F"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Notes / Questions</w:t>
            </w:r>
          </w:p>
          <w:p w14:paraId="128B4E6E" w14:textId="77777777" w:rsidR="008862E8" w:rsidRPr="005D68D4" w:rsidRDefault="008862E8" w:rsidP="00AF6F0D">
            <w:pPr>
              <w:rPr>
                <w:rFonts w:ascii="Arial" w:hAnsi="Arial" w:cs="Arial"/>
                <w:b/>
                <w:bCs/>
                <w:sz w:val="18"/>
                <w:szCs w:val="18"/>
              </w:rPr>
            </w:pPr>
          </w:p>
        </w:tc>
        <w:tc>
          <w:tcPr>
            <w:tcW w:w="7229" w:type="dxa"/>
            <w:shd w:val="clear" w:color="auto" w:fill="auto"/>
          </w:tcPr>
          <w:p w14:paraId="054C890A" w14:textId="77777777" w:rsidR="008862E8" w:rsidRPr="005D68D4" w:rsidRDefault="008862E8" w:rsidP="00AF6F0D">
            <w:pPr>
              <w:rPr>
                <w:rFonts w:ascii="Arial" w:hAnsi="Arial" w:cs="Arial"/>
                <w:sz w:val="18"/>
                <w:szCs w:val="18"/>
              </w:rPr>
            </w:pPr>
          </w:p>
        </w:tc>
      </w:tr>
      <w:tr w:rsidR="008862E8" w:rsidRPr="005D68D4" w14:paraId="2C7E4934" w14:textId="77777777" w:rsidTr="009240C2">
        <w:tc>
          <w:tcPr>
            <w:tcW w:w="2093" w:type="dxa"/>
            <w:shd w:val="pct20" w:color="auto" w:fill="auto"/>
          </w:tcPr>
          <w:p w14:paraId="6930DC90"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Includes Use Cases</w:t>
            </w:r>
          </w:p>
          <w:p w14:paraId="128A6086" w14:textId="77777777" w:rsidR="008862E8" w:rsidRPr="005D68D4" w:rsidRDefault="008862E8" w:rsidP="00AF6F0D">
            <w:pPr>
              <w:rPr>
                <w:rFonts w:ascii="Arial" w:hAnsi="Arial" w:cs="Arial"/>
                <w:b/>
                <w:bCs/>
                <w:color w:val="FF0000"/>
                <w:sz w:val="18"/>
                <w:szCs w:val="18"/>
              </w:rPr>
            </w:pPr>
          </w:p>
        </w:tc>
        <w:tc>
          <w:tcPr>
            <w:tcW w:w="7229" w:type="dxa"/>
            <w:shd w:val="clear" w:color="auto" w:fill="auto"/>
          </w:tcPr>
          <w:p w14:paraId="61A5B0D8" w14:textId="77777777" w:rsidR="008862E8" w:rsidRPr="005D68D4" w:rsidRDefault="008862E8" w:rsidP="00AF6F0D">
            <w:pPr>
              <w:rPr>
                <w:rFonts w:ascii="Arial" w:hAnsi="Arial" w:cs="Arial"/>
                <w:sz w:val="18"/>
                <w:szCs w:val="18"/>
              </w:rPr>
            </w:pPr>
          </w:p>
        </w:tc>
      </w:tr>
      <w:tr w:rsidR="008862E8" w:rsidRPr="005D68D4" w14:paraId="591C4628" w14:textId="77777777" w:rsidTr="009240C2">
        <w:tc>
          <w:tcPr>
            <w:tcW w:w="2093" w:type="dxa"/>
            <w:shd w:val="pct20" w:color="auto" w:fill="auto"/>
          </w:tcPr>
          <w:p w14:paraId="03CB179A"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21551BE8" w14:textId="77777777" w:rsidR="008862E8" w:rsidRPr="005D68D4" w:rsidRDefault="008862E8" w:rsidP="00AF6F0D">
            <w:pPr>
              <w:rPr>
                <w:rFonts w:ascii="Arial" w:hAnsi="Arial" w:cs="Arial"/>
                <w:sz w:val="18"/>
                <w:szCs w:val="18"/>
              </w:rPr>
            </w:pPr>
          </w:p>
        </w:tc>
      </w:tr>
      <w:tr w:rsidR="008862E8" w:rsidRPr="005D68D4" w14:paraId="7A85ABC4" w14:textId="77777777" w:rsidTr="009240C2">
        <w:tc>
          <w:tcPr>
            <w:tcW w:w="2093" w:type="dxa"/>
            <w:shd w:val="pct20" w:color="auto" w:fill="auto"/>
          </w:tcPr>
          <w:p w14:paraId="2CBC532F"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4FD00611" w14:textId="6DC81791" w:rsidR="008862E8" w:rsidRPr="005D68D4" w:rsidRDefault="00A834D6" w:rsidP="00AF6F0D">
            <w:pPr>
              <w:rPr>
                <w:rFonts w:ascii="Arial" w:hAnsi="Arial" w:cs="Arial"/>
                <w:sz w:val="18"/>
                <w:szCs w:val="18"/>
              </w:rPr>
            </w:pPr>
            <w:r>
              <w:rPr>
                <w:rFonts w:ascii="Arial" w:hAnsi="Arial" w:cs="Arial"/>
                <w:sz w:val="18"/>
                <w:szCs w:val="18"/>
              </w:rPr>
              <w:t>PM0043 (parts of)</w:t>
            </w:r>
          </w:p>
        </w:tc>
      </w:tr>
      <w:tr w:rsidR="008862E8" w:rsidRPr="005D68D4" w14:paraId="5B3A6FE6" w14:textId="77777777" w:rsidTr="009240C2">
        <w:tc>
          <w:tcPr>
            <w:tcW w:w="2093" w:type="dxa"/>
            <w:shd w:val="pct20" w:color="auto" w:fill="auto"/>
          </w:tcPr>
          <w:p w14:paraId="751B6620" w14:textId="77777777" w:rsidR="008862E8" w:rsidRPr="005D68D4" w:rsidRDefault="008862E8"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3729D76E" w14:textId="77777777" w:rsidR="008862E8" w:rsidRPr="005D68D4" w:rsidRDefault="008862E8" w:rsidP="00AF6F0D">
            <w:pPr>
              <w:rPr>
                <w:rFonts w:ascii="Arial" w:hAnsi="Arial" w:cs="Arial"/>
                <w:sz w:val="18"/>
                <w:szCs w:val="18"/>
              </w:rPr>
            </w:pPr>
            <w:r w:rsidRPr="005D68D4">
              <w:rPr>
                <w:rFonts w:ascii="Arial" w:hAnsi="Arial" w:cs="Arial"/>
                <w:sz w:val="18"/>
                <w:szCs w:val="18"/>
              </w:rPr>
              <w:t>Sue Allwood</w:t>
            </w:r>
          </w:p>
        </w:tc>
      </w:tr>
    </w:tbl>
    <w:p w14:paraId="6BE3BBB2" w14:textId="77777777" w:rsidR="008862E8" w:rsidRDefault="008862E8" w:rsidP="00AF6F0D"/>
    <w:p w14:paraId="1AA48025" w14:textId="77777777" w:rsidR="008862E8" w:rsidRDefault="008862E8" w:rsidP="00AF6F0D"/>
    <w:p w14:paraId="33D4D53F" w14:textId="77777777" w:rsidR="00097AF1" w:rsidRDefault="00097AF1" w:rsidP="00AF6F0D">
      <w:pPr>
        <w:pStyle w:val="Heading3"/>
        <w:ind w:left="0" w:firstLine="0"/>
        <w:sectPr w:rsidR="00097AF1" w:rsidSect="005D68D4">
          <w:pgSz w:w="12240" w:h="15840" w:code="1"/>
          <w:pgMar w:top="1616" w:right="1797" w:bottom="851" w:left="1797" w:header="567" w:footer="720" w:gutter="0"/>
          <w:cols w:space="720"/>
          <w:docGrid w:linePitch="360"/>
        </w:sectPr>
      </w:pPr>
    </w:p>
    <w:p w14:paraId="0705A882" w14:textId="77777777" w:rsidR="00097AF1" w:rsidRDefault="00097AF1" w:rsidP="00AF6F0D">
      <w:pPr>
        <w:pStyle w:val="Heading4"/>
        <w:ind w:left="0" w:firstLine="0"/>
      </w:pPr>
      <w:r>
        <w:t>Report Manager Home Page – “View Report” Screen Properties</w:t>
      </w:r>
    </w:p>
    <w:p w14:paraId="7F1E35CD" w14:textId="77777777" w:rsidR="00097AF1" w:rsidRDefault="00097AF1"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097AF1" w:rsidRPr="004A5D01" w14:paraId="2D841F01" w14:textId="77777777" w:rsidTr="00C04061">
        <w:trPr>
          <w:trHeight w:val="825"/>
        </w:trPr>
        <w:tc>
          <w:tcPr>
            <w:tcW w:w="12073" w:type="dxa"/>
            <w:gridSpan w:val="6"/>
            <w:shd w:val="clear" w:color="auto" w:fill="auto"/>
          </w:tcPr>
          <w:p w14:paraId="4502EA9D" w14:textId="77777777" w:rsidR="00097AF1" w:rsidRPr="004A5D01" w:rsidRDefault="00097AF1"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1BEF6DAB" w14:textId="77777777" w:rsidR="00097AF1" w:rsidRPr="004A5D01" w:rsidRDefault="00097AF1"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4B4EEA6C" w14:textId="77777777" w:rsidR="00097AF1" w:rsidRPr="004A5D01" w:rsidRDefault="00097AF1" w:rsidP="00AF6F0D">
            <w:pPr>
              <w:rPr>
                <w:rFonts w:ascii="Arial" w:hAnsi="Arial" w:cs="Arial"/>
                <w:b/>
                <w:sz w:val="18"/>
                <w:szCs w:val="18"/>
              </w:rPr>
            </w:pPr>
            <w:r w:rsidRPr="004A5D01">
              <w:rPr>
                <w:rFonts w:ascii="Arial" w:hAnsi="Arial" w:cs="Arial"/>
                <w:b/>
                <w:sz w:val="18"/>
                <w:szCs w:val="18"/>
              </w:rPr>
              <w:t>Target</w:t>
            </w:r>
          </w:p>
        </w:tc>
      </w:tr>
      <w:tr w:rsidR="00097AF1" w:rsidRPr="004A5D01" w14:paraId="67F9AC02" w14:textId="77777777" w:rsidTr="00C04061">
        <w:trPr>
          <w:trHeight w:val="275"/>
        </w:trPr>
        <w:tc>
          <w:tcPr>
            <w:tcW w:w="12073" w:type="dxa"/>
            <w:gridSpan w:val="6"/>
            <w:shd w:val="clear" w:color="auto" w:fill="auto"/>
          </w:tcPr>
          <w:p w14:paraId="40A6472C" w14:textId="77777777" w:rsidR="00097AF1" w:rsidRPr="004A5D01" w:rsidRDefault="00097AF1" w:rsidP="00AF6F0D">
            <w:pPr>
              <w:pStyle w:val="TableText"/>
              <w:jc w:val="left"/>
              <w:rPr>
                <w:rFonts w:ascii="Arial" w:hAnsi="Arial" w:cs="Arial"/>
                <w:b/>
                <w:szCs w:val="18"/>
              </w:rPr>
            </w:pPr>
            <w:r>
              <w:rPr>
                <w:rFonts w:ascii="Arial" w:hAnsi="Arial" w:cs="Arial"/>
                <w:b/>
                <w:szCs w:val="18"/>
              </w:rPr>
              <w:t>View Report</w:t>
            </w:r>
          </w:p>
          <w:p w14:paraId="46054CB5" w14:textId="77777777" w:rsidR="00097AF1" w:rsidRDefault="00097AF1" w:rsidP="00AF6F0D">
            <w:pPr>
              <w:pStyle w:val="TableText"/>
              <w:jc w:val="left"/>
              <w:rPr>
                <w:rFonts w:ascii="Arial" w:hAnsi="Arial" w:cs="Arial"/>
                <w:szCs w:val="18"/>
              </w:rPr>
            </w:pPr>
          </w:p>
          <w:p w14:paraId="545CA0E8" w14:textId="77777777" w:rsidR="00097AF1" w:rsidRPr="004A5D01" w:rsidRDefault="00097AF1" w:rsidP="00AF6F0D">
            <w:pPr>
              <w:pStyle w:val="TableText"/>
              <w:jc w:val="left"/>
              <w:rPr>
                <w:rFonts w:ascii="Arial" w:hAnsi="Arial" w:cs="Arial"/>
                <w:szCs w:val="18"/>
              </w:rPr>
            </w:pPr>
          </w:p>
          <w:p w14:paraId="0095C65E" w14:textId="77777777" w:rsidR="00097AF1" w:rsidRPr="004A5D01" w:rsidRDefault="00097AF1" w:rsidP="00AF6F0D">
            <w:pPr>
              <w:pStyle w:val="TableText"/>
              <w:jc w:val="left"/>
              <w:rPr>
                <w:rFonts w:ascii="Arial" w:hAnsi="Arial" w:cs="Arial"/>
                <w:szCs w:val="18"/>
              </w:rPr>
            </w:pPr>
          </w:p>
        </w:tc>
        <w:tc>
          <w:tcPr>
            <w:tcW w:w="1360" w:type="dxa"/>
            <w:shd w:val="clear" w:color="auto" w:fill="auto"/>
          </w:tcPr>
          <w:p w14:paraId="0CE7AEB6" w14:textId="77777777" w:rsidR="00097AF1" w:rsidRPr="004A5D01" w:rsidRDefault="00097AF1"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2F263630" w14:textId="77777777" w:rsidR="00097AF1" w:rsidRPr="004A5D01" w:rsidRDefault="00097AF1"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097AF1" w:rsidRPr="004A5D01" w14:paraId="5C2BA522" w14:textId="77777777" w:rsidTr="00C04061">
        <w:trPr>
          <w:trHeight w:val="275"/>
        </w:trPr>
        <w:tc>
          <w:tcPr>
            <w:tcW w:w="1241" w:type="dxa"/>
            <w:shd w:val="clear" w:color="auto" w:fill="auto"/>
          </w:tcPr>
          <w:p w14:paraId="7048C5BE" w14:textId="77777777" w:rsidR="00097AF1" w:rsidRPr="004A5D01" w:rsidRDefault="00097AF1"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32D6F9AB" w14:textId="77777777" w:rsidR="00097AF1" w:rsidRPr="004A5D01" w:rsidRDefault="00097AF1"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7C34E178" w14:textId="77777777" w:rsidR="00097AF1" w:rsidRPr="004A5D01" w:rsidRDefault="00097AF1"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13BABC52" w14:textId="77777777" w:rsidR="00097AF1" w:rsidRPr="004A5D01" w:rsidRDefault="00097AF1"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7DD755D9" w14:textId="77777777" w:rsidR="00097AF1" w:rsidRPr="004A5D01" w:rsidRDefault="00097AF1"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490571A6" w14:textId="77777777" w:rsidR="00097AF1" w:rsidRPr="004A5D01" w:rsidRDefault="00097AF1"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70E5C50B" w14:textId="77777777" w:rsidR="00097AF1" w:rsidRPr="004A5D01" w:rsidRDefault="00097AF1" w:rsidP="00AF6F0D">
            <w:pPr>
              <w:rPr>
                <w:rFonts w:ascii="Arial" w:hAnsi="Arial" w:cs="Arial"/>
                <w:b/>
                <w:sz w:val="18"/>
                <w:szCs w:val="18"/>
              </w:rPr>
            </w:pPr>
          </w:p>
        </w:tc>
        <w:tc>
          <w:tcPr>
            <w:tcW w:w="1134" w:type="dxa"/>
          </w:tcPr>
          <w:p w14:paraId="39C52BBC" w14:textId="77777777" w:rsidR="00097AF1" w:rsidRPr="004A5D01" w:rsidRDefault="00097AF1" w:rsidP="00AF6F0D">
            <w:pPr>
              <w:rPr>
                <w:rFonts w:ascii="Arial" w:hAnsi="Arial" w:cs="Arial"/>
                <w:b/>
                <w:sz w:val="18"/>
                <w:szCs w:val="18"/>
              </w:rPr>
            </w:pPr>
          </w:p>
        </w:tc>
      </w:tr>
      <w:tr w:rsidR="00097AF1" w:rsidRPr="004A5D01" w14:paraId="6128E669" w14:textId="77777777" w:rsidTr="00C04061">
        <w:trPr>
          <w:trHeight w:val="275"/>
        </w:trPr>
        <w:tc>
          <w:tcPr>
            <w:tcW w:w="1241" w:type="dxa"/>
            <w:shd w:val="clear" w:color="auto" w:fill="auto"/>
          </w:tcPr>
          <w:p w14:paraId="116B0164" w14:textId="77777777" w:rsidR="00097AF1" w:rsidRPr="004A5D01" w:rsidRDefault="00EB6450"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51210C5B" w14:textId="77777777" w:rsidR="00097AF1" w:rsidRPr="00EB6450" w:rsidRDefault="00EB6450" w:rsidP="00AF6F0D">
            <w:pPr>
              <w:rPr>
                <w:rFonts w:ascii="Arial" w:hAnsi="Arial" w:cs="Arial"/>
                <w:sz w:val="18"/>
                <w:szCs w:val="18"/>
              </w:rPr>
            </w:pPr>
            <w:r w:rsidRPr="00EB6450">
              <w:rPr>
                <w:rFonts w:ascii="Arial" w:hAnsi="Arial" w:cs="Arial"/>
                <w:sz w:val="18"/>
                <w:szCs w:val="18"/>
              </w:rPr>
              <w:t>{Report Name}</w:t>
            </w:r>
          </w:p>
        </w:tc>
        <w:tc>
          <w:tcPr>
            <w:tcW w:w="850" w:type="dxa"/>
            <w:shd w:val="clear" w:color="auto" w:fill="auto"/>
          </w:tcPr>
          <w:p w14:paraId="7BE3CD48" w14:textId="77777777" w:rsidR="00097AF1" w:rsidRPr="004A5D01" w:rsidRDefault="00EB6450"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D473545" w14:textId="77777777" w:rsidR="00097AF1" w:rsidRPr="004A5D01" w:rsidRDefault="00EB6450" w:rsidP="00AF6F0D">
            <w:pPr>
              <w:rPr>
                <w:rFonts w:ascii="Arial" w:hAnsi="Arial" w:cs="Arial"/>
                <w:sz w:val="18"/>
                <w:szCs w:val="18"/>
              </w:rPr>
            </w:pPr>
            <w:r>
              <w:rPr>
                <w:rFonts w:ascii="Arial" w:hAnsi="Arial" w:cs="Arial"/>
                <w:sz w:val="18"/>
                <w:szCs w:val="18"/>
              </w:rPr>
              <w:t>The report name</w:t>
            </w:r>
          </w:p>
        </w:tc>
        <w:tc>
          <w:tcPr>
            <w:tcW w:w="1134" w:type="dxa"/>
            <w:shd w:val="clear" w:color="auto" w:fill="auto"/>
          </w:tcPr>
          <w:p w14:paraId="5FD38A7B" w14:textId="77777777" w:rsidR="00097AF1" w:rsidRPr="004A5D01" w:rsidRDefault="00EB6450"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5174789C" w14:textId="77777777" w:rsidR="00097AF1" w:rsidRPr="004A5D01" w:rsidRDefault="00EB6450" w:rsidP="00AF6F0D">
            <w:pPr>
              <w:rPr>
                <w:rFonts w:ascii="Arial" w:hAnsi="Arial" w:cs="Arial"/>
                <w:sz w:val="18"/>
                <w:szCs w:val="18"/>
              </w:rPr>
            </w:pPr>
            <w:r>
              <w:rPr>
                <w:rFonts w:ascii="Arial" w:hAnsi="Arial" w:cs="Arial"/>
                <w:sz w:val="18"/>
                <w:szCs w:val="18"/>
              </w:rPr>
              <w:t>n/a</w:t>
            </w:r>
          </w:p>
        </w:tc>
        <w:tc>
          <w:tcPr>
            <w:tcW w:w="1360" w:type="dxa"/>
          </w:tcPr>
          <w:p w14:paraId="7C43D009" w14:textId="77777777" w:rsidR="00097AF1" w:rsidRPr="004A5D01" w:rsidRDefault="00EB6450" w:rsidP="00AF6F0D">
            <w:pPr>
              <w:rPr>
                <w:rFonts w:ascii="Arial" w:hAnsi="Arial" w:cs="Arial"/>
                <w:sz w:val="18"/>
                <w:szCs w:val="18"/>
              </w:rPr>
            </w:pPr>
            <w:r>
              <w:rPr>
                <w:rFonts w:ascii="Arial" w:hAnsi="Arial" w:cs="Arial"/>
                <w:sz w:val="18"/>
                <w:szCs w:val="18"/>
              </w:rPr>
              <w:t>N</w:t>
            </w:r>
          </w:p>
        </w:tc>
        <w:tc>
          <w:tcPr>
            <w:tcW w:w="1134" w:type="dxa"/>
          </w:tcPr>
          <w:p w14:paraId="5090E187" w14:textId="77777777" w:rsidR="00097AF1" w:rsidRPr="004A5D01" w:rsidRDefault="00EB6450" w:rsidP="00AF6F0D">
            <w:pPr>
              <w:rPr>
                <w:rFonts w:ascii="Arial" w:hAnsi="Arial" w:cs="Arial"/>
                <w:sz w:val="18"/>
                <w:szCs w:val="18"/>
              </w:rPr>
            </w:pPr>
            <w:r>
              <w:rPr>
                <w:rFonts w:ascii="Arial" w:hAnsi="Arial" w:cs="Arial"/>
                <w:sz w:val="18"/>
                <w:szCs w:val="18"/>
              </w:rPr>
              <w:t>n/a</w:t>
            </w:r>
          </w:p>
        </w:tc>
      </w:tr>
      <w:tr w:rsidR="00DD71E6" w:rsidRPr="004A5D01" w14:paraId="78369A97" w14:textId="77777777" w:rsidTr="00C04061">
        <w:trPr>
          <w:trHeight w:val="275"/>
        </w:trPr>
        <w:tc>
          <w:tcPr>
            <w:tcW w:w="1241" w:type="dxa"/>
            <w:shd w:val="clear" w:color="auto" w:fill="auto"/>
          </w:tcPr>
          <w:p w14:paraId="791C3956" w14:textId="77777777" w:rsidR="00DD71E6" w:rsidRPr="004A5D01" w:rsidRDefault="00DD71E6"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AD0875C" w14:textId="77777777" w:rsidR="00DD71E6" w:rsidRPr="00EB6450" w:rsidRDefault="00DD71E6" w:rsidP="00AF6F0D">
            <w:pPr>
              <w:rPr>
                <w:rFonts w:ascii="Arial" w:hAnsi="Arial" w:cs="Arial"/>
                <w:sz w:val="18"/>
                <w:szCs w:val="18"/>
              </w:rPr>
            </w:pPr>
            <w:r w:rsidRPr="00EB6450">
              <w:rPr>
                <w:rFonts w:ascii="Arial" w:hAnsi="Arial" w:cs="Arial"/>
                <w:sz w:val="18"/>
                <w:szCs w:val="18"/>
              </w:rPr>
              <w:t>{Report Description}</w:t>
            </w:r>
          </w:p>
        </w:tc>
        <w:tc>
          <w:tcPr>
            <w:tcW w:w="850" w:type="dxa"/>
            <w:shd w:val="clear" w:color="auto" w:fill="auto"/>
          </w:tcPr>
          <w:p w14:paraId="3CE5BCA6"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5482F92E" w14:textId="77777777" w:rsidR="00DD71E6" w:rsidRPr="004A5D01" w:rsidRDefault="00DD71E6" w:rsidP="00AF6F0D">
            <w:pPr>
              <w:rPr>
                <w:rFonts w:ascii="Arial" w:hAnsi="Arial" w:cs="Arial"/>
                <w:sz w:val="18"/>
                <w:szCs w:val="18"/>
              </w:rPr>
            </w:pPr>
            <w:r>
              <w:rPr>
                <w:rFonts w:ascii="Arial" w:hAnsi="Arial" w:cs="Arial"/>
                <w:sz w:val="18"/>
                <w:szCs w:val="18"/>
              </w:rPr>
              <w:t>The report description</w:t>
            </w:r>
          </w:p>
        </w:tc>
        <w:tc>
          <w:tcPr>
            <w:tcW w:w="1134" w:type="dxa"/>
            <w:shd w:val="clear" w:color="auto" w:fill="auto"/>
          </w:tcPr>
          <w:p w14:paraId="3F9E417D"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54321D7"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6B760F3E"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2B33AB12"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0B490A66" w14:textId="77777777" w:rsidTr="00C04061">
        <w:trPr>
          <w:trHeight w:val="275"/>
        </w:trPr>
        <w:tc>
          <w:tcPr>
            <w:tcW w:w="1241" w:type="dxa"/>
            <w:shd w:val="clear" w:color="auto" w:fill="auto"/>
          </w:tcPr>
          <w:p w14:paraId="61D596E1" w14:textId="683D94CD" w:rsidR="00DD71E6" w:rsidRPr="004A5D01" w:rsidRDefault="00E62AAA" w:rsidP="00AF6F0D">
            <w:pPr>
              <w:rPr>
                <w:rFonts w:ascii="Arial" w:hAnsi="Arial" w:cs="Arial"/>
                <w:sz w:val="18"/>
                <w:szCs w:val="18"/>
              </w:rPr>
            </w:pPr>
            <w:r>
              <w:rPr>
                <w:rFonts w:ascii="Arial" w:hAnsi="Arial" w:cs="Arial"/>
                <w:sz w:val="18"/>
                <w:szCs w:val="18"/>
              </w:rPr>
              <w:t>HTML Output</w:t>
            </w:r>
          </w:p>
        </w:tc>
        <w:tc>
          <w:tcPr>
            <w:tcW w:w="2552" w:type="dxa"/>
            <w:shd w:val="clear" w:color="auto" w:fill="auto"/>
          </w:tcPr>
          <w:p w14:paraId="5A0A11AD" w14:textId="77777777" w:rsidR="00DD71E6" w:rsidRPr="00933CDC" w:rsidRDefault="00DD71E6" w:rsidP="00AF6F0D">
            <w:pPr>
              <w:rPr>
                <w:rFonts w:ascii="Arial" w:hAnsi="Arial" w:cs="Arial"/>
                <w:sz w:val="18"/>
                <w:szCs w:val="18"/>
              </w:rPr>
            </w:pPr>
            <w:r w:rsidRPr="00933CDC">
              <w:rPr>
                <w:rFonts w:ascii="Arial" w:hAnsi="Arial" w:cs="Arial"/>
                <w:sz w:val="18"/>
                <w:szCs w:val="18"/>
              </w:rPr>
              <w:t>Output type</w:t>
            </w:r>
          </w:p>
        </w:tc>
        <w:tc>
          <w:tcPr>
            <w:tcW w:w="850" w:type="dxa"/>
            <w:shd w:val="clear" w:color="auto" w:fill="auto"/>
          </w:tcPr>
          <w:p w14:paraId="4F54EED1"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85AA105" w14:textId="77777777" w:rsidR="00DD71E6" w:rsidRPr="004A5D01" w:rsidRDefault="00DD71E6" w:rsidP="00AF6F0D">
            <w:pPr>
              <w:rPr>
                <w:rFonts w:ascii="Arial" w:hAnsi="Arial" w:cs="Arial"/>
                <w:sz w:val="18"/>
                <w:szCs w:val="18"/>
              </w:rPr>
            </w:pPr>
            <w:r>
              <w:rPr>
                <w:rFonts w:ascii="Arial" w:hAnsi="Arial" w:cs="Arial"/>
                <w:sz w:val="18"/>
                <w:szCs w:val="18"/>
              </w:rPr>
              <w:t>Display the report according to the output type that has been defined for the report</w:t>
            </w:r>
          </w:p>
        </w:tc>
        <w:tc>
          <w:tcPr>
            <w:tcW w:w="1134" w:type="dxa"/>
            <w:shd w:val="clear" w:color="auto" w:fill="auto"/>
          </w:tcPr>
          <w:p w14:paraId="17DFEF2C"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4E720DD"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31E46267"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219FD207"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2D8A0347" w14:textId="77777777" w:rsidTr="00C04061">
        <w:trPr>
          <w:trHeight w:val="259"/>
        </w:trPr>
        <w:tc>
          <w:tcPr>
            <w:tcW w:w="1241" w:type="dxa"/>
            <w:shd w:val="clear" w:color="auto" w:fill="auto"/>
          </w:tcPr>
          <w:p w14:paraId="0C2092D8" w14:textId="1A131A99" w:rsidR="00DD71E6" w:rsidRPr="004A5D01" w:rsidRDefault="00E62AAA" w:rsidP="00AF6F0D">
            <w:pPr>
              <w:rPr>
                <w:rFonts w:ascii="Arial" w:hAnsi="Arial" w:cs="Arial"/>
                <w:sz w:val="18"/>
                <w:szCs w:val="18"/>
              </w:rPr>
            </w:pPr>
            <w:r>
              <w:rPr>
                <w:rFonts w:ascii="Arial" w:hAnsi="Arial" w:cs="Arial"/>
                <w:sz w:val="18"/>
                <w:szCs w:val="18"/>
              </w:rPr>
              <w:t>HTML Output</w:t>
            </w:r>
          </w:p>
        </w:tc>
        <w:tc>
          <w:tcPr>
            <w:tcW w:w="2552" w:type="dxa"/>
            <w:shd w:val="clear" w:color="auto" w:fill="auto"/>
          </w:tcPr>
          <w:p w14:paraId="58AE2D40" w14:textId="77777777" w:rsidR="00DD71E6" w:rsidRPr="00933CDC" w:rsidRDefault="00DD71E6" w:rsidP="00AF6F0D">
            <w:pPr>
              <w:rPr>
                <w:rFonts w:ascii="Arial" w:hAnsi="Arial" w:cs="Arial"/>
                <w:sz w:val="18"/>
                <w:szCs w:val="18"/>
              </w:rPr>
            </w:pPr>
            <w:r w:rsidRPr="00933CDC">
              <w:rPr>
                <w:rFonts w:ascii="Arial" w:hAnsi="Arial" w:cs="Arial"/>
                <w:sz w:val="18"/>
                <w:szCs w:val="18"/>
              </w:rPr>
              <w:t>Display Items</w:t>
            </w:r>
          </w:p>
        </w:tc>
        <w:tc>
          <w:tcPr>
            <w:tcW w:w="850" w:type="dxa"/>
            <w:shd w:val="clear" w:color="auto" w:fill="auto"/>
          </w:tcPr>
          <w:p w14:paraId="2D0AE6B7"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1641B4A1" w14:textId="77777777" w:rsidR="00DD71E6" w:rsidRPr="004A5D01" w:rsidRDefault="00DD71E6" w:rsidP="00AF6F0D">
            <w:pPr>
              <w:rPr>
                <w:rFonts w:ascii="Arial" w:hAnsi="Arial" w:cs="Arial"/>
                <w:sz w:val="18"/>
                <w:szCs w:val="18"/>
              </w:rPr>
            </w:pPr>
            <w:r>
              <w:rPr>
                <w:rFonts w:ascii="Arial" w:hAnsi="Arial" w:cs="Arial"/>
                <w:sz w:val="18"/>
                <w:szCs w:val="18"/>
              </w:rPr>
              <w:t>Display each of the items that have been defined for the report</w:t>
            </w:r>
          </w:p>
        </w:tc>
        <w:tc>
          <w:tcPr>
            <w:tcW w:w="1134" w:type="dxa"/>
            <w:shd w:val="clear" w:color="auto" w:fill="auto"/>
          </w:tcPr>
          <w:p w14:paraId="71BB362A"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619D382"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17D3EB96"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3801864D"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16C1FCE7" w14:textId="77777777" w:rsidTr="00C04061">
        <w:trPr>
          <w:trHeight w:val="259"/>
        </w:trPr>
        <w:tc>
          <w:tcPr>
            <w:tcW w:w="1241" w:type="dxa"/>
            <w:shd w:val="clear" w:color="auto" w:fill="auto"/>
          </w:tcPr>
          <w:p w14:paraId="22AC8353" w14:textId="77777777" w:rsidR="00DD71E6" w:rsidRPr="004A5D01" w:rsidRDefault="00DD71E6"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4F36DA66" w14:textId="77777777" w:rsidR="00DD71E6" w:rsidRPr="003A18F3" w:rsidRDefault="00DD71E6" w:rsidP="00AF6F0D">
            <w:pPr>
              <w:rPr>
                <w:rFonts w:ascii="Arial" w:hAnsi="Arial" w:cs="Arial"/>
                <w:b/>
                <w:sz w:val="18"/>
                <w:szCs w:val="18"/>
              </w:rPr>
            </w:pPr>
            <w:r>
              <w:rPr>
                <w:rFonts w:ascii="Arial" w:hAnsi="Arial" w:cs="Arial"/>
                <w:b/>
                <w:sz w:val="18"/>
                <w:szCs w:val="18"/>
              </w:rPr>
              <w:t>Details</w:t>
            </w:r>
          </w:p>
        </w:tc>
        <w:tc>
          <w:tcPr>
            <w:tcW w:w="850" w:type="dxa"/>
            <w:shd w:val="clear" w:color="auto" w:fill="auto"/>
          </w:tcPr>
          <w:p w14:paraId="06654D54"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75453EC" w14:textId="77777777" w:rsidR="00DD71E6" w:rsidRPr="004A5D01" w:rsidRDefault="00DD71E6" w:rsidP="00AF6F0D">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1134" w:type="dxa"/>
            <w:shd w:val="clear" w:color="auto" w:fill="auto"/>
          </w:tcPr>
          <w:p w14:paraId="79247EB7"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81E2799"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07E1C877"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7BD43353"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53C12516" w14:textId="77777777" w:rsidTr="00C04061">
        <w:trPr>
          <w:trHeight w:val="259"/>
        </w:trPr>
        <w:tc>
          <w:tcPr>
            <w:tcW w:w="1241" w:type="dxa"/>
            <w:shd w:val="clear" w:color="auto" w:fill="auto"/>
          </w:tcPr>
          <w:p w14:paraId="2B0FE63D" w14:textId="77777777" w:rsidR="00DD71E6" w:rsidRPr="004A5D01" w:rsidRDefault="00DD71E6" w:rsidP="00AF6F0D">
            <w:pPr>
              <w:rPr>
                <w:rFonts w:ascii="Arial" w:hAnsi="Arial" w:cs="Arial"/>
                <w:sz w:val="18"/>
                <w:szCs w:val="18"/>
              </w:rPr>
            </w:pPr>
            <w:r>
              <w:rPr>
                <w:rFonts w:ascii="Arial" w:hAnsi="Arial" w:cs="Arial"/>
                <w:sz w:val="18"/>
                <w:szCs w:val="18"/>
              </w:rPr>
              <w:t>Button/Icon</w:t>
            </w:r>
          </w:p>
        </w:tc>
        <w:tc>
          <w:tcPr>
            <w:tcW w:w="2552" w:type="dxa"/>
            <w:shd w:val="clear" w:color="auto" w:fill="auto"/>
          </w:tcPr>
          <w:p w14:paraId="1C006E1B" w14:textId="77777777" w:rsidR="00DD71E6" w:rsidRPr="004A5D01" w:rsidRDefault="00DD71E6" w:rsidP="00AF6F0D">
            <w:pPr>
              <w:rPr>
                <w:rFonts w:ascii="Arial" w:hAnsi="Arial" w:cs="Arial"/>
                <w:sz w:val="18"/>
                <w:szCs w:val="18"/>
              </w:rPr>
            </w:pPr>
            <w:r>
              <w:rPr>
                <w:rFonts w:ascii="Arial" w:hAnsi="Arial" w:cs="Arial"/>
                <w:sz w:val="18"/>
                <w:szCs w:val="18"/>
              </w:rPr>
              <w:t>PDF Icon</w:t>
            </w:r>
          </w:p>
        </w:tc>
        <w:tc>
          <w:tcPr>
            <w:tcW w:w="850" w:type="dxa"/>
            <w:shd w:val="clear" w:color="auto" w:fill="auto"/>
          </w:tcPr>
          <w:p w14:paraId="578CC146" w14:textId="77777777" w:rsidR="00DD71E6" w:rsidRDefault="00DD71E6" w:rsidP="00AF6F0D">
            <w:r w:rsidRPr="00D56711">
              <w:rPr>
                <w:rFonts w:ascii="Arial" w:hAnsi="Arial" w:cs="Arial"/>
                <w:sz w:val="18"/>
                <w:szCs w:val="18"/>
              </w:rPr>
              <w:t>n/a</w:t>
            </w:r>
          </w:p>
        </w:tc>
        <w:tc>
          <w:tcPr>
            <w:tcW w:w="3262" w:type="dxa"/>
            <w:shd w:val="clear" w:color="auto" w:fill="auto"/>
          </w:tcPr>
          <w:p w14:paraId="4DDF6E80" w14:textId="77777777" w:rsidR="00DD71E6" w:rsidRPr="00933CDC" w:rsidRDefault="00DD71E6" w:rsidP="00AF6F0D">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1134" w:type="dxa"/>
            <w:shd w:val="clear" w:color="auto" w:fill="auto"/>
          </w:tcPr>
          <w:p w14:paraId="0F9EF6B3"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606AEE78"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014B4957"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4049369E"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25B67994" w14:textId="77777777" w:rsidTr="00C04061">
        <w:trPr>
          <w:trHeight w:val="275"/>
        </w:trPr>
        <w:tc>
          <w:tcPr>
            <w:tcW w:w="1241" w:type="dxa"/>
            <w:shd w:val="clear" w:color="auto" w:fill="auto"/>
          </w:tcPr>
          <w:p w14:paraId="33B8B28E" w14:textId="77777777" w:rsidR="00DD71E6" w:rsidRDefault="00DD71E6" w:rsidP="00AF6F0D">
            <w:r w:rsidRPr="00853E88">
              <w:rPr>
                <w:rFonts w:ascii="Arial" w:hAnsi="Arial" w:cs="Arial"/>
                <w:sz w:val="18"/>
                <w:szCs w:val="18"/>
              </w:rPr>
              <w:t>Button/Icon</w:t>
            </w:r>
          </w:p>
        </w:tc>
        <w:tc>
          <w:tcPr>
            <w:tcW w:w="2552" w:type="dxa"/>
            <w:shd w:val="clear" w:color="auto" w:fill="auto"/>
          </w:tcPr>
          <w:p w14:paraId="4FA6CB33" w14:textId="77777777" w:rsidR="00DD71E6" w:rsidRPr="005256C7" w:rsidRDefault="00DD71E6" w:rsidP="00AF6F0D">
            <w:pPr>
              <w:rPr>
                <w:rFonts w:ascii="Arial" w:hAnsi="Arial" w:cs="Arial"/>
                <w:sz w:val="18"/>
                <w:szCs w:val="18"/>
              </w:rPr>
            </w:pPr>
            <w:r>
              <w:rPr>
                <w:rFonts w:ascii="Arial" w:hAnsi="Arial" w:cs="Arial"/>
                <w:sz w:val="18"/>
                <w:szCs w:val="18"/>
              </w:rPr>
              <w:t>Excel Icon</w:t>
            </w:r>
          </w:p>
        </w:tc>
        <w:tc>
          <w:tcPr>
            <w:tcW w:w="850" w:type="dxa"/>
            <w:shd w:val="clear" w:color="auto" w:fill="auto"/>
          </w:tcPr>
          <w:p w14:paraId="4CCE46A8" w14:textId="77777777" w:rsidR="00DD71E6" w:rsidRDefault="00DD71E6" w:rsidP="00AF6F0D">
            <w:r w:rsidRPr="00D56711">
              <w:rPr>
                <w:rFonts w:ascii="Arial" w:hAnsi="Arial" w:cs="Arial"/>
                <w:sz w:val="18"/>
                <w:szCs w:val="18"/>
              </w:rPr>
              <w:t>n/a</w:t>
            </w:r>
          </w:p>
        </w:tc>
        <w:tc>
          <w:tcPr>
            <w:tcW w:w="3262" w:type="dxa"/>
            <w:shd w:val="clear" w:color="auto" w:fill="auto"/>
          </w:tcPr>
          <w:p w14:paraId="207980C9" w14:textId="77777777" w:rsidR="00DD71E6" w:rsidRPr="005256C7" w:rsidRDefault="00DD71E6" w:rsidP="00AF6F0D">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1134" w:type="dxa"/>
            <w:shd w:val="clear" w:color="auto" w:fill="auto"/>
          </w:tcPr>
          <w:p w14:paraId="704E6C1E"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B96B795"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300D8C32"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12C8356E"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1A852D5E" w14:textId="77777777" w:rsidTr="00C04061">
        <w:trPr>
          <w:trHeight w:val="275"/>
        </w:trPr>
        <w:tc>
          <w:tcPr>
            <w:tcW w:w="1241" w:type="dxa"/>
            <w:shd w:val="clear" w:color="auto" w:fill="auto"/>
          </w:tcPr>
          <w:p w14:paraId="6462FA94" w14:textId="77777777" w:rsidR="00DD71E6" w:rsidRDefault="00DD71E6" w:rsidP="00AF6F0D">
            <w:r w:rsidRPr="00853E88">
              <w:rPr>
                <w:rFonts w:ascii="Arial" w:hAnsi="Arial" w:cs="Arial"/>
                <w:sz w:val="18"/>
                <w:szCs w:val="18"/>
              </w:rPr>
              <w:t>Button/Icon</w:t>
            </w:r>
          </w:p>
        </w:tc>
        <w:tc>
          <w:tcPr>
            <w:tcW w:w="2552" w:type="dxa"/>
            <w:shd w:val="clear" w:color="auto" w:fill="auto"/>
          </w:tcPr>
          <w:p w14:paraId="4433FB79" w14:textId="77777777" w:rsidR="00DD71E6" w:rsidRPr="004A5D01" w:rsidRDefault="00DD71E6" w:rsidP="00AF6F0D">
            <w:pPr>
              <w:rPr>
                <w:rFonts w:ascii="Arial" w:hAnsi="Arial" w:cs="Arial"/>
                <w:sz w:val="18"/>
                <w:szCs w:val="18"/>
              </w:rPr>
            </w:pPr>
            <w:r>
              <w:rPr>
                <w:rFonts w:ascii="Arial" w:hAnsi="Arial" w:cs="Arial"/>
                <w:sz w:val="18"/>
                <w:szCs w:val="18"/>
              </w:rPr>
              <w:t>Print Icon</w:t>
            </w:r>
          </w:p>
        </w:tc>
        <w:tc>
          <w:tcPr>
            <w:tcW w:w="850" w:type="dxa"/>
            <w:shd w:val="clear" w:color="auto" w:fill="auto"/>
          </w:tcPr>
          <w:p w14:paraId="19432687" w14:textId="77777777" w:rsidR="00DD71E6" w:rsidRDefault="00DD71E6" w:rsidP="00AF6F0D">
            <w:r w:rsidRPr="00D56711">
              <w:rPr>
                <w:rFonts w:ascii="Arial" w:hAnsi="Arial" w:cs="Arial"/>
                <w:sz w:val="18"/>
                <w:szCs w:val="18"/>
              </w:rPr>
              <w:t>n/a</w:t>
            </w:r>
          </w:p>
        </w:tc>
        <w:tc>
          <w:tcPr>
            <w:tcW w:w="3262" w:type="dxa"/>
            <w:shd w:val="clear" w:color="auto" w:fill="auto"/>
          </w:tcPr>
          <w:p w14:paraId="4029CD27" w14:textId="77777777" w:rsidR="00DD71E6" w:rsidRDefault="00DD71E6" w:rsidP="00AF6F0D">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1134" w:type="dxa"/>
            <w:shd w:val="clear" w:color="auto" w:fill="auto"/>
          </w:tcPr>
          <w:p w14:paraId="1EB02F48"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68129606"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2C125F37"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57DB7E32"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3EF72D4E" w14:textId="77777777" w:rsidTr="00C04061">
        <w:trPr>
          <w:trHeight w:val="275"/>
        </w:trPr>
        <w:tc>
          <w:tcPr>
            <w:tcW w:w="1241" w:type="dxa"/>
            <w:shd w:val="clear" w:color="auto" w:fill="auto"/>
          </w:tcPr>
          <w:p w14:paraId="022A2387" w14:textId="77777777" w:rsidR="00DD71E6" w:rsidRPr="004A5D01" w:rsidRDefault="00DD71E6" w:rsidP="00AF6F0D">
            <w:pPr>
              <w:rPr>
                <w:rFonts w:ascii="Arial" w:hAnsi="Arial" w:cs="Arial"/>
                <w:sz w:val="18"/>
                <w:szCs w:val="18"/>
              </w:rPr>
            </w:pPr>
            <w:r>
              <w:rPr>
                <w:rFonts w:ascii="Arial" w:hAnsi="Arial" w:cs="Arial"/>
                <w:sz w:val="18"/>
                <w:szCs w:val="18"/>
              </w:rPr>
              <w:t>Link?</w:t>
            </w:r>
          </w:p>
        </w:tc>
        <w:tc>
          <w:tcPr>
            <w:tcW w:w="2552" w:type="dxa"/>
            <w:shd w:val="clear" w:color="auto" w:fill="auto"/>
          </w:tcPr>
          <w:p w14:paraId="25A1A43F" w14:textId="77777777" w:rsidR="00DD71E6" w:rsidRPr="004A5D01" w:rsidRDefault="00DD71E6" w:rsidP="00AF6F0D">
            <w:pPr>
              <w:rPr>
                <w:rFonts w:ascii="Arial" w:hAnsi="Arial" w:cs="Arial"/>
                <w:sz w:val="18"/>
                <w:szCs w:val="18"/>
              </w:rPr>
            </w:pPr>
            <w:r>
              <w:rPr>
                <w:rFonts w:ascii="Arial" w:hAnsi="Arial" w:cs="Arial"/>
                <w:sz w:val="18"/>
                <w:szCs w:val="18"/>
              </w:rPr>
              <w:t>Errors/Warnings</w:t>
            </w:r>
          </w:p>
        </w:tc>
        <w:tc>
          <w:tcPr>
            <w:tcW w:w="850" w:type="dxa"/>
            <w:shd w:val="clear" w:color="auto" w:fill="auto"/>
          </w:tcPr>
          <w:p w14:paraId="4526D330" w14:textId="77777777" w:rsidR="00DD71E6" w:rsidRPr="004A5D01" w:rsidRDefault="00DD71E6" w:rsidP="00AF6F0D">
            <w:pPr>
              <w:rPr>
                <w:rFonts w:ascii="Arial" w:hAnsi="Arial" w:cs="Arial"/>
                <w:sz w:val="18"/>
                <w:szCs w:val="18"/>
              </w:rPr>
            </w:pPr>
          </w:p>
        </w:tc>
        <w:tc>
          <w:tcPr>
            <w:tcW w:w="3262" w:type="dxa"/>
            <w:shd w:val="clear" w:color="auto" w:fill="auto"/>
          </w:tcPr>
          <w:p w14:paraId="7D80C228" w14:textId="77777777" w:rsidR="00DD71E6" w:rsidRPr="00426DCF" w:rsidRDefault="00DD71E6" w:rsidP="00AF6F0D">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1134" w:type="dxa"/>
            <w:shd w:val="clear" w:color="auto" w:fill="auto"/>
          </w:tcPr>
          <w:p w14:paraId="4FA5840C"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BC7A298"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54B559B7"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4C3F99AC"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7B6F2F55" w14:textId="77777777" w:rsidTr="00C04061">
        <w:trPr>
          <w:trHeight w:val="275"/>
        </w:trPr>
        <w:tc>
          <w:tcPr>
            <w:tcW w:w="1241" w:type="dxa"/>
            <w:shd w:val="clear" w:color="auto" w:fill="auto"/>
          </w:tcPr>
          <w:p w14:paraId="2B91F0AA" w14:textId="77777777" w:rsidR="00DD71E6" w:rsidRPr="004A5D01" w:rsidRDefault="00DD71E6"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18CA6FBE" w14:textId="77777777" w:rsidR="00DD71E6" w:rsidRPr="004A5D01" w:rsidRDefault="00DD71E6" w:rsidP="00AF6F0D">
            <w:pPr>
              <w:rPr>
                <w:rFonts w:ascii="Arial" w:hAnsi="Arial" w:cs="Arial"/>
                <w:sz w:val="18"/>
                <w:szCs w:val="18"/>
              </w:rPr>
            </w:pPr>
            <w:r>
              <w:rPr>
                <w:rFonts w:ascii="Arial" w:hAnsi="Arial" w:cs="Arial"/>
                <w:sz w:val="18"/>
                <w:szCs w:val="18"/>
              </w:rPr>
              <w:t>Delete</w:t>
            </w:r>
          </w:p>
        </w:tc>
        <w:tc>
          <w:tcPr>
            <w:tcW w:w="850" w:type="dxa"/>
            <w:shd w:val="clear" w:color="auto" w:fill="auto"/>
          </w:tcPr>
          <w:p w14:paraId="292D9887"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554137FA" w14:textId="77777777" w:rsidR="00DD71E6" w:rsidRPr="004A5D01" w:rsidRDefault="00DD71E6" w:rsidP="00AF6F0D">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1134" w:type="dxa"/>
            <w:shd w:val="clear" w:color="auto" w:fill="auto"/>
          </w:tcPr>
          <w:p w14:paraId="420D4FDB"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3BD5CD4"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Pr>
          <w:p w14:paraId="629EE371"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Pr>
          <w:p w14:paraId="04884943"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2DD45AFE"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7377BF38" w14:textId="77777777" w:rsidR="00DD71E6" w:rsidRDefault="00DD71E6"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3EFC48C" w14:textId="77777777" w:rsidR="00DD71E6" w:rsidRDefault="00DD71E6" w:rsidP="00AF6F0D">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0541CC8" w14:textId="77777777" w:rsidR="00DD71E6" w:rsidRDefault="00DD71E6"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25E0EA0B" w14:textId="77777777" w:rsidR="00DD71E6" w:rsidRPr="00591A71" w:rsidRDefault="00DD71E6" w:rsidP="00AF6F0D">
            <w:pPr>
              <w:rPr>
                <w:rFonts w:ascii="Arial" w:hAnsi="Arial" w:cs="Arial"/>
                <w:sz w:val="18"/>
                <w:szCs w:val="18"/>
              </w:rPr>
            </w:pPr>
            <w:r w:rsidRPr="00591A71">
              <w:rPr>
                <w:rFonts w:ascii="Arial" w:hAnsi="Arial" w:cs="Arial"/>
                <w:sz w:val="18"/>
                <w:szCs w:val="18"/>
              </w:rPr>
              <w:t xml:space="preserve">Upon </w:t>
            </w:r>
            <w:r>
              <w:rPr>
                <w:rFonts w:ascii="Arial" w:hAnsi="Arial" w:cs="Arial"/>
                <w:sz w:val="18"/>
                <w:szCs w:val="18"/>
              </w:rPr>
              <w:t>selecting Cancel this should return the user to the “My Reports” tab.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7F631D"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720A356F" w14:textId="77777777" w:rsidR="00DD71E6" w:rsidRPr="004A5D01" w:rsidRDefault="00DD71E6"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0CB0E4BB" w14:textId="77777777" w:rsidR="00DD71E6" w:rsidRPr="004A5D01" w:rsidRDefault="00DD71E6" w:rsidP="00AF6F0D">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794381B8" w14:textId="77777777" w:rsidR="00DD71E6" w:rsidRPr="004A5D01" w:rsidRDefault="00DD71E6" w:rsidP="00AF6F0D">
            <w:pPr>
              <w:rPr>
                <w:rFonts w:ascii="Arial" w:hAnsi="Arial" w:cs="Arial"/>
                <w:sz w:val="18"/>
                <w:szCs w:val="18"/>
              </w:rPr>
            </w:pPr>
            <w:r>
              <w:rPr>
                <w:rFonts w:ascii="Arial" w:hAnsi="Arial" w:cs="Arial"/>
                <w:sz w:val="18"/>
                <w:szCs w:val="18"/>
              </w:rPr>
              <w:t>n/a</w:t>
            </w:r>
          </w:p>
        </w:tc>
      </w:tr>
      <w:tr w:rsidR="00DD71E6" w:rsidRPr="004A5D01" w14:paraId="6B64D649" w14:textId="77777777" w:rsidTr="00C04061">
        <w:trPr>
          <w:trHeight w:val="259"/>
        </w:trPr>
        <w:tc>
          <w:tcPr>
            <w:tcW w:w="12073" w:type="dxa"/>
            <w:gridSpan w:val="6"/>
            <w:shd w:val="clear" w:color="auto" w:fill="auto"/>
          </w:tcPr>
          <w:p w14:paraId="46B39286" w14:textId="77777777" w:rsidR="00DD71E6" w:rsidRPr="00137A6D" w:rsidRDefault="00DD71E6"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7208E6C2" w14:textId="77777777" w:rsidR="00DD71E6" w:rsidRPr="004A5D01" w:rsidRDefault="00DD71E6" w:rsidP="00AF6F0D">
            <w:pPr>
              <w:rPr>
                <w:sz w:val="18"/>
                <w:szCs w:val="18"/>
              </w:rPr>
            </w:pPr>
            <w:r>
              <w:rPr>
                <w:sz w:val="18"/>
                <w:szCs w:val="18"/>
              </w:rPr>
              <w:t>Y</w:t>
            </w:r>
          </w:p>
        </w:tc>
        <w:tc>
          <w:tcPr>
            <w:tcW w:w="1134" w:type="dxa"/>
          </w:tcPr>
          <w:p w14:paraId="5A8996A3" w14:textId="77777777" w:rsidR="00DD71E6" w:rsidRPr="004A5D01" w:rsidRDefault="00DD71E6" w:rsidP="00AF6F0D">
            <w:pPr>
              <w:rPr>
                <w:sz w:val="18"/>
                <w:szCs w:val="18"/>
              </w:rPr>
            </w:pPr>
            <w:r>
              <w:rPr>
                <w:sz w:val="18"/>
                <w:szCs w:val="18"/>
              </w:rPr>
              <w:t>tbd</w:t>
            </w:r>
          </w:p>
        </w:tc>
      </w:tr>
    </w:tbl>
    <w:p w14:paraId="167D9E04" w14:textId="77777777" w:rsidR="00097AF1" w:rsidRDefault="00097AF1" w:rsidP="00AF6F0D"/>
    <w:p w14:paraId="6C23BDB7" w14:textId="77777777" w:rsidR="00097AF1" w:rsidRDefault="00097AF1" w:rsidP="00AF6F0D"/>
    <w:p w14:paraId="32321383" w14:textId="77777777" w:rsidR="00015AD1" w:rsidRDefault="00015AD1" w:rsidP="00AF6F0D">
      <w:pPr>
        <w:sectPr w:rsidR="00015AD1" w:rsidSect="00F075E4">
          <w:pgSz w:w="15840" w:h="12240" w:orient="landscape" w:code="1"/>
          <w:pgMar w:top="1797" w:right="1616" w:bottom="1797" w:left="851" w:header="567" w:footer="720" w:gutter="0"/>
          <w:cols w:space="720"/>
          <w:docGrid w:linePitch="360"/>
        </w:sectPr>
      </w:pPr>
    </w:p>
    <w:p w14:paraId="46235025" w14:textId="77777777" w:rsidR="00015AD1" w:rsidRDefault="00015AD1" w:rsidP="00015AD1">
      <w:pPr>
        <w:pStyle w:val="Heading4"/>
      </w:pPr>
      <w:r>
        <w:t>View Report Prototype</w:t>
      </w:r>
    </w:p>
    <w:p w14:paraId="53C68730" w14:textId="77777777" w:rsidR="00015AD1" w:rsidRDefault="00015AD1" w:rsidP="00015AD1"/>
    <w:p w14:paraId="023D1DEC" w14:textId="77777777" w:rsidR="00015AD1" w:rsidRPr="00015AD1" w:rsidRDefault="00A96D2E" w:rsidP="00015AD1">
      <w:pPr>
        <w:sectPr w:rsidR="00015AD1" w:rsidRPr="00015AD1" w:rsidSect="00015AD1">
          <w:pgSz w:w="12240" w:h="15840" w:code="1"/>
          <w:pgMar w:top="1616" w:right="1797" w:bottom="851" w:left="1797" w:header="567" w:footer="720" w:gutter="0"/>
          <w:cols w:space="720"/>
          <w:docGrid w:linePitch="360"/>
        </w:sectPr>
      </w:pPr>
      <w:r>
        <w:rPr>
          <w:noProof/>
          <w:lang w:eastAsia="en-GB"/>
        </w:rPr>
        <w:drawing>
          <wp:inline distT="0" distB="0" distL="0" distR="0" wp14:anchorId="63B8284D" wp14:editId="2AEF0C8F">
            <wp:extent cx="5486400" cy="3472815"/>
            <wp:effectExtent l="0" t="0" r="0"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486400" cy="3472815"/>
                    </a:xfrm>
                    <a:prstGeom prst="rect">
                      <a:avLst/>
                    </a:prstGeom>
                    <a:noFill/>
                    <a:ln>
                      <a:noFill/>
                    </a:ln>
                  </pic:spPr>
                </pic:pic>
              </a:graphicData>
            </a:graphic>
          </wp:inline>
        </w:drawing>
      </w:r>
    </w:p>
    <w:p w14:paraId="7DB1A645" w14:textId="77777777" w:rsidR="00A1339F" w:rsidRDefault="00A1339F" w:rsidP="00AF6F0D">
      <w:pPr>
        <w:pStyle w:val="Heading3"/>
        <w:ind w:left="0" w:firstLine="0"/>
      </w:pPr>
      <w:bookmarkStart w:id="460" w:name="_Toc422842039"/>
      <w:r>
        <w:t>PMUC0</w:t>
      </w:r>
      <w:r w:rsidR="005C7284">
        <w:t>15</w:t>
      </w:r>
      <w:r>
        <w:t xml:space="preserve"> – View R</w:t>
      </w:r>
      <w:r w:rsidR="005C7284">
        <w:t>eport Details</w:t>
      </w:r>
      <w:bookmarkEnd w:id="460"/>
    </w:p>
    <w:p w14:paraId="2344A679" w14:textId="77777777" w:rsidR="00A1339F" w:rsidRDefault="00A1339F"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A1339F" w:rsidRPr="005D68D4" w14:paraId="407416AB" w14:textId="77777777" w:rsidTr="009240C2">
        <w:tc>
          <w:tcPr>
            <w:tcW w:w="9322" w:type="dxa"/>
            <w:gridSpan w:val="2"/>
            <w:shd w:val="pct20" w:color="auto" w:fill="auto"/>
          </w:tcPr>
          <w:p w14:paraId="1BB32EAD" w14:textId="77777777" w:rsidR="00A1339F" w:rsidRPr="005D68D4" w:rsidRDefault="00A1339F"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5C7284">
              <w:rPr>
                <w:rFonts w:ascii="Arial" w:hAnsi="Arial" w:cs="Arial"/>
                <w:b/>
                <w:bCs/>
                <w:sz w:val="18"/>
                <w:szCs w:val="18"/>
              </w:rPr>
              <w:t>15</w:t>
            </w:r>
          </w:p>
          <w:p w14:paraId="44125799" w14:textId="77777777" w:rsidR="00A1339F" w:rsidRPr="005D68D4" w:rsidRDefault="00A1339F" w:rsidP="00AF6F0D">
            <w:pPr>
              <w:rPr>
                <w:rFonts w:ascii="Arial" w:hAnsi="Arial" w:cs="Arial"/>
                <w:b/>
                <w:bCs/>
                <w:sz w:val="18"/>
                <w:szCs w:val="18"/>
              </w:rPr>
            </w:pPr>
          </w:p>
          <w:p w14:paraId="0EB75DA1"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View R</w:t>
            </w:r>
            <w:r w:rsidR="005C7284">
              <w:rPr>
                <w:rFonts w:ascii="Arial" w:hAnsi="Arial" w:cs="Arial"/>
                <w:b/>
                <w:bCs/>
                <w:sz w:val="18"/>
                <w:szCs w:val="18"/>
              </w:rPr>
              <w:t>eport Details</w:t>
            </w:r>
          </w:p>
          <w:p w14:paraId="2B8FA32F" w14:textId="77777777" w:rsidR="00A1339F" w:rsidRPr="005D68D4" w:rsidRDefault="00A1339F" w:rsidP="00AF6F0D">
            <w:pPr>
              <w:rPr>
                <w:rFonts w:ascii="Arial" w:hAnsi="Arial" w:cs="Arial"/>
                <w:b/>
                <w:sz w:val="18"/>
                <w:szCs w:val="18"/>
              </w:rPr>
            </w:pPr>
          </w:p>
        </w:tc>
      </w:tr>
      <w:tr w:rsidR="00A1339F" w:rsidRPr="005D68D4" w14:paraId="089F5AE9" w14:textId="77777777" w:rsidTr="009240C2">
        <w:tc>
          <w:tcPr>
            <w:tcW w:w="2093" w:type="dxa"/>
            <w:shd w:val="pct20" w:color="auto" w:fill="auto"/>
          </w:tcPr>
          <w:p w14:paraId="40967ABC"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Summary</w:t>
            </w:r>
          </w:p>
          <w:p w14:paraId="67EF4540" w14:textId="77777777" w:rsidR="00A1339F" w:rsidRPr="005D68D4" w:rsidRDefault="00A1339F" w:rsidP="00AF6F0D">
            <w:pPr>
              <w:rPr>
                <w:rFonts w:ascii="Arial" w:hAnsi="Arial" w:cs="Arial"/>
                <w:b/>
                <w:bCs/>
                <w:sz w:val="18"/>
                <w:szCs w:val="18"/>
              </w:rPr>
            </w:pPr>
          </w:p>
        </w:tc>
        <w:tc>
          <w:tcPr>
            <w:tcW w:w="7229" w:type="dxa"/>
            <w:shd w:val="clear" w:color="auto" w:fill="auto"/>
          </w:tcPr>
          <w:p w14:paraId="6140A8FA" w14:textId="77777777" w:rsidR="00A1339F" w:rsidRPr="009E3CE8" w:rsidRDefault="00A1339F" w:rsidP="00AF6F0D">
            <w:pPr>
              <w:rPr>
                <w:rFonts w:ascii="Arial" w:hAnsi="Arial" w:cs="Arial"/>
                <w:sz w:val="18"/>
                <w:szCs w:val="18"/>
              </w:rPr>
            </w:pPr>
            <w:r>
              <w:rPr>
                <w:rFonts w:ascii="Arial" w:hAnsi="Arial" w:cs="Arial"/>
                <w:sz w:val="18"/>
                <w:szCs w:val="18"/>
              </w:rPr>
              <w:t>Screen that enables the user to see the details used to request the report with</w:t>
            </w:r>
          </w:p>
        </w:tc>
      </w:tr>
      <w:tr w:rsidR="00A1339F" w:rsidRPr="005D68D4" w14:paraId="4F90ECBD" w14:textId="77777777" w:rsidTr="009240C2">
        <w:tc>
          <w:tcPr>
            <w:tcW w:w="2093" w:type="dxa"/>
            <w:shd w:val="pct20" w:color="auto" w:fill="auto"/>
          </w:tcPr>
          <w:p w14:paraId="646F592F"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Actor</w:t>
            </w:r>
          </w:p>
          <w:p w14:paraId="1EBD574A" w14:textId="77777777" w:rsidR="00A1339F" w:rsidRPr="005D68D4" w:rsidRDefault="00A1339F" w:rsidP="00AF6F0D">
            <w:pPr>
              <w:rPr>
                <w:rFonts w:ascii="Arial" w:hAnsi="Arial" w:cs="Arial"/>
                <w:bCs/>
                <w:color w:val="FF0000"/>
                <w:sz w:val="18"/>
                <w:szCs w:val="18"/>
              </w:rPr>
            </w:pPr>
          </w:p>
        </w:tc>
        <w:tc>
          <w:tcPr>
            <w:tcW w:w="7229" w:type="dxa"/>
            <w:shd w:val="clear" w:color="auto" w:fill="auto"/>
          </w:tcPr>
          <w:p w14:paraId="60CA64FB" w14:textId="5885201B" w:rsidR="00A1339F" w:rsidRPr="005D68D4" w:rsidRDefault="00A1339F" w:rsidP="00AF6F0D">
            <w:pPr>
              <w:rPr>
                <w:rFonts w:ascii="Arial" w:hAnsi="Arial" w:cs="Arial"/>
                <w:sz w:val="18"/>
                <w:szCs w:val="18"/>
              </w:rPr>
            </w:pPr>
            <w:r w:rsidRPr="007702FC">
              <w:rPr>
                <w:rFonts w:ascii="Arial" w:hAnsi="Arial" w:cs="Arial"/>
                <w:sz w:val="18"/>
                <w:szCs w:val="18"/>
              </w:rPr>
              <w:t>PlanManager User</w:t>
            </w:r>
          </w:p>
        </w:tc>
      </w:tr>
      <w:tr w:rsidR="00A1339F" w:rsidRPr="005D68D4" w14:paraId="71B40CA4" w14:textId="77777777" w:rsidTr="009240C2">
        <w:tc>
          <w:tcPr>
            <w:tcW w:w="2093" w:type="dxa"/>
            <w:shd w:val="pct20" w:color="auto" w:fill="auto"/>
          </w:tcPr>
          <w:p w14:paraId="05D6FCA9"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Trigger</w:t>
            </w:r>
          </w:p>
          <w:p w14:paraId="23A78563" w14:textId="77777777" w:rsidR="00A1339F" w:rsidRPr="005D68D4" w:rsidRDefault="00A1339F" w:rsidP="00AF6F0D">
            <w:pPr>
              <w:rPr>
                <w:rFonts w:ascii="Arial" w:hAnsi="Arial" w:cs="Arial"/>
                <w:b/>
                <w:bCs/>
                <w:sz w:val="18"/>
                <w:szCs w:val="18"/>
              </w:rPr>
            </w:pPr>
          </w:p>
        </w:tc>
        <w:tc>
          <w:tcPr>
            <w:tcW w:w="7229" w:type="dxa"/>
            <w:shd w:val="clear" w:color="auto" w:fill="auto"/>
          </w:tcPr>
          <w:p w14:paraId="6CB4DDF6" w14:textId="77777777" w:rsidR="00A1339F" w:rsidRPr="005D68D4" w:rsidRDefault="00A1339F" w:rsidP="00AF6F0D">
            <w:pPr>
              <w:rPr>
                <w:rFonts w:ascii="Arial" w:hAnsi="Arial" w:cs="Arial"/>
                <w:sz w:val="18"/>
                <w:szCs w:val="18"/>
              </w:rPr>
            </w:pPr>
            <w:r>
              <w:rPr>
                <w:rFonts w:ascii="Arial" w:hAnsi="Arial" w:cs="Arial"/>
                <w:sz w:val="18"/>
                <w:szCs w:val="18"/>
              </w:rPr>
              <w:t>User selecting the “Details” option from the “My Reports” screen</w:t>
            </w:r>
          </w:p>
        </w:tc>
      </w:tr>
      <w:tr w:rsidR="00A1339F" w:rsidRPr="005D68D4" w14:paraId="375C2E51" w14:textId="77777777" w:rsidTr="009240C2">
        <w:tc>
          <w:tcPr>
            <w:tcW w:w="2093" w:type="dxa"/>
            <w:shd w:val="pct20" w:color="auto" w:fill="auto"/>
          </w:tcPr>
          <w:p w14:paraId="2355ED89"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Pre- conditions</w:t>
            </w:r>
          </w:p>
          <w:p w14:paraId="32866149" w14:textId="77777777" w:rsidR="00A1339F" w:rsidRPr="005D68D4" w:rsidRDefault="00A1339F" w:rsidP="00AF6F0D">
            <w:pPr>
              <w:rPr>
                <w:rFonts w:ascii="Arial" w:hAnsi="Arial" w:cs="Arial"/>
                <w:bCs/>
                <w:color w:val="FF0000"/>
                <w:sz w:val="18"/>
                <w:szCs w:val="18"/>
              </w:rPr>
            </w:pPr>
          </w:p>
        </w:tc>
        <w:tc>
          <w:tcPr>
            <w:tcW w:w="7229" w:type="dxa"/>
            <w:shd w:val="clear" w:color="auto" w:fill="auto"/>
          </w:tcPr>
          <w:p w14:paraId="684EF00E" w14:textId="77777777" w:rsidR="00A1339F" w:rsidRPr="00A1339F" w:rsidRDefault="00A1339F" w:rsidP="00AF6F0D">
            <w:pPr>
              <w:rPr>
                <w:rFonts w:ascii="Arial" w:hAnsi="Arial" w:cs="Arial"/>
                <w:sz w:val="18"/>
                <w:szCs w:val="18"/>
              </w:rPr>
            </w:pPr>
            <w:r w:rsidRPr="00A1339F">
              <w:rPr>
                <w:rFonts w:ascii="Arial" w:hAnsi="Arial" w:cs="Arial"/>
                <w:sz w:val="18"/>
                <w:szCs w:val="18"/>
              </w:rPr>
              <w:t>User successfully generated/request a report and it has run successfully</w:t>
            </w:r>
          </w:p>
        </w:tc>
      </w:tr>
      <w:tr w:rsidR="00A1339F" w:rsidRPr="005D68D4" w14:paraId="603A0D46" w14:textId="77777777" w:rsidTr="009240C2">
        <w:tc>
          <w:tcPr>
            <w:tcW w:w="2093" w:type="dxa"/>
            <w:shd w:val="pct20" w:color="auto" w:fill="auto"/>
          </w:tcPr>
          <w:p w14:paraId="66699C1C"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Post –conditions</w:t>
            </w:r>
          </w:p>
          <w:p w14:paraId="7C96D155" w14:textId="77777777" w:rsidR="00A1339F" w:rsidRPr="005D68D4" w:rsidRDefault="00A1339F" w:rsidP="00AF6F0D">
            <w:pPr>
              <w:rPr>
                <w:rFonts w:ascii="Arial" w:hAnsi="Arial" w:cs="Arial"/>
                <w:b/>
                <w:bCs/>
                <w:sz w:val="18"/>
                <w:szCs w:val="18"/>
              </w:rPr>
            </w:pPr>
          </w:p>
        </w:tc>
        <w:tc>
          <w:tcPr>
            <w:tcW w:w="7229" w:type="dxa"/>
            <w:shd w:val="clear" w:color="auto" w:fill="auto"/>
          </w:tcPr>
          <w:p w14:paraId="40E9B10D" w14:textId="77777777" w:rsidR="00A1339F" w:rsidRPr="005D68D4" w:rsidRDefault="00A1339F" w:rsidP="00AF6F0D">
            <w:pPr>
              <w:rPr>
                <w:rFonts w:ascii="Arial" w:hAnsi="Arial" w:cs="Arial"/>
                <w:sz w:val="18"/>
                <w:szCs w:val="18"/>
              </w:rPr>
            </w:pPr>
            <w:r>
              <w:rPr>
                <w:rFonts w:ascii="Arial" w:hAnsi="Arial" w:cs="Arial"/>
                <w:sz w:val="18"/>
                <w:szCs w:val="18"/>
              </w:rPr>
              <w:t>User can view the details used to run the report</w:t>
            </w:r>
          </w:p>
        </w:tc>
      </w:tr>
      <w:tr w:rsidR="00A1339F" w:rsidRPr="005D68D4" w14:paraId="5014DA29" w14:textId="77777777" w:rsidTr="009240C2">
        <w:tc>
          <w:tcPr>
            <w:tcW w:w="2093" w:type="dxa"/>
            <w:shd w:val="pct20" w:color="auto" w:fill="auto"/>
          </w:tcPr>
          <w:p w14:paraId="2E1C1032"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5A618DF" w14:textId="77777777" w:rsidR="00A1339F" w:rsidRPr="005D68D4" w:rsidRDefault="00A1339F" w:rsidP="00AF6F0D">
            <w:pPr>
              <w:rPr>
                <w:rFonts w:ascii="Arial" w:hAnsi="Arial" w:cs="Arial"/>
                <w:sz w:val="18"/>
                <w:szCs w:val="18"/>
              </w:rPr>
            </w:pPr>
            <w:r>
              <w:rPr>
                <w:rFonts w:ascii="Arial" w:hAnsi="Arial" w:cs="Arial"/>
                <w:sz w:val="18"/>
                <w:szCs w:val="18"/>
              </w:rPr>
              <w:t>Adhoc</w:t>
            </w:r>
          </w:p>
        </w:tc>
      </w:tr>
      <w:tr w:rsidR="00A1339F" w:rsidRPr="005D68D4" w14:paraId="2CA28706" w14:textId="77777777" w:rsidTr="009240C2">
        <w:tc>
          <w:tcPr>
            <w:tcW w:w="2093" w:type="dxa"/>
            <w:shd w:val="pct20" w:color="auto" w:fill="auto"/>
          </w:tcPr>
          <w:p w14:paraId="4B0224BF"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Basic Course of Action</w:t>
            </w:r>
          </w:p>
          <w:p w14:paraId="2C4882AA" w14:textId="77777777" w:rsidR="00A1339F" w:rsidRPr="005D68D4" w:rsidRDefault="00A1339F" w:rsidP="00AF6F0D">
            <w:pPr>
              <w:rPr>
                <w:rFonts w:ascii="Arial" w:hAnsi="Arial" w:cs="Arial"/>
                <w:b/>
                <w:bCs/>
                <w:sz w:val="18"/>
                <w:szCs w:val="18"/>
              </w:rPr>
            </w:pPr>
          </w:p>
          <w:p w14:paraId="74C96DF9" w14:textId="77777777" w:rsidR="00A1339F" w:rsidRPr="005D68D4" w:rsidRDefault="00A1339F" w:rsidP="00AF6F0D">
            <w:pPr>
              <w:rPr>
                <w:rFonts w:ascii="Arial" w:hAnsi="Arial" w:cs="Arial"/>
                <w:b/>
                <w:bCs/>
                <w:sz w:val="18"/>
                <w:szCs w:val="18"/>
              </w:rPr>
            </w:pPr>
          </w:p>
        </w:tc>
        <w:tc>
          <w:tcPr>
            <w:tcW w:w="7229" w:type="dxa"/>
            <w:shd w:val="clear" w:color="auto" w:fill="auto"/>
          </w:tcPr>
          <w:p w14:paraId="6E8CEED4" w14:textId="062D99E2" w:rsidR="00A1339F" w:rsidRDefault="00A1339F" w:rsidP="004E06BD">
            <w:pPr>
              <w:numPr>
                <w:ilvl w:val="0"/>
                <w:numId w:val="35"/>
              </w:numPr>
              <w:rPr>
                <w:rFonts w:ascii="Arial" w:hAnsi="Arial" w:cs="Arial"/>
                <w:sz w:val="18"/>
                <w:szCs w:val="18"/>
              </w:rPr>
            </w:pPr>
            <w:r>
              <w:rPr>
                <w:rFonts w:ascii="Arial" w:hAnsi="Arial" w:cs="Arial"/>
                <w:sz w:val="18"/>
                <w:szCs w:val="18"/>
              </w:rPr>
              <w:t xml:space="preserve">User selects the Report Manager menu option from the </w:t>
            </w:r>
            <w:r w:rsidR="00DB2F0C">
              <w:rPr>
                <w:rFonts w:ascii="Arial" w:hAnsi="Arial" w:cs="Arial"/>
                <w:sz w:val="18"/>
                <w:szCs w:val="18"/>
              </w:rPr>
              <w:t>PlanManager</w:t>
            </w:r>
            <w:r>
              <w:rPr>
                <w:rFonts w:ascii="Arial" w:hAnsi="Arial" w:cs="Arial"/>
                <w:sz w:val="18"/>
                <w:szCs w:val="18"/>
              </w:rPr>
              <w:t xml:space="preserve"> Web Home screen</w:t>
            </w:r>
          </w:p>
          <w:p w14:paraId="2FB32125" w14:textId="77777777" w:rsidR="00A1339F" w:rsidRDefault="00A1339F" w:rsidP="004E06BD">
            <w:pPr>
              <w:numPr>
                <w:ilvl w:val="0"/>
                <w:numId w:val="35"/>
              </w:numPr>
              <w:rPr>
                <w:rFonts w:ascii="Arial" w:hAnsi="Arial" w:cs="Arial"/>
                <w:sz w:val="18"/>
                <w:szCs w:val="18"/>
              </w:rPr>
            </w:pPr>
            <w:r>
              <w:rPr>
                <w:rFonts w:ascii="Arial" w:hAnsi="Arial" w:cs="Arial"/>
                <w:sz w:val="18"/>
                <w:szCs w:val="18"/>
              </w:rPr>
              <w:t>The system displays the Report Manager Home (My Reports) screen</w:t>
            </w:r>
          </w:p>
          <w:p w14:paraId="060B521A" w14:textId="77777777" w:rsidR="00A1339F" w:rsidRDefault="00A1339F" w:rsidP="004E06BD">
            <w:pPr>
              <w:numPr>
                <w:ilvl w:val="0"/>
                <w:numId w:val="35"/>
              </w:numPr>
              <w:rPr>
                <w:rFonts w:ascii="Arial" w:hAnsi="Arial" w:cs="Arial"/>
                <w:sz w:val="18"/>
                <w:szCs w:val="18"/>
              </w:rPr>
            </w:pPr>
            <w:r>
              <w:rPr>
                <w:rFonts w:ascii="Arial" w:hAnsi="Arial" w:cs="Arial"/>
                <w:sz w:val="18"/>
                <w:szCs w:val="18"/>
              </w:rPr>
              <w:t>The user selects the &lt;&lt;Details&gt;&gt; option for the report they wish to view.</w:t>
            </w:r>
          </w:p>
          <w:p w14:paraId="7B5951C2" w14:textId="77777777" w:rsidR="00A1339F" w:rsidRPr="005D68D4" w:rsidRDefault="00A1339F" w:rsidP="004E06BD">
            <w:pPr>
              <w:numPr>
                <w:ilvl w:val="0"/>
                <w:numId w:val="35"/>
              </w:numPr>
              <w:rPr>
                <w:rFonts w:ascii="Arial" w:hAnsi="Arial" w:cs="Arial"/>
                <w:sz w:val="18"/>
                <w:szCs w:val="18"/>
              </w:rPr>
            </w:pPr>
            <w:r>
              <w:rPr>
                <w:rFonts w:ascii="Arial" w:hAnsi="Arial" w:cs="Arial"/>
                <w:sz w:val="18"/>
                <w:szCs w:val="18"/>
              </w:rPr>
              <w:t>The system displays the details of the report</w:t>
            </w:r>
          </w:p>
        </w:tc>
      </w:tr>
      <w:tr w:rsidR="00A1339F" w:rsidRPr="005D68D4" w14:paraId="399A654B" w14:textId="77777777" w:rsidTr="009240C2">
        <w:tc>
          <w:tcPr>
            <w:tcW w:w="2093" w:type="dxa"/>
            <w:shd w:val="pct20" w:color="auto" w:fill="auto"/>
          </w:tcPr>
          <w:p w14:paraId="7222BB48"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Alternate scenario extensions</w:t>
            </w:r>
          </w:p>
          <w:p w14:paraId="3977ABA6" w14:textId="77777777" w:rsidR="00A1339F" w:rsidRPr="005D68D4" w:rsidRDefault="00A1339F" w:rsidP="00AF6F0D">
            <w:pPr>
              <w:rPr>
                <w:rFonts w:ascii="Arial" w:hAnsi="Arial" w:cs="Arial"/>
                <w:b/>
                <w:bCs/>
                <w:sz w:val="18"/>
                <w:szCs w:val="18"/>
              </w:rPr>
            </w:pPr>
          </w:p>
          <w:p w14:paraId="3F00C7C3" w14:textId="77777777" w:rsidR="00A1339F" w:rsidRPr="005D68D4" w:rsidRDefault="00A1339F" w:rsidP="00AF6F0D">
            <w:pPr>
              <w:rPr>
                <w:rFonts w:ascii="Arial" w:hAnsi="Arial" w:cs="Arial"/>
                <w:b/>
                <w:bCs/>
                <w:sz w:val="18"/>
                <w:szCs w:val="18"/>
              </w:rPr>
            </w:pPr>
          </w:p>
        </w:tc>
        <w:tc>
          <w:tcPr>
            <w:tcW w:w="7229" w:type="dxa"/>
            <w:shd w:val="clear" w:color="auto" w:fill="auto"/>
          </w:tcPr>
          <w:p w14:paraId="1BFC501F" w14:textId="77777777" w:rsidR="00A1339F" w:rsidRPr="005D68D4" w:rsidRDefault="00A1339F" w:rsidP="00AF6F0D">
            <w:pPr>
              <w:rPr>
                <w:rFonts w:ascii="Arial" w:hAnsi="Arial" w:cs="Arial"/>
                <w:sz w:val="18"/>
                <w:szCs w:val="18"/>
              </w:rPr>
            </w:pPr>
          </w:p>
        </w:tc>
      </w:tr>
      <w:tr w:rsidR="00A1339F" w:rsidRPr="005D68D4" w14:paraId="45F4A827" w14:textId="77777777" w:rsidTr="009240C2">
        <w:trPr>
          <w:trHeight w:val="683"/>
        </w:trPr>
        <w:tc>
          <w:tcPr>
            <w:tcW w:w="2093" w:type="dxa"/>
            <w:shd w:val="pct20" w:color="auto" w:fill="auto"/>
          </w:tcPr>
          <w:p w14:paraId="732CB247"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Business Logic/ Rules/ Supplementary Info</w:t>
            </w:r>
          </w:p>
          <w:p w14:paraId="14C04B4D" w14:textId="77777777" w:rsidR="00A1339F" w:rsidRPr="005D68D4" w:rsidRDefault="00A1339F" w:rsidP="00AF6F0D">
            <w:pPr>
              <w:rPr>
                <w:rFonts w:ascii="Arial" w:hAnsi="Arial" w:cs="Arial"/>
                <w:b/>
                <w:bCs/>
                <w:sz w:val="18"/>
                <w:szCs w:val="18"/>
              </w:rPr>
            </w:pPr>
          </w:p>
        </w:tc>
        <w:tc>
          <w:tcPr>
            <w:tcW w:w="7229" w:type="dxa"/>
            <w:shd w:val="clear" w:color="auto" w:fill="auto"/>
          </w:tcPr>
          <w:p w14:paraId="3015860A" w14:textId="6CC727F1" w:rsidR="00A1339F" w:rsidRPr="00C91AB4" w:rsidRDefault="00A1339F" w:rsidP="004E06BD">
            <w:pPr>
              <w:pStyle w:val="ListParagraph"/>
              <w:numPr>
                <w:ilvl w:val="0"/>
                <w:numId w:val="164"/>
              </w:numPr>
              <w:rPr>
                <w:rFonts w:cs="Arial"/>
                <w:sz w:val="18"/>
                <w:szCs w:val="18"/>
                <w:u w:val="single"/>
              </w:rPr>
            </w:pPr>
            <w:r w:rsidRPr="00C91AB4">
              <w:rPr>
                <w:rFonts w:cs="Arial"/>
                <w:sz w:val="18"/>
                <w:szCs w:val="18"/>
                <w:u w:val="single"/>
              </w:rPr>
              <w:t>Report Details</w:t>
            </w:r>
          </w:p>
          <w:p w14:paraId="44C408E5" w14:textId="77777777" w:rsidR="00A1339F" w:rsidRDefault="00A1339F" w:rsidP="00AF6F0D">
            <w:pPr>
              <w:rPr>
                <w:rFonts w:ascii="Arial" w:hAnsi="Arial" w:cs="Arial"/>
                <w:sz w:val="18"/>
                <w:szCs w:val="18"/>
              </w:rPr>
            </w:pPr>
            <w:r>
              <w:rPr>
                <w:rFonts w:ascii="Arial" w:hAnsi="Arial" w:cs="Arial"/>
                <w:sz w:val="18"/>
                <w:szCs w:val="18"/>
              </w:rPr>
              <w:t>If the user wants to</w:t>
            </w:r>
            <w:r w:rsidR="00DF126A">
              <w:rPr>
                <w:rFonts w:ascii="Arial" w:hAnsi="Arial" w:cs="Arial"/>
                <w:sz w:val="18"/>
                <w:szCs w:val="18"/>
              </w:rPr>
              <w:t xml:space="preserve"> view </w:t>
            </w:r>
            <w:r>
              <w:rPr>
                <w:rFonts w:ascii="Arial" w:hAnsi="Arial" w:cs="Arial"/>
                <w:sz w:val="18"/>
                <w:szCs w:val="18"/>
              </w:rPr>
              <w:t>the report</w:t>
            </w:r>
            <w:r w:rsidR="00DF2487">
              <w:rPr>
                <w:rFonts w:ascii="Arial" w:hAnsi="Arial" w:cs="Arial"/>
                <w:sz w:val="18"/>
                <w:szCs w:val="18"/>
              </w:rPr>
              <w:t xml:space="preserve"> details </w:t>
            </w:r>
            <w:r>
              <w:rPr>
                <w:rFonts w:ascii="Arial" w:hAnsi="Arial" w:cs="Arial"/>
                <w:sz w:val="18"/>
                <w:szCs w:val="18"/>
              </w:rPr>
              <w:t xml:space="preserve">then they need </w:t>
            </w:r>
            <w:r w:rsidR="00DF2487">
              <w:rPr>
                <w:rFonts w:ascii="Arial" w:hAnsi="Arial" w:cs="Arial"/>
                <w:sz w:val="18"/>
                <w:szCs w:val="18"/>
              </w:rPr>
              <w:t xml:space="preserve">to select </w:t>
            </w:r>
            <w:r>
              <w:rPr>
                <w:rFonts w:ascii="Arial" w:hAnsi="Arial" w:cs="Arial"/>
                <w:sz w:val="18"/>
                <w:szCs w:val="18"/>
              </w:rPr>
              <w:t>a “</w:t>
            </w:r>
            <w:r w:rsidR="00DF2487">
              <w:rPr>
                <w:rFonts w:ascii="Arial" w:hAnsi="Arial" w:cs="Arial"/>
                <w:sz w:val="18"/>
                <w:szCs w:val="18"/>
              </w:rPr>
              <w:t>Details</w:t>
            </w:r>
            <w:r>
              <w:rPr>
                <w:rFonts w:ascii="Arial" w:hAnsi="Arial" w:cs="Arial"/>
                <w:sz w:val="18"/>
                <w:szCs w:val="18"/>
              </w:rPr>
              <w:t>” option</w:t>
            </w:r>
            <w:r w:rsidR="00DF2487">
              <w:rPr>
                <w:rFonts w:ascii="Arial" w:hAnsi="Arial" w:cs="Arial"/>
                <w:sz w:val="18"/>
                <w:szCs w:val="18"/>
              </w:rPr>
              <w:t xml:space="preserve">. </w:t>
            </w:r>
          </w:p>
          <w:p w14:paraId="2F961C2C" w14:textId="77777777" w:rsidR="00DF2487" w:rsidRDefault="00DF2487" w:rsidP="00AF6F0D">
            <w:pPr>
              <w:rPr>
                <w:rFonts w:ascii="Arial" w:hAnsi="Arial" w:cs="Arial"/>
                <w:sz w:val="18"/>
                <w:szCs w:val="18"/>
              </w:rPr>
            </w:pPr>
          </w:p>
          <w:p w14:paraId="2CC39BCD" w14:textId="77777777" w:rsidR="00A1339F" w:rsidRDefault="00A1339F" w:rsidP="00AF6F0D">
            <w:pPr>
              <w:rPr>
                <w:rFonts w:ascii="Arial" w:hAnsi="Arial" w:cs="Arial"/>
                <w:sz w:val="18"/>
                <w:szCs w:val="18"/>
              </w:rPr>
            </w:pPr>
            <w:r>
              <w:rPr>
                <w:rFonts w:ascii="Arial" w:hAnsi="Arial" w:cs="Arial"/>
                <w:sz w:val="18"/>
                <w:szCs w:val="18"/>
              </w:rPr>
              <w:t>Upon selecting the “</w:t>
            </w:r>
            <w:r w:rsidR="00DF2487">
              <w:rPr>
                <w:rFonts w:ascii="Arial" w:hAnsi="Arial" w:cs="Arial"/>
                <w:sz w:val="18"/>
                <w:szCs w:val="18"/>
              </w:rPr>
              <w:t>Details</w:t>
            </w:r>
            <w:r>
              <w:rPr>
                <w:rFonts w:ascii="Arial" w:hAnsi="Arial" w:cs="Arial"/>
                <w:sz w:val="18"/>
                <w:szCs w:val="18"/>
              </w:rPr>
              <w:t>” option the system should display the report</w:t>
            </w:r>
            <w:r w:rsidR="00DF2487">
              <w:rPr>
                <w:rFonts w:ascii="Arial" w:hAnsi="Arial" w:cs="Arial"/>
                <w:sz w:val="18"/>
                <w:szCs w:val="18"/>
              </w:rPr>
              <w:t xml:space="preserve"> details</w:t>
            </w:r>
            <w:r>
              <w:rPr>
                <w:rFonts w:ascii="Arial" w:hAnsi="Arial" w:cs="Arial"/>
                <w:sz w:val="18"/>
                <w:szCs w:val="18"/>
              </w:rPr>
              <w:t xml:space="preserve"> in a modal window.</w:t>
            </w:r>
          </w:p>
          <w:p w14:paraId="673CDCD0" w14:textId="77777777" w:rsidR="00A1339F" w:rsidRDefault="00A1339F" w:rsidP="00AF6F0D">
            <w:pPr>
              <w:rPr>
                <w:rFonts w:ascii="Arial" w:hAnsi="Arial" w:cs="Arial"/>
                <w:sz w:val="18"/>
                <w:szCs w:val="18"/>
              </w:rPr>
            </w:pPr>
          </w:p>
          <w:p w14:paraId="24F0137F" w14:textId="77777777" w:rsidR="00A1339F" w:rsidRDefault="00A1339F" w:rsidP="00AF6F0D">
            <w:pPr>
              <w:rPr>
                <w:rFonts w:ascii="Arial" w:hAnsi="Arial" w:cs="Arial"/>
                <w:sz w:val="18"/>
                <w:szCs w:val="18"/>
              </w:rPr>
            </w:pPr>
            <w:r>
              <w:rPr>
                <w:rFonts w:ascii="Arial" w:hAnsi="Arial" w:cs="Arial"/>
                <w:sz w:val="18"/>
                <w:szCs w:val="18"/>
              </w:rPr>
              <w:t>The items that should be on the &lt;&lt;Report</w:t>
            </w:r>
            <w:r w:rsidR="00DF2487">
              <w:rPr>
                <w:rFonts w:ascii="Arial" w:hAnsi="Arial" w:cs="Arial"/>
                <w:sz w:val="18"/>
                <w:szCs w:val="18"/>
              </w:rPr>
              <w:t xml:space="preserve"> Details</w:t>
            </w:r>
            <w:r>
              <w:rPr>
                <w:rFonts w:ascii="Arial" w:hAnsi="Arial" w:cs="Arial"/>
                <w:sz w:val="18"/>
                <w:szCs w:val="18"/>
              </w:rPr>
              <w:t>&gt;&gt; screen are:</w:t>
            </w:r>
          </w:p>
          <w:p w14:paraId="2928B340" w14:textId="77777777" w:rsidR="00A1339F" w:rsidRDefault="00A1339F" w:rsidP="00AF6F0D">
            <w:pPr>
              <w:rPr>
                <w:rFonts w:ascii="Arial" w:hAnsi="Arial" w:cs="Arial"/>
                <w:sz w:val="18"/>
                <w:szCs w:val="18"/>
              </w:rPr>
            </w:pPr>
          </w:p>
          <w:p w14:paraId="19715600" w14:textId="77777777" w:rsidR="00A1339F" w:rsidRDefault="00A1339F" w:rsidP="004E06BD">
            <w:pPr>
              <w:numPr>
                <w:ilvl w:val="0"/>
                <w:numId w:val="36"/>
              </w:numPr>
              <w:rPr>
                <w:rFonts w:ascii="Arial" w:hAnsi="Arial" w:cs="Arial"/>
                <w:i/>
                <w:sz w:val="18"/>
                <w:szCs w:val="18"/>
              </w:rPr>
            </w:pPr>
            <w:r>
              <w:rPr>
                <w:rFonts w:ascii="Arial" w:hAnsi="Arial" w:cs="Arial"/>
                <w:sz w:val="18"/>
                <w:szCs w:val="18"/>
              </w:rPr>
              <w:t xml:space="preserve">The report name and description as defined in </w:t>
            </w:r>
            <w:r w:rsidRPr="00053DAE">
              <w:rPr>
                <w:rFonts w:ascii="Arial" w:hAnsi="Arial" w:cs="Arial"/>
                <w:i/>
                <w:sz w:val="18"/>
                <w:szCs w:val="18"/>
              </w:rPr>
              <w:t>‘PMUC0</w:t>
            </w:r>
            <w:r w:rsidR="005D4DB6">
              <w:rPr>
                <w:rFonts w:ascii="Arial" w:hAnsi="Arial" w:cs="Arial"/>
                <w:i/>
                <w:sz w:val="18"/>
                <w:szCs w:val="18"/>
              </w:rPr>
              <w:t>28</w:t>
            </w:r>
            <w:r w:rsidRPr="00053DAE">
              <w:rPr>
                <w:rFonts w:ascii="Arial" w:hAnsi="Arial" w:cs="Arial"/>
                <w:i/>
                <w:sz w:val="18"/>
                <w:szCs w:val="18"/>
              </w:rPr>
              <w:t xml:space="preserve"> – Save Report’</w:t>
            </w:r>
          </w:p>
          <w:p w14:paraId="2BFCF6DF" w14:textId="77777777" w:rsidR="00DF126A" w:rsidRPr="00DF126A" w:rsidRDefault="00DF2487" w:rsidP="004E06BD">
            <w:pPr>
              <w:numPr>
                <w:ilvl w:val="0"/>
                <w:numId w:val="36"/>
              </w:numPr>
              <w:rPr>
                <w:rFonts w:ascii="Arial" w:hAnsi="Arial" w:cs="Arial"/>
                <w:i/>
                <w:sz w:val="18"/>
                <w:szCs w:val="18"/>
              </w:rPr>
            </w:pPr>
            <w:r w:rsidRPr="00DF126A">
              <w:rPr>
                <w:rFonts w:ascii="Arial" w:hAnsi="Arial" w:cs="Arial"/>
                <w:sz w:val="18"/>
                <w:szCs w:val="18"/>
              </w:rPr>
              <w:t xml:space="preserve">The scope name and description used when </w:t>
            </w:r>
            <w:r w:rsidR="00DF126A" w:rsidRPr="00DF126A">
              <w:rPr>
                <w:rFonts w:ascii="Arial" w:hAnsi="Arial" w:cs="Arial"/>
                <w:sz w:val="18"/>
                <w:szCs w:val="18"/>
              </w:rPr>
              <w:t xml:space="preserve">the report was </w:t>
            </w:r>
            <w:r w:rsidRPr="00DF126A">
              <w:rPr>
                <w:rFonts w:ascii="Arial" w:hAnsi="Arial" w:cs="Arial"/>
                <w:sz w:val="18"/>
                <w:szCs w:val="18"/>
              </w:rPr>
              <w:t>request</w:t>
            </w:r>
            <w:r w:rsidR="00DF126A" w:rsidRPr="00DF126A">
              <w:rPr>
                <w:rFonts w:ascii="Arial" w:hAnsi="Arial" w:cs="Arial"/>
                <w:sz w:val="18"/>
                <w:szCs w:val="18"/>
              </w:rPr>
              <w:t>ed</w:t>
            </w:r>
          </w:p>
          <w:p w14:paraId="22979DAF" w14:textId="77777777" w:rsidR="00DF2487" w:rsidRPr="00DF732A" w:rsidRDefault="00DF2487" w:rsidP="004E06BD">
            <w:pPr>
              <w:numPr>
                <w:ilvl w:val="0"/>
                <w:numId w:val="36"/>
              </w:numPr>
              <w:rPr>
                <w:rFonts w:ascii="Arial" w:hAnsi="Arial" w:cs="Arial"/>
                <w:i/>
                <w:sz w:val="18"/>
                <w:szCs w:val="18"/>
              </w:rPr>
            </w:pPr>
            <w:r w:rsidRPr="00DF126A">
              <w:rPr>
                <w:rFonts w:ascii="Arial" w:hAnsi="Arial" w:cs="Arial"/>
                <w:sz w:val="18"/>
                <w:szCs w:val="18"/>
              </w:rPr>
              <w:t>The filter name and description used when the report was requested</w:t>
            </w:r>
          </w:p>
          <w:p w14:paraId="2D88FFCB" w14:textId="77777777" w:rsidR="00DF732A" w:rsidRPr="00DF126A" w:rsidRDefault="00DF732A" w:rsidP="004E06BD">
            <w:pPr>
              <w:numPr>
                <w:ilvl w:val="0"/>
                <w:numId w:val="36"/>
              </w:numPr>
              <w:rPr>
                <w:rFonts w:ascii="Arial" w:hAnsi="Arial" w:cs="Arial"/>
                <w:i/>
                <w:sz w:val="18"/>
                <w:szCs w:val="18"/>
              </w:rPr>
            </w:pPr>
            <w:r>
              <w:rPr>
                <w:rFonts w:ascii="Arial" w:hAnsi="Arial" w:cs="Arial"/>
                <w:sz w:val="18"/>
                <w:szCs w:val="18"/>
              </w:rPr>
              <w:t>The date range or as at date used when requesting the report</w:t>
            </w:r>
          </w:p>
          <w:p w14:paraId="7BC9D194" w14:textId="77777777" w:rsidR="00A1339F" w:rsidRDefault="00DF2487" w:rsidP="004E06BD">
            <w:pPr>
              <w:numPr>
                <w:ilvl w:val="0"/>
                <w:numId w:val="36"/>
              </w:numPr>
              <w:rPr>
                <w:rFonts w:ascii="Arial" w:hAnsi="Arial" w:cs="Arial"/>
                <w:sz w:val="18"/>
                <w:szCs w:val="18"/>
              </w:rPr>
            </w:pPr>
            <w:r>
              <w:rPr>
                <w:rFonts w:ascii="Arial" w:hAnsi="Arial" w:cs="Arial"/>
                <w:sz w:val="18"/>
                <w:szCs w:val="18"/>
              </w:rPr>
              <w:t xml:space="preserve">The </w:t>
            </w:r>
            <w:r w:rsidR="00DF126A">
              <w:rPr>
                <w:rFonts w:ascii="Arial" w:hAnsi="Arial" w:cs="Arial"/>
                <w:sz w:val="18"/>
                <w:szCs w:val="18"/>
              </w:rPr>
              <w:t>U</w:t>
            </w:r>
            <w:r>
              <w:rPr>
                <w:rFonts w:ascii="Arial" w:hAnsi="Arial" w:cs="Arial"/>
                <w:sz w:val="18"/>
                <w:szCs w:val="18"/>
              </w:rPr>
              <w:t>ser</w:t>
            </w:r>
            <w:r w:rsidR="00DF126A">
              <w:rPr>
                <w:rFonts w:ascii="Arial" w:hAnsi="Arial" w:cs="Arial"/>
                <w:sz w:val="18"/>
                <w:szCs w:val="18"/>
              </w:rPr>
              <w:t>ID</w:t>
            </w:r>
            <w:r>
              <w:rPr>
                <w:rFonts w:ascii="Arial" w:hAnsi="Arial" w:cs="Arial"/>
                <w:sz w:val="18"/>
                <w:szCs w:val="18"/>
              </w:rPr>
              <w:t xml:space="preserve">, </w:t>
            </w:r>
            <w:r w:rsidR="00DF126A">
              <w:rPr>
                <w:rFonts w:ascii="Arial" w:hAnsi="Arial" w:cs="Arial"/>
                <w:sz w:val="18"/>
                <w:szCs w:val="18"/>
              </w:rPr>
              <w:t>F</w:t>
            </w:r>
            <w:r>
              <w:rPr>
                <w:rFonts w:ascii="Arial" w:hAnsi="Arial" w:cs="Arial"/>
                <w:sz w:val="18"/>
                <w:szCs w:val="18"/>
              </w:rPr>
              <w:t xml:space="preserve">irst </w:t>
            </w:r>
            <w:r w:rsidR="00DF126A">
              <w:rPr>
                <w:rFonts w:ascii="Arial" w:hAnsi="Arial" w:cs="Arial"/>
                <w:sz w:val="18"/>
                <w:szCs w:val="18"/>
              </w:rPr>
              <w:t>N</w:t>
            </w:r>
            <w:r>
              <w:rPr>
                <w:rFonts w:ascii="Arial" w:hAnsi="Arial" w:cs="Arial"/>
                <w:sz w:val="18"/>
                <w:szCs w:val="18"/>
              </w:rPr>
              <w:t xml:space="preserve">ame and </w:t>
            </w:r>
            <w:r w:rsidR="00DF126A">
              <w:rPr>
                <w:rFonts w:ascii="Arial" w:hAnsi="Arial" w:cs="Arial"/>
                <w:sz w:val="18"/>
                <w:szCs w:val="18"/>
              </w:rPr>
              <w:t>L</w:t>
            </w:r>
            <w:r>
              <w:rPr>
                <w:rFonts w:ascii="Arial" w:hAnsi="Arial" w:cs="Arial"/>
                <w:sz w:val="18"/>
                <w:szCs w:val="18"/>
              </w:rPr>
              <w:t xml:space="preserve">ast </w:t>
            </w:r>
            <w:r w:rsidR="00DF126A">
              <w:rPr>
                <w:rFonts w:ascii="Arial" w:hAnsi="Arial" w:cs="Arial"/>
                <w:sz w:val="18"/>
                <w:szCs w:val="18"/>
              </w:rPr>
              <w:t>N</w:t>
            </w:r>
            <w:r>
              <w:rPr>
                <w:rFonts w:ascii="Arial" w:hAnsi="Arial" w:cs="Arial"/>
                <w:sz w:val="18"/>
                <w:szCs w:val="18"/>
              </w:rPr>
              <w:t>ame of the user who request</w:t>
            </w:r>
            <w:r w:rsidR="00DF126A">
              <w:rPr>
                <w:rFonts w:ascii="Arial" w:hAnsi="Arial" w:cs="Arial"/>
                <w:sz w:val="18"/>
                <w:szCs w:val="18"/>
              </w:rPr>
              <w:t>ed</w:t>
            </w:r>
            <w:r>
              <w:rPr>
                <w:rFonts w:ascii="Arial" w:hAnsi="Arial" w:cs="Arial"/>
                <w:sz w:val="18"/>
                <w:szCs w:val="18"/>
              </w:rPr>
              <w:t xml:space="preserve"> the report</w:t>
            </w:r>
          </w:p>
          <w:p w14:paraId="087A1BDF" w14:textId="77777777" w:rsidR="00DF2487" w:rsidRDefault="00DF2487" w:rsidP="004E06BD">
            <w:pPr>
              <w:numPr>
                <w:ilvl w:val="0"/>
                <w:numId w:val="36"/>
              </w:numPr>
              <w:rPr>
                <w:rFonts w:ascii="Arial" w:hAnsi="Arial" w:cs="Arial"/>
                <w:sz w:val="18"/>
                <w:szCs w:val="18"/>
              </w:rPr>
            </w:pPr>
            <w:r>
              <w:rPr>
                <w:rFonts w:ascii="Arial" w:hAnsi="Arial" w:cs="Arial"/>
                <w:sz w:val="18"/>
                <w:szCs w:val="18"/>
              </w:rPr>
              <w:t>The date and time that the report was request</w:t>
            </w:r>
            <w:r w:rsidR="00DF126A">
              <w:rPr>
                <w:rFonts w:ascii="Arial" w:hAnsi="Arial" w:cs="Arial"/>
                <w:sz w:val="18"/>
                <w:szCs w:val="18"/>
              </w:rPr>
              <w:t>ed</w:t>
            </w:r>
          </w:p>
          <w:p w14:paraId="4F8BEC4A" w14:textId="77777777" w:rsidR="00A1339F" w:rsidRPr="00DF2487" w:rsidRDefault="00DF2487" w:rsidP="004E06BD">
            <w:pPr>
              <w:numPr>
                <w:ilvl w:val="0"/>
                <w:numId w:val="36"/>
              </w:numPr>
              <w:rPr>
                <w:rFonts w:ascii="Arial" w:hAnsi="Arial" w:cs="Arial"/>
                <w:sz w:val="18"/>
                <w:szCs w:val="18"/>
              </w:rPr>
            </w:pPr>
            <w:r>
              <w:rPr>
                <w:rFonts w:ascii="Arial" w:hAnsi="Arial" w:cs="Arial"/>
                <w:sz w:val="18"/>
                <w:szCs w:val="18"/>
              </w:rPr>
              <w:t>Any errors received as a result of running the report invoke ‘</w:t>
            </w:r>
            <w:r w:rsidRPr="00DF2487">
              <w:rPr>
                <w:rFonts w:ascii="Arial" w:hAnsi="Arial" w:cs="Arial"/>
                <w:i/>
                <w:sz w:val="18"/>
                <w:szCs w:val="18"/>
              </w:rPr>
              <w:t>PMUC0</w:t>
            </w:r>
            <w:r w:rsidR="005C7284">
              <w:rPr>
                <w:rFonts w:ascii="Arial" w:hAnsi="Arial" w:cs="Arial"/>
                <w:i/>
                <w:sz w:val="18"/>
                <w:szCs w:val="18"/>
              </w:rPr>
              <w:t>17</w:t>
            </w:r>
            <w:r w:rsidRPr="00DF2487">
              <w:rPr>
                <w:rFonts w:ascii="Arial" w:hAnsi="Arial" w:cs="Arial"/>
                <w:i/>
                <w:sz w:val="18"/>
                <w:szCs w:val="18"/>
              </w:rPr>
              <w:t xml:space="preserve"> – View Errors</w:t>
            </w:r>
            <w:r w:rsidR="005C7284">
              <w:rPr>
                <w:rFonts w:ascii="Arial" w:hAnsi="Arial" w:cs="Arial"/>
                <w:i/>
                <w:sz w:val="18"/>
                <w:szCs w:val="18"/>
              </w:rPr>
              <w:t>/Warnings</w:t>
            </w:r>
            <w:r w:rsidRPr="00DF2487">
              <w:rPr>
                <w:rFonts w:ascii="Arial" w:hAnsi="Arial" w:cs="Arial"/>
                <w:i/>
                <w:sz w:val="18"/>
                <w:szCs w:val="18"/>
              </w:rPr>
              <w:t>’</w:t>
            </w:r>
          </w:p>
        </w:tc>
      </w:tr>
      <w:tr w:rsidR="00A1339F" w:rsidRPr="005D68D4" w14:paraId="65E06F39" w14:textId="77777777" w:rsidTr="009240C2">
        <w:tc>
          <w:tcPr>
            <w:tcW w:w="2093" w:type="dxa"/>
            <w:shd w:val="pct20" w:color="auto" w:fill="auto"/>
          </w:tcPr>
          <w:p w14:paraId="55E3AEC4"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Notes / Questions</w:t>
            </w:r>
          </w:p>
          <w:p w14:paraId="1AB483CD" w14:textId="77777777" w:rsidR="00A1339F" w:rsidRPr="005D68D4" w:rsidRDefault="00A1339F" w:rsidP="00AF6F0D">
            <w:pPr>
              <w:rPr>
                <w:rFonts w:ascii="Arial" w:hAnsi="Arial" w:cs="Arial"/>
                <w:b/>
                <w:bCs/>
                <w:sz w:val="18"/>
                <w:szCs w:val="18"/>
              </w:rPr>
            </w:pPr>
          </w:p>
        </w:tc>
        <w:tc>
          <w:tcPr>
            <w:tcW w:w="7229" w:type="dxa"/>
            <w:shd w:val="clear" w:color="auto" w:fill="auto"/>
          </w:tcPr>
          <w:p w14:paraId="1A3106D9" w14:textId="77777777" w:rsidR="00A1339F" w:rsidRPr="005D68D4" w:rsidRDefault="00A1339F" w:rsidP="00AF6F0D">
            <w:pPr>
              <w:rPr>
                <w:rFonts w:ascii="Arial" w:hAnsi="Arial" w:cs="Arial"/>
                <w:sz w:val="18"/>
                <w:szCs w:val="18"/>
              </w:rPr>
            </w:pPr>
          </w:p>
        </w:tc>
      </w:tr>
      <w:tr w:rsidR="00A1339F" w:rsidRPr="005D68D4" w14:paraId="03D5BB1C" w14:textId="77777777" w:rsidTr="009240C2">
        <w:tc>
          <w:tcPr>
            <w:tcW w:w="2093" w:type="dxa"/>
            <w:shd w:val="pct20" w:color="auto" w:fill="auto"/>
          </w:tcPr>
          <w:p w14:paraId="6E17C6FB"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Includes Use Cases</w:t>
            </w:r>
          </w:p>
          <w:p w14:paraId="21396CE4" w14:textId="77777777" w:rsidR="00A1339F" w:rsidRPr="005D68D4" w:rsidRDefault="00A1339F" w:rsidP="00AF6F0D">
            <w:pPr>
              <w:rPr>
                <w:rFonts w:ascii="Arial" w:hAnsi="Arial" w:cs="Arial"/>
                <w:b/>
                <w:bCs/>
                <w:color w:val="FF0000"/>
                <w:sz w:val="18"/>
                <w:szCs w:val="18"/>
              </w:rPr>
            </w:pPr>
          </w:p>
        </w:tc>
        <w:tc>
          <w:tcPr>
            <w:tcW w:w="7229" w:type="dxa"/>
            <w:shd w:val="clear" w:color="auto" w:fill="auto"/>
          </w:tcPr>
          <w:p w14:paraId="33133B46" w14:textId="77777777" w:rsidR="00A1339F" w:rsidRPr="005D68D4" w:rsidRDefault="00A1339F" w:rsidP="00AF6F0D">
            <w:pPr>
              <w:rPr>
                <w:rFonts w:ascii="Arial" w:hAnsi="Arial" w:cs="Arial"/>
                <w:sz w:val="18"/>
                <w:szCs w:val="18"/>
              </w:rPr>
            </w:pPr>
          </w:p>
        </w:tc>
      </w:tr>
      <w:tr w:rsidR="00A1339F" w:rsidRPr="005D68D4" w14:paraId="27B454BD" w14:textId="77777777" w:rsidTr="009240C2">
        <w:tc>
          <w:tcPr>
            <w:tcW w:w="2093" w:type="dxa"/>
            <w:shd w:val="pct20" w:color="auto" w:fill="auto"/>
          </w:tcPr>
          <w:p w14:paraId="3977CA02"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38D8857" w14:textId="77777777" w:rsidR="00A1339F" w:rsidRPr="005D68D4" w:rsidRDefault="00A1339F" w:rsidP="00AF6F0D">
            <w:pPr>
              <w:rPr>
                <w:rFonts w:ascii="Arial" w:hAnsi="Arial" w:cs="Arial"/>
                <w:sz w:val="18"/>
                <w:szCs w:val="18"/>
              </w:rPr>
            </w:pPr>
          </w:p>
        </w:tc>
      </w:tr>
      <w:tr w:rsidR="00A1339F" w:rsidRPr="005D68D4" w14:paraId="17909DF9" w14:textId="77777777" w:rsidTr="009240C2">
        <w:tc>
          <w:tcPr>
            <w:tcW w:w="2093" w:type="dxa"/>
            <w:shd w:val="pct20" w:color="auto" w:fill="auto"/>
          </w:tcPr>
          <w:p w14:paraId="4C23960D"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C403DD4" w14:textId="303CFF7A" w:rsidR="00A1339F" w:rsidRPr="005D68D4" w:rsidRDefault="00A834D6" w:rsidP="00AF6F0D">
            <w:pPr>
              <w:rPr>
                <w:rFonts w:ascii="Arial" w:hAnsi="Arial" w:cs="Arial"/>
                <w:sz w:val="18"/>
                <w:szCs w:val="18"/>
              </w:rPr>
            </w:pPr>
            <w:r>
              <w:rPr>
                <w:rFonts w:ascii="Arial" w:hAnsi="Arial" w:cs="Arial"/>
                <w:sz w:val="18"/>
                <w:szCs w:val="18"/>
              </w:rPr>
              <w:t>PM0043 (parts of)</w:t>
            </w:r>
          </w:p>
        </w:tc>
      </w:tr>
      <w:tr w:rsidR="00A1339F" w:rsidRPr="005D68D4" w14:paraId="32021988" w14:textId="77777777" w:rsidTr="009240C2">
        <w:tc>
          <w:tcPr>
            <w:tcW w:w="2093" w:type="dxa"/>
            <w:shd w:val="pct20" w:color="auto" w:fill="auto"/>
          </w:tcPr>
          <w:p w14:paraId="22091687" w14:textId="77777777" w:rsidR="00A1339F" w:rsidRPr="005D68D4" w:rsidRDefault="00A1339F"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51B1EDF1" w14:textId="77777777" w:rsidR="00A1339F" w:rsidRPr="005D68D4" w:rsidRDefault="00A1339F" w:rsidP="00AF6F0D">
            <w:pPr>
              <w:rPr>
                <w:rFonts w:ascii="Arial" w:hAnsi="Arial" w:cs="Arial"/>
                <w:sz w:val="18"/>
                <w:szCs w:val="18"/>
              </w:rPr>
            </w:pPr>
            <w:r w:rsidRPr="005D68D4">
              <w:rPr>
                <w:rFonts w:ascii="Arial" w:hAnsi="Arial" w:cs="Arial"/>
                <w:sz w:val="18"/>
                <w:szCs w:val="18"/>
              </w:rPr>
              <w:t>Sue Allwood</w:t>
            </w:r>
          </w:p>
        </w:tc>
      </w:tr>
    </w:tbl>
    <w:p w14:paraId="159A4E3A" w14:textId="77777777" w:rsidR="00A1339F" w:rsidRDefault="00A1339F" w:rsidP="00AF6F0D"/>
    <w:p w14:paraId="5BB7B60D" w14:textId="77777777" w:rsidR="00A1339F" w:rsidRDefault="00A1339F" w:rsidP="00AF6F0D"/>
    <w:p w14:paraId="31CFE64B" w14:textId="77777777" w:rsidR="00097AF1" w:rsidRDefault="00097AF1" w:rsidP="00AF6F0D">
      <w:pPr>
        <w:sectPr w:rsidR="00097AF1" w:rsidSect="00485D23">
          <w:pgSz w:w="12240" w:h="15840" w:code="1"/>
          <w:pgMar w:top="1616" w:right="1797" w:bottom="851" w:left="1797" w:header="567" w:footer="720" w:gutter="0"/>
          <w:cols w:space="720"/>
          <w:docGrid w:linePitch="360"/>
        </w:sectPr>
      </w:pPr>
    </w:p>
    <w:p w14:paraId="0FC28F5C" w14:textId="77777777" w:rsidR="00485D23" w:rsidRDefault="00485D23" w:rsidP="00AF6F0D">
      <w:pPr>
        <w:pStyle w:val="Heading4"/>
        <w:ind w:left="0" w:firstLine="0"/>
      </w:pPr>
      <w:r>
        <w:t>Report Manager Home Page – “Report Details” Screen Properties</w:t>
      </w:r>
    </w:p>
    <w:p w14:paraId="3602742B" w14:textId="77777777" w:rsidR="00485D23" w:rsidRDefault="00485D23"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485D23" w:rsidRPr="004A5D01" w14:paraId="2CE72781" w14:textId="77777777" w:rsidTr="00C04061">
        <w:trPr>
          <w:trHeight w:val="825"/>
        </w:trPr>
        <w:tc>
          <w:tcPr>
            <w:tcW w:w="12073" w:type="dxa"/>
            <w:gridSpan w:val="6"/>
            <w:shd w:val="clear" w:color="auto" w:fill="auto"/>
          </w:tcPr>
          <w:p w14:paraId="172F74DC" w14:textId="77777777" w:rsidR="00485D23" w:rsidRPr="004A5D01" w:rsidRDefault="00485D23"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12A2CA3B" w14:textId="77777777" w:rsidR="00485D23" w:rsidRPr="004A5D01" w:rsidRDefault="00485D23"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0A34F6A7" w14:textId="77777777" w:rsidR="00485D23" w:rsidRPr="004A5D01" w:rsidRDefault="00485D23" w:rsidP="00AF6F0D">
            <w:pPr>
              <w:rPr>
                <w:rFonts w:ascii="Arial" w:hAnsi="Arial" w:cs="Arial"/>
                <w:b/>
                <w:sz w:val="18"/>
                <w:szCs w:val="18"/>
              </w:rPr>
            </w:pPr>
            <w:r w:rsidRPr="004A5D01">
              <w:rPr>
                <w:rFonts w:ascii="Arial" w:hAnsi="Arial" w:cs="Arial"/>
                <w:b/>
                <w:sz w:val="18"/>
                <w:szCs w:val="18"/>
              </w:rPr>
              <w:t>Target</w:t>
            </w:r>
          </w:p>
        </w:tc>
      </w:tr>
      <w:tr w:rsidR="00485D23" w:rsidRPr="004A5D01" w14:paraId="74660CD3" w14:textId="77777777" w:rsidTr="00C04061">
        <w:trPr>
          <w:trHeight w:val="275"/>
        </w:trPr>
        <w:tc>
          <w:tcPr>
            <w:tcW w:w="12073" w:type="dxa"/>
            <w:gridSpan w:val="6"/>
            <w:shd w:val="clear" w:color="auto" w:fill="auto"/>
          </w:tcPr>
          <w:p w14:paraId="3AE35A9A" w14:textId="77777777" w:rsidR="00485D23" w:rsidRPr="004A5D01" w:rsidRDefault="00485D23" w:rsidP="00AF6F0D">
            <w:pPr>
              <w:pStyle w:val="TableText"/>
              <w:jc w:val="left"/>
              <w:rPr>
                <w:rFonts w:ascii="Arial" w:hAnsi="Arial" w:cs="Arial"/>
                <w:b/>
                <w:szCs w:val="18"/>
              </w:rPr>
            </w:pPr>
            <w:r w:rsidRPr="004A5D01">
              <w:rPr>
                <w:rFonts w:ascii="Arial" w:hAnsi="Arial" w:cs="Arial"/>
                <w:b/>
                <w:szCs w:val="18"/>
              </w:rPr>
              <w:t xml:space="preserve">Report </w:t>
            </w:r>
            <w:r>
              <w:rPr>
                <w:rFonts w:ascii="Arial" w:hAnsi="Arial" w:cs="Arial"/>
                <w:b/>
                <w:szCs w:val="18"/>
              </w:rPr>
              <w:t>Details</w:t>
            </w:r>
          </w:p>
          <w:p w14:paraId="3F179E83" w14:textId="77777777" w:rsidR="00485D23" w:rsidRDefault="00485D23" w:rsidP="00AF6F0D">
            <w:pPr>
              <w:pStyle w:val="TableText"/>
              <w:jc w:val="left"/>
              <w:rPr>
                <w:rFonts w:ascii="Arial" w:hAnsi="Arial" w:cs="Arial"/>
                <w:szCs w:val="18"/>
              </w:rPr>
            </w:pPr>
          </w:p>
          <w:p w14:paraId="0828D5E5" w14:textId="77777777" w:rsidR="00485D23" w:rsidRPr="004A5D01" w:rsidRDefault="00485D23" w:rsidP="00AF6F0D">
            <w:pPr>
              <w:pStyle w:val="TableText"/>
              <w:jc w:val="left"/>
              <w:rPr>
                <w:rFonts w:ascii="Arial" w:hAnsi="Arial" w:cs="Arial"/>
                <w:szCs w:val="18"/>
              </w:rPr>
            </w:pPr>
          </w:p>
          <w:p w14:paraId="21A25E8D" w14:textId="77777777" w:rsidR="00485D23" w:rsidRPr="004A5D01" w:rsidRDefault="00485D23" w:rsidP="00AF6F0D">
            <w:pPr>
              <w:pStyle w:val="TableText"/>
              <w:jc w:val="left"/>
              <w:rPr>
                <w:rFonts w:ascii="Arial" w:hAnsi="Arial" w:cs="Arial"/>
                <w:szCs w:val="18"/>
              </w:rPr>
            </w:pPr>
          </w:p>
        </w:tc>
        <w:tc>
          <w:tcPr>
            <w:tcW w:w="1360" w:type="dxa"/>
            <w:shd w:val="clear" w:color="auto" w:fill="auto"/>
          </w:tcPr>
          <w:p w14:paraId="6D120F14" w14:textId="77777777" w:rsidR="00485D23"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68D95385" w14:textId="77777777" w:rsidR="00485D23"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485D23" w:rsidRPr="004A5D01" w14:paraId="43F56F78" w14:textId="77777777" w:rsidTr="00C04061">
        <w:trPr>
          <w:trHeight w:val="275"/>
        </w:trPr>
        <w:tc>
          <w:tcPr>
            <w:tcW w:w="1241" w:type="dxa"/>
            <w:shd w:val="clear" w:color="auto" w:fill="auto"/>
          </w:tcPr>
          <w:p w14:paraId="0A06EFFE" w14:textId="77777777" w:rsidR="00485D23" w:rsidRPr="004A5D01" w:rsidRDefault="00485D23"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4731A822" w14:textId="77777777" w:rsidR="00485D23" w:rsidRPr="004A5D01" w:rsidRDefault="00485D23"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570BF76B" w14:textId="77777777" w:rsidR="00485D23" w:rsidRPr="004A5D01" w:rsidRDefault="00485D23"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011FA043" w14:textId="77777777" w:rsidR="00485D23" w:rsidRPr="004A5D01" w:rsidRDefault="00485D23"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3553DC65" w14:textId="77777777" w:rsidR="00485D23" w:rsidRPr="004A5D01" w:rsidRDefault="00485D23"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6D3ACF0E" w14:textId="77777777" w:rsidR="00485D23" w:rsidRPr="004A5D01" w:rsidRDefault="00485D23"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0426328E" w14:textId="77777777" w:rsidR="00485D23" w:rsidRPr="004A5D01" w:rsidRDefault="00485D23" w:rsidP="00AF6F0D">
            <w:pPr>
              <w:rPr>
                <w:rFonts w:ascii="Arial" w:hAnsi="Arial" w:cs="Arial"/>
                <w:b/>
                <w:sz w:val="18"/>
                <w:szCs w:val="18"/>
              </w:rPr>
            </w:pPr>
          </w:p>
        </w:tc>
        <w:tc>
          <w:tcPr>
            <w:tcW w:w="1134" w:type="dxa"/>
          </w:tcPr>
          <w:p w14:paraId="486E2104" w14:textId="77777777" w:rsidR="00485D23" w:rsidRPr="004A5D01" w:rsidRDefault="00485D23" w:rsidP="00AF6F0D">
            <w:pPr>
              <w:rPr>
                <w:rFonts w:ascii="Arial" w:hAnsi="Arial" w:cs="Arial"/>
                <w:b/>
                <w:sz w:val="18"/>
                <w:szCs w:val="18"/>
              </w:rPr>
            </w:pPr>
          </w:p>
        </w:tc>
      </w:tr>
      <w:tr w:rsidR="00885194" w:rsidRPr="004A5D01" w14:paraId="4BA9E811" w14:textId="77777777" w:rsidTr="00C04061">
        <w:trPr>
          <w:trHeight w:val="275"/>
        </w:trPr>
        <w:tc>
          <w:tcPr>
            <w:tcW w:w="1241" w:type="dxa"/>
            <w:shd w:val="clear" w:color="auto" w:fill="auto"/>
          </w:tcPr>
          <w:p w14:paraId="39C22057"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675F89F6" w14:textId="77777777" w:rsidR="00885194" w:rsidRPr="00835942" w:rsidRDefault="00885194" w:rsidP="00AF6F0D">
            <w:pPr>
              <w:rPr>
                <w:rFonts w:ascii="Arial" w:hAnsi="Arial" w:cs="Arial"/>
                <w:sz w:val="18"/>
                <w:szCs w:val="18"/>
              </w:rPr>
            </w:pPr>
            <w:r w:rsidRPr="00835942">
              <w:rPr>
                <w:rFonts w:ascii="Arial" w:hAnsi="Arial" w:cs="Arial"/>
                <w:sz w:val="18"/>
                <w:szCs w:val="18"/>
              </w:rPr>
              <w:t>{Report Name}</w:t>
            </w:r>
          </w:p>
        </w:tc>
        <w:tc>
          <w:tcPr>
            <w:tcW w:w="850" w:type="dxa"/>
            <w:shd w:val="clear" w:color="auto" w:fill="auto"/>
          </w:tcPr>
          <w:p w14:paraId="573C92D5"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49D9E7DE" w14:textId="77777777" w:rsidR="00885194" w:rsidRPr="004A5D01" w:rsidRDefault="00885194" w:rsidP="00AF6F0D">
            <w:pPr>
              <w:rPr>
                <w:rFonts w:ascii="Arial" w:hAnsi="Arial" w:cs="Arial"/>
                <w:sz w:val="18"/>
                <w:szCs w:val="18"/>
              </w:rPr>
            </w:pPr>
            <w:r>
              <w:rPr>
                <w:rFonts w:ascii="Arial" w:hAnsi="Arial" w:cs="Arial"/>
                <w:sz w:val="18"/>
                <w:szCs w:val="18"/>
              </w:rPr>
              <w:t>The report name</w:t>
            </w:r>
          </w:p>
        </w:tc>
        <w:tc>
          <w:tcPr>
            <w:tcW w:w="1134" w:type="dxa"/>
            <w:shd w:val="clear" w:color="auto" w:fill="auto"/>
          </w:tcPr>
          <w:p w14:paraId="47A11E78"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B1AADE0"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198D1A68"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553ACBD1"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4C9BF569" w14:textId="77777777" w:rsidTr="00C04061">
        <w:trPr>
          <w:trHeight w:val="275"/>
        </w:trPr>
        <w:tc>
          <w:tcPr>
            <w:tcW w:w="1241" w:type="dxa"/>
            <w:shd w:val="clear" w:color="auto" w:fill="auto"/>
          </w:tcPr>
          <w:p w14:paraId="5038B788"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2AE5B0B4" w14:textId="77777777" w:rsidR="00885194" w:rsidRPr="00835942" w:rsidRDefault="00885194" w:rsidP="00AF6F0D">
            <w:pPr>
              <w:rPr>
                <w:rFonts w:ascii="Arial" w:hAnsi="Arial" w:cs="Arial"/>
                <w:sz w:val="18"/>
                <w:szCs w:val="18"/>
              </w:rPr>
            </w:pPr>
            <w:r w:rsidRPr="00835942">
              <w:rPr>
                <w:rFonts w:ascii="Arial" w:hAnsi="Arial" w:cs="Arial"/>
                <w:sz w:val="18"/>
                <w:szCs w:val="18"/>
              </w:rPr>
              <w:t>{Report Description}</w:t>
            </w:r>
          </w:p>
        </w:tc>
        <w:tc>
          <w:tcPr>
            <w:tcW w:w="850" w:type="dxa"/>
            <w:shd w:val="clear" w:color="auto" w:fill="auto"/>
          </w:tcPr>
          <w:p w14:paraId="48B8AA21"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F638B6D" w14:textId="77777777" w:rsidR="00885194" w:rsidRPr="004A5D01" w:rsidRDefault="00885194" w:rsidP="00AF6F0D">
            <w:pPr>
              <w:rPr>
                <w:rFonts w:ascii="Arial" w:hAnsi="Arial" w:cs="Arial"/>
                <w:sz w:val="18"/>
                <w:szCs w:val="18"/>
              </w:rPr>
            </w:pPr>
            <w:r>
              <w:rPr>
                <w:rFonts w:ascii="Arial" w:hAnsi="Arial" w:cs="Arial"/>
                <w:sz w:val="18"/>
                <w:szCs w:val="18"/>
              </w:rPr>
              <w:t>The report description</w:t>
            </w:r>
          </w:p>
        </w:tc>
        <w:tc>
          <w:tcPr>
            <w:tcW w:w="1134" w:type="dxa"/>
            <w:shd w:val="clear" w:color="auto" w:fill="auto"/>
          </w:tcPr>
          <w:p w14:paraId="58E8D3D3"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77132FF9"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362459FF"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2B9D4CE7"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716C5C99" w14:textId="77777777" w:rsidTr="00C04061">
        <w:trPr>
          <w:trHeight w:val="275"/>
        </w:trPr>
        <w:tc>
          <w:tcPr>
            <w:tcW w:w="1241" w:type="dxa"/>
            <w:shd w:val="clear" w:color="auto" w:fill="auto"/>
          </w:tcPr>
          <w:p w14:paraId="16229F87"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94EC47A" w14:textId="77777777" w:rsidR="00885194" w:rsidRPr="00835942" w:rsidRDefault="00885194" w:rsidP="00AF6F0D">
            <w:pPr>
              <w:rPr>
                <w:rFonts w:ascii="Arial" w:hAnsi="Arial" w:cs="Arial"/>
                <w:sz w:val="18"/>
                <w:szCs w:val="18"/>
              </w:rPr>
            </w:pPr>
            <w:r w:rsidRPr="00835942">
              <w:rPr>
                <w:rFonts w:ascii="Arial" w:hAnsi="Arial" w:cs="Arial"/>
                <w:sz w:val="18"/>
                <w:szCs w:val="18"/>
              </w:rPr>
              <w:t>{Scope Name}</w:t>
            </w:r>
          </w:p>
        </w:tc>
        <w:tc>
          <w:tcPr>
            <w:tcW w:w="850" w:type="dxa"/>
            <w:shd w:val="clear" w:color="auto" w:fill="auto"/>
          </w:tcPr>
          <w:p w14:paraId="6DD44C44" w14:textId="77777777" w:rsidR="00885194" w:rsidRDefault="00885194" w:rsidP="00AF6F0D">
            <w:r w:rsidRPr="00692C2C">
              <w:rPr>
                <w:rFonts w:ascii="Arial" w:hAnsi="Arial" w:cs="Arial"/>
                <w:sz w:val="18"/>
                <w:szCs w:val="18"/>
              </w:rPr>
              <w:t>n/a</w:t>
            </w:r>
          </w:p>
        </w:tc>
        <w:tc>
          <w:tcPr>
            <w:tcW w:w="3262" w:type="dxa"/>
            <w:shd w:val="clear" w:color="auto" w:fill="auto"/>
          </w:tcPr>
          <w:p w14:paraId="047EC5A4" w14:textId="77777777" w:rsidR="00885194" w:rsidRPr="004A5D01" w:rsidRDefault="00885194" w:rsidP="00AF6F0D">
            <w:pPr>
              <w:rPr>
                <w:rFonts w:ascii="Arial" w:hAnsi="Arial" w:cs="Arial"/>
                <w:sz w:val="18"/>
                <w:szCs w:val="18"/>
              </w:rPr>
            </w:pPr>
            <w:r>
              <w:rPr>
                <w:rFonts w:ascii="Arial" w:hAnsi="Arial" w:cs="Arial"/>
                <w:sz w:val="18"/>
                <w:szCs w:val="18"/>
              </w:rPr>
              <w:t>The name of the scope used to request the report</w:t>
            </w:r>
          </w:p>
        </w:tc>
        <w:tc>
          <w:tcPr>
            <w:tcW w:w="1134" w:type="dxa"/>
            <w:shd w:val="clear" w:color="auto" w:fill="auto"/>
          </w:tcPr>
          <w:p w14:paraId="0E70DEA7"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B1A5761"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5C96EC3E"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24F1F5B8"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1FBF65C3" w14:textId="77777777" w:rsidTr="00C04061">
        <w:trPr>
          <w:trHeight w:val="259"/>
        </w:trPr>
        <w:tc>
          <w:tcPr>
            <w:tcW w:w="1241" w:type="dxa"/>
            <w:shd w:val="clear" w:color="auto" w:fill="auto"/>
          </w:tcPr>
          <w:p w14:paraId="652941BB"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7ACB8F5A" w14:textId="77777777" w:rsidR="00885194" w:rsidRPr="00835942" w:rsidRDefault="00885194" w:rsidP="00AF6F0D">
            <w:pPr>
              <w:rPr>
                <w:rFonts w:ascii="Arial" w:hAnsi="Arial" w:cs="Arial"/>
                <w:sz w:val="18"/>
                <w:szCs w:val="18"/>
              </w:rPr>
            </w:pPr>
            <w:r w:rsidRPr="00835942">
              <w:rPr>
                <w:rFonts w:ascii="Arial" w:hAnsi="Arial" w:cs="Arial"/>
                <w:sz w:val="18"/>
                <w:szCs w:val="18"/>
              </w:rPr>
              <w:t>{Scope Description}</w:t>
            </w:r>
          </w:p>
        </w:tc>
        <w:tc>
          <w:tcPr>
            <w:tcW w:w="850" w:type="dxa"/>
            <w:shd w:val="clear" w:color="auto" w:fill="auto"/>
          </w:tcPr>
          <w:p w14:paraId="6E476987" w14:textId="77777777" w:rsidR="00885194" w:rsidRDefault="00885194" w:rsidP="00AF6F0D">
            <w:r w:rsidRPr="00692C2C">
              <w:rPr>
                <w:rFonts w:ascii="Arial" w:hAnsi="Arial" w:cs="Arial"/>
                <w:sz w:val="18"/>
                <w:szCs w:val="18"/>
              </w:rPr>
              <w:t>n/a</w:t>
            </w:r>
          </w:p>
        </w:tc>
        <w:tc>
          <w:tcPr>
            <w:tcW w:w="3262" w:type="dxa"/>
            <w:shd w:val="clear" w:color="auto" w:fill="auto"/>
          </w:tcPr>
          <w:p w14:paraId="44A8475E" w14:textId="77777777" w:rsidR="00885194" w:rsidRPr="004A5D01" w:rsidRDefault="00885194" w:rsidP="00AF6F0D">
            <w:pPr>
              <w:rPr>
                <w:rFonts w:ascii="Arial" w:hAnsi="Arial" w:cs="Arial"/>
                <w:sz w:val="18"/>
                <w:szCs w:val="18"/>
              </w:rPr>
            </w:pPr>
            <w:r>
              <w:rPr>
                <w:rFonts w:ascii="Arial" w:hAnsi="Arial" w:cs="Arial"/>
                <w:sz w:val="18"/>
                <w:szCs w:val="18"/>
              </w:rPr>
              <w:t>The description of the scope used to request the report</w:t>
            </w:r>
          </w:p>
        </w:tc>
        <w:tc>
          <w:tcPr>
            <w:tcW w:w="1134" w:type="dxa"/>
            <w:shd w:val="clear" w:color="auto" w:fill="auto"/>
          </w:tcPr>
          <w:p w14:paraId="06C6CD93"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3C92D83"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27E3BB68"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66993CD3"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54EF10A6" w14:textId="77777777" w:rsidTr="00C04061">
        <w:trPr>
          <w:trHeight w:val="259"/>
        </w:trPr>
        <w:tc>
          <w:tcPr>
            <w:tcW w:w="1241" w:type="dxa"/>
            <w:shd w:val="clear" w:color="auto" w:fill="auto"/>
          </w:tcPr>
          <w:p w14:paraId="0CAFAE07"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AB40142" w14:textId="77777777" w:rsidR="00885194" w:rsidRPr="00835942" w:rsidRDefault="00885194" w:rsidP="00AF6F0D">
            <w:pPr>
              <w:rPr>
                <w:rFonts w:ascii="Arial" w:hAnsi="Arial" w:cs="Arial"/>
                <w:sz w:val="18"/>
                <w:szCs w:val="18"/>
              </w:rPr>
            </w:pPr>
            <w:r w:rsidRPr="00835942">
              <w:rPr>
                <w:rFonts w:ascii="Arial" w:hAnsi="Arial" w:cs="Arial"/>
                <w:sz w:val="18"/>
                <w:szCs w:val="18"/>
              </w:rPr>
              <w:t>{Filter Name}</w:t>
            </w:r>
          </w:p>
        </w:tc>
        <w:tc>
          <w:tcPr>
            <w:tcW w:w="850" w:type="dxa"/>
            <w:shd w:val="clear" w:color="auto" w:fill="auto"/>
          </w:tcPr>
          <w:p w14:paraId="76A11C16" w14:textId="77777777" w:rsidR="00885194" w:rsidRDefault="00885194" w:rsidP="00AF6F0D">
            <w:r w:rsidRPr="00692C2C">
              <w:rPr>
                <w:rFonts w:ascii="Arial" w:hAnsi="Arial" w:cs="Arial"/>
                <w:sz w:val="18"/>
                <w:szCs w:val="18"/>
              </w:rPr>
              <w:t>n/a</w:t>
            </w:r>
          </w:p>
        </w:tc>
        <w:tc>
          <w:tcPr>
            <w:tcW w:w="3262" w:type="dxa"/>
            <w:shd w:val="clear" w:color="auto" w:fill="auto"/>
          </w:tcPr>
          <w:p w14:paraId="1DBF7367" w14:textId="77777777" w:rsidR="00885194" w:rsidRPr="004A5D01" w:rsidRDefault="00885194" w:rsidP="00AF6F0D">
            <w:pPr>
              <w:rPr>
                <w:rFonts w:ascii="Arial" w:hAnsi="Arial" w:cs="Arial"/>
                <w:sz w:val="18"/>
                <w:szCs w:val="18"/>
              </w:rPr>
            </w:pPr>
            <w:r>
              <w:rPr>
                <w:rFonts w:ascii="Arial" w:hAnsi="Arial" w:cs="Arial"/>
                <w:sz w:val="18"/>
                <w:szCs w:val="18"/>
              </w:rPr>
              <w:t>The name of the filter used to request the report</w:t>
            </w:r>
          </w:p>
        </w:tc>
        <w:tc>
          <w:tcPr>
            <w:tcW w:w="1134" w:type="dxa"/>
            <w:shd w:val="clear" w:color="auto" w:fill="auto"/>
          </w:tcPr>
          <w:p w14:paraId="54BAF030"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29D3D01"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053A017F"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1D58061C"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093659D1" w14:textId="77777777" w:rsidTr="00C04061">
        <w:trPr>
          <w:trHeight w:val="259"/>
        </w:trPr>
        <w:tc>
          <w:tcPr>
            <w:tcW w:w="1241" w:type="dxa"/>
            <w:shd w:val="clear" w:color="auto" w:fill="auto"/>
          </w:tcPr>
          <w:p w14:paraId="725E9E26" w14:textId="77777777" w:rsidR="00885194" w:rsidRPr="004A5D01" w:rsidRDefault="0088519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32E5FC96" w14:textId="77777777" w:rsidR="00885194" w:rsidRPr="00835942" w:rsidRDefault="00885194" w:rsidP="00AF6F0D">
            <w:pPr>
              <w:rPr>
                <w:rFonts w:ascii="Arial" w:hAnsi="Arial" w:cs="Arial"/>
                <w:sz w:val="18"/>
                <w:szCs w:val="18"/>
              </w:rPr>
            </w:pPr>
            <w:r w:rsidRPr="00835942">
              <w:rPr>
                <w:rFonts w:ascii="Arial" w:hAnsi="Arial" w:cs="Arial"/>
                <w:sz w:val="18"/>
                <w:szCs w:val="18"/>
              </w:rPr>
              <w:t>{Filter Description}</w:t>
            </w:r>
          </w:p>
        </w:tc>
        <w:tc>
          <w:tcPr>
            <w:tcW w:w="850" w:type="dxa"/>
            <w:shd w:val="clear" w:color="auto" w:fill="auto"/>
          </w:tcPr>
          <w:p w14:paraId="3C17C5CF" w14:textId="77777777" w:rsidR="00885194" w:rsidRDefault="00885194" w:rsidP="00AF6F0D">
            <w:r w:rsidRPr="00692C2C">
              <w:rPr>
                <w:rFonts w:ascii="Arial" w:hAnsi="Arial" w:cs="Arial"/>
                <w:sz w:val="18"/>
                <w:szCs w:val="18"/>
              </w:rPr>
              <w:t>n/a</w:t>
            </w:r>
          </w:p>
        </w:tc>
        <w:tc>
          <w:tcPr>
            <w:tcW w:w="3262" w:type="dxa"/>
            <w:shd w:val="clear" w:color="auto" w:fill="auto"/>
          </w:tcPr>
          <w:p w14:paraId="770C5C54" w14:textId="77777777" w:rsidR="00885194" w:rsidRPr="004A5D01" w:rsidRDefault="00885194" w:rsidP="00AF6F0D">
            <w:pPr>
              <w:rPr>
                <w:rFonts w:ascii="Arial" w:hAnsi="Arial" w:cs="Arial"/>
                <w:sz w:val="18"/>
                <w:szCs w:val="18"/>
              </w:rPr>
            </w:pPr>
            <w:r>
              <w:rPr>
                <w:rFonts w:ascii="Arial" w:hAnsi="Arial" w:cs="Arial"/>
                <w:sz w:val="18"/>
                <w:szCs w:val="18"/>
              </w:rPr>
              <w:t>The description of the scope used to request the report</w:t>
            </w:r>
          </w:p>
        </w:tc>
        <w:tc>
          <w:tcPr>
            <w:tcW w:w="1134" w:type="dxa"/>
            <w:shd w:val="clear" w:color="auto" w:fill="auto"/>
          </w:tcPr>
          <w:p w14:paraId="303F0352"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7C6F1D8D"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4DCDB657"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67D8F4DB"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7311A5" w:rsidRPr="004A5D01" w14:paraId="7AD03214" w14:textId="77777777" w:rsidTr="00C04061">
        <w:trPr>
          <w:trHeight w:val="275"/>
        </w:trPr>
        <w:tc>
          <w:tcPr>
            <w:tcW w:w="1241" w:type="dxa"/>
            <w:shd w:val="clear" w:color="auto" w:fill="auto"/>
          </w:tcPr>
          <w:p w14:paraId="05205BC1" w14:textId="77777777" w:rsidR="007311A5" w:rsidRDefault="007311A5"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56CB0C3" w14:textId="77777777" w:rsidR="007311A5" w:rsidRPr="00835942" w:rsidRDefault="007311A5" w:rsidP="00AF6F0D">
            <w:pPr>
              <w:rPr>
                <w:rFonts w:ascii="Arial" w:hAnsi="Arial" w:cs="Arial"/>
                <w:sz w:val="18"/>
                <w:szCs w:val="18"/>
              </w:rPr>
            </w:pPr>
            <w:r>
              <w:rPr>
                <w:rFonts w:ascii="Arial" w:hAnsi="Arial" w:cs="Arial"/>
                <w:sz w:val="18"/>
                <w:szCs w:val="18"/>
              </w:rPr>
              <w:t>{Date Range or as at date}</w:t>
            </w:r>
          </w:p>
        </w:tc>
        <w:tc>
          <w:tcPr>
            <w:tcW w:w="850" w:type="dxa"/>
            <w:shd w:val="clear" w:color="auto" w:fill="auto"/>
          </w:tcPr>
          <w:p w14:paraId="75C604C6" w14:textId="77777777" w:rsidR="007311A5" w:rsidRPr="00692C2C" w:rsidRDefault="007311A5"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48B21B43" w14:textId="77777777" w:rsidR="007311A5" w:rsidRPr="00835942" w:rsidRDefault="007311A5" w:rsidP="00AF6F0D">
            <w:pPr>
              <w:rPr>
                <w:rFonts w:ascii="Arial" w:hAnsi="Arial" w:cs="Arial"/>
                <w:sz w:val="18"/>
                <w:szCs w:val="18"/>
              </w:rPr>
            </w:pPr>
            <w:r>
              <w:rPr>
                <w:rFonts w:ascii="Arial" w:hAnsi="Arial" w:cs="Arial"/>
                <w:sz w:val="18"/>
                <w:szCs w:val="18"/>
              </w:rPr>
              <w:t>The date range or as at date selected when the report was run</w:t>
            </w:r>
          </w:p>
        </w:tc>
        <w:tc>
          <w:tcPr>
            <w:tcW w:w="1134" w:type="dxa"/>
            <w:shd w:val="clear" w:color="auto" w:fill="auto"/>
          </w:tcPr>
          <w:p w14:paraId="73CCB294" w14:textId="77777777" w:rsidR="007311A5" w:rsidRDefault="007311A5"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EEBBE6C" w14:textId="77777777" w:rsidR="007311A5" w:rsidRDefault="007311A5" w:rsidP="00AF6F0D">
            <w:pPr>
              <w:rPr>
                <w:rFonts w:ascii="Arial" w:hAnsi="Arial" w:cs="Arial"/>
                <w:sz w:val="18"/>
                <w:szCs w:val="18"/>
              </w:rPr>
            </w:pPr>
            <w:r>
              <w:rPr>
                <w:rFonts w:ascii="Arial" w:hAnsi="Arial" w:cs="Arial"/>
                <w:sz w:val="18"/>
                <w:szCs w:val="18"/>
              </w:rPr>
              <w:t>n/a</w:t>
            </w:r>
          </w:p>
        </w:tc>
        <w:tc>
          <w:tcPr>
            <w:tcW w:w="1360" w:type="dxa"/>
          </w:tcPr>
          <w:p w14:paraId="04F4E305" w14:textId="77777777" w:rsidR="007311A5" w:rsidRDefault="007311A5"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41B5E99E" w14:textId="77777777" w:rsidR="007311A5" w:rsidRDefault="007311A5" w:rsidP="00AF6F0D">
            <w:pPr>
              <w:autoSpaceDE w:val="0"/>
              <w:autoSpaceDN w:val="0"/>
              <w:adjustRightInd w:val="0"/>
              <w:rPr>
                <w:rFonts w:ascii="Arial" w:hAnsi="Arial" w:cs="Arial"/>
                <w:sz w:val="18"/>
                <w:szCs w:val="18"/>
              </w:rPr>
            </w:pPr>
          </w:p>
        </w:tc>
      </w:tr>
      <w:tr w:rsidR="00885194" w:rsidRPr="004A5D01" w14:paraId="565F739E" w14:textId="77777777" w:rsidTr="00C04061">
        <w:trPr>
          <w:trHeight w:val="275"/>
        </w:trPr>
        <w:tc>
          <w:tcPr>
            <w:tcW w:w="1241" w:type="dxa"/>
            <w:shd w:val="clear" w:color="auto" w:fill="auto"/>
          </w:tcPr>
          <w:p w14:paraId="201E27BF" w14:textId="77777777" w:rsidR="00885194" w:rsidRPr="004A5D01" w:rsidRDefault="00885194"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3FE7953E" w14:textId="77777777" w:rsidR="00885194" w:rsidRPr="00835942" w:rsidRDefault="00885194" w:rsidP="00AF6F0D">
            <w:pPr>
              <w:rPr>
                <w:rFonts w:ascii="Arial" w:hAnsi="Arial" w:cs="Arial"/>
                <w:sz w:val="18"/>
                <w:szCs w:val="18"/>
              </w:rPr>
            </w:pPr>
            <w:r w:rsidRPr="00835942">
              <w:rPr>
                <w:rFonts w:ascii="Arial" w:hAnsi="Arial" w:cs="Arial"/>
                <w:sz w:val="18"/>
                <w:szCs w:val="18"/>
              </w:rPr>
              <w:t>User Id</w:t>
            </w:r>
          </w:p>
        </w:tc>
        <w:tc>
          <w:tcPr>
            <w:tcW w:w="850" w:type="dxa"/>
            <w:shd w:val="clear" w:color="auto" w:fill="auto"/>
          </w:tcPr>
          <w:p w14:paraId="3255309C" w14:textId="77777777" w:rsidR="00885194" w:rsidRDefault="00885194" w:rsidP="00AF6F0D">
            <w:r w:rsidRPr="00692C2C">
              <w:rPr>
                <w:rFonts w:ascii="Arial" w:hAnsi="Arial" w:cs="Arial"/>
                <w:sz w:val="18"/>
                <w:szCs w:val="18"/>
              </w:rPr>
              <w:t>n/a</w:t>
            </w:r>
          </w:p>
        </w:tc>
        <w:tc>
          <w:tcPr>
            <w:tcW w:w="3262" w:type="dxa"/>
            <w:shd w:val="clear" w:color="auto" w:fill="auto"/>
          </w:tcPr>
          <w:p w14:paraId="09369649" w14:textId="77777777" w:rsidR="00885194" w:rsidRPr="00835942" w:rsidRDefault="00885194" w:rsidP="00AF6F0D">
            <w:pPr>
              <w:rPr>
                <w:rFonts w:ascii="Arial" w:hAnsi="Arial" w:cs="Arial"/>
                <w:sz w:val="18"/>
                <w:szCs w:val="18"/>
              </w:rPr>
            </w:pPr>
            <w:r w:rsidRPr="00835942">
              <w:rPr>
                <w:rFonts w:ascii="Arial" w:hAnsi="Arial" w:cs="Arial"/>
                <w:sz w:val="18"/>
                <w:szCs w:val="18"/>
              </w:rPr>
              <w:t>The UserID of the user who requested the report</w:t>
            </w:r>
          </w:p>
        </w:tc>
        <w:tc>
          <w:tcPr>
            <w:tcW w:w="1134" w:type="dxa"/>
            <w:shd w:val="clear" w:color="auto" w:fill="auto"/>
          </w:tcPr>
          <w:p w14:paraId="0E30182F"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661C7640"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6CF15169"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00CD1306"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41BB8821" w14:textId="77777777" w:rsidTr="00C04061">
        <w:trPr>
          <w:trHeight w:val="275"/>
        </w:trPr>
        <w:tc>
          <w:tcPr>
            <w:tcW w:w="1241" w:type="dxa"/>
            <w:shd w:val="clear" w:color="auto" w:fill="auto"/>
          </w:tcPr>
          <w:p w14:paraId="26E35535" w14:textId="77777777" w:rsidR="00885194" w:rsidRDefault="00885194" w:rsidP="00AF6F0D">
            <w:r w:rsidRPr="00FB31F0">
              <w:rPr>
                <w:rFonts w:ascii="Arial" w:hAnsi="Arial" w:cs="Arial"/>
                <w:sz w:val="18"/>
                <w:szCs w:val="18"/>
              </w:rPr>
              <w:t>Screen Label</w:t>
            </w:r>
          </w:p>
        </w:tc>
        <w:tc>
          <w:tcPr>
            <w:tcW w:w="2552" w:type="dxa"/>
            <w:shd w:val="clear" w:color="auto" w:fill="auto"/>
          </w:tcPr>
          <w:p w14:paraId="7A48AB44" w14:textId="77777777" w:rsidR="00885194" w:rsidRPr="00835942" w:rsidRDefault="00885194" w:rsidP="00AF6F0D">
            <w:pPr>
              <w:rPr>
                <w:rFonts w:ascii="Arial" w:hAnsi="Arial" w:cs="Arial"/>
                <w:sz w:val="18"/>
                <w:szCs w:val="18"/>
              </w:rPr>
            </w:pPr>
            <w:r w:rsidRPr="00835942">
              <w:rPr>
                <w:rFonts w:ascii="Arial" w:hAnsi="Arial" w:cs="Arial"/>
                <w:sz w:val="18"/>
                <w:szCs w:val="18"/>
              </w:rPr>
              <w:t>First Name</w:t>
            </w:r>
          </w:p>
        </w:tc>
        <w:tc>
          <w:tcPr>
            <w:tcW w:w="850" w:type="dxa"/>
            <w:shd w:val="clear" w:color="auto" w:fill="auto"/>
          </w:tcPr>
          <w:p w14:paraId="50DF47D0" w14:textId="77777777" w:rsidR="00885194" w:rsidRDefault="00885194" w:rsidP="00AF6F0D">
            <w:r w:rsidRPr="00692C2C">
              <w:rPr>
                <w:rFonts w:ascii="Arial" w:hAnsi="Arial" w:cs="Arial"/>
                <w:sz w:val="18"/>
                <w:szCs w:val="18"/>
              </w:rPr>
              <w:t>n/a</w:t>
            </w:r>
          </w:p>
        </w:tc>
        <w:tc>
          <w:tcPr>
            <w:tcW w:w="3262" w:type="dxa"/>
            <w:shd w:val="clear" w:color="auto" w:fill="auto"/>
          </w:tcPr>
          <w:p w14:paraId="20D2D6FF" w14:textId="77777777" w:rsidR="00885194" w:rsidRPr="0017147F" w:rsidRDefault="00885194" w:rsidP="00AF6F0D">
            <w:pPr>
              <w:rPr>
                <w:rFonts w:ascii="Arial" w:hAnsi="Arial" w:cs="Arial"/>
                <w:sz w:val="18"/>
                <w:szCs w:val="18"/>
              </w:rPr>
            </w:pPr>
            <w:r>
              <w:rPr>
                <w:rFonts w:ascii="Arial" w:hAnsi="Arial" w:cs="Arial"/>
                <w:sz w:val="18"/>
                <w:szCs w:val="18"/>
              </w:rPr>
              <w:t>The First Name of the user who requested the report</w:t>
            </w:r>
          </w:p>
        </w:tc>
        <w:tc>
          <w:tcPr>
            <w:tcW w:w="1134" w:type="dxa"/>
            <w:shd w:val="clear" w:color="auto" w:fill="auto"/>
          </w:tcPr>
          <w:p w14:paraId="538EC5B5"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7439F20"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683C5774"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6DF3EC42"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2DBB9268" w14:textId="77777777" w:rsidTr="00C04061">
        <w:trPr>
          <w:trHeight w:val="275"/>
        </w:trPr>
        <w:tc>
          <w:tcPr>
            <w:tcW w:w="1241" w:type="dxa"/>
            <w:shd w:val="clear" w:color="auto" w:fill="auto"/>
          </w:tcPr>
          <w:p w14:paraId="5262200C" w14:textId="77777777" w:rsidR="00885194" w:rsidRDefault="00885194" w:rsidP="00AF6F0D">
            <w:r w:rsidRPr="00FB31F0">
              <w:rPr>
                <w:rFonts w:ascii="Arial" w:hAnsi="Arial" w:cs="Arial"/>
                <w:sz w:val="18"/>
                <w:szCs w:val="18"/>
              </w:rPr>
              <w:t>Screen Label</w:t>
            </w:r>
          </w:p>
        </w:tc>
        <w:tc>
          <w:tcPr>
            <w:tcW w:w="2552" w:type="dxa"/>
            <w:shd w:val="clear" w:color="auto" w:fill="auto"/>
          </w:tcPr>
          <w:p w14:paraId="19743FD5" w14:textId="77777777" w:rsidR="00885194" w:rsidRPr="00835942" w:rsidRDefault="00885194" w:rsidP="00AF6F0D">
            <w:pPr>
              <w:rPr>
                <w:rFonts w:ascii="Arial" w:hAnsi="Arial" w:cs="Arial"/>
                <w:sz w:val="18"/>
                <w:szCs w:val="18"/>
              </w:rPr>
            </w:pPr>
            <w:r w:rsidRPr="00835942">
              <w:rPr>
                <w:rFonts w:ascii="Arial" w:hAnsi="Arial" w:cs="Arial"/>
                <w:sz w:val="18"/>
                <w:szCs w:val="18"/>
              </w:rPr>
              <w:t>Last Name</w:t>
            </w:r>
          </w:p>
        </w:tc>
        <w:tc>
          <w:tcPr>
            <w:tcW w:w="850" w:type="dxa"/>
            <w:shd w:val="clear" w:color="auto" w:fill="auto"/>
          </w:tcPr>
          <w:p w14:paraId="1BC18F32" w14:textId="77777777" w:rsidR="00885194" w:rsidRDefault="00885194" w:rsidP="00AF6F0D">
            <w:r w:rsidRPr="00692C2C">
              <w:rPr>
                <w:rFonts w:ascii="Arial" w:hAnsi="Arial" w:cs="Arial"/>
                <w:sz w:val="18"/>
                <w:szCs w:val="18"/>
              </w:rPr>
              <w:t>n/a</w:t>
            </w:r>
          </w:p>
        </w:tc>
        <w:tc>
          <w:tcPr>
            <w:tcW w:w="3262" w:type="dxa"/>
            <w:shd w:val="clear" w:color="auto" w:fill="auto"/>
          </w:tcPr>
          <w:p w14:paraId="6B9F2935" w14:textId="77777777" w:rsidR="00885194" w:rsidRPr="004A5D01" w:rsidRDefault="00885194" w:rsidP="00AF6F0D">
            <w:pPr>
              <w:rPr>
                <w:rFonts w:ascii="Arial" w:hAnsi="Arial" w:cs="Arial"/>
                <w:sz w:val="18"/>
                <w:szCs w:val="18"/>
              </w:rPr>
            </w:pPr>
            <w:r>
              <w:rPr>
                <w:rFonts w:ascii="Arial" w:hAnsi="Arial" w:cs="Arial"/>
                <w:sz w:val="18"/>
                <w:szCs w:val="18"/>
              </w:rPr>
              <w:t>The Last Name of the user who requested the report</w:t>
            </w:r>
          </w:p>
        </w:tc>
        <w:tc>
          <w:tcPr>
            <w:tcW w:w="1134" w:type="dxa"/>
            <w:shd w:val="clear" w:color="auto" w:fill="auto"/>
          </w:tcPr>
          <w:p w14:paraId="53FCD15C"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4F8A10C"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71470F0A"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4E18EFFD"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2BC84A8C" w14:textId="77777777" w:rsidTr="00C04061">
        <w:trPr>
          <w:trHeight w:val="275"/>
        </w:trPr>
        <w:tc>
          <w:tcPr>
            <w:tcW w:w="1241" w:type="dxa"/>
            <w:shd w:val="clear" w:color="auto" w:fill="auto"/>
          </w:tcPr>
          <w:p w14:paraId="0FEC5CED" w14:textId="77777777" w:rsidR="00885194" w:rsidRDefault="00885194" w:rsidP="00AF6F0D">
            <w:r w:rsidRPr="00FB31F0">
              <w:rPr>
                <w:rFonts w:ascii="Arial" w:hAnsi="Arial" w:cs="Arial"/>
                <w:sz w:val="18"/>
                <w:szCs w:val="18"/>
              </w:rPr>
              <w:t>Screen Label</w:t>
            </w:r>
          </w:p>
        </w:tc>
        <w:tc>
          <w:tcPr>
            <w:tcW w:w="2552" w:type="dxa"/>
            <w:shd w:val="clear" w:color="auto" w:fill="auto"/>
          </w:tcPr>
          <w:p w14:paraId="79B5ABF6" w14:textId="77777777" w:rsidR="00885194" w:rsidRPr="00835942" w:rsidRDefault="00885194" w:rsidP="00AF6F0D">
            <w:pPr>
              <w:rPr>
                <w:rFonts w:ascii="Arial" w:hAnsi="Arial" w:cs="Arial"/>
                <w:sz w:val="18"/>
                <w:szCs w:val="18"/>
              </w:rPr>
            </w:pPr>
            <w:r w:rsidRPr="00835942">
              <w:rPr>
                <w:rFonts w:ascii="Arial" w:hAnsi="Arial" w:cs="Arial"/>
                <w:sz w:val="18"/>
                <w:szCs w:val="18"/>
              </w:rPr>
              <w:t>Date</w:t>
            </w:r>
          </w:p>
        </w:tc>
        <w:tc>
          <w:tcPr>
            <w:tcW w:w="850" w:type="dxa"/>
            <w:shd w:val="clear" w:color="auto" w:fill="auto"/>
          </w:tcPr>
          <w:p w14:paraId="49930197" w14:textId="77777777" w:rsidR="00885194" w:rsidRDefault="00885194" w:rsidP="00AF6F0D">
            <w:r w:rsidRPr="00692C2C">
              <w:rPr>
                <w:rFonts w:ascii="Arial" w:hAnsi="Arial" w:cs="Arial"/>
                <w:sz w:val="18"/>
                <w:szCs w:val="18"/>
              </w:rPr>
              <w:t>n/a</w:t>
            </w:r>
          </w:p>
        </w:tc>
        <w:tc>
          <w:tcPr>
            <w:tcW w:w="3262" w:type="dxa"/>
            <w:shd w:val="clear" w:color="auto" w:fill="auto"/>
          </w:tcPr>
          <w:p w14:paraId="27B0D633" w14:textId="77777777" w:rsidR="00885194" w:rsidRDefault="00885194" w:rsidP="00AF6F0D">
            <w:pPr>
              <w:rPr>
                <w:rFonts w:ascii="Arial" w:hAnsi="Arial" w:cs="Arial"/>
                <w:sz w:val="18"/>
                <w:szCs w:val="18"/>
              </w:rPr>
            </w:pPr>
            <w:r>
              <w:rPr>
                <w:rFonts w:ascii="Arial" w:hAnsi="Arial" w:cs="Arial"/>
                <w:sz w:val="18"/>
                <w:szCs w:val="18"/>
              </w:rPr>
              <w:t>The date the report was requested.</w:t>
            </w:r>
          </w:p>
          <w:p w14:paraId="46161BEC" w14:textId="77777777" w:rsidR="00885194" w:rsidRDefault="00885194" w:rsidP="00AF6F0D">
            <w:pPr>
              <w:rPr>
                <w:rFonts w:ascii="Arial" w:hAnsi="Arial" w:cs="Arial"/>
                <w:sz w:val="18"/>
                <w:szCs w:val="18"/>
              </w:rPr>
            </w:pPr>
          </w:p>
          <w:p w14:paraId="593A0BD1" w14:textId="4C96B1F5" w:rsidR="00885194" w:rsidRPr="004A5D01" w:rsidRDefault="00C91AB4" w:rsidP="00AF6F0D">
            <w:pPr>
              <w:rPr>
                <w:rFonts w:ascii="Arial" w:hAnsi="Arial" w:cs="Arial"/>
                <w:sz w:val="18"/>
                <w:szCs w:val="18"/>
              </w:rPr>
            </w:pPr>
            <w:r>
              <w:rPr>
                <w:rFonts w:ascii="Arial" w:hAnsi="Arial" w:cs="Arial"/>
                <w:sz w:val="18"/>
                <w:szCs w:val="18"/>
              </w:rPr>
              <w:t>D</w:t>
            </w:r>
            <w:r w:rsidR="00885194">
              <w:rPr>
                <w:rFonts w:ascii="Arial" w:hAnsi="Arial" w:cs="Arial"/>
                <w:sz w:val="18"/>
                <w:szCs w:val="18"/>
              </w:rPr>
              <w:t>d/mm/yyyy</w:t>
            </w:r>
          </w:p>
        </w:tc>
        <w:tc>
          <w:tcPr>
            <w:tcW w:w="1134" w:type="dxa"/>
            <w:shd w:val="clear" w:color="auto" w:fill="auto"/>
          </w:tcPr>
          <w:p w14:paraId="22E43E06"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92C31A4"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1F7922AB"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0533B58B"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08A6F14E" w14:textId="77777777" w:rsidTr="00C04061">
        <w:trPr>
          <w:trHeight w:val="275"/>
        </w:trPr>
        <w:tc>
          <w:tcPr>
            <w:tcW w:w="1241" w:type="dxa"/>
            <w:shd w:val="clear" w:color="auto" w:fill="auto"/>
          </w:tcPr>
          <w:p w14:paraId="3DE0A76A" w14:textId="77777777" w:rsidR="00885194" w:rsidRDefault="00885194" w:rsidP="00AF6F0D">
            <w:r w:rsidRPr="00FB31F0">
              <w:rPr>
                <w:rFonts w:ascii="Arial" w:hAnsi="Arial" w:cs="Arial"/>
                <w:sz w:val="18"/>
                <w:szCs w:val="18"/>
              </w:rPr>
              <w:t>Screen Label</w:t>
            </w:r>
          </w:p>
        </w:tc>
        <w:tc>
          <w:tcPr>
            <w:tcW w:w="2552" w:type="dxa"/>
            <w:shd w:val="clear" w:color="auto" w:fill="auto"/>
          </w:tcPr>
          <w:p w14:paraId="6E835D14" w14:textId="77777777" w:rsidR="00885194" w:rsidRPr="00835942" w:rsidRDefault="00885194" w:rsidP="00AF6F0D">
            <w:pPr>
              <w:rPr>
                <w:rFonts w:ascii="Arial" w:hAnsi="Arial" w:cs="Arial"/>
                <w:sz w:val="18"/>
                <w:szCs w:val="18"/>
              </w:rPr>
            </w:pPr>
            <w:r w:rsidRPr="00835942">
              <w:rPr>
                <w:rFonts w:ascii="Arial" w:hAnsi="Arial" w:cs="Arial"/>
                <w:sz w:val="18"/>
                <w:szCs w:val="18"/>
              </w:rPr>
              <w:t>Time</w:t>
            </w:r>
          </w:p>
        </w:tc>
        <w:tc>
          <w:tcPr>
            <w:tcW w:w="850" w:type="dxa"/>
            <w:shd w:val="clear" w:color="auto" w:fill="auto"/>
          </w:tcPr>
          <w:p w14:paraId="4096C4B9" w14:textId="77777777" w:rsidR="00885194" w:rsidRDefault="00885194" w:rsidP="00AF6F0D">
            <w:r w:rsidRPr="00692C2C">
              <w:rPr>
                <w:rFonts w:ascii="Arial" w:hAnsi="Arial" w:cs="Arial"/>
                <w:sz w:val="18"/>
                <w:szCs w:val="18"/>
              </w:rPr>
              <w:t>n/a</w:t>
            </w:r>
          </w:p>
        </w:tc>
        <w:tc>
          <w:tcPr>
            <w:tcW w:w="3262" w:type="dxa"/>
            <w:shd w:val="clear" w:color="auto" w:fill="auto"/>
          </w:tcPr>
          <w:p w14:paraId="7305BBCE" w14:textId="77777777" w:rsidR="00885194" w:rsidRDefault="00885194" w:rsidP="00AF6F0D">
            <w:pPr>
              <w:rPr>
                <w:rFonts w:ascii="Arial" w:hAnsi="Arial" w:cs="Arial"/>
                <w:sz w:val="18"/>
                <w:szCs w:val="18"/>
              </w:rPr>
            </w:pPr>
            <w:r>
              <w:rPr>
                <w:rFonts w:ascii="Arial" w:hAnsi="Arial" w:cs="Arial"/>
                <w:sz w:val="18"/>
                <w:szCs w:val="18"/>
              </w:rPr>
              <w:t>The time the report was requested.</w:t>
            </w:r>
          </w:p>
          <w:p w14:paraId="3E02BC6E" w14:textId="77777777" w:rsidR="00885194" w:rsidRDefault="00885194" w:rsidP="00AF6F0D">
            <w:pPr>
              <w:rPr>
                <w:rFonts w:ascii="Arial" w:hAnsi="Arial" w:cs="Arial"/>
                <w:sz w:val="18"/>
                <w:szCs w:val="18"/>
              </w:rPr>
            </w:pPr>
          </w:p>
          <w:p w14:paraId="0A03A5B3" w14:textId="475352BF" w:rsidR="00885194" w:rsidRPr="004A5D01" w:rsidRDefault="00C91AB4" w:rsidP="00AF6F0D">
            <w:pPr>
              <w:rPr>
                <w:rFonts w:ascii="Arial" w:hAnsi="Arial" w:cs="Arial"/>
                <w:sz w:val="18"/>
                <w:szCs w:val="18"/>
              </w:rPr>
            </w:pPr>
            <w:r>
              <w:rPr>
                <w:rFonts w:ascii="Arial" w:hAnsi="Arial" w:cs="Arial"/>
                <w:sz w:val="18"/>
                <w:szCs w:val="18"/>
              </w:rPr>
              <w:t>H</w:t>
            </w:r>
            <w:r w:rsidR="00885194">
              <w:rPr>
                <w:rFonts w:ascii="Arial" w:hAnsi="Arial" w:cs="Arial"/>
                <w:sz w:val="18"/>
                <w:szCs w:val="18"/>
              </w:rPr>
              <w:t>h:mm:ss</w:t>
            </w:r>
          </w:p>
        </w:tc>
        <w:tc>
          <w:tcPr>
            <w:tcW w:w="1134" w:type="dxa"/>
            <w:shd w:val="clear" w:color="auto" w:fill="auto"/>
          </w:tcPr>
          <w:p w14:paraId="48F8806B"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0637226"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021ED727"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7430A13F"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72B9D669" w14:textId="77777777" w:rsidTr="00C04061">
        <w:trPr>
          <w:trHeight w:val="275"/>
        </w:trPr>
        <w:tc>
          <w:tcPr>
            <w:tcW w:w="1241" w:type="dxa"/>
            <w:shd w:val="clear" w:color="auto" w:fill="auto"/>
          </w:tcPr>
          <w:p w14:paraId="0783E188" w14:textId="77777777" w:rsidR="00885194" w:rsidRPr="004A5D01" w:rsidRDefault="00885194" w:rsidP="00AF6F0D">
            <w:pPr>
              <w:rPr>
                <w:rFonts w:ascii="Arial" w:hAnsi="Arial" w:cs="Arial"/>
                <w:sz w:val="18"/>
                <w:szCs w:val="18"/>
              </w:rPr>
            </w:pPr>
          </w:p>
        </w:tc>
        <w:tc>
          <w:tcPr>
            <w:tcW w:w="2552" w:type="dxa"/>
            <w:shd w:val="clear" w:color="auto" w:fill="auto"/>
          </w:tcPr>
          <w:p w14:paraId="696FC79D" w14:textId="77777777" w:rsidR="00885194" w:rsidRPr="004A5D01" w:rsidRDefault="00885194" w:rsidP="00AF6F0D">
            <w:pPr>
              <w:rPr>
                <w:rFonts w:ascii="Arial" w:hAnsi="Arial" w:cs="Arial"/>
                <w:sz w:val="18"/>
                <w:szCs w:val="18"/>
              </w:rPr>
            </w:pPr>
            <w:r>
              <w:rPr>
                <w:rFonts w:ascii="Arial" w:hAnsi="Arial" w:cs="Arial"/>
                <w:sz w:val="18"/>
                <w:szCs w:val="18"/>
              </w:rPr>
              <w:t>Errors/Warnings</w:t>
            </w:r>
          </w:p>
        </w:tc>
        <w:tc>
          <w:tcPr>
            <w:tcW w:w="850" w:type="dxa"/>
            <w:shd w:val="clear" w:color="auto" w:fill="auto"/>
          </w:tcPr>
          <w:p w14:paraId="0049CE7F" w14:textId="77777777" w:rsidR="00885194" w:rsidRDefault="00885194" w:rsidP="00AF6F0D">
            <w:r w:rsidRPr="00692C2C">
              <w:rPr>
                <w:rFonts w:ascii="Arial" w:hAnsi="Arial" w:cs="Arial"/>
                <w:sz w:val="18"/>
                <w:szCs w:val="18"/>
              </w:rPr>
              <w:t>n/a</w:t>
            </w:r>
          </w:p>
        </w:tc>
        <w:tc>
          <w:tcPr>
            <w:tcW w:w="3262" w:type="dxa"/>
            <w:shd w:val="clear" w:color="auto" w:fill="auto"/>
          </w:tcPr>
          <w:p w14:paraId="2A83864D" w14:textId="77777777" w:rsidR="00885194" w:rsidRPr="00EF0996" w:rsidRDefault="00885194" w:rsidP="00AF6F0D">
            <w:pPr>
              <w:rPr>
                <w:rFonts w:ascii="Arial" w:hAnsi="Arial" w:cs="Arial"/>
                <w:i/>
                <w:color w:val="FF0000"/>
                <w:sz w:val="18"/>
                <w:szCs w:val="18"/>
              </w:rPr>
            </w:pPr>
            <w:r w:rsidRPr="00EF0996">
              <w:rPr>
                <w:rFonts w:ascii="Arial" w:hAnsi="Arial" w:cs="Arial"/>
                <w:i/>
                <w:color w:val="FF0000"/>
                <w:sz w:val="18"/>
                <w:szCs w:val="18"/>
              </w:rPr>
              <w:t>How best to do this?  Do we link out to a</w:t>
            </w:r>
            <w:r>
              <w:rPr>
                <w:rFonts w:ascii="Arial" w:hAnsi="Arial" w:cs="Arial"/>
                <w:i/>
                <w:color w:val="FF0000"/>
                <w:sz w:val="18"/>
                <w:szCs w:val="18"/>
              </w:rPr>
              <w:t>n</w:t>
            </w:r>
            <w:r w:rsidRPr="00EF0996">
              <w:rPr>
                <w:rFonts w:ascii="Arial" w:hAnsi="Arial" w:cs="Arial"/>
                <w:i/>
                <w:color w:val="FF0000"/>
                <w:sz w:val="18"/>
                <w:szCs w:val="18"/>
              </w:rPr>
              <w:t xml:space="preserve"> errors/warnings screen or show them here?</w:t>
            </w:r>
          </w:p>
        </w:tc>
        <w:tc>
          <w:tcPr>
            <w:tcW w:w="1134" w:type="dxa"/>
            <w:shd w:val="clear" w:color="auto" w:fill="auto"/>
          </w:tcPr>
          <w:p w14:paraId="12C3F93D"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33D630B" w14:textId="77777777" w:rsidR="00885194" w:rsidRPr="004A5D01" w:rsidRDefault="00885194" w:rsidP="00AF6F0D">
            <w:pPr>
              <w:rPr>
                <w:rFonts w:ascii="Arial" w:hAnsi="Arial" w:cs="Arial"/>
                <w:sz w:val="18"/>
                <w:szCs w:val="18"/>
              </w:rPr>
            </w:pPr>
            <w:r>
              <w:rPr>
                <w:rFonts w:ascii="Arial" w:hAnsi="Arial" w:cs="Arial"/>
                <w:sz w:val="18"/>
                <w:szCs w:val="18"/>
              </w:rPr>
              <w:t>n/a</w:t>
            </w:r>
          </w:p>
        </w:tc>
        <w:tc>
          <w:tcPr>
            <w:tcW w:w="1360" w:type="dxa"/>
          </w:tcPr>
          <w:p w14:paraId="650D5437"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Pr>
          <w:p w14:paraId="4B64BD2A"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85194" w:rsidRPr="004A5D01" w14:paraId="437C6DD9"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E637866" w14:textId="77777777" w:rsidR="00885194" w:rsidRDefault="00885194"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290EBD71" w14:textId="77777777" w:rsidR="00885194" w:rsidRDefault="00885194" w:rsidP="00AF6F0D">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5867078" w14:textId="77777777" w:rsidR="00885194" w:rsidRDefault="00885194"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01956BF6" w14:textId="77777777" w:rsidR="00885194" w:rsidRPr="00591A71" w:rsidRDefault="00885194" w:rsidP="00AF6F0D">
            <w:pPr>
              <w:rPr>
                <w:rFonts w:ascii="Arial" w:hAnsi="Arial" w:cs="Arial"/>
                <w:sz w:val="18"/>
                <w:szCs w:val="18"/>
              </w:rPr>
            </w:pPr>
            <w:r w:rsidRPr="00591A71">
              <w:rPr>
                <w:rFonts w:ascii="Arial" w:hAnsi="Arial" w:cs="Arial"/>
                <w:sz w:val="18"/>
                <w:szCs w:val="18"/>
              </w:rPr>
              <w:t xml:space="preserve">Upon </w:t>
            </w:r>
            <w:r>
              <w:rPr>
                <w:rFonts w:ascii="Arial" w:hAnsi="Arial" w:cs="Arial"/>
                <w:sz w:val="18"/>
                <w:szCs w:val="18"/>
              </w:rPr>
              <w:t>selecting Cancel this should return the user to the “My Reports” tab.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B70F7" w14:textId="77777777" w:rsidR="00885194" w:rsidRDefault="00885194" w:rsidP="00AF6F0D">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3B09A134" w14:textId="77777777" w:rsidR="00885194" w:rsidRDefault="00885194" w:rsidP="00AF6F0D">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7B7A154A"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158FAA14" w14:textId="77777777" w:rsidR="00885194" w:rsidRPr="004A5D01" w:rsidRDefault="00885194" w:rsidP="00AF6F0D">
            <w:pPr>
              <w:autoSpaceDE w:val="0"/>
              <w:autoSpaceDN w:val="0"/>
              <w:adjustRightInd w:val="0"/>
              <w:rPr>
                <w:rFonts w:ascii="Arial" w:hAnsi="Arial" w:cs="Arial"/>
                <w:sz w:val="18"/>
                <w:szCs w:val="18"/>
              </w:rPr>
            </w:pPr>
            <w:r>
              <w:rPr>
                <w:rFonts w:ascii="Arial" w:hAnsi="Arial" w:cs="Arial"/>
                <w:sz w:val="18"/>
                <w:szCs w:val="18"/>
              </w:rPr>
              <w:t>n/a</w:t>
            </w:r>
          </w:p>
        </w:tc>
      </w:tr>
      <w:tr w:rsidR="00835942" w:rsidRPr="004A5D01" w14:paraId="30DAA9DE" w14:textId="77777777" w:rsidTr="00C04061">
        <w:trPr>
          <w:trHeight w:val="259"/>
        </w:trPr>
        <w:tc>
          <w:tcPr>
            <w:tcW w:w="12073" w:type="dxa"/>
            <w:gridSpan w:val="6"/>
            <w:shd w:val="clear" w:color="auto" w:fill="auto"/>
          </w:tcPr>
          <w:p w14:paraId="178EFA99" w14:textId="77777777" w:rsidR="00835942" w:rsidRPr="00137A6D" w:rsidRDefault="00835942"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63306E1C" w14:textId="77777777" w:rsidR="00835942" w:rsidRPr="004A5D01" w:rsidRDefault="00835942" w:rsidP="00AF6F0D">
            <w:pPr>
              <w:rPr>
                <w:sz w:val="18"/>
                <w:szCs w:val="18"/>
              </w:rPr>
            </w:pPr>
            <w:r>
              <w:rPr>
                <w:sz w:val="18"/>
                <w:szCs w:val="18"/>
              </w:rPr>
              <w:t>Y</w:t>
            </w:r>
          </w:p>
        </w:tc>
        <w:tc>
          <w:tcPr>
            <w:tcW w:w="1134" w:type="dxa"/>
          </w:tcPr>
          <w:p w14:paraId="53FD20A8" w14:textId="77777777" w:rsidR="00835942" w:rsidRPr="004A5D01" w:rsidRDefault="00835942" w:rsidP="00AF6F0D">
            <w:pPr>
              <w:rPr>
                <w:sz w:val="18"/>
                <w:szCs w:val="18"/>
              </w:rPr>
            </w:pPr>
            <w:r>
              <w:rPr>
                <w:sz w:val="18"/>
                <w:szCs w:val="18"/>
              </w:rPr>
              <w:t>tbd</w:t>
            </w:r>
          </w:p>
        </w:tc>
      </w:tr>
    </w:tbl>
    <w:p w14:paraId="4FB38583" w14:textId="77777777" w:rsidR="00015AD1" w:rsidRDefault="00015AD1" w:rsidP="00AF6F0D"/>
    <w:p w14:paraId="3515C097" w14:textId="77777777" w:rsidR="00015AD1" w:rsidRPr="00F075E4" w:rsidRDefault="00015AD1" w:rsidP="00AF6F0D">
      <w:pPr>
        <w:sectPr w:rsidR="00015AD1" w:rsidRPr="00F075E4" w:rsidSect="00F075E4">
          <w:pgSz w:w="15840" w:h="12240" w:orient="landscape" w:code="1"/>
          <w:pgMar w:top="1797" w:right="1616" w:bottom="1797" w:left="851" w:header="567" w:footer="720" w:gutter="0"/>
          <w:cols w:space="720"/>
          <w:docGrid w:linePitch="360"/>
        </w:sectPr>
      </w:pPr>
    </w:p>
    <w:p w14:paraId="1E8A3E12" w14:textId="77777777" w:rsidR="00015AD1" w:rsidRDefault="00015AD1" w:rsidP="00015AD1">
      <w:pPr>
        <w:pStyle w:val="Heading4"/>
      </w:pPr>
      <w:r>
        <w:t>Report Details Prototype</w:t>
      </w:r>
    </w:p>
    <w:p w14:paraId="387BEA84" w14:textId="77777777" w:rsidR="00015AD1" w:rsidRDefault="00015AD1" w:rsidP="00015AD1"/>
    <w:p w14:paraId="04E0A9B7" w14:textId="77777777" w:rsidR="00015AD1" w:rsidRPr="00015AD1" w:rsidRDefault="00A96D2E" w:rsidP="00015AD1">
      <w:r>
        <w:rPr>
          <w:noProof/>
          <w:lang w:eastAsia="en-GB"/>
        </w:rPr>
        <w:drawing>
          <wp:inline distT="0" distB="0" distL="0" distR="0" wp14:anchorId="2FC183B8" wp14:editId="2DE70568">
            <wp:extent cx="5486400" cy="1137920"/>
            <wp:effectExtent l="0" t="0" r="0" b="508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86400" cy="1137920"/>
                    </a:xfrm>
                    <a:prstGeom prst="rect">
                      <a:avLst/>
                    </a:prstGeom>
                    <a:noFill/>
                    <a:ln>
                      <a:noFill/>
                    </a:ln>
                  </pic:spPr>
                </pic:pic>
              </a:graphicData>
            </a:graphic>
          </wp:inline>
        </w:drawing>
      </w:r>
    </w:p>
    <w:p w14:paraId="39DB8A34" w14:textId="77777777" w:rsidR="00535ADC" w:rsidRDefault="00015AD1" w:rsidP="00AF6F0D">
      <w:pPr>
        <w:pStyle w:val="Heading3"/>
        <w:ind w:left="0" w:firstLine="0"/>
      </w:pPr>
      <w:r>
        <w:br w:type="page"/>
      </w:r>
      <w:bookmarkStart w:id="461" w:name="_Toc422842040"/>
      <w:r w:rsidR="00535ADC">
        <w:t>PMUC0</w:t>
      </w:r>
      <w:r w:rsidR="005C7284">
        <w:t>16</w:t>
      </w:r>
      <w:r w:rsidR="00535ADC">
        <w:t xml:space="preserve"> – Download Report to PDF/Excel</w:t>
      </w:r>
      <w:bookmarkEnd w:id="461"/>
    </w:p>
    <w:p w14:paraId="3651B3A0" w14:textId="77777777" w:rsidR="00535ADC" w:rsidRDefault="00535ADC"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35ADC" w:rsidRPr="005D68D4" w14:paraId="01CF52A4" w14:textId="77777777" w:rsidTr="009240C2">
        <w:tc>
          <w:tcPr>
            <w:tcW w:w="9322" w:type="dxa"/>
            <w:gridSpan w:val="2"/>
            <w:shd w:val="pct20" w:color="auto" w:fill="auto"/>
          </w:tcPr>
          <w:p w14:paraId="7764C695" w14:textId="77777777" w:rsidR="00535ADC" w:rsidRPr="005D68D4" w:rsidRDefault="00EF287C"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PMUC016</w:t>
            </w:r>
          </w:p>
          <w:p w14:paraId="70232A94" w14:textId="77777777" w:rsidR="00535ADC" w:rsidRPr="005D68D4" w:rsidRDefault="00535ADC" w:rsidP="00AF6F0D">
            <w:pPr>
              <w:rPr>
                <w:rFonts w:ascii="Arial" w:hAnsi="Arial" w:cs="Arial"/>
                <w:b/>
                <w:bCs/>
                <w:sz w:val="18"/>
                <w:szCs w:val="18"/>
              </w:rPr>
            </w:pPr>
          </w:p>
          <w:p w14:paraId="102551B3"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Download Report to PDF/Excel</w:t>
            </w:r>
          </w:p>
          <w:p w14:paraId="02BC0318" w14:textId="77777777" w:rsidR="00535ADC" w:rsidRPr="005D68D4" w:rsidRDefault="00535ADC" w:rsidP="00AF6F0D">
            <w:pPr>
              <w:rPr>
                <w:rFonts w:ascii="Arial" w:hAnsi="Arial" w:cs="Arial"/>
                <w:b/>
                <w:sz w:val="18"/>
                <w:szCs w:val="18"/>
              </w:rPr>
            </w:pPr>
          </w:p>
        </w:tc>
      </w:tr>
      <w:tr w:rsidR="00535ADC" w:rsidRPr="005D68D4" w14:paraId="39803FC2" w14:textId="77777777" w:rsidTr="009240C2">
        <w:tc>
          <w:tcPr>
            <w:tcW w:w="2093" w:type="dxa"/>
            <w:shd w:val="pct20" w:color="auto" w:fill="auto"/>
          </w:tcPr>
          <w:p w14:paraId="09A2036C"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Summary</w:t>
            </w:r>
          </w:p>
          <w:p w14:paraId="276A064C" w14:textId="77777777" w:rsidR="00535ADC" w:rsidRPr="005D68D4" w:rsidRDefault="00535ADC" w:rsidP="00AF6F0D">
            <w:pPr>
              <w:rPr>
                <w:rFonts w:ascii="Arial" w:hAnsi="Arial" w:cs="Arial"/>
                <w:b/>
                <w:bCs/>
                <w:sz w:val="18"/>
                <w:szCs w:val="18"/>
              </w:rPr>
            </w:pPr>
          </w:p>
        </w:tc>
        <w:tc>
          <w:tcPr>
            <w:tcW w:w="7229" w:type="dxa"/>
            <w:shd w:val="clear" w:color="auto" w:fill="auto"/>
          </w:tcPr>
          <w:p w14:paraId="29804914" w14:textId="77777777" w:rsidR="00535ADC" w:rsidRPr="009E3CE8" w:rsidRDefault="00535ADC" w:rsidP="00AF6F0D">
            <w:pPr>
              <w:rPr>
                <w:rFonts w:ascii="Arial" w:hAnsi="Arial" w:cs="Arial"/>
                <w:sz w:val="18"/>
                <w:szCs w:val="18"/>
              </w:rPr>
            </w:pPr>
            <w:r>
              <w:rPr>
                <w:rFonts w:ascii="Arial" w:hAnsi="Arial" w:cs="Arial"/>
                <w:sz w:val="18"/>
                <w:szCs w:val="18"/>
              </w:rPr>
              <w:t>Options that allow the user to download the selected report to either PDF or Excel</w:t>
            </w:r>
          </w:p>
        </w:tc>
      </w:tr>
      <w:tr w:rsidR="00535ADC" w:rsidRPr="005D68D4" w14:paraId="1469474D" w14:textId="77777777" w:rsidTr="009240C2">
        <w:tc>
          <w:tcPr>
            <w:tcW w:w="2093" w:type="dxa"/>
            <w:shd w:val="pct20" w:color="auto" w:fill="auto"/>
          </w:tcPr>
          <w:p w14:paraId="081AD7DC"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Actor</w:t>
            </w:r>
          </w:p>
          <w:p w14:paraId="08D7D95C" w14:textId="77777777" w:rsidR="00535ADC" w:rsidRPr="005D68D4" w:rsidRDefault="00535ADC" w:rsidP="00AF6F0D">
            <w:pPr>
              <w:rPr>
                <w:rFonts w:ascii="Arial" w:hAnsi="Arial" w:cs="Arial"/>
                <w:bCs/>
                <w:color w:val="FF0000"/>
                <w:sz w:val="18"/>
                <w:szCs w:val="18"/>
              </w:rPr>
            </w:pPr>
          </w:p>
        </w:tc>
        <w:tc>
          <w:tcPr>
            <w:tcW w:w="7229" w:type="dxa"/>
            <w:shd w:val="clear" w:color="auto" w:fill="auto"/>
          </w:tcPr>
          <w:p w14:paraId="5BBA4801" w14:textId="0E5BB8B1" w:rsidR="00535ADC" w:rsidRPr="005D68D4" w:rsidRDefault="00535ADC" w:rsidP="00AF6F0D">
            <w:pPr>
              <w:rPr>
                <w:rFonts w:ascii="Arial" w:hAnsi="Arial" w:cs="Arial"/>
                <w:sz w:val="18"/>
                <w:szCs w:val="18"/>
              </w:rPr>
            </w:pPr>
            <w:r w:rsidRPr="007702FC">
              <w:rPr>
                <w:rFonts w:ascii="Arial" w:hAnsi="Arial" w:cs="Arial"/>
                <w:sz w:val="18"/>
                <w:szCs w:val="18"/>
              </w:rPr>
              <w:t>PlanManager User</w:t>
            </w:r>
          </w:p>
        </w:tc>
      </w:tr>
      <w:tr w:rsidR="00535ADC" w:rsidRPr="005D68D4" w14:paraId="58982F48" w14:textId="77777777" w:rsidTr="009240C2">
        <w:tc>
          <w:tcPr>
            <w:tcW w:w="2093" w:type="dxa"/>
            <w:shd w:val="pct20" w:color="auto" w:fill="auto"/>
          </w:tcPr>
          <w:p w14:paraId="25E10EE5"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Trigger</w:t>
            </w:r>
          </w:p>
          <w:p w14:paraId="46052A54" w14:textId="77777777" w:rsidR="00535ADC" w:rsidRPr="005D68D4" w:rsidRDefault="00535ADC" w:rsidP="00AF6F0D">
            <w:pPr>
              <w:rPr>
                <w:rFonts w:ascii="Arial" w:hAnsi="Arial" w:cs="Arial"/>
                <w:b/>
                <w:bCs/>
                <w:sz w:val="18"/>
                <w:szCs w:val="18"/>
              </w:rPr>
            </w:pPr>
          </w:p>
        </w:tc>
        <w:tc>
          <w:tcPr>
            <w:tcW w:w="7229" w:type="dxa"/>
            <w:shd w:val="clear" w:color="auto" w:fill="auto"/>
          </w:tcPr>
          <w:p w14:paraId="4F35A8C3" w14:textId="77777777" w:rsidR="00535ADC" w:rsidRPr="005D68D4" w:rsidRDefault="00535ADC" w:rsidP="00AF6F0D">
            <w:pPr>
              <w:rPr>
                <w:rFonts w:ascii="Arial" w:hAnsi="Arial" w:cs="Arial"/>
                <w:sz w:val="18"/>
                <w:szCs w:val="18"/>
              </w:rPr>
            </w:pPr>
            <w:r>
              <w:rPr>
                <w:rFonts w:ascii="Arial" w:hAnsi="Arial" w:cs="Arial"/>
                <w:sz w:val="18"/>
                <w:szCs w:val="18"/>
              </w:rPr>
              <w:t>User selecting the “PDF” or “Excel” icons from the “My Reports” screen</w:t>
            </w:r>
          </w:p>
        </w:tc>
      </w:tr>
      <w:tr w:rsidR="00535ADC" w:rsidRPr="005D68D4" w14:paraId="42C5734D" w14:textId="77777777" w:rsidTr="009240C2">
        <w:tc>
          <w:tcPr>
            <w:tcW w:w="2093" w:type="dxa"/>
            <w:shd w:val="pct20" w:color="auto" w:fill="auto"/>
          </w:tcPr>
          <w:p w14:paraId="615AD351"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Pre- conditions</w:t>
            </w:r>
          </w:p>
          <w:p w14:paraId="7469B56C" w14:textId="77777777" w:rsidR="00535ADC" w:rsidRPr="005D68D4" w:rsidRDefault="00535ADC" w:rsidP="00AF6F0D">
            <w:pPr>
              <w:rPr>
                <w:rFonts w:ascii="Arial" w:hAnsi="Arial" w:cs="Arial"/>
                <w:bCs/>
                <w:color w:val="FF0000"/>
                <w:sz w:val="18"/>
                <w:szCs w:val="18"/>
              </w:rPr>
            </w:pPr>
          </w:p>
        </w:tc>
        <w:tc>
          <w:tcPr>
            <w:tcW w:w="7229" w:type="dxa"/>
            <w:shd w:val="clear" w:color="auto" w:fill="auto"/>
          </w:tcPr>
          <w:p w14:paraId="1661D8C3" w14:textId="77777777" w:rsidR="00535ADC" w:rsidRPr="00A1339F" w:rsidRDefault="00535ADC" w:rsidP="00AF6F0D">
            <w:pPr>
              <w:rPr>
                <w:rFonts w:ascii="Arial" w:hAnsi="Arial" w:cs="Arial"/>
                <w:sz w:val="18"/>
                <w:szCs w:val="18"/>
              </w:rPr>
            </w:pPr>
            <w:r w:rsidRPr="00A1339F">
              <w:rPr>
                <w:rFonts w:ascii="Arial" w:hAnsi="Arial" w:cs="Arial"/>
                <w:sz w:val="18"/>
                <w:szCs w:val="18"/>
              </w:rPr>
              <w:t>User successfully generated/request a report and it has run successfully</w:t>
            </w:r>
          </w:p>
        </w:tc>
      </w:tr>
      <w:tr w:rsidR="00535ADC" w:rsidRPr="005D68D4" w14:paraId="07200DA1" w14:textId="77777777" w:rsidTr="009240C2">
        <w:tc>
          <w:tcPr>
            <w:tcW w:w="2093" w:type="dxa"/>
            <w:shd w:val="pct20" w:color="auto" w:fill="auto"/>
          </w:tcPr>
          <w:p w14:paraId="2BE52F3C"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Post –conditions</w:t>
            </w:r>
          </w:p>
          <w:p w14:paraId="1251D79B" w14:textId="77777777" w:rsidR="00535ADC" w:rsidRPr="005D68D4" w:rsidRDefault="00535ADC" w:rsidP="00AF6F0D">
            <w:pPr>
              <w:rPr>
                <w:rFonts w:ascii="Arial" w:hAnsi="Arial" w:cs="Arial"/>
                <w:b/>
                <w:bCs/>
                <w:sz w:val="18"/>
                <w:szCs w:val="18"/>
              </w:rPr>
            </w:pPr>
          </w:p>
        </w:tc>
        <w:tc>
          <w:tcPr>
            <w:tcW w:w="7229" w:type="dxa"/>
            <w:shd w:val="clear" w:color="auto" w:fill="auto"/>
          </w:tcPr>
          <w:p w14:paraId="68C921BC" w14:textId="77777777" w:rsidR="00535ADC" w:rsidRPr="005D68D4" w:rsidRDefault="00535ADC" w:rsidP="00AF6F0D">
            <w:pPr>
              <w:rPr>
                <w:rFonts w:ascii="Arial" w:hAnsi="Arial" w:cs="Arial"/>
                <w:sz w:val="18"/>
                <w:szCs w:val="18"/>
              </w:rPr>
            </w:pPr>
            <w:r>
              <w:rPr>
                <w:rFonts w:ascii="Arial" w:hAnsi="Arial" w:cs="Arial"/>
                <w:sz w:val="18"/>
                <w:szCs w:val="18"/>
              </w:rPr>
              <w:t xml:space="preserve">User can view the </w:t>
            </w:r>
            <w:r w:rsidR="00201121">
              <w:rPr>
                <w:rFonts w:ascii="Arial" w:hAnsi="Arial" w:cs="Arial"/>
                <w:sz w:val="18"/>
                <w:szCs w:val="18"/>
              </w:rPr>
              <w:t>report in either PDF form or in Excel</w:t>
            </w:r>
          </w:p>
        </w:tc>
      </w:tr>
      <w:tr w:rsidR="00535ADC" w:rsidRPr="005D68D4" w14:paraId="03D57FC0" w14:textId="77777777" w:rsidTr="009240C2">
        <w:tc>
          <w:tcPr>
            <w:tcW w:w="2093" w:type="dxa"/>
            <w:shd w:val="pct20" w:color="auto" w:fill="auto"/>
          </w:tcPr>
          <w:p w14:paraId="73B79547"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4E6C30C" w14:textId="77777777" w:rsidR="00535ADC" w:rsidRPr="005D68D4" w:rsidRDefault="00535ADC" w:rsidP="00AF6F0D">
            <w:pPr>
              <w:rPr>
                <w:rFonts w:ascii="Arial" w:hAnsi="Arial" w:cs="Arial"/>
                <w:sz w:val="18"/>
                <w:szCs w:val="18"/>
              </w:rPr>
            </w:pPr>
            <w:r>
              <w:rPr>
                <w:rFonts w:ascii="Arial" w:hAnsi="Arial" w:cs="Arial"/>
                <w:sz w:val="18"/>
                <w:szCs w:val="18"/>
              </w:rPr>
              <w:t>Adhoc</w:t>
            </w:r>
          </w:p>
        </w:tc>
      </w:tr>
      <w:tr w:rsidR="00535ADC" w:rsidRPr="005D68D4" w14:paraId="67C71C3D" w14:textId="77777777" w:rsidTr="009240C2">
        <w:tc>
          <w:tcPr>
            <w:tcW w:w="2093" w:type="dxa"/>
            <w:shd w:val="pct20" w:color="auto" w:fill="auto"/>
          </w:tcPr>
          <w:p w14:paraId="30929ACE"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Basic Course of Action</w:t>
            </w:r>
          </w:p>
          <w:p w14:paraId="03499134" w14:textId="77777777" w:rsidR="00535ADC" w:rsidRPr="005D68D4" w:rsidRDefault="00535ADC" w:rsidP="00AF6F0D">
            <w:pPr>
              <w:rPr>
                <w:rFonts w:ascii="Arial" w:hAnsi="Arial" w:cs="Arial"/>
                <w:b/>
                <w:bCs/>
                <w:sz w:val="18"/>
                <w:szCs w:val="18"/>
              </w:rPr>
            </w:pPr>
          </w:p>
          <w:p w14:paraId="38542C7E" w14:textId="77777777" w:rsidR="00535ADC" w:rsidRPr="005D68D4" w:rsidRDefault="00535ADC" w:rsidP="00AF6F0D">
            <w:pPr>
              <w:rPr>
                <w:rFonts w:ascii="Arial" w:hAnsi="Arial" w:cs="Arial"/>
                <w:b/>
                <w:bCs/>
                <w:sz w:val="18"/>
                <w:szCs w:val="18"/>
              </w:rPr>
            </w:pPr>
          </w:p>
        </w:tc>
        <w:tc>
          <w:tcPr>
            <w:tcW w:w="7229" w:type="dxa"/>
            <w:shd w:val="clear" w:color="auto" w:fill="auto"/>
          </w:tcPr>
          <w:p w14:paraId="103BA4E3" w14:textId="6FC91E96" w:rsidR="00535ADC" w:rsidRDefault="00535ADC" w:rsidP="004E06BD">
            <w:pPr>
              <w:numPr>
                <w:ilvl w:val="0"/>
                <w:numId w:val="37"/>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5B314B0A" w14:textId="77777777" w:rsidR="00535ADC" w:rsidRDefault="00535ADC" w:rsidP="004E06BD">
            <w:pPr>
              <w:numPr>
                <w:ilvl w:val="0"/>
                <w:numId w:val="37"/>
              </w:numPr>
              <w:rPr>
                <w:rFonts w:ascii="Arial" w:hAnsi="Arial" w:cs="Arial"/>
                <w:sz w:val="18"/>
                <w:szCs w:val="18"/>
              </w:rPr>
            </w:pPr>
            <w:r>
              <w:rPr>
                <w:rFonts w:ascii="Arial" w:hAnsi="Arial" w:cs="Arial"/>
                <w:sz w:val="18"/>
                <w:szCs w:val="18"/>
              </w:rPr>
              <w:t>The system displays the Report Manager Home (My Reports) screen</w:t>
            </w:r>
          </w:p>
          <w:p w14:paraId="0D18AFC7" w14:textId="77777777" w:rsidR="00535ADC" w:rsidRDefault="00535ADC" w:rsidP="004E06BD">
            <w:pPr>
              <w:numPr>
                <w:ilvl w:val="0"/>
                <w:numId w:val="37"/>
              </w:numPr>
              <w:rPr>
                <w:rFonts w:ascii="Arial" w:hAnsi="Arial" w:cs="Arial"/>
                <w:sz w:val="18"/>
                <w:szCs w:val="18"/>
              </w:rPr>
            </w:pPr>
            <w:r>
              <w:rPr>
                <w:rFonts w:ascii="Arial" w:hAnsi="Arial" w:cs="Arial"/>
                <w:sz w:val="18"/>
                <w:szCs w:val="18"/>
              </w:rPr>
              <w:t>The user selects the &lt;&lt;</w:t>
            </w:r>
            <w:r w:rsidR="00201121">
              <w:rPr>
                <w:rFonts w:ascii="Arial" w:hAnsi="Arial" w:cs="Arial"/>
                <w:sz w:val="18"/>
                <w:szCs w:val="18"/>
              </w:rPr>
              <w:t>PDF</w:t>
            </w:r>
            <w:r>
              <w:rPr>
                <w:rFonts w:ascii="Arial" w:hAnsi="Arial" w:cs="Arial"/>
                <w:sz w:val="18"/>
                <w:szCs w:val="18"/>
              </w:rPr>
              <w:t xml:space="preserve">&gt;&gt; </w:t>
            </w:r>
            <w:r w:rsidR="00201121">
              <w:rPr>
                <w:rFonts w:ascii="Arial" w:hAnsi="Arial" w:cs="Arial"/>
                <w:sz w:val="18"/>
                <w:szCs w:val="18"/>
              </w:rPr>
              <w:t>icon</w:t>
            </w:r>
            <w:r>
              <w:rPr>
                <w:rFonts w:ascii="Arial" w:hAnsi="Arial" w:cs="Arial"/>
                <w:sz w:val="18"/>
                <w:szCs w:val="18"/>
              </w:rPr>
              <w:t xml:space="preserve"> for the report they wish to view.</w:t>
            </w:r>
          </w:p>
          <w:p w14:paraId="071C236A" w14:textId="77777777" w:rsidR="00535ADC" w:rsidRDefault="00535ADC" w:rsidP="004E06BD">
            <w:pPr>
              <w:numPr>
                <w:ilvl w:val="0"/>
                <w:numId w:val="37"/>
              </w:numPr>
              <w:rPr>
                <w:rFonts w:ascii="Arial" w:hAnsi="Arial" w:cs="Arial"/>
                <w:sz w:val="18"/>
                <w:szCs w:val="18"/>
              </w:rPr>
            </w:pPr>
            <w:r>
              <w:rPr>
                <w:rFonts w:ascii="Arial" w:hAnsi="Arial" w:cs="Arial"/>
                <w:sz w:val="18"/>
                <w:szCs w:val="18"/>
              </w:rPr>
              <w:t xml:space="preserve">The system displays the </w:t>
            </w:r>
            <w:r w:rsidR="00201121">
              <w:rPr>
                <w:rFonts w:ascii="Arial" w:hAnsi="Arial" w:cs="Arial"/>
                <w:sz w:val="18"/>
                <w:szCs w:val="18"/>
              </w:rPr>
              <w:t>report in Adobe Viewer (i.e. PDF)</w:t>
            </w:r>
          </w:p>
          <w:p w14:paraId="5D873CDF" w14:textId="77777777" w:rsidR="00201121" w:rsidRDefault="00201121" w:rsidP="004E06BD">
            <w:pPr>
              <w:numPr>
                <w:ilvl w:val="0"/>
                <w:numId w:val="37"/>
              </w:numPr>
              <w:rPr>
                <w:rFonts w:ascii="Arial" w:hAnsi="Arial" w:cs="Arial"/>
                <w:sz w:val="18"/>
                <w:szCs w:val="18"/>
              </w:rPr>
            </w:pPr>
            <w:r>
              <w:rPr>
                <w:rFonts w:ascii="Arial" w:hAnsi="Arial" w:cs="Arial"/>
                <w:sz w:val="18"/>
                <w:szCs w:val="18"/>
              </w:rPr>
              <w:t>The user select the &lt;&lt;Excel&gt;&gt; icon for the report they wish to view</w:t>
            </w:r>
          </w:p>
          <w:p w14:paraId="28372D07" w14:textId="77777777" w:rsidR="00201121" w:rsidRPr="005D68D4" w:rsidRDefault="00201121" w:rsidP="004E06BD">
            <w:pPr>
              <w:numPr>
                <w:ilvl w:val="0"/>
                <w:numId w:val="37"/>
              </w:numPr>
              <w:rPr>
                <w:rFonts w:ascii="Arial" w:hAnsi="Arial" w:cs="Arial"/>
                <w:sz w:val="18"/>
                <w:szCs w:val="18"/>
              </w:rPr>
            </w:pPr>
            <w:r>
              <w:rPr>
                <w:rFonts w:ascii="Arial" w:hAnsi="Arial" w:cs="Arial"/>
                <w:sz w:val="18"/>
                <w:szCs w:val="18"/>
              </w:rPr>
              <w:t>The system displays the report in Excel</w:t>
            </w:r>
          </w:p>
        </w:tc>
      </w:tr>
      <w:tr w:rsidR="00535ADC" w:rsidRPr="005D68D4" w14:paraId="16A1079D" w14:textId="77777777" w:rsidTr="009240C2">
        <w:tc>
          <w:tcPr>
            <w:tcW w:w="2093" w:type="dxa"/>
            <w:shd w:val="pct20" w:color="auto" w:fill="auto"/>
          </w:tcPr>
          <w:p w14:paraId="5C9340ED"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Alternate scenario extensions</w:t>
            </w:r>
          </w:p>
          <w:p w14:paraId="182EAC1A" w14:textId="77777777" w:rsidR="00535ADC" w:rsidRPr="005D68D4" w:rsidRDefault="00535ADC" w:rsidP="00AF6F0D">
            <w:pPr>
              <w:rPr>
                <w:rFonts w:ascii="Arial" w:hAnsi="Arial" w:cs="Arial"/>
                <w:b/>
                <w:bCs/>
                <w:sz w:val="18"/>
                <w:szCs w:val="18"/>
              </w:rPr>
            </w:pPr>
          </w:p>
          <w:p w14:paraId="518D196A" w14:textId="77777777" w:rsidR="00535ADC" w:rsidRPr="005D68D4" w:rsidRDefault="00535ADC" w:rsidP="00AF6F0D">
            <w:pPr>
              <w:rPr>
                <w:rFonts w:ascii="Arial" w:hAnsi="Arial" w:cs="Arial"/>
                <w:b/>
                <w:bCs/>
                <w:sz w:val="18"/>
                <w:szCs w:val="18"/>
              </w:rPr>
            </w:pPr>
          </w:p>
        </w:tc>
        <w:tc>
          <w:tcPr>
            <w:tcW w:w="7229" w:type="dxa"/>
            <w:shd w:val="clear" w:color="auto" w:fill="auto"/>
          </w:tcPr>
          <w:p w14:paraId="2D14EBA6" w14:textId="77777777" w:rsidR="00535ADC" w:rsidRPr="005D68D4" w:rsidRDefault="00535ADC" w:rsidP="00AF6F0D">
            <w:pPr>
              <w:rPr>
                <w:rFonts w:ascii="Arial" w:hAnsi="Arial" w:cs="Arial"/>
                <w:sz w:val="18"/>
                <w:szCs w:val="18"/>
              </w:rPr>
            </w:pPr>
          </w:p>
        </w:tc>
      </w:tr>
      <w:tr w:rsidR="00535ADC" w:rsidRPr="005D68D4" w14:paraId="28F405C0" w14:textId="77777777" w:rsidTr="009240C2">
        <w:trPr>
          <w:trHeight w:val="683"/>
        </w:trPr>
        <w:tc>
          <w:tcPr>
            <w:tcW w:w="2093" w:type="dxa"/>
            <w:shd w:val="pct20" w:color="auto" w:fill="auto"/>
          </w:tcPr>
          <w:p w14:paraId="3AADD060"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Business Logic/ Rules/ Supplementary Info</w:t>
            </w:r>
          </w:p>
          <w:p w14:paraId="391FD183" w14:textId="77777777" w:rsidR="00535ADC" w:rsidRPr="005D68D4" w:rsidRDefault="00535ADC" w:rsidP="00AF6F0D">
            <w:pPr>
              <w:rPr>
                <w:rFonts w:ascii="Arial" w:hAnsi="Arial" w:cs="Arial"/>
                <w:b/>
                <w:bCs/>
                <w:sz w:val="18"/>
                <w:szCs w:val="18"/>
              </w:rPr>
            </w:pPr>
          </w:p>
        </w:tc>
        <w:tc>
          <w:tcPr>
            <w:tcW w:w="7229" w:type="dxa"/>
            <w:shd w:val="clear" w:color="auto" w:fill="auto"/>
          </w:tcPr>
          <w:p w14:paraId="14B551E1" w14:textId="629A4D1D" w:rsidR="00535ADC" w:rsidRPr="00C91AB4" w:rsidRDefault="00201121" w:rsidP="004E06BD">
            <w:pPr>
              <w:pStyle w:val="ListParagraph"/>
              <w:numPr>
                <w:ilvl w:val="0"/>
                <w:numId w:val="164"/>
              </w:numPr>
              <w:rPr>
                <w:rFonts w:cs="Arial"/>
                <w:sz w:val="18"/>
                <w:szCs w:val="18"/>
                <w:u w:val="single"/>
              </w:rPr>
            </w:pPr>
            <w:r w:rsidRPr="00C91AB4">
              <w:rPr>
                <w:rFonts w:cs="Arial"/>
                <w:sz w:val="18"/>
                <w:szCs w:val="18"/>
                <w:u w:val="single"/>
              </w:rPr>
              <w:t>PDF</w:t>
            </w:r>
          </w:p>
          <w:p w14:paraId="0B12DC90" w14:textId="77777777" w:rsidR="00535ADC" w:rsidRDefault="00535ADC" w:rsidP="00AF6F0D">
            <w:pPr>
              <w:rPr>
                <w:rFonts w:ascii="Arial" w:hAnsi="Arial" w:cs="Arial"/>
                <w:sz w:val="18"/>
                <w:szCs w:val="18"/>
              </w:rPr>
            </w:pPr>
            <w:r>
              <w:rPr>
                <w:rFonts w:ascii="Arial" w:hAnsi="Arial" w:cs="Arial"/>
                <w:sz w:val="18"/>
                <w:szCs w:val="18"/>
              </w:rPr>
              <w:t xml:space="preserve">If the user wants to view the report </w:t>
            </w:r>
            <w:r w:rsidR="00201121">
              <w:rPr>
                <w:rFonts w:ascii="Arial" w:hAnsi="Arial" w:cs="Arial"/>
                <w:sz w:val="18"/>
                <w:szCs w:val="18"/>
              </w:rPr>
              <w:t>in PDF then they need to select the PDF icon for the report they want to view.  Upon selecting this option the system should launch Adobe Viewer in another window.  The visual of the report will be displayed.  The user can then save the PDF to a local drive on their PC or Network.</w:t>
            </w:r>
          </w:p>
          <w:p w14:paraId="6DA44026" w14:textId="77777777" w:rsidR="00201121" w:rsidRDefault="00201121" w:rsidP="00AF6F0D">
            <w:pPr>
              <w:rPr>
                <w:rFonts w:ascii="Arial" w:hAnsi="Arial" w:cs="Arial"/>
                <w:sz w:val="18"/>
                <w:szCs w:val="18"/>
              </w:rPr>
            </w:pPr>
          </w:p>
          <w:p w14:paraId="513DE8B7" w14:textId="77777777" w:rsidR="00201121" w:rsidRDefault="00201121" w:rsidP="00AF6F0D">
            <w:pPr>
              <w:rPr>
                <w:rFonts w:ascii="Arial" w:hAnsi="Arial" w:cs="Arial"/>
                <w:sz w:val="18"/>
                <w:szCs w:val="18"/>
              </w:rPr>
            </w:pPr>
            <w:r>
              <w:rPr>
                <w:rFonts w:ascii="Arial" w:hAnsi="Arial" w:cs="Arial"/>
                <w:sz w:val="18"/>
                <w:szCs w:val="18"/>
              </w:rPr>
              <w:t>The PDF icon should only be visible on the My Report screen if the user has permissions to View the report and permissions to down the report.</w:t>
            </w:r>
          </w:p>
          <w:p w14:paraId="4F159882" w14:textId="77777777" w:rsidR="00535ADC" w:rsidRDefault="00535ADC" w:rsidP="00AF6F0D">
            <w:pPr>
              <w:rPr>
                <w:rFonts w:ascii="Arial" w:hAnsi="Arial" w:cs="Arial"/>
                <w:sz w:val="18"/>
                <w:szCs w:val="18"/>
              </w:rPr>
            </w:pPr>
          </w:p>
          <w:p w14:paraId="0A889FE0" w14:textId="3F57CD4C" w:rsidR="00201121" w:rsidRPr="00C91AB4" w:rsidRDefault="007311A5" w:rsidP="004E06BD">
            <w:pPr>
              <w:pStyle w:val="ListParagraph"/>
              <w:numPr>
                <w:ilvl w:val="0"/>
                <w:numId w:val="164"/>
              </w:numPr>
              <w:rPr>
                <w:rFonts w:cs="Arial"/>
                <w:sz w:val="18"/>
                <w:szCs w:val="18"/>
                <w:u w:val="single"/>
              </w:rPr>
            </w:pPr>
            <w:r w:rsidRPr="00C91AB4">
              <w:rPr>
                <w:rFonts w:cs="Arial"/>
                <w:sz w:val="18"/>
                <w:szCs w:val="18"/>
                <w:u w:val="single"/>
              </w:rPr>
              <w:t>Excel</w:t>
            </w:r>
          </w:p>
          <w:p w14:paraId="366A1663" w14:textId="77777777" w:rsidR="00755A6C" w:rsidRDefault="00201121" w:rsidP="00AF6F0D">
            <w:pPr>
              <w:rPr>
                <w:rFonts w:ascii="Arial" w:hAnsi="Arial" w:cs="Arial"/>
                <w:sz w:val="18"/>
                <w:szCs w:val="18"/>
              </w:rPr>
            </w:pPr>
            <w:r>
              <w:rPr>
                <w:rFonts w:ascii="Arial" w:hAnsi="Arial" w:cs="Arial"/>
                <w:sz w:val="18"/>
                <w:szCs w:val="18"/>
              </w:rPr>
              <w:t>If the user wants to view the report in Excel then they need to select the Excel icon for the report they want to view.  Upon selecting this option the system should launch Microsoft Excel in another window</w:t>
            </w:r>
            <w:r w:rsidR="00755A6C">
              <w:rPr>
                <w:rFonts w:ascii="Arial" w:hAnsi="Arial" w:cs="Arial"/>
                <w:sz w:val="18"/>
                <w:szCs w:val="18"/>
              </w:rPr>
              <w:t xml:space="preserve"> where t</w:t>
            </w:r>
            <w:r>
              <w:rPr>
                <w:rFonts w:ascii="Arial" w:hAnsi="Arial" w:cs="Arial"/>
                <w:sz w:val="18"/>
                <w:szCs w:val="18"/>
              </w:rPr>
              <w:t>he report will be displayed.</w:t>
            </w:r>
          </w:p>
          <w:p w14:paraId="1EE9AEC8" w14:textId="77777777" w:rsidR="00755A6C" w:rsidRDefault="00755A6C" w:rsidP="00AF6F0D">
            <w:pPr>
              <w:rPr>
                <w:rFonts w:ascii="Arial" w:hAnsi="Arial" w:cs="Arial"/>
                <w:sz w:val="18"/>
                <w:szCs w:val="18"/>
              </w:rPr>
            </w:pPr>
            <w:r>
              <w:rPr>
                <w:rFonts w:ascii="Arial" w:hAnsi="Arial" w:cs="Arial"/>
                <w:sz w:val="18"/>
                <w:szCs w:val="18"/>
              </w:rPr>
              <w:t>If the selected report is a Chart, then the data results table should be displayed in Excel, not the chart.</w:t>
            </w:r>
          </w:p>
          <w:p w14:paraId="05E2E7D5" w14:textId="77777777" w:rsidR="00201121" w:rsidRDefault="00201121" w:rsidP="00AF6F0D">
            <w:pPr>
              <w:rPr>
                <w:rFonts w:ascii="Arial" w:hAnsi="Arial" w:cs="Arial"/>
                <w:sz w:val="18"/>
                <w:szCs w:val="18"/>
              </w:rPr>
            </w:pPr>
            <w:r>
              <w:rPr>
                <w:rFonts w:ascii="Arial" w:hAnsi="Arial" w:cs="Arial"/>
                <w:sz w:val="18"/>
                <w:szCs w:val="18"/>
              </w:rPr>
              <w:t>The user can then save the Spreadsheet to a local drive on their PC or Network.</w:t>
            </w:r>
          </w:p>
          <w:p w14:paraId="6CE47A31" w14:textId="77777777" w:rsidR="00201121" w:rsidRDefault="00201121" w:rsidP="00AF6F0D">
            <w:pPr>
              <w:rPr>
                <w:rFonts w:ascii="Arial" w:hAnsi="Arial" w:cs="Arial"/>
                <w:sz w:val="18"/>
                <w:szCs w:val="18"/>
              </w:rPr>
            </w:pPr>
          </w:p>
          <w:p w14:paraId="7A8A67D4" w14:textId="77777777" w:rsidR="00535ADC" w:rsidRDefault="00201121" w:rsidP="00AF6F0D">
            <w:pPr>
              <w:rPr>
                <w:ins w:id="462" w:author="Jamal, Zaher CWK" w:date="2015-06-16T12:12:00Z"/>
                <w:rFonts w:ascii="Arial" w:hAnsi="Arial" w:cs="Arial"/>
                <w:sz w:val="18"/>
                <w:szCs w:val="18"/>
              </w:rPr>
            </w:pPr>
            <w:r>
              <w:rPr>
                <w:rFonts w:ascii="Arial" w:hAnsi="Arial" w:cs="Arial"/>
                <w:sz w:val="18"/>
                <w:szCs w:val="18"/>
              </w:rPr>
              <w:t>The Excel icon should only be visible on the My Report screen if the user has permissions to View the report and permissions to down the report.</w:t>
            </w:r>
          </w:p>
          <w:p w14:paraId="19DD11A6" w14:textId="77777777" w:rsidR="00D01E65" w:rsidRDefault="00D01E65">
            <w:pPr>
              <w:ind w:left="360"/>
              <w:rPr>
                <w:ins w:id="463" w:author="Jamal, Zaher CWK" w:date="2015-06-16T12:12:00Z"/>
                <w:rFonts w:ascii="Arial" w:hAnsi="Arial" w:cs="Arial"/>
                <w:sz w:val="18"/>
                <w:szCs w:val="18"/>
              </w:rPr>
              <w:pPrChange w:id="464" w:author="Jamal, Zaher CWK" w:date="2015-06-16T12:12:00Z">
                <w:pPr>
                  <w:numPr>
                    <w:numId w:val="34"/>
                  </w:numPr>
                  <w:ind w:left="720" w:hanging="360"/>
                </w:pPr>
              </w:pPrChange>
            </w:pPr>
          </w:p>
          <w:p w14:paraId="2ABE2DBF" w14:textId="77777777" w:rsidR="00D01E65" w:rsidRDefault="00D01E65">
            <w:pPr>
              <w:rPr>
                <w:ins w:id="465" w:author="Jamal, Zaher CWK" w:date="2015-06-16T12:12:00Z"/>
                <w:rFonts w:ascii="Arial" w:hAnsi="Arial" w:cs="Arial"/>
                <w:sz w:val="18"/>
                <w:szCs w:val="18"/>
              </w:rPr>
              <w:pPrChange w:id="466" w:author="Jamal, Zaher CWK" w:date="2015-06-16T12:12:00Z">
                <w:pPr>
                  <w:numPr>
                    <w:numId w:val="34"/>
                  </w:numPr>
                  <w:ind w:left="720" w:hanging="360"/>
                </w:pPr>
              </w:pPrChange>
            </w:pPr>
            <w:ins w:id="467" w:author="Jamal, Zaher CWK" w:date="2015-06-16T12:12:00Z">
              <w:r>
                <w:rPr>
                  <w:rFonts w:ascii="Arial" w:hAnsi="Arial" w:cs="Arial"/>
                  <w:sz w:val="18"/>
                  <w:szCs w:val="18"/>
                </w:rPr>
                <w:t xml:space="preserve">All report Footers (Excel and PDF format) to have FCA statement visible.  </w:t>
              </w:r>
            </w:ins>
          </w:p>
          <w:p w14:paraId="5CEDCA6F" w14:textId="77777777" w:rsidR="00D01E65" w:rsidRDefault="00D01E65">
            <w:pPr>
              <w:numPr>
                <w:ilvl w:val="0"/>
                <w:numId w:val="34"/>
              </w:numPr>
              <w:rPr>
                <w:ins w:id="468" w:author="Jamal, Zaher CWK" w:date="2015-06-16T12:12:00Z"/>
                <w:rFonts w:ascii="Arial" w:hAnsi="Arial" w:cs="Arial"/>
                <w:sz w:val="18"/>
                <w:szCs w:val="18"/>
              </w:rPr>
              <w:pPrChange w:id="469" w:author="Jamal, Zaher CWK" w:date="2015-06-16T12:12:00Z">
                <w:pPr>
                  <w:numPr>
                    <w:ilvl w:val="1"/>
                    <w:numId w:val="34"/>
                  </w:numPr>
                  <w:ind w:left="1440" w:hanging="360"/>
                </w:pPr>
              </w:pPrChange>
            </w:pPr>
            <w:ins w:id="470" w:author="Jamal, Zaher CWK" w:date="2015-06-16T12:12:00Z">
              <w:r>
                <w:rPr>
                  <w:rFonts w:ascii="Arial" w:hAnsi="Arial" w:cs="Arial"/>
                  <w:sz w:val="18"/>
                  <w:szCs w:val="18"/>
                </w:rPr>
                <w:t xml:space="preserve">This will need to apply to printed copies of both formats.  </w:t>
              </w:r>
            </w:ins>
          </w:p>
          <w:p w14:paraId="297BDA32" w14:textId="77777777" w:rsidR="00D01E65" w:rsidRDefault="00D01E65">
            <w:pPr>
              <w:numPr>
                <w:ilvl w:val="0"/>
                <w:numId w:val="34"/>
              </w:numPr>
              <w:rPr>
                <w:ins w:id="471" w:author="Jamal, Zaher CWK" w:date="2015-06-16T12:12:00Z"/>
                <w:rFonts w:ascii="Arial" w:hAnsi="Arial" w:cs="Arial"/>
                <w:sz w:val="18"/>
                <w:szCs w:val="18"/>
              </w:rPr>
              <w:pPrChange w:id="472" w:author="Jamal, Zaher CWK" w:date="2015-06-16T12:12:00Z">
                <w:pPr>
                  <w:numPr>
                    <w:ilvl w:val="1"/>
                    <w:numId w:val="34"/>
                  </w:numPr>
                  <w:ind w:left="1440" w:hanging="360"/>
                </w:pPr>
              </w:pPrChange>
            </w:pPr>
            <w:ins w:id="473" w:author="Jamal, Zaher CWK" w:date="2015-06-16T12:12:00Z">
              <w:r>
                <w:rPr>
                  <w:rFonts w:ascii="Arial" w:hAnsi="Arial" w:cs="Arial"/>
                  <w:sz w:val="18"/>
                  <w:szCs w:val="18"/>
                </w:rPr>
                <w:t>Content for statement text will be controlled using Content Manager.</w:t>
              </w:r>
            </w:ins>
          </w:p>
          <w:p w14:paraId="0F6E69CA" w14:textId="77777777" w:rsidR="00D01E65" w:rsidRPr="00FC5824" w:rsidRDefault="00D01E65">
            <w:pPr>
              <w:numPr>
                <w:ilvl w:val="0"/>
                <w:numId w:val="34"/>
              </w:numPr>
              <w:rPr>
                <w:ins w:id="474" w:author="Jamal, Zaher CWK" w:date="2015-06-16T12:12:00Z"/>
                <w:rFonts w:ascii="Arial" w:hAnsi="Arial" w:cs="Arial"/>
                <w:sz w:val="18"/>
                <w:szCs w:val="18"/>
              </w:rPr>
              <w:pPrChange w:id="475" w:author="Jamal, Zaher CWK" w:date="2015-06-16T12:12:00Z">
                <w:pPr>
                  <w:numPr>
                    <w:ilvl w:val="1"/>
                    <w:numId w:val="34"/>
                  </w:numPr>
                  <w:ind w:left="1440" w:hanging="360"/>
                </w:pPr>
              </w:pPrChange>
            </w:pPr>
            <w:ins w:id="476" w:author="Jamal, Zaher CWK" w:date="2015-06-16T12:12:00Z">
              <w:r>
                <w:rPr>
                  <w:rFonts w:ascii="Arial" w:hAnsi="Arial" w:cs="Arial"/>
                  <w:sz w:val="18"/>
                  <w:szCs w:val="18"/>
                </w:rPr>
                <w:t xml:space="preserve">Text to display will be relevant for the Scheme.  </w:t>
              </w:r>
            </w:ins>
          </w:p>
          <w:p w14:paraId="1430A343" w14:textId="77777777" w:rsidR="00D01E65" w:rsidRPr="00DF2487" w:rsidRDefault="00D01E65" w:rsidP="00AF6F0D">
            <w:pPr>
              <w:rPr>
                <w:rFonts w:ascii="Arial" w:hAnsi="Arial" w:cs="Arial"/>
                <w:sz w:val="18"/>
                <w:szCs w:val="18"/>
              </w:rPr>
            </w:pPr>
          </w:p>
        </w:tc>
      </w:tr>
      <w:tr w:rsidR="00535ADC" w:rsidRPr="005D68D4" w14:paraId="2B9D65B9" w14:textId="77777777" w:rsidTr="009240C2">
        <w:tc>
          <w:tcPr>
            <w:tcW w:w="2093" w:type="dxa"/>
            <w:shd w:val="pct20" w:color="auto" w:fill="auto"/>
          </w:tcPr>
          <w:p w14:paraId="348D6A5F"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Notes / Questions</w:t>
            </w:r>
          </w:p>
          <w:p w14:paraId="30368D43" w14:textId="77777777" w:rsidR="00535ADC" w:rsidRPr="005D68D4" w:rsidRDefault="00535ADC" w:rsidP="00AF6F0D">
            <w:pPr>
              <w:rPr>
                <w:rFonts w:ascii="Arial" w:hAnsi="Arial" w:cs="Arial"/>
                <w:b/>
                <w:bCs/>
                <w:sz w:val="18"/>
                <w:szCs w:val="18"/>
              </w:rPr>
            </w:pPr>
          </w:p>
        </w:tc>
        <w:tc>
          <w:tcPr>
            <w:tcW w:w="7229" w:type="dxa"/>
            <w:shd w:val="clear" w:color="auto" w:fill="auto"/>
          </w:tcPr>
          <w:p w14:paraId="37D61982" w14:textId="77777777" w:rsidR="00535ADC" w:rsidRPr="005D68D4" w:rsidRDefault="00535ADC" w:rsidP="00AF6F0D">
            <w:pPr>
              <w:rPr>
                <w:rFonts w:ascii="Arial" w:hAnsi="Arial" w:cs="Arial"/>
                <w:sz w:val="18"/>
                <w:szCs w:val="18"/>
              </w:rPr>
            </w:pPr>
          </w:p>
        </w:tc>
      </w:tr>
      <w:tr w:rsidR="00535ADC" w:rsidRPr="005D68D4" w14:paraId="73B3F22C" w14:textId="77777777" w:rsidTr="009240C2">
        <w:tc>
          <w:tcPr>
            <w:tcW w:w="2093" w:type="dxa"/>
            <w:shd w:val="pct20" w:color="auto" w:fill="auto"/>
          </w:tcPr>
          <w:p w14:paraId="50542759"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Includes Use Cases</w:t>
            </w:r>
          </w:p>
          <w:p w14:paraId="47766390" w14:textId="77777777" w:rsidR="00535ADC" w:rsidRPr="005D68D4" w:rsidRDefault="00535ADC" w:rsidP="00AF6F0D">
            <w:pPr>
              <w:rPr>
                <w:rFonts w:ascii="Arial" w:hAnsi="Arial" w:cs="Arial"/>
                <w:b/>
                <w:bCs/>
                <w:color w:val="FF0000"/>
                <w:sz w:val="18"/>
                <w:szCs w:val="18"/>
              </w:rPr>
            </w:pPr>
          </w:p>
        </w:tc>
        <w:tc>
          <w:tcPr>
            <w:tcW w:w="7229" w:type="dxa"/>
            <w:shd w:val="clear" w:color="auto" w:fill="auto"/>
          </w:tcPr>
          <w:p w14:paraId="23D66A2C" w14:textId="77777777" w:rsidR="00535ADC" w:rsidRPr="005D68D4" w:rsidRDefault="00535ADC" w:rsidP="00AF6F0D">
            <w:pPr>
              <w:rPr>
                <w:rFonts w:ascii="Arial" w:hAnsi="Arial" w:cs="Arial"/>
                <w:sz w:val="18"/>
                <w:szCs w:val="18"/>
              </w:rPr>
            </w:pPr>
          </w:p>
        </w:tc>
      </w:tr>
      <w:tr w:rsidR="00535ADC" w:rsidRPr="005D68D4" w14:paraId="4187F243" w14:textId="77777777" w:rsidTr="009240C2">
        <w:tc>
          <w:tcPr>
            <w:tcW w:w="2093" w:type="dxa"/>
            <w:shd w:val="pct20" w:color="auto" w:fill="auto"/>
          </w:tcPr>
          <w:p w14:paraId="595E7A2B"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1881AAF3" w14:textId="77777777" w:rsidR="00535ADC" w:rsidRPr="005D68D4" w:rsidRDefault="00535ADC" w:rsidP="00AF6F0D">
            <w:pPr>
              <w:rPr>
                <w:rFonts w:ascii="Arial" w:hAnsi="Arial" w:cs="Arial"/>
                <w:sz w:val="18"/>
                <w:szCs w:val="18"/>
              </w:rPr>
            </w:pPr>
          </w:p>
        </w:tc>
      </w:tr>
      <w:tr w:rsidR="00535ADC" w:rsidRPr="005D68D4" w14:paraId="6B57C473" w14:textId="77777777" w:rsidTr="009240C2">
        <w:tc>
          <w:tcPr>
            <w:tcW w:w="2093" w:type="dxa"/>
            <w:shd w:val="pct20" w:color="auto" w:fill="auto"/>
          </w:tcPr>
          <w:p w14:paraId="1765C0D8"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5A3E367" w14:textId="34A3F974" w:rsidR="00535ADC" w:rsidRPr="005D68D4" w:rsidRDefault="005C7284" w:rsidP="00AF6F0D">
            <w:pPr>
              <w:rPr>
                <w:rFonts w:ascii="Arial" w:hAnsi="Arial" w:cs="Arial"/>
                <w:sz w:val="18"/>
                <w:szCs w:val="18"/>
              </w:rPr>
            </w:pPr>
            <w:r>
              <w:rPr>
                <w:rFonts w:ascii="Arial" w:hAnsi="Arial" w:cs="Arial"/>
                <w:sz w:val="18"/>
                <w:szCs w:val="18"/>
              </w:rPr>
              <w:t>PM0043</w:t>
            </w:r>
            <w:r w:rsidR="00A834D6">
              <w:rPr>
                <w:rFonts w:ascii="Arial" w:hAnsi="Arial" w:cs="Arial"/>
                <w:sz w:val="18"/>
                <w:szCs w:val="18"/>
              </w:rPr>
              <w:t xml:space="preserve"> (parts of)</w:t>
            </w:r>
          </w:p>
        </w:tc>
      </w:tr>
      <w:tr w:rsidR="00535ADC" w:rsidRPr="005D68D4" w14:paraId="4434D7FC" w14:textId="77777777" w:rsidTr="009240C2">
        <w:tc>
          <w:tcPr>
            <w:tcW w:w="2093" w:type="dxa"/>
            <w:shd w:val="pct20" w:color="auto" w:fill="auto"/>
          </w:tcPr>
          <w:p w14:paraId="21186E69" w14:textId="77777777" w:rsidR="00535ADC" w:rsidRPr="005D68D4" w:rsidRDefault="00535ADC"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415064B9" w14:textId="77777777" w:rsidR="00535ADC" w:rsidRPr="005D68D4" w:rsidRDefault="00535ADC" w:rsidP="00AF6F0D">
            <w:pPr>
              <w:rPr>
                <w:rFonts w:ascii="Arial" w:hAnsi="Arial" w:cs="Arial"/>
                <w:sz w:val="18"/>
                <w:szCs w:val="18"/>
              </w:rPr>
            </w:pPr>
            <w:r w:rsidRPr="005D68D4">
              <w:rPr>
                <w:rFonts w:ascii="Arial" w:hAnsi="Arial" w:cs="Arial"/>
                <w:sz w:val="18"/>
                <w:szCs w:val="18"/>
              </w:rPr>
              <w:t>Sue Allwood</w:t>
            </w:r>
          </w:p>
        </w:tc>
      </w:tr>
    </w:tbl>
    <w:p w14:paraId="3A4EC307" w14:textId="77777777" w:rsidR="00535ADC" w:rsidRDefault="00535ADC" w:rsidP="00AF6F0D"/>
    <w:p w14:paraId="7A9CAD45" w14:textId="77777777" w:rsidR="00535ADC" w:rsidRDefault="00535ADC" w:rsidP="00AF6F0D">
      <w:pPr>
        <w:sectPr w:rsidR="00535ADC" w:rsidSect="005D68D4">
          <w:pgSz w:w="12240" w:h="15840" w:code="1"/>
          <w:pgMar w:top="1616" w:right="1797" w:bottom="851" w:left="1797" w:header="567" w:footer="720" w:gutter="0"/>
          <w:cols w:space="720"/>
          <w:docGrid w:linePitch="360"/>
        </w:sectPr>
      </w:pPr>
    </w:p>
    <w:p w14:paraId="67B02614" w14:textId="77777777" w:rsidR="00DA4D85" w:rsidRDefault="00DA4D85" w:rsidP="00AF6F0D">
      <w:pPr>
        <w:pStyle w:val="Heading3"/>
        <w:ind w:left="0" w:firstLine="0"/>
      </w:pPr>
      <w:bookmarkStart w:id="477" w:name="_Toc422842041"/>
      <w:r>
        <w:t>PMUC0</w:t>
      </w:r>
      <w:r w:rsidR="009240C2">
        <w:t>17</w:t>
      </w:r>
      <w:r>
        <w:t xml:space="preserve"> – View Errors</w:t>
      </w:r>
      <w:r w:rsidR="009240C2">
        <w:t>/Warnings</w:t>
      </w:r>
      <w:bookmarkEnd w:id="477"/>
    </w:p>
    <w:p w14:paraId="6BB1AA66" w14:textId="77777777" w:rsidR="00DA4D85" w:rsidRDefault="00DA4D85"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DA4D85" w:rsidRPr="005D68D4" w14:paraId="6F119D49" w14:textId="77777777" w:rsidTr="009240C2">
        <w:tc>
          <w:tcPr>
            <w:tcW w:w="9322" w:type="dxa"/>
            <w:gridSpan w:val="2"/>
            <w:shd w:val="pct20" w:color="auto" w:fill="auto"/>
          </w:tcPr>
          <w:p w14:paraId="19E302CB" w14:textId="77777777" w:rsidR="00DA4D85" w:rsidRPr="005D68D4" w:rsidRDefault="00DA4D85"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9240C2">
              <w:rPr>
                <w:rFonts w:ascii="Arial" w:hAnsi="Arial" w:cs="Arial"/>
                <w:b/>
                <w:bCs/>
                <w:sz w:val="18"/>
                <w:szCs w:val="18"/>
              </w:rPr>
              <w:t>17</w:t>
            </w:r>
          </w:p>
          <w:p w14:paraId="34EEE36A" w14:textId="77777777" w:rsidR="00DA4D85" w:rsidRPr="005D68D4" w:rsidRDefault="00DA4D85" w:rsidP="00AF6F0D">
            <w:pPr>
              <w:rPr>
                <w:rFonts w:ascii="Arial" w:hAnsi="Arial" w:cs="Arial"/>
                <w:b/>
                <w:bCs/>
                <w:sz w:val="18"/>
                <w:szCs w:val="18"/>
              </w:rPr>
            </w:pPr>
          </w:p>
          <w:p w14:paraId="4B971FCA"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View Errors</w:t>
            </w:r>
          </w:p>
          <w:p w14:paraId="7FAB70C1" w14:textId="77777777" w:rsidR="00DA4D85" w:rsidRPr="005D68D4" w:rsidRDefault="00DA4D85" w:rsidP="00AF6F0D">
            <w:pPr>
              <w:rPr>
                <w:rFonts w:ascii="Arial" w:hAnsi="Arial" w:cs="Arial"/>
                <w:b/>
                <w:sz w:val="18"/>
                <w:szCs w:val="18"/>
              </w:rPr>
            </w:pPr>
          </w:p>
        </w:tc>
      </w:tr>
      <w:tr w:rsidR="00DA4D85" w:rsidRPr="005D68D4" w14:paraId="72AADD83" w14:textId="77777777" w:rsidTr="009240C2">
        <w:tc>
          <w:tcPr>
            <w:tcW w:w="2093" w:type="dxa"/>
            <w:shd w:val="pct20" w:color="auto" w:fill="auto"/>
          </w:tcPr>
          <w:p w14:paraId="11CBFF6B"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Summary</w:t>
            </w:r>
          </w:p>
          <w:p w14:paraId="5A127620" w14:textId="77777777" w:rsidR="00DA4D85" w:rsidRPr="005D68D4" w:rsidRDefault="00DA4D85" w:rsidP="00AF6F0D">
            <w:pPr>
              <w:rPr>
                <w:rFonts w:ascii="Arial" w:hAnsi="Arial" w:cs="Arial"/>
                <w:b/>
                <w:bCs/>
                <w:sz w:val="18"/>
                <w:szCs w:val="18"/>
              </w:rPr>
            </w:pPr>
          </w:p>
        </w:tc>
        <w:tc>
          <w:tcPr>
            <w:tcW w:w="7229" w:type="dxa"/>
            <w:shd w:val="clear" w:color="auto" w:fill="auto"/>
          </w:tcPr>
          <w:p w14:paraId="114A83B1" w14:textId="77777777" w:rsidR="00DA4D85" w:rsidRPr="009E3CE8" w:rsidRDefault="00DA4D85" w:rsidP="00AF6F0D">
            <w:pPr>
              <w:rPr>
                <w:rFonts w:ascii="Arial" w:hAnsi="Arial" w:cs="Arial"/>
                <w:sz w:val="18"/>
                <w:szCs w:val="18"/>
              </w:rPr>
            </w:pPr>
            <w:r>
              <w:rPr>
                <w:rFonts w:ascii="Arial" w:hAnsi="Arial" w:cs="Arial"/>
                <w:sz w:val="18"/>
                <w:szCs w:val="18"/>
              </w:rPr>
              <w:t>Function that retrieves and displays any errors relating to the selected report</w:t>
            </w:r>
          </w:p>
        </w:tc>
      </w:tr>
      <w:tr w:rsidR="00DA4D85" w:rsidRPr="005D68D4" w14:paraId="02F7D6E5" w14:textId="77777777" w:rsidTr="009240C2">
        <w:tc>
          <w:tcPr>
            <w:tcW w:w="2093" w:type="dxa"/>
            <w:shd w:val="pct20" w:color="auto" w:fill="auto"/>
          </w:tcPr>
          <w:p w14:paraId="2000DDFB"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Actor</w:t>
            </w:r>
          </w:p>
          <w:p w14:paraId="5C50B588" w14:textId="77777777" w:rsidR="00DA4D85" w:rsidRPr="005D68D4" w:rsidRDefault="00DA4D85" w:rsidP="00AF6F0D">
            <w:pPr>
              <w:rPr>
                <w:rFonts w:ascii="Arial" w:hAnsi="Arial" w:cs="Arial"/>
                <w:bCs/>
                <w:color w:val="FF0000"/>
                <w:sz w:val="18"/>
                <w:szCs w:val="18"/>
              </w:rPr>
            </w:pPr>
          </w:p>
        </w:tc>
        <w:tc>
          <w:tcPr>
            <w:tcW w:w="7229" w:type="dxa"/>
            <w:shd w:val="clear" w:color="auto" w:fill="auto"/>
          </w:tcPr>
          <w:p w14:paraId="1F5109F6" w14:textId="5C55287F" w:rsidR="00DA4D85" w:rsidRPr="005D68D4" w:rsidRDefault="00DA4D85" w:rsidP="00AF6F0D">
            <w:pPr>
              <w:rPr>
                <w:rFonts w:ascii="Arial" w:hAnsi="Arial" w:cs="Arial"/>
                <w:sz w:val="18"/>
                <w:szCs w:val="18"/>
              </w:rPr>
            </w:pPr>
            <w:r w:rsidRPr="007702FC">
              <w:rPr>
                <w:rFonts w:ascii="Arial" w:hAnsi="Arial" w:cs="Arial"/>
                <w:sz w:val="18"/>
                <w:szCs w:val="18"/>
              </w:rPr>
              <w:t>PlanManager User</w:t>
            </w:r>
          </w:p>
        </w:tc>
      </w:tr>
      <w:tr w:rsidR="00DA4D85" w:rsidRPr="005D68D4" w14:paraId="0AF20B95" w14:textId="77777777" w:rsidTr="009240C2">
        <w:tc>
          <w:tcPr>
            <w:tcW w:w="2093" w:type="dxa"/>
            <w:shd w:val="pct20" w:color="auto" w:fill="auto"/>
          </w:tcPr>
          <w:p w14:paraId="78FBCF54"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Trigger</w:t>
            </w:r>
          </w:p>
          <w:p w14:paraId="6F4DB5F0" w14:textId="77777777" w:rsidR="00DA4D85" w:rsidRPr="005D68D4" w:rsidRDefault="00DA4D85" w:rsidP="00AF6F0D">
            <w:pPr>
              <w:rPr>
                <w:rFonts w:ascii="Arial" w:hAnsi="Arial" w:cs="Arial"/>
                <w:b/>
                <w:bCs/>
                <w:sz w:val="18"/>
                <w:szCs w:val="18"/>
              </w:rPr>
            </w:pPr>
          </w:p>
        </w:tc>
        <w:tc>
          <w:tcPr>
            <w:tcW w:w="7229" w:type="dxa"/>
            <w:shd w:val="clear" w:color="auto" w:fill="auto"/>
          </w:tcPr>
          <w:p w14:paraId="1349A2AA" w14:textId="77777777" w:rsidR="00DA4D85" w:rsidRPr="005D68D4" w:rsidRDefault="00DA4D85" w:rsidP="00AF6F0D">
            <w:pPr>
              <w:rPr>
                <w:rFonts w:ascii="Arial" w:hAnsi="Arial" w:cs="Arial"/>
                <w:sz w:val="18"/>
                <w:szCs w:val="18"/>
              </w:rPr>
            </w:pPr>
            <w:r>
              <w:rPr>
                <w:rFonts w:ascii="Arial" w:hAnsi="Arial" w:cs="Arial"/>
                <w:sz w:val="18"/>
                <w:szCs w:val="18"/>
              </w:rPr>
              <w:t>User selecting the &lt;&lt;Details&gt;&gt; option from the “My Reports” screen</w:t>
            </w:r>
          </w:p>
        </w:tc>
      </w:tr>
      <w:tr w:rsidR="00DA4D85" w:rsidRPr="005D68D4" w14:paraId="16C63D17" w14:textId="77777777" w:rsidTr="009240C2">
        <w:tc>
          <w:tcPr>
            <w:tcW w:w="2093" w:type="dxa"/>
            <w:shd w:val="pct20" w:color="auto" w:fill="auto"/>
          </w:tcPr>
          <w:p w14:paraId="02B312F9"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Pre- conditions</w:t>
            </w:r>
          </w:p>
          <w:p w14:paraId="2AEB84A5" w14:textId="77777777" w:rsidR="00DA4D85" w:rsidRPr="005D68D4" w:rsidRDefault="00DA4D85" w:rsidP="00AF6F0D">
            <w:pPr>
              <w:rPr>
                <w:rFonts w:ascii="Arial" w:hAnsi="Arial" w:cs="Arial"/>
                <w:bCs/>
                <w:color w:val="FF0000"/>
                <w:sz w:val="18"/>
                <w:szCs w:val="18"/>
              </w:rPr>
            </w:pPr>
          </w:p>
        </w:tc>
        <w:tc>
          <w:tcPr>
            <w:tcW w:w="7229" w:type="dxa"/>
            <w:shd w:val="clear" w:color="auto" w:fill="auto"/>
          </w:tcPr>
          <w:p w14:paraId="284C6B89" w14:textId="77777777" w:rsidR="00DA4D85" w:rsidRPr="00A1339F" w:rsidRDefault="00DA4D85" w:rsidP="00AF6F0D">
            <w:pPr>
              <w:rPr>
                <w:rFonts w:ascii="Arial" w:hAnsi="Arial" w:cs="Arial"/>
                <w:sz w:val="18"/>
                <w:szCs w:val="18"/>
              </w:rPr>
            </w:pPr>
            <w:r w:rsidRPr="00A1339F">
              <w:rPr>
                <w:rFonts w:ascii="Arial" w:hAnsi="Arial" w:cs="Arial"/>
                <w:sz w:val="18"/>
                <w:szCs w:val="18"/>
              </w:rPr>
              <w:t>User generated/request</w:t>
            </w:r>
            <w:r>
              <w:rPr>
                <w:rFonts w:ascii="Arial" w:hAnsi="Arial" w:cs="Arial"/>
                <w:sz w:val="18"/>
                <w:szCs w:val="18"/>
              </w:rPr>
              <w:t>ed</w:t>
            </w:r>
            <w:r w:rsidRPr="00A1339F">
              <w:rPr>
                <w:rFonts w:ascii="Arial" w:hAnsi="Arial" w:cs="Arial"/>
                <w:sz w:val="18"/>
                <w:szCs w:val="18"/>
              </w:rPr>
              <w:t xml:space="preserve"> a r</w:t>
            </w:r>
            <w:r>
              <w:rPr>
                <w:rFonts w:ascii="Arial" w:hAnsi="Arial" w:cs="Arial"/>
                <w:sz w:val="18"/>
                <w:szCs w:val="18"/>
              </w:rPr>
              <w:t>eport and it has run with errors</w:t>
            </w:r>
          </w:p>
        </w:tc>
      </w:tr>
      <w:tr w:rsidR="00DA4D85" w:rsidRPr="005D68D4" w14:paraId="462647B7" w14:textId="77777777" w:rsidTr="009240C2">
        <w:tc>
          <w:tcPr>
            <w:tcW w:w="2093" w:type="dxa"/>
            <w:shd w:val="pct20" w:color="auto" w:fill="auto"/>
          </w:tcPr>
          <w:p w14:paraId="4E22586C"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Post –conditions</w:t>
            </w:r>
          </w:p>
          <w:p w14:paraId="16A70280" w14:textId="77777777" w:rsidR="00DA4D85" w:rsidRPr="005D68D4" w:rsidRDefault="00DA4D85" w:rsidP="00AF6F0D">
            <w:pPr>
              <w:rPr>
                <w:rFonts w:ascii="Arial" w:hAnsi="Arial" w:cs="Arial"/>
                <w:b/>
                <w:bCs/>
                <w:sz w:val="18"/>
                <w:szCs w:val="18"/>
              </w:rPr>
            </w:pPr>
          </w:p>
        </w:tc>
        <w:tc>
          <w:tcPr>
            <w:tcW w:w="7229" w:type="dxa"/>
            <w:shd w:val="clear" w:color="auto" w:fill="auto"/>
          </w:tcPr>
          <w:p w14:paraId="2017A51F" w14:textId="77777777" w:rsidR="00DA4D85" w:rsidRPr="005D68D4" w:rsidRDefault="00DA4D85" w:rsidP="00AF6F0D">
            <w:pPr>
              <w:rPr>
                <w:rFonts w:ascii="Arial" w:hAnsi="Arial" w:cs="Arial"/>
                <w:sz w:val="18"/>
                <w:szCs w:val="18"/>
              </w:rPr>
            </w:pPr>
            <w:r>
              <w:rPr>
                <w:rFonts w:ascii="Arial" w:hAnsi="Arial" w:cs="Arial"/>
                <w:sz w:val="18"/>
                <w:szCs w:val="18"/>
              </w:rPr>
              <w:t>User can view the report errors</w:t>
            </w:r>
          </w:p>
        </w:tc>
      </w:tr>
      <w:tr w:rsidR="00DA4D85" w:rsidRPr="005D68D4" w14:paraId="6842DED1" w14:textId="77777777" w:rsidTr="009240C2">
        <w:tc>
          <w:tcPr>
            <w:tcW w:w="2093" w:type="dxa"/>
            <w:shd w:val="pct20" w:color="auto" w:fill="auto"/>
          </w:tcPr>
          <w:p w14:paraId="459A0CD3"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41EAD038" w14:textId="77777777" w:rsidR="00DA4D85" w:rsidRPr="005D68D4" w:rsidRDefault="00DA4D85" w:rsidP="00AF6F0D">
            <w:pPr>
              <w:rPr>
                <w:rFonts w:ascii="Arial" w:hAnsi="Arial" w:cs="Arial"/>
                <w:sz w:val="18"/>
                <w:szCs w:val="18"/>
              </w:rPr>
            </w:pPr>
            <w:r>
              <w:rPr>
                <w:rFonts w:ascii="Arial" w:hAnsi="Arial" w:cs="Arial"/>
                <w:sz w:val="18"/>
                <w:szCs w:val="18"/>
              </w:rPr>
              <w:t>Adhoc</w:t>
            </w:r>
          </w:p>
        </w:tc>
      </w:tr>
      <w:tr w:rsidR="00DA4D85" w:rsidRPr="005D68D4" w14:paraId="5DEC5F40" w14:textId="77777777" w:rsidTr="009240C2">
        <w:tc>
          <w:tcPr>
            <w:tcW w:w="2093" w:type="dxa"/>
            <w:shd w:val="pct20" w:color="auto" w:fill="auto"/>
          </w:tcPr>
          <w:p w14:paraId="686AD609"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Basic Course of Action</w:t>
            </w:r>
          </w:p>
          <w:p w14:paraId="65A1F680" w14:textId="77777777" w:rsidR="00DA4D85" w:rsidRPr="005D68D4" w:rsidRDefault="00DA4D85" w:rsidP="00AF6F0D">
            <w:pPr>
              <w:rPr>
                <w:rFonts w:ascii="Arial" w:hAnsi="Arial" w:cs="Arial"/>
                <w:b/>
                <w:bCs/>
                <w:sz w:val="18"/>
                <w:szCs w:val="18"/>
              </w:rPr>
            </w:pPr>
          </w:p>
          <w:p w14:paraId="117A8789" w14:textId="77777777" w:rsidR="00DA4D85" w:rsidRPr="005D68D4" w:rsidRDefault="00DA4D85" w:rsidP="00AF6F0D">
            <w:pPr>
              <w:rPr>
                <w:rFonts w:ascii="Arial" w:hAnsi="Arial" w:cs="Arial"/>
                <w:b/>
                <w:bCs/>
                <w:sz w:val="18"/>
                <w:szCs w:val="18"/>
              </w:rPr>
            </w:pPr>
          </w:p>
        </w:tc>
        <w:tc>
          <w:tcPr>
            <w:tcW w:w="7229" w:type="dxa"/>
            <w:shd w:val="clear" w:color="auto" w:fill="auto"/>
          </w:tcPr>
          <w:p w14:paraId="24AE4FFD" w14:textId="5D5C5D75" w:rsidR="00DA4D85" w:rsidRDefault="00DA4D85" w:rsidP="004E06BD">
            <w:pPr>
              <w:numPr>
                <w:ilvl w:val="0"/>
                <w:numId w:val="38"/>
              </w:numPr>
              <w:rPr>
                <w:rFonts w:ascii="Arial" w:hAnsi="Arial" w:cs="Arial"/>
                <w:sz w:val="18"/>
                <w:szCs w:val="18"/>
              </w:rPr>
            </w:pPr>
            <w:r>
              <w:rPr>
                <w:rFonts w:ascii="Arial" w:hAnsi="Arial" w:cs="Arial"/>
                <w:sz w:val="18"/>
                <w:szCs w:val="18"/>
              </w:rPr>
              <w:t xml:space="preserve">User selects the Report Manager menu option from the </w:t>
            </w:r>
            <w:r w:rsidR="006D7FBE">
              <w:rPr>
                <w:rFonts w:ascii="Arial" w:hAnsi="Arial" w:cs="Arial"/>
                <w:sz w:val="18"/>
                <w:szCs w:val="18"/>
              </w:rPr>
              <w:t>PlanManager</w:t>
            </w:r>
            <w:r>
              <w:rPr>
                <w:rFonts w:ascii="Arial" w:hAnsi="Arial" w:cs="Arial"/>
                <w:sz w:val="18"/>
                <w:szCs w:val="18"/>
              </w:rPr>
              <w:t xml:space="preserve"> Home screen</w:t>
            </w:r>
          </w:p>
          <w:p w14:paraId="4E3F5FBF" w14:textId="77777777" w:rsidR="00DA4D85" w:rsidRDefault="00DA4D85" w:rsidP="004E06BD">
            <w:pPr>
              <w:numPr>
                <w:ilvl w:val="0"/>
                <w:numId w:val="38"/>
              </w:numPr>
              <w:rPr>
                <w:rFonts w:ascii="Arial" w:hAnsi="Arial" w:cs="Arial"/>
                <w:sz w:val="18"/>
                <w:szCs w:val="18"/>
              </w:rPr>
            </w:pPr>
            <w:r>
              <w:rPr>
                <w:rFonts w:ascii="Arial" w:hAnsi="Arial" w:cs="Arial"/>
                <w:sz w:val="18"/>
                <w:szCs w:val="18"/>
              </w:rPr>
              <w:t>The system displays the Report Manager Home (My Reports) screen</w:t>
            </w:r>
          </w:p>
          <w:p w14:paraId="7048FD1F" w14:textId="77777777" w:rsidR="00DA4D85" w:rsidRDefault="00DA4D85" w:rsidP="004E06BD">
            <w:pPr>
              <w:numPr>
                <w:ilvl w:val="0"/>
                <w:numId w:val="38"/>
              </w:numPr>
              <w:rPr>
                <w:rFonts w:ascii="Arial" w:hAnsi="Arial" w:cs="Arial"/>
                <w:sz w:val="18"/>
                <w:szCs w:val="18"/>
              </w:rPr>
            </w:pPr>
            <w:r>
              <w:rPr>
                <w:rFonts w:ascii="Arial" w:hAnsi="Arial" w:cs="Arial"/>
                <w:sz w:val="18"/>
                <w:szCs w:val="18"/>
              </w:rPr>
              <w:t>The user selects the &lt;&lt;</w:t>
            </w:r>
            <w:r w:rsidR="006E3246">
              <w:rPr>
                <w:rFonts w:ascii="Arial" w:hAnsi="Arial" w:cs="Arial"/>
                <w:sz w:val="18"/>
                <w:szCs w:val="18"/>
              </w:rPr>
              <w:t>Details</w:t>
            </w:r>
            <w:r>
              <w:rPr>
                <w:rFonts w:ascii="Arial" w:hAnsi="Arial" w:cs="Arial"/>
                <w:sz w:val="18"/>
                <w:szCs w:val="18"/>
              </w:rPr>
              <w:t xml:space="preserve">&gt; </w:t>
            </w:r>
            <w:r w:rsidR="006E3246">
              <w:rPr>
                <w:rFonts w:ascii="Arial" w:hAnsi="Arial" w:cs="Arial"/>
                <w:sz w:val="18"/>
                <w:szCs w:val="18"/>
              </w:rPr>
              <w:t xml:space="preserve">option </w:t>
            </w:r>
            <w:r>
              <w:rPr>
                <w:rFonts w:ascii="Arial" w:hAnsi="Arial" w:cs="Arial"/>
                <w:sz w:val="18"/>
                <w:szCs w:val="18"/>
              </w:rPr>
              <w:t>for the report they wish to view</w:t>
            </w:r>
            <w:r w:rsidR="006E3246">
              <w:rPr>
                <w:rFonts w:ascii="Arial" w:hAnsi="Arial" w:cs="Arial"/>
                <w:sz w:val="18"/>
                <w:szCs w:val="18"/>
              </w:rPr>
              <w:t xml:space="preserve"> any errors for</w:t>
            </w:r>
            <w:r>
              <w:rPr>
                <w:rFonts w:ascii="Arial" w:hAnsi="Arial" w:cs="Arial"/>
                <w:sz w:val="18"/>
                <w:szCs w:val="18"/>
              </w:rPr>
              <w:t>.</w:t>
            </w:r>
          </w:p>
          <w:p w14:paraId="3B238D31" w14:textId="77777777" w:rsidR="00DA4D85" w:rsidRPr="006E3246" w:rsidRDefault="00DA4D85" w:rsidP="004E06BD">
            <w:pPr>
              <w:numPr>
                <w:ilvl w:val="0"/>
                <w:numId w:val="38"/>
              </w:numPr>
              <w:rPr>
                <w:rFonts w:ascii="Arial" w:hAnsi="Arial" w:cs="Arial"/>
                <w:sz w:val="18"/>
                <w:szCs w:val="18"/>
              </w:rPr>
            </w:pPr>
            <w:r>
              <w:rPr>
                <w:rFonts w:ascii="Arial" w:hAnsi="Arial" w:cs="Arial"/>
                <w:sz w:val="18"/>
                <w:szCs w:val="18"/>
              </w:rPr>
              <w:t xml:space="preserve">The system displays </w:t>
            </w:r>
            <w:r w:rsidR="006E3246">
              <w:rPr>
                <w:rFonts w:ascii="Arial" w:hAnsi="Arial" w:cs="Arial"/>
                <w:sz w:val="18"/>
                <w:szCs w:val="18"/>
              </w:rPr>
              <w:t>any errors returned for the selected report</w:t>
            </w:r>
          </w:p>
        </w:tc>
      </w:tr>
      <w:tr w:rsidR="00DA4D85" w:rsidRPr="005D68D4" w14:paraId="124B6522" w14:textId="77777777" w:rsidTr="009240C2">
        <w:tc>
          <w:tcPr>
            <w:tcW w:w="2093" w:type="dxa"/>
            <w:shd w:val="pct20" w:color="auto" w:fill="auto"/>
          </w:tcPr>
          <w:p w14:paraId="500EFAE8"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Alternate scenario extensions</w:t>
            </w:r>
          </w:p>
          <w:p w14:paraId="69BC7C42" w14:textId="77777777" w:rsidR="00DA4D85" w:rsidRPr="005D68D4" w:rsidRDefault="00DA4D85" w:rsidP="00AF6F0D">
            <w:pPr>
              <w:rPr>
                <w:rFonts w:ascii="Arial" w:hAnsi="Arial" w:cs="Arial"/>
                <w:b/>
                <w:bCs/>
                <w:sz w:val="18"/>
                <w:szCs w:val="18"/>
              </w:rPr>
            </w:pPr>
          </w:p>
          <w:p w14:paraId="7EF7D1FB" w14:textId="77777777" w:rsidR="00DA4D85" w:rsidRPr="005D68D4" w:rsidRDefault="00DA4D85" w:rsidP="00AF6F0D">
            <w:pPr>
              <w:rPr>
                <w:rFonts w:ascii="Arial" w:hAnsi="Arial" w:cs="Arial"/>
                <w:b/>
                <w:bCs/>
                <w:sz w:val="18"/>
                <w:szCs w:val="18"/>
              </w:rPr>
            </w:pPr>
          </w:p>
        </w:tc>
        <w:tc>
          <w:tcPr>
            <w:tcW w:w="7229" w:type="dxa"/>
            <w:shd w:val="clear" w:color="auto" w:fill="auto"/>
          </w:tcPr>
          <w:p w14:paraId="043F7A81" w14:textId="77777777" w:rsidR="00DA4D85" w:rsidRPr="005D68D4" w:rsidRDefault="00DA4D85" w:rsidP="00AF6F0D">
            <w:pPr>
              <w:rPr>
                <w:rFonts w:ascii="Arial" w:hAnsi="Arial" w:cs="Arial"/>
                <w:sz w:val="18"/>
                <w:szCs w:val="18"/>
              </w:rPr>
            </w:pPr>
          </w:p>
        </w:tc>
      </w:tr>
      <w:tr w:rsidR="00DA4D85" w:rsidRPr="005D68D4" w14:paraId="5BF4E73D" w14:textId="77777777" w:rsidTr="009240C2">
        <w:trPr>
          <w:trHeight w:val="683"/>
        </w:trPr>
        <w:tc>
          <w:tcPr>
            <w:tcW w:w="2093" w:type="dxa"/>
            <w:shd w:val="pct20" w:color="auto" w:fill="auto"/>
          </w:tcPr>
          <w:p w14:paraId="71737AA7"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Business Logic/ Rules/ Supplementary Info</w:t>
            </w:r>
          </w:p>
          <w:p w14:paraId="7635466F" w14:textId="77777777" w:rsidR="00DA4D85" w:rsidRPr="005D68D4" w:rsidRDefault="00DA4D85" w:rsidP="00AF6F0D">
            <w:pPr>
              <w:rPr>
                <w:rFonts w:ascii="Arial" w:hAnsi="Arial" w:cs="Arial"/>
                <w:b/>
                <w:bCs/>
                <w:sz w:val="18"/>
                <w:szCs w:val="18"/>
              </w:rPr>
            </w:pPr>
          </w:p>
        </w:tc>
        <w:tc>
          <w:tcPr>
            <w:tcW w:w="7229" w:type="dxa"/>
            <w:shd w:val="clear" w:color="auto" w:fill="auto"/>
          </w:tcPr>
          <w:p w14:paraId="74DC1492" w14:textId="1E8D2B48" w:rsidR="00DA4D85" w:rsidRPr="00C91AB4" w:rsidRDefault="00FF7260" w:rsidP="004E06BD">
            <w:pPr>
              <w:pStyle w:val="ListParagraph"/>
              <w:numPr>
                <w:ilvl w:val="0"/>
                <w:numId w:val="164"/>
              </w:numPr>
              <w:rPr>
                <w:rFonts w:cs="Arial"/>
                <w:sz w:val="18"/>
                <w:szCs w:val="18"/>
                <w:u w:val="single"/>
              </w:rPr>
            </w:pPr>
            <w:r w:rsidRPr="00C91AB4">
              <w:rPr>
                <w:rFonts w:cs="Arial"/>
                <w:sz w:val="18"/>
                <w:szCs w:val="18"/>
                <w:u w:val="single"/>
              </w:rPr>
              <w:t>Errors</w:t>
            </w:r>
            <w:r w:rsidR="002B6F4D" w:rsidRPr="00C91AB4">
              <w:rPr>
                <w:rFonts w:cs="Arial"/>
                <w:sz w:val="18"/>
                <w:szCs w:val="18"/>
                <w:u w:val="single"/>
              </w:rPr>
              <w:t>/Warnings</w:t>
            </w:r>
          </w:p>
          <w:p w14:paraId="3A0E15CF" w14:textId="77777777" w:rsidR="0079681C" w:rsidRDefault="00FF7260" w:rsidP="00AF6F0D">
            <w:pPr>
              <w:rPr>
                <w:rFonts w:ascii="Arial" w:hAnsi="Arial" w:cs="Arial"/>
                <w:sz w:val="18"/>
                <w:szCs w:val="18"/>
              </w:rPr>
            </w:pPr>
            <w:r>
              <w:rPr>
                <w:rFonts w:ascii="Arial" w:hAnsi="Arial" w:cs="Arial"/>
                <w:sz w:val="18"/>
                <w:szCs w:val="18"/>
              </w:rPr>
              <w:t>If the report fails to run successfully for whatever reason then the user needs to know why</w:t>
            </w:r>
            <w:r w:rsidR="0079681C">
              <w:rPr>
                <w:rFonts w:ascii="Arial" w:hAnsi="Arial" w:cs="Arial"/>
                <w:sz w:val="18"/>
                <w:szCs w:val="18"/>
              </w:rPr>
              <w:t xml:space="preserve">.  </w:t>
            </w:r>
            <w:r w:rsidR="006A3B4D">
              <w:rPr>
                <w:rFonts w:ascii="Arial" w:hAnsi="Arial" w:cs="Arial"/>
                <w:sz w:val="18"/>
                <w:szCs w:val="18"/>
              </w:rPr>
              <w:t>The 3 types of messages that have been identified are:</w:t>
            </w:r>
          </w:p>
          <w:p w14:paraId="496767E9" w14:textId="77777777" w:rsidR="0079681C" w:rsidRDefault="0079681C" w:rsidP="00AF6F0D">
            <w:pPr>
              <w:rPr>
                <w:rFonts w:ascii="Arial" w:hAnsi="Arial" w:cs="Arial"/>
                <w:sz w:val="18"/>
                <w:szCs w:val="18"/>
              </w:rPr>
            </w:pPr>
          </w:p>
          <w:p w14:paraId="1F0A3AF3" w14:textId="77777777" w:rsidR="006226F3" w:rsidRPr="002B6F4D" w:rsidRDefault="006226F3" w:rsidP="006226F3">
            <w:pPr>
              <w:rPr>
                <w:rFonts w:ascii="Arial" w:hAnsi="Arial" w:cs="Arial"/>
                <w:sz w:val="18"/>
                <w:szCs w:val="18"/>
                <w:u w:val="single"/>
              </w:rPr>
            </w:pPr>
            <w:r w:rsidRPr="002B6F4D">
              <w:rPr>
                <w:rFonts w:ascii="Arial" w:hAnsi="Arial" w:cs="Arial"/>
                <w:sz w:val="18"/>
                <w:szCs w:val="18"/>
                <w:u w:val="single"/>
              </w:rPr>
              <w:t>4a. No data Returned</w:t>
            </w:r>
          </w:p>
          <w:p w14:paraId="668445EE" w14:textId="77777777" w:rsidR="006226F3" w:rsidRDefault="006226F3" w:rsidP="006226F3">
            <w:pPr>
              <w:rPr>
                <w:rFonts w:ascii="Arial" w:hAnsi="Arial" w:cs="Arial"/>
                <w:sz w:val="18"/>
                <w:szCs w:val="18"/>
              </w:rPr>
            </w:pPr>
            <w:r>
              <w:rPr>
                <w:rFonts w:ascii="Arial" w:hAnsi="Arial" w:cs="Arial"/>
                <w:sz w:val="18"/>
                <w:szCs w:val="18"/>
              </w:rPr>
              <w:t>A report may run successfully but due to the scope, filter or date range selected may not produce any data, for example, “No contributions received within the specified date range”</w:t>
            </w:r>
          </w:p>
          <w:p w14:paraId="7B7BAA80" w14:textId="77777777" w:rsidR="006226F3" w:rsidRDefault="006226F3" w:rsidP="006226F3">
            <w:pPr>
              <w:rPr>
                <w:rFonts w:ascii="Arial" w:hAnsi="Arial" w:cs="Arial"/>
                <w:sz w:val="18"/>
                <w:szCs w:val="18"/>
              </w:rPr>
            </w:pPr>
            <w:r>
              <w:rPr>
                <w:rFonts w:ascii="Arial" w:hAnsi="Arial" w:cs="Arial"/>
                <w:sz w:val="18"/>
                <w:szCs w:val="18"/>
              </w:rPr>
              <w:t>If this scenario occurs then the user should be notified to enable them to amend one of the inputs to the report with the message</w:t>
            </w:r>
          </w:p>
          <w:p w14:paraId="5248F80B" w14:textId="77777777" w:rsidR="006226F3" w:rsidRDefault="006226F3" w:rsidP="006226F3">
            <w:pPr>
              <w:rPr>
                <w:rFonts w:ascii="Arial" w:hAnsi="Arial" w:cs="Arial"/>
                <w:sz w:val="18"/>
                <w:szCs w:val="18"/>
              </w:rPr>
            </w:pPr>
            <w:r>
              <w:rPr>
                <w:rFonts w:ascii="Arial" w:hAnsi="Arial" w:cs="Arial"/>
                <w:sz w:val="18"/>
                <w:szCs w:val="18"/>
              </w:rPr>
              <w:t>“No data available for the criteria selected”</w:t>
            </w:r>
          </w:p>
          <w:p w14:paraId="5460AE76" w14:textId="77777777" w:rsidR="006226F3" w:rsidRDefault="006226F3" w:rsidP="006226F3">
            <w:pPr>
              <w:rPr>
                <w:rFonts w:ascii="Arial" w:hAnsi="Arial" w:cs="Arial"/>
                <w:sz w:val="18"/>
                <w:szCs w:val="18"/>
              </w:rPr>
            </w:pPr>
          </w:p>
          <w:p w14:paraId="1C11D75C" w14:textId="77777777" w:rsidR="006226F3" w:rsidRDefault="006226F3" w:rsidP="006226F3">
            <w:pPr>
              <w:rPr>
                <w:rFonts w:ascii="Arial" w:hAnsi="Arial" w:cs="Arial"/>
                <w:sz w:val="18"/>
                <w:szCs w:val="18"/>
              </w:rPr>
            </w:pPr>
          </w:p>
          <w:p w14:paraId="737FACE0" w14:textId="77777777" w:rsidR="006226F3" w:rsidRPr="006226F3" w:rsidRDefault="006226F3" w:rsidP="00AF6F0D">
            <w:pPr>
              <w:rPr>
                <w:rFonts w:ascii="Arial" w:hAnsi="Arial" w:cs="Arial"/>
                <w:sz w:val="18"/>
                <w:szCs w:val="18"/>
                <w:u w:val="single"/>
              </w:rPr>
            </w:pPr>
            <w:r w:rsidRPr="006226F3">
              <w:rPr>
                <w:rFonts w:ascii="Arial" w:hAnsi="Arial" w:cs="Arial"/>
                <w:sz w:val="18"/>
                <w:szCs w:val="18"/>
                <w:u w:val="single"/>
              </w:rPr>
              <w:t>4b. Validation Error</w:t>
            </w:r>
          </w:p>
          <w:p w14:paraId="04180005" w14:textId="77777777" w:rsidR="006A3B4D" w:rsidRDefault="006226F3" w:rsidP="00AF6F0D">
            <w:pPr>
              <w:rPr>
                <w:rFonts w:ascii="Arial" w:hAnsi="Arial" w:cs="Arial"/>
                <w:sz w:val="18"/>
                <w:szCs w:val="18"/>
              </w:rPr>
            </w:pPr>
            <w:r>
              <w:rPr>
                <w:rFonts w:ascii="Arial" w:hAnsi="Arial" w:cs="Arial"/>
                <w:sz w:val="18"/>
                <w:szCs w:val="18"/>
              </w:rPr>
              <w:t>An example of why a report might fail is where a value is missing or is in an incorrect format in the database and this causes an error when trying to perform a calculation.  If this happens then a “Error producing report” message should be displayed</w:t>
            </w:r>
          </w:p>
          <w:p w14:paraId="27C56FFF" w14:textId="77777777" w:rsidR="006A3B4D" w:rsidRDefault="006A3B4D" w:rsidP="00AF6F0D">
            <w:pPr>
              <w:rPr>
                <w:rFonts w:ascii="Arial" w:hAnsi="Arial" w:cs="Arial"/>
                <w:sz w:val="18"/>
                <w:szCs w:val="18"/>
              </w:rPr>
            </w:pPr>
          </w:p>
          <w:p w14:paraId="5C665B9B" w14:textId="77777777" w:rsidR="006226F3" w:rsidRPr="006226F3" w:rsidRDefault="006226F3" w:rsidP="00AF6F0D">
            <w:pPr>
              <w:rPr>
                <w:rFonts w:ascii="Arial" w:hAnsi="Arial" w:cs="Arial"/>
                <w:sz w:val="18"/>
                <w:szCs w:val="18"/>
                <w:u w:val="single"/>
              </w:rPr>
            </w:pPr>
            <w:r w:rsidRPr="006226F3">
              <w:rPr>
                <w:rFonts w:ascii="Arial" w:hAnsi="Arial" w:cs="Arial"/>
                <w:sz w:val="18"/>
                <w:szCs w:val="18"/>
                <w:u w:val="single"/>
              </w:rPr>
              <w:t>4c. Success</w:t>
            </w:r>
          </w:p>
          <w:p w14:paraId="5DD53E92" w14:textId="77777777" w:rsidR="006226F3" w:rsidRDefault="006226F3" w:rsidP="00AF6F0D">
            <w:pPr>
              <w:rPr>
                <w:rFonts w:ascii="Arial" w:hAnsi="Arial" w:cs="Arial"/>
                <w:sz w:val="18"/>
                <w:szCs w:val="18"/>
              </w:rPr>
            </w:pPr>
            <w:r>
              <w:rPr>
                <w:rFonts w:ascii="Arial" w:hAnsi="Arial" w:cs="Arial"/>
                <w:sz w:val="18"/>
                <w:szCs w:val="18"/>
              </w:rPr>
              <w:t>When a report runs successfully with no errors and contains some data, a “Report generated” message should be displayed</w:t>
            </w:r>
          </w:p>
          <w:p w14:paraId="58CE4B24" w14:textId="77777777" w:rsidR="006226F3" w:rsidRDefault="006226F3" w:rsidP="00AF6F0D">
            <w:pPr>
              <w:rPr>
                <w:rFonts w:ascii="Arial" w:hAnsi="Arial" w:cs="Arial"/>
                <w:sz w:val="18"/>
                <w:szCs w:val="18"/>
              </w:rPr>
            </w:pPr>
          </w:p>
          <w:p w14:paraId="7D2597B0" w14:textId="77777777" w:rsidR="00FF7260" w:rsidRDefault="00FF7260" w:rsidP="00AF6F0D">
            <w:pPr>
              <w:rPr>
                <w:rFonts w:ascii="Arial" w:hAnsi="Arial" w:cs="Arial"/>
                <w:sz w:val="18"/>
                <w:szCs w:val="18"/>
              </w:rPr>
            </w:pPr>
            <w:r>
              <w:rPr>
                <w:rFonts w:ascii="Arial" w:hAnsi="Arial" w:cs="Arial"/>
                <w:sz w:val="18"/>
                <w:szCs w:val="18"/>
              </w:rPr>
              <w:t xml:space="preserve">It should be possible to display the messages so they are </w:t>
            </w:r>
            <w:r w:rsidRPr="0079681C">
              <w:rPr>
                <w:rFonts w:ascii="Arial" w:hAnsi="Arial" w:cs="Arial"/>
                <w:sz w:val="18"/>
                <w:szCs w:val="18"/>
              </w:rPr>
              <w:t>colour</w:t>
            </w:r>
            <w:r>
              <w:rPr>
                <w:rFonts w:ascii="Arial" w:hAnsi="Arial" w:cs="Arial"/>
                <w:sz w:val="18"/>
                <w:szCs w:val="18"/>
              </w:rPr>
              <w:t xml:space="preserve"> coded as per TargetPlan:</w:t>
            </w:r>
          </w:p>
          <w:p w14:paraId="2639458F" w14:textId="77777777" w:rsidR="00FF7260" w:rsidRDefault="00FF7260" w:rsidP="00AF6F0D">
            <w:pPr>
              <w:rPr>
                <w:rFonts w:ascii="Arial" w:hAnsi="Arial" w:cs="Arial"/>
                <w:sz w:val="18"/>
                <w:szCs w:val="18"/>
              </w:rPr>
            </w:pPr>
          </w:p>
          <w:p w14:paraId="7E2E33EC" w14:textId="77777777" w:rsidR="00FF7260" w:rsidRPr="00FF7260" w:rsidRDefault="00FF7260" w:rsidP="004E06BD">
            <w:pPr>
              <w:numPr>
                <w:ilvl w:val="0"/>
                <w:numId w:val="39"/>
              </w:numPr>
              <w:rPr>
                <w:rFonts w:ascii="Arial" w:hAnsi="Arial" w:cs="Arial"/>
                <w:color w:val="FF0000"/>
                <w:sz w:val="18"/>
                <w:szCs w:val="18"/>
              </w:rPr>
            </w:pPr>
            <w:r w:rsidRPr="00FF7260">
              <w:rPr>
                <w:rFonts w:ascii="Arial" w:hAnsi="Arial" w:cs="Arial"/>
                <w:color w:val="FF0000"/>
                <w:sz w:val="18"/>
                <w:szCs w:val="18"/>
              </w:rPr>
              <w:t>RED – Severe error</w:t>
            </w:r>
          </w:p>
          <w:p w14:paraId="4D8ACEAF" w14:textId="77777777" w:rsidR="00FF7260" w:rsidRPr="00FF7260" w:rsidRDefault="00FF7260" w:rsidP="004E06BD">
            <w:pPr>
              <w:numPr>
                <w:ilvl w:val="0"/>
                <w:numId w:val="39"/>
              </w:numPr>
              <w:rPr>
                <w:rFonts w:ascii="Arial" w:hAnsi="Arial" w:cs="Arial"/>
                <w:color w:val="FFC000"/>
                <w:sz w:val="18"/>
                <w:szCs w:val="18"/>
              </w:rPr>
            </w:pPr>
            <w:r w:rsidRPr="00FF7260">
              <w:rPr>
                <w:rFonts w:ascii="Arial" w:hAnsi="Arial" w:cs="Arial"/>
                <w:color w:val="FFC000"/>
                <w:sz w:val="18"/>
                <w:szCs w:val="18"/>
              </w:rPr>
              <w:t>AMBER – Warning</w:t>
            </w:r>
          </w:p>
          <w:p w14:paraId="6127E36B" w14:textId="77777777" w:rsidR="00FF7260" w:rsidRPr="00FF7260" w:rsidRDefault="00FF7260" w:rsidP="004E06BD">
            <w:pPr>
              <w:numPr>
                <w:ilvl w:val="0"/>
                <w:numId w:val="39"/>
              </w:numPr>
              <w:rPr>
                <w:rFonts w:ascii="Arial" w:hAnsi="Arial" w:cs="Arial"/>
                <w:color w:val="0070C0"/>
                <w:sz w:val="18"/>
                <w:szCs w:val="18"/>
              </w:rPr>
            </w:pPr>
            <w:r w:rsidRPr="00FF7260">
              <w:rPr>
                <w:rFonts w:ascii="Arial" w:hAnsi="Arial" w:cs="Arial"/>
                <w:color w:val="0070C0"/>
                <w:sz w:val="18"/>
                <w:szCs w:val="18"/>
              </w:rPr>
              <w:t>BLUE – Information</w:t>
            </w:r>
          </w:p>
          <w:p w14:paraId="524C6386" w14:textId="2A11794A" w:rsidR="00FF7260" w:rsidRPr="00FF7260" w:rsidRDefault="00FF7260" w:rsidP="004E06BD">
            <w:pPr>
              <w:numPr>
                <w:ilvl w:val="0"/>
                <w:numId w:val="39"/>
              </w:numPr>
              <w:rPr>
                <w:rFonts w:ascii="Arial" w:hAnsi="Arial" w:cs="Arial"/>
                <w:color w:val="00B050"/>
                <w:sz w:val="18"/>
                <w:szCs w:val="18"/>
              </w:rPr>
            </w:pPr>
            <w:r w:rsidRPr="00FF7260">
              <w:rPr>
                <w:rFonts w:ascii="Arial" w:hAnsi="Arial" w:cs="Arial"/>
                <w:color w:val="00B050"/>
                <w:sz w:val="18"/>
                <w:szCs w:val="18"/>
              </w:rPr>
              <w:t xml:space="preserve">GREEN </w:t>
            </w:r>
            <w:r w:rsidR="00C91AB4">
              <w:rPr>
                <w:rFonts w:ascii="Arial" w:hAnsi="Arial" w:cs="Arial"/>
                <w:color w:val="00B050"/>
                <w:sz w:val="18"/>
                <w:szCs w:val="18"/>
              </w:rPr>
              <w:t>–</w:t>
            </w:r>
            <w:r w:rsidRPr="00FF7260">
              <w:rPr>
                <w:rFonts w:ascii="Arial" w:hAnsi="Arial" w:cs="Arial"/>
                <w:color w:val="00B050"/>
                <w:sz w:val="18"/>
                <w:szCs w:val="18"/>
              </w:rPr>
              <w:t xml:space="preserve"> success</w:t>
            </w:r>
          </w:p>
          <w:p w14:paraId="5792FBD9" w14:textId="77777777" w:rsidR="00FF7260" w:rsidRDefault="00FF7260" w:rsidP="00AF6F0D">
            <w:pPr>
              <w:rPr>
                <w:rFonts w:ascii="Arial" w:hAnsi="Arial" w:cs="Arial"/>
                <w:sz w:val="18"/>
                <w:szCs w:val="18"/>
              </w:rPr>
            </w:pPr>
          </w:p>
          <w:p w14:paraId="3CD48A73" w14:textId="77777777" w:rsidR="00DA4D85" w:rsidRDefault="00FF7260" w:rsidP="00AF6F0D">
            <w:pPr>
              <w:rPr>
                <w:rFonts w:ascii="Arial" w:hAnsi="Arial" w:cs="Arial"/>
                <w:sz w:val="18"/>
                <w:szCs w:val="18"/>
              </w:rPr>
            </w:pPr>
            <w:r>
              <w:rPr>
                <w:rFonts w:ascii="Arial" w:hAnsi="Arial" w:cs="Arial"/>
                <w:sz w:val="18"/>
                <w:szCs w:val="18"/>
              </w:rPr>
              <w:t>The errors screen should display all messages, even success so the user knows at any point in time the state or the selected report.</w:t>
            </w:r>
          </w:p>
          <w:p w14:paraId="40D036B8" w14:textId="77777777" w:rsidR="002B6F4D" w:rsidRDefault="002B6F4D" w:rsidP="00AF6F0D">
            <w:pPr>
              <w:rPr>
                <w:rFonts w:ascii="Arial" w:hAnsi="Arial" w:cs="Arial"/>
                <w:sz w:val="18"/>
                <w:szCs w:val="18"/>
              </w:rPr>
            </w:pPr>
          </w:p>
          <w:p w14:paraId="0ECFFBA0" w14:textId="77777777" w:rsidR="002B6F4D" w:rsidRPr="002B6F4D" w:rsidRDefault="002B6F4D" w:rsidP="004E06BD">
            <w:pPr>
              <w:numPr>
                <w:ilvl w:val="0"/>
                <w:numId w:val="40"/>
              </w:numPr>
              <w:rPr>
                <w:rFonts w:ascii="Arial" w:hAnsi="Arial" w:cs="Arial"/>
                <w:color w:val="0070C0"/>
                <w:sz w:val="18"/>
                <w:szCs w:val="18"/>
              </w:rPr>
            </w:pPr>
          </w:p>
        </w:tc>
      </w:tr>
      <w:tr w:rsidR="00DA4D85" w:rsidRPr="005D68D4" w14:paraId="337E4938" w14:textId="77777777" w:rsidTr="009240C2">
        <w:tc>
          <w:tcPr>
            <w:tcW w:w="2093" w:type="dxa"/>
            <w:shd w:val="pct20" w:color="auto" w:fill="auto"/>
          </w:tcPr>
          <w:p w14:paraId="5D57FF40"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Notes / Questions</w:t>
            </w:r>
          </w:p>
          <w:p w14:paraId="13E83044" w14:textId="77777777" w:rsidR="00DA4D85" w:rsidRPr="005D68D4" w:rsidRDefault="00DA4D85" w:rsidP="00AF6F0D">
            <w:pPr>
              <w:rPr>
                <w:rFonts w:ascii="Arial" w:hAnsi="Arial" w:cs="Arial"/>
                <w:b/>
                <w:bCs/>
                <w:sz w:val="18"/>
                <w:szCs w:val="18"/>
              </w:rPr>
            </w:pPr>
          </w:p>
        </w:tc>
        <w:tc>
          <w:tcPr>
            <w:tcW w:w="7229" w:type="dxa"/>
            <w:shd w:val="clear" w:color="auto" w:fill="auto"/>
          </w:tcPr>
          <w:p w14:paraId="4D905766" w14:textId="77777777" w:rsidR="00DA4D85" w:rsidRDefault="000B2F13" w:rsidP="00AF6F0D">
            <w:pPr>
              <w:rPr>
                <w:rFonts w:ascii="Arial" w:hAnsi="Arial" w:cs="Arial"/>
                <w:color w:val="FF0000"/>
                <w:sz w:val="18"/>
                <w:szCs w:val="18"/>
              </w:rPr>
            </w:pPr>
            <w:r w:rsidRPr="000B2F13">
              <w:rPr>
                <w:rFonts w:ascii="Arial" w:hAnsi="Arial" w:cs="Arial"/>
                <w:color w:val="FF0000"/>
                <w:sz w:val="18"/>
                <w:szCs w:val="18"/>
              </w:rPr>
              <w:t>More work around report errors/failures is required!</w:t>
            </w:r>
          </w:p>
          <w:p w14:paraId="3575D4D3" w14:textId="77777777" w:rsidR="00D835FC" w:rsidRDefault="00D835FC" w:rsidP="00AF6F0D">
            <w:pPr>
              <w:rPr>
                <w:rFonts w:ascii="Arial" w:hAnsi="Arial" w:cs="Arial"/>
                <w:color w:val="FF0000"/>
                <w:sz w:val="18"/>
                <w:szCs w:val="18"/>
              </w:rPr>
            </w:pPr>
            <w:r>
              <w:rPr>
                <w:rFonts w:ascii="Arial" w:hAnsi="Arial" w:cs="Arial"/>
                <w:color w:val="FF0000"/>
                <w:sz w:val="18"/>
                <w:szCs w:val="18"/>
              </w:rPr>
              <w:t>More work around reports that have run but returned no data due to invalid filters and or date range</w:t>
            </w:r>
          </w:p>
          <w:p w14:paraId="0472644B" w14:textId="77777777" w:rsidR="006226F3" w:rsidRPr="006226F3" w:rsidRDefault="006226F3" w:rsidP="006226F3">
            <w:pPr>
              <w:rPr>
                <w:rFonts w:ascii="Arial" w:hAnsi="Arial" w:cs="Arial"/>
                <w:b/>
                <w:color w:val="FF0000"/>
                <w:sz w:val="18"/>
                <w:szCs w:val="18"/>
              </w:rPr>
            </w:pPr>
            <w:r w:rsidRPr="006226F3">
              <w:rPr>
                <w:rFonts w:ascii="Arial" w:hAnsi="Arial" w:cs="Arial"/>
                <w:b/>
                <w:color w:val="00B050"/>
                <w:sz w:val="18"/>
                <w:szCs w:val="18"/>
              </w:rPr>
              <w:t>Three main types of errors identified during discussions and these have been specified</w:t>
            </w:r>
          </w:p>
        </w:tc>
      </w:tr>
      <w:tr w:rsidR="00DA4D85" w:rsidRPr="005D68D4" w14:paraId="516352DF" w14:textId="77777777" w:rsidTr="009240C2">
        <w:tc>
          <w:tcPr>
            <w:tcW w:w="2093" w:type="dxa"/>
            <w:shd w:val="pct20" w:color="auto" w:fill="auto"/>
          </w:tcPr>
          <w:p w14:paraId="0ECBB71F"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Includes Use Cases</w:t>
            </w:r>
          </w:p>
          <w:p w14:paraId="383CE891" w14:textId="77777777" w:rsidR="00DA4D85" w:rsidRPr="005D68D4" w:rsidRDefault="00DA4D85" w:rsidP="00AF6F0D">
            <w:pPr>
              <w:rPr>
                <w:rFonts w:ascii="Arial" w:hAnsi="Arial" w:cs="Arial"/>
                <w:b/>
                <w:bCs/>
                <w:color w:val="FF0000"/>
                <w:sz w:val="18"/>
                <w:szCs w:val="18"/>
              </w:rPr>
            </w:pPr>
          </w:p>
        </w:tc>
        <w:tc>
          <w:tcPr>
            <w:tcW w:w="7229" w:type="dxa"/>
            <w:shd w:val="clear" w:color="auto" w:fill="auto"/>
          </w:tcPr>
          <w:p w14:paraId="13B2E762" w14:textId="77777777" w:rsidR="00DA4D85" w:rsidRPr="005D68D4" w:rsidRDefault="00DA4D85" w:rsidP="00AF6F0D">
            <w:pPr>
              <w:rPr>
                <w:rFonts w:ascii="Arial" w:hAnsi="Arial" w:cs="Arial"/>
                <w:sz w:val="18"/>
                <w:szCs w:val="18"/>
              </w:rPr>
            </w:pPr>
          </w:p>
        </w:tc>
      </w:tr>
      <w:tr w:rsidR="00DA4D85" w:rsidRPr="005D68D4" w14:paraId="1FAD6EF8" w14:textId="77777777" w:rsidTr="009240C2">
        <w:tc>
          <w:tcPr>
            <w:tcW w:w="2093" w:type="dxa"/>
            <w:shd w:val="pct20" w:color="auto" w:fill="auto"/>
          </w:tcPr>
          <w:p w14:paraId="6A6F1EA9"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3F81794" w14:textId="77777777" w:rsidR="00DA4D85" w:rsidRPr="005D68D4" w:rsidRDefault="00DA4D85" w:rsidP="00AF6F0D">
            <w:pPr>
              <w:rPr>
                <w:rFonts w:ascii="Arial" w:hAnsi="Arial" w:cs="Arial"/>
                <w:sz w:val="18"/>
                <w:szCs w:val="18"/>
              </w:rPr>
            </w:pPr>
          </w:p>
        </w:tc>
      </w:tr>
      <w:tr w:rsidR="00DA4D85" w:rsidRPr="005D68D4" w14:paraId="1389F216" w14:textId="77777777" w:rsidTr="009240C2">
        <w:tc>
          <w:tcPr>
            <w:tcW w:w="2093" w:type="dxa"/>
            <w:shd w:val="pct20" w:color="auto" w:fill="auto"/>
          </w:tcPr>
          <w:p w14:paraId="5B86F0A4"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2CAA788" w14:textId="11A5A957" w:rsidR="00DA4D85" w:rsidRPr="005D68D4" w:rsidRDefault="00A834D6" w:rsidP="00AF6F0D">
            <w:pPr>
              <w:rPr>
                <w:rFonts w:ascii="Arial" w:hAnsi="Arial" w:cs="Arial"/>
                <w:sz w:val="18"/>
                <w:szCs w:val="18"/>
              </w:rPr>
            </w:pPr>
            <w:r>
              <w:rPr>
                <w:rFonts w:ascii="Arial" w:hAnsi="Arial" w:cs="Arial"/>
                <w:sz w:val="18"/>
                <w:szCs w:val="18"/>
              </w:rPr>
              <w:t>PM0043 (parts of)</w:t>
            </w:r>
          </w:p>
        </w:tc>
      </w:tr>
      <w:tr w:rsidR="00DA4D85" w:rsidRPr="005D68D4" w14:paraId="36C672DE" w14:textId="77777777" w:rsidTr="009240C2">
        <w:tc>
          <w:tcPr>
            <w:tcW w:w="2093" w:type="dxa"/>
            <w:shd w:val="pct20" w:color="auto" w:fill="auto"/>
          </w:tcPr>
          <w:p w14:paraId="2E18FC20" w14:textId="77777777" w:rsidR="00DA4D85" w:rsidRPr="005D68D4" w:rsidRDefault="00DA4D85"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0F8D3211" w14:textId="77777777" w:rsidR="00DA4D85" w:rsidRPr="005D68D4" w:rsidRDefault="00DA4D85" w:rsidP="00AF6F0D">
            <w:pPr>
              <w:rPr>
                <w:rFonts w:ascii="Arial" w:hAnsi="Arial" w:cs="Arial"/>
                <w:sz w:val="18"/>
                <w:szCs w:val="18"/>
              </w:rPr>
            </w:pPr>
            <w:r w:rsidRPr="005D68D4">
              <w:rPr>
                <w:rFonts w:ascii="Arial" w:hAnsi="Arial" w:cs="Arial"/>
                <w:sz w:val="18"/>
                <w:szCs w:val="18"/>
              </w:rPr>
              <w:t>Sue Allwood</w:t>
            </w:r>
          </w:p>
        </w:tc>
      </w:tr>
    </w:tbl>
    <w:p w14:paraId="76318D6E" w14:textId="77777777" w:rsidR="00DA4D85" w:rsidRDefault="00DA4D85" w:rsidP="00AF6F0D"/>
    <w:p w14:paraId="660BAC8B" w14:textId="77777777" w:rsidR="00DA4D85" w:rsidRDefault="00DA4D85" w:rsidP="00AF6F0D">
      <w:pPr>
        <w:sectPr w:rsidR="00DA4D85" w:rsidSect="005D68D4">
          <w:pgSz w:w="12240" w:h="15840" w:code="1"/>
          <w:pgMar w:top="1616" w:right="1797" w:bottom="851" w:left="1797" w:header="567" w:footer="720" w:gutter="0"/>
          <w:cols w:space="720"/>
          <w:docGrid w:linePitch="360"/>
        </w:sectPr>
      </w:pPr>
    </w:p>
    <w:p w14:paraId="68E74CCD" w14:textId="77777777" w:rsidR="00610CB9" w:rsidRDefault="00610CB9" w:rsidP="00AF6F0D">
      <w:pPr>
        <w:pStyle w:val="Heading3"/>
        <w:ind w:left="0" w:firstLine="0"/>
      </w:pPr>
      <w:bookmarkStart w:id="478" w:name="_Toc422842042"/>
      <w:r>
        <w:t>PMUC0</w:t>
      </w:r>
      <w:r w:rsidR="00A44A2D">
        <w:t>18</w:t>
      </w:r>
      <w:r>
        <w:t xml:space="preserve"> – Delete Report</w:t>
      </w:r>
      <w:r w:rsidR="005C22FE">
        <w:t xml:space="preserve"> Output</w:t>
      </w:r>
      <w:bookmarkEnd w:id="478"/>
    </w:p>
    <w:p w14:paraId="0C7A3B6D" w14:textId="77777777" w:rsidR="00610CB9" w:rsidRDefault="00610CB9"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10CB9" w:rsidRPr="005D68D4" w14:paraId="6CC351B1" w14:textId="77777777" w:rsidTr="009240C2">
        <w:tc>
          <w:tcPr>
            <w:tcW w:w="9322" w:type="dxa"/>
            <w:gridSpan w:val="2"/>
            <w:shd w:val="pct20" w:color="auto" w:fill="auto"/>
          </w:tcPr>
          <w:p w14:paraId="48468E1A" w14:textId="77777777" w:rsidR="00610CB9" w:rsidRPr="005D68D4" w:rsidRDefault="00610CB9"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A44A2D">
              <w:rPr>
                <w:rFonts w:ascii="Arial" w:hAnsi="Arial" w:cs="Arial"/>
                <w:b/>
                <w:bCs/>
                <w:sz w:val="18"/>
                <w:szCs w:val="18"/>
              </w:rPr>
              <w:t>18</w:t>
            </w:r>
          </w:p>
          <w:p w14:paraId="55C65C8D" w14:textId="77777777" w:rsidR="00610CB9" w:rsidRPr="005D68D4" w:rsidRDefault="00610CB9" w:rsidP="00AF6F0D">
            <w:pPr>
              <w:rPr>
                <w:rFonts w:ascii="Arial" w:hAnsi="Arial" w:cs="Arial"/>
                <w:b/>
                <w:bCs/>
                <w:sz w:val="18"/>
                <w:szCs w:val="18"/>
              </w:rPr>
            </w:pPr>
          </w:p>
          <w:p w14:paraId="35D976A6"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Delete Report</w:t>
            </w:r>
          </w:p>
          <w:p w14:paraId="72A98795" w14:textId="77777777" w:rsidR="00610CB9" w:rsidRPr="005D68D4" w:rsidRDefault="00610CB9" w:rsidP="00AF6F0D">
            <w:pPr>
              <w:rPr>
                <w:rFonts w:ascii="Arial" w:hAnsi="Arial" w:cs="Arial"/>
                <w:b/>
                <w:sz w:val="18"/>
                <w:szCs w:val="18"/>
              </w:rPr>
            </w:pPr>
          </w:p>
        </w:tc>
      </w:tr>
      <w:tr w:rsidR="00610CB9" w:rsidRPr="005D68D4" w14:paraId="4F89F307" w14:textId="77777777" w:rsidTr="009240C2">
        <w:tc>
          <w:tcPr>
            <w:tcW w:w="2093" w:type="dxa"/>
            <w:shd w:val="pct20" w:color="auto" w:fill="auto"/>
          </w:tcPr>
          <w:p w14:paraId="1C21E92A"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Summary</w:t>
            </w:r>
          </w:p>
          <w:p w14:paraId="5BFABF75" w14:textId="77777777" w:rsidR="00610CB9" w:rsidRPr="005D68D4" w:rsidRDefault="00610CB9" w:rsidP="00AF6F0D">
            <w:pPr>
              <w:rPr>
                <w:rFonts w:ascii="Arial" w:hAnsi="Arial" w:cs="Arial"/>
                <w:b/>
                <w:bCs/>
                <w:sz w:val="18"/>
                <w:szCs w:val="18"/>
              </w:rPr>
            </w:pPr>
          </w:p>
        </w:tc>
        <w:tc>
          <w:tcPr>
            <w:tcW w:w="7229" w:type="dxa"/>
            <w:shd w:val="clear" w:color="auto" w:fill="auto"/>
          </w:tcPr>
          <w:p w14:paraId="3D8FC51E" w14:textId="77777777" w:rsidR="00610CB9" w:rsidRPr="009E3CE8" w:rsidRDefault="00610CB9" w:rsidP="00AF6F0D">
            <w:pPr>
              <w:rPr>
                <w:rFonts w:ascii="Arial" w:hAnsi="Arial" w:cs="Arial"/>
                <w:sz w:val="18"/>
                <w:szCs w:val="18"/>
              </w:rPr>
            </w:pPr>
            <w:r>
              <w:rPr>
                <w:rFonts w:ascii="Arial" w:hAnsi="Arial" w:cs="Arial"/>
                <w:sz w:val="18"/>
                <w:szCs w:val="18"/>
              </w:rPr>
              <w:t>Function that enables the user to delete a previously run report</w:t>
            </w:r>
          </w:p>
        </w:tc>
      </w:tr>
      <w:tr w:rsidR="00610CB9" w:rsidRPr="005D68D4" w14:paraId="11025EA1" w14:textId="77777777" w:rsidTr="009240C2">
        <w:tc>
          <w:tcPr>
            <w:tcW w:w="2093" w:type="dxa"/>
            <w:shd w:val="pct20" w:color="auto" w:fill="auto"/>
          </w:tcPr>
          <w:p w14:paraId="7A3D394B"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Actor</w:t>
            </w:r>
          </w:p>
          <w:p w14:paraId="19CBE5B7" w14:textId="77777777" w:rsidR="00610CB9" w:rsidRPr="005D68D4" w:rsidRDefault="00610CB9" w:rsidP="00AF6F0D">
            <w:pPr>
              <w:rPr>
                <w:rFonts w:ascii="Arial" w:hAnsi="Arial" w:cs="Arial"/>
                <w:bCs/>
                <w:color w:val="FF0000"/>
                <w:sz w:val="18"/>
                <w:szCs w:val="18"/>
              </w:rPr>
            </w:pPr>
          </w:p>
        </w:tc>
        <w:tc>
          <w:tcPr>
            <w:tcW w:w="7229" w:type="dxa"/>
            <w:shd w:val="clear" w:color="auto" w:fill="auto"/>
          </w:tcPr>
          <w:p w14:paraId="3E384D83" w14:textId="69B92926" w:rsidR="00610CB9" w:rsidRPr="005D68D4" w:rsidRDefault="00610CB9" w:rsidP="00AF6F0D">
            <w:pPr>
              <w:rPr>
                <w:rFonts w:ascii="Arial" w:hAnsi="Arial" w:cs="Arial"/>
                <w:sz w:val="18"/>
                <w:szCs w:val="18"/>
              </w:rPr>
            </w:pPr>
            <w:r w:rsidRPr="007702FC">
              <w:rPr>
                <w:rFonts w:ascii="Arial" w:hAnsi="Arial" w:cs="Arial"/>
                <w:sz w:val="18"/>
                <w:szCs w:val="18"/>
              </w:rPr>
              <w:t>PlanManager User</w:t>
            </w:r>
          </w:p>
        </w:tc>
      </w:tr>
      <w:tr w:rsidR="00610CB9" w:rsidRPr="005D68D4" w14:paraId="0C18CE21" w14:textId="77777777" w:rsidTr="009240C2">
        <w:tc>
          <w:tcPr>
            <w:tcW w:w="2093" w:type="dxa"/>
            <w:shd w:val="pct20" w:color="auto" w:fill="auto"/>
          </w:tcPr>
          <w:p w14:paraId="22F4F745"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Trigger</w:t>
            </w:r>
          </w:p>
          <w:p w14:paraId="2ABECF0F" w14:textId="77777777" w:rsidR="00610CB9" w:rsidRPr="005D68D4" w:rsidRDefault="00610CB9" w:rsidP="00AF6F0D">
            <w:pPr>
              <w:rPr>
                <w:rFonts w:ascii="Arial" w:hAnsi="Arial" w:cs="Arial"/>
                <w:b/>
                <w:bCs/>
                <w:sz w:val="18"/>
                <w:szCs w:val="18"/>
              </w:rPr>
            </w:pPr>
          </w:p>
        </w:tc>
        <w:tc>
          <w:tcPr>
            <w:tcW w:w="7229" w:type="dxa"/>
            <w:shd w:val="clear" w:color="auto" w:fill="auto"/>
          </w:tcPr>
          <w:p w14:paraId="751A46BE" w14:textId="77777777" w:rsidR="00610CB9" w:rsidRPr="005D68D4" w:rsidRDefault="00610CB9" w:rsidP="00AF6F0D">
            <w:pPr>
              <w:rPr>
                <w:rFonts w:ascii="Arial" w:hAnsi="Arial" w:cs="Arial"/>
                <w:sz w:val="18"/>
                <w:szCs w:val="18"/>
              </w:rPr>
            </w:pPr>
            <w:r>
              <w:rPr>
                <w:rFonts w:ascii="Arial" w:hAnsi="Arial" w:cs="Arial"/>
                <w:sz w:val="18"/>
                <w:szCs w:val="18"/>
              </w:rPr>
              <w:t>User selecting the &lt;&lt;Details&gt;&gt; option from the “My Reports” and selecting the &lt;&lt;Delete&gt;&gt; option</w:t>
            </w:r>
          </w:p>
        </w:tc>
      </w:tr>
      <w:tr w:rsidR="00610CB9" w:rsidRPr="005D68D4" w14:paraId="4D77966F" w14:textId="77777777" w:rsidTr="009240C2">
        <w:tc>
          <w:tcPr>
            <w:tcW w:w="2093" w:type="dxa"/>
            <w:shd w:val="pct20" w:color="auto" w:fill="auto"/>
          </w:tcPr>
          <w:p w14:paraId="2EA87911"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Pre- conditions</w:t>
            </w:r>
          </w:p>
          <w:p w14:paraId="10395A0B" w14:textId="77777777" w:rsidR="00610CB9" w:rsidRPr="005D68D4" w:rsidRDefault="00610CB9" w:rsidP="00AF6F0D">
            <w:pPr>
              <w:rPr>
                <w:rFonts w:ascii="Arial" w:hAnsi="Arial" w:cs="Arial"/>
                <w:bCs/>
                <w:color w:val="FF0000"/>
                <w:sz w:val="18"/>
                <w:szCs w:val="18"/>
              </w:rPr>
            </w:pPr>
          </w:p>
        </w:tc>
        <w:tc>
          <w:tcPr>
            <w:tcW w:w="7229" w:type="dxa"/>
            <w:shd w:val="clear" w:color="auto" w:fill="auto"/>
          </w:tcPr>
          <w:p w14:paraId="03401BCF" w14:textId="77777777" w:rsidR="00610CB9" w:rsidRPr="00A1339F" w:rsidRDefault="00610CB9" w:rsidP="00AF6F0D">
            <w:pPr>
              <w:rPr>
                <w:rFonts w:ascii="Arial" w:hAnsi="Arial" w:cs="Arial"/>
                <w:sz w:val="18"/>
                <w:szCs w:val="18"/>
              </w:rPr>
            </w:pPr>
            <w:r w:rsidRPr="00A1339F">
              <w:rPr>
                <w:rFonts w:ascii="Arial" w:hAnsi="Arial" w:cs="Arial"/>
                <w:sz w:val="18"/>
                <w:szCs w:val="18"/>
              </w:rPr>
              <w:t>User generated/request</w:t>
            </w:r>
            <w:r>
              <w:rPr>
                <w:rFonts w:ascii="Arial" w:hAnsi="Arial" w:cs="Arial"/>
                <w:sz w:val="18"/>
                <w:szCs w:val="18"/>
              </w:rPr>
              <w:t>ed</w:t>
            </w:r>
            <w:r w:rsidRPr="00A1339F">
              <w:rPr>
                <w:rFonts w:ascii="Arial" w:hAnsi="Arial" w:cs="Arial"/>
                <w:sz w:val="18"/>
                <w:szCs w:val="18"/>
              </w:rPr>
              <w:t xml:space="preserve"> a r</w:t>
            </w:r>
            <w:r>
              <w:rPr>
                <w:rFonts w:ascii="Arial" w:hAnsi="Arial" w:cs="Arial"/>
                <w:sz w:val="18"/>
                <w:szCs w:val="18"/>
              </w:rPr>
              <w:t>eport and it has run successfully</w:t>
            </w:r>
          </w:p>
        </w:tc>
      </w:tr>
      <w:tr w:rsidR="00610CB9" w:rsidRPr="005D68D4" w14:paraId="52DA45EF" w14:textId="77777777" w:rsidTr="009240C2">
        <w:tc>
          <w:tcPr>
            <w:tcW w:w="2093" w:type="dxa"/>
            <w:shd w:val="pct20" w:color="auto" w:fill="auto"/>
          </w:tcPr>
          <w:p w14:paraId="7FD3100B"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Post –conditions</w:t>
            </w:r>
          </w:p>
          <w:p w14:paraId="5F1B602B" w14:textId="77777777" w:rsidR="00610CB9" w:rsidRPr="005D68D4" w:rsidRDefault="00610CB9" w:rsidP="00AF6F0D">
            <w:pPr>
              <w:rPr>
                <w:rFonts w:ascii="Arial" w:hAnsi="Arial" w:cs="Arial"/>
                <w:b/>
                <w:bCs/>
                <w:sz w:val="18"/>
                <w:szCs w:val="18"/>
              </w:rPr>
            </w:pPr>
          </w:p>
        </w:tc>
        <w:tc>
          <w:tcPr>
            <w:tcW w:w="7229" w:type="dxa"/>
            <w:shd w:val="clear" w:color="auto" w:fill="auto"/>
          </w:tcPr>
          <w:p w14:paraId="38453A4C" w14:textId="77777777" w:rsidR="00610CB9" w:rsidRPr="005D68D4" w:rsidRDefault="00610CB9" w:rsidP="00AF6F0D">
            <w:pPr>
              <w:rPr>
                <w:rFonts w:ascii="Arial" w:hAnsi="Arial" w:cs="Arial"/>
                <w:sz w:val="18"/>
                <w:szCs w:val="18"/>
              </w:rPr>
            </w:pPr>
            <w:r>
              <w:rPr>
                <w:rFonts w:ascii="Arial" w:hAnsi="Arial" w:cs="Arial"/>
                <w:sz w:val="18"/>
                <w:szCs w:val="18"/>
              </w:rPr>
              <w:t>User can delete the requested report</w:t>
            </w:r>
          </w:p>
        </w:tc>
      </w:tr>
      <w:tr w:rsidR="00610CB9" w:rsidRPr="005D68D4" w14:paraId="3F6FD718" w14:textId="77777777" w:rsidTr="009240C2">
        <w:tc>
          <w:tcPr>
            <w:tcW w:w="2093" w:type="dxa"/>
            <w:shd w:val="pct20" w:color="auto" w:fill="auto"/>
          </w:tcPr>
          <w:p w14:paraId="1AB9B0E0"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0C34D0D" w14:textId="77777777" w:rsidR="00610CB9" w:rsidRPr="005D68D4" w:rsidRDefault="00610CB9" w:rsidP="00AF6F0D">
            <w:pPr>
              <w:rPr>
                <w:rFonts w:ascii="Arial" w:hAnsi="Arial" w:cs="Arial"/>
                <w:sz w:val="18"/>
                <w:szCs w:val="18"/>
              </w:rPr>
            </w:pPr>
            <w:r>
              <w:rPr>
                <w:rFonts w:ascii="Arial" w:hAnsi="Arial" w:cs="Arial"/>
                <w:sz w:val="18"/>
                <w:szCs w:val="18"/>
              </w:rPr>
              <w:t>Adhoc</w:t>
            </w:r>
          </w:p>
        </w:tc>
      </w:tr>
      <w:tr w:rsidR="00610CB9" w:rsidRPr="005D68D4" w14:paraId="77944AC5" w14:textId="77777777" w:rsidTr="009240C2">
        <w:tc>
          <w:tcPr>
            <w:tcW w:w="2093" w:type="dxa"/>
            <w:shd w:val="pct20" w:color="auto" w:fill="auto"/>
          </w:tcPr>
          <w:p w14:paraId="409B98B9"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Basic Course of Action</w:t>
            </w:r>
          </w:p>
          <w:p w14:paraId="2C3EC55A" w14:textId="77777777" w:rsidR="00610CB9" w:rsidRPr="005D68D4" w:rsidRDefault="00610CB9" w:rsidP="00AF6F0D">
            <w:pPr>
              <w:rPr>
                <w:rFonts w:ascii="Arial" w:hAnsi="Arial" w:cs="Arial"/>
                <w:b/>
                <w:bCs/>
                <w:sz w:val="18"/>
                <w:szCs w:val="18"/>
              </w:rPr>
            </w:pPr>
          </w:p>
          <w:p w14:paraId="7F25E6DB" w14:textId="77777777" w:rsidR="00610CB9" w:rsidRPr="005D68D4" w:rsidRDefault="00610CB9" w:rsidP="00AF6F0D">
            <w:pPr>
              <w:rPr>
                <w:rFonts w:ascii="Arial" w:hAnsi="Arial" w:cs="Arial"/>
                <w:b/>
                <w:bCs/>
                <w:sz w:val="18"/>
                <w:szCs w:val="18"/>
              </w:rPr>
            </w:pPr>
          </w:p>
        </w:tc>
        <w:tc>
          <w:tcPr>
            <w:tcW w:w="7229" w:type="dxa"/>
            <w:shd w:val="clear" w:color="auto" w:fill="auto"/>
          </w:tcPr>
          <w:p w14:paraId="6C16659A" w14:textId="3B7A3C94" w:rsidR="00610CB9" w:rsidRDefault="00610CB9" w:rsidP="004E06BD">
            <w:pPr>
              <w:numPr>
                <w:ilvl w:val="0"/>
                <w:numId w:val="41"/>
              </w:numPr>
              <w:rPr>
                <w:rFonts w:ascii="Arial" w:hAnsi="Arial" w:cs="Arial"/>
                <w:sz w:val="18"/>
                <w:szCs w:val="18"/>
              </w:rPr>
            </w:pPr>
            <w:r>
              <w:rPr>
                <w:rFonts w:ascii="Arial" w:hAnsi="Arial" w:cs="Arial"/>
                <w:sz w:val="18"/>
                <w:szCs w:val="18"/>
              </w:rPr>
              <w:t xml:space="preserve">User selects the Report Manager menu option from the </w:t>
            </w:r>
            <w:r w:rsidR="006D7FBE">
              <w:rPr>
                <w:rFonts w:ascii="Arial" w:hAnsi="Arial" w:cs="Arial"/>
                <w:sz w:val="18"/>
                <w:szCs w:val="18"/>
              </w:rPr>
              <w:t>PlanManager</w:t>
            </w:r>
            <w:r>
              <w:rPr>
                <w:rFonts w:ascii="Arial" w:hAnsi="Arial" w:cs="Arial"/>
                <w:sz w:val="18"/>
                <w:szCs w:val="18"/>
              </w:rPr>
              <w:t xml:space="preserve"> Home screen</w:t>
            </w:r>
          </w:p>
          <w:p w14:paraId="3244C380" w14:textId="77777777" w:rsidR="00610CB9" w:rsidRDefault="00610CB9" w:rsidP="004E06BD">
            <w:pPr>
              <w:numPr>
                <w:ilvl w:val="0"/>
                <w:numId w:val="41"/>
              </w:numPr>
              <w:rPr>
                <w:rFonts w:ascii="Arial" w:hAnsi="Arial" w:cs="Arial"/>
                <w:sz w:val="18"/>
                <w:szCs w:val="18"/>
              </w:rPr>
            </w:pPr>
            <w:r>
              <w:rPr>
                <w:rFonts w:ascii="Arial" w:hAnsi="Arial" w:cs="Arial"/>
                <w:sz w:val="18"/>
                <w:szCs w:val="18"/>
              </w:rPr>
              <w:t>The system displays the Report Manager Home (My Reports) screen</w:t>
            </w:r>
          </w:p>
          <w:p w14:paraId="130CD766" w14:textId="77777777" w:rsidR="00610CB9" w:rsidRDefault="00610CB9" w:rsidP="004E06BD">
            <w:pPr>
              <w:numPr>
                <w:ilvl w:val="0"/>
                <w:numId w:val="41"/>
              </w:numPr>
              <w:rPr>
                <w:rFonts w:ascii="Arial" w:hAnsi="Arial" w:cs="Arial"/>
                <w:sz w:val="18"/>
                <w:szCs w:val="18"/>
              </w:rPr>
            </w:pPr>
            <w:r>
              <w:rPr>
                <w:rFonts w:ascii="Arial" w:hAnsi="Arial" w:cs="Arial"/>
                <w:sz w:val="18"/>
                <w:szCs w:val="18"/>
              </w:rPr>
              <w:t xml:space="preserve">The user selects the &lt;&lt;Details&gt; option for the report they wish to </w:t>
            </w:r>
            <w:r w:rsidR="00240A8E">
              <w:rPr>
                <w:rFonts w:ascii="Arial" w:hAnsi="Arial" w:cs="Arial"/>
                <w:sz w:val="18"/>
                <w:szCs w:val="18"/>
              </w:rPr>
              <w:t>delete</w:t>
            </w:r>
          </w:p>
          <w:p w14:paraId="6EB02BFC" w14:textId="77777777" w:rsidR="00610CB9" w:rsidRPr="006E3246" w:rsidRDefault="00610CB9" w:rsidP="004E06BD">
            <w:pPr>
              <w:numPr>
                <w:ilvl w:val="0"/>
                <w:numId w:val="41"/>
              </w:numPr>
              <w:rPr>
                <w:rFonts w:ascii="Arial" w:hAnsi="Arial" w:cs="Arial"/>
                <w:sz w:val="18"/>
                <w:szCs w:val="18"/>
              </w:rPr>
            </w:pPr>
            <w:r>
              <w:rPr>
                <w:rFonts w:ascii="Arial" w:hAnsi="Arial" w:cs="Arial"/>
                <w:sz w:val="18"/>
                <w:szCs w:val="18"/>
              </w:rPr>
              <w:t xml:space="preserve">The system </w:t>
            </w:r>
            <w:r w:rsidR="00240A8E">
              <w:rPr>
                <w:rFonts w:ascii="Arial" w:hAnsi="Arial" w:cs="Arial"/>
                <w:sz w:val="18"/>
                <w:szCs w:val="18"/>
              </w:rPr>
              <w:t>enables a &lt;&lt;Delete&gt;&gt; button</w:t>
            </w:r>
          </w:p>
        </w:tc>
      </w:tr>
      <w:tr w:rsidR="00610CB9" w:rsidRPr="005D68D4" w14:paraId="72D9E643" w14:textId="77777777" w:rsidTr="009240C2">
        <w:tc>
          <w:tcPr>
            <w:tcW w:w="2093" w:type="dxa"/>
            <w:shd w:val="pct20" w:color="auto" w:fill="auto"/>
          </w:tcPr>
          <w:p w14:paraId="0F055AE2"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Alternate scenario extensions</w:t>
            </w:r>
          </w:p>
          <w:p w14:paraId="5B7C588E" w14:textId="77777777" w:rsidR="00610CB9" w:rsidRPr="005D68D4" w:rsidRDefault="00610CB9" w:rsidP="00AF6F0D">
            <w:pPr>
              <w:rPr>
                <w:rFonts w:ascii="Arial" w:hAnsi="Arial" w:cs="Arial"/>
                <w:b/>
                <w:bCs/>
                <w:sz w:val="18"/>
                <w:szCs w:val="18"/>
              </w:rPr>
            </w:pPr>
          </w:p>
          <w:p w14:paraId="4C5E323A" w14:textId="77777777" w:rsidR="00610CB9" w:rsidRPr="005D68D4" w:rsidRDefault="00610CB9" w:rsidP="00AF6F0D">
            <w:pPr>
              <w:rPr>
                <w:rFonts w:ascii="Arial" w:hAnsi="Arial" w:cs="Arial"/>
                <w:b/>
                <w:bCs/>
                <w:sz w:val="18"/>
                <w:szCs w:val="18"/>
              </w:rPr>
            </w:pPr>
          </w:p>
        </w:tc>
        <w:tc>
          <w:tcPr>
            <w:tcW w:w="7229" w:type="dxa"/>
            <w:shd w:val="clear" w:color="auto" w:fill="auto"/>
          </w:tcPr>
          <w:p w14:paraId="54B9B176" w14:textId="77777777" w:rsidR="00610CB9" w:rsidRPr="005D68D4" w:rsidRDefault="00610CB9" w:rsidP="00AF6F0D">
            <w:pPr>
              <w:rPr>
                <w:rFonts w:ascii="Arial" w:hAnsi="Arial" w:cs="Arial"/>
                <w:sz w:val="18"/>
                <w:szCs w:val="18"/>
              </w:rPr>
            </w:pPr>
          </w:p>
        </w:tc>
      </w:tr>
      <w:tr w:rsidR="00610CB9" w:rsidRPr="005D68D4" w14:paraId="2FE868F8" w14:textId="77777777" w:rsidTr="009240C2">
        <w:trPr>
          <w:trHeight w:val="683"/>
        </w:trPr>
        <w:tc>
          <w:tcPr>
            <w:tcW w:w="2093" w:type="dxa"/>
            <w:shd w:val="pct20" w:color="auto" w:fill="auto"/>
          </w:tcPr>
          <w:p w14:paraId="2C6395D9"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Business Logic/ Rules/ Supplementary Info</w:t>
            </w:r>
          </w:p>
          <w:p w14:paraId="037862E7" w14:textId="77777777" w:rsidR="00610CB9" w:rsidRPr="005D68D4" w:rsidRDefault="00610CB9" w:rsidP="00AF6F0D">
            <w:pPr>
              <w:rPr>
                <w:rFonts w:ascii="Arial" w:hAnsi="Arial" w:cs="Arial"/>
                <w:b/>
                <w:bCs/>
                <w:sz w:val="18"/>
                <w:szCs w:val="18"/>
              </w:rPr>
            </w:pPr>
          </w:p>
        </w:tc>
        <w:tc>
          <w:tcPr>
            <w:tcW w:w="7229" w:type="dxa"/>
            <w:shd w:val="clear" w:color="auto" w:fill="auto"/>
          </w:tcPr>
          <w:p w14:paraId="3C76ECD1" w14:textId="7B66DCA7" w:rsidR="00610CB9" w:rsidRPr="00C91AB4" w:rsidRDefault="00240A8E" w:rsidP="004E06BD">
            <w:pPr>
              <w:pStyle w:val="ListParagraph"/>
              <w:numPr>
                <w:ilvl w:val="0"/>
                <w:numId w:val="164"/>
              </w:numPr>
              <w:rPr>
                <w:rFonts w:cs="Arial"/>
                <w:sz w:val="18"/>
                <w:szCs w:val="18"/>
                <w:u w:val="single"/>
              </w:rPr>
            </w:pPr>
            <w:r w:rsidRPr="00C91AB4">
              <w:rPr>
                <w:rFonts w:cs="Arial"/>
                <w:sz w:val="18"/>
                <w:szCs w:val="18"/>
                <w:u w:val="single"/>
              </w:rPr>
              <w:t>Delete Report</w:t>
            </w:r>
          </w:p>
          <w:p w14:paraId="3967F0E8" w14:textId="77777777" w:rsidR="00610CB9" w:rsidRDefault="00240A8E" w:rsidP="00AF6F0D">
            <w:pPr>
              <w:rPr>
                <w:rFonts w:ascii="Arial" w:hAnsi="Arial" w:cs="Arial"/>
                <w:sz w:val="18"/>
                <w:szCs w:val="18"/>
              </w:rPr>
            </w:pPr>
            <w:r>
              <w:rPr>
                <w:rFonts w:ascii="Arial" w:hAnsi="Arial" w:cs="Arial"/>
                <w:sz w:val="18"/>
                <w:szCs w:val="18"/>
              </w:rPr>
              <w:t>If the user wants to manually delete a report that has previously been requested they will need to navigate to the &lt;&lt;Details&gt;&gt; screen for the report they want to delete.</w:t>
            </w:r>
          </w:p>
          <w:p w14:paraId="6391CC18" w14:textId="77777777" w:rsidR="00240A8E" w:rsidRDefault="00240A8E" w:rsidP="00AF6F0D">
            <w:pPr>
              <w:rPr>
                <w:rFonts w:ascii="Arial" w:hAnsi="Arial" w:cs="Arial"/>
                <w:sz w:val="18"/>
                <w:szCs w:val="18"/>
              </w:rPr>
            </w:pPr>
          </w:p>
          <w:p w14:paraId="6B4FB06C" w14:textId="7F6C8F70" w:rsidR="00240A8E" w:rsidRDefault="00240A8E" w:rsidP="00AF6F0D">
            <w:pPr>
              <w:rPr>
                <w:rFonts w:ascii="Arial" w:hAnsi="Arial" w:cs="Arial"/>
                <w:color w:val="FF0000"/>
                <w:sz w:val="18"/>
                <w:szCs w:val="18"/>
              </w:rPr>
            </w:pPr>
            <w:r>
              <w:rPr>
                <w:rFonts w:ascii="Arial" w:hAnsi="Arial" w:cs="Arial"/>
                <w:sz w:val="18"/>
                <w:szCs w:val="18"/>
              </w:rPr>
              <w:t>Upon accessing the &lt;&lt;Details&gt;&gt; screen a “Delete” button should be available</w:t>
            </w:r>
            <w:r w:rsidRPr="00B55BE6">
              <w:rPr>
                <w:rFonts w:ascii="Arial" w:hAnsi="Arial" w:cs="Arial"/>
                <w:sz w:val="18"/>
                <w:szCs w:val="18"/>
              </w:rPr>
              <w:t xml:space="preserve"> sub</w:t>
            </w:r>
            <w:r w:rsidR="00B55BE6" w:rsidRPr="00B55BE6">
              <w:rPr>
                <w:rFonts w:ascii="Arial" w:hAnsi="Arial" w:cs="Arial"/>
                <w:sz w:val="18"/>
                <w:szCs w:val="18"/>
              </w:rPr>
              <w:t xml:space="preserve">ject to the user’s permissions defined in </w:t>
            </w:r>
            <w:r w:rsidR="00B55BE6" w:rsidRPr="00B55BE6">
              <w:rPr>
                <w:rFonts w:ascii="Arial" w:hAnsi="Arial" w:cs="Arial"/>
                <w:i/>
                <w:sz w:val="18"/>
                <w:szCs w:val="18"/>
              </w:rPr>
              <w:t xml:space="preserve">‘PMUC009 – Set </w:t>
            </w:r>
            <w:r w:rsidR="00FE4BBE">
              <w:rPr>
                <w:rFonts w:ascii="Arial" w:hAnsi="Arial" w:cs="Arial"/>
                <w:i/>
                <w:sz w:val="18"/>
                <w:szCs w:val="18"/>
              </w:rPr>
              <w:t>PlanManager</w:t>
            </w:r>
            <w:r w:rsidR="00B55BE6" w:rsidRPr="00B55BE6">
              <w:rPr>
                <w:rFonts w:ascii="Arial" w:hAnsi="Arial" w:cs="Arial"/>
                <w:i/>
                <w:sz w:val="18"/>
                <w:szCs w:val="18"/>
              </w:rPr>
              <w:t xml:space="preserve"> Permissions’</w:t>
            </w:r>
            <w:r w:rsidR="00B55BE6" w:rsidRPr="00B55BE6">
              <w:rPr>
                <w:rFonts w:ascii="Arial" w:hAnsi="Arial" w:cs="Arial"/>
                <w:sz w:val="18"/>
                <w:szCs w:val="18"/>
              </w:rPr>
              <w:t>.</w:t>
            </w:r>
          </w:p>
          <w:p w14:paraId="6B301B2A" w14:textId="77777777" w:rsidR="005C22FE" w:rsidRDefault="005C22FE" w:rsidP="005C22FE">
            <w:pPr>
              <w:rPr>
                <w:rFonts w:ascii="Arial" w:hAnsi="Arial" w:cs="Arial"/>
                <w:sz w:val="18"/>
                <w:szCs w:val="18"/>
              </w:rPr>
            </w:pPr>
            <w:r>
              <w:rPr>
                <w:rFonts w:ascii="Arial" w:hAnsi="Arial" w:cs="Arial"/>
                <w:sz w:val="18"/>
                <w:szCs w:val="18"/>
              </w:rPr>
              <w:t>If the user does not have Delete Report permissions then the Delete Report button should be greyed out/not selectable/hidden</w:t>
            </w:r>
          </w:p>
          <w:p w14:paraId="2F8F04E2" w14:textId="77777777" w:rsidR="00240A8E" w:rsidRDefault="00240A8E" w:rsidP="00AF6F0D">
            <w:pPr>
              <w:rPr>
                <w:rFonts w:ascii="Arial" w:hAnsi="Arial" w:cs="Arial"/>
                <w:color w:val="FF0000"/>
                <w:sz w:val="18"/>
                <w:szCs w:val="18"/>
              </w:rPr>
            </w:pPr>
          </w:p>
          <w:p w14:paraId="1CBB17DD" w14:textId="77777777" w:rsidR="00240A8E" w:rsidRDefault="00240A8E" w:rsidP="00AF6F0D">
            <w:pPr>
              <w:rPr>
                <w:rFonts w:ascii="Arial" w:hAnsi="Arial" w:cs="Arial"/>
                <w:sz w:val="18"/>
                <w:szCs w:val="18"/>
              </w:rPr>
            </w:pPr>
            <w:r w:rsidRPr="00240A8E">
              <w:rPr>
                <w:rFonts w:ascii="Arial" w:hAnsi="Arial" w:cs="Arial"/>
                <w:sz w:val="18"/>
                <w:szCs w:val="18"/>
              </w:rPr>
              <w:t xml:space="preserve">Upon </w:t>
            </w:r>
            <w:r>
              <w:rPr>
                <w:rFonts w:ascii="Arial" w:hAnsi="Arial" w:cs="Arial"/>
                <w:sz w:val="18"/>
                <w:szCs w:val="18"/>
              </w:rPr>
              <w:t>selecting “Delete” the system should present the user with a standard “Are you sure you want to delete this report?” message.  If the user selects ‘Yes’ then the system should delete the report from the previously requested reports data</w:t>
            </w:r>
            <w:r w:rsidR="00A44A2D">
              <w:rPr>
                <w:rFonts w:ascii="Arial" w:hAnsi="Arial" w:cs="Arial"/>
                <w:sz w:val="18"/>
                <w:szCs w:val="18"/>
              </w:rPr>
              <w:t xml:space="preserve"> </w:t>
            </w:r>
            <w:r>
              <w:rPr>
                <w:rFonts w:ascii="Arial" w:hAnsi="Arial" w:cs="Arial"/>
                <w:sz w:val="18"/>
                <w:szCs w:val="18"/>
              </w:rPr>
              <w:t>store.  The system should also return the user to the “My Report</w:t>
            </w:r>
            <w:r w:rsidR="00A44A2D">
              <w:rPr>
                <w:rFonts w:ascii="Arial" w:hAnsi="Arial" w:cs="Arial"/>
                <w:sz w:val="18"/>
                <w:szCs w:val="18"/>
              </w:rPr>
              <w:t>s</w:t>
            </w:r>
            <w:r>
              <w:rPr>
                <w:rFonts w:ascii="Arial" w:hAnsi="Arial" w:cs="Arial"/>
                <w:sz w:val="18"/>
                <w:szCs w:val="18"/>
              </w:rPr>
              <w:t xml:space="preserve">” screen with a message stating “The report has been deleted successfully” </w:t>
            </w:r>
          </w:p>
          <w:p w14:paraId="508F30E2" w14:textId="77777777" w:rsidR="00240A8E" w:rsidRDefault="00240A8E" w:rsidP="00AF6F0D">
            <w:pPr>
              <w:rPr>
                <w:rFonts w:ascii="Arial" w:hAnsi="Arial" w:cs="Arial"/>
                <w:sz w:val="18"/>
                <w:szCs w:val="18"/>
              </w:rPr>
            </w:pPr>
          </w:p>
          <w:p w14:paraId="20531F67" w14:textId="77777777" w:rsidR="00240A8E" w:rsidRPr="00240A8E" w:rsidRDefault="00240A8E" w:rsidP="00AF6F0D">
            <w:pPr>
              <w:rPr>
                <w:rFonts w:ascii="Arial" w:hAnsi="Arial" w:cs="Arial"/>
                <w:sz w:val="18"/>
                <w:szCs w:val="18"/>
              </w:rPr>
            </w:pPr>
            <w:r>
              <w:rPr>
                <w:rFonts w:ascii="Arial" w:hAnsi="Arial" w:cs="Arial"/>
                <w:sz w:val="18"/>
                <w:szCs w:val="18"/>
              </w:rPr>
              <w:t>If the user selects ‘No’ then the &lt;&lt;Details&gt;&gt; screen will remain displayed for the previously selected report.</w:t>
            </w:r>
          </w:p>
        </w:tc>
      </w:tr>
      <w:tr w:rsidR="00610CB9" w:rsidRPr="005D68D4" w14:paraId="64CFA578" w14:textId="77777777" w:rsidTr="009240C2">
        <w:tc>
          <w:tcPr>
            <w:tcW w:w="2093" w:type="dxa"/>
            <w:shd w:val="pct20" w:color="auto" w:fill="auto"/>
          </w:tcPr>
          <w:p w14:paraId="020FAE91"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Notes / Questions</w:t>
            </w:r>
          </w:p>
          <w:p w14:paraId="2EA89431" w14:textId="77777777" w:rsidR="00610CB9" w:rsidRPr="005D68D4" w:rsidRDefault="00610CB9" w:rsidP="00AF6F0D">
            <w:pPr>
              <w:rPr>
                <w:rFonts w:ascii="Arial" w:hAnsi="Arial" w:cs="Arial"/>
                <w:b/>
                <w:bCs/>
                <w:sz w:val="18"/>
                <w:szCs w:val="18"/>
              </w:rPr>
            </w:pPr>
          </w:p>
        </w:tc>
        <w:tc>
          <w:tcPr>
            <w:tcW w:w="7229" w:type="dxa"/>
            <w:shd w:val="clear" w:color="auto" w:fill="auto"/>
          </w:tcPr>
          <w:p w14:paraId="1449F964" w14:textId="77777777" w:rsidR="00610CB9" w:rsidRDefault="0042608A" w:rsidP="004E06BD">
            <w:pPr>
              <w:numPr>
                <w:ilvl w:val="0"/>
                <w:numId w:val="42"/>
              </w:numPr>
              <w:rPr>
                <w:rFonts w:ascii="Arial" w:hAnsi="Arial" w:cs="Arial"/>
                <w:sz w:val="18"/>
                <w:szCs w:val="18"/>
              </w:rPr>
            </w:pPr>
            <w:r w:rsidRPr="00303CEF">
              <w:rPr>
                <w:rFonts w:ascii="Arial" w:hAnsi="Arial" w:cs="Arial"/>
                <w:b/>
                <w:color w:val="FF0000"/>
                <w:sz w:val="18"/>
                <w:szCs w:val="18"/>
              </w:rPr>
              <w:t xml:space="preserve">Do we want permissions on this delete?  I </w:t>
            </w:r>
            <w:r w:rsidR="00303CEF" w:rsidRPr="00303CEF">
              <w:rPr>
                <w:rFonts w:ascii="Arial" w:hAnsi="Arial" w:cs="Arial"/>
                <w:b/>
                <w:color w:val="FF0000"/>
                <w:sz w:val="18"/>
                <w:szCs w:val="18"/>
              </w:rPr>
              <w:t xml:space="preserve">think we need them as this will </w:t>
            </w:r>
            <w:r w:rsidRPr="00303CEF">
              <w:rPr>
                <w:rFonts w:ascii="Arial" w:hAnsi="Arial" w:cs="Arial"/>
                <w:b/>
                <w:color w:val="FF0000"/>
                <w:sz w:val="18"/>
                <w:szCs w:val="18"/>
              </w:rPr>
              <w:t>delete the report for all users in the role rather than just the logged in user!</w:t>
            </w:r>
            <w:r w:rsidR="00303CEF" w:rsidRPr="00303CEF">
              <w:rPr>
                <w:rFonts w:ascii="Arial" w:hAnsi="Arial" w:cs="Arial"/>
                <w:b/>
                <w:color w:val="FF0000"/>
                <w:sz w:val="18"/>
                <w:szCs w:val="18"/>
              </w:rPr>
              <w:t xml:space="preserve"> </w:t>
            </w:r>
            <w:r w:rsidR="00303CEF">
              <w:rPr>
                <w:rFonts w:ascii="Arial" w:hAnsi="Arial" w:cs="Arial"/>
                <w:sz w:val="18"/>
                <w:szCs w:val="18"/>
              </w:rPr>
              <w:t>Req Challenge ID 29</w:t>
            </w:r>
          </w:p>
          <w:p w14:paraId="74F136C9" w14:textId="77777777" w:rsidR="00303CEF" w:rsidRPr="00303CEF" w:rsidRDefault="00303CEF" w:rsidP="00303CEF">
            <w:pPr>
              <w:ind w:left="775"/>
              <w:rPr>
                <w:rFonts w:ascii="Arial" w:hAnsi="Arial" w:cs="Arial"/>
                <w:b/>
                <w:color w:val="00B050"/>
                <w:sz w:val="18"/>
                <w:szCs w:val="18"/>
              </w:rPr>
            </w:pPr>
            <w:r w:rsidRPr="00303CEF">
              <w:rPr>
                <w:rFonts w:ascii="Arial" w:hAnsi="Arial" w:cs="Arial"/>
                <w:b/>
                <w:color w:val="00B050"/>
                <w:sz w:val="18"/>
                <w:szCs w:val="18"/>
              </w:rPr>
              <w:t>GG confirmed yes but default permission will be all allowed to delete</w:t>
            </w:r>
          </w:p>
        </w:tc>
      </w:tr>
      <w:tr w:rsidR="00610CB9" w:rsidRPr="005D68D4" w14:paraId="701DA9AA" w14:textId="77777777" w:rsidTr="009240C2">
        <w:tc>
          <w:tcPr>
            <w:tcW w:w="2093" w:type="dxa"/>
            <w:shd w:val="pct20" w:color="auto" w:fill="auto"/>
          </w:tcPr>
          <w:p w14:paraId="0D0BCE87"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Includes Use Cases</w:t>
            </w:r>
          </w:p>
          <w:p w14:paraId="18FED408" w14:textId="77777777" w:rsidR="00610CB9" w:rsidRPr="005D68D4" w:rsidRDefault="00610CB9" w:rsidP="00AF6F0D">
            <w:pPr>
              <w:rPr>
                <w:rFonts w:ascii="Arial" w:hAnsi="Arial" w:cs="Arial"/>
                <w:b/>
                <w:bCs/>
                <w:color w:val="FF0000"/>
                <w:sz w:val="18"/>
                <w:szCs w:val="18"/>
              </w:rPr>
            </w:pPr>
          </w:p>
        </w:tc>
        <w:tc>
          <w:tcPr>
            <w:tcW w:w="7229" w:type="dxa"/>
            <w:shd w:val="clear" w:color="auto" w:fill="auto"/>
          </w:tcPr>
          <w:p w14:paraId="0318F939" w14:textId="77777777" w:rsidR="00610CB9" w:rsidRPr="005D68D4" w:rsidRDefault="00610CB9" w:rsidP="00AF6F0D">
            <w:pPr>
              <w:rPr>
                <w:rFonts w:ascii="Arial" w:hAnsi="Arial" w:cs="Arial"/>
                <w:sz w:val="18"/>
                <w:szCs w:val="18"/>
              </w:rPr>
            </w:pPr>
          </w:p>
        </w:tc>
      </w:tr>
      <w:tr w:rsidR="00610CB9" w:rsidRPr="005D68D4" w14:paraId="7F12220F" w14:textId="77777777" w:rsidTr="009240C2">
        <w:tc>
          <w:tcPr>
            <w:tcW w:w="2093" w:type="dxa"/>
            <w:shd w:val="pct20" w:color="auto" w:fill="auto"/>
          </w:tcPr>
          <w:p w14:paraId="3D02D42C"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0927EAB" w14:textId="77777777" w:rsidR="00610CB9" w:rsidRPr="005D68D4" w:rsidRDefault="00610CB9" w:rsidP="00AF6F0D">
            <w:pPr>
              <w:rPr>
                <w:rFonts w:ascii="Arial" w:hAnsi="Arial" w:cs="Arial"/>
                <w:sz w:val="18"/>
                <w:szCs w:val="18"/>
              </w:rPr>
            </w:pPr>
          </w:p>
        </w:tc>
      </w:tr>
      <w:tr w:rsidR="00610CB9" w:rsidRPr="005D68D4" w14:paraId="2F548A73" w14:textId="77777777" w:rsidTr="009240C2">
        <w:tc>
          <w:tcPr>
            <w:tcW w:w="2093" w:type="dxa"/>
            <w:shd w:val="pct20" w:color="auto" w:fill="auto"/>
          </w:tcPr>
          <w:p w14:paraId="75B1A5A3"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B2C58B9" w14:textId="1B5E2C0D" w:rsidR="00610CB9" w:rsidRPr="005D68D4" w:rsidRDefault="00A834D6" w:rsidP="00AF6F0D">
            <w:pPr>
              <w:rPr>
                <w:rFonts w:ascii="Arial" w:hAnsi="Arial" w:cs="Arial"/>
                <w:sz w:val="18"/>
                <w:szCs w:val="18"/>
              </w:rPr>
            </w:pPr>
            <w:r>
              <w:rPr>
                <w:rFonts w:ascii="Arial" w:hAnsi="Arial" w:cs="Arial"/>
                <w:sz w:val="18"/>
                <w:szCs w:val="18"/>
              </w:rPr>
              <w:t>PM0043 (parts of)</w:t>
            </w:r>
          </w:p>
        </w:tc>
      </w:tr>
      <w:tr w:rsidR="00610CB9" w:rsidRPr="005D68D4" w14:paraId="5FF6D136" w14:textId="77777777" w:rsidTr="009240C2">
        <w:tc>
          <w:tcPr>
            <w:tcW w:w="2093" w:type="dxa"/>
            <w:shd w:val="pct20" w:color="auto" w:fill="auto"/>
          </w:tcPr>
          <w:p w14:paraId="59501E11" w14:textId="77777777" w:rsidR="00610CB9" w:rsidRPr="005D68D4" w:rsidRDefault="00610CB9"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719E462B" w14:textId="77777777" w:rsidR="00610CB9" w:rsidRPr="005D68D4" w:rsidRDefault="00610CB9" w:rsidP="00AF6F0D">
            <w:pPr>
              <w:rPr>
                <w:rFonts w:ascii="Arial" w:hAnsi="Arial" w:cs="Arial"/>
                <w:sz w:val="18"/>
                <w:szCs w:val="18"/>
              </w:rPr>
            </w:pPr>
            <w:r w:rsidRPr="005D68D4">
              <w:rPr>
                <w:rFonts w:ascii="Arial" w:hAnsi="Arial" w:cs="Arial"/>
                <w:sz w:val="18"/>
                <w:szCs w:val="18"/>
              </w:rPr>
              <w:t>Sue Allwood</w:t>
            </w:r>
          </w:p>
        </w:tc>
      </w:tr>
    </w:tbl>
    <w:p w14:paraId="1AC4EC8C" w14:textId="77777777" w:rsidR="00610CB9" w:rsidRDefault="00610CB9" w:rsidP="00AF6F0D"/>
    <w:p w14:paraId="0FB367DE" w14:textId="77777777" w:rsidR="00933FE3" w:rsidRDefault="00933FE3" w:rsidP="00AF6F0D">
      <w:pPr>
        <w:pStyle w:val="Heading3"/>
        <w:ind w:left="0" w:firstLine="0"/>
      </w:pPr>
      <w:r>
        <w:br w:type="page"/>
      </w:r>
      <w:bookmarkStart w:id="479" w:name="_Toc422842043"/>
      <w:r>
        <w:t>PMUC0</w:t>
      </w:r>
      <w:r w:rsidR="0011129A">
        <w:t>19</w:t>
      </w:r>
      <w:r>
        <w:t xml:space="preserve"> – Purge Report</w:t>
      </w:r>
      <w:bookmarkEnd w:id="479"/>
    </w:p>
    <w:p w14:paraId="70A45B2E" w14:textId="77777777" w:rsidR="00933FE3" w:rsidRDefault="00933FE3"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33FE3" w:rsidRPr="005D68D4" w14:paraId="5205EF70" w14:textId="77777777" w:rsidTr="009240C2">
        <w:tc>
          <w:tcPr>
            <w:tcW w:w="9322" w:type="dxa"/>
            <w:gridSpan w:val="2"/>
            <w:shd w:val="pct20" w:color="auto" w:fill="auto"/>
          </w:tcPr>
          <w:p w14:paraId="6C4AE201" w14:textId="77777777" w:rsidR="00933FE3" w:rsidRPr="005D68D4" w:rsidRDefault="00933FE3"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11129A">
              <w:rPr>
                <w:rFonts w:ascii="Arial" w:hAnsi="Arial" w:cs="Arial"/>
                <w:b/>
                <w:bCs/>
                <w:sz w:val="18"/>
                <w:szCs w:val="18"/>
              </w:rPr>
              <w:t>19</w:t>
            </w:r>
          </w:p>
          <w:p w14:paraId="0FCD2898" w14:textId="77777777" w:rsidR="00933FE3" w:rsidRPr="005D68D4" w:rsidRDefault="00933FE3" w:rsidP="00AF6F0D">
            <w:pPr>
              <w:rPr>
                <w:rFonts w:ascii="Arial" w:hAnsi="Arial" w:cs="Arial"/>
                <w:b/>
                <w:bCs/>
                <w:sz w:val="18"/>
                <w:szCs w:val="18"/>
              </w:rPr>
            </w:pPr>
          </w:p>
          <w:p w14:paraId="4C9AF5CE"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Purge Report</w:t>
            </w:r>
          </w:p>
          <w:p w14:paraId="6FD4CE94" w14:textId="77777777" w:rsidR="00933FE3" w:rsidRPr="005D68D4" w:rsidRDefault="00933FE3" w:rsidP="00AF6F0D">
            <w:pPr>
              <w:rPr>
                <w:rFonts w:ascii="Arial" w:hAnsi="Arial" w:cs="Arial"/>
                <w:b/>
                <w:sz w:val="18"/>
                <w:szCs w:val="18"/>
              </w:rPr>
            </w:pPr>
          </w:p>
        </w:tc>
      </w:tr>
      <w:tr w:rsidR="00933FE3" w:rsidRPr="005D68D4" w14:paraId="28FC2157" w14:textId="77777777" w:rsidTr="009240C2">
        <w:tc>
          <w:tcPr>
            <w:tcW w:w="2093" w:type="dxa"/>
            <w:shd w:val="pct20" w:color="auto" w:fill="auto"/>
          </w:tcPr>
          <w:p w14:paraId="48BF7647"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Summary</w:t>
            </w:r>
          </w:p>
          <w:p w14:paraId="74294C6B" w14:textId="77777777" w:rsidR="00933FE3" w:rsidRPr="005D68D4" w:rsidRDefault="00933FE3" w:rsidP="00AF6F0D">
            <w:pPr>
              <w:rPr>
                <w:rFonts w:ascii="Arial" w:hAnsi="Arial" w:cs="Arial"/>
                <w:b/>
                <w:bCs/>
                <w:sz w:val="18"/>
                <w:szCs w:val="18"/>
              </w:rPr>
            </w:pPr>
          </w:p>
        </w:tc>
        <w:tc>
          <w:tcPr>
            <w:tcW w:w="7229" w:type="dxa"/>
            <w:shd w:val="clear" w:color="auto" w:fill="auto"/>
          </w:tcPr>
          <w:p w14:paraId="6F65A1C6" w14:textId="77777777" w:rsidR="00933FE3" w:rsidRPr="009E3CE8" w:rsidRDefault="00933FE3" w:rsidP="00AF6F0D">
            <w:pPr>
              <w:rPr>
                <w:rFonts w:ascii="Arial" w:hAnsi="Arial" w:cs="Arial"/>
                <w:sz w:val="18"/>
                <w:szCs w:val="18"/>
              </w:rPr>
            </w:pPr>
            <w:r>
              <w:rPr>
                <w:rFonts w:ascii="Arial" w:hAnsi="Arial" w:cs="Arial"/>
                <w:sz w:val="18"/>
                <w:szCs w:val="18"/>
              </w:rPr>
              <w:t>Function that automatically purges any previously generated reports</w:t>
            </w:r>
          </w:p>
        </w:tc>
      </w:tr>
      <w:tr w:rsidR="00933FE3" w:rsidRPr="005D68D4" w14:paraId="41F92306" w14:textId="77777777" w:rsidTr="009240C2">
        <w:tc>
          <w:tcPr>
            <w:tcW w:w="2093" w:type="dxa"/>
            <w:shd w:val="pct20" w:color="auto" w:fill="auto"/>
          </w:tcPr>
          <w:p w14:paraId="6B97DC8C"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Actor</w:t>
            </w:r>
          </w:p>
          <w:p w14:paraId="3BF4CDD0" w14:textId="77777777" w:rsidR="00933FE3" w:rsidRPr="005D68D4" w:rsidRDefault="00933FE3" w:rsidP="00AF6F0D">
            <w:pPr>
              <w:rPr>
                <w:rFonts w:ascii="Arial" w:hAnsi="Arial" w:cs="Arial"/>
                <w:bCs/>
                <w:color w:val="FF0000"/>
                <w:sz w:val="18"/>
                <w:szCs w:val="18"/>
              </w:rPr>
            </w:pPr>
          </w:p>
        </w:tc>
        <w:tc>
          <w:tcPr>
            <w:tcW w:w="7229" w:type="dxa"/>
            <w:shd w:val="clear" w:color="auto" w:fill="auto"/>
          </w:tcPr>
          <w:p w14:paraId="39886E38" w14:textId="4049D090" w:rsidR="00933FE3" w:rsidRPr="005D68D4" w:rsidRDefault="00933FE3" w:rsidP="00AF6F0D">
            <w:pPr>
              <w:rPr>
                <w:rFonts w:ascii="Arial" w:hAnsi="Arial" w:cs="Arial"/>
                <w:sz w:val="18"/>
                <w:szCs w:val="18"/>
              </w:rPr>
            </w:pPr>
            <w:r w:rsidRPr="007702FC">
              <w:rPr>
                <w:rFonts w:ascii="Arial" w:hAnsi="Arial" w:cs="Arial"/>
                <w:sz w:val="18"/>
                <w:szCs w:val="18"/>
              </w:rPr>
              <w:t>PlanManager User</w:t>
            </w:r>
          </w:p>
        </w:tc>
      </w:tr>
      <w:tr w:rsidR="00933FE3" w:rsidRPr="005D68D4" w14:paraId="58462A91" w14:textId="77777777" w:rsidTr="009240C2">
        <w:tc>
          <w:tcPr>
            <w:tcW w:w="2093" w:type="dxa"/>
            <w:shd w:val="pct20" w:color="auto" w:fill="auto"/>
          </w:tcPr>
          <w:p w14:paraId="0DC17E5D"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Trigger</w:t>
            </w:r>
          </w:p>
          <w:p w14:paraId="53197FD0" w14:textId="77777777" w:rsidR="00933FE3" w:rsidRPr="005D68D4" w:rsidRDefault="00933FE3" w:rsidP="00AF6F0D">
            <w:pPr>
              <w:rPr>
                <w:rFonts w:ascii="Arial" w:hAnsi="Arial" w:cs="Arial"/>
                <w:b/>
                <w:bCs/>
                <w:sz w:val="18"/>
                <w:szCs w:val="18"/>
              </w:rPr>
            </w:pPr>
          </w:p>
        </w:tc>
        <w:tc>
          <w:tcPr>
            <w:tcW w:w="7229" w:type="dxa"/>
            <w:shd w:val="clear" w:color="auto" w:fill="auto"/>
          </w:tcPr>
          <w:p w14:paraId="14493A16" w14:textId="77777777" w:rsidR="00933FE3" w:rsidRPr="005D68D4" w:rsidRDefault="007C6153" w:rsidP="00AF6F0D">
            <w:pPr>
              <w:rPr>
                <w:rFonts w:ascii="Arial" w:hAnsi="Arial" w:cs="Arial"/>
                <w:sz w:val="18"/>
                <w:szCs w:val="18"/>
              </w:rPr>
            </w:pPr>
            <w:r>
              <w:rPr>
                <w:rFonts w:ascii="Arial" w:hAnsi="Arial" w:cs="Arial"/>
                <w:sz w:val="18"/>
                <w:szCs w:val="18"/>
              </w:rPr>
              <w:t>Previously request reports reaching the required number of days after they have been requested without being previously manually delete</w:t>
            </w:r>
          </w:p>
        </w:tc>
      </w:tr>
      <w:tr w:rsidR="00933FE3" w:rsidRPr="005D68D4" w14:paraId="3A09AE48" w14:textId="77777777" w:rsidTr="009240C2">
        <w:tc>
          <w:tcPr>
            <w:tcW w:w="2093" w:type="dxa"/>
            <w:shd w:val="pct20" w:color="auto" w:fill="auto"/>
          </w:tcPr>
          <w:p w14:paraId="16DBEEF2"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Pre- conditions</w:t>
            </w:r>
          </w:p>
          <w:p w14:paraId="0E6A6D78" w14:textId="77777777" w:rsidR="00933FE3" w:rsidRPr="005D68D4" w:rsidRDefault="00933FE3" w:rsidP="00AF6F0D">
            <w:pPr>
              <w:rPr>
                <w:rFonts w:ascii="Arial" w:hAnsi="Arial" w:cs="Arial"/>
                <w:bCs/>
                <w:color w:val="FF0000"/>
                <w:sz w:val="18"/>
                <w:szCs w:val="18"/>
              </w:rPr>
            </w:pPr>
          </w:p>
        </w:tc>
        <w:tc>
          <w:tcPr>
            <w:tcW w:w="7229" w:type="dxa"/>
            <w:shd w:val="clear" w:color="auto" w:fill="auto"/>
          </w:tcPr>
          <w:p w14:paraId="23F646DF" w14:textId="77777777" w:rsidR="00933FE3" w:rsidRPr="00A1339F" w:rsidRDefault="00933FE3" w:rsidP="00AF6F0D">
            <w:pPr>
              <w:rPr>
                <w:rFonts w:ascii="Arial" w:hAnsi="Arial" w:cs="Arial"/>
                <w:sz w:val="18"/>
                <w:szCs w:val="18"/>
              </w:rPr>
            </w:pPr>
            <w:r w:rsidRPr="00A1339F">
              <w:rPr>
                <w:rFonts w:ascii="Arial" w:hAnsi="Arial" w:cs="Arial"/>
                <w:sz w:val="18"/>
                <w:szCs w:val="18"/>
              </w:rPr>
              <w:t>User generated/request</w:t>
            </w:r>
            <w:r>
              <w:rPr>
                <w:rFonts w:ascii="Arial" w:hAnsi="Arial" w:cs="Arial"/>
                <w:sz w:val="18"/>
                <w:szCs w:val="18"/>
              </w:rPr>
              <w:t>ed</w:t>
            </w:r>
            <w:r w:rsidRPr="00A1339F">
              <w:rPr>
                <w:rFonts w:ascii="Arial" w:hAnsi="Arial" w:cs="Arial"/>
                <w:sz w:val="18"/>
                <w:szCs w:val="18"/>
              </w:rPr>
              <w:t xml:space="preserve"> a r</w:t>
            </w:r>
            <w:r>
              <w:rPr>
                <w:rFonts w:ascii="Arial" w:hAnsi="Arial" w:cs="Arial"/>
                <w:sz w:val="18"/>
                <w:szCs w:val="18"/>
              </w:rPr>
              <w:t>eport and it has run successfully</w:t>
            </w:r>
          </w:p>
        </w:tc>
      </w:tr>
      <w:tr w:rsidR="00933FE3" w:rsidRPr="005D68D4" w14:paraId="0D21B73E" w14:textId="77777777" w:rsidTr="009240C2">
        <w:tc>
          <w:tcPr>
            <w:tcW w:w="2093" w:type="dxa"/>
            <w:shd w:val="pct20" w:color="auto" w:fill="auto"/>
          </w:tcPr>
          <w:p w14:paraId="206FCEC2"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Post –conditions</w:t>
            </w:r>
          </w:p>
          <w:p w14:paraId="7C5BB0B4" w14:textId="77777777" w:rsidR="00933FE3" w:rsidRPr="005D68D4" w:rsidRDefault="00933FE3" w:rsidP="00AF6F0D">
            <w:pPr>
              <w:rPr>
                <w:rFonts w:ascii="Arial" w:hAnsi="Arial" w:cs="Arial"/>
                <w:b/>
                <w:bCs/>
                <w:sz w:val="18"/>
                <w:szCs w:val="18"/>
              </w:rPr>
            </w:pPr>
          </w:p>
        </w:tc>
        <w:tc>
          <w:tcPr>
            <w:tcW w:w="7229" w:type="dxa"/>
            <w:shd w:val="clear" w:color="auto" w:fill="auto"/>
          </w:tcPr>
          <w:p w14:paraId="6496ED7D" w14:textId="77777777" w:rsidR="00933FE3" w:rsidRPr="005D68D4" w:rsidRDefault="007C6153" w:rsidP="00AF6F0D">
            <w:pPr>
              <w:rPr>
                <w:rFonts w:ascii="Arial" w:hAnsi="Arial" w:cs="Arial"/>
                <w:sz w:val="18"/>
                <w:szCs w:val="18"/>
              </w:rPr>
            </w:pPr>
            <w:r>
              <w:rPr>
                <w:rFonts w:ascii="Arial" w:hAnsi="Arial" w:cs="Arial"/>
                <w:sz w:val="18"/>
                <w:szCs w:val="18"/>
              </w:rPr>
              <w:t>Requested reports are purged</w:t>
            </w:r>
          </w:p>
        </w:tc>
      </w:tr>
      <w:tr w:rsidR="00933FE3" w:rsidRPr="005D68D4" w14:paraId="127D3B2F" w14:textId="77777777" w:rsidTr="009240C2">
        <w:tc>
          <w:tcPr>
            <w:tcW w:w="2093" w:type="dxa"/>
            <w:shd w:val="pct20" w:color="auto" w:fill="auto"/>
          </w:tcPr>
          <w:p w14:paraId="617F8F67"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75AD4000" w14:textId="77777777" w:rsidR="00933FE3" w:rsidRPr="005D68D4" w:rsidRDefault="00933FE3" w:rsidP="00AF6F0D">
            <w:pPr>
              <w:rPr>
                <w:rFonts w:ascii="Arial" w:hAnsi="Arial" w:cs="Arial"/>
                <w:sz w:val="18"/>
                <w:szCs w:val="18"/>
              </w:rPr>
            </w:pPr>
            <w:r>
              <w:rPr>
                <w:rFonts w:ascii="Arial" w:hAnsi="Arial" w:cs="Arial"/>
                <w:sz w:val="18"/>
                <w:szCs w:val="18"/>
              </w:rPr>
              <w:t>Adhoc</w:t>
            </w:r>
          </w:p>
        </w:tc>
      </w:tr>
      <w:tr w:rsidR="00933FE3" w:rsidRPr="005D68D4" w14:paraId="5E63B0D4" w14:textId="77777777" w:rsidTr="009240C2">
        <w:tc>
          <w:tcPr>
            <w:tcW w:w="2093" w:type="dxa"/>
            <w:shd w:val="pct20" w:color="auto" w:fill="auto"/>
          </w:tcPr>
          <w:p w14:paraId="6954453A"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Basic Course of Action</w:t>
            </w:r>
          </w:p>
          <w:p w14:paraId="60F0A307" w14:textId="77777777" w:rsidR="00933FE3" w:rsidRPr="005D68D4" w:rsidRDefault="00933FE3" w:rsidP="00AF6F0D">
            <w:pPr>
              <w:rPr>
                <w:rFonts w:ascii="Arial" w:hAnsi="Arial" w:cs="Arial"/>
                <w:b/>
                <w:bCs/>
                <w:sz w:val="18"/>
                <w:szCs w:val="18"/>
              </w:rPr>
            </w:pPr>
          </w:p>
          <w:p w14:paraId="0AAB1F09" w14:textId="77777777" w:rsidR="00933FE3" w:rsidRPr="005D68D4" w:rsidRDefault="00933FE3" w:rsidP="00AF6F0D">
            <w:pPr>
              <w:rPr>
                <w:rFonts w:ascii="Arial" w:hAnsi="Arial" w:cs="Arial"/>
                <w:b/>
                <w:bCs/>
                <w:sz w:val="18"/>
                <w:szCs w:val="18"/>
              </w:rPr>
            </w:pPr>
          </w:p>
        </w:tc>
        <w:tc>
          <w:tcPr>
            <w:tcW w:w="7229" w:type="dxa"/>
            <w:shd w:val="clear" w:color="auto" w:fill="auto"/>
          </w:tcPr>
          <w:p w14:paraId="61D2476D" w14:textId="5B72C2E5" w:rsidR="0011129A" w:rsidRDefault="0011129A" w:rsidP="004E06BD">
            <w:pPr>
              <w:numPr>
                <w:ilvl w:val="0"/>
                <w:numId w:val="103"/>
              </w:numPr>
              <w:ind w:left="742" w:hanging="327"/>
              <w:rPr>
                <w:rFonts w:ascii="Arial" w:hAnsi="Arial" w:cs="Arial"/>
                <w:sz w:val="18"/>
                <w:szCs w:val="18"/>
              </w:rPr>
            </w:pPr>
            <w:r>
              <w:rPr>
                <w:rFonts w:ascii="Arial" w:hAnsi="Arial" w:cs="Arial"/>
                <w:sz w:val="18"/>
                <w:szCs w:val="18"/>
              </w:rPr>
              <w:t xml:space="preserve">User selects the Report Manager menu option from the </w:t>
            </w:r>
            <w:r w:rsidR="006D7FBE">
              <w:rPr>
                <w:rFonts w:ascii="Arial" w:hAnsi="Arial" w:cs="Arial"/>
                <w:sz w:val="18"/>
                <w:szCs w:val="18"/>
              </w:rPr>
              <w:t>PlanManager</w:t>
            </w:r>
            <w:r>
              <w:rPr>
                <w:rFonts w:ascii="Arial" w:hAnsi="Arial" w:cs="Arial"/>
                <w:sz w:val="18"/>
                <w:szCs w:val="18"/>
              </w:rPr>
              <w:t xml:space="preserve"> Home screen</w:t>
            </w:r>
          </w:p>
          <w:p w14:paraId="5B0B126A" w14:textId="77777777" w:rsidR="0011129A" w:rsidRDefault="0011129A" w:rsidP="004E06BD">
            <w:pPr>
              <w:numPr>
                <w:ilvl w:val="0"/>
                <w:numId w:val="103"/>
              </w:numPr>
              <w:rPr>
                <w:rFonts w:ascii="Arial" w:hAnsi="Arial" w:cs="Arial"/>
                <w:sz w:val="18"/>
                <w:szCs w:val="18"/>
              </w:rPr>
            </w:pPr>
            <w:r>
              <w:rPr>
                <w:rFonts w:ascii="Arial" w:hAnsi="Arial" w:cs="Arial"/>
                <w:sz w:val="18"/>
                <w:szCs w:val="18"/>
              </w:rPr>
              <w:t>The system displays the Report Manager Home (My Reports) screen</w:t>
            </w:r>
          </w:p>
          <w:p w14:paraId="52CE42F9" w14:textId="77777777" w:rsidR="00933FE3" w:rsidRDefault="0011129A" w:rsidP="004E06BD">
            <w:pPr>
              <w:numPr>
                <w:ilvl w:val="0"/>
                <w:numId w:val="103"/>
              </w:numPr>
              <w:rPr>
                <w:rFonts w:ascii="Arial" w:hAnsi="Arial" w:cs="Arial"/>
                <w:sz w:val="18"/>
                <w:szCs w:val="18"/>
              </w:rPr>
            </w:pPr>
            <w:r>
              <w:rPr>
                <w:rFonts w:ascii="Arial" w:hAnsi="Arial" w:cs="Arial"/>
                <w:sz w:val="18"/>
                <w:szCs w:val="18"/>
              </w:rPr>
              <w:t>The system displays a list of previously requested reports</w:t>
            </w:r>
          </w:p>
          <w:p w14:paraId="4DEC3BD3" w14:textId="77777777" w:rsidR="0011129A" w:rsidRDefault="0011129A" w:rsidP="004E06BD">
            <w:pPr>
              <w:numPr>
                <w:ilvl w:val="0"/>
                <w:numId w:val="103"/>
              </w:numPr>
              <w:rPr>
                <w:rFonts w:ascii="Arial" w:hAnsi="Arial" w:cs="Arial"/>
                <w:sz w:val="18"/>
                <w:szCs w:val="18"/>
              </w:rPr>
            </w:pPr>
            <w:r>
              <w:rPr>
                <w:rFonts w:ascii="Arial" w:hAnsi="Arial" w:cs="Arial"/>
                <w:sz w:val="18"/>
                <w:szCs w:val="18"/>
              </w:rPr>
              <w:t>The system displays an Expiry Date</w:t>
            </w:r>
          </w:p>
          <w:p w14:paraId="7ABFE0AB" w14:textId="77777777" w:rsidR="0011129A" w:rsidRDefault="0011129A" w:rsidP="004E06BD">
            <w:pPr>
              <w:numPr>
                <w:ilvl w:val="0"/>
                <w:numId w:val="103"/>
              </w:numPr>
              <w:rPr>
                <w:rFonts w:ascii="Arial" w:hAnsi="Arial" w:cs="Arial"/>
                <w:sz w:val="18"/>
                <w:szCs w:val="18"/>
              </w:rPr>
            </w:pPr>
            <w:r>
              <w:rPr>
                <w:rFonts w:ascii="Arial" w:hAnsi="Arial" w:cs="Arial"/>
                <w:sz w:val="18"/>
                <w:szCs w:val="18"/>
              </w:rPr>
              <w:t>The system displays a “Pending Purge” status</w:t>
            </w:r>
          </w:p>
          <w:p w14:paraId="2E1B0A37" w14:textId="77777777" w:rsidR="0011129A" w:rsidRPr="006E3246" w:rsidRDefault="0011129A" w:rsidP="004E06BD">
            <w:pPr>
              <w:numPr>
                <w:ilvl w:val="0"/>
                <w:numId w:val="103"/>
              </w:numPr>
              <w:rPr>
                <w:rFonts w:ascii="Arial" w:hAnsi="Arial" w:cs="Arial"/>
                <w:sz w:val="18"/>
                <w:szCs w:val="18"/>
              </w:rPr>
            </w:pPr>
            <w:r>
              <w:rPr>
                <w:rFonts w:ascii="Arial" w:hAnsi="Arial" w:cs="Arial"/>
                <w:sz w:val="18"/>
                <w:szCs w:val="18"/>
              </w:rPr>
              <w:t>The system purges the requested reports</w:t>
            </w:r>
          </w:p>
        </w:tc>
      </w:tr>
      <w:tr w:rsidR="00933FE3" w:rsidRPr="005D68D4" w14:paraId="2AF1D7A6" w14:textId="77777777" w:rsidTr="009240C2">
        <w:tc>
          <w:tcPr>
            <w:tcW w:w="2093" w:type="dxa"/>
            <w:shd w:val="pct20" w:color="auto" w:fill="auto"/>
          </w:tcPr>
          <w:p w14:paraId="31838E7B"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Alternate scenario extensions</w:t>
            </w:r>
          </w:p>
          <w:p w14:paraId="1EFDD9E1" w14:textId="77777777" w:rsidR="00933FE3" w:rsidRPr="005D68D4" w:rsidRDefault="00933FE3" w:rsidP="00AF6F0D">
            <w:pPr>
              <w:rPr>
                <w:rFonts w:ascii="Arial" w:hAnsi="Arial" w:cs="Arial"/>
                <w:b/>
                <w:bCs/>
                <w:sz w:val="18"/>
                <w:szCs w:val="18"/>
              </w:rPr>
            </w:pPr>
          </w:p>
          <w:p w14:paraId="0B9C5460" w14:textId="77777777" w:rsidR="00933FE3" w:rsidRPr="005D68D4" w:rsidRDefault="00933FE3" w:rsidP="00AF6F0D">
            <w:pPr>
              <w:rPr>
                <w:rFonts w:ascii="Arial" w:hAnsi="Arial" w:cs="Arial"/>
                <w:b/>
                <w:bCs/>
                <w:sz w:val="18"/>
                <w:szCs w:val="18"/>
              </w:rPr>
            </w:pPr>
          </w:p>
        </w:tc>
        <w:tc>
          <w:tcPr>
            <w:tcW w:w="7229" w:type="dxa"/>
            <w:shd w:val="clear" w:color="auto" w:fill="auto"/>
          </w:tcPr>
          <w:p w14:paraId="075D8CDE" w14:textId="77777777" w:rsidR="00933FE3" w:rsidRPr="005D68D4" w:rsidRDefault="00933FE3" w:rsidP="00AF6F0D">
            <w:pPr>
              <w:rPr>
                <w:rFonts w:ascii="Arial" w:hAnsi="Arial" w:cs="Arial"/>
                <w:sz w:val="18"/>
                <w:szCs w:val="18"/>
              </w:rPr>
            </w:pPr>
          </w:p>
        </w:tc>
      </w:tr>
      <w:tr w:rsidR="00933FE3" w:rsidRPr="005D68D4" w14:paraId="47A2E6BA" w14:textId="77777777" w:rsidTr="009240C2">
        <w:trPr>
          <w:trHeight w:val="683"/>
        </w:trPr>
        <w:tc>
          <w:tcPr>
            <w:tcW w:w="2093" w:type="dxa"/>
            <w:shd w:val="pct20" w:color="auto" w:fill="auto"/>
          </w:tcPr>
          <w:p w14:paraId="1AEABB39"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Business Logic/ Rules/ Supplementary Info</w:t>
            </w:r>
          </w:p>
          <w:p w14:paraId="3A1D2ADC" w14:textId="77777777" w:rsidR="00933FE3" w:rsidRPr="005D68D4" w:rsidRDefault="00933FE3" w:rsidP="00AF6F0D">
            <w:pPr>
              <w:rPr>
                <w:rFonts w:ascii="Arial" w:hAnsi="Arial" w:cs="Arial"/>
                <w:b/>
                <w:bCs/>
                <w:sz w:val="18"/>
                <w:szCs w:val="18"/>
              </w:rPr>
            </w:pPr>
          </w:p>
        </w:tc>
        <w:tc>
          <w:tcPr>
            <w:tcW w:w="7229" w:type="dxa"/>
            <w:shd w:val="clear" w:color="auto" w:fill="auto"/>
          </w:tcPr>
          <w:p w14:paraId="0C0219C2" w14:textId="7274CC24" w:rsidR="00933FE3" w:rsidRPr="00C91AB4" w:rsidRDefault="0011129A" w:rsidP="004E06BD">
            <w:pPr>
              <w:pStyle w:val="ListParagraph"/>
              <w:numPr>
                <w:ilvl w:val="0"/>
                <w:numId w:val="164"/>
              </w:numPr>
              <w:rPr>
                <w:rFonts w:cs="Arial"/>
                <w:sz w:val="18"/>
                <w:szCs w:val="18"/>
                <w:u w:val="single"/>
              </w:rPr>
            </w:pPr>
            <w:r w:rsidRPr="00C91AB4">
              <w:rPr>
                <w:rFonts w:cs="Arial"/>
                <w:sz w:val="18"/>
                <w:szCs w:val="18"/>
                <w:u w:val="single"/>
              </w:rPr>
              <w:t>Expiry Date</w:t>
            </w:r>
          </w:p>
          <w:p w14:paraId="47A2E72A" w14:textId="77777777" w:rsidR="0011129A" w:rsidRDefault="0011129A" w:rsidP="00AF6F0D">
            <w:pPr>
              <w:rPr>
                <w:rFonts w:ascii="Arial" w:hAnsi="Arial" w:cs="Arial"/>
                <w:sz w:val="18"/>
                <w:szCs w:val="18"/>
              </w:rPr>
            </w:pPr>
            <w:r>
              <w:rPr>
                <w:rFonts w:ascii="Arial" w:hAnsi="Arial" w:cs="Arial"/>
                <w:sz w:val="18"/>
                <w:szCs w:val="18"/>
              </w:rPr>
              <w:t>When a user requests a report it will be removed (purged) 60 days after it has been requested.  Therefore the system needs to set the expiry date to be 60 days from the requested date.</w:t>
            </w:r>
          </w:p>
          <w:p w14:paraId="4F8B1F3B" w14:textId="77777777" w:rsidR="0011129A" w:rsidRDefault="0011129A" w:rsidP="00AF6F0D">
            <w:pPr>
              <w:rPr>
                <w:rFonts w:ascii="Arial" w:hAnsi="Arial" w:cs="Arial"/>
                <w:sz w:val="18"/>
                <w:szCs w:val="18"/>
              </w:rPr>
            </w:pPr>
          </w:p>
          <w:p w14:paraId="273A06A2" w14:textId="41154553" w:rsidR="0011129A" w:rsidRPr="00C91AB4" w:rsidRDefault="0011129A" w:rsidP="004E06BD">
            <w:pPr>
              <w:pStyle w:val="ListParagraph"/>
              <w:numPr>
                <w:ilvl w:val="0"/>
                <w:numId w:val="164"/>
              </w:numPr>
              <w:rPr>
                <w:rFonts w:cs="Arial"/>
                <w:sz w:val="18"/>
                <w:szCs w:val="18"/>
                <w:u w:val="single"/>
              </w:rPr>
            </w:pPr>
            <w:r w:rsidRPr="00C91AB4">
              <w:rPr>
                <w:rFonts w:cs="Arial"/>
                <w:sz w:val="18"/>
                <w:szCs w:val="18"/>
                <w:u w:val="single"/>
              </w:rPr>
              <w:t xml:space="preserve">Pending </w:t>
            </w:r>
            <w:r w:rsidR="006226F3" w:rsidRPr="00C91AB4">
              <w:rPr>
                <w:rFonts w:cs="Arial"/>
                <w:sz w:val="18"/>
                <w:szCs w:val="18"/>
                <w:u w:val="single"/>
              </w:rPr>
              <w:t>Deletion</w:t>
            </w:r>
          </w:p>
          <w:p w14:paraId="781D336A" w14:textId="77777777" w:rsidR="0011129A" w:rsidRDefault="0011129A" w:rsidP="00AF6F0D">
            <w:pPr>
              <w:rPr>
                <w:rFonts w:ascii="Arial" w:hAnsi="Arial" w:cs="Arial"/>
                <w:sz w:val="18"/>
                <w:szCs w:val="18"/>
              </w:rPr>
            </w:pPr>
            <w:r>
              <w:rPr>
                <w:rFonts w:ascii="Arial" w:hAnsi="Arial" w:cs="Arial"/>
                <w:sz w:val="18"/>
                <w:szCs w:val="18"/>
              </w:rPr>
              <w:t xml:space="preserve">To make it really clear to the user that the requested reports will be removed after 60 days, a “Pending </w:t>
            </w:r>
            <w:r w:rsidR="006226F3">
              <w:rPr>
                <w:rFonts w:ascii="Arial" w:hAnsi="Arial" w:cs="Arial"/>
                <w:sz w:val="18"/>
                <w:szCs w:val="18"/>
              </w:rPr>
              <w:t>Deletion</w:t>
            </w:r>
            <w:r>
              <w:rPr>
                <w:rFonts w:ascii="Arial" w:hAnsi="Arial" w:cs="Arial"/>
                <w:sz w:val="18"/>
                <w:szCs w:val="18"/>
              </w:rPr>
              <w:t>” status should be linked to each of the reports 1</w:t>
            </w:r>
            <w:r w:rsidR="006226F3">
              <w:rPr>
                <w:rFonts w:ascii="Arial" w:hAnsi="Arial" w:cs="Arial"/>
                <w:sz w:val="18"/>
                <w:szCs w:val="18"/>
              </w:rPr>
              <w:t>4 calendar</w:t>
            </w:r>
            <w:r>
              <w:rPr>
                <w:rFonts w:ascii="Arial" w:hAnsi="Arial" w:cs="Arial"/>
                <w:sz w:val="18"/>
                <w:szCs w:val="18"/>
              </w:rPr>
              <w:t xml:space="preserve"> days before the report if due to be removed.  This will give the user an additional warning that the requested reports will be removed and they need to take action to download before it is removed if they want to keep the output.</w:t>
            </w:r>
          </w:p>
          <w:p w14:paraId="134A5D0D" w14:textId="77777777" w:rsidR="0011129A" w:rsidRDefault="0011129A" w:rsidP="00AF6F0D">
            <w:pPr>
              <w:rPr>
                <w:rFonts w:ascii="Arial" w:hAnsi="Arial" w:cs="Arial"/>
                <w:sz w:val="18"/>
                <w:szCs w:val="18"/>
              </w:rPr>
            </w:pPr>
          </w:p>
          <w:p w14:paraId="26E072CC" w14:textId="1B1C5131" w:rsidR="0011129A" w:rsidRPr="00C91AB4" w:rsidRDefault="0011129A" w:rsidP="004E06BD">
            <w:pPr>
              <w:pStyle w:val="ListParagraph"/>
              <w:numPr>
                <w:ilvl w:val="0"/>
                <w:numId w:val="164"/>
              </w:numPr>
              <w:rPr>
                <w:rFonts w:cs="Arial"/>
                <w:sz w:val="18"/>
                <w:szCs w:val="18"/>
                <w:u w:val="single"/>
              </w:rPr>
            </w:pPr>
            <w:r w:rsidRPr="00C91AB4">
              <w:rPr>
                <w:rFonts w:cs="Arial"/>
                <w:sz w:val="18"/>
                <w:szCs w:val="18"/>
                <w:u w:val="single"/>
              </w:rPr>
              <w:t>Purge Process</w:t>
            </w:r>
          </w:p>
          <w:p w14:paraId="0BA0C2FF" w14:textId="2DF446D6" w:rsidR="0011129A" w:rsidRDefault="0011129A" w:rsidP="00AF6F0D">
            <w:pPr>
              <w:rPr>
                <w:rFonts w:ascii="Arial" w:hAnsi="Arial" w:cs="Arial"/>
                <w:sz w:val="18"/>
                <w:szCs w:val="18"/>
              </w:rPr>
            </w:pPr>
            <w:r>
              <w:rPr>
                <w:rFonts w:ascii="Arial" w:hAnsi="Arial" w:cs="Arial"/>
                <w:sz w:val="18"/>
                <w:szCs w:val="18"/>
              </w:rPr>
              <w:t xml:space="preserve">An event/trigger needs to be built </w:t>
            </w:r>
            <w:r w:rsidR="002C305A">
              <w:rPr>
                <w:rFonts w:ascii="Arial" w:hAnsi="Arial" w:cs="Arial"/>
                <w:sz w:val="18"/>
                <w:szCs w:val="18"/>
              </w:rPr>
              <w:t>to scan all the previously requested reports invoke – ‘</w:t>
            </w:r>
            <w:r w:rsidR="002C305A" w:rsidRPr="002C305A">
              <w:rPr>
                <w:rFonts w:ascii="Arial" w:hAnsi="Arial" w:cs="Arial"/>
                <w:i/>
                <w:sz w:val="18"/>
                <w:szCs w:val="18"/>
              </w:rPr>
              <w:t>PMUC013 – Get Previously Requested Reports</w:t>
            </w:r>
            <w:r w:rsidR="002C305A">
              <w:rPr>
                <w:rFonts w:ascii="Arial" w:hAnsi="Arial" w:cs="Arial"/>
                <w:sz w:val="18"/>
                <w:szCs w:val="18"/>
              </w:rPr>
              <w:t>’ searching for any that have be</w:t>
            </w:r>
            <w:r w:rsidR="0002592F">
              <w:rPr>
                <w:rFonts w:ascii="Arial" w:hAnsi="Arial" w:cs="Arial"/>
                <w:sz w:val="18"/>
                <w:szCs w:val="18"/>
              </w:rPr>
              <w:t>en requested 6</w:t>
            </w:r>
            <w:r w:rsidR="002C305A">
              <w:rPr>
                <w:rFonts w:ascii="Arial" w:hAnsi="Arial" w:cs="Arial"/>
                <w:sz w:val="18"/>
                <w:szCs w:val="18"/>
              </w:rPr>
              <w:t xml:space="preserve">0 days ago.  For any of these the event trigger process should pass let Report manager know so it can display the Pending </w:t>
            </w:r>
            <w:r w:rsidR="006226F3">
              <w:rPr>
                <w:rFonts w:ascii="Arial" w:hAnsi="Arial" w:cs="Arial"/>
                <w:sz w:val="18"/>
                <w:szCs w:val="18"/>
              </w:rPr>
              <w:t>Deletion</w:t>
            </w:r>
            <w:r w:rsidR="002C305A">
              <w:rPr>
                <w:rFonts w:ascii="Arial" w:hAnsi="Arial" w:cs="Arial"/>
                <w:sz w:val="18"/>
                <w:szCs w:val="18"/>
              </w:rPr>
              <w:t xml:space="preserve"> status.</w:t>
            </w:r>
          </w:p>
          <w:p w14:paraId="31655DAB" w14:textId="77777777" w:rsidR="002C305A" w:rsidRDefault="002C305A" w:rsidP="00AF6F0D">
            <w:pPr>
              <w:rPr>
                <w:rFonts w:ascii="Arial" w:hAnsi="Arial" w:cs="Arial"/>
                <w:sz w:val="18"/>
                <w:szCs w:val="18"/>
              </w:rPr>
            </w:pPr>
          </w:p>
          <w:p w14:paraId="18C74955" w14:textId="77777777" w:rsidR="002C305A" w:rsidRDefault="002C305A" w:rsidP="00AF6F0D">
            <w:pPr>
              <w:rPr>
                <w:rFonts w:ascii="Arial" w:hAnsi="Arial" w:cs="Arial"/>
                <w:sz w:val="18"/>
                <w:szCs w:val="18"/>
              </w:rPr>
            </w:pPr>
            <w:r>
              <w:rPr>
                <w:rFonts w:ascii="Arial" w:hAnsi="Arial" w:cs="Arial"/>
                <w:sz w:val="18"/>
                <w:szCs w:val="18"/>
              </w:rPr>
              <w:t>An additional event trigger also needs creating that will do the same thing but for 60 days but this time it should remove the report completely from the requested reports data store.</w:t>
            </w:r>
          </w:p>
          <w:p w14:paraId="3054FE0C" w14:textId="77777777" w:rsidR="0011129A" w:rsidRPr="00240A8E" w:rsidRDefault="0011129A" w:rsidP="00AF6F0D">
            <w:pPr>
              <w:rPr>
                <w:rFonts w:ascii="Arial" w:hAnsi="Arial" w:cs="Arial"/>
                <w:sz w:val="18"/>
                <w:szCs w:val="18"/>
              </w:rPr>
            </w:pPr>
          </w:p>
        </w:tc>
      </w:tr>
      <w:tr w:rsidR="00933FE3" w:rsidRPr="005D68D4" w14:paraId="2D27000D" w14:textId="77777777" w:rsidTr="009240C2">
        <w:tc>
          <w:tcPr>
            <w:tcW w:w="2093" w:type="dxa"/>
            <w:shd w:val="pct20" w:color="auto" w:fill="auto"/>
          </w:tcPr>
          <w:p w14:paraId="4F7A5BA4"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Notes / Questions</w:t>
            </w:r>
          </w:p>
          <w:p w14:paraId="241A75E7" w14:textId="77777777" w:rsidR="00933FE3" w:rsidRPr="005D68D4" w:rsidRDefault="00933FE3" w:rsidP="00AF6F0D">
            <w:pPr>
              <w:rPr>
                <w:rFonts w:ascii="Arial" w:hAnsi="Arial" w:cs="Arial"/>
                <w:b/>
                <w:bCs/>
                <w:sz w:val="18"/>
                <w:szCs w:val="18"/>
              </w:rPr>
            </w:pPr>
          </w:p>
        </w:tc>
        <w:tc>
          <w:tcPr>
            <w:tcW w:w="7229" w:type="dxa"/>
            <w:shd w:val="clear" w:color="auto" w:fill="auto"/>
          </w:tcPr>
          <w:p w14:paraId="2629D1CC" w14:textId="77777777" w:rsidR="00933FE3" w:rsidRPr="006226F3" w:rsidRDefault="0011129A" w:rsidP="004E06BD">
            <w:pPr>
              <w:numPr>
                <w:ilvl w:val="0"/>
                <w:numId w:val="43"/>
              </w:numPr>
              <w:rPr>
                <w:rFonts w:ascii="Arial" w:hAnsi="Arial" w:cs="Arial"/>
                <w:b/>
                <w:color w:val="00B050"/>
                <w:sz w:val="18"/>
                <w:szCs w:val="18"/>
              </w:rPr>
            </w:pPr>
            <w:r w:rsidRPr="00E04B38">
              <w:rPr>
                <w:rFonts w:ascii="Arial" w:hAnsi="Arial" w:cs="Arial"/>
                <w:b/>
                <w:i/>
                <w:color w:val="FF0000"/>
                <w:sz w:val="18"/>
                <w:szCs w:val="18"/>
              </w:rPr>
              <w:t>Need to think of a more user friendly term for “purge”</w:t>
            </w:r>
            <w:r w:rsidR="00E04B38" w:rsidRPr="00E04B38">
              <w:rPr>
                <w:rFonts w:ascii="Arial" w:hAnsi="Arial" w:cs="Arial"/>
                <w:b/>
                <w:i/>
                <w:color w:val="FF0000"/>
                <w:sz w:val="18"/>
                <w:szCs w:val="18"/>
              </w:rPr>
              <w:t>.</w:t>
            </w:r>
            <w:r w:rsidR="00E04B38">
              <w:rPr>
                <w:rFonts w:ascii="Arial" w:hAnsi="Arial" w:cs="Arial"/>
                <w:sz w:val="18"/>
                <w:szCs w:val="18"/>
              </w:rPr>
              <w:t xml:space="preserve"> Req Challenge ID 31</w:t>
            </w:r>
            <w:r w:rsidR="006226F3">
              <w:rPr>
                <w:rFonts w:ascii="Arial" w:hAnsi="Arial" w:cs="Arial"/>
                <w:sz w:val="18"/>
                <w:szCs w:val="18"/>
              </w:rPr>
              <w:t xml:space="preserve">. </w:t>
            </w:r>
            <w:r w:rsidR="006226F3" w:rsidRPr="006226F3">
              <w:rPr>
                <w:rFonts w:ascii="Arial" w:hAnsi="Arial" w:cs="Arial"/>
                <w:b/>
                <w:color w:val="00B050"/>
                <w:sz w:val="18"/>
                <w:szCs w:val="18"/>
              </w:rPr>
              <w:t>Agreed</w:t>
            </w:r>
            <w:r w:rsidR="00926B19">
              <w:rPr>
                <w:rFonts w:ascii="Arial" w:hAnsi="Arial" w:cs="Arial"/>
                <w:b/>
                <w:color w:val="00B050"/>
                <w:sz w:val="18"/>
                <w:szCs w:val="18"/>
              </w:rPr>
              <w:t xml:space="preserve"> </w:t>
            </w:r>
            <w:r w:rsidR="006226F3" w:rsidRPr="006226F3">
              <w:rPr>
                <w:rFonts w:ascii="Arial" w:hAnsi="Arial" w:cs="Arial"/>
                <w:b/>
                <w:color w:val="00B050"/>
                <w:sz w:val="18"/>
                <w:szCs w:val="18"/>
              </w:rPr>
              <w:t>to use the term “Delete”</w:t>
            </w:r>
          </w:p>
          <w:p w14:paraId="2D623F66" w14:textId="77777777" w:rsidR="006226F3" w:rsidRPr="005D68D4" w:rsidRDefault="006226F3" w:rsidP="006226F3">
            <w:pPr>
              <w:ind w:left="720"/>
              <w:rPr>
                <w:rFonts w:ascii="Arial" w:hAnsi="Arial" w:cs="Arial"/>
                <w:sz w:val="18"/>
                <w:szCs w:val="18"/>
              </w:rPr>
            </w:pPr>
          </w:p>
        </w:tc>
      </w:tr>
      <w:tr w:rsidR="00933FE3" w:rsidRPr="005D68D4" w14:paraId="52ADA2DF" w14:textId="77777777" w:rsidTr="009240C2">
        <w:tc>
          <w:tcPr>
            <w:tcW w:w="2093" w:type="dxa"/>
            <w:shd w:val="pct20" w:color="auto" w:fill="auto"/>
          </w:tcPr>
          <w:p w14:paraId="4C39BDF3"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Includes Use Cases</w:t>
            </w:r>
          </w:p>
          <w:p w14:paraId="5E38FB34" w14:textId="77777777" w:rsidR="00933FE3" w:rsidRPr="005D68D4" w:rsidRDefault="00933FE3" w:rsidP="00AF6F0D">
            <w:pPr>
              <w:rPr>
                <w:rFonts w:ascii="Arial" w:hAnsi="Arial" w:cs="Arial"/>
                <w:b/>
                <w:bCs/>
                <w:color w:val="FF0000"/>
                <w:sz w:val="18"/>
                <w:szCs w:val="18"/>
              </w:rPr>
            </w:pPr>
          </w:p>
        </w:tc>
        <w:tc>
          <w:tcPr>
            <w:tcW w:w="7229" w:type="dxa"/>
            <w:shd w:val="clear" w:color="auto" w:fill="auto"/>
          </w:tcPr>
          <w:p w14:paraId="4B09D142" w14:textId="77777777" w:rsidR="00933FE3" w:rsidRPr="005D68D4" w:rsidRDefault="00933FE3" w:rsidP="00AF6F0D">
            <w:pPr>
              <w:rPr>
                <w:rFonts w:ascii="Arial" w:hAnsi="Arial" w:cs="Arial"/>
                <w:sz w:val="18"/>
                <w:szCs w:val="18"/>
              </w:rPr>
            </w:pPr>
          </w:p>
        </w:tc>
      </w:tr>
      <w:tr w:rsidR="00933FE3" w:rsidRPr="005D68D4" w14:paraId="59AEA430" w14:textId="77777777" w:rsidTr="009240C2">
        <w:tc>
          <w:tcPr>
            <w:tcW w:w="2093" w:type="dxa"/>
            <w:shd w:val="pct20" w:color="auto" w:fill="auto"/>
          </w:tcPr>
          <w:p w14:paraId="6A4E334E"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5131F8F" w14:textId="77777777" w:rsidR="00933FE3" w:rsidRPr="005D68D4" w:rsidRDefault="00933FE3" w:rsidP="00AF6F0D">
            <w:pPr>
              <w:rPr>
                <w:rFonts w:ascii="Arial" w:hAnsi="Arial" w:cs="Arial"/>
                <w:sz w:val="18"/>
                <w:szCs w:val="18"/>
              </w:rPr>
            </w:pPr>
          </w:p>
        </w:tc>
      </w:tr>
      <w:tr w:rsidR="00933FE3" w:rsidRPr="005D68D4" w14:paraId="2D8FF649" w14:textId="77777777" w:rsidTr="009240C2">
        <w:tc>
          <w:tcPr>
            <w:tcW w:w="2093" w:type="dxa"/>
            <w:shd w:val="pct20" w:color="auto" w:fill="auto"/>
          </w:tcPr>
          <w:p w14:paraId="1BDDAD37"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224AE06A" w14:textId="06CCA01B" w:rsidR="00933FE3" w:rsidRPr="005D68D4" w:rsidRDefault="00A834D6" w:rsidP="00AF6F0D">
            <w:pPr>
              <w:rPr>
                <w:rFonts w:ascii="Arial" w:hAnsi="Arial" w:cs="Arial"/>
                <w:sz w:val="18"/>
                <w:szCs w:val="18"/>
              </w:rPr>
            </w:pPr>
            <w:r>
              <w:rPr>
                <w:rFonts w:ascii="Arial" w:hAnsi="Arial" w:cs="Arial"/>
                <w:sz w:val="18"/>
                <w:szCs w:val="18"/>
              </w:rPr>
              <w:t>PM0043 (parts of)</w:t>
            </w:r>
          </w:p>
        </w:tc>
      </w:tr>
      <w:tr w:rsidR="00933FE3" w:rsidRPr="005D68D4" w14:paraId="4E0F2A55" w14:textId="77777777" w:rsidTr="009240C2">
        <w:tc>
          <w:tcPr>
            <w:tcW w:w="2093" w:type="dxa"/>
            <w:shd w:val="pct20" w:color="auto" w:fill="auto"/>
          </w:tcPr>
          <w:p w14:paraId="06E815B5" w14:textId="77777777" w:rsidR="00933FE3" w:rsidRPr="005D68D4" w:rsidRDefault="00933FE3"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095634D" w14:textId="77777777" w:rsidR="00933FE3" w:rsidRPr="005D68D4" w:rsidRDefault="00933FE3" w:rsidP="00AF6F0D">
            <w:pPr>
              <w:rPr>
                <w:rFonts w:ascii="Arial" w:hAnsi="Arial" w:cs="Arial"/>
                <w:sz w:val="18"/>
                <w:szCs w:val="18"/>
              </w:rPr>
            </w:pPr>
            <w:r w:rsidRPr="005D68D4">
              <w:rPr>
                <w:rFonts w:ascii="Arial" w:hAnsi="Arial" w:cs="Arial"/>
                <w:sz w:val="18"/>
                <w:szCs w:val="18"/>
              </w:rPr>
              <w:t>Sue Allwood</w:t>
            </w:r>
          </w:p>
        </w:tc>
      </w:tr>
    </w:tbl>
    <w:p w14:paraId="36D7E2E9" w14:textId="77777777" w:rsidR="00933FE3" w:rsidRDefault="00933FE3" w:rsidP="00AF6F0D"/>
    <w:p w14:paraId="1328CAEE" w14:textId="77777777" w:rsidR="00F075E4" w:rsidRDefault="00F075E4" w:rsidP="00AF6F0D">
      <w:pPr>
        <w:sectPr w:rsidR="00F075E4" w:rsidSect="005D68D4">
          <w:pgSz w:w="12240" w:h="15840" w:code="1"/>
          <w:pgMar w:top="1616" w:right="1797" w:bottom="851" w:left="1797" w:header="567" w:footer="720" w:gutter="0"/>
          <w:cols w:space="720"/>
          <w:docGrid w:linePitch="360"/>
        </w:sectPr>
      </w:pPr>
    </w:p>
    <w:p w14:paraId="1EFDCE7A" w14:textId="77777777" w:rsidR="00A1339F" w:rsidRDefault="00A1339F" w:rsidP="00AF6F0D">
      <w:pPr>
        <w:pStyle w:val="Heading2"/>
        <w:ind w:left="0" w:firstLine="0"/>
      </w:pPr>
      <w:bookmarkStart w:id="480" w:name="_Toc422842044"/>
      <w:r>
        <w:t>Use Case Diagram – Request Report</w:t>
      </w:r>
      <w:bookmarkEnd w:id="480"/>
    </w:p>
    <w:p w14:paraId="09E6D2C6" w14:textId="77777777" w:rsidR="00EE07E0" w:rsidRDefault="00EE07E0" w:rsidP="00AF6F0D"/>
    <w:p w14:paraId="7730AF19" w14:textId="77777777" w:rsidR="00EE07E0" w:rsidRPr="00EE07E0" w:rsidRDefault="00A96D2E" w:rsidP="00AF6F0D">
      <w:r>
        <w:rPr>
          <w:noProof/>
          <w:lang w:eastAsia="en-GB"/>
        </w:rPr>
        <w:drawing>
          <wp:inline distT="0" distB="0" distL="0" distR="0" wp14:anchorId="12C73F46" wp14:editId="00D327C4">
            <wp:extent cx="5495925" cy="2762885"/>
            <wp:effectExtent l="0" t="0" r="9525" b="0"/>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95925" cy="2762885"/>
                    </a:xfrm>
                    <a:prstGeom prst="rect">
                      <a:avLst/>
                    </a:prstGeom>
                    <a:noFill/>
                    <a:ln>
                      <a:noFill/>
                    </a:ln>
                  </pic:spPr>
                </pic:pic>
              </a:graphicData>
            </a:graphic>
          </wp:inline>
        </w:drawing>
      </w:r>
    </w:p>
    <w:p w14:paraId="21BA42A0" w14:textId="77777777" w:rsidR="005B12E4" w:rsidRDefault="00A1339F" w:rsidP="00AF6F0D">
      <w:pPr>
        <w:pStyle w:val="Heading3"/>
        <w:ind w:left="0" w:firstLine="0"/>
      </w:pPr>
      <w:r>
        <w:br w:type="page"/>
      </w:r>
      <w:bookmarkStart w:id="481" w:name="_Toc422842045"/>
      <w:r w:rsidR="005B12E4">
        <w:t>PMUC0</w:t>
      </w:r>
      <w:r w:rsidR="00B91F01">
        <w:t>20</w:t>
      </w:r>
      <w:r w:rsidR="005B12E4">
        <w:t xml:space="preserve"> – </w:t>
      </w:r>
      <w:r w:rsidR="00F82540">
        <w:t>Request</w:t>
      </w:r>
      <w:r w:rsidR="00A24DE8">
        <w:t xml:space="preserve"> Report</w:t>
      </w:r>
      <w:bookmarkEnd w:id="481"/>
    </w:p>
    <w:p w14:paraId="019AC760" w14:textId="77777777" w:rsidR="005B12E4" w:rsidRDefault="005B12E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B12E4" w:rsidRPr="005D68D4" w14:paraId="79E2F50E" w14:textId="77777777" w:rsidTr="00322B9D">
        <w:tc>
          <w:tcPr>
            <w:tcW w:w="9322" w:type="dxa"/>
            <w:gridSpan w:val="2"/>
            <w:shd w:val="pct20" w:color="auto" w:fill="auto"/>
          </w:tcPr>
          <w:p w14:paraId="29DF59C9" w14:textId="77777777" w:rsidR="005B12E4" w:rsidRPr="005D68D4" w:rsidRDefault="005B12E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B91F01">
              <w:rPr>
                <w:rFonts w:ascii="Arial" w:hAnsi="Arial" w:cs="Arial"/>
                <w:b/>
                <w:bCs/>
                <w:sz w:val="18"/>
                <w:szCs w:val="18"/>
              </w:rPr>
              <w:t>20</w:t>
            </w:r>
          </w:p>
          <w:p w14:paraId="7884386D" w14:textId="77777777" w:rsidR="005B12E4" w:rsidRPr="005D68D4" w:rsidRDefault="005B12E4" w:rsidP="00AF6F0D">
            <w:pPr>
              <w:rPr>
                <w:rFonts w:ascii="Arial" w:hAnsi="Arial" w:cs="Arial"/>
                <w:b/>
                <w:bCs/>
                <w:sz w:val="18"/>
                <w:szCs w:val="18"/>
              </w:rPr>
            </w:pPr>
          </w:p>
          <w:p w14:paraId="0375B316"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F82540">
              <w:rPr>
                <w:rFonts w:ascii="Arial" w:hAnsi="Arial" w:cs="Arial"/>
                <w:b/>
                <w:bCs/>
                <w:sz w:val="18"/>
                <w:szCs w:val="18"/>
              </w:rPr>
              <w:t>Request</w:t>
            </w:r>
            <w:r w:rsidR="00323D08">
              <w:rPr>
                <w:rFonts w:ascii="Arial" w:hAnsi="Arial" w:cs="Arial"/>
                <w:b/>
                <w:bCs/>
                <w:sz w:val="18"/>
                <w:szCs w:val="18"/>
              </w:rPr>
              <w:t xml:space="preserve"> Report</w:t>
            </w:r>
          </w:p>
          <w:p w14:paraId="55640A10" w14:textId="77777777" w:rsidR="005B12E4" w:rsidRPr="005D68D4" w:rsidRDefault="005B12E4" w:rsidP="00AF6F0D">
            <w:pPr>
              <w:rPr>
                <w:rFonts w:ascii="Arial" w:hAnsi="Arial" w:cs="Arial"/>
                <w:b/>
                <w:sz w:val="18"/>
                <w:szCs w:val="18"/>
              </w:rPr>
            </w:pPr>
          </w:p>
        </w:tc>
      </w:tr>
      <w:tr w:rsidR="005B12E4" w:rsidRPr="005D68D4" w14:paraId="3EB90780" w14:textId="77777777" w:rsidTr="00322B9D">
        <w:tc>
          <w:tcPr>
            <w:tcW w:w="2093" w:type="dxa"/>
            <w:shd w:val="pct20" w:color="auto" w:fill="auto"/>
          </w:tcPr>
          <w:p w14:paraId="12E013D9"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Summary</w:t>
            </w:r>
          </w:p>
          <w:p w14:paraId="396625C1" w14:textId="77777777" w:rsidR="005B12E4" w:rsidRPr="005D68D4" w:rsidRDefault="005B12E4" w:rsidP="00AF6F0D">
            <w:pPr>
              <w:rPr>
                <w:rFonts w:ascii="Arial" w:hAnsi="Arial" w:cs="Arial"/>
                <w:b/>
                <w:bCs/>
                <w:sz w:val="18"/>
                <w:szCs w:val="18"/>
              </w:rPr>
            </w:pPr>
          </w:p>
        </w:tc>
        <w:tc>
          <w:tcPr>
            <w:tcW w:w="7229" w:type="dxa"/>
            <w:shd w:val="clear" w:color="auto" w:fill="auto"/>
          </w:tcPr>
          <w:p w14:paraId="1EC32040" w14:textId="77777777" w:rsidR="005B12E4" w:rsidRPr="009E3CE8" w:rsidRDefault="00052B54" w:rsidP="00AF6F0D">
            <w:pPr>
              <w:rPr>
                <w:rFonts w:ascii="Arial" w:hAnsi="Arial" w:cs="Arial"/>
                <w:sz w:val="18"/>
                <w:szCs w:val="18"/>
              </w:rPr>
            </w:pPr>
            <w:r>
              <w:rPr>
                <w:rFonts w:ascii="Arial" w:hAnsi="Arial" w:cs="Arial"/>
                <w:sz w:val="18"/>
                <w:szCs w:val="18"/>
              </w:rPr>
              <w:t xml:space="preserve">A screen that allows the user to </w:t>
            </w:r>
            <w:r w:rsidR="00F82540">
              <w:rPr>
                <w:rFonts w:ascii="Arial" w:hAnsi="Arial" w:cs="Arial"/>
                <w:sz w:val="18"/>
                <w:szCs w:val="18"/>
              </w:rPr>
              <w:t xml:space="preserve">request </w:t>
            </w:r>
            <w:r>
              <w:rPr>
                <w:rFonts w:ascii="Arial" w:hAnsi="Arial" w:cs="Arial"/>
                <w:sz w:val="18"/>
                <w:szCs w:val="18"/>
              </w:rPr>
              <w:t>a report</w:t>
            </w:r>
            <w:r w:rsidR="00E844BF">
              <w:rPr>
                <w:rFonts w:ascii="Arial" w:hAnsi="Arial" w:cs="Arial"/>
                <w:sz w:val="18"/>
                <w:szCs w:val="18"/>
              </w:rPr>
              <w:t xml:space="preserve"> (either a standard report or one they have previously created).</w:t>
            </w:r>
          </w:p>
        </w:tc>
      </w:tr>
      <w:tr w:rsidR="005B12E4" w:rsidRPr="005D68D4" w14:paraId="513FD43E" w14:textId="77777777" w:rsidTr="00322B9D">
        <w:tc>
          <w:tcPr>
            <w:tcW w:w="2093" w:type="dxa"/>
            <w:shd w:val="pct20" w:color="auto" w:fill="auto"/>
          </w:tcPr>
          <w:p w14:paraId="5B618194"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Actor</w:t>
            </w:r>
          </w:p>
          <w:p w14:paraId="46B500ED"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28F16F19" w14:textId="3ACEEDF5" w:rsidR="005B12E4" w:rsidRPr="005D68D4" w:rsidRDefault="005B12E4" w:rsidP="00AF6F0D">
            <w:pPr>
              <w:rPr>
                <w:rFonts w:ascii="Arial" w:hAnsi="Arial" w:cs="Arial"/>
                <w:sz w:val="18"/>
                <w:szCs w:val="18"/>
              </w:rPr>
            </w:pPr>
            <w:r w:rsidRPr="007702FC">
              <w:rPr>
                <w:rFonts w:ascii="Arial" w:hAnsi="Arial" w:cs="Arial"/>
                <w:sz w:val="18"/>
                <w:szCs w:val="18"/>
              </w:rPr>
              <w:t>PlanManager User</w:t>
            </w:r>
          </w:p>
        </w:tc>
      </w:tr>
      <w:tr w:rsidR="005B12E4" w:rsidRPr="005D68D4" w14:paraId="126605C5" w14:textId="77777777" w:rsidTr="00322B9D">
        <w:tc>
          <w:tcPr>
            <w:tcW w:w="2093" w:type="dxa"/>
            <w:shd w:val="pct20" w:color="auto" w:fill="auto"/>
          </w:tcPr>
          <w:p w14:paraId="18BE3747"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Trigger</w:t>
            </w:r>
          </w:p>
          <w:p w14:paraId="545B4FB8" w14:textId="77777777" w:rsidR="005B12E4" w:rsidRPr="005D68D4" w:rsidRDefault="005B12E4" w:rsidP="00AF6F0D">
            <w:pPr>
              <w:rPr>
                <w:rFonts w:ascii="Arial" w:hAnsi="Arial" w:cs="Arial"/>
                <w:b/>
                <w:bCs/>
                <w:sz w:val="18"/>
                <w:szCs w:val="18"/>
              </w:rPr>
            </w:pPr>
          </w:p>
        </w:tc>
        <w:tc>
          <w:tcPr>
            <w:tcW w:w="7229" w:type="dxa"/>
            <w:shd w:val="clear" w:color="auto" w:fill="auto"/>
          </w:tcPr>
          <w:p w14:paraId="4E0E3723" w14:textId="77777777" w:rsidR="005B12E4" w:rsidRPr="005D68D4" w:rsidRDefault="00052B54" w:rsidP="00AF6F0D">
            <w:pPr>
              <w:rPr>
                <w:rFonts w:ascii="Arial" w:hAnsi="Arial" w:cs="Arial"/>
                <w:sz w:val="18"/>
                <w:szCs w:val="18"/>
              </w:rPr>
            </w:pPr>
            <w:r>
              <w:rPr>
                <w:rFonts w:ascii="Arial" w:hAnsi="Arial" w:cs="Arial"/>
                <w:sz w:val="18"/>
                <w:szCs w:val="18"/>
              </w:rPr>
              <w:t xml:space="preserve">User selecting </w:t>
            </w:r>
            <w:r w:rsidR="00F82540">
              <w:rPr>
                <w:rFonts w:ascii="Arial" w:hAnsi="Arial" w:cs="Arial"/>
                <w:sz w:val="18"/>
                <w:szCs w:val="18"/>
              </w:rPr>
              <w:t>Request</w:t>
            </w:r>
            <w:r>
              <w:rPr>
                <w:rFonts w:ascii="Arial" w:hAnsi="Arial" w:cs="Arial"/>
                <w:sz w:val="18"/>
                <w:szCs w:val="18"/>
              </w:rPr>
              <w:t xml:space="preserve"> Report</w:t>
            </w:r>
          </w:p>
        </w:tc>
      </w:tr>
      <w:tr w:rsidR="005B12E4" w:rsidRPr="005D68D4" w14:paraId="7CB07B99" w14:textId="77777777" w:rsidTr="00322B9D">
        <w:tc>
          <w:tcPr>
            <w:tcW w:w="2093" w:type="dxa"/>
            <w:shd w:val="pct20" w:color="auto" w:fill="auto"/>
          </w:tcPr>
          <w:p w14:paraId="6EF8180D"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Pre- conditions</w:t>
            </w:r>
          </w:p>
          <w:p w14:paraId="3EBFA17C"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58A2E823" w14:textId="77777777" w:rsidR="005B12E4" w:rsidRPr="00FF3E36" w:rsidRDefault="00CD7113" w:rsidP="00AF6F0D">
            <w:pPr>
              <w:rPr>
                <w:rFonts w:ascii="Arial" w:hAnsi="Arial" w:cs="Arial"/>
                <w:sz w:val="20"/>
                <w:szCs w:val="20"/>
              </w:rPr>
            </w:pPr>
            <w:r>
              <w:rPr>
                <w:rFonts w:ascii="Arial" w:hAnsi="Arial" w:cs="Arial"/>
                <w:sz w:val="18"/>
                <w:szCs w:val="18"/>
              </w:rPr>
              <w:t>User navigated to the Request Report tab on the Report Manager Home screen</w:t>
            </w:r>
          </w:p>
        </w:tc>
      </w:tr>
      <w:tr w:rsidR="005B12E4" w:rsidRPr="005D68D4" w14:paraId="530262BA" w14:textId="77777777" w:rsidTr="00322B9D">
        <w:tc>
          <w:tcPr>
            <w:tcW w:w="2093" w:type="dxa"/>
            <w:shd w:val="pct20" w:color="auto" w:fill="auto"/>
          </w:tcPr>
          <w:p w14:paraId="1982AA93"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Post –conditions</w:t>
            </w:r>
          </w:p>
          <w:p w14:paraId="44D684F8" w14:textId="77777777" w:rsidR="005B12E4" w:rsidRPr="005D68D4" w:rsidRDefault="005B12E4" w:rsidP="00AF6F0D">
            <w:pPr>
              <w:rPr>
                <w:rFonts w:ascii="Arial" w:hAnsi="Arial" w:cs="Arial"/>
                <w:b/>
                <w:bCs/>
                <w:sz w:val="18"/>
                <w:szCs w:val="18"/>
              </w:rPr>
            </w:pPr>
          </w:p>
        </w:tc>
        <w:tc>
          <w:tcPr>
            <w:tcW w:w="7229" w:type="dxa"/>
            <w:shd w:val="clear" w:color="auto" w:fill="auto"/>
          </w:tcPr>
          <w:p w14:paraId="74B80771" w14:textId="77777777" w:rsidR="005B12E4" w:rsidRPr="005D68D4" w:rsidRDefault="00052B54" w:rsidP="00AF6F0D">
            <w:pPr>
              <w:rPr>
                <w:rFonts w:ascii="Arial" w:hAnsi="Arial" w:cs="Arial"/>
                <w:sz w:val="18"/>
                <w:szCs w:val="18"/>
              </w:rPr>
            </w:pPr>
            <w:r>
              <w:rPr>
                <w:rFonts w:ascii="Arial" w:hAnsi="Arial" w:cs="Arial"/>
                <w:sz w:val="18"/>
                <w:szCs w:val="18"/>
              </w:rPr>
              <w:t xml:space="preserve">A report has been </w:t>
            </w:r>
            <w:r w:rsidR="00F82540">
              <w:rPr>
                <w:rFonts w:ascii="Arial" w:hAnsi="Arial" w:cs="Arial"/>
                <w:sz w:val="18"/>
                <w:szCs w:val="18"/>
              </w:rPr>
              <w:t>requested</w:t>
            </w:r>
          </w:p>
        </w:tc>
      </w:tr>
      <w:tr w:rsidR="005B12E4" w:rsidRPr="005D68D4" w14:paraId="16FB7118" w14:textId="77777777" w:rsidTr="00322B9D">
        <w:tc>
          <w:tcPr>
            <w:tcW w:w="2093" w:type="dxa"/>
            <w:shd w:val="pct20" w:color="auto" w:fill="auto"/>
          </w:tcPr>
          <w:p w14:paraId="1D9249F9"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02C851D" w14:textId="77777777" w:rsidR="005B12E4" w:rsidRPr="005D68D4" w:rsidRDefault="005B12E4" w:rsidP="00AF6F0D">
            <w:pPr>
              <w:rPr>
                <w:rFonts w:ascii="Arial" w:hAnsi="Arial" w:cs="Arial"/>
                <w:sz w:val="18"/>
                <w:szCs w:val="18"/>
              </w:rPr>
            </w:pPr>
            <w:r>
              <w:rPr>
                <w:rFonts w:ascii="Arial" w:hAnsi="Arial" w:cs="Arial"/>
                <w:sz w:val="18"/>
                <w:szCs w:val="18"/>
              </w:rPr>
              <w:t>Adhoc</w:t>
            </w:r>
          </w:p>
        </w:tc>
      </w:tr>
      <w:tr w:rsidR="005B12E4" w:rsidRPr="005D68D4" w14:paraId="0356CFAE" w14:textId="77777777" w:rsidTr="00322B9D">
        <w:tc>
          <w:tcPr>
            <w:tcW w:w="2093" w:type="dxa"/>
            <w:shd w:val="pct20" w:color="auto" w:fill="auto"/>
          </w:tcPr>
          <w:p w14:paraId="472E6B1A"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Basic Course of Action</w:t>
            </w:r>
          </w:p>
          <w:p w14:paraId="5ACFA5ED" w14:textId="77777777" w:rsidR="005B12E4" w:rsidRPr="005D68D4" w:rsidRDefault="005B12E4" w:rsidP="00AF6F0D">
            <w:pPr>
              <w:rPr>
                <w:rFonts w:ascii="Arial" w:hAnsi="Arial" w:cs="Arial"/>
                <w:b/>
                <w:bCs/>
                <w:sz w:val="18"/>
                <w:szCs w:val="18"/>
              </w:rPr>
            </w:pPr>
          </w:p>
          <w:p w14:paraId="6B1D5AFF" w14:textId="77777777" w:rsidR="005B12E4" w:rsidRPr="005D68D4" w:rsidRDefault="005B12E4" w:rsidP="00AF6F0D">
            <w:pPr>
              <w:rPr>
                <w:rFonts w:ascii="Arial" w:hAnsi="Arial" w:cs="Arial"/>
                <w:b/>
                <w:bCs/>
                <w:sz w:val="18"/>
                <w:szCs w:val="18"/>
              </w:rPr>
            </w:pPr>
          </w:p>
        </w:tc>
        <w:tc>
          <w:tcPr>
            <w:tcW w:w="7229" w:type="dxa"/>
            <w:shd w:val="clear" w:color="auto" w:fill="auto"/>
          </w:tcPr>
          <w:p w14:paraId="6038EA09" w14:textId="77777777" w:rsidR="00E844BF" w:rsidRDefault="00E844BF" w:rsidP="004E06BD">
            <w:pPr>
              <w:numPr>
                <w:ilvl w:val="0"/>
                <w:numId w:val="44"/>
              </w:numPr>
              <w:rPr>
                <w:rFonts w:ascii="Arial" w:hAnsi="Arial" w:cs="Arial"/>
                <w:sz w:val="18"/>
                <w:szCs w:val="18"/>
              </w:rPr>
            </w:pPr>
            <w:r>
              <w:rPr>
                <w:rFonts w:ascii="Arial" w:hAnsi="Arial" w:cs="Arial"/>
                <w:sz w:val="18"/>
                <w:szCs w:val="18"/>
              </w:rPr>
              <w:t>The system displays the “</w:t>
            </w:r>
            <w:r w:rsidR="00F82540">
              <w:rPr>
                <w:rFonts w:ascii="Arial" w:hAnsi="Arial" w:cs="Arial"/>
                <w:sz w:val="18"/>
                <w:szCs w:val="18"/>
              </w:rPr>
              <w:t>Request</w:t>
            </w:r>
            <w:r>
              <w:rPr>
                <w:rFonts w:ascii="Arial" w:hAnsi="Arial" w:cs="Arial"/>
                <w:sz w:val="18"/>
                <w:szCs w:val="18"/>
              </w:rPr>
              <w:t xml:space="preserve"> Report” tab</w:t>
            </w:r>
          </w:p>
          <w:p w14:paraId="02774FC9" w14:textId="77777777" w:rsidR="00E844BF" w:rsidRDefault="00E844BF" w:rsidP="004E06BD">
            <w:pPr>
              <w:numPr>
                <w:ilvl w:val="0"/>
                <w:numId w:val="44"/>
              </w:numPr>
              <w:rPr>
                <w:rFonts w:ascii="Arial" w:hAnsi="Arial" w:cs="Arial"/>
                <w:sz w:val="18"/>
                <w:szCs w:val="18"/>
              </w:rPr>
            </w:pPr>
            <w:r>
              <w:rPr>
                <w:rFonts w:ascii="Arial" w:hAnsi="Arial" w:cs="Arial"/>
                <w:sz w:val="18"/>
                <w:szCs w:val="18"/>
              </w:rPr>
              <w:t>The user chooses the “Select a Report” option</w:t>
            </w:r>
          </w:p>
          <w:p w14:paraId="363C96CE" w14:textId="77777777" w:rsidR="00E844BF" w:rsidRDefault="00E844BF" w:rsidP="004E06BD">
            <w:pPr>
              <w:numPr>
                <w:ilvl w:val="0"/>
                <w:numId w:val="44"/>
              </w:numPr>
              <w:rPr>
                <w:rFonts w:ascii="Arial" w:hAnsi="Arial" w:cs="Arial"/>
                <w:sz w:val="18"/>
                <w:szCs w:val="18"/>
              </w:rPr>
            </w:pPr>
            <w:r>
              <w:rPr>
                <w:rFonts w:ascii="Arial" w:hAnsi="Arial" w:cs="Arial"/>
                <w:sz w:val="18"/>
                <w:szCs w:val="18"/>
              </w:rPr>
              <w:t xml:space="preserve">The system displays a list of reports available to the user for selection invoke – </w:t>
            </w:r>
            <w:r w:rsidRPr="00E844BF">
              <w:rPr>
                <w:rFonts w:ascii="Arial" w:hAnsi="Arial" w:cs="Arial"/>
                <w:i/>
                <w:sz w:val="18"/>
                <w:szCs w:val="18"/>
              </w:rPr>
              <w:t>PMUC0</w:t>
            </w:r>
            <w:r w:rsidR="00B91F01">
              <w:rPr>
                <w:rFonts w:ascii="Arial" w:hAnsi="Arial" w:cs="Arial"/>
                <w:i/>
                <w:sz w:val="18"/>
                <w:szCs w:val="18"/>
              </w:rPr>
              <w:t>2</w:t>
            </w:r>
            <w:r w:rsidR="006B2388">
              <w:rPr>
                <w:rFonts w:ascii="Arial" w:hAnsi="Arial" w:cs="Arial"/>
                <w:i/>
                <w:sz w:val="18"/>
                <w:szCs w:val="18"/>
              </w:rPr>
              <w:t>1</w:t>
            </w:r>
            <w:r w:rsidRPr="00E844BF">
              <w:rPr>
                <w:rFonts w:ascii="Arial" w:hAnsi="Arial" w:cs="Arial"/>
                <w:i/>
                <w:sz w:val="18"/>
                <w:szCs w:val="18"/>
              </w:rPr>
              <w:t xml:space="preserve"> – Available Reports</w:t>
            </w:r>
          </w:p>
          <w:p w14:paraId="4D722CF0" w14:textId="77777777" w:rsidR="00E844BF" w:rsidRDefault="00E844BF" w:rsidP="004E06BD">
            <w:pPr>
              <w:numPr>
                <w:ilvl w:val="0"/>
                <w:numId w:val="44"/>
              </w:numPr>
              <w:rPr>
                <w:rFonts w:ascii="Arial" w:hAnsi="Arial" w:cs="Arial"/>
                <w:sz w:val="18"/>
                <w:szCs w:val="18"/>
              </w:rPr>
            </w:pPr>
            <w:r>
              <w:rPr>
                <w:rFonts w:ascii="Arial" w:hAnsi="Arial" w:cs="Arial"/>
                <w:sz w:val="18"/>
                <w:szCs w:val="18"/>
              </w:rPr>
              <w:t>The users selects a report from the available reports list</w:t>
            </w:r>
          </w:p>
          <w:p w14:paraId="3032C456" w14:textId="77777777" w:rsidR="001F5310" w:rsidRDefault="001F5310" w:rsidP="004E06BD">
            <w:pPr>
              <w:numPr>
                <w:ilvl w:val="0"/>
                <w:numId w:val="44"/>
              </w:numPr>
              <w:rPr>
                <w:rFonts w:ascii="Arial" w:hAnsi="Arial" w:cs="Arial"/>
                <w:sz w:val="18"/>
                <w:szCs w:val="18"/>
              </w:rPr>
            </w:pPr>
            <w:r>
              <w:rPr>
                <w:rFonts w:ascii="Arial" w:hAnsi="Arial" w:cs="Arial"/>
                <w:sz w:val="18"/>
                <w:szCs w:val="18"/>
              </w:rPr>
              <w:t xml:space="preserve">The system displays the “Report </w:t>
            </w:r>
            <w:r w:rsidR="00F82540">
              <w:rPr>
                <w:rFonts w:ascii="Arial" w:hAnsi="Arial" w:cs="Arial"/>
                <w:sz w:val="18"/>
                <w:szCs w:val="18"/>
              </w:rPr>
              <w:t>Scope</w:t>
            </w:r>
            <w:r>
              <w:rPr>
                <w:rFonts w:ascii="Arial" w:hAnsi="Arial" w:cs="Arial"/>
                <w:sz w:val="18"/>
                <w:szCs w:val="18"/>
              </w:rPr>
              <w:t>” section of the screen</w:t>
            </w:r>
            <w:r w:rsidR="00CD7113">
              <w:rPr>
                <w:rFonts w:ascii="Arial" w:hAnsi="Arial" w:cs="Arial"/>
                <w:sz w:val="18"/>
                <w:szCs w:val="18"/>
              </w:rPr>
              <w:t xml:space="preserve"> with the “Default Scope” pre-selected</w:t>
            </w:r>
            <w:r w:rsidR="00F22A34">
              <w:rPr>
                <w:rFonts w:ascii="Arial" w:hAnsi="Arial" w:cs="Arial"/>
                <w:sz w:val="18"/>
                <w:szCs w:val="18"/>
              </w:rPr>
              <w:t xml:space="preserve"> invoke </w:t>
            </w:r>
            <w:r w:rsidR="00F22A34" w:rsidRPr="00F22A34">
              <w:rPr>
                <w:rFonts w:ascii="Arial" w:hAnsi="Arial" w:cs="Arial"/>
                <w:i/>
                <w:sz w:val="18"/>
                <w:szCs w:val="18"/>
              </w:rPr>
              <w:t>PMUC0</w:t>
            </w:r>
            <w:r w:rsidR="00B91F01">
              <w:rPr>
                <w:rFonts w:ascii="Arial" w:hAnsi="Arial" w:cs="Arial"/>
                <w:i/>
                <w:sz w:val="18"/>
                <w:szCs w:val="18"/>
              </w:rPr>
              <w:t>22</w:t>
            </w:r>
            <w:r w:rsidR="00F22A34" w:rsidRPr="00F22A34">
              <w:rPr>
                <w:rFonts w:ascii="Arial" w:hAnsi="Arial" w:cs="Arial"/>
                <w:i/>
                <w:sz w:val="18"/>
                <w:szCs w:val="18"/>
              </w:rPr>
              <w:t xml:space="preserve"> – </w:t>
            </w:r>
            <w:r w:rsidR="00B91F01">
              <w:rPr>
                <w:rFonts w:ascii="Arial" w:hAnsi="Arial" w:cs="Arial"/>
                <w:i/>
                <w:sz w:val="18"/>
                <w:szCs w:val="18"/>
              </w:rPr>
              <w:t xml:space="preserve">Get </w:t>
            </w:r>
            <w:r w:rsidR="00F22A34" w:rsidRPr="00F22A34">
              <w:rPr>
                <w:rFonts w:ascii="Arial" w:hAnsi="Arial" w:cs="Arial"/>
                <w:i/>
                <w:sz w:val="18"/>
                <w:szCs w:val="18"/>
              </w:rPr>
              <w:t>Report Scope</w:t>
            </w:r>
            <w:r w:rsidR="00B91F01">
              <w:rPr>
                <w:rFonts w:ascii="Arial" w:hAnsi="Arial" w:cs="Arial"/>
                <w:i/>
                <w:sz w:val="18"/>
                <w:szCs w:val="18"/>
              </w:rPr>
              <w:t>(s)</w:t>
            </w:r>
          </w:p>
          <w:p w14:paraId="26A2E638" w14:textId="77777777" w:rsidR="001F5310" w:rsidRPr="001F5310" w:rsidRDefault="001F5310" w:rsidP="00926B19">
            <w:pPr>
              <w:ind w:left="720"/>
              <w:rPr>
                <w:rFonts w:ascii="Arial" w:hAnsi="Arial" w:cs="Arial"/>
                <w:b/>
                <w:sz w:val="18"/>
                <w:szCs w:val="18"/>
              </w:rPr>
            </w:pPr>
            <w:r w:rsidRPr="001F5310">
              <w:rPr>
                <w:rFonts w:ascii="Arial" w:hAnsi="Arial" w:cs="Arial"/>
                <w:b/>
                <w:sz w:val="18"/>
                <w:szCs w:val="18"/>
              </w:rPr>
              <w:t xml:space="preserve">ROUTE 1 – SELECTS A </w:t>
            </w:r>
            <w:r w:rsidR="00F82540">
              <w:rPr>
                <w:rFonts w:ascii="Arial" w:hAnsi="Arial" w:cs="Arial"/>
                <w:b/>
                <w:sz w:val="18"/>
                <w:szCs w:val="18"/>
              </w:rPr>
              <w:t>SCOPE</w:t>
            </w:r>
          </w:p>
          <w:p w14:paraId="5266B70D" w14:textId="77777777" w:rsidR="001F5310" w:rsidRDefault="004D2183" w:rsidP="004E06BD">
            <w:pPr>
              <w:numPr>
                <w:ilvl w:val="0"/>
                <w:numId w:val="44"/>
              </w:numPr>
              <w:rPr>
                <w:rFonts w:ascii="Arial" w:hAnsi="Arial" w:cs="Arial"/>
                <w:sz w:val="18"/>
                <w:szCs w:val="18"/>
              </w:rPr>
            </w:pPr>
            <w:r>
              <w:rPr>
                <w:rFonts w:ascii="Arial" w:hAnsi="Arial" w:cs="Arial"/>
                <w:sz w:val="18"/>
                <w:szCs w:val="18"/>
              </w:rPr>
              <w:t>The user selects a</w:t>
            </w:r>
            <w:r w:rsidR="00CD7113">
              <w:rPr>
                <w:rFonts w:ascii="Arial" w:hAnsi="Arial" w:cs="Arial"/>
                <w:sz w:val="18"/>
                <w:szCs w:val="18"/>
              </w:rPr>
              <w:t xml:space="preserve"> different</w:t>
            </w:r>
            <w:r>
              <w:rPr>
                <w:rFonts w:ascii="Arial" w:hAnsi="Arial" w:cs="Arial"/>
                <w:sz w:val="18"/>
                <w:szCs w:val="18"/>
              </w:rPr>
              <w:t xml:space="preserve"> </w:t>
            </w:r>
            <w:r w:rsidR="00F82540">
              <w:rPr>
                <w:rFonts w:ascii="Arial" w:hAnsi="Arial" w:cs="Arial"/>
                <w:sz w:val="18"/>
                <w:szCs w:val="18"/>
              </w:rPr>
              <w:t>scop</w:t>
            </w:r>
            <w:r w:rsidR="00F82540" w:rsidRPr="00F82540">
              <w:rPr>
                <w:rFonts w:ascii="Arial" w:hAnsi="Arial" w:cs="Arial"/>
                <w:sz w:val="18"/>
                <w:szCs w:val="18"/>
              </w:rPr>
              <w:t>e</w:t>
            </w:r>
            <w:r w:rsidRPr="00F82540">
              <w:rPr>
                <w:rFonts w:ascii="Arial" w:hAnsi="Arial" w:cs="Arial"/>
                <w:sz w:val="18"/>
                <w:szCs w:val="18"/>
              </w:rPr>
              <w:t xml:space="preserve"> from the &lt;&lt;Select a </w:t>
            </w:r>
            <w:r w:rsidR="00F82540" w:rsidRPr="00F82540">
              <w:rPr>
                <w:rFonts w:ascii="Arial" w:hAnsi="Arial" w:cs="Arial"/>
                <w:sz w:val="18"/>
                <w:szCs w:val="18"/>
              </w:rPr>
              <w:t>Scope</w:t>
            </w:r>
            <w:r w:rsidRPr="00F82540">
              <w:rPr>
                <w:rFonts w:ascii="Arial" w:hAnsi="Arial" w:cs="Arial"/>
                <w:sz w:val="18"/>
                <w:szCs w:val="18"/>
              </w:rPr>
              <w:t>&gt;&gt; drop down list</w:t>
            </w:r>
            <w:r w:rsidR="001F5310" w:rsidRPr="00F82540">
              <w:rPr>
                <w:rFonts w:ascii="Arial" w:hAnsi="Arial" w:cs="Arial"/>
                <w:sz w:val="18"/>
                <w:szCs w:val="18"/>
              </w:rPr>
              <w:t xml:space="preserve"> </w:t>
            </w:r>
            <w:r w:rsidRPr="00F82540">
              <w:rPr>
                <w:rFonts w:ascii="Arial" w:hAnsi="Arial" w:cs="Arial"/>
                <w:sz w:val="18"/>
                <w:szCs w:val="18"/>
              </w:rPr>
              <w:t xml:space="preserve">– </w:t>
            </w:r>
            <w:r w:rsidRPr="00F82540">
              <w:rPr>
                <w:rFonts w:ascii="Arial" w:hAnsi="Arial" w:cs="Arial"/>
                <w:i/>
                <w:sz w:val="18"/>
                <w:szCs w:val="18"/>
              </w:rPr>
              <w:t xml:space="preserve">invoke </w:t>
            </w:r>
            <w:r w:rsidR="001F5CE8" w:rsidRPr="00F82540">
              <w:rPr>
                <w:rFonts w:ascii="Arial" w:hAnsi="Arial" w:cs="Arial"/>
                <w:i/>
                <w:sz w:val="18"/>
                <w:szCs w:val="18"/>
              </w:rPr>
              <w:t>PMUC0</w:t>
            </w:r>
            <w:r w:rsidR="00B91F01">
              <w:rPr>
                <w:rFonts w:ascii="Arial" w:hAnsi="Arial" w:cs="Arial"/>
                <w:i/>
                <w:sz w:val="18"/>
                <w:szCs w:val="18"/>
              </w:rPr>
              <w:t>22</w:t>
            </w:r>
            <w:r w:rsidR="001F5CE8" w:rsidRPr="00F82540">
              <w:rPr>
                <w:rFonts w:ascii="Arial" w:hAnsi="Arial" w:cs="Arial"/>
                <w:i/>
                <w:sz w:val="18"/>
                <w:szCs w:val="18"/>
              </w:rPr>
              <w:t xml:space="preserve"> </w:t>
            </w:r>
            <w:r w:rsidR="00926B19">
              <w:rPr>
                <w:rFonts w:ascii="Arial" w:hAnsi="Arial" w:cs="Arial"/>
                <w:i/>
                <w:sz w:val="18"/>
                <w:szCs w:val="18"/>
              </w:rPr>
              <w:t>–</w:t>
            </w:r>
            <w:r w:rsidR="001F5CE8" w:rsidRPr="00F82540">
              <w:rPr>
                <w:rFonts w:ascii="Arial" w:hAnsi="Arial" w:cs="Arial"/>
                <w:i/>
                <w:sz w:val="18"/>
                <w:szCs w:val="18"/>
              </w:rPr>
              <w:t xml:space="preserve"> </w:t>
            </w:r>
            <w:r w:rsidRPr="00F82540">
              <w:rPr>
                <w:rFonts w:ascii="Arial" w:hAnsi="Arial" w:cs="Arial"/>
                <w:i/>
                <w:sz w:val="18"/>
                <w:szCs w:val="18"/>
              </w:rPr>
              <w:t xml:space="preserve">Get </w:t>
            </w:r>
            <w:r w:rsidR="00C95EC0">
              <w:rPr>
                <w:rFonts w:ascii="Arial" w:hAnsi="Arial" w:cs="Arial"/>
                <w:i/>
                <w:sz w:val="18"/>
                <w:szCs w:val="18"/>
              </w:rPr>
              <w:t xml:space="preserve">Report </w:t>
            </w:r>
            <w:r w:rsidR="00F82540" w:rsidRPr="00F82540">
              <w:rPr>
                <w:rFonts w:ascii="Arial" w:hAnsi="Arial" w:cs="Arial"/>
                <w:i/>
                <w:sz w:val="18"/>
                <w:szCs w:val="18"/>
              </w:rPr>
              <w:t>Scope</w:t>
            </w:r>
            <w:r w:rsidR="00B91F01">
              <w:rPr>
                <w:rFonts w:ascii="Arial" w:hAnsi="Arial" w:cs="Arial"/>
                <w:i/>
                <w:sz w:val="18"/>
                <w:szCs w:val="18"/>
              </w:rPr>
              <w:t>(s)</w:t>
            </w:r>
          </w:p>
          <w:p w14:paraId="49895D37" w14:textId="77777777" w:rsidR="004D2183" w:rsidRPr="00D64C4E" w:rsidRDefault="004D2183" w:rsidP="00926B19">
            <w:pPr>
              <w:ind w:left="720"/>
              <w:rPr>
                <w:rFonts w:ascii="Arial" w:hAnsi="Arial" w:cs="Arial"/>
                <w:b/>
                <w:sz w:val="18"/>
                <w:szCs w:val="18"/>
              </w:rPr>
            </w:pPr>
            <w:r w:rsidRPr="00D64C4E">
              <w:rPr>
                <w:rFonts w:ascii="Arial" w:hAnsi="Arial" w:cs="Arial"/>
                <w:b/>
                <w:sz w:val="18"/>
                <w:szCs w:val="18"/>
              </w:rPr>
              <w:t>BOTH ROUTES</w:t>
            </w:r>
          </w:p>
          <w:p w14:paraId="35C9EB9C" w14:textId="77777777" w:rsidR="00D64C4E" w:rsidRPr="00D64C4E" w:rsidRDefault="00D64C4E" w:rsidP="004E06BD">
            <w:pPr>
              <w:numPr>
                <w:ilvl w:val="0"/>
                <w:numId w:val="44"/>
              </w:numPr>
              <w:rPr>
                <w:rFonts w:ascii="Arial" w:hAnsi="Arial" w:cs="Arial"/>
                <w:sz w:val="18"/>
                <w:szCs w:val="18"/>
              </w:rPr>
            </w:pPr>
            <w:r>
              <w:rPr>
                <w:rFonts w:ascii="Arial" w:hAnsi="Arial" w:cs="Arial"/>
                <w:sz w:val="18"/>
                <w:szCs w:val="18"/>
              </w:rPr>
              <w:t>The system displays the Select a Filter section of the screen</w:t>
            </w:r>
            <w:r w:rsidR="00C95EC0">
              <w:rPr>
                <w:rFonts w:ascii="Arial" w:hAnsi="Arial" w:cs="Arial"/>
                <w:sz w:val="18"/>
                <w:szCs w:val="18"/>
              </w:rPr>
              <w:t xml:space="preserve"> with the “Default Filter”</w:t>
            </w:r>
            <w:r w:rsidR="00F22A34">
              <w:rPr>
                <w:rFonts w:ascii="Arial" w:hAnsi="Arial" w:cs="Arial"/>
                <w:sz w:val="18"/>
                <w:szCs w:val="18"/>
              </w:rPr>
              <w:t xml:space="preserve"> pre-selected invoke ‘</w:t>
            </w:r>
            <w:r w:rsidR="00F22A34" w:rsidRPr="00F22A34">
              <w:rPr>
                <w:rFonts w:ascii="Arial" w:hAnsi="Arial" w:cs="Arial"/>
                <w:i/>
                <w:sz w:val="18"/>
                <w:szCs w:val="18"/>
              </w:rPr>
              <w:t>PMUC0</w:t>
            </w:r>
            <w:r w:rsidR="00B91F01">
              <w:rPr>
                <w:rFonts w:ascii="Arial" w:hAnsi="Arial" w:cs="Arial"/>
                <w:i/>
                <w:sz w:val="18"/>
                <w:szCs w:val="18"/>
              </w:rPr>
              <w:t>23</w:t>
            </w:r>
            <w:r w:rsidR="00F22A34" w:rsidRPr="00F22A34">
              <w:rPr>
                <w:rFonts w:ascii="Arial" w:hAnsi="Arial" w:cs="Arial"/>
                <w:i/>
                <w:sz w:val="18"/>
                <w:szCs w:val="18"/>
              </w:rPr>
              <w:t xml:space="preserve"> – </w:t>
            </w:r>
            <w:r w:rsidR="00B91F01">
              <w:rPr>
                <w:rFonts w:ascii="Arial" w:hAnsi="Arial" w:cs="Arial"/>
                <w:i/>
                <w:sz w:val="18"/>
                <w:szCs w:val="18"/>
              </w:rPr>
              <w:t xml:space="preserve">Get </w:t>
            </w:r>
            <w:r w:rsidR="00F22A34" w:rsidRPr="00F22A34">
              <w:rPr>
                <w:rFonts w:ascii="Arial" w:hAnsi="Arial" w:cs="Arial"/>
                <w:i/>
                <w:sz w:val="18"/>
                <w:szCs w:val="18"/>
              </w:rPr>
              <w:t>Report Filter</w:t>
            </w:r>
            <w:r w:rsidR="00B91F01">
              <w:rPr>
                <w:rFonts w:ascii="Arial" w:hAnsi="Arial" w:cs="Arial"/>
                <w:i/>
                <w:sz w:val="18"/>
                <w:szCs w:val="18"/>
              </w:rPr>
              <w:t>(s)</w:t>
            </w:r>
            <w:r w:rsidR="00F22A34">
              <w:rPr>
                <w:rFonts w:ascii="Arial" w:hAnsi="Arial" w:cs="Arial"/>
                <w:sz w:val="18"/>
                <w:szCs w:val="18"/>
              </w:rPr>
              <w:t>’</w:t>
            </w:r>
          </w:p>
          <w:p w14:paraId="1E609757" w14:textId="77777777" w:rsidR="00D64C4E" w:rsidRPr="00D64C4E" w:rsidRDefault="00D64C4E" w:rsidP="00926B19">
            <w:pPr>
              <w:ind w:left="720"/>
              <w:rPr>
                <w:rFonts w:ascii="Arial" w:hAnsi="Arial" w:cs="Arial"/>
                <w:b/>
                <w:sz w:val="18"/>
                <w:szCs w:val="18"/>
              </w:rPr>
            </w:pPr>
            <w:r w:rsidRPr="00D64C4E">
              <w:rPr>
                <w:rFonts w:ascii="Arial" w:hAnsi="Arial" w:cs="Arial"/>
                <w:b/>
                <w:sz w:val="18"/>
                <w:szCs w:val="18"/>
              </w:rPr>
              <w:t>ROUTE 1 – SELECT A FILTER</w:t>
            </w:r>
          </w:p>
          <w:p w14:paraId="7A9AAC02" w14:textId="77777777" w:rsidR="00D64C4E" w:rsidRDefault="00D64C4E" w:rsidP="004E06BD">
            <w:pPr>
              <w:numPr>
                <w:ilvl w:val="0"/>
                <w:numId w:val="44"/>
              </w:numPr>
              <w:rPr>
                <w:rFonts w:ascii="Arial" w:hAnsi="Arial" w:cs="Arial"/>
                <w:sz w:val="18"/>
                <w:szCs w:val="18"/>
              </w:rPr>
            </w:pPr>
            <w:r>
              <w:rPr>
                <w:rFonts w:ascii="Arial" w:hAnsi="Arial" w:cs="Arial"/>
                <w:sz w:val="18"/>
                <w:szCs w:val="18"/>
              </w:rPr>
              <w:t xml:space="preserve">The user selects a </w:t>
            </w:r>
            <w:r w:rsidR="00C95EC0">
              <w:rPr>
                <w:rFonts w:ascii="Arial" w:hAnsi="Arial" w:cs="Arial"/>
                <w:sz w:val="18"/>
                <w:szCs w:val="18"/>
              </w:rPr>
              <w:t xml:space="preserve">different </w:t>
            </w:r>
            <w:r>
              <w:rPr>
                <w:rFonts w:ascii="Arial" w:hAnsi="Arial" w:cs="Arial"/>
                <w:sz w:val="18"/>
                <w:szCs w:val="18"/>
              </w:rPr>
              <w:t xml:space="preserve">filter from the &lt;&lt;Select a Filter&gt;&gt; drop down list invoke </w:t>
            </w:r>
            <w:r>
              <w:rPr>
                <w:rFonts w:ascii="Arial" w:hAnsi="Arial" w:cs="Arial"/>
                <w:i/>
                <w:sz w:val="18"/>
                <w:szCs w:val="18"/>
              </w:rPr>
              <w:t>PMUC0</w:t>
            </w:r>
            <w:r w:rsidR="00B91F01">
              <w:rPr>
                <w:rFonts w:ascii="Arial" w:hAnsi="Arial" w:cs="Arial"/>
                <w:i/>
                <w:sz w:val="18"/>
                <w:szCs w:val="18"/>
              </w:rPr>
              <w:t>23</w:t>
            </w:r>
            <w:r>
              <w:rPr>
                <w:rFonts w:ascii="Arial" w:hAnsi="Arial" w:cs="Arial"/>
                <w:i/>
                <w:sz w:val="18"/>
                <w:szCs w:val="18"/>
              </w:rPr>
              <w:t xml:space="preserve"> – Get Report Filter</w:t>
            </w:r>
            <w:r w:rsidR="00B91F01">
              <w:rPr>
                <w:rFonts w:ascii="Arial" w:hAnsi="Arial" w:cs="Arial"/>
                <w:i/>
                <w:sz w:val="18"/>
                <w:szCs w:val="18"/>
              </w:rPr>
              <w:t>(</w:t>
            </w:r>
            <w:r>
              <w:rPr>
                <w:rFonts w:ascii="Arial" w:hAnsi="Arial" w:cs="Arial"/>
                <w:i/>
                <w:sz w:val="18"/>
                <w:szCs w:val="18"/>
              </w:rPr>
              <w:t>s</w:t>
            </w:r>
            <w:r w:rsidR="00B91F01">
              <w:rPr>
                <w:rFonts w:ascii="Arial" w:hAnsi="Arial" w:cs="Arial"/>
                <w:i/>
                <w:sz w:val="18"/>
                <w:szCs w:val="18"/>
              </w:rPr>
              <w:t>)</w:t>
            </w:r>
          </w:p>
          <w:p w14:paraId="1AC5CCE7" w14:textId="77777777" w:rsidR="00D64C4E" w:rsidRPr="00A06E13" w:rsidRDefault="00D64C4E" w:rsidP="00926B19">
            <w:pPr>
              <w:ind w:left="720"/>
              <w:rPr>
                <w:rFonts w:ascii="Arial" w:hAnsi="Arial" w:cs="Arial"/>
                <w:b/>
                <w:sz w:val="18"/>
                <w:szCs w:val="18"/>
              </w:rPr>
            </w:pPr>
            <w:r>
              <w:rPr>
                <w:rFonts w:ascii="Arial" w:hAnsi="Arial" w:cs="Arial"/>
                <w:b/>
                <w:sz w:val="18"/>
                <w:szCs w:val="18"/>
              </w:rPr>
              <w:t>BOTH ROUTES</w:t>
            </w:r>
          </w:p>
          <w:p w14:paraId="31527D48" w14:textId="77777777" w:rsidR="00D64C4E" w:rsidRDefault="00D64C4E" w:rsidP="004E06BD">
            <w:pPr>
              <w:numPr>
                <w:ilvl w:val="0"/>
                <w:numId w:val="44"/>
              </w:numPr>
              <w:rPr>
                <w:rFonts w:ascii="Arial" w:hAnsi="Arial" w:cs="Arial"/>
                <w:sz w:val="18"/>
                <w:szCs w:val="18"/>
              </w:rPr>
            </w:pPr>
            <w:r w:rsidRPr="00815C4F">
              <w:rPr>
                <w:rFonts w:ascii="Arial" w:hAnsi="Arial" w:cs="Arial"/>
                <w:sz w:val="18"/>
                <w:szCs w:val="18"/>
              </w:rPr>
              <w:t xml:space="preserve">The system presents a “Select Date Range” dialogue </w:t>
            </w:r>
          </w:p>
          <w:p w14:paraId="449CF1F2" w14:textId="77777777" w:rsidR="00D64C4E" w:rsidRDefault="00D64C4E" w:rsidP="004E06BD">
            <w:pPr>
              <w:numPr>
                <w:ilvl w:val="0"/>
                <w:numId w:val="44"/>
              </w:numPr>
              <w:rPr>
                <w:rFonts w:ascii="Arial" w:hAnsi="Arial" w:cs="Arial"/>
                <w:sz w:val="18"/>
                <w:szCs w:val="18"/>
              </w:rPr>
            </w:pPr>
            <w:r w:rsidRPr="00815C4F">
              <w:rPr>
                <w:rFonts w:ascii="Arial" w:hAnsi="Arial" w:cs="Arial"/>
                <w:sz w:val="18"/>
                <w:szCs w:val="18"/>
              </w:rPr>
              <w:t>The user selects a date range</w:t>
            </w:r>
          </w:p>
          <w:p w14:paraId="53FAB2FF" w14:textId="77777777" w:rsidR="00D64C4E" w:rsidRDefault="00D64C4E" w:rsidP="004E06BD">
            <w:pPr>
              <w:numPr>
                <w:ilvl w:val="0"/>
                <w:numId w:val="44"/>
              </w:numPr>
              <w:rPr>
                <w:rFonts w:ascii="Arial" w:hAnsi="Arial" w:cs="Arial"/>
                <w:sz w:val="18"/>
                <w:szCs w:val="18"/>
              </w:rPr>
            </w:pPr>
            <w:r>
              <w:rPr>
                <w:rFonts w:ascii="Arial" w:hAnsi="Arial" w:cs="Arial"/>
                <w:sz w:val="18"/>
                <w:szCs w:val="18"/>
              </w:rPr>
              <w:t>The user selects the “Request” option</w:t>
            </w:r>
          </w:p>
          <w:p w14:paraId="53B1B18F" w14:textId="77777777" w:rsidR="00D64C4E" w:rsidRDefault="00D64C4E" w:rsidP="004E06BD">
            <w:pPr>
              <w:numPr>
                <w:ilvl w:val="0"/>
                <w:numId w:val="44"/>
              </w:numPr>
              <w:rPr>
                <w:rFonts w:ascii="Arial" w:hAnsi="Arial" w:cs="Arial"/>
                <w:sz w:val="18"/>
                <w:szCs w:val="18"/>
              </w:rPr>
            </w:pPr>
            <w:r>
              <w:rPr>
                <w:rFonts w:ascii="Arial" w:hAnsi="Arial" w:cs="Arial"/>
                <w:sz w:val="18"/>
                <w:szCs w:val="18"/>
              </w:rPr>
              <w:t>The system runs the report.</w:t>
            </w:r>
          </w:p>
          <w:p w14:paraId="3987D4CA" w14:textId="77777777" w:rsidR="00E844BF" w:rsidRPr="0063561F" w:rsidRDefault="00D64C4E" w:rsidP="004E06BD">
            <w:pPr>
              <w:numPr>
                <w:ilvl w:val="0"/>
                <w:numId w:val="44"/>
              </w:numPr>
              <w:rPr>
                <w:rFonts w:ascii="Arial" w:hAnsi="Arial" w:cs="Arial"/>
                <w:strike/>
                <w:sz w:val="18"/>
                <w:szCs w:val="18"/>
              </w:rPr>
            </w:pPr>
            <w:r w:rsidRPr="0063561F">
              <w:rPr>
                <w:rFonts w:ascii="Arial" w:hAnsi="Arial" w:cs="Arial"/>
                <w:strike/>
                <w:sz w:val="18"/>
                <w:szCs w:val="18"/>
              </w:rPr>
              <w:t>The system returns the user to the “My Reports” tab displaying the status of the report they have just requested.</w:t>
            </w:r>
          </w:p>
          <w:p w14:paraId="595B8C0B" w14:textId="77777777" w:rsidR="0063561F" w:rsidRDefault="0063561F" w:rsidP="0063561F">
            <w:pPr>
              <w:ind w:left="720"/>
              <w:rPr>
                <w:rFonts w:ascii="Arial" w:hAnsi="Arial" w:cs="Arial"/>
                <w:sz w:val="18"/>
                <w:szCs w:val="18"/>
              </w:rPr>
            </w:pPr>
            <w:r>
              <w:rPr>
                <w:rFonts w:ascii="Arial" w:hAnsi="Arial" w:cs="Arial"/>
                <w:sz w:val="18"/>
                <w:szCs w:val="18"/>
              </w:rPr>
              <w:t>The system displays a ‘Your report request has been submitted. To view the report click on the My Reports tab’ message</w:t>
            </w:r>
          </w:p>
          <w:p w14:paraId="62F59B61" w14:textId="0C7E0391" w:rsidR="0063561F" w:rsidRPr="005D68D4" w:rsidRDefault="0063561F" w:rsidP="0063561F">
            <w:pPr>
              <w:ind w:left="720"/>
              <w:rPr>
                <w:rFonts w:ascii="Arial" w:hAnsi="Arial" w:cs="Arial"/>
                <w:sz w:val="18"/>
                <w:szCs w:val="18"/>
              </w:rPr>
            </w:pPr>
          </w:p>
        </w:tc>
      </w:tr>
      <w:tr w:rsidR="005B12E4" w:rsidRPr="005D68D4" w14:paraId="72C6BDB6" w14:textId="77777777" w:rsidTr="00322B9D">
        <w:tc>
          <w:tcPr>
            <w:tcW w:w="2093" w:type="dxa"/>
            <w:shd w:val="pct20" w:color="auto" w:fill="auto"/>
          </w:tcPr>
          <w:p w14:paraId="3469E7DB" w14:textId="28186EF2" w:rsidR="005B12E4" w:rsidRPr="005D68D4" w:rsidRDefault="005B12E4" w:rsidP="00AF6F0D">
            <w:pPr>
              <w:rPr>
                <w:rFonts w:ascii="Arial" w:hAnsi="Arial" w:cs="Arial"/>
                <w:b/>
                <w:bCs/>
                <w:sz w:val="18"/>
                <w:szCs w:val="18"/>
              </w:rPr>
            </w:pPr>
            <w:r w:rsidRPr="005D68D4">
              <w:rPr>
                <w:rFonts w:ascii="Arial" w:hAnsi="Arial" w:cs="Arial"/>
                <w:b/>
                <w:bCs/>
                <w:sz w:val="18"/>
                <w:szCs w:val="18"/>
              </w:rPr>
              <w:t>Alternate scenario extensions</w:t>
            </w:r>
          </w:p>
          <w:p w14:paraId="5DF08563" w14:textId="77777777" w:rsidR="005B12E4" w:rsidRPr="005D68D4" w:rsidRDefault="005B12E4" w:rsidP="00AF6F0D">
            <w:pPr>
              <w:rPr>
                <w:rFonts w:ascii="Arial" w:hAnsi="Arial" w:cs="Arial"/>
                <w:b/>
                <w:bCs/>
                <w:sz w:val="18"/>
                <w:szCs w:val="18"/>
              </w:rPr>
            </w:pPr>
          </w:p>
          <w:p w14:paraId="6F3A1615" w14:textId="77777777" w:rsidR="005B12E4" w:rsidRPr="005D68D4" w:rsidRDefault="005B12E4" w:rsidP="00AF6F0D">
            <w:pPr>
              <w:rPr>
                <w:rFonts w:ascii="Arial" w:hAnsi="Arial" w:cs="Arial"/>
                <w:b/>
                <w:bCs/>
                <w:sz w:val="18"/>
                <w:szCs w:val="18"/>
              </w:rPr>
            </w:pPr>
          </w:p>
        </w:tc>
        <w:tc>
          <w:tcPr>
            <w:tcW w:w="7229" w:type="dxa"/>
            <w:shd w:val="clear" w:color="auto" w:fill="auto"/>
          </w:tcPr>
          <w:p w14:paraId="226E0BC8" w14:textId="77777777" w:rsidR="004B78DF" w:rsidRPr="005D68D4" w:rsidRDefault="004B78DF" w:rsidP="00AF6F0D">
            <w:pPr>
              <w:rPr>
                <w:rFonts w:ascii="Arial" w:hAnsi="Arial" w:cs="Arial"/>
                <w:sz w:val="18"/>
                <w:szCs w:val="18"/>
              </w:rPr>
            </w:pPr>
          </w:p>
        </w:tc>
      </w:tr>
      <w:tr w:rsidR="005B12E4" w:rsidRPr="005D68D4" w14:paraId="5FA9B387" w14:textId="77777777" w:rsidTr="00322B9D">
        <w:trPr>
          <w:trHeight w:val="683"/>
        </w:trPr>
        <w:tc>
          <w:tcPr>
            <w:tcW w:w="2093" w:type="dxa"/>
            <w:shd w:val="pct20" w:color="auto" w:fill="auto"/>
          </w:tcPr>
          <w:p w14:paraId="4D68E8F3"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Business Logic/ Rules/ Supplementary Info</w:t>
            </w:r>
          </w:p>
          <w:p w14:paraId="4CBD999A" w14:textId="77777777" w:rsidR="005B12E4" w:rsidRPr="005D68D4" w:rsidRDefault="005B12E4" w:rsidP="00AF6F0D">
            <w:pPr>
              <w:rPr>
                <w:rFonts w:ascii="Arial" w:hAnsi="Arial" w:cs="Arial"/>
                <w:b/>
                <w:bCs/>
                <w:sz w:val="18"/>
                <w:szCs w:val="18"/>
              </w:rPr>
            </w:pPr>
          </w:p>
        </w:tc>
        <w:tc>
          <w:tcPr>
            <w:tcW w:w="7229" w:type="dxa"/>
            <w:shd w:val="clear" w:color="auto" w:fill="auto"/>
          </w:tcPr>
          <w:p w14:paraId="20BA954B" w14:textId="77777777" w:rsidR="005B12E4" w:rsidRPr="00926B19" w:rsidRDefault="00295A94" w:rsidP="004E06BD">
            <w:pPr>
              <w:pStyle w:val="ListParagraph"/>
              <w:numPr>
                <w:ilvl w:val="0"/>
                <w:numId w:val="43"/>
              </w:numPr>
              <w:rPr>
                <w:rFonts w:cs="Arial"/>
                <w:sz w:val="18"/>
                <w:szCs w:val="18"/>
                <w:u w:val="single"/>
              </w:rPr>
            </w:pPr>
            <w:r w:rsidRPr="00926B19">
              <w:rPr>
                <w:rFonts w:cs="Arial"/>
                <w:sz w:val="18"/>
                <w:szCs w:val="18"/>
                <w:u w:val="single"/>
              </w:rPr>
              <w:t>Request</w:t>
            </w:r>
            <w:r w:rsidR="00A9740D" w:rsidRPr="00926B19">
              <w:rPr>
                <w:rFonts w:cs="Arial"/>
                <w:sz w:val="18"/>
                <w:szCs w:val="18"/>
                <w:u w:val="single"/>
              </w:rPr>
              <w:t xml:space="preserve"> Report tab</w:t>
            </w:r>
          </w:p>
          <w:p w14:paraId="30FE2AC0" w14:textId="77777777" w:rsidR="004B78DF" w:rsidRDefault="00A9740D" w:rsidP="00AF6F0D">
            <w:pPr>
              <w:rPr>
                <w:rFonts w:ascii="Arial" w:hAnsi="Arial" w:cs="Arial"/>
                <w:sz w:val="18"/>
                <w:szCs w:val="18"/>
              </w:rPr>
            </w:pPr>
            <w:r>
              <w:rPr>
                <w:rFonts w:ascii="Arial" w:hAnsi="Arial" w:cs="Arial"/>
                <w:sz w:val="18"/>
                <w:szCs w:val="18"/>
              </w:rPr>
              <w:t xml:space="preserve">Upon the user navigating to the </w:t>
            </w:r>
            <w:r w:rsidR="00295A94">
              <w:rPr>
                <w:rFonts w:ascii="Arial" w:hAnsi="Arial" w:cs="Arial"/>
                <w:sz w:val="18"/>
                <w:szCs w:val="18"/>
              </w:rPr>
              <w:t>Request</w:t>
            </w:r>
            <w:r>
              <w:rPr>
                <w:rFonts w:ascii="Arial" w:hAnsi="Arial" w:cs="Arial"/>
                <w:sz w:val="18"/>
                <w:szCs w:val="18"/>
              </w:rPr>
              <w:t xml:space="preserve"> Report tab a new tab should be displayed.  </w:t>
            </w:r>
          </w:p>
          <w:p w14:paraId="21BACCB0" w14:textId="77777777" w:rsidR="004B78DF" w:rsidRDefault="005C22FE" w:rsidP="00AF6F0D">
            <w:pPr>
              <w:rPr>
                <w:rFonts w:ascii="Arial" w:hAnsi="Arial" w:cs="Arial"/>
                <w:sz w:val="18"/>
                <w:szCs w:val="18"/>
              </w:rPr>
            </w:pPr>
            <w:r>
              <w:rPr>
                <w:rFonts w:ascii="Arial" w:hAnsi="Arial" w:cs="Arial"/>
                <w:sz w:val="18"/>
                <w:szCs w:val="18"/>
              </w:rPr>
              <w:t>If the user does not have Request Report permissions then the Request Report Tab should be greyed out/not selectable</w:t>
            </w:r>
          </w:p>
          <w:p w14:paraId="164B339D" w14:textId="77777777" w:rsidR="005C22FE" w:rsidRDefault="005C22FE" w:rsidP="00AF6F0D">
            <w:pPr>
              <w:rPr>
                <w:rFonts w:ascii="Arial" w:hAnsi="Arial" w:cs="Arial"/>
                <w:sz w:val="18"/>
                <w:szCs w:val="18"/>
              </w:rPr>
            </w:pPr>
          </w:p>
          <w:p w14:paraId="5E07BFF0" w14:textId="77777777" w:rsidR="00A9740D" w:rsidRDefault="00A9740D" w:rsidP="00AF6F0D">
            <w:pPr>
              <w:rPr>
                <w:rFonts w:ascii="Arial" w:hAnsi="Arial" w:cs="Arial"/>
                <w:sz w:val="18"/>
                <w:szCs w:val="18"/>
              </w:rPr>
            </w:pPr>
            <w:r>
              <w:rPr>
                <w:rFonts w:ascii="Arial" w:hAnsi="Arial" w:cs="Arial"/>
                <w:sz w:val="18"/>
                <w:szCs w:val="18"/>
              </w:rPr>
              <w:t xml:space="preserve">The screen should walk the user through </w:t>
            </w:r>
            <w:r w:rsidR="00295A94">
              <w:rPr>
                <w:rFonts w:ascii="Arial" w:hAnsi="Arial" w:cs="Arial"/>
                <w:sz w:val="18"/>
                <w:szCs w:val="18"/>
              </w:rPr>
              <w:t>Requesting</w:t>
            </w:r>
            <w:r>
              <w:rPr>
                <w:rFonts w:ascii="Arial" w:hAnsi="Arial" w:cs="Arial"/>
                <w:sz w:val="18"/>
                <w:szCs w:val="18"/>
              </w:rPr>
              <w:t xml:space="preserve"> a report as follows</w:t>
            </w:r>
            <w:r w:rsidR="007536A1">
              <w:rPr>
                <w:rFonts w:ascii="Arial" w:hAnsi="Arial" w:cs="Arial"/>
                <w:sz w:val="18"/>
                <w:szCs w:val="18"/>
              </w:rPr>
              <w:t xml:space="preserve"> (suggest that this screen is an accordion panel screen which opens up the next section upon completion of the previous)</w:t>
            </w:r>
            <w:r>
              <w:rPr>
                <w:rFonts w:ascii="Arial" w:hAnsi="Arial" w:cs="Arial"/>
                <w:sz w:val="18"/>
                <w:szCs w:val="18"/>
              </w:rPr>
              <w:t>:</w:t>
            </w:r>
          </w:p>
          <w:p w14:paraId="6A5B32FA" w14:textId="77777777" w:rsidR="00A9740D" w:rsidRDefault="00A9740D" w:rsidP="00AF6F0D">
            <w:pPr>
              <w:rPr>
                <w:rFonts w:ascii="Arial" w:hAnsi="Arial" w:cs="Arial"/>
                <w:sz w:val="18"/>
                <w:szCs w:val="18"/>
              </w:rPr>
            </w:pPr>
          </w:p>
          <w:p w14:paraId="47BF8406" w14:textId="77777777" w:rsidR="00691393" w:rsidRDefault="00691393" w:rsidP="004E06BD">
            <w:pPr>
              <w:numPr>
                <w:ilvl w:val="0"/>
                <w:numId w:val="45"/>
              </w:numPr>
              <w:rPr>
                <w:rFonts w:ascii="Arial" w:hAnsi="Arial" w:cs="Arial"/>
                <w:sz w:val="18"/>
                <w:szCs w:val="18"/>
              </w:rPr>
            </w:pPr>
            <w:r>
              <w:rPr>
                <w:rFonts w:ascii="Arial" w:hAnsi="Arial" w:cs="Arial"/>
                <w:sz w:val="18"/>
                <w:szCs w:val="18"/>
              </w:rPr>
              <w:t>Report Type – as the user can run either standard reports or custom reports a way of sub filtering and displaying these is required.  Therefore suggest a radio button is present that allows the user to select either “Standard Reports” or “Custom Reports”.</w:t>
            </w:r>
          </w:p>
          <w:p w14:paraId="1938C6E7" w14:textId="77777777" w:rsidR="00A9740D" w:rsidRDefault="00A9740D" w:rsidP="004E06BD">
            <w:pPr>
              <w:numPr>
                <w:ilvl w:val="0"/>
                <w:numId w:val="45"/>
              </w:numPr>
              <w:rPr>
                <w:rFonts w:ascii="Arial" w:hAnsi="Arial" w:cs="Arial"/>
                <w:sz w:val="18"/>
                <w:szCs w:val="18"/>
              </w:rPr>
            </w:pPr>
            <w:r>
              <w:rPr>
                <w:rFonts w:ascii="Arial" w:hAnsi="Arial" w:cs="Arial"/>
                <w:sz w:val="18"/>
                <w:szCs w:val="18"/>
              </w:rPr>
              <w:t>Select a Report – this should be a pull down list that displays all the reports available to the user</w:t>
            </w:r>
            <w:r w:rsidR="00691393">
              <w:rPr>
                <w:rFonts w:ascii="Arial" w:hAnsi="Arial" w:cs="Arial"/>
                <w:sz w:val="18"/>
                <w:szCs w:val="18"/>
              </w:rPr>
              <w:t xml:space="preserve"> based on the previous selection</w:t>
            </w:r>
            <w:r>
              <w:rPr>
                <w:rFonts w:ascii="Arial" w:hAnsi="Arial" w:cs="Arial"/>
                <w:sz w:val="18"/>
                <w:szCs w:val="18"/>
              </w:rPr>
              <w:t xml:space="preserve"> (</w:t>
            </w:r>
            <w:r w:rsidRPr="00BE5870">
              <w:rPr>
                <w:rFonts w:ascii="Arial" w:hAnsi="Arial" w:cs="Arial"/>
                <w:i/>
                <w:sz w:val="18"/>
                <w:szCs w:val="18"/>
              </w:rPr>
              <w:t>invoke PMUC0</w:t>
            </w:r>
            <w:r w:rsidR="00B91F01">
              <w:rPr>
                <w:rFonts w:ascii="Arial" w:hAnsi="Arial" w:cs="Arial"/>
                <w:i/>
                <w:sz w:val="18"/>
                <w:szCs w:val="18"/>
              </w:rPr>
              <w:t>21</w:t>
            </w:r>
            <w:r w:rsidRPr="00BE5870">
              <w:rPr>
                <w:rFonts w:ascii="Arial" w:hAnsi="Arial" w:cs="Arial"/>
                <w:i/>
                <w:sz w:val="18"/>
                <w:szCs w:val="18"/>
              </w:rPr>
              <w:t xml:space="preserve"> – Available Reports</w:t>
            </w:r>
            <w:r w:rsidR="00BE5870">
              <w:rPr>
                <w:rFonts w:ascii="Arial" w:hAnsi="Arial" w:cs="Arial"/>
                <w:sz w:val="18"/>
                <w:szCs w:val="18"/>
              </w:rPr>
              <w:t>), it should also display any reports that the user has previously created/saved via the Create/</w:t>
            </w:r>
            <w:r w:rsidR="007536A1">
              <w:rPr>
                <w:rFonts w:ascii="Arial" w:hAnsi="Arial" w:cs="Arial"/>
                <w:sz w:val="18"/>
                <w:szCs w:val="18"/>
              </w:rPr>
              <w:t>S</w:t>
            </w:r>
            <w:r w:rsidR="00BE5870">
              <w:rPr>
                <w:rFonts w:ascii="Arial" w:hAnsi="Arial" w:cs="Arial"/>
                <w:sz w:val="18"/>
                <w:szCs w:val="18"/>
              </w:rPr>
              <w:t>ave Report options (</w:t>
            </w:r>
            <w:r w:rsidR="00BE5870" w:rsidRPr="004B78DF">
              <w:rPr>
                <w:rFonts w:ascii="Arial" w:hAnsi="Arial" w:cs="Arial"/>
                <w:i/>
                <w:sz w:val="18"/>
                <w:szCs w:val="18"/>
              </w:rPr>
              <w:t xml:space="preserve">invoke </w:t>
            </w:r>
            <w:r w:rsidR="00612C6E">
              <w:rPr>
                <w:rFonts w:ascii="Arial" w:hAnsi="Arial" w:cs="Arial"/>
                <w:i/>
                <w:sz w:val="18"/>
                <w:szCs w:val="18"/>
              </w:rPr>
              <w:t>PMUC0</w:t>
            </w:r>
            <w:r w:rsidR="005D4DB6">
              <w:rPr>
                <w:rFonts w:ascii="Arial" w:hAnsi="Arial" w:cs="Arial"/>
                <w:i/>
                <w:sz w:val="18"/>
                <w:szCs w:val="18"/>
              </w:rPr>
              <w:t>28</w:t>
            </w:r>
            <w:r w:rsidR="00612C6E">
              <w:rPr>
                <w:rFonts w:ascii="Arial" w:hAnsi="Arial" w:cs="Arial"/>
                <w:i/>
                <w:sz w:val="18"/>
                <w:szCs w:val="18"/>
              </w:rPr>
              <w:t xml:space="preserve"> –</w:t>
            </w:r>
            <w:r w:rsidR="001F5CE8">
              <w:rPr>
                <w:rFonts w:ascii="Arial" w:hAnsi="Arial" w:cs="Arial"/>
                <w:i/>
                <w:sz w:val="18"/>
                <w:szCs w:val="18"/>
              </w:rPr>
              <w:t xml:space="preserve"> S</w:t>
            </w:r>
            <w:r w:rsidR="00612C6E">
              <w:rPr>
                <w:rFonts w:ascii="Arial" w:hAnsi="Arial" w:cs="Arial"/>
                <w:i/>
                <w:sz w:val="18"/>
                <w:szCs w:val="18"/>
              </w:rPr>
              <w:t>ave Report</w:t>
            </w:r>
            <w:r w:rsidR="00BE5870">
              <w:rPr>
                <w:rFonts w:ascii="Arial" w:hAnsi="Arial" w:cs="Arial"/>
                <w:sz w:val="18"/>
                <w:szCs w:val="18"/>
              </w:rPr>
              <w:t>).</w:t>
            </w:r>
            <w:r w:rsidR="007536A1">
              <w:rPr>
                <w:rFonts w:ascii="Arial" w:hAnsi="Arial" w:cs="Arial"/>
                <w:sz w:val="18"/>
                <w:szCs w:val="18"/>
              </w:rPr>
              <w:t xml:space="preserve">  Once the report has been selected the &lt;&lt;Report Scope&gt;&gt; section of the screen should be expanded.</w:t>
            </w:r>
            <w:r w:rsidR="00691393">
              <w:rPr>
                <w:rFonts w:ascii="Arial" w:hAnsi="Arial" w:cs="Arial"/>
                <w:sz w:val="18"/>
                <w:szCs w:val="18"/>
              </w:rPr>
              <w:t xml:space="preserve"> </w:t>
            </w:r>
          </w:p>
          <w:p w14:paraId="323354E6" w14:textId="77777777" w:rsidR="007536A1" w:rsidRDefault="007536A1" w:rsidP="004E06BD">
            <w:pPr>
              <w:numPr>
                <w:ilvl w:val="0"/>
                <w:numId w:val="45"/>
              </w:numPr>
              <w:rPr>
                <w:rFonts w:ascii="Arial" w:hAnsi="Arial" w:cs="Arial"/>
                <w:sz w:val="18"/>
                <w:szCs w:val="18"/>
              </w:rPr>
            </w:pPr>
            <w:r>
              <w:rPr>
                <w:rFonts w:ascii="Arial" w:hAnsi="Arial" w:cs="Arial"/>
                <w:sz w:val="18"/>
                <w:szCs w:val="18"/>
              </w:rPr>
              <w:t>The &lt;&lt;Report Scope&gt;&gt; pull down list should display the “Default Report Scope for the selected report or allow the user to pick an alternative scope from a list (</w:t>
            </w:r>
            <w:r>
              <w:rPr>
                <w:rFonts w:ascii="Arial" w:hAnsi="Arial" w:cs="Arial"/>
                <w:i/>
                <w:sz w:val="18"/>
                <w:szCs w:val="18"/>
              </w:rPr>
              <w:t>PMUC0</w:t>
            </w:r>
            <w:r w:rsidR="00B91F01">
              <w:rPr>
                <w:rFonts w:ascii="Arial" w:hAnsi="Arial" w:cs="Arial"/>
                <w:i/>
                <w:sz w:val="18"/>
                <w:szCs w:val="18"/>
              </w:rPr>
              <w:t>22</w:t>
            </w:r>
            <w:r w:rsidRPr="007536A1">
              <w:rPr>
                <w:rFonts w:ascii="Arial" w:hAnsi="Arial" w:cs="Arial"/>
                <w:i/>
                <w:sz w:val="18"/>
                <w:szCs w:val="18"/>
              </w:rPr>
              <w:t xml:space="preserve"> – Get Report Scope</w:t>
            </w:r>
            <w:r w:rsidR="00B91F01">
              <w:rPr>
                <w:rFonts w:ascii="Arial" w:hAnsi="Arial" w:cs="Arial"/>
                <w:i/>
                <w:sz w:val="18"/>
                <w:szCs w:val="18"/>
              </w:rPr>
              <w:t>(s)</w:t>
            </w:r>
            <w:r>
              <w:rPr>
                <w:rFonts w:ascii="Arial" w:hAnsi="Arial" w:cs="Arial"/>
                <w:sz w:val="18"/>
                <w:szCs w:val="18"/>
              </w:rPr>
              <w:t xml:space="preserve">) </w:t>
            </w:r>
            <w:r w:rsidR="007A25EE">
              <w:rPr>
                <w:rFonts w:ascii="Arial" w:hAnsi="Arial" w:cs="Arial"/>
                <w:sz w:val="18"/>
                <w:szCs w:val="18"/>
              </w:rPr>
              <w:t xml:space="preserve">once a “Report Scope” has been selected the </w:t>
            </w:r>
            <w:r w:rsidR="00672CC4">
              <w:rPr>
                <w:rFonts w:ascii="Arial" w:hAnsi="Arial" w:cs="Arial"/>
                <w:sz w:val="18"/>
                <w:szCs w:val="18"/>
              </w:rPr>
              <w:t>&lt;&lt;Report Filters&gt;&gt; section of the screen should be expanded.</w:t>
            </w:r>
          </w:p>
          <w:p w14:paraId="764CD23E" w14:textId="77777777" w:rsidR="007A25EE" w:rsidRDefault="00672CC4" w:rsidP="004E06BD">
            <w:pPr>
              <w:numPr>
                <w:ilvl w:val="0"/>
                <w:numId w:val="45"/>
              </w:numPr>
              <w:rPr>
                <w:rFonts w:ascii="Arial" w:hAnsi="Arial" w:cs="Arial"/>
                <w:sz w:val="18"/>
                <w:szCs w:val="18"/>
              </w:rPr>
            </w:pPr>
            <w:r>
              <w:rPr>
                <w:rFonts w:ascii="Arial" w:hAnsi="Arial" w:cs="Arial"/>
                <w:sz w:val="18"/>
                <w:szCs w:val="18"/>
              </w:rPr>
              <w:t xml:space="preserve">The &lt;&lt;Report Filters&gt;&gt; pull down list should display the “Default Report Filter for the selected report invoke or allow the user to pick an alternative filter from a list </w:t>
            </w:r>
            <w:r>
              <w:rPr>
                <w:rFonts w:ascii="Arial" w:hAnsi="Arial" w:cs="Arial"/>
                <w:i/>
                <w:sz w:val="18"/>
                <w:szCs w:val="18"/>
              </w:rPr>
              <w:t>PMUC0</w:t>
            </w:r>
            <w:r w:rsidR="00B91F01">
              <w:rPr>
                <w:rFonts w:ascii="Arial" w:hAnsi="Arial" w:cs="Arial"/>
                <w:i/>
                <w:sz w:val="18"/>
                <w:szCs w:val="18"/>
              </w:rPr>
              <w:t>23</w:t>
            </w:r>
            <w:r w:rsidRPr="007536A1">
              <w:rPr>
                <w:rFonts w:ascii="Arial" w:hAnsi="Arial" w:cs="Arial"/>
                <w:i/>
                <w:sz w:val="18"/>
                <w:szCs w:val="18"/>
              </w:rPr>
              <w:t xml:space="preserve"> – Get Report </w:t>
            </w:r>
            <w:r>
              <w:rPr>
                <w:rFonts w:ascii="Arial" w:hAnsi="Arial" w:cs="Arial"/>
                <w:i/>
                <w:sz w:val="18"/>
                <w:szCs w:val="18"/>
              </w:rPr>
              <w:t>Filter</w:t>
            </w:r>
            <w:r w:rsidR="00B91F01">
              <w:rPr>
                <w:rFonts w:ascii="Arial" w:hAnsi="Arial" w:cs="Arial"/>
                <w:i/>
                <w:sz w:val="18"/>
                <w:szCs w:val="18"/>
              </w:rPr>
              <w:t>(s)</w:t>
            </w:r>
            <w:r>
              <w:rPr>
                <w:rFonts w:ascii="Arial" w:hAnsi="Arial" w:cs="Arial"/>
                <w:sz w:val="18"/>
                <w:szCs w:val="18"/>
              </w:rPr>
              <w:t>, once a “Report Filter” has been selected the &lt;&lt;Date Range&gt;&gt; section of the screen should be expanded.</w:t>
            </w:r>
          </w:p>
          <w:p w14:paraId="7C2A9ACB" w14:textId="77777777" w:rsidR="00BE5870" w:rsidRDefault="00BE5870" w:rsidP="004E06BD">
            <w:pPr>
              <w:numPr>
                <w:ilvl w:val="0"/>
                <w:numId w:val="45"/>
              </w:numPr>
              <w:rPr>
                <w:rFonts w:ascii="Arial" w:hAnsi="Arial" w:cs="Arial"/>
                <w:sz w:val="18"/>
                <w:szCs w:val="18"/>
              </w:rPr>
            </w:pPr>
            <w:r>
              <w:rPr>
                <w:rFonts w:ascii="Arial" w:hAnsi="Arial" w:cs="Arial"/>
                <w:sz w:val="18"/>
                <w:szCs w:val="18"/>
              </w:rPr>
              <w:t>Select a Date Range – allow the user to pick a pre-defined option or manually enter a date range from date pickers</w:t>
            </w:r>
            <w:r w:rsidR="00D351B4">
              <w:rPr>
                <w:rFonts w:ascii="Arial" w:hAnsi="Arial" w:cs="Arial"/>
                <w:sz w:val="18"/>
                <w:szCs w:val="18"/>
              </w:rPr>
              <w:t>, once the Date Range has been selected for the report, enable the “Request Report” button</w:t>
            </w:r>
            <w:r w:rsidR="003A09DE">
              <w:rPr>
                <w:rFonts w:ascii="Arial" w:hAnsi="Arial" w:cs="Arial"/>
                <w:sz w:val="18"/>
                <w:szCs w:val="18"/>
              </w:rPr>
              <w:t>.  NB: Some reports will require a date range whereas others will have an as at date.  The type of date presented will be defined as part of the report mapping.</w:t>
            </w:r>
          </w:p>
          <w:p w14:paraId="09814AC5" w14:textId="77777777" w:rsidR="00BE5870" w:rsidRDefault="00BE5870" w:rsidP="00AF6F0D">
            <w:pPr>
              <w:rPr>
                <w:rFonts w:ascii="Arial" w:hAnsi="Arial" w:cs="Arial"/>
                <w:sz w:val="18"/>
                <w:szCs w:val="18"/>
              </w:rPr>
            </w:pPr>
          </w:p>
          <w:p w14:paraId="401E2622" w14:textId="1C1EF336" w:rsidR="00BE5870" w:rsidRPr="00A9740D" w:rsidRDefault="00BE5870" w:rsidP="008848C2">
            <w:pPr>
              <w:rPr>
                <w:rFonts w:ascii="Arial" w:hAnsi="Arial" w:cs="Arial"/>
                <w:sz w:val="18"/>
                <w:szCs w:val="18"/>
              </w:rPr>
            </w:pPr>
            <w:r>
              <w:rPr>
                <w:rFonts w:ascii="Arial" w:hAnsi="Arial" w:cs="Arial"/>
                <w:sz w:val="18"/>
                <w:szCs w:val="18"/>
              </w:rPr>
              <w:t xml:space="preserve">Once the user has stepped through the </w:t>
            </w:r>
            <w:r w:rsidR="00295A94">
              <w:rPr>
                <w:rFonts w:ascii="Arial" w:hAnsi="Arial" w:cs="Arial"/>
                <w:sz w:val="18"/>
                <w:szCs w:val="18"/>
              </w:rPr>
              <w:t>Request</w:t>
            </w:r>
            <w:r>
              <w:rPr>
                <w:rFonts w:ascii="Arial" w:hAnsi="Arial" w:cs="Arial"/>
                <w:sz w:val="18"/>
                <w:szCs w:val="18"/>
              </w:rPr>
              <w:t xml:space="preserve"> Report options </w:t>
            </w:r>
            <w:r w:rsidRPr="008848C2">
              <w:rPr>
                <w:rFonts w:ascii="Arial" w:hAnsi="Arial" w:cs="Arial"/>
                <w:strike/>
                <w:sz w:val="18"/>
                <w:szCs w:val="18"/>
              </w:rPr>
              <w:t xml:space="preserve">they should be returned to the My Reports tab which will display the report that they have just </w:t>
            </w:r>
            <w:r w:rsidR="00295A94" w:rsidRPr="008848C2">
              <w:rPr>
                <w:rFonts w:ascii="Arial" w:hAnsi="Arial" w:cs="Arial"/>
                <w:strike/>
                <w:sz w:val="18"/>
                <w:szCs w:val="18"/>
              </w:rPr>
              <w:t>requested</w:t>
            </w:r>
            <w:r w:rsidR="008848C2">
              <w:rPr>
                <w:rFonts w:ascii="Arial" w:hAnsi="Arial" w:cs="Arial"/>
                <w:sz w:val="18"/>
                <w:szCs w:val="18"/>
              </w:rPr>
              <w:t xml:space="preserve"> a confirmation message is displayed and they are returned to the top of the Request Report screen so they can request further reports</w:t>
            </w:r>
          </w:p>
        </w:tc>
      </w:tr>
      <w:tr w:rsidR="005B12E4" w:rsidRPr="005D68D4" w14:paraId="5D72B32E" w14:textId="77777777" w:rsidTr="00322B9D">
        <w:tc>
          <w:tcPr>
            <w:tcW w:w="2093" w:type="dxa"/>
            <w:shd w:val="pct20" w:color="auto" w:fill="auto"/>
          </w:tcPr>
          <w:p w14:paraId="0C591F55"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Notes / Questions</w:t>
            </w:r>
          </w:p>
          <w:p w14:paraId="5213B8D3" w14:textId="77777777" w:rsidR="005B12E4" w:rsidRPr="005D68D4" w:rsidRDefault="005B12E4" w:rsidP="00AF6F0D">
            <w:pPr>
              <w:rPr>
                <w:rFonts w:ascii="Arial" w:hAnsi="Arial" w:cs="Arial"/>
                <w:b/>
                <w:bCs/>
                <w:sz w:val="18"/>
                <w:szCs w:val="18"/>
              </w:rPr>
            </w:pPr>
          </w:p>
        </w:tc>
        <w:tc>
          <w:tcPr>
            <w:tcW w:w="7229" w:type="dxa"/>
            <w:shd w:val="clear" w:color="auto" w:fill="auto"/>
          </w:tcPr>
          <w:p w14:paraId="59A6524A" w14:textId="77777777" w:rsidR="00880E78" w:rsidRDefault="00880E78" w:rsidP="004E06BD">
            <w:pPr>
              <w:numPr>
                <w:ilvl w:val="0"/>
                <w:numId w:val="46"/>
              </w:numPr>
              <w:rPr>
                <w:rFonts w:ascii="Arial" w:hAnsi="Arial" w:cs="Arial"/>
                <w:sz w:val="18"/>
                <w:szCs w:val="18"/>
              </w:rPr>
            </w:pPr>
            <w:r>
              <w:rPr>
                <w:rFonts w:ascii="Arial" w:hAnsi="Arial" w:cs="Arial"/>
                <w:sz w:val="18"/>
                <w:szCs w:val="18"/>
              </w:rPr>
              <w:t>Need to define what the date range is based on, will vary based on the type of report.</w:t>
            </w:r>
          </w:p>
          <w:p w14:paraId="5CAFC057" w14:textId="77777777" w:rsidR="005B12E4" w:rsidRPr="005D68D4" w:rsidRDefault="005B12E4" w:rsidP="00AF6F0D">
            <w:pPr>
              <w:rPr>
                <w:rFonts w:ascii="Arial" w:hAnsi="Arial" w:cs="Arial"/>
                <w:sz w:val="18"/>
                <w:szCs w:val="18"/>
              </w:rPr>
            </w:pPr>
          </w:p>
        </w:tc>
      </w:tr>
      <w:tr w:rsidR="005B12E4" w:rsidRPr="005D68D4" w14:paraId="51DF4868" w14:textId="77777777" w:rsidTr="00322B9D">
        <w:tc>
          <w:tcPr>
            <w:tcW w:w="2093" w:type="dxa"/>
            <w:shd w:val="pct20" w:color="auto" w:fill="auto"/>
          </w:tcPr>
          <w:p w14:paraId="1450C2EE"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Includes Use Cases</w:t>
            </w:r>
          </w:p>
          <w:p w14:paraId="7952E86B" w14:textId="77777777" w:rsidR="005B12E4" w:rsidRPr="005D68D4" w:rsidRDefault="005B12E4" w:rsidP="00AF6F0D">
            <w:pPr>
              <w:rPr>
                <w:rFonts w:ascii="Arial" w:hAnsi="Arial" w:cs="Arial"/>
                <w:b/>
                <w:bCs/>
                <w:color w:val="FF0000"/>
                <w:sz w:val="18"/>
                <w:szCs w:val="18"/>
              </w:rPr>
            </w:pPr>
          </w:p>
        </w:tc>
        <w:tc>
          <w:tcPr>
            <w:tcW w:w="7229" w:type="dxa"/>
            <w:shd w:val="clear" w:color="auto" w:fill="auto"/>
          </w:tcPr>
          <w:p w14:paraId="7CAB4767" w14:textId="77777777" w:rsidR="005B12E4" w:rsidRPr="0048747F" w:rsidRDefault="005F3616" w:rsidP="00AF6F0D">
            <w:pPr>
              <w:rPr>
                <w:rFonts w:ascii="Arial" w:hAnsi="Arial" w:cs="Arial"/>
                <w:sz w:val="18"/>
                <w:szCs w:val="18"/>
              </w:rPr>
            </w:pPr>
            <w:r>
              <w:rPr>
                <w:rFonts w:ascii="Arial" w:hAnsi="Arial" w:cs="Arial"/>
                <w:sz w:val="18"/>
                <w:szCs w:val="18"/>
              </w:rPr>
              <w:t>PMUC021, PMUC022, PMUC023</w:t>
            </w:r>
          </w:p>
        </w:tc>
      </w:tr>
      <w:tr w:rsidR="005B12E4" w:rsidRPr="005D68D4" w14:paraId="6782A80E" w14:textId="77777777" w:rsidTr="00322B9D">
        <w:tc>
          <w:tcPr>
            <w:tcW w:w="2093" w:type="dxa"/>
            <w:shd w:val="pct20" w:color="auto" w:fill="auto"/>
          </w:tcPr>
          <w:p w14:paraId="7DE99FB6"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6A0F278" w14:textId="77777777" w:rsidR="005B12E4" w:rsidRPr="005D68D4" w:rsidRDefault="005B12E4" w:rsidP="00AF6F0D">
            <w:pPr>
              <w:rPr>
                <w:rFonts w:ascii="Arial" w:hAnsi="Arial" w:cs="Arial"/>
                <w:sz w:val="18"/>
                <w:szCs w:val="18"/>
              </w:rPr>
            </w:pPr>
          </w:p>
        </w:tc>
      </w:tr>
      <w:tr w:rsidR="005B12E4" w:rsidRPr="005D68D4" w14:paraId="78C4F180" w14:textId="77777777" w:rsidTr="00322B9D">
        <w:tc>
          <w:tcPr>
            <w:tcW w:w="2093" w:type="dxa"/>
            <w:shd w:val="pct20" w:color="auto" w:fill="auto"/>
          </w:tcPr>
          <w:p w14:paraId="1A75FF59"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BD1C024" w14:textId="77777777" w:rsidR="005B12E4" w:rsidRPr="005D68D4" w:rsidRDefault="001466F0" w:rsidP="00AF6F0D">
            <w:pPr>
              <w:rPr>
                <w:rFonts w:ascii="Arial" w:hAnsi="Arial" w:cs="Arial"/>
                <w:sz w:val="18"/>
                <w:szCs w:val="18"/>
              </w:rPr>
            </w:pPr>
            <w:r>
              <w:rPr>
                <w:rFonts w:ascii="Arial" w:hAnsi="Arial" w:cs="Arial"/>
                <w:sz w:val="18"/>
                <w:szCs w:val="18"/>
              </w:rPr>
              <w:t>PM0043, PM0044, PM0045</w:t>
            </w:r>
          </w:p>
        </w:tc>
      </w:tr>
      <w:tr w:rsidR="005B12E4" w:rsidRPr="005D68D4" w14:paraId="6A8599C3" w14:textId="77777777" w:rsidTr="00322B9D">
        <w:tc>
          <w:tcPr>
            <w:tcW w:w="2093" w:type="dxa"/>
            <w:shd w:val="pct20" w:color="auto" w:fill="auto"/>
          </w:tcPr>
          <w:p w14:paraId="3671C631"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45CD2808" w14:textId="77777777" w:rsidR="005B12E4" w:rsidRPr="005D68D4" w:rsidRDefault="005B12E4" w:rsidP="00AF6F0D">
            <w:pPr>
              <w:rPr>
                <w:rFonts w:ascii="Arial" w:hAnsi="Arial" w:cs="Arial"/>
                <w:sz w:val="18"/>
                <w:szCs w:val="18"/>
              </w:rPr>
            </w:pPr>
            <w:r w:rsidRPr="005D68D4">
              <w:rPr>
                <w:rFonts w:ascii="Arial" w:hAnsi="Arial" w:cs="Arial"/>
                <w:sz w:val="18"/>
                <w:szCs w:val="18"/>
              </w:rPr>
              <w:t>Sue Allwood</w:t>
            </w:r>
          </w:p>
        </w:tc>
      </w:tr>
    </w:tbl>
    <w:p w14:paraId="2268CC65" w14:textId="77777777" w:rsidR="005B12E4" w:rsidRDefault="005B12E4" w:rsidP="00AF6F0D"/>
    <w:p w14:paraId="29761084" w14:textId="77777777" w:rsidR="005B12E4" w:rsidRDefault="005B12E4" w:rsidP="00AF6F0D"/>
    <w:p w14:paraId="316458EB" w14:textId="77777777" w:rsidR="005256C7" w:rsidRDefault="005256C7" w:rsidP="00AF6F0D">
      <w:pPr>
        <w:sectPr w:rsidR="005256C7" w:rsidSect="005D68D4">
          <w:pgSz w:w="12240" w:h="15840" w:code="1"/>
          <w:pgMar w:top="1616" w:right="1797" w:bottom="851" w:left="1797" w:header="567" w:footer="720" w:gutter="0"/>
          <w:cols w:space="720"/>
          <w:docGrid w:linePitch="360"/>
        </w:sectPr>
      </w:pPr>
    </w:p>
    <w:p w14:paraId="71B3F55A" w14:textId="77777777" w:rsidR="005256C7" w:rsidRDefault="005256C7" w:rsidP="00AF6F0D">
      <w:pPr>
        <w:pStyle w:val="Heading4"/>
        <w:ind w:left="0" w:firstLine="0"/>
      </w:pPr>
      <w:r>
        <w:t>Report Manager Home Page – “</w:t>
      </w:r>
      <w:r w:rsidR="00295A94">
        <w:t>Request</w:t>
      </w:r>
      <w:r w:rsidR="00221CC2">
        <w:t xml:space="preserve"> </w:t>
      </w:r>
      <w:r>
        <w:t>Report tab” Properties</w:t>
      </w:r>
    </w:p>
    <w:p w14:paraId="1FD87090" w14:textId="77777777" w:rsidR="005256C7" w:rsidRDefault="005256C7"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5256C7" w:rsidRPr="004A5D01" w14:paraId="61F13211" w14:textId="77777777" w:rsidTr="00B53756">
        <w:trPr>
          <w:trHeight w:val="825"/>
        </w:trPr>
        <w:tc>
          <w:tcPr>
            <w:tcW w:w="12073" w:type="dxa"/>
            <w:gridSpan w:val="6"/>
            <w:shd w:val="clear" w:color="auto" w:fill="auto"/>
          </w:tcPr>
          <w:p w14:paraId="4D630952" w14:textId="77777777" w:rsidR="005256C7" w:rsidRPr="004A5D01" w:rsidRDefault="005256C7"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6B6973CA" w14:textId="77777777" w:rsidR="005256C7" w:rsidRPr="004A5D01" w:rsidRDefault="005256C7"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478C06E4" w14:textId="77777777" w:rsidR="005256C7" w:rsidRPr="004A5D01" w:rsidRDefault="005256C7" w:rsidP="00AF6F0D">
            <w:pPr>
              <w:rPr>
                <w:rFonts w:ascii="Arial" w:hAnsi="Arial" w:cs="Arial"/>
                <w:b/>
                <w:sz w:val="18"/>
                <w:szCs w:val="18"/>
              </w:rPr>
            </w:pPr>
            <w:r w:rsidRPr="004A5D01">
              <w:rPr>
                <w:rFonts w:ascii="Arial" w:hAnsi="Arial" w:cs="Arial"/>
                <w:b/>
                <w:sz w:val="18"/>
                <w:szCs w:val="18"/>
              </w:rPr>
              <w:t>Target</w:t>
            </w:r>
          </w:p>
        </w:tc>
      </w:tr>
      <w:tr w:rsidR="005256C7" w:rsidRPr="004A5D01" w14:paraId="2014D3B1" w14:textId="77777777" w:rsidTr="00B53756">
        <w:trPr>
          <w:trHeight w:val="275"/>
        </w:trPr>
        <w:tc>
          <w:tcPr>
            <w:tcW w:w="12073" w:type="dxa"/>
            <w:gridSpan w:val="6"/>
            <w:shd w:val="clear" w:color="auto" w:fill="auto"/>
          </w:tcPr>
          <w:p w14:paraId="7D1A9CD3" w14:textId="77777777" w:rsidR="005256C7" w:rsidRPr="004A5D01" w:rsidRDefault="005256C7" w:rsidP="00AF6F0D">
            <w:pPr>
              <w:pStyle w:val="TableText"/>
              <w:jc w:val="left"/>
              <w:rPr>
                <w:rFonts w:ascii="Arial" w:hAnsi="Arial" w:cs="Arial"/>
                <w:b/>
                <w:szCs w:val="18"/>
              </w:rPr>
            </w:pPr>
            <w:r w:rsidRPr="004A5D01">
              <w:rPr>
                <w:rFonts w:ascii="Arial" w:hAnsi="Arial" w:cs="Arial"/>
                <w:b/>
                <w:szCs w:val="18"/>
              </w:rPr>
              <w:t>Report Manager</w:t>
            </w:r>
          </w:p>
          <w:p w14:paraId="00FF4504" w14:textId="77777777" w:rsidR="005256C7" w:rsidRPr="004A5D01" w:rsidRDefault="005256C7" w:rsidP="00AF6F0D">
            <w:pPr>
              <w:pStyle w:val="TableText"/>
              <w:jc w:val="left"/>
              <w:rPr>
                <w:rFonts w:ascii="Arial" w:hAnsi="Arial" w:cs="Arial"/>
                <w:szCs w:val="18"/>
              </w:rPr>
            </w:pPr>
          </w:p>
          <w:p w14:paraId="5C074F64" w14:textId="77777777" w:rsidR="005256C7" w:rsidRPr="00413B79" w:rsidRDefault="005256C7" w:rsidP="00AF6F0D">
            <w:pPr>
              <w:pStyle w:val="TableText"/>
              <w:jc w:val="left"/>
              <w:rPr>
                <w:rFonts w:ascii="Arial" w:hAnsi="Arial" w:cs="Arial"/>
                <w:i/>
                <w:color w:val="FF0000"/>
                <w:szCs w:val="18"/>
              </w:rPr>
            </w:pPr>
            <w:r w:rsidRPr="004A5D01">
              <w:rPr>
                <w:rFonts w:ascii="Arial" w:hAnsi="Arial" w:cs="Arial"/>
                <w:color w:val="333333"/>
                <w:szCs w:val="18"/>
              </w:rPr>
              <w:t xml:space="preserve">Welcome to {Report Manager}. </w:t>
            </w:r>
            <w:r>
              <w:rPr>
                <w:rFonts w:ascii="Arial" w:hAnsi="Arial" w:cs="Arial"/>
                <w:i/>
                <w:color w:val="FF0000"/>
                <w:szCs w:val="18"/>
              </w:rPr>
              <w:t>Need to amend this wording to reflect the amend layout and journey</w:t>
            </w:r>
          </w:p>
          <w:p w14:paraId="1F7D9E3A" w14:textId="77777777" w:rsidR="005256C7" w:rsidRPr="004A5D01" w:rsidRDefault="005256C7" w:rsidP="00AF6F0D">
            <w:pPr>
              <w:pStyle w:val="TableText"/>
              <w:jc w:val="left"/>
              <w:rPr>
                <w:rFonts w:ascii="Arial" w:hAnsi="Arial" w:cs="Arial"/>
                <w:szCs w:val="18"/>
              </w:rPr>
            </w:pPr>
          </w:p>
        </w:tc>
        <w:tc>
          <w:tcPr>
            <w:tcW w:w="1360" w:type="dxa"/>
            <w:shd w:val="clear" w:color="auto" w:fill="auto"/>
          </w:tcPr>
          <w:p w14:paraId="312BCF6B" w14:textId="77777777" w:rsidR="005256C7" w:rsidRPr="004A5D01" w:rsidRDefault="005256C7"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78C1061F" w14:textId="77777777" w:rsidR="005256C7" w:rsidRPr="004A5D01" w:rsidRDefault="005256C7"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5256C7" w:rsidRPr="004A5D01" w14:paraId="3AC8D5BC" w14:textId="77777777" w:rsidTr="00B53756">
        <w:trPr>
          <w:trHeight w:val="275"/>
        </w:trPr>
        <w:tc>
          <w:tcPr>
            <w:tcW w:w="1241" w:type="dxa"/>
            <w:shd w:val="clear" w:color="auto" w:fill="auto"/>
          </w:tcPr>
          <w:p w14:paraId="5A09EDAA" w14:textId="77777777" w:rsidR="005256C7" w:rsidRPr="004A5D01" w:rsidRDefault="005256C7"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49EF6DB8" w14:textId="77777777" w:rsidR="005256C7" w:rsidRPr="004A5D01" w:rsidRDefault="005256C7"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1511951" w14:textId="77777777" w:rsidR="005256C7" w:rsidRPr="004A5D01" w:rsidRDefault="005256C7"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1F44FA5D" w14:textId="77777777" w:rsidR="005256C7" w:rsidRPr="004A5D01" w:rsidRDefault="005256C7"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344595A2" w14:textId="77777777" w:rsidR="005256C7" w:rsidRPr="004A5D01" w:rsidRDefault="005256C7"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6C8A30A4" w14:textId="77777777" w:rsidR="005256C7" w:rsidRPr="004A5D01" w:rsidRDefault="005256C7"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0C790266" w14:textId="77777777" w:rsidR="005256C7" w:rsidRPr="004A5D01" w:rsidRDefault="005256C7" w:rsidP="00AF6F0D">
            <w:pPr>
              <w:rPr>
                <w:rFonts w:ascii="Arial" w:hAnsi="Arial" w:cs="Arial"/>
                <w:b/>
                <w:sz w:val="18"/>
                <w:szCs w:val="18"/>
              </w:rPr>
            </w:pPr>
          </w:p>
        </w:tc>
        <w:tc>
          <w:tcPr>
            <w:tcW w:w="1134" w:type="dxa"/>
          </w:tcPr>
          <w:p w14:paraId="195DB3D6" w14:textId="77777777" w:rsidR="005256C7" w:rsidRPr="004A5D01" w:rsidRDefault="005256C7" w:rsidP="00AF6F0D">
            <w:pPr>
              <w:rPr>
                <w:rFonts w:ascii="Arial" w:hAnsi="Arial" w:cs="Arial"/>
                <w:b/>
                <w:sz w:val="18"/>
                <w:szCs w:val="18"/>
              </w:rPr>
            </w:pPr>
          </w:p>
        </w:tc>
      </w:tr>
      <w:tr w:rsidR="005256C7" w:rsidRPr="004A5D01" w14:paraId="5B1F6B22" w14:textId="77777777" w:rsidTr="00B53756">
        <w:trPr>
          <w:trHeight w:val="275"/>
        </w:trPr>
        <w:tc>
          <w:tcPr>
            <w:tcW w:w="1241" w:type="dxa"/>
            <w:shd w:val="clear" w:color="auto" w:fill="auto"/>
          </w:tcPr>
          <w:p w14:paraId="45BC6197" w14:textId="77777777" w:rsidR="005256C7" w:rsidRPr="004A5D01" w:rsidRDefault="005256C7"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66F8C4F4" w14:textId="77777777" w:rsidR="005256C7" w:rsidRPr="003A18F3" w:rsidRDefault="005256C7" w:rsidP="00AF6F0D">
            <w:pPr>
              <w:rPr>
                <w:rFonts w:ascii="Arial" w:hAnsi="Arial" w:cs="Arial"/>
                <w:b/>
                <w:sz w:val="18"/>
                <w:szCs w:val="18"/>
              </w:rPr>
            </w:pPr>
            <w:r w:rsidRPr="003A18F3">
              <w:rPr>
                <w:rFonts w:ascii="Arial" w:hAnsi="Arial" w:cs="Arial"/>
                <w:b/>
                <w:sz w:val="18"/>
                <w:szCs w:val="18"/>
              </w:rPr>
              <w:t>My Reports</w:t>
            </w:r>
          </w:p>
        </w:tc>
        <w:tc>
          <w:tcPr>
            <w:tcW w:w="850" w:type="dxa"/>
            <w:shd w:val="clear" w:color="auto" w:fill="auto"/>
          </w:tcPr>
          <w:p w14:paraId="70A8C271"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15386848" w14:textId="77777777" w:rsidR="005256C7" w:rsidRPr="004A5D01" w:rsidRDefault="00647152" w:rsidP="00AF6F0D">
            <w:pPr>
              <w:rPr>
                <w:rFonts w:ascii="Arial" w:hAnsi="Arial" w:cs="Arial"/>
                <w:sz w:val="18"/>
                <w:szCs w:val="18"/>
              </w:rPr>
            </w:pPr>
            <w:r>
              <w:rPr>
                <w:rFonts w:ascii="Arial" w:hAnsi="Arial" w:cs="Arial"/>
                <w:sz w:val="18"/>
                <w:szCs w:val="18"/>
              </w:rPr>
              <w:t>Invoke – PMUC012 – Report Manager Home Screen</w:t>
            </w:r>
          </w:p>
        </w:tc>
        <w:tc>
          <w:tcPr>
            <w:tcW w:w="1134" w:type="dxa"/>
            <w:shd w:val="clear" w:color="auto" w:fill="auto"/>
          </w:tcPr>
          <w:p w14:paraId="3005561E" w14:textId="77777777" w:rsidR="005256C7" w:rsidRPr="004A5D01" w:rsidRDefault="005256C7"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57C58D12"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1360" w:type="dxa"/>
          </w:tcPr>
          <w:p w14:paraId="50C1D304" w14:textId="77777777" w:rsidR="005256C7" w:rsidRPr="004A5D01" w:rsidRDefault="005256C7" w:rsidP="00AF6F0D">
            <w:pPr>
              <w:rPr>
                <w:rFonts w:ascii="Arial" w:hAnsi="Arial" w:cs="Arial"/>
                <w:sz w:val="18"/>
                <w:szCs w:val="18"/>
              </w:rPr>
            </w:pPr>
            <w:r w:rsidRPr="004A5D01">
              <w:rPr>
                <w:rFonts w:ascii="Arial" w:hAnsi="Arial" w:cs="Arial"/>
                <w:sz w:val="18"/>
                <w:szCs w:val="18"/>
              </w:rPr>
              <w:t>Y</w:t>
            </w:r>
          </w:p>
        </w:tc>
        <w:tc>
          <w:tcPr>
            <w:tcW w:w="1134" w:type="dxa"/>
          </w:tcPr>
          <w:p w14:paraId="36C91460" w14:textId="77777777" w:rsidR="005256C7" w:rsidRPr="004A5D01" w:rsidRDefault="005256C7" w:rsidP="00AF6F0D">
            <w:pPr>
              <w:rPr>
                <w:rFonts w:ascii="Arial" w:hAnsi="Arial" w:cs="Arial"/>
                <w:sz w:val="18"/>
                <w:szCs w:val="18"/>
              </w:rPr>
            </w:pPr>
            <w:r w:rsidRPr="004A5D01">
              <w:rPr>
                <w:rFonts w:ascii="Arial" w:hAnsi="Arial" w:cs="Arial"/>
                <w:sz w:val="18"/>
                <w:szCs w:val="18"/>
              </w:rPr>
              <w:t>Tbd</w:t>
            </w:r>
          </w:p>
        </w:tc>
      </w:tr>
      <w:tr w:rsidR="005256C7" w:rsidRPr="004A5D01" w14:paraId="59C3CD1D" w14:textId="77777777" w:rsidTr="00B53756">
        <w:trPr>
          <w:trHeight w:val="275"/>
        </w:trPr>
        <w:tc>
          <w:tcPr>
            <w:tcW w:w="1241" w:type="dxa"/>
            <w:shd w:val="clear" w:color="auto" w:fill="auto"/>
          </w:tcPr>
          <w:p w14:paraId="5F5DE366" w14:textId="77777777" w:rsidR="005256C7" w:rsidRPr="004A5D01" w:rsidRDefault="005256C7"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2FE9970C" w14:textId="77777777" w:rsidR="005256C7" w:rsidRPr="003A18F3" w:rsidRDefault="00295A94" w:rsidP="00AF6F0D">
            <w:pPr>
              <w:rPr>
                <w:rFonts w:ascii="Arial" w:hAnsi="Arial" w:cs="Arial"/>
                <w:b/>
                <w:sz w:val="18"/>
                <w:szCs w:val="18"/>
              </w:rPr>
            </w:pPr>
            <w:r w:rsidRPr="003A18F3">
              <w:rPr>
                <w:rFonts w:ascii="Arial" w:hAnsi="Arial" w:cs="Arial"/>
                <w:b/>
                <w:sz w:val="18"/>
                <w:szCs w:val="18"/>
              </w:rPr>
              <w:t>Request</w:t>
            </w:r>
            <w:r w:rsidR="00221CC2" w:rsidRPr="003A18F3">
              <w:rPr>
                <w:rFonts w:ascii="Arial" w:hAnsi="Arial" w:cs="Arial"/>
                <w:b/>
                <w:sz w:val="18"/>
                <w:szCs w:val="18"/>
              </w:rPr>
              <w:t xml:space="preserve"> </w:t>
            </w:r>
            <w:r w:rsidR="005256C7" w:rsidRPr="003A18F3">
              <w:rPr>
                <w:rFonts w:ascii="Arial" w:hAnsi="Arial" w:cs="Arial"/>
                <w:b/>
                <w:sz w:val="18"/>
                <w:szCs w:val="18"/>
              </w:rPr>
              <w:t>Report</w:t>
            </w:r>
          </w:p>
        </w:tc>
        <w:tc>
          <w:tcPr>
            <w:tcW w:w="850" w:type="dxa"/>
            <w:shd w:val="clear" w:color="auto" w:fill="auto"/>
          </w:tcPr>
          <w:p w14:paraId="2F547CC7"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5743BAD4" w14:textId="77777777" w:rsidR="005256C7" w:rsidRPr="004A5D01" w:rsidRDefault="00B2391C" w:rsidP="00AF6F0D">
            <w:pPr>
              <w:rPr>
                <w:rFonts w:ascii="Arial" w:hAnsi="Arial" w:cs="Arial"/>
                <w:sz w:val="18"/>
                <w:szCs w:val="18"/>
              </w:rPr>
            </w:pPr>
            <w:r>
              <w:rPr>
                <w:rFonts w:ascii="Arial" w:hAnsi="Arial" w:cs="Arial"/>
                <w:sz w:val="18"/>
                <w:szCs w:val="18"/>
              </w:rPr>
              <w:t>See below</w:t>
            </w:r>
            <w:r w:rsidR="005C22FE">
              <w:rPr>
                <w:rFonts w:ascii="Arial" w:hAnsi="Arial" w:cs="Arial"/>
                <w:sz w:val="18"/>
                <w:szCs w:val="18"/>
              </w:rPr>
              <w:t>. Not available if Request Report permissions denied</w:t>
            </w:r>
          </w:p>
        </w:tc>
        <w:tc>
          <w:tcPr>
            <w:tcW w:w="1134" w:type="dxa"/>
            <w:shd w:val="clear" w:color="auto" w:fill="auto"/>
          </w:tcPr>
          <w:p w14:paraId="5C633D5E" w14:textId="77777777" w:rsidR="005256C7" w:rsidRPr="004A5D01" w:rsidRDefault="005256C7"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66361DA2"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1360" w:type="dxa"/>
          </w:tcPr>
          <w:p w14:paraId="451BAB90" w14:textId="77777777" w:rsidR="005256C7" w:rsidRPr="004A5D01" w:rsidRDefault="005256C7" w:rsidP="00AF6F0D">
            <w:pPr>
              <w:rPr>
                <w:rFonts w:ascii="Arial" w:hAnsi="Arial" w:cs="Arial"/>
                <w:sz w:val="18"/>
                <w:szCs w:val="18"/>
              </w:rPr>
            </w:pPr>
            <w:r w:rsidRPr="004A5D01">
              <w:rPr>
                <w:rFonts w:ascii="Arial" w:hAnsi="Arial" w:cs="Arial"/>
                <w:sz w:val="18"/>
                <w:szCs w:val="18"/>
              </w:rPr>
              <w:t>Y</w:t>
            </w:r>
          </w:p>
        </w:tc>
        <w:tc>
          <w:tcPr>
            <w:tcW w:w="1134" w:type="dxa"/>
          </w:tcPr>
          <w:p w14:paraId="519199BD" w14:textId="77777777" w:rsidR="005256C7" w:rsidRPr="004A5D01" w:rsidRDefault="005256C7" w:rsidP="00AF6F0D">
            <w:pPr>
              <w:rPr>
                <w:rFonts w:ascii="Arial" w:hAnsi="Arial" w:cs="Arial"/>
                <w:sz w:val="18"/>
                <w:szCs w:val="18"/>
              </w:rPr>
            </w:pPr>
            <w:r w:rsidRPr="004A5D01">
              <w:rPr>
                <w:rFonts w:ascii="Arial" w:hAnsi="Arial" w:cs="Arial"/>
                <w:sz w:val="18"/>
                <w:szCs w:val="18"/>
              </w:rPr>
              <w:t>Tbd</w:t>
            </w:r>
          </w:p>
        </w:tc>
      </w:tr>
      <w:tr w:rsidR="005256C7" w:rsidRPr="004A5D01" w14:paraId="2119EEE5" w14:textId="77777777" w:rsidTr="00B53756">
        <w:trPr>
          <w:trHeight w:val="275"/>
        </w:trPr>
        <w:tc>
          <w:tcPr>
            <w:tcW w:w="1241" w:type="dxa"/>
            <w:shd w:val="clear" w:color="auto" w:fill="auto"/>
          </w:tcPr>
          <w:p w14:paraId="47A0A920" w14:textId="77777777" w:rsidR="005256C7" w:rsidRPr="004A5D01" w:rsidRDefault="005256C7"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7985176C" w14:textId="77777777" w:rsidR="005256C7" w:rsidRPr="003A18F3" w:rsidRDefault="00647152" w:rsidP="00AF6F0D">
            <w:pPr>
              <w:rPr>
                <w:rFonts w:ascii="Arial" w:hAnsi="Arial" w:cs="Arial"/>
                <w:b/>
                <w:sz w:val="18"/>
                <w:szCs w:val="18"/>
              </w:rPr>
            </w:pPr>
            <w:r w:rsidRPr="003A18F3">
              <w:rPr>
                <w:rFonts w:ascii="Arial" w:hAnsi="Arial" w:cs="Arial"/>
                <w:b/>
                <w:sz w:val="18"/>
                <w:szCs w:val="18"/>
              </w:rPr>
              <w:t>Manage</w:t>
            </w:r>
            <w:r w:rsidR="005256C7" w:rsidRPr="003A18F3">
              <w:rPr>
                <w:rFonts w:ascii="Arial" w:hAnsi="Arial" w:cs="Arial"/>
                <w:b/>
                <w:sz w:val="18"/>
                <w:szCs w:val="18"/>
              </w:rPr>
              <w:t xml:space="preserve"> Report</w:t>
            </w:r>
            <w:r w:rsidRPr="003A18F3">
              <w:rPr>
                <w:rFonts w:ascii="Arial" w:hAnsi="Arial" w:cs="Arial"/>
                <w:b/>
                <w:sz w:val="18"/>
                <w:szCs w:val="18"/>
              </w:rPr>
              <w:t>s</w:t>
            </w:r>
          </w:p>
        </w:tc>
        <w:tc>
          <w:tcPr>
            <w:tcW w:w="850" w:type="dxa"/>
            <w:shd w:val="clear" w:color="auto" w:fill="auto"/>
          </w:tcPr>
          <w:p w14:paraId="01E09288"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1F622E78" w14:textId="77777777" w:rsidR="005256C7" w:rsidRPr="004A5D01" w:rsidRDefault="00221CC2" w:rsidP="00AF6F0D">
            <w:pPr>
              <w:rPr>
                <w:rFonts w:ascii="Arial" w:hAnsi="Arial" w:cs="Arial"/>
                <w:sz w:val="18"/>
                <w:szCs w:val="18"/>
              </w:rPr>
            </w:pPr>
            <w:r>
              <w:rPr>
                <w:rFonts w:ascii="Arial" w:hAnsi="Arial" w:cs="Arial"/>
                <w:sz w:val="18"/>
                <w:szCs w:val="18"/>
              </w:rPr>
              <w:t>Invoke – PMUC0</w:t>
            </w:r>
            <w:r w:rsidR="005D4DB6">
              <w:rPr>
                <w:rFonts w:ascii="Arial" w:hAnsi="Arial" w:cs="Arial"/>
                <w:sz w:val="18"/>
                <w:szCs w:val="18"/>
              </w:rPr>
              <w:t>24</w:t>
            </w:r>
            <w:r w:rsidR="00647152">
              <w:rPr>
                <w:rFonts w:ascii="Arial" w:hAnsi="Arial" w:cs="Arial"/>
                <w:sz w:val="18"/>
                <w:szCs w:val="18"/>
              </w:rPr>
              <w:t xml:space="preserve"> – Manage Reports</w:t>
            </w:r>
          </w:p>
        </w:tc>
        <w:tc>
          <w:tcPr>
            <w:tcW w:w="1134" w:type="dxa"/>
            <w:shd w:val="clear" w:color="auto" w:fill="auto"/>
          </w:tcPr>
          <w:p w14:paraId="149D7AE1" w14:textId="77777777" w:rsidR="005256C7" w:rsidRPr="004A5D01" w:rsidRDefault="005256C7"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787FC694" w14:textId="77777777" w:rsidR="005256C7" w:rsidRPr="004A5D01" w:rsidRDefault="005256C7" w:rsidP="00AF6F0D">
            <w:pPr>
              <w:rPr>
                <w:rFonts w:ascii="Arial" w:hAnsi="Arial" w:cs="Arial"/>
                <w:sz w:val="18"/>
                <w:szCs w:val="18"/>
              </w:rPr>
            </w:pPr>
            <w:r w:rsidRPr="004A5D01">
              <w:rPr>
                <w:rFonts w:ascii="Arial" w:hAnsi="Arial" w:cs="Arial"/>
                <w:sz w:val="18"/>
                <w:szCs w:val="18"/>
              </w:rPr>
              <w:t>n/a</w:t>
            </w:r>
          </w:p>
        </w:tc>
        <w:tc>
          <w:tcPr>
            <w:tcW w:w="1360" w:type="dxa"/>
          </w:tcPr>
          <w:p w14:paraId="58F2087C" w14:textId="77777777" w:rsidR="005256C7" w:rsidRPr="004A5D01" w:rsidRDefault="005256C7" w:rsidP="00AF6F0D">
            <w:pPr>
              <w:rPr>
                <w:rFonts w:ascii="Arial" w:hAnsi="Arial" w:cs="Arial"/>
                <w:sz w:val="18"/>
                <w:szCs w:val="18"/>
              </w:rPr>
            </w:pPr>
            <w:r w:rsidRPr="004A5D01">
              <w:rPr>
                <w:rFonts w:ascii="Arial" w:hAnsi="Arial" w:cs="Arial"/>
                <w:sz w:val="18"/>
                <w:szCs w:val="18"/>
              </w:rPr>
              <w:t>Y</w:t>
            </w:r>
          </w:p>
        </w:tc>
        <w:tc>
          <w:tcPr>
            <w:tcW w:w="1134" w:type="dxa"/>
          </w:tcPr>
          <w:p w14:paraId="583C6C77" w14:textId="77777777" w:rsidR="005256C7" w:rsidRPr="004A5D01" w:rsidRDefault="005256C7" w:rsidP="00AF6F0D">
            <w:pPr>
              <w:rPr>
                <w:rFonts w:ascii="Arial" w:hAnsi="Arial" w:cs="Arial"/>
                <w:sz w:val="18"/>
                <w:szCs w:val="18"/>
              </w:rPr>
            </w:pPr>
            <w:r w:rsidRPr="004A5D01">
              <w:rPr>
                <w:rFonts w:ascii="Arial" w:hAnsi="Arial" w:cs="Arial"/>
                <w:sz w:val="18"/>
                <w:szCs w:val="18"/>
              </w:rPr>
              <w:t>Tbd</w:t>
            </w:r>
          </w:p>
        </w:tc>
      </w:tr>
      <w:tr w:rsidR="003A18F3" w:rsidRPr="004A5D01" w14:paraId="3EC54076" w14:textId="77777777" w:rsidTr="00B53756">
        <w:trPr>
          <w:trHeight w:val="259"/>
        </w:trPr>
        <w:tc>
          <w:tcPr>
            <w:tcW w:w="1241" w:type="dxa"/>
            <w:shd w:val="clear" w:color="auto" w:fill="auto"/>
          </w:tcPr>
          <w:p w14:paraId="7AEE7C9D" w14:textId="77777777" w:rsidR="003A18F3" w:rsidRPr="004A5D01" w:rsidRDefault="003A18F3"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2A2F806F" w14:textId="77777777" w:rsidR="003A18F3" w:rsidRPr="003A18F3" w:rsidRDefault="003A18F3" w:rsidP="00AF6F0D">
            <w:pPr>
              <w:rPr>
                <w:rFonts w:ascii="Arial" w:hAnsi="Arial" w:cs="Arial"/>
                <w:b/>
                <w:sz w:val="18"/>
                <w:szCs w:val="18"/>
              </w:rPr>
            </w:pPr>
            <w:r w:rsidRPr="003A18F3">
              <w:rPr>
                <w:rFonts w:ascii="Arial" w:hAnsi="Arial" w:cs="Arial"/>
                <w:b/>
                <w:sz w:val="18"/>
                <w:szCs w:val="18"/>
              </w:rPr>
              <w:t>Manage Scope</w:t>
            </w:r>
          </w:p>
        </w:tc>
        <w:tc>
          <w:tcPr>
            <w:tcW w:w="850" w:type="dxa"/>
            <w:shd w:val="clear" w:color="auto" w:fill="auto"/>
          </w:tcPr>
          <w:p w14:paraId="7B5EDD4A" w14:textId="77777777" w:rsidR="003A18F3" w:rsidRPr="004A5D01" w:rsidRDefault="003A18F3"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015C5E37" w14:textId="77777777" w:rsidR="003A18F3" w:rsidRPr="004A5D01" w:rsidRDefault="003A18F3" w:rsidP="00AF6F0D">
            <w:pPr>
              <w:rPr>
                <w:rFonts w:ascii="Arial" w:hAnsi="Arial" w:cs="Arial"/>
                <w:sz w:val="18"/>
                <w:szCs w:val="18"/>
              </w:rPr>
            </w:pPr>
            <w:r>
              <w:rPr>
                <w:rFonts w:ascii="Arial" w:hAnsi="Arial" w:cs="Arial"/>
                <w:sz w:val="18"/>
                <w:szCs w:val="18"/>
              </w:rPr>
              <w:t>Invoke – PMUC0</w:t>
            </w:r>
            <w:r w:rsidR="005D4DB6">
              <w:rPr>
                <w:rFonts w:ascii="Arial" w:hAnsi="Arial" w:cs="Arial"/>
                <w:sz w:val="18"/>
                <w:szCs w:val="18"/>
              </w:rPr>
              <w:t>29</w:t>
            </w:r>
            <w:r>
              <w:rPr>
                <w:rFonts w:ascii="Arial" w:hAnsi="Arial" w:cs="Arial"/>
                <w:sz w:val="18"/>
                <w:szCs w:val="18"/>
              </w:rPr>
              <w:t xml:space="preserve"> – Manage Scope</w:t>
            </w:r>
          </w:p>
        </w:tc>
        <w:tc>
          <w:tcPr>
            <w:tcW w:w="1134" w:type="dxa"/>
            <w:shd w:val="clear" w:color="auto" w:fill="auto"/>
          </w:tcPr>
          <w:p w14:paraId="4F97210C" w14:textId="77777777" w:rsidR="003A18F3" w:rsidRPr="004A5D01" w:rsidRDefault="003A18F3"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73DBA49F" w14:textId="77777777" w:rsidR="003A18F3" w:rsidRPr="004A5D01" w:rsidRDefault="003A18F3" w:rsidP="00AF6F0D">
            <w:pPr>
              <w:rPr>
                <w:rFonts w:ascii="Arial" w:hAnsi="Arial" w:cs="Arial"/>
                <w:sz w:val="18"/>
                <w:szCs w:val="18"/>
              </w:rPr>
            </w:pPr>
            <w:r w:rsidRPr="004A5D01">
              <w:rPr>
                <w:rFonts w:ascii="Arial" w:hAnsi="Arial" w:cs="Arial"/>
                <w:sz w:val="18"/>
                <w:szCs w:val="18"/>
              </w:rPr>
              <w:t>n/a</w:t>
            </w:r>
          </w:p>
        </w:tc>
        <w:tc>
          <w:tcPr>
            <w:tcW w:w="1360" w:type="dxa"/>
          </w:tcPr>
          <w:p w14:paraId="4C475635" w14:textId="77777777" w:rsidR="003A18F3" w:rsidRPr="004A5D01" w:rsidRDefault="003A18F3" w:rsidP="00AF6F0D">
            <w:pPr>
              <w:rPr>
                <w:rFonts w:ascii="Arial" w:hAnsi="Arial" w:cs="Arial"/>
                <w:sz w:val="18"/>
                <w:szCs w:val="18"/>
              </w:rPr>
            </w:pPr>
            <w:r w:rsidRPr="004A5D01">
              <w:rPr>
                <w:rFonts w:ascii="Arial" w:hAnsi="Arial" w:cs="Arial"/>
                <w:sz w:val="18"/>
                <w:szCs w:val="18"/>
              </w:rPr>
              <w:t>Y</w:t>
            </w:r>
          </w:p>
        </w:tc>
        <w:tc>
          <w:tcPr>
            <w:tcW w:w="1134" w:type="dxa"/>
          </w:tcPr>
          <w:p w14:paraId="67C2FF33" w14:textId="77777777" w:rsidR="003A18F3" w:rsidRPr="004A5D01" w:rsidRDefault="003A18F3" w:rsidP="00AF6F0D">
            <w:pPr>
              <w:rPr>
                <w:rFonts w:ascii="Arial" w:hAnsi="Arial" w:cs="Arial"/>
                <w:sz w:val="18"/>
                <w:szCs w:val="18"/>
              </w:rPr>
            </w:pPr>
            <w:r w:rsidRPr="004A5D01">
              <w:rPr>
                <w:rFonts w:ascii="Arial" w:hAnsi="Arial" w:cs="Arial"/>
                <w:sz w:val="18"/>
                <w:szCs w:val="18"/>
              </w:rPr>
              <w:t>Tbd</w:t>
            </w:r>
          </w:p>
        </w:tc>
      </w:tr>
      <w:tr w:rsidR="003A18F3" w:rsidRPr="004A5D01" w14:paraId="6509E8DE" w14:textId="77777777" w:rsidTr="00B53756">
        <w:trPr>
          <w:trHeight w:val="259"/>
        </w:trPr>
        <w:tc>
          <w:tcPr>
            <w:tcW w:w="1241" w:type="dxa"/>
            <w:shd w:val="clear" w:color="auto" w:fill="auto"/>
          </w:tcPr>
          <w:p w14:paraId="3046CF27" w14:textId="77777777" w:rsidR="003A18F3" w:rsidRPr="004A5D01" w:rsidRDefault="003A18F3"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2785CE4E" w14:textId="77777777" w:rsidR="003A18F3" w:rsidRPr="003A18F3" w:rsidRDefault="003A18F3" w:rsidP="00AF6F0D">
            <w:pPr>
              <w:rPr>
                <w:rFonts w:ascii="Arial" w:hAnsi="Arial" w:cs="Arial"/>
                <w:b/>
                <w:sz w:val="18"/>
                <w:szCs w:val="18"/>
              </w:rPr>
            </w:pPr>
            <w:r w:rsidRPr="003A18F3">
              <w:rPr>
                <w:rFonts w:ascii="Arial" w:hAnsi="Arial" w:cs="Arial"/>
                <w:b/>
                <w:sz w:val="18"/>
                <w:szCs w:val="18"/>
              </w:rPr>
              <w:t>Manage Filters</w:t>
            </w:r>
          </w:p>
        </w:tc>
        <w:tc>
          <w:tcPr>
            <w:tcW w:w="850" w:type="dxa"/>
            <w:shd w:val="clear" w:color="auto" w:fill="auto"/>
          </w:tcPr>
          <w:p w14:paraId="53485695" w14:textId="77777777" w:rsidR="003A18F3" w:rsidRPr="004A5D01" w:rsidRDefault="003A18F3"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192E8093" w14:textId="77777777" w:rsidR="003A18F3" w:rsidRPr="004A5D01" w:rsidRDefault="003A18F3" w:rsidP="00AF6F0D">
            <w:pPr>
              <w:rPr>
                <w:rFonts w:ascii="Arial" w:hAnsi="Arial" w:cs="Arial"/>
                <w:sz w:val="18"/>
                <w:szCs w:val="18"/>
              </w:rPr>
            </w:pPr>
            <w:r>
              <w:rPr>
                <w:rFonts w:ascii="Arial" w:hAnsi="Arial" w:cs="Arial"/>
                <w:sz w:val="18"/>
                <w:szCs w:val="18"/>
              </w:rPr>
              <w:t>Invoke – PMUC0</w:t>
            </w:r>
            <w:r w:rsidR="005D4DB6">
              <w:rPr>
                <w:rFonts w:ascii="Arial" w:hAnsi="Arial" w:cs="Arial"/>
                <w:sz w:val="18"/>
                <w:szCs w:val="18"/>
              </w:rPr>
              <w:t>33</w:t>
            </w:r>
            <w:r>
              <w:rPr>
                <w:rFonts w:ascii="Arial" w:hAnsi="Arial" w:cs="Arial"/>
                <w:sz w:val="18"/>
                <w:szCs w:val="18"/>
              </w:rPr>
              <w:t xml:space="preserve"> – Manage Filter</w:t>
            </w:r>
          </w:p>
        </w:tc>
        <w:tc>
          <w:tcPr>
            <w:tcW w:w="1134" w:type="dxa"/>
            <w:shd w:val="clear" w:color="auto" w:fill="auto"/>
          </w:tcPr>
          <w:p w14:paraId="28075734" w14:textId="77777777" w:rsidR="003A18F3" w:rsidRPr="004A5D01" w:rsidRDefault="003A18F3"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3CA92A87" w14:textId="77777777" w:rsidR="003A18F3" w:rsidRPr="004A5D01" w:rsidRDefault="003A18F3" w:rsidP="00AF6F0D">
            <w:pPr>
              <w:rPr>
                <w:rFonts w:ascii="Arial" w:hAnsi="Arial" w:cs="Arial"/>
                <w:sz w:val="18"/>
                <w:szCs w:val="18"/>
              </w:rPr>
            </w:pPr>
            <w:r w:rsidRPr="004A5D01">
              <w:rPr>
                <w:rFonts w:ascii="Arial" w:hAnsi="Arial" w:cs="Arial"/>
                <w:sz w:val="18"/>
                <w:szCs w:val="18"/>
              </w:rPr>
              <w:t>n/a</w:t>
            </w:r>
          </w:p>
        </w:tc>
        <w:tc>
          <w:tcPr>
            <w:tcW w:w="1360" w:type="dxa"/>
          </w:tcPr>
          <w:p w14:paraId="40D13F34" w14:textId="77777777" w:rsidR="003A18F3" w:rsidRPr="004A5D01" w:rsidRDefault="003A18F3" w:rsidP="00AF6F0D">
            <w:pPr>
              <w:rPr>
                <w:rFonts w:ascii="Arial" w:hAnsi="Arial" w:cs="Arial"/>
                <w:sz w:val="18"/>
                <w:szCs w:val="18"/>
              </w:rPr>
            </w:pPr>
            <w:r w:rsidRPr="004A5D01">
              <w:rPr>
                <w:rFonts w:ascii="Arial" w:hAnsi="Arial" w:cs="Arial"/>
                <w:sz w:val="18"/>
                <w:szCs w:val="18"/>
              </w:rPr>
              <w:t>Y</w:t>
            </w:r>
          </w:p>
        </w:tc>
        <w:tc>
          <w:tcPr>
            <w:tcW w:w="1134" w:type="dxa"/>
          </w:tcPr>
          <w:p w14:paraId="367296A4" w14:textId="77777777" w:rsidR="003A18F3" w:rsidRPr="004A5D01" w:rsidRDefault="003A18F3" w:rsidP="00AF6F0D">
            <w:pPr>
              <w:rPr>
                <w:rFonts w:ascii="Arial" w:hAnsi="Arial" w:cs="Arial"/>
                <w:sz w:val="18"/>
                <w:szCs w:val="18"/>
              </w:rPr>
            </w:pPr>
            <w:r w:rsidRPr="004A5D01">
              <w:rPr>
                <w:rFonts w:ascii="Arial" w:hAnsi="Arial" w:cs="Arial"/>
                <w:sz w:val="18"/>
                <w:szCs w:val="18"/>
              </w:rPr>
              <w:t>Tbd</w:t>
            </w:r>
          </w:p>
        </w:tc>
      </w:tr>
      <w:tr w:rsidR="003A18F3" w:rsidRPr="004A5D01" w14:paraId="2565A7C3" w14:textId="77777777" w:rsidTr="00B53756">
        <w:trPr>
          <w:trHeight w:val="259"/>
        </w:trPr>
        <w:tc>
          <w:tcPr>
            <w:tcW w:w="1241" w:type="dxa"/>
            <w:shd w:val="clear" w:color="auto" w:fill="auto"/>
          </w:tcPr>
          <w:p w14:paraId="48377DF1" w14:textId="77777777" w:rsidR="003A18F3" w:rsidRPr="004A5D01" w:rsidRDefault="003A18F3"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13E7529B" w14:textId="77777777" w:rsidR="003A18F3" w:rsidRPr="004A5D01" w:rsidRDefault="003A18F3" w:rsidP="00AF6F0D">
            <w:pPr>
              <w:rPr>
                <w:rFonts w:ascii="Arial" w:hAnsi="Arial" w:cs="Arial"/>
                <w:sz w:val="18"/>
                <w:szCs w:val="18"/>
              </w:rPr>
            </w:pPr>
            <w:r>
              <w:rPr>
                <w:rFonts w:ascii="Arial" w:hAnsi="Arial" w:cs="Arial"/>
                <w:sz w:val="18"/>
                <w:szCs w:val="18"/>
              </w:rPr>
              <w:t>1. Select a Report</w:t>
            </w:r>
          </w:p>
        </w:tc>
        <w:tc>
          <w:tcPr>
            <w:tcW w:w="850" w:type="dxa"/>
            <w:shd w:val="clear" w:color="auto" w:fill="auto"/>
          </w:tcPr>
          <w:p w14:paraId="2C58C5CC"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4A8F381"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4092983F"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52E77071"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13D18ACD"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68C69597"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6A8EA321" w14:textId="77777777" w:rsidTr="00B53756">
        <w:trPr>
          <w:trHeight w:val="275"/>
        </w:trPr>
        <w:tc>
          <w:tcPr>
            <w:tcW w:w="1241" w:type="dxa"/>
            <w:shd w:val="clear" w:color="auto" w:fill="auto"/>
          </w:tcPr>
          <w:p w14:paraId="47E19884" w14:textId="77777777" w:rsidR="003A18F3" w:rsidRPr="004A5D01" w:rsidRDefault="003A18F3"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34A4CE08" w14:textId="77777777" w:rsidR="003A18F3" w:rsidRPr="005256C7" w:rsidRDefault="003A18F3" w:rsidP="00AF6F0D">
            <w:pPr>
              <w:rPr>
                <w:rFonts w:ascii="Arial" w:hAnsi="Arial" w:cs="Arial"/>
                <w:sz w:val="18"/>
                <w:szCs w:val="18"/>
              </w:rPr>
            </w:pPr>
            <w:r w:rsidRPr="005256C7">
              <w:rPr>
                <w:rFonts w:ascii="Arial" w:hAnsi="Arial" w:cs="Arial"/>
                <w:sz w:val="18"/>
                <w:szCs w:val="18"/>
              </w:rPr>
              <w:t xml:space="preserve">To </w:t>
            </w:r>
            <w:r>
              <w:rPr>
                <w:rFonts w:ascii="Arial" w:hAnsi="Arial" w:cs="Arial"/>
                <w:sz w:val="18"/>
                <w:szCs w:val="18"/>
              </w:rPr>
              <w:t>Request a Report pick the report you want to run from the pull down list below:</w:t>
            </w:r>
          </w:p>
        </w:tc>
        <w:tc>
          <w:tcPr>
            <w:tcW w:w="850" w:type="dxa"/>
            <w:shd w:val="clear" w:color="auto" w:fill="auto"/>
          </w:tcPr>
          <w:p w14:paraId="3180C6B9"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4547B6D" w14:textId="77777777" w:rsidR="003A18F3" w:rsidRPr="005F3616" w:rsidRDefault="003A18F3" w:rsidP="00AF6F0D">
            <w:pPr>
              <w:rPr>
                <w:rFonts w:ascii="Arial" w:hAnsi="Arial" w:cs="Arial"/>
                <w:sz w:val="18"/>
                <w:szCs w:val="18"/>
              </w:rPr>
            </w:pPr>
          </w:p>
        </w:tc>
        <w:tc>
          <w:tcPr>
            <w:tcW w:w="1134" w:type="dxa"/>
            <w:shd w:val="clear" w:color="auto" w:fill="auto"/>
          </w:tcPr>
          <w:p w14:paraId="280FE4BC"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04C6B580"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562DA1A0" w14:textId="77777777" w:rsidR="003A18F3" w:rsidRPr="004A5D01" w:rsidRDefault="003A18F3" w:rsidP="00AF6F0D">
            <w:pPr>
              <w:rPr>
                <w:rFonts w:ascii="Arial" w:hAnsi="Arial" w:cs="Arial"/>
                <w:sz w:val="18"/>
                <w:szCs w:val="18"/>
              </w:rPr>
            </w:pPr>
            <w:r>
              <w:rPr>
                <w:rFonts w:ascii="Arial" w:hAnsi="Arial" w:cs="Arial"/>
                <w:sz w:val="18"/>
                <w:szCs w:val="18"/>
              </w:rPr>
              <w:t>Y</w:t>
            </w:r>
          </w:p>
        </w:tc>
        <w:tc>
          <w:tcPr>
            <w:tcW w:w="1134" w:type="dxa"/>
          </w:tcPr>
          <w:p w14:paraId="2F9E64D2" w14:textId="77777777" w:rsidR="003A18F3" w:rsidRPr="004A5D01" w:rsidRDefault="003A18F3" w:rsidP="00AF6F0D">
            <w:pPr>
              <w:rPr>
                <w:rFonts w:ascii="Arial" w:hAnsi="Arial" w:cs="Arial"/>
                <w:sz w:val="18"/>
                <w:szCs w:val="18"/>
              </w:rPr>
            </w:pPr>
            <w:r>
              <w:rPr>
                <w:rFonts w:ascii="Arial" w:hAnsi="Arial" w:cs="Arial"/>
                <w:sz w:val="18"/>
                <w:szCs w:val="18"/>
              </w:rPr>
              <w:t>Tbd</w:t>
            </w:r>
          </w:p>
        </w:tc>
      </w:tr>
      <w:tr w:rsidR="00691393" w:rsidRPr="004A5D01" w14:paraId="50BB6A3A" w14:textId="77777777" w:rsidTr="00B53756">
        <w:trPr>
          <w:trHeight w:val="275"/>
        </w:trPr>
        <w:tc>
          <w:tcPr>
            <w:tcW w:w="1241" w:type="dxa"/>
            <w:shd w:val="clear" w:color="auto" w:fill="auto"/>
          </w:tcPr>
          <w:p w14:paraId="7D1516D4" w14:textId="77777777" w:rsidR="00691393" w:rsidRDefault="00691393" w:rsidP="00AF6F0D">
            <w:pPr>
              <w:rPr>
                <w:rFonts w:ascii="Arial" w:hAnsi="Arial" w:cs="Arial"/>
                <w:sz w:val="18"/>
                <w:szCs w:val="18"/>
              </w:rPr>
            </w:pPr>
            <w:r>
              <w:rPr>
                <w:rFonts w:ascii="Arial" w:hAnsi="Arial" w:cs="Arial"/>
                <w:sz w:val="18"/>
                <w:szCs w:val="18"/>
              </w:rPr>
              <w:t>Radio Button</w:t>
            </w:r>
          </w:p>
        </w:tc>
        <w:tc>
          <w:tcPr>
            <w:tcW w:w="2552" w:type="dxa"/>
            <w:shd w:val="clear" w:color="auto" w:fill="auto"/>
          </w:tcPr>
          <w:p w14:paraId="2D19CE29" w14:textId="77777777" w:rsidR="00691393" w:rsidRPr="004A5D01" w:rsidRDefault="00691393" w:rsidP="00AF6F0D">
            <w:pPr>
              <w:rPr>
                <w:rFonts w:ascii="Arial" w:hAnsi="Arial" w:cs="Arial"/>
                <w:sz w:val="18"/>
                <w:szCs w:val="18"/>
              </w:rPr>
            </w:pPr>
            <w:r>
              <w:rPr>
                <w:rFonts w:ascii="Arial" w:hAnsi="Arial" w:cs="Arial"/>
                <w:sz w:val="18"/>
                <w:szCs w:val="18"/>
              </w:rPr>
              <w:t>Standard Reports</w:t>
            </w:r>
          </w:p>
        </w:tc>
        <w:tc>
          <w:tcPr>
            <w:tcW w:w="850" w:type="dxa"/>
            <w:shd w:val="clear" w:color="auto" w:fill="auto"/>
          </w:tcPr>
          <w:p w14:paraId="5206BA35" w14:textId="77777777" w:rsidR="00691393" w:rsidRDefault="0069139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7226FBF" w14:textId="77777777" w:rsidR="00691393" w:rsidRDefault="00691393" w:rsidP="00691393">
            <w:pPr>
              <w:rPr>
                <w:rFonts w:ascii="Arial" w:hAnsi="Arial" w:cs="Arial"/>
                <w:sz w:val="18"/>
                <w:szCs w:val="18"/>
              </w:rPr>
            </w:pPr>
            <w:r>
              <w:rPr>
                <w:rFonts w:ascii="Arial" w:hAnsi="Arial" w:cs="Arial"/>
                <w:sz w:val="18"/>
                <w:szCs w:val="18"/>
              </w:rPr>
              <w:t>One of either Standard Reports or Custom Reports can be selected.</w:t>
            </w:r>
          </w:p>
          <w:p w14:paraId="2F25F331" w14:textId="77777777" w:rsidR="00691393" w:rsidRDefault="00691393" w:rsidP="00AF6F0D">
            <w:pPr>
              <w:rPr>
                <w:rFonts w:ascii="Arial" w:hAnsi="Arial" w:cs="Arial"/>
                <w:sz w:val="18"/>
                <w:szCs w:val="18"/>
              </w:rPr>
            </w:pPr>
          </w:p>
          <w:p w14:paraId="5DEF5B7E" w14:textId="77777777" w:rsidR="00691393" w:rsidRDefault="00691393" w:rsidP="00AF6F0D">
            <w:pPr>
              <w:rPr>
                <w:rFonts w:ascii="Arial" w:hAnsi="Arial" w:cs="Arial"/>
                <w:sz w:val="18"/>
                <w:szCs w:val="18"/>
              </w:rPr>
            </w:pPr>
            <w:r>
              <w:rPr>
                <w:rFonts w:ascii="Arial" w:hAnsi="Arial" w:cs="Arial"/>
                <w:sz w:val="18"/>
                <w:szCs w:val="18"/>
              </w:rPr>
              <w:t>Standard Reports should be the default.</w:t>
            </w:r>
          </w:p>
        </w:tc>
        <w:tc>
          <w:tcPr>
            <w:tcW w:w="1134" w:type="dxa"/>
            <w:shd w:val="clear" w:color="auto" w:fill="auto"/>
          </w:tcPr>
          <w:p w14:paraId="4295CF8F" w14:textId="77777777" w:rsidR="00691393" w:rsidRDefault="00691393" w:rsidP="00AF6F0D">
            <w:pPr>
              <w:rPr>
                <w:rFonts w:ascii="Arial" w:hAnsi="Arial" w:cs="Arial"/>
                <w:sz w:val="18"/>
                <w:szCs w:val="18"/>
              </w:rPr>
            </w:pPr>
          </w:p>
        </w:tc>
        <w:tc>
          <w:tcPr>
            <w:tcW w:w="3034" w:type="dxa"/>
            <w:shd w:val="clear" w:color="auto" w:fill="auto"/>
          </w:tcPr>
          <w:p w14:paraId="0848722D" w14:textId="77777777" w:rsidR="00691393" w:rsidRDefault="00691393" w:rsidP="00AF6F0D">
            <w:pPr>
              <w:rPr>
                <w:rFonts w:ascii="Arial" w:hAnsi="Arial" w:cs="Arial"/>
                <w:sz w:val="18"/>
                <w:szCs w:val="18"/>
              </w:rPr>
            </w:pPr>
          </w:p>
        </w:tc>
        <w:tc>
          <w:tcPr>
            <w:tcW w:w="1360" w:type="dxa"/>
          </w:tcPr>
          <w:p w14:paraId="5E50D7ED" w14:textId="77777777" w:rsidR="00691393" w:rsidRDefault="00691393" w:rsidP="00AF6F0D">
            <w:pPr>
              <w:rPr>
                <w:rFonts w:ascii="Arial" w:hAnsi="Arial" w:cs="Arial"/>
                <w:sz w:val="18"/>
                <w:szCs w:val="18"/>
              </w:rPr>
            </w:pPr>
          </w:p>
        </w:tc>
        <w:tc>
          <w:tcPr>
            <w:tcW w:w="1134" w:type="dxa"/>
          </w:tcPr>
          <w:p w14:paraId="5E78860C" w14:textId="77777777" w:rsidR="00691393" w:rsidRDefault="00691393" w:rsidP="00AF6F0D">
            <w:pPr>
              <w:rPr>
                <w:rFonts w:ascii="Arial" w:hAnsi="Arial" w:cs="Arial"/>
                <w:sz w:val="18"/>
                <w:szCs w:val="18"/>
              </w:rPr>
            </w:pPr>
          </w:p>
        </w:tc>
      </w:tr>
      <w:tr w:rsidR="00691393" w:rsidRPr="004A5D01" w14:paraId="495CF3CF" w14:textId="77777777" w:rsidTr="00B53756">
        <w:trPr>
          <w:trHeight w:val="275"/>
        </w:trPr>
        <w:tc>
          <w:tcPr>
            <w:tcW w:w="1241" w:type="dxa"/>
            <w:shd w:val="clear" w:color="auto" w:fill="auto"/>
          </w:tcPr>
          <w:p w14:paraId="40E7142D" w14:textId="77777777" w:rsidR="00691393" w:rsidRDefault="00691393" w:rsidP="00AF6F0D">
            <w:pPr>
              <w:rPr>
                <w:rFonts w:ascii="Arial" w:hAnsi="Arial" w:cs="Arial"/>
                <w:sz w:val="18"/>
                <w:szCs w:val="18"/>
              </w:rPr>
            </w:pPr>
            <w:r>
              <w:rPr>
                <w:rFonts w:ascii="Arial" w:hAnsi="Arial" w:cs="Arial"/>
                <w:sz w:val="18"/>
                <w:szCs w:val="18"/>
              </w:rPr>
              <w:t>Radio Button</w:t>
            </w:r>
          </w:p>
        </w:tc>
        <w:tc>
          <w:tcPr>
            <w:tcW w:w="2552" w:type="dxa"/>
            <w:shd w:val="clear" w:color="auto" w:fill="auto"/>
          </w:tcPr>
          <w:p w14:paraId="7BFDEBC5" w14:textId="77777777" w:rsidR="00691393" w:rsidRPr="004A5D01" w:rsidRDefault="00691393" w:rsidP="00AF6F0D">
            <w:pPr>
              <w:rPr>
                <w:rFonts w:ascii="Arial" w:hAnsi="Arial" w:cs="Arial"/>
                <w:sz w:val="18"/>
                <w:szCs w:val="18"/>
              </w:rPr>
            </w:pPr>
            <w:r>
              <w:rPr>
                <w:rFonts w:ascii="Arial" w:hAnsi="Arial" w:cs="Arial"/>
                <w:sz w:val="18"/>
                <w:szCs w:val="18"/>
              </w:rPr>
              <w:t>Custom Reports</w:t>
            </w:r>
          </w:p>
        </w:tc>
        <w:tc>
          <w:tcPr>
            <w:tcW w:w="850" w:type="dxa"/>
            <w:shd w:val="clear" w:color="auto" w:fill="auto"/>
          </w:tcPr>
          <w:p w14:paraId="574AD435" w14:textId="77777777" w:rsidR="00691393" w:rsidRDefault="0069139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CBBE7F7" w14:textId="77777777" w:rsidR="00691393" w:rsidRDefault="00691393" w:rsidP="00691393">
            <w:pPr>
              <w:rPr>
                <w:rFonts w:ascii="Arial" w:hAnsi="Arial" w:cs="Arial"/>
                <w:sz w:val="18"/>
                <w:szCs w:val="18"/>
              </w:rPr>
            </w:pPr>
            <w:r>
              <w:rPr>
                <w:rFonts w:ascii="Arial" w:hAnsi="Arial" w:cs="Arial"/>
                <w:sz w:val="18"/>
                <w:szCs w:val="18"/>
              </w:rPr>
              <w:t>One of either Standard Reports or Custom Reports can be selected.</w:t>
            </w:r>
          </w:p>
          <w:p w14:paraId="7FBEF273" w14:textId="77777777" w:rsidR="00691393" w:rsidRDefault="00691393" w:rsidP="00AF6F0D">
            <w:pPr>
              <w:rPr>
                <w:rFonts w:ascii="Arial" w:hAnsi="Arial" w:cs="Arial"/>
                <w:sz w:val="18"/>
                <w:szCs w:val="18"/>
              </w:rPr>
            </w:pPr>
          </w:p>
        </w:tc>
        <w:tc>
          <w:tcPr>
            <w:tcW w:w="1134" w:type="dxa"/>
            <w:shd w:val="clear" w:color="auto" w:fill="auto"/>
          </w:tcPr>
          <w:p w14:paraId="5B683291" w14:textId="77777777" w:rsidR="00691393" w:rsidRDefault="00691393" w:rsidP="00AF6F0D">
            <w:pPr>
              <w:rPr>
                <w:rFonts w:ascii="Arial" w:hAnsi="Arial" w:cs="Arial"/>
                <w:sz w:val="18"/>
                <w:szCs w:val="18"/>
              </w:rPr>
            </w:pPr>
          </w:p>
        </w:tc>
        <w:tc>
          <w:tcPr>
            <w:tcW w:w="3034" w:type="dxa"/>
            <w:shd w:val="clear" w:color="auto" w:fill="auto"/>
          </w:tcPr>
          <w:p w14:paraId="4768CA34" w14:textId="77777777" w:rsidR="00691393" w:rsidRDefault="00691393" w:rsidP="00AF6F0D">
            <w:pPr>
              <w:rPr>
                <w:rFonts w:ascii="Arial" w:hAnsi="Arial" w:cs="Arial"/>
                <w:sz w:val="18"/>
                <w:szCs w:val="18"/>
              </w:rPr>
            </w:pPr>
          </w:p>
        </w:tc>
        <w:tc>
          <w:tcPr>
            <w:tcW w:w="1360" w:type="dxa"/>
          </w:tcPr>
          <w:p w14:paraId="1A220B74" w14:textId="77777777" w:rsidR="00691393" w:rsidRDefault="00691393" w:rsidP="00AF6F0D">
            <w:pPr>
              <w:rPr>
                <w:rFonts w:ascii="Arial" w:hAnsi="Arial" w:cs="Arial"/>
                <w:sz w:val="18"/>
                <w:szCs w:val="18"/>
              </w:rPr>
            </w:pPr>
          </w:p>
        </w:tc>
        <w:tc>
          <w:tcPr>
            <w:tcW w:w="1134" w:type="dxa"/>
          </w:tcPr>
          <w:p w14:paraId="271E1D76" w14:textId="77777777" w:rsidR="00691393" w:rsidRDefault="00691393" w:rsidP="00AF6F0D">
            <w:pPr>
              <w:rPr>
                <w:rFonts w:ascii="Arial" w:hAnsi="Arial" w:cs="Arial"/>
                <w:sz w:val="18"/>
                <w:szCs w:val="18"/>
              </w:rPr>
            </w:pPr>
          </w:p>
        </w:tc>
      </w:tr>
      <w:tr w:rsidR="003A18F3" w:rsidRPr="004A5D01" w14:paraId="164BA217" w14:textId="77777777" w:rsidTr="00B53756">
        <w:trPr>
          <w:trHeight w:val="275"/>
        </w:trPr>
        <w:tc>
          <w:tcPr>
            <w:tcW w:w="1241" w:type="dxa"/>
            <w:shd w:val="clear" w:color="auto" w:fill="auto"/>
          </w:tcPr>
          <w:p w14:paraId="0E023208" w14:textId="77777777" w:rsidR="003A18F3" w:rsidRPr="004A5D01" w:rsidRDefault="003A18F3"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05460A9E" w14:textId="77777777" w:rsidR="003A18F3" w:rsidRPr="004A5D01" w:rsidRDefault="003A18F3" w:rsidP="00AF6F0D">
            <w:pPr>
              <w:rPr>
                <w:rFonts w:ascii="Arial" w:hAnsi="Arial" w:cs="Arial"/>
                <w:sz w:val="18"/>
                <w:szCs w:val="18"/>
              </w:rPr>
            </w:pPr>
          </w:p>
        </w:tc>
        <w:tc>
          <w:tcPr>
            <w:tcW w:w="850" w:type="dxa"/>
            <w:shd w:val="clear" w:color="auto" w:fill="auto"/>
          </w:tcPr>
          <w:p w14:paraId="6B11FB3B"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2BDFEA3D" w14:textId="77777777" w:rsidR="003A18F3" w:rsidRDefault="003A18F3" w:rsidP="00AF6F0D">
            <w:pPr>
              <w:rPr>
                <w:rFonts w:ascii="Arial" w:hAnsi="Arial" w:cs="Arial"/>
                <w:sz w:val="18"/>
                <w:szCs w:val="18"/>
              </w:rPr>
            </w:pPr>
            <w:r>
              <w:rPr>
                <w:rFonts w:ascii="Arial" w:hAnsi="Arial" w:cs="Arial"/>
                <w:sz w:val="18"/>
                <w:szCs w:val="18"/>
              </w:rPr>
              <w:t xml:space="preserve">Pull down list box which displays a list of the Standard Reports that the user has permissions to run </w:t>
            </w:r>
            <w:r w:rsidR="00691393">
              <w:rPr>
                <w:rFonts w:ascii="Arial" w:hAnsi="Arial" w:cs="Arial"/>
                <w:sz w:val="18"/>
                <w:szCs w:val="18"/>
              </w:rPr>
              <w:t xml:space="preserve">if standard reports selected, else display the custom reports </w:t>
            </w:r>
            <w:r>
              <w:rPr>
                <w:rFonts w:ascii="Arial" w:hAnsi="Arial" w:cs="Arial"/>
                <w:sz w:val="18"/>
                <w:szCs w:val="18"/>
              </w:rPr>
              <w:t xml:space="preserve">– </w:t>
            </w:r>
            <w:r w:rsidRPr="00D306C1">
              <w:rPr>
                <w:rFonts w:ascii="Arial" w:hAnsi="Arial" w:cs="Arial"/>
                <w:i/>
                <w:sz w:val="18"/>
                <w:szCs w:val="18"/>
              </w:rPr>
              <w:t>invoke PMUC0</w:t>
            </w:r>
            <w:r w:rsidR="005F3616">
              <w:rPr>
                <w:rFonts w:ascii="Arial" w:hAnsi="Arial" w:cs="Arial"/>
                <w:i/>
                <w:sz w:val="18"/>
                <w:szCs w:val="18"/>
              </w:rPr>
              <w:t>21</w:t>
            </w:r>
            <w:r w:rsidRPr="00D306C1">
              <w:rPr>
                <w:rFonts w:ascii="Arial" w:hAnsi="Arial" w:cs="Arial"/>
                <w:i/>
                <w:sz w:val="18"/>
                <w:szCs w:val="18"/>
              </w:rPr>
              <w:t xml:space="preserve"> – Available Reports</w:t>
            </w:r>
          </w:p>
          <w:p w14:paraId="4829FDE7" w14:textId="77777777" w:rsidR="003A18F3" w:rsidRDefault="003A18F3" w:rsidP="00AF6F0D">
            <w:pPr>
              <w:rPr>
                <w:rFonts w:ascii="Arial" w:hAnsi="Arial" w:cs="Arial"/>
                <w:sz w:val="18"/>
                <w:szCs w:val="18"/>
              </w:rPr>
            </w:pPr>
          </w:p>
          <w:p w14:paraId="0DFE554C" w14:textId="77777777" w:rsidR="003A18F3" w:rsidRDefault="003A18F3" w:rsidP="00AF6F0D">
            <w:pPr>
              <w:rPr>
                <w:rFonts w:ascii="Arial" w:hAnsi="Arial" w:cs="Arial"/>
                <w:sz w:val="18"/>
                <w:szCs w:val="18"/>
              </w:rPr>
            </w:pPr>
            <w:r>
              <w:rPr>
                <w:rFonts w:ascii="Arial" w:hAnsi="Arial" w:cs="Arial"/>
                <w:sz w:val="18"/>
                <w:szCs w:val="18"/>
              </w:rPr>
              <w:t>The default should be “Select a Report”</w:t>
            </w:r>
          </w:p>
          <w:p w14:paraId="711AF7EF" w14:textId="77777777" w:rsidR="003A18F3" w:rsidRDefault="003A18F3" w:rsidP="00AF6F0D">
            <w:pPr>
              <w:rPr>
                <w:rFonts w:ascii="Arial" w:hAnsi="Arial" w:cs="Arial"/>
                <w:sz w:val="18"/>
                <w:szCs w:val="18"/>
              </w:rPr>
            </w:pPr>
          </w:p>
          <w:p w14:paraId="32A675EC" w14:textId="77777777" w:rsidR="003A18F3" w:rsidRPr="0017147F" w:rsidRDefault="003A18F3" w:rsidP="00AF6F0D">
            <w:pPr>
              <w:rPr>
                <w:rFonts w:ascii="Arial" w:hAnsi="Arial" w:cs="Arial"/>
                <w:sz w:val="18"/>
                <w:szCs w:val="18"/>
              </w:rPr>
            </w:pPr>
            <w:r>
              <w:rPr>
                <w:rFonts w:ascii="Arial" w:hAnsi="Arial" w:cs="Arial"/>
                <w:sz w:val="18"/>
                <w:szCs w:val="18"/>
              </w:rPr>
              <w:t>Once a report has been selected show section two of the screen – 2. Select Report Scope</w:t>
            </w:r>
          </w:p>
        </w:tc>
        <w:tc>
          <w:tcPr>
            <w:tcW w:w="1134" w:type="dxa"/>
            <w:shd w:val="clear" w:color="auto" w:fill="auto"/>
          </w:tcPr>
          <w:p w14:paraId="3706C05E"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190EA3A1"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61A803EB"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05AB4390"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005F9242" w14:textId="77777777" w:rsidTr="00B53756">
        <w:trPr>
          <w:trHeight w:val="275"/>
        </w:trPr>
        <w:tc>
          <w:tcPr>
            <w:tcW w:w="1241" w:type="dxa"/>
            <w:shd w:val="clear" w:color="auto" w:fill="auto"/>
          </w:tcPr>
          <w:p w14:paraId="6E95F75D" w14:textId="77777777" w:rsidR="003A18F3" w:rsidRPr="004A5D01" w:rsidRDefault="003A18F3" w:rsidP="00E776E5">
            <w:pPr>
              <w:rPr>
                <w:rFonts w:ascii="Arial" w:hAnsi="Arial" w:cs="Arial"/>
                <w:sz w:val="18"/>
                <w:szCs w:val="18"/>
              </w:rPr>
            </w:pPr>
            <w:r>
              <w:rPr>
                <w:rFonts w:ascii="Arial" w:hAnsi="Arial" w:cs="Arial"/>
                <w:sz w:val="18"/>
                <w:szCs w:val="18"/>
              </w:rPr>
              <w:t>Expand/</w:t>
            </w:r>
            <w:r w:rsidR="00E776E5">
              <w:rPr>
                <w:rFonts w:ascii="Arial" w:hAnsi="Arial" w:cs="Arial"/>
                <w:sz w:val="18"/>
                <w:szCs w:val="18"/>
              </w:rPr>
              <w:t>Collapse</w:t>
            </w:r>
            <w:r>
              <w:rPr>
                <w:rFonts w:ascii="Arial" w:hAnsi="Arial" w:cs="Arial"/>
                <w:sz w:val="18"/>
                <w:szCs w:val="18"/>
              </w:rPr>
              <w:t xml:space="preserve"> Option</w:t>
            </w:r>
          </w:p>
        </w:tc>
        <w:tc>
          <w:tcPr>
            <w:tcW w:w="2552" w:type="dxa"/>
            <w:shd w:val="clear" w:color="auto" w:fill="auto"/>
          </w:tcPr>
          <w:p w14:paraId="0A3F8EAB" w14:textId="77777777" w:rsidR="003A18F3" w:rsidRPr="004A5D01" w:rsidRDefault="003A18F3" w:rsidP="00AF6F0D">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4350EE8B"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12DC1BB9" w14:textId="77777777" w:rsidR="003A18F3" w:rsidRPr="004A5D01" w:rsidRDefault="003A18F3" w:rsidP="00AF6F0D">
            <w:pPr>
              <w:rPr>
                <w:rFonts w:ascii="Arial" w:hAnsi="Arial" w:cs="Arial"/>
                <w:sz w:val="18"/>
                <w:szCs w:val="18"/>
              </w:rPr>
            </w:pPr>
            <w:r>
              <w:rPr>
                <w:rFonts w:ascii="Arial" w:hAnsi="Arial" w:cs="Arial"/>
                <w:sz w:val="18"/>
                <w:szCs w:val="18"/>
              </w:rPr>
              <w:t>Icon that when selected minimizes or maximizes the “Select a Report” section of the screen</w:t>
            </w:r>
          </w:p>
        </w:tc>
        <w:tc>
          <w:tcPr>
            <w:tcW w:w="1134" w:type="dxa"/>
            <w:shd w:val="clear" w:color="auto" w:fill="auto"/>
          </w:tcPr>
          <w:p w14:paraId="212037CA"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C0900F8"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307719F7"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642BD38C"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926B19" w:rsidRPr="004A5D01" w14:paraId="79208BD4" w14:textId="77777777" w:rsidTr="00B53756">
        <w:trPr>
          <w:trHeight w:val="275"/>
        </w:trPr>
        <w:tc>
          <w:tcPr>
            <w:tcW w:w="1241" w:type="dxa"/>
            <w:shd w:val="clear" w:color="auto" w:fill="auto"/>
          </w:tcPr>
          <w:p w14:paraId="6D7A8CC5" w14:textId="77777777" w:rsidR="00926B19" w:rsidRDefault="00926B19" w:rsidP="00E776E5">
            <w:pPr>
              <w:rPr>
                <w:rFonts w:ascii="Arial" w:hAnsi="Arial" w:cs="Arial"/>
                <w:sz w:val="18"/>
                <w:szCs w:val="18"/>
              </w:rPr>
            </w:pPr>
            <w:r>
              <w:rPr>
                <w:rFonts w:ascii="Arial" w:hAnsi="Arial" w:cs="Arial"/>
                <w:sz w:val="18"/>
                <w:szCs w:val="18"/>
              </w:rPr>
              <w:t>Button</w:t>
            </w:r>
          </w:p>
        </w:tc>
        <w:tc>
          <w:tcPr>
            <w:tcW w:w="2552" w:type="dxa"/>
            <w:shd w:val="clear" w:color="auto" w:fill="auto"/>
          </w:tcPr>
          <w:p w14:paraId="11775483" w14:textId="77777777" w:rsidR="00926B19" w:rsidRDefault="00926B19" w:rsidP="00AF6F0D">
            <w:pPr>
              <w:rPr>
                <w:rFonts w:ascii="Arial" w:hAnsi="Arial" w:cs="Arial"/>
                <w:sz w:val="18"/>
                <w:szCs w:val="18"/>
              </w:rPr>
            </w:pPr>
            <w:r>
              <w:rPr>
                <w:rFonts w:ascii="Arial" w:hAnsi="Arial" w:cs="Arial"/>
                <w:sz w:val="18"/>
                <w:szCs w:val="18"/>
              </w:rPr>
              <w:t>Continue</w:t>
            </w:r>
          </w:p>
        </w:tc>
        <w:tc>
          <w:tcPr>
            <w:tcW w:w="850" w:type="dxa"/>
            <w:shd w:val="clear" w:color="auto" w:fill="auto"/>
          </w:tcPr>
          <w:p w14:paraId="29F1D984" w14:textId="77777777" w:rsidR="00926B19" w:rsidRDefault="00926B19"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E327212" w14:textId="77777777" w:rsidR="00926B19" w:rsidRDefault="00926B19" w:rsidP="00AF6F0D">
            <w:pPr>
              <w:rPr>
                <w:rFonts w:ascii="Arial" w:hAnsi="Arial" w:cs="Arial"/>
                <w:sz w:val="18"/>
                <w:szCs w:val="18"/>
              </w:rPr>
            </w:pPr>
            <w:r>
              <w:rPr>
                <w:rFonts w:ascii="Arial" w:hAnsi="Arial" w:cs="Arial"/>
                <w:sz w:val="18"/>
                <w:szCs w:val="18"/>
              </w:rPr>
              <w:t>Button to confirm selection and move onto next section</w:t>
            </w:r>
          </w:p>
        </w:tc>
        <w:tc>
          <w:tcPr>
            <w:tcW w:w="1134" w:type="dxa"/>
            <w:shd w:val="clear" w:color="auto" w:fill="auto"/>
          </w:tcPr>
          <w:p w14:paraId="304F0391" w14:textId="77777777" w:rsidR="00926B19" w:rsidRDefault="00926B19"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248A226" w14:textId="77777777" w:rsidR="00926B19" w:rsidRDefault="00926B19" w:rsidP="00AF6F0D">
            <w:pPr>
              <w:rPr>
                <w:rFonts w:ascii="Arial" w:hAnsi="Arial" w:cs="Arial"/>
                <w:sz w:val="18"/>
                <w:szCs w:val="18"/>
              </w:rPr>
            </w:pPr>
            <w:r>
              <w:rPr>
                <w:rFonts w:ascii="Arial" w:hAnsi="Arial" w:cs="Arial"/>
                <w:sz w:val="18"/>
                <w:szCs w:val="18"/>
              </w:rPr>
              <w:t>n/a</w:t>
            </w:r>
          </w:p>
        </w:tc>
        <w:tc>
          <w:tcPr>
            <w:tcW w:w="1360" w:type="dxa"/>
          </w:tcPr>
          <w:p w14:paraId="178168CB" w14:textId="77777777" w:rsidR="00926B19" w:rsidRDefault="00926B19" w:rsidP="00AF6F0D">
            <w:pPr>
              <w:rPr>
                <w:rFonts w:ascii="Arial" w:hAnsi="Arial" w:cs="Arial"/>
                <w:sz w:val="18"/>
                <w:szCs w:val="18"/>
              </w:rPr>
            </w:pPr>
            <w:r>
              <w:rPr>
                <w:rFonts w:ascii="Arial" w:hAnsi="Arial" w:cs="Arial"/>
                <w:sz w:val="18"/>
                <w:szCs w:val="18"/>
              </w:rPr>
              <w:t>N</w:t>
            </w:r>
          </w:p>
        </w:tc>
        <w:tc>
          <w:tcPr>
            <w:tcW w:w="1134" w:type="dxa"/>
          </w:tcPr>
          <w:p w14:paraId="5A9DF72E" w14:textId="77777777" w:rsidR="00926B19" w:rsidRDefault="00926B19" w:rsidP="00AF6F0D">
            <w:pPr>
              <w:rPr>
                <w:rFonts w:ascii="Arial" w:hAnsi="Arial" w:cs="Arial"/>
                <w:sz w:val="18"/>
                <w:szCs w:val="18"/>
              </w:rPr>
            </w:pPr>
            <w:r>
              <w:rPr>
                <w:rFonts w:ascii="Arial" w:hAnsi="Arial" w:cs="Arial"/>
                <w:sz w:val="18"/>
                <w:szCs w:val="18"/>
              </w:rPr>
              <w:t>n/a</w:t>
            </w:r>
          </w:p>
        </w:tc>
      </w:tr>
      <w:tr w:rsidR="003A18F3" w:rsidRPr="004A5D01" w14:paraId="61DE25E2" w14:textId="77777777" w:rsidTr="00B53756">
        <w:trPr>
          <w:trHeight w:val="275"/>
        </w:trPr>
        <w:tc>
          <w:tcPr>
            <w:tcW w:w="1241" w:type="dxa"/>
            <w:shd w:val="clear" w:color="auto" w:fill="auto"/>
          </w:tcPr>
          <w:p w14:paraId="70A14856" w14:textId="77777777" w:rsidR="003A18F3" w:rsidRPr="004A5D01" w:rsidRDefault="003A18F3"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7661030D" w14:textId="77777777" w:rsidR="003A18F3" w:rsidRPr="004A5D01" w:rsidRDefault="003A18F3" w:rsidP="00AF6F0D">
            <w:pPr>
              <w:rPr>
                <w:rFonts w:ascii="Arial" w:hAnsi="Arial" w:cs="Arial"/>
                <w:sz w:val="18"/>
                <w:szCs w:val="18"/>
              </w:rPr>
            </w:pPr>
            <w:r>
              <w:rPr>
                <w:rFonts w:ascii="Arial" w:hAnsi="Arial" w:cs="Arial"/>
                <w:sz w:val="18"/>
                <w:szCs w:val="18"/>
              </w:rPr>
              <w:t>2.Select Report Scope</w:t>
            </w:r>
          </w:p>
        </w:tc>
        <w:tc>
          <w:tcPr>
            <w:tcW w:w="850" w:type="dxa"/>
            <w:shd w:val="clear" w:color="auto" w:fill="auto"/>
          </w:tcPr>
          <w:p w14:paraId="02BEF4A6"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2BC3F92"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3ADFB7E2"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339E1C9D"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53BC7FC3"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017E35AF"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52BFF314" w14:textId="77777777" w:rsidTr="00B53756">
        <w:trPr>
          <w:trHeight w:val="275"/>
        </w:trPr>
        <w:tc>
          <w:tcPr>
            <w:tcW w:w="1241" w:type="dxa"/>
            <w:shd w:val="clear" w:color="auto" w:fill="auto"/>
          </w:tcPr>
          <w:p w14:paraId="2260287F" w14:textId="77777777" w:rsidR="003A18F3" w:rsidRPr="004A5D01" w:rsidRDefault="003A18F3"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5DFE4376" w14:textId="77777777" w:rsidR="003A18F3" w:rsidRPr="004A5D01" w:rsidRDefault="003A18F3" w:rsidP="00AF6F0D">
            <w:pPr>
              <w:rPr>
                <w:rFonts w:ascii="Arial" w:hAnsi="Arial" w:cs="Arial"/>
                <w:sz w:val="18"/>
                <w:szCs w:val="18"/>
              </w:rPr>
            </w:pPr>
            <w:r>
              <w:rPr>
                <w:rFonts w:ascii="Arial" w:hAnsi="Arial" w:cs="Arial"/>
                <w:sz w:val="18"/>
                <w:szCs w:val="18"/>
              </w:rPr>
              <w:t>Pick a scope to apply to your report, this can either be the default scope for this report, or one o</w:t>
            </w:r>
            <w:r w:rsidR="0068287A">
              <w:rPr>
                <w:rFonts w:ascii="Arial" w:hAnsi="Arial" w:cs="Arial"/>
                <w:sz w:val="18"/>
                <w:szCs w:val="18"/>
              </w:rPr>
              <w:t>f your previously saved scopes.</w:t>
            </w:r>
          </w:p>
        </w:tc>
        <w:tc>
          <w:tcPr>
            <w:tcW w:w="850" w:type="dxa"/>
            <w:shd w:val="clear" w:color="auto" w:fill="auto"/>
          </w:tcPr>
          <w:p w14:paraId="7E6EEFF6"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0F8B85E"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60C59556"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6FEDE03"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4A97C8E5" w14:textId="77777777" w:rsidR="003A18F3" w:rsidRPr="004A5D01" w:rsidRDefault="003A18F3" w:rsidP="00AF6F0D">
            <w:pPr>
              <w:rPr>
                <w:rFonts w:ascii="Arial" w:hAnsi="Arial" w:cs="Arial"/>
                <w:sz w:val="18"/>
                <w:szCs w:val="18"/>
              </w:rPr>
            </w:pPr>
            <w:r>
              <w:rPr>
                <w:rFonts w:ascii="Arial" w:hAnsi="Arial" w:cs="Arial"/>
                <w:sz w:val="18"/>
                <w:szCs w:val="18"/>
              </w:rPr>
              <w:t>Y</w:t>
            </w:r>
          </w:p>
        </w:tc>
        <w:tc>
          <w:tcPr>
            <w:tcW w:w="1134" w:type="dxa"/>
          </w:tcPr>
          <w:p w14:paraId="3C02CEAF" w14:textId="77777777" w:rsidR="003A18F3" w:rsidRPr="004A5D01" w:rsidRDefault="003A18F3" w:rsidP="00AF6F0D">
            <w:pPr>
              <w:rPr>
                <w:rFonts w:ascii="Arial" w:hAnsi="Arial" w:cs="Arial"/>
                <w:sz w:val="18"/>
                <w:szCs w:val="18"/>
              </w:rPr>
            </w:pPr>
            <w:r>
              <w:rPr>
                <w:rFonts w:ascii="Arial" w:hAnsi="Arial" w:cs="Arial"/>
                <w:sz w:val="18"/>
                <w:szCs w:val="18"/>
              </w:rPr>
              <w:t>Tbd</w:t>
            </w:r>
          </w:p>
        </w:tc>
      </w:tr>
      <w:tr w:rsidR="003A18F3" w:rsidRPr="004A5D01" w14:paraId="18DC068B" w14:textId="77777777" w:rsidTr="00B53756">
        <w:trPr>
          <w:trHeight w:val="275"/>
        </w:trPr>
        <w:tc>
          <w:tcPr>
            <w:tcW w:w="1241" w:type="dxa"/>
            <w:shd w:val="clear" w:color="auto" w:fill="auto"/>
          </w:tcPr>
          <w:p w14:paraId="28DD2880" w14:textId="77777777" w:rsidR="003A18F3" w:rsidRPr="004A5D01" w:rsidRDefault="003A18F3"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47676EFF" w14:textId="77777777" w:rsidR="003A18F3" w:rsidRPr="004A5D01" w:rsidRDefault="003A18F3" w:rsidP="00AF6F0D">
            <w:pPr>
              <w:rPr>
                <w:rFonts w:ascii="Arial" w:hAnsi="Arial" w:cs="Arial"/>
                <w:sz w:val="18"/>
                <w:szCs w:val="18"/>
              </w:rPr>
            </w:pPr>
            <w:r>
              <w:rPr>
                <w:rFonts w:ascii="Arial" w:hAnsi="Arial" w:cs="Arial"/>
                <w:sz w:val="18"/>
                <w:szCs w:val="18"/>
              </w:rPr>
              <w:t>Select Existing Scope</w:t>
            </w:r>
          </w:p>
        </w:tc>
        <w:tc>
          <w:tcPr>
            <w:tcW w:w="850" w:type="dxa"/>
            <w:shd w:val="clear" w:color="auto" w:fill="auto"/>
          </w:tcPr>
          <w:p w14:paraId="661A04D3"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F380AD7" w14:textId="77777777" w:rsidR="003A18F3" w:rsidRDefault="003A18F3" w:rsidP="00AF6F0D">
            <w:pPr>
              <w:rPr>
                <w:rFonts w:ascii="Arial" w:hAnsi="Arial" w:cs="Arial"/>
                <w:sz w:val="18"/>
                <w:szCs w:val="18"/>
              </w:rPr>
            </w:pPr>
            <w:r>
              <w:rPr>
                <w:rFonts w:ascii="Arial" w:hAnsi="Arial" w:cs="Arial"/>
                <w:sz w:val="18"/>
                <w:szCs w:val="18"/>
              </w:rPr>
              <w:t>Pu</w:t>
            </w:r>
            <w:r w:rsidR="00E776E5">
              <w:rPr>
                <w:rFonts w:ascii="Arial" w:hAnsi="Arial" w:cs="Arial"/>
                <w:sz w:val="18"/>
                <w:szCs w:val="18"/>
              </w:rPr>
              <w:t>ll down</w:t>
            </w:r>
            <w:r>
              <w:rPr>
                <w:rFonts w:ascii="Arial" w:hAnsi="Arial" w:cs="Arial"/>
                <w:sz w:val="18"/>
                <w:szCs w:val="18"/>
              </w:rPr>
              <w:t xml:space="preserve"> list which displays all the scopes available to the user for selection.</w:t>
            </w:r>
          </w:p>
          <w:p w14:paraId="74049B11" w14:textId="77777777" w:rsidR="003A18F3" w:rsidRPr="00D458AD" w:rsidRDefault="003A18F3" w:rsidP="00AF6F0D">
            <w:pPr>
              <w:rPr>
                <w:rFonts w:ascii="Arial" w:hAnsi="Arial" w:cs="Arial"/>
                <w:sz w:val="18"/>
                <w:szCs w:val="18"/>
              </w:rPr>
            </w:pPr>
          </w:p>
          <w:p w14:paraId="6FBDC785" w14:textId="77777777" w:rsidR="003A18F3" w:rsidRPr="00B774DF" w:rsidRDefault="003A18F3" w:rsidP="00AF6F0D">
            <w:pPr>
              <w:rPr>
                <w:rFonts w:ascii="Arial" w:hAnsi="Arial" w:cs="Arial"/>
                <w:sz w:val="18"/>
                <w:szCs w:val="18"/>
              </w:rPr>
            </w:pPr>
            <w:r>
              <w:rPr>
                <w:rFonts w:ascii="Arial" w:hAnsi="Arial" w:cs="Arial"/>
                <w:sz w:val="18"/>
                <w:szCs w:val="18"/>
              </w:rPr>
              <w:t xml:space="preserve">It should default to the “Default Scope for this Report” </w:t>
            </w:r>
            <w:r w:rsidR="005F3616">
              <w:rPr>
                <w:rFonts w:ascii="Arial" w:hAnsi="Arial" w:cs="Arial"/>
                <w:sz w:val="18"/>
                <w:szCs w:val="18"/>
              </w:rPr>
              <w:t xml:space="preserve">defined for the report, or </w:t>
            </w:r>
            <w:r>
              <w:rPr>
                <w:rFonts w:ascii="Arial" w:hAnsi="Arial" w:cs="Arial"/>
                <w:sz w:val="18"/>
                <w:szCs w:val="18"/>
              </w:rPr>
              <w:t xml:space="preserve">the user </w:t>
            </w:r>
            <w:r w:rsidR="005F3616">
              <w:rPr>
                <w:rFonts w:ascii="Arial" w:hAnsi="Arial" w:cs="Arial"/>
                <w:sz w:val="18"/>
                <w:szCs w:val="18"/>
              </w:rPr>
              <w:t xml:space="preserve">can select a previously </w:t>
            </w:r>
            <w:r>
              <w:rPr>
                <w:rFonts w:ascii="Arial" w:hAnsi="Arial" w:cs="Arial"/>
                <w:sz w:val="18"/>
                <w:szCs w:val="18"/>
              </w:rPr>
              <w:t xml:space="preserve">saved </w:t>
            </w:r>
            <w:r w:rsidR="005F3616">
              <w:rPr>
                <w:rFonts w:ascii="Arial" w:hAnsi="Arial" w:cs="Arial"/>
                <w:sz w:val="18"/>
                <w:szCs w:val="18"/>
              </w:rPr>
              <w:t>scope</w:t>
            </w:r>
            <w:r>
              <w:rPr>
                <w:rFonts w:ascii="Arial" w:hAnsi="Arial" w:cs="Arial"/>
                <w:sz w:val="18"/>
                <w:szCs w:val="18"/>
              </w:rPr>
              <w:t xml:space="preserve"> – invoke </w:t>
            </w:r>
            <w:r w:rsidRPr="00BE4283">
              <w:rPr>
                <w:rFonts w:ascii="Arial" w:hAnsi="Arial" w:cs="Arial"/>
                <w:i/>
                <w:sz w:val="18"/>
                <w:szCs w:val="18"/>
              </w:rPr>
              <w:t>PMUC0</w:t>
            </w:r>
            <w:r w:rsidR="005F3616">
              <w:rPr>
                <w:rFonts w:ascii="Arial" w:hAnsi="Arial" w:cs="Arial"/>
                <w:i/>
                <w:sz w:val="18"/>
                <w:szCs w:val="18"/>
              </w:rPr>
              <w:t>22</w:t>
            </w:r>
            <w:r w:rsidRPr="00BE4283">
              <w:rPr>
                <w:rFonts w:ascii="Arial" w:hAnsi="Arial" w:cs="Arial"/>
                <w:i/>
                <w:sz w:val="18"/>
                <w:szCs w:val="18"/>
              </w:rPr>
              <w:t xml:space="preserve"> – Get Report </w:t>
            </w:r>
            <w:r>
              <w:rPr>
                <w:rFonts w:ascii="Arial" w:hAnsi="Arial" w:cs="Arial"/>
                <w:i/>
                <w:sz w:val="18"/>
                <w:szCs w:val="18"/>
              </w:rPr>
              <w:t>Scope</w:t>
            </w:r>
            <w:r w:rsidR="005F3616">
              <w:rPr>
                <w:rFonts w:ascii="Arial" w:hAnsi="Arial" w:cs="Arial"/>
                <w:i/>
                <w:sz w:val="18"/>
                <w:szCs w:val="18"/>
              </w:rPr>
              <w:t>(s)</w:t>
            </w:r>
            <w:r>
              <w:rPr>
                <w:rFonts w:ascii="Arial" w:hAnsi="Arial" w:cs="Arial"/>
                <w:sz w:val="18"/>
                <w:szCs w:val="18"/>
              </w:rPr>
              <w:t>.</w:t>
            </w:r>
          </w:p>
        </w:tc>
        <w:tc>
          <w:tcPr>
            <w:tcW w:w="1134" w:type="dxa"/>
            <w:shd w:val="clear" w:color="auto" w:fill="auto"/>
          </w:tcPr>
          <w:p w14:paraId="5E9C2C54" w14:textId="77777777" w:rsidR="003A18F3" w:rsidRPr="004A5D01" w:rsidRDefault="003A18F3" w:rsidP="00AF6F0D">
            <w:pPr>
              <w:rPr>
                <w:rFonts w:ascii="Arial" w:hAnsi="Arial" w:cs="Arial"/>
                <w:sz w:val="18"/>
                <w:szCs w:val="18"/>
              </w:rPr>
            </w:pPr>
          </w:p>
        </w:tc>
        <w:tc>
          <w:tcPr>
            <w:tcW w:w="3034" w:type="dxa"/>
            <w:shd w:val="clear" w:color="auto" w:fill="auto"/>
          </w:tcPr>
          <w:p w14:paraId="285D8BD4" w14:textId="77777777" w:rsidR="003A18F3" w:rsidRPr="004A5D01" w:rsidRDefault="003A18F3" w:rsidP="00AF6F0D">
            <w:pPr>
              <w:rPr>
                <w:rFonts w:ascii="Arial" w:hAnsi="Arial" w:cs="Arial"/>
                <w:sz w:val="18"/>
                <w:szCs w:val="18"/>
              </w:rPr>
            </w:pPr>
          </w:p>
        </w:tc>
        <w:tc>
          <w:tcPr>
            <w:tcW w:w="1360" w:type="dxa"/>
          </w:tcPr>
          <w:p w14:paraId="27C9FA6A" w14:textId="77777777" w:rsidR="003A18F3" w:rsidRPr="004A5D01" w:rsidRDefault="003A18F3" w:rsidP="00AF6F0D">
            <w:pPr>
              <w:rPr>
                <w:rFonts w:ascii="Arial" w:hAnsi="Arial" w:cs="Arial"/>
                <w:sz w:val="18"/>
                <w:szCs w:val="18"/>
              </w:rPr>
            </w:pPr>
          </w:p>
        </w:tc>
        <w:tc>
          <w:tcPr>
            <w:tcW w:w="1134" w:type="dxa"/>
          </w:tcPr>
          <w:p w14:paraId="0A988968" w14:textId="77777777" w:rsidR="003A18F3" w:rsidRPr="004A5D01" w:rsidRDefault="003A18F3" w:rsidP="00AF6F0D">
            <w:pPr>
              <w:rPr>
                <w:rFonts w:ascii="Arial" w:hAnsi="Arial" w:cs="Arial"/>
                <w:sz w:val="18"/>
                <w:szCs w:val="18"/>
              </w:rPr>
            </w:pPr>
          </w:p>
        </w:tc>
      </w:tr>
      <w:tr w:rsidR="003A18F3" w:rsidRPr="004A5D01" w14:paraId="0CEF35F0" w14:textId="77777777" w:rsidTr="00B53756">
        <w:trPr>
          <w:trHeight w:val="275"/>
        </w:trPr>
        <w:tc>
          <w:tcPr>
            <w:tcW w:w="1241" w:type="dxa"/>
            <w:shd w:val="clear" w:color="auto" w:fill="auto"/>
          </w:tcPr>
          <w:p w14:paraId="4BF3B8F8" w14:textId="77777777" w:rsidR="003A18F3" w:rsidRPr="004A5D01" w:rsidRDefault="003A18F3" w:rsidP="00E776E5">
            <w:pPr>
              <w:rPr>
                <w:rFonts w:ascii="Arial" w:hAnsi="Arial" w:cs="Arial"/>
                <w:sz w:val="18"/>
                <w:szCs w:val="18"/>
              </w:rPr>
            </w:pPr>
            <w:r>
              <w:rPr>
                <w:rFonts w:ascii="Arial" w:hAnsi="Arial" w:cs="Arial"/>
                <w:sz w:val="18"/>
                <w:szCs w:val="18"/>
              </w:rPr>
              <w:t>Expand/</w:t>
            </w:r>
            <w:r w:rsidR="00E776E5">
              <w:rPr>
                <w:rFonts w:ascii="Arial" w:hAnsi="Arial" w:cs="Arial"/>
                <w:sz w:val="18"/>
                <w:szCs w:val="18"/>
              </w:rPr>
              <w:t>Collapse</w:t>
            </w:r>
            <w:r>
              <w:rPr>
                <w:rFonts w:ascii="Arial" w:hAnsi="Arial" w:cs="Arial"/>
                <w:sz w:val="18"/>
                <w:szCs w:val="18"/>
              </w:rPr>
              <w:t xml:space="preserve"> Option</w:t>
            </w:r>
          </w:p>
        </w:tc>
        <w:tc>
          <w:tcPr>
            <w:tcW w:w="2552" w:type="dxa"/>
            <w:shd w:val="clear" w:color="auto" w:fill="auto"/>
          </w:tcPr>
          <w:p w14:paraId="600BDDF4" w14:textId="77777777" w:rsidR="003A18F3" w:rsidRPr="004A5D01" w:rsidRDefault="003A18F3" w:rsidP="00AF6F0D">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424ECE01"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441D992" w14:textId="6E2739D4" w:rsidR="003A18F3" w:rsidRPr="004A5D01" w:rsidRDefault="003A18F3" w:rsidP="00AF6F0D">
            <w:pPr>
              <w:rPr>
                <w:rFonts w:ascii="Arial" w:hAnsi="Arial" w:cs="Arial"/>
                <w:sz w:val="18"/>
                <w:szCs w:val="18"/>
              </w:rPr>
            </w:pPr>
            <w:r>
              <w:rPr>
                <w:rFonts w:ascii="Arial" w:hAnsi="Arial" w:cs="Arial"/>
                <w:sz w:val="18"/>
                <w:szCs w:val="18"/>
              </w:rPr>
              <w:t xml:space="preserve">Icon that when selected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or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the “Report Scope” section of the screen</w:t>
            </w:r>
          </w:p>
        </w:tc>
        <w:tc>
          <w:tcPr>
            <w:tcW w:w="1134" w:type="dxa"/>
            <w:shd w:val="clear" w:color="auto" w:fill="auto"/>
          </w:tcPr>
          <w:p w14:paraId="4D44B4BE"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5FD6BCC8"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4C1523BD"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6208F6C1"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926B19" w:rsidRPr="004A5D01" w14:paraId="77601551" w14:textId="77777777" w:rsidTr="00926B19">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4FF4FA46" w14:textId="77777777" w:rsidR="00926B19" w:rsidRDefault="00926B19" w:rsidP="00480E5F">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04323137" w14:textId="77777777" w:rsidR="00926B19" w:rsidRDefault="00926B19" w:rsidP="00480E5F">
            <w:pPr>
              <w:rPr>
                <w:rFonts w:ascii="Arial" w:hAnsi="Arial" w:cs="Arial"/>
                <w:sz w:val="18"/>
                <w:szCs w:val="18"/>
              </w:rPr>
            </w:pPr>
            <w:r>
              <w:rPr>
                <w:rFonts w:ascii="Arial" w:hAnsi="Arial" w:cs="Arial"/>
                <w:sz w:val="18"/>
                <w:szCs w:val="18"/>
              </w:rPr>
              <w:t>Continue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496C008" w14:textId="77777777" w:rsidR="00926B19" w:rsidRDefault="00926B19" w:rsidP="00480E5F">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7651BD75" w14:textId="77777777" w:rsidR="00926B19" w:rsidRDefault="00926B19" w:rsidP="00480E5F">
            <w:pPr>
              <w:rPr>
                <w:rFonts w:ascii="Arial" w:hAnsi="Arial" w:cs="Arial"/>
                <w:sz w:val="18"/>
                <w:szCs w:val="18"/>
              </w:rPr>
            </w:pPr>
            <w:r>
              <w:rPr>
                <w:rFonts w:ascii="Arial" w:hAnsi="Arial" w:cs="Arial"/>
                <w:sz w:val="18"/>
                <w:szCs w:val="18"/>
              </w:rPr>
              <w:t>Button to confirm selection and move onto next section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DE2771" w14:textId="77777777" w:rsidR="00926B19" w:rsidRDefault="00926B19" w:rsidP="00480E5F">
            <w:pPr>
              <w:rPr>
                <w:rFonts w:ascii="Arial" w:hAnsi="Arial" w:cs="Arial"/>
                <w:sz w:val="18"/>
                <w:szCs w:val="18"/>
              </w:rPr>
            </w:pPr>
            <w:r>
              <w:rPr>
                <w:rFonts w:ascii="Arial" w:hAnsi="Arial" w:cs="Arial"/>
                <w:sz w:val="18"/>
                <w:szCs w:val="18"/>
              </w:rPr>
              <w:t>N</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3D9BF04B" w14:textId="77777777" w:rsidR="00926B19" w:rsidRDefault="00926B19" w:rsidP="00480E5F">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225E49B6" w14:textId="77777777" w:rsidR="00926B19" w:rsidRDefault="00926B19" w:rsidP="00480E5F">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163E8424" w14:textId="77777777" w:rsidR="00926B19" w:rsidRDefault="00926B19" w:rsidP="00480E5F">
            <w:pPr>
              <w:rPr>
                <w:rFonts w:ascii="Arial" w:hAnsi="Arial" w:cs="Arial"/>
                <w:sz w:val="18"/>
                <w:szCs w:val="18"/>
              </w:rPr>
            </w:pPr>
            <w:r>
              <w:rPr>
                <w:rFonts w:ascii="Arial" w:hAnsi="Arial" w:cs="Arial"/>
                <w:sz w:val="18"/>
                <w:szCs w:val="18"/>
              </w:rPr>
              <w:t>n/a</w:t>
            </w:r>
          </w:p>
        </w:tc>
      </w:tr>
      <w:tr w:rsidR="003A18F3" w:rsidRPr="004A5D01" w14:paraId="4096E68F" w14:textId="77777777" w:rsidTr="00B53756">
        <w:trPr>
          <w:trHeight w:val="275"/>
        </w:trPr>
        <w:tc>
          <w:tcPr>
            <w:tcW w:w="1241" w:type="dxa"/>
            <w:shd w:val="clear" w:color="auto" w:fill="auto"/>
          </w:tcPr>
          <w:p w14:paraId="3C1EC621" w14:textId="77777777" w:rsidR="003A18F3" w:rsidRDefault="003A18F3"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03A3A3A7" w14:textId="77777777" w:rsidR="003A18F3" w:rsidRDefault="003A18F3" w:rsidP="00AF6F0D">
            <w:pPr>
              <w:rPr>
                <w:rFonts w:ascii="Arial" w:hAnsi="Arial" w:cs="Arial"/>
                <w:sz w:val="18"/>
                <w:szCs w:val="18"/>
              </w:rPr>
            </w:pPr>
            <w:r>
              <w:rPr>
                <w:rFonts w:ascii="Arial" w:hAnsi="Arial" w:cs="Arial"/>
                <w:sz w:val="18"/>
                <w:szCs w:val="18"/>
              </w:rPr>
              <w:t>3.Select Report Filters</w:t>
            </w:r>
          </w:p>
        </w:tc>
        <w:tc>
          <w:tcPr>
            <w:tcW w:w="850" w:type="dxa"/>
            <w:shd w:val="clear" w:color="auto" w:fill="auto"/>
          </w:tcPr>
          <w:p w14:paraId="37C9F1F8"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595488B0"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1B0CC0B9"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534A4B8D"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644151F6"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38F2403B"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2DF7FC2F" w14:textId="77777777" w:rsidTr="00B53756">
        <w:trPr>
          <w:trHeight w:val="275"/>
        </w:trPr>
        <w:tc>
          <w:tcPr>
            <w:tcW w:w="1241" w:type="dxa"/>
            <w:shd w:val="clear" w:color="auto" w:fill="auto"/>
          </w:tcPr>
          <w:p w14:paraId="7817CE98" w14:textId="77777777" w:rsidR="003A18F3" w:rsidRDefault="003A18F3"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45D8478" w14:textId="77777777" w:rsidR="003A18F3" w:rsidRDefault="003A18F3" w:rsidP="00AF6F0D">
            <w:pPr>
              <w:rPr>
                <w:rFonts w:ascii="Arial" w:hAnsi="Arial" w:cs="Arial"/>
                <w:sz w:val="18"/>
                <w:szCs w:val="18"/>
              </w:rPr>
            </w:pPr>
            <w:r>
              <w:rPr>
                <w:rFonts w:ascii="Arial" w:hAnsi="Arial" w:cs="Arial"/>
                <w:sz w:val="18"/>
                <w:szCs w:val="18"/>
              </w:rPr>
              <w:t xml:space="preserve">Pick a filter to apply to your report, this can either be the default filter for this report, or one of your previously saved filters. </w:t>
            </w:r>
          </w:p>
        </w:tc>
        <w:tc>
          <w:tcPr>
            <w:tcW w:w="850" w:type="dxa"/>
            <w:shd w:val="clear" w:color="auto" w:fill="auto"/>
          </w:tcPr>
          <w:p w14:paraId="52AFD51F"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E8FE4D2"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314A2EF9"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5F8C267"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3346A8E2" w14:textId="77777777" w:rsidR="003A18F3" w:rsidRPr="004A5D01" w:rsidRDefault="003A18F3" w:rsidP="00AF6F0D">
            <w:pPr>
              <w:rPr>
                <w:rFonts w:ascii="Arial" w:hAnsi="Arial" w:cs="Arial"/>
                <w:sz w:val="18"/>
                <w:szCs w:val="18"/>
              </w:rPr>
            </w:pPr>
            <w:r>
              <w:rPr>
                <w:rFonts w:ascii="Arial" w:hAnsi="Arial" w:cs="Arial"/>
                <w:sz w:val="18"/>
                <w:szCs w:val="18"/>
              </w:rPr>
              <w:t>Y</w:t>
            </w:r>
          </w:p>
        </w:tc>
        <w:tc>
          <w:tcPr>
            <w:tcW w:w="1134" w:type="dxa"/>
          </w:tcPr>
          <w:p w14:paraId="38C9BA2C" w14:textId="77777777" w:rsidR="003A18F3" w:rsidRPr="004A5D01" w:rsidRDefault="003A18F3" w:rsidP="00AF6F0D">
            <w:pPr>
              <w:rPr>
                <w:rFonts w:ascii="Arial" w:hAnsi="Arial" w:cs="Arial"/>
                <w:sz w:val="18"/>
                <w:szCs w:val="18"/>
              </w:rPr>
            </w:pPr>
            <w:r>
              <w:rPr>
                <w:rFonts w:ascii="Arial" w:hAnsi="Arial" w:cs="Arial"/>
                <w:sz w:val="18"/>
                <w:szCs w:val="18"/>
              </w:rPr>
              <w:t>Tbd</w:t>
            </w:r>
          </w:p>
        </w:tc>
      </w:tr>
      <w:tr w:rsidR="003A18F3" w:rsidRPr="004A5D01" w14:paraId="35135D61" w14:textId="77777777" w:rsidTr="00B53756">
        <w:trPr>
          <w:trHeight w:val="275"/>
        </w:trPr>
        <w:tc>
          <w:tcPr>
            <w:tcW w:w="1241" w:type="dxa"/>
            <w:shd w:val="clear" w:color="auto" w:fill="auto"/>
          </w:tcPr>
          <w:p w14:paraId="1D925485" w14:textId="77777777" w:rsidR="003A18F3" w:rsidRPr="004A5D01" w:rsidRDefault="003A18F3"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11C123B3" w14:textId="77777777" w:rsidR="003A18F3" w:rsidRPr="004A5D01" w:rsidRDefault="003A18F3" w:rsidP="00AF6F0D">
            <w:pPr>
              <w:rPr>
                <w:rFonts w:ascii="Arial" w:hAnsi="Arial" w:cs="Arial"/>
                <w:sz w:val="18"/>
                <w:szCs w:val="18"/>
              </w:rPr>
            </w:pPr>
          </w:p>
        </w:tc>
        <w:tc>
          <w:tcPr>
            <w:tcW w:w="850" w:type="dxa"/>
            <w:shd w:val="clear" w:color="auto" w:fill="auto"/>
          </w:tcPr>
          <w:p w14:paraId="3983320A"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9238352" w14:textId="77777777" w:rsidR="003A18F3" w:rsidRDefault="003A18F3" w:rsidP="00AF6F0D">
            <w:pPr>
              <w:rPr>
                <w:rFonts w:ascii="Arial" w:hAnsi="Arial" w:cs="Arial"/>
                <w:sz w:val="18"/>
                <w:szCs w:val="18"/>
              </w:rPr>
            </w:pPr>
            <w:r>
              <w:rPr>
                <w:rFonts w:ascii="Arial" w:hAnsi="Arial" w:cs="Arial"/>
                <w:sz w:val="18"/>
                <w:szCs w:val="18"/>
              </w:rPr>
              <w:t>Pull down list which displays all the filters available to the user for selection.</w:t>
            </w:r>
          </w:p>
          <w:p w14:paraId="6271CAE3" w14:textId="77777777" w:rsidR="003A18F3" w:rsidRPr="00D458AD" w:rsidRDefault="003A18F3" w:rsidP="00AF6F0D">
            <w:pPr>
              <w:rPr>
                <w:rFonts w:ascii="Arial" w:hAnsi="Arial" w:cs="Arial"/>
                <w:sz w:val="18"/>
                <w:szCs w:val="18"/>
              </w:rPr>
            </w:pPr>
          </w:p>
          <w:p w14:paraId="42814819" w14:textId="77777777" w:rsidR="003A18F3" w:rsidRPr="00B774DF" w:rsidRDefault="003A18F3" w:rsidP="00AF6F0D">
            <w:pPr>
              <w:rPr>
                <w:rFonts w:ascii="Arial" w:hAnsi="Arial" w:cs="Arial"/>
                <w:sz w:val="18"/>
                <w:szCs w:val="18"/>
              </w:rPr>
            </w:pPr>
            <w:r>
              <w:rPr>
                <w:rFonts w:ascii="Arial" w:hAnsi="Arial" w:cs="Arial"/>
                <w:sz w:val="18"/>
                <w:szCs w:val="18"/>
              </w:rPr>
              <w:t xml:space="preserve">It should default to the “Default Filters for this Report” </w:t>
            </w:r>
            <w:r w:rsidR="005F3616">
              <w:rPr>
                <w:rFonts w:ascii="Arial" w:hAnsi="Arial" w:cs="Arial"/>
                <w:sz w:val="18"/>
                <w:szCs w:val="18"/>
              </w:rPr>
              <w:t>or the user can select a previously saved filter</w:t>
            </w:r>
            <w:r>
              <w:rPr>
                <w:rFonts w:ascii="Arial" w:hAnsi="Arial" w:cs="Arial"/>
                <w:sz w:val="18"/>
                <w:szCs w:val="18"/>
              </w:rPr>
              <w:t xml:space="preserve"> – invoke </w:t>
            </w:r>
            <w:r w:rsidRPr="00BE4283">
              <w:rPr>
                <w:rFonts w:ascii="Arial" w:hAnsi="Arial" w:cs="Arial"/>
                <w:i/>
                <w:sz w:val="18"/>
                <w:szCs w:val="18"/>
              </w:rPr>
              <w:t>PMUC0</w:t>
            </w:r>
            <w:r w:rsidR="005F3616">
              <w:rPr>
                <w:rFonts w:ascii="Arial" w:hAnsi="Arial" w:cs="Arial"/>
                <w:i/>
                <w:sz w:val="18"/>
                <w:szCs w:val="18"/>
              </w:rPr>
              <w:t>23</w:t>
            </w:r>
            <w:r w:rsidRPr="00BE4283">
              <w:rPr>
                <w:rFonts w:ascii="Arial" w:hAnsi="Arial" w:cs="Arial"/>
                <w:i/>
                <w:sz w:val="18"/>
                <w:szCs w:val="18"/>
              </w:rPr>
              <w:t xml:space="preserve"> – Get Report </w:t>
            </w:r>
            <w:r>
              <w:rPr>
                <w:rFonts w:ascii="Arial" w:hAnsi="Arial" w:cs="Arial"/>
                <w:i/>
                <w:sz w:val="18"/>
                <w:szCs w:val="18"/>
              </w:rPr>
              <w:t>Filter</w:t>
            </w:r>
            <w:r w:rsidR="005F3616">
              <w:rPr>
                <w:rFonts w:ascii="Arial" w:hAnsi="Arial" w:cs="Arial"/>
                <w:i/>
                <w:sz w:val="18"/>
                <w:szCs w:val="18"/>
              </w:rPr>
              <w:t>(</w:t>
            </w:r>
            <w:r>
              <w:rPr>
                <w:rFonts w:ascii="Arial" w:hAnsi="Arial" w:cs="Arial"/>
                <w:i/>
                <w:sz w:val="18"/>
                <w:szCs w:val="18"/>
              </w:rPr>
              <w:t>s</w:t>
            </w:r>
            <w:r w:rsidR="005F3616">
              <w:rPr>
                <w:rFonts w:ascii="Arial" w:hAnsi="Arial" w:cs="Arial"/>
                <w:i/>
                <w:sz w:val="18"/>
                <w:szCs w:val="18"/>
              </w:rPr>
              <w:t>)</w:t>
            </w:r>
            <w:r>
              <w:rPr>
                <w:rFonts w:ascii="Arial" w:hAnsi="Arial" w:cs="Arial"/>
                <w:sz w:val="18"/>
                <w:szCs w:val="18"/>
              </w:rPr>
              <w:t>.</w:t>
            </w:r>
          </w:p>
        </w:tc>
        <w:tc>
          <w:tcPr>
            <w:tcW w:w="1134" w:type="dxa"/>
            <w:shd w:val="clear" w:color="auto" w:fill="auto"/>
          </w:tcPr>
          <w:p w14:paraId="74B7B48E" w14:textId="77777777" w:rsidR="003A18F3" w:rsidRPr="004A5D01" w:rsidRDefault="003A18F3" w:rsidP="00AF6F0D">
            <w:pPr>
              <w:rPr>
                <w:rFonts w:ascii="Arial" w:hAnsi="Arial" w:cs="Arial"/>
                <w:sz w:val="18"/>
                <w:szCs w:val="18"/>
              </w:rPr>
            </w:pPr>
          </w:p>
        </w:tc>
        <w:tc>
          <w:tcPr>
            <w:tcW w:w="3034" w:type="dxa"/>
            <w:shd w:val="clear" w:color="auto" w:fill="auto"/>
          </w:tcPr>
          <w:p w14:paraId="4696A4BF" w14:textId="77777777" w:rsidR="003A18F3" w:rsidRPr="004A5D01" w:rsidRDefault="003A18F3" w:rsidP="00AF6F0D">
            <w:pPr>
              <w:rPr>
                <w:rFonts w:ascii="Arial" w:hAnsi="Arial" w:cs="Arial"/>
                <w:sz w:val="18"/>
                <w:szCs w:val="18"/>
              </w:rPr>
            </w:pPr>
          </w:p>
        </w:tc>
        <w:tc>
          <w:tcPr>
            <w:tcW w:w="1360" w:type="dxa"/>
          </w:tcPr>
          <w:p w14:paraId="1C3B024A" w14:textId="77777777" w:rsidR="003A18F3" w:rsidRPr="004A5D01" w:rsidRDefault="003A18F3" w:rsidP="00AF6F0D">
            <w:pPr>
              <w:rPr>
                <w:rFonts w:ascii="Arial" w:hAnsi="Arial" w:cs="Arial"/>
                <w:sz w:val="18"/>
                <w:szCs w:val="18"/>
              </w:rPr>
            </w:pPr>
          </w:p>
        </w:tc>
        <w:tc>
          <w:tcPr>
            <w:tcW w:w="1134" w:type="dxa"/>
          </w:tcPr>
          <w:p w14:paraId="1ED38EA0" w14:textId="77777777" w:rsidR="003A18F3" w:rsidRPr="004A5D01" w:rsidRDefault="003A18F3" w:rsidP="00AF6F0D">
            <w:pPr>
              <w:rPr>
                <w:rFonts w:ascii="Arial" w:hAnsi="Arial" w:cs="Arial"/>
                <w:sz w:val="18"/>
                <w:szCs w:val="18"/>
              </w:rPr>
            </w:pPr>
          </w:p>
        </w:tc>
      </w:tr>
      <w:tr w:rsidR="003A18F3" w:rsidRPr="004A5D01" w14:paraId="0B68F44E" w14:textId="77777777" w:rsidTr="00B53756">
        <w:trPr>
          <w:trHeight w:val="275"/>
        </w:trPr>
        <w:tc>
          <w:tcPr>
            <w:tcW w:w="1241" w:type="dxa"/>
            <w:shd w:val="clear" w:color="auto" w:fill="auto"/>
          </w:tcPr>
          <w:p w14:paraId="42F21021" w14:textId="77777777" w:rsidR="003A18F3" w:rsidRPr="004A5D01" w:rsidRDefault="003A18F3" w:rsidP="00E776E5">
            <w:pPr>
              <w:rPr>
                <w:rFonts w:ascii="Arial" w:hAnsi="Arial" w:cs="Arial"/>
                <w:sz w:val="18"/>
                <w:szCs w:val="18"/>
              </w:rPr>
            </w:pPr>
            <w:r>
              <w:rPr>
                <w:rFonts w:ascii="Arial" w:hAnsi="Arial" w:cs="Arial"/>
                <w:sz w:val="18"/>
                <w:szCs w:val="18"/>
              </w:rPr>
              <w:t>Expand/</w:t>
            </w:r>
            <w:r w:rsidR="00E776E5">
              <w:rPr>
                <w:rFonts w:ascii="Arial" w:hAnsi="Arial" w:cs="Arial"/>
                <w:sz w:val="18"/>
                <w:szCs w:val="18"/>
              </w:rPr>
              <w:t>Collapse</w:t>
            </w:r>
            <w:r>
              <w:rPr>
                <w:rFonts w:ascii="Arial" w:hAnsi="Arial" w:cs="Arial"/>
                <w:sz w:val="18"/>
                <w:szCs w:val="18"/>
              </w:rPr>
              <w:t xml:space="preserve"> Option</w:t>
            </w:r>
          </w:p>
        </w:tc>
        <w:tc>
          <w:tcPr>
            <w:tcW w:w="2552" w:type="dxa"/>
            <w:shd w:val="clear" w:color="auto" w:fill="auto"/>
          </w:tcPr>
          <w:p w14:paraId="5B619D2D" w14:textId="77777777" w:rsidR="003A18F3" w:rsidRPr="004A5D01" w:rsidRDefault="003A18F3" w:rsidP="00AF6F0D">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4AD7A35C"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4DA2DC5C" w14:textId="5C6AF5E7" w:rsidR="003A18F3" w:rsidRPr="004A5D01" w:rsidRDefault="003A18F3" w:rsidP="00AF6F0D">
            <w:pPr>
              <w:rPr>
                <w:rFonts w:ascii="Arial" w:hAnsi="Arial" w:cs="Arial"/>
                <w:sz w:val="18"/>
                <w:szCs w:val="18"/>
              </w:rPr>
            </w:pPr>
            <w:r>
              <w:rPr>
                <w:rFonts w:ascii="Arial" w:hAnsi="Arial" w:cs="Arial"/>
                <w:sz w:val="18"/>
                <w:szCs w:val="18"/>
              </w:rPr>
              <w:t xml:space="preserve">Icon that when selected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or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the “Report Filters” section of the screen</w:t>
            </w:r>
          </w:p>
        </w:tc>
        <w:tc>
          <w:tcPr>
            <w:tcW w:w="1134" w:type="dxa"/>
            <w:shd w:val="clear" w:color="auto" w:fill="auto"/>
          </w:tcPr>
          <w:p w14:paraId="7BEC8A63"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3C85F76B"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7A719CA8"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7393E299"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926B19" w:rsidRPr="004A5D01" w14:paraId="378AB403" w14:textId="77777777" w:rsidTr="00926B19">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4711D64" w14:textId="77777777" w:rsidR="00926B19" w:rsidRDefault="00926B19" w:rsidP="00480E5F">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28162FE" w14:textId="77777777" w:rsidR="00926B19" w:rsidRDefault="00926B19" w:rsidP="00480E5F">
            <w:pPr>
              <w:rPr>
                <w:rFonts w:ascii="Arial" w:hAnsi="Arial" w:cs="Arial"/>
                <w:sz w:val="18"/>
                <w:szCs w:val="18"/>
              </w:rPr>
            </w:pPr>
            <w:r>
              <w:rPr>
                <w:rFonts w:ascii="Arial" w:hAnsi="Arial" w:cs="Arial"/>
                <w:sz w:val="18"/>
                <w:szCs w:val="18"/>
              </w:rPr>
              <w:t>Continue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8BF5FB3" w14:textId="77777777" w:rsidR="00926B19" w:rsidRDefault="00926B19" w:rsidP="00480E5F">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30C71D10" w14:textId="77777777" w:rsidR="00926B19" w:rsidRDefault="00926B19" w:rsidP="00480E5F">
            <w:pPr>
              <w:rPr>
                <w:rFonts w:ascii="Arial" w:hAnsi="Arial" w:cs="Arial"/>
                <w:sz w:val="18"/>
                <w:szCs w:val="18"/>
              </w:rPr>
            </w:pPr>
            <w:r>
              <w:rPr>
                <w:rFonts w:ascii="Arial" w:hAnsi="Arial" w:cs="Arial"/>
                <w:sz w:val="18"/>
                <w:szCs w:val="18"/>
              </w:rPr>
              <w:t>Button to confirm selection and move onto next section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B2A9C8" w14:textId="77777777" w:rsidR="00926B19" w:rsidRDefault="00926B19" w:rsidP="00480E5F">
            <w:pPr>
              <w:rPr>
                <w:rFonts w:ascii="Arial" w:hAnsi="Arial" w:cs="Arial"/>
                <w:sz w:val="18"/>
                <w:szCs w:val="18"/>
              </w:rPr>
            </w:pPr>
            <w:r>
              <w:rPr>
                <w:rFonts w:ascii="Arial" w:hAnsi="Arial" w:cs="Arial"/>
                <w:sz w:val="18"/>
                <w:szCs w:val="18"/>
              </w:rPr>
              <w:t>N</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1E2835A0" w14:textId="77777777" w:rsidR="00926B19" w:rsidRDefault="00926B19" w:rsidP="00480E5F">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079DF80C" w14:textId="77777777" w:rsidR="00926B19" w:rsidRDefault="00926B19" w:rsidP="00480E5F">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52418B52" w14:textId="77777777" w:rsidR="00926B19" w:rsidRDefault="00926B19" w:rsidP="00480E5F">
            <w:pPr>
              <w:rPr>
                <w:rFonts w:ascii="Arial" w:hAnsi="Arial" w:cs="Arial"/>
                <w:sz w:val="18"/>
                <w:szCs w:val="18"/>
              </w:rPr>
            </w:pPr>
            <w:r>
              <w:rPr>
                <w:rFonts w:ascii="Arial" w:hAnsi="Arial" w:cs="Arial"/>
                <w:sz w:val="18"/>
                <w:szCs w:val="18"/>
              </w:rPr>
              <w:t>n/a</w:t>
            </w:r>
          </w:p>
        </w:tc>
      </w:tr>
      <w:tr w:rsidR="003A18F3" w:rsidRPr="004A5D01" w14:paraId="71D443FD" w14:textId="77777777" w:rsidTr="00B53756">
        <w:trPr>
          <w:trHeight w:val="275"/>
        </w:trPr>
        <w:tc>
          <w:tcPr>
            <w:tcW w:w="1241" w:type="dxa"/>
            <w:shd w:val="clear" w:color="auto" w:fill="auto"/>
          </w:tcPr>
          <w:p w14:paraId="5F28AE28" w14:textId="77777777" w:rsidR="003A18F3" w:rsidRPr="004A5D01" w:rsidRDefault="003A18F3"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36AE10EB" w14:textId="77777777" w:rsidR="003A18F3" w:rsidRPr="004A5D01" w:rsidRDefault="003A18F3" w:rsidP="00AF6F0D">
            <w:pPr>
              <w:rPr>
                <w:rFonts w:ascii="Arial" w:hAnsi="Arial" w:cs="Arial"/>
                <w:sz w:val="18"/>
                <w:szCs w:val="18"/>
              </w:rPr>
            </w:pPr>
            <w:r>
              <w:rPr>
                <w:rFonts w:ascii="Arial" w:hAnsi="Arial" w:cs="Arial"/>
                <w:sz w:val="18"/>
                <w:szCs w:val="18"/>
              </w:rPr>
              <w:t>4.Select Date Range</w:t>
            </w:r>
          </w:p>
        </w:tc>
        <w:tc>
          <w:tcPr>
            <w:tcW w:w="850" w:type="dxa"/>
            <w:shd w:val="clear" w:color="auto" w:fill="auto"/>
          </w:tcPr>
          <w:p w14:paraId="4ECBDFC9"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E5508BE"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1F3D625A"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10F2DDF5"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5039A983"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4F28F88E"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197A2303" w14:textId="77777777" w:rsidTr="00B53756">
        <w:trPr>
          <w:trHeight w:val="275"/>
        </w:trPr>
        <w:tc>
          <w:tcPr>
            <w:tcW w:w="1241" w:type="dxa"/>
            <w:shd w:val="clear" w:color="auto" w:fill="auto"/>
          </w:tcPr>
          <w:p w14:paraId="77412A08" w14:textId="77777777" w:rsidR="003A18F3" w:rsidRPr="004A5D01" w:rsidRDefault="003A18F3"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19F66F1E" w14:textId="77777777" w:rsidR="003A18F3" w:rsidRPr="004A5D01" w:rsidRDefault="003A18F3" w:rsidP="00AF6F0D">
            <w:pPr>
              <w:rPr>
                <w:rFonts w:ascii="Arial" w:hAnsi="Arial" w:cs="Arial"/>
                <w:sz w:val="18"/>
                <w:szCs w:val="18"/>
              </w:rPr>
            </w:pPr>
            <w:r>
              <w:rPr>
                <w:rFonts w:ascii="Arial" w:hAnsi="Arial" w:cs="Arial"/>
                <w:sz w:val="18"/>
                <w:szCs w:val="18"/>
              </w:rPr>
              <w:t>Use the various options below to select a date range for your report, you can pick a pre-selected range or enter your own date range.</w:t>
            </w:r>
          </w:p>
        </w:tc>
        <w:tc>
          <w:tcPr>
            <w:tcW w:w="850" w:type="dxa"/>
            <w:shd w:val="clear" w:color="auto" w:fill="auto"/>
          </w:tcPr>
          <w:p w14:paraId="1E118F44"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22B1F47A"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1FFCBED2"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E31313E"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003ADEC9" w14:textId="77777777" w:rsidR="003A18F3" w:rsidRPr="004A5D01" w:rsidRDefault="003A18F3" w:rsidP="00AF6F0D">
            <w:pPr>
              <w:rPr>
                <w:rFonts w:ascii="Arial" w:hAnsi="Arial" w:cs="Arial"/>
                <w:sz w:val="18"/>
                <w:szCs w:val="18"/>
              </w:rPr>
            </w:pPr>
            <w:r>
              <w:rPr>
                <w:rFonts w:ascii="Arial" w:hAnsi="Arial" w:cs="Arial"/>
                <w:sz w:val="18"/>
                <w:szCs w:val="18"/>
              </w:rPr>
              <w:t>Y</w:t>
            </w:r>
          </w:p>
        </w:tc>
        <w:tc>
          <w:tcPr>
            <w:tcW w:w="1134" w:type="dxa"/>
          </w:tcPr>
          <w:p w14:paraId="6D816E87" w14:textId="77777777" w:rsidR="003A18F3" w:rsidRPr="004A5D01" w:rsidRDefault="003A18F3" w:rsidP="00AF6F0D">
            <w:pPr>
              <w:rPr>
                <w:rFonts w:ascii="Arial" w:hAnsi="Arial" w:cs="Arial"/>
                <w:sz w:val="18"/>
                <w:szCs w:val="18"/>
              </w:rPr>
            </w:pPr>
            <w:r>
              <w:rPr>
                <w:rFonts w:ascii="Arial" w:hAnsi="Arial" w:cs="Arial"/>
                <w:sz w:val="18"/>
                <w:szCs w:val="18"/>
              </w:rPr>
              <w:t>Tbd</w:t>
            </w:r>
          </w:p>
        </w:tc>
      </w:tr>
      <w:tr w:rsidR="003A18F3" w:rsidRPr="004A5D01" w14:paraId="76F6F13E" w14:textId="77777777" w:rsidTr="00B53756">
        <w:trPr>
          <w:trHeight w:val="275"/>
        </w:trPr>
        <w:tc>
          <w:tcPr>
            <w:tcW w:w="1241" w:type="dxa"/>
            <w:shd w:val="clear" w:color="auto" w:fill="auto"/>
          </w:tcPr>
          <w:p w14:paraId="7D9DF697" w14:textId="77777777" w:rsidR="003A18F3" w:rsidRPr="004A5D01" w:rsidRDefault="003A18F3" w:rsidP="00AF6F0D">
            <w:pPr>
              <w:rPr>
                <w:rFonts w:ascii="Arial" w:hAnsi="Arial" w:cs="Arial"/>
                <w:sz w:val="18"/>
                <w:szCs w:val="18"/>
              </w:rPr>
            </w:pPr>
            <w:r>
              <w:rPr>
                <w:rFonts w:ascii="Arial" w:hAnsi="Arial" w:cs="Arial"/>
                <w:sz w:val="18"/>
                <w:szCs w:val="18"/>
              </w:rPr>
              <w:t>Date Range options</w:t>
            </w:r>
          </w:p>
        </w:tc>
        <w:tc>
          <w:tcPr>
            <w:tcW w:w="2552" w:type="dxa"/>
            <w:shd w:val="clear" w:color="auto" w:fill="auto"/>
          </w:tcPr>
          <w:p w14:paraId="3009EA27" w14:textId="77777777" w:rsidR="003A18F3" w:rsidRDefault="00562A2C" w:rsidP="004E06BD">
            <w:pPr>
              <w:numPr>
                <w:ilvl w:val="0"/>
                <w:numId w:val="47"/>
              </w:numPr>
              <w:rPr>
                <w:rFonts w:ascii="Arial" w:hAnsi="Arial" w:cs="Arial"/>
                <w:sz w:val="18"/>
                <w:szCs w:val="18"/>
              </w:rPr>
            </w:pPr>
            <w:r>
              <w:rPr>
                <w:rFonts w:ascii="Arial" w:hAnsi="Arial" w:cs="Arial"/>
                <w:sz w:val="18"/>
                <w:szCs w:val="18"/>
              </w:rPr>
              <w:t xml:space="preserve">Last </w:t>
            </w:r>
            <w:r w:rsidR="003A18F3">
              <w:rPr>
                <w:rFonts w:ascii="Arial" w:hAnsi="Arial" w:cs="Arial"/>
                <w:sz w:val="18"/>
                <w:szCs w:val="18"/>
              </w:rPr>
              <w:t>Month</w:t>
            </w:r>
          </w:p>
          <w:p w14:paraId="0768B835" w14:textId="77777777" w:rsidR="003A18F3" w:rsidRDefault="00562A2C" w:rsidP="004E06BD">
            <w:pPr>
              <w:numPr>
                <w:ilvl w:val="0"/>
                <w:numId w:val="47"/>
              </w:numPr>
              <w:rPr>
                <w:rFonts w:ascii="Arial" w:hAnsi="Arial" w:cs="Arial"/>
                <w:sz w:val="18"/>
                <w:szCs w:val="18"/>
              </w:rPr>
            </w:pPr>
            <w:r>
              <w:rPr>
                <w:rFonts w:ascii="Arial" w:hAnsi="Arial" w:cs="Arial"/>
                <w:sz w:val="18"/>
                <w:szCs w:val="18"/>
              </w:rPr>
              <w:t xml:space="preserve">Last </w:t>
            </w:r>
            <w:r w:rsidR="003A18F3">
              <w:rPr>
                <w:rFonts w:ascii="Arial" w:hAnsi="Arial" w:cs="Arial"/>
                <w:sz w:val="18"/>
                <w:szCs w:val="18"/>
              </w:rPr>
              <w:t>Quarter</w:t>
            </w:r>
          </w:p>
          <w:p w14:paraId="576F7B28" w14:textId="77777777" w:rsidR="003A18F3" w:rsidRDefault="00562A2C" w:rsidP="004E06BD">
            <w:pPr>
              <w:numPr>
                <w:ilvl w:val="0"/>
                <w:numId w:val="47"/>
              </w:numPr>
              <w:rPr>
                <w:rFonts w:ascii="Arial" w:hAnsi="Arial" w:cs="Arial"/>
                <w:sz w:val="18"/>
                <w:szCs w:val="18"/>
              </w:rPr>
            </w:pPr>
            <w:r>
              <w:rPr>
                <w:rFonts w:ascii="Arial" w:hAnsi="Arial" w:cs="Arial"/>
                <w:sz w:val="18"/>
                <w:szCs w:val="18"/>
              </w:rPr>
              <w:t>Last 6 Months</w:t>
            </w:r>
          </w:p>
          <w:p w14:paraId="6AD48652" w14:textId="77777777" w:rsidR="003A18F3" w:rsidRPr="004A5D01" w:rsidRDefault="00562A2C" w:rsidP="004E06BD">
            <w:pPr>
              <w:numPr>
                <w:ilvl w:val="0"/>
                <w:numId w:val="47"/>
              </w:numPr>
              <w:rPr>
                <w:rFonts w:ascii="Arial" w:hAnsi="Arial" w:cs="Arial"/>
                <w:sz w:val="18"/>
                <w:szCs w:val="18"/>
              </w:rPr>
            </w:pPr>
            <w:r>
              <w:rPr>
                <w:rFonts w:ascii="Arial" w:hAnsi="Arial" w:cs="Arial"/>
                <w:sz w:val="18"/>
                <w:szCs w:val="18"/>
              </w:rPr>
              <w:t xml:space="preserve">Last </w:t>
            </w:r>
            <w:r w:rsidR="003A18F3">
              <w:rPr>
                <w:rFonts w:ascii="Arial" w:hAnsi="Arial" w:cs="Arial"/>
                <w:sz w:val="18"/>
                <w:szCs w:val="18"/>
              </w:rPr>
              <w:t>Year</w:t>
            </w:r>
          </w:p>
        </w:tc>
        <w:tc>
          <w:tcPr>
            <w:tcW w:w="850" w:type="dxa"/>
            <w:shd w:val="clear" w:color="auto" w:fill="auto"/>
          </w:tcPr>
          <w:p w14:paraId="7631DAFE"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1AB2EFE" w14:textId="77777777" w:rsidR="003A18F3" w:rsidRDefault="003A18F3" w:rsidP="00AF6F0D">
            <w:pPr>
              <w:rPr>
                <w:rFonts w:ascii="Arial" w:hAnsi="Arial" w:cs="Arial"/>
                <w:sz w:val="18"/>
                <w:szCs w:val="18"/>
              </w:rPr>
            </w:pPr>
            <w:r>
              <w:rPr>
                <w:rFonts w:ascii="Arial" w:hAnsi="Arial" w:cs="Arial"/>
                <w:sz w:val="18"/>
                <w:szCs w:val="18"/>
              </w:rPr>
              <w:t>Pre-defined date ranges that upon selection default the From and To date ranges with the applicable dates:</w:t>
            </w:r>
          </w:p>
          <w:p w14:paraId="4F36B5B1" w14:textId="77777777" w:rsidR="003A18F3" w:rsidRDefault="003A18F3" w:rsidP="00AF6F0D">
            <w:pPr>
              <w:rPr>
                <w:rFonts w:ascii="Arial" w:hAnsi="Arial" w:cs="Arial"/>
                <w:sz w:val="18"/>
                <w:szCs w:val="18"/>
              </w:rPr>
            </w:pPr>
          </w:p>
          <w:p w14:paraId="00E5250A" w14:textId="77777777" w:rsidR="003A18F3" w:rsidRDefault="003A18F3" w:rsidP="00AF6F0D">
            <w:pPr>
              <w:rPr>
                <w:rFonts w:ascii="Arial" w:hAnsi="Arial" w:cs="Arial"/>
                <w:sz w:val="18"/>
                <w:szCs w:val="18"/>
              </w:rPr>
            </w:pPr>
            <w:r w:rsidRPr="00B774DF">
              <w:rPr>
                <w:rFonts w:ascii="Arial" w:hAnsi="Arial" w:cs="Arial"/>
                <w:b/>
                <w:sz w:val="18"/>
                <w:szCs w:val="18"/>
              </w:rPr>
              <w:t xml:space="preserve">To </w:t>
            </w:r>
            <w:r>
              <w:rPr>
                <w:rFonts w:ascii="Arial" w:hAnsi="Arial" w:cs="Arial"/>
                <w:sz w:val="18"/>
                <w:szCs w:val="18"/>
              </w:rPr>
              <w:t xml:space="preserve">– always default to </w:t>
            </w:r>
            <w:r w:rsidR="00562A2C">
              <w:rPr>
                <w:rFonts w:ascii="Arial" w:hAnsi="Arial" w:cs="Arial"/>
                <w:sz w:val="18"/>
                <w:szCs w:val="18"/>
              </w:rPr>
              <w:t>the last day of the previous month</w:t>
            </w:r>
            <w:r>
              <w:rPr>
                <w:rFonts w:ascii="Arial" w:hAnsi="Arial" w:cs="Arial"/>
                <w:sz w:val="18"/>
                <w:szCs w:val="18"/>
              </w:rPr>
              <w:t xml:space="preserve"> date</w:t>
            </w:r>
            <w:r w:rsidR="00562A2C">
              <w:rPr>
                <w:rFonts w:ascii="Arial" w:hAnsi="Arial" w:cs="Arial"/>
                <w:sz w:val="18"/>
                <w:szCs w:val="18"/>
              </w:rPr>
              <w:t xml:space="preserve"> (e.g. if today’s date is 20/10/2014 then default to-date to 30/09/2014</w:t>
            </w:r>
          </w:p>
          <w:p w14:paraId="71CAAD06" w14:textId="77777777" w:rsidR="003A18F3" w:rsidRDefault="003A18F3" w:rsidP="00AF6F0D">
            <w:pPr>
              <w:rPr>
                <w:rFonts w:ascii="Arial" w:hAnsi="Arial" w:cs="Arial"/>
                <w:sz w:val="18"/>
                <w:szCs w:val="18"/>
              </w:rPr>
            </w:pPr>
          </w:p>
          <w:p w14:paraId="075CA875" w14:textId="59CDB20F" w:rsidR="003A18F3" w:rsidRDefault="00562A2C" w:rsidP="00AF6F0D">
            <w:pPr>
              <w:rPr>
                <w:rFonts w:ascii="Arial" w:hAnsi="Arial" w:cs="Arial"/>
                <w:sz w:val="18"/>
                <w:szCs w:val="18"/>
              </w:rPr>
            </w:pPr>
            <w:r>
              <w:rPr>
                <w:rFonts w:ascii="Arial" w:hAnsi="Arial" w:cs="Arial"/>
                <w:b/>
                <w:sz w:val="18"/>
                <w:szCs w:val="18"/>
              </w:rPr>
              <w:t xml:space="preserve">Last </w:t>
            </w:r>
            <w:r w:rsidR="003A18F3" w:rsidRPr="00B774DF">
              <w:rPr>
                <w:rFonts w:ascii="Arial" w:hAnsi="Arial" w:cs="Arial"/>
                <w:b/>
                <w:sz w:val="18"/>
                <w:szCs w:val="18"/>
              </w:rPr>
              <w:t>Month</w:t>
            </w:r>
            <w:r w:rsidR="003A18F3">
              <w:rPr>
                <w:rFonts w:ascii="Arial" w:hAnsi="Arial" w:cs="Arial"/>
                <w:sz w:val="18"/>
                <w:szCs w:val="18"/>
              </w:rPr>
              <w:t xml:space="preserve"> </w:t>
            </w:r>
            <w:r w:rsidR="00C91AB4">
              <w:rPr>
                <w:rFonts w:ascii="Arial" w:hAnsi="Arial" w:cs="Arial"/>
                <w:sz w:val="18"/>
                <w:szCs w:val="18"/>
              </w:rPr>
              <w:t>–</w:t>
            </w:r>
            <w:r w:rsidR="003A18F3">
              <w:rPr>
                <w:rFonts w:ascii="Arial" w:hAnsi="Arial" w:cs="Arial"/>
                <w:sz w:val="18"/>
                <w:szCs w:val="18"/>
              </w:rPr>
              <w:t xml:space="preserve"> Set the ‘From Date’ to a month from the ‘To Date’</w:t>
            </w:r>
          </w:p>
          <w:p w14:paraId="08B75777" w14:textId="77777777" w:rsidR="00562A2C" w:rsidRDefault="00562A2C" w:rsidP="00AF6F0D">
            <w:pPr>
              <w:rPr>
                <w:rFonts w:ascii="Arial" w:hAnsi="Arial" w:cs="Arial"/>
                <w:sz w:val="18"/>
                <w:szCs w:val="18"/>
              </w:rPr>
            </w:pPr>
          </w:p>
          <w:p w14:paraId="7CA3243A" w14:textId="5DB59734" w:rsidR="00562A2C" w:rsidRDefault="00562A2C" w:rsidP="00562A2C">
            <w:pPr>
              <w:rPr>
                <w:rFonts w:ascii="Arial" w:hAnsi="Arial" w:cs="Arial"/>
                <w:sz w:val="18"/>
                <w:szCs w:val="18"/>
              </w:rPr>
            </w:pPr>
            <w:r w:rsidRPr="00562A2C">
              <w:rPr>
                <w:rFonts w:ascii="Arial" w:hAnsi="Arial" w:cs="Arial"/>
                <w:b/>
                <w:sz w:val="18"/>
                <w:szCs w:val="18"/>
              </w:rPr>
              <w:t>Last Quarter</w:t>
            </w:r>
            <w:r>
              <w:rPr>
                <w:rFonts w:ascii="Arial" w:hAnsi="Arial" w:cs="Arial"/>
                <w:sz w:val="18"/>
                <w:szCs w:val="18"/>
              </w:rPr>
              <w:t xml:space="preserve"> </w:t>
            </w:r>
            <w:r w:rsidR="00C91AB4">
              <w:rPr>
                <w:rFonts w:ascii="Arial" w:hAnsi="Arial" w:cs="Arial"/>
                <w:sz w:val="18"/>
                <w:szCs w:val="18"/>
              </w:rPr>
              <w:t>–</w:t>
            </w:r>
            <w:r>
              <w:rPr>
                <w:rFonts w:ascii="Arial" w:hAnsi="Arial" w:cs="Arial"/>
                <w:sz w:val="18"/>
                <w:szCs w:val="18"/>
              </w:rPr>
              <w:t xml:space="preserve"> Set the ‘From Date’ to 3 months from the ‘To Date’</w:t>
            </w:r>
          </w:p>
          <w:p w14:paraId="19B1C786" w14:textId="77777777" w:rsidR="003A18F3" w:rsidRDefault="003A18F3" w:rsidP="00AF6F0D">
            <w:pPr>
              <w:rPr>
                <w:rFonts w:ascii="Arial" w:hAnsi="Arial" w:cs="Arial"/>
                <w:sz w:val="18"/>
                <w:szCs w:val="18"/>
              </w:rPr>
            </w:pPr>
          </w:p>
          <w:p w14:paraId="54401C4C" w14:textId="51C69B4F" w:rsidR="003A18F3" w:rsidRDefault="00562A2C" w:rsidP="00AF6F0D">
            <w:pPr>
              <w:rPr>
                <w:rFonts w:ascii="Arial" w:hAnsi="Arial" w:cs="Arial"/>
                <w:sz w:val="18"/>
                <w:szCs w:val="18"/>
              </w:rPr>
            </w:pPr>
            <w:r>
              <w:rPr>
                <w:rFonts w:ascii="Arial" w:hAnsi="Arial" w:cs="Arial"/>
                <w:b/>
                <w:sz w:val="18"/>
                <w:szCs w:val="18"/>
              </w:rPr>
              <w:t>Last 6 Months</w:t>
            </w:r>
            <w:r w:rsidR="003A18F3">
              <w:rPr>
                <w:rFonts w:ascii="Arial" w:hAnsi="Arial" w:cs="Arial"/>
                <w:sz w:val="18"/>
                <w:szCs w:val="18"/>
              </w:rPr>
              <w:t xml:space="preserve"> </w:t>
            </w:r>
            <w:r w:rsidR="00C91AB4">
              <w:rPr>
                <w:rFonts w:ascii="Arial" w:hAnsi="Arial" w:cs="Arial"/>
                <w:sz w:val="18"/>
                <w:szCs w:val="18"/>
              </w:rPr>
              <w:t>–</w:t>
            </w:r>
            <w:r w:rsidR="003A18F3">
              <w:rPr>
                <w:rFonts w:ascii="Arial" w:hAnsi="Arial" w:cs="Arial"/>
                <w:sz w:val="18"/>
                <w:szCs w:val="18"/>
              </w:rPr>
              <w:t xml:space="preserve"> Set the ‘From Date’ to a six months from the ‘To Date’</w:t>
            </w:r>
          </w:p>
          <w:p w14:paraId="3A8A676D" w14:textId="77777777" w:rsidR="003A18F3" w:rsidRDefault="003A18F3" w:rsidP="00AF6F0D">
            <w:pPr>
              <w:rPr>
                <w:rFonts w:ascii="Arial" w:hAnsi="Arial" w:cs="Arial"/>
                <w:sz w:val="18"/>
                <w:szCs w:val="18"/>
              </w:rPr>
            </w:pPr>
          </w:p>
          <w:p w14:paraId="6AAE95F0" w14:textId="178CA353" w:rsidR="003A18F3" w:rsidRDefault="00562A2C" w:rsidP="00AF6F0D">
            <w:pPr>
              <w:rPr>
                <w:rFonts w:ascii="Arial" w:hAnsi="Arial" w:cs="Arial"/>
                <w:sz w:val="18"/>
                <w:szCs w:val="18"/>
              </w:rPr>
            </w:pPr>
            <w:r>
              <w:rPr>
                <w:rFonts w:ascii="Arial" w:hAnsi="Arial" w:cs="Arial"/>
                <w:b/>
                <w:sz w:val="18"/>
                <w:szCs w:val="18"/>
              </w:rPr>
              <w:t xml:space="preserve">Last </w:t>
            </w:r>
            <w:r w:rsidR="003A18F3" w:rsidRPr="00B774DF">
              <w:rPr>
                <w:rFonts w:ascii="Arial" w:hAnsi="Arial" w:cs="Arial"/>
                <w:b/>
                <w:sz w:val="18"/>
                <w:szCs w:val="18"/>
              </w:rPr>
              <w:t>Year</w:t>
            </w:r>
            <w:r w:rsidR="003A18F3">
              <w:rPr>
                <w:rFonts w:ascii="Arial" w:hAnsi="Arial" w:cs="Arial"/>
                <w:sz w:val="18"/>
                <w:szCs w:val="18"/>
              </w:rPr>
              <w:t xml:space="preserve"> </w:t>
            </w:r>
            <w:r w:rsidR="00C91AB4">
              <w:rPr>
                <w:rFonts w:ascii="Arial" w:hAnsi="Arial" w:cs="Arial"/>
                <w:sz w:val="18"/>
                <w:szCs w:val="18"/>
              </w:rPr>
              <w:t>–</w:t>
            </w:r>
            <w:r w:rsidR="003A18F3">
              <w:rPr>
                <w:rFonts w:ascii="Arial" w:hAnsi="Arial" w:cs="Arial"/>
                <w:sz w:val="18"/>
                <w:szCs w:val="18"/>
              </w:rPr>
              <w:t xml:space="preserve"> Set the ‘From Date’ to a year from the ‘To Date’</w:t>
            </w:r>
          </w:p>
          <w:p w14:paraId="46BB141E" w14:textId="77777777" w:rsidR="003A18F3" w:rsidRPr="005F3616" w:rsidRDefault="003A18F3" w:rsidP="00AF6F0D">
            <w:pPr>
              <w:rPr>
                <w:rFonts w:ascii="Arial" w:hAnsi="Arial" w:cs="Arial"/>
                <w:sz w:val="18"/>
                <w:szCs w:val="18"/>
              </w:rPr>
            </w:pPr>
          </w:p>
          <w:p w14:paraId="11FFAD60" w14:textId="77777777" w:rsidR="003A18F3" w:rsidRDefault="00562A2C" w:rsidP="00562A2C">
            <w:pPr>
              <w:rPr>
                <w:rFonts w:ascii="Arial" w:hAnsi="Arial" w:cs="Arial"/>
                <w:sz w:val="18"/>
                <w:szCs w:val="18"/>
              </w:rPr>
            </w:pPr>
            <w:r w:rsidRPr="00562A2C">
              <w:rPr>
                <w:rFonts w:ascii="Arial" w:hAnsi="Arial" w:cs="Arial"/>
                <w:b/>
                <w:sz w:val="18"/>
                <w:szCs w:val="18"/>
              </w:rPr>
              <w:t xml:space="preserve">Last </w:t>
            </w:r>
            <w:r w:rsidR="005F3616" w:rsidRPr="00562A2C">
              <w:rPr>
                <w:rFonts w:ascii="Arial" w:hAnsi="Arial" w:cs="Arial"/>
                <w:b/>
                <w:sz w:val="18"/>
                <w:szCs w:val="18"/>
              </w:rPr>
              <w:t>Month</w:t>
            </w:r>
            <w:r w:rsidR="005F3616">
              <w:rPr>
                <w:rFonts w:ascii="Arial" w:hAnsi="Arial" w:cs="Arial"/>
                <w:sz w:val="18"/>
                <w:szCs w:val="18"/>
              </w:rPr>
              <w:t xml:space="preserve"> should be the default</w:t>
            </w:r>
          </w:p>
          <w:p w14:paraId="18AAF3A0" w14:textId="77777777" w:rsidR="00E776E5" w:rsidRDefault="00E776E5" w:rsidP="00562A2C">
            <w:pPr>
              <w:rPr>
                <w:rFonts w:ascii="Arial" w:hAnsi="Arial" w:cs="Arial"/>
                <w:sz w:val="18"/>
                <w:szCs w:val="18"/>
              </w:rPr>
            </w:pPr>
          </w:p>
          <w:p w14:paraId="7150F9FE" w14:textId="77777777" w:rsidR="00E776E5" w:rsidRPr="002A34FC" w:rsidRDefault="00E776E5" w:rsidP="00E776E5">
            <w:pPr>
              <w:rPr>
                <w:rFonts w:ascii="Arial" w:hAnsi="Arial" w:cs="Arial"/>
                <w:i/>
                <w:color w:val="FF0000"/>
                <w:sz w:val="18"/>
                <w:szCs w:val="18"/>
              </w:rPr>
            </w:pPr>
            <w:r>
              <w:rPr>
                <w:rFonts w:ascii="Arial" w:hAnsi="Arial" w:cs="Arial"/>
                <w:sz w:val="18"/>
                <w:szCs w:val="18"/>
              </w:rPr>
              <w:t>If the selected report is configured to have an ‘As At Date’ then the ‘From Date’ option should be hidden/disabled</w:t>
            </w:r>
          </w:p>
        </w:tc>
        <w:tc>
          <w:tcPr>
            <w:tcW w:w="1134" w:type="dxa"/>
            <w:shd w:val="clear" w:color="auto" w:fill="auto"/>
          </w:tcPr>
          <w:p w14:paraId="4A93804E" w14:textId="77777777" w:rsidR="003A18F3" w:rsidRPr="004A5D01" w:rsidRDefault="003A18F3" w:rsidP="00AF6F0D">
            <w:pPr>
              <w:rPr>
                <w:rFonts w:ascii="Arial" w:hAnsi="Arial" w:cs="Arial"/>
                <w:sz w:val="18"/>
                <w:szCs w:val="18"/>
              </w:rPr>
            </w:pPr>
          </w:p>
        </w:tc>
        <w:tc>
          <w:tcPr>
            <w:tcW w:w="3034" w:type="dxa"/>
            <w:shd w:val="clear" w:color="auto" w:fill="auto"/>
          </w:tcPr>
          <w:p w14:paraId="17AE1411" w14:textId="77777777" w:rsidR="003A18F3" w:rsidRPr="004A5D01" w:rsidRDefault="003A18F3" w:rsidP="00AF6F0D">
            <w:pPr>
              <w:rPr>
                <w:rFonts w:ascii="Arial" w:hAnsi="Arial" w:cs="Arial"/>
                <w:sz w:val="18"/>
                <w:szCs w:val="18"/>
              </w:rPr>
            </w:pPr>
          </w:p>
        </w:tc>
        <w:tc>
          <w:tcPr>
            <w:tcW w:w="1360" w:type="dxa"/>
          </w:tcPr>
          <w:p w14:paraId="0C44A0F4" w14:textId="77777777" w:rsidR="003A18F3" w:rsidRPr="004A5D01" w:rsidRDefault="003A18F3" w:rsidP="00AF6F0D">
            <w:pPr>
              <w:rPr>
                <w:rFonts w:ascii="Arial" w:hAnsi="Arial" w:cs="Arial"/>
                <w:sz w:val="18"/>
                <w:szCs w:val="18"/>
              </w:rPr>
            </w:pPr>
          </w:p>
        </w:tc>
        <w:tc>
          <w:tcPr>
            <w:tcW w:w="1134" w:type="dxa"/>
          </w:tcPr>
          <w:p w14:paraId="3FDF5CC6" w14:textId="77777777" w:rsidR="003A18F3" w:rsidRPr="004A5D01" w:rsidRDefault="003A18F3" w:rsidP="00AF6F0D">
            <w:pPr>
              <w:rPr>
                <w:rFonts w:ascii="Arial" w:hAnsi="Arial" w:cs="Arial"/>
                <w:sz w:val="18"/>
                <w:szCs w:val="18"/>
              </w:rPr>
            </w:pPr>
          </w:p>
        </w:tc>
      </w:tr>
      <w:tr w:rsidR="003A18F3" w:rsidRPr="004A5D01" w14:paraId="4020A6C0" w14:textId="77777777" w:rsidTr="00B53756">
        <w:trPr>
          <w:trHeight w:val="275"/>
        </w:trPr>
        <w:tc>
          <w:tcPr>
            <w:tcW w:w="1241" w:type="dxa"/>
            <w:shd w:val="clear" w:color="auto" w:fill="auto"/>
          </w:tcPr>
          <w:p w14:paraId="7A91C524" w14:textId="77777777" w:rsidR="003A18F3" w:rsidRPr="004A5D01" w:rsidRDefault="003A18F3"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4544EC64" w14:textId="77777777" w:rsidR="003A18F3" w:rsidRPr="004A5D01" w:rsidRDefault="003A18F3" w:rsidP="00AF6F0D">
            <w:pPr>
              <w:rPr>
                <w:rFonts w:ascii="Arial" w:hAnsi="Arial" w:cs="Arial"/>
                <w:sz w:val="18"/>
                <w:szCs w:val="18"/>
              </w:rPr>
            </w:pPr>
            <w:r>
              <w:rPr>
                <w:rFonts w:ascii="Arial" w:hAnsi="Arial" w:cs="Arial"/>
                <w:sz w:val="18"/>
                <w:szCs w:val="18"/>
              </w:rPr>
              <w:t>From:</w:t>
            </w:r>
          </w:p>
        </w:tc>
        <w:tc>
          <w:tcPr>
            <w:tcW w:w="850" w:type="dxa"/>
            <w:shd w:val="clear" w:color="auto" w:fill="auto"/>
          </w:tcPr>
          <w:p w14:paraId="002D8AFA"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E3959B5" w14:textId="77777777" w:rsidR="003A18F3" w:rsidRPr="004A5D01" w:rsidRDefault="00562A2C"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29335A23"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215A970"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Pr>
          <w:p w14:paraId="0411F46C"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Pr>
          <w:p w14:paraId="3FDA98B1"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4ED69A58" w14:textId="77777777" w:rsidTr="00B53756">
        <w:trPr>
          <w:trHeight w:val="275"/>
        </w:trPr>
        <w:tc>
          <w:tcPr>
            <w:tcW w:w="1241" w:type="dxa"/>
            <w:shd w:val="clear" w:color="auto" w:fill="auto"/>
          </w:tcPr>
          <w:p w14:paraId="3FA9F588" w14:textId="77777777" w:rsidR="003A18F3" w:rsidRPr="004A5D01" w:rsidRDefault="003A18F3" w:rsidP="00AF6F0D">
            <w:pPr>
              <w:rPr>
                <w:rFonts w:ascii="Arial" w:hAnsi="Arial" w:cs="Arial"/>
                <w:sz w:val="18"/>
                <w:szCs w:val="18"/>
              </w:rPr>
            </w:pPr>
            <w:r>
              <w:rPr>
                <w:rFonts w:ascii="Arial" w:hAnsi="Arial" w:cs="Arial"/>
                <w:sz w:val="18"/>
                <w:szCs w:val="18"/>
              </w:rPr>
              <w:t>Date Picker</w:t>
            </w:r>
          </w:p>
        </w:tc>
        <w:tc>
          <w:tcPr>
            <w:tcW w:w="2552" w:type="dxa"/>
            <w:shd w:val="clear" w:color="auto" w:fill="auto"/>
          </w:tcPr>
          <w:p w14:paraId="763D3DD1" w14:textId="77777777" w:rsidR="003A18F3" w:rsidRPr="004A5D01" w:rsidRDefault="003A18F3" w:rsidP="00AF6F0D">
            <w:pPr>
              <w:rPr>
                <w:rFonts w:ascii="Arial" w:hAnsi="Arial" w:cs="Arial"/>
                <w:sz w:val="18"/>
                <w:szCs w:val="18"/>
              </w:rPr>
            </w:pPr>
          </w:p>
        </w:tc>
        <w:tc>
          <w:tcPr>
            <w:tcW w:w="850" w:type="dxa"/>
            <w:shd w:val="clear" w:color="auto" w:fill="auto"/>
          </w:tcPr>
          <w:p w14:paraId="26796BD8"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1B2B0D1F" w14:textId="77777777" w:rsidR="003A18F3" w:rsidRDefault="003A18F3" w:rsidP="00AF6F0D">
            <w:pPr>
              <w:rPr>
                <w:rFonts w:ascii="Arial" w:hAnsi="Arial" w:cs="Arial"/>
                <w:sz w:val="18"/>
                <w:szCs w:val="18"/>
              </w:rPr>
            </w:pPr>
            <w:r>
              <w:rPr>
                <w:rFonts w:ascii="Arial" w:hAnsi="Arial" w:cs="Arial"/>
                <w:sz w:val="18"/>
                <w:szCs w:val="18"/>
              </w:rPr>
              <w:t>Standard date picker that upon selection displays a calendar.</w:t>
            </w:r>
          </w:p>
          <w:p w14:paraId="5DA314F5" w14:textId="77777777" w:rsidR="003A18F3" w:rsidRDefault="003A18F3" w:rsidP="00AF6F0D">
            <w:pPr>
              <w:rPr>
                <w:rFonts w:ascii="Arial" w:hAnsi="Arial" w:cs="Arial"/>
                <w:sz w:val="18"/>
                <w:szCs w:val="18"/>
              </w:rPr>
            </w:pPr>
          </w:p>
          <w:p w14:paraId="5467EBC5" w14:textId="77777777" w:rsidR="003A18F3" w:rsidRPr="004A5D01" w:rsidRDefault="003A18F3" w:rsidP="00562A2C">
            <w:pPr>
              <w:rPr>
                <w:rFonts w:ascii="Arial" w:hAnsi="Arial" w:cs="Arial"/>
                <w:sz w:val="18"/>
                <w:szCs w:val="18"/>
              </w:rPr>
            </w:pPr>
            <w:r>
              <w:rPr>
                <w:rFonts w:ascii="Arial" w:hAnsi="Arial" w:cs="Arial"/>
                <w:sz w:val="18"/>
                <w:szCs w:val="18"/>
              </w:rPr>
              <w:t>Default t</w:t>
            </w:r>
            <w:r w:rsidR="005F3616">
              <w:rPr>
                <w:rFonts w:ascii="Arial" w:hAnsi="Arial" w:cs="Arial"/>
                <w:sz w:val="18"/>
                <w:szCs w:val="18"/>
              </w:rPr>
              <w:t xml:space="preserve">o </w:t>
            </w:r>
            <w:r w:rsidR="00562A2C">
              <w:rPr>
                <w:rFonts w:ascii="Arial" w:hAnsi="Arial" w:cs="Arial"/>
                <w:sz w:val="18"/>
                <w:szCs w:val="18"/>
              </w:rPr>
              <w:t>the first day of the previous month</w:t>
            </w:r>
          </w:p>
        </w:tc>
        <w:tc>
          <w:tcPr>
            <w:tcW w:w="1134" w:type="dxa"/>
            <w:shd w:val="clear" w:color="auto" w:fill="auto"/>
          </w:tcPr>
          <w:p w14:paraId="31CCCC91" w14:textId="77777777" w:rsidR="003A18F3" w:rsidRDefault="003A18F3" w:rsidP="00AF6F0D">
            <w:pPr>
              <w:rPr>
                <w:rFonts w:ascii="Arial" w:hAnsi="Arial" w:cs="Arial"/>
                <w:sz w:val="18"/>
                <w:szCs w:val="18"/>
              </w:rPr>
            </w:pPr>
          </w:p>
        </w:tc>
        <w:tc>
          <w:tcPr>
            <w:tcW w:w="3034" w:type="dxa"/>
            <w:shd w:val="clear" w:color="auto" w:fill="auto"/>
          </w:tcPr>
          <w:p w14:paraId="18D0B503" w14:textId="77777777" w:rsidR="003A18F3" w:rsidRDefault="003A18F3" w:rsidP="00AF6F0D">
            <w:pPr>
              <w:rPr>
                <w:rFonts w:ascii="Arial" w:hAnsi="Arial" w:cs="Arial"/>
                <w:sz w:val="18"/>
                <w:szCs w:val="18"/>
              </w:rPr>
            </w:pPr>
          </w:p>
        </w:tc>
        <w:tc>
          <w:tcPr>
            <w:tcW w:w="1360" w:type="dxa"/>
          </w:tcPr>
          <w:p w14:paraId="19BD01DE" w14:textId="77777777" w:rsidR="003A18F3" w:rsidRDefault="003A18F3" w:rsidP="00AF6F0D">
            <w:pPr>
              <w:rPr>
                <w:rFonts w:ascii="Arial" w:hAnsi="Arial" w:cs="Arial"/>
                <w:sz w:val="18"/>
                <w:szCs w:val="18"/>
              </w:rPr>
            </w:pPr>
          </w:p>
        </w:tc>
        <w:tc>
          <w:tcPr>
            <w:tcW w:w="1134" w:type="dxa"/>
          </w:tcPr>
          <w:p w14:paraId="02FD69F5" w14:textId="77777777" w:rsidR="003A18F3" w:rsidRDefault="003A18F3" w:rsidP="00AF6F0D">
            <w:pPr>
              <w:rPr>
                <w:rFonts w:ascii="Arial" w:hAnsi="Arial" w:cs="Arial"/>
                <w:sz w:val="18"/>
                <w:szCs w:val="18"/>
              </w:rPr>
            </w:pPr>
          </w:p>
        </w:tc>
      </w:tr>
      <w:tr w:rsidR="003A18F3" w:rsidRPr="004A5D01" w14:paraId="0EE79C11" w14:textId="77777777" w:rsidTr="00B53756">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19EC009C" w14:textId="77777777" w:rsidR="003A18F3" w:rsidRPr="004A5D01" w:rsidRDefault="003A18F3" w:rsidP="00AF6F0D">
            <w:pPr>
              <w:rPr>
                <w:rFonts w:ascii="Arial" w:hAnsi="Arial" w:cs="Arial"/>
                <w:sz w:val="18"/>
                <w:szCs w:val="18"/>
              </w:rPr>
            </w:pPr>
            <w:r>
              <w:rPr>
                <w:rFonts w:ascii="Arial" w:hAnsi="Arial" w:cs="Arial"/>
                <w:sz w:val="18"/>
                <w:szCs w:val="18"/>
              </w:rPr>
              <w:t>Screen Label</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0DE0149A" w14:textId="77777777" w:rsidR="003A18F3" w:rsidRDefault="003A18F3" w:rsidP="00AF6F0D">
            <w:pPr>
              <w:rPr>
                <w:rFonts w:ascii="Arial" w:hAnsi="Arial" w:cs="Arial"/>
                <w:sz w:val="18"/>
                <w:szCs w:val="18"/>
              </w:rPr>
            </w:pPr>
            <w:r>
              <w:rPr>
                <w:rFonts w:ascii="Arial" w:hAnsi="Arial" w:cs="Arial"/>
                <w:sz w:val="18"/>
                <w:szCs w:val="18"/>
              </w:rPr>
              <w:t>To:</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88306B3" w14:textId="77777777" w:rsidR="003A18F3" w:rsidRDefault="003A18F3"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05A4E80F" w14:textId="77777777" w:rsidR="003A18F3" w:rsidRDefault="00562A2C"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673190" w14:textId="77777777" w:rsidR="003A18F3" w:rsidRDefault="003A18F3" w:rsidP="00AF6F0D">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6BE517EF" w14:textId="77777777" w:rsidR="003A18F3" w:rsidRDefault="003A18F3" w:rsidP="00AF6F0D">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4ED4159F" w14:textId="77777777" w:rsidR="003A18F3" w:rsidRDefault="003A18F3" w:rsidP="00AF6F0D">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394E60E2" w14:textId="77777777" w:rsidR="003A18F3" w:rsidRDefault="003A18F3" w:rsidP="00AF6F0D">
            <w:pPr>
              <w:rPr>
                <w:rFonts w:ascii="Arial" w:hAnsi="Arial" w:cs="Arial"/>
                <w:sz w:val="18"/>
                <w:szCs w:val="18"/>
              </w:rPr>
            </w:pPr>
          </w:p>
        </w:tc>
      </w:tr>
      <w:tr w:rsidR="003A18F3" w:rsidRPr="004A5D01" w14:paraId="454E178A" w14:textId="77777777" w:rsidTr="00B53756">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665AE31C" w14:textId="77777777" w:rsidR="003A18F3" w:rsidRPr="004A5D01" w:rsidRDefault="003A18F3" w:rsidP="00AF6F0D">
            <w:pPr>
              <w:rPr>
                <w:rFonts w:ascii="Arial" w:hAnsi="Arial" w:cs="Arial"/>
                <w:sz w:val="18"/>
                <w:szCs w:val="18"/>
              </w:rPr>
            </w:pPr>
            <w:r>
              <w:rPr>
                <w:rFonts w:ascii="Arial" w:hAnsi="Arial" w:cs="Arial"/>
                <w:sz w:val="18"/>
                <w:szCs w:val="18"/>
              </w:rPr>
              <w:t>Date Picker</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7C78615" w14:textId="77777777" w:rsidR="003A18F3" w:rsidRPr="004A5D01" w:rsidRDefault="003A18F3" w:rsidP="00AF6F0D">
            <w:pPr>
              <w:rPr>
                <w:rFonts w:ascii="Arial" w:hAnsi="Arial" w:cs="Arial"/>
                <w:sz w:val="18"/>
                <w:szCs w:val="18"/>
              </w:rPr>
            </w:pP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C6FB675"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74B796BE" w14:textId="77777777" w:rsidR="003A18F3" w:rsidRDefault="003A18F3" w:rsidP="00AF6F0D">
            <w:pPr>
              <w:rPr>
                <w:rFonts w:ascii="Arial" w:hAnsi="Arial" w:cs="Arial"/>
                <w:sz w:val="18"/>
                <w:szCs w:val="18"/>
              </w:rPr>
            </w:pPr>
            <w:r>
              <w:rPr>
                <w:rFonts w:ascii="Arial" w:hAnsi="Arial" w:cs="Arial"/>
                <w:sz w:val="18"/>
                <w:szCs w:val="18"/>
              </w:rPr>
              <w:t xml:space="preserve">Standard date picker that upon selection displays a calendar. </w:t>
            </w:r>
          </w:p>
          <w:p w14:paraId="421EFAF9" w14:textId="77777777" w:rsidR="003A18F3" w:rsidRDefault="003A18F3" w:rsidP="00AF6F0D">
            <w:pPr>
              <w:rPr>
                <w:rFonts w:ascii="Arial" w:hAnsi="Arial" w:cs="Arial"/>
                <w:sz w:val="18"/>
                <w:szCs w:val="18"/>
              </w:rPr>
            </w:pPr>
          </w:p>
          <w:p w14:paraId="398EF75A" w14:textId="77777777" w:rsidR="003A18F3" w:rsidRPr="004A5D01" w:rsidRDefault="003A18F3" w:rsidP="00562A2C">
            <w:pPr>
              <w:rPr>
                <w:rFonts w:ascii="Arial" w:hAnsi="Arial" w:cs="Arial"/>
                <w:sz w:val="18"/>
                <w:szCs w:val="18"/>
              </w:rPr>
            </w:pPr>
            <w:r>
              <w:rPr>
                <w:rFonts w:ascii="Arial" w:hAnsi="Arial" w:cs="Arial"/>
                <w:sz w:val="18"/>
                <w:szCs w:val="18"/>
              </w:rPr>
              <w:t xml:space="preserve">Default to </w:t>
            </w:r>
            <w:r w:rsidR="00562A2C">
              <w:rPr>
                <w:rFonts w:ascii="Arial" w:hAnsi="Arial" w:cs="Arial"/>
                <w:sz w:val="18"/>
                <w:szCs w:val="18"/>
              </w:rPr>
              <w:t>last day of previous month</w:t>
            </w:r>
            <w:r>
              <w:rPr>
                <w:rFonts w:ascii="Arial" w:hAnsi="Arial" w:cs="Arial"/>
                <w:sz w:val="18"/>
                <w:szCs w:val="18"/>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B409D1"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61E973C3"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540ADBB3"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3F9B5664"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3A18F3" w:rsidRPr="004A5D01" w14:paraId="433FF745" w14:textId="77777777" w:rsidTr="00B53756">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FE9E179" w14:textId="77777777" w:rsidR="003A18F3" w:rsidRPr="004A5D01" w:rsidRDefault="003A18F3"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2A7BBEB8" w14:textId="77777777" w:rsidR="003A18F3" w:rsidRPr="004A5D01" w:rsidRDefault="003A18F3" w:rsidP="00AF6F0D">
            <w:pPr>
              <w:rPr>
                <w:rFonts w:ascii="Arial" w:hAnsi="Arial" w:cs="Arial"/>
                <w:sz w:val="18"/>
                <w:szCs w:val="18"/>
              </w:rPr>
            </w:pPr>
            <w:r>
              <w:rPr>
                <w:rFonts w:ascii="Arial" w:hAnsi="Arial" w:cs="Arial"/>
                <w:sz w:val="18"/>
                <w:szCs w:val="18"/>
              </w:rPr>
              <w:t>Request Report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8505190"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6C55EE68" w14:textId="77777777" w:rsidR="003A18F3" w:rsidRPr="004A5D01" w:rsidRDefault="003A18F3" w:rsidP="00AF6F0D">
            <w:pPr>
              <w:rPr>
                <w:rFonts w:ascii="Arial" w:hAnsi="Arial" w:cs="Arial"/>
                <w:sz w:val="18"/>
                <w:szCs w:val="18"/>
              </w:rPr>
            </w:pPr>
            <w:r>
              <w:rPr>
                <w:rFonts w:ascii="Arial" w:hAnsi="Arial" w:cs="Arial"/>
                <w:sz w:val="18"/>
                <w:szCs w:val="18"/>
              </w:rPr>
              <w:t>Upon selecting this button the report will be requested.  The user will be returned to the ‘My Reports’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A7F79B"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41D2B778" w14:textId="77777777" w:rsidR="003A18F3" w:rsidRPr="004A5D01" w:rsidRDefault="003A18F3"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4BD55F58" w14:textId="77777777" w:rsidR="003A18F3" w:rsidRPr="004A5D01" w:rsidRDefault="003A18F3" w:rsidP="00AF6F0D">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53B78A42" w14:textId="77777777" w:rsidR="003A18F3" w:rsidRPr="004A5D01" w:rsidRDefault="003A18F3" w:rsidP="00AF6F0D">
            <w:pPr>
              <w:rPr>
                <w:rFonts w:ascii="Arial" w:hAnsi="Arial" w:cs="Arial"/>
                <w:sz w:val="18"/>
                <w:szCs w:val="18"/>
              </w:rPr>
            </w:pPr>
            <w:r>
              <w:rPr>
                <w:rFonts w:ascii="Arial" w:hAnsi="Arial" w:cs="Arial"/>
                <w:sz w:val="18"/>
                <w:szCs w:val="18"/>
              </w:rPr>
              <w:t>n/a</w:t>
            </w:r>
          </w:p>
        </w:tc>
      </w:tr>
      <w:tr w:rsidR="00591A71" w:rsidRPr="004A5D01" w14:paraId="4CAD9666" w14:textId="77777777" w:rsidTr="00B53756">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07FDDE1F" w14:textId="77777777" w:rsidR="00591A71" w:rsidRPr="008848C2" w:rsidRDefault="00591A71" w:rsidP="00AF6F0D">
            <w:pPr>
              <w:rPr>
                <w:rFonts w:ascii="Arial" w:hAnsi="Arial" w:cs="Arial"/>
                <w:strike/>
                <w:color w:val="FF0000"/>
                <w:sz w:val="18"/>
                <w:szCs w:val="18"/>
              </w:rPr>
            </w:pPr>
            <w:r w:rsidRPr="008848C2">
              <w:rPr>
                <w:rFonts w:ascii="Arial" w:hAnsi="Arial" w:cs="Arial"/>
                <w:strike/>
                <w:color w:val="FF0000"/>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13F0CC0" w14:textId="77777777" w:rsidR="00591A71" w:rsidRPr="008848C2" w:rsidRDefault="00591A71" w:rsidP="00AF6F0D">
            <w:pPr>
              <w:rPr>
                <w:rFonts w:ascii="Arial" w:hAnsi="Arial" w:cs="Arial"/>
                <w:strike/>
                <w:color w:val="FF0000"/>
                <w:sz w:val="18"/>
                <w:szCs w:val="18"/>
              </w:rPr>
            </w:pPr>
            <w:r w:rsidRPr="008848C2">
              <w:rPr>
                <w:rFonts w:ascii="Arial" w:hAnsi="Arial" w:cs="Arial"/>
                <w:strike/>
                <w:color w:val="FF0000"/>
                <w:sz w:val="18"/>
                <w:szCs w:val="18"/>
              </w:rPr>
              <w:t>Save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AD8F226" w14:textId="77777777" w:rsidR="00591A71" w:rsidRPr="008848C2" w:rsidRDefault="00591A71" w:rsidP="00AF6F0D">
            <w:pPr>
              <w:rPr>
                <w:rFonts w:ascii="Arial" w:hAnsi="Arial" w:cs="Arial"/>
                <w:strike/>
                <w:color w:val="FF0000"/>
                <w:sz w:val="18"/>
                <w:szCs w:val="18"/>
              </w:rPr>
            </w:pPr>
            <w:r w:rsidRPr="008848C2">
              <w:rPr>
                <w:rFonts w:ascii="Arial" w:hAnsi="Arial" w:cs="Arial"/>
                <w:strike/>
                <w:color w:val="FF0000"/>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4FCE71D2" w14:textId="77777777" w:rsidR="00591A71" w:rsidRPr="008848C2" w:rsidRDefault="00591A71" w:rsidP="00AF6F0D">
            <w:pPr>
              <w:rPr>
                <w:rFonts w:ascii="Arial" w:hAnsi="Arial" w:cs="Arial"/>
                <w:strike/>
                <w:color w:val="FF0000"/>
                <w:sz w:val="18"/>
                <w:szCs w:val="18"/>
              </w:rPr>
            </w:pPr>
            <w:r w:rsidRPr="008848C2">
              <w:rPr>
                <w:rFonts w:ascii="Arial" w:hAnsi="Arial" w:cs="Arial"/>
                <w:strike/>
                <w:color w:val="FF0000"/>
                <w:sz w:val="18"/>
                <w:szCs w:val="18"/>
              </w:rPr>
              <w:t>Upon selecting this option the user should be prompted to give their report a name and a description.  The system should prompt the user to Save if it detects that any changes have been made and if the user tries to leave the screen without saving.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F17336" w14:textId="77777777" w:rsidR="00591A71" w:rsidRPr="008848C2" w:rsidRDefault="00591A71" w:rsidP="00AF6F0D">
            <w:pPr>
              <w:rPr>
                <w:rFonts w:ascii="Arial" w:hAnsi="Arial" w:cs="Arial"/>
                <w:strike/>
                <w:color w:val="FF0000"/>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72DDA3FF" w14:textId="77777777" w:rsidR="00591A71" w:rsidRPr="008848C2" w:rsidRDefault="00591A71" w:rsidP="00AF6F0D">
            <w:pPr>
              <w:rPr>
                <w:rFonts w:ascii="Arial" w:hAnsi="Arial" w:cs="Arial"/>
                <w:strike/>
                <w:color w:val="FF0000"/>
                <w:sz w:val="18"/>
                <w:szCs w:val="18"/>
              </w:rPr>
            </w:pPr>
          </w:p>
        </w:tc>
        <w:tc>
          <w:tcPr>
            <w:tcW w:w="1360" w:type="dxa"/>
            <w:tcBorders>
              <w:top w:val="single" w:sz="4" w:space="0" w:color="auto"/>
              <w:left w:val="single" w:sz="4" w:space="0" w:color="auto"/>
              <w:bottom w:val="single" w:sz="4" w:space="0" w:color="auto"/>
              <w:right w:val="single" w:sz="4" w:space="0" w:color="auto"/>
            </w:tcBorders>
          </w:tcPr>
          <w:p w14:paraId="3BE9757B" w14:textId="77777777" w:rsidR="00591A71" w:rsidRDefault="00591A71" w:rsidP="00AF6F0D">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064CD5AA" w14:textId="77777777" w:rsidR="00591A71" w:rsidRDefault="00591A71" w:rsidP="00AF6F0D">
            <w:pPr>
              <w:rPr>
                <w:rFonts w:ascii="Arial" w:hAnsi="Arial" w:cs="Arial"/>
                <w:sz w:val="18"/>
                <w:szCs w:val="18"/>
              </w:rPr>
            </w:pPr>
          </w:p>
        </w:tc>
      </w:tr>
      <w:tr w:rsidR="00591A71" w:rsidRPr="004A5D01" w14:paraId="5DE0BAB3" w14:textId="77777777" w:rsidTr="00B53756">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3A6FB75F" w14:textId="77777777" w:rsidR="00591A71" w:rsidRDefault="00591A71"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6ADA9C10" w14:textId="77777777" w:rsidR="00591A71" w:rsidRDefault="00591A71" w:rsidP="00AF6F0D">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FA208DF" w14:textId="77777777" w:rsidR="00591A71" w:rsidRDefault="00591A71" w:rsidP="00AF6F0D">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663B44FA" w14:textId="77777777" w:rsidR="00591A71" w:rsidRPr="00591A71" w:rsidRDefault="00591A71" w:rsidP="00AF6F0D">
            <w:pPr>
              <w:rPr>
                <w:rFonts w:ascii="Arial" w:hAnsi="Arial" w:cs="Arial"/>
                <w:sz w:val="18"/>
                <w:szCs w:val="18"/>
              </w:rPr>
            </w:pPr>
            <w:r w:rsidRPr="00591A71">
              <w:rPr>
                <w:rFonts w:ascii="Arial" w:hAnsi="Arial" w:cs="Arial"/>
                <w:sz w:val="18"/>
                <w:szCs w:val="18"/>
              </w:rPr>
              <w:t xml:space="preserve">Upon </w:t>
            </w:r>
            <w:r>
              <w:rPr>
                <w:rFonts w:ascii="Arial" w:hAnsi="Arial" w:cs="Arial"/>
                <w:sz w:val="18"/>
                <w:szCs w:val="18"/>
              </w:rPr>
              <w:t>selecting Cancel this should return the user to the “My Reports” tab.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D20F3A" w14:textId="77777777" w:rsidR="00591A71" w:rsidRDefault="00591A71" w:rsidP="00AF6F0D">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379EE6D5" w14:textId="77777777" w:rsidR="00591A71" w:rsidRDefault="00591A71" w:rsidP="00AF6F0D">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660A4D26" w14:textId="77777777" w:rsidR="00591A71" w:rsidRDefault="00591A71" w:rsidP="00AF6F0D">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343E877E" w14:textId="77777777" w:rsidR="00591A71" w:rsidRDefault="00591A71" w:rsidP="00AF6F0D">
            <w:pPr>
              <w:rPr>
                <w:rFonts w:ascii="Arial" w:hAnsi="Arial" w:cs="Arial"/>
                <w:sz w:val="18"/>
                <w:szCs w:val="18"/>
              </w:rPr>
            </w:pPr>
          </w:p>
        </w:tc>
      </w:tr>
      <w:tr w:rsidR="003A18F3" w:rsidRPr="004A5D01" w14:paraId="70F9DC33" w14:textId="77777777" w:rsidTr="00952774">
        <w:trPr>
          <w:trHeight w:val="259"/>
        </w:trPr>
        <w:tc>
          <w:tcPr>
            <w:tcW w:w="12073" w:type="dxa"/>
            <w:gridSpan w:val="6"/>
            <w:shd w:val="clear" w:color="auto" w:fill="auto"/>
          </w:tcPr>
          <w:p w14:paraId="11673B46" w14:textId="77777777" w:rsidR="003A18F3" w:rsidRPr="00137A6D" w:rsidRDefault="003A18F3"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4059A287" w14:textId="77777777" w:rsidR="003A18F3" w:rsidRPr="004A5D01" w:rsidRDefault="003A18F3" w:rsidP="00AF6F0D">
            <w:pPr>
              <w:rPr>
                <w:sz w:val="18"/>
                <w:szCs w:val="18"/>
              </w:rPr>
            </w:pPr>
            <w:r>
              <w:rPr>
                <w:sz w:val="18"/>
                <w:szCs w:val="18"/>
              </w:rPr>
              <w:t>Y</w:t>
            </w:r>
          </w:p>
        </w:tc>
        <w:tc>
          <w:tcPr>
            <w:tcW w:w="1134" w:type="dxa"/>
          </w:tcPr>
          <w:p w14:paraId="49BCF46D" w14:textId="77777777" w:rsidR="003A18F3" w:rsidRPr="004A5D01" w:rsidRDefault="003A18F3" w:rsidP="00AF6F0D">
            <w:pPr>
              <w:rPr>
                <w:sz w:val="18"/>
                <w:szCs w:val="18"/>
              </w:rPr>
            </w:pPr>
            <w:r>
              <w:rPr>
                <w:sz w:val="18"/>
                <w:szCs w:val="18"/>
              </w:rPr>
              <w:t>tbd</w:t>
            </w:r>
          </w:p>
        </w:tc>
      </w:tr>
    </w:tbl>
    <w:p w14:paraId="3C81923B" w14:textId="77777777" w:rsidR="005256C7" w:rsidRDefault="005256C7" w:rsidP="00AF6F0D">
      <w:pPr>
        <w:pStyle w:val="Heading4"/>
        <w:ind w:left="0" w:firstLine="0"/>
        <w:sectPr w:rsidR="005256C7" w:rsidSect="00594509">
          <w:pgSz w:w="15840" w:h="12240" w:orient="landscape" w:code="1"/>
          <w:pgMar w:top="1797" w:right="1616" w:bottom="1797" w:left="851" w:header="567" w:footer="720" w:gutter="0"/>
          <w:cols w:space="720"/>
          <w:docGrid w:linePitch="360"/>
        </w:sectPr>
      </w:pPr>
    </w:p>
    <w:p w14:paraId="51D3A518" w14:textId="77777777" w:rsidR="005256C7" w:rsidRDefault="005256C7" w:rsidP="00AF6F0D">
      <w:pPr>
        <w:pStyle w:val="Heading4"/>
        <w:ind w:left="0" w:firstLine="0"/>
      </w:pPr>
      <w:r>
        <w:t xml:space="preserve">Report Manager </w:t>
      </w:r>
      <w:r w:rsidR="00295A94">
        <w:t>Request</w:t>
      </w:r>
      <w:r>
        <w:t xml:space="preserve"> Report Proto-type</w:t>
      </w:r>
    </w:p>
    <w:p w14:paraId="3F716462" w14:textId="77777777" w:rsidR="005256C7" w:rsidRDefault="005256C7" w:rsidP="00AF6F0D">
      <w:pPr>
        <w:rPr>
          <w:noProof/>
          <w:lang w:eastAsia="en-GB"/>
        </w:rPr>
      </w:pPr>
    </w:p>
    <w:p w14:paraId="7C24D532" w14:textId="77777777" w:rsidR="00C42867" w:rsidRDefault="00A96D2E" w:rsidP="00AF6F0D">
      <w:pPr>
        <w:rPr>
          <w:noProof/>
          <w:lang w:eastAsia="en-GB"/>
        </w:rPr>
      </w:pPr>
      <w:r>
        <w:rPr>
          <w:noProof/>
          <w:lang w:eastAsia="en-GB"/>
        </w:rPr>
        <w:drawing>
          <wp:inline distT="0" distB="0" distL="0" distR="0" wp14:anchorId="3FA93AAF" wp14:editId="5A3D130E">
            <wp:extent cx="5486400" cy="5972810"/>
            <wp:effectExtent l="0" t="0" r="0" b="889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5972810"/>
                    </a:xfrm>
                    <a:prstGeom prst="rect">
                      <a:avLst/>
                    </a:prstGeom>
                    <a:noFill/>
                    <a:ln>
                      <a:noFill/>
                    </a:ln>
                  </pic:spPr>
                </pic:pic>
              </a:graphicData>
            </a:graphic>
          </wp:inline>
        </w:drawing>
      </w:r>
    </w:p>
    <w:p w14:paraId="2C13D7F3" w14:textId="77777777" w:rsidR="005256C7" w:rsidRDefault="005256C7" w:rsidP="00AF6F0D"/>
    <w:p w14:paraId="105057A0" w14:textId="77777777" w:rsidR="00015AD1" w:rsidRDefault="00015AD1" w:rsidP="00AF6F0D"/>
    <w:p w14:paraId="753E6080" w14:textId="77777777" w:rsidR="005256C7" w:rsidRDefault="005256C7" w:rsidP="00AF6F0D">
      <w:pPr>
        <w:sectPr w:rsidR="005256C7" w:rsidSect="005256C7">
          <w:pgSz w:w="12240" w:h="15840" w:code="1"/>
          <w:pgMar w:top="1616" w:right="1797" w:bottom="851" w:left="1797" w:header="567" w:footer="720" w:gutter="0"/>
          <w:cols w:space="720"/>
          <w:docGrid w:linePitch="360"/>
        </w:sectPr>
      </w:pPr>
    </w:p>
    <w:p w14:paraId="7509045C" w14:textId="77777777" w:rsidR="005B12E4" w:rsidRDefault="000C595D" w:rsidP="00AF6F0D">
      <w:pPr>
        <w:pStyle w:val="Heading3"/>
        <w:ind w:left="0" w:firstLine="0"/>
      </w:pPr>
      <w:bookmarkStart w:id="482" w:name="_Toc422842046"/>
      <w:r>
        <w:t>PMUC0</w:t>
      </w:r>
      <w:r w:rsidR="00031601">
        <w:t>21</w:t>
      </w:r>
      <w:r w:rsidR="005B12E4">
        <w:t xml:space="preserve"> – </w:t>
      </w:r>
      <w:r>
        <w:t>Available Reports</w:t>
      </w:r>
      <w:bookmarkEnd w:id="482"/>
    </w:p>
    <w:p w14:paraId="75F932FB" w14:textId="77777777" w:rsidR="005B12E4" w:rsidRDefault="005B12E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B12E4" w:rsidRPr="005D68D4" w14:paraId="7095F6E0" w14:textId="77777777" w:rsidTr="00322B9D">
        <w:tc>
          <w:tcPr>
            <w:tcW w:w="9322" w:type="dxa"/>
            <w:gridSpan w:val="2"/>
            <w:shd w:val="pct20" w:color="auto" w:fill="auto"/>
          </w:tcPr>
          <w:p w14:paraId="7425C73C" w14:textId="77777777" w:rsidR="005B12E4" w:rsidRPr="005D68D4" w:rsidRDefault="000C595D"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031601">
              <w:rPr>
                <w:rFonts w:ascii="Arial" w:hAnsi="Arial" w:cs="Arial"/>
                <w:b/>
                <w:bCs/>
                <w:sz w:val="18"/>
                <w:szCs w:val="18"/>
              </w:rPr>
              <w:t>21</w:t>
            </w:r>
          </w:p>
          <w:p w14:paraId="685932F8" w14:textId="77777777" w:rsidR="005B12E4" w:rsidRPr="005D68D4" w:rsidRDefault="005B12E4" w:rsidP="00AF6F0D">
            <w:pPr>
              <w:rPr>
                <w:rFonts w:ascii="Arial" w:hAnsi="Arial" w:cs="Arial"/>
                <w:b/>
                <w:bCs/>
                <w:sz w:val="18"/>
                <w:szCs w:val="18"/>
              </w:rPr>
            </w:pPr>
          </w:p>
          <w:p w14:paraId="41053CC5"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0C595D">
              <w:rPr>
                <w:rFonts w:ascii="Arial" w:hAnsi="Arial" w:cs="Arial"/>
                <w:b/>
                <w:bCs/>
                <w:sz w:val="18"/>
                <w:szCs w:val="18"/>
              </w:rPr>
              <w:t>Available Reports</w:t>
            </w:r>
          </w:p>
          <w:p w14:paraId="00F921E5" w14:textId="77777777" w:rsidR="005B12E4" w:rsidRPr="005D68D4" w:rsidRDefault="005B12E4" w:rsidP="00AF6F0D">
            <w:pPr>
              <w:rPr>
                <w:rFonts w:ascii="Arial" w:hAnsi="Arial" w:cs="Arial"/>
                <w:b/>
                <w:sz w:val="18"/>
                <w:szCs w:val="18"/>
              </w:rPr>
            </w:pPr>
          </w:p>
        </w:tc>
      </w:tr>
      <w:tr w:rsidR="005B12E4" w:rsidRPr="005D68D4" w14:paraId="143A0655" w14:textId="77777777" w:rsidTr="00322B9D">
        <w:tc>
          <w:tcPr>
            <w:tcW w:w="2093" w:type="dxa"/>
            <w:shd w:val="pct20" w:color="auto" w:fill="auto"/>
          </w:tcPr>
          <w:p w14:paraId="442CE16B"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Summary</w:t>
            </w:r>
          </w:p>
          <w:p w14:paraId="08D0966C" w14:textId="77777777" w:rsidR="005B12E4" w:rsidRPr="005D68D4" w:rsidRDefault="005B12E4" w:rsidP="00AF6F0D">
            <w:pPr>
              <w:rPr>
                <w:rFonts w:ascii="Arial" w:hAnsi="Arial" w:cs="Arial"/>
                <w:b/>
                <w:bCs/>
                <w:sz w:val="18"/>
                <w:szCs w:val="18"/>
              </w:rPr>
            </w:pPr>
          </w:p>
        </w:tc>
        <w:tc>
          <w:tcPr>
            <w:tcW w:w="7229" w:type="dxa"/>
            <w:shd w:val="clear" w:color="auto" w:fill="auto"/>
          </w:tcPr>
          <w:p w14:paraId="45276AD3" w14:textId="77777777" w:rsidR="005B12E4" w:rsidRPr="009E3CE8" w:rsidRDefault="000C595D" w:rsidP="00AF6F0D">
            <w:pPr>
              <w:rPr>
                <w:rFonts w:ascii="Arial" w:hAnsi="Arial" w:cs="Arial"/>
                <w:sz w:val="18"/>
                <w:szCs w:val="18"/>
              </w:rPr>
            </w:pPr>
            <w:r>
              <w:rPr>
                <w:rFonts w:ascii="Arial" w:hAnsi="Arial" w:cs="Arial"/>
                <w:sz w:val="18"/>
                <w:szCs w:val="18"/>
              </w:rPr>
              <w:t>Function that returns all the reports that are available for the</w:t>
            </w:r>
            <w:r w:rsidR="00031601">
              <w:rPr>
                <w:rFonts w:ascii="Arial" w:hAnsi="Arial" w:cs="Arial"/>
                <w:sz w:val="18"/>
                <w:szCs w:val="18"/>
              </w:rPr>
              <w:t xml:space="preserve"> role that the user is linked to.</w:t>
            </w:r>
          </w:p>
        </w:tc>
      </w:tr>
      <w:tr w:rsidR="005B12E4" w:rsidRPr="005D68D4" w14:paraId="6D776E04" w14:textId="77777777" w:rsidTr="00322B9D">
        <w:tc>
          <w:tcPr>
            <w:tcW w:w="2093" w:type="dxa"/>
            <w:shd w:val="pct20" w:color="auto" w:fill="auto"/>
          </w:tcPr>
          <w:p w14:paraId="1111B104"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Actor</w:t>
            </w:r>
          </w:p>
          <w:p w14:paraId="6EC09A87"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6DF51019" w14:textId="2F8B9CF5" w:rsidR="005B12E4" w:rsidRPr="005D68D4" w:rsidRDefault="00DB2F0C" w:rsidP="00AF6F0D">
            <w:pPr>
              <w:rPr>
                <w:rFonts w:ascii="Arial" w:hAnsi="Arial" w:cs="Arial"/>
                <w:sz w:val="18"/>
                <w:szCs w:val="18"/>
              </w:rPr>
            </w:pPr>
            <w:r>
              <w:rPr>
                <w:rFonts w:ascii="Arial" w:hAnsi="Arial" w:cs="Arial"/>
                <w:sz w:val="18"/>
                <w:szCs w:val="18"/>
              </w:rPr>
              <w:t>PlanManager</w:t>
            </w:r>
            <w:r w:rsidR="005B12E4" w:rsidRPr="007702FC">
              <w:rPr>
                <w:rFonts w:ascii="Arial" w:hAnsi="Arial" w:cs="Arial"/>
                <w:sz w:val="18"/>
                <w:szCs w:val="18"/>
              </w:rPr>
              <w:t xml:space="preserve"> User</w:t>
            </w:r>
          </w:p>
        </w:tc>
      </w:tr>
      <w:tr w:rsidR="005B12E4" w:rsidRPr="005D68D4" w14:paraId="71D3DA8D" w14:textId="77777777" w:rsidTr="00322B9D">
        <w:tc>
          <w:tcPr>
            <w:tcW w:w="2093" w:type="dxa"/>
            <w:shd w:val="pct20" w:color="auto" w:fill="auto"/>
          </w:tcPr>
          <w:p w14:paraId="19C46EB1"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Trigger</w:t>
            </w:r>
          </w:p>
          <w:p w14:paraId="1FD72AAF" w14:textId="77777777" w:rsidR="005B12E4" w:rsidRPr="005D68D4" w:rsidRDefault="005B12E4" w:rsidP="00AF6F0D">
            <w:pPr>
              <w:rPr>
                <w:rFonts w:ascii="Arial" w:hAnsi="Arial" w:cs="Arial"/>
                <w:b/>
                <w:bCs/>
                <w:sz w:val="18"/>
                <w:szCs w:val="18"/>
              </w:rPr>
            </w:pPr>
          </w:p>
        </w:tc>
        <w:tc>
          <w:tcPr>
            <w:tcW w:w="7229" w:type="dxa"/>
            <w:shd w:val="clear" w:color="auto" w:fill="auto"/>
          </w:tcPr>
          <w:p w14:paraId="1C8D3FC3" w14:textId="77777777" w:rsidR="005B12E4" w:rsidRPr="005D68D4" w:rsidRDefault="00B47561" w:rsidP="00AF6F0D">
            <w:pPr>
              <w:rPr>
                <w:rFonts w:ascii="Arial" w:hAnsi="Arial" w:cs="Arial"/>
                <w:sz w:val="18"/>
                <w:szCs w:val="18"/>
              </w:rPr>
            </w:pPr>
            <w:r>
              <w:rPr>
                <w:rFonts w:ascii="Arial" w:hAnsi="Arial" w:cs="Arial"/>
                <w:sz w:val="18"/>
                <w:szCs w:val="18"/>
              </w:rPr>
              <w:t>User selecting the “Select a Report” pull down list</w:t>
            </w:r>
          </w:p>
        </w:tc>
      </w:tr>
      <w:tr w:rsidR="00B47561" w:rsidRPr="005D68D4" w14:paraId="53885853" w14:textId="77777777" w:rsidTr="00322B9D">
        <w:tc>
          <w:tcPr>
            <w:tcW w:w="2093" w:type="dxa"/>
            <w:shd w:val="pct20" w:color="auto" w:fill="auto"/>
          </w:tcPr>
          <w:p w14:paraId="677454B2"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Pre- conditions</w:t>
            </w:r>
          </w:p>
          <w:p w14:paraId="74E22C11" w14:textId="77777777" w:rsidR="00B47561" w:rsidRPr="005D68D4" w:rsidRDefault="00B47561" w:rsidP="00AF6F0D">
            <w:pPr>
              <w:rPr>
                <w:rFonts w:ascii="Arial" w:hAnsi="Arial" w:cs="Arial"/>
                <w:bCs/>
                <w:color w:val="FF0000"/>
                <w:sz w:val="18"/>
                <w:szCs w:val="18"/>
              </w:rPr>
            </w:pPr>
          </w:p>
        </w:tc>
        <w:tc>
          <w:tcPr>
            <w:tcW w:w="7229" w:type="dxa"/>
            <w:shd w:val="clear" w:color="auto" w:fill="auto"/>
          </w:tcPr>
          <w:p w14:paraId="23C18E99" w14:textId="77777777" w:rsidR="00B47561" w:rsidRPr="00FF3E36" w:rsidRDefault="00B47561"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Generate </w:t>
            </w:r>
            <w:r w:rsidRPr="00322B9D">
              <w:rPr>
                <w:rFonts w:ascii="Arial" w:hAnsi="Arial" w:cs="Arial"/>
                <w:sz w:val="18"/>
                <w:szCs w:val="18"/>
              </w:rPr>
              <w:t>Report option</w:t>
            </w:r>
          </w:p>
        </w:tc>
      </w:tr>
      <w:tr w:rsidR="00B47561" w:rsidRPr="005D68D4" w14:paraId="7105D2C6" w14:textId="77777777" w:rsidTr="00322B9D">
        <w:tc>
          <w:tcPr>
            <w:tcW w:w="2093" w:type="dxa"/>
            <w:shd w:val="pct20" w:color="auto" w:fill="auto"/>
          </w:tcPr>
          <w:p w14:paraId="30B152B4"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Post –conditions</w:t>
            </w:r>
          </w:p>
          <w:p w14:paraId="1DBE821C" w14:textId="77777777" w:rsidR="00B47561" w:rsidRPr="005D68D4" w:rsidRDefault="00B47561" w:rsidP="00AF6F0D">
            <w:pPr>
              <w:rPr>
                <w:rFonts w:ascii="Arial" w:hAnsi="Arial" w:cs="Arial"/>
                <w:b/>
                <w:bCs/>
                <w:sz w:val="18"/>
                <w:szCs w:val="18"/>
              </w:rPr>
            </w:pPr>
          </w:p>
        </w:tc>
        <w:tc>
          <w:tcPr>
            <w:tcW w:w="7229" w:type="dxa"/>
            <w:shd w:val="clear" w:color="auto" w:fill="auto"/>
          </w:tcPr>
          <w:p w14:paraId="309220EC" w14:textId="77777777" w:rsidR="00B47561" w:rsidRPr="005D68D4" w:rsidRDefault="00B47561" w:rsidP="00AF6F0D">
            <w:pPr>
              <w:rPr>
                <w:rFonts w:ascii="Arial" w:hAnsi="Arial" w:cs="Arial"/>
                <w:sz w:val="18"/>
                <w:szCs w:val="18"/>
              </w:rPr>
            </w:pPr>
            <w:r>
              <w:rPr>
                <w:rFonts w:ascii="Arial" w:hAnsi="Arial" w:cs="Arial"/>
                <w:sz w:val="18"/>
                <w:szCs w:val="18"/>
              </w:rPr>
              <w:t>A list of reports available to the user will be displayed.</w:t>
            </w:r>
          </w:p>
        </w:tc>
      </w:tr>
      <w:tr w:rsidR="00B47561" w:rsidRPr="005D68D4" w14:paraId="5ACFFC3C" w14:textId="77777777" w:rsidTr="00322B9D">
        <w:tc>
          <w:tcPr>
            <w:tcW w:w="2093" w:type="dxa"/>
            <w:shd w:val="pct20" w:color="auto" w:fill="auto"/>
          </w:tcPr>
          <w:p w14:paraId="0773FC5B"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7A4DD71" w14:textId="77777777" w:rsidR="00B47561" w:rsidRPr="005D68D4" w:rsidRDefault="00B47561" w:rsidP="00AF6F0D">
            <w:pPr>
              <w:rPr>
                <w:rFonts w:ascii="Arial" w:hAnsi="Arial" w:cs="Arial"/>
                <w:sz w:val="18"/>
                <w:szCs w:val="18"/>
              </w:rPr>
            </w:pPr>
            <w:r>
              <w:rPr>
                <w:rFonts w:ascii="Arial" w:hAnsi="Arial" w:cs="Arial"/>
                <w:sz w:val="18"/>
                <w:szCs w:val="18"/>
              </w:rPr>
              <w:t>Adhoc</w:t>
            </w:r>
          </w:p>
        </w:tc>
      </w:tr>
      <w:tr w:rsidR="00B47561" w:rsidRPr="005D68D4" w14:paraId="3BD4CA55" w14:textId="77777777" w:rsidTr="00322B9D">
        <w:tc>
          <w:tcPr>
            <w:tcW w:w="2093" w:type="dxa"/>
            <w:shd w:val="pct20" w:color="auto" w:fill="auto"/>
          </w:tcPr>
          <w:p w14:paraId="780C6EDF"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Basic Course of Action</w:t>
            </w:r>
          </w:p>
          <w:p w14:paraId="1006627E" w14:textId="77777777" w:rsidR="00B47561" w:rsidRPr="005D68D4" w:rsidRDefault="00B47561" w:rsidP="00AF6F0D">
            <w:pPr>
              <w:rPr>
                <w:rFonts w:ascii="Arial" w:hAnsi="Arial" w:cs="Arial"/>
                <w:b/>
                <w:bCs/>
                <w:sz w:val="18"/>
                <w:szCs w:val="18"/>
              </w:rPr>
            </w:pPr>
          </w:p>
          <w:p w14:paraId="5FFD2A74" w14:textId="77777777" w:rsidR="00B47561" w:rsidRPr="005D68D4" w:rsidRDefault="00B47561" w:rsidP="00AF6F0D">
            <w:pPr>
              <w:rPr>
                <w:rFonts w:ascii="Arial" w:hAnsi="Arial" w:cs="Arial"/>
                <w:b/>
                <w:bCs/>
                <w:sz w:val="18"/>
                <w:szCs w:val="18"/>
              </w:rPr>
            </w:pPr>
          </w:p>
        </w:tc>
        <w:tc>
          <w:tcPr>
            <w:tcW w:w="7229" w:type="dxa"/>
            <w:shd w:val="clear" w:color="auto" w:fill="auto"/>
          </w:tcPr>
          <w:p w14:paraId="0E528434" w14:textId="77777777" w:rsidR="003D3816" w:rsidRDefault="003D3816" w:rsidP="004E06BD">
            <w:pPr>
              <w:numPr>
                <w:ilvl w:val="0"/>
                <w:numId w:val="48"/>
              </w:numPr>
              <w:rPr>
                <w:rFonts w:ascii="Arial" w:hAnsi="Arial" w:cs="Arial"/>
                <w:sz w:val="18"/>
                <w:szCs w:val="18"/>
              </w:rPr>
            </w:pPr>
            <w:r>
              <w:rPr>
                <w:rFonts w:ascii="Arial" w:hAnsi="Arial" w:cs="Arial"/>
                <w:sz w:val="18"/>
                <w:szCs w:val="18"/>
              </w:rPr>
              <w:t>The user chooses the “Select a Report” option</w:t>
            </w:r>
          </w:p>
          <w:p w14:paraId="0EA66D20" w14:textId="77777777" w:rsidR="00B47561" w:rsidRDefault="003D3816" w:rsidP="004E06BD">
            <w:pPr>
              <w:numPr>
                <w:ilvl w:val="0"/>
                <w:numId w:val="48"/>
              </w:numPr>
              <w:rPr>
                <w:rFonts w:ascii="Arial" w:hAnsi="Arial" w:cs="Arial"/>
                <w:sz w:val="18"/>
                <w:szCs w:val="18"/>
              </w:rPr>
            </w:pPr>
            <w:r>
              <w:rPr>
                <w:rFonts w:ascii="Arial" w:hAnsi="Arial" w:cs="Arial"/>
                <w:sz w:val="18"/>
                <w:szCs w:val="18"/>
              </w:rPr>
              <w:t xml:space="preserve">The system displays a list of </w:t>
            </w:r>
            <w:r w:rsidR="00FE1C9A">
              <w:rPr>
                <w:rFonts w:ascii="Arial" w:hAnsi="Arial" w:cs="Arial"/>
                <w:sz w:val="18"/>
                <w:szCs w:val="18"/>
              </w:rPr>
              <w:t xml:space="preserve">standard </w:t>
            </w:r>
            <w:r>
              <w:rPr>
                <w:rFonts w:ascii="Arial" w:hAnsi="Arial" w:cs="Arial"/>
                <w:sz w:val="18"/>
                <w:szCs w:val="18"/>
              </w:rPr>
              <w:t>reports available to the user for selection</w:t>
            </w:r>
          </w:p>
          <w:p w14:paraId="21B51AE0" w14:textId="77777777" w:rsidR="00FE1C9A" w:rsidRPr="005D68D4" w:rsidRDefault="00FE1C9A" w:rsidP="004E06BD">
            <w:pPr>
              <w:numPr>
                <w:ilvl w:val="0"/>
                <w:numId w:val="48"/>
              </w:numPr>
              <w:rPr>
                <w:rFonts w:ascii="Arial" w:hAnsi="Arial" w:cs="Arial"/>
                <w:sz w:val="18"/>
                <w:szCs w:val="18"/>
              </w:rPr>
            </w:pPr>
            <w:r>
              <w:rPr>
                <w:rFonts w:ascii="Arial" w:hAnsi="Arial" w:cs="Arial"/>
                <w:sz w:val="18"/>
                <w:szCs w:val="18"/>
              </w:rPr>
              <w:t>The system displays a list of any reports that the user has previously created</w:t>
            </w:r>
            <w:r w:rsidR="00D64C4E">
              <w:rPr>
                <w:rFonts w:ascii="Arial" w:hAnsi="Arial" w:cs="Arial"/>
                <w:sz w:val="18"/>
                <w:szCs w:val="18"/>
              </w:rPr>
              <w:t>.</w:t>
            </w:r>
          </w:p>
        </w:tc>
      </w:tr>
      <w:tr w:rsidR="00B47561" w:rsidRPr="005D68D4" w14:paraId="0FDFB265" w14:textId="77777777" w:rsidTr="00322B9D">
        <w:tc>
          <w:tcPr>
            <w:tcW w:w="2093" w:type="dxa"/>
            <w:shd w:val="pct20" w:color="auto" w:fill="auto"/>
          </w:tcPr>
          <w:p w14:paraId="6D62F93D"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Alternate scenario extensions</w:t>
            </w:r>
          </w:p>
          <w:p w14:paraId="09009B9D" w14:textId="77777777" w:rsidR="00B47561" w:rsidRPr="005D68D4" w:rsidRDefault="00B47561" w:rsidP="00AF6F0D">
            <w:pPr>
              <w:rPr>
                <w:rFonts w:ascii="Arial" w:hAnsi="Arial" w:cs="Arial"/>
                <w:b/>
                <w:bCs/>
                <w:sz w:val="18"/>
                <w:szCs w:val="18"/>
              </w:rPr>
            </w:pPr>
          </w:p>
          <w:p w14:paraId="775E92A6" w14:textId="77777777" w:rsidR="00B47561" w:rsidRPr="005D68D4" w:rsidRDefault="00B47561" w:rsidP="00AF6F0D">
            <w:pPr>
              <w:rPr>
                <w:rFonts w:ascii="Arial" w:hAnsi="Arial" w:cs="Arial"/>
                <w:b/>
                <w:bCs/>
                <w:sz w:val="18"/>
                <w:szCs w:val="18"/>
              </w:rPr>
            </w:pPr>
          </w:p>
        </w:tc>
        <w:tc>
          <w:tcPr>
            <w:tcW w:w="7229" w:type="dxa"/>
            <w:shd w:val="clear" w:color="auto" w:fill="auto"/>
          </w:tcPr>
          <w:p w14:paraId="022CE87D" w14:textId="77777777" w:rsidR="00B47561" w:rsidRPr="005D68D4" w:rsidRDefault="00B47561" w:rsidP="00AF6F0D">
            <w:pPr>
              <w:rPr>
                <w:rFonts w:ascii="Arial" w:hAnsi="Arial" w:cs="Arial"/>
                <w:sz w:val="18"/>
                <w:szCs w:val="18"/>
              </w:rPr>
            </w:pPr>
          </w:p>
        </w:tc>
      </w:tr>
      <w:tr w:rsidR="00B47561" w:rsidRPr="005D68D4" w14:paraId="51BDD73A" w14:textId="77777777" w:rsidTr="00322B9D">
        <w:trPr>
          <w:trHeight w:val="683"/>
        </w:trPr>
        <w:tc>
          <w:tcPr>
            <w:tcW w:w="2093" w:type="dxa"/>
            <w:shd w:val="pct20" w:color="auto" w:fill="auto"/>
          </w:tcPr>
          <w:p w14:paraId="13CB7BE7"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Business Logic/ Rules/ Supplementary Info</w:t>
            </w:r>
          </w:p>
          <w:p w14:paraId="005D01AC" w14:textId="77777777" w:rsidR="00B47561" w:rsidRPr="005D68D4" w:rsidRDefault="00B47561" w:rsidP="00AF6F0D">
            <w:pPr>
              <w:rPr>
                <w:rFonts w:ascii="Arial" w:hAnsi="Arial" w:cs="Arial"/>
                <w:b/>
                <w:bCs/>
                <w:sz w:val="18"/>
                <w:szCs w:val="18"/>
              </w:rPr>
            </w:pPr>
          </w:p>
        </w:tc>
        <w:tc>
          <w:tcPr>
            <w:tcW w:w="7229" w:type="dxa"/>
            <w:shd w:val="clear" w:color="auto" w:fill="auto"/>
          </w:tcPr>
          <w:p w14:paraId="0B15D22B" w14:textId="09626AAB" w:rsidR="00B47561" w:rsidRPr="00C91AB4" w:rsidRDefault="00B86518" w:rsidP="004E06BD">
            <w:pPr>
              <w:pStyle w:val="ListParagraph"/>
              <w:numPr>
                <w:ilvl w:val="0"/>
                <w:numId w:val="164"/>
              </w:numPr>
              <w:rPr>
                <w:rFonts w:cs="Arial"/>
                <w:sz w:val="18"/>
                <w:szCs w:val="18"/>
                <w:u w:val="single"/>
              </w:rPr>
            </w:pPr>
            <w:r w:rsidRPr="00C91AB4">
              <w:rPr>
                <w:rFonts w:cs="Arial"/>
                <w:sz w:val="18"/>
                <w:szCs w:val="18"/>
                <w:u w:val="single"/>
              </w:rPr>
              <w:t>Available Reports</w:t>
            </w:r>
            <w:r w:rsidR="00FE1C9A" w:rsidRPr="00C91AB4">
              <w:rPr>
                <w:rFonts w:cs="Arial"/>
                <w:sz w:val="18"/>
                <w:szCs w:val="18"/>
                <w:u w:val="single"/>
              </w:rPr>
              <w:t xml:space="preserve"> – Standard Reports</w:t>
            </w:r>
          </w:p>
          <w:p w14:paraId="5F2C7551" w14:textId="77777777" w:rsidR="00B86518" w:rsidRDefault="004751B1" w:rsidP="00AF6F0D">
            <w:pPr>
              <w:rPr>
                <w:rFonts w:ascii="Arial" w:hAnsi="Arial" w:cs="Arial"/>
                <w:sz w:val="18"/>
                <w:szCs w:val="18"/>
              </w:rPr>
            </w:pPr>
            <w:r>
              <w:rPr>
                <w:rFonts w:ascii="Arial" w:hAnsi="Arial" w:cs="Arial"/>
                <w:sz w:val="18"/>
                <w:szCs w:val="18"/>
              </w:rPr>
              <w:t>Upon selecting the “Select a Report” pull down list the system should display a list of the standard reports available to the user plus any other reports that they may have previously created.</w:t>
            </w:r>
          </w:p>
          <w:p w14:paraId="479D8766" w14:textId="77777777" w:rsidR="004751B1" w:rsidRDefault="004751B1" w:rsidP="00AF6F0D">
            <w:pPr>
              <w:rPr>
                <w:rFonts w:ascii="Arial" w:hAnsi="Arial" w:cs="Arial"/>
                <w:sz w:val="18"/>
                <w:szCs w:val="18"/>
              </w:rPr>
            </w:pPr>
          </w:p>
          <w:p w14:paraId="01601C97" w14:textId="77777777" w:rsidR="004751B1" w:rsidRDefault="004751B1" w:rsidP="00AF6F0D">
            <w:pPr>
              <w:rPr>
                <w:rFonts w:ascii="Arial" w:hAnsi="Arial" w:cs="Arial"/>
                <w:sz w:val="18"/>
                <w:szCs w:val="18"/>
              </w:rPr>
            </w:pPr>
            <w:r>
              <w:rPr>
                <w:rFonts w:ascii="Arial" w:hAnsi="Arial" w:cs="Arial"/>
                <w:sz w:val="18"/>
                <w:szCs w:val="18"/>
              </w:rPr>
              <w:t>The list of standard reports are:</w:t>
            </w:r>
          </w:p>
          <w:p w14:paraId="5F3579BC" w14:textId="77777777" w:rsidR="004751B1" w:rsidRDefault="004751B1" w:rsidP="00AF6F0D">
            <w:pPr>
              <w:rPr>
                <w:rFonts w:ascii="Arial" w:hAnsi="Arial" w:cs="Arial"/>
                <w:sz w:val="18"/>
                <w:szCs w:val="18"/>
              </w:rPr>
            </w:pPr>
          </w:p>
          <w:p w14:paraId="218C19EF"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Scheme Reconciliation Report</w:t>
            </w:r>
          </w:p>
          <w:p w14:paraId="16CBB5B3"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Scheme Statement</w:t>
            </w:r>
          </w:p>
          <w:p w14:paraId="20065FA2"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Scheme Transaction Summary</w:t>
            </w:r>
          </w:p>
          <w:p w14:paraId="2F8F87E5"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Scheme Investment Summary</w:t>
            </w:r>
          </w:p>
          <w:p w14:paraId="305D1EF4" w14:textId="2789D5F5"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Investment Summary</w:t>
            </w:r>
          </w:p>
          <w:p w14:paraId="7F794A68"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Scheme Contribution Summary</w:t>
            </w:r>
          </w:p>
          <w:p w14:paraId="6B287AD4" w14:textId="0B3F343D"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Contribution Split</w:t>
            </w:r>
          </w:p>
          <w:p w14:paraId="0AFD0B62" w14:textId="78923E70"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NRA-TRA Comparison</w:t>
            </w:r>
          </w:p>
          <w:p w14:paraId="28AA6587" w14:textId="43C823E8"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Payments Out</w:t>
            </w:r>
          </w:p>
          <w:p w14:paraId="2C05A4FD" w14:textId="214B54C7"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Pr>
                <w:rFonts w:ascii="Arial" w:hAnsi="Arial" w:cs="Arial"/>
                <w:sz w:val="18"/>
                <w:szCs w:val="18"/>
              </w:rPr>
              <w:t xml:space="preserve"> Balance by Age</w:t>
            </w:r>
          </w:p>
          <w:p w14:paraId="6F97598B" w14:textId="36331FDC"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480E5F">
              <w:rPr>
                <w:rFonts w:ascii="Arial" w:hAnsi="Arial" w:cs="Arial"/>
                <w:sz w:val="18"/>
                <w:szCs w:val="18"/>
              </w:rPr>
              <w:t xml:space="preserve"> Elections</w:t>
            </w:r>
          </w:p>
          <w:p w14:paraId="1C532F52" w14:textId="34D58EC5"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Switches Summary</w:t>
            </w:r>
          </w:p>
          <w:p w14:paraId="3E4B2026" w14:textId="5C485B00" w:rsidR="00AB657B" w:rsidRPr="00AB657B" w:rsidRDefault="003B2D50" w:rsidP="004E06BD">
            <w:pPr>
              <w:numPr>
                <w:ilvl w:val="0"/>
                <w:numId w:val="49"/>
              </w:numPr>
              <w:rPr>
                <w:rFonts w:ascii="Arial" w:hAnsi="Arial" w:cs="Arial"/>
                <w:sz w:val="18"/>
                <w:szCs w:val="18"/>
              </w:rPr>
            </w:pPr>
            <w:r>
              <w:rPr>
                <w:rFonts w:ascii="Arial" w:hAnsi="Arial" w:cs="Arial"/>
                <w:sz w:val="18"/>
                <w:szCs w:val="18"/>
              </w:rPr>
              <w:t>User</w:t>
            </w:r>
            <w:r w:rsidR="00AB657B" w:rsidRPr="00AB657B">
              <w:rPr>
                <w:rFonts w:ascii="Arial" w:hAnsi="Arial" w:cs="Arial"/>
                <w:sz w:val="18"/>
                <w:szCs w:val="18"/>
              </w:rPr>
              <w:t xml:space="preserve"> Status Summary</w:t>
            </w:r>
          </w:p>
          <w:p w14:paraId="631D36F5"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Missing Data Report</w:t>
            </w:r>
            <w:r>
              <w:rPr>
                <w:rFonts w:ascii="Arial" w:hAnsi="Arial" w:cs="Arial"/>
                <w:sz w:val="18"/>
                <w:szCs w:val="18"/>
              </w:rPr>
              <w:t xml:space="preserve"> ??</w:t>
            </w:r>
          </w:p>
          <w:p w14:paraId="72D23715"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TargetPlan Usage</w:t>
            </w:r>
          </w:p>
          <w:p w14:paraId="059817EB"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SLA Report</w:t>
            </w:r>
            <w:r>
              <w:rPr>
                <w:rFonts w:ascii="Arial" w:hAnsi="Arial" w:cs="Arial"/>
                <w:sz w:val="18"/>
                <w:szCs w:val="18"/>
              </w:rPr>
              <w:t xml:space="preserve"> ??</w:t>
            </w:r>
          </w:p>
          <w:p w14:paraId="36DA4C71" w14:textId="77777777" w:rsidR="00AB657B" w:rsidRPr="00AB657B" w:rsidRDefault="00AB657B" w:rsidP="004E06BD">
            <w:pPr>
              <w:numPr>
                <w:ilvl w:val="0"/>
                <w:numId w:val="49"/>
              </w:numPr>
              <w:rPr>
                <w:rFonts w:ascii="Arial" w:hAnsi="Arial" w:cs="Arial"/>
                <w:sz w:val="18"/>
                <w:szCs w:val="18"/>
              </w:rPr>
            </w:pPr>
            <w:r w:rsidRPr="00AB657B">
              <w:rPr>
                <w:rFonts w:ascii="Arial" w:hAnsi="Arial" w:cs="Arial"/>
                <w:sz w:val="18"/>
                <w:szCs w:val="18"/>
              </w:rPr>
              <w:t>AE Report</w:t>
            </w:r>
            <w:r w:rsidR="004F0770">
              <w:rPr>
                <w:rFonts w:ascii="Arial" w:hAnsi="Arial" w:cs="Arial"/>
                <w:sz w:val="18"/>
                <w:szCs w:val="18"/>
              </w:rPr>
              <w:t xml:space="preserve"> </w:t>
            </w:r>
          </w:p>
          <w:p w14:paraId="6FB35C1F" w14:textId="77777777" w:rsidR="004751B1" w:rsidRDefault="004F0770" w:rsidP="004E06BD">
            <w:pPr>
              <w:numPr>
                <w:ilvl w:val="0"/>
                <w:numId w:val="49"/>
              </w:numPr>
              <w:rPr>
                <w:rFonts w:ascii="Arial" w:hAnsi="Arial" w:cs="Arial"/>
                <w:sz w:val="18"/>
                <w:szCs w:val="18"/>
              </w:rPr>
            </w:pPr>
            <w:r>
              <w:rPr>
                <w:rFonts w:ascii="Arial" w:hAnsi="Arial" w:cs="Arial"/>
                <w:sz w:val="18"/>
                <w:szCs w:val="18"/>
              </w:rPr>
              <w:t>Plan Transaction History</w:t>
            </w:r>
          </w:p>
          <w:p w14:paraId="4EE1FFA1" w14:textId="20C39B76" w:rsidR="004F0770" w:rsidRDefault="003B2D50" w:rsidP="004E06BD">
            <w:pPr>
              <w:numPr>
                <w:ilvl w:val="0"/>
                <w:numId w:val="49"/>
              </w:numPr>
              <w:rPr>
                <w:rFonts w:ascii="Arial" w:hAnsi="Arial" w:cs="Arial"/>
                <w:sz w:val="18"/>
                <w:szCs w:val="18"/>
              </w:rPr>
            </w:pPr>
            <w:r>
              <w:rPr>
                <w:rFonts w:ascii="Arial" w:hAnsi="Arial" w:cs="Arial"/>
                <w:sz w:val="18"/>
                <w:szCs w:val="18"/>
              </w:rPr>
              <w:t>User</w:t>
            </w:r>
            <w:r w:rsidR="004F0770">
              <w:rPr>
                <w:rFonts w:ascii="Arial" w:hAnsi="Arial" w:cs="Arial"/>
                <w:sz w:val="18"/>
                <w:szCs w:val="18"/>
              </w:rPr>
              <w:t xml:space="preserve"> Details Listing</w:t>
            </w:r>
          </w:p>
          <w:p w14:paraId="4F18B2C2" w14:textId="77777777" w:rsidR="00AB657B" w:rsidRDefault="00AB657B" w:rsidP="00AF6F0D">
            <w:pPr>
              <w:rPr>
                <w:rFonts w:ascii="Arial" w:hAnsi="Arial" w:cs="Arial"/>
                <w:sz w:val="18"/>
                <w:szCs w:val="18"/>
              </w:rPr>
            </w:pPr>
          </w:p>
          <w:p w14:paraId="018E8C34" w14:textId="77777777" w:rsidR="009F0A17" w:rsidRDefault="00FE1C9A" w:rsidP="00AF6F0D">
            <w:pPr>
              <w:rPr>
                <w:rFonts w:ascii="Arial" w:hAnsi="Arial" w:cs="Arial"/>
                <w:sz w:val="18"/>
                <w:szCs w:val="18"/>
              </w:rPr>
            </w:pPr>
            <w:r>
              <w:rPr>
                <w:rFonts w:ascii="Arial" w:hAnsi="Arial" w:cs="Arial"/>
                <w:sz w:val="18"/>
                <w:szCs w:val="18"/>
              </w:rPr>
              <w:t xml:space="preserve">The above list of reports should be displayed unless any specific permissions have been set for the </w:t>
            </w:r>
            <w:r w:rsidR="009B01A9">
              <w:rPr>
                <w:rFonts w:ascii="Arial" w:hAnsi="Arial" w:cs="Arial"/>
                <w:sz w:val="18"/>
                <w:szCs w:val="18"/>
              </w:rPr>
              <w:t>role</w:t>
            </w:r>
            <w:r>
              <w:rPr>
                <w:rFonts w:ascii="Arial" w:hAnsi="Arial" w:cs="Arial"/>
                <w:sz w:val="18"/>
                <w:szCs w:val="18"/>
              </w:rPr>
              <w:t>/user combination (</w:t>
            </w:r>
            <w:r w:rsidRPr="00FE1C9A">
              <w:rPr>
                <w:rFonts w:ascii="Arial" w:hAnsi="Arial" w:cs="Arial"/>
                <w:i/>
                <w:sz w:val="18"/>
                <w:szCs w:val="18"/>
              </w:rPr>
              <w:t>PMUC007 – Get Report Manager Permissions)</w:t>
            </w:r>
            <w:r>
              <w:rPr>
                <w:rFonts w:ascii="Arial" w:hAnsi="Arial" w:cs="Arial"/>
                <w:sz w:val="18"/>
                <w:szCs w:val="18"/>
              </w:rPr>
              <w:t xml:space="preserve">.  If any reports are not permitted for the </w:t>
            </w:r>
            <w:r w:rsidR="009B01A9">
              <w:rPr>
                <w:rFonts w:ascii="Arial" w:hAnsi="Arial" w:cs="Arial"/>
                <w:sz w:val="18"/>
                <w:szCs w:val="18"/>
              </w:rPr>
              <w:t>role/</w:t>
            </w:r>
            <w:r>
              <w:rPr>
                <w:rFonts w:ascii="Arial" w:hAnsi="Arial" w:cs="Arial"/>
                <w:sz w:val="18"/>
                <w:szCs w:val="18"/>
              </w:rPr>
              <w:t>user combination then the report should not be displayed in the list.</w:t>
            </w:r>
          </w:p>
          <w:p w14:paraId="54A5648E" w14:textId="77777777" w:rsidR="00FE1C9A" w:rsidRDefault="00FE1C9A" w:rsidP="00AF6F0D">
            <w:pPr>
              <w:rPr>
                <w:rFonts w:ascii="Arial" w:hAnsi="Arial" w:cs="Arial"/>
                <w:sz w:val="18"/>
                <w:szCs w:val="18"/>
              </w:rPr>
            </w:pPr>
          </w:p>
          <w:p w14:paraId="680F883B" w14:textId="450E5306" w:rsidR="00FE1C9A" w:rsidRPr="00C91AB4" w:rsidRDefault="00FE1C9A" w:rsidP="004E06BD">
            <w:pPr>
              <w:pStyle w:val="ListParagraph"/>
              <w:numPr>
                <w:ilvl w:val="0"/>
                <w:numId w:val="164"/>
              </w:numPr>
              <w:rPr>
                <w:rFonts w:cs="Arial"/>
                <w:sz w:val="18"/>
                <w:szCs w:val="18"/>
                <w:u w:val="single"/>
              </w:rPr>
            </w:pPr>
            <w:r w:rsidRPr="00C91AB4">
              <w:rPr>
                <w:rFonts w:cs="Arial"/>
                <w:sz w:val="18"/>
                <w:szCs w:val="18"/>
                <w:u w:val="single"/>
              </w:rPr>
              <w:t>Available Reports – User Created</w:t>
            </w:r>
          </w:p>
          <w:p w14:paraId="36EA3346" w14:textId="77777777" w:rsidR="00FE1C9A" w:rsidRPr="00B86518" w:rsidRDefault="00DD2524" w:rsidP="00AF6F0D">
            <w:pPr>
              <w:rPr>
                <w:rFonts w:ascii="Arial" w:hAnsi="Arial" w:cs="Arial"/>
                <w:sz w:val="18"/>
                <w:szCs w:val="18"/>
              </w:rPr>
            </w:pPr>
            <w:r>
              <w:rPr>
                <w:rFonts w:ascii="Arial" w:hAnsi="Arial" w:cs="Arial"/>
                <w:sz w:val="18"/>
                <w:szCs w:val="18"/>
              </w:rPr>
              <w:t xml:space="preserve">For any reports that the user has created and saved then the list of reports available for selection should also include any of their own reports.  </w:t>
            </w:r>
          </w:p>
        </w:tc>
      </w:tr>
      <w:tr w:rsidR="00B47561" w:rsidRPr="005D68D4" w14:paraId="07DD4823" w14:textId="77777777" w:rsidTr="00322B9D">
        <w:tc>
          <w:tcPr>
            <w:tcW w:w="2093" w:type="dxa"/>
            <w:shd w:val="pct20" w:color="auto" w:fill="auto"/>
          </w:tcPr>
          <w:p w14:paraId="7AF69AE4"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Notes / Questions</w:t>
            </w:r>
          </w:p>
          <w:p w14:paraId="61A12053" w14:textId="77777777" w:rsidR="00B47561" w:rsidRPr="005D68D4" w:rsidRDefault="00B47561" w:rsidP="00AF6F0D">
            <w:pPr>
              <w:rPr>
                <w:rFonts w:ascii="Arial" w:hAnsi="Arial" w:cs="Arial"/>
                <w:b/>
                <w:bCs/>
                <w:sz w:val="18"/>
                <w:szCs w:val="18"/>
              </w:rPr>
            </w:pPr>
          </w:p>
        </w:tc>
        <w:tc>
          <w:tcPr>
            <w:tcW w:w="7229" w:type="dxa"/>
            <w:shd w:val="clear" w:color="auto" w:fill="auto"/>
          </w:tcPr>
          <w:p w14:paraId="7D6207F6" w14:textId="77777777" w:rsidR="00DD2524" w:rsidRDefault="00DD2524" w:rsidP="004E06BD">
            <w:pPr>
              <w:numPr>
                <w:ilvl w:val="0"/>
                <w:numId w:val="50"/>
              </w:numPr>
              <w:rPr>
                <w:rFonts w:ascii="Arial" w:hAnsi="Arial" w:cs="Arial"/>
                <w:sz w:val="18"/>
                <w:szCs w:val="18"/>
              </w:rPr>
            </w:pPr>
            <w:r>
              <w:rPr>
                <w:rFonts w:ascii="Arial" w:hAnsi="Arial" w:cs="Arial"/>
                <w:sz w:val="18"/>
                <w:szCs w:val="18"/>
              </w:rPr>
              <w:t>Is there a required order for the standard reports in the list i.e. the most commonly used ones at the top or do you just want it alpha sorted?  Where do you want any user specific reports to appear?  Depends on sort order selected!</w:t>
            </w:r>
          </w:p>
          <w:p w14:paraId="34D85337" w14:textId="77777777" w:rsidR="004036FD" w:rsidRDefault="004036FD" w:rsidP="004E06BD">
            <w:pPr>
              <w:numPr>
                <w:ilvl w:val="0"/>
                <w:numId w:val="50"/>
              </w:numPr>
              <w:rPr>
                <w:rFonts w:ascii="Arial" w:hAnsi="Arial" w:cs="Arial"/>
                <w:sz w:val="18"/>
                <w:szCs w:val="18"/>
              </w:rPr>
            </w:pPr>
            <w:r>
              <w:rPr>
                <w:rFonts w:ascii="Arial" w:hAnsi="Arial" w:cs="Arial"/>
                <w:sz w:val="18"/>
                <w:szCs w:val="18"/>
              </w:rPr>
              <w:t>The Self Select report – I assume you will want that varying by friendly name i.e. FreeStyle Report or Self</w:t>
            </w:r>
            <w:r w:rsidR="003C126E">
              <w:rPr>
                <w:rFonts w:ascii="Arial" w:hAnsi="Arial" w:cs="Arial"/>
                <w:sz w:val="18"/>
                <w:szCs w:val="18"/>
              </w:rPr>
              <w:t xml:space="preserve"> </w:t>
            </w:r>
            <w:r>
              <w:rPr>
                <w:rFonts w:ascii="Arial" w:hAnsi="Arial" w:cs="Arial"/>
                <w:sz w:val="18"/>
                <w:szCs w:val="18"/>
              </w:rPr>
              <w:t>Select report?</w:t>
            </w:r>
          </w:p>
          <w:p w14:paraId="69FD3FB7" w14:textId="77777777" w:rsidR="005C4D31" w:rsidRDefault="005C4D31" w:rsidP="004E06BD">
            <w:pPr>
              <w:numPr>
                <w:ilvl w:val="0"/>
                <w:numId w:val="50"/>
              </w:numPr>
              <w:rPr>
                <w:rFonts w:ascii="Arial" w:hAnsi="Arial" w:cs="Arial"/>
                <w:sz w:val="18"/>
                <w:szCs w:val="18"/>
              </w:rPr>
            </w:pPr>
            <w:r>
              <w:rPr>
                <w:rFonts w:ascii="Arial" w:hAnsi="Arial" w:cs="Arial"/>
                <w:sz w:val="18"/>
                <w:szCs w:val="18"/>
              </w:rPr>
              <w:t>The above list of standard reports from the requirements/TCS FSD may be too many to deliver in this phase?</w:t>
            </w:r>
          </w:p>
          <w:p w14:paraId="33824E69" w14:textId="77777777" w:rsidR="005C4D31" w:rsidRDefault="005C4D31" w:rsidP="004E06BD">
            <w:pPr>
              <w:numPr>
                <w:ilvl w:val="0"/>
                <w:numId w:val="50"/>
              </w:numPr>
              <w:rPr>
                <w:rFonts w:ascii="Arial" w:hAnsi="Arial" w:cs="Arial"/>
                <w:sz w:val="18"/>
                <w:szCs w:val="18"/>
              </w:rPr>
            </w:pPr>
            <w:r>
              <w:rPr>
                <w:rFonts w:ascii="Arial" w:hAnsi="Arial" w:cs="Arial"/>
                <w:sz w:val="18"/>
                <w:szCs w:val="18"/>
              </w:rPr>
              <w:t>Inconsistency between the names of the reports over whats on GW what is produced via MI, need to understand exactly what each of the reports are</w:t>
            </w:r>
          </w:p>
          <w:p w14:paraId="2906E072" w14:textId="77777777" w:rsidR="005C4D31" w:rsidRPr="005D68D4" w:rsidRDefault="005C4D31" w:rsidP="004E06BD">
            <w:pPr>
              <w:numPr>
                <w:ilvl w:val="0"/>
                <w:numId w:val="50"/>
              </w:numPr>
              <w:rPr>
                <w:rFonts w:ascii="Arial" w:hAnsi="Arial" w:cs="Arial"/>
                <w:sz w:val="18"/>
                <w:szCs w:val="18"/>
              </w:rPr>
            </w:pPr>
            <w:r>
              <w:rPr>
                <w:rFonts w:ascii="Arial" w:hAnsi="Arial" w:cs="Arial"/>
                <w:sz w:val="18"/>
                <w:szCs w:val="18"/>
              </w:rPr>
              <w:t>Layout of the reports that we display on line, currently they vary by scheme, need one standard version for each of the standard reports that are agreed as being in scope.</w:t>
            </w:r>
          </w:p>
        </w:tc>
      </w:tr>
      <w:tr w:rsidR="00B47561" w:rsidRPr="005D68D4" w14:paraId="41D53DB6" w14:textId="77777777" w:rsidTr="00322B9D">
        <w:tc>
          <w:tcPr>
            <w:tcW w:w="2093" w:type="dxa"/>
            <w:shd w:val="pct20" w:color="auto" w:fill="auto"/>
          </w:tcPr>
          <w:p w14:paraId="4F252E92"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Includes Use Cases</w:t>
            </w:r>
          </w:p>
          <w:p w14:paraId="6078784B" w14:textId="77777777" w:rsidR="00B47561" w:rsidRPr="005D68D4" w:rsidRDefault="00B47561" w:rsidP="00AF6F0D">
            <w:pPr>
              <w:rPr>
                <w:rFonts w:ascii="Arial" w:hAnsi="Arial" w:cs="Arial"/>
                <w:b/>
                <w:bCs/>
                <w:color w:val="FF0000"/>
                <w:sz w:val="18"/>
                <w:szCs w:val="18"/>
              </w:rPr>
            </w:pPr>
          </w:p>
        </w:tc>
        <w:tc>
          <w:tcPr>
            <w:tcW w:w="7229" w:type="dxa"/>
            <w:shd w:val="clear" w:color="auto" w:fill="auto"/>
          </w:tcPr>
          <w:p w14:paraId="08ABCC9C" w14:textId="77777777" w:rsidR="00B47561" w:rsidRPr="005D68D4" w:rsidRDefault="00DD2524" w:rsidP="00AF6F0D">
            <w:pPr>
              <w:rPr>
                <w:rFonts w:ascii="Arial" w:hAnsi="Arial" w:cs="Arial"/>
                <w:sz w:val="18"/>
                <w:szCs w:val="18"/>
              </w:rPr>
            </w:pPr>
            <w:r>
              <w:rPr>
                <w:rFonts w:ascii="Arial" w:hAnsi="Arial" w:cs="Arial"/>
                <w:sz w:val="18"/>
                <w:szCs w:val="18"/>
              </w:rPr>
              <w:t>PMUC007</w:t>
            </w:r>
          </w:p>
        </w:tc>
      </w:tr>
      <w:tr w:rsidR="00B47561" w:rsidRPr="005D68D4" w14:paraId="793B910A" w14:textId="77777777" w:rsidTr="00322B9D">
        <w:tc>
          <w:tcPr>
            <w:tcW w:w="2093" w:type="dxa"/>
            <w:shd w:val="pct20" w:color="auto" w:fill="auto"/>
          </w:tcPr>
          <w:p w14:paraId="2CAD3C12"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CE646EC" w14:textId="77777777" w:rsidR="00B47561" w:rsidRPr="005D68D4" w:rsidRDefault="00B47561" w:rsidP="00AF6F0D">
            <w:pPr>
              <w:rPr>
                <w:rFonts w:ascii="Arial" w:hAnsi="Arial" w:cs="Arial"/>
                <w:sz w:val="18"/>
                <w:szCs w:val="18"/>
              </w:rPr>
            </w:pPr>
          </w:p>
        </w:tc>
      </w:tr>
      <w:tr w:rsidR="00B47561" w:rsidRPr="005D68D4" w14:paraId="222D77FE" w14:textId="77777777" w:rsidTr="00322B9D">
        <w:tc>
          <w:tcPr>
            <w:tcW w:w="2093" w:type="dxa"/>
            <w:shd w:val="pct20" w:color="auto" w:fill="auto"/>
          </w:tcPr>
          <w:p w14:paraId="7D382D82"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F36BE3F" w14:textId="77777777" w:rsidR="00B47561" w:rsidRPr="005D68D4" w:rsidRDefault="00F55C0C" w:rsidP="00AF6F0D">
            <w:pPr>
              <w:rPr>
                <w:rFonts w:ascii="Arial" w:hAnsi="Arial" w:cs="Arial"/>
                <w:sz w:val="18"/>
                <w:szCs w:val="18"/>
              </w:rPr>
            </w:pPr>
            <w:r>
              <w:rPr>
                <w:rFonts w:ascii="Arial" w:hAnsi="Arial" w:cs="Arial"/>
                <w:sz w:val="18"/>
                <w:szCs w:val="18"/>
              </w:rPr>
              <w:t>PM0043, PM0044, PM0046</w:t>
            </w:r>
          </w:p>
        </w:tc>
      </w:tr>
      <w:tr w:rsidR="00B47561" w:rsidRPr="005D68D4" w14:paraId="57E9B35F" w14:textId="77777777" w:rsidTr="00322B9D">
        <w:tc>
          <w:tcPr>
            <w:tcW w:w="2093" w:type="dxa"/>
            <w:shd w:val="pct20" w:color="auto" w:fill="auto"/>
          </w:tcPr>
          <w:p w14:paraId="4560FD8D" w14:textId="77777777" w:rsidR="00B47561" w:rsidRPr="005D68D4" w:rsidRDefault="00B47561"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34EBDF7E" w14:textId="77777777" w:rsidR="00B47561" w:rsidRPr="005D68D4" w:rsidRDefault="00B47561" w:rsidP="00AF6F0D">
            <w:pPr>
              <w:rPr>
                <w:rFonts w:ascii="Arial" w:hAnsi="Arial" w:cs="Arial"/>
                <w:sz w:val="18"/>
                <w:szCs w:val="18"/>
              </w:rPr>
            </w:pPr>
            <w:r w:rsidRPr="005D68D4">
              <w:rPr>
                <w:rFonts w:ascii="Arial" w:hAnsi="Arial" w:cs="Arial"/>
                <w:sz w:val="18"/>
                <w:szCs w:val="18"/>
              </w:rPr>
              <w:t>Sue Allwood</w:t>
            </w:r>
          </w:p>
        </w:tc>
      </w:tr>
    </w:tbl>
    <w:p w14:paraId="3B93321B" w14:textId="77777777" w:rsidR="005B12E4" w:rsidRDefault="005B12E4" w:rsidP="00AF6F0D"/>
    <w:p w14:paraId="18F6138C" w14:textId="77777777" w:rsidR="00AF4738" w:rsidRDefault="00847210" w:rsidP="00AF6F0D">
      <w:pPr>
        <w:pStyle w:val="Heading3"/>
        <w:ind w:left="0" w:firstLine="0"/>
      </w:pPr>
      <w:r>
        <w:br w:type="page"/>
      </w:r>
      <w:bookmarkStart w:id="483" w:name="_Toc422842047"/>
      <w:r w:rsidR="00AF4738">
        <w:t>PMUC0</w:t>
      </w:r>
      <w:r w:rsidR="003B6273">
        <w:t>22</w:t>
      </w:r>
      <w:r w:rsidR="00AF4738">
        <w:t xml:space="preserve"> – Get Report Scope</w:t>
      </w:r>
      <w:r w:rsidR="003B6273">
        <w:t>(s)</w:t>
      </w:r>
      <w:bookmarkEnd w:id="483"/>
    </w:p>
    <w:p w14:paraId="33589E41" w14:textId="77777777" w:rsidR="00AF4738" w:rsidRDefault="00AF4738"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AF4738" w:rsidRPr="005D68D4" w14:paraId="7206777C" w14:textId="77777777" w:rsidTr="00701B0F">
        <w:tc>
          <w:tcPr>
            <w:tcW w:w="9322" w:type="dxa"/>
            <w:gridSpan w:val="2"/>
            <w:shd w:val="pct20" w:color="auto" w:fill="auto"/>
          </w:tcPr>
          <w:p w14:paraId="69BBE686" w14:textId="77777777" w:rsidR="00AF4738" w:rsidRPr="005D68D4" w:rsidRDefault="00AF4738"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3B6273">
              <w:rPr>
                <w:rFonts w:ascii="Arial" w:hAnsi="Arial" w:cs="Arial"/>
                <w:b/>
                <w:bCs/>
                <w:sz w:val="18"/>
                <w:szCs w:val="18"/>
              </w:rPr>
              <w:t>22</w:t>
            </w:r>
          </w:p>
          <w:p w14:paraId="68878462" w14:textId="77777777" w:rsidR="00AF4738" w:rsidRPr="005D68D4" w:rsidRDefault="00AF4738" w:rsidP="00AF6F0D">
            <w:pPr>
              <w:rPr>
                <w:rFonts w:ascii="Arial" w:hAnsi="Arial" w:cs="Arial"/>
                <w:b/>
                <w:bCs/>
                <w:sz w:val="18"/>
                <w:szCs w:val="18"/>
              </w:rPr>
            </w:pPr>
          </w:p>
          <w:p w14:paraId="31EE9E69"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Get Report </w:t>
            </w:r>
            <w:r w:rsidR="00B01BDF">
              <w:rPr>
                <w:rFonts w:ascii="Arial" w:hAnsi="Arial" w:cs="Arial"/>
                <w:b/>
                <w:bCs/>
                <w:sz w:val="18"/>
                <w:szCs w:val="18"/>
              </w:rPr>
              <w:t>Scope</w:t>
            </w:r>
            <w:r w:rsidR="003B6273">
              <w:rPr>
                <w:rFonts w:ascii="Arial" w:hAnsi="Arial" w:cs="Arial"/>
                <w:b/>
                <w:bCs/>
                <w:sz w:val="18"/>
                <w:szCs w:val="18"/>
              </w:rPr>
              <w:t>(s)</w:t>
            </w:r>
          </w:p>
          <w:p w14:paraId="2A3FF0D2" w14:textId="77777777" w:rsidR="00AF4738" w:rsidRPr="005D68D4" w:rsidRDefault="00AF4738" w:rsidP="00AF6F0D">
            <w:pPr>
              <w:rPr>
                <w:rFonts w:ascii="Arial" w:hAnsi="Arial" w:cs="Arial"/>
                <w:b/>
                <w:sz w:val="18"/>
                <w:szCs w:val="18"/>
              </w:rPr>
            </w:pPr>
          </w:p>
        </w:tc>
      </w:tr>
      <w:tr w:rsidR="00AF4738" w:rsidRPr="005D68D4" w14:paraId="156B3C1E" w14:textId="77777777" w:rsidTr="00701B0F">
        <w:tc>
          <w:tcPr>
            <w:tcW w:w="2093" w:type="dxa"/>
            <w:shd w:val="pct20" w:color="auto" w:fill="auto"/>
          </w:tcPr>
          <w:p w14:paraId="7D22D005"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Summary</w:t>
            </w:r>
          </w:p>
          <w:p w14:paraId="3B93594F" w14:textId="77777777" w:rsidR="00AF4738" w:rsidRPr="005D68D4" w:rsidRDefault="00AF4738" w:rsidP="00AF6F0D">
            <w:pPr>
              <w:rPr>
                <w:rFonts w:ascii="Arial" w:hAnsi="Arial" w:cs="Arial"/>
                <w:b/>
                <w:bCs/>
                <w:sz w:val="18"/>
                <w:szCs w:val="18"/>
              </w:rPr>
            </w:pPr>
          </w:p>
        </w:tc>
        <w:tc>
          <w:tcPr>
            <w:tcW w:w="7229" w:type="dxa"/>
            <w:shd w:val="clear" w:color="auto" w:fill="auto"/>
          </w:tcPr>
          <w:p w14:paraId="1ED61187" w14:textId="77777777" w:rsidR="00AF4738" w:rsidRPr="009E3CE8" w:rsidRDefault="00AF4738" w:rsidP="00AF6F0D">
            <w:pPr>
              <w:rPr>
                <w:rFonts w:ascii="Arial" w:hAnsi="Arial" w:cs="Arial"/>
                <w:sz w:val="18"/>
                <w:szCs w:val="18"/>
              </w:rPr>
            </w:pPr>
            <w:r>
              <w:rPr>
                <w:rFonts w:ascii="Arial" w:hAnsi="Arial" w:cs="Arial"/>
                <w:sz w:val="18"/>
                <w:szCs w:val="18"/>
              </w:rPr>
              <w:t>Function that obtains the pre-defined and user defined report “scopes”</w:t>
            </w:r>
          </w:p>
        </w:tc>
      </w:tr>
      <w:tr w:rsidR="00AF4738" w:rsidRPr="005D68D4" w14:paraId="23463ECC" w14:textId="77777777" w:rsidTr="00701B0F">
        <w:tc>
          <w:tcPr>
            <w:tcW w:w="2093" w:type="dxa"/>
            <w:shd w:val="pct20" w:color="auto" w:fill="auto"/>
          </w:tcPr>
          <w:p w14:paraId="4DEDF6BB"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Actor</w:t>
            </w:r>
          </w:p>
          <w:p w14:paraId="3D1F47BD" w14:textId="77777777" w:rsidR="00AF4738" w:rsidRPr="005D68D4" w:rsidRDefault="00AF4738" w:rsidP="00AF6F0D">
            <w:pPr>
              <w:rPr>
                <w:rFonts w:ascii="Arial" w:hAnsi="Arial" w:cs="Arial"/>
                <w:bCs/>
                <w:color w:val="FF0000"/>
                <w:sz w:val="18"/>
                <w:szCs w:val="18"/>
              </w:rPr>
            </w:pPr>
          </w:p>
        </w:tc>
        <w:tc>
          <w:tcPr>
            <w:tcW w:w="7229" w:type="dxa"/>
            <w:shd w:val="clear" w:color="auto" w:fill="auto"/>
          </w:tcPr>
          <w:p w14:paraId="740FF566" w14:textId="1A112B63" w:rsidR="00AF4738" w:rsidRPr="005D68D4" w:rsidRDefault="00DB2F0C" w:rsidP="00AF6F0D">
            <w:pPr>
              <w:rPr>
                <w:rFonts w:ascii="Arial" w:hAnsi="Arial" w:cs="Arial"/>
                <w:sz w:val="18"/>
                <w:szCs w:val="18"/>
              </w:rPr>
            </w:pPr>
            <w:r>
              <w:rPr>
                <w:rFonts w:ascii="Arial" w:hAnsi="Arial" w:cs="Arial"/>
                <w:sz w:val="18"/>
                <w:szCs w:val="18"/>
              </w:rPr>
              <w:t>PlanManager</w:t>
            </w:r>
            <w:r w:rsidR="00AF4738" w:rsidRPr="007702FC">
              <w:rPr>
                <w:rFonts w:ascii="Arial" w:hAnsi="Arial" w:cs="Arial"/>
                <w:sz w:val="18"/>
                <w:szCs w:val="18"/>
              </w:rPr>
              <w:t xml:space="preserve"> User</w:t>
            </w:r>
          </w:p>
        </w:tc>
      </w:tr>
      <w:tr w:rsidR="00AF4738" w:rsidRPr="005D68D4" w14:paraId="5E4F6587" w14:textId="77777777" w:rsidTr="00701B0F">
        <w:tc>
          <w:tcPr>
            <w:tcW w:w="2093" w:type="dxa"/>
            <w:shd w:val="pct20" w:color="auto" w:fill="auto"/>
          </w:tcPr>
          <w:p w14:paraId="58E3CB95"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Trigger</w:t>
            </w:r>
          </w:p>
          <w:p w14:paraId="36060B2A" w14:textId="77777777" w:rsidR="00AF4738" w:rsidRPr="005D68D4" w:rsidRDefault="00AF4738" w:rsidP="00AF6F0D">
            <w:pPr>
              <w:rPr>
                <w:rFonts w:ascii="Arial" w:hAnsi="Arial" w:cs="Arial"/>
                <w:b/>
                <w:bCs/>
                <w:sz w:val="18"/>
                <w:szCs w:val="18"/>
              </w:rPr>
            </w:pPr>
          </w:p>
        </w:tc>
        <w:tc>
          <w:tcPr>
            <w:tcW w:w="7229" w:type="dxa"/>
            <w:shd w:val="clear" w:color="auto" w:fill="auto"/>
          </w:tcPr>
          <w:p w14:paraId="20E723A6" w14:textId="77777777" w:rsidR="00AF4738" w:rsidRPr="005D68D4" w:rsidRDefault="00AF4738" w:rsidP="00AF6F0D">
            <w:pPr>
              <w:rPr>
                <w:rFonts w:ascii="Arial" w:hAnsi="Arial" w:cs="Arial"/>
                <w:sz w:val="18"/>
                <w:szCs w:val="18"/>
              </w:rPr>
            </w:pPr>
            <w:r>
              <w:rPr>
                <w:rFonts w:ascii="Arial" w:hAnsi="Arial" w:cs="Arial"/>
                <w:sz w:val="18"/>
                <w:szCs w:val="18"/>
              </w:rPr>
              <w:t>User selecting the Select Scope pull down list from the “Request Reports” or “</w:t>
            </w:r>
            <w:r w:rsidR="00A47AFE">
              <w:rPr>
                <w:rFonts w:ascii="Arial" w:hAnsi="Arial" w:cs="Arial"/>
                <w:sz w:val="18"/>
                <w:szCs w:val="18"/>
              </w:rPr>
              <w:t>Manage</w:t>
            </w:r>
            <w:r>
              <w:rPr>
                <w:rFonts w:ascii="Arial" w:hAnsi="Arial" w:cs="Arial"/>
                <w:sz w:val="18"/>
                <w:szCs w:val="18"/>
              </w:rPr>
              <w:t xml:space="preserve"> Reports” screen</w:t>
            </w:r>
          </w:p>
        </w:tc>
      </w:tr>
      <w:tr w:rsidR="00AF4738" w:rsidRPr="005D68D4" w14:paraId="41732AB6" w14:textId="77777777" w:rsidTr="00701B0F">
        <w:tc>
          <w:tcPr>
            <w:tcW w:w="2093" w:type="dxa"/>
            <w:shd w:val="pct20" w:color="auto" w:fill="auto"/>
          </w:tcPr>
          <w:p w14:paraId="26F6DE29"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Pre- conditions</w:t>
            </w:r>
          </w:p>
          <w:p w14:paraId="67B596DF" w14:textId="77777777" w:rsidR="00AF4738" w:rsidRPr="005D68D4" w:rsidRDefault="00AF4738" w:rsidP="00AF6F0D">
            <w:pPr>
              <w:rPr>
                <w:rFonts w:ascii="Arial" w:hAnsi="Arial" w:cs="Arial"/>
                <w:bCs/>
                <w:color w:val="FF0000"/>
                <w:sz w:val="18"/>
                <w:szCs w:val="18"/>
              </w:rPr>
            </w:pPr>
          </w:p>
        </w:tc>
        <w:tc>
          <w:tcPr>
            <w:tcW w:w="7229" w:type="dxa"/>
            <w:shd w:val="clear" w:color="auto" w:fill="auto"/>
          </w:tcPr>
          <w:p w14:paraId="3C69C9E5" w14:textId="77777777" w:rsidR="00AF4738" w:rsidRPr="00FF3E36" w:rsidRDefault="00AF4738"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Request </w:t>
            </w:r>
            <w:r w:rsidRPr="00322B9D">
              <w:rPr>
                <w:rFonts w:ascii="Arial" w:hAnsi="Arial" w:cs="Arial"/>
                <w:sz w:val="18"/>
                <w:szCs w:val="18"/>
              </w:rPr>
              <w:t>Report</w:t>
            </w:r>
            <w:r>
              <w:rPr>
                <w:rFonts w:ascii="Arial" w:hAnsi="Arial" w:cs="Arial"/>
                <w:sz w:val="18"/>
                <w:szCs w:val="18"/>
              </w:rPr>
              <w:t xml:space="preserve"> or </w:t>
            </w:r>
            <w:r w:rsidR="00A47AFE">
              <w:rPr>
                <w:rFonts w:ascii="Arial" w:hAnsi="Arial" w:cs="Arial"/>
                <w:sz w:val="18"/>
                <w:szCs w:val="18"/>
              </w:rPr>
              <w:t>Manage</w:t>
            </w:r>
            <w:r>
              <w:rPr>
                <w:rFonts w:ascii="Arial" w:hAnsi="Arial" w:cs="Arial"/>
                <w:sz w:val="18"/>
                <w:szCs w:val="18"/>
              </w:rPr>
              <w:t xml:space="preserve"> Report</w:t>
            </w:r>
            <w:r w:rsidRPr="00322B9D">
              <w:rPr>
                <w:rFonts w:ascii="Arial" w:hAnsi="Arial" w:cs="Arial"/>
                <w:sz w:val="18"/>
                <w:szCs w:val="18"/>
              </w:rPr>
              <w:t xml:space="preserve"> option</w:t>
            </w:r>
          </w:p>
        </w:tc>
      </w:tr>
      <w:tr w:rsidR="00AF4738" w:rsidRPr="005D68D4" w14:paraId="561BC1C5" w14:textId="77777777" w:rsidTr="00701B0F">
        <w:tc>
          <w:tcPr>
            <w:tcW w:w="2093" w:type="dxa"/>
            <w:shd w:val="pct20" w:color="auto" w:fill="auto"/>
          </w:tcPr>
          <w:p w14:paraId="7A3A5DC2"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Post –conditions</w:t>
            </w:r>
          </w:p>
          <w:p w14:paraId="2C2BCCEB" w14:textId="77777777" w:rsidR="00AF4738" w:rsidRPr="005D68D4" w:rsidRDefault="00AF4738" w:rsidP="00AF6F0D">
            <w:pPr>
              <w:rPr>
                <w:rFonts w:ascii="Arial" w:hAnsi="Arial" w:cs="Arial"/>
                <w:b/>
                <w:bCs/>
                <w:sz w:val="18"/>
                <w:szCs w:val="18"/>
              </w:rPr>
            </w:pPr>
          </w:p>
        </w:tc>
        <w:tc>
          <w:tcPr>
            <w:tcW w:w="7229" w:type="dxa"/>
            <w:shd w:val="clear" w:color="auto" w:fill="auto"/>
          </w:tcPr>
          <w:p w14:paraId="27612D83" w14:textId="77777777" w:rsidR="00AF4738" w:rsidRPr="005D68D4" w:rsidRDefault="00AF4738" w:rsidP="00AF6F0D">
            <w:pPr>
              <w:rPr>
                <w:rFonts w:ascii="Arial" w:hAnsi="Arial" w:cs="Arial"/>
                <w:sz w:val="18"/>
                <w:szCs w:val="18"/>
              </w:rPr>
            </w:pPr>
            <w:r>
              <w:rPr>
                <w:rFonts w:ascii="Arial" w:hAnsi="Arial" w:cs="Arial"/>
                <w:sz w:val="18"/>
                <w:szCs w:val="18"/>
              </w:rPr>
              <w:t>The user is able to select a scope to run the report for</w:t>
            </w:r>
          </w:p>
        </w:tc>
      </w:tr>
      <w:tr w:rsidR="00AF4738" w:rsidRPr="005D68D4" w14:paraId="4C1E4F43" w14:textId="77777777" w:rsidTr="00701B0F">
        <w:tc>
          <w:tcPr>
            <w:tcW w:w="2093" w:type="dxa"/>
            <w:shd w:val="pct20" w:color="auto" w:fill="auto"/>
          </w:tcPr>
          <w:p w14:paraId="01E591D7"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F188E77" w14:textId="77777777" w:rsidR="00AF4738" w:rsidRPr="005D68D4" w:rsidRDefault="00AF4738" w:rsidP="00AF6F0D">
            <w:pPr>
              <w:rPr>
                <w:rFonts w:ascii="Arial" w:hAnsi="Arial" w:cs="Arial"/>
                <w:sz w:val="18"/>
                <w:szCs w:val="18"/>
              </w:rPr>
            </w:pPr>
            <w:r>
              <w:rPr>
                <w:rFonts w:ascii="Arial" w:hAnsi="Arial" w:cs="Arial"/>
                <w:sz w:val="18"/>
                <w:szCs w:val="18"/>
              </w:rPr>
              <w:t>Adhoc</w:t>
            </w:r>
          </w:p>
        </w:tc>
      </w:tr>
      <w:tr w:rsidR="00AF4738" w:rsidRPr="005D68D4" w14:paraId="04678FE3" w14:textId="77777777" w:rsidTr="00701B0F">
        <w:tc>
          <w:tcPr>
            <w:tcW w:w="2093" w:type="dxa"/>
            <w:shd w:val="pct20" w:color="auto" w:fill="auto"/>
          </w:tcPr>
          <w:p w14:paraId="41D39AA0"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Basic Course of Action</w:t>
            </w:r>
          </w:p>
          <w:p w14:paraId="6DDFCB6E" w14:textId="77777777" w:rsidR="00AF4738" w:rsidRPr="005D68D4" w:rsidRDefault="00AF4738" w:rsidP="00AF6F0D">
            <w:pPr>
              <w:rPr>
                <w:rFonts w:ascii="Arial" w:hAnsi="Arial" w:cs="Arial"/>
                <w:b/>
                <w:bCs/>
                <w:sz w:val="18"/>
                <w:szCs w:val="18"/>
              </w:rPr>
            </w:pPr>
          </w:p>
          <w:p w14:paraId="3D8C3CF6" w14:textId="77777777" w:rsidR="00AF4738" w:rsidRPr="005D68D4" w:rsidRDefault="00AF4738" w:rsidP="00AF6F0D">
            <w:pPr>
              <w:rPr>
                <w:rFonts w:ascii="Arial" w:hAnsi="Arial" w:cs="Arial"/>
                <w:b/>
                <w:bCs/>
                <w:sz w:val="18"/>
                <w:szCs w:val="18"/>
              </w:rPr>
            </w:pPr>
          </w:p>
        </w:tc>
        <w:tc>
          <w:tcPr>
            <w:tcW w:w="7229" w:type="dxa"/>
            <w:shd w:val="clear" w:color="auto" w:fill="auto"/>
          </w:tcPr>
          <w:p w14:paraId="480B88E7" w14:textId="77777777" w:rsidR="003B6273" w:rsidRDefault="003B6273" w:rsidP="004E06BD">
            <w:pPr>
              <w:numPr>
                <w:ilvl w:val="0"/>
                <w:numId w:val="51"/>
              </w:numPr>
              <w:rPr>
                <w:rFonts w:ascii="Arial" w:hAnsi="Arial" w:cs="Arial"/>
                <w:sz w:val="18"/>
                <w:szCs w:val="18"/>
              </w:rPr>
            </w:pPr>
            <w:r>
              <w:rPr>
                <w:rFonts w:ascii="Arial" w:hAnsi="Arial" w:cs="Arial"/>
                <w:sz w:val="18"/>
                <w:szCs w:val="18"/>
              </w:rPr>
              <w:t>The user selects a report from the available reports list</w:t>
            </w:r>
          </w:p>
          <w:p w14:paraId="7D8FD018" w14:textId="77777777" w:rsidR="003B6273" w:rsidRDefault="003B6273" w:rsidP="004E06BD">
            <w:pPr>
              <w:numPr>
                <w:ilvl w:val="0"/>
                <w:numId w:val="51"/>
              </w:numPr>
              <w:rPr>
                <w:rFonts w:ascii="Arial" w:hAnsi="Arial" w:cs="Arial"/>
                <w:sz w:val="18"/>
                <w:szCs w:val="18"/>
              </w:rPr>
            </w:pPr>
            <w:r>
              <w:rPr>
                <w:rFonts w:ascii="Arial" w:hAnsi="Arial" w:cs="Arial"/>
                <w:sz w:val="18"/>
                <w:szCs w:val="18"/>
              </w:rPr>
              <w:t>The system displays the default scope for the selected report</w:t>
            </w:r>
          </w:p>
          <w:p w14:paraId="112F222E" w14:textId="77777777" w:rsidR="00AF4738" w:rsidRDefault="00AF4738" w:rsidP="004E06BD">
            <w:pPr>
              <w:numPr>
                <w:ilvl w:val="0"/>
                <w:numId w:val="51"/>
              </w:numPr>
              <w:rPr>
                <w:rFonts w:ascii="Arial" w:hAnsi="Arial" w:cs="Arial"/>
                <w:sz w:val="18"/>
                <w:szCs w:val="18"/>
              </w:rPr>
            </w:pPr>
            <w:r>
              <w:rPr>
                <w:rFonts w:ascii="Arial" w:hAnsi="Arial" w:cs="Arial"/>
                <w:sz w:val="18"/>
                <w:szCs w:val="18"/>
              </w:rPr>
              <w:t>The user chooses the “Select a Scope” option</w:t>
            </w:r>
          </w:p>
          <w:p w14:paraId="583F031F" w14:textId="77777777" w:rsidR="00AF4738" w:rsidRPr="00B50ADF" w:rsidRDefault="00AF4738" w:rsidP="004E06BD">
            <w:pPr>
              <w:numPr>
                <w:ilvl w:val="0"/>
                <w:numId w:val="51"/>
              </w:numPr>
              <w:rPr>
                <w:rFonts w:ascii="Arial" w:hAnsi="Arial" w:cs="Arial"/>
                <w:sz w:val="18"/>
                <w:szCs w:val="18"/>
              </w:rPr>
            </w:pPr>
            <w:r>
              <w:rPr>
                <w:rFonts w:ascii="Arial" w:hAnsi="Arial" w:cs="Arial"/>
                <w:sz w:val="18"/>
                <w:szCs w:val="18"/>
              </w:rPr>
              <w:t>The system displays a list of report scopes available to the user for selection</w:t>
            </w:r>
          </w:p>
        </w:tc>
      </w:tr>
      <w:tr w:rsidR="00AF4738" w:rsidRPr="005D68D4" w14:paraId="2A0151D8" w14:textId="77777777" w:rsidTr="00701B0F">
        <w:tc>
          <w:tcPr>
            <w:tcW w:w="2093" w:type="dxa"/>
            <w:shd w:val="pct20" w:color="auto" w:fill="auto"/>
          </w:tcPr>
          <w:p w14:paraId="14079FDB"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Alternate scenario extensions</w:t>
            </w:r>
          </w:p>
          <w:p w14:paraId="038C445E" w14:textId="77777777" w:rsidR="00AF4738" w:rsidRPr="005D68D4" w:rsidRDefault="00AF4738" w:rsidP="00AF6F0D">
            <w:pPr>
              <w:rPr>
                <w:rFonts w:ascii="Arial" w:hAnsi="Arial" w:cs="Arial"/>
                <w:b/>
                <w:bCs/>
                <w:sz w:val="18"/>
                <w:szCs w:val="18"/>
              </w:rPr>
            </w:pPr>
          </w:p>
          <w:p w14:paraId="37277947" w14:textId="77777777" w:rsidR="00AF4738" w:rsidRPr="005D68D4" w:rsidRDefault="00AF4738" w:rsidP="00AF6F0D">
            <w:pPr>
              <w:rPr>
                <w:rFonts w:ascii="Arial" w:hAnsi="Arial" w:cs="Arial"/>
                <w:b/>
                <w:bCs/>
                <w:sz w:val="18"/>
                <w:szCs w:val="18"/>
              </w:rPr>
            </w:pPr>
          </w:p>
        </w:tc>
        <w:tc>
          <w:tcPr>
            <w:tcW w:w="7229" w:type="dxa"/>
            <w:shd w:val="clear" w:color="auto" w:fill="auto"/>
          </w:tcPr>
          <w:p w14:paraId="00647C4D" w14:textId="77777777" w:rsidR="00AF4738" w:rsidRPr="005D68D4" w:rsidRDefault="00AF4738" w:rsidP="00AF6F0D">
            <w:pPr>
              <w:rPr>
                <w:rFonts w:ascii="Arial" w:hAnsi="Arial" w:cs="Arial"/>
                <w:sz w:val="18"/>
                <w:szCs w:val="18"/>
              </w:rPr>
            </w:pPr>
          </w:p>
        </w:tc>
      </w:tr>
      <w:tr w:rsidR="00AF4738" w:rsidRPr="005D68D4" w14:paraId="2AA42048" w14:textId="77777777" w:rsidTr="00701B0F">
        <w:trPr>
          <w:trHeight w:val="683"/>
        </w:trPr>
        <w:tc>
          <w:tcPr>
            <w:tcW w:w="2093" w:type="dxa"/>
            <w:shd w:val="pct20" w:color="auto" w:fill="auto"/>
          </w:tcPr>
          <w:p w14:paraId="0FAD83F8"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Business Logic/ Rules/ Supplementary Info</w:t>
            </w:r>
          </w:p>
          <w:p w14:paraId="0EAC8150" w14:textId="77777777" w:rsidR="00AF4738" w:rsidRPr="005D68D4" w:rsidRDefault="00AF4738" w:rsidP="00AF6F0D">
            <w:pPr>
              <w:rPr>
                <w:rFonts w:ascii="Arial" w:hAnsi="Arial" w:cs="Arial"/>
                <w:b/>
                <w:bCs/>
                <w:sz w:val="18"/>
                <w:szCs w:val="18"/>
              </w:rPr>
            </w:pPr>
          </w:p>
        </w:tc>
        <w:tc>
          <w:tcPr>
            <w:tcW w:w="7229" w:type="dxa"/>
            <w:shd w:val="clear" w:color="auto" w:fill="auto"/>
          </w:tcPr>
          <w:p w14:paraId="0AE980BB" w14:textId="797026F0" w:rsidR="003B6273" w:rsidRPr="00C91AB4" w:rsidRDefault="003B6273" w:rsidP="004E06BD">
            <w:pPr>
              <w:pStyle w:val="ListParagraph"/>
              <w:numPr>
                <w:ilvl w:val="0"/>
                <w:numId w:val="164"/>
              </w:numPr>
              <w:rPr>
                <w:rFonts w:cs="Arial"/>
                <w:sz w:val="18"/>
                <w:szCs w:val="18"/>
                <w:u w:val="single"/>
              </w:rPr>
            </w:pPr>
            <w:r w:rsidRPr="00C91AB4">
              <w:rPr>
                <w:rFonts w:cs="Arial"/>
                <w:sz w:val="18"/>
                <w:szCs w:val="18"/>
                <w:u w:val="single"/>
              </w:rPr>
              <w:t>Default Scope</w:t>
            </w:r>
          </w:p>
          <w:p w14:paraId="3AFC2EEC" w14:textId="77777777" w:rsidR="003B6273" w:rsidRDefault="003B6273" w:rsidP="00AF6F0D">
            <w:pPr>
              <w:rPr>
                <w:rFonts w:ascii="Arial" w:hAnsi="Arial" w:cs="Arial"/>
                <w:sz w:val="18"/>
                <w:szCs w:val="18"/>
              </w:rPr>
            </w:pPr>
            <w:r>
              <w:rPr>
                <w:rFonts w:ascii="Arial" w:hAnsi="Arial" w:cs="Arial"/>
                <w:sz w:val="18"/>
                <w:szCs w:val="18"/>
              </w:rPr>
              <w:t>When a report is created a scope needs to be flagged and stored as the default for the report.</w:t>
            </w:r>
          </w:p>
          <w:p w14:paraId="77A0D4EB" w14:textId="77777777" w:rsidR="000E0D4A" w:rsidRDefault="000E0D4A" w:rsidP="00AF6F0D">
            <w:pPr>
              <w:rPr>
                <w:rFonts w:ascii="Arial" w:hAnsi="Arial" w:cs="Arial"/>
                <w:sz w:val="18"/>
                <w:szCs w:val="18"/>
              </w:rPr>
            </w:pPr>
          </w:p>
          <w:p w14:paraId="70153C9F" w14:textId="77777777" w:rsidR="000E0D4A" w:rsidRPr="003B6273" w:rsidRDefault="000E0D4A" w:rsidP="00AF6F0D">
            <w:pPr>
              <w:rPr>
                <w:rFonts w:ascii="Arial" w:hAnsi="Arial" w:cs="Arial"/>
                <w:sz w:val="18"/>
                <w:szCs w:val="18"/>
              </w:rPr>
            </w:pPr>
            <w:r>
              <w:rPr>
                <w:rFonts w:ascii="Arial" w:hAnsi="Arial" w:cs="Arial"/>
                <w:sz w:val="18"/>
                <w:szCs w:val="18"/>
              </w:rPr>
              <w:t>For any standard reports a system default scope will be defined.  The user cannot override the default for standard reports, if they want to change it then they will have to use the Save As facility and link a different scope to the report.</w:t>
            </w:r>
          </w:p>
          <w:p w14:paraId="79C38656" w14:textId="77777777" w:rsidR="003B6273" w:rsidRDefault="003B6273" w:rsidP="00AF6F0D">
            <w:pPr>
              <w:rPr>
                <w:rFonts w:ascii="Arial" w:hAnsi="Arial" w:cs="Arial"/>
                <w:sz w:val="18"/>
                <w:szCs w:val="18"/>
                <w:u w:val="single"/>
              </w:rPr>
            </w:pPr>
          </w:p>
          <w:p w14:paraId="5D0584B5" w14:textId="08EC4262" w:rsidR="00AF4738" w:rsidRPr="00C91AB4" w:rsidRDefault="00AF4738" w:rsidP="004E06BD">
            <w:pPr>
              <w:pStyle w:val="ListParagraph"/>
              <w:numPr>
                <w:ilvl w:val="0"/>
                <w:numId w:val="164"/>
              </w:numPr>
              <w:rPr>
                <w:rFonts w:cs="Arial"/>
                <w:sz w:val="18"/>
                <w:szCs w:val="18"/>
                <w:u w:val="single"/>
              </w:rPr>
            </w:pPr>
            <w:r w:rsidRPr="00C91AB4">
              <w:rPr>
                <w:rFonts w:cs="Arial"/>
                <w:sz w:val="18"/>
                <w:szCs w:val="18"/>
                <w:u w:val="single"/>
              </w:rPr>
              <w:t>Display Report Scope</w:t>
            </w:r>
          </w:p>
          <w:p w14:paraId="37C0EA26" w14:textId="77777777" w:rsidR="00AF4738" w:rsidRDefault="00AF4738" w:rsidP="00AF6F0D">
            <w:pPr>
              <w:rPr>
                <w:rFonts w:ascii="Arial" w:hAnsi="Arial" w:cs="Arial"/>
                <w:sz w:val="18"/>
                <w:szCs w:val="18"/>
              </w:rPr>
            </w:pPr>
            <w:r>
              <w:rPr>
                <w:rFonts w:ascii="Arial" w:hAnsi="Arial" w:cs="Arial"/>
                <w:sz w:val="18"/>
                <w:szCs w:val="18"/>
              </w:rPr>
              <w:t>There are two type of report scopes:</w:t>
            </w:r>
          </w:p>
          <w:p w14:paraId="7EE377D6" w14:textId="77777777" w:rsidR="00AF4738" w:rsidRDefault="00AF4738" w:rsidP="004E06BD">
            <w:pPr>
              <w:numPr>
                <w:ilvl w:val="0"/>
                <w:numId w:val="52"/>
              </w:numPr>
              <w:rPr>
                <w:rFonts w:ascii="Arial" w:hAnsi="Arial" w:cs="Arial"/>
                <w:sz w:val="18"/>
                <w:szCs w:val="18"/>
              </w:rPr>
            </w:pPr>
            <w:r>
              <w:rPr>
                <w:rFonts w:ascii="Arial" w:hAnsi="Arial" w:cs="Arial"/>
                <w:sz w:val="18"/>
                <w:szCs w:val="18"/>
              </w:rPr>
              <w:t>System defined for the standard reports</w:t>
            </w:r>
          </w:p>
          <w:p w14:paraId="77794A3E" w14:textId="4184E2F5" w:rsidR="00AF4738" w:rsidRDefault="00AF4738" w:rsidP="004E06BD">
            <w:pPr>
              <w:numPr>
                <w:ilvl w:val="0"/>
                <w:numId w:val="52"/>
              </w:numPr>
              <w:rPr>
                <w:rFonts w:ascii="Arial" w:hAnsi="Arial" w:cs="Arial"/>
                <w:sz w:val="18"/>
                <w:szCs w:val="18"/>
              </w:rPr>
            </w:pPr>
            <w:r>
              <w:rPr>
                <w:rFonts w:ascii="Arial" w:hAnsi="Arial" w:cs="Arial"/>
                <w:sz w:val="18"/>
                <w:szCs w:val="18"/>
              </w:rPr>
              <w:t xml:space="preserve">User defined (as detailed in </w:t>
            </w:r>
            <w:r>
              <w:rPr>
                <w:rFonts w:ascii="Arial" w:hAnsi="Arial" w:cs="Arial"/>
                <w:sz w:val="18"/>
                <w:szCs w:val="18"/>
              </w:rPr>
              <w:fldChar w:fldCharType="begin"/>
            </w:r>
            <w:r>
              <w:rPr>
                <w:rFonts w:ascii="Arial" w:hAnsi="Arial" w:cs="Arial"/>
                <w:sz w:val="18"/>
                <w:szCs w:val="18"/>
              </w:rPr>
              <w:instrText xml:space="preserve"> REF _Ref399242914 \w \h </w:instrText>
            </w:r>
            <w:r>
              <w:rPr>
                <w:rFonts w:ascii="Arial" w:hAnsi="Arial" w:cs="Arial"/>
                <w:sz w:val="18"/>
                <w:szCs w:val="18"/>
              </w:rPr>
            </w:r>
            <w:r>
              <w:rPr>
                <w:rFonts w:ascii="Arial" w:hAnsi="Arial" w:cs="Arial"/>
                <w:sz w:val="18"/>
                <w:szCs w:val="18"/>
              </w:rPr>
              <w:fldChar w:fldCharType="separate"/>
            </w:r>
            <w:r w:rsidR="00A11382">
              <w:rPr>
                <w:rFonts w:ascii="Arial" w:hAnsi="Arial" w:cs="Arial"/>
                <w:sz w:val="18"/>
                <w:szCs w:val="18"/>
              </w:rPr>
              <w:t>5.5.3.1</w:t>
            </w:r>
            <w:r>
              <w:rPr>
                <w:rFonts w:ascii="Arial" w:hAnsi="Arial" w:cs="Arial"/>
                <w:sz w:val="18"/>
                <w:szCs w:val="18"/>
              </w:rPr>
              <w:fldChar w:fldCharType="end"/>
            </w:r>
            <w:r>
              <w:rPr>
                <w:rFonts w:ascii="Arial" w:hAnsi="Arial" w:cs="Arial"/>
                <w:sz w:val="18"/>
                <w:szCs w:val="18"/>
              </w:rPr>
              <w:t xml:space="preserve"> </w:t>
            </w:r>
            <w:r w:rsidRPr="001B1F1A">
              <w:rPr>
                <w:rFonts w:ascii="Arial" w:hAnsi="Arial" w:cs="Arial"/>
                <w:sz w:val="18"/>
                <w:szCs w:val="18"/>
              </w:rPr>
              <w:fldChar w:fldCharType="begin"/>
            </w:r>
            <w:r w:rsidRPr="001B1F1A">
              <w:rPr>
                <w:rFonts w:ascii="Arial" w:hAnsi="Arial" w:cs="Arial"/>
                <w:sz w:val="18"/>
                <w:szCs w:val="18"/>
              </w:rPr>
              <w:instrText xml:space="preserve"> REF _Ref399242914 \h  \* MERGEFORMAT </w:instrText>
            </w:r>
            <w:r w:rsidRPr="001B1F1A">
              <w:rPr>
                <w:rFonts w:ascii="Arial" w:hAnsi="Arial" w:cs="Arial"/>
                <w:sz w:val="18"/>
                <w:szCs w:val="18"/>
              </w:rPr>
            </w:r>
            <w:r w:rsidRPr="001B1F1A">
              <w:rPr>
                <w:rFonts w:ascii="Arial" w:hAnsi="Arial" w:cs="Arial"/>
                <w:sz w:val="18"/>
                <w:szCs w:val="18"/>
              </w:rPr>
              <w:fldChar w:fldCharType="separate"/>
            </w:r>
            <w:r w:rsidR="00A11382" w:rsidRPr="002A4BC2">
              <w:rPr>
                <w:rFonts w:ascii="Arial" w:hAnsi="Arial" w:cs="Arial"/>
                <w:sz w:val="18"/>
                <w:szCs w:val="18"/>
              </w:rPr>
              <w:t>Report Manager – “Select Scope” Screen Properties</w:t>
            </w:r>
            <w:r w:rsidRPr="001B1F1A">
              <w:rPr>
                <w:rFonts w:ascii="Arial" w:hAnsi="Arial" w:cs="Arial"/>
                <w:sz w:val="18"/>
                <w:szCs w:val="18"/>
              </w:rPr>
              <w:fldChar w:fldCharType="end"/>
            </w:r>
            <w:r>
              <w:rPr>
                <w:rFonts w:ascii="Arial" w:hAnsi="Arial" w:cs="Arial"/>
                <w:sz w:val="18"/>
                <w:szCs w:val="18"/>
              </w:rPr>
              <w:t xml:space="preserve"> </w:t>
            </w:r>
            <w:r>
              <w:rPr>
                <w:rFonts w:ascii="Arial" w:hAnsi="Arial" w:cs="Arial"/>
                <w:sz w:val="18"/>
                <w:szCs w:val="18"/>
              </w:rPr>
              <w:fldChar w:fldCharType="begin"/>
            </w:r>
            <w:r>
              <w:rPr>
                <w:rFonts w:ascii="Arial" w:hAnsi="Arial" w:cs="Arial"/>
                <w:sz w:val="18"/>
                <w:szCs w:val="18"/>
              </w:rPr>
              <w:instrText xml:space="preserve"> REF _Ref399242914 \p \h </w:instrText>
            </w:r>
            <w:r>
              <w:rPr>
                <w:rFonts w:ascii="Arial" w:hAnsi="Arial" w:cs="Arial"/>
                <w:sz w:val="18"/>
                <w:szCs w:val="18"/>
              </w:rPr>
            </w:r>
            <w:r>
              <w:rPr>
                <w:rFonts w:ascii="Arial" w:hAnsi="Arial" w:cs="Arial"/>
                <w:sz w:val="18"/>
                <w:szCs w:val="18"/>
              </w:rPr>
              <w:fldChar w:fldCharType="separate"/>
            </w:r>
            <w:r w:rsidR="00A11382">
              <w:rPr>
                <w:rFonts w:ascii="Arial" w:hAnsi="Arial" w:cs="Arial"/>
                <w:sz w:val="18"/>
                <w:szCs w:val="18"/>
              </w:rPr>
              <w:t>below</w:t>
            </w:r>
            <w:r>
              <w:rPr>
                <w:rFonts w:ascii="Arial" w:hAnsi="Arial" w:cs="Arial"/>
                <w:sz w:val="18"/>
                <w:szCs w:val="18"/>
              </w:rPr>
              <w:fldChar w:fldCharType="end"/>
            </w:r>
            <w:r>
              <w:rPr>
                <w:rFonts w:ascii="Arial" w:hAnsi="Arial" w:cs="Arial"/>
                <w:sz w:val="18"/>
                <w:szCs w:val="18"/>
              </w:rPr>
              <w:t>)</w:t>
            </w:r>
          </w:p>
          <w:p w14:paraId="03223652" w14:textId="77777777" w:rsidR="00AF4738" w:rsidRDefault="00AF4738" w:rsidP="00AF6F0D">
            <w:pPr>
              <w:rPr>
                <w:rFonts w:ascii="Arial" w:hAnsi="Arial" w:cs="Arial"/>
                <w:sz w:val="18"/>
                <w:szCs w:val="18"/>
              </w:rPr>
            </w:pPr>
          </w:p>
          <w:p w14:paraId="528A9CC3" w14:textId="77777777" w:rsidR="00AF4738" w:rsidRDefault="00AF4738" w:rsidP="00AF6F0D">
            <w:pPr>
              <w:rPr>
                <w:rFonts w:ascii="Arial" w:hAnsi="Arial" w:cs="Arial"/>
                <w:sz w:val="18"/>
                <w:szCs w:val="18"/>
              </w:rPr>
            </w:pPr>
            <w:r>
              <w:rPr>
                <w:rFonts w:ascii="Arial" w:hAnsi="Arial" w:cs="Arial"/>
                <w:sz w:val="18"/>
                <w:szCs w:val="18"/>
              </w:rPr>
              <w:t>When the user selects the “Select a Scope” option then the system should display all the scopes available to them.</w:t>
            </w:r>
          </w:p>
          <w:p w14:paraId="2AACCECB" w14:textId="77777777" w:rsidR="00AF4738" w:rsidRDefault="00AF4738" w:rsidP="00AF6F0D">
            <w:pPr>
              <w:rPr>
                <w:rFonts w:ascii="Arial" w:hAnsi="Arial" w:cs="Arial"/>
                <w:sz w:val="18"/>
                <w:szCs w:val="18"/>
              </w:rPr>
            </w:pPr>
          </w:p>
          <w:p w14:paraId="42860615" w14:textId="77777777" w:rsidR="00AF4738" w:rsidRPr="00782CDD" w:rsidRDefault="00AF4738" w:rsidP="00AF6F0D">
            <w:pPr>
              <w:rPr>
                <w:rFonts w:ascii="Arial" w:hAnsi="Arial" w:cs="Arial"/>
                <w:sz w:val="18"/>
                <w:szCs w:val="18"/>
              </w:rPr>
            </w:pPr>
            <w:r>
              <w:rPr>
                <w:rFonts w:ascii="Arial" w:hAnsi="Arial" w:cs="Arial"/>
                <w:sz w:val="18"/>
                <w:szCs w:val="18"/>
              </w:rPr>
              <w:t>The system defined scope for the selected report should be the default in the list, plus any other user defined scopes that the user has created and saved should be displayed.</w:t>
            </w:r>
          </w:p>
        </w:tc>
      </w:tr>
      <w:tr w:rsidR="00AF4738" w:rsidRPr="005D68D4" w14:paraId="4E866541" w14:textId="77777777" w:rsidTr="00701B0F">
        <w:tc>
          <w:tcPr>
            <w:tcW w:w="2093" w:type="dxa"/>
            <w:shd w:val="pct20" w:color="auto" w:fill="auto"/>
          </w:tcPr>
          <w:p w14:paraId="75773D06"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Notes / Questions</w:t>
            </w:r>
          </w:p>
          <w:p w14:paraId="7A6D0B55" w14:textId="77777777" w:rsidR="00AF4738" w:rsidRPr="005D68D4" w:rsidRDefault="00AF4738" w:rsidP="00AF6F0D">
            <w:pPr>
              <w:rPr>
                <w:rFonts w:ascii="Arial" w:hAnsi="Arial" w:cs="Arial"/>
                <w:b/>
                <w:bCs/>
                <w:sz w:val="18"/>
                <w:szCs w:val="18"/>
              </w:rPr>
            </w:pPr>
          </w:p>
        </w:tc>
        <w:tc>
          <w:tcPr>
            <w:tcW w:w="7229" w:type="dxa"/>
            <w:shd w:val="clear" w:color="auto" w:fill="auto"/>
          </w:tcPr>
          <w:p w14:paraId="4458BB55" w14:textId="77777777" w:rsidR="00AF4738" w:rsidRPr="00E04B38" w:rsidRDefault="00AF4738" w:rsidP="004E06BD">
            <w:pPr>
              <w:numPr>
                <w:ilvl w:val="0"/>
                <w:numId w:val="104"/>
              </w:numPr>
              <w:rPr>
                <w:rFonts w:ascii="Arial" w:hAnsi="Arial" w:cs="Arial"/>
                <w:b/>
                <w:i/>
                <w:color w:val="FF0000"/>
                <w:sz w:val="18"/>
                <w:szCs w:val="18"/>
              </w:rPr>
            </w:pPr>
            <w:r w:rsidRPr="00E04B38">
              <w:rPr>
                <w:rFonts w:ascii="Arial" w:hAnsi="Arial" w:cs="Arial"/>
                <w:b/>
                <w:i/>
                <w:color w:val="FF0000"/>
                <w:sz w:val="18"/>
                <w:szCs w:val="18"/>
              </w:rPr>
              <w:t>Do we need anything back end to view/edit the scopes that the user has created?</w:t>
            </w:r>
            <w:r w:rsidR="00E04B38">
              <w:rPr>
                <w:rFonts w:ascii="Arial" w:hAnsi="Arial" w:cs="Arial"/>
                <w:b/>
                <w:i/>
                <w:color w:val="FF0000"/>
                <w:sz w:val="18"/>
                <w:szCs w:val="18"/>
              </w:rPr>
              <w:t xml:space="preserve"> </w:t>
            </w:r>
            <w:r w:rsidR="00E04B38">
              <w:rPr>
                <w:rFonts w:ascii="Arial" w:hAnsi="Arial" w:cs="Arial"/>
                <w:sz w:val="18"/>
                <w:szCs w:val="18"/>
              </w:rPr>
              <w:t>Req Challenge ID 40</w:t>
            </w:r>
          </w:p>
          <w:p w14:paraId="1B1784AC" w14:textId="77777777" w:rsidR="00E04B38" w:rsidRPr="00E04B38" w:rsidRDefault="00E04B38" w:rsidP="00E04B38">
            <w:pPr>
              <w:ind w:left="720"/>
              <w:rPr>
                <w:rFonts w:ascii="Arial" w:hAnsi="Arial" w:cs="Arial"/>
                <w:b/>
                <w:i/>
                <w:color w:val="00B050"/>
                <w:sz w:val="18"/>
                <w:szCs w:val="18"/>
              </w:rPr>
            </w:pPr>
            <w:r w:rsidRPr="00E04B38">
              <w:rPr>
                <w:rFonts w:ascii="Arial" w:hAnsi="Arial" w:cs="Arial"/>
                <w:b/>
                <w:i/>
                <w:color w:val="00B050"/>
                <w:sz w:val="18"/>
                <w:szCs w:val="18"/>
              </w:rPr>
              <w:t>Assumption is that this is out of scope for this phase</w:t>
            </w:r>
          </w:p>
          <w:p w14:paraId="70497753" w14:textId="77777777" w:rsidR="00AF4738" w:rsidRPr="00E04B38" w:rsidRDefault="00AF4738" w:rsidP="004E06BD">
            <w:pPr>
              <w:numPr>
                <w:ilvl w:val="0"/>
                <w:numId w:val="104"/>
              </w:numPr>
              <w:rPr>
                <w:rFonts w:ascii="Arial" w:hAnsi="Arial" w:cs="Arial"/>
                <w:b/>
                <w:i/>
                <w:color w:val="FF0000"/>
                <w:sz w:val="18"/>
                <w:szCs w:val="18"/>
              </w:rPr>
            </w:pPr>
            <w:r w:rsidRPr="00E04B38">
              <w:rPr>
                <w:rFonts w:ascii="Arial" w:hAnsi="Arial" w:cs="Arial"/>
                <w:b/>
                <w:i/>
                <w:color w:val="FF0000"/>
                <w:sz w:val="18"/>
                <w:szCs w:val="18"/>
              </w:rPr>
              <w:t>Do we need a screen back end to map system default scopes to reports or do we just do it at set up and as and when new reports are created?</w:t>
            </w:r>
            <w:r w:rsidR="00E04B38">
              <w:rPr>
                <w:rFonts w:ascii="Arial" w:hAnsi="Arial" w:cs="Arial"/>
                <w:b/>
                <w:i/>
                <w:color w:val="FF0000"/>
                <w:sz w:val="18"/>
                <w:szCs w:val="18"/>
              </w:rPr>
              <w:t xml:space="preserve"> </w:t>
            </w:r>
            <w:r w:rsidR="00E04B38">
              <w:rPr>
                <w:rFonts w:ascii="Arial" w:hAnsi="Arial" w:cs="Arial"/>
                <w:b/>
                <w:i/>
                <w:color w:val="FF0000"/>
                <w:sz w:val="18"/>
                <w:szCs w:val="18"/>
              </w:rPr>
              <w:br/>
            </w:r>
            <w:r w:rsidR="00E04B38">
              <w:rPr>
                <w:rFonts w:ascii="Arial" w:hAnsi="Arial" w:cs="Arial"/>
                <w:sz w:val="18"/>
                <w:szCs w:val="18"/>
              </w:rPr>
              <w:t>Req Challenge ID 41</w:t>
            </w:r>
          </w:p>
          <w:p w14:paraId="4D7397DF" w14:textId="77777777" w:rsidR="00E04B38" w:rsidRPr="00E04B38" w:rsidRDefault="00E04B38" w:rsidP="00E04B38">
            <w:pPr>
              <w:ind w:left="720"/>
              <w:rPr>
                <w:rFonts w:ascii="Arial" w:hAnsi="Arial" w:cs="Arial"/>
                <w:b/>
                <w:i/>
                <w:color w:val="00B050"/>
                <w:sz w:val="18"/>
                <w:szCs w:val="18"/>
              </w:rPr>
            </w:pPr>
            <w:r w:rsidRPr="00E04B38">
              <w:rPr>
                <w:rFonts w:ascii="Arial" w:hAnsi="Arial" w:cs="Arial"/>
                <w:b/>
                <w:i/>
                <w:color w:val="00B050"/>
                <w:sz w:val="18"/>
                <w:szCs w:val="18"/>
              </w:rPr>
              <w:t>Assumption is that this is out of scope for this phase</w:t>
            </w:r>
          </w:p>
          <w:p w14:paraId="6696356E" w14:textId="77777777" w:rsidR="00847210" w:rsidRPr="00E04B38" w:rsidRDefault="00847210" w:rsidP="004E06BD">
            <w:pPr>
              <w:numPr>
                <w:ilvl w:val="0"/>
                <w:numId w:val="104"/>
              </w:numPr>
              <w:rPr>
                <w:rFonts w:ascii="Arial" w:hAnsi="Arial" w:cs="Arial"/>
                <w:b/>
                <w:i/>
                <w:color w:val="FF0000"/>
                <w:sz w:val="18"/>
                <w:szCs w:val="18"/>
              </w:rPr>
            </w:pPr>
            <w:r w:rsidRPr="00E04B38">
              <w:rPr>
                <w:rFonts w:ascii="Arial" w:hAnsi="Arial" w:cs="Arial"/>
                <w:b/>
                <w:i/>
                <w:color w:val="FF0000"/>
                <w:sz w:val="18"/>
                <w:szCs w:val="18"/>
              </w:rPr>
              <w:t>The previous Select Scope screen is a pop up which shows name and description, in the latest version of the prototype the scope is just a pull down list, does this display enough information?</w:t>
            </w:r>
            <w:r w:rsidR="00E04B38">
              <w:rPr>
                <w:rFonts w:ascii="Arial" w:hAnsi="Arial" w:cs="Arial"/>
                <w:b/>
                <w:i/>
                <w:color w:val="FF0000"/>
                <w:sz w:val="18"/>
                <w:szCs w:val="18"/>
              </w:rPr>
              <w:t xml:space="preserve"> </w:t>
            </w:r>
            <w:r w:rsidR="00E04B38">
              <w:rPr>
                <w:rFonts w:ascii="Arial" w:hAnsi="Arial" w:cs="Arial"/>
                <w:sz w:val="18"/>
                <w:szCs w:val="18"/>
              </w:rPr>
              <w:t>Req Challenge ID ??</w:t>
            </w:r>
          </w:p>
          <w:p w14:paraId="2B8C9A9F" w14:textId="77777777" w:rsidR="00E04B38" w:rsidRPr="00926B19" w:rsidRDefault="00926B19" w:rsidP="00E04B38">
            <w:pPr>
              <w:ind w:left="720"/>
              <w:rPr>
                <w:rFonts w:ascii="Arial" w:hAnsi="Arial" w:cs="Arial"/>
                <w:b/>
                <w:i/>
                <w:color w:val="00B050"/>
                <w:sz w:val="18"/>
                <w:szCs w:val="18"/>
              </w:rPr>
            </w:pPr>
            <w:r w:rsidRPr="00926B19">
              <w:rPr>
                <w:rFonts w:ascii="Arial" w:hAnsi="Arial" w:cs="Arial"/>
                <w:b/>
                <w:i/>
                <w:color w:val="00B050"/>
                <w:sz w:val="18"/>
                <w:szCs w:val="18"/>
              </w:rPr>
              <w:t>Pop up screen should be used as it displays more information</w:t>
            </w:r>
          </w:p>
          <w:p w14:paraId="4C14A18C" w14:textId="77777777" w:rsidR="00847210" w:rsidRPr="00847210" w:rsidRDefault="00847210" w:rsidP="00847210">
            <w:pPr>
              <w:ind w:left="720"/>
              <w:rPr>
                <w:rFonts w:ascii="Arial" w:hAnsi="Arial" w:cs="Arial"/>
                <w:sz w:val="18"/>
                <w:szCs w:val="18"/>
              </w:rPr>
            </w:pPr>
          </w:p>
        </w:tc>
      </w:tr>
      <w:tr w:rsidR="00AF4738" w:rsidRPr="005D68D4" w14:paraId="60B79A24" w14:textId="77777777" w:rsidTr="00701B0F">
        <w:tc>
          <w:tcPr>
            <w:tcW w:w="2093" w:type="dxa"/>
            <w:shd w:val="pct20" w:color="auto" w:fill="auto"/>
          </w:tcPr>
          <w:p w14:paraId="14E74FF3"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Includes Use Cases</w:t>
            </w:r>
          </w:p>
          <w:p w14:paraId="08F2CEE2" w14:textId="77777777" w:rsidR="00AF4738" w:rsidRPr="005D68D4" w:rsidRDefault="00AF4738" w:rsidP="00AF6F0D">
            <w:pPr>
              <w:rPr>
                <w:rFonts w:ascii="Arial" w:hAnsi="Arial" w:cs="Arial"/>
                <w:b/>
                <w:bCs/>
                <w:color w:val="FF0000"/>
                <w:sz w:val="18"/>
                <w:szCs w:val="18"/>
              </w:rPr>
            </w:pPr>
          </w:p>
        </w:tc>
        <w:tc>
          <w:tcPr>
            <w:tcW w:w="7229" w:type="dxa"/>
            <w:shd w:val="clear" w:color="auto" w:fill="auto"/>
          </w:tcPr>
          <w:p w14:paraId="65F77104" w14:textId="77777777" w:rsidR="00AF4738" w:rsidRPr="005D68D4" w:rsidRDefault="00AF4738" w:rsidP="00AF6F0D">
            <w:pPr>
              <w:rPr>
                <w:rFonts w:ascii="Arial" w:hAnsi="Arial" w:cs="Arial"/>
                <w:sz w:val="18"/>
                <w:szCs w:val="18"/>
              </w:rPr>
            </w:pPr>
          </w:p>
        </w:tc>
      </w:tr>
      <w:tr w:rsidR="00AF4738" w:rsidRPr="005D68D4" w14:paraId="49A66B2B" w14:textId="77777777" w:rsidTr="00701B0F">
        <w:tc>
          <w:tcPr>
            <w:tcW w:w="2093" w:type="dxa"/>
            <w:shd w:val="pct20" w:color="auto" w:fill="auto"/>
          </w:tcPr>
          <w:p w14:paraId="7EA1424C"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B795B0B" w14:textId="77777777" w:rsidR="00AF4738" w:rsidRPr="005D68D4" w:rsidRDefault="00AF4738" w:rsidP="00AF6F0D">
            <w:pPr>
              <w:rPr>
                <w:rFonts w:ascii="Arial" w:hAnsi="Arial" w:cs="Arial"/>
                <w:sz w:val="18"/>
                <w:szCs w:val="18"/>
              </w:rPr>
            </w:pPr>
          </w:p>
        </w:tc>
      </w:tr>
      <w:tr w:rsidR="00AF4738" w:rsidRPr="005D68D4" w14:paraId="06821544" w14:textId="77777777" w:rsidTr="00701B0F">
        <w:tc>
          <w:tcPr>
            <w:tcW w:w="2093" w:type="dxa"/>
            <w:shd w:val="pct20" w:color="auto" w:fill="auto"/>
          </w:tcPr>
          <w:p w14:paraId="106A36FA"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5CBCCF1" w14:textId="77777777" w:rsidR="00AF4738" w:rsidRPr="005D68D4" w:rsidRDefault="00AF4738" w:rsidP="00AF6F0D">
            <w:pPr>
              <w:rPr>
                <w:rFonts w:ascii="Arial" w:hAnsi="Arial" w:cs="Arial"/>
                <w:sz w:val="18"/>
                <w:szCs w:val="18"/>
              </w:rPr>
            </w:pPr>
            <w:r>
              <w:rPr>
                <w:rFonts w:ascii="Arial" w:hAnsi="Arial" w:cs="Arial"/>
                <w:sz w:val="18"/>
                <w:szCs w:val="18"/>
              </w:rPr>
              <w:t>PM0043, PM0044, PM0046</w:t>
            </w:r>
          </w:p>
        </w:tc>
      </w:tr>
      <w:tr w:rsidR="00AF4738" w:rsidRPr="005D68D4" w14:paraId="13BD91A0" w14:textId="77777777" w:rsidTr="00701B0F">
        <w:tc>
          <w:tcPr>
            <w:tcW w:w="2093" w:type="dxa"/>
            <w:shd w:val="pct20" w:color="auto" w:fill="auto"/>
          </w:tcPr>
          <w:p w14:paraId="477691C4" w14:textId="77777777" w:rsidR="00AF4738" w:rsidRPr="005D68D4" w:rsidRDefault="00AF4738"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AC2F1A8" w14:textId="77777777" w:rsidR="00AF4738" w:rsidRPr="005D68D4" w:rsidRDefault="00AF4738" w:rsidP="00AF6F0D">
            <w:pPr>
              <w:rPr>
                <w:rFonts w:ascii="Arial" w:hAnsi="Arial" w:cs="Arial"/>
                <w:sz w:val="18"/>
                <w:szCs w:val="18"/>
              </w:rPr>
            </w:pPr>
            <w:r w:rsidRPr="005D68D4">
              <w:rPr>
                <w:rFonts w:ascii="Arial" w:hAnsi="Arial" w:cs="Arial"/>
                <w:sz w:val="18"/>
                <w:szCs w:val="18"/>
              </w:rPr>
              <w:t>Sue Allwood</w:t>
            </w:r>
          </w:p>
        </w:tc>
      </w:tr>
    </w:tbl>
    <w:p w14:paraId="6A886790" w14:textId="77777777" w:rsidR="00AF4738" w:rsidRDefault="00AF4738" w:rsidP="00AF6F0D"/>
    <w:p w14:paraId="0DF9E13F" w14:textId="77777777" w:rsidR="003C1AE5" w:rsidRDefault="003C1AE5" w:rsidP="00AF6F0D">
      <w:pPr>
        <w:sectPr w:rsidR="003C1AE5" w:rsidSect="005D68D4">
          <w:pgSz w:w="12240" w:h="15840" w:code="1"/>
          <w:pgMar w:top="1616" w:right="1797" w:bottom="851" w:left="1797" w:header="567" w:footer="720" w:gutter="0"/>
          <w:cols w:space="720"/>
          <w:docGrid w:linePitch="360"/>
        </w:sectPr>
      </w:pPr>
    </w:p>
    <w:p w14:paraId="4642F0DF" w14:textId="77777777" w:rsidR="003C1AE5" w:rsidRDefault="003C1AE5" w:rsidP="00AF6F0D">
      <w:pPr>
        <w:pStyle w:val="Heading4"/>
        <w:ind w:left="0" w:firstLine="0"/>
      </w:pPr>
      <w:bookmarkStart w:id="484" w:name="_Ref399242914"/>
      <w:r>
        <w:t>Report Manager – “Select Scope” Screen Properties</w:t>
      </w:r>
      <w:bookmarkEnd w:id="484"/>
    </w:p>
    <w:p w14:paraId="111F83B1" w14:textId="77777777" w:rsidR="003C1AE5" w:rsidRDefault="003C1AE5"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3C1AE5" w:rsidRPr="004A5D01" w14:paraId="5BAD0933" w14:textId="77777777" w:rsidTr="00C04061">
        <w:trPr>
          <w:trHeight w:val="825"/>
        </w:trPr>
        <w:tc>
          <w:tcPr>
            <w:tcW w:w="12073" w:type="dxa"/>
            <w:gridSpan w:val="6"/>
            <w:shd w:val="clear" w:color="auto" w:fill="auto"/>
          </w:tcPr>
          <w:p w14:paraId="010BC744" w14:textId="77777777" w:rsidR="003C1AE5" w:rsidRPr="004A5D01" w:rsidRDefault="003C1AE5"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3BE82464" w14:textId="77777777" w:rsidR="003C1AE5" w:rsidRPr="004A5D01" w:rsidRDefault="003C1AE5"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53C8DC02" w14:textId="77777777" w:rsidR="003C1AE5" w:rsidRPr="004A5D01" w:rsidRDefault="003C1AE5" w:rsidP="00AF6F0D">
            <w:pPr>
              <w:rPr>
                <w:rFonts w:ascii="Arial" w:hAnsi="Arial" w:cs="Arial"/>
                <w:b/>
                <w:sz w:val="18"/>
                <w:szCs w:val="18"/>
              </w:rPr>
            </w:pPr>
            <w:r w:rsidRPr="004A5D01">
              <w:rPr>
                <w:rFonts w:ascii="Arial" w:hAnsi="Arial" w:cs="Arial"/>
                <w:b/>
                <w:sz w:val="18"/>
                <w:szCs w:val="18"/>
              </w:rPr>
              <w:t>Target</w:t>
            </w:r>
          </w:p>
        </w:tc>
      </w:tr>
      <w:tr w:rsidR="003C1AE5" w:rsidRPr="004A5D01" w14:paraId="26025331" w14:textId="77777777" w:rsidTr="00C04061">
        <w:trPr>
          <w:trHeight w:val="275"/>
        </w:trPr>
        <w:tc>
          <w:tcPr>
            <w:tcW w:w="12073" w:type="dxa"/>
            <w:gridSpan w:val="6"/>
            <w:shd w:val="clear" w:color="auto" w:fill="auto"/>
          </w:tcPr>
          <w:p w14:paraId="1846C684" w14:textId="77777777" w:rsidR="003C1AE5" w:rsidRDefault="003C1AE5" w:rsidP="00AF6F0D">
            <w:pPr>
              <w:pStyle w:val="TableText"/>
              <w:jc w:val="left"/>
              <w:rPr>
                <w:rFonts w:ascii="Arial" w:hAnsi="Arial" w:cs="Arial"/>
                <w:b/>
                <w:szCs w:val="18"/>
              </w:rPr>
            </w:pPr>
            <w:r>
              <w:rPr>
                <w:rFonts w:ascii="Arial" w:hAnsi="Arial" w:cs="Arial"/>
                <w:b/>
                <w:szCs w:val="18"/>
              </w:rPr>
              <w:t>Select an Existing Scope</w:t>
            </w:r>
          </w:p>
          <w:p w14:paraId="6E3A7963" w14:textId="77777777" w:rsidR="003C1AE5" w:rsidRDefault="003C1AE5" w:rsidP="00AF6F0D">
            <w:pPr>
              <w:pStyle w:val="TableText"/>
              <w:jc w:val="left"/>
              <w:rPr>
                <w:rFonts w:ascii="Arial" w:hAnsi="Arial" w:cs="Arial"/>
                <w:b/>
                <w:szCs w:val="18"/>
              </w:rPr>
            </w:pPr>
          </w:p>
          <w:p w14:paraId="544FB716" w14:textId="2DC99ACC" w:rsidR="003C1AE5" w:rsidRDefault="003C1AE5" w:rsidP="00AF6F0D">
            <w:pPr>
              <w:pStyle w:val="TableText"/>
              <w:jc w:val="left"/>
              <w:rPr>
                <w:rFonts w:ascii="Arial" w:hAnsi="Arial" w:cs="Arial"/>
                <w:szCs w:val="18"/>
              </w:rPr>
            </w:pPr>
            <w:r>
              <w:rPr>
                <w:rFonts w:ascii="Arial" w:hAnsi="Arial" w:cs="Arial"/>
                <w:szCs w:val="18"/>
              </w:rPr>
              <w:t>To select a specific scope for the report you are creating/requesting please select a scope from the list below, else select “Create New Scope” …</w:t>
            </w:r>
            <w:r w:rsidR="00C91AB4">
              <w:rPr>
                <w:rFonts w:ascii="Arial" w:hAnsi="Arial" w:cs="Arial"/>
                <w:szCs w:val="18"/>
              </w:rPr>
              <w:t>…</w:t>
            </w:r>
          </w:p>
          <w:p w14:paraId="112FA508" w14:textId="77777777" w:rsidR="003C1AE5" w:rsidRPr="00A77A59" w:rsidRDefault="003C1AE5" w:rsidP="00AF6F0D">
            <w:pPr>
              <w:pStyle w:val="TableText"/>
              <w:jc w:val="left"/>
              <w:rPr>
                <w:rFonts w:ascii="Arial" w:hAnsi="Arial" w:cs="Arial"/>
                <w:szCs w:val="18"/>
              </w:rPr>
            </w:pPr>
            <w:r>
              <w:rPr>
                <w:rFonts w:ascii="Arial" w:hAnsi="Arial" w:cs="Arial"/>
                <w:szCs w:val="18"/>
              </w:rPr>
              <w:t xml:space="preserve"> </w:t>
            </w:r>
          </w:p>
        </w:tc>
        <w:tc>
          <w:tcPr>
            <w:tcW w:w="1360" w:type="dxa"/>
            <w:shd w:val="clear" w:color="auto" w:fill="auto"/>
          </w:tcPr>
          <w:p w14:paraId="6BDAD5CE" w14:textId="77777777" w:rsidR="003C1AE5" w:rsidRPr="004A5D01" w:rsidRDefault="003C1AE5"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45493EFD" w14:textId="77777777" w:rsidR="003C1AE5" w:rsidRPr="004A5D01" w:rsidRDefault="003C1AE5"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3C1AE5" w:rsidRPr="004A5D01" w14:paraId="11DFE14A" w14:textId="77777777" w:rsidTr="00C04061">
        <w:trPr>
          <w:trHeight w:val="275"/>
        </w:trPr>
        <w:tc>
          <w:tcPr>
            <w:tcW w:w="1241" w:type="dxa"/>
            <w:shd w:val="clear" w:color="auto" w:fill="auto"/>
          </w:tcPr>
          <w:p w14:paraId="423E4C21" w14:textId="77777777" w:rsidR="003C1AE5" w:rsidRPr="004A5D01" w:rsidRDefault="003C1AE5"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6AFB52D8" w14:textId="77777777" w:rsidR="003C1AE5" w:rsidRPr="004A5D01" w:rsidRDefault="003C1AE5"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46A625E6" w14:textId="77777777" w:rsidR="003C1AE5" w:rsidRPr="004A5D01" w:rsidRDefault="003C1AE5"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6F08C517" w14:textId="77777777" w:rsidR="003C1AE5" w:rsidRPr="004A5D01" w:rsidRDefault="003C1AE5"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3E7DE9B5" w14:textId="77777777" w:rsidR="003C1AE5" w:rsidRPr="004A5D01" w:rsidRDefault="003C1AE5"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7F7BA363" w14:textId="77777777" w:rsidR="003C1AE5" w:rsidRPr="004A5D01" w:rsidRDefault="003C1AE5"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4537F69D" w14:textId="77777777" w:rsidR="003C1AE5" w:rsidRPr="004A5D01" w:rsidRDefault="003C1AE5" w:rsidP="00AF6F0D">
            <w:pPr>
              <w:rPr>
                <w:rFonts w:ascii="Arial" w:hAnsi="Arial" w:cs="Arial"/>
                <w:b/>
                <w:sz w:val="18"/>
                <w:szCs w:val="18"/>
              </w:rPr>
            </w:pPr>
          </w:p>
        </w:tc>
        <w:tc>
          <w:tcPr>
            <w:tcW w:w="1134" w:type="dxa"/>
          </w:tcPr>
          <w:p w14:paraId="0EFCC360" w14:textId="77777777" w:rsidR="003C1AE5" w:rsidRPr="004A5D01" w:rsidRDefault="003C1AE5" w:rsidP="00AF6F0D">
            <w:pPr>
              <w:rPr>
                <w:rFonts w:ascii="Arial" w:hAnsi="Arial" w:cs="Arial"/>
                <w:b/>
                <w:sz w:val="18"/>
                <w:szCs w:val="18"/>
              </w:rPr>
            </w:pPr>
          </w:p>
        </w:tc>
      </w:tr>
      <w:tr w:rsidR="003C1AE5" w:rsidRPr="004A5D01" w14:paraId="762A4D68" w14:textId="77777777" w:rsidTr="00C04061">
        <w:trPr>
          <w:trHeight w:val="275"/>
        </w:trPr>
        <w:tc>
          <w:tcPr>
            <w:tcW w:w="1241" w:type="dxa"/>
            <w:shd w:val="clear" w:color="auto" w:fill="auto"/>
          </w:tcPr>
          <w:p w14:paraId="54D29C30" w14:textId="77777777" w:rsidR="003C1AE5" w:rsidRDefault="003C1AE5" w:rsidP="00AF6F0D">
            <w:pPr>
              <w:rPr>
                <w:rFonts w:ascii="Arial" w:hAnsi="Arial" w:cs="Arial"/>
                <w:sz w:val="18"/>
                <w:szCs w:val="18"/>
              </w:rPr>
            </w:pPr>
            <w:r>
              <w:rPr>
                <w:rFonts w:ascii="Arial" w:hAnsi="Arial" w:cs="Arial"/>
                <w:sz w:val="18"/>
                <w:szCs w:val="18"/>
              </w:rPr>
              <w:t>Radio button</w:t>
            </w:r>
          </w:p>
        </w:tc>
        <w:tc>
          <w:tcPr>
            <w:tcW w:w="2552" w:type="dxa"/>
            <w:shd w:val="clear" w:color="auto" w:fill="auto"/>
          </w:tcPr>
          <w:p w14:paraId="2EBEC224" w14:textId="77777777" w:rsidR="003C1AE5" w:rsidRDefault="003C1AE5" w:rsidP="00AF6F0D">
            <w:pPr>
              <w:rPr>
                <w:rFonts w:ascii="Arial" w:hAnsi="Arial" w:cs="Arial"/>
                <w:sz w:val="18"/>
                <w:szCs w:val="18"/>
              </w:rPr>
            </w:pPr>
            <w:r>
              <w:rPr>
                <w:rFonts w:ascii="Arial" w:hAnsi="Arial" w:cs="Arial"/>
                <w:sz w:val="18"/>
                <w:szCs w:val="18"/>
              </w:rPr>
              <w:t>List any previously saved scopes</w:t>
            </w:r>
          </w:p>
        </w:tc>
        <w:tc>
          <w:tcPr>
            <w:tcW w:w="850" w:type="dxa"/>
            <w:shd w:val="clear" w:color="auto" w:fill="auto"/>
          </w:tcPr>
          <w:p w14:paraId="672ABDB6"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6DBCD8C3" w14:textId="77777777" w:rsidR="003C1AE5" w:rsidRDefault="003C1AE5" w:rsidP="00AF6F0D">
            <w:pPr>
              <w:rPr>
                <w:rFonts w:ascii="Arial" w:hAnsi="Arial" w:cs="Arial"/>
                <w:sz w:val="18"/>
                <w:szCs w:val="18"/>
              </w:rPr>
            </w:pPr>
            <w:r>
              <w:rPr>
                <w:rFonts w:ascii="Arial" w:hAnsi="Arial" w:cs="Arial"/>
                <w:sz w:val="18"/>
                <w:szCs w:val="18"/>
              </w:rPr>
              <w:t>Any previous saved scopes for the user should be listed displaying the scope name and description.</w:t>
            </w:r>
          </w:p>
          <w:p w14:paraId="00D4B564" w14:textId="77777777" w:rsidR="003C1AE5" w:rsidRDefault="003C1AE5" w:rsidP="00AF6F0D">
            <w:pPr>
              <w:rPr>
                <w:rFonts w:ascii="Arial" w:hAnsi="Arial" w:cs="Arial"/>
                <w:sz w:val="18"/>
                <w:szCs w:val="18"/>
              </w:rPr>
            </w:pPr>
          </w:p>
          <w:p w14:paraId="7B3F7D3D" w14:textId="77777777" w:rsidR="003C1AE5" w:rsidRPr="0019238C" w:rsidRDefault="003C1AE5" w:rsidP="00AF6F0D">
            <w:pPr>
              <w:rPr>
                <w:rFonts w:ascii="Arial" w:hAnsi="Arial" w:cs="Arial"/>
                <w:sz w:val="18"/>
                <w:szCs w:val="18"/>
              </w:rPr>
            </w:pPr>
          </w:p>
        </w:tc>
        <w:tc>
          <w:tcPr>
            <w:tcW w:w="1134" w:type="dxa"/>
            <w:shd w:val="clear" w:color="auto" w:fill="auto"/>
          </w:tcPr>
          <w:p w14:paraId="4DB48B0A" w14:textId="77777777" w:rsidR="003C1AE5" w:rsidRDefault="003C1AE5"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246EA02" w14:textId="77777777" w:rsidR="003C1AE5" w:rsidRDefault="003C1AE5" w:rsidP="00AF6F0D">
            <w:pPr>
              <w:rPr>
                <w:rFonts w:ascii="Arial" w:hAnsi="Arial" w:cs="Arial"/>
                <w:sz w:val="18"/>
                <w:szCs w:val="18"/>
              </w:rPr>
            </w:pPr>
            <w:r>
              <w:rPr>
                <w:rFonts w:ascii="Arial" w:hAnsi="Arial" w:cs="Arial"/>
                <w:sz w:val="18"/>
                <w:szCs w:val="18"/>
              </w:rPr>
              <w:t>n/a</w:t>
            </w:r>
          </w:p>
        </w:tc>
        <w:tc>
          <w:tcPr>
            <w:tcW w:w="1360" w:type="dxa"/>
          </w:tcPr>
          <w:p w14:paraId="158C0D5F" w14:textId="77777777" w:rsidR="003C1AE5" w:rsidRDefault="003C1AE5" w:rsidP="00AF6F0D">
            <w:pPr>
              <w:rPr>
                <w:rFonts w:ascii="Arial" w:hAnsi="Arial" w:cs="Arial"/>
                <w:sz w:val="18"/>
                <w:szCs w:val="18"/>
              </w:rPr>
            </w:pPr>
            <w:r>
              <w:rPr>
                <w:rFonts w:ascii="Arial" w:hAnsi="Arial" w:cs="Arial"/>
                <w:sz w:val="18"/>
                <w:szCs w:val="18"/>
              </w:rPr>
              <w:t>N</w:t>
            </w:r>
          </w:p>
        </w:tc>
        <w:tc>
          <w:tcPr>
            <w:tcW w:w="1134" w:type="dxa"/>
          </w:tcPr>
          <w:p w14:paraId="38E9A34B" w14:textId="77777777" w:rsidR="003C1AE5" w:rsidRDefault="003C1AE5" w:rsidP="00AF6F0D">
            <w:pPr>
              <w:rPr>
                <w:rFonts w:ascii="Arial" w:hAnsi="Arial" w:cs="Arial"/>
                <w:sz w:val="18"/>
                <w:szCs w:val="18"/>
              </w:rPr>
            </w:pPr>
            <w:r>
              <w:rPr>
                <w:rFonts w:ascii="Arial" w:hAnsi="Arial" w:cs="Arial"/>
                <w:sz w:val="18"/>
                <w:szCs w:val="18"/>
              </w:rPr>
              <w:t>n/a</w:t>
            </w:r>
          </w:p>
        </w:tc>
      </w:tr>
      <w:tr w:rsidR="003C1AE5" w:rsidRPr="004A5D01" w14:paraId="3C18AD37"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4FE894D4" w14:textId="77777777" w:rsidR="003C1AE5" w:rsidRDefault="003C1AE5"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28A26135" w14:textId="77777777" w:rsidR="003C1AE5" w:rsidRDefault="003C1AE5" w:rsidP="00AF6F0D">
            <w:pPr>
              <w:rPr>
                <w:rFonts w:ascii="Arial" w:hAnsi="Arial" w:cs="Arial"/>
                <w:sz w:val="18"/>
                <w:szCs w:val="18"/>
              </w:rPr>
            </w:pPr>
            <w:r>
              <w:rPr>
                <w:rFonts w:ascii="Arial" w:hAnsi="Arial" w:cs="Arial"/>
                <w:sz w:val="18"/>
                <w:szCs w:val="18"/>
              </w:rPr>
              <w:t>Select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78780013"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2EA7C03B" w14:textId="77777777" w:rsidR="003C1AE5" w:rsidRDefault="003C1AE5" w:rsidP="00AF6F0D">
            <w:pPr>
              <w:rPr>
                <w:rFonts w:ascii="Arial" w:hAnsi="Arial" w:cs="Arial"/>
                <w:sz w:val="18"/>
                <w:szCs w:val="18"/>
              </w:rPr>
            </w:pPr>
            <w:r>
              <w:rPr>
                <w:rFonts w:ascii="Arial" w:hAnsi="Arial" w:cs="Arial"/>
                <w:sz w:val="18"/>
                <w:szCs w:val="18"/>
              </w:rPr>
              <w:t>Only enabled once a scope has been selected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865D7D"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61BD7E3E"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3DA0F7DA"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63512C2D" w14:textId="77777777" w:rsidR="003C1AE5" w:rsidRPr="004A5D01" w:rsidRDefault="003C1AE5" w:rsidP="00AF6F0D">
            <w:pPr>
              <w:rPr>
                <w:rFonts w:ascii="Arial" w:hAnsi="Arial" w:cs="Arial"/>
                <w:sz w:val="18"/>
                <w:szCs w:val="18"/>
              </w:rPr>
            </w:pPr>
            <w:r>
              <w:rPr>
                <w:rFonts w:ascii="Arial" w:hAnsi="Arial" w:cs="Arial"/>
                <w:sz w:val="18"/>
                <w:szCs w:val="18"/>
              </w:rPr>
              <w:t>n/a</w:t>
            </w:r>
          </w:p>
        </w:tc>
      </w:tr>
      <w:tr w:rsidR="003C1AE5" w:rsidRPr="004A5D01" w14:paraId="073660CB"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19B9DBEB" w14:textId="77777777" w:rsidR="003C1AE5" w:rsidRDefault="003C1AE5"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0A367E0C" w14:textId="77777777" w:rsidR="003C1AE5" w:rsidRDefault="003C1AE5" w:rsidP="00AF6F0D">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78E4442"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57DD9721" w14:textId="77777777" w:rsidR="003C1AE5" w:rsidRDefault="003C1AE5" w:rsidP="00AF6F0D">
            <w:pPr>
              <w:rPr>
                <w:rFonts w:ascii="Arial" w:hAnsi="Arial" w:cs="Arial"/>
                <w:sz w:val="18"/>
                <w:szCs w:val="18"/>
              </w:rPr>
            </w:pPr>
            <w:r>
              <w:rPr>
                <w:rFonts w:ascii="Arial" w:hAnsi="Arial" w:cs="Arial"/>
                <w:sz w:val="18"/>
                <w:szCs w:val="18"/>
              </w:rPr>
              <w:t>Returns to the calling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FBB031"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54A33485"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1422C1BD"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146F26F6" w14:textId="77777777" w:rsidR="003C1AE5" w:rsidRPr="004A5D01" w:rsidRDefault="003C1AE5" w:rsidP="00AF6F0D">
            <w:pPr>
              <w:rPr>
                <w:rFonts w:ascii="Arial" w:hAnsi="Arial" w:cs="Arial"/>
                <w:sz w:val="18"/>
                <w:szCs w:val="18"/>
              </w:rPr>
            </w:pPr>
            <w:r>
              <w:rPr>
                <w:rFonts w:ascii="Arial" w:hAnsi="Arial" w:cs="Arial"/>
                <w:sz w:val="18"/>
                <w:szCs w:val="18"/>
              </w:rPr>
              <w:t>n/a</w:t>
            </w:r>
          </w:p>
        </w:tc>
      </w:tr>
      <w:tr w:rsidR="003C1AE5" w:rsidRPr="004A5D01" w14:paraId="173684A3" w14:textId="77777777" w:rsidTr="00C04061">
        <w:trPr>
          <w:trHeight w:val="259"/>
        </w:trPr>
        <w:tc>
          <w:tcPr>
            <w:tcW w:w="12073" w:type="dxa"/>
            <w:gridSpan w:val="6"/>
            <w:shd w:val="clear" w:color="auto" w:fill="auto"/>
          </w:tcPr>
          <w:p w14:paraId="4C2C12C7" w14:textId="77777777" w:rsidR="003C1AE5" w:rsidRPr="00137A6D" w:rsidRDefault="003C1AE5"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51D93DA0" w14:textId="77777777" w:rsidR="003C1AE5" w:rsidRPr="004A5D01" w:rsidRDefault="003C1AE5" w:rsidP="00AF6F0D">
            <w:pPr>
              <w:rPr>
                <w:sz w:val="18"/>
                <w:szCs w:val="18"/>
              </w:rPr>
            </w:pPr>
            <w:r>
              <w:rPr>
                <w:sz w:val="18"/>
                <w:szCs w:val="18"/>
              </w:rPr>
              <w:t>Y</w:t>
            </w:r>
          </w:p>
        </w:tc>
        <w:tc>
          <w:tcPr>
            <w:tcW w:w="1134" w:type="dxa"/>
          </w:tcPr>
          <w:p w14:paraId="161DFB18" w14:textId="77777777" w:rsidR="003C1AE5" w:rsidRPr="004A5D01" w:rsidRDefault="003C1AE5" w:rsidP="00AF6F0D">
            <w:pPr>
              <w:rPr>
                <w:sz w:val="18"/>
                <w:szCs w:val="18"/>
              </w:rPr>
            </w:pPr>
            <w:r>
              <w:rPr>
                <w:sz w:val="18"/>
                <w:szCs w:val="18"/>
              </w:rPr>
              <w:t>tbd</w:t>
            </w:r>
          </w:p>
        </w:tc>
      </w:tr>
    </w:tbl>
    <w:p w14:paraId="218B2E8B" w14:textId="77777777" w:rsidR="003C1AE5" w:rsidRDefault="003C1AE5" w:rsidP="00AF6F0D">
      <w:pPr>
        <w:pStyle w:val="Heading4"/>
        <w:ind w:left="0" w:firstLine="0"/>
        <w:sectPr w:rsidR="003C1AE5" w:rsidSect="00594509">
          <w:pgSz w:w="15840" w:h="12240" w:orient="landscape" w:code="1"/>
          <w:pgMar w:top="1797" w:right="1616" w:bottom="1797" w:left="851" w:header="567" w:footer="720" w:gutter="0"/>
          <w:cols w:space="720"/>
          <w:docGrid w:linePitch="360"/>
        </w:sectPr>
      </w:pPr>
    </w:p>
    <w:p w14:paraId="73854F5A" w14:textId="77777777" w:rsidR="003C1AE5" w:rsidRDefault="003C1AE5" w:rsidP="00AF6F0D">
      <w:pPr>
        <w:pStyle w:val="Heading4"/>
        <w:ind w:left="0" w:firstLine="0"/>
      </w:pPr>
      <w:r>
        <w:t>Report Manager – “Select Scope” Screen Mock Up</w:t>
      </w:r>
    </w:p>
    <w:p w14:paraId="5C422D20" w14:textId="77777777" w:rsidR="003C1AE5" w:rsidRDefault="003C1AE5" w:rsidP="00AF6F0D"/>
    <w:p w14:paraId="71CA0129" w14:textId="77777777" w:rsidR="003C1AE5" w:rsidRDefault="00A96D2E" w:rsidP="00AF6F0D">
      <w:pPr>
        <w:rPr>
          <w:noProof/>
          <w:lang w:eastAsia="en-GB"/>
        </w:rPr>
      </w:pPr>
      <w:r>
        <w:rPr>
          <w:noProof/>
          <w:lang w:eastAsia="en-GB"/>
        </w:rPr>
        <w:drawing>
          <wp:inline distT="0" distB="0" distL="0" distR="0" wp14:anchorId="7410F053" wp14:editId="48E0A41A">
            <wp:extent cx="5009515" cy="3064510"/>
            <wp:effectExtent l="0" t="0" r="635" b="2540"/>
            <wp:docPr id="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9515" cy="3064510"/>
                    </a:xfrm>
                    <a:prstGeom prst="rect">
                      <a:avLst/>
                    </a:prstGeom>
                    <a:noFill/>
                    <a:ln>
                      <a:noFill/>
                    </a:ln>
                  </pic:spPr>
                </pic:pic>
              </a:graphicData>
            </a:graphic>
          </wp:inline>
        </w:drawing>
      </w:r>
    </w:p>
    <w:p w14:paraId="6D9B683E" w14:textId="77777777" w:rsidR="00847210" w:rsidRDefault="00847210" w:rsidP="00AF6F0D">
      <w:pPr>
        <w:rPr>
          <w:noProof/>
          <w:lang w:eastAsia="en-GB"/>
        </w:rPr>
      </w:pPr>
    </w:p>
    <w:p w14:paraId="7DFB1785" w14:textId="77777777" w:rsidR="00847210" w:rsidRPr="001A3F08" w:rsidRDefault="00847210" w:rsidP="00AF6F0D"/>
    <w:p w14:paraId="24C2330B" w14:textId="77777777" w:rsidR="003C1AE5" w:rsidRDefault="003C1AE5" w:rsidP="00AF6F0D">
      <w:pPr>
        <w:pStyle w:val="Heading4"/>
        <w:numPr>
          <w:ilvl w:val="0"/>
          <w:numId w:val="0"/>
        </w:numPr>
      </w:pPr>
    </w:p>
    <w:p w14:paraId="492CEBDC" w14:textId="77777777" w:rsidR="003C1AE5" w:rsidRDefault="003C1AE5" w:rsidP="00AF6F0D">
      <w:pPr>
        <w:sectPr w:rsidR="003C1AE5" w:rsidSect="003C1AE5">
          <w:pgSz w:w="12240" w:h="15840" w:code="1"/>
          <w:pgMar w:top="1616" w:right="1797" w:bottom="851" w:left="1797" w:header="567" w:footer="720" w:gutter="0"/>
          <w:cols w:space="720"/>
          <w:docGrid w:linePitch="360"/>
        </w:sectPr>
      </w:pPr>
    </w:p>
    <w:p w14:paraId="5B613FF8" w14:textId="77777777" w:rsidR="00BF060B" w:rsidRDefault="00BF060B" w:rsidP="00AF6F0D">
      <w:pPr>
        <w:pStyle w:val="Heading3"/>
        <w:ind w:left="0" w:firstLine="0"/>
      </w:pPr>
      <w:bookmarkStart w:id="485" w:name="_Toc422842048"/>
      <w:r>
        <w:t>PMUC023 – Get Report Filter(s)</w:t>
      </w:r>
      <w:bookmarkEnd w:id="485"/>
    </w:p>
    <w:p w14:paraId="3CE00042" w14:textId="77777777" w:rsidR="00BF060B" w:rsidRDefault="00BF060B"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BF060B" w:rsidRPr="005D68D4" w14:paraId="50FBE467" w14:textId="77777777" w:rsidTr="00C04061">
        <w:tc>
          <w:tcPr>
            <w:tcW w:w="9322" w:type="dxa"/>
            <w:gridSpan w:val="2"/>
            <w:shd w:val="pct20" w:color="auto" w:fill="auto"/>
          </w:tcPr>
          <w:p w14:paraId="7876C4C8" w14:textId="77777777" w:rsidR="00BF060B" w:rsidRPr="005D68D4" w:rsidRDefault="00BF060B"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PMUC019</w:t>
            </w:r>
          </w:p>
          <w:p w14:paraId="7F682091" w14:textId="77777777" w:rsidR="00BF060B" w:rsidRPr="005D68D4" w:rsidRDefault="00BF060B" w:rsidP="00AF6F0D">
            <w:pPr>
              <w:rPr>
                <w:rFonts w:ascii="Arial" w:hAnsi="Arial" w:cs="Arial"/>
                <w:b/>
                <w:bCs/>
                <w:sz w:val="18"/>
                <w:szCs w:val="18"/>
              </w:rPr>
            </w:pPr>
          </w:p>
          <w:p w14:paraId="58B65AE0"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Get Report Filters</w:t>
            </w:r>
          </w:p>
          <w:p w14:paraId="66C93B7C" w14:textId="77777777" w:rsidR="00BF060B" w:rsidRPr="005D68D4" w:rsidRDefault="00BF060B" w:rsidP="00AF6F0D">
            <w:pPr>
              <w:rPr>
                <w:rFonts w:ascii="Arial" w:hAnsi="Arial" w:cs="Arial"/>
                <w:b/>
                <w:sz w:val="18"/>
                <w:szCs w:val="18"/>
              </w:rPr>
            </w:pPr>
          </w:p>
        </w:tc>
      </w:tr>
      <w:tr w:rsidR="00BF060B" w:rsidRPr="005D68D4" w14:paraId="4AC3FB20" w14:textId="77777777" w:rsidTr="00C04061">
        <w:tc>
          <w:tcPr>
            <w:tcW w:w="2093" w:type="dxa"/>
            <w:shd w:val="pct20" w:color="auto" w:fill="auto"/>
          </w:tcPr>
          <w:p w14:paraId="6A7633E2"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Summary</w:t>
            </w:r>
          </w:p>
          <w:p w14:paraId="53B15797" w14:textId="77777777" w:rsidR="00BF060B" w:rsidRPr="005D68D4" w:rsidRDefault="00BF060B" w:rsidP="00AF6F0D">
            <w:pPr>
              <w:rPr>
                <w:rFonts w:ascii="Arial" w:hAnsi="Arial" w:cs="Arial"/>
                <w:b/>
                <w:bCs/>
                <w:sz w:val="18"/>
                <w:szCs w:val="18"/>
              </w:rPr>
            </w:pPr>
          </w:p>
        </w:tc>
        <w:tc>
          <w:tcPr>
            <w:tcW w:w="7229" w:type="dxa"/>
            <w:shd w:val="clear" w:color="auto" w:fill="auto"/>
          </w:tcPr>
          <w:p w14:paraId="557A2AAC" w14:textId="77777777" w:rsidR="00BF060B" w:rsidRPr="009E3CE8" w:rsidRDefault="00BF060B" w:rsidP="00AF6F0D">
            <w:pPr>
              <w:rPr>
                <w:rFonts w:ascii="Arial" w:hAnsi="Arial" w:cs="Arial"/>
                <w:sz w:val="18"/>
                <w:szCs w:val="18"/>
              </w:rPr>
            </w:pPr>
            <w:r>
              <w:rPr>
                <w:rFonts w:ascii="Arial" w:hAnsi="Arial" w:cs="Arial"/>
                <w:sz w:val="18"/>
                <w:szCs w:val="18"/>
              </w:rPr>
              <w:t>Function that obtains the pre-defined and user defined report “filters”</w:t>
            </w:r>
          </w:p>
        </w:tc>
      </w:tr>
      <w:tr w:rsidR="00BF060B" w:rsidRPr="005D68D4" w14:paraId="4825F099" w14:textId="77777777" w:rsidTr="00C04061">
        <w:tc>
          <w:tcPr>
            <w:tcW w:w="2093" w:type="dxa"/>
            <w:shd w:val="pct20" w:color="auto" w:fill="auto"/>
          </w:tcPr>
          <w:p w14:paraId="5B85D104"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Actor</w:t>
            </w:r>
          </w:p>
          <w:p w14:paraId="37B070DA" w14:textId="77777777" w:rsidR="00BF060B" w:rsidRPr="005D68D4" w:rsidRDefault="00BF060B" w:rsidP="00AF6F0D">
            <w:pPr>
              <w:rPr>
                <w:rFonts w:ascii="Arial" w:hAnsi="Arial" w:cs="Arial"/>
                <w:bCs/>
                <w:color w:val="FF0000"/>
                <w:sz w:val="18"/>
                <w:szCs w:val="18"/>
              </w:rPr>
            </w:pPr>
          </w:p>
        </w:tc>
        <w:tc>
          <w:tcPr>
            <w:tcW w:w="7229" w:type="dxa"/>
            <w:shd w:val="clear" w:color="auto" w:fill="auto"/>
          </w:tcPr>
          <w:p w14:paraId="06E63257" w14:textId="1FBA3A47" w:rsidR="00BF060B" w:rsidRPr="005D68D4" w:rsidRDefault="00DB2F0C" w:rsidP="00AF6F0D">
            <w:pPr>
              <w:rPr>
                <w:rFonts w:ascii="Arial" w:hAnsi="Arial" w:cs="Arial"/>
                <w:sz w:val="18"/>
                <w:szCs w:val="18"/>
              </w:rPr>
            </w:pPr>
            <w:r>
              <w:rPr>
                <w:rFonts w:ascii="Arial" w:hAnsi="Arial" w:cs="Arial"/>
                <w:sz w:val="18"/>
                <w:szCs w:val="18"/>
              </w:rPr>
              <w:t>PlanManager</w:t>
            </w:r>
            <w:r w:rsidR="00BF060B" w:rsidRPr="007702FC">
              <w:rPr>
                <w:rFonts w:ascii="Arial" w:hAnsi="Arial" w:cs="Arial"/>
                <w:sz w:val="18"/>
                <w:szCs w:val="18"/>
              </w:rPr>
              <w:t xml:space="preserve"> User</w:t>
            </w:r>
          </w:p>
        </w:tc>
      </w:tr>
      <w:tr w:rsidR="00BF060B" w:rsidRPr="005D68D4" w14:paraId="762A41C7" w14:textId="77777777" w:rsidTr="00C04061">
        <w:tc>
          <w:tcPr>
            <w:tcW w:w="2093" w:type="dxa"/>
            <w:shd w:val="pct20" w:color="auto" w:fill="auto"/>
          </w:tcPr>
          <w:p w14:paraId="728BF1E0"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Trigger</w:t>
            </w:r>
          </w:p>
          <w:p w14:paraId="7DCB0579" w14:textId="77777777" w:rsidR="00BF060B" w:rsidRPr="005D68D4" w:rsidRDefault="00BF060B" w:rsidP="00AF6F0D">
            <w:pPr>
              <w:rPr>
                <w:rFonts w:ascii="Arial" w:hAnsi="Arial" w:cs="Arial"/>
                <w:b/>
                <w:bCs/>
                <w:sz w:val="18"/>
                <w:szCs w:val="18"/>
              </w:rPr>
            </w:pPr>
          </w:p>
        </w:tc>
        <w:tc>
          <w:tcPr>
            <w:tcW w:w="7229" w:type="dxa"/>
            <w:shd w:val="clear" w:color="auto" w:fill="auto"/>
          </w:tcPr>
          <w:p w14:paraId="709DF0C2" w14:textId="77777777" w:rsidR="00BF060B" w:rsidRPr="005D68D4" w:rsidRDefault="00BF060B" w:rsidP="00AF6F0D">
            <w:pPr>
              <w:rPr>
                <w:rFonts w:ascii="Arial" w:hAnsi="Arial" w:cs="Arial"/>
                <w:sz w:val="18"/>
                <w:szCs w:val="18"/>
              </w:rPr>
            </w:pPr>
            <w:r>
              <w:rPr>
                <w:rFonts w:ascii="Arial" w:hAnsi="Arial" w:cs="Arial"/>
                <w:sz w:val="18"/>
                <w:szCs w:val="18"/>
              </w:rPr>
              <w:t>User selecting the Select Filter pull down list from the “Request Reports” or “Manage Reports” screen</w:t>
            </w:r>
          </w:p>
        </w:tc>
      </w:tr>
      <w:tr w:rsidR="00BF060B" w:rsidRPr="005D68D4" w14:paraId="3871626B" w14:textId="77777777" w:rsidTr="00C04061">
        <w:tc>
          <w:tcPr>
            <w:tcW w:w="2093" w:type="dxa"/>
            <w:shd w:val="pct20" w:color="auto" w:fill="auto"/>
          </w:tcPr>
          <w:p w14:paraId="4E2A6082"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Pre- conditions</w:t>
            </w:r>
          </w:p>
          <w:p w14:paraId="4AC546C0" w14:textId="77777777" w:rsidR="00BF060B" w:rsidRPr="005D68D4" w:rsidRDefault="00BF060B" w:rsidP="00AF6F0D">
            <w:pPr>
              <w:rPr>
                <w:rFonts w:ascii="Arial" w:hAnsi="Arial" w:cs="Arial"/>
                <w:bCs/>
                <w:color w:val="FF0000"/>
                <w:sz w:val="18"/>
                <w:szCs w:val="18"/>
              </w:rPr>
            </w:pPr>
          </w:p>
        </w:tc>
        <w:tc>
          <w:tcPr>
            <w:tcW w:w="7229" w:type="dxa"/>
            <w:shd w:val="clear" w:color="auto" w:fill="auto"/>
          </w:tcPr>
          <w:p w14:paraId="0D380055" w14:textId="77777777" w:rsidR="00BF060B" w:rsidRPr="00FF3E36" w:rsidRDefault="00BF060B"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Request </w:t>
            </w:r>
            <w:r w:rsidRPr="00322B9D">
              <w:rPr>
                <w:rFonts w:ascii="Arial" w:hAnsi="Arial" w:cs="Arial"/>
                <w:sz w:val="18"/>
                <w:szCs w:val="18"/>
              </w:rPr>
              <w:t>Report</w:t>
            </w:r>
            <w:r>
              <w:rPr>
                <w:rFonts w:ascii="Arial" w:hAnsi="Arial" w:cs="Arial"/>
                <w:sz w:val="18"/>
                <w:szCs w:val="18"/>
              </w:rPr>
              <w:t xml:space="preserve"> or Create Report</w:t>
            </w:r>
            <w:r w:rsidRPr="00322B9D">
              <w:rPr>
                <w:rFonts w:ascii="Arial" w:hAnsi="Arial" w:cs="Arial"/>
                <w:sz w:val="18"/>
                <w:szCs w:val="18"/>
              </w:rPr>
              <w:t xml:space="preserve"> option</w:t>
            </w:r>
          </w:p>
        </w:tc>
      </w:tr>
      <w:tr w:rsidR="00BF060B" w:rsidRPr="005D68D4" w14:paraId="492C0B3A" w14:textId="77777777" w:rsidTr="00C04061">
        <w:tc>
          <w:tcPr>
            <w:tcW w:w="2093" w:type="dxa"/>
            <w:shd w:val="pct20" w:color="auto" w:fill="auto"/>
          </w:tcPr>
          <w:p w14:paraId="70D97CC8"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Post –conditions</w:t>
            </w:r>
          </w:p>
          <w:p w14:paraId="629503A8" w14:textId="77777777" w:rsidR="00BF060B" w:rsidRPr="005D68D4" w:rsidRDefault="00BF060B" w:rsidP="00AF6F0D">
            <w:pPr>
              <w:rPr>
                <w:rFonts w:ascii="Arial" w:hAnsi="Arial" w:cs="Arial"/>
                <w:b/>
                <w:bCs/>
                <w:sz w:val="18"/>
                <w:szCs w:val="18"/>
              </w:rPr>
            </w:pPr>
          </w:p>
        </w:tc>
        <w:tc>
          <w:tcPr>
            <w:tcW w:w="7229" w:type="dxa"/>
            <w:shd w:val="clear" w:color="auto" w:fill="auto"/>
          </w:tcPr>
          <w:p w14:paraId="09BA3FBE" w14:textId="77777777" w:rsidR="00BF060B" w:rsidRPr="005D68D4" w:rsidRDefault="00BF060B" w:rsidP="00AF6F0D">
            <w:pPr>
              <w:rPr>
                <w:rFonts w:ascii="Arial" w:hAnsi="Arial" w:cs="Arial"/>
                <w:sz w:val="18"/>
                <w:szCs w:val="18"/>
              </w:rPr>
            </w:pPr>
            <w:r>
              <w:rPr>
                <w:rFonts w:ascii="Arial" w:hAnsi="Arial" w:cs="Arial"/>
                <w:sz w:val="18"/>
                <w:szCs w:val="18"/>
              </w:rPr>
              <w:t>The user is able to select a filter to run the report for</w:t>
            </w:r>
          </w:p>
        </w:tc>
      </w:tr>
      <w:tr w:rsidR="00BF060B" w:rsidRPr="005D68D4" w14:paraId="3AA7AD8B" w14:textId="77777777" w:rsidTr="00C04061">
        <w:tc>
          <w:tcPr>
            <w:tcW w:w="2093" w:type="dxa"/>
            <w:shd w:val="pct20" w:color="auto" w:fill="auto"/>
          </w:tcPr>
          <w:p w14:paraId="39B79A8B"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3B0A49B" w14:textId="77777777" w:rsidR="00BF060B" w:rsidRPr="005D68D4" w:rsidRDefault="00BF060B" w:rsidP="00AF6F0D">
            <w:pPr>
              <w:rPr>
                <w:rFonts w:ascii="Arial" w:hAnsi="Arial" w:cs="Arial"/>
                <w:sz w:val="18"/>
                <w:szCs w:val="18"/>
              </w:rPr>
            </w:pPr>
            <w:r>
              <w:rPr>
                <w:rFonts w:ascii="Arial" w:hAnsi="Arial" w:cs="Arial"/>
                <w:sz w:val="18"/>
                <w:szCs w:val="18"/>
              </w:rPr>
              <w:t>Adhoc</w:t>
            </w:r>
          </w:p>
        </w:tc>
      </w:tr>
      <w:tr w:rsidR="00BF060B" w:rsidRPr="005D68D4" w14:paraId="0D3F098D" w14:textId="77777777" w:rsidTr="00C04061">
        <w:tc>
          <w:tcPr>
            <w:tcW w:w="2093" w:type="dxa"/>
            <w:shd w:val="pct20" w:color="auto" w:fill="auto"/>
          </w:tcPr>
          <w:p w14:paraId="4DB9822A"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Basic Course of Action</w:t>
            </w:r>
          </w:p>
          <w:p w14:paraId="60C368D6" w14:textId="77777777" w:rsidR="00BF060B" w:rsidRPr="005D68D4" w:rsidRDefault="00BF060B" w:rsidP="00AF6F0D">
            <w:pPr>
              <w:rPr>
                <w:rFonts w:ascii="Arial" w:hAnsi="Arial" w:cs="Arial"/>
                <w:b/>
                <w:bCs/>
                <w:sz w:val="18"/>
                <w:szCs w:val="18"/>
              </w:rPr>
            </w:pPr>
          </w:p>
          <w:p w14:paraId="4399C2F1" w14:textId="77777777" w:rsidR="00BF060B" w:rsidRPr="005D68D4" w:rsidRDefault="00BF060B" w:rsidP="00AF6F0D">
            <w:pPr>
              <w:rPr>
                <w:rFonts w:ascii="Arial" w:hAnsi="Arial" w:cs="Arial"/>
                <w:b/>
                <w:bCs/>
                <w:sz w:val="18"/>
                <w:szCs w:val="18"/>
              </w:rPr>
            </w:pPr>
          </w:p>
        </w:tc>
        <w:tc>
          <w:tcPr>
            <w:tcW w:w="7229" w:type="dxa"/>
            <w:shd w:val="clear" w:color="auto" w:fill="auto"/>
          </w:tcPr>
          <w:p w14:paraId="7CD87249" w14:textId="77777777" w:rsidR="00BF060B" w:rsidRDefault="00BF060B" w:rsidP="004E06BD">
            <w:pPr>
              <w:numPr>
                <w:ilvl w:val="0"/>
                <w:numId w:val="53"/>
              </w:numPr>
              <w:rPr>
                <w:rFonts w:ascii="Arial" w:hAnsi="Arial" w:cs="Arial"/>
                <w:sz w:val="18"/>
                <w:szCs w:val="18"/>
              </w:rPr>
            </w:pPr>
            <w:r>
              <w:rPr>
                <w:rFonts w:ascii="Arial" w:hAnsi="Arial" w:cs="Arial"/>
                <w:sz w:val="18"/>
                <w:szCs w:val="18"/>
              </w:rPr>
              <w:t>The user selects a report from the available reports list</w:t>
            </w:r>
          </w:p>
          <w:p w14:paraId="16A55973" w14:textId="77777777" w:rsidR="00BF060B" w:rsidRDefault="00BF060B" w:rsidP="004E06BD">
            <w:pPr>
              <w:numPr>
                <w:ilvl w:val="0"/>
                <w:numId w:val="53"/>
              </w:numPr>
              <w:rPr>
                <w:rFonts w:ascii="Arial" w:hAnsi="Arial" w:cs="Arial"/>
                <w:sz w:val="18"/>
                <w:szCs w:val="18"/>
              </w:rPr>
            </w:pPr>
            <w:r>
              <w:rPr>
                <w:rFonts w:ascii="Arial" w:hAnsi="Arial" w:cs="Arial"/>
                <w:sz w:val="18"/>
                <w:szCs w:val="18"/>
              </w:rPr>
              <w:t>The system displays the default filter for the selected report</w:t>
            </w:r>
          </w:p>
          <w:p w14:paraId="60655F3A" w14:textId="77777777" w:rsidR="00BF060B" w:rsidRDefault="00BF060B" w:rsidP="004E06BD">
            <w:pPr>
              <w:numPr>
                <w:ilvl w:val="0"/>
                <w:numId w:val="53"/>
              </w:numPr>
              <w:rPr>
                <w:rFonts w:ascii="Arial" w:hAnsi="Arial" w:cs="Arial"/>
                <w:sz w:val="18"/>
                <w:szCs w:val="18"/>
              </w:rPr>
            </w:pPr>
            <w:r>
              <w:rPr>
                <w:rFonts w:ascii="Arial" w:hAnsi="Arial" w:cs="Arial"/>
                <w:sz w:val="18"/>
                <w:szCs w:val="18"/>
              </w:rPr>
              <w:t>The user chooses the “Select a Filter” option</w:t>
            </w:r>
          </w:p>
          <w:p w14:paraId="2C0314BB" w14:textId="77777777" w:rsidR="00BF060B" w:rsidRPr="00B50ADF" w:rsidRDefault="00BF060B" w:rsidP="004E06BD">
            <w:pPr>
              <w:numPr>
                <w:ilvl w:val="0"/>
                <w:numId w:val="53"/>
              </w:numPr>
              <w:rPr>
                <w:rFonts w:ascii="Arial" w:hAnsi="Arial" w:cs="Arial"/>
                <w:sz w:val="18"/>
                <w:szCs w:val="18"/>
              </w:rPr>
            </w:pPr>
            <w:r>
              <w:rPr>
                <w:rFonts w:ascii="Arial" w:hAnsi="Arial" w:cs="Arial"/>
                <w:sz w:val="18"/>
                <w:szCs w:val="18"/>
              </w:rPr>
              <w:t>The system displays a list of report filters available to the user for selection</w:t>
            </w:r>
          </w:p>
        </w:tc>
      </w:tr>
      <w:tr w:rsidR="00BF060B" w:rsidRPr="005D68D4" w14:paraId="19DA020F" w14:textId="77777777" w:rsidTr="00C04061">
        <w:tc>
          <w:tcPr>
            <w:tcW w:w="2093" w:type="dxa"/>
            <w:shd w:val="pct20" w:color="auto" w:fill="auto"/>
          </w:tcPr>
          <w:p w14:paraId="465E21DE"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Alternate scenario extensions</w:t>
            </w:r>
          </w:p>
          <w:p w14:paraId="24460B9B" w14:textId="77777777" w:rsidR="00BF060B" w:rsidRPr="005D68D4" w:rsidRDefault="00BF060B" w:rsidP="00AF6F0D">
            <w:pPr>
              <w:rPr>
                <w:rFonts w:ascii="Arial" w:hAnsi="Arial" w:cs="Arial"/>
                <w:b/>
                <w:bCs/>
                <w:sz w:val="18"/>
                <w:szCs w:val="18"/>
              </w:rPr>
            </w:pPr>
          </w:p>
          <w:p w14:paraId="2E37F780" w14:textId="77777777" w:rsidR="00BF060B" w:rsidRPr="005D68D4" w:rsidRDefault="00BF060B" w:rsidP="00AF6F0D">
            <w:pPr>
              <w:rPr>
                <w:rFonts w:ascii="Arial" w:hAnsi="Arial" w:cs="Arial"/>
                <w:b/>
                <w:bCs/>
                <w:sz w:val="18"/>
                <w:szCs w:val="18"/>
              </w:rPr>
            </w:pPr>
          </w:p>
        </w:tc>
        <w:tc>
          <w:tcPr>
            <w:tcW w:w="7229" w:type="dxa"/>
            <w:shd w:val="clear" w:color="auto" w:fill="auto"/>
          </w:tcPr>
          <w:p w14:paraId="341EBA33" w14:textId="77777777" w:rsidR="00BF060B" w:rsidRPr="005D68D4" w:rsidRDefault="00BF060B" w:rsidP="00AF6F0D">
            <w:pPr>
              <w:rPr>
                <w:rFonts w:ascii="Arial" w:hAnsi="Arial" w:cs="Arial"/>
                <w:sz w:val="18"/>
                <w:szCs w:val="18"/>
              </w:rPr>
            </w:pPr>
          </w:p>
        </w:tc>
      </w:tr>
      <w:tr w:rsidR="00BF060B" w:rsidRPr="005D68D4" w14:paraId="2D15A6F5" w14:textId="77777777" w:rsidTr="00C04061">
        <w:trPr>
          <w:trHeight w:val="683"/>
        </w:trPr>
        <w:tc>
          <w:tcPr>
            <w:tcW w:w="2093" w:type="dxa"/>
            <w:shd w:val="pct20" w:color="auto" w:fill="auto"/>
          </w:tcPr>
          <w:p w14:paraId="5B8DB085"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Business Logic/ Rules/ Supplementary Info</w:t>
            </w:r>
          </w:p>
          <w:p w14:paraId="65B9CB8F" w14:textId="77777777" w:rsidR="00BF060B" w:rsidRPr="005D68D4" w:rsidRDefault="00BF060B" w:rsidP="00AF6F0D">
            <w:pPr>
              <w:rPr>
                <w:rFonts w:ascii="Arial" w:hAnsi="Arial" w:cs="Arial"/>
                <w:b/>
                <w:bCs/>
                <w:sz w:val="18"/>
                <w:szCs w:val="18"/>
              </w:rPr>
            </w:pPr>
          </w:p>
        </w:tc>
        <w:tc>
          <w:tcPr>
            <w:tcW w:w="7229" w:type="dxa"/>
            <w:shd w:val="clear" w:color="auto" w:fill="auto"/>
          </w:tcPr>
          <w:p w14:paraId="23C326B6" w14:textId="2A444526" w:rsidR="00BF060B" w:rsidRPr="00C91AB4" w:rsidRDefault="00BF060B" w:rsidP="004E06BD">
            <w:pPr>
              <w:pStyle w:val="ListParagraph"/>
              <w:numPr>
                <w:ilvl w:val="0"/>
                <w:numId w:val="164"/>
              </w:numPr>
              <w:rPr>
                <w:rFonts w:cs="Arial"/>
                <w:sz w:val="18"/>
                <w:szCs w:val="18"/>
                <w:u w:val="single"/>
              </w:rPr>
            </w:pPr>
            <w:r w:rsidRPr="00C91AB4">
              <w:rPr>
                <w:rFonts w:cs="Arial"/>
                <w:sz w:val="18"/>
                <w:szCs w:val="18"/>
                <w:u w:val="single"/>
              </w:rPr>
              <w:t>Default Filter</w:t>
            </w:r>
          </w:p>
          <w:p w14:paraId="10B0CDF7" w14:textId="77777777" w:rsidR="00BF060B" w:rsidRDefault="00BF060B" w:rsidP="00AF6F0D">
            <w:pPr>
              <w:rPr>
                <w:rFonts w:ascii="Arial" w:hAnsi="Arial" w:cs="Arial"/>
                <w:sz w:val="18"/>
                <w:szCs w:val="18"/>
              </w:rPr>
            </w:pPr>
            <w:r>
              <w:rPr>
                <w:rFonts w:ascii="Arial" w:hAnsi="Arial" w:cs="Arial"/>
                <w:sz w:val="18"/>
                <w:szCs w:val="18"/>
              </w:rPr>
              <w:t>When a report is created a filter needs to be flagged and stored as the default for the report.</w:t>
            </w:r>
          </w:p>
          <w:p w14:paraId="69DA38E5" w14:textId="77777777" w:rsidR="00BF060B" w:rsidRDefault="00BF060B" w:rsidP="00AF6F0D">
            <w:pPr>
              <w:rPr>
                <w:rFonts w:ascii="Arial" w:hAnsi="Arial" w:cs="Arial"/>
                <w:sz w:val="18"/>
                <w:szCs w:val="18"/>
              </w:rPr>
            </w:pPr>
          </w:p>
          <w:p w14:paraId="73C5A3EC" w14:textId="77777777" w:rsidR="00BF060B" w:rsidRPr="003B6273" w:rsidRDefault="00BF060B" w:rsidP="00AF6F0D">
            <w:pPr>
              <w:rPr>
                <w:rFonts w:ascii="Arial" w:hAnsi="Arial" w:cs="Arial"/>
                <w:sz w:val="18"/>
                <w:szCs w:val="18"/>
              </w:rPr>
            </w:pPr>
            <w:r>
              <w:rPr>
                <w:rFonts w:ascii="Arial" w:hAnsi="Arial" w:cs="Arial"/>
                <w:sz w:val="18"/>
                <w:szCs w:val="18"/>
              </w:rPr>
              <w:t>For any standard reports a system default filter will be defined.  The user cannot override the default for standard reports, if they want to change it then they will have to use the Save As facility and link a different filter to the report.</w:t>
            </w:r>
          </w:p>
          <w:p w14:paraId="002E82CF" w14:textId="77777777" w:rsidR="00BF060B" w:rsidRDefault="00BF060B" w:rsidP="00AF6F0D">
            <w:pPr>
              <w:rPr>
                <w:rFonts w:ascii="Arial" w:hAnsi="Arial" w:cs="Arial"/>
                <w:sz w:val="18"/>
                <w:szCs w:val="18"/>
                <w:u w:val="single"/>
              </w:rPr>
            </w:pPr>
          </w:p>
          <w:p w14:paraId="135CEC3C" w14:textId="284031DA" w:rsidR="00BF060B" w:rsidRPr="00C91AB4" w:rsidRDefault="00BF060B" w:rsidP="004E06BD">
            <w:pPr>
              <w:pStyle w:val="ListParagraph"/>
              <w:numPr>
                <w:ilvl w:val="0"/>
                <w:numId w:val="164"/>
              </w:numPr>
              <w:rPr>
                <w:rFonts w:cs="Arial"/>
                <w:sz w:val="18"/>
                <w:szCs w:val="18"/>
                <w:u w:val="single"/>
              </w:rPr>
            </w:pPr>
            <w:r w:rsidRPr="00C91AB4">
              <w:rPr>
                <w:rFonts w:cs="Arial"/>
                <w:sz w:val="18"/>
                <w:szCs w:val="18"/>
                <w:u w:val="single"/>
              </w:rPr>
              <w:t>Display Report Filters</w:t>
            </w:r>
          </w:p>
          <w:p w14:paraId="6EDF73A4" w14:textId="77777777" w:rsidR="00BF060B" w:rsidRDefault="00BF060B" w:rsidP="00AF6F0D">
            <w:pPr>
              <w:rPr>
                <w:rFonts w:ascii="Arial" w:hAnsi="Arial" w:cs="Arial"/>
                <w:sz w:val="18"/>
                <w:szCs w:val="18"/>
              </w:rPr>
            </w:pPr>
            <w:r>
              <w:rPr>
                <w:rFonts w:ascii="Arial" w:hAnsi="Arial" w:cs="Arial"/>
                <w:sz w:val="18"/>
                <w:szCs w:val="18"/>
              </w:rPr>
              <w:t>There are two type of report filters:</w:t>
            </w:r>
          </w:p>
          <w:p w14:paraId="0D644B7B" w14:textId="77777777" w:rsidR="00BF060B" w:rsidRDefault="00BF060B" w:rsidP="004E06BD">
            <w:pPr>
              <w:numPr>
                <w:ilvl w:val="0"/>
                <w:numId w:val="54"/>
              </w:numPr>
              <w:rPr>
                <w:rFonts w:ascii="Arial" w:hAnsi="Arial" w:cs="Arial"/>
                <w:sz w:val="18"/>
                <w:szCs w:val="18"/>
              </w:rPr>
            </w:pPr>
            <w:r>
              <w:rPr>
                <w:rFonts w:ascii="Arial" w:hAnsi="Arial" w:cs="Arial"/>
                <w:sz w:val="18"/>
                <w:szCs w:val="18"/>
              </w:rPr>
              <w:t>System defined for the standard reports</w:t>
            </w:r>
          </w:p>
          <w:p w14:paraId="5BB05EC3" w14:textId="77777777" w:rsidR="00BF060B" w:rsidRDefault="00BF060B" w:rsidP="004E06BD">
            <w:pPr>
              <w:numPr>
                <w:ilvl w:val="0"/>
                <w:numId w:val="54"/>
              </w:numPr>
              <w:rPr>
                <w:rFonts w:ascii="Arial" w:hAnsi="Arial" w:cs="Arial"/>
                <w:sz w:val="18"/>
                <w:szCs w:val="18"/>
              </w:rPr>
            </w:pPr>
            <w:r>
              <w:rPr>
                <w:rFonts w:ascii="Arial" w:hAnsi="Arial" w:cs="Arial"/>
                <w:sz w:val="18"/>
                <w:szCs w:val="18"/>
              </w:rPr>
              <w:t xml:space="preserve">User defined (as detailed in </w:t>
            </w:r>
            <w:r>
              <w:rPr>
                <w:rFonts w:ascii="Arial" w:hAnsi="Arial" w:cs="Arial"/>
                <w:sz w:val="18"/>
                <w:szCs w:val="18"/>
              </w:rPr>
              <w:fldChar w:fldCharType="begin"/>
            </w:r>
            <w:r>
              <w:rPr>
                <w:rFonts w:ascii="Arial" w:hAnsi="Arial" w:cs="Arial"/>
                <w:sz w:val="18"/>
                <w:szCs w:val="18"/>
              </w:rPr>
              <w:instrText xml:space="preserve"> REF _Ref399242914 \p \h </w:instrText>
            </w:r>
            <w:r>
              <w:rPr>
                <w:rFonts w:ascii="Arial" w:hAnsi="Arial" w:cs="Arial"/>
                <w:sz w:val="18"/>
                <w:szCs w:val="18"/>
              </w:rPr>
            </w:r>
            <w:r>
              <w:rPr>
                <w:rFonts w:ascii="Arial" w:hAnsi="Arial" w:cs="Arial"/>
                <w:sz w:val="18"/>
                <w:szCs w:val="18"/>
              </w:rPr>
              <w:fldChar w:fldCharType="separate"/>
            </w:r>
            <w:r w:rsidR="00A11382">
              <w:rPr>
                <w:rFonts w:ascii="Arial" w:hAnsi="Arial" w:cs="Arial"/>
                <w:sz w:val="18"/>
                <w:szCs w:val="18"/>
              </w:rPr>
              <w:t>above</w:t>
            </w:r>
            <w:r>
              <w:rPr>
                <w:rFonts w:ascii="Arial" w:hAnsi="Arial" w:cs="Arial"/>
                <w:sz w:val="18"/>
                <w:szCs w:val="18"/>
              </w:rPr>
              <w:fldChar w:fldCharType="end"/>
            </w:r>
            <w:r>
              <w:rPr>
                <w:rFonts w:ascii="Arial" w:hAnsi="Arial" w:cs="Arial"/>
                <w:sz w:val="18"/>
                <w:szCs w:val="18"/>
              </w:rPr>
              <w:t>)</w:t>
            </w:r>
          </w:p>
          <w:p w14:paraId="183037B5" w14:textId="77777777" w:rsidR="00BF060B" w:rsidRDefault="00BF060B" w:rsidP="00AF6F0D">
            <w:pPr>
              <w:rPr>
                <w:rFonts w:ascii="Arial" w:hAnsi="Arial" w:cs="Arial"/>
                <w:sz w:val="18"/>
                <w:szCs w:val="18"/>
              </w:rPr>
            </w:pPr>
          </w:p>
          <w:p w14:paraId="0CD5DE91" w14:textId="77777777" w:rsidR="00BF060B" w:rsidRDefault="00BF060B" w:rsidP="00AF6F0D">
            <w:pPr>
              <w:rPr>
                <w:rFonts w:ascii="Arial" w:hAnsi="Arial" w:cs="Arial"/>
                <w:sz w:val="18"/>
                <w:szCs w:val="18"/>
              </w:rPr>
            </w:pPr>
            <w:r>
              <w:rPr>
                <w:rFonts w:ascii="Arial" w:hAnsi="Arial" w:cs="Arial"/>
                <w:sz w:val="18"/>
                <w:szCs w:val="18"/>
              </w:rPr>
              <w:t>When the user selects the “Select a Filter” option then the system should display all the filters available to them.</w:t>
            </w:r>
          </w:p>
          <w:p w14:paraId="03C822EB" w14:textId="77777777" w:rsidR="00BF060B" w:rsidRDefault="00BF060B" w:rsidP="00AF6F0D">
            <w:pPr>
              <w:rPr>
                <w:rFonts w:ascii="Arial" w:hAnsi="Arial" w:cs="Arial"/>
                <w:sz w:val="18"/>
                <w:szCs w:val="18"/>
              </w:rPr>
            </w:pPr>
          </w:p>
          <w:p w14:paraId="2FF0345D" w14:textId="77777777" w:rsidR="00BF060B" w:rsidRPr="00782CDD" w:rsidRDefault="00BF060B" w:rsidP="00AF6F0D">
            <w:pPr>
              <w:rPr>
                <w:rFonts w:ascii="Arial" w:hAnsi="Arial" w:cs="Arial"/>
                <w:sz w:val="18"/>
                <w:szCs w:val="18"/>
              </w:rPr>
            </w:pPr>
            <w:r>
              <w:rPr>
                <w:rFonts w:ascii="Arial" w:hAnsi="Arial" w:cs="Arial"/>
                <w:sz w:val="18"/>
                <w:szCs w:val="18"/>
              </w:rPr>
              <w:t>The system defined filter for the selected report should be the default in the list, plus any other user defined filters that the user has created and saved should be displayed.</w:t>
            </w:r>
          </w:p>
        </w:tc>
      </w:tr>
      <w:tr w:rsidR="00BF060B" w:rsidRPr="005D68D4" w14:paraId="6741057D" w14:textId="77777777" w:rsidTr="00C04061">
        <w:tc>
          <w:tcPr>
            <w:tcW w:w="2093" w:type="dxa"/>
            <w:shd w:val="pct20" w:color="auto" w:fill="auto"/>
          </w:tcPr>
          <w:p w14:paraId="32B2D04F"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Notes / Questions</w:t>
            </w:r>
          </w:p>
          <w:p w14:paraId="10EE2F3C" w14:textId="77777777" w:rsidR="00BF060B" w:rsidRPr="005D68D4" w:rsidRDefault="00BF060B" w:rsidP="00AF6F0D">
            <w:pPr>
              <w:rPr>
                <w:rFonts w:ascii="Arial" w:hAnsi="Arial" w:cs="Arial"/>
                <w:b/>
                <w:bCs/>
                <w:sz w:val="18"/>
                <w:szCs w:val="18"/>
              </w:rPr>
            </w:pPr>
          </w:p>
        </w:tc>
        <w:tc>
          <w:tcPr>
            <w:tcW w:w="7229" w:type="dxa"/>
            <w:shd w:val="clear" w:color="auto" w:fill="auto"/>
          </w:tcPr>
          <w:p w14:paraId="1C96BDAE" w14:textId="77777777" w:rsidR="00BF060B" w:rsidRPr="00E04B38" w:rsidRDefault="00BF060B" w:rsidP="004E06BD">
            <w:pPr>
              <w:numPr>
                <w:ilvl w:val="0"/>
                <w:numId w:val="55"/>
              </w:numPr>
              <w:rPr>
                <w:rFonts w:ascii="Arial" w:hAnsi="Arial" w:cs="Arial"/>
                <w:b/>
                <w:i/>
                <w:color w:val="FF0000"/>
                <w:sz w:val="18"/>
                <w:szCs w:val="18"/>
              </w:rPr>
            </w:pPr>
            <w:r w:rsidRPr="00E04B38">
              <w:rPr>
                <w:rFonts w:ascii="Arial" w:hAnsi="Arial" w:cs="Arial"/>
                <w:b/>
                <w:i/>
                <w:color w:val="FF0000"/>
                <w:sz w:val="18"/>
                <w:szCs w:val="18"/>
              </w:rPr>
              <w:t>Do we need anything back end to view/edit the filters that the user has created?</w:t>
            </w:r>
            <w:r w:rsidR="00E04B38" w:rsidRPr="00E04B38">
              <w:rPr>
                <w:rFonts w:ascii="Arial" w:hAnsi="Arial" w:cs="Arial"/>
                <w:b/>
                <w:i/>
                <w:color w:val="FF0000"/>
                <w:sz w:val="18"/>
                <w:szCs w:val="18"/>
              </w:rPr>
              <w:t xml:space="preserve"> </w:t>
            </w:r>
            <w:r w:rsidR="00E04B38">
              <w:rPr>
                <w:rFonts w:ascii="Arial" w:hAnsi="Arial" w:cs="Arial"/>
                <w:sz w:val="18"/>
                <w:szCs w:val="18"/>
              </w:rPr>
              <w:t>Req Challenge ID 44</w:t>
            </w:r>
          </w:p>
          <w:p w14:paraId="5DF78E7B" w14:textId="77777777" w:rsidR="00E04B38" w:rsidRPr="00E04B38" w:rsidRDefault="00E04B38" w:rsidP="00E04B38">
            <w:pPr>
              <w:ind w:left="720"/>
              <w:rPr>
                <w:rFonts w:ascii="Arial" w:hAnsi="Arial" w:cs="Arial"/>
                <w:b/>
                <w:i/>
                <w:color w:val="00B050"/>
                <w:sz w:val="18"/>
                <w:szCs w:val="18"/>
              </w:rPr>
            </w:pPr>
            <w:r w:rsidRPr="00E04B38">
              <w:rPr>
                <w:rFonts w:ascii="Arial" w:hAnsi="Arial" w:cs="Arial"/>
                <w:b/>
                <w:i/>
                <w:color w:val="00B050"/>
                <w:sz w:val="18"/>
                <w:szCs w:val="18"/>
              </w:rPr>
              <w:t>Assumption is that this is out of scope for this phase</w:t>
            </w:r>
          </w:p>
          <w:p w14:paraId="7D21EF74" w14:textId="77777777" w:rsidR="00BF060B" w:rsidRPr="00E04B38" w:rsidRDefault="00BF060B" w:rsidP="004E06BD">
            <w:pPr>
              <w:numPr>
                <w:ilvl w:val="0"/>
                <w:numId w:val="55"/>
              </w:numPr>
              <w:rPr>
                <w:rFonts w:ascii="Arial" w:hAnsi="Arial" w:cs="Arial"/>
                <w:b/>
                <w:i/>
                <w:color w:val="FF0000"/>
                <w:sz w:val="18"/>
                <w:szCs w:val="18"/>
              </w:rPr>
            </w:pPr>
            <w:r w:rsidRPr="00E04B38">
              <w:rPr>
                <w:rFonts w:ascii="Arial" w:hAnsi="Arial" w:cs="Arial"/>
                <w:b/>
                <w:i/>
                <w:color w:val="FF0000"/>
                <w:sz w:val="18"/>
                <w:szCs w:val="18"/>
              </w:rPr>
              <w:t>Do we need a screen back end to map system default filters to reports or do we just do it at set up and as and when new reports are created?</w:t>
            </w:r>
            <w:r w:rsidR="00E04B38">
              <w:rPr>
                <w:rFonts w:ascii="Arial" w:hAnsi="Arial" w:cs="Arial"/>
                <w:b/>
                <w:i/>
                <w:color w:val="FF0000"/>
                <w:sz w:val="18"/>
                <w:szCs w:val="18"/>
              </w:rPr>
              <w:t xml:space="preserve"> </w:t>
            </w:r>
            <w:r w:rsidR="00E04B38">
              <w:rPr>
                <w:rFonts w:ascii="Arial" w:hAnsi="Arial" w:cs="Arial"/>
                <w:sz w:val="18"/>
                <w:szCs w:val="18"/>
              </w:rPr>
              <w:t>Req Challenge ID 43</w:t>
            </w:r>
          </w:p>
          <w:p w14:paraId="19EC2F20" w14:textId="77777777" w:rsidR="00E04B38" w:rsidRPr="00E04B38" w:rsidRDefault="00E04B38" w:rsidP="00E04B38">
            <w:pPr>
              <w:ind w:left="720"/>
              <w:rPr>
                <w:rFonts w:ascii="Arial" w:hAnsi="Arial" w:cs="Arial"/>
                <w:b/>
                <w:i/>
                <w:color w:val="00B050"/>
                <w:sz w:val="18"/>
                <w:szCs w:val="18"/>
              </w:rPr>
            </w:pPr>
            <w:r w:rsidRPr="00E04B38">
              <w:rPr>
                <w:rFonts w:ascii="Arial" w:hAnsi="Arial" w:cs="Arial"/>
                <w:b/>
                <w:i/>
                <w:color w:val="00B050"/>
                <w:sz w:val="18"/>
                <w:szCs w:val="18"/>
              </w:rPr>
              <w:t>Assumption is that this is out of scope for this phase</w:t>
            </w:r>
          </w:p>
          <w:p w14:paraId="14D8AD61" w14:textId="77777777" w:rsidR="004D5896" w:rsidRPr="00E04B38" w:rsidRDefault="004D5896" w:rsidP="004E06BD">
            <w:pPr>
              <w:numPr>
                <w:ilvl w:val="0"/>
                <w:numId w:val="55"/>
              </w:numPr>
              <w:rPr>
                <w:rFonts w:ascii="Arial" w:hAnsi="Arial" w:cs="Arial"/>
                <w:b/>
                <w:i/>
                <w:color w:val="FF0000"/>
                <w:sz w:val="18"/>
                <w:szCs w:val="18"/>
              </w:rPr>
            </w:pPr>
            <w:r w:rsidRPr="00E04B38">
              <w:rPr>
                <w:rFonts w:ascii="Arial" w:hAnsi="Arial" w:cs="Arial"/>
                <w:b/>
                <w:i/>
                <w:color w:val="FF0000"/>
                <w:sz w:val="18"/>
                <w:szCs w:val="18"/>
              </w:rPr>
              <w:t>The previous Select Filters screen is a pop up which shows name and description, in the latest version of the prototype the filter is just a pull down list, does this display enough information?</w:t>
            </w:r>
            <w:r w:rsidR="00E04B38">
              <w:rPr>
                <w:rFonts w:ascii="Arial" w:hAnsi="Arial" w:cs="Arial"/>
                <w:b/>
                <w:i/>
                <w:color w:val="FF0000"/>
                <w:sz w:val="18"/>
                <w:szCs w:val="18"/>
              </w:rPr>
              <w:t xml:space="preserve"> </w:t>
            </w:r>
            <w:r w:rsidR="00E04B38">
              <w:rPr>
                <w:rFonts w:ascii="Arial" w:hAnsi="Arial" w:cs="Arial"/>
                <w:sz w:val="18"/>
                <w:szCs w:val="18"/>
              </w:rPr>
              <w:t>Req Challenge ID 44</w:t>
            </w:r>
          </w:p>
          <w:p w14:paraId="5780120B" w14:textId="77777777" w:rsidR="00E04B38" w:rsidRPr="00E04B38" w:rsidRDefault="00926B19" w:rsidP="00926B19">
            <w:pPr>
              <w:ind w:left="720"/>
              <w:rPr>
                <w:rFonts w:ascii="Arial" w:hAnsi="Arial" w:cs="Arial"/>
                <w:b/>
                <w:i/>
                <w:color w:val="FF0000"/>
                <w:sz w:val="18"/>
                <w:szCs w:val="18"/>
              </w:rPr>
            </w:pPr>
            <w:r w:rsidRPr="00926B19">
              <w:rPr>
                <w:rFonts w:ascii="Arial" w:hAnsi="Arial" w:cs="Arial"/>
                <w:b/>
                <w:i/>
                <w:color w:val="00B050"/>
                <w:sz w:val="18"/>
                <w:szCs w:val="18"/>
              </w:rPr>
              <w:t>Pop up screen should be used as it displays more information</w:t>
            </w:r>
          </w:p>
        </w:tc>
      </w:tr>
      <w:tr w:rsidR="00BF060B" w:rsidRPr="005D68D4" w14:paraId="4CB1A528" w14:textId="77777777" w:rsidTr="00C04061">
        <w:tc>
          <w:tcPr>
            <w:tcW w:w="2093" w:type="dxa"/>
            <w:shd w:val="pct20" w:color="auto" w:fill="auto"/>
          </w:tcPr>
          <w:p w14:paraId="447C6FEA"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Includes Use Cases</w:t>
            </w:r>
          </w:p>
          <w:p w14:paraId="74DE463C" w14:textId="77777777" w:rsidR="00BF060B" w:rsidRPr="005D68D4" w:rsidRDefault="00BF060B" w:rsidP="00AF6F0D">
            <w:pPr>
              <w:rPr>
                <w:rFonts w:ascii="Arial" w:hAnsi="Arial" w:cs="Arial"/>
                <w:b/>
                <w:bCs/>
                <w:color w:val="FF0000"/>
                <w:sz w:val="18"/>
                <w:szCs w:val="18"/>
              </w:rPr>
            </w:pPr>
          </w:p>
        </w:tc>
        <w:tc>
          <w:tcPr>
            <w:tcW w:w="7229" w:type="dxa"/>
            <w:shd w:val="clear" w:color="auto" w:fill="auto"/>
          </w:tcPr>
          <w:p w14:paraId="0E397106" w14:textId="77777777" w:rsidR="00BF060B" w:rsidRPr="005D68D4" w:rsidRDefault="00BF060B" w:rsidP="00AF6F0D">
            <w:pPr>
              <w:rPr>
                <w:rFonts w:ascii="Arial" w:hAnsi="Arial" w:cs="Arial"/>
                <w:sz w:val="18"/>
                <w:szCs w:val="18"/>
              </w:rPr>
            </w:pPr>
          </w:p>
        </w:tc>
      </w:tr>
      <w:tr w:rsidR="00BF060B" w:rsidRPr="005D68D4" w14:paraId="1A5A78D4" w14:textId="77777777" w:rsidTr="00C04061">
        <w:tc>
          <w:tcPr>
            <w:tcW w:w="2093" w:type="dxa"/>
            <w:shd w:val="pct20" w:color="auto" w:fill="auto"/>
          </w:tcPr>
          <w:p w14:paraId="5619CF4A"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73228F8" w14:textId="77777777" w:rsidR="00BF060B" w:rsidRPr="005D68D4" w:rsidRDefault="00BF060B" w:rsidP="00AF6F0D">
            <w:pPr>
              <w:rPr>
                <w:rFonts w:ascii="Arial" w:hAnsi="Arial" w:cs="Arial"/>
                <w:sz w:val="18"/>
                <w:szCs w:val="18"/>
              </w:rPr>
            </w:pPr>
          </w:p>
        </w:tc>
      </w:tr>
      <w:tr w:rsidR="00BF060B" w:rsidRPr="005D68D4" w14:paraId="583DCB90" w14:textId="77777777" w:rsidTr="00C04061">
        <w:tc>
          <w:tcPr>
            <w:tcW w:w="2093" w:type="dxa"/>
            <w:shd w:val="pct20" w:color="auto" w:fill="auto"/>
          </w:tcPr>
          <w:p w14:paraId="1BDA227A"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1A696469" w14:textId="77777777" w:rsidR="00BF060B" w:rsidRPr="005D68D4" w:rsidRDefault="00BF060B" w:rsidP="00AF6F0D">
            <w:pPr>
              <w:rPr>
                <w:rFonts w:ascii="Arial" w:hAnsi="Arial" w:cs="Arial"/>
                <w:sz w:val="18"/>
                <w:szCs w:val="18"/>
              </w:rPr>
            </w:pPr>
            <w:r>
              <w:rPr>
                <w:rFonts w:ascii="Arial" w:hAnsi="Arial" w:cs="Arial"/>
                <w:sz w:val="18"/>
                <w:szCs w:val="18"/>
              </w:rPr>
              <w:t>PM0043, PM0044, PM0046</w:t>
            </w:r>
          </w:p>
        </w:tc>
      </w:tr>
      <w:tr w:rsidR="00BF060B" w:rsidRPr="005D68D4" w14:paraId="5DDC7B33" w14:textId="77777777" w:rsidTr="00C04061">
        <w:tc>
          <w:tcPr>
            <w:tcW w:w="2093" w:type="dxa"/>
            <w:shd w:val="pct20" w:color="auto" w:fill="auto"/>
          </w:tcPr>
          <w:p w14:paraId="55B72EB9" w14:textId="77777777" w:rsidR="00BF060B" w:rsidRPr="005D68D4" w:rsidRDefault="00BF060B"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F88601F" w14:textId="77777777" w:rsidR="00BF060B" w:rsidRPr="005D68D4" w:rsidRDefault="00BF060B" w:rsidP="00AF6F0D">
            <w:pPr>
              <w:rPr>
                <w:rFonts w:ascii="Arial" w:hAnsi="Arial" w:cs="Arial"/>
                <w:sz w:val="18"/>
                <w:szCs w:val="18"/>
              </w:rPr>
            </w:pPr>
            <w:r w:rsidRPr="005D68D4">
              <w:rPr>
                <w:rFonts w:ascii="Arial" w:hAnsi="Arial" w:cs="Arial"/>
                <w:sz w:val="18"/>
                <w:szCs w:val="18"/>
              </w:rPr>
              <w:t>Sue Allwood</w:t>
            </w:r>
          </w:p>
        </w:tc>
      </w:tr>
    </w:tbl>
    <w:p w14:paraId="6E6F29C4" w14:textId="77777777" w:rsidR="003C1AE5" w:rsidRDefault="003C1AE5" w:rsidP="00AF6F0D">
      <w:pPr>
        <w:sectPr w:rsidR="003C1AE5" w:rsidSect="005D68D4">
          <w:pgSz w:w="12240" w:h="15840" w:code="1"/>
          <w:pgMar w:top="1616" w:right="1797" w:bottom="851" w:left="1797" w:header="567" w:footer="720" w:gutter="0"/>
          <w:cols w:space="720"/>
          <w:docGrid w:linePitch="360"/>
        </w:sectPr>
      </w:pPr>
    </w:p>
    <w:p w14:paraId="39A24707" w14:textId="77777777" w:rsidR="003C1AE5" w:rsidRDefault="003C1AE5" w:rsidP="00AF6F0D">
      <w:pPr>
        <w:pStyle w:val="Heading4"/>
        <w:ind w:left="0" w:firstLine="0"/>
      </w:pPr>
      <w:r>
        <w:t>Report Manager – “Select Filter” Screen Properties</w:t>
      </w:r>
    </w:p>
    <w:p w14:paraId="218BB714" w14:textId="77777777" w:rsidR="003C1AE5" w:rsidRDefault="003C1AE5"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3C1AE5" w:rsidRPr="004A5D01" w14:paraId="3CBE7DC0" w14:textId="77777777" w:rsidTr="00C04061">
        <w:trPr>
          <w:trHeight w:val="825"/>
        </w:trPr>
        <w:tc>
          <w:tcPr>
            <w:tcW w:w="12073" w:type="dxa"/>
            <w:gridSpan w:val="6"/>
            <w:shd w:val="clear" w:color="auto" w:fill="auto"/>
          </w:tcPr>
          <w:p w14:paraId="07FB4473" w14:textId="77777777" w:rsidR="003C1AE5" w:rsidRPr="004A5D01" w:rsidRDefault="003C1AE5"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4D7D9C82" w14:textId="77777777" w:rsidR="003C1AE5" w:rsidRPr="004A5D01" w:rsidRDefault="003C1AE5"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66EA11EC" w14:textId="77777777" w:rsidR="003C1AE5" w:rsidRPr="004A5D01" w:rsidRDefault="003C1AE5" w:rsidP="00AF6F0D">
            <w:pPr>
              <w:rPr>
                <w:rFonts w:ascii="Arial" w:hAnsi="Arial" w:cs="Arial"/>
                <w:b/>
                <w:sz w:val="18"/>
                <w:szCs w:val="18"/>
              </w:rPr>
            </w:pPr>
            <w:r w:rsidRPr="004A5D01">
              <w:rPr>
                <w:rFonts w:ascii="Arial" w:hAnsi="Arial" w:cs="Arial"/>
                <w:b/>
                <w:sz w:val="18"/>
                <w:szCs w:val="18"/>
              </w:rPr>
              <w:t>Target</w:t>
            </w:r>
          </w:p>
        </w:tc>
      </w:tr>
      <w:tr w:rsidR="003C1AE5" w:rsidRPr="004A5D01" w14:paraId="764B97FE" w14:textId="77777777" w:rsidTr="00C04061">
        <w:trPr>
          <w:trHeight w:val="275"/>
        </w:trPr>
        <w:tc>
          <w:tcPr>
            <w:tcW w:w="12073" w:type="dxa"/>
            <w:gridSpan w:val="6"/>
            <w:shd w:val="clear" w:color="auto" w:fill="auto"/>
          </w:tcPr>
          <w:p w14:paraId="72EB019E" w14:textId="77777777" w:rsidR="003C1AE5" w:rsidRDefault="003C1AE5" w:rsidP="00AF6F0D">
            <w:pPr>
              <w:pStyle w:val="TableText"/>
              <w:jc w:val="left"/>
              <w:rPr>
                <w:rFonts w:ascii="Arial" w:hAnsi="Arial" w:cs="Arial"/>
                <w:b/>
                <w:szCs w:val="18"/>
              </w:rPr>
            </w:pPr>
            <w:r>
              <w:rPr>
                <w:rFonts w:ascii="Arial" w:hAnsi="Arial" w:cs="Arial"/>
                <w:b/>
                <w:szCs w:val="18"/>
              </w:rPr>
              <w:t>Select an Existing Filter</w:t>
            </w:r>
          </w:p>
          <w:p w14:paraId="3CAA068E" w14:textId="77777777" w:rsidR="003C1AE5" w:rsidRDefault="003C1AE5" w:rsidP="00AF6F0D">
            <w:pPr>
              <w:pStyle w:val="TableText"/>
              <w:jc w:val="left"/>
              <w:rPr>
                <w:rFonts w:ascii="Arial" w:hAnsi="Arial" w:cs="Arial"/>
                <w:b/>
                <w:szCs w:val="18"/>
              </w:rPr>
            </w:pPr>
          </w:p>
          <w:p w14:paraId="61CA4EAD" w14:textId="77777777" w:rsidR="003C1AE5" w:rsidRDefault="003C1AE5" w:rsidP="00AF6F0D">
            <w:pPr>
              <w:pStyle w:val="TableText"/>
              <w:jc w:val="left"/>
              <w:rPr>
                <w:rFonts w:ascii="Arial" w:hAnsi="Arial" w:cs="Arial"/>
                <w:szCs w:val="18"/>
              </w:rPr>
            </w:pPr>
            <w:r>
              <w:rPr>
                <w:rFonts w:ascii="Arial" w:hAnsi="Arial" w:cs="Arial"/>
                <w:szCs w:val="18"/>
              </w:rPr>
              <w:t>To select a specific filter for the report you are creating/requesting please select a filter from the list below:</w:t>
            </w:r>
          </w:p>
          <w:p w14:paraId="29391B91" w14:textId="77777777" w:rsidR="003C1AE5" w:rsidRPr="00A77A59" w:rsidRDefault="003C1AE5" w:rsidP="00AF6F0D">
            <w:pPr>
              <w:pStyle w:val="TableText"/>
              <w:jc w:val="left"/>
              <w:rPr>
                <w:rFonts w:ascii="Arial" w:hAnsi="Arial" w:cs="Arial"/>
                <w:szCs w:val="18"/>
              </w:rPr>
            </w:pPr>
            <w:r>
              <w:rPr>
                <w:rFonts w:ascii="Arial" w:hAnsi="Arial" w:cs="Arial"/>
                <w:szCs w:val="18"/>
              </w:rPr>
              <w:t xml:space="preserve"> </w:t>
            </w:r>
          </w:p>
        </w:tc>
        <w:tc>
          <w:tcPr>
            <w:tcW w:w="1360" w:type="dxa"/>
            <w:shd w:val="clear" w:color="auto" w:fill="auto"/>
          </w:tcPr>
          <w:p w14:paraId="0EE33F8D" w14:textId="77777777" w:rsidR="003C1AE5" w:rsidRPr="004A5D01" w:rsidRDefault="003C1AE5"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3F09CEB4" w14:textId="77777777" w:rsidR="003C1AE5" w:rsidRPr="004A5D01" w:rsidRDefault="003C1AE5"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3C1AE5" w:rsidRPr="004A5D01" w14:paraId="7ADA4923" w14:textId="77777777" w:rsidTr="00C04061">
        <w:trPr>
          <w:trHeight w:val="275"/>
        </w:trPr>
        <w:tc>
          <w:tcPr>
            <w:tcW w:w="1241" w:type="dxa"/>
            <w:shd w:val="clear" w:color="auto" w:fill="auto"/>
          </w:tcPr>
          <w:p w14:paraId="4D12EBDA" w14:textId="77777777" w:rsidR="003C1AE5" w:rsidRPr="004A5D01" w:rsidRDefault="003C1AE5"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69EED858" w14:textId="77777777" w:rsidR="003C1AE5" w:rsidRPr="004A5D01" w:rsidRDefault="003C1AE5"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AEE931F" w14:textId="77777777" w:rsidR="003C1AE5" w:rsidRPr="004A5D01" w:rsidRDefault="003C1AE5"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7D8EB5FE" w14:textId="77777777" w:rsidR="003C1AE5" w:rsidRPr="004A5D01" w:rsidRDefault="003C1AE5"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66E8D824" w14:textId="77777777" w:rsidR="003C1AE5" w:rsidRPr="004A5D01" w:rsidRDefault="003C1AE5"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0DB8DB7C" w14:textId="77777777" w:rsidR="003C1AE5" w:rsidRPr="004A5D01" w:rsidRDefault="003C1AE5"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07C8E7F0" w14:textId="77777777" w:rsidR="003C1AE5" w:rsidRPr="004A5D01" w:rsidRDefault="003C1AE5" w:rsidP="00AF6F0D">
            <w:pPr>
              <w:rPr>
                <w:rFonts w:ascii="Arial" w:hAnsi="Arial" w:cs="Arial"/>
                <w:b/>
                <w:sz w:val="18"/>
                <w:szCs w:val="18"/>
              </w:rPr>
            </w:pPr>
          </w:p>
        </w:tc>
        <w:tc>
          <w:tcPr>
            <w:tcW w:w="1134" w:type="dxa"/>
          </w:tcPr>
          <w:p w14:paraId="41768508" w14:textId="77777777" w:rsidR="003C1AE5" w:rsidRPr="004A5D01" w:rsidRDefault="003C1AE5" w:rsidP="00AF6F0D">
            <w:pPr>
              <w:rPr>
                <w:rFonts w:ascii="Arial" w:hAnsi="Arial" w:cs="Arial"/>
                <w:b/>
                <w:sz w:val="18"/>
                <w:szCs w:val="18"/>
              </w:rPr>
            </w:pPr>
          </w:p>
        </w:tc>
      </w:tr>
      <w:tr w:rsidR="003C1AE5" w:rsidRPr="004A5D01" w14:paraId="4D6C8B76" w14:textId="77777777" w:rsidTr="00C04061">
        <w:trPr>
          <w:trHeight w:val="275"/>
        </w:trPr>
        <w:tc>
          <w:tcPr>
            <w:tcW w:w="1241" w:type="dxa"/>
            <w:shd w:val="clear" w:color="auto" w:fill="auto"/>
          </w:tcPr>
          <w:p w14:paraId="2334BDA0" w14:textId="77777777" w:rsidR="003C1AE5" w:rsidRDefault="003C1AE5" w:rsidP="00AF6F0D">
            <w:pPr>
              <w:rPr>
                <w:rFonts w:ascii="Arial" w:hAnsi="Arial" w:cs="Arial"/>
                <w:sz w:val="18"/>
                <w:szCs w:val="18"/>
              </w:rPr>
            </w:pPr>
            <w:r>
              <w:rPr>
                <w:rFonts w:ascii="Arial" w:hAnsi="Arial" w:cs="Arial"/>
                <w:sz w:val="18"/>
                <w:szCs w:val="18"/>
              </w:rPr>
              <w:t>Radio button</w:t>
            </w:r>
          </w:p>
        </w:tc>
        <w:tc>
          <w:tcPr>
            <w:tcW w:w="2552" w:type="dxa"/>
            <w:shd w:val="clear" w:color="auto" w:fill="auto"/>
          </w:tcPr>
          <w:p w14:paraId="395B6AFB" w14:textId="77777777" w:rsidR="003C1AE5" w:rsidRDefault="003C1AE5" w:rsidP="00AF6F0D">
            <w:pPr>
              <w:rPr>
                <w:rFonts w:ascii="Arial" w:hAnsi="Arial" w:cs="Arial"/>
                <w:sz w:val="18"/>
                <w:szCs w:val="18"/>
              </w:rPr>
            </w:pPr>
            <w:r>
              <w:rPr>
                <w:rFonts w:ascii="Arial" w:hAnsi="Arial" w:cs="Arial"/>
                <w:sz w:val="18"/>
                <w:szCs w:val="18"/>
              </w:rPr>
              <w:t>List any previously saved filters</w:t>
            </w:r>
          </w:p>
        </w:tc>
        <w:tc>
          <w:tcPr>
            <w:tcW w:w="850" w:type="dxa"/>
            <w:shd w:val="clear" w:color="auto" w:fill="auto"/>
          </w:tcPr>
          <w:p w14:paraId="03240072"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1731C00D" w14:textId="77777777" w:rsidR="003C1AE5" w:rsidRDefault="003C1AE5" w:rsidP="00AF6F0D">
            <w:pPr>
              <w:rPr>
                <w:rFonts w:ascii="Arial" w:hAnsi="Arial" w:cs="Arial"/>
                <w:sz w:val="18"/>
                <w:szCs w:val="18"/>
              </w:rPr>
            </w:pPr>
            <w:r>
              <w:rPr>
                <w:rFonts w:ascii="Arial" w:hAnsi="Arial" w:cs="Arial"/>
                <w:sz w:val="18"/>
                <w:szCs w:val="18"/>
              </w:rPr>
              <w:t>Any previous saved filter for the user should be listed displaying the filter name and description.</w:t>
            </w:r>
          </w:p>
          <w:p w14:paraId="6AA173C3" w14:textId="77777777" w:rsidR="003C1AE5" w:rsidRDefault="003C1AE5" w:rsidP="00AF6F0D">
            <w:pPr>
              <w:rPr>
                <w:rFonts w:ascii="Arial" w:hAnsi="Arial" w:cs="Arial"/>
                <w:sz w:val="18"/>
                <w:szCs w:val="18"/>
              </w:rPr>
            </w:pPr>
          </w:p>
          <w:p w14:paraId="4EE2E3CB" w14:textId="77777777" w:rsidR="003C1AE5" w:rsidRPr="0019238C" w:rsidRDefault="003C1AE5" w:rsidP="00AF6F0D">
            <w:pPr>
              <w:rPr>
                <w:rFonts w:ascii="Arial" w:hAnsi="Arial" w:cs="Arial"/>
                <w:sz w:val="18"/>
                <w:szCs w:val="18"/>
              </w:rPr>
            </w:pPr>
          </w:p>
        </w:tc>
        <w:tc>
          <w:tcPr>
            <w:tcW w:w="1134" w:type="dxa"/>
            <w:shd w:val="clear" w:color="auto" w:fill="auto"/>
          </w:tcPr>
          <w:p w14:paraId="7149C86C" w14:textId="77777777" w:rsidR="003C1AE5" w:rsidRDefault="003C1AE5"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69AC3BB" w14:textId="77777777" w:rsidR="003C1AE5" w:rsidRDefault="003C1AE5" w:rsidP="00AF6F0D">
            <w:pPr>
              <w:rPr>
                <w:rFonts w:ascii="Arial" w:hAnsi="Arial" w:cs="Arial"/>
                <w:sz w:val="18"/>
                <w:szCs w:val="18"/>
              </w:rPr>
            </w:pPr>
            <w:r>
              <w:rPr>
                <w:rFonts w:ascii="Arial" w:hAnsi="Arial" w:cs="Arial"/>
                <w:sz w:val="18"/>
                <w:szCs w:val="18"/>
              </w:rPr>
              <w:t>n/a</w:t>
            </w:r>
          </w:p>
        </w:tc>
        <w:tc>
          <w:tcPr>
            <w:tcW w:w="1360" w:type="dxa"/>
          </w:tcPr>
          <w:p w14:paraId="6A53B75F" w14:textId="77777777" w:rsidR="003C1AE5" w:rsidRDefault="003C1AE5" w:rsidP="00AF6F0D">
            <w:pPr>
              <w:rPr>
                <w:rFonts w:ascii="Arial" w:hAnsi="Arial" w:cs="Arial"/>
                <w:sz w:val="18"/>
                <w:szCs w:val="18"/>
              </w:rPr>
            </w:pPr>
            <w:r>
              <w:rPr>
                <w:rFonts w:ascii="Arial" w:hAnsi="Arial" w:cs="Arial"/>
                <w:sz w:val="18"/>
                <w:szCs w:val="18"/>
              </w:rPr>
              <w:t>N</w:t>
            </w:r>
          </w:p>
        </w:tc>
        <w:tc>
          <w:tcPr>
            <w:tcW w:w="1134" w:type="dxa"/>
          </w:tcPr>
          <w:p w14:paraId="28AE9A92" w14:textId="77777777" w:rsidR="003C1AE5" w:rsidRDefault="003C1AE5" w:rsidP="00AF6F0D">
            <w:pPr>
              <w:rPr>
                <w:rFonts w:ascii="Arial" w:hAnsi="Arial" w:cs="Arial"/>
                <w:sz w:val="18"/>
                <w:szCs w:val="18"/>
              </w:rPr>
            </w:pPr>
            <w:r>
              <w:rPr>
                <w:rFonts w:ascii="Arial" w:hAnsi="Arial" w:cs="Arial"/>
                <w:sz w:val="18"/>
                <w:szCs w:val="18"/>
              </w:rPr>
              <w:t>n/a</w:t>
            </w:r>
          </w:p>
        </w:tc>
      </w:tr>
      <w:tr w:rsidR="003C1AE5" w:rsidRPr="004A5D01" w14:paraId="39511A95"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82EFF17" w14:textId="77777777" w:rsidR="003C1AE5" w:rsidRDefault="003C1AE5"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DFCEB4D" w14:textId="77777777" w:rsidR="003C1AE5" w:rsidRDefault="003C1AE5" w:rsidP="00AF6F0D">
            <w:pPr>
              <w:rPr>
                <w:rFonts w:ascii="Arial" w:hAnsi="Arial" w:cs="Arial"/>
                <w:sz w:val="18"/>
                <w:szCs w:val="18"/>
              </w:rPr>
            </w:pPr>
            <w:r>
              <w:rPr>
                <w:rFonts w:ascii="Arial" w:hAnsi="Arial" w:cs="Arial"/>
                <w:sz w:val="18"/>
                <w:szCs w:val="18"/>
              </w:rPr>
              <w:t>Select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ADBA990"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2804C2D2" w14:textId="77777777" w:rsidR="003C1AE5" w:rsidRDefault="003C1AE5" w:rsidP="00AF6F0D">
            <w:pPr>
              <w:rPr>
                <w:rFonts w:ascii="Arial" w:hAnsi="Arial" w:cs="Arial"/>
                <w:sz w:val="18"/>
                <w:szCs w:val="18"/>
              </w:rPr>
            </w:pPr>
            <w:r>
              <w:rPr>
                <w:rFonts w:ascii="Arial" w:hAnsi="Arial" w:cs="Arial"/>
                <w:sz w:val="18"/>
                <w:szCs w:val="18"/>
              </w:rPr>
              <w:t>Only enabled once a filter has been selected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B2AD08"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36A4F555"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71648728"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38A1FC19" w14:textId="77777777" w:rsidR="003C1AE5" w:rsidRPr="004A5D01" w:rsidRDefault="003C1AE5" w:rsidP="00AF6F0D">
            <w:pPr>
              <w:rPr>
                <w:rFonts w:ascii="Arial" w:hAnsi="Arial" w:cs="Arial"/>
                <w:sz w:val="18"/>
                <w:szCs w:val="18"/>
              </w:rPr>
            </w:pPr>
            <w:r>
              <w:rPr>
                <w:rFonts w:ascii="Arial" w:hAnsi="Arial" w:cs="Arial"/>
                <w:sz w:val="18"/>
                <w:szCs w:val="18"/>
              </w:rPr>
              <w:t>n/a</w:t>
            </w:r>
          </w:p>
        </w:tc>
      </w:tr>
      <w:tr w:rsidR="003C1AE5" w:rsidRPr="004A5D01" w14:paraId="0912AF42" w14:textId="77777777" w:rsidTr="00C04061">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77759540" w14:textId="77777777" w:rsidR="003C1AE5" w:rsidRDefault="003C1AE5"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74EBB142" w14:textId="77777777" w:rsidR="003C1AE5" w:rsidRDefault="003C1AE5" w:rsidP="00AF6F0D">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0FC184E" w14:textId="77777777" w:rsidR="003C1AE5" w:rsidRDefault="003C1AE5"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323D2E65" w14:textId="77777777" w:rsidR="003C1AE5" w:rsidRDefault="003C1AE5" w:rsidP="00AF6F0D">
            <w:pPr>
              <w:rPr>
                <w:rFonts w:ascii="Arial" w:hAnsi="Arial" w:cs="Arial"/>
                <w:sz w:val="18"/>
                <w:szCs w:val="18"/>
              </w:rPr>
            </w:pPr>
            <w:r>
              <w:rPr>
                <w:rFonts w:ascii="Arial" w:hAnsi="Arial" w:cs="Arial"/>
                <w:sz w:val="18"/>
                <w:szCs w:val="18"/>
              </w:rPr>
              <w:t>Returns to the calling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29AC29"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09BE8813"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6D76F905" w14:textId="77777777" w:rsidR="003C1AE5" w:rsidRPr="004A5D01" w:rsidRDefault="003C1AE5"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083C36E5" w14:textId="77777777" w:rsidR="003C1AE5" w:rsidRPr="004A5D01" w:rsidRDefault="003C1AE5" w:rsidP="00AF6F0D">
            <w:pPr>
              <w:rPr>
                <w:rFonts w:ascii="Arial" w:hAnsi="Arial" w:cs="Arial"/>
                <w:sz w:val="18"/>
                <w:szCs w:val="18"/>
              </w:rPr>
            </w:pPr>
            <w:r>
              <w:rPr>
                <w:rFonts w:ascii="Arial" w:hAnsi="Arial" w:cs="Arial"/>
                <w:sz w:val="18"/>
                <w:szCs w:val="18"/>
              </w:rPr>
              <w:t>n/a</w:t>
            </w:r>
          </w:p>
        </w:tc>
      </w:tr>
      <w:tr w:rsidR="003C1AE5" w:rsidRPr="004A5D01" w14:paraId="146B3F4C" w14:textId="77777777" w:rsidTr="00C04061">
        <w:trPr>
          <w:trHeight w:val="259"/>
        </w:trPr>
        <w:tc>
          <w:tcPr>
            <w:tcW w:w="12073" w:type="dxa"/>
            <w:gridSpan w:val="6"/>
            <w:shd w:val="clear" w:color="auto" w:fill="auto"/>
          </w:tcPr>
          <w:p w14:paraId="2CDA3611" w14:textId="77777777" w:rsidR="003C1AE5" w:rsidRPr="00137A6D" w:rsidRDefault="003C1AE5"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4A5901C4" w14:textId="77777777" w:rsidR="003C1AE5" w:rsidRPr="004A5D01" w:rsidRDefault="003C1AE5" w:rsidP="00AF6F0D">
            <w:pPr>
              <w:rPr>
                <w:sz w:val="18"/>
                <w:szCs w:val="18"/>
              </w:rPr>
            </w:pPr>
            <w:r>
              <w:rPr>
                <w:sz w:val="18"/>
                <w:szCs w:val="18"/>
              </w:rPr>
              <w:t>Y</w:t>
            </w:r>
          </w:p>
        </w:tc>
        <w:tc>
          <w:tcPr>
            <w:tcW w:w="1134" w:type="dxa"/>
          </w:tcPr>
          <w:p w14:paraId="53A5A301" w14:textId="77777777" w:rsidR="003C1AE5" w:rsidRPr="004A5D01" w:rsidRDefault="003C1AE5" w:rsidP="00AF6F0D">
            <w:pPr>
              <w:rPr>
                <w:sz w:val="18"/>
                <w:szCs w:val="18"/>
              </w:rPr>
            </w:pPr>
            <w:r>
              <w:rPr>
                <w:sz w:val="18"/>
                <w:szCs w:val="18"/>
              </w:rPr>
              <w:t>tbd</w:t>
            </w:r>
          </w:p>
        </w:tc>
      </w:tr>
    </w:tbl>
    <w:p w14:paraId="71680998" w14:textId="77777777" w:rsidR="003C1AE5" w:rsidRDefault="003C1AE5" w:rsidP="00AF6F0D">
      <w:pPr>
        <w:pStyle w:val="Heading4"/>
        <w:ind w:left="0" w:firstLine="0"/>
        <w:sectPr w:rsidR="003C1AE5" w:rsidSect="00594509">
          <w:pgSz w:w="15840" w:h="12240" w:orient="landscape" w:code="1"/>
          <w:pgMar w:top="1797" w:right="1616" w:bottom="1797" w:left="851" w:header="567" w:footer="720" w:gutter="0"/>
          <w:cols w:space="720"/>
          <w:docGrid w:linePitch="360"/>
        </w:sectPr>
      </w:pPr>
    </w:p>
    <w:p w14:paraId="3F44F4E5" w14:textId="77777777" w:rsidR="003C1AE5" w:rsidRDefault="003C1AE5" w:rsidP="00AF6F0D">
      <w:pPr>
        <w:pStyle w:val="Heading4"/>
        <w:ind w:left="0" w:firstLine="0"/>
      </w:pPr>
      <w:r>
        <w:t>Report Manager – “Select Filter” Screen Mock Up</w:t>
      </w:r>
    </w:p>
    <w:p w14:paraId="5373C597" w14:textId="77777777" w:rsidR="003C1AE5" w:rsidRPr="003C1AE5" w:rsidRDefault="003C1AE5" w:rsidP="00AF6F0D">
      <w:r>
        <w:t>(screen doesn’t currently exist in prototypes, but will be very similar to this but for Filters instead of Scopes)</w:t>
      </w:r>
    </w:p>
    <w:p w14:paraId="1B7007E0" w14:textId="77777777" w:rsidR="003C1AE5" w:rsidRDefault="003C1AE5" w:rsidP="00AF6F0D"/>
    <w:p w14:paraId="33EAE3EF" w14:textId="77777777" w:rsidR="003C1AE5" w:rsidRDefault="00A96D2E" w:rsidP="00AF6F0D">
      <w:pPr>
        <w:rPr>
          <w:noProof/>
          <w:lang w:eastAsia="en-GB"/>
        </w:rPr>
      </w:pPr>
      <w:r>
        <w:rPr>
          <w:noProof/>
          <w:lang w:eastAsia="en-GB"/>
        </w:rPr>
        <w:drawing>
          <wp:inline distT="0" distB="0" distL="0" distR="0" wp14:anchorId="6D044E56" wp14:editId="593E31BA">
            <wp:extent cx="5009515" cy="3064510"/>
            <wp:effectExtent l="0" t="0" r="635" b="254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09515" cy="3064510"/>
                    </a:xfrm>
                    <a:prstGeom prst="rect">
                      <a:avLst/>
                    </a:prstGeom>
                    <a:noFill/>
                    <a:ln>
                      <a:noFill/>
                    </a:ln>
                  </pic:spPr>
                </pic:pic>
              </a:graphicData>
            </a:graphic>
          </wp:inline>
        </w:drawing>
      </w:r>
    </w:p>
    <w:p w14:paraId="55370D35" w14:textId="77777777" w:rsidR="004D5896" w:rsidRDefault="004D5896" w:rsidP="00AF6F0D">
      <w:pPr>
        <w:rPr>
          <w:noProof/>
          <w:lang w:eastAsia="en-GB"/>
        </w:rPr>
      </w:pPr>
    </w:p>
    <w:p w14:paraId="3C028BBC" w14:textId="77777777" w:rsidR="004D5896" w:rsidRPr="001A3F08" w:rsidRDefault="004D5896" w:rsidP="00AF6F0D"/>
    <w:p w14:paraId="48B79133" w14:textId="77777777" w:rsidR="003C1AE5" w:rsidRDefault="003C1AE5" w:rsidP="00AF6F0D">
      <w:pPr>
        <w:pStyle w:val="Heading4"/>
        <w:numPr>
          <w:ilvl w:val="0"/>
          <w:numId w:val="0"/>
        </w:numPr>
      </w:pPr>
    </w:p>
    <w:p w14:paraId="454A2C91" w14:textId="77777777" w:rsidR="003C1AE5" w:rsidRDefault="003C1AE5" w:rsidP="00AF6F0D">
      <w:pPr>
        <w:sectPr w:rsidR="003C1AE5" w:rsidSect="003C1AE5">
          <w:pgSz w:w="12240" w:h="15840" w:code="1"/>
          <w:pgMar w:top="1616" w:right="1797" w:bottom="851" w:left="1797" w:header="567" w:footer="720" w:gutter="0"/>
          <w:cols w:space="720"/>
          <w:docGrid w:linePitch="360"/>
        </w:sectPr>
      </w:pPr>
    </w:p>
    <w:p w14:paraId="499C84C0" w14:textId="77777777" w:rsidR="007F7EF2" w:rsidRDefault="007F7EF2" w:rsidP="00AF6F0D">
      <w:pPr>
        <w:pStyle w:val="Heading2"/>
        <w:ind w:left="0" w:firstLine="0"/>
      </w:pPr>
      <w:bookmarkStart w:id="486" w:name="_Toc422842049"/>
      <w:r>
        <w:t>Use Case Diagram – Manage Reports</w:t>
      </w:r>
      <w:bookmarkEnd w:id="486"/>
    </w:p>
    <w:p w14:paraId="149D9DEF" w14:textId="77777777" w:rsidR="00BF060B" w:rsidRDefault="00BF060B" w:rsidP="00AF6F0D"/>
    <w:p w14:paraId="7DC087AD" w14:textId="77777777" w:rsidR="00EE07E0" w:rsidRDefault="00752D04" w:rsidP="00AF6F0D">
      <w:r>
        <w:object w:dxaOrig="10431" w:dyaOrig="8466" w14:anchorId="42068968">
          <v:shape id="_x0000_i1051" type="#_x0000_t75" style="width:6in;height:352.5pt" o:ole="">
            <v:imagedata r:id="rId95" o:title=""/>
          </v:shape>
          <o:OLEObject Type="Embed" ProgID="Visio.Drawing.11" ShapeID="_x0000_i1051" DrawAspect="Content" ObjectID="_1496664141" r:id="rId96"/>
        </w:object>
      </w:r>
    </w:p>
    <w:p w14:paraId="5E21FE58" w14:textId="77777777" w:rsidR="00EE07E0" w:rsidRDefault="00EE07E0" w:rsidP="00AF6F0D">
      <w:pPr>
        <w:sectPr w:rsidR="00EE07E0" w:rsidSect="003C1AE5">
          <w:pgSz w:w="12240" w:h="15840" w:code="1"/>
          <w:pgMar w:top="1616" w:right="1797" w:bottom="851" w:left="1797" w:header="567" w:footer="720" w:gutter="0"/>
          <w:cols w:space="720"/>
          <w:docGrid w:linePitch="360"/>
        </w:sectPr>
      </w:pPr>
    </w:p>
    <w:p w14:paraId="5927519B" w14:textId="77777777" w:rsidR="004F5C24" w:rsidRDefault="004F5C24" w:rsidP="00AF6F0D">
      <w:pPr>
        <w:pStyle w:val="Heading3"/>
        <w:ind w:left="0" w:firstLine="0"/>
      </w:pPr>
      <w:bookmarkStart w:id="487" w:name="_Toc422842050"/>
      <w:r>
        <w:t>PMUC024 – Manage Reports</w:t>
      </w:r>
      <w:bookmarkEnd w:id="487"/>
    </w:p>
    <w:p w14:paraId="547286C4" w14:textId="77777777" w:rsidR="004F5C24" w:rsidRDefault="004F5C2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4F5C24" w:rsidRPr="005D68D4" w14:paraId="45FF072B" w14:textId="77777777" w:rsidTr="00C04061">
        <w:tc>
          <w:tcPr>
            <w:tcW w:w="9322" w:type="dxa"/>
            <w:gridSpan w:val="2"/>
            <w:shd w:val="pct20" w:color="auto" w:fill="auto"/>
          </w:tcPr>
          <w:p w14:paraId="48A8F6C7" w14:textId="77777777" w:rsidR="004F5C24" w:rsidRPr="005D68D4" w:rsidRDefault="004F5C2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PMUC024</w:t>
            </w:r>
          </w:p>
          <w:p w14:paraId="15100783" w14:textId="77777777" w:rsidR="004F5C24" w:rsidRPr="005D68D4" w:rsidRDefault="004F5C24" w:rsidP="00AF6F0D">
            <w:pPr>
              <w:rPr>
                <w:rFonts w:ascii="Arial" w:hAnsi="Arial" w:cs="Arial"/>
                <w:b/>
                <w:bCs/>
                <w:sz w:val="18"/>
                <w:szCs w:val="18"/>
              </w:rPr>
            </w:pPr>
          </w:p>
          <w:p w14:paraId="22FCF08D"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Manage Reports</w:t>
            </w:r>
          </w:p>
          <w:p w14:paraId="5CA52165" w14:textId="77777777" w:rsidR="004F5C24" w:rsidRPr="005D68D4" w:rsidRDefault="004F5C24" w:rsidP="00AF6F0D">
            <w:pPr>
              <w:rPr>
                <w:rFonts w:ascii="Arial" w:hAnsi="Arial" w:cs="Arial"/>
                <w:b/>
                <w:sz w:val="18"/>
                <w:szCs w:val="18"/>
              </w:rPr>
            </w:pPr>
          </w:p>
        </w:tc>
      </w:tr>
      <w:tr w:rsidR="004F5C24" w:rsidRPr="005D68D4" w14:paraId="473CDBE3" w14:textId="77777777" w:rsidTr="00C04061">
        <w:tc>
          <w:tcPr>
            <w:tcW w:w="2093" w:type="dxa"/>
            <w:shd w:val="pct20" w:color="auto" w:fill="auto"/>
          </w:tcPr>
          <w:p w14:paraId="63C2D08A"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Summary</w:t>
            </w:r>
          </w:p>
          <w:p w14:paraId="43C728C2" w14:textId="77777777" w:rsidR="004F5C24" w:rsidRPr="005D68D4" w:rsidRDefault="004F5C24" w:rsidP="00AF6F0D">
            <w:pPr>
              <w:rPr>
                <w:rFonts w:ascii="Arial" w:hAnsi="Arial" w:cs="Arial"/>
                <w:b/>
                <w:bCs/>
                <w:sz w:val="18"/>
                <w:szCs w:val="18"/>
              </w:rPr>
            </w:pPr>
          </w:p>
        </w:tc>
        <w:tc>
          <w:tcPr>
            <w:tcW w:w="7229" w:type="dxa"/>
            <w:shd w:val="clear" w:color="auto" w:fill="auto"/>
          </w:tcPr>
          <w:p w14:paraId="4A736029" w14:textId="77777777" w:rsidR="004F5C24" w:rsidRPr="009E3CE8" w:rsidRDefault="004F5C24" w:rsidP="00AF6F0D">
            <w:pPr>
              <w:rPr>
                <w:rFonts w:ascii="Arial" w:hAnsi="Arial" w:cs="Arial"/>
                <w:sz w:val="18"/>
                <w:szCs w:val="18"/>
              </w:rPr>
            </w:pPr>
            <w:r>
              <w:rPr>
                <w:rFonts w:ascii="Arial" w:hAnsi="Arial" w:cs="Arial"/>
                <w:sz w:val="18"/>
                <w:szCs w:val="18"/>
              </w:rPr>
              <w:t>Screen that allows the user to manage (i.e. Create/Edit/Delete) their own reports based on a sub set of data</w:t>
            </w:r>
          </w:p>
        </w:tc>
      </w:tr>
      <w:tr w:rsidR="004F5C24" w:rsidRPr="005D68D4" w14:paraId="2043D22A" w14:textId="77777777" w:rsidTr="00C04061">
        <w:tc>
          <w:tcPr>
            <w:tcW w:w="2093" w:type="dxa"/>
            <w:shd w:val="pct20" w:color="auto" w:fill="auto"/>
          </w:tcPr>
          <w:p w14:paraId="04CC68E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Actor</w:t>
            </w:r>
          </w:p>
          <w:p w14:paraId="30E082A4"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30008D91" w14:textId="465A69F1" w:rsidR="004F5C24" w:rsidRPr="005D68D4" w:rsidRDefault="00DB2F0C" w:rsidP="00AF6F0D">
            <w:pPr>
              <w:rPr>
                <w:rFonts w:ascii="Arial" w:hAnsi="Arial" w:cs="Arial"/>
                <w:sz w:val="18"/>
                <w:szCs w:val="18"/>
              </w:rPr>
            </w:pPr>
            <w:r>
              <w:rPr>
                <w:rFonts w:ascii="Arial" w:hAnsi="Arial" w:cs="Arial"/>
                <w:sz w:val="18"/>
                <w:szCs w:val="18"/>
              </w:rPr>
              <w:t>PlanManager</w:t>
            </w:r>
            <w:r w:rsidR="004F5C24" w:rsidRPr="007702FC">
              <w:rPr>
                <w:rFonts w:ascii="Arial" w:hAnsi="Arial" w:cs="Arial"/>
                <w:sz w:val="18"/>
                <w:szCs w:val="18"/>
              </w:rPr>
              <w:t xml:space="preserve"> User</w:t>
            </w:r>
          </w:p>
        </w:tc>
      </w:tr>
      <w:tr w:rsidR="004F5C24" w:rsidRPr="005D68D4" w14:paraId="2CD35C58" w14:textId="77777777" w:rsidTr="00C04061">
        <w:tc>
          <w:tcPr>
            <w:tcW w:w="2093" w:type="dxa"/>
            <w:shd w:val="pct20" w:color="auto" w:fill="auto"/>
          </w:tcPr>
          <w:p w14:paraId="64E24A9B"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Trigger</w:t>
            </w:r>
          </w:p>
          <w:p w14:paraId="585502BC" w14:textId="77777777" w:rsidR="004F5C24" w:rsidRPr="005D68D4" w:rsidRDefault="004F5C24" w:rsidP="00AF6F0D">
            <w:pPr>
              <w:rPr>
                <w:rFonts w:ascii="Arial" w:hAnsi="Arial" w:cs="Arial"/>
                <w:b/>
                <w:bCs/>
                <w:sz w:val="18"/>
                <w:szCs w:val="18"/>
              </w:rPr>
            </w:pPr>
          </w:p>
        </w:tc>
        <w:tc>
          <w:tcPr>
            <w:tcW w:w="7229" w:type="dxa"/>
            <w:shd w:val="clear" w:color="auto" w:fill="auto"/>
          </w:tcPr>
          <w:p w14:paraId="5056CBC0" w14:textId="77777777" w:rsidR="004F5C24" w:rsidRPr="005D68D4" w:rsidRDefault="004F5C24" w:rsidP="00AF6F0D">
            <w:pPr>
              <w:rPr>
                <w:rFonts w:ascii="Arial" w:hAnsi="Arial" w:cs="Arial"/>
                <w:sz w:val="18"/>
                <w:szCs w:val="18"/>
              </w:rPr>
            </w:pPr>
            <w:r>
              <w:rPr>
                <w:rFonts w:ascii="Arial" w:hAnsi="Arial" w:cs="Arial"/>
                <w:sz w:val="18"/>
                <w:szCs w:val="18"/>
              </w:rPr>
              <w:t>User selecting Manage Reports</w:t>
            </w:r>
          </w:p>
        </w:tc>
      </w:tr>
      <w:tr w:rsidR="004F5C24" w:rsidRPr="005D68D4" w14:paraId="437A0BE8" w14:textId="77777777" w:rsidTr="00C04061">
        <w:tc>
          <w:tcPr>
            <w:tcW w:w="2093" w:type="dxa"/>
            <w:shd w:val="pct20" w:color="auto" w:fill="auto"/>
          </w:tcPr>
          <w:p w14:paraId="438A5C6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Pre- conditions</w:t>
            </w:r>
          </w:p>
          <w:p w14:paraId="2E07E3B7"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7FB7A676" w14:textId="77777777" w:rsidR="004F5C24" w:rsidRPr="00FF3E36" w:rsidRDefault="004F5C24" w:rsidP="00AF6F0D">
            <w:pPr>
              <w:rPr>
                <w:rFonts w:ascii="Arial" w:hAnsi="Arial" w:cs="Arial"/>
                <w:sz w:val="20"/>
                <w:szCs w:val="20"/>
              </w:rPr>
            </w:pPr>
            <w:r w:rsidRPr="00322B9D">
              <w:rPr>
                <w:rFonts w:ascii="Arial" w:hAnsi="Arial" w:cs="Arial"/>
                <w:sz w:val="18"/>
                <w:szCs w:val="18"/>
              </w:rPr>
              <w:t>User logged in, authenticated, has Report Manager access and has selected the Report Manager menu option</w:t>
            </w:r>
          </w:p>
        </w:tc>
      </w:tr>
      <w:tr w:rsidR="004F5C24" w:rsidRPr="005D68D4" w14:paraId="4AB10BA8" w14:textId="77777777" w:rsidTr="00C04061">
        <w:tc>
          <w:tcPr>
            <w:tcW w:w="2093" w:type="dxa"/>
            <w:shd w:val="pct20" w:color="auto" w:fill="auto"/>
          </w:tcPr>
          <w:p w14:paraId="3C2793A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Post –conditions</w:t>
            </w:r>
          </w:p>
          <w:p w14:paraId="5559503A" w14:textId="77777777" w:rsidR="004F5C24" w:rsidRPr="005D68D4" w:rsidRDefault="004F5C24" w:rsidP="00AF6F0D">
            <w:pPr>
              <w:rPr>
                <w:rFonts w:ascii="Arial" w:hAnsi="Arial" w:cs="Arial"/>
                <w:b/>
                <w:bCs/>
                <w:sz w:val="18"/>
                <w:szCs w:val="18"/>
              </w:rPr>
            </w:pPr>
          </w:p>
        </w:tc>
        <w:tc>
          <w:tcPr>
            <w:tcW w:w="7229" w:type="dxa"/>
            <w:shd w:val="clear" w:color="auto" w:fill="auto"/>
          </w:tcPr>
          <w:p w14:paraId="5E67AEFD" w14:textId="77777777" w:rsidR="004F5C24" w:rsidRPr="005D68D4" w:rsidRDefault="004F5C24" w:rsidP="00AF6F0D">
            <w:pPr>
              <w:rPr>
                <w:rFonts w:ascii="Arial" w:hAnsi="Arial" w:cs="Arial"/>
                <w:sz w:val="18"/>
                <w:szCs w:val="18"/>
              </w:rPr>
            </w:pPr>
            <w:r>
              <w:rPr>
                <w:rFonts w:ascii="Arial" w:hAnsi="Arial" w:cs="Arial"/>
                <w:sz w:val="18"/>
                <w:szCs w:val="18"/>
              </w:rPr>
              <w:t>A report has been created/edited or removed</w:t>
            </w:r>
          </w:p>
        </w:tc>
      </w:tr>
      <w:tr w:rsidR="004F5C24" w:rsidRPr="005D68D4" w14:paraId="7C3EFCCF" w14:textId="77777777" w:rsidTr="00C04061">
        <w:tc>
          <w:tcPr>
            <w:tcW w:w="2093" w:type="dxa"/>
            <w:shd w:val="pct20" w:color="auto" w:fill="auto"/>
          </w:tcPr>
          <w:p w14:paraId="05190D8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2D28407E" w14:textId="77777777" w:rsidR="004F5C24" w:rsidRPr="005D68D4" w:rsidRDefault="004F5C24" w:rsidP="00AF6F0D">
            <w:pPr>
              <w:rPr>
                <w:rFonts w:ascii="Arial" w:hAnsi="Arial" w:cs="Arial"/>
                <w:sz w:val="18"/>
                <w:szCs w:val="18"/>
              </w:rPr>
            </w:pPr>
            <w:r>
              <w:rPr>
                <w:rFonts w:ascii="Arial" w:hAnsi="Arial" w:cs="Arial"/>
                <w:sz w:val="18"/>
                <w:szCs w:val="18"/>
              </w:rPr>
              <w:t>Adhoc</w:t>
            </w:r>
          </w:p>
        </w:tc>
      </w:tr>
      <w:tr w:rsidR="004F5C24" w:rsidRPr="005D68D4" w14:paraId="502D289B" w14:textId="77777777" w:rsidTr="00C04061">
        <w:tc>
          <w:tcPr>
            <w:tcW w:w="2093" w:type="dxa"/>
            <w:shd w:val="pct20" w:color="auto" w:fill="auto"/>
          </w:tcPr>
          <w:p w14:paraId="177585A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Basic Course of Action</w:t>
            </w:r>
          </w:p>
          <w:p w14:paraId="1294A28C" w14:textId="77777777" w:rsidR="004F5C24" w:rsidRPr="005D68D4" w:rsidRDefault="004F5C24" w:rsidP="00AF6F0D">
            <w:pPr>
              <w:rPr>
                <w:rFonts w:ascii="Arial" w:hAnsi="Arial" w:cs="Arial"/>
                <w:b/>
                <w:bCs/>
                <w:sz w:val="18"/>
                <w:szCs w:val="18"/>
              </w:rPr>
            </w:pPr>
          </w:p>
          <w:p w14:paraId="6B2C90A6" w14:textId="77777777" w:rsidR="004F5C24" w:rsidRPr="005D68D4" w:rsidRDefault="004F5C24" w:rsidP="00AF6F0D">
            <w:pPr>
              <w:rPr>
                <w:rFonts w:ascii="Arial" w:hAnsi="Arial" w:cs="Arial"/>
                <w:b/>
                <w:bCs/>
                <w:sz w:val="18"/>
                <w:szCs w:val="18"/>
              </w:rPr>
            </w:pPr>
          </w:p>
        </w:tc>
        <w:tc>
          <w:tcPr>
            <w:tcW w:w="7229" w:type="dxa"/>
            <w:shd w:val="clear" w:color="auto" w:fill="auto"/>
          </w:tcPr>
          <w:p w14:paraId="13CDF12C" w14:textId="5EA9D0BE" w:rsidR="00B24FA2" w:rsidRDefault="00B24FA2" w:rsidP="00B24FA2">
            <w:pPr>
              <w:rPr>
                <w:rFonts w:ascii="Arial" w:hAnsi="Arial" w:cs="Arial"/>
                <w:sz w:val="18"/>
                <w:szCs w:val="18"/>
              </w:rPr>
            </w:pPr>
            <w:r>
              <w:rPr>
                <w:rFonts w:ascii="Arial" w:hAnsi="Arial" w:cs="Arial"/>
                <w:sz w:val="18"/>
                <w:szCs w:val="18"/>
              </w:rPr>
              <w:t>Add New Report</w:t>
            </w:r>
          </w:p>
          <w:p w14:paraId="27B62E90" w14:textId="159F2C94" w:rsidR="004F5C24" w:rsidRDefault="004F5C24" w:rsidP="004E06BD">
            <w:pPr>
              <w:numPr>
                <w:ilvl w:val="0"/>
                <w:numId w:val="56"/>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13250057"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system displays the Report Manager Home (My Reports) screen</w:t>
            </w:r>
          </w:p>
          <w:p w14:paraId="0D8ABBA9"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user navigates to the “Manage Reports” tab</w:t>
            </w:r>
          </w:p>
          <w:p w14:paraId="1E4E02C3"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system displays the “Manage Reports” tab</w:t>
            </w:r>
          </w:p>
          <w:p w14:paraId="1DF353EB" w14:textId="221083B8" w:rsidR="005168FA" w:rsidRDefault="00B24FA2" w:rsidP="004E06BD">
            <w:pPr>
              <w:numPr>
                <w:ilvl w:val="0"/>
                <w:numId w:val="56"/>
              </w:numPr>
              <w:rPr>
                <w:rFonts w:ascii="Arial" w:hAnsi="Arial" w:cs="Arial"/>
                <w:sz w:val="18"/>
                <w:szCs w:val="18"/>
              </w:rPr>
            </w:pPr>
            <w:r>
              <w:rPr>
                <w:rFonts w:ascii="Arial" w:hAnsi="Arial" w:cs="Arial"/>
                <w:sz w:val="18"/>
                <w:szCs w:val="18"/>
              </w:rPr>
              <w:t>The user selects the ‘Add New’ button</w:t>
            </w:r>
          </w:p>
          <w:p w14:paraId="69CF5E04" w14:textId="106D59E2" w:rsidR="00A85E93" w:rsidRDefault="00A85E93" w:rsidP="004E06BD">
            <w:pPr>
              <w:numPr>
                <w:ilvl w:val="0"/>
                <w:numId w:val="56"/>
              </w:numPr>
              <w:rPr>
                <w:rFonts w:ascii="Arial" w:hAnsi="Arial" w:cs="Arial"/>
                <w:sz w:val="18"/>
                <w:szCs w:val="18"/>
              </w:rPr>
            </w:pPr>
            <w:r>
              <w:rPr>
                <w:rFonts w:ascii="Arial" w:hAnsi="Arial" w:cs="Arial"/>
                <w:sz w:val="18"/>
                <w:szCs w:val="18"/>
              </w:rPr>
              <w:t>The system prompts the user for a Report name and description</w:t>
            </w:r>
          </w:p>
          <w:p w14:paraId="5356B5C4" w14:textId="72D08FC4" w:rsidR="00A85E93" w:rsidRDefault="00A85E93" w:rsidP="004E06BD">
            <w:pPr>
              <w:numPr>
                <w:ilvl w:val="0"/>
                <w:numId w:val="56"/>
              </w:numPr>
              <w:rPr>
                <w:rFonts w:ascii="Arial" w:hAnsi="Arial" w:cs="Arial"/>
                <w:sz w:val="18"/>
                <w:szCs w:val="18"/>
              </w:rPr>
            </w:pPr>
            <w:r>
              <w:rPr>
                <w:rFonts w:ascii="Arial" w:hAnsi="Arial" w:cs="Arial"/>
                <w:sz w:val="18"/>
                <w:szCs w:val="18"/>
              </w:rPr>
              <w:t>The user enters a name and a description for their report</w:t>
            </w:r>
          </w:p>
          <w:p w14:paraId="6E99F166" w14:textId="51BE7CFE" w:rsidR="00B24FA2" w:rsidRDefault="00B24FA2" w:rsidP="004E06BD">
            <w:pPr>
              <w:numPr>
                <w:ilvl w:val="0"/>
                <w:numId w:val="56"/>
              </w:numPr>
              <w:rPr>
                <w:rFonts w:ascii="Arial" w:hAnsi="Arial" w:cs="Arial"/>
                <w:sz w:val="18"/>
                <w:szCs w:val="18"/>
              </w:rPr>
            </w:pPr>
            <w:r>
              <w:rPr>
                <w:rFonts w:ascii="Arial" w:hAnsi="Arial" w:cs="Arial"/>
                <w:sz w:val="18"/>
                <w:szCs w:val="18"/>
              </w:rPr>
              <w:t>They system displays the “Select a Report Type” drop down list</w:t>
            </w:r>
          </w:p>
          <w:p w14:paraId="31CCA771" w14:textId="5281CA22" w:rsidR="004F5C24" w:rsidRDefault="004F5C24" w:rsidP="004E06BD">
            <w:pPr>
              <w:numPr>
                <w:ilvl w:val="0"/>
                <w:numId w:val="56"/>
              </w:numPr>
              <w:rPr>
                <w:rFonts w:ascii="Arial" w:hAnsi="Arial" w:cs="Arial"/>
                <w:sz w:val="18"/>
                <w:szCs w:val="18"/>
              </w:rPr>
            </w:pPr>
            <w:r>
              <w:rPr>
                <w:rFonts w:ascii="Arial" w:hAnsi="Arial" w:cs="Arial"/>
                <w:sz w:val="18"/>
                <w:szCs w:val="18"/>
              </w:rPr>
              <w:t xml:space="preserve">The user chooses the “Select a Report Type” drop down list invoke </w:t>
            </w:r>
            <w:r w:rsidRPr="00D16327">
              <w:rPr>
                <w:rFonts w:ascii="Arial" w:hAnsi="Arial" w:cs="Arial"/>
                <w:i/>
                <w:sz w:val="18"/>
                <w:szCs w:val="18"/>
              </w:rPr>
              <w:t>PMUC0</w:t>
            </w:r>
            <w:r>
              <w:rPr>
                <w:rFonts w:ascii="Arial" w:hAnsi="Arial" w:cs="Arial"/>
                <w:i/>
                <w:sz w:val="18"/>
                <w:szCs w:val="18"/>
              </w:rPr>
              <w:t>25</w:t>
            </w:r>
            <w:r w:rsidRPr="00D16327">
              <w:rPr>
                <w:rFonts w:ascii="Arial" w:hAnsi="Arial" w:cs="Arial"/>
                <w:i/>
                <w:sz w:val="18"/>
                <w:szCs w:val="18"/>
              </w:rPr>
              <w:t xml:space="preserve"> </w:t>
            </w:r>
            <w:r w:rsidR="00C91AB4">
              <w:rPr>
                <w:rFonts w:ascii="Arial" w:hAnsi="Arial" w:cs="Arial"/>
                <w:i/>
                <w:sz w:val="18"/>
                <w:szCs w:val="18"/>
              </w:rPr>
              <w:t>–</w:t>
            </w:r>
            <w:r w:rsidRPr="00D16327">
              <w:rPr>
                <w:rFonts w:ascii="Arial" w:hAnsi="Arial" w:cs="Arial"/>
                <w:i/>
                <w:sz w:val="18"/>
                <w:szCs w:val="18"/>
              </w:rPr>
              <w:t xml:space="preserve"> Get Report Type</w:t>
            </w:r>
            <w:r>
              <w:rPr>
                <w:rFonts w:ascii="Arial" w:hAnsi="Arial" w:cs="Arial"/>
                <w:sz w:val="18"/>
                <w:szCs w:val="18"/>
              </w:rPr>
              <w:t xml:space="preserve"> </w:t>
            </w:r>
          </w:p>
          <w:p w14:paraId="13406129"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system displays a list of reports types available</w:t>
            </w:r>
          </w:p>
          <w:p w14:paraId="27DC23D5"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user selects a report type from the list of report types</w:t>
            </w:r>
          </w:p>
          <w:p w14:paraId="43577639" w14:textId="77777777" w:rsidR="004F5C24" w:rsidRDefault="004F5C24" w:rsidP="004E06BD">
            <w:pPr>
              <w:numPr>
                <w:ilvl w:val="0"/>
                <w:numId w:val="56"/>
              </w:numPr>
              <w:rPr>
                <w:rFonts w:ascii="Arial" w:hAnsi="Arial" w:cs="Arial"/>
                <w:sz w:val="18"/>
                <w:szCs w:val="18"/>
              </w:rPr>
            </w:pPr>
            <w:r>
              <w:rPr>
                <w:rFonts w:ascii="Arial" w:hAnsi="Arial" w:cs="Arial"/>
                <w:sz w:val="18"/>
                <w:szCs w:val="18"/>
              </w:rPr>
              <w:t xml:space="preserve">The user picks what type of report output they require invoke </w:t>
            </w:r>
            <w:r w:rsidRPr="00A06E13">
              <w:rPr>
                <w:rFonts w:ascii="Arial" w:hAnsi="Arial" w:cs="Arial"/>
                <w:i/>
                <w:sz w:val="18"/>
                <w:szCs w:val="18"/>
              </w:rPr>
              <w:t>PMUC0</w:t>
            </w:r>
            <w:r>
              <w:rPr>
                <w:rFonts w:ascii="Arial" w:hAnsi="Arial" w:cs="Arial"/>
                <w:i/>
                <w:sz w:val="18"/>
                <w:szCs w:val="18"/>
              </w:rPr>
              <w:t xml:space="preserve">26 </w:t>
            </w:r>
            <w:r w:rsidRPr="00A06E13">
              <w:rPr>
                <w:rFonts w:ascii="Arial" w:hAnsi="Arial" w:cs="Arial"/>
                <w:i/>
                <w:sz w:val="18"/>
                <w:szCs w:val="18"/>
              </w:rPr>
              <w:t xml:space="preserve">- </w:t>
            </w:r>
            <w:r>
              <w:rPr>
                <w:rFonts w:ascii="Arial" w:hAnsi="Arial" w:cs="Arial"/>
                <w:i/>
                <w:sz w:val="18"/>
                <w:szCs w:val="18"/>
              </w:rPr>
              <w:t xml:space="preserve"> </w:t>
            </w:r>
            <w:r w:rsidRPr="00A06E13">
              <w:rPr>
                <w:rFonts w:ascii="Arial" w:hAnsi="Arial" w:cs="Arial"/>
                <w:i/>
                <w:sz w:val="18"/>
                <w:szCs w:val="18"/>
              </w:rPr>
              <w:t>Report Output Type</w:t>
            </w:r>
          </w:p>
          <w:p w14:paraId="0D5F4C5D" w14:textId="77777777" w:rsidR="004F5C24" w:rsidRPr="004D4980" w:rsidRDefault="004F5C24" w:rsidP="004E06BD">
            <w:pPr>
              <w:numPr>
                <w:ilvl w:val="0"/>
                <w:numId w:val="56"/>
              </w:numPr>
              <w:rPr>
                <w:rFonts w:ascii="Arial" w:hAnsi="Arial" w:cs="Arial"/>
                <w:i/>
                <w:sz w:val="18"/>
                <w:szCs w:val="18"/>
              </w:rPr>
            </w:pPr>
            <w:r>
              <w:rPr>
                <w:rFonts w:ascii="Arial" w:hAnsi="Arial" w:cs="Arial"/>
                <w:sz w:val="18"/>
                <w:szCs w:val="18"/>
              </w:rPr>
              <w:t xml:space="preserve">The user selects which fields they want on the report invoke </w:t>
            </w:r>
            <w:r w:rsidRPr="004D4980">
              <w:rPr>
                <w:rFonts w:ascii="Arial" w:hAnsi="Arial" w:cs="Arial"/>
                <w:i/>
                <w:sz w:val="18"/>
                <w:szCs w:val="18"/>
              </w:rPr>
              <w:t>PMUC0</w:t>
            </w:r>
            <w:r>
              <w:rPr>
                <w:rFonts w:ascii="Arial" w:hAnsi="Arial" w:cs="Arial"/>
                <w:i/>
                <w:sz w:val="18"/>
                <w:szCs w:val="18"/>
              </w:rPr>
              <w:t>27</w:t>
            </w:r>
            <w:r w:rsidRPr="004D4980">
              <w:rPr>
                <w:rFonts w:ascii="Arial" w:hAnsi="Arial" w:cs="Arial"/>
                <w:i/>
                <w:sz w:val="18"/>
                <w:szCs w:val="18"/>
              </w:rPr>
              <w:t xml:space="preserve"> – </w:t>
            </w:r>
            <w:r>
              <w:rPr>
                <w:rFonts w:ascii="Arial" w:hAnsi="Arial" w:cs="Arial"/>
                <w:i/>
                <w:sz w:val="18"/>
                <w:szCs w:val="18"/>
              </w:rPr>
              <w:t>Report</w:t>
            </w:r>
            <w:r w:rsidRPr="004D4980">
              <w:rPr>
                <w:rFonts w:ascii="Arial" w:hAnsi="Arial" w:cs="Arial"/>
                <w:i/>
                <w:sz w:val="18"/>
                <w:szCs w:val="18"/>
              </w:rPr>
              <w:t xml:space="preserve"> Display items.</w:t>
            </w:r>
          </w:p>
          <w:p w14:paraId="1C015598" w14:textId="6C913652" w:rsidR="004F5C24" w:rsidRPr="00493476" w:rsidRDefault="004F5C24" w:rsidP="004E06BD">
            <w:pPr>
              <w:numPr>
                <w:ilvl w:val="0"/>
                <w:numId w:val="56"/>
              </w:numPr>
              <w:rPr>
                <w:rFonts w:ascii="Arial" w:hAnsi="Arial" w:cs="Arial"/>
                <w:sz w:val="18"/>
                <w:szCs w:val="18"/>
              </w:rPr>
            </w:pPr>
            <w:r>
              <w:rPr>
                <w:rFonts w:ascii="Arial" w:hAnsi="Arial" w:cs="Arial"/>
                <w:sz w:val="18"/>
                <w:szCs w:val="18"/>
              </w:rPr>
              <w:t xml:space="preserve">The user selects a scope from the &lt;&lt;Select a Scope&gt;&gt; drop down list – </w:t>
            </w:r>
            <w:r w:rsidRPr="00493476">
              <w:rPr>
                <w:rFonts w:ascii="Arial" w:hAnsi="Arial" w:cs="Arial"/>
                <w:i/>
                <w:sz w:val="18"/>
                <w:szCs w:val="18"/>
              </w:rPr>
              <w:t>invoke PMUC0</w:t>
            </w:r>
            <w:r>
              <w:rPr>
                <w:rFonts w:ascii="Arial" w:hAnsi="Arial" w:cs="Arial"/>
                <w:i/>
                <w:sz w:val="18"/>
                <w:szCs w:val="18"/>
              </w:rPr>
              <w:t>22</w:t>
            </w:r>
            <w:r w:rsidRPr="00493476">
              <w:rPr>
                <w:rFonts w:ascii="Arial" w:hAnsi="Arial" w:cs="Arial"/>
                <w:i/>
                <w:sz w:val="18"/>
                <w:szCs w:val="18"/>
              </w:rPr>
              <w:t xml:space="preserve"> </w:t>
            </w:r>
            <w:r w:rsidR="00C91AB4">
              <w:rPr>
                <w:rFonts w:ascii="Arial" w:hAnsi="Arial" w:cs="Arial"/>
                <w:i/>
                <w:sz w:val="18"/>
                <w:szCs w:val="18"/>
              </w:rPr>
              <w:t>–</w:t>
            </w:r>
            <w:r w:rsidRPr="00493476">
              <w:rPr>
                <w:rFonts w:ascii="Arial" w:hAnsi="Arial" w:cs="Arial"/>
                <w:i/>
                <w:sz w:val="18"/>
                <w:szCs w:val="18"/>
              </w:rPr>
              <w:t xml:space="preserve"> Get </w:t>
            </w:r>
            <w:r>
              <w:rPr>
                <w:rFonts w:ascii="Arial" w:hAnsi="Arial" w:cs="Arial"/>
                <w:i/>
                <w:sz w:val="18"/>
                <w:szCs w:val="18"/>
              </w:rPr>
              <w:t>Report Scope(s)</w:t>
            </w:r>
          </w:p>
          <w:p w14:paraId="7A3D5878" w14:textId="77777777" w:rsidR="004F5C24" w:rsidRDefault="004F5C24" w:rsidP="004E06BD">
            <w:pPr>
              <w:numPr>
                <w:ilvl w:val="0"/>
                <w:numId w:val="56"/>
              </w:numPr>
              <w:rPr>
                <w:rFonts w:ascii="Arial" w:hAnsi="Arial" w:cs="Arial"/>
                <w:sz w:val="18"/>
                <w:szCs w:val="18"/>
              </w:rPr>
            </w:pPr>
            <w:r w:rsidRPr="00533AAC">
              <w:rPr>
                <w:rFonts w:ascii="Arial" w:hAnsi="Arial" w:cs="Arial"/>
                <w:sz w:val="18"/>
                <w:szCs w:val="18"/>
              </w:rPr>
              <w:t>The system displays the “Report filters” section of the screen</w:t>
            </w:r>
          </w:p>
          <w:p w14:paraId="1E77F2E6" w14:textId="77777777" w:rsidR="004F5C24" w:rsidRDefault="004F5C24" w:rsidP="004E06BD">
            <w:pPr>
              <w:numPr>
                <w:ilvl w:val="0"/>
                <w:numId w:val="56"/>
              </w:numPr>
              <w:rPr>
                <w:rFonts w:ascii="Arial" w:hAnsi="Arial" w:cs="Arial"/>
                <w:sz w:val="18"/>
                <w:szCs w:val="18"/>
              </w:rPr>
            </w:pPr>
            <w:r>
              <w:rPr>
                <w:rFonts w:ascii="Arial" w:hAnsi="Arial" w:cs="Arial"/>
                <w:sz w:val="18"/>
                <w:szCs w:val="18"/>
              </w:rPr>
              <w:t xml:space="preserve">The user selects a filter from the &lt;&lt;Select a Filter&gt;&gt; drop down list invoke </w:t>
            </w:r>
            <w:r>
              <w:rPr>
                <w:rFonts w:ascii="Arial" w:hAnsi="Arial" w:cs="Arial"/>
                <w:i/>
                <w:sz w:val="18"/>
                <w:szCs w:val="18"/>
              </w:rPr>
              <w:t>PMUC023 – Get Report Filter(s)</w:t>
            </w:r>
          </w:p>
          <w:p w14:paraId="7AAE2C68" w14:textId="77777777" w:rsidR="004F5C24" w:rsidRDefault="004F5C24" w:rsidP="004E06BD">
            <w:pPr>
              <w:numPr>
                <w:ilvl w:val="0"/>
                <w:numId w:val="56"/>
              </w:numPr>
              <w:rPr>
                <w:rFonts w:ascii="Arial" w:hAnsi="Arial" w:cs="Arial"/>
                <w:sz w:val="18"/>
                <w:szCs w:val="18"/>
              </w:rPr>
            </w:pPr>
            <w:r>
              <w:rPr>
                <w:rFonts w:ascii="Arial" w:hAnsi="Arial" w:cs="Arial"/>
                <w:sz w:val="18"/>
                <w:szCs w:val="18"/>
              </w:rPr>
              <w:t xml:space="preserve">The user Saves the report invoke </w:t>
            </w:r>
            <w:r w:rsidRPr="001B037D">
              <w:rPr>
                <w:rFonts w:ascii="Arial" w:hAnsi="Arial" w:cs="Arial"/>
                <w:i/>
                <w:sz w:val="18"/>
                <w:szCs w:val="18"/>
              </w:rPr>
              <w:t>PMUC0</w:t>
            </w:r>
            <w:r>
              <w:rPr>
                <w:rFonts w:ascii="Arial" w:hAnsi="Arial" w:cs="Arial"/>
                <w:i/>
                <w:sz w:val="18"/>
                <w:szCs w:val="18"/>
              </w:rPr>
              <w:t>28</w:t>
            </w:r>
            <w:r w:rsidRPr="001B037D">
              <w:rPr>
                <w:rFonts w:ascii="Arial" w:hAnsi="Arial" w:cs="Arial"/>
                <w:i/>
                <w:sz w:val="18"/>
                <w:szCs w:val="18"/>
              </w:rPr>
              <w:t xml:space="preserve"> – Save Report</w:t>
            </w:r>
          </w:p>
          <w:p w14:paraId="06EA7D3B"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user selects the “Request” option</w:t>
            </w:r>
          </w:p>
          <w:p w14:paraId="6CD30630" w14:textId="77777777" w:rsidR="0024243D" w:rsidRDefault="0024243D" w:rsidP="004E06BD">
            <w:pPr>
              <w:numPr>
                <w:ilvl w:val="0"/>
                <w:numId w:val="56"/>
              </w:numPr>
              <w:rPr>
                <w:rFonts w:ascii="Arial" w:hAnsi="Arial" w:cs="Arial"/>
                <w:sz w:val="18"/>
                <w:szCs w:val="18"/>
              </w:rPr>
            </w:pPr>
            <w:r>
              <w:rPr>
                <w:rFonts w:ascii="Arial" w:hAnsi="Arial" w:cs="Arial"/>
                <w:sz w:val="18"/>
                <w:szCs w:val="18"/>
              </w:rPr>
              <w:t>The system displays the Date Range fields</w:t>
            </w:r>
          </w:p>
          <w:p w14:paraId="76A163C2" w14:textId="77777777" w:rsidR="0024243D" w:rsidRDefault="0024243D" w:rsidP="004E06BD">
            <w:pPr>
              <w:numPr>
                <w:ilvl w:val="0"/>
                <w:numId w:val="56"/>
              </w:numPr>
              <w:rPr>
                <w:rFonts w:ascii="Arial" w:hAnsi="Arial" w:cs="Arial"/>
                <w:sz w:val="18"/>
                <w:szCs w:val="18"/>
              </w:rPr>
            </w:pPr>
            <w:r>
              <w:rPr>
                <w:rFonts w:ascii="Arial" w:hAnsi="Arial" w:cs="Arial"/>
                <w:sz w:val="18"/>
                <w:szCs w:val="18"/>
              </w:rPr>
              <w:t>The user enters the required date(s)</w:t>
            </w:r>
          </w:p>
          <w:p w14:paraId="287D014A" w14:textId="77777777" w:rsidR="004F5C24" w:rsidRDefault="004F5C24" w:rsidP="004E06BD">
            <w:pPr>
              <w:numPr>
                <w:ilvl w:val="0"/>
                <w:numId w:val="56"/>
              </w:numPr>
              <w:rPr>
                <w:rFonts w:ascii="Arial" w:hAnsi="Arial" w:cs="Arial"/>
                <w:sz w:val="18"/>
                <w:szCs w:val="18"/>
              </w:rPr>
            </w:pPr>
            <w:r>
              <w:rPr>
                <w:rFonts w:ascii="Arial" w:hAnsi="Arial" w:cs="Arial"/>
                <w:sz w:val="18"/>
                <w:szCs w:val="18"/>
              </w:rPr>
              <w:t>The system runs the report.</w:t>
            </w:r>
          </w:p>
          <w:p w14:paraId="5EA73871" w14:textId="77777777" w:rsidR="004F5C24" w:rsidRPr="005D68D4" w:rsidRDefault="004F5C24" w:rsidP="004E06BD">
            <w:pPr>
              <w:numPr>
                <w:ilvl w:val="0"/>
                <w:numId w:val="56"/>
              </w:numPr>
              <w:rPr>
                <w:rFonts w:ascii="Arial" w:hAnsi="Arial" w:cs="Arial"/>
                <w:sz w:val="18"/>
                <w:szCs w:val="18"/>
              </w:rPr>
            </w:pPr>
            <w:r>
              <w:rPr>
                <w:rFonts w:ascii="Arial" w:hAnsi="Arial" w:cs="Arial"/>
                <w:sz w:val="18"/>
                <w:szCs w:val="18"/>
              </w:rPr>
              <w:t>The system returns the user to the “My Reports” tab displaying the status of the report they have just requested.</w:t>
            </w:r>
          </w:p>
        </w:tc>
      </w:tr>
      <w:tr w:rsidR="004F5C24" w:rsidRPr="005D68D4" w14:paraId="7C2064E7" w14:textId="77777777" w:rsidTr="00C04061">
        <w:tc>
          <w:tcPr>
            <w:tcW w:w="2093" w:type="dxa"/>
            <w:shd w:val="pct20" w:color="auto" w:fill="auto"/>
          </w:tcPr>
          <w:p w14:paraId="6F7BAF2D" w14:textId="22CEC1CE" w:rsidR="004F5C24" w:rsidRPr="005D68D4" w:rsidRDefault="004F5C24" w:rsidP="00AF6F0D">
            <w:pPr>
              <w:rPr>
                <w:rFonts w:ascii="Arial" w:hAnsi="Arial" w:cs="Arial"/>
                <w:b/>
                <w:bCs/>
                <w:sz w:val="18"/>
                <w:szCs w:val="18"/>
              </w:rPr>
            </w:pPr>
            <w:r w:rsidRPr="005D68D4">
              <w:rPr>
                <w:rFonts w:ascii="Arial" w:hAnsi="Arial" w:cs="Arial"/>
                <w:b/>
                <w:bCs/>
                <w:sz w:val="18"/>
                <w:szCs w:val="18"/>
              </w:rPr>
              <w:t>Alternate scenario extensions</w:t>
            </w:r>
          </w:p>
          <w:p w14:paraId="76FC4EA0" w14:textId="77777777" w:rsidR="004F5C24" w:rsidRPr="005D68D4" w:rsidRDefault="004F5C24" w:rsidP="00AF6F0D">
            <w:pPr>
              <w:rPr>
                <w:rFonts w:ascii="Arial" w:hAnsi="Arial" w:cs="Arial"/>
                <w:b/>
                <w:bCs/>
                <w:sz w:val="18"/>
                <w:szCs w:val="18"/>
              </w:rPr>
            </w:pPr>
          </w:p>
          <w:p w14:paraId="486144F0" w14:textId="77777777" w:rsidR="004F5C24" w:rsidRPr="005D68D4" w:rsidRDefault="004F5C24" w:rsidP="00AF6F0D">
            <w:pPr>
              <w:rPr>
                <w:rFonts w:ascii="Arial" w:hAnsi="Arial" w:cs="Arial"/>
                <w:b/>
                <w:bCs/>
                <w:sz w:val="18"/>
                <w:szCs w:val="18"/>
              </w:rPr>
            </w:pPr>
          </w:p>
        </w:tc>
        <w:tc>
          <w:tcPr>
            <w:tcW w:w="7229" w:type="dxa"/>
            <w:shd w:val="clear" w:color="auto" w:fill="auto"/>
          </w:tcPr>
          <w:p w14:paraId="569E8BEB" w14:textId="16C867E9" w:rsidR="004F5C24" w:rsidRPr="00D7220D" w:rsidRDefault="004F5C24" w:rsidP="00AF6F0D">
            <w:pPr>
              <w:rPr>
                <w:rFonts w:ascii="Arial" w:hAnsi="Arial" w:cs="Arial"/>
                <w:sz w:val="18"/>
                <w:szCs w:val="18"/>
                <w:u w:val="single"/>
              </w:rPr>
            </w:pPr>
            <w:r w:rsidRPr="00D7220D">
              <w:rPr>
                <w:rFonts w:ascii="Arial" w:hAnsi="Arial" w:cs="Arial"/>
                <w:sz w:val="18"/>
                <w:szCs w:val="18"/>
                <w:u w:val="single"/>
              </w:rPr>
              <w:t xml:space="preserve">Edit </w:t>
            </w:r>
            <w:r w:rsidR="00B24FA2">
              <w:rPr>
                <w:rFonts w:ascii="Arial" w:hAnsi="Arial" w:cs="Arial"/>
                <w:sz w:val="18"/>
                <w:szCs w:val="18"/>
                <w:u w:val="single"/>
              </w:rPr>
              <w:t>Existing Report</w:t>
            </w:r>
          </w:p>
          <w:p w14:paraId="33B9E5DC" w14:textId="77777777" w:rsidR="00B24FA2" w:rsidRDefault="004F5C24" w:rsidP="00AF6F0D">
            <w:pPr>
              <w:rPr>
                <w:rFonts w:ascii="Arial" w:hAnsi="Arial" w:cs="Arial"/>
                <w:sz w:val="18"/>
                <w:szCs w:val="18"/>
              </w:rPr>
            </w:pPr>
            <w:r>
              <w:rPr>
                <w:rFonts w:ascii="Arial" w:hAnsi="Arial" w:cs="Arial"/>
                <w:sz w:val="18"/>
                <w:szCs w:val="18"/>
              </w:rPr>
              <w:t xml:space="preserve">The user should also be able to Edit an existing </w:t>
            </w:r>
            <w:r w:rsidR="001F52CE">
              <w:rPr>
                <w:rFonts w:ascii="Arial" w:hAnsi="Arial" w:cs="Arial"/>
                <w:sz w:val="18"/>
                <w:szCs w:val="18"/>
              </w:rPr>
              <w:t xml:space="preserve">Custom </w:t>
            </w:r>
            <w:r>
              <w:rPr>
                <w:rFonts w:ascii="Arial" w:hAnsi="Arial" w:cs="Arial"/>
                <w:sz w:val="18"/>
                <w:szCs w:val="18"/>
              </w:rPr>
              <w:t>report</w:t>
            </w:r>
          </w:p>
          <w:p w14:paraId="62D10103" w14:textId="167DDE12" w:rsidR="00B24FA2" w:rsidRDefault="00B24FA2" w:rsidP="004E06BD">
            <w:pPr>
              <w:numPr>
                <w:ilvl w:val="0"/>
                <w:numId w:val="162"/>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0720B326" w14:textId="77777777" w:rsidR="00B24FA2" w:rsidRDefault="00B24FA2" w:rsidP="004E06BD">
            <w:pPr>
              <w:numPr>
                <w:ilvl w:val="0"/>
                <w:numId w:val="162"/>
              </w:numPr>
              <w:rPr>
                <w:rFonts w:ascii="Arial" w:hAnsi="Arial" w:cs="Arial"/>
                <w:sz w:val="18"/>
                <w:szCs w:val="18"/>
              </w:rPr>
            </w:pPr>
            <w:r>
              <w:rPr>
                <w:rFonts w:ascii="Arial" w:hAnsi="Arial" w:cs="Arial"/>
                <w:sz w:val="18"/>
                <w:szCs w:val="18"/>
              </w:rPr>
              <w:t>The system displays the Report Manager Home (My Reports) screen</w:t>
            </w:r>
          </w:p>
          <w:p w14:paraId="0C85713B" w14:textId="77777777" w:rsidR="00B24FA2" w:rsidRDefault="00B24FA2" w:rsidP="004E06BD">
            <w:pPr>
              <w:numPr>
                <w:ilvl w:val="0"/>
                <w:numId w:val="162"/>
              </w:numPr>
              <w:rPr>
                <w:rFonts w:ascii="Arial" w:hAnsi="Arial" w:cs="Arial"/>
                <w:sz w:val="18"/>
                <w:szCs w:val="18"/>
              </w:rPr>
            </w:pPr>
            <w:r>
              <w:rPr>
                <w:rFonts w:ascii="Arial" w:hAnsi="Arial" w:cs="Arial"/>
                <w:sz w:val="18"/>
                <w:szCs w:val="18"/>
              </w:rPr>
              <w:t>The user navigates to the “Manage Reports” tab</w:t>
            </w:r>
          </w:p>
          <w:p w14:paraId="76558F4A" w14:textId="77777777" w:rsidR="00B24FA2" w:rsidRDefault="00B24FA2" w:rsidP="004E06BD">
            <w:pPr>
              <w:numPr>
                <w:ilvl w:val="0"/>
                <w:numId w:val="162"/>
              </w:numPr>
              <w:rPr>
                <w:rFonts w:ascii="Arial" w:hAnsi="Arial" w:cs="Arial"/>
                <w:sz w:val="18"/>
                <w:szCs w:val="18"/>
              </w:rPr>
            </w:pPr>
            <w:r>
              <w:rPr>
                <w:rFonts w:ascii="Arial" w:hAnsi="Arial" w:cs="Arial"/>
                <w:sz w:val="18"/>
                <w:szCs w:val="18"/>
              </w:rPr>
              <w:t>The system displays the “Manage Reports” tab</w:t>
            </w:r>
          </w:p>
          <w:p w14:paraId="4B670630" w14:textId="08FB761A" w:rsidR="00B24FA2" w:rsidRDefault="00B24FA2" w:rsidP="004E06BD">
            <w:pPr>
              <w:numPr>
                <w:ilvl w:val="0"/>
                <w:numId w:val="162"/>
              </w:numPr>
              <w:rPr>
                <w:rFonts w:ascii="Arial" w:hAnsi="Arial" w:cs="Arial"/>
                <w:sz w:val="18"/>
                <w:szCs w:val="18"/>
              </w:rPr>
            </w:pPr>
            <w:r>
              <w:rPr>
                <w:rFonts w:ascii="Arial" w:hAnsi="Arial" w:cs="Arial"/>
                <w:sz w:val="18"/>
                <w:szCs w:val="18"/>
              </w:rPr>
              <w:t>The user selects an existing Report from the ‘Select a report’ dropdown list</w:t>
            </w:r>
          </w:p>
          <w:p w14:paraId="21E3EBD9" w14:textId="43A0C971" w:rsidR="00A85E93" w:rsidRDefault="00A85E93" w:rsidP="004E06BD">
            <w:pPr>
              <w:numPr>
                <w:ilvl w:val="0"/>
                <w:numId w:val="162"/>
              </w:numPr>
              <w:rPr>
                <w:rFonts w:ascii="Arial" w:hAnsi="Arial" w:cs="Arial"/>
                <w:sz w:val="18"/>
                <w:szCs w:val="18"/>
              </w:rPr>
            </w:pPr>
            <w:r>
              <w:rPr>
                <w:rFonts w:ascii="Arial" w:hAnsi="Arial" w:cs="Arial"/>
                <w:sz w:val="18"/>
                <w:szCs w:val="18"/>
              </w:rPr>
              <w:t>The system displays the current Report Name &amp; Description</w:t>
            </w:r>
          </w:p>
          <w:p w14:paraId="3FDBA71E" w14:textId="2578D3D2" w:rsidR="00A85E93" w:rsidRPr="0054459E" w:rsidRDefault="00A85E93" w:rsidP="004E06BD">
            <w:pPr>
              <w:numPr>
                <w:ilvl w:val="0"/>
                <w:numId w:val="162"/>
              </w:numPr>
              <w:rPr>
                <w:rFonts w:ascii="Arial" w:hAnsi="Arial" w:cs="Arial"/>
                <w:sz w:val="18"/>
                <w:szCs w:val="18"/>
              </w:rPr>
            </w:pPr>
            <w:r w:rsidRPr="0054459E">
              <w:rPr>
                <w:rFonts w:ascii="Arial" w:hAnsi="Arial" w:cs="Arial"/>
                <w:sz w:val="18"/>
                <w:szCs w:val="18"/>
              </w:rPr>
              <w:t xml:space="preserve">The user keeps the </w:t>
            </w:r>
            <w:r>
              <w:rPr>
                <w:rFonts w:ascii="Arial" w:hAnsi="Arial" w:cs="Arial"/>
                <w:sz w:val="18"/>
                <w:szCs w:val="18"/>
              </w:rPr>
              <w:t xml:space="preserve">same </w:t>
            </w:r>
            <w:r w:rsidRPr="0054459E">
              <w:rPr>
                <w:rFonts w:ascii="Arial" w:hAnsi="Arial" w:cs="Arial"/>
                <w:sz w:val="18"/>
                <w:szCs w:val="18"/>
              </w:rPr>
              <w:t xml:space="preserve">details or enters a new name and a description for their </w:t>
            </w:r>
            <w:r>
              <w:rPr>
                <w:rFonts w:ascii="Arial" w:hAnsi="Arial" w:cs="Arial"/>
                <w:sz w:val="18"/>
                <w:szCs w:val="18"/>
              </w:rPr>
              <w:t>report</w:t>
            </w:r>
          </w:p>
          <w:p w14:paraId="4A654677" w14:textId="3AFF4FC4" w:rsidR="00B24FA2" w:rsidRDefault="00B24FA2" w:rsidP="004E06BD">
            <w:pPr>
              <w:numPr>
                <w:ilvl w:val="0"/>
                <w:numId w:val="162"/>
              </w:numPr>
              <w:rPr>
                <w:rFonts w:ascii="Arial" w:hAnsi="Arial" w:cs="Arial"/>
                <w:sz w:val="18"/>
                <w:szCs w:val="18"/>
              </w:rPr>
            </w:pPr>
            <w:r>
              <w:rPr>
                <w:rFonts w:ascii="Arial" w:hAnsi="Arial" w:cs="Arial"/>
                <w:sz w:val="18"/>
                <w:szCs w:val="18"/>
              </w:rPr>
              <w:t>They system displays the current selected display fields for the chosen report</w:t>
            </w:r>
          </w:p>
          <w:p w14:paraId="4EB21F45" w14:textId="77777777" w:rsidR="00B24FA2" w:rsidRPr="004D4980" w:rsidRDefault="00B24FA2" w:rsidP="004E06BD">
            <w:pPr>
              <w:numPr>
                <w:ilvl w:val="0"/>
                <w:numId w:val="162"/>
              </w:numPr>
              <w:rPr>
                <w:rFonts w:ascii="Arial" w:hAnsi="Arial" w:cs="Arial"/>
                <w:i/>
                <w:sz w:val="18"/>
                <w:szCs w:val="18"/>
              </w:rPr>
            </w:pPr>
            <w:r>
              <w:rPr>
                <w:rFonts w:ascii="Arial" w:hAnsi="Arial" w:cs="Arial"/>
                <w:sz w:val="18"/>
                <w:szCs w:val="18"/>
              </w:rPr>
              <w:t xml:space="preserve">The user selects which fields they want on the report invoke </w:t>
            </w:r>
            <w:r w:rsidRPr="004D4980">
              <w:rPr>
                <w:rFonts w:ascii="Arial" w:hAnsi="Arial" w:cs="Arial"/>
                <w:i/>
                <w:sz w:val="18"/>
                <w:szCs w:val="18"/>
              </w:rPr>
              <w:t>PMUC0</w:t>
            </w:r>
            <w:r>
              <w:rPr>
                <w:rFonts w:ascii="Arial" w:hAnsi="Arial" w:cs="Arial"/>
                <w:i/>
                <w:sz w:val="18"/>
                <w:szCs w:val="18"/>
              </w:rPr>
              <w:t>27</w:t>
            </w:r>
            <w:r w:rsidRPr="004D4980">
              <w:rPr>
                <w:rFonts w:ascii="Arial" w:hAnsi="Arial" w:cs="Arial"/>
                <w:i/>
                <w:sz w:val="18"/>
                <w:szCs w:val="18"/>
              </w:rPr>
              <w:t xml:space="preserve"> – </w:t>
            </w:r>
            <w:r>
              <w:rPr>
                <w:rFonts w:ascii="Arial" w:hAnsi="Arial" w:cs="Arial"/>
                <w:i/>
                <w:sz w:val="18"/>
                <w:szCs w:val="18"/>
              </w:rPr>
              <w:t>Report</w:t>
            </w:r>
            <w:r w:rsidRPr="004D4980">
              <w:rPr>
                <w:rFonts w:ascii="Arial" w:hAnsi="Arial" w:cs="Arial"/>
                <w:i/>
                <w:sz w:val="18"/>
                <w:szCs w:val="18"/>
              </w:rPr>
              <w:t xml:space="preserve"> Display items.</w:t>
            </w:r>
          </w:p>
          <w:p w14:paraId="22666B5E" w14:textId="77777777" w:rsidR="00B24FA2" w:rsidRPr="00493476" w:rsidRDefault="00B24FA2" w:rsidP="004E06BD">
            <w:pPr>
              <w:numPr>
                <w:ilvl w:val="0"/>
                <w:numId w:val="162"/>
              </w:numPr>
              <w:rPr>
                <w:rFonts w:ascii="Arial" w:hAnsi="Arial" w:cs="Arial"/>
                <w:sz w:val="18"/>
                <w:szCs w:val="18"/>
              </w:rPr>
            </w:pPr>
            <w:r>
              <w:rPr>
                <w:rFonts w:ascii="Arial" w:hAnsi="Arial" w:cs="Arial"/>
                <w:sz w:val="18"/>
                <w:szCs w:val="18"/>
              </w:rPr>
              <w:t xml:space="preserve">The user selects a scope from the &lt;&lt;Select a Scope&gt;&gt; drop down list – </w:t>
            </w:r>
            <w:r w:rsidRPr="00493476">
              <w:rPr>
                <w:rFonts w:ascii="Arial" w:hAnsi="Arial" w:cs="Arial"/>
                <w:i/>
                <w:sz w:val="18"/>
                <w:szCs w:val="18"/>
              </w:rPr>
              <w:t>invoke PMUC0</w:t>
            </w:r>
            <w:r>
              <w:rPr>
                <w:rFonts w:ascii="Arial" w:hAnsi="Arial" w:cs="Arial"/>
                <w:i/>
                <w:sz w:val="18"/>
                <w:szCs w:val="18"/>
              </w:rPr>
              <w:t>22</w:t>
            </w:r>
            <w:r w:rsidRPr="00493476">
              <w:rPr>
                <w:rFonts w:ascii="Arial" w:hAnsi="Arial" w:cs="Arial"/>
                <w:i/>
                <w:sz w:val="18"/>
                <w:szCs w:val="18"/>
              </w:rPr>
              <w:t xml:space="preserve"> </w:t>
            </w:r>
            <w:r>
              <w:rPr>
                <w:rFonts w:ascii="Arial" w:hAnsi="Arial" w:cs="Arial"/>
                <w:i/>
                <w:sz w:val="18"/>
                <w:szCs w:val="18"/>
              </w:rPr>
              <w:t>–</w:t>
            </w:r>
            <w:r w:rsidRPr="00493476">
              <w:rPr>
                <w:rFonts w:ascii="Arial" w:hAnsi="Arial" w:cs="Arial"/>
                <w:i/>
                <w:sz w:val="18"/>
                <w:szCs w:val="18"/>
              </w:rPr>
              <w:t xml:space="preserve"> Get </w:t>
            </w:r>
            <w:r>
              <w:rPr>
                <w:rFonts w:ascii="Arial" w:hAnsi="Arial" w:cs="Arial"/>
                <w:i/>
                <w:sz w:val="18"/>
                <w:szCs w:val="18"/>
              </w:rPr>
              <w:t>Report Scope(s)</w:t>
            </w:r>
          </w:p>
          <w:p w14:paraId="4E31ABB2" w14:textId="77777777" w:rsidR="00B24FA2" w:rsidRDefault="00B24FA2" w:rsidP="004E06BD">
            <w:pPr>
              <w:numPr>
                <w:ilvl w:val="0"/>
                <w:numId w:val="162"/>
              </w:numPr>
              <w:rPr>
                <w:rFonts w:ascii="Arial" w:hAnsi="Arial" w:cs="Arial"/>
                <w:sz w:val="18"/>
                <w:szCs w:val="18"/>
              </w:rPr>
            </w:pPr>
            <w:r w:rsidRPr="00533AAC">
              <w:rPr>
                <w:rFonts w:ascii="Arial" w:hAnsi="Arial" w:cs="Arial"/>
                <w:sz w:val="18"/>
                <w:szCs w:val="18"/>
              </w:rPr>
              <w:t>The system displays the “Report filters” section of the screen</w:t>
            </w:r>
          </w:p>
          <w:p w14:paraId="6294AE7E" w14:textId="77777777" w:rsidR="00B24FA2" w:rsidRDefault="00B24FA2" w:rsidP="004E06BD">
            <w:pPr>
              <w:numPr>
                <w:ilvl w:val="0"/>
                <w:numId w:val="162"/>
              </w:numPr>
              <w:rPr>
                <w:rFonts w:ascii="Arial" w:hAnsi="Arial" w:cs="Arial"/>
                <w:sz w:val="18"/>
                <w:szCs w:val="18"/>
              </w:rPr>
            </w:pPr>
            <w:r>
              <w:rPr>
                <w:rFonts w:ascii="Arial" w:hAnsi="Arial" w:cs="Arial"/>
                <w:sz w:val="18"/>
                <w:szCs w:val="18"/>
              </w:rPr>
              <w:t xml:space="preserve">The user selects a filter from the &lt;&lt;Select a Filter&gt;&gt; drop down list invoke </w:t>
            </w:r>
            <w:r>
              <w:rPr>
                <w:rFonts w:ascii="Arial" w:hAnsi="Arial" w:cs="Arial"/>
                <w:i/>
                <w:sz w:val="18"/>
                <w:szCs w:val="18"/>
              </w:rPr>
              <w:t>PMUC023 – Get Report Filter(s)</w:t>
            </w:r>
          </w:p>
          <w:p w14:paraId="7CF70803" w14:textId="77777777" w:rsidR="00B24FA2" w:rsidRDefault="00B24FA2" w:rsidP="004E06BD">
            <w:pPr>
              <w:numPr>
                <w:ilvl w:val="0"/>
                <w:numId w:val="162"/>
              </w:numPr>
              <w:rPr>
                <w:rFonts w:ascii="Arial" w:hAnsi="Arial" w:cs="Arial"/>
                <w:sz w:val="18"/>
                <w:szCs w:val="18"/>
              </w:rPr>
            </w:pPr>
            <w:r>
              <w:rPr>
                <w:rFonts w:ascii="Arial" w:hAnsi="Arial" w:cs="Arial"/>
                <w:sz w:val="18"/>
                <w:szCs w:val="18"/>
              </w:rPr>
              <w:t xml:space="preserve">The user Saves the report invoke </w:t>
            </w:r>
            <w:r w:rsidRPr="001B037D">
              <w:rPr>
                <w:rFonts w:ascii="Arial" w:hAnsi="Arial" w:cs="Arial"/>
                <w:i/>
                <w:sz w:val="18"/>
                <w:szCs w:val="18"/>
              </w:rPr>
              <w:t>PMUC0</w:t>
            </w:r>
            <w:r>
              <w:rPr>
                <w:rFonts w:ascii="Arial" w:hAnsi="Arial" w:cs="Arial"/>
                <w:i/>
                <w:sz w:val="18"/>
                <w:szCs w:val="18"/>
              </w:rPr>
              <w:t>28</w:t>
            </w:r>
            <w:r w:rsidRPr="001B037D">
              <w:rPr>
                <w:rFonts w:ascii="Arial" w:hAnsi="Arial" w:cs="Arial"/>
                <w:i/>
                <w:sz w:val="18"/>
                <w:szCs w:val="18"/>
              </w:rPr>
              <w:t xml:space="preserve"> – Save Report</w:t>
            </w:r>
          </w:p>
          <w:p w14:paraId="2B0DDD35" w14:textId="77777777" w:rsidR="00A85E93" w:rsidRDefault="00A85E93" w:rsidP="004E06BD">
            <w:pPr>
              <w:numPr>
                <w:ilvl w:val="0"/>
                <w:numId w:val="162"/>
              </w:numPr>
              <w:rPr>
                <w:rFonts w:ascii="Arial" w:hAnsi="Arial" w:cs="Arial"/>
                <w:sz w:val="18"/>
                <w:szCs w:val="18"/>
              </w:rPr>
            </w:pPr>
            <w:r>
              <w:rPr>
                <w:rFonts w:ascii="Arial" w:hAnsi="Arial" w:cs="Arial"/>
                <w:sz w:val="18"/>
                <w:szCs w:val="18"/>
              </w:rPr>
              <w:t>The system displays the Date Range fields</w:t>
            </w:r>
          </w:p>
          <w:p w14:paraId="743BF4DB" w14:textId="77777777" w:rsidR="00A85E93" w:rsidRDefault="00A85E93" w:rsidP="004E06BD">
            <w:pPr>
              <w:numPr>
                <w:ilvl w:val="0"/>
                <w:numId w:val="162"/>
              </w:numPr>
              <w:rPr>
                <w:rFonts w:ascii="Arial" w:hAnsi="Arial" w:cs="Arial"/>
                <w:sz w:val="18"/>
                <w:szCs w:val="18"/>
              </w:rPr>
            </w:pPr>
            <w:r>
              <w:rPr>
                <w:rFonts w:ascii="Arial" w:hAnsi="Arial" w:cs="Arial"/>
                <w:sz w:val="18"/>
                <w:szCs w:val="18"/>
              </w:rPr>
              <w:t>The user enters the required date(s)</w:t>
            </w:r>
          </w:p>
          <w:p w14:paraId="2BFB5F0A" w14:textId="77777777" w:rsidR="00B24FA2" w:rsidRDefault="00B24FA2" w:rsidP="004E06BD">
            <w:pPr>
              <w:numPr>
                <w:ilvl w:val="0"/>
                <w:numId w:val="162"/>
              </w:numPr>
              <w:rPr>
                <w:rFonts w:ascii="Arial" w:hAnsi="Arial" w:cs="Arial"/>
                <w:sz w:val="18"/>
                <w:szCs w:val="18"/>
              </w:rPr>
            </w:pPr>
            <w:r>
              <w:rPr>
                <w:rFonts w:ascii="Arial" w:hAnsi="Arial" w:cs="Arial"/>
                <w:sz w:val="18"/>
                <w:szCs w:val="18"/>
              </w:rPr>
              <w:t>The user selects the “Request” option</w:t>
            </w:r>
          </w:p>
          <w:p w14:paraId="6767B018" w14:textId="77777777" w:rsidR="00B24FA2" w:rsidRDefault="00B24FA2" w:rsidP="004E06BD">
            <w:pPr>
              <w:numPr>
                <w:ilvl w:val="0"/>
                <w:numId w:val="162"/>
              </w:numPr>
              <w:rPr>
                <w:rFonts w:ascii="Arial" w:hAnsi="Arial" w:cs="Arial"/>
                <w:sz w:val="18"/>
                <w:szCs w:val="18"/>
              </w:rPr>
            </w:pPr>
            <w:r>
              <w:rPr>
                <w:rFonts w:ascii="Arial" w:hAnsi="Arial" w:cs="Arial"/>
                <w:sz w:val="18"/>
                <w:szCs w:val="18"/>
              </w:rPr>
              <w:t>The system runs the report.</w:t>
            </w:r>
          </w:p>
          <w:p w14:paraId="6FA3E8E4" w14:textId="21EB4712" w:rsidR="00B24FA2" w:rsidRDefault="00B24FA2" w:rsidP="004E06BD">
            <w:pPr>
              <w:numPr>
                <w:ilvl w:val="0"/>
                <w:numId w:val="162"/>
              </w:numPr>
              <w:rPr>
                <w:rFonts w:ascii="Arial" w:hAnsi="Arial" w:cs="Arial"/>
                <w:sz w:val="18"/>
                <w:szCs w:val="18"/>
              </w:rPr>
            </w:pPr>
            <w:r>
              <w:rPr>
                <w:rFonts w:ascii="Arial" w:hAnsi="Arial" w:cs="Arial"/>
                <w:sz w:val="18"/>
                <w:szCs w:val="18"/>
              </w:rPr>
              <w:t xml:space="preserve">The system </w:t>
            </w:r>
            <w:r w:rsidR="00A85E93">
              <w:rPr>
                <w:rFonts w:ascii="Arial" w:hAnsi="Arial" w:cs="Arial"/>
                <w:sz w:val="18"/>
                <w:szCs w:val="18"/>
              </w:rPr>
              <w:t>displays the confirmation message</w:t>
            </w:r>
          </w:p>
          <w:p w14:paraId="319FFB0D" w14:textId="77777777" w:rsidR="00B24FA2" w:rsidRDefault="00B24FA2" w:rsidP="001F52CE">
            <w:pPr>
              <w:rPr>
                <w:rFonts w:ascii="Arial" w:hAnsi="Arial" w:cs="Arial"/>
                <w:sz w:val="18"/>
                <w:szCs w:val="18"/>
              </w:rPr>
            </w:pPr>
          </w:p>
          <w:p w14:paraId="6508384F" w14:textId="77777777" w:rsidR="001F52CE" w:rsidRDefault="001F52CE" w:rsidP="001F52CE">
            <w:pPr>
              <w:rPr>
                <w:rFonts w:ascii="Arial" w:hAnsi="Arial" w:cs="Arial"/>
                <w:sz w:val="18"/>
                <w:szCs w:val="18"/>
              </w:rPr>
            </w:pPr>
            <w:r>
              <w:rPr>
                <w:rFonts w:ascii="Arial" w:hAnsi="Arial" w:cs="Arial"/>
                <w:sz w:val="18"/>
                <w:szCs w:val="18"/>
              </w:rPr>
              <w:t>If the user is editing a user created report but they are not the user who originally created the report then prompts should be displayed on the screen.</w:t>
            </w:r>
          </w:p>
          <w:p w14:paraId="07651F65" w14:textId="77777777" w:rsidR="001F52CE" w:rsidRDefault="00C46D02" w:rsidP="00AF6F0D">
            <w:pPr>
              <w:rPr>
                <w:rFonts w:ascii="Arial" w:hAnsi="Arial" w:cs="Arial"/>
                <w:sz w:val="18"/>
                <w:szCs w:val="18"/>
              </w:rPr>
            </w:pPr>
            <w:r>
              <w:rPr>
                <w:rFonts w:ascii="Arial" w:hAnsi="Arial" w:cs="Arial"/>
                <w:sz w:val="18"/>
                <w:szCs w:val="18"/>
              </w:rPr>
              <w:t xml:space="preserve">The user should not be allowed to </w:t>
            </w:r>
            <w:r w:rsidR="0024243D">
              <w:rPr>
                <w:rFonts w:ascii="Arial" w:hAnsi="Arial" w:cs="Arial"/>
                <w:sz w:val="18"/>
                <w:szCs w:val="18"/>
              </w:rPr>
              <w:t>change</w:t>
            </w:r>
            <w:r>
              <w:rPr>
                <w:rFonts w:ascii="Arial" w:hAnsi="Arial" w:cs="Arial"/>
                <w:sz w:val="18"/>
                <w:szCs w:val="18"/>
              </w:rPr>
              <w:t xml:space="preserve"> </w:t>
            </w:r>
            <w:r w:rsidR="001F52CE">
              <w:rPr>
                <w:rFonts w:ascii="Arial" w:hAnsi="Arial" w:cs="Arial"/>
                <w:sz w:val="18"/>
                <w:szCs w:val="18"/>
              </w:rPr>
              <w:t xml:space="preserve">the design or layout of </w:t>
            </w:r>
            <w:r>
              <w:rPr>
                <w:rFonts w:ascii="Arial" w:hAnsi="Arial" w:cs="Arial"/>
                <w:sz w:val="18"/>
                <w:szCs w:val="18"/>
              </w:rPr>
              <w:t>an</w:t>
            </w:r>
            <w:r w:rsidR="0024243D">
              <w:rPr>
                <w:rFonts w:ascii="Arial" w:hAnsi="Arial" w:cs="Arial"/>
                <w:sz w:val="18"/>
                <w:szCs w:val="18"/>
              </w:rPr>
              <w:t>y</w:t>
            </w:r>
            <w:r>
              <w:rPr>
                <w:rFonts w:ascii="Arial" w:hAnsi="Arial" w:cs="Arial"/>
                <w:sz w:val="18"/>
                <w:szCs w:val="18"/>
              </w:rPr>
              <w:t xml:space="preserve"> standard reports</w:t>
            </w:r>
            <w:r w:rsidR="001F52CE">
              <w:rPr>
                <w:rFonts w:ascii="Arial" w:hAnsi="Arial" w:cs="Arial"/>
                <w:sz w:val="18"/>
                <w:szCs w:val="18"/>
              </w:rPr>
              <w:t xml:space="preserve"> but should be able to create a copy of a report with different default scopes and filters</w:t>
            </w:r>
            <w:r>
              <w:rPr>
                <w:rFonts w:ascii="Arial" w:hAnsi="Arial" w:cs="Arial"/>
                <w:sz w:val="18"/>
                <w:szCs w:val="18"/>
              </w:rPr>
              <w:t xml:space="preserve">  us</w:t>
            </w:r>
            <w:r w:rsidR="001F52CE">
              <w:rPr>
                <w:rFonts w:ascii="Arial" w:hAnsi="Arial" w:cs="Arial"/>
                <w:sz w:val="18"/>
                <w:szCs w:val="18"/>
              </w:rPr>
              <w:t>ing</w:t>
            </w:r>
            <w:r>
              <w:rPr>
                <w:rFonts w:ascii="Arial" w:hAnsi="Arial" w:cs="Arial"/>
                <w:sz w:val="18"/>
                <w:szCs w:val="18"/>
              </w:rPr>
              <w:t xml:space="preserve"> the Save As facility.</w:t>
            </w:r>
          </w:p>
          <w:p w14:paraId="4D72205C" w14:textId="77777777" w:rsidR="004F5C24" w:rsidRDefault="00C46D02" w:rsidP="00AF6F0D">
            <w:pPr>
              <w:rPr>
                <w:rFonts w:ascii="Arial" w:hAnsi="Arial" w:cs="Arial"/>
                <w:sz w:val="18"/>
                <w:szCs w:val="18"/>
              </w:rPr>
            </w:pPr>
            <w:r>
              <w:rPr>
                <w:rFonts w:ascii="Arial" w:hAnsi="Arial" w:cs="Arial"/>
                <w:sz w:val="18"/>
                <w:szCs w:val="18"/>
              </w:rPr>
              <w:t xml:space="preserve">  </w:t>
            </w:r>
          </w:p>
          <w:p w14:paraId="2E504BE1" w14:textId="77777777" w:rsidR="004F5C24" w:rsidRPr="00D7220D" w:rsidRDefault="004F5C24" w:rsidP="00AF6F0D">
            <w:pPr>
              <w:rPr>
                <w:rFonts w:ascii="Arial" w:hAnsi="Arial" w:cs="Arial"/>
                <w:sz w:val="18"/>
                <w:szCs w:val="18"/>
                <w:u w:val="single"/>
              </w:rPr>
            </w:pPr>
            <w:r w:rsidRPr="00D7220D">
              <w:rPr>
                <w:rFonts w:ascii="Arial" w:hAnsi="Arial" w:cs="Arial"/>
                <w:sz w:val="18"/>
                <w:szCs w:val="18"/>
                <w:u w:val="single"/>
              </w:rPr>
              <w:t>Delete Reports</w:t>
            </w:r>
          </w:p>
          <w:p w14:paraId="21470ED1" w14:textId="1E7307F6" w:rsidR="00B24FA2" w:rsidRDefault="004F5C24" w:rsidP="00AF6F0D">
            <w:pPr>
              <w:rPr>
                <w:rFonts w:ascii="Arial" w:hAnsi="Arial" w:cs="Arial"/>
                <w:sz w:val="18"/>
                <w:szCs w:val="18"/>
              </w:rPr>
            </w:pPr>
            <w:r>
              <w:rPr>
                <w:rFonts w:ascii="Arial" w:hAnsi="Arial" w:cs="Arial"/>
                <w:sz w:val="18"/>
                <w:szCs w:val="18"/>
              </w:rPr>
              <w:t>The user should be abl</w:t>
            </w:r>
            <w:r w:rsidR="00B24FA2">
              <w:rPr>
                <w:rFonts w:ascii="Arial" w:hAnsi="Arial" w:cs="Arial"/>
                <w:sz w:val="18"/>
                <w:szCs w:val="18"/>
              </w:rPr>
              <w:t xml:space="preserve">e to Delete a selected report – </w:t>
            </w:r>
            <w:r w:rsidR="00B24FA2" w:rsidRPr="00B24FA2">
              <w:rPr>
                <w:rFonts w:ascii="Arial" w:hAnsi="Arial" w:cs="Arial"/>
                <w:i/>
                <w:sz w:val="18"/>
                <w:szCs w:val="18"/>
              </w:rPr>
              <w:t>PMUC060</w:t>
            </w:r>
          </w:p>
          <w:p w14:paraId="597BC423" w14:textId="3E051DDE" w:rsidR="004F5C24" w:rsidRPr="005D68D4" w:rsidRDefault="004F5C24" w:rsidP="00AF6F0D">
            <w:pPr>
              <w:rPr>
                <w:rFonts w:ascii="Arial" w:hAnsi="Arial" w:cs="Arial"/>
                <w:sz w:val="18"/>
                <w:szCs w:val="18"/>
              </w:rPr>
            </w:pPr>
          </w:p>
        </w:tc>
      </w:tr>
      <w:tr w:rsidR="004F5C24" w:rsidRPr="005D68D4" w14:paraId="3B743122" w14:textId="77777777" w:rsidTr="00C04061">
        <w:trPr>
          <w:trHeight w:val="683"/>
        </w:trPr>
        <w:tc>
          <w:tcPr>
            <w:tcW w:w="2093" w:type="dxa"/>
            <w:shd w:val="pct20" w:color="auto" w:fill="auto"/>
          </w:tcPr>
          <w:p w14:paraId="01CBEB3B" w14:textId="6FF9D08D" w:rsidR="004F5C24" w:rsidRPr="005D68D4" w:rsidRDefault="004F5C24" w:rsidP="00AF6F0D">
            <w:pPr>
              <w:rPr>
                <w:rFonts w:ascii="Arial" w:hAnsi="Arial" w:cs="Arial"/>
                <w:b/>
                <w:bCs/>
                <w:sz w:val="18"/>
                <w:szCs w:val="18"/>
              </w:rPr>
            </w:pPr>
            <w:r w:rsidRPr="005D68D4">
              <w:rPr>
                <w:rFonts w:ascii="Arial" w:hAnsi="Arial" w:cs="Arial"/>
                <w:b/>
                <w:bCs/>
                <w:sz w:val="18"/>
                <w:szCs w:val="18"/>
              </w:rPr>
              <w:t>Business Logic/ Rules/ Supplementary Info</w:t>
            </w:r>
          </w:p>
          <w:p w14:paraId="070BECE9" w14:textId="77777777" w:rsidR="004F5C24" w:rsidRPr="005D68D4" w:rsidRDefault="004F5C24" w:rsidP="00AF6F0D">
            <w:pPr>
              <w:rPr>
                <w:rFonts w:ascii="Arial" w:hAnsi="Arial" w:cs="Arial"/>
                <w:b/>
                <w:bCs/>
                <w:sz w:val="18"/>
                <w:szCs w:val="18"/>
              </w:rPr>
            </w:pPr>
          </w:p>
        </w:tc>
        <w:tc>
          <w:tcPr>
            <w:tcW w:w="7229" w:type="dxa"/>
            <w:shd w:val="clear" w:color="auto" w:fill="auto"/>
          </w:tcPr>
          <w:p w14:paraId="6F8C5C25" w14:textId="19DDDEC7" w:rsidR="004F5C24" w:rsidRPr="00C91AB4" w:rsidRDefault="004F5C24" w:rsidP="004E06BD">
            <w:pPr>
              <w:pStyle w:val="ListParagraph"/>
              <w:numPr>
                <w:ilvl w:val="0"/>
                <w:numId w:val="163"/>
              </w:numPr>
              <w:rPr>
                <w:rFonts w:cs="Arial"/>
                <w:sz w:val="18"/>
                <w:szCs w:val="18"/>
                <w:u w:val="single"/>
              </w:rPr>
            </w:pPr>
            <w:r w:rsidRPr="00C91AB4">
              <w:rPr>
                <w:rFonts w:cs="Arial"/>
                <w:sz w:val="18"/>
                <w:szCs w:val="18"/>
                <w:u w:val="single"/>
              </w:rPr>
              <w:t>Manage Reports tab</w:t>
            </w:r>
          </w:p>
          <w:p w14:paraId="76B7DC6F" w14:textId="77777777" w:rsidR="004F5C24" w:rsidRDefault="004F5C24" w:rsidP="00AF6F0D">
            <w:pPr>
              <w:rPr>
                <w:rFonts w:ascii="Arial" w:hAnsi="Arial" w:cs="Arial"/>
                <w:sz w:val="18"/>
                <w:szCs w:val="18"/>
              </w:rPr>
            </w:pPr>
            <w:r>
              <w:rPr>
                <w:rFonts w:ascii="Arial" w:hAnsi="Arial" w:cs="Arial"/>
                <w:sz w:val="18"/>
                <w:szCs w:val="18"/>
              </w:rPr>
              <w:t xml:space="preserve">Upon the user navigating to the </w:t>
            </w:r>
            <w:r w:rsidR="000D3AAB">
              <w:rPr>
                <w:rFonts w:ascii="Arial" w:hAnsi="Arial" w:cs="Arial"/>
                <w:sz w:val="18"/>
                <w:szCs w:val="18"/>
              </w:rPr>
              <w:t>&lt;&lt;</w:t>
            </w:r>
            <w:r>
              <w:rPr>
                <w:rFonts w:ascii="Arial" w:hAnsi="Arial" w:cs="Arial"/>
                <w:sz w:val="18"/>
                <w:szCs w:val="18"/>
              </w:rPr>
              <w:t>Manage Reports</w:t>
            </w:r>
            <w:r w:rsidR="000D3AAB">
              <w:rPr>
                <w:rFonts w:ascii="Arial" w:hAnsi="Arial" w:cs="Arial"/>
                <w:sz w:val="18"/>
                <w:szCs w:val="18"/>
              </w:rPr>
              <w:t>&gt;&gt;</w:t>
            </w:r>
            <w:r>
              <w:rPr>
                <w:rFonts w:ascii="Arial" w:hAnsi="Arial" w:cs="Arial"/>
                <w:sz w:val="18"/>
                <w:szCs w:val="18"/>
              </w:rPr>
              <w:t xml:space="preserve"> tab a new tab should be displayed.  </w:t>
            </w:r>
          </w:p>
          <w:p w14:paraId="069079B3" w14:textId="77777777" w:rsidR="005C22FE" w:rsidRDefault="005C22FE" w:rsidP="005C22FE">
            <w:pPr>
              <w:rPr>
                <w:rFonts w:ascii="Arial" w:hAnsi="Arial" w:cs="Arial"/>
                <w:sz w:val="18"/>
                <w:szCs w:val="18"/>
              </w:rPr>
            </w:pPr>
            <w:r>
              <w:rPr>
                <w:rFonts w:ascii="Arial" w:hAnsi="Arial" w:cs="Arial"/>
                <w:sz w:val="18"/>
                <w:szCs w:val="18"/>
              </w:rPr>
              <w:t>If the user does not have Create Report permissions then the Create Report button should be greyed out/not selectable/hidden</w:t>
            </w:r>
          </w:p>
          <w:p w14:paraId="6F9986BD" w14:textId="77777777" w:rsidR="004F5C24" w:rsidRDefault="004F5C24" w:rsidP="00AF6F0D">
            <w:pPr>
              <w:rPr>
                <w:rFonts w:ascii="Arial" w:hAnsi="Arial" w:cs="Arial"/>
                <w:sz w:val="18"/>
                <w:szCs w:val="18"/>
              </w:rPr>
            </w:pPr>
          </w:p>
          <w:p w14:paraId="6FD30222" w14:textId="77777777" w:rsidR="004F5C24" w:rsidRDefault="004F5C24" w:rsidP="00AF6F0D">
            <w:pPr>
              <w:rPr>
                <w:rFonts w:ascii="Arial" w:hAnsi="Arial" w:cs="Arial"/>
                <w:sz w:val="18"/>
                <w:szCs w:val="18"/>
              </w:rPr>
            </w:pPr>
            <w:r>
              <w:rPr>
                <w:rFonts w:ascii="Arial" w:hAnsi="Arial" w:cs="Arial"/>
                <w:sz w:val="18"/>
                <w:szCs w:val="18"/>
              </w:rPr>
              <w:t>The screen should walk the user through Creating a report as follows (suggest that this screen is an accordion panel screen which opens up the next section upon completion of the previous):</w:t>
            </w:r>
          </w:p>
          <w:p w14:paraId="0D05CDC3" w14:textId="77777777" w:rsidR="004F5C24" w:rsidRDefault="004F5C24" w:rsidP="00AF6F0D">
            <w:pPr>
              <w:rPr>
                <w:rFonts w:ascii="Arial" w:hAnsi="Arial" w:cs="Arial"/>
                <w:sz w:val="18"/>
                <w:szCs w:val="18"/>
              </w:rPr>
            </w:pPr>
          </w:p>
          <w:p w14:paraId="32B36B9C" w14:textId="77777777" w:rsidR="004F5C24" w:rsidRDefault="004F5C24" w:rsidP="004E06BD">
            <w:pPr>
              <w:numPr>
                <w:ilvl w:val="0"/>
                <w:numId w:val="57"/>
              </w:numPr>
              <w:rPr>
                <w:rFonts w:ascii="Arial" w:hAnsi="Arial" w:cs="Arial"/>
                <w:sz w:val="18"/>
                <w:szCs w:val="18"/>
              </w:rPr>
            </w:pPr>
            <w:r>
              <w:rPr>
                <w:rFonts w:ascii="Arial" w:hAnsi="Arial" w:cs="Arial"/>
                <w:sz w:val="18"/>
                <w:szCs w:val="18"/>
              </w:rPr>
              <w:t>Select a Report Type – this should be a pull down list that displays all the report types (</w:t>
            </w:r>
            <w:r w:rsidRPr="00BE5870">
              <w:rPr>
                <w:rFonts w:ascii="Arial" w:hAnsi="Arial" w:cs="Arial"/>
                <w:i/>
                <w:sz w:val="18"/>
                <w:szCs w:val="18"/>
              </w:rPr>
              <w:t>invoke PMUC0</w:t>
            </w:r>
            <w:r>
              <w:rPr>
                <w:rFonts w:ascii="Arial" w:hAnsi="Arial" w:cs="Arial"/>
                <w:i/>
                <w:sz w:val="18"/>
                <w:szCs w:val="18"/>
              </w:rPr>
              <w:t>2</w:t>
            </w:r>
            <w:r w:rsidR="000D3AAB">
              <w:rPr>
                <w:rFonts w:ascii="Arial" w:hAnsi="Arial" w:cs="Arial"/>
                <w:i/>
                <w:sz w:val="18"/>
                <w:szCs w:val="18"/>
              </w:rPr>
              <w:t>5</w:t>
            </w:r>
            <w:r w:rsidRPr="00BE5870">
              <w:rPr>
                <w:rFonts w:ascii="Arial" w:hAnsi="Arial" w:cs="Arial"/>
                <w:i/>
                <w:sz w:val="18"/>
                <w:szCs w:val="18"/>
              </w:rPr>
              <w:t xml:space="preserve"> – </w:t>
            </w:r>
            <w:r>
              <w:rPr>
                <w:rFonts w:ascii="Arial" w:hAnsi="Arial" w:cs="Arial"/>
                <w:i/>
                <w:sz w:val="18"/>
                <w:szCs w:val="18"/>
              </w:rPr>
              <w:t>Get Report Type</w:t>
            </w:r>
            <w:r>
              <w:rPr>
                <w:rFonts w:ascii="Arial" w:hAnsi="Arial" w:cs="Arial"/>
                <w:sz w:val="18"/>
                <w:szCs w:val="18"/>
              </w:rPr>
              <w:t>).  Selecting the report type should also default the standard Report Scope and Report Filters as defined below).  Once the report has been selected the user needs to also pick what report output they require (i.e. Chart or Table) (</w:t>
            </w:r>
            <w:r w:rsidRPr="007E5A76">
              <w:rPr>
                <w:rFonts w:ascii="Arial" w:hAnsi="Arial" w:cs="Arial"/>
                <w:i/>
                <w:sz w:val="18"/>
                <w:szCs w:val="18"/>
              </w:rPr>
              <w:t>invoke PMUC02</w:t>
            </w:r>
            <w:r w:rsidR="000D3AAB">
              <w:rPr>
                <w:rFonts w:ascii="Arial" w:hAnsi="Arial" w:cs="Arial"/>
                <w:i/>
                <w:sz w:val="18"/>
                <w:szCs w:val="18"/>
              </w:rPr>
              <w:t>6</w:t>
            </w:r>
            <w:r w:rsidRPr="007E5A76">
              <w:rPr>
                <w:rFonts w:ascii="Arial" w:hAnsi="Arial" w:cs="Arial"/>
                <w:i/>
                <w:sz w:val="18"/>
                <w:szCs w:val="18"/>
              </w:rPr>
              <w:t xml:space="preserve"> – Report Output Type</w:t>
            </w:r>
            <w:r>
              <w:rPr>
                <w:rFonts w:ascii="Arial" w:hAnsi="Arial" w:cs="Arial"/>
                <w:sz w:val="18"/>
                <w:szCs w:val="18"/>
              </w:rPr>
              <w:t>)</w:t>
            </w:r>
          </w:p>
          <w:p w14:paraId="28341B3C" w14:textId="77777777" w:rsidR="004F5C24" w:rsidRDefault="004F5C24" w:rsidP="004E06BD">
            <w:pPr>
              <w:numPr>
                <w:ilvl w:val="0"/>
                <w:numId w:val="57"/>
              </w:numPr>
              <w:rPr>
                <w:rFonts w:ascii="Arial" w:hAnsi="Arial" w:cs="Arial"/>
                <w:sz w:val="18"/>
                <w:szCs w:val="18"/>
              </w:rPr>
            </w:pPr>
            <w:r>
              <w:rPr>
                <w:rFonts w:ascii="Arial" w:hAnsi="Arial" w:cs="Arial"/>
                <w:sz w:val="18"/>
                <w:szCs w:val="18"/>
              </w:rPr>
              <w:t>The user should then pick the items that they want on the report, the number of items they can select depends upon the output type previously selected, i.e. if they selected chart they can only pick a maximum of two display items, whereas if they pick table they can pick more than two display items.  Once the display items have been selected the system should then expand the report scope section of the screen.</w:t>
            </w:r>
          </w:p>
          <w:p w14:paraId="7205A549" w14:textId="77777777" w:rsidR="004F5C24" w:rsidRDefault="004F5C24" w:rsidP="004E06BD">
            <w:pPr>
              <w:numPr>
                <w:ilvl w:val="0"/>
                <w:numId w:val="57"/>
              </w:numPr>
              <w:rPr>
                <w:rFonts w:ascii="Arial" w:hAnsi="Arial" w:cs="Arial"/>
                <w:sz w:val="18"/>
                <w:szCs w:val="18"/>
              </w:rPr>
            </w:pPr>
            <w:r>
              <w:rPr>
                <w:rFonts w:ascii="Arial" w:hAnsi="Arial" w:cs="Arial"/>
                <w:sz w:val="18"/>
                <w:szCs w:val="18"/>
              </w:rPr>
              <w:t>The &lt;&lt;Report Scope&gt;&gt; pull down list should display the “Default Report Scope for the selected report type or allow the user to pick an alternative scope from a list</w:t>
            </w:r>
            <w:r w:rsidR="000D3AAB">
              <w:rPr>
                <w:rFonts w:ascii="Arial" w:hAnsi="Arial" w:cs="Arial"/>
                <w:sz w:val="18"/>
                <w:szCs w:val="18"/>
              </w:rPr>
              <w:t xml:space="preserve"> invoke ‘</w:t>
            </w:r>
            <w:r>
              <w:rPr>
                <w:rFonts w:ascii="Arial" w:hAnsi="Arial" w:cs="Arial"/>
                <w:i/>
                <w:sz w:val="18"/>
                <w:szCs w:val="18"/>
              </w:rPr>
              <w:t>PMUC00</w:t>
            </w:r>
            <w:r w:rsidR="000D3AAB">
              <w:rPr>
                <w:rFonts w:ascii="Arial" w:hAnsi="Arial" w:cs="Arial"/>
                <w:i/>
                <w:sz w:val="18"/>
                <w:szCs w:val="18"/>
              </w:rPr>
              <w:t>22</w:t>
            </w:r>
            <w:r w:rsidRPr="007536A1">
              <w:rPr>
                <w:rFonts w:ascii="Arial" w:hAnsi="Arial" w:cs="Arial"/>
                <w:i/>
                <w:sz w:val="18"/>
                <w:szCs w:val="18"/>
              </w:rPr>
              <w:t xml:space="preserve"> – Get Report Scope</w:t>
            </w:r>
            <w:r w:rsidR="000D3AAB">
              <w:rPr>
                <w:rFonts w:ascii="Arial" w:hAnsi="Arial" w:cs="Arial"/>
                <w:i/>
                <w:sz w:val="18"/>
                <w:szCs w:val="18"/>
              </w:rPr>
              <w:t>(s)’</w:t>
            </w:r>
            <w:r>
              <w:rPr>
                <w:rFonts w:ascii="Arial" w:hAnsi="Arial" w:cs="Arial"/>
                <w:sz w:val="18"/>
                <w:szCs w:val="18"/>
              </w:rPr>
              <w:t>, once a “Report Scope” has been selected the &lt;&lt;Report Filters&gt;&gt; section of the screen should be expanded.</w:t>
            </w:r>
          </w:p>
          <w:p w14:paraId="5DA2CF37" w14:textId="0C0DCA41" w:rsidR="004F5C24" w:rsidRDefault="004F5C24" w:rsidP="004E06BD">
            <w:pPr>
              <w:numPr>
                <w:ilvl w:val="0"/>
                <w:numId w:val="57"/>
              </w:numPr>
              <w:rPr>
                <w:rFonts w:ascii="Arial" w:hAnsi="Arial" w:cs="Arial"/>
                <w:sz w:val="18"/>
                <w:szCs w:val="18"/>
              </w:rPr>
            </w:pPr>
            <w:r>
              <w:rPr>
                <w:rFonts w:ascii="Arial" w:hAnsi="Arial" w:cs="Arial"/>
                <w:sz w:val="18"/>
                <w:szCs w:val="18"/>
              </w:rPr>
              <w:t xml:space="preserve">The &lt;&lt;Report Filters&gt;&gt; pull down list should display the “Default Report Filter for the selected report or allow the user to pick an alternative filter from a list </w:t>
            </w:r>
            <w:r w:rsidR="000D3AAB">
              <w:rPr>
                <w:rFonts w:ascii="Arial" w:hAnsi="Arial" w:cs="Arial"/>
                <w:sz w:val="18"/>
                <w:szCs w:val="18"/>
              </w:rPr>
              <w:t>‘</w:t>
            </w:r>
            <w:r>
              <w:rPr>
                <w:rFonts w:ascii="Arial" w:hAnsi="Arial" w:cs="Arial"/>
                <w:i/>
                <w:sz w:val="18"/>
                <w:szCs w:val="18"/>
              </w:rPr>
              <w:t>PMUC00</w:t>
            </w:r>
            <w:r w:rsidR="000D3AAB">
              <w:rPr>
                <w:rFonts w:ascii="Arial" w:hAnsi="Arial" w:cs="Arial"/>
                <w:i/>
                <w:sz w:val="18"/>
                <w:szCs w:val="18"/>
              </w:rPr>
              <w:t>23</w:t>
            </w:r>
            <w:r w:rsidRPr="007536A1">
              <w:rPr>
                <w:rFonts w:ascii="Arial" w:hAnsi="Arial" w:cs="Arial"/>
                <w:i/>
                <w:sz w:val="18"/>
                <w:szCs w:val="18"/>
              </w:rPr>
              <w:t xml:space="preserve"> – Get Report </w:t>
            </w:r>
            <w:r>
              <w:rPr>
                <w:rFonts w:ascii="Arial" w:hAnsi="Arial" w:cs="Arial"/>
                <w:i/>
                <w:sz w:val="18"/>
                <w:szCs w:val="18"/>
              </w:rPr>
              <w:t>Filter</w:t>
            </w:r>
            <w:r w:rsidR="000D3AAB">
              <w:rPr>
                <w:rFonts w:ascii="Arial" w:hAnsi="Arial" w:cs="Arial"/>
                <w:i/>
                <w:sz w:val="18"/>
                <w:szCs w:val="18"/>
              </w:rPr>
              <w:t>(</w:t>
            </w:r>
            <w:r>
              <w:rPr>
                <w:rFonts w:ascii="Arial" w:hAnsi="Arial" w:cs="Arial"/>
                <w:i/>
                <w:sz w:val="18"/>
                <w:szCs w:val="18"/>
              </w:rPr>
              <w:t>s</w:t>
            </w:r>
            <w:r w:rsidR="000D3AAB">
              <w:rPr>
                <w:rFonts w:ascii="Arial" w:hAnsi="Arial" w:cs="Arial"/>
                <w:i/>
                <w:sz w:val="18"/>
                <w:szCs w:val="18"/>
              </w:rPr>
              <w:t>)’</w:t>
            </w:r>
            <w:r>
              <w:rPr>
                <w:rFonts w:ascii="Arial" w:hAnsi="Arial" w:cs="Arial"/>
                <w:sz w:val="18"/>
                <w:szCs w:val="18"/>
              </w:rPr>
              <w:t>, once a “Report Filter” has been selected the user should be prompted to Save the Report (</w:t>
            </w:r>
            <w:r w:rsidRPr="007E5A76">
              <w:rPr>
                <w:rFonts w:ascii="Arial" w:hAnsi="Arial" w:cs="Arial"/>
                <w:i/>
                <w:sz w:val="18"/>
                <w:szCs w:val="18"/>
              </w:rPr>
              <w:t>invoke PMUC02</w:t>
            </w:r>
            <w:r w:rsidR="000D3AAB">
              <w:rPr>
                <w:rFonts w:ascii="Arial" w:hAnsi="Arial" w:cs="Arial"/>
                <w:i/>
                <w:sz w:val="18"/>
                <w:szCs w:val="18"/>
              </w:rPr>
              <w:t>8</w:t>
            </w:r>
            <w:r w:rsidRPr="007E5A76">
              <w:rPr>
                <w:rFonts w:ascii="Arial" w:hAnsi="Arial" w:cs="Arial"/>
                <w:i/>
                <w:sz w:val="18"/>
                <w:szCs w:val="18"/>
              </w:rPr>
              <w:t xml:space="preserve"> – Save Report</w:t>
            </w:r>
            <w:r>
              <w:rPr>
                <w:rFonts w:ascii="Arial" w:hAnsi="Arial" w:cs="Arial"/>
                <w:sz w:val="18"/>
                <w:szCs w:val="18"/>
              </w:rPr>
              <w:t>)</w:t>
            </w:r>
          </w:p>
          <w:p w14:paraId="49F447D2" w14:textId="77777777" w:rsidR="004F5C24" w:rsidRPr="00CB5429" w:rsidRDefault="004F5C24" w:rsidP="004E06BD">
            <w:pPr>
              <w:numPr>
                <w:ilvl w:val="0"/>
                <w:numId w:val="57"/>
              </w:numPr>
              <w:rPr>
                <w:rFonts w:ascii="Arial" w:hAnsi="Arial" w:cs="Arial"/>
                <w:sz w:val="18"/>
                <w:szCs w:val="18"/>
              </w:rPr>
            </w:pPr>
            <w:r>
              <w:rPr>
                <w:rFonts w:ascii="Arial" w:hAnsi="Arial" w:cs="Arial"/>
                <w:sz w:val="18"/>
                <w:szCs w:val="18"/>
              </w:rPr>
              <w:t>The user should then be redirected to the Request Report dialogue (</w:t>
            </w:r>
            <w:r w:rsidRPr="00CB5429">
              <w:rPr>
                <w:rFonts w:ascii="Arial" w:hAnsi="Arial" w:cs="Arial"/>
                <w:i/>
                <w:sz w:val="18"/>
                <w:szCs w:val="18"/>
              </w:rPr>
              <w:t>invoke PMUC0</w:t>
            </w:r>
            <w:r w:rsidR="000D3AAB">
              <w:rPr>
                <w:rFonts w:ascii="Arial" w:hAnsi="Arial" w:cs="Arial"/>
                <w:i/>
                <w:sz w:val="18"/>
                <w:szCs w:val="18"/>
              </w:rPr>
              <w:t>20</w:t>
            </w:r>
            <w:r w:rsidRPr="00CB5429">
              <w:rPr>
                <w:rFonts w:ascii="Arial" w:hAnsi="Arial" w:cs="Arial"/>
                <w:i/>
                <w:sz w:val="18"/>
                <w:szCs w:val="18"/>
              </w:rPr>
              <w:t xml:space="preserve"> – Request Report</w:t>
            </w:r>
            <w:r>
              <w:rPr>
                <w:rFonts w:ascii="Arial" w:hAnsi="Arial" w:cs="Arial"/>
                <w:sz w:val="18"/>
                <w:szCs w:val="18"/>
              </w:rPr>
              <w:t>)</w:t>
            </w:r>
          </w:p>
        </w:tc>
      </w:tr>
      <w:tr w:rsidR="004F5C24" w:rsidRPr="005D68D4" w14:paraId="1838FD2A" w14:textId="77777777" w:rsidTr="00C04061">
        <w:tc>
          <w:tcPr>
            <w:tcW w:w="2093" w:type="dxa"/>
            <w:shd w:val="pct20" w:color="auto" w:fill="auto"/>
          </w:tcPr>
          <w:p w14:paraId="738DCA21"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Notes / Questions</w:t>
            </w:r>
          </w:p>
          <w:p w14:paraId="21903998" w14:textId="77777777" w:rsidR="004F5C24" w:rsidRPr="005D68D4" w:rsidRDefault="004F5C24" w:rsidP="00AF6F0D">
            <w:pPr>
              <w:rPr>
                <w:rFonts w:ascii="Arial" w:hAnsi="Arial" w:cs="Arial"/>
                <w:b/>
                <w:bCs/>
                <w:sz w:val="18"/>
                <w:szCs w:val="18"/>
              </w:rPr>
            </w:pPr>
          </w:p>
        </w:tc>
        <w:tc>
          <w:tcPr>
            <w:tcW w:w="7229" w:type="dxa"/>
            <w:shd w:val="clear" w:color="auto" w:fill="auto"/>
          </w:tcPr>
          <w:p w14:paraId="34FE3B62" w14:textId="77777777" w:rsidR="004F5C24" w:rsidRPr="000D3AAB" w:rsidRDefault="004F5C24" w:rsidP="00AF6F0D">
            <w:pPr>
              <w:rPr>
                <w:rFonts w:ascii="Arial" w:hAnsi="Arial" w:cs="Arial"/>
                <w:sz w:val="18"/>
                <w:szCs w:val="18"/>
              </w:rPr>
            </w:pPr>
          </w:p>
        </w:tc>
      </w:tr>
      <w:tr w:rsidR="004F5C24" w:rsidRPr="005D68D4" w14:paraId="53019A33" w14:textId="77777777" w:rsidTr="00C04061">
        <w:tc>
          <w:tcPr>
            <w:tcW w:w="2093" w:type="dxa"/>
            <w:shd w:val="pct20" w:color="auto" w:fill="auto"/>
          </w:tcPr>
          <w:p w14:paraId="5D54F09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Includes Use Cases</w:t>
            </w:r>
          </w:p>
          <w:p w14:paraId="1E9E19B6" w14:textId="77777777" w:rsidR="004F5C24" w:rsidRPr="005D68D4" w:rsidRDefault="004F5C24" w:rsidP="00AF6F0D">
            <w:pPr>
              <w:rPr>
                <w:rFonts w:ascii="Arial" w:hAnsi="Arial" w:cs="Arial"/>
                <w:b/>
                <w:bCs/>
                <w:color w:val="FF0000"/>
                <w:sz w:val="18"/>
                <w:szCs w:val="18"/>
              </w:rPr>
            </w:pPr>
          </w:p>
        </w:tc>
        <w:tc>
          <w:tcPr>
            <w:tcW w:w="7229" w:type="dxa"/>
            <w:shd w:val="clear" w:color="auto" w:fill="auto"/>
          </w:tcPr>
          <w:p w14:paraId="324D1A95" w14:textId="77777777" w:rsidR="004F5C24" w:rsidRPr="005D68D4" w:rsidRDefault="000D3AAB" w:rsidP="00AF6F0D">
            <w:pPr>
              <w:rPr>
                <w:rFonts w:ascii="Arial" w:hAnsi="Arial" w:cs="Arial"/>
                <w:sz w:val="18"/>
                <w:szCs w:val="18"/>
              </w:rPr>
            </w:pPr>
            <w:r>
              <w:rPr>
                <w:rFonts w:ascii="Arial" w:hAnsi="Arial" w:cs="Arial"/>
                <w:sz w:val="18"/>
                <w:szCs w:val="18"/>
              </w:rPr>
              <w:t>PMUC021, PMUC022, PMUC023, PMUC025, PMUC026, PMUC027, PMUC028</w:t>
            </w:r>
            <w:r w:rsidR="004F5C24">
              <w:rPr>
                <w:rFonts w:ascii="Arial" w:hAnsi="Arial" w:cs="Arial"/>
                <w:sz w:val="18"/>
                <w:szCs w:val="18"/>
              </w:rPr>
              <w:t xml:space="preserve"> </w:t>
            </w:r>
          </w:p>
        </w:tc>
      </w:tr>
      <w:tr w:rsidR="004F5C24" w:rsidRPr="005D68D4" w14:paraId="35A2FBD5" w14:textId="77777777" w:rsidTr="00C04061">
        <w:tc>
          <w:tcPr>
            <w:tcW w:w="2093" w:type="dxa"/>
            <w:shd w:val="pct20" w:color="auto" w:fill="auto"/>
          </w:tcPr>
          <w:p w14:paraId="7F8568B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C0F6503" w14:textId="77777777" w:rsidR="004F5C24" w:rsidRPr="005D68D4" w:rsidRDefault="004F5C24" w:rsidP="00AF6F0D">
            <w:pPr>
              <w:rPr>
                <w:rFonts w:ascii="Arial" w:hAnsi="Arial" w:cs="Arial"/>
                <w:sz w:val="18"/>
                <w:szCs w:val="18"/>
              </w:rPr>
            </w:pPr>
          </w:p>
        </w:tc>
      </w:tr>
      <w:tr w:rsidR="004F5C24" w:rsidRPr="005D68D4" w14:paraId="4F8F5B92" w14:textId="77777777" w:rsidTr="00C04061">
        <w:tc>
          <w:tcPr>
            <w:tcW w:w="2093" w:type="dxa"/>
            <w:shd w:val="pct20" w:color="auto" w:fill="auto"/>
          </w:tcPr>
          <w:p w14:paraId="48A3E8C1"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3250DCD" w14:textId="77777777" w:rsidR="00F55C0C" w:rsidRPr="005D68D4" w:rsidRDefault="004F5C24" w:rsidP="00AF6F0D">
            <w:pPr>
              <w:rPr>
                <w:rFonts w:ascii="Arial" w:hAnsi="Arial" w:cs="Arial"/>
                <w:sz w:val="18"/>
                <w:szCs w:val="18"/>
              </w:rPr>
            </w:pPr>
            <w:r>
              <w:rPr>
                <w:rFonts w:ascii="Arial" w:hAnsi="Arial" w:cs="Arial"/>
                <w:sz w:val="18"/>
                <w:szCs w:val="18"/>
              </w:rPr>
              <w:t>PM0043, PM0044, PM004</w:t>
            </w:r>
            <w:r w:rsidR="00F55C0C">
              <w:rPr>
                <w:rFonts w:ascii="Arial" w:hAnsi="Arial" w:cs="Arial"/>
                <w:sz w:val="18"/>
                <w:szCs w:val="18"/>
              </w:rPr>
              <w:t>6</w:t>
            </w:r>
          </w:p>
        </w:tc>
      </w:tr>
      <w:tr w:rsidR="004F5C24" w:rsidRPr="005D68D4" w14:paraId="75703029" w14:textId="77777777" w:rsidTr="00C04061">
        <w:tc>
          <w:tcPr>
            <w:tcW w:w="2093" w:type="dxa"/>
            <w:shd w:val="pct20" w:color="auto" w:fill="auto"/>
          </w:tcPr>
          <w:p w14:paraId="49B8D1AC"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525080F6" w14:textId="77777777" w:rsidR="004F5C24" w:rsidRPr="005D68D4" w:rsidRDefault="004F5C24" w:rsidP="00AF6F0D">
            <w:pPr>
              <w:rPr>
                <w:rFonts w:ascii="Arial" w:hAnsi="Arial" w:cs="Arial"/>
                <w:sz w:val="18"/>
                <w:szCs w:val="18"/>
              </w:rPr>
            </w:pPr>
            <w:r w:rsidRPr="005D68D4">
              <w:rPr>
                <w:rFonts w:ascii="Arial" w:hAnsi="Arial" w:cs="Arial"/>
                <w:sz w:val="18"/>
                <w:szCs w:val="18"/>
              </w:rPr>
              <w:t>Sue Allwood</w:t>
            </w:r>
          </w:p>
        </w:tc>
      </w:tr>
    </w:tbl>
    <w:p w14:paraId="132944A7" w14:textId="77777777" w:rsidR="004F5C24" w:rsidRDefault="004F5C24" w:rsidP="00AF6F0D">
      <w:pPr>
        <w:pStyle w:val="Heading4"/>
        <w:ind w:left="0" w:firstLine="0"/>
        <w:sectPr w:rsidR="004F5C24" w:rsidSect="00BD520A">
          <w:pgSz w:w="12240" w:h="15840" w:code="1"/>
          <w:pgMar w:top="1616" w:right="1797" w:bottom="851" w:left="1797" w:header="567" w:footer="720" w:gutter="0"/>
          <w:cols w:space="720"/>
          <w:docGrid w:linePitch="360"/>
        </w:sectPr>
      </w:pPr>
    </w:p>
    <w:p w14:paraId="313B7F27" w14:textId="77777777" w:rsidR="004F5C24" w:rsidRDefault="004F5C24" w:rsidP="00AF6F0D">
      <w:pPr>
        <w:pStyle w:val="Heading4"/>
        <w:ind w:left="0" w:firstLine="0"/>
      </w:pPr>
      <w:r>
        <w:t>Report Manager Home Page – “Manage Reports” tab Properties</w:t>
      </w:r>
    </w:p>
    <w:p w14:paraId="5289D5C1" w14:textId="77777777" w:rsidR="004F5C24" w:rsidRDefault="004F5C24"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4F5C24" w:rsidRPr="004A5D01" w14:paraId="0B176D06" w14:textId="77777777" w:rsidTr="00C04061">
        <w:trPr>
          <w:trHeight w:val="825"/>
        </w:trPr>
        <w:tc>
          <w:tcPr>
            <w:tcW w:w="12073" w:type="dxa"/>
            <w:gridSpan w:val="6"/>
            <w:shd w:val="clear" w:color="auto" w:fill="auto"/>
          </w:tcPr>
          <w:p w14:paraId="0CDA3E1C" w14:textId="77777777" w:rsidR="004F5C24" w:rsidRPr="004A5D01" w:rsidRDefault="004F5C24"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2B8D685A" w14:textId="77777777" w:rsidR="004F5C24" w:rsidRPr="004A5D01" w:rsidRDefault="004F5C24"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6AE916AA" w14:textId="77777777" w:rsidR="004F5C24" w:rsidRPr="004A5D01" w:rsidRDefault="004F5C24" w:rsidP="00AF6F0D">
            <w:pPr>
              <w:rPr>
                <w:rFonts w:ascii="Arial" w:hAnsi="Arial" w:cs="Arial"/>
                <w:b/>
                <w:sz w:val="18"/>
                <w:szCs w:val="18"/>
              </w:rPr>
            </w:pPr>
            <w:r w:rsidRPr="004A5D01">
              <w:rPr>
                <w:rFonts w:ascii="Arial" w:hAnsi="Arial" w:cs="Arial"/>
                <w:b/>
                <w:sz w:val="18"/>
                <w:szCs w:val="18"/>
              </w:rPr>
              <w:t>Target</w:t>
            </w:r>
          </w:p>
        </w:tc>
      </w:tr>
      <w:tr w:rsidR="004F5C24" w:rsidRPr="004A5D01" w14:paraId="43F44BA0" w14:textId="77777777" w:rsidTr="00C04061">
        <w:trPr>
          <w:trHeight w:val="275"/>
        </w:trPr>
        <w:tc>
          <w:tcPr>
            <w:tcW w:w="12073" w:type="dxa"/>
            <w:gridSpan w:val="6"/>
            <w:shd w:val="clear" w:color="auto" w:fill="auto"/>
          </w:tcPr>
          <w:p w14:paraId="1CBE3CFF" w14:textId="77777777" w:rsidR="004F5C24" w:rsidRDefault="00C04061" w:rsidP="00AF6F0D">
            <w:pPr>
              <w:pStyle w:val="TableText"/>
              <w:jc w:val="left"/>
              <w:rPr>
                <w:rFonts w:ascii="Arial" w:hAnsi="Arial" w:cs="Arial"/>
                <w:b/>
                <w:szCs w:val="18"/>
              </w:rPr>
            </w:pPr>
            <w:r>
              <w:rPr>
                <w:rFonts w:ascii="Arial" w:hAnsi="Arial" w:cs="Arial"/>
                <w:b/>
                <w:szCs w:val="18"/>
              </w:rPr>
              <w:t>Manage</w:t>
            </w:r>
            <w:r w:rsidR="004F5C24">
              <w:rPr>
                <w:rFonts w:ascii="Arial" w:hAnsi="Arial" w:cs="Arial"/>
                <w:b/>
                <w:szCs w:val="18"/>
              </w:rPr>
              <w:t xml:space="preserve"> </w:t>
            </w:r>
            <w:r w:rsidR="004F5C24" w:rsidRPr="004A5D01">
              <w:rPr>
                <w:rFonts w:ascii="Arial" w:hAnsi="Arial" w:cs="Arial"/>
                <w:b/>
                <w:szCs w:val="18"/>
              </w:rPr>
              <w:t>Report</w:t>
            </w:r>
            <w:r>
              <w:rPr>
                <w:rFonts w:ascii="Arial" w:hAnsi="Arial" w:cs="Arial"/>
                <w:b/>
                <w:szCs w:val="18"/>
              </w:rPr>
              <w:t>s</w:t>
            </w:r>
          </w:p>
          <w:p w14:paraId="4936D6DB" w14:textId="77777777" w:rsidR="004F5C24" w:rsidRPr="004A5D01" w:rsidRDefault="004F5C24" w:rsidP="00AF6F0D">
            <w:pPr>
              <w:pStyle w:val="TableText"/>
              <w:jc w:val="left"/>
              <w:rPr>
                <w:rFonts w:ascii="Arial" w:hAnsi="Arial" w:cs="Arial"/>
                <w:szCs w:val="18"/>
              </w:rPr>
            </w:pPr>
          </w:p>
          <w:p w14:paraId="57DD6FB1" w14:textId="77777777" w:rsidR="004F5C24" w:rsidRPr="004A5D01" w:rsidRDefault="004F5C24" w:rsidP="00AF6F0D">
            <w:pPr>
              <w:pStyle w:val="TableText"/>
              <w:jc w:val="left"/>
              <w:rPr>
                <w:rFonts w:ascii="Arial" w:hAnsi="Arial" w:cs="Arial"/>
                <w:szCs w:val="18"/>
              </w:rPr>
            </w:pPr>
          </w:p>
        </w:tc>
        <w:tc>
          <w:tcPr>
            <w:tcW w:w="1360" w:type="dxa"/>
            <w:shd w:val="clear" w:color="auto" w:fill="auto"/>
          </w:tcPr>
          <w:p w14:paraId="6512B4DC" w14:textId="77777777" w:rsidR="004F5C24" w:rsidRPr="004A5D01" w:rsidRDefault="004F5C24"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19B15AC7" w14:textId="77777777" w:rsidR="004F5C24" w:rsidRPr="004A5D01" w:rsidRDefault="004F5C24"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4F5C24" w:rsidRPr="004A5D01" w14:paraId="6EC505C8" w14:textId="77777777" w:rsidTr="00C04061">
        <w:trPr>
          <w:trHeight w:val="275"/>
        </w:trPr>
        <w:tc>
          <w:tcPr>
            <w:tcW w:w="1241" w:type="dxa"/>
            <w:shd w:val="clear" w:color="auto" w:fill="auto"/>
          </w:tcPr>
          <w:p w14:paraId="0E060FF8" w14:textId="77777777" w:rsidR="004F5C24" w:rsidRPr="004A5D01" w:rsidRDefault="004F5C24"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199F6494" w14:textId="77777777" w:rsidR="004F5C24" w:rsidRPr="004A5D01" w:rsidRDefault="004F5C24"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12E2402F" w14:textId="77777777" w:rsidR="004F5C24" w:rsidRPr="004A5D01" w:rsidRDefault="004F5C24"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0CC50A51" w14:textId="77777777" w:rsidR="004F5C24" w:rsidRPr="004A5D01" w:rsidRDefault="004F5C24"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7E298496" w14:textId="77777777" w:rsidR="004F5C24" w:rsidRPr="004A5D01" w:rsidRDefault="004F5C24"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19D0736B" w14:textId="77777777" w:rsidR="004F5C24" w:rsidRPr="004A5D01" w:rsidRDefault="004F5C24"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6CE88C56" w14:textId="77777777" w:rsidR="004F5C24" w:rsidRPr="004A5D01" w:rsidRDefault="004F5C24" w:rsidP="00AF6F0D">
            <w:pPr>
              <w:rPr>
                <w:rFonts w:ascii="Arial" w:hAnsi="Arial" w:cs="Arial"/>
                <w:b/>
                <w:sz w:val="18"/>
                <w:szCs w:val="18"/>
              </w:rPr>
            </w:pPr>
          </w:p>
        </w:tc>
        <w:tc>
          <w:tcPr>
            <w:tcW w:w="1134" w:type="dxa"/>
          </w:tcPr>
          <w:p w14:paraId="305CAF7C" w14:textId="77777777" w:rsidR="004F5C24" w:rsidRPr="004A5D01" w:rsidRDefault="004F5C24" w:rsidP="00AF6F0D">
            <w:pPr>
              <w:rPr>
                <w:rFonts w:ascii="Arial" w:hAnsi="Arial" w:cs="Arial"/>
                <w:b/>
                <w:sz w:val="18"/>
                <w:szCs w:val="18"/>
              </w:rPr>
            </w:pPr>
          </w:p>
        </w:tc>
      </w:tr>
      <w:tr w:rsidR="004F5C24" w:rsidRPr="004A5D01" w14:paraId="3D9A114D" w14:textId="77777777" w:rsidTr="00C04061">
        <w:trPr>
          <w:trHeight w:val="275"/>
        </w:trPr>
        <w:tc>
          <w:tcPr>
            <w:tcW w:w="1241" w:type="dxa"/>
            <w:shd w:val="clear" w:color="auto" w:fill="auto"/>
          </w:tcPr>
          <w:p w14:paraId="177BAC6A" w14:textId="77777777" w:rsidR="004F5C24" w:rsidRPr="004A5D01" w:rsidRDefault="004F5C24"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7E922191" w14:textId="77777777" w:rsidR="004F5C24" w:rsidRPr="00773725" w:rsidRDefault="004F5C24" w:rsidP="00AF6F0D">
            <w:pPr>
              <w:rPr>
                <w:rFonts w:ascii="Arial" w:hAnsi="Arial" w:cs="Arial"/>
                <w:b/>
                <w:sz w:val="18"/>
                <w:szCs w:val="18"/>
              </w:rPr>
            </w:pPr>
            <w:r w:rsidRPr="00773725">
              <w:rPr>
                <w:rFonts w:ascii="Arial" w:hAnsi="Arial" w:cs="Arial"/>
                <w:b/>
                <w:sz w:val="18"/>
                <w:szCs w:val="18"/>
              </w:rPr>
              <w:t>My Reports</w:t>
            </w:r>
          </w:p>
        </w:tc>
        <w:tc>
          <w:tcPr>
            <w:tcW w:w="850" w:type="dxa"/>
            <w:shd w:val="clear" w:color="auto" w:fill="auto"/>
          </w:tcPr>
          <w:p w14:paraId="471EA752"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7E05C123" w14:textId="77777777" w:rsidR="004F5C24" w:rsidRPr="004A5D01" w:rsidRDefault="004F5C24" w:rsidP="00AF6F0D">
            <w:pPr>
              <w:rPr>
                <w:rFonts w:ascii="Arial" w:hAnsi="Arial" w:cs="Arial"/>
                <w:sz w:val="18"/>
                <w:szCs w:val="18"/>
              </w:rPr>
            </w:pPr>
            <w:r>
              <w:rPr>
                <w:rFonts w:ascii="Arial" w:hAnsi="Arial" w:cs="Arial"/>
                <w:sz w:val="18"/>
                <w:szCs w:val="18"/>
              </w:rPr>
              <w:t xml:space="preserve">Invoke – </w:t>
            </w:r>
            <w:r w:rsidRPr="00767322">
              <w:rPr>
                <w:rFonts w:ascii="Arial" w:hAnsi="Arial" w:cs="Arial"/>
                <w:i/>
                <w:sz w:val="18"/>
                <w:szCs w:val="18"/>
              </w:rPr>
              <w:t>PMUC012 – Report Manager Home Screen</w:t>
            </w:r>
            <w:r w:rsidR="00C04061">
              <w:rPr>
                <w:rFonts w:ascii="Arial" w:hAnsi="Arial" w:cs="Arial"/>
                <w:i/>
                <w:sz w:val="18"/>
                <w:szCs w:val="18"/>
              </w:rPr>
              <w:t xml:space="preserve"> (My Reports)</w:t>
            </w:r>
          </w:p>
        </w:tc>
        <w:tc>
          <w:tcPr>
            <w:tcW w:w="1134" w:type="dxa"/>
            <w:shd w:val="clear" w:color="auto" w:fill="auto"/>
          </w:tcPr>
          <w:p w14:paraId="3DCF5F70" w14:textId="77777777" w:rsidR="004F5C24" w:rsidRPr="004A5D01" w:rsidRDefault="004F5C24"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578D321D"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1360" w:type="dxa"/>
          </w:tcPr>
          <w:p w14:paraId="5EC867FD" w14:textId="77777777" w:rsidR="004F5C24" w:rsidRPr="004A5D01" w:rsidRDefault="004F5C24" w:rsidP="00AF6F0D">
            <w:pPr>
              <w:rPr>
                <w:rFonts w:ascii="Arial" w:hAnsi="Arial" w:cs="Arial"/>
                <w:sz w:val="18"/>
                <w:szCs w:val="18"/>
              </w:rPr>
            </w:pPr>
            <w:r w:rsidRPr="004A5D01">
              <w:rPr>
                <w:rFonts w:ascii="Arial" w:hAnsi="Arial" w:cs="Arial"/>
                <w:sz w:val="18"/>
                <w:szCs w:val="18"/>
              </w:rPr>
              <w:t>Y</w:t>
            </w:r>
          </w:p>
        </w:tc>
        <w:tc>
          <w:tcPr>
            <w:tcW w:w="1134" w:type="dxa"/>
          </w:tcPr>
          <w:p w14:paraId="494A2C80" w14:textId="77777777" w:rsidR="004F5C24" w:rsidRPr="004A5D01" w:rsidRDefault="004F5C24" w:rsidP="00AF6F0D">
            <w:pPr>
              <w:rPr>
                <w:rFonts w:ascii="Arial" w:hAnsi="Arial" w:cs="Arial"/>
                <w:sz w:val="18"/>
                <w:szCs w:val="18"/>
              </w:rPr>
            </w:pPr>
            <w:r w:rsidRPr="004A5D01">
              <w:rPr>
                <w:rFonts w:ascii="Arial" w:hAnsi="Arial" w:cs="Arial"/>
                <w:sz w:val="18"/>
                <w:szCs w:val="18"/>
              </w:rPr>
              <w:t>Tbd</w:t>
            </w:r>
          </w:p>
        </w:tc>
      </w:tr>
      <w:tr w:rsidR="004F5C24" w:rsidRPr="004A5D01" w14:paraId="1CF91D30" w14:textId="77777777" w:rsidTr="00C04061">
        <w:trPr>
          <w:trHeight w:val="275"/>
        </w:trPr>
        <w:tc>
          <w:tcPr>
            <w:tcW w:w="1241" w:type="dxa"/>
            <w:shd w:val="clear" w:color="auto" w:fill="auto"/>
          </w:tcPr>
          <w:p w14:paraId="5A9698E7" w14:textId="77777777" w:rsidR="004F5C24" w:rsidRPr="004A5D01" w:rsidRDefault="004F5C24"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5E74BF44" w14:textId="77777777" w:rsidR="004F5C24" w:rsidRPr="00773725" w:rsidRDefault="004F5C24" w:rsidP="00AF6F0D">
            <w:pPr>
              <w:rPr>
                <w:rFonts w:ascii="Arial" w:hAnsi="Arial" w:cs="Arial"/>
                <w:b/>
                <w:sz w:val="18"/>
                <w:szCs w:val="18"/>
              </w:rPr>
            </w:pPr>
            <w:r w:rsidRPr="00773725">
              <w:rPr>
                <w:rFonts w:ascii="Arial" w:hAnsi="Arial" w:cs="Arial"/>
                <w:b/>
                <w:sz w:val="18"/>
                <w:szCs w:val="18"/>
              </w:rPr>
              <w:t>Request Report</w:t>
            </w:r>
          </w:p>
        </w:tc>
        <w:tc>
          <w:tcPr>
            <w:tcW w:w="850" w:type="dxa"/>
            <w:shd w:val="clear" w:color="auto" w:fill="auto"/>
          </w:tcPr>
          <w:p w14:paraId="3FDA7C61"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3BE26590" w14:textId="77777777" w:rsidR="004F5C24" w:rsidRPr="004A5D01" w:rsidRDefault="004F5C24" w:rsidP="00AF6F0D">
            <w:pPr>
              <w:rPr>
                <w:rFonts w:ascii="Arial" w:hAnsi="Arial" w:cs="Arial"/>
                <w:sz w:val="18"/>
                <w:szCs w:val="18"/>
              </w:rPr>
            </w:pPr>
            <w:r>
              <w:rPr>
                <w:rFonts w:ascii="Arial" w:hAnsi="Arial" w:cs="Arial"/>
                <w:sz w:val="18"/>
                <w:szCs w:val="18"/>
              </w:rPr>
              <w:t xml:space="preserve">Invoke – </w:t>
            </w:r>
            <w:r w:rsidRPr="00767322">
              <w:rPr>
                <w:rFonts w:ascii="Arial" w:hAnsi="Arial" w:cs="Arial"/>
                <w:i/>
                <w:sz w:val="18"/>
                <w:szCs w:val="18"/>
              </w:rPr>
              <w:t>PMUC0</w:t>
            </w:r>
            <w:r w:rsidR="00C04061">
              <w:rPr>
                <w:rFonts w:ascii="Arial" w:hAnsi="Arial" w:cs="Arial"/>
                <w:i/>
                <w:sz w:val="18"/>
                <w:szCs w:val="18"/>
              </w:rPr>
              <w:t>20</w:t>
            </w:r>
            <w:r w:rsidRPr="00767322">
              <w:rPr>
                <w:rFonts w:ascii="Arial" w:hAnsi="Arial" w:cs="Arial"/>
                <w:i/>
                <w:sz w:val="18"/>
                <w:szCs w:val="18"/>
              </w:rPr>
              <w:t xml:space="preserve"> – Request Report</w:t>
            </w:r>
          </w:p>
        </w:tc>
        <w:tc>
          <w:tcPr>
            <w:tcW w:w="1134" w:type="dxa"/>
            <w:shd w:val="clear" w:color="auto" w:fill="auto"/>
          </w:tcPr>
          <w:p w14:paraId="775F145C" w14:textId="77777777" w:rsidR="004F5C24" w:rsidRPr="004A5D01" w:rsidRDefault="004F5C24"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159CFF77"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1360" w:type="dxa"/>
          </w:tcPr>
          <w:p w14:paraId="43013D64" w14:textId="77777777" w:rsidR="004F5C24" w:rsidRPr="004A5D01" w:rsidRDefault="004F5C24" w:rsidP="00AF6F0D">
            <w:pPr>
              <w:rPr>
                <w:rFonts w:ascii="Arial" w:hAnsi="Arial" w:cs="Arial"/>
                <w:sz w:val="18"/>
                <w:szCs w:val="18"/>
              </w:rPr>
            </w:pPr>
            <w:r w:rsidRPr="004A5D01">
              <w:rPr>
                <w:rFonts w:ascii="Arial" w:hAnsi="Arial" w:cs="Arial"/>
                <w:sz w:val="18"/>
                <w:szCs w:val="18"/>
              </w:rPr>
              <w:t>Y</w:t>
            </w:r>
          </w:p>
        </w:tc>
        <w:tc>
          <w:tcPr>
            <w:tcW w:w="1134" w:type="dxa"/>
          </w:tcPr>
          <w:p w14:paraId="219CF1E8" w14:textId="77777777" w:rsidR="004F5C24" w:rsidRPr="004A5D01" w:rsidRDefault="004F5C24" w:rsidP="00AF6F0D">
            <w:pPr>
              <w:rPr>
                <w:rFonts w:ascii="Arial" w:hAnsi="Arial" w:cs="Arial"/>
                <w:sz w:val="18"/>
                <w:szCs w:val="18"/>
              </w:rPr>
            </w:pPr>
            <w:r w:rsidRPr="004A5D01">
              <w:rPr>
                <w:rFonts w:ascii="Arial" w:hAnsi="Arial" w:cs="Arial"/>
                <w:sz w:val="18"/>
                <w:szCs w:val="18"/>
              </w:rPr>
              <w:t>Tbd</w:t>
            </w:r>
          </w:p>
        </w:tc>
      </w:tr>
      <w:tr w:rsidR="004F5C24" w:rsidRPr="004A5D01" w14:paraId="50453A63" w14:textId="77777777" w:rsidTr="00C04061">
        <w:trPr>
          <w:trHeight w:val="275"/>
        </w:trPr>
        <w:tc>
          <w:tcPr>
            <w:tcW w:w="1241" w:type="dxa"/>
            <w:shd w:val="clear" w:color="auto" w:fill="auto"/>
          </w:tcPr>
          <w:p w14:paraId="1BE16DFE" w14:textId="77777777" w:rsidR="004F5C24" w:rsidRPr="004A5D01" w:rsidRDefault="004F5C24" w:rsidP="00AF6F0D">
            <w:pPr>
              <w:rPr>
                <w:rFonts w:ascii="Arial" w:hAnsi="Arial" w:cs="Arial"/>
                <w:sz w:val="18"/>
                <w:szCs w:val="18"/>
              </w:rPr>
            </w:pPr>
            <w:r w:rsidRPr="004A5D01">
              <w:rPr>
                <w:rFonts w:ascii="Arial" w:hAnsi="Arial" w:cs="Arial"/>
                <w:sz w:val="18"/>
                <w:szCs w:val="18"/>
              </w:rPr>
              <w:t>Tab Heading</w:t>
            </w:r>
          </w:p>
        </w:tc>
        <w:tc>
          <w:tcPr>
            <w:tcW w:w="2552" w:type="dxa"/>
            <w:shd w:val="clear" w:color="auto" w:fill="auto"/>
          </w:tcPr>
          <w:p w14:paraId="32455B8D" w14:textId="77777777" w:rsidR="004F5C24" w:rsidRPr="00773725" w:rsidRDefault="004F5C24" w:rsidP="00AF6F0D">
            <w:pPr>
              <w:rPr>
                <w:rFonts w:ascii="Arial" w:hAnsi="Arial" w:cs="Arial"/>
                <w:b/>
                <w:sz w:val="18"/>
                <w:szCs w:val="18"/>
              </w:rPr>
            </w:pPr>
            <w:r w:rsidRPr="00773725">
              <w:rPr>
                <w:rFonts w:ascii="Arial" w:hAnsi="Arial" w:cs="Arial"/>
                <w:b/>
                <w:sz w:val="18"/>
                <w:szCs w:val="18"/>
              </w:rPr>
              <w:t>Manage Reports</w:t>
            </w:r>
          </w:p>
        </w:tc>
        <w:tc>
          <w:tcPr>
            <w:tcW w:w="850" w:type="dxa"/>
            <w:shd w:val="clear" w:color="auto" w:fill="auto"/>
          </w:tcPr>
          <w:p w14:paraId="29D6057E"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129D8160" w14:textId="77777777" w:rsidR="004F5C24" w:rsidRPr="004A5D01" w:rsidRDefault="004F5C24" w:rsidP="00AF6F0D">
            <w:pPr>
              <w:rPr>
                <w:rFonts w:ascii="Arial" w:hAnsi="Arial" w:cs="Arial"/>
                <w:sz w:val="18"/>
                <w:szCs w:val="18"/>
              </w:rPr>
            </w:pPr>
            <w:r>
              <w:rPr>
                <w:rFonts w:ascii="Arial" w:hAnsi="Arial" w:cs="Arial"/>
                <w:sz w:val="18"/>
                <w:szCs w:val="18"/>
              </w:rPr>
              <w:t>See below</w:t>
            </w:r>
          </w:p>
        </w:tc>
        <w:tc>
          <w:tcPr>
            <w:tcW w:w="1134" w:type="dxa"/>
            <w:shd w:val="clear" w:color="auto" w:fill="auto"/>
          </w:tcPr>
          <w:p w14:paraId="3F79081B" w14:textId="77777777" w:rsidR="004F5C24" w:rsidRPr="004A5D01" w:rsidRDefault="004F5C24" w:rsidP="00AF6F0D">
            <w:pPr>
              <w:rPr>
                <w:rFonts w:ascii="Arial" w:hAnsi="Arial" w:cs="Arial"/>
                <w:sz w:val="18"/>
                <w:szCs w:val="18"/>
              </w:rPr>
            </w:pPr>
            <w:r w:rsidRPr="004A5D01">
              <w:rPr>
                <w:rFonts w:ascii="Arial" w:hAnsi="Arial" w:cs="Arial"/>
                <w:sz w:val="18"/>
                <w:szCs w:val="18"/>
              </w:rPr>
              <w:t>N</w:t>
            </w:r>
          </w:p>
        </w:tc>
        <w:tc>
          <w:tcPr>
            <w:tcW w:w="3034" w:type="dxa"/>
            <w:shd w:val="clear" w:color="auto" w:fill="auto"/>
          </w:tcPr>
          <w:p w14:paraId="2138D18C"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1360" w:type="dxa"/>
          </w:tcPr>
          <w:p w14:paraId="1BCBA441" w14:textId="77777777" w:rsidR="004F5C24" w:rsidRPr="004A5D01" w:rsidRDefault="004F5C24" w:rsidP="00AF6F0D">
            <w:pPr>
              <w:rPr>
                <w:rFonts w:ascii="Arial" w:hAnsi="Arial" w:cs="Arial"/>
                <w:sz w:val="18"/>
                <w:szCs w:val="18"/>
              </w:rPr>
            </w:pPr>
            <w:r w:rsidRPr="004A5D01">
              <w:rPr>
                <w:rFonts w:ascii="Arial" w:hAnsi="Arial" w:cs="Arial"/>
                <w:sz w:val="18"/>
                <w:szCs w:val="18"/>
              </w:rPr>
              <w:t>Y</w:t>
            </w:r>
          </w:p>
        </w:tc>
        <w:tc>
          <w:tcPr>
            <w:tcW w:w="1134" w:type="dxa"/>
          </w:tcPr>
          <w:p w14:paraId="6E691486" w14:textId="77777777" w:rsidR="004F5C24" w:rsidRPr="004A5D01" w:rsidRDefault="004F5C24" w:rsidP="00AF6F0D">
            <w:pPr>
              <w:rPr>
                <w:rFonts w:ascii="Arial" w:hAnsi="Arial" w:cs="Arial"/>
                <w:sz w:val="18"/>
                <w:szCs w:val="18"/>
              </w:rPr>
            </w:pPr>
            <w:r w:rsidRPr="004A5D01">
              <w:rPr>
                <w:rFonts w:ascii="Arial" w:hAnsi="Arial" w:cs="Arial"/>
                <w:sz w:val="18"/>
                <w:szCs w:val="18"/>
              </w:rPr>
              <w:t>Tbd</w:t>
            </w:r>
          </w:p>
        </w:tc>
      </w:tr>
      <w:tr w:rsidR="004F5C24" w:rsidRPr="004A5D01" w14:paraId="1FEB1872" w14:textId="77777777" w:rsidTr="00C04061">
        <w:trPr>
          <w:trHeight w:val="259"/>
        </w:trPr>
        <w:tc>
          <w:tcPr>
            <w:tcW w:w="1241" w:type="dxa"/>
            <w:shd w:val="clear" w:color="auto" w:fill="auto"/>
          </w:tcPr>
          <w:p w14:paraId="0ADDBC6A" w14:textId="77777777" w:rsidR="004F5C24" w:rsidRDefault="004F5C24" w:rsidP="00AF6F0D">
            <w:r w:rsidRPr="0085062A">
              <w:rPr>
                <w:rFonts w:ascii="Arial" w:hAnsi="Arial" w:cs="Arial"/>
                <w:sz w:val="18"/>
                <w:szCs w:val="18"/>
              </w:rPr>
              <w:t>Tab Heading</w:t>
            </w:r>
          </w:p>
        </w:tc>
        <w:tc>
          <w:tcPr>
            <w:tcW w:w="2552" w:type="dxa"/>
            <w:shd w:val="clear" w:color="auto" w:fill="auto"/>
          </w:tcPr>
          <w:p w14:paraId="7791D6D1" w14:textId="77777777" w:rsidR="004F5C24" w:rsidRPr="00773725" w:rsidRDefault="004F5C24" w:rsidP="00AF6F0D">
            <w:pPr>
              <w:rPr>
                <w:rFonts w:ascii="Arial" w:hAnsi="Arial" w:cs="Arial"/>
                <w:b/>
                <w:sz w:val="18"/>
                <w:szCs w:val="18"/>
              </w:rPr>
            </w:pPr>
            <w:r w:rsidRPr="00773725">
              <w:rPr>
                <w:rFonts w:ascii="Arial" w:hAnsi="Arial" w:cs="Arial"/>
                <w:b/>
                <w:sz w:val="18"/>
                <w:szCs w:val="18"/>
              </w:rPr>
              <w:t>Manage Scopes</w:t>
            </w:r>
          </w:p>
        </w:tc>
        <w:tc>
          <w:tcPr>
            <w:tcW w:w="850" w:type="dxa"/>
            <w:shd w:val="clear" w:color="auto" w:fill="auto"/>
          </w:tcPr>
          <w:p w14:paraId="30EB057D"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433E6619" w14:textId="77777777" w:rsidR="004F5C24" w:rsidRPr="002C5C5F" w:rsidRDefault="004F5C24" w:rsidP="00AF6F0D">
            <w:pPr>
              <w:rPr>
                <w:rFonts w:ascii="Arial" w:hAnsi="Arial" w:cs="Arial"/>
                <w:sz w:val="18"/>
                <w:szCs w:val="18"/>
              </w:rPr>
            </w:pPr>
            <w:r>
              <w:rPr>
                <w:rFonts w:ascii="Arial" w:hAnsi="Arial" w:cs="Arial"/>
                <w:sz w:val="18"/>
                <w:szCs w:val="18"/>
              </w:rPr>
              <w:t xml:space="preserve">Invoke – </w:t>
            </w:r>
            <w:r w:rsidRPr="00773725">
              <w:rPr>
                <w:rFonts w:ascii="Arial" w:hAnsi="Arial" w:cs="Arial"/>
                <w:i/>
                <w:sz w:val="18"/>
                <w:szCs w:val="18"/>
              </w:rPr>
              <w:t>PMUC0</w:t>
            </w:r>
            <w:r w:rsidR="005D4DB6">
              <w:rPr>
                <w:rFonts w:ascii="Arial" w:hAnsi="Arial" w:cs="Arial"/>
                <w:i/>
                <w:sz w:val="18"/>
                <w:szCs w:val="18"/>
              </w:rPr>
              <w:t>29</w:t>
            </w:r>
            <w:r w:rsidRPr="00773725">
              <w:rPr>
                <w:rFonts w:ascii="Arial" w:hAnsi="Arial" w:cs="Arial"/>
                <w:i/>
                <w:sz w:val="18"/>
                <w:szCs w:val="18"/>
              </w:rPr>
              <w:t xml:space="preserve"> – </w:t>
            </w:r>
            <w:r>
              <w:rPr>
                <w:rFonts w:ascii="Arial" w:hAnsi="Arial" w:cs="Arial"/>
                <w:i/>
                <w:sz w:val="18"/>
                <w:szCs w:val="18"/>
              </w:rPr>
              <w:t>Manage</w:t>
            </w:r>
            <w:r w:rsidRPr="00773725">
              <w:rPr>
                <w:rFonts w:ascii="Arial" w:hAnsi="Arial" w:cs="Arial"/>
                <w:i/>
                <w:sz w:val="18"/>
                <w:szCs w:val="18"/>
              </w:rPr>
              <w:t xml:space="preserve"> Scope</w:t>
            </w:r>
            <w:r>
              <w:rPr>
                <w:rFonts w:ascii="Arial" w:hAnsi="Arial" w:cs="Arial"/>
                <w:i/>
                <w:sz w:val="18"/>
                <w:szCs w:val="18"/>
              </w:rPr>
              <w:t>s</w:t>
            </w:r>
          </w:p>
        </w:tc>
        <w:tc>
          <w:tcPr>
            <w:tcW w:w="1134" w:type="dxa"/>
            <w:shd w:val="clear" w:color="auto" w:fill="auto"/>
          </w:tcPr>
          <w:p w14:paraId="4BDFB72E" w14:textId="77777777" w:rsidR="004F5C24" w:rsidRDefault="004F5C24" w:rsidP="00AF6F0D">
            <w:pPr>
              <w:rPr>
                <w:rFonts w:ascii="Arial" w:hAnsi="Arial" w:cs="Arial"/>
                <w:sz w:val="18"/>
                <w:szCs w:val="18"/>
              </w:rPr>
            </w:pPr>
          </w:p>
        </w:tc>
        <w:tc>
          <w:tcPr>
            <w:tcW w:w="3034" w:type="dxa"/>
            <w:shd w:val="clear" w:color="auto" w:fill="auto"/>
          </w:tcPr>
          <w:p w14:paraId="60834157" w14:textId="77777777" w:rsidR="004F5C24" w:rsidRDefault="004F5C24" w:rsidP="00AF6F0D">
            <w:pPr>
              <w:rPr>
                <w:rFonts w:ascii="Arial" w:hAnsi="Arial" w:cs="Arial"/>
                <w:sz w:val="18"/>
                <w:szCs w:val="18"/>
              </w:rPr>
            </w:pPr>
          </w:p>
        </w:tc>
        <w:tc>
          <w:tcPr>
            <w:tcW w:w="1360" w:type="dxa"/>
          </w:tcPr>
          <w:p w14:paraId="266E9A72" w14:textId="77777777" w:rsidR="004F5C24" w:rsidRDefault="004F5C24" w:rsidP="00AF6F0D">
            <w:pPr>
              <w:rPr>
                <w:rFonts w:ascii="Arial" w:hAnsi="Arial" w:cs="Arial"/>
                <w:sz w:val="18"/>
                <w:szCs w:val="18"/>
              </w:rPr>
            </w:pPr>
          </w:p>
        </w:tc>
        <w:tc>
          <w:tcPr>
            <w:tcW w:w="1134" w:type="dxa"/>
          </w:tcPr>
          <w:p w14:paraId="7C27DA35" w14:textId="77777777" w:rsidR="004F5C24" w:rsidRDefault="004F5C24" w:rsidP="00AF6F0D">
            <w:pPr>
              <w:rPr>
                <w:rFonts w:ascii="Arial" w:hAnsi="Arial" w:cs="Arial"/>
                <w:sz w:val="18"/>
                <w:szCs w:val="18"/>
              </w:rPr>
            </w:pPr>
          </w:p>
        </w:tc>
      </w:tr>
      <w:tr w:rsidR="004F5C24" w:rsidRPr="004A5D01" w14:paraId="748CB2EB" w14:textId="77777777" w:rsidTr="00C04061">
        <w:trPr>
          <w:trHeight w:val="259"/>
        </w:trPr>
        <w:tc>
          <w:tcPr>
            <w:tcW w:w="1241" w:type="dxa"/>
            <w:shd w:val="clear" w:color="auto" w:fill="auto"/>
          </w:tcPr>
          <w:p w14:paraId="19158430" w14:textId="77777777" w:rsidR="004F5C24" w:rsidRDefault="004F5C24" w:rsidP="00AF6F0D">
            <w:r w:rsidRPr="0085062A">
              <w:rPr>
                <w:rFonts w:ascii="Arial" w:hAnsi="Arial" w:cs="Arial"/>
                <w:sz w:val="18"/>
                <w:szCs w:val="18"/>
              </w:rPr>
              <w:t>Tab Heading</w:t>
            </w:r>
          </w:p>
        </w:tc>
        <w:tc>
          <w:tcPr>
            <w:tcW w:w="2552" w:type="dxa"/>
            <w:shd w:val="clear" w:color="auto" w:fill="auto"/>
          </w:tcPr>
          <w:p w14:paraId="697CF6CF" w14:textId="77777777" w:rsidR="004F5C24" w:rsidRPr="00773725" w:rsidRDefault="004F5C24" w:rsidP="00AF6F0D">
            <w:pPr>
              <w:rPr>
                <w:rFonts w:ascii="Arial" w:hAnsi="Arial" w:cs="Arial"/>
                <w:b/>
                <w:sz w:val="18"/>
                <w:szCs w:val="18"/>
              </w:rPr>
            </w:pPr>
            <w:r w:rsidRPr="00773725">
              <w:rPr>
                <w:rFonts w:ascii="Arial" w:hAnsi="Arial" w:cs="Arial"/>
                <w:b/>
                <w:sz w:val="18"/>
                <w:szCs w:val="18"/>
              </w:rPr>
              <w:t>Manage Filters</w:t>
            </w:r>
          </w:p>
        </w:tc>
        <w:tc>
          <w:tcPr>
            <w:tcW w:w="850" w:type="dxa"/>
            <w:shd w:val="clear" w:color="auto" w:fill="auto"/>
          </w:tcPr>
          <w:p w14:paraId="7A154713" w14:textId="77777777" w:rsidR="004F5C24" w:rsidRPr="004A5D01" w:rsidRDefault="004F5C24" w:rsidP="00AF6F0D">
            <w:pPr>
              <w:rPr>
                <w:rFonts w:ascii="Arial" w:hAnsi="Arial" w:cs="Arial"/>
                <w:sz w:val="18"/>
                <w:szCs w:val="18"/>
              </w:rPr>
            </w:pPr>
            <w:r w:rsidRPr="004A5D01">
              <w:rPr>
                <w:rFonts w:ascii="Arial" w:hAnsi="Arial" w:cs="Arial"/>
                <w:sz w:val="18"/>
                <w:szCs w:val="18"/>
              </w:rPr>
              <w:t>n/a</w:t>
            </w:r>
          </w:p>
        </w:tc>
        <w:tc>
          <w:tcPr>
            <w:tcW w:w="3262" w:type="dxa"/>
            <w:shd w:val="clear" w:color="auto" w:fill="auto"/>
          </w:tcPr>
          <w:p w14:paraId="1D54A8FA" w14:textId="77777777" w:rsidR="004F5C24" w:rsidRDefault="004F5C24" w:rsidP="00AF6F0D">
            <w:pPr>
              <w:rPr>
                <w:rFonts w:ascii="Arial" w:hAnsi="Arial" w:cs="Arial"/>
                <w:sz w:val="18"/>
                <w:szCs w:val="18"/>
              </w:rPr>
            </w:pPr>
            <w:r>
              <w:rPr>
                <w:rFonts w:ascii="Arial" w:hAnsi="Arial" w:cs="Arial"/>
                <w:sz w:val="18"/>
                <w:szCs w:val="18"/>
              </w:rPr>
              <w:t xml:space="preserve">Invoke – </w:t>
            </w:r>
            <w:r w:rsidRPr="00773725">
              <w:rPr>
                <w:rFonts w:ascii="Arial" w:hAnsi="Arial" w:cs="Arial"/>
                <w:i/>
                <w:sz w:val="18"/>
                <w:szCs w:val="18"/>
              </w:rPr>
              <w:t>PMUC0</w:t>
            </w:r>
            <w:r w:rsidR="005D4DB6">
              <w:rPr>
                <w:rFonts w:ascii="Arial" w:hAnsi="Arial" w:cs="Arial"/>
                <w:i/>
                <w:sz w:val="18"/>
                <w:szCs w:val="18"/>
              </w:rPr>
              <w:t>33</w:t>
            </w:r>
            <w:r w:rsidRPr="00773725">
              <w:rPr>
                <w:rFonts w:ascii="Arial" w:hAnsi="Arial" w:cs="Arial"/>
                <w:i/>
                <w:sz w:val="18"/>
                <w:szCs w:val="18"/>
              </w:rPr>
              <w:t xml:space="preserve"> – </w:t>
            </w:r>
            <w:r>
              <w:rPr>
                <w:rFonts w:ascii="Arial" w:hAnsi="Arial" w:cs="Arial"/>
                <w:i/>
                <w:sz w:val="18"/>
                <w:szCs w:val="18"/>
              </w:rPr>
              <w:t>Manage</w:t>
            </w:r>
            <w:r w:rsidRPr="00773725">
              <w:rPr>
                <w:rFonts w:ascii="Arial" w:hAnsi="Arial" w:cs="Arial"/>
                <w:i/>
                <w:sz w:val="18"/>
                <w:szCs w:val="18"/>
              </w:rPr>
              <w:t xml:space="preserve"> </w:t>
            </w:r>
            <w:r>
              <w:rPr>
                <w:rFonts w:ascii="Arial" w:hAnsi="Arial" w:cs="Arial"/>
                <w:i/>
                <w:sz w:val="18"/>
                <w:szCs w:val="18"/>
              </w:rPr>
              <w:t>Filters</w:t>
            </w:r>
          </w:p>
        </w:tc>
        <w:tc>
          <w:tcPr>
            <w:tcW w:w="1134" w:type="dxa"/>
            <w:shd w:val="clear" w:color="auto" w:fill="auto"/>
          </w:tcPr>
          <w:p w14:paraId="53E34913" w14:textId="77777777" w:rsidR="004F5C24" w:rsidRDefault="004F5C24" w:rsidP="00AF6F0D">
            <w:pPr>
              <w:rPr>
                <w:rFonts w:ascii="Arial" w:hAnsi="Arial" w:cs="Arial"/>
                <w:sz w:val="18"/>
                <w:szCs w:val="18"/>
              </w:rPr>
            </w:pPr>
          </w:p>
        </w:tc>
        <w:tc>
          <w:tcPr>
            <w:tcW w:w="3034" w:type="dxa"/>
            <w:shd w:val="clear" w:color="auto" w:fill="auto"/>
          </w:tcPr>
          <w:p w14:paraId="517737F7" w14:textId="77777777" w:rsidR="004F5C24" w:rsidRDefault="004F5C24" w:rsidP="00AF6F0D">
            <w:pPr>
              <w:rPr>
                <w:rFonts w:ascii="Arial" w:hAnsi="Arial" w:cs="Arial"/>
                <w:sz w:val="18"/>
                <w:szCs w:val="18"/>
              </w:rPr>
            </w:pPr>
          </w:p>
        </w:tc>
        <w:tc>
          <w:tcPr>
            <w:tcW w:w="1360" w:type="dxa"/>
          </w:tcPr>
          <w:p w14:paraId="65AAE54E" w14:textId="77777777" w:rsidR="004F5C24" w:rsidRDefault="004F5C24" w:rsidP="00AF6F0D">
            <w:pPr>
              <w:rPr>
                <w:rFonts w:ascii="Arial" w:hAnsi="Arial" w:cs="Arial"/>
                <w:sz w:val="18"/>
                <w:szCs w:val="18"/>
              </w:rPr>
            </w:pPr>
          </w:p>
        </w:tc>
        <w:tc>
          <w:tcPr>
            <w:tcW w:w="1134" w:type="dxa"/>
          </w:tcPr>
          <w:p w14:paraId="682BD4B9" w14:textId="77777777" w:rsidR="004F5C24" w:rsidRDefault="004F5C24" w:rsidP="00AF6F0D">
            <w:pPr>
              <w:rPr>
                <w:rFonts w:ascii="Arial" w:hAnsi="Arial" w:cs="Arial"/>
                <w:sz w:val="18"/>
                <w:szCs w:val="18"/>
              </w:rPr>
            </w:pPr>
          </w:p>
        </w:tc>
      </w:tr>
      <w:tr w:rsidR="004F5C24" w:rsidRPr="004A5D01" w14:paraId="0B7114D8" w14:textId="77777777" w:rsidTr="00C04061">
        <w:trPr>
          <w:trHeight w:val="259"/>
        </w:trPr>
        <w:tc>
          <w:tcPr>
            <w:tcW w:w="1241" w:type="dxa"/>
            <w:shd w:val="clear" w:color="auto" w:fill="auto"/>
          </w:tcPr>
          <w:p w14:paraId="54B8C8EC" w14:textId="77777777" w:rsidR="004F5C24" w:rsidRPr="004A5D01" w:rsidRDefault="004F5C24"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5000E0C6" w14:textId="51935D75" w:rsidR="004F5C24" w:rsidRPr="00C91AB4" w:rsidRDefault="004F5C24" w:rsidP="004E06BD">
            <w:pPr>
              <w:pStyle w:val="ListParagraph"/>
              <w:numPr>
                <w:ilvl w:val="0"/>
                <w:numId w:val="163"/>
              </w:numPr>
              <w:rPr>
                <w:rFonts w:cs="Arial"/>
                <w:sz w:val="18"/>
                <w:szCs w:val="18"/>
              </w:rPr>
            </w:pPr>
            <w:r w:rsidRPr="00C91AB4">
              <w:rPr>
                <w:rFonts w:cs="Arial"/>
                <w:sz w:val="18"/>
                <w:szCs w:val="18"/>
              </w:rPr>
              <w:t>Build Your Report Structure</w:t>
            </w:r>
          </w:p>
          <w:p w14:paraId="4CBBDA01" w14:textId="77777777" w:rsidR="004F5C24" w:rsidRPr="004A5D01" w:rsidRDefault="004F5C24" w:rsidP="00AF6F0D">
            <w:pPr>
              <w:rPr>
                <w:rFonts w:ascii="Arial" w:hAnsi="Arial" w:cs="Arial"/>
                <w:sz w:val="18"/>
                <w:szCs w:val="18"/>
              </w:rPr>
            </w:pPr>
          </w:p>
        </w:tc>
        <w:tc>
          <w:tcPr>
            <w:tcW w:w="850" w:type="dxa"/>
            <w:shd w:val="clear" w:color="auto" w:fill="auto"/>
          </w:tcPr>
          <w:p w14:paraId="5DA73C8A"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3CA74B6"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38EC709D"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1A912AC"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2E3E2FF2"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22C21A20"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1D957D25" w14:textId="77777777" w:rsidTr="00C04061">
        <w:trPr>
          <w:trHeight w:val="275"/>
        </w:trPr>
        <w:tc>
          <w:tcPr>
            <w:tcW w:w="1241" w:type="dxa"/>
            <w:shd w:val="clear" w:color="auto" w:fill="auto"/>
          </w:tcPr>
          <w:p w14:paraId="0C39666F" w14:textId="77777777" w:rsidR="004F5C24" w:rsidRPr="004A5D01" w:rsidRDefault="004F5C2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111B5A23" w14:textId="77777777" w:rsidR="004F5C24" w:rsidRPr="005256C7" w:rsidRDefault="004F5C24" w:rsidP="00AF6F0D">
            <w:pPr>
              <w:rPr>
                <w:rFonts w:ascii="Arial" w:hAnsi="Arial" w:cs="Arial"/>
                <w:sz w:val="18"/>
                <w:szCs w:val="18"/>
              </w:rPr>
            </w:pPr>
            <w:r w:rsidRPr="005256C7">
              <w:rPr>
                <w:rFonts w:ascii="Arial" w:hAnsi="Arial" w:cs="Arial"/>
                <w:sz w:val="18"/>
                <w:szCs w:val="18"/>
              </w:rPr>
              <w:t xml:space="preserve">To </w:t>
            </w:r>
            <w:r>
              <w:rPr>
                <w:rFonts w:ascii="Arial" w:hAnsi="Arial" w:cs="Arial"/>
                <w:sz w:val="18"/>
                <w:szCs w:val="18"/>
              </w:rPr>
              <w:t>Create a Report you need to select some basics about the report, such as type, output style and data items, step through this section of the screen to build your report structure:</w:t>
            </w:r>
          </w:p>
        </w:tc>
        <w:tc>
          <w:tcPr>
            <w:tcW w:w="850" w:type="dxa"/>
            <w:shd w:val="clear" w:color="auto" w:fill="auto"/>
          </w:tcPr>
          <w:p w14:paraId="615DB1D3"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27BE5EF" w14:textId="77777777" w:rsidR="004F5C24" w:rsidRPr="008C1023" w:rsidRDefault="004F5C24" w:rsidP="00AF6F0D">
            <w:pPr>
              <w:rPr>
                <w:rFonts w:ascii="Arial" w:hAnsi="Arial" w:cs="Arial"/>
                <w:sz w:val="18"/>
                <w:szCs w:val="18"/>
              </w:rPr>
            </w:pPr>
          </w:p>
        </w:tc>
        <w:tc>
          <w:tcPr>
            <w:tcW w:w="1134" w:type="dxa"/>
            <w:shd w:val="clear" w:color="auto" w:fill="auto"/>
          </w:tcPr>
          <w:p w14:paraId="4630EC72"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5DEBBD76"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37D02EDC" w14:textId="77777777" w:rsidR="004F5C24" w:rsidRPr="004A5D01" w:rsidRDefault="004F5C24" w:rsidP="00AF6F0D">
            <w:pPr>
              <w:rPr>
                <w:rFonts w:ascii="Arial" w:hAnsi="Arial" w:cs="Arial"/>
                <w:sz w:val="18"/>
                <w:szCs w:val="18"/>
              </w:rPr>
            </w:pPr>
            <w:r>
              <w:rPr>
                <w:rFonts w:ascii="Arial" w:hAnsi="Arial" w:cs="Arial"/>
                <w:sz w:val="18"/>
                <w:szCs w:val="18"/>
              </w:rPr>
              <w:t>Y</w:t>
            </w:r>
          </w:p>
        </w:tc>
        <w:tc>
          <w:tcPr>
            <w:tcW w:w="1134" w:type="dxa"/>
          </w:tcPr>
          <w:p w14:paraId="48A28357" w14:textId="77777777" w:rsidR="004F5C24" w:rsidRPr="004A5D01" w:rsidRDefault="004F5C24" w:rsidP="00AF6F0D">
            <w:pPr>
              <w:rPr>
                <w:rFonts w:ascii="Arial" w:hAnsi="Arial" w:cs="Arial"/>
                <w:sz w:val="18"/>
                <w:szCs w:val="18"/>
              </w:rPr>
            </w:pPr>
            <w:r>
              <w:rPr>
                <w:rFonts w:ascii="Arial" w:hAnsi="Arial" w:cs="Arial"/>
                <w:sz w:val="18"/>
                <w:szCs w:val="18"/>
              </w:rPr>
              <w:t>Tbd</w:t>
            </w:r>
          </w:p>
        </w:tc>
      </w:tr>
      <w:tr w:rsidR="00A85E93" w:rsidRPr="004A5D01" w14:paraId="2374E54E" w14:textId="77777777" w:rsidTr="00C04061">
        <w:trPr>
          <w:trHeight w:val="275"/>
        </w:trPr>
        <w:tc>
          <w:tcPr>
            <w:tcW w:w="1241" w:type="dxa"/>
            <w:shd w:val="clear" w:color="auto" w:fill="auto"/>
          </w:tcPr>
          <w:p w14:paraId="7529E0C7" w14:textId="61617A76" w:rsidR="00A85E93" w:rsidRDefault="00A85E93" w:rsidP="00A85E93">
            <w:pPr>
              <w:rPr>
                <w:rFonts w:ascii="Arial" w:hAnsi="Arial" w:cs="Arial"/>
                <w:sz w:val="18"/>
                <w:szCs w:val="18"/>
              </w:rPr>
            </w:pPr>
            <w:r>
              <w:rPr>
                <w:rFonts w:ascii="Arial" w:hAnsi="Arial" w:cs="Arial"/>
                <w:sz w:val="18"/>
                <w:szCs w:val="18"/>
              </w:rPr>
              <w:t>Text Box</w:t>
            </w:r>
          </w:p>
        </w:tc>
        <w:tc>
          <w:tcPr>
            <w:tcW w:w="2552" w:type="dxa"/>
            <w:shd w:val="clear" w:color="auto" w:fill="auto"/>
          </w:tcPr>
          <w:p w14:paraId="62A11C9D" w14:textId="3763755A" w:rsidR="00A85E93" w:rsidRDefault="00A85E93" w:rsidP="00A85E93">
            <w:pPr>
              <w:rPr>
                <w:rFonts w:ascii="Arial" w:hAnsi="Arial" w:cs="Arial"/>
                <w:sz w:val="18"/>
                <w:szCs w:val="18"/>
              </w:rPr>
            </w:pPr>
            <w:r>
              <w:rPr>
                <w:rFonts w:ascii="Arial" w:hAnsi="Arial" w:cs="Arial"/>
                <w:sz w:val="18"/>
                <w:szCs w:val="18"/>
              </w:rPr>
              <w:t>Report Name</w:t>
            </w:r>
          </w:p>
        </w:tc>
        <w:tc>
          <w:tcPr>
            <w:tcW w:w="850" w:type="dxa"/>
            <w:shd w:val="clear" w:color="auto" w:fill="auto"/>
          </w:tcPr>
          <w:p w14:paraId="59D3A9A5" w14:textId="71745321" w:rsidR="00A85E93" w:rsidRDefault="00A85E93" w:rsidP="00A85E93">
            <w:pPr>
              <w:rPr>
                <w:rFonts w:ascii="Arial" w:hAnsi="Arial" w:cs="Arial"/>
                <w:sz w:val="18"/>
                <w:szCs w:val="18"/>
              </w:rPr>
            </w:pPr>
            <w:r>
              <w:rPr>
                <w:rFonts w:ascii="Arial" w:hAnsi="Arial" w:cs="Arial"/>
                <w:sz w:val="18"/>
                <w:szCs w:val="18"/>
              </w:rPr>
              <w:t>Y</w:t>
            </w:r>
          </w:p>
        </w:tc>
        <w:tc>
          <w:tcPr>
            <w:tcW w:w="3262" w:type="dxa"/>
            <w:shd w:val="clear" w:color="auto" w:fill="auto"/>
          </w:tcPr>
          <w:p w14:paraId="28200D63" w14:textId="681E8667" w:rsidR="00A85E93" w:rsidRDefault="00A85E93" w:rsidP="00A85E93">
            <w:pPr>
              <w:rPr>
                <w:rFonts w:ascii="Arial" w:hAnsi="Arial" w:cs="Arial"/>
                <w:sz w:val="18"/>
                <w:szCs w:val="18"/>
              </w:rPr>
            </w:pPr>
            <w:r>
              <w:rPr>
                <w:rFonts w:ascii="Arial" w:hAnsi="Arial" w:cs="Arial"/>
                <w:sz w:val="18"/>
                <w:szCs w:val="18"/>
              </w:rPr>
              <w:t>Field to enter Report name</w:t>
            </w:r>
          </w:p>
        </w:tc>
        <w:tc>
          <w:tcPr>
            <w:tcW w:w="1134" w:type="dxa"/>
            <w:shd w:val="clear" w:color="auto" w:fill="auto"/>
          </w:tcPr>
          <w:p w14:paraId="70AE5EC3" w14:textId="77777777" w:rsidR="00A85E93" w:rsidRDefault="00A85E93" w:rsidP="00A85E93">
            <w:pPr>
              <w:rPr>
                <w:rFonts w:ascii="Arial" w:hAnsi="Arial" w:cs="Arial"/>
                <w:sz w:val="18"/>
                <w:szCs w:val="18"/>
              </w:rPr>
            </w:pPr>
          </w:p>
        </w:tc>
        <w:tc>
          <w:tcPr>
            <w:tcW w:w="3034" w:type="dxa"/>
            <w:shd w:val="clear" w:color="auto" w:fill="auto"/>
          </w:tcPr>
          <w:p w14:paraId="6C7649D6" w14:textId="77777777" w:rsidR="00A85E93" w:rsidRDefault="00A85E93" w:rsidP="00A85E93">
            <w:pPr>
              <w:rPr>
                <w:rFonts w:ascii="Arial" w:hAnsi="Arial" w:cs="Arial"/>
                <w:sz w:val="18"/>
                <w:szCs w:val="18"/>
              </w:rPr>
            </w:pPr>
          </w:p>
        </w:tc>
        <w:tc>
          <w:tcPr>
            <w:tcW w:w="1360" w:type="dxa"/>
          </w:tcPr>
          <w:p w14:paraId="10FB7F45" w14:textId="77777777" w:rsidR="00A85E93" w:rsidRDefault="00A85E93" w:rsidP="00A85E93">
            <w:pPr>
              <w:rPr>
                <w:rFonts w:ascii="Arial" w:hAnsi="Arial" w:cs="Arial"/>
                <w:sz w:val="18"/>
                <w:szCs w:val="18"/>
              </w:rPr>
            </w:pPr>
          </w:p>
        </w:tc>
        <w:tc>
          <w:tcPr>
            <w:tcW w:w="1134" w:type="dxa"/>
          </w:tcPr>
          <w:p w14:paraId="1B4E3C88" w14:textId="77777777" w:rsidR="00A85E93" w:rsidRDefault="00A85E93" w:rsidP="00A85E93">
            <w:pPr>
              <w:rPr>
                <w:rFonts w:ascii="Arial" w:hAnsi="Arial" w:cs="Arial"/>
                <w:sz w:val="18"/>
                <w:szCs w:val="18"/>
              </w:rPr>
            </w:pPr>
          </w:p>
        </w:tc>
      </w:tr>
      <w:tr w:rsidR="00A85E93" w:rsidRPr="004A5D01" w14:paraId="111F4002" w14:textId="77777777" w:rsidTr="00C04061">
        <w:trPr>
          <w:trHeight w:val="275"/>
        </w:trPr>
        <w:tc>
          <w:tcPr>
            <w:tcW w:w="1241" w:type="dxa"/>
            <w:shd w:val="clear" w:color="auto" w:fill="auto"/>
          </w:tcPr>
          <w:p w14:paraId="5B651852" w14:textId="79FC62C1" w:rsidR="00A85E93" w:rsidRDefault="00A85E93" w:rsidP="00A85E93">
            <w:pPr>
              <w:rPr>
                <w:rFonts w:ascii="Arial" w:hAnsi="Arial" w:cs="Arial"/>
                <w:sz w:val="18"/>
                <w:szCs w:val="18"/>
              </w:rPr>
            </w:pPr>
            <w:r>
              <w:rPr>
                <w:rFonts w:ascii="Arial" w:hAnsi="Arial" w:cs="Arial"/>
                <w:sz w:val="18"/>
                <w:szCs w:val="18"/>
              </w:rPr>
              <w:t>Text Box</w:t>
            </w:r>
          </w:p>
        </w:tc>
        <w:tc>
          <w:tcPr>
            <w:tcW w:w="2552" w:type="dxa"/>
            <w:shd w:val="clear" w:color="auto" w:fill="auto"/>
          </w:tcPr>
          <w:p w14:paraId="5062F2A1" w14:textId="0E2E5FA4" w:rsidR="00A85E93" w:rsidRDefault="00A85E93" w:rsidP="00A85E93">
            <w:pPr>
              <w:rPr>
                <w:rFonts w:ascii="Arial" w:hAnsi="Arial" w:cs="Arial"/>
                <w:sz w:val="18"/>
                <w:szCs w:val="18"/>
              </w:rPr>
            </w:pPr>
            <w:r>
              <w:rPr>
                <w:rFonts w:ascii="Arial" w:hAnsi="Arial" w:cs="Arial"/>
                <w:sz w:val="18"/>
                <w:szCs w:val="18"/>
              </w:rPr>
              <w:t>Report Description</w:t>
            </w:r>
          </w:p>
        </w:tc>
        <w:tc>
          <w:tcPr>
            <w:tcW w:w="850" w:type="dxa"/>
            <w:shd w:val="clear" w:color="auto" w:fill="auto"/>
          </w:tcPr>
          <w:p w14:paraId="7F02F974" w14:textId="6D4BB2D2" w:rsidR="00A85E93" w:rsidRDefault="00A85E93" w:rsidP="00A85E93">
            <w:pPr>
              <w:rPr>
                <w:rFonts w:ascii="Arial" w:hAnsi="Arial" w:cs="Arial"/>
                <w:sz w:val="18"/>
                <w:szCs w:val="18"/>
              </w:rPr>
            </w:pPr>
            <w:r>
              <w:rPr>
                <w:rFonts w:ascii="Arial" w:hAnsi="Arial" w:cs="Arial"/>
                <w:sz w:val="18"/>
                <w:szCs w:val="18"/>
              </w:rPr>
              <w:t>Y</w:t>
            </w:r>
          </w:p>
        </w:tc>
        <w:tc>
          <w:tcPr>
            <w:tcW w:w="3262" w:type="dxa"/>
            <w:shd w:val="clear" w:color="auto" w:fill="auto"/>
          </w:tcPr>
          <w:p w14:paraId="3028D7B8" w14:textId="6A5A9B4F" w:rsidR="00A85E93" w:rsidRDefault="00A85E93" w:rsidP="00A85E93">
            <w:pPr>
              <w:rPr>
                <w:rFonts w:ascii="Arial" w:hAnsi="Arial" w:cs="Arial"/>
                <w:sz w:val="18"/>
                <w:szCs w:val="18"/>
              </w:rPr>
            </w:pPr>
            <w:r>
              <w:rPr>
                <w:rFonts w:ascii="Arial" w:hAnsi="Arial" w:cs="Arial"/>
                <w:sz w:val="18"/>
                <w:szCs w:val="18"/>
              </w:rPr>
              <w:t>Field to enter Report Description</w:t>
            </w:r>
          </w:p>
        </w:tc>
        <w:tc>
          <w:tcPr>
            <w:tcW w:w="1134" w:type="dxa"/>
            <w:shd w:val="clear" w:color="auto" w:fill="auto"/>
          </w:tcPr>
          <w:p w14:paraId="29E87BFF" w14:textId="77777777" w:rsidR="00A85E93" w:rsidRDefault="00A85E93" w:rsidP="00A85E93">
            <w:pPr>
              <w:rPr>
                <w:rFonts w:ascii="Arial" w:hAnsi="Arial" w:cs="Arial"/>
                <w:sz w:val="18"/>
                <w:szCs w:val="18"/>
              </w:rPr>
            </w:pPr>
          </w:p>
        </w:tc>
        <w:tc>
          <w:tcPr>
            <w:tcW w:w="3034" w:type="dxa"/>
            <w:shd w:val="clear" w:color="auto" w:fill="auto"/>
          </w:tcPr>
          <w:p w14:paraId="56E9AA6B" w14:textId="77777777" w:rsidR="00A85E93" w:rsidRDefault="00A85E93" w:rsidP="00A85E93">
            <w:pPr>
              <w:rPr>
                <w:rFonts w:ascii="Arial" w:hAnsi="Arial" w:cs="Arial"/>
                <w:sz w:val="18"/>
                <w:szCs w:val="18"/>
              </w:rPr>
            </w:pPr>
          </w:p>
        </w:tc>
        <w:tc>
          <w:tcPr>
            <w:tcW w:w="1360" w:type="dxa"/>
          </w:tcPr>
          <w:p w14:paraId="5D3BC155" w14:textId="77777777" w:rsidR="00A85E93" w:rsidRDefault="00A85E93" w:rsidP="00A85E93">
            <w:pPr>
              <w:rPr>
                <w:rFonts w:ascii="Arial" w:hAnsi="Arial" w:cs="Arial"/>
                <w:sz w:val="18"/>
                <w:szCs w:val="18"/>
              </w:rPr>
            </w:pPr>
          </w:p>
        </w:tc>
        <w:tc>
          <w:tcPr>
            <w:tcW w:w="1134" w:type="dxa"/>
          </w:tcPr>
          <w:p w14:paraId="5874BA63" w14:textId="77777777" w:rsidR="00A85E93" w:rsidRDefault="00A85E93" w:rsidP="00A85E93">
            <w:pPr>
              <w:rPr>
                <w:rFonts w:ascii="Arial" w:hAnsi="Arial" w:cs="Arial"/>
                <w:sz w:val="18"/>
                <w:szCs w:val="18"/>
              </w:rPr>
            </w:pPr>
          </w:p>
        </w:tc>
      </w:tr>
      <w:tr w:rsidR="004F5C24" w:rsidRPr="004A5D01" w14:paraId="3ED3BAAB" w14:textId="77777777" w:rsidTr="00C04061">
        <w:trPr>
          <w:trHeight w:val="275"/>
        </w:trPr>
        <w:tc>
          <w:tcPr>
            <w:tcW w:w="1241" w:type="dxa"/>
            <w:shd w:val="clear" w:color="auto" w:fill="auto"/>
          </w:tcPr>
          <w:p w14:paraId="0AEEB46F" w14:textId="77777777" w:rsidR="004F5C24" w:rsidRPr="004A5D01" w:rsidRDefault="004F5C24"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028CBE73" w14:textId="77777777" w:rsidR="004F5C24" w:rsidRPr="004A5D01" w:rsidRDefault="004F5C24" w:rsidP="00AF6F0D">
            <w:pPr>
              <w:rPr>
                <w:rFonts w:ascii="Arial" w:hAnsi="Arial" w:cs="Arial"/>
                <w:sz w:val="18"/>
                <w:szCs w:val="18"/>
              </w:rPr>
            </w:pPr>
            <w:r>
              <w:rPr>
                <w:rFonts w:ascii="Arial" w:hAnsi="Arial" w:cs="Arial"/>
                <w:sz w:val="18"/>
                <w:szCs w:val="18"/>
              </w:rPr>
              <w:t>Report Type</w:t>
            </w:r>
          </w:p>
        </w:tc>
        <w:tc>
          <w:tcPr>
            <w:tcW w:w="850" w:type="dxa"/>
            <w:shd w:val="clear" w:color="auto" w:fill="auto"/>
          </w:tcPr>
          <w:p w14:paraId="6C72F720"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117F6D0F" w14:textId="77777777" w:rsidR="004F5C24" w:rsidRDefault="004F5C24" w:rsidP="00AF6F0D">
            <w:pPr>
              <w:rPr>
                <w:rFonts w:ascii="Arial" w:hAnsi="Arial" w:cs="Arial"/>
                <w:sz w:val="18"/>
                <w:szCs w:val="18"/>
              </w:rPr>
            </w:pPr>
            <w:r>
              <w:rPr>
                <w:rFonts w:ascii="Arial" w:hAnsi="Arial" w:cs="Arial"/>
                <w:sz w:val="18"/>
                <w:szCs w:val="18"/>
              </w:rPr>
              <w:t xml:space="preserve">Pull down list box which displays a list of the Report Types that the user has permissions to run – </w:t>
            </w:r>
            <w:r w:rsidRPr="00D306C1">
              <w:rPr>
                <w:rFonts w:ascii="Arial" w:hAnsi="Arial" w:cs="Arial"/>
                <w:i/>
                <w:sz w:val="18"/>
                <w:szCs w:val="18"/>
              </w:rPr>
              <w:t>invoke PMUC0</w:t>
            </w:r>
            <w:r>
              <w:rPr>
                <w:rFonts w:ascii="Arial" w:hAnsi="Arial" w:cs="Arial"/>
                <w:i/>
                <w:sz w:val="18"/>
                <w:szCs w:val="18"/>
              </w:rPr>
              <w:t>2</w:t>
            </w:r>
            <w:r w:rsidR="00C04061">
              <w:rPr>
                <w:rFonts w:ascii="Arial" w:hAnsi="Arial" w:cs="Arial"/>
                <w:i/>
                <w:sz w:val="18"/>
                <w:szCs w:val="18"/>
              </w:rPr>
              <w:t>5</w:t>
            </w:r>
            <w:r w:rsidRPr="00D306C1">
              <w:rPr>
                <w:rFonts w:ascii="Arial" w:hAnsi="Arial" w:cs="Arial"/>
                <w:i/>
                <w:sz w:val="18"/>
                <w:szCs w:val="18"/>
              </w:rPr>
              <w:t xml:space="preserve"> – </w:t>
            </w:r>
            <w:r>
              <w:rPr>
                <w:rFonts w:ascii="Arial" w:hAnsi="Arial" w:cs="Arial"/>
                <w:i/>
                <w:sz w:val="18"/>
                <w:szCs w:val="18"/>
              </w:rPr>
              <w:t>Get Report Type</w:t>
            </w:r>
          </w:p>
          <w:p w14:paraId="6087882D" w14:textId="77777777" w:rsidR="004F5C24" w:rsidRDefault="004F5C24" w:rsidP="00AF6F0D">
            <w:pPr>
              <w:rPr>
                <w:rFonts w:ascii="Arial" w:hAnsi="Arial" w:cs="Arial"/>
                <w:sz w:val="18"/>
                <w:szCs w:val="18"/>
              </w:rPr>
            </w:pPr>
          </w:p>
          <w:p w14:paraId="4A801B3C" w14:textId="77777777" w:rsidR="004F5C24" w:rsidRPr="0017147F" w:rsidRDefault="004F5C24" w:rsidP="00AF6F0D">
            <w:pPr>
              <w:rPr>
                <w:rFonts w:ascii="Arial" w:hAnsi="Arial" w:cs="Arial"/>
                <w:sz w:val="18"/>
                <w:szCs w:val="18"/>
              </w:rPr>
            </w:pPr>
            <w:r>
              <w:rPr>
                <w:rFonts w:ascii="Arial" w:hAnsi="Arial" w:cs="Arial"/>
                <w:sz w:val="18"/>
                <w:szCs w:val="18"/>
              </w:rPr>
              <w:t>The default should be “Select a Report Type”</w:t>
            </w:r>
          </w:p>
        </w:tc>
        <w:tc>
          <w:tcPr>
            <w:tcW w:w="1134" w:type="dxa"/>
            <w:shd w:val="clear" w:color="auto" w:fill="auto"/>
          </w:tcPr>
          <w:p w14:paraId="2FA1B46D"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9937517"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58FFD5BC"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69B77A17"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69F8215B" w14:textId="77777777" w:rsidTr="00C04061">
        <w:trPr>
          <w:trHeight w:val="275"/>
        </w:trPr>
        <w:tc>
          <w:tcPr>
            <w:tcW w:w="1241" w:type="dxa"/>
            <w:shd w:val="clear" w:color="auto" w:fill="auto"/>
          </w:tcPr>
          <w:p w14:paraId="5BAD04B1" w14:textId="77777777" w:rsidR="004F5C24" w:rsidRDefault="004F5C24" w:rsidP="00AF6F0D">
            <w:pPr>
              <w:rPr>
                <w:rFonts w:ascii="Arial" w:hAnsi="Arial" w:cs="Arial"/>
                <w:sz w:val="18"/>
                <w:szCs w:val="18"/>
              </w:rPr>
            </w:pPr>
            <w:r>
              <w:rPr>
                <w:rFonts w:ascii="Arial" w:hAnsi="Arial" w:cs="Arial"/>
                <w:sz w:val="18"/>
                <w:szCs w:val="18"/>
              </w:rPr>
              <w:t>Radio Button</w:t>
            </w:r>
          </w:p>
        </w:tc>
        <w:tc>
          <w:tcPr>
            <w:tcW w:w="2552" w:type="dxa"/>
            <w:shd w:val="clear" w:color="auto" w:fill="auto"/>
          </w:tcPr>
          <w:p w14:paraId="1799DA96" w14:textId="77777777" w:rsidR="004F5C24" w:rsidRPr="004A5D01" w:rsidRDefault="004F5C24" w:rsidP="00AF6F0D">
            <w:pPr>
              <w:rPr>
                <w:rFonts w:ascii="Arial" w:hAnsi="Arial" w:cs="Arial"/>
                <w:sz w:val="18"/>
                <w:szCs w:val="18"/>
              </w:rPr>
            </w:pPr>
            <w:r>
              <w:rPr>
                <w:rFonts w:ascii="Arial" w:hAnsi="Arial" w:cs="Arial"/>
                <w:sz w:val="18"/>
                <w:szCs w:val="18"/>
              </w:rPr>
              <w:t xml:space="preserve">Output Type </w:t>
            </w:r>
          </w:p>
        </w:tc>
        <w:tc>
          <w:tcPr>
            <w:tcW w:w="850" w:type="dxa"/>
            <w:shd w:val="clear" w:color="auto" w:fill="auto"/>
          </w:tcPr>
          <w:p w14:paraId="04636FA2" w14:textId="77777777" w:rsidR="004F5C24"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5BE43BC" w14:textId="77777777" w:rsidR="004F5C24" w:rsidRPr="009B61FE" w:rsidRDefault="004F5C24" w:rsidP="00AF6F0D">
            <w:pPr>
              <w:rPr>
                <w:rFonts w:ascii="Arial" w:hAnsi="Arial" w:cs="Arial"/>
                <w:i/>
                <w:sz w:val="18"/>
                <w:szCs w:val="18"/>
              </w:rPr>
            </w:pPr>
            <w:r>
              <w:rPr>
                <w:rFonts w:ascii="Arial" w:hAnsi="Arial" w:cs="Arial"/>
                <w:sz w:val="18"/>
                <w:szCs w:val="18"/>
              </w:rPr>
              <w:t xml:space="preserve">Pull down list box which displays a list of different report output types that are support invoke </w:t>
            </w:r>
            <w:r w:rsidRPr="009B61FE">
              <w:rPr>
                <w:rFonts w:ascii="Arial" w:hAnsi="Arial" w:cs="Arial"/>
                <w:i/>
                <w:sz w:val="18"/>
                <w:szCs w:val="18"/>
              </w:rPr>
              <w:t>PMUC02</w:t>
            </w:r>
            <w:r w:rsidR="00C04061">
              <w:rPr>
                <w:rFonts w:ascii="Arial" w:hAnsi="Arial" w:cs="Arial"/>
                <w:i/>
                <w:sz w:val="18"/>
                <w:szCs w:val="18"/>
              </w:rPr>
              <w:t>6</w:t>
            </w:r>
            <w:r w:rsidRPr="009B61FE">
              <w:rPr>
                <w:rFonts w:ascii="Arial" w:hAnsi="Arial" w:cs="Arial"/>
                <w:i/>
                <w:sz w:val="18"/>
                <w:szCs w:val="18"/>
              </w:rPr>
              <w:t xml:space="preserve"> – Report Output Type</w:t>
            </w:r>
          </w:p>
          <w:p w14:paraId="1F3971BE" w14:textId="77777777" w:rsidR="004F5C24" w:rsidRDefault="004F5C24" w:rsidP="00AF6F0D">
            <w:pPr>
              <w:rPr>
                <w:rFonts w:ascii="Arial" w:hAnsi="Arial" w:cs="Arial"/>
                <w:sz w:val="18"/>
                <w:szCs w:val="18"/>
              </w:rPr>
            </w:pPr>
          </w:p>
          <w:p w14:paraId="79CD55F8" w14:textId="77777777" w:rsidR="004F5C24" w:rsidRDefault="004F5C24" w:rsidP="00AF6F0D">
            <w:pPr>
              <w:rPr>
                <w:rFonts w:ascii="Arial" w:hAnsi="Arial" w:cs="Arial"/>
                <w:sz w:val="18"/>
                <w:szCs w:val="18"/>
              </w:rPr>
            </w:pPr>
            <w:r>
              <w:rPr>
                <w:rFonts w:ascii="Arial" w:hAnsi="Arial" w:cs="Arial"/>
                <w:sz w:val="18"/>
                <w:szCs w:val="18"/>
              </w:rPr>
              <w:t>The default should be “Select your output type”</w:t>
            </w:r>
          </w:p>
        </w:tc>
        <w:tc>
          <w:tcPr>
            <w:tcW w:w="1134" w:type="dxa"/>
            <w:shd w:val="clear" w:color="auto" w:fill="auto"/>
          </w:tcPr>
          <w:p w14:paraId="55680407" w14:textId="77777777" w:rsidR="004F5C24" w:rsidRDefault="004F5C24" w:rsidP="00AF6F0D">
            <w:pPr>
              <w:rPr>
                <w:rFonts w:ascii="Arial" w:hAnsi="Arial" w:cs="Arial"/>
                <w:sz w:val="18"/>
                <w:szCs w:val="18"/>
              </w:rPr>
            </w:pPr>
          </w:p>
        </w:tc>
        <w:tc>
          <w:tcPr>
            <w:tcW w:w="3034" w:type="dxa"/>
            <w:shd w:val="clear" w:color="auto" w:fill="auto"/>
          </w:tcPr>
          <w:p w14:paraId="126F60FB" w14:textId="77777777" w:rsidR="004F5C24" w:rsidRDefault="004F5C24" w:rsidP="00AF6F0D">
            <w:pPr>
              <w:rPr>
                <w:rFonts w:ascii="Arial" w:hAnsi="Arial" w:cs="Arial"/>
                <w:sz w:val="18"/>
                <w:szCs w:val="18"/>
              </w:rPr>
            </w:pPr>
          </w:p>
        </w:tc>
        <w:tc>
          <w:tcPr>
            <w:tcW w:w="1360" w:type="dxa"/>
          </w:tcPr>
          <w:p w14:paraId="55E827E4" w14:textId="77777777" w:rsidR="004F5C24" w:rsidRDefault="004F5C24" w:rsidP="00AF6F0D">
            <w:pPr>
              <w:rPr>
                <w:rFonts w:ascii="Arial" w:hAnsi="Arial" w:cs="Arial"/>
                <w:sz w:val="18"/>
                <w:szCs w:val="18"/>
              </w:rPr>
            </w:pPr>
          </w:p>
        </w:tc>
        <w:tc>
          <w:tcPr>
            <w:tcW w:w="1134" w:type="dxa"/>
          </w:tcPr>
          <w:p w14:paraId="464F4433" w14:textId="77777777" w:rsidR="004F5C24" w:rsidRDefault="004F5C24" w:rsidP="00AF6F0D">
            <w:pPr>
              <w:rPr>
                <w:rFonts w:ascii="Arial" w:hAnsi="Arial" w:cs="Arial"/>
                <w:sz w:val="18"/>
                <w:szCs w:val="18"/>
              </w:rPr>
            </w:pPr>
          </w:p>
        </w:tc>
      </w:tr>
      <w:tr w:rsidR="004F5C24" w:rsidRPr="00DD610E" w14:paraId="74F27DF6" w14:textId="77777777" w:rsidTr="00C04061">
        <w:trPr>
          <w:trHeight w:val="275"/>
        </w:trPr>
        <w:tc>
          <w:tcPr>
            <w:tcW w:w="1241" w:type="dxa"/>
            <w:shd w:val="clear" w:color="auto" w:fill="auto"/>
          </w:tcPr>
          <w:p w14:paraId="6F248F2D" w14:textId="77777777" w:rsidR="004F5C24" w:rsidRPr="00DD610E" w:rsidRDefault="004F5C24"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6895997F" w14:textId="77777777" w:rsidR="004F5C24" w:rsidRPr="00DD610E" w:rsidRDefault="004F5C24" w:rsidP="00AF6F0D">
            <w:pPr>
              <w:rPr>
                <w:rFonts w:ascii="Arial" w:hAnsi="Arial" w:cs="Arial"/>
                <w:sz w:val="18"/>
                <w:szCs w:val="18"/>
              </w:rPr>
            </w:pPr>
            <w:r>
              <w:rPr>
                <w:rFonts w:ascii="Arial" w:hAnsi="Arial" w:cs="Arial"/>
                <w:sz w:val="18"/>
                <w:szCs w:val="18"/>
              </w:rPr>
              <w:t>Chart Type</w:t>
            </w:r>
          </w:p>
        </w:tc>
        <w:tc>
          <w:tcPr>
            <w:tcW w:w="850" w:type="dxa"/>
            <w:shd w:val="clear" w:color="auto" w:fill="auto"/>
          </w:tcPr>
          <w:p w14:paraId="4E2E898F" w14:textId="77777777" w:rsidR="004F5C24" w:rsidRPr="00DD610E"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A60066B" w14:textId="77777777" w:rsidR="004F5C24" w:rsidRDefault="004F5C24" w:rsidP="00AF6F0D">
            <w:pPr>
              <w:rPr>
                <w:rFonts w:ascii="Arial" w:hAnsi="Arial" w:cs="Arial"/>
                <w:sz w:val="18"/>
                <w:szCs w:val="18"/>
              </w:rPr>
            </w:pPr>
            <w:r>
              <w:rPr>
                <w:rFonts w:ascii="Arial" w:hAnsi="Arial" w:cs="Arial"/>
                <w:sz w:val="18"/>
                <w:szCs w:val="18"/>
              </w:rPr>
              <w:t xml:space="preserve">If Chart has been selected the user should be able to pick the type of chart they want as defined in </w:t>
            </w:r>
            <w:r w:rsidRPr="00C04061">
              <w:rPr>
                <w:rFonts w:ascii="Arial" w:hAnsi="Arial" w:cs="Arial"/>
                <w:i/>
                <w:sz w:val="18"/>
                <w:szCs w:val="18"/>
              </w:rPr>
              <w:t>‘PMUC02</w:t>
            </w:r>
            <w:r w:rsidR="00C04061" w:rsidRPr="00C04061">
              <w:rPr>
                <w:rFonts w:ascii="Arial" w:hAnsi="Arial" w:cs="Arial"/>
                <w:i/>
                <w:sz w:val="18"/>
                <w:szCs w:val="18"/>
              </w:rPr>
              <w:t>6</w:t>
            </w:r>
            <w:r w:rsidRPr="00C04061">
              <w:rPr>
                <w:rFonts w:ascii="Arial" w:hAnsi="Arial" w:cs="Arial"/>
                <w:i/>
                <w:sz w:val="18"/>
                <w:szCs w:val="18"/>
              </w:rPr>
              <w:t xml:space="preserve"> – Report output type’</w:t>
            </w:r>
            <w:r>
              <w:rPr>
                <w:rFonts w:ascii="Arial" w:hAnsi="Arial" w:cs="Arial"/>
                <w:sz w:val="18"/>
                <w:szCs w:val="18"/>
              </w:rPr>
              <w:t>, options are:</w:t>
            </w:r>
          </w:p>
          <w:p w14:paraId="00E31E0D" w14:textId="77777777" w:rsidR="004F5C24" w:rsidRDefault="004F5C24" w:rsidP="00AF6F0D">
            <w:pPr>
              <w:rPr>
                <w:rFonts w:ascii="Arial" w:hAnsi="Arial" w:cs="Arial"/>
                <w:sz w:val="18"/>
                <w:szCs w:val="18"/>
              </w:rPr>
            </w:pPr>
          </w:p>
          <w:p w14:paraId="240490C5" w14:textId="77777777" w:rsidR="004F5C24" w:rsidRDefault="004F5C24" w:rsidP="004E06BD">
            <w:pPr>
              <w:numPr>
                <w:ilvl w:val="0"/>
                <w:numId w:val="58"/>
              </w:numPr>
              <w:rPr>
                <w:rFonts w:ascii="Arial" w:hAnsi="Arial" w:cs="Arial"/>
                <w:sz w:val="18"/>
                <w:szCs w:val="18"/>
              </w:rPr>
            </w:pPr>
            <w:r>
              <w:rPr>
                <w:rFonts w:ascii="Arial" w:hAnsi="Arial" w:cs="Arial"/>
                <w:sz w:val="18"/>
                <w:szCs w:val="18"/>
              </w:rPr>
              <w:t>Bar</w:t>
            </w:r>
          </w:p>
          <w:p w14:paraId="5E32AA4F" w14:textId="77777777" w:rsidR="004F5C24" w:rsidRDefault="004F5C24" w:rsidP="004E06BD">
            <w:pPr>
              <w:numPr>
                <w:ilvl w:val="0"/>
                <w:numId w:val="58"/>
              </w:numPr>
              <w:rPr>
                <w:rFonts w:ascii="Arial" w:hAnsi="Arial" w:cs="Arial"/>
                <w:sz w:val="18"/>
                <w:szCs w:val="18"/>
              </w:rPr>
            </w:pPr>
            <w:r>
              <w:rPr>
                <w:rFonts w:ascii="Arial" w:hAnsi="Arial" w:cs="Arial"/>
                <w:sz w:val="18"/>
                <w:szCs w:val="18"/>
              </w:rPr>
              <w:t>Line</w:t>
            </w:r>
          </w:p>
          <w:p w14:paraId="58BC8EBF" w14:textId="77777777" w:rsidR="004F5C24" w:rsidRDefault="004F5C24" w:rsidP="004E06BD">
            <w:pPr>
              <w:numPr>
                <w:ilvl w:val="0"/>
                <w:numId w:val="58"/>
              </w:numPr>
              <w:rPr>
                <w:rFonts w:ascii="Arial" w:hAnsi="Arial" w:cs="Arial"/>
                <w:sz w:val="18"/>
                <w:szCs w:val="18"/>
              </w:rPr>
            </w:pPr>
            <w:r>
              <w:rPr>
                <w:rFonts w:ascii="Arial" w:hAnsi="Arial" w:cs="Arial"/>
                <w:sz w:val="18"/>
                <w:szCs w:val="18"/>
              </w:rPr>
              <w:t>Pie</w:t>
            </w:r>
          </w:p>
          <w:p w14:paraId="54BD2913" w14:textId="77777777" w:rsidR="004F5C24" w:rsidRDefault="004F5C24" w:rsidP="004E06BD">
            <w:pPr>
              <w:numPr>
                <w:ilvl w:val="0"/>
                <w:numId w:val="58"/>
              </w:numPr>
              <w:rPr>
                <w:rFonts w:ascii="Arial" w:hAnsi="Arial" w:cs="Arial"/>
                <w:sz w:val="18"/>
                <w:szCs w:val="18"/>
              </w:rPr>
            </w:pPr>
            <w:r>
              <w:rPr>
                <w:rFonts w:ascii="Arial" w:hAnsi="Arial" w:cs="Arial"/>
                <w:sz w:val="18"/>
                <w:szCs w:val="18"/>
              </w:rPr>
              <w:t>Let the browser decide</w:t>
            </w:r>
          </w:p>
          <w:p w14:paraId="77DDA91F" w14:textId="77777777" w:rsidR="004F5C24" w:rsidRDefault="004F5C24" w:rsidP="004E06BD">
            <w:pPr>
              <w:numPr>
                <w:ilvl w:val="0"/>
                <w:numId w:val="58"/>
              </w:numPr>
              <w:rPr>
                <w:rFonts w:ascii="Arial" w:hAnsi="Arial" w:cs="Arial"/>
                <w:sz w:val="18"/>
                <w:szCs w:val="18"/>
              </w:rPr>
            </w:pPr>
            <w:r>
              <w:rPr>
                <w:rFonts w:ascii="Arial" w:hAnsi="Arial" w:cs="Arial"/>
                <w:sz w:val="18"/>
                <w:szCs w:val="18"/>
              </w:rPr>
              <w:t>Any others?</w:t>
            </w:r>
          </w:p>
          <w:p w14:paraId="0DAE07B2" w14:textId="77777777" w:rsidR="004F5C24" w:rsidRDefault="004F5C24" w:rsidP="00AF6F0D">
            <w:pPr>
              <w:rPr>
                <w:rFonts w:ascii="Arial" w:hAnsi="Arial" w:cs="Arial"/>
                <w:sz w:val="18"/>
                <w:szCs w:val="18"/>
              </w:rPr>
            </w:pPr>
          </w:p>
          <w:p w14:paraId="6869EDD6" w14:textId="77777777" w:rsidR="004F5C24" w:rsidRPr="00995E01" w:rsidRDefault="004F5C24" w:rsidP="00AF6F0D">
            <w:pPr>
              <w:rPr>
                <w:rFonts w:ascii="Arial" w:hAnsi="Arial" w:cs="Arial"/>
                <w:i/>
                <w:color w:val="FF0000"/>
                <w:sz w:val="18"/>
                <w:szCs w:val="18"/>
              </w:rPr>
            </w:pPr>
            <w:r w:rsidRPr="00C04061">
              <w:rPr>
                <w:rFonts w:ascii="Arial" w:hAnsi="Arial" w:cs="Arial"/>
                <w:sz w:val="18"/>
                <w:szCs w:val="18"/>
              </w:rPr>
              <w:t xml:space="preserve">Let the browser decide is the default.  </w:t>
            </w:r>
          </w:p>
        </w:tc>
        <w:tc>
          <w:tcPr>
            <w:tcW w:w="1134" w:type="dxa"/>
            <w:shd w:val="clear" w:color="auto" w:fill="auto"/>
          </w:tcPr>
          <w:p w14:paraId="42D61118" w14:textId="77777777" w:rsidR="004F5C24" w:rsidRPr="00DD610E" w:rsidRDefault="004F5C24" w:rsidP="00AF6F0D">
            <w:pPr>
              <w:rPr>
                <w:rFonts w:ascii="Arial" w:hAnsi="Arial" w:cs="Arial"/>
                <w:sz w:val="18"/>
                <w:szCs w:val="18"/>
              </w:rPr>
            </w:pPr>
            <w:r>
              <w:rPr>
                <w:rFonts w:ascii="Arial" w:hAnsi="Arial" w:cs="Arial"/>
                <w:sz w:val="18"/>
                <w:szCs w:val="18"/>
              </w:rPr>
              <w:t>Y</w:t>
            </w:r>
          </w:p>
        </w:tc>
        <w:tc>
          <w:tcPr>
            <w:tcW w:w="3034" w:type="dxa"/>
            <w:shd w:val="clear" w:color="auto" w:fill="auto"/>
          </w:tcPr>
          <w:p w14:paraId="295AA434" w14:textId="77777777" w:rsidR="004F5C24" w:rsidRPr="00DD610E" w:rsidRDefault="004F5C24" w:rsidP="00AF6F0D">
            <w:pPr>
              <w:rPr>
                <w:rFonts w:ascii="Arial" w:hAnsi="Arial" w:cs="Arial"/>
                <w:sz w:val="18"/>
                <w:szCs w:val="18"/>
              </w:rPr>
            </w:pPr>
            <w:r>
              <w:rPr>
                <w:rFonts w:ascii="Arial" w:hAnsi="Arial" w:cs="Arial"/>
                <w:sz w:val="18"/>
                <w:szCs w:val="18"/>
              </w:rPr>
              <w:t xml:space="preserve">Select the type of chart you’d like for your report. </w:t>
            </w:r>
          </w:p>
        </w:tc>
        <w:tc>
          <w:tcPr>
            <w:tcW w:w="1360" w:type="dxa"/>
          </w:tcPr>
          <w:p w14:paraId="155A3A9B" w14:textId="77777777" w:rsidR="004F5C24" w:rsidRPr="00DD610E" w:rsidRDefault="004F5C24" w:rsidP="00AF6F0D">
            <w:pPr>
              <w:rPr>
                <w:rFonts w:ascii="Arial" w:hAnsi="Arial" w:cs="Arial"/>
                <w:sz w:val="18"/>
                <w:szCs w:val="18"/>
              </w:rPr>
            </w:pPr>
          </w:p>
        </w:tc>
        <w:tc>
          <w:tcPr>
            <w:tcW w:w="1134" w:type="dxa"/>
          </w:tcPr>
          <w:p w14:paraId="41870C5F" w14:textId="77777777" w:rsidR="004F5C24" w:rsidRPr="00DD610E" w:rsidRDefault="004F5C24" w:rsidP="00AF6F0D">
            <w:pPr>
              <w:rPr>
                <w:rFonts w:ascii="Arial" w:hAnsi="Arial" w:cs="Arial"/>
                <w:sz w:val="18"/>
                <w:szCs w:val="18"/>
              </w:rPr>
            </w:pPr>
          </w:p>
        </w:tc>
      </w:tr>
      <w:tr w:rsidR="004F5C24" w:rsidRPr="00DD610E" w14:paraId="14C7751C" w14:textId="77777777" w:rsidTr="00C04061">
        <w:trPr>
          <w:trHeight w:val="275"/>
        </w:trPr>
        <w:tc>
          <w:tcPr>
            <w:tcW w:w="1241" w:type="dxa"/>
            <w:shd w:val="clear" w:color="auto" w:fill="auto"/>
          </w:tcPr>
          <w:p w14:paraId="15D74453" w14:textId="77777777" w:rsidR="004F5C24" w:rsidRPr="00DD610E" w:rsidRDefault="004F5C24" w:rsidP="00AF6F0D">
            <w:pPr>
              <w:rPr>
                <w:rFonts w:ascii="Arial" w:hAnsi="Arial" w:cs="Arial"/>
                <w:sz w:val="18"/>
                <w:szCs w:val="18"/>
              </w:rPr>
            </w:pPr>
            <w:r w:rsidRPr="00DD610E">
              <w:rPr>
                <w:rFonts w:ascii="Arial" w:hAnsi="Arial" w:cs="Arial"/>
                <w:sz w:val="18"/>
                <w:szCs w:val="18"/>
              </w:rPr>
              <w:t>Sub Title</w:t>
            </w:r>
          </w:p>
        </w:tc>
        <w:tc>
          <w:tcPr>
            <w:tcW w:w="2552" w:type="dxa"/>
            <w:shd w:val="clear" w:color="auto" w:fill="auto"/>
          </w:tcPr>
          <w:p w14:paraId="7E64E4AA" w14:textId="77777777" w:rsidR="004F5C24" w:rsidRPr="00DD610E" w:rsidRDefault="004F5C24" w:rsidP="00AF6F0D">
            <w:pPr>
              <w:rPr>
                <w:rFonts w:ascii="Arial" w:hAnsi="Arial" w:cs="Arial"/>
                <w:sz w:val="18"/>
                <w:szCs w:val="18"/>
              </w:rPr>
            </w:pPr>
            <w:r>
              <w:rPr>
                <w:rFonts w:ascii="Arial" w:hAnsi="Arial" w:cs="Arial"/>
                <w:sz w:val="18"/>
                <w:szCs w:val="18"/>
              </w:rPr>
              <w:t>Select the display fields</w:t>
            </w:r>
            <w:r w:rsidRPr="00DD610E">
              <w:rPr>
                <w:rFonts w:ascii="Arial" w:hAnsi="Arial" w:cs="Arial"/>
                <w:sz w:val="18"/>
                <w:szCs w:val="18"/>
              </w:rPr>
              <w:t xml:space="preserve"> </w:t>
            </w:r>
          </w:p>
        </w:tc>
        <w:tc>
          <w:tcPr>
            <w:tcW w:w="850" w:type="dxa"/>
            <w:shd w:val="clear" w:color="auto" w:fill="auto"/>
          </w:tcPr>
          <w:p w14:paraId="7FA536A7" w14:textId="77777777" w:rsidR="004F5C24" w:rsidRPr="00DD610E"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02EB043" w14:textId="77777777" w:rsidR="004F5C24" w:rsidRPr="00DD610E" w:rsidRDefault="004F5C24" w:rsidP="00AF6F0D">
            <w:pPr>
              <w:rPr>
                <w:rFonts w:ascii="Arial" w:hAnsi="Arial" w:cs="Arial"/>
                <w:sz w:val="18"/>
                <w:szCs w:val="18"/>
              </w:rPr>
            </w:pPr>
          </w:p>
        </w:tc>
        <w:tc>
          <w:tcPr>
            <w:tcW w:w="1134" w:type="dxa"/>
            <w:shd w:val="clear" w:color="auto" w:fill="auto"/>
          </w:tcPr>
          <w:p w14:paraId="1A2CBD1B" w14:textId="77777777" w:rsidR="004F5C24" w:rsidRPr="00DD610E"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415F6238" w14:textId="77777777" w:rsidR="004F5C24" w:rsidRPr="00DD610E" w:rsidRDefault="004F5C24" w:rsidP="00AF6F0D">
            <w:pPr>
              <w:rPr>
                <w:rFonts w:ascii="Arial" w:hAnsi="Arial" w:cs="Arial"/>
                <w:sz w:val="18"/>
                <w:szCs w:val="18"/>
              </w:rPr>
            </w:pPr>
            <w:r>
              <w:rPr>
                <w:rFonts w:ascii="Arial" w:hAnsi="Arial" w:cs="Arial"/>
                <w:sz w:val="18"/>
                <w:szCs w:val="18"/>
              </w:rPr>
              <w:t>n/a</w:t>
            </w:r>
          </w:p>
        </w:tc>
        <w:tc>
          <w:tcPr>
            <w:tcW w:w="1360" w:type="dxa"/>
          </w:tcPr>
          <w:p w14:paraId="0347C30A" w14:textId="77777777" w:rsidR="004F5C24" w:rsidRPr="00DD610E" w:rsidRDefault="004F5C24" w:rsidP="00AF6F0D">
            <w:pPr>
              <w:rPr>
                <w:rFonts w:ascii="Arial" w:hAnsi="Arial" w:cs="Arial"/>
                <w:sz w:val="18"/>
                <w:szCs w:val="18"/>
              </w:rPr>
            </w:pPr>
            <w:r>
              <w:rPr>
                <w:rFonts w:ascii="Arial" w:hAnsi="Arial" w:cs="Arial"/>
                <w:sz w:val="18"/>
                <w:szCs w:val="18"/>
              </w:rPr>
              <w:t>N</w:t>
            </w:r>
          </w:p>
        </w:tc>
        <w:tc>
          <w:tcPr>
            <w:tcW w:w="1134" w:type="dxa"/>
          </w:tcPr>
          <w:p w14:paraId="73120144" w14:textId="77777777" w:rsidR="004F5C24" w:rsidRPr="00DD610E" w:rsidRDefault="004F5C24" w:rsidP="00AF6F0D">
            <w:pPr>
              <w:rPr>
                <w:rFonts w:ascii="Arial" w:hAnsi="Arial" w:cs="Arial"/>
                <w:sz w:val="18"/>
                <w:szCs w:val="18"/>
              </w:rPr>
            </w:pPr>
            <w:r>
              <w:rPr>
                <w:rFonts w:ascii="Arial" w:hAnsi="Arial" w:cs="Arial"/>
                <w:sz w:val="18"/>
                <w:szCs w:val="18"/>
              </w:rPr>
              <w:t>n/a</w:t>
            </w:r>
          </w:p>
        </w:tc>
      </w:tr>
      <w:tr w:rsidR="004F5C24" w:rsidRPr="004A5D01" w14:paraId="715B7753" w14:textId="77777777" w:rsidTr="00C04061">
        <w:trPr>
          <w:trHeight w:val="275"/>
        </w:trPr>
        <w:tc>
          <w:tcPr>
            <w:tcW w:w="1241" w:type="dxa"/>
            <w:shd w:val="clear" w:color="auto" w:fill="auto"/>
          </w:tcPr>
          <w:p w14:paraId="42E470D7" w14:textId="77777777" w:rsidR="004F5C24" w:rsidRPr="004A5D01" w:rsidRDefault="004F5C2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50C9AE63" w14:textId="77777777" w:rsidR="004F5C24" w:rsidRPr="004A5D01" w:rsidRDefault="004F5C24" w:rsidP="00AF6F0D">
            <w:pPr>
              <w:rPr>
                <w:rFonts w:ascii="Arial" w:hAnsi="Arial" w:cs="Arial"/>
                <w:sz w:val="18"/>
                <w:szCs w:val="18"/>
              </w:rPr>
            </w:pPr>
            <w:r>
              <w:rPr>
                <w:rFonts w:ascii="Arial" w:hAnsi="Arial" w:cs="Arial"/>
                <w:sz w:val="18"/>
                <w:szCs w:val="18"/>
              </w:rPr>
              <w:t>Pick the items that you want to appear on your report.  If you have chosen a chart, then you can only select up to two items.</w:t>
            </w:r>
          </w:p>
        </w:tc>
        <w:tc>
          <w:tcPr>
            <w:tcW w:w="850" w:type="dxa"/>
            <w:shd w:val="clear" w:color="auto" w:fill="auto"/>
          </w:tcPr>
          <w:p w14:paraId="6433F457" w14:textId="77777777" w:rsidR="004F5C24"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831886B" w14:textId="77777777" w:rsidR="004F5C24" w:rsidRDefault="004F5C24" w:rsidP="00AF6F0D">
            <w:pPr>
              <w:rPr>
                <w:rFonts w:ascii="Arial" w:hAnsi="Arial" w:cs="Arial"/>
                <w:sz w:val="18"/>
                <w:szCs w:val="18"/>
              </w:rPr>
            </w:pPr>
          </w:p>
        </w:tc>
        <w:tc>
          <w:tcPr>
            <w:tcW w:w="1134" w:type="dxa"/>
            <w:shd w:val="clear" w:color="auto" w:fill="auto"/>
          </w:tcPr>
          <w:p w14:paraId="5F4B5067" w14:textId="77777777" w:rsidR="004F5C24"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7586FF5" w14:textId="77777777" w:rsidR="004F5C24" w:rsidRDefault="004F5C24" w:rsidP="00AF6F0D">
            <w:pPr>
              <w:rPr>
                <w:rFonts w:ascii="Arial" w:hAnsi="Arial" w:cs="Arial"/>
                <w:sz w:val="18"/>
                <w:szCs w:val="18"/>
              </w:rPr>
            </w:pPr>
            <w:r>
              <w:rPr>
                <w:rFonts w:ascii="Arial" w:hAnsi="Arial" w:cs="Arial"/>
                <w:sz w:val="18"/>
                <w:szCs w:val="18"/>
              </w:rPr>
              <w:t>n/a</w:t>
            </w:r>
          </w:p>
        </w:tc>
        <w:tc>
          <w:tcPr>
            <w:tcW w:w="1360" w:type="dxa"/>
          </w:tcPr>
          <w:p w14:paraId="46CC0376" w14:textId="77777777" w:rsidR="004F5C24" w:rsidRDefault="004F5C24" w:rsidP="00AF6F0D">
            <w:pPr>
              <w:rPr>
                <w:rFonts w:ascii="Arial" w:hAnsi="Arial" w:cs="Arial"/>
                <w:sz w:val="18"/>
                <w:szCs w:val="18"/>
              </w:rPr>
            </w:pPr>
            <w:r>
              <w:rPr>
                <w:rFonts w:ascii="Arial" w:hAnsi="Arial" w:cs="Arial"/>
                <w:sz w:val="18"/>
                <w:szCs w:val="18"/>
              </w:rPr>
              <w:t>N</w:t>
            </w:r>
          </w:p>
        </w:tc>
        <w:tc>
          <w:tcPr>
            <w:tcW w:w="1134" w:type="dxa"/>
          </w:tcPr>
          <w:p w14:paraId="1BADB091" w14:textId="77777777" w:rsidR="004F5C24" w:rsidRDefault="004F5C24" w:rsidP="00AF6F0D">
            <w:pPr>
              <w:rPr>
                <w:rFonts w:ascii="Arial" w:hAnsi="Arial" w:cs="Arial"/>
                <w:sz w:val="18"/>
                <w:szCs w:val="18"/>
              </w:rPr>
            </w:pPr>
            <w:r>
              <w:rPr>
                <w:rFonts w:ascii="Arial" w:hAnsi="Arial" w:cs="Arial"/>
                <w:sz w:val="18"/>
                <w:szCs w:val="18"/>
              </w:rPr>
              <w:t>n/a</w:t>
            </w:r>
          </w:p>
        </w:tc>
      </w:tr>
      <w:tr w:rsidR="004F5C24" w:rsidRPr="004A5D01" w14:paraId="1F6E378B" w14:textId="77777777" w:rsidTr="00C04061">
        <w:trPr>
          <w:trHeight w:val="275"/>
        </w:trPr>
        <w:tc>
          <w:tcPr>
            <w:tcW w:w="1241" w:type="dxa"/>
            <w:shd w:val="clear" w:color="auto" w:fill="auto"/>
          </w:tcPr>
          <w:p w14:paraId="5CFDA463" w14:textId="77777777" w:rsidR="004F5C24" w:rsidRDefault="004F5C24" w:rsidP="00AF6F0D">
            <w:pPr>
              <w:rPr>
                <w:rFonts w:ascii="Arial" w:hAnsi="Arial" w:cs="Arial"/>
                <w:sz w:val="18"/>
                <w:szCs w:val="18"/>
              </w:rPr>
            </w:pPr>
            <w:r>
              <w:rPr>
                <w:rFonts w:ascii="Arial" w:hAnsi="Arial" w:cs="Arial"/>
                <w:sz w:val="18"/>
                <w:szCs w:val="18"/>
              </w:rPr>
              <w:t>Column Heading</w:t>
            </w:r>
          </w:p>
        </w:tc>
        <w:tc>
          <w:tcPr>
            <w:tcW w:w="2552" w:type="dxa"/>
            <w:shd w:val="clear" w:color="auto" w:fill="auto"/>
          </w:tcPr>
          <w:p w14:paraId="09983FE9" w14:textId="77777777" w:rsidR="004F5C24" w:rsidRDefault="004F5C24" w:rsidP="00AF6F0D">
            <w:pPr>
              <w:rPr>
                <w:rFonts w:ascii="Arial" w:hAnsi="Arial" w:cs="Arial"/>
                <w:sz w:val="18"/>
                <w:szCs w:val="18"/>
              </w:rPr>
            </w:pPr>
            <w:r>
              <w:rPr>
                <w:rFonts w:ascii="Arial" w:hAnsi="Arial" w:cs="Arial"/>
                <w:sz w:val="18"/>
                <w:szCs w:val="18"/>
              </w:rPr>
              <w:t>Display Field name</w:t>
            </w:r>
          </w:p>
        </w:tc>
        <w:tc>
          <w:tcPr>
            <w:tcW w:w="850" w:type="dxa"/>
            <w:shd w:val="clear" w:color="auto" w:fill="auto"/>
          </w:tcPr>
          <w:p w14:paraId="30D88E3C" w14:textId="77777777" w:rsidR="004F5C24"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ED55D4C" w14:textId="77777777" w:rsidR="004F5C24" w:rsidRPr="00DD610E" w:rsidRDefault="004F5C24" w:rsidP="00AF6F0D">
            <w:pPr>
              <w:rPr>
                <w:rFonts w:ascii="Arial" w:hAnsi="Arial" w:cs="Arial"/>
                <w:sz w:val="18"/>
                <w:szCs w:val="18"/>
              </w:rPr>
            </w:pPr>
            <w:r w:rsidRPr="00DD610E">
              <w:rPr>
                <w:rFonts w:ascii="Arial" w:hAnsi="Arial" w:cs="Arial"/>
                <w:sz w:val="18"/>
                <w:szCs w:val="18"/>
              </w:rPr>
              <w:t xml:space="preserve">Display a list of display fields depending upon </w:t>
            </w:r>
            <w:r>
              <w:rPr>
                <w:rFonts w:ascii="Arial" w:hAnsi="Arial" w:cs="Arial"/>
                <w:sz w:val="18"/>
                <w:szCs w:val="18"/>
              </w:rPr>
              <w:t>report type selected invoke – ‘</w:t>
            </w:r>
            <w:r w:rsidRPr="004C1239">
              <w:rPr>
                <w:rFonts w:ascii="Arial" w:hAnsi="Arial" w:cs="Arial"/>
                <w:i/>
                <w:sz w:val="18"/>
                <w:szCs w:val="18"/>
              </w:rPr>
              <w:t>PMUC024 – Report output type’</w:t>
            </w:r>
          </w:p>
          <w:p w14:paraId="5A693414" w14:textId="77777777" w:rsidR="004F5C24" w:rsidRPr="00DD610E" w:rsidRDefault="004F5C24" w:rsidP="00AF6F0D">
            <w:pPr>
              <w:rPr>
                <w:rFonts w:ascii="Arial" w:hAnsi="Arial" w:cs="Arial"/>
                <w:sz w:val="18"/>
                <w:szCs w:val="18"/>
              </w:rPr>
            </w:pPr>
          </w:p>
          <w:p w14:paraId="10FFCCB1" w14:textId="77777777" w:rsidR="004F5C24" w:rsidRDefault="004F5C24" w:rsidP="00AF6F0D">
            <w:pPr>
              <w:rPr>
                <w:rFonts w:ascii="Arial" w:hAnsi="Arial" w:cs="Arial"/>
                <w:sz w:val="18"/>
                <w:szCs w:val="18"/>
              </w:rPr>
            </w:pPr>
            <w:r w:rsidRPr="00DD610E">
              <w:rPr>
                <w:rFonts w:ascii="Arial" w:hAnsi="Arial" w:cs="Arial"/>
                <w:sz w:val="18"/>
                <w:szCs w:val="18"/>
              </w:rPr>
              <w:t>Once these items have been selected show section two of the screen – 2. Select Report Scope</w:t>
            </w:r>
          </w:p>
        </w:tc>
        <w:tc>
          <w:tcPr>
            <w:tcW w:w="1134" w:type="dxa"/>
            <w:shd w:val="clear" w:color="auto" w:fill="auto"/>
          </w:tcPr>
          <w:p w14:paraId="405C6B95" w14:textId="77777777" w:rsidR="004F5C24"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3497FF55" w14:textId="77777777" w:rsidR="004F5C24" w:rsidRDefault="004F5C24" w:rsidP="00AF6F0D">
            <w:pPr>
              <w:rPr>
                <w:rFonts w:ascii="Arial" w:hAnsi="Arial" w:cs="Arial"/>
                <w:sz w:val="18"/>
                <w:szCs w:val="18"/>
              </w:rPr>
            </w:pPr>
            <w:r>
              <w:rPr>
                <w:rFonts w:ascii="Arial" w:hAnsi="Arial" w:cs="Arial"/>
                <w:sz w:val="18"/>
                <w:szCs w:val="18"/>
              </w:rPr>
              <w:t>n/a</w:t>
            </w:r>
          </w:p>
        </w:tc>
        <w:tc>
          <w:tcPr>
            <w:tcW w:w="1360" w:type="dxa"/>
          </w:tcPr>
          <w:p w14:paraId="462B2F4E" w14:textId="77777777" w:rsidR="004F5C24" w:rsidRDefault="004F5C24" w:rsidP="00AF6F0D">
            <w:pPr>
              <w:rPr>
                <w:rFonts w:ascii="Arial" w:hAnsi="Arial" w:cs="Arial"/>
                <w:sz w:val="18"/>
                <w:szCs w:val="18"/>
              </w:rPr>
            </w:pPr>
            <w:r>
              <w:rPr>
                <w:rFonts w:ascii="Arial" w:hAnsi="Arial" w:cs="Arial"/>
                <w:sz w:val="18"/>
                <w:szCs w:val="18"/>
              </w:rPr>
              <w:t>N</w:t>
            </w:r>
          </w:p>
        </w:tc>
        <w:tc>
          <w:tcPr>
            <w:tcW w:w="1134" w:type="dxa"/>
          </w:tcPr>
          <w:p w14:paraId="01C28B7F" w14:textId="77777777" w:rsidR="004F5C24" w:rsidRDefault="004F5C24" w:rsidP="00AF6F0D">
            <w:pPr>
              <w:rPr>
                <w:rFonts w:ascii="Arial" w:hAnsi="Arial" w:cs="Arial"/>
                <w:sz w:val="18"/>
                <w:szCs w:val="18"/>
              </w:rPr>
            </w:pPr>
            <w:r>
              <w:rPr>
                <w:rFonts w:ascii="Arial" w:hAnsi="Arial" w:cs="Arial"/>
                <w:sz w:val="18"/>
                <w:szCs w:val="18"/>
              </w:rPr>
              <w:t>n/a</w:t>
            </w:r>
          </w:p>
        </w:tc>
      </w:tr>
      <w:tr w:rsidR="004F5C24" w:rsidRPr="004A5D01" w14:paraId="1D1C3521" w14:textId="77777777" w:rsidTr="00C04061">
        <w:trPr>
          <w:trHeight w:val="275"/>
        </w:trPr>
        <w:tc>
          <w:tcPr>
            <w:tcW w:w="1241" w:type="dxa"/>
            <w:shd w:val="clear" w:color="auto" w:fill="auto"/>
          </w:tcPr>
          <w:p w14:paraId="62559003" w14:textId="77777777" w:rsidR="004F5C24" w:rsidRDefault="004F5C24" w:rsidP="00AF6F0D">
            <w:pPr>
              <w:rPr>
                <w:rFonts w:ascii="Arial" w:hAnsi="Arial" w:cs="Arial"/>
                <w:sz w:val="18"/>
                <w:szCs w:val="18"/>
              </w:rPr>
            </w:pPr>
            <w:r>
              <w:rPr>
                <w:rFonts w:ascii="Arial" w:hAnsi="Arial" w:cs="Arial"/>
                <w:sz w:val="18"/>
                <w:szCs w:val="18"/>
              </w:rPr>
              <w:t>Column Heading</w:t>
            </w:r>
          </w:p>
        </w:tc>
        <w:tc>
          <w:tcPr>
            <w:tcW w:w="2552" w:type="dxa"/>
            <w:shd w:val="clear" w:color="auto" w:fill="auto"/>
          </w:tcPr>
          <w:p w14:paraId="07829CA2" w14:textId="77777777" w:rsidR="004F5C24" w:rsidRDefault="004F5C24" w:rsidP="00AF6F0D">
            <w:pPr>
              <w:rPr>
                <w:rFonts w:ascii="Arial" w:hAnsi="Arial" w:cs="Arial"/>
                <w:sz w:val="18"/>
                <w:szCs w:val="18"/>
              </w:rPr>
            </w:pPr>
            <w:r>
              <w:rPr>
                <w:rFonts w:ascii="Arial" w:hAnsi="Arial" w:cs="Arial"/>
                <w:sz w:val="18"/>
                <w:szCs w:val="18"/>
              </w:rPr>
              <w:t>Include ?</w:t>
            </w:r>
          </w:p>
        </w:tc>
        <w:tc>
          <w:tcPr>
            <w:tcW w:w="850" w:type="dxa"/>
            <w:shd w:val="clear" w:color="auto" w:fill="auto"/>
          </w:tcPr>
          <w:p w14:paraId="38BFA8A7" w14:textId="77777777" w:rsidR="004F5C24"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2BB5D22E" w14:textId="77777777" w:rsidR="004F5C24" w:rsidRDefault="004F5C24" w:rsidP="00AF6F0D">
            <w:pPr>
              <w:rPr>
                <w:rFonts w:ascii="Arial" w:hAnsi="Arial" w:cs="Arial"/>
                <w:sz w:val="18"/>
                <w:szCs w:val="18"/>
              </w:rPr>
            </w:pPr>
            <w:r>
              <w:rPr>
                <w:rFonts w:ascii="Arial" w:hAnsi="Arial" w:cs="Arial"/>
                <w:sz w:val="18"/>
                <w:szCs w:val="18"/>
              </w:rPr>
              <w:t>Tick box which allows the user to select which data items they want to appear on their report</w:t>
            </w:r>
          </w:p>
        </w:tc>
        <w:tc>
          <w:tcPr>
            <w:tcW w:w="1134" w:type="dxa"/>
            <w:shd w:val="clear" w:color="auto" w:fill="auto"/>
          </w:tcPr>
          <w:p w14:paraId="794CFB6F" w14:textId="77777777" w:rsidR="004F5C24" w:rsidRDefault="004F5C24" w:rsidP="00AF6F0D">
            <w:pPr>
              <w:rPr>
                <w:rFonts w:ascii="Arial" w:hAnsi="Arial" w:cs="Arial"/>
                <w:sz w:val="18"/>
                <w:szCs w:val="18"/>
              </w:rPr>
            </w:pPr>
            <w:r>
              <w:rPr>
                <w:rFonts w:ascii="Arial" w:hAnsi="Arial" w:cs="Arial"/>
                <w:sz w:val="18"/>
                <w:szCs w:val="18"/>
              </w:rPr>
              <w:t>Y</w:t>
            </w:r>
          </w:p>
        </w:tc>
        <w:tc>
          <w:tcPr>
            <w:tcW w:w="3034" w:type="dxa"/>
            <w:shd w:val="clear" w:color="auto" w:fill="auto"/>
          </w:tcPr>
          <w:p w14:paraId="1956D187" w14:textId="77777777" w:rsidR="004F5C24" w:rsidRDefault="004F5C24" w:rsidP="00AF6F0D">
            <w:pPr>
              <w:rPr>
                <w:rFonts w:ascii="Arial" w:hAnsi="Arial" w:cs="Arial"/>
                <w:sz w:val="18"/>
                <w:szCs w:val="18"/>
              </w:rPr>
            </w:pPr>
            <w:r>
              <w:rPr>
                <w:rFonts w:ascii="Arial" w:hAnsi="Arial" w:cs="Arial"/>
                <w:sz w:val="18"/>
                <w:szCs w:val="18"/>
              </w:rPr>
              <w:t>Tick the items you want to appear on your report.  If chart has been selected you can only select up to two items.</w:t>
            </w:r>
          </w:p>
        </w:tc>
        <w:tc>
          <w:tcPr>
            <w:tcW w:w="1360" w:type="dxa"/>
          </w:tcPr>
          <w:p w14:paraId="32B0F9CA" w14:textId="77777777" w:rsidR="004F5C24" w:rsidRDefault="004F5C24" w:rsidP="00AF6F0D">
            <w:pPr>
              <w:rPr>
                <w:rFonts w:ascii="Arial" w:hAnsi="Arial" w:cs="Arial"/>
                <w:sz w:val="18"/>
                <w:szCs w:val="18"/>
              </w:rPr>
            </w:pPr>
            <w:r>
              <w:rPr>
                <w:rFonts w:ascii="Arial" w:hAnsi="Arial" w:cs="Arial"/>
                <w:sz w:val="18"/>
                <w:szCs w:val="18"/>
              </w:rPr>
              <w:t>N</w:t>
            </w:r>
          </w:p>
        </w:tc>
        <w:tc>
          <w:tcPr>
            <w:tcW w:w="1134" w:type="dxa"/>
          </w:tcPr>
          <w:p w14:paraId="4A6B9ABE" w14:textId="77777777" w:rsidR="004F5C24" w:rsidRDefault="004F5C24" w:rsidP="00AF6F0D">
            <w:pPr>
              <w:rPr>
                <w:rFonts w:ascii="Arial" w:hAnsi="Arial" w:cs="Arial"/>
                <w:sz w:val="18"/>
                <w:szCs w:val="18"/>
              </w:rPr>
            </w:pPr>
            <w:r>
              <w:rPr>
                <w:rFonts w:ascii="Arial" w:hAnsi="Arial" w:cs="Arial"/>
                <w:sz w:val="18"/>
                <w:szCs w:val="18"/>
              </w:rPr>
              <w:t>n/a</w:t>
            </w:r>
          </w:p>
        </w:tc>
      </w:tr>
      <w:tr w:rsidR="004F5C24" w:rsidRPr="004A5D01" w14:paraId="13C070C1" w14:textId="77777777" w:rsidTr="00C04061">
        <w:trPr>
          <w:trHeight w:val="275"/>
        </w:trPr>
        <w:tc>
          <w:tcPr>
            <w:tcW w:w="1241" w:type="dxa"/>
            <w:shd w:val="clear" w:color="auto" w:fill="auto"/>
          </w:tcPr>
          <w:p w14:paraId="5E2EFF1D" w14:textId="77777777" w:rsidR="004F5C24" w:rsidRPr="004A5D01" w:rsidRDefault="004F5C24" w:rsidP="0024243D">
            <w:pPr>
              <w:rPr>
                <w:rFonts w:ascii="Arial" w:hAnsi="Arial" w:cs="Arial"/>
                <w:sz w:val="18"/>
                <w:szCs w:val="18"/>
              </w:rPr>
            </w:pPr>
            <w:r>
              <w:rPr>
                <w:rFonts w:ascii="Arial" w:hAnsi="Arial" w:cs="Arial"/>
                <w:sz w:val="18"/>
                <w:szCs w:val="18"/>
              </w:rPr>
              <w:t>Expand/</w:t>
            </w:r>
            <w:r w:rsidR="0024243D">
              <w:rPr>
                <w:rFonts w:ascii="Arial" w:hAnsi="Arial" w:cs="Arial"/>
                <w:sz w:val="18"/>
                <w:szCs w:val="18"/>
              </w:rPr>
              <w:t>Collapse</w:t>
            </w:r>
            <w:r>
              <w:rPr>
                <w:rFonts w:ascii="Arial" w:hAnsi="Arial" w:cs="Arial"/>
                <w:sz w:val="18"/>
                <w:szCs w:val="18"/>
              </w:rPr>
              <w:t xml:space="preserve"> Option</w:t>
            </w:r>
          </w:p>
        </w:tc>
        <w:tc>
          <w:tcPr>
            <w:tcW w:w="2552" w:type="dxa"/>
            <w:shd w:val="clear" w:color="auto" w:fill="auto"/>
          </w:tcPr>
          <w:p w14:paraId="4BFDEA5B" w14:textId="77777777" w:rsidR="004F5C24" w:rsidRPr="004A5D01" w:rsidRDefault="004F5C24" w:rsidP="00AF6F0D">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67147155"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164CC6A3" w14:textId="77777777" w:rsidR="004F5C24" w:rsidRPr="004A5D01" w:rsidRDefault="004F5C24" w:rsidP="00AF6F0D">
            <w:pPr>
              <w:rPr>
                <w:rFonts w:ascii="Arial" w:hAnsi="Arial" w:cs="Arial"/>
                <w:sz w:val="18"/>
                <w:szCs w:val="18"/>
              </w:rPr>
            </w:pPr>
            <w:r>
              <w:rPr>
                <w:rFonts w:ascii="Arial" w:hAnsi="Arial" w:cs="Arial"/>
                <w:sz w:val="18"/>
                <w:szCs w:val="18"/>
              </w:rPr>
              <w:t>Icon that when selected minimizes or maximizes the “Build Your Report Structure” section of the screen</w:t>
            </w:r>
          </w:p>
        </w:tc>
        <w:tc>
          <w:tcPr>
            <w:tcW w:w="1134" w:type="dxa"/>
            <w:shd w:val="clear" w:color="auto" w:fill="auto"/>
          </w:tcPr>
          <w:p w14:paraId="1A6D1F41"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6754B164"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37262CAF"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4E8D09DE"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123880DD" w14:textId="77777777" w:rsidTr="00C04061">
        <w:trPr>
          <w:trHeight w:val="275"/>
        </w:trPr>
        <w:tc>
          <w:tcPr>
            <w:tcW w:w="1241" w:type="dxa"/>
            <w:shd w:val="clear" w:color="auto" w:fill="auto"/>
          </w:tcPr>
          <w:p w14:paraId="58B24D31" w14:textId="77777777" w:rsidR="004F5C24" w:rsidRPr="004A5D01" w:rsidRDefault="004F5C24"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4B4829AA" w14:textId="77777777" w:rsidR="004F5C24" w:rsidRPr="004A5D01" w:rsidRDefault="004F5C24" w:rsidP="00AF6F0D">
            <w:pPr>
              <w:rPr>
                <w:rFonts w:ascii="Arial" w:hAnsi="Arial" w:cs="Arial"/>
                <w:sz w:val="18"/>
                <w:szCs w:val="18"/>
              </w:rPr>
            </w:pPr>
            <w:r>
              <w:rPr>
                <w:rFonts w:ascii="Arial" w:hAnsi="Arial" w:cs="Arial"/>
                <w:sz w:val="18"/>
                <w:szCs w:val="18"/>
              </w:rPr>
              <w:t>3. Select Report Scope</w:t>
            </w:r>
          </w:p>
        </w:tc>
        <w:tc>
          <w:tcPr>
            <w:tcW w:w="850" w:type="dxa"/>
            <w:shd w:val="clear" w:color="auto" w:fill="auto"/>
          </w:tcPr>
          <w:p w14:paraId="2A7348EF"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23C1BB10"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5A321E2B"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4FBC2ACA"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00C2790E"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3FAAB041"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2064B5C1" w14:textId="77777777" w:rsidTr="00C04061">
        <w:trPr>
          <w:trHeight w:val="275"/>
        </w:trPr>
        <w:tc>
          <w:tcPr>
            <w:tcW w:w="1241" w:type="dxa"/>
            <w:shd w:val="clear" w:color="auto" w:fill="auto"/>
          </w:tcPr>
          <w:p w14:paraId="1CB455A9" w14:textId="77777777" w:rsidR="004F5C24" w:rsidRPr="004A5D01" w:rsidRDefault="004F5C2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D46F0C9" w14:textId="77777777" w:rsidR="004F5C24" w:rsidRPr="004A5D01" w:rsidRDefault="004F5C24" w:rsidP="00AF6F0D">
            <w:pPr>
              <w:rPr>
                <w:rFonts w:ascii="Arial" w:hAnsi="Arial" w:cs="Arial"/>
                <w:sz w:val="18"/>
                <w:szCs w:val="18"/>
              </w:rPr>
            </w:pPr>
            <w:r>
              <w:rPr>
                <w:rFonts w:ascii="Arial" w:hAnsi="Arial" w:cs="Arial"/>
                <w:sz w:val="18"/>
                <w:szCs w:val="18"/>
              </w:rPr>
              <w:t>Pick a scope to apply to your report, this can either be the default scope for this report, or one of your previously saved scopes.</w:t>
            </w:r>
          </w:p>
        </w:tc>
        <w:tc>
          <w:tcPr>
            <w:tcW w:w="850" w:type="dxa"/>
            <w:shd w:val="clear" w:color="auto" w:fill="auto"/>
          </w:tcPr>
          <w:p w14:paraId="3590384B"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8CC76F3"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56FC4315"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6A671BE"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5A665C31" w14:textId="77777777" w:rsidR="004F5C24" w:rsidRPr="004A5D01" w:rsidRDefault="004F5C24" w:rsidP="00AF6F0D">
            <w:pPr>
              <w:rPr>
                <w:rFonts w:ascii="Arial" w:hAnsi="Arial" w:cs="Arial"/>
                <w:sz w:val="18"/>
                <w:szCs w:val="18"/>
              </w:rPr>
            </w:pPr>
            <w:r>
              <w:rPr>
                <w:rFonts w:ascii="Arial" w:hAnsi="Arial" w:cs="Arial"/>
                <w:sz w:val="18"/>
                <w:szCs w:val="18"/>
              </w:rPr>
              <w:t>Y</w:t>
            </w:r>
          </w:p>
        </w:tc>
        <w:tc>
          <w:tcPr>
            <w:tcW w:w="1134" w:type="dxa"/>
          </w:tcPr>
          <w:p w14:paraId="23EB994C" w14:textId="77777777" w:rsidR="004F5C24" w:rsidRPr="004A5D01" w:rsidRDefault="004F5C24" w:rsidP="00AF6F0D">
            <w:pPr>
              <w:rPr>
                <w:rFonts w:ascii="Arial" w:hAnsi="Arial" w:cs="Arial"/>
                <w:sz w:val="18"/>
                <w:szCs w:val="18"/>
              </w:rPr>
            </w:pPr>
            <w:r>
              <w:rPr>
                <w:rFonts w:ascii="Arial" w:hAnsi="Arial" w:cs="Arial"/>
                <w:sz w:val="18"/>
                <w:szCs w:val="18"/>
              </w:rPr>
              <w:t>Tbd</w:t>
            </w:r>
          </w:p>
        </w:tc>
      </w:tr>
      <w:tr w:rsidR="004F5C24" w:rsidRPr="004A5D01" w14:paraId="4C544545" w14:textId="77777777" w:rsidTr="00C04061">
        <w:trPr>
          <w:trHeight w:val="275"/>
        </w:trPr>
        <w:tc>
          <w:tcPr>
            <w:tcW w:w="1241" w:type="dxa"/>
            <w:shd w:val="clear" w:color="auto" w:fill="auto"/>
          </w:tcPr>
          <w:p w14:paraId="529D68FB" w14:textId="77777777" w:rsidR="004F5C24" w:rsidRPr="004A5D01" w:rsidRDefault="004F5C24"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7BD1440A" w14:textId="77777777" w:rsidR="004F5C24" w:rsidRPr="004A5D01" w:rsidRDefault="004F5C24" w:rsidP="00AF6F0D">
            <w:pPr>
              <w:rPr>
                <w:rFonts w:ascii="Arial" w:hAnsi="Arial" w:cs="Arial"/>
                <w:sz w:val="18"/>
                <w:szCs w:val="18"/>
              </w:rPr>
            </w:pPr>
          </w:p>
        </w:tc>
        <w:tc>
          <w:tcPr>
            <w:tcW w:w="850" w:type="dxa"/>
            <w:shd w:val="clear" w:color="auto" w:fill="auto"/>
          </w:tcPr>
          <w:p w14:paraId="262C3230"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88E2D56" w14:textId="77777777" w:rsidR="004F5C24" w:rsidRDefault="004F5C24" w:rsidP="00AF6F0D">
            <w:pPr>
              <w:rPr>
                <w:rFonts w:ascii="Arial" w:hAnsi="Arial" w:cs="Arial"/>
                <w:sz w:val="18"/>
                <w:szCs w:val="18"/>
              </w:rPr>
            </w:pPr>
            <w:r>
              <w:rPr>
                <w:rFonts w:ascii="Arial" w:hAnsi="Arial" w:cs="Arial"/>
                <w:sz w:val="18"/>
                <w:szCs w:val="18"/>
              </w:rPr>
              <w:t>Pull down list which displays all the scopes available to the user for selection.</w:t>
            </w:r>
          </w:p>
          <w:p w14:paraId="516E042C" w14:textId="77777777" w:rsidR="004F5C24" w:rsidRPr="00D458AD" w:rsidRDefault="004F5C24" w:rsidP="00AF6F0D">
            <w:pPr>
              <w:rPr>
                <w:rFonts w:ascii="Arial" w:hAnsi="Arial" w:cs="Arial"/>
                <w:sz w:val="18"/>
                <w:szCs w:val="18"/>
              </w:rPr>
            </w:pPr>
          </w:p>
          <w:p w14:paraId="04A2F437" w14:textId="77777777" w:rsidR="004F5C24" w:rsidRPr="00B774DF" w:rsidRDefault="004F5C24" w:rsidP="00AF6F0D">
            <w:pPr>
              <w:rPr>
                <w:rFonts w:ascii="Arial" w:hAnsi="Arial" w:cs="Arial"/>
                <w:sz w:val="18"/>
                <w:szCs w:val="18"/>
              </w:rPr>
            </w:pPr>
            <w:r>
              <w:rPr>
                <w:rFonts w:ascii="Arial" w:hAnsi="Arial" w:cs="Arial"/>
                <w:sz w:val="18"/>
                <w:szCs w:val="18"/>
              </w:rPr>
              <w:t xml:space="preserve">It should default to the “Default Scope for this Report” </w:t>
            </w:r>
            <w:r w:rsidR="00C46D02">
              <w:rPr>
                <w:rFonts w:ascii="Arial" w:hAnsi="Arial" w:cs="Arial"/>
                <w:sz w:val="18"/>
                <w:szCs w:val="18"/>
              </w:rPr>
              <w:t>or allow the user to select a</w:t>
            </w:r>
            <w:r>
              <w:rPr>
                <w:rFonts w:ascii="Arial" w:hAnsi="Arial" w:cs="Arial"/>
                <w:sz w:val="18"/>
                <w:szCs w:val="18"/>
              </w:rPr>
              <w:t xml:space="preserve"> scopes</w:t>
            </w:r>
            <w:r w:rsidR="00C46D02">
              <w:rPr>
                <w:rFonts w:ascii="Arial" w:hAnsi="Arial" w:cs="Arial"/>
                <w:sz w:val="18"/>
                <w:szCs w:val="18"/>
              </w:rPr>
              <w:t xml:space="preserve"> from a</w:t>
            </w:r>
            <w:r>
              <w:rPr>
                <w:rFonts w:ascii="Arial" w:hAnsi="Arial" w:cs="Arial"/>
                <w:sz w:val="18"/>
                <w:szCs w:val="18"/>
              </w:rPr>
              <w:t xml:space="preserve"> pull down list – invoke </w:t>
            </w:r>
            <w:r w:rsidRPr="00BE4283">
              <w:rPr>
                <w:rFonts w:ascii="Arial" w:hAnsi="Arial" w:cs="Arial"/>
                <w:i/>
                <w:sz w:val="18"/>
                <w:szCs w:val="18"/>
              </w:rPr>
              <w:t>PMUC0</w:t>
            </w:r>
            <w:r w:rsidR="00C46D02">
              <w:rPr>
                <w:rFonts w:ascii="Arial" w:hAnsi="Arial" w:cs="Arial"/>
                <w:i/>
                <w:sz w:val="18"/>
                <w:szCs w:val="18"/>
              </w:rPr>
              <w:t>22</w:t>
            </w:r>
            <w:r w:rsidRPr="00BE4283">
              <w:rPr>
                <w:rFonts w:ascii="Arial" w:hAnsi="Arial" w:cs="Arial"/>
                <w:i/>
                <w:sz w:val="18"/>
                <w:szCs w:val="18"/>
              </w:rPr>
              <w:t xml:space="preserve"> – Get Report </w:t>
            </w:r>
            <w:r>
              <w:rPr>
                <w:rFonts w:ascii="Arial" w:hAnsi="Arial" w:cs="Arial"/>
                <w:i/>
                <w:sz w:val="18"/>
                <w:szCs w:val="18"/>
              </w:rPr>
              <w:t>Scope</w:t>
            </w:r>
            <w:r w:rsidR="00C46D02">
              <w:rPr>
                <w:rFonts w:ascii="Arial" w:hAnsi="Arial" w:cs="Arial"/>
                <w:i/>
                <w:sz w:val="18"/>
                <w:szCs w:val="18"/>
              </w:rPr>
              <w:t>(s)</w:t>
            </w:r>
            <w:r>
              <w:rPr>
                <w:rFonts w:ascii="Arial" w:hAnsi="Arial" w:cs="Arial"/>
                <w:sz w:val="18"/>
                <w:szCs w:val="18"/>
              </w:rPr>
              <w:t>.</w:t>
            </w:r>
          </w:p>
        </w:tc>
        <w:tc>
          <w:tcPr>
            <w:tcW w:w="1134" w:type="dxa"/>
            <w:shd w:val="clear" w:color="auto" w:fill="auto"/>
          </w:tcPr>
          <w:p w14:paraId="7A7F887E" w14:textId="77777777" w:rsidR="004F5C24" w:rsidRPr="004A5D01" w:rsidRDefault="004F5C24" w:rsidP="00AF6F0D">
            <w:pPr>
              <w:rPr>
                <w:rFonts w:ascii="Arial" w:hAnsi="Arial" w:cs="Arial"/>
                <w:sz w:val="18"/>
                <w:szCs w:val="18"/>
              </w:rPr>
            </w:pPr>
          </w:p>
        </w:tc>
        <w:tc>
          <w:tcPr>
            <w:tcW w:w="3034" w:type="dxa"/>
            <w:shd w:val="clear" w:color="auto" w:fill="auto"/>
          </w:tcPr>
          <w:p w14:paraId="09A4318E" w14:textId="77777777" w:rsidR="004F5C24" w:rsidRPr="004A5D01" w:rsidRDefault="004F5C24" w:rsidP="00AF6F0D">
            <w:pPr>
              <w:rPr>
                <w:rFonts w:ascii="Arial" w:hAnsi="Arial" w:cs="Arial"/>
                <w:sz w:val="18"/>
                <w:szCs w:val="18"/>
              </w:rPr>
            </w:pPr>
          </w:p>
        </w:tc>
        <w:tc>
          <w:tcPr>
            <w:tcW w:w="1360" w:type="dxa"/>
          </w:tcPr>
          <w:p w14:paraId="7B0DB7B9" w14:textId="77777777" w:rsidR="004F5C24" w:rsidRPr="004A5D01" w:rsidRDefault="004F5C24" w:rsidP="00AF6F0D">
            <w:pPr>
              <w:rPr>
                <w:rFonts w:ascii="Arial" w:hAnsi="Arial" w:cs="Arial"/>
                <w:sz w:val="18"/>
                <w:szCs w:val="18"/>
              </w:rPr>
            </w:pPr>
          </w:p>
        </w:tc>
        <w:tc>
          <w:tcPr>
            <w:tcW w:w="1134" w:type="dxa"/>
          </w:tcPr>
          <w:p w14:paraId="584E3BAD" w14:textId="77777777" w:rsidR="004F5C24" w:rsidRPr="004A5D01" w:rsidRDefault="004F5C24" w:rsidP="00AF6F0D">
            <w:pPr>
              <w:rPr>
                <w:rFonts w:ascii="Arial" w:hAnsi="Arial" w:cs="Arial"/>
                <w:sz w:val="18"/>
                <w:szCs w:val="18"/>
              </w:rPr>
            </w:pPr>
          </w:p>
        </w:tc>
      </w:tr>
      <w:tr w:rsidR="004F5C24" w:rsidRPr="004A5D01" w14:paraId="58432E7F" w14:textId="77777777" w:rsidTr="00C04061">
        <w:trPr>
          <w:trHeight w:val="275"/>
        </w:trPr>
        <w:tc>
          <w:tcPr>
            <w:tcW w:w="1241" w:type="dxa"/>
            <w:shd w:val="clear" w:color="auto" w:fill="auto"/>
          </w:tcPr>
          <w:p w14:paraId="57F257B5" w14:textId="77777777" w:rsidR="004F5C24" w:rsidRPr="004A5D01" w:rsidRDefault="004F5C24" w:rsidP="0024243D">
            <w:pPr>
              <w:rPr>
                <w:rFonts w:ascii="Arial" w:hAnsi="Arial" w:cs="Arial"/>
                <w:sz w:val="18"/>
                <w:szCs w:val="18"/>
              </w:rPr>
            </w:pPr>
            <w:r>
              <w:rPr>
                <w:rFonts w:ascii="Arial" w:hAnsi="Arial" w:cs="Arial"/>
                <w:sz w:val="18"/>
                <w:szCs w:val="18"/>
              </w:rPr>
              <w:t>Expand/</w:t>
            </w:r>
            <w:r w:rsidR="0024243D">
              <w:rPr>
                <w:rFonts w:ascii="Arial" w:hAnsi="Arial" w:cs="Arial"/>
                <w:sz w:val="18"/>
                <w:szCs w:val="18"/>
              </w:rPr>
              <w:t>Collapse</w:t>
            </w:r>
            <w:r>
              <w:rPr>
                <w:rFonts w:ascii="Arial" w:hAnsi="Arial" w:cs="Arial"/>
                <w:sz w:val="18"/>
                <w:szCs w:val="18"/>
              </w:rPr>
              <w:t xml:space="preserve"> Option</w:t>
            </w:r>
          </w:p>
        </w:tc>
        <w:tc>
          <w:tcPr>
            <w:tcW w:w="2552" w:type="dxa"/>
            <w:shd w:val="clear" w:color="auto" w:fill="auto"/>
          </w:tcPr>
          <w:p w14:paraId="071BAD53" w14:textId="77777777" w:rsidR="004F5C24" w:rsidRPr="004A5D01" w:rsidRDefault="004F5C24" w:rsidP="00AF6F0D">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4BD4F236"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435CF023" w14:textId="601F24CD" w:rsidR="004F5C24" w:rsidRPr="004A5D01" w:rsidRDefault="004F5C24" w:rsidP="00AF6F0D">
            <w:pPr>
              <w:rPr>
                <w:rFonts w:ascii="Arial" w:hAnsi="Arial" w:cs="Arial"/>
                <w:sz w:val="18"/>
                <w:szCs w:val="18"/>
              </w:rPr>
            </w:pPr>
            <w:r>
              <w:rPr>
                <w:rFonts w:ascii="Arial" w:hAnsi="Arial" w:cs="Arial"/>
                <w:sz w:val="18"/>
                <w:szCs w:val="18"/>
              </w:rPr>
              <w:t xml:space="preserve">Icon that when selected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or </w:t>
            </w:r>
            <w:r w:rsidR="00C91AB4">
              <w:rPr>
                <w:rFonts w:ascii="Arial" w:hAnsi="Arial" w:cs="Arial"/>
                <w:sz w:val="18"/>
                <w:szCs w:val="18"/>
              </w:rPr>
              <w:pgNum/>
            </w:r>
            <w:r w:rsidR="00C91AB4">
              <w:rPr>
                <w:rFonts w:ascii="Arial" w:hAnsi="Arial" w:cs="Arial"/>
                <w:sz w:val="18"/>
                <w:szCs w:val="18"/>
              </w:rPr>
              <w:t>aximizes</w:t>
            </w:r>
            <w:r>
              <w:rPr>
                <w:rFonts w:ascii="Arial" w:hAnsi="Arial" w:cs="Arial"/>
                <w:sz w:val="18"/>
                <w:szCs w:val="18"/>
              </w:rPr>
              <w:t xml:space="preserve"> the “Report Scope” section of the screen</w:t>
            </w:r>
          </w:p>
        </w:tc>
        <w:tc>
          <w:tcPr>
            <w:tcW w:w="1134" w:type="dxa"/>
            <w:shd w:val="clear" w:color="auto" w:fill="auto"/>
          </w:tcPr>
          <w:p w14:paraId="5F75457B"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30F76690"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1E2664DA"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41F7BE0F"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297093A1" w14:textId="77777777" w:rsidTr="00C04061">
        <w:trPr>
          <w:trHeight w:val="275"/>
        </w:trPr>
        <w:tc>
          <w:tcPr>
            <w:tcW w:w="1241" w:type="dxa"/>
            <w:shd w:val="clear" w:color="auto" w:fill="auto"/>
          </w:tcPr>
          <w:p w14:paraId="245BB14E" w14:textId="77777777" w:rsidR="004F5C24" w:rsidRDefault="004F5C24" w:rsidP="00AF6F0D">
            <w:pPr>
              <w:rPr>
                <w:rFonts w:ascii="Arial" w:hAnsi="Arial" w:cs="Arial"/>
                <w:sz w:val="18"/>
                <w:szCs w:val="18"/>
              </w:rPr>
            </w:pPr>
            <w:r>
              <w:rPr>
                <w:rFonts w:ascii="Arial" w:hAnsi="Arial" w:cs="Arial"/>
                <w:sz w:val="18"/>
                <w:szCs w:val="18"/>
              </w:rPr>
              <w:t>Sub Title</w:t>
            </w:r>
          </w:p>
        </w:tc>
        <w:tc>
          <w:tcPr>
            <w:tcW w:w="2552" w:type="dxa"/>
            <w:shd w:val="clear" w:color="auto" w:fill="auto"/>
          </w:tcPr>
          <w:p w14:paraId="6CADB7C7" w14:textId="77777777" w:rsidR="004F5C24" w:rsidRDefault="004F5C24" w:rsidP="00AF6F0D">
            <w:pPr>
              <w:rPr>
                <w:rFonts w:ascii="Arial" w:hAnsi="Arial" w:cs="Arial"/>
                <w:sz w:val="18"/>
                <w:szCs w:val="18"/>
              </w:rPr>
            </w:pPr>
            <w:r>
              <w:rPr>
                <w:rFonts w:ascii="Arial" w:hAnsi="Arial" w:cs="Arial"/>
                <w:sz w:val="18"/>
                <w:szCs w:val="18"/>
              </w:rPr>
              <w:t>4. Select Report Filters</w:t>
            </w:r>
          </w:p>
        </w:tc>
        <w:tc>
          <w:tcPr>
            <w:tcW w:w="850" w:type="dxa"/>
            <w:shd w:val="clear" w:color="auto" w:fill="auto"/>
          </w:tcPr>
          <w:p w14:paraId="5F704135"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70826817"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55E03264"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14F9FFDF"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55D9C3CF" w14:textId="77777777" w:rsidR="004F5C24" w:rsidRPr="004A5D01" w:rsidRDefault="004F5C24" w:rsidP="00AF6F0D">
            <w:pPr>
              <w:rPr>
                <w:rFonts w:ascii="Arial" w:hAnsi="Arial" w:cs="Arial"/>
                <w:sz w:val="18"/>
                <w:szCs w:val="18"/>
              </w:rPr>
            </w:pPr>
            <w:r>
              <w:rPr>
                <w:rFonts w:ascii="Arial" w:hAnsi="Arial" w:cs="Arial"/>
                <w:sz w:val="18"/>
                <w:szCs w:val="18"/>
              </w:rPr>
              <w:t>N</w:t>
            </w:r>
          </w:p>
        </w:tc>
        <w:tc>
          <w:tcPr>
            <w:tcW w:w="1134" w:type="dxa"/>
          </w:tcPr>
          <w:p w14:paraId="1E39C613"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6783C51C" w14:textId="77777777" w:rsidTr="00C04061">
        <w:trPr>
          <w:trHeight w:val="275"/>
        </w:trPr>
        <w:tc>
          <w:tcPr>
            <w:tcW w:w="1241" w:type="dxa"/>
            <w:shd w:val="clear" w:color="auto" w:fill="auto"/>
          </w:tcPr>
          <w:p w14:paraId="5EDC6153" w14:textId="77777777" w:rsidR="004F5C24" w:rsidRDefault="004F5C24"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78EA530" w14:textId="77777777" w:rsidR="004F5C24" w:rsidRDefault="004F5C24" w:rsidP="00AF6F0D">
            <w:pPr>
              <w:rPr>
                <w:rFonts w:ascii="Arial" w:hAnsi="Arial" w:cs="Arial"/>
                <w:sz w:val="18"/>
                <w:szCs w:val="18"/>
              </w:rPr>
            </w:pPr>
            <w:r>
              <w:rPr>
                <w:rFonts w:ascii="Arial" w:hAnsi="Arial" w:cs="Arial"/>
                <w:sz w:val="18"/>
                <w:szCs w:val="18"/>
              </w:rPr>
              <w:t xml:space="preserve">Pick a filter to apply to your report, this can either be the default filter for this report, or one of your previously saved filters.  </w:t>
            </w:r>
          </w:p>
        </w:tc>
        <w:tc>
          <w:tcPr>
            <w:tcW w:w="850" w:type="dxa"/>
            <w:shd w:val="clear" w:color="auto" w:fill="auto"/>
          </w:tcPr>
          <w:p w14:paraId="4663FBD4"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04C0C23F"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71E89046"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01F3BFC6"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7F10C998" w14:textId="77777777" w:rsidR="004F5C24" w:rsidRPr="004A5D01" w:rsidRDefault="004F5C24" w:rsidP="00AF6F0D">
            <w:pPr>
              <w:rPr>
                <w:rFonts w:ascii="Arial" w:hAnsi="Arial" w:cs="Arial"/>
                <w:sz w:val="18"/>
                <w:szCs w:val="18"/>
              </w:rPr>
            </w:pPr>
            <w:r>
              <w:rPr>
                <w:rFonts w:ascii="Arial" w:hAnsi="Arial" w:cs="Arial"/>
                <w:sz w:val="18"/>
                <w:szCs w:val="18"/>
              </w:rPr>
              <w:t>Y</w:t>
            </w:r>
          </w:p>
        </w:tc>
        <w:tc>
          <w:tcPr>
            <w:tcW w:w="1134" w:type="dxa"/>
          </w:tcPr>
          <w:p w14:paraId="4212D50A" w14:textId="77777777" w:rsidR="004F5C24" w:rsidRPr="004A5D01" w:rsidRDefault="004F5C24" w:rsidP="00AF6F0D">
            <w:pPr>
              <w:rPr>
                <w:rFonts w:ascii="Arial" w:hAnsi="Arial" w:cs="Arial"/>
                <w:sz w:val="18"/>
                <w:szCs w:val="18"/>
              </w:rPr>
            </w:pPr>
            <w:r>
              <w:rPr>
                <w:rFonts w:ascii="Arial" w:hAnsi="Arial" w:cs="Arial"/>
                <w:sz w:val="18"/>
                <w:szCs w:val="18"/>
              </w:rPr>
              <w:t>Tbd</w:t>
            </w:r>
          </w:p>
        </w:tc>
      </w:tr>
      <w:tr w:rsidR="004F5C24" w:rsidRPr="004A5D01" w14:paraId="5CD18D0B" w14:textId="77777777" w:rsidTr="00C04061">
        <w:trPr>
          <w:trHeight w:val="275"/>
        </w:trPr>
        <w:tc>
          <w:tcPr>
            <w:tcW w:w="1241" w:type="dxa"/>
            <w:shd w:val="clear" w:color="auto" w:fill="auto"/>
          </w:tcPr>
          <w:p w14:paraId="452DB344" w14:textId="77777777" w:rsidR="004F5C24" w:rsidRPr="004A5D01" w:rsidRDefault="004F5C24"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0543075B" w14:textId="77777777" w:rsidR="004F5C24" w:rsidRPr="004A5D01" w:rsidRDefault="004F5C24" w:rsidP="00AF6F0D">
            <w:pPr>
              <w:rPr>
                <w:rFonts w:ascii="Arial" w:hAnsi="Arial" w:cs="Arial"/>
                <w:sz w:val="18"/>
                <w:szCs w:val="18"/>
              </w:rPr>
            </w:pPr>
          </w:p>
        </w:tc>
        <w:tc>
          <w:tcPr>
            <w:tcW w:w="850" w:type="dxa"/>
            <w:shd w:val="clear" w:color="auto" w:fill="auto"/>
          </w:tcPr>
          <w:p w14:paraId="777DE4C1"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3BDB0E2" w14:textId="77777777" w:rsidR="004F5C24" w:rsidRDefault="004F5C24" w:rsidP="00AF6F0D">
            <w:pPr>
              <w:rPr>
                <w:rFonts w:ascii="Arial" w:hAnsi="Arial" w:cs="Arial"/>
                <w:sz w:val="18"/>
                <w:szCs w:val="18"/>
              </w:rPr>
            </w:pPr>
            <w:r>
              <w:rPr>
                <w:rFonts w:ascii="Arial" w:hAnsi="Arial" w:cs="Arial"/>
                <w:sz w:val="18"/>
                <w:szCs w:val="18"/>
              </w:rPr>
              <w:t>Pull down list which displays all the filters available to the user for selection.</w:t>
            </w:r>
          </w:p>
          <w:p w14:paraId="0F378FD1" w14:textId="77777777" w:rsidR="004F5C24" w:rsidRPr="00D458AD" w:rsidRDefault="004F5C24" w:rsidP="00AF6F0D">
            <w:pPr>
              <w:rPr>
                <w:rFonts w:ascii="Arial" w:hAnsi="Arial" w:cs="Arial"/>
                <w:sz w:val="18"/>
                <w:szCs w:val="18"/>
              </w:rPr>
            </w:pPr>
          </w:p>
          <w:p w14:paraId="619503DD" w14:textId="77777777" w:rsidR="004F5C24" w:rsidRPr="00B774DF" w:rsidRDefault="004F5C24" w:rsidP="00AF6F0D">
            <w:pPr>
              <w:rPr>
                <w:rFonts w:ascii="Arial" w:hAnsi="Arial" w:cs="Arial"/>
                <w:sz w:val="18"/>
                <w:szCs w:val="18"/>
              </w:rPr>
            </w:pPr>
            <w:r>
              <w:rPr>
                <w:rFonts w:ascii="Arial" w:hAnsi="Arial" w:cs="Arial"/>
                <w:sz w:val="18"/>
                <w:szCs w:val="18"/>
              </w:rPr>
              <w:t xml:space="preserve">It should default to the “Default Filters for this Report” </w:t>
            </w:r>
            <w:r w:rsidR="00C46D02">
              <w:rPr>
                <w:rFonts w:ascii="Arial" w:hAnsi="Arial" w:cs="Arial"/>
                <w:sz w:val="18"/>
                <w:szCs w:val="18"/>
              </w:rPr>
              <w:t>or allow the user to select a filter from a</w:t>
            </w:r>
            <w:r>
              <w:rPr>
                <w:rFonts w:ascii="Arial" w:hAnsi="Arial" w:cs="Arial"/>
                <w:sz w:val="18"/>
                <w:szCs w:val="18"/>
              </w:rPr>
              <w:t xml:space="preserve"> pull down list – invoke </w:t>
            </w:r>
            <w:r w:rsidRPr="00BE4283">
              <w:rPr>
                <w:rFonts w:ascii="Arial" w:hAnsi="Arial" w:cs="Arial"/>
                <w:i/>
                <w:sz w:val="18"/>
                <w:szCs w:val="18"/>
              </w:rPr>
              <w:t>PMUC0</w:t>
            </w:r>
            <w:r w:rsidR="00C46D02">
              <w:rPr>
                <w:rFonts w:ascii="Arial" w:hAnsi="Arial" w:cs="Arial"/>
                <w:i/>
                <w:sz w:val="18"/>
                <w:szCs w:val="18"/>
              </w:rPr>
              <w:t>23</w:t>
            </w:r>
            <w:r w:rsidRPr="00BE4283">
              <w:rPr>
                <w:rFonts w:ascii="Arial" w:hAnsi="Arial" w:cs="Arial"/>
                <w:i/>
                <w:sz w:val="18"/>
                <w:szCs w:val="18"/>
              </w:rPr>
              <w:t xml:space="preserve"> – Get Report </w:t>
            </w:r>
            <w:r>
              <w:rPr>
                <w:rFonts w:ascii="Arial" w:hAnsi="Arial" w:cs="Arial"/>
                <w:i/>
                <w:sz w:val="18"/>
                <w:szCs w:val="18"/>
              </w:rPr>
              <w:t>Filter</w:t>
            </w:r>
            <w:r w:rsidR="00C46D02">
              <w:rPr>
                <w:rFonts w:ascii="Arial" w:hAnsi="Arial" w:cs="Arial"/>
                <w:i/>
                <w:sz w:val="18"/>
                <w:szCs w:val="18"/>
              </w:rPr>
              <w:t>(</w:t>
            </w:r>
            <w:r>
              <w:rPr>
                <w:rFonts w:ascii="Arial" w:hAnsi="Arial" w:cs="Arial"/>
                <w:i/>
                <w:sz w:val="18"/>
                <w:szCs w:val="18"/>
              </w:rPr>
              <w:t>s</w:t>
            </w:r>
            <w:r w:rsidR="00C46D02">
              <w:rPr>
                <w:rFonts w:ascii="Arial" w:hAnsi="Arial" w:cs="Arial"/>
                <w:i/>
                <w:sz w:val="18"/>
                <w:szCs w:val="18"/>
              </w:rPr>
              <w:t>)</w:t>
            </w:r>
            <w:r>
              <w:rPr>
                <w:rFonts w:ascii="Arial" w:hAnsi="Arial" w:cs="Arial"/>
                <w:sz w:val="18"/>
                <w:szCs w:val="18"/>
              </w:rPr>
              <w:t>.</w:t>
            </w:r>
          </w:p>
        </w:tc>
        <w:tc>
          <w:tcPr>
            <w:tcW w:w="1134" w:type="dxa"/>
            <w:shd w:val="clear" w:color="auto" w:fill="auto"/>
          </w:tcPr>
          <w:p w14:paraId="2CC2254E" w14:textId="77777777" w:rsidR="004F5C24" w:rsidRPr="004A5D01" w:rsidRDefault="004F5C24" w:rsidP="00AF6F0D">
            <w:pPr>
              <w:rPr>
                <w:rFonts w:ascii="Arial" w:hAnsi="Arial" w:cs="Arial"/>
                <w:sz w:val="18"/>
                <w:szCs w:val="18"/>
              </w:rPr>
            </w:pPr>
          </w:p>
        </w:tc>
        <w:tc>
          <w:tcPr>
            <w:tcW w:w="3034" w:type="dxa"/>
            <w:shd w:val="clear" w:color="auto" w:fill="auto"/>
          </w:tcPr>
          <w:p w14:paraId="2F1DEA05" w14:textId="77777777" w:rsidR="004F5C24" w:rsidRPr="004A5D01" w:rsidRDefault="004F5C24" w:rsidP="00AF6F0D">
            <w:pPr>
              <w:rPr>
                <w:rFonts w:ascii="Arial" w:hAnsi="Arial" w:cs="Arial"/>
                <w:sz w:val="18"/>
                <w:szCs w:val="18"/>
              </w:rPr>
            </w:pPr>
          </w:p>
        </w:tc>
        <w:tc>
          <w:tcPr>
            <w:tcW w:w="1360" w:type="dxa"/>
          </w:tcPr>
          <w:p w14:paraId="29A77CA3" w14:textId="77777777" w:rsidR="004F5C24" w:rsidRPr="004A5D01" w:rsidRDefault="004F5C24" w:rsidP="00AF6F0D">
            <w:pPr>
              <w:rPr>
                <w:rFonts w:ascii="Arial" w:hAnsi="Arial" w:cs="Arial"/>
                <w:sz w:val="18"/>
                <w:szCs w:val="18"/>
              </w:rPr>
            </w:pPr>
          </w:p>
        </w:tc>
        <w:tc>
          <w:tcPr>
            <w:tcW w:w="1134" w:type="dxa"/>
          </w:tcPr>
          <w:p w14:paraId="1965433F" w14:textId="77777777" w:rsidR="004F5C24" w:rsidRPr="004A5D01" w:rsidRDefault="004F5C24" w:rsidP="00AF6F0D">
            <w:pPr>
              <w:rPr>
                <w:rFonts w:ascii="Arial" w:hAnsi="Arial" w:cs="Arial"/>
                <w:sz w:val="18"/>
                <w:szCs w:val="18"/>
              </w:rPr>
            </w:pPr>
          </w:p>
        </w:tc>
      </w:tr>
      <w:tr w:rsidR="004F5C24" w:rsidRPr="004A5D01" w14:paraId="731B096F" w14:textId="77777777" w:rsidTr="00C04061">
        <w:trPr>
          <w:trHeight w:val="275"/>
        </w:trPr>
        <w:tc>
          <w:tcPr>
            <w:tcW w:w="1241" w:type="dxa"/>
            <w:shd w:val="clear" w:color="auto" w:fill="auto"/>
          </w:tcPr>
          <w:p w14:paraId="6E1CD1EF" w14:textId="77777777" w:rsidR="004F5C24" w:rsidRDefault="004F5C24"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62AEB017" w14:textId="77777777" w:rsidR="004F5C24" w:rsidRDefault="004F5C24" w:rsidP="00AF6F0D">
            <w:pPr>
              <w:rPr>
                <w:rFonts w:ascii="Arial" w:hAnsi="Arial" w:cs="Arial"/>
                <w:sz w:val="18"/>
                <w:szCs w:val="18"/>
              </w:rPr>
            </w:pPr>
            <w:r>
              <w:rPr>
                <w:rFonts w:ascii="Arial" w:hAnsi="Arial" w:cs="Arial"/>
                <w:sz w:val="18"/>
                <w:szCs w:val="18"/>
              </w:rPr>
              <w:t>Save</w:t>
            </w:r>
          </w:p>
        </w:tc>
        <w:tc>
          <w:tcPr>
            <w:tcW w:w="850" w:type="dxa"/>
            <w:shd w:val="clear" w:color="auto" w:fill="auto"/>
          </w:tcPr>
          <w:p w14:paraId="62A63C58" w14:textId="77777777" w:rsidR="004F5C24" w:rsidRDefault="004F5C24"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1E65DB94" w14:textId="77777777" w:rsidR="004F5C24" w:rsidRDefault="004F5C24" w:rsidP="00AF6F0D">
            <w:pPr>
              <w:rPr>
                <w:rFonts w:ascii="Arial" w:hAnsi="Arial" w:cs="Arial"/>
                <w:sz w:val="18"/>
                <w:szCs w:val="18"/>
              </w:rPr>
            </w:pPr>
            <w:r>
              <w:rPr>
                <w:rFonts w:ascii="Arial" w:hAnsi="Arial" w:cs="Arial"/>
                <w:sz w:val="18"/>
                <w:szCs w:val="18"/>
              </w:rPr>
              <w:t>Displays a pop up screen to enable the user to enter a report name and description.</w:t>
            </w:r>
          </w:p>
        </w:tc>
        <w:tc>
          <w:tcPr>
            <w:tcW w:w="1134" w:type="dxa"/>
            <w:shd w:val="clear" w:color="auto" w:fill="auto"/>
          </w:tcPr>
          <w:p w14:paraId="44A58DEA"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E4218FC"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68C54041"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tcPr>
          <w:p w14:paraId="723EED1B"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574872EF" w14:textId="77777777" w:rsidTr="00C04061">
        <w:trPr>
          <w:trHeight w:val="275"/>
        </w:trPr>
        <w:tc>
          <w:tcPr>
            <w:tcW w:w="1241" w:type="dxa"/>
            <w:shd w:val="clear" w:color="auto" w:fill="auto"/>
          </w:tcPr>
          <w:p w14:paraId="6F45E56D" w14:textId="77777777" w:rsidR="004F5C24" w:rsidRDefault="004F5C24"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677F7B69" w14:textId="77777777" w:rsidR="004F5C24" w:rsidRDefault="004F5C24" w:rsidP="00AF6F0D">
            <w:pPr>
              <w:rPr>
                <w:rFonts w:ascii="Arial" w:hAnsi="Arial" w:cs="Arial"/>
                <w:sz w:val="18"/>
                <w:szCs w:val="18"/>
              </w:rPr>
            </w:pPr>
            <w:r>
              <w:rPr>
                <w:rFonts w:ascii="Arial" w:hAnsi="Arial" w:cs="Arial"/>
                <w:sz w:val="18"/>
                <w:szCs w:val="18"/>
              </w:rPr>
              <w:t>Save As</w:t>
            </w:r>
          </w:p>
        </w:tc>
        <w:tc>
          <w:tcPr>
            <w:tcW w:w="850" w:type="dxa"/>
            <w:shd w:val="clear" w:color="auto" w:fill="auto"/>
          </w:tcPr>
          <w:p w14:paraId="20AE4BE1" w14:textId="77777777" w:rsidR="004F5C24" w:rsidRDefault="004F5C24"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59A1BD52" w14:textId="77777777" w:rsidR="004F5C24" w:rsidRDefault="004F5C24" w:rsidP="00AF6F0D">
            <w:pPr>
              <w:rPr>
                <w:rFonts w:ascii="Arial" w:hAnsi="Arial" w:cs="Arial"/>
                <w:sz w:val="18"/>
                <w:szCs w:val="18"/>
              </w:rPr>
            </w:pPr>
            <w:r>
              <w:rPr>
                <w:rFonts w:ascii="Arial" w:hAnsi="Arial" w:cs="Arial"/>
                <w:sz w:val="18"/>
                <w:szCs w:val="18"/>
              </w:rPr>
              <w:t>Displays a pop up screen to enable the user to enter a new report name and description</w:t>
            </w:r>
          </w:p>
        </w:tc>
        <w:tc>
          <w:tcPr>
            <w:tcW w:w="1134" w:type="dxa"/>
            <w:shd w:val="clear" w:color="auto" w:fill="auto"/>
          </w:tcPr>
          <w:p w14:paraId="2CE8D0AD"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7A9A472C"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0BA96A62"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tcPr>
          <w:p w14:paraId="7D62EDC4"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51C106E3" w14:textId="77777777" w:rsidTr="00C04061">
        <w:trPr>
          <w:trHeight w:val="275"/>
        </w:trPr>
        <w:tc>
          <w:tcPr>
            <w:tcW w:w="1241" w:type="dxa"/>
            <w:shd w:val="clear" w:color="auto" w:fill="auto"/>
          </w:tcPr>
          <w:p w14:paraId="116E290C" w14:textId="77777777" w:rsidR="004F5C24" w:rsidRDefault="004F5C24"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4A296C41" w14:textId="77777777" w:rsidR="004F5C24" w:rsidRDefault="004F5C24" w:rsidP="00AF6F0D">
            <w:pPr>
              <w:rPr>
                <w:rFonts w:ascii="Arial" w:hAnsi="Arial" w:cs="Arial"/>
                <w:sz w:val="18"/>
                <w:szCs w:val="18"/>
              </w:rPr>
            </w:pPr>
            <w:r>
              <w:rPr>
                <w:rFonts w:ascii="Arial" w:hAnsi="Arial" w:cs="Arial"/>
                <w:sz w:val="18"/>
                <w:szCs w:val="18"/>
              </w:rPr>
              <w:t>Delete</w:t>
            </w:r>
          </w:p>
        </w:tc>
        <w:tc>
          <w:tcPr>
            <w:tcW w:w="850" w:type="dxa"/>
            <w:shd w:val="clear" w:color="auto" w:fill="auto"/>
          </w:tcPr>
          <w:p w14:paraId="322ACA9D" w14:textId="77777777" w:rsidR="004F5C24" w:rsidRDefault="004F5C24"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2EABAA13" w14:textId="77777777" w:rsidR="004F5C24" w:rsidRDefault="004F5C24" w:rsidP="00AF6F0D">
            <w:pPr>
              <w:rPr>
                <w:rFonts w:ascii="Arial" w:hAnsi="Arial" w:cs="Arial"/>
                <w:sz w:val="18"/>
                <w:szCs w:val="18"/>
              </w:rPr>
            </w:pPr>
            <w:r>
              <w:rPr>
                <w:rFonts w:ascii="Arial" w:hAnsi="Arial" w:cs="Arial"/>
                <w:sz w:val="18"/>
                <w:szCs w:val="18"/>
              </w:rPr>
              <w:t>Deletes the selected report.</w:t>
            </w:r>
          </w:p>
          <w:p w14:paraId="0AA867DB" w14:textId="77777777" w:rsidR="004F5C24" w:rsidRDefault="004F5C24" w:rsidP="00AF6F0D">
            <w:pPr>
              <w:rPr>
                <w:rFonts w:ascii="Arial" w:hAnsi="Arial" w:cs="Arial"/>
                <w:sz w:val="18"/>
                <w:szCs w:val="18"/>
              </w:rPr>
            </w:pPr>
            <w:r>
              <w:rPr>
                <w:rFonts w:ascii="Arial" w:hAnsi="Arial" w:cs="Arial"/>
                <w:sz w:val="18"/>
                <w:szCs w:val="18"/>
              </w:rPr>
              <w:t>Displays a standard “Are you sure message?”</w:t>
            </w:r>
          </w:p>
        </w:tc>
        <w:tc>
          <w:tcPr>
            <w:tcW w:w="1134" w:type="dxa"/>
            <w:shd w:val="clear" w:color="auto" w:fill="auto"/>
          </w:tcPr>
          <w:p w14:paraId="79A504F0"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4ABB56DC"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360" w:type="dxa"/>
          </w:tcPr>
          <w:p w14:paraId="10001083" w14:textId="77777777" w:rsidR="004F5C24" w:rsidRPr="004A5D01" w:rsidRDefault="004F5C24" w:rsidP="00AF6F0D">
            <w:pPr>
              <w:rPr>
                <w:rFonts w:ascii="Arial" w:hAnsi="Arial" w:cs="Arial"/>
                <w:sz w:val="18"/>
                <w:szCs w:val="18"/>
              </w:rPr>
            </w:pPr>
            <w:r>
              <w:rPr>
                <w:rFonts w:ascii="Arial" w:hAnsi="Arial" w:cs="Arial"/>
                <w:sz w:val="18"/>
                <w:szCs w:val="18"/>
              </w:rPr>
              <w:t>n/a</w:t>
            </w:r>
          </w:p>
        </w:tc>
        <w:tc>
          <w:tcPr>
            <w:tcW w:w="1134" w:type="dxa"/>
          </w:tcPr>
          <w:p w14:paraId="6D863C37" w14:textId="77777777" w:rsidR="004F5C24" w:rsidRPr="004A5D01" w:rsidRDefault="004F5C24" w:rsidP="00AF6F0D">
            <w:pPr>
              <w:rPr>
                <w:rFonts w:ascii="Arial" w:hAnsi="Arial" w:cs="Arial"/>
                <w:sz w:val="18"/>
                <w:szCs w:val="18"/>
              </w:rPr>
            </w:pPr>
            <w:r>
              <w:rPr>
                <w:rFonts w:ascii="Arial" w:hAnsi="Arial" w:cs="Arial"/>
                <w:sz w:val="18"/>
                <w:szCs w:val="18"/>
              </w:rPr>
              <w:t>n/a</w:t>
            </w:r>
          </w:p>
        </w:tc>
      </w:tr>
      <w:tr w:rsidR="004F5C24" w:rsidRPr="004A5D01" w14:paraId="267076D1" w14:textId="77777777" w:rsidTr="00C04061">
        <w:trPr>
          <w:trHeight w:val="275"/>
        </w:trPr>
        <w:tc>
          <w:tcPr>
            <w:tcW w:w="1241" w:type="dxa"/>
            <w:shd w:val="clear" w:color="auto" w:fill="auto"/>
          </w:tcPr>
          <w:p w14:paraId="75320482" w14:textId="77777777" w:rsidR="004F5C24" w:rsidRDefault="004F5C24"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1AE3EB76" w14:textId="77777777" w:rsidR="004F5C24" w:rsidRDefault="004F5C24" w:rsidP="00AF6F0D">
            <w:pPr>
              <w:rPr>
                <w:rFonts w:ascii="Arial" w:hAnsi="Arial" w:cs="Arial"/>
                <w:sz w:val="18"/>
                <w:szCs w:val="18"/>
              </w:rPr>
            </w:pPr>
            <w:r>
              <w:rPr>
                <w:rFonts w:ascii="Arial" w:hAnsi="Arial" w:cs="Arial"/>
                <w:sz w:val="18"/>
                <w:szCs w:val="18"/>
              </w:rPr>
              <w:t>Cancel</w:t>
            </w:r>
          </w:p>
        </w:tc>
        <w:tc>
          <w:tcPr>
            <w:tcW w:w="850" w:type="dxa"/>
            <w:shd w:val="clear" w:color="auto" w:fill="auto"/>
          </w:tcPr>
          <w:p w14:paraId="34CCC7A3" w14:textId="77777777" w:rsidR="004F5C24" w:rsidRDefault="004F5C24" w:rsidP="00AF6F0D">
            <w:pPr>
              <w:rPr>
                <w:rFonts w:ascii="Arial" w:hAnsi="Arial" w:cs="Arial"/>
                <w:sz w:val="18"/>
                <w:szCs w:val="18"/>
              </w:rPr>
            </w:pPr>
          </w:p>
        </w:tc>
        <w:tc>
          <w:tcPr>
            <w:tcW w:w="3262" w:type="dxa"/>
            <w:shd w:val="clear" w:color="auto" w:fill="auto"/>
          </w:tcPr>
          <w:p w14:paraId="2F1393C7" w14:textId="77777777" w:rsidR="004F5C24" w:rsidRPr="00921B4B" w:rsidRDefault="004F5C24" w:rsidP="00AF6F0D">
            <w:pPr>
              <w:rPr>
                <w:rFonts w:ascii="Arial" w:hAnsi="Arial" w:cs="Arial"/>
                <w:sz w:val="18"/>
                <w:szCs w:val="18"/>
              </w:rPr>
            </w:pPr>
            <w:r>
              <w:rPr>
                <w:rFonts w:ascii="Arial" w:hAnsi="Arial" w:cs="Arial"/>
                <w:sz w:val="18"/>
                <w:szCs w:val="18"/>
              </w:rPr>
              <w:t>Upon selecting Cancel the user is prompted with the standard “Are you sure?” message as any changes they make will be lost, upon confirming the user will be returned to the “My Reports” tab invoke ‘</w:t>
            </w:r>
            <w:r w:rsidRPr="00921B4B">
              <w:rPr>
                <w:rFonts w:ascii="Arial" w:hAnsi="Arial" w:cs="Arial"/>
                <w:i/>
                <w:sz w:val="18"/>
                <w:szCs w:val="18"/>
              </w:rPr>
              <w:t>PMUC012 – Report Manager Home Screen</w:t>
            </w:r>
            <w:r>
              <w:rPr>
                <w:rFonts w:ascii="Arial" w:hAnsi="Arial" w:cs="Arial"/>
                <w:sz w:val="18"/>
                <w:szCs w:val="18"/>
              </w:rPr>
              <w:t>’</w:t>
            </w:r>
          </w:p>
        </w:tc>
        <w:tc>
          <w:tcPr>
            <w:tcW w:w="1134" w:type="dxa"/>
            <w:shd w:val="clear" w:color="auto" w:fill="auto"/>
          </w:tcPr>
          <w:p w14:paraId="1D1911C9" w14:textId="77777777" w:rsidR="004F5C24" w:rsidRDefault="004F5C24" w:rsidP="00AF6F0D">
            <w:pPr>
              <w:rPr>
                <w:rFonts w:ascii="Arial" w:hAnsi="Arial" w:cs="Arial"/>
                <w:sz w:val="18"/>
                <w:szCs w:val="18"/>
              </w:rPr>
            </w:pPr>
          </w:p>
        </w:tc>
        <w:tc>
          <w:tcPr>
            <w:tcW w:w="3034" w:type="dxa"/>
            <w:shd w:val="clear" w:color="auto" w:fill="auto"/>
          </w:tcPr>
          <w:p w14:paraId="65CC1359" w14:textId="77777777" w:rsidR="004F5C24" w:rsidRDefault="004F5C24" w:rsidP="00AF6F0D">
            <w:pPr>
              <w:rPr>
                <w:rFonts w:ascii="Arial" w:hAnsi="Arial" w:cs="Arial"/>
                <w:sz w:val="18"/>
                <w:szCs w:val="18"/>
              </w:rPr>
            </w:pPr>
          </w:p>
        </w:tc>
        <w:tc>
          <w:tcPr>
            <w:tcW w:w="1360" w:type="dxa"/>
          </w:tcPr>
          <w:p w14:paraId="610F3A89" w14:textId="77777777" w:rsidR="004F5C24" w:rsidRDefault="004F5C24" w:rsidP="00AF6F0D">
            <w:pPr>
              <w:rPr>
                <w:rFonts w:ascii="Arial" w:hAnsi="Arial" w:cs="Arial"/>
                <w:sz w:val="18"/>
                <w:szCs w:val="18"/>
              </w:rPr>
            </w:pPr>
          </w:p>
        </w:tc>
        <w:tc>
          <w:tcPr>
            <w:tcW w:w="1134" w:type="dxa"/>
          </w:tcPr>
          <w:p w14:paraId="2045879E" w14:textId="77777777" w:rsidR="004F5C24" w:rsidRDefault="004F5C24" w:rsidP="00AF6F0D">
            <w:pPr>
              <w:rPr>
                <w:rFonts w:ascii="Arial" w:hAnsi="Arial" w:cs="Arial"/>
                <w:sz w:val="18"/>
                <w:szCs w:val="18"/>
              </w:rPr>
            </w:pPr>
          </w:p>
        </w:tc>
      </w:tr>
      <w:tr w:rsidR="004F5C24" w:rsidRPr="004A5D01" w14:paraId="713E5472" w14:textId="77777777" w:rsidTr="00C04061">
        <w:trPr>
          <w:trHeight w:val="259"/>
        </w:trPr>
        <w:tc>
          <w:tcPr>
            <w:tcW w:w="12073" w:type="dxa"/>
            <w:gridSpan w:val="6"/>
            <w:shd w:val="clear" w:color="auto" w:fill="auto"/>
          </w:tcPr>
          <w:p w14:paraId="438AEF2A" w14:textId="7BD564B0" w:rsidR="004F5C24" w:rsidRPr="00137A6D" w:rsidRDefault="004F5C24" w:rsidP="00AF6F0D">
            <w:pPr>
              <w:rPr>
                <w:i/>
                <w:sz w:val="18"/>
                <w:szCs w:val="18"/>
              </w:rPr>
            </w:pPr>
          </w:p>
        </w:tc>
        <w:tc>
          <w:tcPr>
            <w:tcW w:w="1360" w:type="dxa"/>
            <w:shd w:val="clear" w:color="auto" w:fill="auto"/>
          </w:tcPr>
          <w:p w14:paraId="440603C9" w14:textId="77777777" w:rsidR="004F5C24" w:rsidRPr="004A5D01" w:rsidRDefault="004F5C24" w:rsidP="00AF6F0D">
            <w:pPr>
              <w:rPr>
                <w:sz w:val="18"/>
                <w:szCs w:val="18"/>
              </w:rPr>
            </w:pPr>
            <w:r>
              <w:rPr>
                <w:sz w:val="18"/>
                <w:szCs w:val="18"/>
              </w:rPr>
              <w:t>Y</w:t>
            </w:r>
          </w:p>
        </w:tc>
        <w:tc>
          <w:tcPr>
            <w:tcW w:w="1134" w:type="dxa"/>
          </w:tcPr>
          <w:p w14:paraId="35CC1494" w14:textId="77777777" w:rsidR="004F5C24" w:rsidRPr="004A5D01" w:rsidRDefault="004F5C24" w:rsidP="00AF6F0D">
            <w:pPr>
              <w:rPr>
                <w:sz w:val="18"/>
                <w:szCs w:val="18"/>
              </w:rPr>
            </w:pPr>
            <w:r>
              <w:rPr>
                <w:sz w:val="18"/>
                <w:szCs w:val="18"/>
              </w:rPr>
              <w:t>tbd</w:t>
            </w:r>
          </w:p>
        </w:tc>
      </w:tr>
      <w:tr w:rsidR="00A85E93" w:rsidRPr="004A5D01" w14:paraId="60BDE8D8" w14:textId="77777777" w:rsidTr="00A85E93">
        <w:trPr>
          <w:trHeight w:val="275"/>
        </w:trPr>
        <w:tc>
          <w:tcPr>
            <w:tcW w:w="1241" w:type="dxa"/>
            <w:shd w:val="clear" w:color="auto" w:fill="auto"/>
          </w:tcPr>
          <w:p w14:paraId="762B289D" w14:textId="77777777" w:rsidR="00A85E93" w:rsidRPr="004A5D01" w:rsidRDefault="00A85E93" w:rsidP="00A85E93">
            <w:pPr>
              <w:rPr>
                <w:rFonts w:ascii="Arial" w:hAnsi="Arial" w:cs="Arial"/>
                <w:sz w:val="18"/>
                <w:szCs w:val="18"/>
              </w:rPr>
            </w:pPr>
            <w:r>
              <w:rPr>
                <w:rFonts w:ascii="Arial" w:hAnsi="Arial" w:cs="Arial"/>
                <w:sz w:val="18"/>
                <w:szCs w:val="18"/>
              </w:rPr>
              <w:t>Sub Title</w:t>
            </w:r>
          </w:p>
        </w:tc>
        <w:tc>
          <w:tcPr>
            <w:tcW w:w="2552" w:type="dxa"/>
            <w:shd w:val="clear" w:color="auto" w:fill="auto"/>
          </w:tcPr>
          <w:p w14:paraId="70C1F370" w14:textId="77777777" w:rsidR="00A85E93" w:rsidRPr="004A5D01" w:rsidRDefault="00A85E93" w:rsidP="00A85E93">
            <w:pPr>
              <w:rPr>
                <w:rFonts w:ascii="Arial" w:hAnsi="Arial" w:cs="Arial"/>
                <w:sz w:val="18"/>
                <w:szCs w:val="18"/>
              </w:rPr>
            </w:pPr>
            <w:r>
              <w:rPr>
                <w:rFonts w:ascii="Arial" w:hAnsi="Arial" w:cs="Arial"/>
                <w:sz w:val="18"/>
                <w:szCs w:val="18"/>
              </w:rPr>
              <w:t>4.Select Date Range</w:t>
            </w:r>
          </w:p>
        </w:tc>
        <w:tc>
          <w:tcPr>
            <w:tcW w:w="850" w:type="dxa"/>
            <w:shd w:val="clear" w:color="auto" w:fill="auto"/>
          </w:tcPr>
          <w:p w14:paraId="5BA4F8CF"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shd w:val="clear" w:color="auto" w:fill="auto"/>
          </w:tcPr>
          <w:p w14:paraId="62EA1768"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134" w:type="dxa"/>
            <w:shd w:val="clear" w:color="auto" w:fill="auto"/>
          </w:tcPr>
          <w:p w14:paraId="4990D470"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3034" w:type="dxa"/>
            <w:shd w:val="clear" w:color="auto" w:fill="auto"/>
          </w:tcPr>
          <w:p w14:paraId="5432967E"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360" w:type="dxa"/>
          </w:tcPr>
          <w:p w14:paraId="33C43664"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1134" w:type="dxa"/>
          </w:tcPr>
          <w:p w14:paraId="09677346" w14:textId="77777777" w:rsidR="00A85E93" w:rsidRPr="004A5D01" w:rsidRDefault="00A85E93" w:rsidP="00A85E93">
            <w:pPr>
              <w:rPr>
                <w:rFonts w:ascii="Arial" w:hAnsi="Arial" w:cs="Arial"/>
                <w:sz w:val="18"/>
                <w:szCs w:val="18"/>
              </w:rPr>
            </w:pPr>
            <w:r>
              <w:rPr>
                <w:rFonts w:ascii="Arial" w:hAnsi="Arial" w:cs="Arial"/>
                <w:sz w:val="18"/>
                <w:szCs w:val="18"/>
              </w:rPr>
              <w:t>n/a</w:t>
            </w:r>
          </w:p>
        </w:tc>
      </w:tr>
      <w:tr w:rsidR="00A85E93" w:rsidRPr="004A5D01" w14:paraId="02262212" w14:textId="77777777" w:rsidTr="00A85E93">
        <w:trPr>
          <w:trHeight w:val="275"/>
        </w:trPr>
        <w:tc>
          <w:tcPr>
            <w:tcW w:w="1241" w:type="dxa"/>
            <w:shd w:val="clear" w:color="auto" w:fill="auto"/>
          </w:tcPr>
          <w:p w14:paraId="709A8AF2" w14:textId="77777777" w:rsidR="00A85E93" w:rsidRPr="004A5D01" w:rsidRDefault="00A85E93" w:rsidP="00A85E93">
            <w:pPr>
              <w:rPr>
                <w:rFonts w:ascii="Arial" w:hAnsi="Arial" w:cs="Arial"/>
                <w:sz w:val="18"/>
                <w:szCs w:val="18"/>
              </w:rPr>
            </w:pPr>
            <w:r>
              <w:rPr>
                <w:rFonts w:ascii="Arial" w:hAnsi="Arial" w:cs="Arial"/>
                <w:sz w:val="18"/>
                <w:szCs w:val="18"/>
              </w:rPr>
              <w:t>Sub Heading</w:t>
            </w:r>
          </w:p>
        </w:tc>
        <w:tc>
          <w:tcPr>
            <w:tcW w:w="2552" w:type="dxa"/>
            <w:shd w:val="clear" w:color="auto" w:fill="auto"/>
          </w:tcPr>
          <w:p w14:paraId="73D15601" w14:textId="77777777" w:rsidR="00A85E93" w:rsidRPr="004A5D01" w:rsidRDefault="00A85E93" w:rsidP="00A85E93">
            <w:pPr>
              <w:rPr>
                <w:rFonts w:ascii="Arial" w:hAnsi="Arial" w:cs="Arial"/>
                <w:sz w:val="18"/>
                <w:szCs w:val="18"/>
              </w:rPr>
            </w:pPr>
            <w:r>
              <w:rPr>
                <w:rFonts w:ascii="Arial" w:hAnsi="Arial" w:cs="Arial"/>
                <w:sz w:val="18"/>
                <w:szCs w:val="18"/>
              </w:rPr>
              <w:t>Use the various options below to select a date range for your report, you can pick a pre-selected range or enter your own date range.</w:t>
            </w:r>
          </w:p>
        </w:tc>
        <w:tc>
          <w:tcPr>
            <w:tcW w:w="850" w:type="dxa"/>
            <w:shd w:val="clear" w:color="auto" w:fill="auto"/>
          </w:tcPr>
          <w:p w14:paraId="40DD5A60"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shd w:val="clear" w:color="auto" w:fill="auto"/>
          </w:tcPr>
          <w:p w14:paraId="06E0F204"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134" w:type="dxa"/>
            <w:shd w:val="clear" w:color="auto" w:fill="auto"/>
          </w:tcPr>
          <w:p w14:paraId="7EB12E75"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034" w:type="dxa"/>
            <w:shd w:val="clear" w:color="auto" w:fill="auto"/>
          </w:tcPr>
          <w:p w14:paraId="6E5048BE"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360" w:type="dxa"/>
          </w:tcPr>
          <w:p w14:paraId="1903A62C" w14:textId="77777777" w:rsidR="00A85E93" w:rsidRPr="004A5D01" w:rsidRDefault="00A85E93" w:rsidP="00A85E93">
            <w:pPr>
              <w:rPr>
                <w:rFonts w:ascii="Arial" w:hAnsi="Arial" w:cs="Arial"/>
                <w:sz w:val="18"/>
                <w:szCs w:val="18"/>
              </w:rPr>
            </w:pPr>
            <w:r>
              <w:rPr>
                <w:rFonts w:ascii="Arial" w:hAnsi="Arial" w:cs="Arial"/>
                <w:sz w:val="18"/>
                <w:szCs w:val="18"/>
              </w:rPr>
              <w:t>Y</w:t>
            </w:r>
          </w:p>
        </w:tc>
        <w:tc>
          <w:tcPr>
            <w:tcW w:w="1134" w:type="dxa"/>
          </w:tcPr>
          <w:p w14:paraId="3C0AB748" w14:textId="77777777" w:rsidR="00A85E93" w:rsidRPr="004A5D01" w:rsidRDefault="00A85E93" w:rsidP="00A85E93">
            <w:pPr>
              <w:rPr>
                <w:rFonts w:ascii="Arial" w:hAnsi="Arial" w:cs="Arial"/>
                <w:sz w:val="18"/>
                <w:szCs w:val="18"/>
              </w:rPr>
            </w:pPr>
            <w:r>
              <w:rPr>
                <w:rFonts w:ascii="Arial" w:hAnsi="Arial" w:cs="Arial"/>
                <w:sz w:val="18"/>
                <w:szCs w:val="18"/>
              </w:rPr>
              <w:t>Tbd</w:t>
            </w:r>
          </w:p>
        </w:tc>
      </w:tr>
      <w:tr w:rsidR="00A85E93" w:rsidRPr="004A5D01" w14:paraId="2A355203" w14:textId="77777777" w:rsidTr="00A85E93">
        <w:trPr>
          <w:trHeight w:val="275"/>
        </w:trPr>
        <w:tc>
          <w:tcPr>
            <w:tcW w:w="1241" w:type="dxa"/>
            <w:shd w:val="clear" w:color="auto" w:fill="auto"/>
          </w:tcPr>
          <w:p w14:paraId="0BF5C902" w14:textId="77777777" w:rsidR="00A85E93" w:rsidRPr="004A5D01" w:rsidRDefault="00A85E93" w:rsidP="00A85E93">
            <w:pPr>
              <w:rPr>
                <w:rFonts w:ascii="Arial" w:hAnsi="Arial" w:cs="Arial"/>
                <w:sz w:val="18"/>
                <w:szCs w:val="18"/>
              </w:rPr>
            </w:pPr>
            <w:r>
              <w:rPr>
                <w:rFonts w:ascii="Arial" w:hAnsi="Arial" w:cs="Arial"/>
                <w:sz w:val="18"/>
                <w:szCs w:val="18"/>
              </w:rPr>
              <w:t>Date Range options</w:t>
            </w:r>
          </w:p>
        </w:tc>
        <w:tc>
          <w:tcPr>
            <w:tcW w:w="2552" w:type="dxa"/>
            <w:shd w:val="clear" w:color="auto" w:fill="auto"/>
          </w:tcPr>
          <w:p w14:paraId="6F2D1B9B" w14:textId="77777777" w:rsidR="00A85E93" w:rsidRDefault="00A85E93" w:rsidP="004E06BD">
            <w:pPr>
              <w:numPr>
                <w:ilvl w:val="0"/>
                <w:numId w:val="47"/>
              </w:numPr>
              <w:rPr>
                <w:rFonts w:ascii="Arial" w:hAnsi="Arial" w:cs="Arial"/>
                <w:sz w:val="18"/>
                <w:szCs w:val="18"/>
              </w:rPr>
            </w:pPr>
            <w:r>
              <w:rPr>
                <w:rFonts w:ascii="Arial" w:hAnsi="Arial" w:cs="Arial"/>
                <w:sz w:val="18"/>
                <w:szCs w:val="18"/>
              </w:rPr>
              <w:t>Last Month</w:t>
            </w:r>
          </w:p>
          <w:p w14:paraId="3088FDE4" w14:textId="77777777" w:rsidR="00A85E93" w:rsidRDefault="00A85E93" w:rsidP="004E06BD">
            <w:pPr>
              <w:numPr>
                <w:ilvl w:val="0"/>
                <w:numId w:val="47"/>
              </w:numPr>
              <w:rPr>
                <w:rFonts w:ascii="Arial" w:hAnsi="Arial" w:cs="Arial"/>
                <w:sz w:val="18"/>
                <w:szCs w:val="18"/>
              </w:rPr>
            </w:pPr>
            <w:r>
              <w:rPr>
                <w:rFonts w:ascii="Arial" w:hAnsi="Arial" w:cs="Arial"/>
                <w:sz w:val="18"/>
                <w:szCs w:val="18"/>
              </w:rPr>
              <w:t>Last Quarter</w:t>
            </w:r>
          </w:p>
          <w:p w14:paraId="1280D073" w14:textId="77777777" w:rsidR="00A85E93" w:rsidRDefault="00A85E93" w:rsidP="004E06BD">
            <w:pPr>
              <w:numPr>
                <w:ilvl w:val="0"/>
                <w:numId w:val="47"/>
              </w:numPr>
              <w:rPr>
                <w:rFonts w:ascii="Arial" w:hAnsi="Arial" w:cs="Arial"/>
                <w:sz w:val="18"/>
                <w:szCs w:val="18"/>
              </w:rPr>
            </w:pPr>
            <w:r>
              <w:rPr>
                <w:rFonts w:ascii="Arial" w:hAnsi="Arial" w:cs="Arial"/>
                <w:sz w:val="18"/>
                <w:szCs w:val="18"/>
              </w:rPr>
              <w:t>Last 6 Months</w:t>
            </w:r>
          </w:p>
          <w:p w14:paraId="72C97D3A" w14:textId="77777777" w:rsidR="00A85E93" w:rsidRPr="004A5D01" w:rsidRDefault="00A85E93" w:rsidP="004E06BD">
            <w:pPr>
              <w:numPr>
                <w:ilvl w:val="0"/>
                <w:numId w:val="47"/>
              </w:numPr>
              <w:rPr>
                <w:rFonts w:ascii="Arial" w:hAnsi="Arial" w:cs="Arial"/>
                <w:sz w:val="18"/>
                <w:szCs w:val="18"/>
              </w:rPr>
            </w:pPr>
            <w:r>
              <w:rPr>
                <w:rFonts w:ascii="Arial" w:hAnsi="Arial" w:cs="Arial"/>
                <w:sz w:val="18"/>
                <w:szCs w:val="18"/>
              </w:rPr>
              <w:t>Last Year</w:t>
            </w:r>
          </w:p>
        </w:tc>
        <w:tc>
          <w:tcPr>
            <w:tcW w:w="850" w:type="dxa"/>
            <w:shd w:val="clear" w:color="auto" w:fill="auto"/>
          </w:tcPr>
          <w:p w14:paraId="36D615C7"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shd w:val="clear" w:color="auto" w:fill="auto"/>
          </w:tcPr>
          <w:p w14:paraId="4E0E48EF" w14:textId="77777777" w:rsidR="00A85E93" w:rsidRDefault="00A85E93" w:rsidP="00A85E93">
            <w:pPr>
              <w:rPr>
                <w:rFonts w:ascii="Arial" w:hAnsi="Arial" w:cs="Arial"/>
                <w:sz w:val="18"/>
                <w:szCs w:val="18"/>
              </w:rPr>
            </w:pPr>
            <w:r>
              <w:rPr>
                <w:rFonts w:ascii="Arial" w:hAnsi="Arial" w:cs="Arial"/>
                <w:sz w:val="18"/>
                <w:szCs w:val="18"/>
              </w:rPr>
              <w:t>Pre-defined date ranges that upon selection default the From and To date ranges with the applicable dates:</w:t>
            </w:r>
          </w:p>
          <w:p w14:paraId="1510EA45" w14:textId="77777777" w:rsidR="00A85E93" w:rsidRDefault="00A85E93" w:rsidP="00A85E93">
            <w:pPr>
              <w:rPr>
                <w:rFonts w:ascii="Arial" w:hAnsi="Arial" w:cs="Arial"/>
                <w:sz w:val="18"/>
                <w:szCs w:val="18"/>
              </w:rPr>
            </w:pPr>
          </w:p>
          <w:p w14:paraId="44F80CB1" w14:textId="77777777" w:rsidR="00A85E93" w:rsidRDefault="00A85E93" w:rsidP="00A85E93">
            <w:pPr>
              <w:rPr>
                <w:rFonts w:ascii="Arial" w:hAnsi="Arial" w:cs="Arial"/>
                <w:sz w:val="18"/>
                <w:szCs w:val="18"/>
              </w:rPr>
            </w:pPr>
            <w:r w:rsidRPr="00B774DF">
              <w:rPr>
                <w:rFonts w:ascii="Arial" w:hAnsi="Arial" w:cs="Arial"/>
                <w:b/>
                <w:sz w:val="18"/>
                <w:szCs w:val="18"/>
              </w:rPr>
              <w:t xml:space="preserve">To </w:t>
            </w:r>
            <w:r>
              <w:rPr>
                <w:rFonts w:ascii="Arial" w:hAnsi="Arial" w:cs="Arial"/>
                <w:sz w:val="18"/>
                <w:szCs w:val="18"/>
              </w:rPr>
              <w:t>– always default to the last day of the previous month date (e.g. if today’s date is 20/10/2014 then default to-date to 30/09/2014</w:t>
            </w:r>
          </w:p>
          <w:p w14:paraId="7B0BC1E8" w14:textId="77777777" w:rsidR="00A85E93" w:rsidRDefault="00A85E93" w:rsidP="00A85E93">
            <w:pPr>
              <w:rPr>
                <w:rFonts w:ascii="Arial" w:hAnsi="Arial" w:cs="Arial"/>
                <w:sz w:val="18"/>
                <w:szCs w:val="18"/>
              </w:rPr>
            </w:pPr>
          </w:p>
          <w:p w14:paraId="0D1AD8CC" w14:textId="77777777" w:rsidR="00A85E93" w:rsidRDefault="00A85E93" w:rsidP="00A85E93">
            <w:pPr>
              <w:rPr>
                <w:rFonts w:ascii="Arial" w:hAnsi="Arial" w:cs="Arial"/>
                <w:sz w:val="18"/>
                <w:szCs w:val="18"/>
              </w:rPr>
            </w:pPr>
            <w:r>
              <w:rPr>
                <w:rFonts w:ascii="Arial" w:hAnsi="Arial" w:cs="Arial"/>
                <w:b/>
                <w:sz w:val="18"/>
                <w:szCs w:val="18"/>
              </w:rPr>
              <w:t xml:space="preserve">Last </w:t>
            </w:r>
            <w:r w:rsidRPr="00B774DF">
              <w:rPr>
                <w:rFonts w:ascii="Arial" w:hAnsi="Arial" w:cs="Arial"/>
                <w:b/>
                <w:sz w:val="18"/>
                <w:szCs w:val="18"/>
              </w:rPr>
              <w:t>Month</w:t>
            </w:r>
            <w:r>
              <w:rPr>
                <w:rFonts w:ascii="Arial" w:hAnsi="Arial" w:cs="Arial"/>
                <w:sz w:val="18"/>
                <w:szCs w:val="18"/>
              </w:rPr>
              <w:t xml:space="preserve"> – Set the ‘From Date’ to a month from the ‘To Date’</w:t>
            </w:r>
          </w:p>
          <w:p w14:paraId="59FBB2CB" w14:textId="77777777" w:rsidR="00A85E93" w:rsidRDefault="00A85E93" w:rsidP="00A85E93">
            <w:pPr>
              <w:rPr>
                <w:rFonts w:ascii="Arial" w:hAnsi="Arial" w:cs="Arial"/>
                <w:sz w:val="18"/>
                <w:szCs w:val="18"/>
              </w:rPr>
            </w:pPr>
          </w:p>
          <w:p w14:paraId="280707CA" w14:textId="77777777" w:rsidR="00A85E93" w:rsidRDefault="00A85E93" w:rsidP="00A85E93">
            <w:pPr>
              <w:rPr>
                <w:rFonts w:ascii="Arial" w:hAnsi="Arial" w:cs="Arial"/>
                <w:sz w:val="18"/>
                <w:szCs w:val="18"/>
              </w:rPr>
            </w:pPr>
            <w:r w:rsidRPr="00562A2C">
              <w:rPr>
                <w:rFonts w:ascii="Arial" w:hAnsi="Arial" w:cs="Arial"/>
                <w:b/>
                <w:sz w:val="18"/>
                <w:szCs w:val="18"/>
              </w:rPr>
              <w:t>Last Quarter</w:t>
            </w:r>
            <w:r>
              <w:rPr>
                <w:rFonts w:ascii="Arial" w:hAnsi="Arial" w:cs="Arial"/>
                <w:sz w:val="18"/>
                <w:szCs w:val="18"/>
              </w:rPr>
              <w:t xml:space="preserve"> – Set the ‘From Date’ to 3 months from the ‘To Date’</w:t>
            </w:r>
          </w:p>
          <w:p w14:paraId="30C29565" w14:textId="77777777" w:rsidR="00A85E93" w:rsidRDefault="00A85E93" w:rsidP="00A85E93">
            <w:pPr>
              <w:rPr>
                <w:rFonts w:ascii="Arial" w:hAnsi="Arial" w:cs="Arial"/>
                <w:sz w:val="18"/>
                <w:szCs w:val="18"/>
              </w:rPr>
            </w:pPr>
          </w:p>
          <w:p w14:paraId="33EA0255" w14:textId="77777777" w:rsidR="00A85E93" w:rsidRDefault="00A85E93" w:rsidP="00A85E93">
            <w:pPr>
              <w:rPr>
                <w:rFonts w:ascii="Arial" w:hAnsi="Arial" w:cs="Arial"/>
                <w:sz w:val="18"/>
                <w:szCs w:val="18"/>
              </w:rPr>
            </w:pPr>
            <w:r>
              <w:rPr>
                <w:rFonts w:ascii="Arial" w:hAnsi="Arial" w:cs="Arial"/>
                <w:b/>
                <w:sz w:val="18"/>
                <w:szCs w:val="18"/>
              </w:rPr>
              <w:t>Last 6 Months</w:t>
            </w:r>
            <w:r>
              <w:rPr>
                <w:rFonts w:ascii="Arial" w:hAnsi="Arial" w:cs="Arial"/>
                <w:sz w:val="18"/>
                <w:szCs w:val="18"/>
              </w:rPr>
              <w:t xml:space="preserve"> – Set the ‘From Date’ to a six months from the ‘To Date’</w:t>
            </w:r>
          </w:p>
          <w:p w14:paraId="33684B06" w14:textId="77777777" w:rsidR="00A85E93" w:rsidRDefault="00A85E93" w:rsidP="00A85E93">
            <w:pPr>
              <w:rPr>
                <w:rFonts w:ascii="Arial" w:hAnsi="Arial" w:cs="Arial"/>
                <w:sz w:val="18"/>
                <w:szCs w:val="18"/>
              </w:rPr>
            </w:pPr>
          </w:p>
          <w:p w14:paraId="4312FE58" w14:textId="77777777" w:rsidR="00A85E93" w:rsidRDefault="00A85E93" w:rsidP="00A85E93">
            <w:pPr>
              <w:rPr>
                <w:rFonts w:ascii="Arial" w:hAnsi="Arial" w:cs="Arial"/>
                <w:sz w:val="18"/>
                <w:szCs w:val="18"/>
              </w:rPr>
            </w:pPr>
            <w:r>
              <w:rPr>
                <w:rFonts w:ascii="Arial" w:hAnsi="Arial" w:cs="Arial"/>
                <w:b/>
                <w:sz w:val="18"/>
                <w:szCs w:val="18"/>
              </w:rPr>
              <w:t xml:space="preserve">Last </w:t>
            </w:r>
            <w:r w:rsidRPr="00B774DF">
              <w:rPr>
                <w:rFonts w:ascii="Arial" w:hAnsi="Arial" w:cs="Arial"/>
                <w:b/>
                <w:sz w:val="18"/>
                <w:szCs w:val="18"/>
              </w:rPr>
              <w:t>Year</w:t>
            </w:r>
            <w:r>
              <w:rPr>
                <w:rFonts w:ascii="Arial" w:hAnsi="Arial" w:cs="Arial"/>
                <w:sz w:val="18"/>
                <w:szCs w:val="18"/>
              </w:rPr>
              <w:t xml:space="preserve"> – Set the ‘From Date’ to a year from the ‘To Date’</w:t>
            </w:r>
          </w:p>
          <w:p w14:paraId="4AB455A7" w14:textId="77777777" w:rsidR="00A85E93" w:rsidRPr="005F3616" w:rsidRDefault="00A85E93" w:rsidP="00A85E93">
            <w:pPr>
              <w:rPr>
                <w:rFonts w:ascii="Arial" w:hAnsi="Arial" w:cs="Arial"/>
                <w:sz w:val="18"/>
                <w:szCs w:val="18"/>
              </w:rPr>
            </w:pPr>
          </w:p>
          <w:p w14:paraId="0346BFCA" w14:textId="77777777" w:rsidR="00A85E93" w:rsidRDefault="00A85E93" w:rsidP="00A85E93">
            <w:pPr>
              <w:rPr>
                <w:rFonts w:ascii="Arial" w:hAnsi="Arial" w:cs="Arial"/>
                <w:sz w:val="18"/>
                <w:szCs w:val="18"/>
              </w:rPr>
            </w:pPr>
            <w:r w:rsidRPr="00562A2C">
              <w:rPr>
                <w:rFonts w:ascii="Arial" w:hAnsi="Arial" w:cs="Arial"/>
                <w:b/>
                <w:sz w:val="18"/>
                <w:szCs w:val="18"/>
              </w:rPr>
              <w:t>Last Month</w:t>
            </w:r>
            <w:r>
              <w:rPr>
                <w:rFonts w:ascii="Arial" w:hAnsi="Arial" w:cs="Arial"/>
                <w:sz w:val="18"/>
                <w:szCs w:val="18"/>
              </w:rPr>
              <w:t xml:space="preserve"> should be the default</w:t>
            </w:r>
          </w:p>
          <w:p w14:paraId="4C384CDF" w14:textId="77777777" w:rsidR="00A85E93" w:rsidRDefault="00A85E93" w:rsidP="00A85E93">
            <w:pPr>
              <w:rPr>
                <w:rFonts w:ascii="Arial" w:hAnsi="Arial" w:cs="Arial"/>
                <w:sz w:val="18"/>
                <w:szCs w:val="18"/>
              </w:rPr>
            </w:pPr>
          </w:p>
          <w:p w14:paraId="26E9F277" w14:textId="77777777" w:rsidR="00A85E93" w:rsidRPr="002A34FC" w:rsidRDefault="00A85E93" w:rsidP="00A85E93">
            <w:pPr>
              <w:rPr>
                <w:rFonts w:ascii="Arial" w:hAnsi="Arial" w:cs="Arial"/>
                <w:i/>
                <w:color w:val="FF0000"/>
                <w:sz w:val="18"/>
                <w:szCs w:val="18"/>
              </w:rPr>
            </w:pPr>
            <w:r>
              <w:rPr>
                <w:rFonts w:ascii="Arial" w:hAnsi="Arial" w:cs="Arial"/>
                <w:sz w:val="18"/>
                <w:szCs w:val="18"/>
              </w:rPr>
              <w:t>If the selected report is configured to have an ‘As At Date’ then the ‘From Date’ option should be hidden/disabled</w:t>
            </w:r>
          </w:p>
        </w:tc>
        <w:tc>
          <w:tcPr>
            <w:tcW w:w="1134" w:type="dxa"/>
            <w:shd w:val="clear" w:color="auto" w:fill="auto"/>
          </w:tcPr>
          <w:p w14:paraId="7807757A" w14:textId="77777777" w:rsidR="00A85E93" w:rsidRPr="004A5D01" w:rsidRDefault="00A85E93" w:rsidP="00A85E93">
            <w:pPr>
              <w:rPr>
                <w:rFonts w:ascii="Arial" w:hAnsi="Arial" w:cs="Arial"/>
                <w:sz w:val="18"/>
                <w:szCs w:val="18"/>
              </w:rPr>
            </w:pPr>
          </w:p>
        </w:tc>
        <w:tc>
          <w:tcPr>
            <w:tcW w:w="3034" w:type="dxa"/>
            <w:shd w:val="clear" w:color="auto" w:fill="auto"/>
          </w:tcPr>
          <w:p w14:paraId="5132B6A4" w14:textId="77777777" w:rsidR="00A85E93" w:rsidRPr="004A5D01" w:rsidRDefault="00A85E93" w:rsidP="00A85E93">
            <w:pPr>
              <w:rPr>
                <w:rFonts w:ascii="Arial" w:hAnsi="Arial" w:cs="Arial"/>
                <w:sz w:val="18"/>
                <w:szCs w:val="18"/>
              </w:rPr>
            </w:pPr>
          </w:p>
        </w:tc>
        <w:tc>
          <w:tcPr>
            <w:tcW w:w="1360" w:type="dxa"/>
          </w:tcPr>
          <w:p w14:paraId="21958C05" w14:textId="77777777" w:rsidR="00A85E93" w:rsidRPr="004A5D01" w:rsidRDefault="00A85E93" w:rsidP="00A85E93">
            <w:pPr>
              <w:rPr>
                <w:rFonts w:ascii="Arial" w:hAnsi="Arial" w:cs="Arial"/>
                <w:sz w:val="18"/>
                <w:szCs w:val="18"/>
              </w:rPr>
            </w:pPr>
          </w:p>
        </w:tc>
        <w:tc>
          <w:tcPr>
            <w:tcW w:w="1134" w:type="dxa"/>
          </w:tcPr>
          <w:p w14:paraId="01295883" w14:textId="77777777" w:rsidR="00A85E93" w:rsidRPr="004A5D01" w:rsidRDefault="00A85E93" w:rsidP="00A85E93">
            <w:pPr>
              <w:rPr>
                <w:rFonts w:ascii="Arial" w:hAnsi="Arial" w:cs="Arial"/>
                <w:sz w:val="18"/>
                <w:szCs w:val="18"/>
              </w:rPr>
            </w:pPr>
          </w:p>
        </w:tc>
      </w:tr>
      <w:tr w:rsidR="00A85E93" w:rsidRPr="004A5D01" w14:paraId="1A1E2C80" w14:textId="77777777" w:rsidTr="00A85E93">
        <w:trPr>
          <w:trHeight w:val="275"/>
        </w:trPr>
        <w:tc>
          <w:tcPr>
            <w:tcW w:w="1241" w:type="dxa"/>
            <w:shd w:val="clear" w:color="auto" w:fill="auto"/>
          </w:tcPr>
          <w:p w14:paraId="5A980E50" w14:textId="77777777" w:rsidR="00A85E93" w:rsidRPr="004A5D01" w:rsidRDefault="00A85E93" w:rsidP="00A85E93">
            <w:pPr>
              <w:rPr>
                <w:rFonts w:ascii="Arial" w:hAnsi="Arial" w:cs="Arial"/>
                <w:sz w:val="18"/>
                <w:szCs w:val="18"/>
              </w:rPr>
            </w:pPr>
            <w:r>
              <w:rPr>
                <w:rFonts w:ascii="Arial" w:hAnsi="Arial" w:cs="Arial"/>
                <w:sz w:val="18"/>
                <w:szCs w:val="18"/>
              </w:rPr>
              <w:t>Screen Label</w:t>
            </w:r>
          </w:p>
        </w:tc>
        <w:tc>
          <w:tcPr>
            <w:tcW w:w="2552" w:type="dxa"/>
            <w:shd w:val="clear" w:color="auto" w:fill="auto"/>
          </w:tcPr>
          <w:p w14:paraId="1669F482" w14:textId="77777777" w:rsidR="00A85E93" w:rsidRPr="004A5D01" w:rsidRDefault="00A85E93" w:rsidP="00A85E93">
            <w:pPr>
              <w:rPr>
                <w:rFonts w:ascii="Arial" w:hAnsi="Arial" w:cs="Arial"/>
                <w:sz w:val="18"/>
                <w:szCs w:val="18"/>
              </w:rPr>
            </w:pPr>
            <w:r>
              <w:rPr>
                <w:rFonts w:ascii="Arial" w:hAnsi="Arial" w:cs="Arial"/>
                <w:sz w:val="18"/>
                <w:szCs w:val="18"/>
              </w:rPr>
              <w:t>From:</w:t>
            </w:r>
          </w:p>
        </w:tc>
        <w:tc>
          <w:tcPr>
            <w:tcW w:w="850" w:type="dxa"/>
            <w:shd w:val="clear" w:color="auto" w:fill="auto"/>
          </w:tcPr>
          <w:p w14:paraId="79D5EE7F"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shd w:val="clear" w:color="auto" w:fill="auto"/>
          </w:tcPr>
          <w:p w14:paraId="1F2B8516"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134" w:type="dxa"/>
            <w:shd w:val="clear" w:color="auto" w:fill="auto"/>
          </w:tcPr>
          <w:p w14:paraId="639D55B6"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034" w:type="dxa"/>
            <w:shd w:val="clear" w:color="auto" w:fill="auto"/>
          </w:tcPr>
          <w:p w14:paraId="25EE1437"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360" w:type="dxa"/>
          </w:tcPr>
          <w:p w14:paraId="398A4771"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1134" w:type="dxa"/>
          </w:tcPr>
          <w:p w14:paraId="08E37C24" w14:textId="77777777" w:rsidR="00A85E93" w:rsidRPr="004A5D01" w:rsidRDefault="00A85E93" w:rsidP="00A85E93">
            <w:pPr>
              <w:rPr>
                <w:rFonts w:ascii="Arial" w:hAnsi="Arial" w:cs="Arial"/>
                <w:sz w:val="18"/>
                <w:szCs w:val="18"/>
              </w:rPr>
            </w:pPr>
            <w:r>
              <w:rPr>
                <w:rFonts w:ascii="Arial" w:hAnsi="Arial" w:cs="Arial"/>
                <w:sz w:val="18"/>
                <w:szCs w:val="18"/>
              </w:rPr>
              <w:t>n/a</w:t>
            </w:r>
          </w:p>
        </w:tc>
      </w:tr>
      <w:tr w:rsidR="00A85E93" w14:paraId="12BDF182" w14:textId="77777777" w:rsidTr="00A85E93">
        <w:trPr>
          <w:trHeight w:val="275"/>
        </w:trPr>
        <w:tc>
          <w:tcPr>
            <w:tcW w:w="1241" w:type="dxa"/>
            <w:shd w:val="clear" w:color="auto" w:fill="auto"/>
          </w:tcPr>
          <w:p w14:paraId="129DDF8D" w14:textId="77777777" w:rsidR="00A85E93" w:rsidRPr="004A5D01" w:rsidRDefault="00A85E93" w:rsidP="00A85E93">
            <w:pPr>
              <w:rPr>
                <w:rFonts w:ascii="Arial" w:hAnsi="Arial" w:cs="Arial"/>
                <w:sz w:val="18"/>
                <w:szCs w:val="18"/>
              </w:rPr>
            </w:pPr>
            <w:r>
              <w:rPr>
                <w:rFonts w:ascii="Arial" w:hAnsi="Arial" w:cs="Arial"/>
                <w:sz w:val="18"/>
                <w:szCs w:val="18"/>
              </w:rPr>
              <w:t>Date Picker</w:t>
            </w:r>
          </w:p>
        </w:tc>
        <w:tc>
          <w:tcPr>
            <w:tcW w:w="2552" w:type="dxa"/>
            <w:shd w:val="clear" w:color="auto" w:fill="auto"/>
          </w:tcPr>
          <w:p w14:paraId="4D95EEC7" w14:textId="77777777" w:rsidR="00A85E93" w:rsidRPr="004A5D01" w:rsidRDefault="00A85E93" w:rsidP="00A85E93">
            <w:pPr>
              <w:rPr>
                <w:rFonts w:ascii="Arial" w:hAnsi="Arial" w:cs="Arial"/>
                <w:sz w:val="18"/>
                <w:szCs w:val="18"/>
              </w:rPr>
            </w:pPr>
          </w:p>
        </w:tc>
        <w:tc>
          <w:tcPr>
            <w:tcW w:w="850" w:type="dxa"/>
            <w:shd w:val="clear" w:color="auto" w:fill="auto"/>
          </w:tcPr>
          <w:p w14:paraId="0BF617DF"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shd w:val="clear" w:color="auto" w:fill="auto"/>
          </w:tcPr>
          <w:p w14:paraId="7AFE75BD" w14:textId="77777777" w:rsidR="00A85E93" w:rsidRDefault="00A85E93" w:rsidP="00A85E93">
            <w:pPr>
              <w:rPr>
                <w:rFonts w:ascii="Arial" w:hAnsi="Arial" w:cs="Arial"/>
                <w:sz w:val="18"/>
                <w:szCs w:val="18"/>
              </w:rPr>
            </w:pPr>
            <w:r>
              <w:rPr>
                <w:rFonts w:ascii="Arial" w:hAnsi="Arial" w:cs="Arial"/>
                <w:sz w:val="18"/>
                <w:szCs w:val="18"/>
              </w:rPr>
              <w:t>Standard date picker that upon selection displays a calendar.</w:t>
            </w:r>
          </w:p>
          <w:p w14:paraId="0EF7C88D" w14:textId="77777777" w:rsidR="00A85E93" w:rsidRDefault="00A85E93" w:rsidP="00A85E93">
            <w:pPr>
              <w:rPr>
                <w:rFonts w:ascii="Arial" w:hAnsi="Arial" w:cs="Arial"/>
                <w:sz w:val="18"/>
                <w:szCs w:val="18"/>
              </w:rPr>
            </w:pPr>
          </w:p>
          <w:p w14:paraId="52D58A7C" w14:textId="77777777" w:rsidR="00A85E93" w:rsidRPr="004A5D01" w:rsidRDefault="00A85E93" w:rsidP="00A85E93">
            <w:pPr>
              <w:rPr>
                <w:rFonts w:ascii="Arial" w:hAnsi="Arial" w:cs="Arial"/>
                <w:sz w:val="18"/>
                <w:szCs w:val="18"/>
              </w:rPr>
            </w:pPr>
            <w:r>
              <w:rPr>
                <w:rFonts w:ascii="Arial" w:hAnsi="Arial" w:cs="Arial"/>
                <w:sz w:val="18"/>
                <w:szCs w:val="18"/>
              </w:rPr>
              <w:t>Default to the first day of the previous month</w:t>
            </w:r>
          </w:p>
        </w:tc>
        <w:tc>
          <w:tcPr>
            <w:tcW w:w="1134" w:type="dxa"/>
            <w:shd w:val="clear" w:color="auto" w:fill="auto"/>
          </w:tcPr>
          <w:p w14:paraId="652E98E7" w14:textId="77777777" w:rsidR="00A85E93" w:rsidRDefault="00A85E93" w:rsidP="00A85E93">
            <w:pPr>
              <w:rPr>
                <w:rFonts w:ascii="Arial" w:hAnsi="Arial" w:cs="Arial"/>
                <w:sz w:val="18"/>
                <w:szCs w:val="18"/>
              </w:rPr>
            </w:pPr>
          </w:p>
        </w:tc>
        <w:tc>
          <w:tcPr>
            <w:tcW w:w="3034" w:type="dxa"/>
            <w:shd w:val="clear" w:color="auto" w:fill="auto"/>
          </w:tcPr>
          <w:p w14:paraId="47ACB84C" w14:textId="77777777" w:rsidR="00A85E93" w:rsidRDefault="00A85E93" w:rsidP="00A85E93">
            <w:pPr>
              <w:rPr>
                <w:rFonts w:ascii="Arial" w:hAnsi="Arial" w:cs="Arial"/>
                <w:sz w:val="18"/>
                <w:szCs w:val="18"/>
              </w:rPr>
            </w:pPr>
          </w:p>
        </w:tc>
        <w:tc>
          <w:tcPr>
            <w:tcW w:w="1360" w:type="dxa"/>
          </w:tcPr>
          <w:p w14:paraId="48272868" w14:textId="77777777" w:rsidR="00A85E93" w:rsidRDefault="00A85E93" w:rsidP="00A85E93">
            <w:pPr>
              <w:rPr>
                <w:rFonts w:ascii="Arial" w:hAnsi="Arial" w:cs="Arial"/>
                <w:sz w:val="18"/>
                <w:szCs w:val="18"/>
              </w:rPr>
            </w:pPr>
          </w:p>
        </w:tc>
        <w:tc>
          <w:tcPr>
            <w:tcW w:w="1134" w:type="dxa"/>
          </w:tcPr>
          <w:p w14:paraId="2145EDBB" w14:textId="77777777" w:rsidR="00A85E93" w:rsidRDefault="00A85E93" w:rsidP="00A85E93">
            <w:pPr>
              <w:rPr>
                <w:rFonts w:ascii="Arial" w:hAnsi="Arial" w:cs="Arial"/>
                <w:sz w:val="18"/>
                <w:szCs w:val="18"/>
              </w:rPr>
            </w:pPr>
          </w:p>
        </w:tc>
      </w:tr>
      <w:tr w:rsidR="00A85E93" w14:paraId="2DB62626" w14:textId="77777777" w:rsidTr="00A85E93">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1BE6C226" w14:textId="77777777" w:rsidR="00A85E93" w:rsidRPr="004A5D01" w:rsidRDefault="00A85E93" w:rsidP="00A85E93">
            <w:pPr>
              <w:rPr>
                <w:rFonts w:ascii="Arial" w:hAnsi="Arial" w:cs="Arial"/>
                <w:sz w:val="18"/>
                <w:szCs w:val="18"/>
              </w:rPr>
            </w:pPr>
            <w:r>
              <w:rPr>
                <w:rFonts w:ascii="Arial" w:hAnsi="Arial" w:cs="Arial"/>
                <w:sz w:val="18"/>
                <w:szCs w:val="18"/>
              </w:rPr>
              <w:t>Screen Label</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7EB2EEF0" w14:textId="77777777" w:rsidR="00A85E93" w:rsidRDefault="00A85E93" w:rsidP="00A85E93">
            <w:pPr>
              <w:rPr>
                <w:rFonts w:ascii="Arial" w:hAnsi="Arial" w:cs="Arial"/>
                <w:sz w:val="18"/>
                <w:szCs w:val="18"/>
              </w:rPr>
            </w:pPr>
            <w:r>
              <w:rPr>
                <w:rFonts w:ascii="Arial" w:hAnsi="Arial" w:cs="Arial"/>
                <w:sz w:val="18"/>
                <w:szCs w:val="18"/>
              </w:rPr>
              <w:t>To:</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18563CD" w14:textId="77777777" w:rsidR="00A85E93" w:rsidRDefault="00A85E93" w:rsidP="00A85E93">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655277A0" w14:textId="77777777" w:rsidR="00A85E93" w:rsidRDefault="00A85E93" w:rsidP="00A85E93">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C43242" w14:textId="77777777" w:rsidR="00A85E93" w:rsidRDefault="00A85E93" w:rsidP="00A85E93">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CC8CE7E" w14:textId="77777777" w:rsidR="00A85E93" w:rsidRDefault="00A85E93" w:rsidP="00A85E93">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2EA67A50" w14:textId="77777777" w:rsidR="00A85E93" w:rsidRDefault="00A85E93" w:rsidP="00A85E93">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43AF0DED" w14:textId="77777777" w:rsidR="00A85E93" w:rsidRDefault="00A85E93" w:rsidP="00A85E93">
            <w:pPr>
              <w:rPr>
                <w:rFonts w:ascii="Arial" w:hAnsi="Arial" w:cs="Arial"/>
                <w:sz w:val="18"/>
                <w:szCs w:val="18"/>
              </w:rPr>
            </w:pPr>
          </w:p>
        </w:tc>
      </w:tr>
      <w:tr w:rsidR="00A85E93" w:rsidRPr="004A5D01" w14:paraId="73A32F71" w14:textId="77777777" w:rsidTr="00A85E93">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3FE24C9B" w14:textId="77777777" w:rsidR="00A85E93" w:rsidRPr="004A5D01" w:rsidRDefault="00A85E93" w:rsidP="00A85E93">
            <w:pPr>
              <w:rPr>
                <w:rFonts w:ascii="Arial" w:hAnsi="Arial" w:cs="Arial"/>
                <w:sz w:val="18"/>
                <w:szCs w:val="18"/>
              </w:rPr>
            </w:pPr>
            <w:r>
              <w:rPr>
                <w:rFonts w:ascii="Arial" w:hAnsi="Arial" w:cs="Arial"/>
                <w:sz w:val="18"/>
                <w:szCs w:val="18"/>
              </w:rPr>
              <w:t>Date Picker</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67A1B71D" w14:textId="77777777" w:rsidR="00A85E93" w:rsidRPr="004A5D01" w:rsidRDefault="00A85E93" w:rsidP="00A85E93">
            <w:pPr>
              <w:rPr>
                <w:rFonts w:ascii="Arial" w:hAnsi="Arial" w:cs="Arial"/>
                <w:sz w:val="18"/>
                <w:szCs w:val="18"/>
              </w:rPr>
            </w:pP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1FAC773"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4CC2608A" w14:textId="77777777" w:rsidR="00A85E93" w:rsidRDefault="00A85E93" w:rsidP="00A85E93">
            <w:pPr>
              <w:rPr>
                <w:rFonts w:ascii="Arial" w:hAnsi="Arial" w:cs="Arial"/>
                <w:sz w:val="18"/>
                <w:szCs w:val="18"/>
              </w:rPr>
            </w:pPr>
            <w:r>
              <w:rPr>
                <w:rFonts w:ascii="Arial" w:hAnsi="Arial" w:cs="Arial"/>
                <w:sz w:val="18"/>
                <w:szCs w:val="18"/>
              </w:rPr>
              <w:t xml:space="preserve">Standard date picker that upon selection displays a calendar. </w:t>
            </w:r>
          </w:p>
          <w:p w14:paraId="57FE7F33" w14:textId="77777777" w:rsidR="00A85E93" w:rsidRDefault="00A85E93" w:rsidP="00A85E93">
            <w:pPr>
              <w:rPr>
                <w:rFonts w:ascii="Arial" w:hAnsi="Arial" w:cs="Arial"/>
                <w:sz w:val="18"/>
                <w:szCs w:val="18"/>
              </w:rPr>
            </w:pPr>
          </w:p>
          <w:p w14:paraId="5962A509" w14:textId="77777777" w:rsidR="00A85E93" w:rsidRPr="004A5D01" w:rsidRDefault="00A85E93" w:rsidP="00A85E93">
            <w:pPr>
              <w:rPr>
                <w:rFonts w:ascii="Arial" w:hAnsi="Arial" w:cs="Arial"/>
                <w:sz w:val="18"/>
                <w:szCs w:val="18"/>
              </w:rPr>
            </w:pPr>
            <w:r>
              <w:rPr>
                <w:rFonts w:ascii="Arial" w:hAnsi="Arial" w:cs="Arial"/>
                <w:sz w:val="18"/>
                <w:szCs w:val="18"/>
              </w:rPr>
              <w:t>Default to last day of previous month.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623E7C"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C03EA53"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2D412C60"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38501786" w14:textId="77777777" w:rsidR="00A85E93" w:rsidRPr="004A5D01" w:rsidRDefault="00A85E93" w:rsidP="00A85E93">
            <w:pPr>
              <w:rPr>
                <w:rFonts w:ascii="Arial" w:hAnsi="Arial" w:cs="Arial"/>
                <w:sz w:val="18"/>
                <w:szCs w:val="18"/>
              </w:rPr>
            </w:pPr>
            <w:r>
              <w:rPr>
                <w:rFonts w:ascii="Arial" w:hAnsi="Arial" w:cs="Arial"/>
                <w:sz w:val="18"/>
                <w:szCs w:val="18"/>
              </w:rPr>
              <w:t>n/a</w:t>
            </w:r>
          </w:p>
        </w:tc>
      </w:tr>
      <w:tr w:rsidR="00A85E93" w:rsidRPr="004A5D01" w14:paraId="474D3AFA" w14:textId="77777777" w:rsidTr="00A85E93">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65FF1FE" w14:textId="77777777" w:rsidR="00A85E93" w:rsidRPr="004A5D01" w:rsidRDefault="00A85E93" w:rsidP="00A85E93">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9D38580" w14:textId="77777777" w:rsidR="00A85E93" w:rsidRPr="004A5D01" w:rsidRDefault="00A85E93" w:rsidP="00A85E93">
            <w:pPr>
              <w:rPr>
                <w:rFonts w:ascii="Arial" w:hAnsi="Arial" w:cs="Arial"/>
                <w:sz w:val="18"/>
                <w:szCs w:val="18"/>
              </w:rPr>
            </w:pPr>
            <w:r>
              <w:rPr>
                <w:rFonts w:ascii="Arial" w:hAnsi="Arial" w:cs="Arial"/>
                <w:sz w:val="18"/>
                <w:szCs w:val="18"/>
              </w:rPr>
              <w:t>Request Report</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2B54C61"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003FE6A8" w14:textId="77777777" w:rsidR="00A85E93" w:rsidRPr="004A5D01" w:rsidRDefault="00A85E93" w:rsidP="00A85E93">
            <w:pPr>
              <w:rPr>
                <w:rFonts w:ascii="Arial" w:hAnsi="Arial" w:cs="Arial"/>
                <w:sz w:val="18"/>
                <w:szCs w:val="18"/>
              </w:rPr>
            </w:pPr>
            <w:r>
              <w:rPr>
                <w:rFonts w:ascii="Arial" w:hAnsi="Arial" w:cs="Arial"/>
                <w:sz w:val="18"/>
                <w:szCs w:val="18"/>
              </w:rPr>
              <w:t>Upon selecting this button the report will be requested.  The user will be returned to the ‘My Reports’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805E1A"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0DA6D639" w14:textId="77777777" w:rsidR="00A85E93" w:rsidRPr="004A5D01" w:rsidRDefault="00A85E93" w:rsidP="00A85E93">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5474F690" w14:textId="77777777" w:rsidR="00A85E93" w:rsidRPr="004A5D01" w:rsidRDefault="00A85E93" w:rsidP="00A85E93">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2623D273" w14:textId="77777777" w:rsidR="00A85E93" w:rsidRPr="004A5D01" w:rsidRDefault="00A85E93" w:rsidP="00A85E93">
            <w:pPr>
              <w:rPr>
                <w:rFonts w:ascii="Arial" w:hAnsi="Arial" w:cs="Arial"/>
                <w:sz w:val="18"/>
                <w:szCs w:val="18"/>
              </w:rPr>
            </w:pPr>
            <w:r>
              <w:rPr>
                <w:rFonts w:ascii="Arial" w:hAnsi="Arial" w:cs="Arial"/>
                <w:sz w:val="18"/>
                <w:szCs w:val="18"/>
              </w:rPr>
              <w:t>n/a</w:t>
            </w:r>
          </w:p>
        </w:tc>
      </w:tr>
      <w:tr w:rsidR="00A85E93" w14:paraId="258B644F" w14:textId="77777777" w:rsidTr="00A85E93">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224E7513" w14:textId="77777777" w:rsidR="00A85E93" w:rsidRDefault="00A85E93" w:rsidP="00A85E93">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6EE195E" w14:textId="77777777" w:rsidR="00A85E93" w:rsidRDefault="00A85E93" w:rsidP="00A85E93">
            <w:pPr>
              <w:rPr>
                <w:rFonts w:ascii="Arial" w:hAnsi="Arial" w:cs="Arial"/>
                <w:sz w:val="18"/>
                <w:szCs w:val="18"/>
              </w:rPr>
            </w:pPr>
            <w:r>
              <w:rPr>
                <w:rFonts w:ascii="Arial" w:hAnsi="Arial" w:cs="Arial"/>
                <w:sz w:val="18"/>
                <w:szCs w:val="18"/>
              </w:rPr>
              <w:t>Cancel</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74FFF37" w14:textId="77777777" w:rsidR="00A85E93" w:rsidRDefault="00A85E93" w:rsidP="00A85E93">
            <w:pPr>
              <w:rPr>
                <w:rFonts w:ascii="Arial" w:hAnsi="Arial" w:cs="Arial"/>
                <w:sz w:val="18"/>
                <w:szCs w:val="18"/>
              </w:rPr>
            </w:pPr>
            <w:r>
              <w:rPr>
                <w:rFonts w:ascii="Arial" w:hAnsi="Arial" w:cs="Arial"/>
                <w:sz w:val="18"/>
                <w:szCs w:val="18"/>
              </w:rPr>
              <w:t>n/a</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02FED98B" w14:textId="77777777" w:rsidR="00A85E93" w:rsidRPr="00591A71" w:rsidRDefault="00A85E93" w:rsidP="00A85E93">
            <w:pPr>
              <w:rPr>
                <w:rFonts w:ascii="Arial" w:hAnsi="Arial" w:cs="Arial"/>
                <w:sz w:val="18"/>
                <w:szCs w:val="18"/>
              </w:rPr>
            </w:pPr>
            <w:r w:rsidRPr="00591A71">
              <w:rPr>
                <w:rFonts w:ascii="Arial" w:hAnsi="Arial" w:cs="Arial"/>
                <w:sz w:val="18"/>
                <w:szCs w:val="18"/>
              </w:rPr>
              <w:t xml:space="preserve">Upon </w:t>
            </w:r>
            <w:r>
              <w:rPr>
                <w:rFonts w:ascii="Arial" w:hAnsi="Arial" w:cs="Arial"/>
                <w:sz w:val="18"/>
                <w:szCs w:val="18"/>
              </w:rPr>
              <w:t>selecting Cancel this should return the user to the “My Reports” tab.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EC66F1" w14:textId="77777777" w:rsidR="00A85E93" w:rsidRDefault="00A85E93" w:rsidP="00A85E93">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5935DCEE" w14:textId="77777777" w:rsidR="00A85E93" w:rsidRDefault="00A85E93" w:rsidP="00A85E93">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02697BD5" w14:textId="77777777" w:rsidR="00A85E93" w:rsidRDefault="00A85E93" w:rsidP="00A85E93">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23C05BB8" w14:textId="77777777" w:rsidR="00A85E93" w:rsidRDefault="00A85E93" w:rsidP="00A85E93">
            <w:pPr>
              <w:rPr>
                <w:rFonts w:ascii="Arial" w:hAnsi="Arial" w:cs="Arial"/>
                <w:sz w:val="18"/>
                <w:szCs w:val="18"/>
              </w:rPr>
            </w:pPr>
          </w:p>
        </w:tc>
      </w:tr>
      <w:tr w:rsidR="00A85E93" w:rsidRPr="00137A6D" w14:paraId="5E90A76D" w14:textId="77777777" w:rsidTr="00A85E93">
        <w:trPr>
          <w:gridAfter w:val="2"/>
          <w:wAfter w:w="2494" w:type="dxa"/>
          <w:trHeight w:val="259"/>
        </w:trPr>
        <w:tc>
          <w:tcPr>
            <w:tcW w:w="12073" w:type="dxa"/>
            <w:gridSpan w:val="6"/>
            <w:shd w:val="clear" w:color="auto" w:fill="auto"/>
          </w:tcPr>
          <w:p w14:paraId="39892D03" w14:textId="77777777" w:rsidR="00A85E93" w:rsidRPr="00137A6D" w:rsidRDefault="00A85E93" w:rsidP="00A85E93">
            <w:pPr>
              <w:rPr>
                <w:i/>
                <w:sz w:val="18"/>
                <w:szCs w:val="18"/>
              </w:rPr>
            </w:pPr>
            <w:r w:rsidRPr="00137A6D">
              <w:rPr>
                <w:i/>
                <w:sz w:val="18"/>
                <w:szCs w:val="18"/>
              </w:rPr>
              <w:t>{page footer, content available if additional page footer text is required}</w:t>
            </w:r>
          </w:p>
        </w:tc>
      </w:tr>
    </w:tbl>
    <w:p w14:paraId="7F3A7BB7" w14:textId="77777777" w:rsidR="004F5C24" w:rsidRDefault="004F5C24" w:rsidP="00AF6F0D">
      <w:pPr>
        <w:pStyle w:val="Heading4"/>
        <w:ind w:left="0" w:firstLine="0"/>
        <w:sectPr w:rsidR="004F5C24" w:rsidSect="00594509">
          <w:pgSz w:w="15840" w:h="12240" w:orient="landscape" w:code="1"/>
          <w:pgMar w:top="1797" w:right="1616" w:bottom="1797" w:left="851" w:header="567" w:footer="720" w:gutter="0"/>
          <w:cols w:space="720"/>
          <w:docGrid w:linePitch="360"/>
        </w:sectPr>
      </w:pPr>
    </w:p>
    <w:p w14:paraId="01A927AD" w14:textId="77777777" w:rsidR="00E360F4" w:rsidRDefault="00E360F4" w:rsidP="00E360F4">
      <w:pPr>
        <w:pStyle w:val="Heading4"/>
      </w:pPr>
      <w:r>
        <w:t>Manage Reports Prototype</w:t>
      </w:r>
    </w:p>
    <w:p w14:paraId="5163C5A1" w14:textId="77777777" w:rsidR="00E360F4" w:rsidRDefault="00E360F4" w:rsidP="00E360F4"/>
    <w:p w14:paraId="7BA18AA7" w14:textId="77777777" w:rsidR="00E360F4" w:rsidRPr="00E360F4" w:rsidRDefault="00094334" w:rsidP="00E360F4">
      <w:r>
        <w:rPr>
          <w:noProof/>
          <w:lang w:eastAsia="en-GB"/>
        </w:rPr>
        <w:drawing>
          <wp:inline distT="0" distB="0" distL="0" distR="0" wp14:anchorId="0FD236A6" wp14:editId="0E8725F2">
            <wp:extent cx="5175115" cy="7733490"/>
            <wp:effectExtent l="0" t="0" r="6985"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180905" cy="7742142"/>
                    </a:xfrm>
                    <a:prstGeom prst="rect">
                      <a:avLst/>
                    </a:prstGeom>
                    <a:noFill/>
                    <a:ln>
                      <a:noFill/>
                    </a:ln>
                  </pic:spPr>
                </pic:pic>
              </a:graphicData>
            </a:graphic>
          </wp:inline>
        </w:drawing>
      </w:r>
    </w:p>
    <w:p w14:paraId="7F5113D0" w14:textId="77777777" w:rsidR="004F5C24" w:rsidRDefault="00E360F4" w:rsidP="00AF6F0D">
      <w:pPr>
        <w:pStyle w:val="Heading3"/>
        <w:ind w:left="0" w:firstLine="0"/>
      </w:pPr>
      <w:r>
        <w:br w:type="page"/>
      </w:r>
      <w:bookmarkStart w:id="488" w:name="_Toc422842051"/>
      <w:r w:rsidR="004F5C24">
        <w:t>PMUC0</w:t>
      </w:r>
      <w:r w:rsidR="00C46D02">
        <w:t>25</w:t>
      </w:r>
      <w:r w:rsidR="004F5C24">
        <w:t xml:space="preserve"> – Get Report Type</w:t>
      </w:r>
      <w:bookmarkEnd w:id="488"/>
    </w:p>
    <w:p w14:paraId="6472092C" w14:textId="77777777" w:rsidR="004F5C24" w:rsidRDefault="004F5C2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4F5C24" w:rsidRPr="005D68D4" w14:paraId="7976A7CD" w14:textId="77777777" w:rsidTr="00C04061">
        <w:tc>
          <w:tcPr>
            <w:tcW w:w="9322" w:type="dxa"/>
            <w:gridSpan w:val="2"/>
            <w:shd w:val="pct20" w:color="auto" w:fill="auto"/>
          </w:tcPr>
          <w:p w14:paraId="05D6CB82" w14:textId="77777777" w:rsidR="004F5C24" w:rsidRPr="005D68D4" w:rsidRDefault="004F5C2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C46D02">
              <w:rPr>
                <w:rFonts w:ascii="Arial" w:hAnsi="Arial" w:cs="Arial"/>
                <w:b/>
                <w:bCs/>
                <w:sz w:val="18"/>
                <w:szCs w:val="18"/>
              </w:rPr>
              <w:t>25</w:t>
            </w:r>
          </w:p>
          <w:p w14:paraId="1C49EAA2" w14:textId="77777777" w:rsidR="004F5C24" w:rsidRPr="005D68D4" w:rsidRDefault="004F5C24" w:rsidP="00AF6F0D">
            <w:pPr>
              <w:rPr>
                <w:rFonts w:ascii="Arial" w:hAnsi="Arial" w:cs="Arial"/>
                <w:b/>
                <w:bCs/>
                <w:sz w:val="18"/>
                <w:szCs w:val="18"/>
              </w:rPr>
            </w:pPr>
          </w:p>
          <w:p w14:paraId="5ABB095D"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Get Report Type</w:t>
            </w:r>
          </w:p>
          <w:p w14:paraId="54631DAF" w14:textId="77777777" w:rsidR="004F5C24" w:rsidRPr="005D68D4" w:rsidRDefault="004F5C24" w:rsidP="00AF6F0D">
            <w:pPr>
              <w:rPr>
                <w:rFonts w:ascii="Arial" w:hAnsi="Arial" w:cs="Arial"/>
                <w:b/>
                <w:sz w:val="18"/>
                <w:szCs w:val="18"/>
              </w:rPr>
            </w:pPr>
          </w:p>
        </w:tc>
      </w:tr>
      <w:tr w:rsidR="004F5C24" w:rsidRPr="005D68D4" w14:paraId="01655B1C" w14:textId="77777777" w:rsidTr="00C04061">
        <w:tc>
          <w:tcPr>
            <w:tcW w:w="2093" w:type="dxa"/>
            <w:shd w:val="pct20" w:color="auto" w:fill="auto"/>
          </w:tcPr>
          <w:p w14:paraId="58104C8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Summary</w:t>
            </w:r>
          </w:p>
          <w:p w14:paraId="04547DA3" w14:textId="77777777" w:rsidR="004F5C24" w:rsidRPr="005D68D4" w:rsidRDefault="004F5C24" w:rsidP="00AF6F0D">
            <w:pPr>
              <w:rPr>
                <w:rFonts w:ascii="Arial" w:hAnsi="Arial" w:cs="Arial"/>
                <w:b/>
                <w:bCs/>
                <w:sz w:val="18"/>
                <w:szCs w:val="18"/>
              </w:rPr>
            </w:pPr>
          </w:p>
        </w:tc>
        <w:tc>
          <w:tcPr>
            <w:tcW w:w="7229" w:type="dxa"/>
            <w:shd w:val="clear" w:color="auto" w:fill="auto"/>
          </w:tcPr>
          <w:p w14:paraId="3864783C" w14:textId="77777777" w:rsidR="004F5C24" w:rsidRPr="00617512" w:rsidRDefault="004F5C24" w:rsidP="00AF6F0D">
            <w:pPr>
              <w:rPr>
                <w:rFonts w:ascii="Arial" w:hAnsi="Arial" w:cs="Arial"/>
                <w:sz w:val="18"/>
                <w:szCs w:val="18"/>
              </w:rPr>
            </w:pPr>
            <w:r w:rsidRPr="00617512">
              <w:rPr>
                <w:rFonts w:ascii="Arial" w:hAnsi="Arial" w:cs="Arial"/>
                <w:sz w:val="18"/>
                <w:szCs w:val="18"/>
              </w:rPr>
              <w:t>Function that enables the setting and retrieval of report types</w:t>
            </w:r>
          </w:p>
        </w:tc>
      </w:tr>
      <w:tr w:rsidR="004F5C24" w:rsidRPr="005D68D4" w14:paraId="0B81C0C8" w14:textId="77777777" w:rsidTr="00C04061">
        <w:tc>
          <w:tcPr>
            <w:tcW w:w="2093" w:type="dxa"/>
            <w:shd w:val="pct20" w:color="auto" w:fill="auto"/>
          </w:tcPr>
          <w:p w14:paraId="2864F55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Actor</w:t>
            </w:r>
          </w:p>
          <w:p w14:paraId="442434D0"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3C0AF5BA" w14:textId="75BD03C5" w:rsidR="004F5C24" w:rsidRPr="00617512" w:rsidRDefault="00DB2F0C" w:rsidP="00AF6F0D">
            <w:pPr>
              <w:rPr>
                <w:rFonts w:ascii="Arial" w:hAnsi="Arial" w:cs="Arial"/>
                <w:sz w:val="18"/>
                <w:szCs w:val="18"/>
              </w:rPr>
            </w:pPr>
            <w:r>
              <w:rPr>
                <w:rFonts w:ascii="Arial" w:hAnsi="Arial" w:cs="Arial"/>
                <w:sz w:val="18"/>
                <w:szCs w:val="18"/>
              </w:rPr>
              <w:t>PlanManager</w:t>
            </w:r>
            <w:r w:rsidR="004F5C24" w:rsidRPr="00617512">
              <w:rPr>
                <w:rFonts w:ascii="Arial" w:hAnsi="Arial" w:cs="Arial"/>
                <w:sz w:val="18"/>
                <w:szCs w:val="18"/>
              </w:rPr>
              <w:t xml:space="preserve"> User</w:t>
            </w:r>
          </w:p>
        </w:tc>
      </w:tr>
      <w:tr w:rsidR="004F5C24" w:rsidRPr="005D68D4" w14:paraId="44453FC9" w14:textId="77777777" w:rsidTr="00C04061">
        <w:tc>
          <w:tcPr>
            <w:tcW w:w="2093" w:type="dxa"/>
            <w:shd w:val="pct20" w:color="auto" w:fill="auto"/>
          </w:tcPr>
          <w:p w14:paraId="0BCD74D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Trigger</w:t>
            </w:r>
          </w:p>
          <w:p w14:paraId="64079705" w14:textId="77777777" w:rsidR="004F5C24" w:rsidRPr="005D68D4" w:rsidRDefault="004F5C24" w:rsidP="00AF6F0D">
            <w:pPr>
              <w:rPr>
                <w:rFonts w:ascii="Arial" w:hAnsi="Arial" w:cs="Arial"/>
                <w:b/>
                <w:bCs/>
                <w:sz w:val="18"/>
                <w:szCs w:val="18"/>
              </w:rPr>
            </w:pPr>
          </w:p>
        </w:tc>
        <w:tc>
          <w:tcPr>
            <w:tcW w:w="7229" w:type="dxa"/>
            <w:shd w:val="clear" w:color="auto" w:fill="auto"/>
          </w:tcPr>
          <w:p w14:paraId="123988E4" w14:textId="77777777" w:rsidR="004F5C24" w:rsidRPr="00617512" w:rsidRDefault="004F5C24" w:rsidP="00AF6F0D">
            <w:pPr>
              <w:rPr>
                <w:rFonts w:ascii="Arial" w:hAnsi="Arial" w:cs="Arial"/>
                <w:sz w:val="18"/>
                <w:szCs w:val="18"/>
              </w:rPr>
            </w:pPr>
            <w:r w:rsidRPr="00617512">
              <w:rPr>
                <w:rFonts w:ascii="Arial" w:hAnsi="Arial" w:cs="Arial"/>
                <w:sz w:val="18"/>
                <w:szCs w:val="18"/>
              </w:rPr>
              <w:t>PMUC0</w:t>
            </w:r>
            <w:r w:rsidR="00C46D02">
              <w:rPr>
                <w:rFonts w:ascii="Arial" w:hAnsi="Arial" w:cs="Arial"/>
                <w:sz w:val="18"/>
                <w:szCs w:val="18"/>
              </w:rPr>
              <w:t>24</w:t>
            </w:r>
            <w:r w:rsidRPr="00617512">
              <w:rPr>
                <w:rFonts w:ascii="Arial" w:hAnsi="Arial" w:cs="Arial"/>
                <w:sz w:val="18"/>
                <w:szCs w:val="18"/>
              </w:rPr>
              <w:t xml:space="preserve"> – </w:t>
            </w:r>
            <w:r>
              <w:rPr>
                <w:rFonts w:ascii="Arial" w:hAnsi="Arial" w:cs="Arial"/>
                <w:sz w:val="18"/>
                <w:szCs w:val="18"/>
              </w:rPr>
              <w:t>Manage Reports</w:t>
            </w:r>
          </w:p>
        </w:tc>
      </w:tr>
      <w:tr w:rsidR="004F5C24" w:rsidRPr="005D68D4" w14:paraId="3C42E547" w14:textId="77777777" w:rsidTr="00C04061">
        <w:tc>
          <w:tcPr>
            <w:tcW w:w="2093" w:type="dxa"/>
            <w:shd w:val="pct20" w:color="auto" w:fill="auto"/>
          </w:tcPr>
          <w:p w14:paraId="2FACDB4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Pre- conditions</w:t>
            </w:r>
          </w:p>
          <w:p w14:paraId="156459A2"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45CF497C" w14:textId="77777777" w:rsidR="004F5C24" w:rsidRPr="00617512" w:rsidRDefault="004F5C24" w:rsidP="00AF6F0D">
            <w:pPr>
              <w:rPr>
                <w:rFonts w:ascii="Arial" w:hAnsi="Arial" w:cs="Arial"/>
                <w:sz w:val="18"/>
                <w:szCs w:val="18"/>
              </w:rPr>
            </w:pPr>
            <w:r w:rsidRPr="00617512">
              <w:rPr>
                <w:rFonts w:ascii="Arial" w:hAnsi="Arial" w:cs="Arial"/>
                <w:sz w:val="18"/>
                <w:szCs w:val="18"/>
              </w:rPr>
              <w:t xml:space="preserve">User has logged into Report Manager and selected the </w:t>
            </w:r>
            <w:r>
              <w:rPr>
                <w:rFonts w:ascii="Arial" w:hAnsi="Arial" w:cs="Arial"/>
                <w:sz w:val="18"/>
                <w:szCs w:val="18"/>
              </w:rPr>
              <w:t>Manage</w:t>
            </w:r>
            <w:r w:rsidRPr="00617512">
              <w:rPr>
                <w:rFonts w:ascii="Arial" w:hAnsi="Arial" w:cs="Arial"/>
                <w:sz w:val="18"/>
                <w:szCs w:val="18"/>
              </w:rPr>
              <w:t xml:space="preserve"> Report option</w:t>
            </w:r>
          </w:p>
        </w:tc>
      </w:tr>
      <w:tr w:rsidR="004F5C24" w:rsidRPr="005D68D4" w14:paraId="6C7F72E2" w14:textId="77777777" w:rsidTr="00C04061">
        <w:tc>
          <w:tcPr>
            <w:tcW w:w="2093" w:type="dxa"/>
            <w:shd w:val="pct20" w:color="auto" w:fill="auto"/>
          </w:tcPr>
          <w:p w14:paraId="6D62965A"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Post –conditions</w:t>
            </w:r>
          </w:p>
          <w:p w14:paraId="7A2EF86C" w14:textId="77777777" w:rsidR="004F5C24" w:rsidRPr="005D68D4" w:rsidRDefault="004F5C24" w:rsidP="00AF6F0D">
            <w:pPr>
              <w:rPr>
                <w:rFonts w:ascii="Arial" w:hAnsi="Arial" w:cs="Arial"/>
                <w:b/>
                <w:bCs/>
                <w:sz w:val="18"/>
                <w:szCs w:val="18"/>
              </w:rPr>
            </w:pPr>
          </w:p>
        </w:tc>
        <w:tc>
          <w:tcPr>
            <w:tcW w:w="7229" w:type="dxa"/>
            <w:shd w:val="clear" w:color="auto" w:fill="auto"/>
          </w:tcPr>
          <w:p w14:paraId="76FD3FA4" w14:textId="77777777" w:rsidR="004F5C24" w:rsidRPr="00617512" w:rsidRDefault="004F5C24" w:rsidP="00AF6F0D">
            <w:pPr>
              <w:rPr>
                <w:rFonts w:ascii="Arial" w:hAnsi="Arial" w:cs="Arial"/>
                <w:sz w:val="18"/>
                <w:szCs w:val="18"/>
              </w:rPr>
            </w:pPr>
            <w:r w:rsidRPr="00617512">
              <w:rPr>
                <w:rFonts w:ascii="Arial" w:hAnsi="Arial" w:cs="Arial"/>
                <w:sz w:val="18"/>
                <w:szCs w:val="18"/>
              </w:rPr>
              <w:t>User has selected a report type</w:t>
            </w:r>
          </w:p>
        </w:tc>
      </w:tr>
      <w:tr w:rsidR="004F5C24" w:rsidRPr="005D68D4" w14:paraId="1317CCCD" w14:textId="77777777" w:rsidTr="00C04061">
        <w:tc>
          <w:tcPr>
            <w:tcW w:w="2093" w:type="dxa"/>
            <w:shd w:val="pct20" w:color="auto" w:fill="auto"/>
          </w:tcPr>
          <w:p w14:paraId="70672F2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4187D589" w14:textId="77777777" w:rsidR="004F5C24" w:rsidRPr="00617512" w:rsidRDefault="004F5C24" w:rsidP="00AF6F0D">
            <w:pPr>
              <w:rPr>
                <w:rFonts w:ascii="Arial" w:hAnsi="Arial" w:cs="Arial"/>
                <w:sz w:val="18"/>
                <w:szCs w:val="18"/>
              </w:rPr>
            </w:pPr>
            <w:r w:rsidRPr="00617512">
              <w:rPr>
                <w:rFonts w:ascii="Arial" w:hAnsi="Arial" w:cs="Arial"/>
                <w:sz w:val="18"/>
                <w:szCs w:val="18"/>
              </w:rPr>
              <w:t>Adhoc</w:t>
            </w:r>
          </w:p>
        </w:tc>
      </w:tr>
      <w:tr w:rsidR="004F5C24" w:rsidRPr="005D68D4" w14:paraId="36BD9B81" w14:textId="77777777" w:rsidTr="00C04061">
        <w:tc>
          <w:tcPr>
            <w:tcW w:w="2093" w:type="dxa"/>
            <w:shd w:val="pct20" w:color="auto" w:fill="auto"/>
          </w:tcPr>
          <w:p w14:paraId="13189AC2"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Basic Course of Action</w:t>
            </w:r>
          </w:p>
          <w:p w14:paraId="31F5C67D" w14:textId="77777777" w:rsidR="004F5C24" w:rsidRPr="005D68D4" w:rsidRDefault="004F5C24" w:rsidP="00AF6F0D">
            <w:pPr>
              <w:rPr>
                <w:rFonts w:ascii="Arial" w:hAnsi="Arial" w:cs="Arial"/>
                <w:b/>
                <w:bCs/>
                <w:sz w:val="18"/>
                <w:szCs w:val="18"/>
              </w:rPr>
            </w:pPr>
          </w:p>
          <w:p w14:paraId="3CCC8439" w14:textId="77777777" w:rsidR="004F5C24" w:rsidRPr="005D68D4" w:rsidRDefault="004F5C24" w:rsidP="00AF6F0D">
            <w:pPr>
              <w:rPr>
                <w:rFonts w:ascii="Arial" w:hAnsi="Arial" w:cs="Arial"/>
                <w:b/>
                <w:bCs/>
                <w:sz w:val="18"/>
                <w:szCs w:val="18"/>
              </w:rPr>
            </w:pPr>
          </w:p>
        </w:tc>
        <w:tc>
          <w:tcPr>
            <w:tcW w:w="7229" w:type="dxa"/>
            <w:shd w:val="clear" w:color="auto" w:fill="auto"/>
          </w:tcPr>
          <w:p w14:paraId="0CF95E3E" w14:textId="77777777" w:rsidR="004F5C24" w:rsidRDefault="004F5C24" w:rsidP="004E06BD">
            <w:pPr>
              <w:numPr>
                <w:ilvl w:val="0"/>
                <w:numId w:val="59"/>
              </w:numPr>
              <w:rPr>
                <w:rFonts w:ascii="Arial" w:hAnsi="Arial" w:cs="Arial"/>
                <w:sz w:val="18"/>
                <w:szCs w:val="18"/>
              </w:rPr>
            </w:pPr>
            <w:r>
              <w:rPr>
                <w:rFonts w:ascii="Arial" w:hAnsi="Arial" w:cs="Arial"/>
                <w:sz w:val="18"/>
                <w:szCs w:val="18"/>
              </w:rPr>
              <w:t>The system displays the Report Manager Home (My Reports) screen</w:t>
            </w:r>
          </w:p>
          <w:p w14:paraId="55A13AB4" w14:textId="77777777" w:rsidR="004F5C24" w:rsidRDefault="004F5C24" w:rsidP="004E06BD">
            <w:pPr>
              <w:numPr>
                <w:ilvl w:val="0"/>
                <w:numId w:val="59"/>
              </w:numPr>
              <w:rPr>
                <w:rFonts w:ascii="Arial" w:hAnsi="Arial" w:cs="Arial"/>
                <w:sz w:val="18"/>
                <w:szCs w:val="18"/>
              </w:rPr>
            </w:pPr>
            <w:r>
              <w:rPr>
                <w:rFonts w:ascii="Arial" w:hAnsi="Arial" w:cs="Arial"/>
                <w:sz w:val="18"/>
                <w:szCs w:val="18"/>
              </w:rPr>
              <w:t>The user navigates to the “Manage Reports” tab</w:t>
            </w:r>
          </w:p>
          <w:p w14:paraId="2555DE7D" w14:textId="77777777" w:rsidR="004F5C24" w:rsidRDefault="004F5C24" w:rsidP="004E06BD">
            <w:pPr>
              <w:numPr>
                <w:ilvl w:val="0"/>
                <w:numId w:val="59"/>
              </w:numPr>
              <w:rPr>
                <w:rFonts w:ascii="Arial" w:hAnsi="Arial" w:cs="Arial"/>
                <w:sz w:val="18"/>
                <w:szCs w:val="18"/>
              </w:rPr>
            </w:pPr>
            <w:r>
              <w:rPr>
                <w:rFonts w:ascii="Arial" w:hAnsi="Arial" w:cs="Arial"/>
                <w:sz w:val="18"/>
                <w:szCs w:val="18"/>
              </w:rPr>
              <w:t>The system displays the “Manage Reports” tab</w:t>
            </w:r>
          </w:p>
          <w:p w14:paraId="6A4525BE" w14:textId="77777777" w:rsidR="004F5C24" w:rsidRDefault="004F5C24" w:rsidP="004E06BD">
            <w:pPr>
              <w:numPr>
                <w:ilvl w:val="0"/>
                <w:numId w:val="59"/>
              </w:numPr>
              <w:rPr>
                <w:rFonts w:ascii="Arial" w:hAnsi="Arial" w:cs="Arial"/>
                <w:sz w:val="18"/>
                <w:szCs w:val="18"/>
              </w:rPr>
            </w:pPr>
            <w:r w:rsidRPr="00C540AA">
              <w:rPr>
                <w:rFonts w:ascii="Arial" w:hAnsi="Arial" w:cs="Arial"/>
                <w:sz w:val="18"/>
                <w:szCs w:val="18"/>
              </w:rPr>
              <w:t>The user chooses the “Select a Report Type” drop down list</w:t>
            </w:r>
          </w:p>
          <w:p w14:paraId="79C5DD09" w14:textId="77777777" w:rsidR="004F5C24" w:rsidRPr="00C540AA" w:rsidRDefault="004F5C24" w:rsidP="004E06BD">
            <w:pPr>
              <w:numPr>
                <w:ilvl w:val="0"/>
                <w:numId w:val="59"/>
              </w:numPr>
              <w:rPr>
                <w:rFonts w:ascii="Arial" w:hAnsi="Arial" w:cs="Arial"/>
                <w:sz w:val="18"/>
                <w:szCs w:val="18"/>
              </w:rPr>
            </w:pPr>
            <w:r w:rsidRPr="00C540AA">
              <w:rPr>
                <w:rFonts w:ascii="Arial" w:hAnsi="Arial" w:cs="Arial"/>
                <w:sz w:val="18"/>
                <w:szCs w:val="18"/>
              </w:rPr>
              <w:t>The system displays a list of reports types available</w:t>
            </w:r>
          </w:p>
        </w:tc>
      </w:tr>
      <w:tr w:rsidR="004F5C24" w:rsidRPr="005D68D4" w14:paraId="35959B77" w14:textId="77777777" w:rsidTr="00C04061">
        <w:tc>
          <w:tcPr>
            <w:tcW w:w="2093" w:type="dxa"/>
            <w:shd w:val="pct20" w:color="auto" w:fill="auto"/>
          </w:tcPr>
          <w:p w14:paraId="230379CF"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Alternate scenario extensions</w:t>
            </w:r>
          </w:p>
          <w:p w14:paraId="5764BAC9" w14:textId="77777777" w:rsidR="004F5C24" w:rsidRPr="005D68D4" w:rsidRDefault="004F5C24" w:rsidP="00AF6F0D">
            <w:pPr>
              <w:rPr>
                <w:rFonts w:ascii="Arial" w:hAnsi="Arial" w:cs="Arial"/>
                <w:b/>
                <w:bCs/>
                <w:sz w:val="18"/>
                <w:szCs w:val="18"/>
              </w:rPr>
            </w:pPr>
          </w:p>
          <w:p w14:paraId="4E5EA0E3" w14:textId="77777777" w:rsidR="004F5C24" w:rsidRPr="005D68D4" w:rsidRDefault="004F5C24" w:rsidP="00AF6F0D">
            <w:pPr>
              <w:rPr>
                <w:rFonts w:ascii="Arial" w:hAnsi="Arial" w:cs="Arial"/>
                <w:b/>
                <w:bCs/>
                <w:sz w:val="18"/>
                <w:szCs w:val="18"/>
              </w:rPr>
            </w:pPr>
          </w:p>
        </w:tc>
        <w:tc>
          <w:tcPr>
            <w:tcW w:w="7229" w:type="dxa"/>
            <w:shd w:val="clear" w:color="auto" w:fill="auto"/>
          </w:tcPr>
          <w:p w14:paraId="1F4F0593" w14:textId="77777777" w:rsidR="004F5C24" w:rsidRPr="00617512" w:rsidRDefault="008C303D" w:rsidP="008C303D">
            <w:pPr>
              <w:rPr>
                <w:rFonts w:ascii="Arial" w:hAnsi="Arial" w:cs="Arial"/>
                <w:sz w:val="18"/>
                <w:szCs w:val="18"/>
              </w:rPr>
            </w:pPr>
            <w:r>
              <w:rPr>
                <w:rFonts w:ascii="Arial" w:hAnsi="Arial" w:cs="Arial"/>
                <w:sz w:val="18"/>
                <w:szCs w:val="18"/>
              </w:rPr>
              <w:t>If a user is editing an existing Report then they should not be prompted or allowed to change the report type</w:t>
            </w:r>
          </w:p>
        </w:tc>
      </w:tr>
      <w:tr w:rsidR="004F5C24" w:rsidRPr="005D68D4" w14:paraId="751AB29F" w14:textId="77777777" w:rsidTr="00C04061">
        <w:trPr>
          <w:trHeight w:val="683"/>
        </w:trPr>
        <w:tc>
          <w:tcPr>
            <w:tcW w:w="2093" w:type="dxa"/>
            <w:shd w:val="pct20" w:color="auto" w:fill="auto"/>
          </w:tcPr>
          <w:p w14:paraId="4779ED8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Business Logic/ Rules/ Supplementary Info</w:t>
            </w:r>
          </w:p>
          <w:p w14:paraId="2B9986CB" w14:textId="77777777" w:rsidR="004F5C24" w:rsidRPr="005D68D4" w:rsidRDefault="004F5C24" w:rsidP="00AF6F0D">
            <w:pPr>
              <w:rPr>
                <w:rFonts w:ascii="Arial" w:hAnsi="Arial" w:cs="Arial"/>
                <w:b/>
                <w:bCs/>
                <w:sz w:val="18"/>
                <w:szCs w:val="18"/>
              </w:rPr>
            </w:pPr>
          </w:p>
        </w:tc>
        <w:tc>
          <w:tcPr>
            <w:tcW w:w="7229" w:type="dxa"/>
            <w:shd w:val="clear" w:color="auto" w:fill="auto"/>
          </w:tcPr>
          <w:p w14:paraId="3BD4E92C" w14:textId="25D3AF61" w:rsidR="004F5C24" w:rsidRPr="00C91AB4" w:rsidRDefault="004F5C24" w:rsidP="004E06BD">
            <w:pPr>
              <w:pStyle w:val="ListParagraph"/>
              <w:numPr>
                <w:ilvl w:val="0"/>
                <w:numId w:val="161"/>
              </w:numPr>
              <w:rPr>
                <w:rFonts w:cs="Arial"/>
                <w:sz w:val="18"/>
                <w:szCs w:val="18"/>
                <w:u w:val="single"/>
              </w:rPr>
            </w:pPr>
            <w:r w:rsidRPr="00C91AB4">
              <w:rPr>
                <w:rFonts w:cs="Arial"/>
                <w:sz w:val="18"/>
                <w:szCs w:val="18"/>
                <w:u w:val="single"/>
              </w:rPr>
              <w:t xml:space="preserve">Report Type </w:t>
            </w:r>
          </w:p>
          <w:p w14:paraId="72020523" w14:textId="77777777" w:rsidR="004F5C24" w:rsidRDefault="004F5C24" w:rsidP="00AF6F0D">
            <w:pPr>
              <w:rPr>
                <w:rFonts w:ascii="Arial" w:hAnsi="Arial" w:cs="Arial"/>
                <w:sz w:val="18"/>
                <w:szCs w:val="18"/>
              </w:rPr>
            </w:pPr>
            <w:r>
              <w:rPr>
                <w:rFonts w:ascii="Arial" w:hAnsi="Arial" w:cs="Arial"/>
                <w:sz w:val="18"/>
                <w:szCs w:val="18"/>
              </w:rPr>
              <w:t>A report type will allow the system to have some control over the types of data that the user can filter on and the data items that can be displayed on the report output as well as the developers being able to more closely target the areas where the data needs to be retrieved from.</w:t>
            </w:r>
          </w:p>
          <w:p w14:paraId="528C0CD8" w14:textId="77777777" w:rsidR="004F5C24" w:rsidRDefault="004F5C24" w:rsidP="00AF6F0D">
            <w:pPr>
              <w:rPr>
                <w:rFonts w:ascii="Arial" w:hAnsi="Arial" w:cs="Arial"/>
                <w:sz w:val="18"/>
                <w:szCs w:val="18"/>
              </w:rPr>
            </w:pPr>
          </w:p>
          <w:p w14:paraId="61D5A17E" w14:textId="77777777" w:rsidR="004F5C24" w:rsidRDefault="004F5C24" w:rsidP="00AF6F0D">
            <w:pPr>
              <w:rPr>
                <w:rFonts w:ascii="Arial" w:hAnsi="Arial" w:cs="Arial"/>
                <w:sz w:val="18"/>
                <w:szCs w:val="18"/>
              </w:rPr>
            </w:pPr>
            <w:r>
              <w:rPr>
                <w:rFonts w:ascii="Arial" w:hAnsi="Arial" w:cs="Arial"/>
                <w:sz w:val="18"/>
                <w:szCs w:val="18"/>
              </w:rPr>
              <w:t>The report types are as follows:</w:t>
            </w:r>
          </w:p>
          <w:p w14:paraId="5BA1559C" w14:textId="77777777" w:rsidR="00C03B62" w:rsidRDefault="00C03B62" w:rsidP="00AF6F0D">
            <w:pPr>
              <w:rPr>
                <w:rFonts w:ascii="Arial" w:hAnsi="Arial" w:cs="Arial"/>
                <w:sz w:val="18"/>
                <w:szCs w:val="18"/>
              </w:rPr>
            </w:pPr>
          </w:p>
          <w:p w14:paraId="575E1EA8" w14:textId="44B554F6" w:rsidR="00C03B62" w:rsidRDefault="003B2D50" w:rsidP="004E06BD">
            <w:pPr>
              <w:numPr>
                <w:ilvl w:val="0"/>
                <w:numId w:val="16"/>
              </w:numPr>
              <w:rPr>
                <w:rFonts w:ascii="Arial" w:hAnsi="Arial" w:cs="Arial"/>
                <w:sz w:val="18"/>
                <w:szCs w:val="18"/>
              </w:rPr>
            </w:pPr>
            <w:r>
              <w:rPr>
                <w:rFonts w:ascii="Arial" w:hAnsi="Arial" w:cs="Arial"/>
                <w:sz w:val="18"/>
                <w:szCs w:val="18"/>
              </w:rPr>
              <w:t>User</w:t>
            </w:r>
            <w:r w:rsidR="00C03B62" w:rsidRPr="0098428C">
              <w:rPr>
                <w:rFonts w:ascii="Arial" w:hAnsi="Arial" w:cs="Arial"/>
                <w:sz w:val="18"/>
                <w:szCs w:val="18"/>
              </w:rPr>
              <w:t xml:space="preserve"> (Full Control/</w:t>
            </w:r>
            <w:r w:rsidR="00C03B62">
              <w:rPr>
                <w:rFonts w:ascii="Arial" w:hAnsi="Arial" w:cs="Arial"/>
                <w:sz w:val="18"/>
                <w:szCs w:val="18"/>
              </w:rPr>
              <w:t>Read/</w:t>
            </w:r>
            <w:r w:rsidR="00C03B62" w:rsidRPr="0098428C">
              <w:rPr>
                <w:rFonts w:ascii="Arial" w:hAnsi="Arial" w:cs="Arial"/>
                <w:sz w:val="18"/>
                <w:szCs w:val="18"/>
              </w:rPr>
              <w:t>Deny)</w:t>
            </w:r>
          </w:p>
          <w:p w14:paraId="50CAFCD4" w14:textId="77777777" w:rsidR="00C03B62" w:rsidRDefault="00C03B62" w:rsidP="004E06BD">
            <w:pPr>
              <w:numPr>
                <w:ilvl w:val="0"/>
                <w:numId w:val="16"/>
              </w:numPr>
              <w:rPr>
                <w:rFonts w:ascii="Arial" w:hAnsi="Arial" w:cs="Arial"/>
                <w:sz w:val="18"/>
                <w:szCs w:val="18"/>
              </w:rPr>
            </w:pPr>
            <w:r>
              <w:rPr>
                <w:rFonts w:ascii="Arial" w:hAnsi="Arial" w:cs="Arial"/>
                <w:sz w:val="18"/>
                <w:szCs w:val="18"/>
              </w:rPr>
              <w:t xml:space="preserve">Statistical </w:t>
            </w:r>
            <w:r w:rsidRPr="0098428C">
              <w:rPr>
                <w:rFonts w:ascii="Arial" w:hAnsi="Arial" w:cs="Arial"/>
                <w:sz w:val="18"/>
                <w:szCs w:val="18"/>
              </w:rPr>
              <w:t>(Full Control/Deny)</w:t>
            </w:r>
          </w:p>
          <w:p w14:paraId="16523D24" w14:textId="77777777" w:rsidR="00C03B62" w:rsidRDefault="00C03B62" w:rsidP="004E06BD">
            <w:pPr>
              <w:numPr>
                <w:ilvl w:val="0"/>
                <w:numId w:val="16"/>
              </w:numPr>
              <w:rPr>
                <w:rFonts w:ascii="Arial" w:hAnsi="Arial" w:cs="Arial"/>
                <w:sz w:val="18"/>
                <w:szCs w:val="18"/>
              </w:rPr>
            </w:pPr>
            <w:r>
              <w:rPr>
                <w:rFonts w:ascii="Arial" w:hAnsi="Arial" w:cs="Arial"/>
                <w:sz w:val="18"/>
                <w:szCs w:val="18"/>
              </w:rPr>
              <w:t xml:space="preserve">Contribution </w:t>
            </w:r>
            <w:r w:rsidRPr="0098428C">
              <w:rPr>
                <w:rFonts w:ascii="Arial" w:hAnsi="Arial" w:cs="Arial"/>
                <w:sz w:val="18"/>
                <w:szCs w:val="18"/>
              </w:rPr>
              <w:t>(Full Control/Deny)</w:t>
            </w:r>
          </w:p>
          <w:p w14:paraId="6C0045AC" w14:textId="77777777" w:rsidR="00C03B62" w:rsidRDefault="00C03B62" w:rsidP="004E06BD">
            <w:pPr>
              <w:numPr>
                <w:ilvl w:val="0"/>
                <w:numId w:val="16"/>
              </w:numPr>
              <w:rPr>
                <w:rFonts w:ascii="Arial" w:hAnsi="Arial" w:cs="Arial"/>
                <w:sz w:val="18"/>
                <w:szCs w:val="18"/>
              </w:rPr>
            </w:pPr>
            <w:r>
              <w:rPr>
                <w:rFonts w:ascii="Arial" w:hAnsi="Arial" w:cs="Arial"/>
                <w:sz w:val="18"/>
                <w:szCs w:val="18"/>
              </w:rPr>
              <w:t xml:space="preserve">Fund </w:t>
            </w:r>
            <w:r w:rsidRPr="0098428C">
              <w:rPr>
                <w:rFonts w:ascii="Arial" w:hAnsi="Arial" w:cs="Arial"/>
                <w:sz w:val="18"/>
                <w:szCs w:val="18"/>
              </w:rPr>
              <w:t>(Full Control/Deny)</w:t>
            </w:r>
          </w:p>
          <w:p w14:paraId="617DCF25" w14:textId="77777777" w:rsidR="00C03B62" w:rsidRDefault="00C03B62" w:rsidP="004E06BD">
            <w:pPr>
              <w:numPr>
                <w:ilvl w:val="0"/>
                <w:numId w:val="16"/>
              </w:numPr>
              <w:rPr>
                <w:rFonts w:ascii="Arial" w:hAnsi="Arial" w:cs="Arial"/>
                <w:sz w:val="18"/>
                <w:szCs w:val="18"/>
              </w:rPr>
            </w:pPr>
            <w:r>
              <w:rPr>
                <w:rFonts w:ascii="Arial" w:hAnsi="Arial" w:cs="Arial"/>
                <w:sz w:val="18"/>
                <w:szCs w:val="18"/>
              </w:rPr>
              <w:t xml:space="preserve">Transactional </w:t>
            </w:r>
            <w:r w:rsidRPr="0098428C">
              <w:rPr>
                <w:rFonts w:ascii="Arial" w:hAnsi="Arial" w:cs="Arial"/>
                <w:sz w:val="18"/>
                <w:szCs w:val="18"/>
              </w:rPr>
              <w:t>(Full Control/Deny)</w:t>
            </w:r>
          </w:p>
          <w:p w14:paraId="32809B6E" w14:textId="77777777" w:rsidR="00C03B62" w:rsidRDefault="00C03B62" w:rsidP="004E06BD">
            <w:pPr>
              <w:numPr>
                <w:ilvl w:val="0"/>
                <w:numId w:val="16"/>
              </w:numPr>
              <w:rPr>
                <w:rFonts w:ascii="Arial" w:hAnsi="Arial" w:cs="Arial"/>
                <w:sz w:val="18"/>
                <w:szCs w:val="18"/>
              </w:rPr>
            </w:pPr>
            <w:r w:rsidRPr="0098428C">
              <w:rPr>
                <w:rFonts w:ascii="Arial" w:hAnsi="Arial" w:cs="Arial"/>
                <w:sz w:val="18"/>
                <w:szCs w:val="18"/>
              </w:rPr>
              <w:t>SL</w:t>
            </w:r>
            <w:r>
              <w:rPr>
                <w:rFonts w:ascii="Arial" w:hAnsi="Arial" w:cs="Arial"/>
                <w:sz w:val="18"/>
                <w:szCs w:val="18"/>
              </w:rPr>
              <w:t xml:space="preserve">A </w:t>
            </w:r>
            <w:r w:rsidRPr="0098428C">
              <w:rPr>
                <w:rFonts w:ascii="Arial" w:hAnsi="Arial" w:cs="Arial"/>
                <w:sz w:val="18"/>
                <w:szCs w:val="18"/>
              </w:rPr>
              <w:t>(Full Control/Deny)</w:t>
            </w:r>
          </w:p>
          <w:p w14:paraId="0AD78E66" w14:textId="77777777" w:rsidR="00C03B62" w:rsidRDefault="00C03B62" w:rsidP="004E06BD">
            <w:pPr>
              <w:numPr>
                <w:ilvl w:val="0"/>
                <w:numId w:val="16"/>
              </w:numPr>
              <w:rPr>
                <w:rFonts w:ascii="Arial" w:hAnsi="Arial" w:cs="Arial"/>
                <w:sz w:val="18"/>
                <w:szCs w:val="18"/>
              </w:rPr>
            </w:pPr>
            <w:r>
              <w:rPr>
                <w:rFonts w:ascii="Arial" w:hAnsi="Arial" w:cs="Arial"/>
                <w:sz w:val="18"/>
                <w:szCs w:val="18"/>
              </w:rPr>
              <w:t xml:space="preserve">TP Usage </w:t>
            </w:r>
            <w:r w:rsidRPr="0098428C">
              <w:rPr>
                <w:rFonts w:ascii="Arial" w:hAnsi="Arial" w:cs="Arial"/>
                <w:sz w:val="18"/>
                <w:szCs w:val="18"/>
              </w:rPr>
              <w:t>(Full Control/Deny)</w:t>
            </w:r>
          </w:p>
          <w:p w14:paraId="0A7EA4D1" w14:textId="5B242CC0" w:rsidR="00C03B62" w:rsidRDefault="003B2D50" w:rsidP="004E06BD">
            <w:pPr>
              <w:numPr>
                <w:ilvl w:val="0"/>
                <w:numId w:val="16"/>
              </w:numPr>
              <w:rPr>
                <w:rFonts w:ascii="Arial" w:hAnsi="Arial" w:cs="Arial"/>
                <w:sz w:val="18"/>
                <w:szCs w:val="18"/>
              </w:rPr>
            </w:pPr>
            <w:r>
              <w:rPr>
                <w:rFonts w:ascii="Arial" w:hAnsi="Arial" w:cs="Arial"/>
                <w:sz w:val="18"/>
                <w:szCs w:val="18"/>
              </w:rPr>
              <w:t>User</w:t>
            </w:r>
            <w:r w:rsidR="00C03B62">
              <w:rPr>
                <w:rFonts w:ascii="Arial" w:hAnsi="Arial" w:cs="Arial"/>
                <w:sz w:val="18"/>
                <w:szCs w:val="18"/>
              </w:rPr>
              <w:t xml:space="preserve"> + Statistical </w:t>
            </w:r>
            <w:r w:rsidR="00C03B62" w:rsidRPr="0098428C">
              <w:rPr>
                <w:rFonts w:ascii="Arial" w:hAnsi="Arial" w:cs="Arial"/>
                <w:sz w:val="18"/>
                <w:szCs w:val="18"/>
              </w:rPr>
              <w:t>(Full Control</w:t>
            </w:r>
            <w:r w:rsidR="00C03B62">
              <w:rPr>
                <w:rFonts w:ascii="Arial" w:hAnsi="Arial" w:cs="Arial"/>
                <w:sz w:val="18"/>
                <w:szCs w:val="18"/>
              </w:rPr>
              <w:t>/Read</w:t>
            </w:r>
            <w:r w:rsidR="00C03B62" w:rsidRPr="0098428C">
              <w:rPr>
                <w:rFonts w:ascii="Arial" w:hAnsi="Arial" w:cs="Arial"/>
                <w:sz w:val="18"/>
                <w:szCs w:val="18"/>
              </w:rPr>
              <w:t>/Deny)</w:t>
            </w:r>
          </w:p>
          <w:p w14:paraId="37859D86" w14:textId="42BE137D" w:rsidR="00C03B62" w:rsidRDefault="003B2D50" w:rsidP="004E06BD">
            <w:pPr>
              <w:numPr>
                <w:ilvl w:val="0"/>
                <w:numId w:val="16"/>
              </w:numPr>
              <w:rPr>
                <w:rFonts w:ascii="Arial" w:hAnsi="Arial" w:cs="Arial"/>
                <w:sz w:val="18"/>
                <w:szCs w:val="18"/>
              </w:rPr>
            </w:pPr>
            <w:r>
              <w:rPr>
                <w:rFonts w:ascii="Arial" w:hAnsi="Arial" w:cs="Arial"/>
                <w:sz w:val="18"/>
                <w:szCs w:val="18"/>
              </w:rPr>
              <w:t>User</w:t>
            </w:r>
            <w:r w:rsidR="00C03B62">
              <w:rPr>
                <w:rFonts w:ascii="Arial" w:hAnsi="Arial" w:cs="Arial"/>
                <w:sz w:val="18"/>
                <w:szCs w:val="18"/>
              </w:rPr>
              <w:t xml:space="preserve"> + Contribution </w:t>
            </w:r>
            <w:r w:rsidR="00C03B62" w:rsidRPr="0098428C">
              <w:rPr>
                <w:rFonts w:ascii="Arial" w:hAnsi="Arial" w:cs="Arial"/>
                <w:sz w:val="18"/>
                <w:szCs w:val="18"/>
              </w:rPr>
              <w:t>(Full Control/Deny)</w:t>
            </w:r>
          </w:p>
          <w:p w14:paraId="1BF8EEFB" w14:textId="0C7BC5BD" w:rsidR="00C03B62" w:rsidRDefault="003B2D50" w:rsidP="004E06BD">
            <w:pPr>
              <w:numPr>
                <w:ilvl w:val="0"/>
                <w:numId w:val="16"/>
              </w:numPr>
              <w:rPr>
                <w:rFonts w:ascii="Arial" w:hAnsi="Arial" w:cs="Arial"/>
                <w:sz w:val="18"/>
                <w:szCs w:val="18"/>
              </w:rPr>
            </w:pPr>
            <w:r>
              <w:rPr>
                <w:rFonts w:ascii="Arial" w:hAnsi="Arial" w:cs="Arial"/>
                <w:sz w:val="18"/>
                <w:szCs w:val="18"/>
              </w:rPr>
              <w:t>User</w:t>
            </w:r>
            <w:r w:rsidR="00C03B62">
              <w:rPr>
                <w:rFonts w:ascii="Arial" w:hAnsi="Arial" w:cs="Arial"/>
                <w:sz w:val="18"/>
                <w:szCs w:val="18"/>
              </w:rPr>
              <w:t xml:space="preserve"> + Fund </w:t>
            </w:r>
            <w:r w:rsidR="00C03B62" w:rsidRPr="0098428C">
              <w:rPr>
                <w:rFonts w:ascii="Arial" w:hAnsi="Arial" w:cs="Arial"/>
                <w:sz w:val="18"/>
                <w:szCs w:val="18"/>
              </w:rPr>
              <w:t>(Full Control/Deny)</w:t>
            </w:r>
          </w:p>
          <w:p w14:paraId="37F4C9BB" w14:textId="3836EE7E" w:rsidR="00C03B62" w:rsidRDefault="003B2D50" w:rsidP="004E06BD">
            <w:pPr>
              <w:numPr>
                <w:ilvl w:val="0"/>
                <w:numId w:val="16"/>
              </w:numPr>
              <w:rPr>
                <w:rFonts w:ascii="Arial" w:hAnsi="Arial" w:cs="Arial"/>
                <w:sz w:val="18"/>
                <w:szCs w:val="18"/>
              </w:rPr>
            </w:pPr>
            <w:r>
              <w:rPr>
                <w:rFonts w:ascii="Arial" w:hAnsi="Arial" w:cs="Arial"/>
                <w:sz w:val="18"/>
                <w:szCs w:val="18"/>
              </w:rPr>
              <w:t>User</w:t>
            </w:r>
            <w:r w:rsidR="00C03B62">
              <w:rPr>
                <w:rFonts w:ascii="Arial" w:hAnsi="Arial" w:cs="Arial"/>
                <w:sz w:val="18"/>
                <w:szCs w:val="18"/>
              </w:rPr>
              <w:t xml:space="preserve"> + Transactional </w:t>
            </w:r>
            <w:r w:rsidR="00C03B62" w:rsidRPr="0098428C">
              <w:rPr>
                <w:rFonts w:ascii="Arial" w:hAnsi="Arial" w:cs="Arial"/>
                <w:sz w:val="18"/>
                <w:szCs w:val="18"/>
              </w:rPr>
              <w:t>(Full Control/Deny)</w:t>
            </w:r>
          </w:p>
          <w:p w14:paraId="44EBEDC4" w14:textId="77777777" w:rsidR="00511BC7" w:rsidRPr="00566AC1" w:rsidRDefault="00566AC1" w:rsidP="004E06BD">
            <w:pPr>
              <w:numPr>
                <w:ilvl w:val="0"/>
                <w:numId w:val="60"/>
              </w:numPr>
              <w:rPr>
                <w:rFonts w:ascii="Arial" w:hAnsi="Arial" w:cs="Arial"/>
                <w:i/>
                <w:sz w:val="18"/>
                <w:szCs w:val="18"/>
              </w:rPr>
            </w:pPr>
            <w:r w:rsidRPr="00566AC1">
              <w:rPr>
                <w:rFonts w:ascii="Arial" w:hAnsi="Arial" w:cs="Arial"/>
                <w:sz w:val="18"/>
                <w:szCs w:val="18"/>
              </w:rPr>
              <w:t>Streamed Reports</w:t>
            </w:r>
            <w:r w:rsidR="005C105A">
              <w:rPr>
                <w:rFonts w:ascii="Arial" w:hAnsi="Arial" w:cs="Arial"/>
                <w:sz w:val="18"/>
                <w:szCs w:val="18"/>
              </w:rPr>
              <w:t xml:space="preserve"> </w:t>
            </w:r>
            <w:r w:rsidR="005C105A" w:rsidRPr="005C105A">
              <w:rPr>
                <w:rFonts w:ascii="Arial" w:hAnsi="Arial" w:cs="Arial"/>
                <w:i/>
                <w:color w:val="FF0000"/>
                <w:sz w:val="18"/>
                <w:szCs w:val="18"/>
              </w:rPr>
              <w:t>– need to put in more details for these, need to understand more from Dan!</w:t>
            </w:r>
          </w:p>
          <w:p w14:paraId="2A0D4216" w14:textId="77777777" w:rsidR="00566AC1" w:rsidRPr="00566AC1" w:rsidRDefault="00566AC1" w:rsidP="004E06BD">
            <w:pPr>
              <w:numPr>
                <w:ilvl w:val="0"/>
                <w:numId w:val="60"/>
              </w:numPr>
              <w:rPr>
                <w:rFonts w:ascii="Arial" w:hAnsi="Arial" w:cs="Arial"/>
                <w:i/>
                <w:sz w:val="18"/>
                <w:szCs w:val="18"/>
              </w:rPr>
            </w:pPr>
            <w:r w:rsidRPr="00566AC1">
              <w:rPr>
                <w:rFonts w:ascii="Arial" w:hAnsi="Arial" w:cs="Arial"/>
                <w:sz w:val="18"/>
                <w:szCs w:val="18"/>
              </w:rPr>
              <w:t>Link Out to a report</w:t>
            </w:r>
            <w:r w:rsidR="005C105A">
              <w:rPr>
                <w:rFonts w:ascii="Arial" w:hAnsi="Arial" w:cs="Arial"/>
                <w:sz w:val="18"/>
                <w:szCs w:val="18"/>
              </w:rPr>
              <w:t xml:space="preserve"> </w:t>
            </w:r>
            <w:r w:rsidR="005C105A" w:rsidRPr="005C105A">
              <w:rPr>
                <w:rFonts w:ascii="Arial" w:hAnsi="Arial" w:cs="Arial"/>
                <w:i/>
                <w:color w:val="FF0000"/>
                <w:sz w:val="18"/>
                <w:szCs w:val="18"/>
              </w:rPr>
              <w:t>– need to put in more details for these, need to understand more from Dan!</w:t>
            </w:r>
          </w:p>
          <w:p w14:paraId="59ACFD37" w14:textId="77777777" w:rsidR="004F5C24" w:rsidRDefault="004F5C24" w:rsidP="00AF6F0D">
            <w:pPr>
              <w:rPr>
                <w:rFonts w:ascii="Arial" w:hAnsi="Arial" w:cs="Arial"/>
                <w:sz w:val="18"/>
                <w:szCs w:val="18"/>
              </w:rPr>
            </w:pPr>
          </w:p>
          <w:p w14:paraId="5C7AFBCC" w14:textId="77777777" w:rsidR="004F5C24" w:rsidRPr="00617512" w:rsidRDefault="004F5C24" w:rsidP="00AF6F0D">
            <w:pPr>
              <w:rPr>
                <w:rFonts w:ascii="Arial" w:hAnsi="Arial" w:cs="Arial"/>
                <w:sz w:val="18"/>
                <w:szCs w:val="18"/>
              </w:rPr>
            </w:pPr>
            <w:r>
              <w:rPr>
                <w:rFonts w:ascii="Arial" w:hAnsi="Arial" w:cs="Arial"/>
                <w:sz w:val="18"/>
                <w:szCs w:val="18"/>
              </w:rPr>
              <w:t>See the table below for the Report Type to Report Mapping.</w:t>
            </w:r>
          </w:p>
        </w:tc>
      </w:tr>
      <w:tr w:rsidR="004F5C24" w:rsidRPr="005D68D4" w14:paraId="1A5B4079" w14:textId="77777777" w:rsidTr="00C04061">
        <w:tc>
          <w:tcPr>
            <w:tcW w:w="2093" w:type="dxa"/>
            <w:shd w:val="pct20" w:color="auto" w:fill="auto"/>
          </w:tcPr>
          <w:p w14:paraId="1C438516"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Notes / Questions</w:t>
            </w:r>
          </w:p>
          <w:p w14:paraId="65555244" w14:textId="77777777" w:rsidR="004F5C24" w:rsidRPr="005D68D4" w:rsidRDefault="004F5C24" w:rsidP="00AF6F0D">
            <w:pPr>
              <w:rPr>
                <w:rFonts w:ascii="Arial" w:hAnsi="Arial" w:cs="Arial"/>
                <w:b/>
                <w:bCs/>
                <w:sz w:val="18"/>
                <w:szCs w:val="18"/>
              </w:rPr>
            </w:pPr>
          </w:p>
        </w:tc>
        <w:tc>
          <w:tcPr>
            <w:tcW w:w="7229" w:type="dxa"/>
            <w:shd w:val="clear" w:color="auto" w:fill="auto"/>
          </w:tcPr>
          <w:p w14:paraId="1541DA2A" w14:textId="77777777" w:rsidR="004F5C24" w:rsidRPr="00617512" w:rsidRDefault="004F5C24" w:rsidP="004E06BD">
            <w:pPr>
              <w:numPr>
                <w:ilvl w:val="0"/>
                <w:numId w:val="61"/>
              </w:numPr>
              <w:rPr>
                <w:rFonts w:ascii="Arial" w:hAnsi="Arial" w:cs="Arial"/>
                <w:sz w:val="18"/>
                <w:szCs w:val="18"/>
              </w:rPr>
            </w:pPr>
            <w:r>
              <w:rPr>
                <w:rFonts w:ascii="Arial" w:hAnsi="Arial" w:cs="Arial"/>
                <w:sz w:val="18"/>
                <w:szCs w:val="18"/>
              </w:rPr>
              <w:t>Do we need a screen back end to map reports to report types or do we just do it at set up and as and when new reports are created?</w:t>
            </w:r>
          </w:p>
        </w:tc>
      </w:tr>
      <w:tr w:rsidR="004F5C24" w:rsidRPr="005D68D4" w14:paraId="5AD367AC" w14:textId="77777777" w:rsidTr="00C04061">
        <w:tc>
          <w:tcPr>
            <w:tcW w:w="2093" w:type="dxa"/>
            <w:shd w:val="pct20" w:color="auto" w:fill="auto"/>
          </w:tcPr>
          <w:p w14:paraId="39C512D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Includes Use Cases</w:t>
            </w:r>
          </w:p>
          <w:p w14:paraId="586F7985" w14:textId="77777777" w:rsidR="004F5C24" w:rsidRPr="005D68D4" w:rsidRDefault="004F5C24" w:rsidP="00AF6F0D">
            <w:pPr>
              <w:rPr>
                <w:rFonts w:ascii="Arial" w:hAnsi="Arial" w:cs="Arial"/>
                <w:b/>
                <w:bCs/>
                <w:color w:val="FF0000"/>
                <w:sz w:val="18"/>
                <w:szCs w:val="18"/>
              </w:rPr>
            </w:pPr>
          </w:p>
        </w:tc>
        <w:tc>
          <w:tcPr>
            <w:tcW w:w="7229" w:type="dxa"/>
            <w:shd w:val="clear" w:color="auto" w:fill="auto"/>
          </w:tcPr>
          <w:p w14:paraId="4795D9DA" w14:textId="77777777" w:rsidR="004F5C24" w:rsidRPr="00617512" w:rsidRDefault="004F5C24" w:rsidP="00AF6F0D">
            <w:pPr>
              <w:rPr>
                <w:rFonts w:ascii="Arial" w:hAnsi="Arial" w:cs="Arial"/>
                <w:sz w:val="18"/>
                <w:szCs w:val="18"/>
              </w:rPr>
            </w:pPr>
          </w:p>
        </w:tc>
      </w:tr>
      <w:tr w:rsidR="004F5C24" w:rsidRPr="005D68D4" w14:paraId="34510AC1" w14:textId="77777777" w:rsidTr="00C04061">
        <w:tc>
          <w:tcPr>
            <w:tcW w:w="2093" w:type="dxa"/>
            <w:shd w:val="pct20" w:color="auto" w:fill="auto"/>
          </w:tcPr>
          <w:p w14:paraId="7B3D0567"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6F052B0A" w14:textId="77777777" w:rsidR="004F5C24" w:rsidRPr="00617512" w:rsidRDefault="004F5C24" w:rsidP="00AF6F0D">
            <w:pPr>
              <w:rPr>
                <w:rFonts w:ascii="Arial" w:hAnsi="Arial" w:cs="Arial"/>
                <w:sz w:val="18"/>
                <w:szCs w:val="18"/>
              </w:rPr>
            </w:pPr>
          </w:p>
        </w:tc>
      </w:tr>
      <w:tr w:rsidR="004F5C24" w:rsidRPr="005D68D4" w14:paraId="289E7955" w14:textId="77777777" w:rsidTr="00C04061">
        <w:tc>
          <w:tcPr>
            <w:tcW w:w="2093" w:type="dxa"/>
            <w:shd w:val="pct20" w:color="auto" w:fill="auto"/>
          </w:tcPr>
          <w:p w14:paraId="24166C26"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B3FC613" w14:textId="7326D3D1" w:rsidR="004F5C24" w:rsidRPr="00617512" w:rsidRDefault="00A834D6" w:rsidP="00AF6F0D">
            <w:pPr>
              <w:rPr>
                <w:rFonts w:ascii="Arial" w:hAnsi="Arial" w:cs="Arial"/>
                <w:sz w:val="18"/>
                <w:szCs w:val="18"/>
              </w:rPr>
            </w:pPr>
            <w:r>
              <w:rPr>
                <w:rFonts w:ascii="Arial" w:hAnsi="Arial" w:cs="Arial"/>
                <w:sz w:val="18"/>
                <w:szCs w:val="18"/>
              </w:rPr>
              <w:t>PM0043 (parts of)</w:t>
            </w:r>
          </w:p>
        </w:tc>
      </w:tr>
      <w:tr w:rsidR="004F5C24" w:rsidRPr="005D68D4" w14:paraId="2CA804A8" w14:textId="77777777" w:rsidTr="00C04061">
        <w:tc>
          <w:tcPr>
            <w:tcW w:w="2093" w:type="dxa"/>
            <w:shd w:val="pct20" w:color="auto" w:fill="auto"/>
          </w:tcPr>
          <w:p w14:paraId="62A16EB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6217590" w14:textId="77777777" w:rsidR="004F5C24" w:rsidRPr="00617512" w:rsidRDefault="004F5C24" w:rsidP="00AF6F0D">
            <w:pPr>
              <w:rPr>
                <w:rFonts w:ascii="Arial" w:hAnsi="Arial" w:cs="Arial"/>
                <w:sz w:val="18"/>
                <w:szCs w:val="18"/>
              </w:rPr>
            </w:pPr>
            <w:r w:rsidRPr="00617512">
              <w:rPr>
                <w:rFonts w:ascii="Arial" w:hAnsi="Arial" w:cs="Arial"/>
                <w:sz w:val="18"/>
                <w:szCs w:val="18"/>
              </w:rPr>
              <w:t>Sue Allwood</w:t>
            </w:r>
          </w:p>
        </w:tc>
      </w:tr>
    </w:tbl>
    <w:p w14:paraId="44C777B9" w14:textId="77777777" w:rsidR="004F5C24" w:rsidRDefault="004F5C24" w:rsidP="00AF6F0D">
      <w:pPr>
        <w:sectPr w:rsidR="004F5C24" w:rsidSect="005D68D4">
          <w:pgSz w:w="12240" w:h="15840" w:code="1"/>
          <w:pgMar w:top="1616" w:right="1797" w:bottom="851" w:left="1797" w:header="567" w:footer="720" w:gutter="0"/>
          <w:cols w:space="720"/>
          <w:docGrid w:linePitch="360"/>
        </w:sectPr>
      </w:pPr>
    </w:p>
    <w:tbl>
      <w:tblPr>
        <w:tblpPr w:leftFromText="180" w:rightFromText="180" w:vertAnchor="text" w:tblpY="512"/>
        <w:tblW w:w="487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8"/>
        <w:gridCol w:w="3985"/>
        <w:gridCol w:w="2257"/>
        <w:gridCol w:w="1700"/>
        <w:gridCol w:w="1705"/>
        <w:gridCol w:w="2101"/>
      </w:tblGrid>
      <w:tr w:rsidR="00EA3DDB" w:rsidRPr="00071897" w14:paraId="47584408" w14:textId="77777777" w:rsidTr="00EA3DDB">
        <w:trPr>
          <w:trHeight w:val="348"/>
        </w:trPr>
        <w:tc>
          <w:tcPr>
            <w:tcW w:w="487" w:type="pct"/>
            <w:vAlign w:val="center"/>
          </w:tcPr>
          <w:p w14:paraId="41F6F7E1" w14:textId="4DEFF6DF" w:rsidR="00EA3DDB" w:rsidRPr="00EA3DDB" w:rsidRDefault="00EA3DDB" w:rsidP="00EA3DDB">
            <w:pPr>
              <w:rPr>
                <w:rFonts w:ascii="Arial" w:hAnsi="Arial" w:cs="Arial"/>
                <w:b/>
                <w:bCs/>
                <w:sz w:val="20"/>
                <w:szCs w:val="20"/>
                <w:lang w:eastAsia="en-GB"/>
              </w:rPr>
            </w:pPr>
            <w:r w:rsidRPr="00EA3DDB">
              <w:rPr>
                <w:rFonts w:ascii="Arial" w:hAnsi="Arial" w:cs="Arial"/>
                <w:b/>
                <w:bCs/>
                <w:sz w:val="20"/>
                <w:szCs w:val="20"/>
                <w:lang w:eastAsia="en-GB"/>
              </w:rPr>
              <w:t>Use Case</w:t>
            </w:r>
          </w:p>
        </w:tc>
        <w:tc>
          <w:tcPr>
            <w:tcW w:w="1531" w:type="pct"/>
            <w:shd w:val="clear" w:color="auto" w:fill="auto"/>
            <w:noWrap/>
            <w:vAlign w:val="center"/>
            <w:hideMark/>
          </w:tcPr>
          <w:p w14:paraId="3A905160" w14:textId="77777777" w:rsidR="00EA3DDB" w:rsidRPr="00EA3DDB" w:rsidRDefault="00EA3DDB" w:rsidP="00EA3DDB">
            <w:pPr>
              <w:rPr>
                <w:rFonts w:ascii="Arial" w:hAnsi="Arial" w:cs="Arial"/>
                <w:b/>
                <w:bCs/>
                <w:sz w:val="20"/>
                <w:szCs w:val="20"/>
                <w:lang w:eastAsia="en-GB"/>
              </w:rPr>
            </w:pPr>
            <w:r w:rsidRPr="00EA3DDB">
              <w:rPr>
                <w:rFonts w:ascii="Arial" w:hAnsi="Arial" w:cs="Arial"/>
                <w:b/>
                <w:bCs/>
                <w:sz w:val="20"/>
                <w:szCs w:val="20"/>
                <w:lang w:eastAsia="en-GB"/>
              </w:rPr>
              <w:t>Report Name</w:t>
            </w:r>
          </w:p>
        </w:tc>
        <w:tc>
          <w:tcPr>
            <w:tcW w:w="867" w:type="pct"/>
            <w:shd w:val="clear" w:color="auto" w:fill="auto"/>
            <w:vAlign w:val="center"/>
          </w:tcPr>
          <w:p w14:paraId="4D8E9329" w14:textId="77777777" w:rsidR="00EA3DDB" w:rsidRPr="00EA3DDB" w:rsidRDefault="00EA3DDB" w:rsidP="00EA3DDB">
            <w:pPr>
              <w:rPr>
                <w:rFonts w:ascii="Arial" w:hAnsi="Arial" w:cs="Arial"/>
                <w:b/>
                <w:bCs/>
                <w:sz w:val="20"/>
                <w:szCs w:val="20"/>
                <w:lang w:eastAsia="en-GB"/>
              </w:rPr>
            </w:pPr>
            <w:r w:rsidRPr="00EA3DDB">
              <w:rPr>
                <w:rFonts w:ascii="Arial" w:hAnsi="Arial" w:cs="Arial"/>
                <w:b/>
                <w:bCs/>
                <w:sz w:val="20"/>
                <w:szCs w:val="20"/>
                <w:lang w:eastAsia="en-GB"/>
              </w:rPr>
              <w:t>Report Type</w:t>
            </w:r>
          </w:p>
        </w:tc>
        <w:tc>
          <w:tcPr>
            <w:tcW w:w="653" w:type="pct"/>
            <w:shd w:val="clear" w:color="auto" w:fill="auto"/>
            <w:vAlign w:val="center"/>
          </w:tcPr>
          <w:p w14:paraId="71B06A14" w14:textId="77777777" w:rsidR="00EA3DDB" w:rsidRPr="00071897" w:rsidRDefault="00EA3DDB" w:rsidP="00EA3DDB">
            <w:pPr>
              <w:rPr>
                <w:rFonts w:ascii="Arial" w:hAnsi="Arial" w:cs="Arial"/>
                <w:b/>
                <w:bCs/>
                <w:sz w:val="22"/>
                <w:szCs w:val="22"/>
              </w:rPr>
            </w:pPr>
            <w:r w:rsidRPr="00071897">
              <w:rPr>
                <w:rFonts w:ascii="Arial" w:hAnsi="Arial" w:cs="Arial"/>
                <w:b/>
                <w:bCs/>
                <w:sz w:val="22"/>
                <w:szCs w:val="22"/>
              </w:rPr>
              <w:t>Default Scope</w:t>
            </w:r>
          </w:p>
        </w:tc>
        <w:tc>
          <w:tcPr>
            <w:tcW w:w="655" w:type="pct"/>
            <w:shd w:val="clear" w:color="auto" w:fill="auto"/>
            <w:vAlign w:val="center"/>
          </w:tcPr>
          <w:p w14:paraId="17E26778" w14:textId="77777777" w:rsidR="00EA3DDB" w:rsidRPr="00071897" w:rsidRDefault="00EA3DDB" w:rsidP="00EA3DDB">
            <w:pPr>
              <w:rPr>
                <w:rFonts w:ascii="Arial" w:hAnsi="Arial" w:cs="Arial"/>
                <w:b/>
                <w:bCs/>
                <w:sz w:val="22"/>
                <w:szCs w:val="22"/>
              </w:rPr>
            </w:pPr>
            <w:r w:rsidRPr="00071897">
              <w:rPr>
                <w:rFonts w:ascii="Arial" w:hAnsi="Arial" w:cs="Arial"/>
                <w:b/>
                <w:bCs/>
                <w:sz w:val="22"/>
                <w:szCs w:val="22"/>
              </w:rPr>
              <w:t>Default Filter</w:t>
            </w:r>
          </w:p>
        </w:tc>
        <w:tc>
          <w:tcPr>
            <w:tcW w:w="807" w:type="pct"/>
            <w:shd w:val="clear" w:color="auto" w:fill="auto"/>
            <w:vAlign w:val="center"/>
          </w:tcPr>
          <w:p w14:paraId="63A83724" w14:textId="77777777" w:rsidR="00EA3DDB" w:rsidRPr="00071897" w:rsidRDefault="00EA3DDB" w:rsidP="00EA3DDB">
            <w:pPr>
              <w:rPr>
                <w:rFonts w:ascii="Arial" w:hAnsi="Arial" w:cs="Arial"/>
                <w:b/>
                <w:bCs/>
                <w:sz w:val="22"/>
                <w:szCs w:val="22"/>
              </w:rPr>
            </w:pPr>
            <w:r w:rsidRPr="00071897">
              <w:rPr>
                <w:rFonts w:ascii="Arial" w:hAnsi="Arial" w:cs="Arial"/>
                <w:b/>
                <w:bCs/>
                <w:sz w:val="22"/>
                <w:szCs w:val="22"/>
              </w:rPr>
              <w:t>Date Criteria</w:t>
            </w:r>
          </w:p>
        </w:tc>
      </w:tr>
      <w:tr w:rsidR="00EA3DDB" w:rsidRPr="00071897" w14:paraId="1F1CF395" w14:textId="77777777" w:rsidTr="00EA3DDB">
        <w:trPr>
          <w:trHeight w:val="348"/>
        </w:trPr>
        <w:tc>
          <w:tcPr>
            <w:tcW w:w="487" w:type="pct"/>
            <w:vAlign w:val="center"/>
          </w:tcPr>
          <w:p w14:paraId="2036CC96" w14:textId="66BE0B2F" w:rsidR="00EA3DDB" w:rsidRPr="00EA3DDB" w:rsidRDefault="00EA3DDB" w:rsidP="00EA3DDB">
            <w:pPr>
              <w:rPr>
                <w:rFonts w:ascii="Arial" w:hAnsi="Arial" w:cs="Arial"/>
                <w:sz w:val="20"/>
                <w:szCs w:val="20"/>
                <w:lang w:eastAsia="en-GB"/>
              </w:rPr>
            </w:pPr>
            <w:r w:rsidRPr="00EA3DDB">
              <w:rPr>
                <w:rFonts w:ascii="Arial" w:hAnsi="Arial" w:cs="Arial"/>
                <w:sz w:val="20"/>
                <w:szCs w:val="20"/>
              </w:rPr>
              <w:t>PMUC041</w:t>
            </w:r>
          </w:p>
        </w:tc>
        <w:tc>
          <w:tcPr>
            <w:tcW w:w="1531" w:type="pct"/>
            <w:shd w:val="clear" w:color="auto" w:fill="auto"/>
            <w:noWrap/>
            <w:vAlign w:val="center"/>
            <w:hideMark/>
          </w:tcPr>
          <w:p w14:paraId="71535C9F" w14:textId="6BC6026A"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Reconciliation</w:t>
            </w:r>
          </w:p>
        </w:tc>
        <w:tc>
          <w:tcPr>
            <w:tcW w:w="867" w:type="pct"/>
            <w:shd w:val="clear" w:color="auto" w:fill="auto"/>
            <w:vAlign w:val="center"/>
          </w:tcPr>
          <w:p w14:paraId="26154091" w14:textId="192DFBF7" w:rsidR="00EA3DDB" w:rsidRPr="00EA3DDB" w:rsidRDefault="00EA3DDB" w:rsidP="00EA3DDB">
            <w:pPr>
              <w:rPr>
                <w:rFonts w:ascii="Arial" w:hAnsi="Arial" w:cs="Arial"/>
                <w:sz w:val="20"/>
                <w:szCs w:val="20"/>
                <w:lang w:eastAsia="en-GB"/>
              </w:rPr>
            </w:pPr>
            <w:r w:rsidRPr="00EA3DDB">
              <w:rPr>
                <w:rFonts w:ascii="Arial" w:hAnsi="Arial" w:cs="Arial"/>
                <w:sz w:val="20"/>
                <w:szCs w:val="20"/>
              </w:rPr>
              <w:t>Statistical</w:t>
            </w:r>
          </w:p>
        </w:tc>
        <w:tc>
          <w:tcPr>
            <w:tcW w:w="653" w:type="pct"/>
            <w:shd w:val="clear" w:color="auto" w:fill="auto"/>
            <w:vAlign w:val="center"/>
          </w:tcPr>
          <w:p w14:paraId="185AB772" w14:textId="77777777" w:rsidR="00EA3DDB" w:rsidRPr="00071897" w:rsidRDefault="00EA3DDB" w:rsidP="00EA3DDB">
            <w:pPr>
              <w:rPr>
                <w:rFonts w:ascii="Arial" w:hAnsi="Arial" w:cs="Arial"/>
                <w:sz w:val="20"/>
                <w:szCs w:val="20"/>
              </w:rPr>
            </w:pPr>
            <w:r>
              <w:rPr>
                <w:rFonts w:ascii="Arial" w:hAnsi="Arial" w:cs="Arial"/>
                <w:sz w:val="20"/>
                <w:szCs w:val="20"/>
              </w:rPr>
              <w:t>Current Scheme</w:t>
            </w:r>
          </w:p>
        </w:tc>
        <w:tc>
          <w:tcPr>
            <w:tcW w:w="655" w:type="pct"/>
            <w:shd w:val="clear" w:color="auto" w:fill="auto"/>
            <w:vAlign w:val="center"/>
          </w:tcPr>
          <w:p w14:paraId="6B3C4FCD" w14:textId="77777777" w:rsidR="00EA3DDB" w:rsidRPr="00071897" w:rsidRDefault="00EA3DDB" w:rsidP="00EA3DDB">
            <w:pPr>
              <w:rPr>
                <w:rFonts w:ascii="Arial" w:hAnsi="Arial" w:cs="Arial"/>
                <w:sz w:val="20"/>
                <w:szCs w:val="20"/>
              </w:rPr>
            </w:pPr>
            <w:r>
              <w:rPr>
                <w:rFonts w:ascii="Arial" w:hAnsi="Arial" w:cs="Arial"/>
                <w:sz w:val="20"/>
                <w:szCs w:val="20"/>
              </w:rPr>
              <w:t>Standard Filter</w:t>
            </w:r>
          </w:p>
        </w:tc>
        <w:tc>
          <w:tcPr>
            <w:tcW w:w="807" w:type="pct"/>
            <w:shd w:val="clear" w:color="auto" w:fill="auto"/>
            <w:vAlign w:val="center"/>
          </w:tcPr>
          <w:p w14:paraId="03CE5EF1"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7D3A8784" w14:textId="77777777" w:rsidTr="00EA3DDB">
        <w:trPr>
          <w:trHeight w:val="348"/>
        </w:trPr>
        <w:tc>
          <w:tcPr>
            <w:tcW w:w="487" w:type="pct"/>
            <w:vAlign w:val="center"/>
          </w:tcPr>
          <w:p w14:paraId="34B95F2A" w14:textId="1427FD23" w:rsidR="00EA3DDB" w:rsidRPr="00EA3DDB" w:rsidRDefault="00EA3DDB" w:rsidP="00EA3DDB">
            <w:pPr>
              <w:rPr>
                <w:rFonts w:ascii="Arial" w:hAnsi="Arial" w:cs="Arial"/>
                <w:sz w:val="20"/>
                <w:szCs w:val="20"/>
                <w:lang w:eastAsia="en-GB"/>
              </w:rPr>
            </w:pPr>
            <w:r w:rsidRPr="00EA3DDB">
              <w:rPr>
                <w:rFonts w:ascii="Arial" w:hAnsi="Arial" w:cs="Arial"/>
                <w:sz w:val="20"/>
                <w:szCs w:val="20"/>
              </w:rPr>
              <w:t>PMUC042</w:t>
            </w:r>
          </w:p>
        </w:tc>
        <w:tc>
          <w:tcPr>
            <w:tcW w:w="1531" w:type="pct"/>
            <w:shd w:val="clear" w:color="auto" w:fill="auto"/>
            <w:noWrap/>
            <w:vAlign w:val="center"/>
            <w:hideMark/>
          </w:tcPr>
          <w:p w14:paraId="4684A566" w14:textId="38D30008" w:rsidR="00EA3DDB" w:rsidRPr="00EA3DDB" w:rsidRDefault="00EA3DDB" w:rsidP="00EA3DDB">
            <w:pPr>
              <w:rPr>
                <w:rFonts w:ascii="Arial" w:hAnsi="Arial" w:cs="Arial"/>
                <w:sz w:val="20"/>
                <w:szCs w:val="20"/>
                <w:lang w:eastAsia="en-GB"/>
              </w:rPr>
            </w:pPr>
            <w:r w:rsidRPr="00EA3DDB">
              <w:rPr>
                <w:rFonts w:ascii="Arial" w:hAnsi="Arial" w:cs="Arial"/>
                <w:sz w:val="20"/>
                <w:szCs w:val="20"/>
              </w:rPr>
              <w:t>Plan Statement</w:t>
            </w:r>
          </w:p>
        </w:tc>
        <w:tc>
          <w:tcPr>
            <w:tcW w:w="867" w:type="pct"/>
            <w:shd w:val="clear" w:color="auto" w:fill="auto"/>
            <w:vAlign w:val="center"/>
          </w:tcPr>
          <w:p w14:paraId="69CA1D68" w14:textId="67E801E1" w:rsidR="00EA3DDB" w:rsidRPr="00EA3DDB" w:rsidRDefault="00EA3DDB" w:rsidP="00EA3DDB">
            <w:pPr>
              <w:rPr>
                <w:rFonts w:ascii="Arial" w:hAnsi="Arial" w:cs="Arial"/>
                <w:sz w:val="20"/>
                <w:szCs w:val="20"/>
                <w:lang w:eastAsia="en-GB"/>
              </w:rPr>
            </w:pPr>
            <w:r w:rsidRPr="00EA3DDB">
              <w:rPr>
                <w:rFonts w:ascii="Arial" w:hAnsi="Arial" w:cs="Arial"/>
                <w:sz w:val="20"/>
                <w:szCs w:val="20"/>
              </w:rPr>
              <w:t>Transactional</w:t>
            </w:r>
          </w:p>
        </w:tc>
        <w:tc>
          <w:tcPr>
            <w:tcW w:w="653" w:type="pct"/>
            <w:shd w:val="clear" w:color="auto" w:fill="auto"/>
          </w:tcPr>
          <w:p w14:paraId="09D71971" w14:textId="77777777" w:rsidR="00EA3DDB" w:rsidRDefault="00EA3DDB" w:rsidP="00EA3DDB">
            <w:r w:rsidRPr="00C97C55">
              <w:rPr>
                <w:rFonts w:ascii="Arial" w:hAnsi="Arial" w:cs="Arial"/>
                <w:sz w:val="20"/>
                <w:szCs w:val="20"/>
              </w:rPr>
              <w:t>Current Scheme</w:t>
            </w:r>
          </w:p>
        </w:tc>
        <w:tc>
          <w:tcPr>
            <w:tcW w:w="655" w:type="pct"/>
            <w:shd w:val="clear" w:color="auto" w:fill="auto"/>
          </w:tcPr>
          <w:p w14:paraId="1BF7C4CB"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B4550D4"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1576BCA7" w14:textId="77777777" w:rsidTr="00EA3DDB">
        <w:trPr>
          <w:trHeight w:val="348"/>
        </w:trPr>
        <w:tc>
          <w:tcPr>
            <w:tcW w:w="487" w:type="pct"/>
            <w:vAlign w:val="center"/>
          </w:tcPr>
          <w:p w14:paraId="496DBD20" w14:textId="4A9CF971" w:rsidR="00EA3DDB" w:rsidRPr="00EA3DDB" w:rsidRDefault="00EA3DDB" w:rsidP="00EA3DDB">
            <w:pPr>
              <w:rPr>
                <w:rFonts w:ascii="Arial" w:hAnsi="Arial" w:cs="Arial"/>
                <w:sz w:val="20"/>
                <w:szCs w:val="20"/>
                <w:lang w:eastAsia="en-GB"/>
              </w:rPr>
            </w:pPr>
            <w:r w:rsidRPr="00EA3DDB">
              <w:rPr>
                <w:rFonts w:ascii="Arial" w:hAnsi="Arial" w:cs="Arial"/>
                <w:sz w:val="20"/>
                <w:szCs w:val="20"/>
              </w:rPr>
              <w:t>PMUC043</w:t>
            </w:r>
          </w:p>
        </w:tc>
        <w:tc>
          <w:tcPr>
            <w:tcW w:w="1531" w:type="pct"/>
            <w:shd w:val="clear" w:color="auto" w:fill="auto"/>
            <w:noWrap/>
            <w:vAlign w:val="center"/>
            <w:hideMark/>
          </w:tcPr>
          <w:p w14:paraId="11FD5D4E" w14:textId="217D1D3A" w:rsidR="00EA3DDB" w:rsidRPr="00EA3DDB" w:rsidRDefault="00EA3DDB" w:rsidP="00EA3DDB">
            <w:pPr>
              <w:rPr>
                <w:rFonts w:ascii="Arial" w:hAnsi="Arial" w:cs="Arial"/>
                <w:sz w:val="20"/>
                <w:szCs w:val="20"/>
                <w:lang w:eastAsia="en-GB"/>
              </w:rPr>
            </w:pPr>
            <w:r w:rsidRPr="00EA3DDB">
              <w:rPr>
                <w:rFonts w:ascii="Arial" w:hAnsi="Arial" w:cs="Arial"/>
                <w:sz w:val="20"/>
                <w:szCs w:val="20"/>
              </w:rPr>
              <w:t>Plan Transaction Summary</w:t>
            </w:r>
          </w:p>
        </w:tc>
        <w:tc>
          <w:tcPr>
            <w:tcW w:w="867" w:type="pct"/>
            <w:shd w:val="clear" w:color="auto" w:fill="auto"/>
            <w:vAlign w:val="center"/>
          </w:tcPr>
          <w:p w14:paraId="3FF1234C" w14:textId="6C0AB508" w:rsidR="00EA3DDB" w:rsidRPr="00EA3DDB" w:rsidRDefault="00EA3DDB" w:rsidP="00EA3DDB">
            <w:pPr>
              <w:rPr>
                <w:rFonts w:ascii="Arial" w:hAnsi="Arial" w:cs="Arial"/>
                <w:sz w:val="20"/>
                <w:szCs w:val="20"/>
                <w:lang w:eastAsia="en-GB"/>
              </w:rPr>
            </w:pPr>
            <w:r w:rsidRPr="00EA3DDB">
              <w:rPr>
                <w:rFonts w:ascii="Arial" w:hAnsi="Arial" w:cs="Arial"/>
                <w:sz w:val="20"/>
                <w:szCs w:val="20"/>
              </w:rPr>
              <w:t>Transactional</w:t>
            </w:r>
          </w:p>
        </w:tc>
        <w:tc>
          <w:tcPr>
            <w:tcW w:w="653" w:type="pct"/>
            <w:shd w:val="clear" w:color="auto" w:fill="auto"/>
          </w:tcPr>
          <w:p w14:paraId="20E3E9A9" w14:textId="77777777" w:rsidR="00EA3DDB" w:rsidRDefault="00EA3DDB" w:rsidP="00EA3DDB">
            <w:r w:rsidRPr="00C97C55">
              <w:rPr>
                <w:rFonts w:ascii="Arial" w:hAnsi="Arial" w:cs="Arial"/>
                <w:sz w:val="20"/>
                <w:szCs w:val="20"/>
              </w:rPr>
              <w:t>Current Scheme</w:t>
            </w:r>
          </w:p>
        </w:tc>
        <w:tc>
          <w:tcPr>
            <w:tcW w:w="655" w:type="pct"/>
            <w:shd w:val="clear" w:color="auto" w:fill="auto"/>
          </w:tcPr>
          <w:p w14:paraId="6287C412"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D79D1EA"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09497256" w14:textId="77777777" w:rsidTr="00EA3DDB">
        <w:trPr>
          <w:trHeight w:val="348"/>
        </w:trPr>
        <w:tc>
          <w:tcPr>
            <w:tcW w:w="487" w:type="pct"/>
            <w:vAlign w:val="center"/>
          </w:tcPr>
          <w:p w14:paraId="07300074" w14:textId="71CFE1C0" w:rsidR="00EA3DDB" w:rsidRPr="00EA3DDB" w:rsidRDefault="00EA3DDB" w:rsidP="00EA3DDB">
            <w:pPr>
              <w:rPr>
                <w:rFonts w:ascii="Arial" w:hAnsi="Arial" w:cs="Arial"/>
                <w:sz w:val="20"/>
                <w:szCs w:val="20"/>
                <w:lang w:eastAsia="en-GB"/>
              </w:rPr>
            </w:pPr>
            <w:r w:rsidRPr="00EA3DDB">
              <w:rPr>
                <w:rFonts w:ascii="Arial" w:hAnsi="Arial" w:cs="Arial"/>
                <w:sz w:val="20"/>
                <w:szCs w:val="20"/>
              </w:rPr>
              <w:t>PMUC044a</w:t>
            </w:r>
          </w:p>
        </w:tc>
        <w:tc>
          <w:tcPr>
            <w:tcW w:w="1531" w:type="pct"/>
            <w:shd w:val="clear" w:color="auto" w:fill="auto"/>
            <w:noWrap/>
            <w:vAlign w:val="center"/>
            <w:hideMark/>
          </w:tcPr>
          <w:p w14:paraId="578E14F1" w14:textId="5CDA4B76" w:rsidR="00EA3DDB" w:rsidRPr="00EA3DDB" w:rsidRDefault="00EA3DDB" w:rsidP="00EA3DDB">
            <w:pPr>
              <w:rPr>
                <w:rFonts w:ascii="Arial" w:hAnsi="Arial" w:cs="Arial"/>
                <w:sz w:val="20"/>
                <w:szCs w:val="20"/>
                <w:lang w:eastAsia="en-GB"/>
              </w:rPr>
            </w:pPr>
            <w:r w:rsidRPr="00EA3DDB">
              <w:rPr>
                <w:rFonts w:ascii="Arial" w:hAnsi="Arial" w:cs="Arial"/>
                <w:sz w:val="20"/>
                <w:szCs w:val="20"/>
              </w:rPr>
              <w:t>Plan Investment Summary by Fund</w:t>
            </w:r>
          </w:p>
        </w:tc>
        <w:tc>
          <w:tcPr>
            <w:tcW w:w="867" w:type="pct"/>
            <w:shd w:val="clear" w:color="auto" w:fill="auto"/>
            <w:vAlign w:val="center"/>
          </w:tcPr>
          <w:p w14:paraId="00C6413D" w14:textId="04C2CA74" w:rsidR="00EA3DDB" w:rsidRPr="00EA3DDB" w:rsidRDefault="00EA3DDB" w:rsidP="00EA3DDB">
            <w:pPr>
              <w:rPr>
                <w:rFonts w:ascii="Arial" w:hAnsi="Arial" w:cs="Arial"/>
                <w:sz w:val="20"/>
                <w:szCs w:val="20"/>
                <w:lang w:eastAsia="en-GB"/>
              </w:rPr>
            </w:pPr>
            <w:r w:rsidRPr="00EA3DDB">
              <w:rPr>
                <w:rFonts w:ascii="Arial" w:hAnsi="Arial" w:cs="Arial"/>
                <w:sz w:val="20"/>
                <w:szCs w:val="20"/>
              </w:rPr>
              <w:t>Fund</w:t>
            </w:r>
          </w:p>
        </w:tc>
        <w:tc>
          <w:tcPr>
            <w:tcW w:w="653" w:type="pct"/>
            <w:shd w:val="clear" w:color="auto" w:fill="auto"/>
          </w:tcPr>
          <w:p w14:paraId="50C172E9" w14:textId="77777777" w:rsidR="00EA3DDB" w:rsidRDefault="00EA3DDB" w:rsidP="00EA3DDB">
            <w:r w:rsidRPr="00C97C55">
              <w:rPr>
                <w:rFonts w:ascii="Arial" w:hAnsi="Arial" w:cs="Arial"/>
                <w:sz w:val="20"/>
                <w:szCs w:val="20"/>
              </w:rPr>
              <w:t>Current Scheme</w:t>
            </w:r>
          </w:p>
        </w:tc>
        <w:tc>
          <w:tcPr>
            <w:tcW w:w="655" w:type="pct"/>
            <w:shd w:val="clear" w:color="auto" w:fill="auto"/>
          </w:tcPr>
          <w:p w14:paraId="286245DD"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5D1EFFD5"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6D63329E" w14:textId="77777777" w:rsidTr="00EA3DDB">
        <w:trPr>
          <w:trHeight w:val="348"/>
        </w:trPr>
        <w:tc>
          <w:tcPr>
            <w:tcW w:w="487" w:type="pct"/>
            <w:vAlign w:val="center"/>
          </w:tcPr>
          <w:p w14:paraId="61B40C8E" w14:textId="3FDD79CA" w:rsidR="00EA3DDB" w:rsidRPr="00EA3DDB" w:rsidRDefault="00EA3DDB" w:rsidP="00EA3DDB">
            <w:pPr>
              <w:rPr>
                <w:rFonts w:ascii="Arial" w:hAnsi="Arial" w:cs="Arial"/>
                <w:sz w:val="20"/>
                <w:szCs w:val="20"/>
                <w:lang w:eastAsia="en-GB"/>
              </w:rPr>
            </w:pPr>
            <w:r w:rsidRPr="00EA3DDB">
              <w:rPr>
                <w:rFonts w:ascii="Arial" w:hAnsi="Arial" w:cs="Arial"/>
                <w:sz w:val="20"/>
                <w:szCs w:val="20"/>
              </w:rPr>
              <w:t>PMUC044b</w:t>
            </w:r>
          </w:p>
        </w:tc>
        <w:tc>
          <w:tcPr>
            <w:tcW w:w="1531" w:type="pct"/>
            <w:shd w:val="clear" w:color="auto" w:fill="auto"/>
            <w:noWrap/>
            <w:vAlign w:val="center"/>
            <w:hideMark/>
          </w:tcPr>
          <w:p w14:paraId="53529015" w14:textId="4EE31CC2" w:rsidR="00EA3DDB" w:rsidRPr="00EA3DDB" w:rsidRDefault="00EA3DDB" w:rsidP="00EA3DDB">
            <w:pPr>
              <w:rPr>
                <w:rFonts w:ascii="Arial" w:hAnsi="Arial" w:cs="Arial"/>
                <w:sz w:val="20"/>
                <w:szCs w:val="20"/>
                <w:lang w:eastAsia="en-GB"/>
              </w:rPr>
            </w:pPr>
            <w:r w:rsidRPr="00EA3DDB">
              <w:rPr>
                <w:rFonts w:ascii="Arial" w:hAnsi="Arial" w:cs="Arial"/>
                <w:sz w:val="20"/>
                <w:szCs w:val="20"/>
              </w:rPr>
              <w:t>Plan Investment Summary by Money Type</w:t>
            </w:r>
          </w:p>
        </w:tc>
        <w:tc>
          <w:tcPr>
            <w:tcW w:w="867" w:type="pct"/>
            <w:shd w:val="clear" w:color="auto" w:fill="auto"/>
            <w:vAlign w:val="center"/>
          </w:tcPr>
          <w:p w14:paraId="216E5012" w14:textId="323BEE64" w:rsidR="00EA3DDB" w:rsidRPr="00EA3DDB" w:rsidRDefault="00EA3DDB" w:rsidP="00EA3DDB">
            <w:pPr>
              <w:rPr>
                <w:rFonts w:ascii="Arial" w:hAnsi="Arial" w:cs="Arial"/>
                <w:sz w:val="20"/>
                <w:szCs w:val="20"/>
                <w:lang w:eastAsia="en-GB"/>
              </w:rPr>
            </w:pPr>
            <w:r w:rsidRPr="00EA3DDB">
              <w:rPr>
                <w:rFonts w:ascii="Arial" w:hAnsi="Arial" w:cs="Arial"/>
                <w:sz w:val="20"/>
                <w:szCs w:val="20"/>
              </w:rPr>
              <w:t>Fund</w:t>
            </w:r>
          </w:p>
        </w:tc>
        <w:tc>
          <w:tcPr>
            <w:tcW w:w="653" w:type="pct"/>
            <w:shd w:val="clear" w:color="auto" w:fill="auto"/>
          </w:tcPr>
          <w:p w14:paraId="20027F3C" w14:textId="77777777" w:rsidR="00EA3DDB" w:rsidRDefault="00EA3DDB" w:rsidP="00EA3DDB">
            <w:r w:rsidRPr="00C97C55">
              <w:rPr>
                <w:rFonts w:ascii="Arial" w:hAnsi="Arial" w:cs="Arial"/>
                <w:sz w:val="20"/>
                <w:szCs w:val="20"/>
              </w:rPr>
              <w:t>Current Scheme</w:t>
            </w:r>
          </w:p>
        </w:tc>
        <w:tc>
          <w:tcPr>
            <w:tcW w:w="655" w:type="pct"/>
            <w:shd w:val="clear" w:color="auto" w:fill="auto"/>
          </w:tcPr>
          <w:p w14:paraId="1AD7D938"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65B50A90"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16CA31F0" w14:textId="77777777" w:rsidTr="00EA3DDB">
        <w:trPr>
          <w:trHeight w:val="348"/>
        </w:trPr>
        <w:tc>
          <w:tcPr>
            <w:tcW w:w="487" w:type="pct"/>
            <w:vAlign w:val="center"/>
          </w:tcPr>
          <w:p w14:paraId="1199BE5A" w14:textId="40354E91" w:rsidR="00EA3DDB" w:rsidRPr="00EA3DDB" w:rsidRDefault="00EA3DDB" w:rsidP="00EA3DDB">
            <w:pPr>
              <w:rPr>
                <w:rFonts w:ascii="Arial" w:hAnsi="Arial" w:cs="Arial"/>
                <w:sz w:val="20"/>
                <w:szCs w:val="20"/>
                <w:lang w:eastAsia="en-GB"/>
              </w:rPr>
            </w:pPr>
            <w:r w:rsidRPr="00EA3DDB">
              <w:rPr>
                <w:rFonts w:ascii="Arial" w:hAnsi="Arial" w:cs="Arial"/>
                <w:sz w:val="20"/>
                <w:szCs w:val="20"/>
              </w:rPr>
              <w:t>PMUC045</w:t>
            </w:r>
          </w:p>
        </w:tc>
        <w:tc>
          <w:tcPr>
            <w:tcW w:w="1531" w:type="pct"/>
            <w:shd w:val="clear" w:color="auto" w:fill="auto"/>
            <w:noWrap/>
            <w:vAlign w:val="center"/>
            <w:hideMark/>
          </w:tcPr>
          <w:p w14:paraId="52284C59" w14:textId="09324EBB" w:rsidR="00EA3DDB" w:rsidRPr="00EA3DDB" w:rsidRDefault="00EA3DDB" w:rsidP="00EA3DDB">
            <w:pPr>
              <w:rPr>
                <w:rFonts w:ascii="Arial" w:hAnsi="Arial" w:cs="Arial"/>
                <w:sz w:val="20"/>
                <w:szCs w:val="20"/>
                <w:lang w:eastAsia="en-GB"/>
              </w:rPr>
            </w:pPr>
            <w:r w:rsidRPr="00EA3DDB">
              <w:rPr>
                <w:rFonts w:ascii="Arial" w:hAnsi="Arial" w:cs="Arial"/>
                <w:sz w:val="20"/>
                <w:szCs w:val="20"/>
              </w:rPr>
              <w:t xml:space="preserve">Plan Valuation by </w:t>
            </w:r>
            <w:r w:rsidR="003B2D50">
              <w:rPr>
                <w:rFonts w:ascii="Arial" w:hAnsi="Arial" w:cs="Arial"/>
                <w:sz w:val="20"/>
                <w:szCs w:val="20"/>
              </w:rPr>
              <w:t>User</w:t>
            </w:r>
          </w:p>
        </w:tc>
        <w:tc>
          <w:tcPr>
            <w:tcW w:w="867" w:type="pct"/>
            <w:shd w:val="clear" w:color="auto" w:fill="auto"/>
            <w:vAlign w:val="center"/>
          </w:tcPr>
          <w:p w14:paraId="6F05E160" w14:textId="138F9404"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Fund</w:t>
            </w:r>
          </w:p>
        </w:tc>
        <w:tc>
          <w:tcPr>
            <w:tcW w:w="653" w:type="pct"/>
            <w:shd w:val="clear" w:color="auto" w:fill="auto"/>
          </w:tcPr>
          <w:p w14:paraId="4FA4010E" w14:textId="77777777" w:rsidR="00EA3DDB" w:rsidRDefault="00EA3DDB" w:rsidP="00EA3DDB">
            <w:r w:rsidRPr="00C97C55">
              <w:rPr>
                <w:rFonts w:ascii="Arial" w:hAnsi="Arial" w:cs="Arial"/>
                <w:sz w:val="20"/>
                <w:szCs w:val="20"/>
              </w:rPr>
              <w:t>Current Scheme</w:t>
            </w:r>
          </w:p>
        </w:tc>
        <w:tc>
          <w:tcPr>
            <w:tcW w:w="655" w:type="pct"/>
            <w:shd w:val="clear" w:color="auto" w:fill="auto"/>
          </w:tcPr>
          <w:p w14:paraId="61C9668D"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67021B8"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68194B0C" w14:textId="77777777" w:rsidTr="00EA3DDB">
        <w:trPr>
          <w:trHeight w:val="348"/>
        </w:trPr>
        <w:tc>
          <w:tcPr>
            <w:tcW w:w="487" w:type="pct"/>
            <w:vAlign w:val="center"/>
          </w:tcPr>
          <w:p w14:paraId="65EA9076" w14:textId="2FA569E5" w:rsidR="00EA3DDB" w:rsidRPr="00EA3DDB" w:rsidRDefault="00EA3DDB" w:rsidP="00EA3DDB">
            <w:pPr>
              <w:rPr>
                <w:rFonts w:ascii="Arial" w:hAnsi="Arial" w:cs="Arial"/>
                <w:sz w:val="20"/>
                <w:szCs w:val="20"/>
                <w:lang w:eastAsia="en-GB"/>
              </w:rPr>
            </w:pPr>
            <w:r w:rsidRPr="00EA3DDB">
              <w:rPr>
                <w:rFonts w:ascii="Arial" w:hAnsi="Arial" w:cs="Arial"/>
                <w:sz w:val="20"/>
                <w:szCs w:val="20"/>
              </w:rPr>
              <w:t>PMUC046</w:t>
            </w:r>
          </w:p>
        </w:tc>
        <w:tc>
          <w:tcPr>
            <w:tcW w:w="1531" w:type="pct"/>
            <w:shd w:val="clear" w:color="auto" w:fill="auto"/>
            <w:noWrap/>
            <w:vAlign w:val="center"/>
            <w:hideMark/>
          </w:tcPr>
          <w:p w14:paraId="72B4FB9F" w14:textId="598F993C" w:rsidR="00EA3DDB" w:rsidRPr="00EA3DDB" w:rsidRDefault="00EA3DDB" w:rsidP="00EA3DDB">
            <w:pPr>
              <w:rPr>
                <w:rFonts w:ascii="Arial" w:hAnsi="Arial" w:cs="Arial"/>
                <w:sz w:val="20"/>
                <w:szCs w:val="20"/>
                <w:lang w:eastAsia="en-GB"/>
              </w:rPr>
            </w:pPr>
            <w:r w:rsidRPr="00EA3DDB">
              <w:rPr>
                <w:rFonts w:ascii="Arial" w:hAnsi="Arial" w:cs="Arial"/>
                <w:sz w:val="20"/>
                <w:szCs w:val="20"/>
              </w:rPr>
              <w:t>Payments In</w:t>
            </w:r>
          </w:p>
        </w:tc>
        <w:tc>
          <w:tcPr>
            <w:tcW w:w="867" w:type="pct"/>
            <w:shd w:val="clear" w:color="auto" w:fill="auto"/>
            <w:vAlign w:val="center"/>
          </w:tcPr>
          <w:p w14:paraId="2425ED29" w14:textId="2BE38433" w:rsidR="00EA3DDB" w:rsidRPr="00EA3DDB" w:rsidRDefault="00EA3DDB" w:rsidP="00EA3DDB">
            <w:pPr>
              <w:rPr>
                <w:rFonts w:ascii="Arial" w:hAnsi="Arial" w:cs="Arial"/>
                <w:sz w:val="20"/>
                <w:szCs w:val="20"/>
                <w:lang w:eastAsia="en-GB"/>
              </w:rPr>
            </w:pPr>
            <w:r w:rsidRPr="00EA3DDB">
              <w:rPr>
                <w:rFonts w:ascii="Arial" w:hAnsi="Arial" w:cs="Arial"/>
                <w:sz w:val="20"/>
                <w:szCs w:val="20"/>
              </w:rPr>
              <w:t>Contribution</w:t>
            </w:r>
          </w:p>
        </w:tc>
        <w:tc>
          <w:tcPr>
            <w:tcW w:w="653" w:type="pct"/>
            <w:shd w:val="clear" w:color="auto" w:fill="auto"/>
          </w:tcPr>
          <w:p w14:paraId="5E081509" w14:textId="77777777" w:rsidR="00EA3DDB" w:rsidRDefault="00EA3DDB" w:rsidP="00EA3DDB">
            <w:r w:rsidRPr="00C97C55">
              <w:rPr>
                <w:rFonts w:ascii="Arial" w:hAnsi="Arial" w:cs="Arial"/>
                <w:sz w:val="20"/>
                <w:szCs w:val="20"/>
              </w:rPr>
              <w:t>Current Scheme</w:t>
            </w:r>
          </w:p>
        </w:tc>
        <w:tc>
          <w:tcPr>
            <w:tcW w:w="655" w:type="pct"/>
            <w:shd w:val="clear" w:color="auto" w:fill="auto"/>
          </w:tcPr>
          <w:p w14:paraId="771BDD9F"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312176C"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35E23021" w14:textId="77777777" w:rsidTr="00EA3DDB">
        <w:trPr>
          <w:trHeight w:val="348"/>
        </w:trPr>
        <w:tc>
          <w:tcPr>
            <w:tcW w:w="487" w:type="pct"/>
            <w:vAlign w:val="center"/>
          </w:tcPr>
          <w:p w14:paraId="2D60E9C6" w14:textId="525367E0" w:rsidR="00EA3DDB" w:rsidRPr="00EA3DDB" w:rsidRDefault="00EA3DDB" w:rsidP="00EA3DDB">
            <w:pPr>
              <w:rPr>
                <w:rFonts w:ascii="Arial" w:hAnsi="Arial" w:cs="Arial"/>
                <w:sz w:val="20"/>
                <w:szCs w:val="20"/>
                <w:lang w:eastAsia="en-GB"/>
              </w:rPr>
            </w:pPr>
            <w:r w:rsidRPr="00EA3DDB">
              <w:rPr>
                <w:rFonts w:ascii="Arial" w:hAnsi="Arial" w:cs="Arial"/>
                <w:sz w:val="20"/>
                <w:szCs w:val="20"/>
              </w:rPr>
              <w:t>PMUC047</w:t>
            </w:r>
          </w:p>
        </w:tc>
        <w:tc>
          <w:tcPr>
            <w:tcW w:w="1531" w:type="pct"/>
            <w:shd w:val="clear" w:color="auto" w:fill="auto"/>
            <w:noWrap/>
            <w:vAlign w:val="center"/>
            <w:hideMark/>
          </w:tcPr>
          <w:p w14:paraId="79F5164F" w14:textId="7068D5FC" w:rsidR="00EA3DDB" w:rsidRPr="00EA3DDB" w:rsidRDefault="00EA3DDB" w:rsidP="00EA3DDB">
            <w:pPr>
              <w:rPr>
                <w:rFonts w:ascii="Arial" w:hAnsi="Arial" w:cs="Arial"/>
                <w:sz w:val="20"/>
                <w:szCs w:val="20"/>
                <w:lang w:eastAsia="en-GB"/>
              </w:rPr>
            </w:pPr>
            <w:r w:rsidRPr="00EA3DDB">
              <w:rPr>
                <w:rFonts w:ascii="Arial" w:hAnsi="Arial" w:cs="Arial"/>
                <w:sz w:val="20"/>
                <w:szCs w:val="20"/>
              </w:rPr>
              <w:t>Contribution Level Split</w:t>
            </w:r>
          </w:p>
        </w:tc>
        <w:tc>
          <w:tcPr>
            <w:tcW w:w="867" w:type="pct"/>
            <w:shd w:val="clear" w:color="auto" w:fill="auto"/>
            <w:vAlign w:val="center"/>
          </w:tcPr>
          <w:p w14:paraId="4A65DC8B" w14:textId="325494BA"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Contribution</w:t>
            </w:r>
          </w:p>
        </w:tc>
        <w:tc>
          <w:tcPr>
            <w:tcW w:w="653" w:type="pct"/>
            <w:shd w:val="clear" w:color="auto" w:fill="auto"/>
          </w:tcPr>
          <w:p w14:paraId="40CAA679" w14:textId="77777777" w:rsidR="00EA3DDB" w:rsidRDefault="00EA3DDB" w:rsidP="00EA3DDB">
            <w:r w:rsidRPr="00C97C55">
              <w:rPr>
                <w:rFonts w:ascii="Arial" w:hAnsi="Arial" w:cs="Arial"/>
                <w:sz w:val="20"/>
                <w:szCs w:val="20"/>
              </w:rPr>
              <w:t>Current Scheme</w:t>
            </w:r>
          </w:p>
        </w:tc>
        <w:tc>
          <w:tcPr>
            <w:tcW w:w="655" w:type="pct"/>
            <w:shd w:val="clear" w:color="auto" w:fill="auto"/>
          </w:tcPr>
          <w:p w14:paraId="396151F7"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65923AAF"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2BCA8D1B" w14:textId="77777777" w:rsidTr="00EA3DDB">
        <w:trPr>
          <w:trHeight w:val="348"/>
        </w:trPr>
        <w:tc>
          <w:tcPr>
            <w:tcW w:w="487" w:type="pct"/>
            <w:vAlign w:val="center"/>
          </w:tcPr>
          <w:p w14:paraId="415D32B0" w14:textId="5E914720" w:rsidR="00EA3DDB" w:rsidRPr="00EA3DDB" w:rsidRDefault="00EA3DDB" w:rsidP="00EA3DDB">
            <w:pPr>
              <w:rPr>
                <w:rFonts w:ascii="Arial" w:hAnsi="Arial" w:cs="Arial"/>
                <w:sz w:val="20"/>
                <w:szCs w:val="20"/>
                <w:lang w:eastAsia="en-GB"/>
              </w:rPr>
            </w:pPr>
            <w:r w:rsidRPr="00EA3DDB">
              <w:rPr>
                <w:rFonts w:ascii="Arial" w:hAnsi="Arial" w:cs="Arial"/>
                <w:sz w:val="20"/>
                <w:szCs w:val="20"/>
              </w:rPr>
              <w:t>PMUC048</w:t>
            </w:r>
          </w:p>
        </w:tc>
        <w:tc>
          <w:tcPr>
            <w:tcW w:w="1531" w:type="pct"/>
            <w:shd w:val="clear" w:color="auto" w:fill="auto"/>
            <w:noWrap/>
            <w:vAlign w:val="center"/>
            <w:hideMark/>
          </w:tcPr>
          <w:p w14:paraId="2F6E5577" w14:textId="636C34F3"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NRA-TRA Comparison</w:t>
            </w:r>
          </w:p>
        </w:tc>
        <w:tc>
          <w:tcPr>
            <w:tcW w:w="867" w:type="pct"/>
            <w:shd w:val="clear" w:color="auto" w:fill="auto"/>
            <w:vAlign w:val="center"/>
          </w:tcPr>
          <w:p w14:paraId="36D193AB" w14:textId="0A849748" w:rsidR="00EA3DDB" w:rsidRPr="00EA3DDB" w:rsidRDefault="003B2D50" w:rsidP="00EA3DDB">
            <w:pPr>
              <w:rPr>
                <w:rFonts w:ascii="Arial" w:hAnsi="Arial" w:cs="Arial"/>
                <w:sz w:val="20"/>
                <w:szCs w:val="20"/>
                <w:lang w:eastAsia="en-GB"/>
              </w:rPr>
            </w:pPr>
            <w:r>
              <w:rPr>
                <w:rFonts w:ascii="Arial" w:hAnsi="Arial" w:cs="Arial"/>
                <w:sz w:val="20"/>
                <w:szCs w:val="20"/>
              </w:rPr>
              <w:t>User</w:t>
            </w:r>
          </w:p>
        </w:tc>
        <w:tc>
          <w:tcPr>
            <w:tcW w:w="653" w:type="pct"/>
            <w:shd w:val="clear" w:color="auto" w:fill="auto"/>
          </w:tcPr>
          <w:p w14:paraId="211ACE01" w14:textId="77777777" w:rsidR="00EA3DDB" w:rsidRDefault="00EA3DDB" w:rsidP="00EA3DDB">
            <w:r w:rsidRPr="00C97C55">
              <w:rPr>
                <w:rFonts w:ascii="Arial" w:hAnsi="Arial" w:cs="Arial"/>
                <w:sz w:val="20"/>
                <w:szCs w:val="20"/>
              </w:rPr>
              <w:t>Current Scheme</w:t>
            </w:r>
          </w:p>
        </w:tc>
        <w:tc>
          <w:tcPr>
            <w:tcW w:w="655" w:type="pct"/>
            <w:shd w:val="clear" w:color="auto" w:fill="auto"/>
          </w:tcPr>
          <w:p w14:paraId="1C5DCFC3"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55F825AF"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25F6937B" w14:textId="77777777" w:rsidTr="00EA3DDB">
        <w:trPr>
          <w:trHeight w:val="348"/>
        </w:trPr>
        <w:tc>
          <w:tcPr>
            <w:tcW w:w="487" w:type="pct"/>
            <w:vAlign w:val="center"/>
          </w:tcPr>
          <w:p w14:paraId="1494192E" w14:textId="3B3F0BC6" w:rsidR="00EA3DDB" w:rsidRPr="00EA3DDB" w:rsidRDefault="00EA3DDB" w:rsidP="00EA3DDB">
            <w:pPr>
              <w:rPr>
                <w:rFonts w:ascii="Arial" w:hAnsi="Arial" w:cs="Arial"/>
                <w:sz w:val="20"/>
                <w:szCs w:val="20"/>
                <w:lang w:eastAsia="en-GB"/>
              </w:rPr>
            </w:pPr>
            <w:r w:rsidRPr="00EA3DDB">
              <w:rPr>
                <w:rFonts w:ascii="Arial" w:hAnsi="Arial" w:cs="Arial"/>
                <w:sz w:val="20"/>
                <w:szCs w:val="20"/>
              </w:rPr>
              <w:t>PMUC049</w:t>
            </w:r>
          </w:p>
        </w:tc>
        <w:tc>
          <w:tcPr>
            <w:tcW w:w="1531" w:type="pct"/>
            <w:shd w:val="clear" w:color="auto" w:fill="auto"/>
            <w:noWrap/>
            <w:vAlign w:val="center"/>
            <w:hideMark/>
          </w:tcPr>
          <w:p w14:paraId="1096C16C" w14:textId="0E35A887" w:rsidR="00EA3DDB" w:rsidRPr="00EA3DDB" w:rsidRDefault="00EA3DDB" w:rsidP="00EA3DDB">
            <w:pPr>
              <w:rPr>
                <w:rFonts w:ascii="Arial" w:hAnsi="Arial" w:cs="Arial"/>
                <w:sz w:val="20"/>
                <w:szCs w:val="20"/>
                <w:lang w:eastAsia="en-GB"/>
              </w:rPr>
            </w:pPr>
            <w:r w:rsidRPr="00EA3DDB">
              <w:rPr>
                <w:rFonts w:ascii="Arial" w:hAnsi="Arial" w:cs="Arial"/>
                <w:sz w:val="20"/>
                <w:szCs w:val="20"/>
              </w:rPr>
              <w:t>Payments Out</w:t>
            </w:r>
          </w:p>
        </w:tc>
        <w:tc>
          <w:tcPr>
            <w:tcW w:w="867" w:type="pct"/>
            <w:shd w:val="clear" w:color="auto" w:fill="auto"/>
            <w:vAlign w:val="center"/>
          </w:tcPr>
          <w:p w14:paraId="0286F932" w14:textId="3D529637"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Transactional</w:t>
            </w:r>
          </w:p>
        </w:tc>
        <w:tc>
          <w:tcPr>
            <w:tcW w:w="653" w:type="pct"/>
            <w:shd w:val="clear" w:color="auto" w:fill="auto"/>
          </w:tcPr>
          <w:p w14:paraId="0F12A60B" w14:textId="77777777" w:rsidR="00EA3DDB" w:rsidRDefault="00EA3DDB" w:rsidP="00EA3DDB">
            <w:r w:rsidRPr="00C97C55">
              <w:rPr>
                <w:rFonts w:ascii="Arial" w:hAnsi="Arial" w:cs="Arial"/>
                <w:sz w:val="20"/>
                <w:szCs w:val="20"/>
              </w:rPr>
              <w:t>Current Scheme</w:t>
            </w:r>
          </w:p>
        </w:tc>
        <w:tc>
          <w:tcPr>
            <w:tcW w:w="655" w:type="pct"/>
            <w:shd w:val="clear" w:color="auto" w:fill="auto"/>
          </w:tcPr>
          <w:p w14:paraId="5978B449"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6A93F85"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7144F35A" w14:textId="77777777" w:rsidTr="00EA3DDB">
        <w:trPr>
          <w:trHeight w:val="348"/>
        </w:trPr>
        <w:tc>
          <w:tcPr>
            <w:tcW w:w="487" w:type="pct"/>
            <w:vAlign w:val="center"/>
          </w:tcPr>
          <w:p w14:paraId="7F849811" w14:textId="15E70B2C" w:rsidR="00EA3DDB" w:rsidRPr="00EA3DDB" w:rsidRDefault="00EA3DDB" w:rsidP="00EA3DDB">
            <w:pPr>
              <w:rPr>
                <w:rFonts w:ascii="Arial" w:hAnsi="Arial" w:cs="Arial"/>
                <w:sz w:val="20"/>
                <w:szCs w:val="20"/>
                <w:lang w:eastAsia="en-GB"/>
              </w:rPr>
            </w:pPr>
            <w:r w:rsidRPr="00EA3DDB">
              <w:rPr>
                <w:rFonts w:ascii="Arial" w:hAnsi="Arial" w:cs="Arial"/>
                <w:sz w:val="20"/>
                <w:szCs w:val="20"/>
              </w:rPr>
              <w:t>PMUC050</w:t>
            </w:r>
          </w:p>
        </w:tc>
        <w:tc>
          <w:tcPr>
            <w:tcW w:w="1531" w:type="pct"/>
            <w:shd w:val="clear" w:color="auto" w:fill="auto"/>
            <w:noWrap/>
            <w:vAlign w:val="center"/>
            <w:hideMark/>
          </w:tcPr>
          <w:p w14:paraId="1CCAC1D5" w14:textId="1A31BDD8"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Balance by Age</w:t>
            </w:r>
          </w:p>
        </w:tc>
        <w:tc>
          <w:tcPr>
            <w:tcW w:w="867" w:type="pct"/>
            <w:shd w:val="clear" w:color="auto" w:fill="auto"/>
            <w:vAlign w:val="center"/>
          </w:tcPr>
          <w:p w14:paraId="297AD362" w14:textId="7B897B18"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Fund</w:t>
            </w:r>
          </w:p>
        </w:tc>
        <w:tc>
          <w:tcPr>
            <w:tcW w:w="653" w:type="pct"/>
            <w:shd w:val="clear" w:color="auto" w:fill="auto"/>
          </w:tcPr>
          <w:p w14:paraId="680C299F" w14:textId="77777777" w:rsidR="00EA3DDB" w:rsidRDefault="00EA3DDB" w:rsidP="00EA3DDB">
            <w:r w:rsidRPr="00C97C55">
              <w:rPr>
                <w:rFonts w:ascii="Arial" w:hAnsi="Arial" w:cs="Arial"/>
                <w:sz w:val="20"/>
                <w:szCs w:val="20"/>
              </w:rPr>
              <w:t>Current Scheme</w:t>
            </w:r>
          </w:p>
        </w:tc>
        <w:tc>
          <w:tcPr>
            <w:tcW w:w="655" w:type="pct"/>
            <w:shd w:val="clear" w:color="auto" w:fill="auto"/>
          </w:tcPr>
          <w:p w14:paraId="35A59C7E"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2D715E8C"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3D169FFF" w14:textId="77777777" w:rsidTr="00EA3DDB">
        <w:trPr>
          <w:trHeight w:val="348"/>
        </w:trPr>
        <w:tc>
          <w:tcPr>
            <w:tcW w:w="487" w:type="pct"/>
            <w:vAlign w:val="center"/>
          </w:tcPr>
          <w:p w14:paraId="7D38C35F" w14:textId="108A6B25" w:rsidR="00EA3DDB" w:rsidRPr="00EA3DDB" w:rsidRDefault="00EA3DDB" w:rsidP="00EA3DDB">
            <w:pPr>
              <w:rPr>
                <w:rFonts w:ascii="Arial" w:hAnsi="Arial" w:cs="Arial"/>
                <w:sz w:val="20"/>
                <w:szCs w:val="20"/>
                <w:lang w:eastAsia="en-GB"/>
              </w:rPr>
            </w:pPr>
            <w:r w:rsidRPr="00EA3DDB">
              <w:rPr>
                <w:rFonts w:ascii="Arial" w:hAnsi="Arial" w:cs="Arial"/>
                <w:sz w:val="20"/>
                <w:szCs w:val="20"/>
              </w:rPr>
              <w:t>PMUC051</w:t>
            </w:r>
          </w:p>
        </w:tc>
        <w:tc>
          <w:tcPr>
            <w:tcW w:w="1531" w:type="pct"/>
            <w:shd w:val="clear" w:color="auto" w:fill="auto"/>
            <w:noWrap/>
            <w:vAlign w:val="center"/>
            <w:hideMark/>
          </w:tcPr>
          <w:p w14:paraId="05AC0123" w14:textId="2ABBC3B2"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Elections</w:t>
            </w:r>
          </w:p>
        </w:tc>
        <w:tc>
          <w:tcPr>
            <w:tcW w:w="867" w:type="pct"/>
            <w:shd w:val="clear" w:color="auto" w:fill="auto"/>
            <w:vAlign w:val="center"/>
          </w:tcPr>
          <w:p w14:paraId="32B4454D" w14:textId="7B36C3E9"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Fund</w:t>
            </w:r>
          </w:p>
        </w:tc>
        <w:tc>
          <w:tcPr>
            <w:tcW w:w="653" w:type="pct"/>
            <w:shd w:val="clear" w:color="auto" w:fill="auto"/>
          </w:tcPr>
          <w:p w14:paraId="48D36D8B" w14:textId="77777777" w:rsidR="00EA3DDB" w:rsidRDefault="00EA3DDB" w:rsidP="00EA3DDB">
            <w:r w:rsidRPr="00C97C55">
              <w:rPr>
                <w:rFonts w:ascii="Arial" w:hAnsi="Arial" w:cs="Arial"/>
                <w:sz w:val="20"/>
                <w:szCs w:val="20"/>
              </w:rPr>
              <w:t>Current Scheme</w:t>
            </w:r>
          </w:p>
        </w:tc>
        <w:tc>
          <w:tcPr>
            <w:tcW w:w="655" w:type="pct"/>
            <w:shd w:val="clear" w:color="auto" w:fill="auto"/>
          </w:tcPr>
          <w:p w14:paraId="721E4DC7"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0F9AB4CC"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244AEA8E" w14:textId="77777777" w:rsidTr="00EA3DDB">
        <w:trPr>
          <w:trHeight w:val="348"/>
        </w:trPr>
        <w:tc>
          <w:tcPr>
            <w:tcW w:w="487" w:type="pct"/>
            <w:vAlign w:val="center"/>
          </w:tcPr>
          <w:p w14:paraId="2804C1B8" w14:textId="6840829E" w:rsidR="00EA3DDB" w:rsidRPr="00EA3DDB" w:rsidRDefault="00EA3DDB" w:rsidP="00EA3DDB">
            <w:pPr>
              <w:rPr>
                <w:rFonts w:ascii="Arial" w:hAnsi="Arial" w:cs="Arial"/>
                <w:sz w:val="20"/>
                <w:szCs w:val="20"/>
                <w:lang w:eastAsia="en-GB"/>
              </w:rPr>
            </w:pPr>
            <w:r w:rsidRPr="00EA3DDB">
              <w:rPr>
                <w:rFonts w:ascii="Arial" w:hAnsi="Arial" w:cs="Arial"/>
                <w:sz w:val="20"/>
                <w:szCs w:val="20"/>
              </w:rPr>
              <w:t>PMUC052</w:t>
            </w:r>
          </w:p>
        </w:tc>
        <w:tc>
          <w:tcPr>
            <w:tcW w:w="1531" w:type="pct"/>
            <w:shd w:val="clear" w:color="auto" w:fill="auto"/>
            <w:noWrap/>
            <w:vAlign w:val="center"/>
            <w:hideMark/>
          </w:tcPr>
          <w:p w14:paraId="59887FA4" w14:textId="3E5F0363"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Switches Summary</w:t>
            </w:r>
          </w:p>
        </w:tc>
        <w:tc>
          <w:tcPr>
            <w:tcW w:w="867" w:type="pct"/>
            <w:shd w:val="clear" w:color="auto" w:fill="auto"/>
            <w:vAlign w:val="center"/>
          </w:tcPr>
          <w:p w14:paraId="6495A193" w14:textId="6938B333"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Fund</w:t>
            </w:r>
          </w:p>
        </w:tc>
        <w:tc>
          <w:tcPr>
            <w:tcW w:w="653" w:type="pct"/>
            <w:shd w:val="clear" w:color="auto" w:fill="auto"/>
          </w:tcPr>
          <w:p w14:paraId="5B646CED" w14:textId="77777777" w:rsidR="00EA3DDB" w:rsidRDefault="00EA3DDB" w:rsidP="00EA3DDB">
            <w:r w:rsidRPr="00C97C55">
              <w:rPr>
                <w:rFonts w:ascii="Arial" w:hAnsi="Arial" w:cs="Arial"/>
                <w:sz w:val="20"/>
                <w:szCs w:val="20"/>
              </w:rPr>
              <w:t>Current Scheme</w:t>
            </w:r>
          </w:p>
        </w:tc>
        <w:tc>
          <w:tcPr>
            <w:tcW w:w="655" w:type="pct"/>
            <w:shd w:val="clear" w:color="auto" w:fill="auto"/>
          </w:tcPr>
          <w:p w14:paraId="36B3A8D9"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25616420"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6862F178" w14:textId="77777777" w:rsidTr="00EA3DDB">
        <w:trPr>
          <w:trHeight w:val="348"/>
        </w:trPr>
        <w:tc>
          <w:tcPr>
            <w:tcW w:w="487" w:type="pct"/>
            <w:vAlign w:val="center"/>
          </w:tcPr>
          <w:p w14:paraId="691515A3" w14:textId="5081E385" w:rsidR="00EA3DDB" w:rsidRPr="00EA3DDB" w:rsidRDefault="00EA3DDB" w:rsidP="00EA3DDB">
            <w:pPr>
              <w:rPr>
                <w:rFonts w:ascii="Arial" w:hAnsi="Arial" w:cs="Arial"/>
                <w:sz w:val="20"/>
                <w:szCs w:val="20"/>
                <w:lang w:eastAsia="en-GB"/>
              </w:rPr>
            </w:pPr>
            <w:r w:rsidRPr="00EA3DDB">
              <w:rPr>
                <w:rFonts w:ascii="Arial" w:hAnsi="Arial" w:cs="Arial"/>
                <w:sz w:val="20"/>
                <w:szCs w:val="20"/>
              </w:rPr>
              <w:t>PMUC053</w:t>
            </w:r>
          </w:p>
        </w:tc>
        <w:tc>
          <w:tcPr>
            <w:tcW w:w="1531" w:type="pct"/>
            <w:shd w:val="clear" w:color="auto" w:fill="auto"/>
            <w:noWrap/>
            <w:vAlign w:val="center"/>
            <w:hideMark/>
          </w:tcPr>
          <w:p w14:paraId="68EBF610" w14:textId="03EEED2F"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Status Summary</w:t>
            </w:r>
          </w:p>
        </w:tc>
        <w:tc>
          <w:tcPr>
            <w:tcW w:w="867" w:type="pct"/>
            <w:shd w:val="clear" w:color="auto" w:fill="auto"/>
            <w:vAlign w:val="center"/>
          </w:tcPr>
          <w:p w14:paraId="3F4BBA93" w14:textId="2FEA78B0" w:rsidR="00EA3DDB" w:rsidRPr="00EA3DDB" w:rsidRDefault="003B2D50" w:rsidP="00EA3DDB">
            <w:pPr>
              <w:rPr>
                <w:rFonts w:ascii="Arial" w:hAnsi="Arial" w:cs="Arial"/>
                <w:sz w:val="20"/>
                <w:szCs w:val="20"/>
                <w:lang w:eastAsia="en-GB"/>
              </w:rPr>
            </w:pPr>
            <w:r>
              <w:rPr>
                <w:rFonts w:ascii="Arial" w:hAnsi="Arial" w:cs="Arial"/>
                <w:sz w:val="20"/>
                <w:szCs w:val="20"/>
              </w:rPr>
              <w:t>User</w:t>
            </w:r>
          </w:p>
        </w:tc>
        <w:tc>
          <w:tcPr>
            <w:tcW w:w="653" w:type="pct"/>
            <w:shd w:val="clear" w:color="auto" w:fill="auto"/>
          </w:tcPr>
          <w:p w14:paraId="57416F6B" w14:textId="77777777" w:rsidR="00EA3DDB" w:rsidRDefault="00EA3DDB" w:rsidP="00EA3DDB">
            <w:r w:rsidRPr="00C97C55">
              <w:rPr>
                <w:rFonts w:ascii="Arial" w:hAnsi="Arial" w:cs="Arial"/>
                <w:sz w:val="20"/>
                <w:szCs w:val="20"/>
              </w:rPr>
              <w:t>Current Scheme</w:t>
            </w:r>
          </w:p>
        </w:tc>
        <w:tc>
          <w:tcPr>
            <w:tcW w:w="655" w:type="pct"/>
            <w:shd w:val="clear" w:color="auto" w:fill="auto"/>
          </w:tcPr>
          <w:p w14:paraId="045C49CB"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6387B621"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r w:rsidR="00EA3DDB" w:rsidRPr="00071897" w14:paraId="3674ADF4" w14:textId="77777777" w:rsidTr="00EA3DDB">
        <w:trPr>
          <w:trHeight w:val="348"/>
        </w:trPr>
        <w:tc>
          <w:tcPr>
            <w:tcW w:w="487" w:type="pct"/>
            <w:vAlign w:val="center"/>
          </w:tcPr>
          <w:p w14:paraId="36D66E7F" w14:textId="1FF7EAA3" w:rsidR="00EA3DDB" w:rsidRPr="00EA3DDB" w:rsidRDefault="00EA3DDB" w:rsidP="00EA3DDB">
            <w:pPr>
              <w:rPr>
                <w:rFonts w:ascii="Arial" w:hAnsi="Arial" w:cs="Arial"/>
                <w:sz w:val="20"/>
                <w:szCs w:val="20"/>
                <w:lang w:eastAsia="en-GB"/>
              </w:rPr>
            </w:pPr>
            <w:r w:rsidRPr="00EA3DDB">
              <w:rPr>
                <w:rFonts w:ascii="Arial" w:hAnsi="Arial" w:cs="Arial"/>
                <w:sz w:val="20"/>
                <w:szCs w:val="20"/>
              </w:rPr>
              <w:t>PMUC054</w:t>
            </w:r>
          </w:p>
        </w:tc>
        <w:tc>
          <w:tcPr>
            <w:tcW w:w="1531" w:type="pct"/>
            <w:shd w:val="clear" w:color="auto" w:fill="auto"/>
            <w:noWrap/>
            <w:vAlign w:val="center"/>
            <w:hideMark/>
          </w:tcPr>
          <w:p w14:paraId="5B59D92C" w14:textId="32DDC5B0" w:rsidR="00EA3DDB" w:rsidRPr="00EA3DDB" w:rsidRDefault="00EA3DDB" w:rsidP="00EA3DDB">
            <w:pPr>
              <w:rPr>
                <w:rFonts w:ascii="Arial" w:hAnsi="Arial" w:cs="Arial"/>
                <w:sz w:val="20"/>
                <w:szCs w:val="20"/>
                <w:lang w:eastAsia="en-GB"/>
              </w:rPr>
            </w:pPr>
            <w:r w:rsidRPr="00EA3DDB">
              <w:rPr>
                <w:rFonts w:ascii="Arial" w:hAnsi="Arial" w:cs="Arial"/>
                <w:sz w:val="20"/>
                <w:szCs w:val="20"/>
              </w:rPr>
              <w:t>Missing Data Report</w:t>
            </w:r>
          </w:p>
        </w:tc>
        <w:tc>
          <w:tcPr>
            <w:tcW w:w="867" w:type="pct"/>
            <w:shd w:val="clear" w:color="auto" w:fill="auto"/>
            <w:vAlign w:val="center"/>
          </w:tcPr>
          <w:p w14:paraId="20ED616D" w14:textId="6F31F451" w:rsidR="00EA3DDB" w:rsidRPr="00EA3DDB" w:rsidRDefault="00EA3DDB" w:rsidP="00EA3DDB">
            <w:pPr>
              <w:rPr>
                <w:rFonts w:ascii="Arial" w:hAnsi="Arial" w:cs="Arial"/>
                <w:sz w:val="20"/>
                <w:szCs w:val="20"/>
                <w:lang w:eastAsia="en-GB"/>
              </w:rPr>
            </w:pPr>
            <w:r w:rsidRPr="00EA3DDB">
              <w:rPr>
                <w:rFonts w:ascii="Arial" w:hAnsi="Arial" w:cs="Arial"/>
                <w:sz w:val="20"/>
                <w:szCs w:val="20"/>
              </w:rPr>
              <w:t>Statistical</w:t>
            </w:r>
          </w:p>
        </w:tc>
        <w:tc>
          <w:tcPr>
            <w:tcW w:w="653" w:type="pct"/>
            <w:shd w:val="clear" w:color="auto" w:fill="auto"/>
          </w:tcPr>
          <w:p w14:paraId="4DBF506A" w14:textId="77777777" w:rsidR="00EA3DDB" w:rsidRDefault="00EA3DDB" w:rsidP="00EA3DDB">
            <w:r w:rsidRPr="00C97C55">
              <w:rPr>
                <w:rFonts w:ascii="Arial" w:hAnsi="Arial" w:cs="Arial"/>
                <w:sz w:val="20"/>
                <w:szCs w:val="20"/>
              </w:rPr>
              <w:t>Current Scheme</w:t>
            </w:r>
          </w:p>
        </w:tc>
        <w:tc>
          <w:tcPr>
            <w:tcW w:w="655" w:type="pct"/>
            <w:shd w:val="clear" w:color="auto" w:fill="auto"/>
          </w:tcPr>
          <w:p w14:paraId="3F7CC6BA"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30E0ADB4" w14:textId="77777777" w:rsidR="00EA3DDB" w:rsidRPr="00071897" w:rsidRDefault="00EA3DDB" w:rsidP="00EA3DDB">
            <w:pPr>
              <w:rPr>
                <w:rFonts w:ascii="Arial" w:hAnsi="Arial" w:cs="Arial"/>
                <w:sz w:val="20"/>
                <w:szCs w:val="20"/>
              </w:rPr>
            </w:pPr>
            <w:r w:rsidRPr="00071897">
              <w:rPr>
                <w:rFonts w:ascii="Arial" w:hAnsi="Arial" w:cs="Arial"/>
                <w:sz w:val="20"/>
                <w:szCs w:val="20"/>
              </w:rPr>
              <w:t>None</w:t>
            </w:r>
          </w:p>
        </w:tc>
      </w:tr>
      <w:tr w:rsidR="00EA3DDB" w:rsidRPr="00071897" w14:paraId="21910C7B" w14:textId="77777777" w:rsidTr="00EA3DDB">
        <w:trPr>
          <w:trHeight w:val="348"/>
        </w:trPr>
        <w:tc>
          <w:tcPr>
            <w:tcW w:w="487" w:type="pct"/>
            <w:vAlign w:val="center"/>
          </w:tcPr>
          <w:p w14:paraId="35424222" w14:textId="6A76C441" w:rsidR="00EA3DDB" w:rsidRPr="00EA3DDB" w:rsidRDefault="00EA3DDB" w:rsidP="00EA3DDB">
            <w:pPr>
              <w:rPr>
                <w:rFonts w:ascii="Arial" w:hAnsi="Arial" w:cs="Arial"/>
                <w:sz w:val="20"/>
                <w:szCs w:val="20"/>
                <w:lang w:eastAsia="en-GB"/>
              </w:rPr>
            </w:pPr>
            <w:r w:rsidRPr="00EA3DDB">
              <w:rPr>
                <w:rFonts w:ascii="Arial" w:hAnsi="Arial" w:cs="Arial"/>
                <w:sz w:val="20"/>
                <w:szCs w:val="20"/>
              </w:rPr>
              <w:t>PMUC055</w:t>
            </w:r>
          </w:p>
        </w:tc>
        <w:tc>
          <w:tcPr>
            <w:tcW w:w="1531" w:type="pct"/>
            <w:shd w:val="clear" w:color="auto" w:fill="auto"/>
            <w:noWrap/>
            <w:vAlign w:val="center"/>
            <w:hideMark/>
          </w:tcPr>
          <w:p w14:paraId="49EFD9AF" w14:textId="53F23649" w:rsidR="00EA3DDB" w:rsidRPr="00EA3DDB" w:rsidRDefault="00EA3DDB" w:rsidP="00EA3DDB">
            <w:pPr>
              <w:rPr>
                <w:rFonts w:ascii="Arial" w:hAnsi="Arial" w:cs="Arial"/>
                <w:sz w:val="20"/>
                <w:szCs w:val="20"/>
                <w:lang w:eastAsia="en-GB"/>
              </w:rPr>
            </w:pPr>
            <w:r w:rsidRPr="00EA3DDB">
              <w:rPr>
                <w:rFonts w:ascii="Arial" w:hAnsi="Arial" w:cs="Arial"/>
                <w:sz w:val="20"/>
                <w:szCs w:val="20"/>
              </w:rPr>
              <w:t>TargetPlan</w:t>
            </w:r>
          </w:p>
        </w:tc>
        <w:tc>
          <w:tcPr>
            <w:tcW w:w="867" w:type="pct"/>
            <w:shd w:val="clear" w:color="auto" w:fill="auto"/>
            <w:vAlign w:val="center"/>
          </w:tcPr>
          <w:p w14:paraId="117EE56B" w14:textId="03E173C4" w:rsidR="00EA3DDB" w:rsidRPr="00EA3DDB" w:rsidRDefault="00EA3DDB" w:rsidP="00EA3DDB">
            <w:pPr>
              <w:rPr>
                <w:rFonts w:ascii="Arial" w:hAnsi="Arial" w:cs="Arial"/>
                <w:sz w:val="20"/>
                <w:szCs w:val="20"/>
                <w:lang w:eastAsia="en-GB"/>
              </w:rPr>
            </w:pPr>
            <w:r w:rsidRPr="00EA3DDB">
              <w:rPr>
                <w:rFonts w:ascii="Arial" w:hAnsi="Arial" w:cs="Arial"/>
                <w:sz w:val="20"/>
                <w:szCs w:val="20"/>
              </w:rPr>
              <w:t>TP Usage</w:t>
            </w:r>
          </w:p>
        </w:tc>
        <w:tc>
          <w:tcPr>
            <w:tcW w:w="653" w:type="pct"/>
            <w:shd w:val="clear" w:color="auto" w:fill="auto"/>
          </w:tcPr>
          <w:p w14:paraId="4C34015A" w14:textId="77777777" w:rsidR="00EA3DDB" w:rsidRDefault="00EA3DDB" w:rsidP="00EA3DDB">
            <w:r w:rsidRPr="00C97C55">
              <w:rPr>
                <w:rFonts w:ascii="Arial" w:hAnsi="Arial" w:cs="Arial"/>
                <w:sz w:val="20"/>
                <w:szCs w:val="20"/>
              </w:rPr>
              <w:t>Current Scheme</w:t>
            </w:r>
          </w:p>
        </w:tc>
        <w:tc>
          <w:tcPr>
            <w:tcW w:w="655" w:type="pct"/>
            <w:shd w:val="clear" w:color="auto" w:fill="auto"/>
          </w:tcPr>
          <w:p w14:paraId="0224BE7A"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56AC0D8F"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73CFB399" w14:textId="77777777" w:rsidTr="00EA3DDB">
        <w:trPr>
          <w:trHeight w:val="348"/>
        </w:trPr>
        <w:tc>
          <w:tcPr>
            <w:tcW w:w="487" w:type="pct"/>
            <w:vAlign w:val="center"/>
          </w:tcPr>
          <w:p w14:paraId="549899E2" w14:textId="7B22CD16" w:rsidR="00EA3DDB" w:rsidRPr="00EA3DDB" w:rsidRDefault="00EA3DDB" w:rsidP="00EA3DDB">
            <w:pPr>
              <w:rPr>
                <w:rFonts w:ascii="Arial" w:hAnsi="Arial" w:cs="Arial"/>
                <w:sz w:val="20"/>
                <w:szCs w:val="20"/>
                <w:lang w:eastAsia="en-GB"/>
              </w:rPr>
            </w:pPr>
            <w:r w:rsidRPr="00EA3DDB">
              <w:rPr>
                <w:rFonts w:ascii="Arial" w:hAnsi="Arial" w:cs="Arial"/>
                <w:sz w:val="20"/>
                <w:szCs w:val="20"/>
              </w:rPr>
              <w:t>PMUC056</w:t>
            </w:r>
          </w:p>
        </w:tc>
        <w:tc>
          <w:tcPr>
            <w:tcW w:w="1531" w:type="pct"/>
            <w:shd w:val="clear" w:color="auto" w:fill="auto"/>
            <w:noWrap/>
            <w:vAlign w:val="center"/>
            <w:hideMark/>
          </w:tcPr>
          <w:p w14:paraId="7D544CB6" w14:textId="2F836F03" w:rsidR="00EA3DDB" w:rsidRPr="00EA3DDB" w:rsidRDefault="00EA3DDB" w:rsidP="00EA3DDB">
            <w:pPr>
              <w:rPr>
                <w:rFonts w:ascii="Arial" w:hAnsi="Arial" w:cs="Arial"/>
                <w:sz w:val="20"/>
                <w:szCs w:val="20"/>
                <w:lang w:eastAsia="en-GB"/>
              </w:rPr>
            </w:pPr>
            <w:r w:rsidRPr="00EA3DDB">
              <w:rPr>
                <w:rFonts w:ascii="Arial" w:hAnsi="Arial" w:cs="Arial"/>
                <w:sz w:val="20"/>
                <w:szCs w:val="20"/>
              </w:rPr>
              <w:t>Plan SLA</w:t>
            </w:r>
          </w:p>
        </w:tc>
        <w:tc>
          <w:tcPr>
            <w:tcW w:w="867" w:type="pct"/>
            <w:shd w:val="clear" w:color="auto" w:fill="auto"/>
            <w:vAlign w:val="center"/>
          </w:tcPr>
          <w:p w14:paraId="260FEB9D" w14:textId="0D1C910C" w:rsidR="00EA3DDB" w:rsidRPr="00EA3DDB" w:rsidRDefault="00EA3DDB" w:rsidP="00EA3DDB">
            <w:pPr>
              <w:rPr>
                <w:rFonts w:ascii="Arial" w:hAnsi="Arial" w:cs="Arial"/>
                <w:sz w:val="20"/>
                <w:szCs w:val="20"/>
                <w:lang w:eastAsia="en-GB"/>
              </w:rPr>
            </w:pPr>
            <w:r w:rsidRPr="00EA3DDB">
              <w:rPr>
                <w:rFonts w:ascii="Arial" w:hAnsi="Arial" w:cs="Arial"/>
                <w:sz w:val="20"/>
                <w:szCs w:val="20"/>
              </w:rPr>
              <w:t>SLA</w:t>
            </w:r>
          </w:p>
        </w:tc>
        <w:tc>
          <w:tcPr>
            <w:tcW w:w="653" w:type="pct"/>
            <w:shd w:val="clear" w:color="auto" w:fill="auto"/>
          </w:tcPr>
          <w:p w14:paraId="4BCEA580" w14:textId="77777777" w:rsidR="00EA3DDB" w:rsidRDefault="00EA3DDB" w:rsidP="00EA3DDB">
            <w:r w:rsidRPr="00C97C55">
              <w:rPr>
                <w:rFonts w:ascii="Arial" w:hAnsi="Arial" w:cs="Arial"/>
                <w:sz w:val="20"/>
                <w:szCs w:val="20"/>
              </w:rPr>
              <w:t>Current Scheme</w:t>
            </w:r>
          </w:p>
        </w:tc>
        <w:tc>
          <w:tcPr>
            <w:tcW w:w="655" w:type="pct"/>
            <w:shd w:val="clear" w:color="auto" w:fill="auto"/>
          </w:tcPr>
          <w:p w14:paraId="51AFF392" w14:textId="77777777" w:rsidR="00EA3DDB" w:rsidRDefault="00EA3DDB" w:rsidP="00EA3DDB">
            <w:r w:rsidRPr="006E2760">
              <w:rPr>
                <w:rFonts w:ascii="Arial" w:hAnsi="Arial" w:cs="Arial"/>
                <w:sz w:val="20"/>
                <w:szCs w:val="20"/>
              </w:rPr>
              <w:t>Standard Filter</w:t>
            </w:r>
          </w:p>
        </w:tc>
        <w:tc>
          <w:tcPr>
            <w:tcW w:w="807" w:type="pct"/>
            <w:shd w:val="clear" w:color="auto" w:fill="auto"/>
          </w:tcPr>
          <w:p w14:paraId="661FFA3C" w14:textId="77777777" w:rsidR="00EA3DDB" w:rsidRDefault="00EA3DDB" w:rsidP="00EA3DDB">
            <w:r w:rsidRPr="007F6E29">
              <w:rPr>
                <w:rFonts w:ascii="Arial" w:hAnsi="Arial" w:cs="Arial"/>
                <w:sz w:val="20"/>
                <w:szCs w:val="20"/>
              </w:rPr>
              <w:t>From and To Dates</w:t>
            </w:r>
          </w:p>
        </w:tc>
      </w:tr>
      <w:tr w:rsidR="00EA3DDB" w:rsidRPr="00071897" w14:paraId="1B542501" w14:textId="77777777" w:rsidTr="00EA3DDB">
        <w:trPr>
          <w:trHeight w:val="348"/>
        </w:trPr>
        <w:tc>
          <w:tcPr>
            <w:tcW w:w="487" w:type="pct"/>
            <w:vAlign w:val="center"/>
          </w:tcPr>
          <w:p w14:paraId="0229F2B1" w14:textId="1BF53767" w:rsidR="00EA3DDB" w:rsidRPr="00EA3DDB" w:rsidRDefault="00EA3DDB" w:rsidP="00EA3DDB">
            <w:pPr>
              <w:rPr>
                <w:rFonts w:ascii="Arial" w:hAnsi="Arial" w:cs="Arial"/>
                <w:sz w:val="20"/>
                <w:szCs w:val="20"/>
                <w:lang w:eastAsia="en-GB"/>
              </w:rPr>
            </w:pPr>
            <w:r w:rsidRPr="00EA3DDB">
              <w:rPr>
                <w:rFonts w:ascii="Arial" w:hAnsi="Arial" w:cs="Arial"/>
                <w:sz w:val="20"/>
                <w:szCs w:val="20"/>
              </w:rPr>
              <w:t>PMUC057</w:t>
            </w:r>
          </w:p>
        </w:tc>
        <w:tc>
          <w:tcPr>
            <w:tcW w:w="1531" w:type="pct"/>
            <w:shd w:val="clear" w:color="auto" w:fill="auto"/>
            <w:noWrap/>
            <w:vAlign w:val="center"/>
            <w:hideMark/>
          </w:tcPr>
          <w:p w14:paraId="1E501864" w14:textId="29E1117C" w:rsidR="00EA3DDB" w:rsidRPr="00EA3DDB" w:rsidRDefault="00EA3DDB" w:rsidP="00EA3DDB">
            <w:pPr>
              <w:rPr>
                <w:rFonts w:ascii="Arial" w:hAnsi="Arial" w:cs="Arial"/>
                <w:sz w:val="20"/>
                <w:szCs w:val="20"/>
                <w:lang w:eastAsia="en-GB"/>
              </w:rPr>
            </w:pPr>
            <w:r w:rsidRPr="00EA3DDB">
              <w:rPr>
                <w:rFonts w:ascii="Arial" w:hAnsi="Arial" w:cs="Arial"/>
                <w:sz w:val="20"/>
                <w:szCs w:val="20"/>
              </w:rPr>
              <w:t>Plan Auto Enrolment</w:t>
            </w:r>
          </w:p>
        </w:tc>
        <w:tc>
          <w:tcPr>
            <w:tcW w:w="867" w:type="pct"/>
            <w:shd w:val="clear" w:color="auto" w:fill="auto"/>
            <w:vAlign w:val="center"/>
          </w:tcPr>
          <w:p w14:paraId="01C46EA1" w14:textId="54DEA270" w:rsidR="00EA3DDB" w:rsidRPr="00EA3DDB" w:rsidRDefault="00EA3DDB" w:rsidP="00EA3DDB">
            <w:pPr>
              <w:rPr>
                <w:rFonts w:ascii="Arial" w:hAnsi="Arial" w:cs="Arial"/>
                <w:sz w:val="20"/>
                <w:szCs w:val="20"/>
                <w:lang w:eastAsia="en-GB"/>
              </w:rPr>
            </w:pPr>
            <w:r w:rsidRPr="00EA3DDB">
              <w:rPr>
                <w:rFonts w:ascii="Arial" w:hAnsi="Arial" w:cs="Arial"/>
                <w:sz w:val="20"/>
                <w:szCs w:val="20"/>
              </w:rPr>
              <w:t>AE</w:t>
            </w:r>
          </w:p>
        </w:tc>
        <w:tc>
          <w:tcPr>
            <w:tcW w:w="653" w:type="pct"/>
            <w:shd w:val="clear" w:color="auto" w:fill="auto"/>
          </w:tcPr>
          <w:p w14:paraId="67D4C6BD" w14:textId="77777777" w:rsidR="00EA3DDB" w:rsidRDefault="00EA3DDB" w:rsidP="00EA3DDB">
            <w:r w:rsidRPr="00C97C55">
              <w:rPr>
                <w:rFonts w:ascii="Arial" w:hAnsi="Arial" w:cs="Arial"/>
                <w:sz w:val="20"/>
                <w:szCs w:val="20"/>
              </w:rPr>
              <w:t>Current Scheme</w:t>
            </w:r>
          </w:p>
        </w:tc>
        <w:tc>
          <w:tcPr>
            <w:tcW w:w="655" w:type="pct"/>
            <w:shd w:val="clear" w:color="auto" w:fill="auto"/>
          </w:tcPr>
          <w:p w14:paraId="68D93FF7" w14:textId="77777777" w:rsidR="00EA3DDB" w:rsidRDefault="00EA3DDB" w:rsidP="00EA3DDB">
            <w:r w:rsidRPr="006E2760">
              <w:rPr>
                <w:rFonts w:ascii="Arial" w:hAnsi="Arial" w:cs="Arial"/>
                <w:sz w:val="20"/>
                <w:szCs w:val="20"/>
              </w:rPr>
              <w:t>Standard Filter</w:t>
            </w:r>
          </w:p>
        </w:tc>
        <w:tc>
          <w:tcPr>
            <w:tcW w:w="807" w:type="pct"/>
            <w:shd w:val="clear" w:color="auto" w:fill="auto"/>
          </w:tcPr>
          <w:p w14:paraId="7177C882" w14:textId="77777777" w:rsidR="00EA3DDB" w:rsidRDefault="00EA3DDB" w:rsidP="00EA3DDB">
            <w:r w:rsidRPr="007F6E29">
              <w:rPr>
                <w:rFonts w:ascii="Arial" w:hAnsi="Arial" w:cs="Arial"/>
                <w:sz w:val="20"/>
                <w:szCs w:val="20"/>
              </w:rPr>
              <w:t>From and To Dates</w:t>
            </w:r>
          </w:p>
        </w:tc>
      </w:tr>
      <w:tr w:rsidR="00EA3DDB" w:rsidRPr="00071897" w14:paraId="0C0F36D1" w14:textId="77777777" w:rsidTr="00EA3DDB">
        <w:trPr>
          <w:trHeight w:val="348"/>
        </w:trPr>
        <w:tc>
          <w:tcPr>
            <w:tcW w:w="487" w:type="pct"/>
            <w:vAlign w:val="center"/>
          </w:tcPr>
          <w:p w14:paraId="061C61EC" w14:textId="7C0A78ED" w:rsidR="00EA3DDB" w:rsidRPr="00EA3DDB" w:rsidRDefault="00EA3DDB" w:rsidP="00EA3DDB">
            <w:pPr>
              <w:rPr>
                <w:rFonts w:ascii="Arial" w:hAnsi="Arial" w:cs="Arial"/>
                <w:sz w:val="20"/>
                <w:szCs w:val="20"/>
                <w:lang w:eastAsia="en-GB"/>
              </w:rPr>
            </w:pPr>
            <w:r w:rsidRPr="00EA3DDB">
              <w:rPr>
                <w:rFonts w:ascii="Arial" w:hAnsi="Arial" w:cs="Arial"/>
                <w:sz w:val="20"/>
                <w:szCs w:val="20"/>
              </w:rPr>
              <w:t>PMUC058</w:t>
            </w:r>
          </w:p>
        </w:tc>
        <w:tc>
          <w:tcPr>
            <w:tcW w:w="1531" w:type="pct"/>
            <w:shd w:val="clear" w:color="auto" w:fill="auto"/>
            <w:noWrap/>
            <w:vAlign w:val="center"/>
            <w:hideMark/>
          </w:tcPr>
          <w:p w14:paraId="09E543F3" w14:textId="56852344" w:rsidR="00EA3DDB" w:rsidRPr="00EA3DDB" w:rsidRDefault="00EA3DDB" w:rsidP="00EA3DDB">
            <w:pPr>
              <w:rPr>
                <w:rFonts w:ascii="Arial" w:hAnsi="Arial" w:cs="Arial"/>
                <w:sz w:val="20"/>
                <w:szCs w:val="20"/>
                <w:lang w:eastAsia="en-GB"/>
              </w:rPr>
            </w:pPr>
            <w:r w:rsidRPr="00EA3DDB">
              <w:rPr>
                <w:rFonts w:ascii="Arial" w:hAnsi="Arial" w:cs="Arial"/>
                <w:sz w:val="20"/>
                <w:szCs w:val="20"/>
              </w:rPr>
              <w:t>Plan Transaction History</w:t>
            </w:r>
          </w:p>
        </w:tc>
        <w:tc>
          <w:tcPr>
            <w:tcW w:w="867" w:type="pct"/>
            <w:shd w:val="clear" w:color="auto" w:fill="auto"/>
            <w:vAlign w:val="center"/>
          </w:tcPr>
          <w:p w14:paraId="3B6C7102" w14:textId="37C2BBFC" w:rsidR="00EA3DDB" w:rsidRPr="00EA3DDB" w:rsidRDefault="00EA3DDB" w:rsidP="00EA3DDB">
            <w:pPr>
              <w:rPr>
                <w:rFonts w:ascii="Arial" w:hAnsi="Arial" w:cs="Arial"/>
                <w:sz w:val="20"/>
                <w:szCs w:val="20"/>
                <w:lang w:eastAsia="en-GB"/>
              </w:rPr>
            </w:pPr>
            <w:r w:rsidRPr="00EA3DDB">
              <w:rPr>
                <w:rFonts w:ascii="Arial" w:hAnsi="Arial" w:cs="Arial"/>
                <w:sz w:val="20"/>
                <w:szCs w:val="20"/>
              </w:rPr>
              <w:t>Fund</w:t>
            </w:r>
          </w:p>
        </w:tc>
        <w:tc>
          <w:tcPr>
            <w:tcW w:w="653" w:type="pct"/>
            <w:shd w:val="clear" w:color="auto" w:fill="auto"/>
          </w:tcPr>
          <w:p w14:paraId="4A382840" w14:textId="77777777" w:rsidR="00EA3DDB" w:rsidRDefault="00EA3DDB" w:rsidP="00EA3DDB">
            <w:r w:rsidRPr="00C97C55">
              <w:rPr>
                <w:rFonts w:ascii="Arial" w:hAnsi="Arial" w:cs="Arial"/>
                <w:sz w:val="20"/>
                <w:szCs w:val="20"/>
              </w:rPr>
              <w:t>Current Scheme</w:t>
            </w:r>
          </w:p>
        </w:tc>
        <w:tc>
          <w:tcPr>
            <w:tcW w:w="655" w:type="pct"/>
            <w:shd w:val="clear" w:color="auto" w:fill="auto"/>
          </w:tcPr>
          <w:p w14:paraId="676D06E0"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5CADA13B" w14:textId="77777777" w:rsidR="00EA3DDB" w:rsidRPr="00071897" w:rsidRDefault="00EA3DDB" w:rsidP="00EA3DDB">
            <w:pPr>
              <w:rPr>
                <w:rFonts w:ascii="Arial" w:hAnsi="Arial" w:cs="Arial"/>
                <w:sz w:val="20"/>
                <w:szCs w:val="20"/>
              </w:rPr>
            </w:pPr>
            <w:r w:rsidRPr="00071897">
              <w:rPr>
                <w:rFonts w:ascii="Arial" w:hAnsi="Arial" w:cs="Arial"/>
                <w:sz w:val="20"/>
                <w:szCs w:val="20"/>
              </w:rPr>
              <w:t>From and To Dates</w:t>
            </w:r>
          </w:p>
        </w:tc>
      </w:tr>
      <w:tr w:rsidR="00EA3DDB" w:rsidRPr="00071897" w14:paraId="0AE290D2" w14:textId="77777777" w:rsidTr="00EA3DDB">
        <w:trPr>
          <w:trHeight w:val="348"/>
        </w:trPr>
        <w:tc>
          <w:tcPr>
            <w:tcW w:w="487" w:type="pct"/>
            <w:vAlign w:val="center"/>
          </w:tcPr>
          <w:p w14:paraId="3EB6B65C" w14:textId="44B276E2" w:rsidR="00EA3DDB" w:rsidRPr="00EA3DDB" w:rsidRDefault="00EA3DDB" w:rsidP="00EA3DDB">
            <w:pPr>
              <w:rPr>
                <w:rFonts w:ascii="Arial" w:hAnsi="Arial" w:cs="Arial"/>
                <w:sz w:val="20"/>
                <w:szCs w:val="20"/>
                <w:lang w:eastAsia="en-GB"/>
              </w:rPr>
            </w:pPr>
            <w:r w:rsidRPr="00EA3DDB">
              <w:rPr>
                <w:rFonts w:ascii="Arial" w:hAnsi="Arial" w:cs="Arial"/>
                <w:sz w:val="20"/>
                <w:szCs w:val="20"/>
              </w:rPr>
              <w:t>PMUC059</w:t>
            </w:r>
          </w:p>
        </w:tc>
        <w:tc>
          <w:tcPr>
            <w:tcW w:w="1531" w:type="pct"/>
            <w:shd w:val="clear" w:color="auto" w:fill="auto"/>
            <w:noWrap/>
            <w:vAlign w:val="center"/>
          </w:tcPr>
          <w:p w14:paraId="027EB760" w14:textId="08F30840"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Details Listing</w:t>
            </w:r>
          </w:p>
        </w:tc>
        <w:tc>
          <w:tcPr>
            <w:tcW w:w="867" w:type="pct"/>
            <w:shd w:val="clear" w:color="auto" w:fill="auto"/>
            <w:vAlign w:val="center"/>
          </w:tcPr>
          <w:p w14:paraId="524D8A15" w14:textId="2AE0334C" w:rsidR="00EA3DDB" w:rsidRPr="00EA3DDB" w:rsidRDefault="003B2D50" w:rsidP="00EA3DDB">
            <w:pPr>
              <w:rPr>
                <w:rFonts w:ascii="Arial" w:hAnsi="Arial" w:cs="Arial"/>
                <w:sz w:val="20"/>
                <w:szCs w:val="20"/>
                <w:lang w:eastAsia="en-GB"/>
              </w:rPr>
            </w:pPr>
            <w:r>
              <w:rPr>
                <w:rFonts w:ascii="Arial" w:hAnsi="Arial" w:cs="Arial"/>
                <w:sz w:val="20"/>
                <w:szCs w:val="20"/>
              </w:rPr>
              <w:t>User</w:t>
            </w:r>
            <w:r w:rsidR="00EA3DDB" w:rsidRPr="00EA3DDB">
              <w:rPr>
                <w:rFonts w:ascii="Arial" w:hAnsi="Arial" w:cs="Arial"/>
                <w:sz w:val="20"/>
                <w:szCs w:val="20"/>
              </w:rPr>
              <w:t xml:space="preserve"> Statistical</w:t>
            </w:r>
          </w:p>
        </w:tc>
        <w:tc>
          <w:tcPr>
            <w:tcW w:w="653" w:type="pct"/>
            <w:shd w:val="clear" w:color="auto" w:fill="auto"/>
          </w:tcPr>
          <w:p w14:paraId="03B727EB" w14:textId="77777777" w:rsidR="00EA3DDB" w:rsidRDefault="00EA3DDB" w:rsidP="00EA3DDB">
            <w:r w:rsidRPr="00C97C55">
              <w:rPr>
                <w:rFonts w:ascii="Arial" w:hAnsi="Arial" w:cs="Arial"/>
                <w:sz w:val="20"/>
                <w:szCs w:val="20"/>
              </w:rPr>
              <w:t>Current Scheme</w:t>
            </w:r>
          </w:p>
        </w:tc>
        <w:tc>
          <w:tcPr>
            <w:tcW w:w="655" w:type="pct"/>
            <w:shd w:val="clear" w:color="auto" w:fill="auto"/>
          </w:tcPr>
          <w:p w14:paraId="24831626" w14:textId="77777777" w:rsidR="00EA3DDB" w:rsidRDefault="00EA3DDB" w:rsidP="00EA3DDB">
            <w:r w:rsidRPr="006E2760">
              <w:rPr>
                <w:rFonts w:ascii="Arial" w:hAnsi="Arial" w:cs="Arial"/>
                <w:sz w:val="20"/>
                <w:szCs w:val="20"/>
              </w:rPr>
              <w:t>Standard Filter</w:t>
            </w:r>
          </w:p>
        </w:tc>
        <w:tc>
          <w:tcPr>
            <w:tcW w:w="807" w:type="pct"/>
            <w:shd w:val="clear" w:color="auto" w:fill="auto"/>
            <w:vAlign w:val="center"/>
          </w:tcPr>
          <w:p w14:paraId="53F576FC" w14:textId="77777777" w:rsidR="00EA3DDB" w:rsidRPr="00071897" w:rsidRDefault="00EA3DDB" w:rsidP="00EA3DDB">
            <w:pPr>
              <w:rPr>
                <w:rFonts w:ascii="Arial" w:hAnsi="Arial" w:cs="Arial"/>
                <w:sz w:val="20"/>
                <w:szCs w:val="20"/>
              </w:rPr>
            </w:pPr>
            <w:r w:rsidRPr="00071897">
              <w:rPr>
                <w:rFonts w:ascii="Arial" w:hAnsi="Arial" w:cs="Arial"/>
                <w:sz w:val="20"/>
                <w:szCs w:val="20"/>
              </w:rPr>
              <w:t>As at Date</w:t>
            </w:r>
          </w:p>
        </w:tc>
      </w:tr>
    </w:tbl>
    <w:p w14:paraId="3348D41E" w14:textId="30DA71A7" w:rsidR="004F5C24" w:rsidRDefault="00EA3DDB" w:rsidP="00AF6F0D">
      <w:pPr>
        <w:pStyle w:val="Heading4"/>
        <w:ind w:left="0" w:firstLine="0"/>
      </w:pPr>
      <w:r>
        <w:t xml:space="preserve"> </w:t>
      </w:r>
      <w:r w:rsidR="004F5C24">
        <w:t>Report to Report Type Mapping</w:t>
      </w:r>
    </w:p>
    <w:p w14:paraId="0BFE498F" w14:textId="77777777" w:rsidR="004F5C24" w:rsidRDefault="004F5C24" w:rsidP="00AF6F0D"/>
    <w:p w14:paraId="3558B171" w14:textId="77777777" w:rsidR="00920EAE" w:rsidRDefault="00920EAE" w:rsidP="00AF6F0D"/>
    <w:p w14:paraId="1BAB7EF0" w14:textId="77777777" w:rsidR="00920EAE" w:rsidRPr="00B01BDF" w:rsidRDefault="00920EAE" w:rsidP="00AF6F0D">
      <w:pPr>
        <w:sectPr w:rsidR="00920EAE" w:rsidRPr="00B01BDF" w:rsidSect="00B01BDF">
          <w:pgSz w:w="15840" w:h="12240" w:orient="landscape" w:code="1"/>
          <w:pgMar w:top="1797" w:right="1616" w:bottom="1797" w:left="851" w:header="567" w:footer="720" w:gutter="0"/>
          <w:cols w:space="720"/>
          <w:docGrid w:linePitch="360"/>
        </w:sectPr>
      </w:pPr>
    </w:p>
    <w:p w14:paraId="1D3177B5" w14:textId="77777777" w:rsidR="004F5C24" w:rsidRDefault="004F5C24" w:rsidP="00AF6F0D">
      <w:pPr>
        <w:pStyle w:val="Heading3"/>
        <w:ind w:left="0" w:firstLine="0"/>
      </w:pPr>
      <w:bookmarkStart w:id="489" w:name="_Toc422842052"/>
      <w:r>
        <w:t>PMUC02</w:t>
      </w:r>
      <w:r w:rsidR="00C46D02">
        <w:t>6</w:t>
      </w:r>
      <w:r>
        <w:t xml:space="preserve"> – Report Output Type</w:t>
      </w:r>
      <w:bookmarkEnd w:id="489"/>
    </w:p>
    <w:p w14:paraId="0DCA2F47" w14:textId="77777777" w:rsidR="004F5C24" w:rsidRDefault="004F5C2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4F5C24" w:rsidRPr="005D68D4" w14:paraId="6321B75D" w14:textId="77777777" w:rsidTr="00C04061">
        <w:tc>
          <w:tcPr>
            <w:tcW w:w="9322" w:type="dxa"/>
            <w:gridSpan w:val="2"/>
            <w:shd w:val="pct20" w:color="auto" w:fill="auto"/>
          </w:tcPr>
          <w:p w14:paraId="20846613" w14:textId="77777777" w:rsidR="004F5C24" w:rsidRPr="005D68D4" w:rsidRDefault="004F5C2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C46D02">
              <w:rPr>
                <w:rFonts w:ascii="Arial" w:hAnsi="Arial" w:cs="Arial"/>
                <w:b/>
                <w:bCs/>
                <w:sz w:val="18"/>
                <w:szCs w:val="18"/>
              </w:rPr>
              <w:t>026</w:t>
            </w:r>
          </w:p>
          <w:p w14:paraId="124CB1FC" w14:textId="77777777" w:rsidR="004F5C24" w:rsidRPr="005D68D4" w:rsidRDefault="004F5C24" w:rsidP="00AF6F0D">
            <w:pPr>
              <w:rPr>
                <w:rFonts w:ascii="Arial" w:hAnsi="Arial" w:cs="Arial"/>
                <w:b/>
                <w:bCs/>
                <w:sz w:val="18"/>
                <w:szCs w:val="18"/>
              </w:rPr>
            </w:pPr>
          </w:p>
          <w:p w14:paraId="2354C42D"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Report Output Type</w:t>
            </w:r>
          </w:p>
          <w:p w14:paraId="05F6AB99" w14:textId="77777777" w:rsidR="004F5C24" w:rsidRPr="005D68D4" w:rsidRDefault="004F5C24" w:rsidP="00AF6F0D">
            <w:pPr>
              <w:rPr>
                <w:rFonts w:ascii="Arial" w:hAnsi="Arial" w:cs="Arial"/>
                <w:b/>
                <w:sz w:val="18"/>
                <w:szCs w:val="18"/>
              </w:rPr>
            </w:pPr>
          </w:p>
        </w:tc>
      </w:tr>
      <w:tr w:rsidR="004F5C24" w:rsidRPr="005D68D4" w14:paraId="13A68D25" w14:textId="77777777" w:rsidTr="00C04061">
        <w:tc>
          <w:tcPr>
            <w:tcW w:w="2093" w:type="dxa"/>
            <w:shd w:val="pct20" w:color="auto" w:fill="auto"/>
          </w:tcPr>
          <w:p w14:paraId="1F84602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Summary</w:t>
            </w:r>
          </w:p>
          <w:p w14:paraId="34687056" w14:textId="77777777" w:rsidR="004F5C24" w:rsidRPr="005D68D4" w:rsidRDefault="004F5C24" w:rsidP="00AF6F0D">
            <w:pPr>
              <w:rPr>
                <w:rFonts w:ascii="Arial" w:hAnsi="Arial" w:cs="Arial"/>
                <w:b/>
                <w:bCs/>
                <w:sz w:val="18"/>
                <w:szCs w:val="18"/>
              </w:rPr>
            </w:pPr>
          </w:p>
        </w:tc>
        <w:tc>
          <w:tcPr>
            <w:tcW w:w="7229" w:type="dxa"/>
            <w:shd w:val="clear" w:color="auto" w:fill="auto"/>
          </w:tcPr>
          <w:p w14:paraId="25AA5C60" w14:textId="77777777" w:rsidR="004F5C24" w:rsidRPr="00D559EB" w:rsidRDefault="004F5C24" w:rsidP="00AF6F0D">
            <w:pPr>
              <w:rPr>
                <w:rFonts w:ascii="Arial" w:hAnsi="Arial" w:cs="Arial"/>
                <w:sz w:val="18"/>
                <w:szCs w:val="18"/>
              </w:rPr>
            </w:pPr>
            <w:r w:rsidRPr="00D559EB">
              <w:rPr>
                <w:rFonts w:ascii="Arial" w:hAnsi="Arial" w:cs="Arial"/>
                <w:sz w:val="18"/>
                <w:szCs w:val="18"/>
              </w:rPr>
              <w:t>Defines the different output types available to the user and any validations required for the different types</w:t>
            </w:r>
          </w:p>
        </w:tc>
      </w:tr>
      <w:tr w:rsidR="004F5C24" w:rsidRPr="005D68D4" w14:paraId="4C72F52E" w14:textId="77777777" w:rsidTr="00C04061">
        <w:tc>
          <w:tcPr>
            <w:tcW w:w="2093" w:type="dxa"/>
            <w:shd w:val="pct20" w:color="auto" w:fill="auto"/>
          </w:tcPr>
          <w:p w14:paraId="778175B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Actor</w:t>
            </w:r>
          </w:p>
          <w:p w14:paraId="3C8EE7CB"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515F34A1" w14:textId="01DC700C" w:rsidR="004F5C24" w:rsidRPr="00D559EB" w:rsidRDefault="00DB2F0C" w:rsidP="00AF6F0D">
            <w:pPr>
              <w:rPr>
                <w:rFonts w:ascii="Arial" w:hAnsi="Arial" w:cs="Arial"/>
                <w:sz w:val="18"/>
                <w:szCs w:val="18"/>
              </w:rPr>
            </w:pPr>
            <w:r>
              <w:rPr>
                <w:rFonts w:ascii="Arial" w:hAnsi="Arial" w:cs="Arial"/>
                <w:sz w:val="18"/>
                <w:szCs w:val="18"/>
              </w:rPr>
              <w:t>PlanManager</w:t>
            </w:r>
            <w:r w:rsidR="004F5C24" w:rsidRPr="00D559EB">
              <w:rPr>
                <w:rFonts w:ascii="Arial" w:hAnsi="Arial" w:cs="Arial"/>
                <w:sz w:val="18"/>
                <w:szCs w:val="18"/>
              </w:rPr>
              <w:t xml:space="preserve"> User</w:t>
            </w:r>
          </w:p>
        </w:tc>
      </w:tr>
      <w:tr w:rsidR="004F5C24" w:rsidRPr="005D68D4" w14:paraId="7BB5F48F" w14:textId="77777777" w:rsidTr="00C04061">
        <w:tc>
          <w:tcPr>
            <w:tcW w:w="2093" w:type="dxa"/>
            <w:shd w:val="pct20" w:color="auto" w:fill="auto"/>
          </w:tcPr>
          <w:p w14:paraId="7134C6B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Trigger</w:t>
            </w:r>
          </w:p>
          <w:p w14:paraId="10B9497C" w14:textId="77777777" w:rsidR="004F5C24" w:rsidRPr="005D68D4" w:rsidRDefault="004F5C24" w:rsidP="00AF6F0D">
            <w:pPr>
              <w:rPr>
                <w:rFonts w:ascii="Arial" w:hAnsi="Arial" w:cs="Arial"/>
                <w:b/>
                <w:bCs/>
                <w:sz w:val="18"/>
                <w:szCs w:val="18"/>
              </w:rPr>
            </w:pPr>
          </w:p>
        </w:tc>
        <w:tc>
          <w:tcPr>
            <w:tcW w:w="7229" w:type="dxa"/>
            <w:shd w:val="clear" w:color="auto" w:fill="auto"/>
          </w:tcPr>
          <w:p w14:paraId="2F44C13C" w14:textId="77777777" w:rsidR="004F5C24" w:rsidRPr="00D559EB" w:rsidRDefault="004F5C24" w:rsidP="00AF6F0D">
            <w:pPr>
              <w:rPr>
                <w:rFonts w:ascii="Arial" w:hAnsi="Arial" w:cs="Arial"/>
                <w:sz w:val="18"/>
                <w:szCs w:val="18"/>
              </w:rPr>
            </w:pPr>
            <w:r w:rsidRPr="00D559EB">
              <w:rPr>
                <w:rFonts w:ascii="Arial" w:hAnsi="Arial" w:cs="Arial"/>
                <w:sz w:val="18"/>
                <w:szCs w:val="18"/>
              </w:rPr>
              <w:t>PMUC0</w:t>
            </w:r>
            <w:r>
              <w:rPr>
                <w:rFonts w:ascii="Arial" w:hAnsi="Arial" w:cs="Arial"/>
                <w:sz w:val="18"/>
                <w:szCs w:val="18"/>
              </w:rPr>
              <w:t>2</w:t>
            </w:r>
            <w:r w:rsidR="00C46D02">
              <w:rPr>
                <w:rFonts w:ascii="Arial" w:hAnsi="Arial" w:cs="Arial"/>
                <w:sz w:val="18"/>
                <w:szCs w:val="18"/>
              </w:rPr>
              <w:t>4</w:t>
            </w:r>
            <w:r w:rsidRPr="00D559EB">
              <w:rPr>
                <w:rFonts w:ascii="Arial" w:hAnsi="Arial" w:cs="Arial"/>
                <w:sz w:val="18"/>
                <w:szCs w:val="18"/>
              </w:rPr>
              <w:t xml:space="preserve"> – </w:t>
            </w:r>
            <w:r>
              <w:rPr>
                <w:rFonts w:ascii="Arial" w:hAnsi="Arial" w:cs="Arial"/>
                <w:sz w:val="18"/>
                <w:szCs w:val="18"/>
              </w:rPr>
              <w:t>Manage</w:t>
            </w:r>
            <w:r w:rsidRPr="00D559EB">
              <w:rPr>
                <w:rFonts w:ascii="Arial" w:hAnsi="Arial" w:cs="Arial"/>
                <w:sz w:val="18"/>
                <w:szCs w:val="18"/>
              </w:rPr>
              <w:t xml:space="preserve"> Report</w:t>
            </w:r>
            <w:r>
              <w:rPr>
                <w:rFonts w:ascii="Arial" w:hAnsi="Arial" w:cs="Arial"/>
                <w:sz w:val="18"/>
                <w:szCs w:val="18"/>
              </w:rPr>
              <w:t>s</w:t>
            </w:r>
          </w:p>
        </w:tc>
      </w:tr>
      <w:tr w:rsidR="004F5C24" w:rsidRPr="005D68D4" w14:paraId="6AD42F4B" w14:textId="77777777" w:rsidTr="00C04061">
        <w:tc>
          <w:tcPr>
            <w:tcW w:w="2093" w:type="dxa"/>
            <w:shd w:val="pct20" w:color="auto" w:fill="auto"/>
          </w:tcPr>
          <w:p w14:paraId="0E74030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Pre- conditions</w:t>
            </w:r>
          </w:p>
          <w:p w14:paraId="13A48E0B"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2AE9EA74" w14:textId="77777777" w:rsidR="004F5C24" w:rsidRPr="00D559EB" w:rsidRDefault="004F5C24" w:rsidP="00AF6F0D">
            <w:pPr>
              <w:rPr>
                <w:rFonts w:ascii="Arial" w:hAnsi="Arial" w:cs="Arial"/>
                <w:sz w:val="18"/>
                <w:szCs w:val="18"/>
              </w:rPr>
            </w:pPr>
            <w:r w:rsidRPr="00617512">
              <w:rPr>
                <w:rFonts w:ascii="Arial" w:hAnsi="Arial" w:cs="Arial"/>
                <w:sz w:val="18"/>
                <w:szCs w:val="18"/>
              </w:rPr>
              <w:t xml:space="preserve">User has logged into Report Manager and selected the </w:t>
            </w:r>
            <w:r>
              <w:rPr>
                <w:rFonts w:ascii="Arial" w:hAnsi="Arial" w:cs="Arial"/>
                <w:sz w:val="18"/>
                <w:szCs w:val="18"/>
              </w:rPr>
              <w:t>Manage</w:t>
            </w:r>
            <w:r w:rsidRPr="00617512">
              <w:rPr>
                <w:rFonts w:ascii="Arial" w:hAnsi="Arial" w:cs="Arial"/>
                <w:sz w:val="18"/>
                <w:szCs w:val="18"/>
              </w:rPr>
              <w:t xml:space="preserve"> Report</w:t>
            </w:r>
            <w:r>
              <w:rPr>
                <w:rFonts w:ascii="Arial" w:hAnsi="Arial" w:cs="Arial"/>
                <w:sz w:val="18"/>
                <w:szCs w:val="18"/>
              </w:rPr>
              <w:t>s</w:t>
            </w:r>
            <w:r w:rsidRPr="00617512">
              <w:rPr>
                <w:rFonts w:ascii="Arial" w:hAnsi="Arial" w:cs="Arial"/>
                <w:sz w:val="18"/>
                <w:szCs w:val="18"/>
              </w:rPr>
              <w:t xml:space="preserve"> option</w:t>
            </w:r>
          </w:p>
        </w:tc>
      </w:tr>
      <w:tr w:rsidR="004F5C24" w:rsidRPr="005D68D4" w14:paraId="4AD2D513" w14:textId="77777777" w:rsidTr="00C04061">
        <w:tc>
          <w:tcPr>
            <w:tcW w:w="2093" w:type="dxa"/>
            <w:shd w:val="pct20" w:color="auto" w:fill="auto"/>
          </w:tcPr>
          <w:p w14:paraId="69273133"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Post –conditions</w:t>
            </w:r>
          </w:p>
          <w:p w14:paraId="1F977388" w14:textId="77777777" w:rsidR="004F5C24" w:rsidRPr="005D68D4" w:rsidRDefault="004F5C24" w:rsidP="00AF6F0D">
            <w:pPr>
              <w:rPr>
                <w:rFonts w:ascii="Arial" w:hAnsi="Arial" w:cs="Arial"/>
                <w:b/>
                <w:bCs/>
                <w:sz w:val="18"/>
                <w:szCs w:val="18"/>
              </w:rPr>
            </w:pPr>
          </w:p>
        </w:tc>
        <w:tc>
          <w:tcPr>
            <w:tcW w:w="7229" w:type="dxa"/>
            <w:shd w:val="clear" w:color="auto" w:fill="auto"/>
          </w:tcPr>
          <w:p w14:paraId="1037E181" w14:textId="77777777" w:rsidR="004F5C24" w:rsidRPr="00D559EB" w:rsidRDefault="004F5C24" w:rsidP="00AF6F0D">
            <w:pPr>
              <w:rPr>
                <w:rFonts w:ascii="Arial" w:hAnsi="Arial" w:cs="Arial"/>
                <w:sz w:val="18"/>
                <w:szCs w:val="18"/>
              </w:rPr>
            </w:pPr>
            <w:r>
              <w:rPr>
                <w:rFonts w:ascii="Arial" w:hAnsi="Arial" w:cs="Arial"/>
                <w:sz w:val="18"/>
                <w:szCs w:val="18"/>
              </w:rPr>
              <w:t>The user has selected the report output type they desire</w:t>
            </w:r>
          </w:p>
        </w:tc>
      </w:tr>
      <w:tr w:rsidR="004F5C24" w:rsidRPr="005D68D4" w14:paraId="65C5D8E1" w14:textId="77777777" w:rsidTr="00C04061">
        <w:tc>
          <w:tcPr>
            <w:tcW w:w="2093" w:type="dxa"/>
            <w:shd w:val="pct20" w:color="auto" w:fill="auto"/>
          </w:tcPr>
          <w:p w14:paraId="1545111F"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5AE9639" w14:textId="77777777" w:rsidR="004F5C24" w:rsidRPr="00D559EB" w:rsidRDefault="004F5C24" w:rsidP="00AF6F0D">
            <w:pPr>
              <w:rPr>
                <w:rFonts w:ascii="Arial" w:hAnsi="Arial" w:cs="Arial"/>
                <w:sz w:val="18"/>
                <w:szCs w:val="18"/>
              </w:rPr>
            </w:pPr>
            <w:r w:rsidRPr="00D559EB">
              <w:rPr>
                <w:rFonts w:ascii="Arial" w:hAnsi="Arial" w:cs="Arial"/>
                <w:sz w:val="18"/>
                <w:szCs w:val="18"/>
              </w:rPr>
              <w:t>Adhoc</w:t>
            </w:r>
          </w:p>
        </w:tc>
      </w:tr>
      <w:tr w:rsidR="004F5C24" w:rsidRPr="005D68D4" w14:paraId="7E5C417B" w14:textId="77777777" w:rsidTr="00C04061">
        <w:tc>
          <w:tcPr>
            <w:tcW w:w="2093" w:type="dxa"/>
            <w:shd w:val="pct20" w:color="auto" w:fill="auto"/>
          </w:tcPr>
          <w:p w14:paraId="721E1736"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Basic Course of Action</w:t>
            </w:r>
          </w:p>
          <w:p w14:paraId="076D6CE7" w14:textId="77777777" w:rsidR="004F5C24" w:rsidRPr="005D68D4" w:rsidRDefault="004F5C24" w:rsidP="00AF6F0D">
            <w:pPr>
              <w:rPr>
                <w:rFonts w:ascii="Arial" w:hAnsi="Arial" w:cs="Arial"/>
                <w:b/>
                <w:bCs/>
                <w:sz w:val="18"/>
                <w:szCs w:val="18"/>
              </w:rPr>
            </w:pPr>
          </w:p>
          <w:p w14:paraId="0BF79E2E" w14:textId="77777777" w:rsidR="004F5C24" w:rsidRPr="005D68D4" w:rsidRDefault="004F5C24" w:rsidP="00AF6F0D">
            <w:pPr>
              <w:rPr>
                <w:rFonts w:ascii="Arial" w:hAnsi="Arial" w:cs="Arial"/>
                <w:b/>
                <w:bCs/>
                <w:sz w:val="18"/>
                <w:szCs w:val="18"/>
              </w:rPr>
            </w:pPr>
          </w:p>
        </w:tc>
        <w:tc>
          <w:tcPr>
            <w:tcW w:w="7229" w:type="dxa"/>
            <w:shd w:val="clear" w:color="auto" w:fill="auto"/>
          </w:tcPr>
          <w:p w14:paraId="357C1065" w14:textId="00C32174" w:rsidR="004F5C24" w:rsidRDefault="004F5C24" w:rsidP="004E06BD">
            <w:pPr>
              <w:numPr>
                <w:ilvl w:val="0"/>
                <w:numId w:val="62"/>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738DC9AE" w14:textId="77777777" w:rsidR="004F5C24" w:rsidRDefault="004F5C24" w:rsidP="004E06BD">
            <w:pPr>
              <w:numPr>
                <w:ilvl w:val="0"/>
                <w:numId w:val="62"/>
              </w:numPr>
              <w:rPr>
                <w:rFonts w:ascii="Arial" w:hAnsi="Arial" w:cs="Arial"/>
                <w:sz w:val="18"/>
                <w:szCs w:val="18"/>
              </w:rPr>
            </w:pPr>
            <w:r>
              <w:rPr>
                <w:rFonts w:ascii="Arial" w:hAnsi="Arial" w:cs="Arial"/>
                <w:sz w:val="18"/>
                <w:szCs w:val="18"/>
              </w:rPr>
              <w:t>The system displays the Report Manager Home (My Reports) screen</w:t>
            </w:r>
          </w:p>
          <w:p w14:paraId="217F13FF" w14:textId="77777777" w:rsidR="004F5C24" w:rsidRDefault="004F5C24" w:rsidP="004E06BD">
            <w:pPr>
              <w:numPr>
                <w:ilvl w:val="0"/>
                <w:numId w:val="62"/>
              </w:numPr>
              <w:rPr>
                <w:rFonts w:ascii="Arial" w:hAnsi="Arial" w:cs="Arial"/>
                <w:sz w:val="18"/>
                <w:szCs w:val="18"/>
              </w:rPr>
            </w:pPr>
            <w:r>
              <w:rPr>
                <w:rFonts w:ascii="Arial" w:hAnsi="Arial" w:cs="Arial"/>
                <w:sz w:val="18"/>
                <w:szCs w:val="18"/>
              </w:rPr>
              <w:t>The user navigates to the “Manage Reports” tab</w:t>
            </w:r>
          </w:p>
          <w:p w14:paraId="232ED3D0" w14:textId="77777777" w:rsidR="004F5C24" w:rsidRDefault="004F5C24" w:rsidP="004E06BD">
            <w:pPr>
              <w:numPr>
                <w:ilvl w:val="0"/>
                <w:numId w:val="62"/>
              </w:numPr>
              <w:rPr>
                <w:rFonts w:ascii="Arial" w:hAnsi="Arial" w:cs="Arial"/>
                <w:sz w:val="18"/>
                <w:szCs w:val="18"/>
              </w:rPr>
            </w:pPr>
            <w:r>
              <w:rPr>
                <w:rFonts w:ascii="Arial" w:hAnsi="Arial" w:cs="Arial"/>
                <w:sz w:val="18"/>
                <w:szCs w:val="18"/>
              </w:rPr>
              <w:t>The system displays the “Manage Reports” tab</w:t>
            </w:r>
          </w:p>
          <w:p w14:paraId="5680928D" w14:textId="37083DAA" w:rsidR="004F5C24" w:rsidRDefault="004F5C24" w:rsidP="004E06BD">
            <w:pPr>
              <w:numPr>
                <w:ilvl w:val="0"/>
                <w:numId w:val="62"/>
              </w:numPr>
              <w:rPr>
                <w:rFonts w:ascii="Arial" w:hAnsi="Arial" w:cs="Arial"/>
                <w:sz w:val="18"/>
                <w:szCs w:val="18"/>
              </w:rPr>
            </w:pPr>
            <w:r>
              <w:rPr>
                <w:rFonts w:ascii="Arial" w:hAnsi="Arial" w:cs="Arial"/>
                <w:sz w:val="18"/>
                <w:szCs w:val="18"/>
              </w:rPr>
              <w:t xml:space="preserve">The user chooses the “Select a Report Type” drop down list invoke </w:t>
            </w:r>
            <w:r w:rsidRPr="00D16327">
              <w:rPr>
                <w:rFonts w:ascii="Arial" w:hAnsi="Arial" w:cs="Arial"/>
                <w:i/>
                <w:sz w:val="18"/>
                <w:szCs w:val="18"/>
              </w:rPr>
              <w:t>PMUC0</w:t>
            </w:r>
            <w:r>
              <w:rPr>
                <w:rFonts w:ascii="Arial" w:hAnsi="Arial" w:cs="Arial"/>
                <w:i/>
                <w:sz w:val="18"/>
                <w:szCs w:val="18"/>
              </w:rPr>
              <w:t>2</w:t>
            </w:r>
            <w:r w:rsidR="00C46D02">
              <w:rPr>
                <w:rFonts w:ascii="Arial" w:hAnsi="Arial" w:cs="Arial"/>
                <w:i/>
                <w:sz w:val="18"/>
                <w:szCs w:val="18"/>
              </w:rPr>
              <w:t>5</w:t>
            </w:r>
            <w:r w:rsidRPr="00D16327">
              <w:rPr>
                <w:rFonts w:ascii="Arial" w:hAnsi="Arial" w:cs="Arial"/>
                <w:i/>
                <w:sz w:val="18"/>
                <w:szCs w:val="18"/>
              </w:rPr>
              <w:t xml:space="preserve"> </w:t>
            </w:r>
            <w:r w:rsidR="00C91AB4">
              <w:rPr>
                <w:rFonts w:ascii="Arial" w:hAnsi="Arial" w:cs="Arial"/>
                <w:i/>
                <w:sz w:val="18"/>
                <w:szCs w:val="18"/>
              </w:rPr>
              <w:t>–</w:t>
            </w:r>
            <w:r w:rsidRPr="00D16327">
              <w:rPr>
                <w:rFonts w:ascii="Arial" w:hAnsi="Arial" w:cs="Arial"/>
                <w:i/>
                <w:sz w:val="18"/>
                <w:szCs w:val="18"/>
              </w:rPr>
              <w:t xml:space="preserve"> Get Report Type</w:t>
            </w:r>
            <w:r>
              <w:rPr>
                <w:rFonts w:ascii="Arial" w:hAnsi="Arial" w:cs="Arial"/>
                <w:sz w:val="18"/>
                <w:szCs w:val="18"/>
              </w:rPr>
              <w:t xml:space="preserve"> </w:t>
            </w:r>
          </w:p>
          <w:p w14:paraId="1D8309B6" w14:textId="77777777" w:rsidR="004F5C24" w:rsidRDefault="004F5C24" w:rsidP="004E06BD">
            <w:pPr>
              <w:numPr>
                <w:ilvl w:val="0"/>
                <w:numId w:val="62"/>
              </w:numPr>
              <w:rPr>
                <w:rFonts w:ascii="Arial" w:hAnsi="Arial" w:cs="Arial"/>
                <w:sz w:val="18"/>
                <w:szCs w:val="18"/>
              </w:rPr>
            </w:pPr>
            <w:r>
              <w:rPr>
                <w:rFonts w:ascii="Arial" w:hAnsi="Arial" w:cs="Arial"/>
                <w:sz w:val="18"/>
                <w:szCs w:val="18"/>
              </w:rPr>
              <w:t>The system displays a list of reports types available</w:t>
            </w:r>
          </w:p>
          <w:p w14:paraId="47184077" w14:textId="77777777" w:rsidR="004F5C24" w:rsidRDefault="004F5C24" w:rsidP="004E06BD">
            <w:pPr>
              <w:numPr>
                <w:ilvl w:val="0"/>
                <w:numId w:val="62"/>
              </w:numPr>
              <w:rPr>
                <w:rFonts w:ascii="Arial" w:hAnsi="Arial" w:cs="Arial"/>
                <w:sz w:val="18"/>
                <w:szCs w:val="18"/>
              </w:rPr>
            </w:pPr>
            <w:r>
              <w:rPr>
                <w:rFonts w:ascii="Arial" w:hAnsi="Arial" w:cs="Arial"/>
                <w:sz w:val="18"/>
                <w:szCs w:val="18"/>
              </w:rPr>
              <w:t>The user selects a report type from the list of report types</w:t>
            </w:r>
          </w:p>
          <w:p w14:paraId="086DFBA9" w14:textId="77777777" w:rsidR="004F5C24" w:rsidRPr="00D559EB" w:rsidRDefault="004F5C24" w:rsidP="004E06BD">
            <w:pPr>
              <w:numPr>
                <w:ilvl w:val="0"/>
                <w:numId w:val="62"/>
              </w:numPr>
              <w:rPr>
                <w:rFonts w:ascii="Arial" w:hAnsi="Arial" w:cs="Arial"/>
                <w:sz w:val="18"/>
                <w:szCs w:val="18"/>
              </w:rPr>
            </w:pPr>
            <w:r>
              <w:rPr>
                <w:rFonts w:ascii="Arial" w:hAnsi="Arial" w:cs="Arial"/>
                <w:sz w:val="18"/>
                <w:szCs w:val="18"/>
              </w:rPr>
              <w:t>The user picks what type of report output they require</w:t>
            </w:r>
          </w:p>
        </w:tc>
      </w:tr>
      <w:tr w:rsidR="004F5C24" w:rsidRPr="005D68D4" w14:paraId="26126B28" w14:textId="77777777" w:rsidTr="00C04061">
        <w:tc>
          <w:tcPr>
            <w:tcW w:w="2093" w:type="dxa"/>
            <w:shd w:val="pct20" w:color="auto" w:fill="auto"/>
          </w:tcPr>
          <w:p w14:paraId="344909A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Alternate scenario extensions</w:t>
            </w:r>
          </w:p>
          <w:p w14:paraId="71039917" w14:textId="77777777" w:rsidR="004F5C24" w:rsidRPr="005D68D4" w:rsidRDefault="004F5C24" w:rsidP="00AF6F0D">
            <w:pPr>
              <w:rPr>
                <w:rFonts w:ascii="Arial" w:hAnsi="Arial" w:cs="Arial"/>
                <w:b/>
                <w:bCs/>
                <w:sz w:val="18"/>
                <w:szCs w:val="18"/>
              </w:rPr>
            </w:pPr>
          </w:p>
        </w:tc>
        <w:tc>
          <w:tcPr>
            <w:tcW w:w="7229" w:type="dxa"/>
            <w:shd w:val="clear" w:color="auto" w:fill="auto"/>
          </w:tcPr>
          <w:p w14:paraId="3214F042" w14:textId="77777777" w:rsidR="004F5C24" w:rsidRDefault="008C303D" w:rsidP="008C303D">
            <w:pPr>
              <w:rPr>
                <w:rFonts w:ascii="Arial" w:hAnsi="Arial" w:cs="Arial"/>
                <w:sz w:val="18"/>
                <w:szCs w:val="18"/>
              </w:rPr>
            </w:pPr>
            <w:r>
              <w:rPr>
                <w:rFonts w:ascii="Arial" w:hAnsi="Arial" w:cs="Arial"/>
                <w:sz w:val="18"/>
                <w:szCs w:val="18"/>
              </w:rPr>
              <w:t>If a user is editing an existing report then they should be allowed to change the output type.  If they change from a Table to a Chart then the validation check on only allowing 2 fields to be selected must be applied.</w:t>
            </w:r>
          </w:p>
          <w:p w14:paraId="6851D2D7" w14:textId="77777777" w:rsidR="008C303D" w:rsidRPr="00D559EB" w:rsidRDefault="008C303D" w:rsidP="008C303D">
            <w:pPr>
              <w:rPr>
                <w:rFonts w:ascii="Arial" w:hAnsi="Arial" w:cs="Arial"/>
                <w:sz w:val="18"/>
                <w:szCs w:val="18"/>
              </w:rPr>
            </w:pPr>
            <w:r>
              <w:rPr>
                <w:rFonts w:ascii="Arial" w:hAnsi="Arial" w:cs="Arial"/>
                <w:sz w:val="18"/>
                <w:szCs w:val="18"/>
              </w:rPr>
              <w:t>A user should also be allowed to change the Chart Type of an existing report.</w:t>
            </w:r>
          </w:p>
        </w:tc>
      </w:tr>
      <w:tr w:rsidR="004F5C24" w:rsidRPr="005D68D4" w14:paraId="242340D3" w14:textId="77777777" w:rsidTr="00C04061">
        <w:trPr>
          <w:trHeight w:val="683"/>
        </w:trPr>
        <w:tc>
          <w:tcPr>
            <w:tcW w:w="2093" w:type="dxa"/>
            <w:shd w:val="pct20" w:color="auto" w:fill="auto"/>
          </w:tcPr>
          <w:p w14:paraId="2BA5AA56" w14:textId="77777777" w:rsidR="004F5C24" w:rsidRPr="00C46D02" w:rsidRDefault="004F5C24" w:rsidP="00AF6F0D">
            <w:pPr>
              <w:rPr>
                <w:rFonts w:ascii="Arial" w:hAnsi="Arial" w:cs="Arial"/>
                <w:b/>
                <w:bCs/>
                <w:sz w:val="18"/>
                <w:szCs w:val="18"/>
              </w:rPr>
            </w:pPr>
            <w:r w:rsidRPr="00C46D02">
              <w:rPr>
                <w:rFonts w:ascii="Arial" w:hAnsi="Arial" w:cs="Arial"/>
                <w:b/>
                <w:bCs/>
                <w:sz w:val="18"/>
                <w:szCs w:val="18"/>
              </w:rPr>
              <w:t>Business Logic/ Rules/ Supplementary Info</w:t>
            </w:r>
          </w:p>
          <w:p w14:paraId="0D845FB1" w14:textId="77777777" w:rsidR="004F5C24" w:rsidRPr="00C46D02" w:rsidRDefault="004F5C24" w:rsidP="00AF6F0D">
            <w:pPr>
              <w:rPr>
                <w:rFonts w:ascii="Arial" w:hAnsi="Arial" w:cs="Arial"/>
                <w:b/>
                <w:bCs/>
                <w:sz w:val="18"/>
                <w:szCs w:val="18"/>
              </w:rPr>
            </w:pPr>
          </w:p>
        </w:tc>
        <w:tc>
          <w:tcPr>
            <w:tcW w:w="7229" w:type="dxa"/>
            <w:shd w:val="clear" w:color="auto" w:fill="auto"/>
          </w:tcPr>
          <w:p w14:paraId="2A57B07D" w14:textId="77777777" w:rsidR="004F5C24" w:rsidRPr="00C46D02" w:rsidRDefault="004F5C24" w:rsidP="00AF6F0D">
            <w:pPr>
              <w:rPr>
                <w:rFonts w:ascii="Arial" w:hAnsi="Arial" w:cs="Arial"/>
                <w:sz w:val="18"/>
                <w:szCs w:val="18"/>
                <w:u w:val="single"/>
              </w:rPr>
            </w:pPr>
            <w:r w:rsidRPr="00C46D02">
              <w:rPr>
                <w:rFonts w:ascii="Arial" w:hAnsi="Arial" w:cs="Arial"/>
                <w:sz w:val="18"/>
                <w:szCs w:val="18"/>
                <w:u w:val="single"/>
              </w:rPr>
              <w:t>7.Output Types</w:t>
            </w:r>
          </w:p>
          <w:p w14:paraId="011A852E" w14:textId="77777777" w:rsidR="004F5C24" w:rsidRPr="00C46D02" w:rsidRDefault="004F5C24" w:rsidP="00AF6F0D">
            <w:pPr>
              <w:rPr>
                <w:rFonts w:ascii="Arial" w:hAnsi="Arial" w:cs="Arial"/>
                <w:sz w:val="18"/>
                <w:szCs w:val="18"/>
              </w:rPr>
            </w:pPr>
            <w:r w:rsidRPr="00C46D02">
              <w:rPr>
                <w:rFonts w:ascii="Arial" w:hAnsi="Arial" w:cs="Arial"/>
                <w:sz w:val="18"/>
                <w:szCs w:val="18"/>
              </w:rPr>
              <w:t>So the system knows how to display the report and to control the validation around the data items the user needs to pre-select the report output type they require.</w:t>
            </w:r>
          </w:p>
          <w:p w14:paraId="7173DA0C" w14:textId="77777777" w:rsidR="004F5C24" w:rsidRPr="00C46D02" w:rsidRDefault="004F5C24" w:rsidP="00AF6F0D">
            <w:pPr>
              <w:rPr>
                <w:rFonts w:ascii="Arial" w:hAnsi="Arial" w:cs="Arial"/>
                <w:sz w:val="18"/>
                <w:szCs w:val="18"/>
              </w:rPr>
            </w:pPr>
          </w:p>
          <w:p w14:paraId="0481023D" w14:textId="77777777" w:rsidR="004F5C24" w:rsidRPr="00C46D02" w:rsidRDefault="004F5C24" w:rsidP="00AF6F0D">
            <w:pPr>
              <w:rPr>
                <w:rFonts w:ascii="Arial" w:hAnsi="Arial" w:cs="Arial"/>
                <w:sz w:val="18"/>
                <w:szCs w:val="18"/>
              </w:rPr>
            </w:pPr>
            <w:r w:rsidRPr="00C46D02">
              <w:rPr>
                <w:rFonts w:ascii="Arial" w:hAnsi="Arial" w:cs="Arial"/>
                <w:sz w:val="18"/>
                <w:szCs w:val="18"/>
              </w:rPr>
              <w:t>The output types are:</w:t>
            </w:r>
          </w:p>
          <w:p w14:paraId="643F912F" w14:textId="77777777" w:rsidR="004F5C24" w:rsidRPr="00C46D02" w:rsidRDefault="004F5C24" w:rsidP="00AF6F0D">
            <w:pPr>
              <w:rPr>
                <w:rFonts w:ascii="Arial" w:hAnsi="Arial" w:cs="Arial"/>
                <w:sz w:val="18"/>
                <w:szCs w:val="18"/>
              </w:rPr>
            </w:pPr>
          </w:p>
          <w:p w14:paraId="75B1ACA9" w14:textId="77777777" w:rsidR="004F5C24" w:rsidRPr="00C46D02" w:rsidRDefault="004F5C24" w:rsidP="004E06BD">
            <w:pPr>
              <w:numPr>
                <w:ilvl w:val="0"/>
                <w:numId w:val="63"/>
              </w:numPr>
              <w:rPr>
                <w:rFonts w:ascii="Arial" w:hAnsi="Arial" w:cs="Arial"/>
                <w:sz w:val="18"/>
                <w:szCs w:val="18"/>
              </w:rPr>
            </w:pPr>
            <w:r w:rsidRPr="00C46D02">
              <w:rPr>
                <w:rFonts w:ascii="Arial" w:hAnsi="Arial" w:cs="Arial"/>
                <w:sz w:val="18"/>
                <w:szCs w:val="18"/>
              </w:rPr>
              <w:t>Table</w:t>
            </w:r>
          </w:p>
          <w:p w14:paraId="3C39C183" w14:textId="77777777" w:rsidR="004F5C24" w:rsidRPr="00C46D02" w:rsidRDefault="004F5C24" w:rsidP="004E06BD">
            <w:pPr>
              <w:numPr>
                <w:ilvl w:val="0"/>
                <w:numId w:val="63"/>
              </w:numPr>
              <w:rPr>
                <w:rFonts w:ascii="Arial" w:hAnsi="Arial" w:cs="Arial"/>
                <w:sz w:val="18"/>
                <w:szCs w:val="18"/>
              </w:rPr>
            </w:pPr>
            <w:r w:rsidRPr="00C46D02">
              <w:rPr>
                <w:rFonts w:ascii="Arial" w:hAnsi="Arial" w:cs="Arial"/>
                <w:sz w:val="18"/>
                <w:szCs w:val="18"/>
              </w:rPr>
              <w:t>Chart</w:t>
            </w:r>
          </w:p>
          <w:p w14:paraId="0EC18AA5" w14:textId="77777777" w:rsidR="004F5C24" w:rsidRPr="00C46D02" w:rsidRDefault="004F5C24" w:rsidP="00AF6F0D">
            <w:pPr>
              <w:rPr>
                <w:rFonts w:ascii="Arial" w:hAnsi="Arial" w:cs="Arial"/>
                <w:sz w:val="18"/>
                <w:szCs w:val="18"/>
              </w:rPr>
            </w:pPr>
          </w:p>
          <w:p w14:paraId="31F09D6E" w14:textId="77777777" w:rsidR="004F5C24" w:rsidRPr="00C46D02" w:rsidRDefault="004F5C24" w:rsidP="00AF6F0D">
            <w:pPr>
              <w:rPr>
                <w:rFonts w:ascii="Arial" w:hAnsi="Arial" w:cs="Arial"/>
                <w:sz w:val="18"/>
                <w:szCs w:val="18"/>
              </w:rPr>
            </w:pPr>
            <w:r w:rsidRPr="00C46D02">
              <w:rPr>
                <w:rFonts w:ascii="Arial" w:hAnsi="Arial" w:cs="Arial"/>
                <w:sz w:val="18"/>
                <w:szCs w:val="18"/>
              </w:rPr>
              <w:t xml:space="preserve">If the user selects </w:t>
            </w:r>
            <w:r w:rsidR="00C46D02" w:rsidRPr="00C46D02">
              <w:rPr>
                <w:rFonts w:ascii="Arial" w:hAnsi="Arial" w:cs="Arial"/>
                <w:sz w:val="18"/>
                <w:szCs w:val="18"/>
              </w:rPr>
              <w:t>“</w:t>
            </w:r>
            <w:r w:rsidRPr="00C46D02">
              <w:rPr>
                <w:rFonts w:ascii="Arial" w:hAnsi="Arial" w:cs="Arial"/>
                <w:sz w:val="18"/>
                <w:szCs w:val="18"/>
              </w:rPr>
              <w:t>table</w:t>
            </w:r>
            <w:r w:rsidR="00C46D02" w:rsidRPr="00C46D02">
              <w:rPr>
                <w:rFonts w:ascii="Arial" w:hAnsi="Arial" w:cs="Arial"/>
                <w:sz w:val="18"/>
                <w:szCs w:val="18"/>
              </w:rPr>
              <w:t>”</w:t>
            </w:r>
            <w:r w:rsidRPr="00C46D02">
              <w:rPr>
                <w:rFonts w:ascii="Arial" w:hAnsi="Arial" w:cs="Arial"/>
                <w:sz w:val="18"/>
                <w:szCs w:val="18"/>
              </w:rPr>
              <w:t xml:space="preserve"> then they can select any number of report display fields (</w:t>
            </w:r>
            <w:r w:rsidRPr="00C46D02">
              <w:rPr>
                <w:rFonts w:ascii="Arial" w:hAnsi="Arial" w:cs="Arial"/>
                <w:i/>
                <w:sz w:val="18"/>
                <w:szCs w:val="18"/>
              </w:rPr>
              <w:t>PMUC02</w:t>
            </w:r>
            <w:r w:rsidR="00C46D02" w:rsidRPr="00C46D02">
              <w:rPr>
                <w:rFonts w:ascii="Arial" w:hAnsi="Arial" w:cs="Arial"/>
                <w:i/>
                <w:sz w:val="18"/>
                <w:szCs w:val="18"/>
              </w:rPr>
              <w:t>7</w:t>
            </w:r>
            <w:r w:rsidRPr="00C46D02">
              <w:rPr>
                <w:rFonts w:ascii="Arial" w:hAnsi="Arial" w:cs="Arial"/>
                <w:i/>
                <w:sz w:val="18"/>
                <w:szCs w:val="18"/>
              </w:rPr>
              <w:t xml:space="preserve"> – Report display fields</w:t>
            </w:r>
            <w:r w:rsidRPr="00C46D02">
              <w:rPr>
                <w:rFonts w:ascii="Arial" w:hAnsi="Arial" w:cs="Arial"/>
                <w:sz w:val="18"/>
                <w:szCs w:val="18"/>
              </w:rPr>
              <w:t xml:space="preserve">) which will be displayed in the table view of the report.  </w:t>
            </w:r>
            <w:r w:rsidR="007A3482">
              <w:rPr>
                <w:rFonts w:ascii="Arial" w:hAnsi="Arial" w:cs="Arial"/>
                <w:sz w:val="18"/>
                <w:szCs w:val="18"/>
              </w:rPr>
              <w:t>One field must be selected as a minimum.</w:t>
            </w:r>
          </w:p>
          <w:p w14:paraId="76D4555B" w14:textId="77777777" w:rsidR="00C46D02" w:rsidRPr="00C46D02" w:rsidRDefault="00C46D02" w:rsidP="00AF6F0D">
            <w:pPr>
              <w:rPr>
                <w:rFonts w:ascii="Arial" w:hAnsi="Arial" w:cs="Arial"/>
                <w:sz w:val="18"/>
                <w:szCs w:val="18"/>
              </w:rPr>
            </w:pPr>
          </w:p>
          <w:p w14:paraId="4ADB8070" w14:textId="77777777" w:rsidR="004F5C24" w:rsidRPr="00C46D02" w:rsidRDefault="004F5C24" w:rsidP="00AF6F0D">
            <w:pPr>
              <w:rPr>
                <w:rFonts w:ascii="Arial" w:hAnsi="Arial" w:cs="Arial"/>
                <w:sz w:val="18"/>
                <w:szCs w:val="18"/>
              </w:rPr>
            </w:pPr>
            <w:r w:rsidRPr="00C46D02">
              <w:rPr>
                <w:rFonts w:ascii="Arial" w:hAnsi="Arial" w:cs="Arial"/>
                <w:sz w:val="18"/>
                <w:szCs w:val="18"/>
              </w:rPr>
              <w:t>If the user selects Chart then they can one pick one or two display fields (</w:t>
            </w:r>
            <w:r w:rsidRPr="00C46D02">
              <w:rPr>
                <w:rFonts w:ascii="Arial" w:hAnsi="Arial" w:cs="Arial"/>
                <w:i/>
                <w:sz w:val="18"/>
                <w:szCs w:val="18"/>
              </w:rPr>
              <w:t>PMUC02</w:t>
            </w:r>
            <w:r w:rsidR="00C46D02" w:rsidRPr="00C46D02">
              <w:rPr>
                <w:rFonts w:ascii="Arial" w:hAnsi="Arial" w:cs="Arial"/>
                <w:i/>
                <w:sz w:val="18"/>
                <w:szCs w:val="18"/>
              </w:rPr>
              <w:t>7</w:t>
            </w:r>
            <w:r w:rsidRPr="00C46D02">
              <w:rPr>
                <w:rFonts w:ascii="Arial" w:hAnsi="Arial" w:cs="Arial"/>
                <w:i/>
                <w:sz w:val="18"/>
                <w:szCs w:val="18"/>
              </w:rPr>
              <w:t xml:space="preserve"> – Report display fields</w:t>
            </w:r>
            <w:r w:rsidRPr="00C46D02">
              <w:rPr>
                <w:rFonts w:ascii="Arial" w:hAnsi="Arial" w:cs="Arial"/>
                <w:sz w:val="18"/>
                <w:szCs w:val="18"/>
              </w:rPr>
              <w:t>).</w:t>
            </w:r>
          </w:p>
          <w:p w14:paraId="61DB369B" w14:textId="77777777" w:rsidR="004F5C24" w:rsidRPr="00C46D02" w:rsidRDefault="004F5C24" w:rsidP="00AF6F0D">
            <w:pPr>
              <w:rPr>
                <w:rFonts w:ascii="Arial" w:hAnsi="Arial" w:cs="Arial"/>
                <w:sz w:val="18"/>
                <w:szCs w:val="18"/>
              </w:rPr>
            </w:pPr>
          </w:p>
          <w:p w14:paraId="31CAC40F" w14:textId="77777777" w:rsidR="004F5C24" w:rsidRPr="00C46D02" w:rsidRDefault="004F5C24" w:rsidP="00AF6F0D">
            <w:pPr>
              <w:rPr>
                <w:rFonts w:ascii="Arial" w:hAnsi="Arial" w:cs="Arial"/>
                <w:sz w:val="18"/>
                <w:szCs w:val="18"/>
              </w:rPr>
            </w:pPr>
            <w:r w:rsidRPr="00C46D02">
              <w:rPr>
                <w:rFonts w:ascii="Arial" w:hAnsi="Arial" w:cs="Arial"/>
                <w:sz w:val="18"/>
                <w:szCs w:val="18"/>
              </w:rPr>
              <w:t>If they select Chart we also allow them to select the type of chart i.e.</w:t>
            </w:r>
          </w:p>
          <w:p w14:paraId="4AD02E91" w14:textId="77777777" w:rsidR="004F5C24" w:rsidRPr="00C46D02" w:rsidRDefault="004F5C24" w:rsidP="004E06BD">
            <w:pPr>
              <w:numPr>
                <w:ilvl w:val="0"/>
                <w:numId w:val="64"/>
              </w:numPr>
              <w:rPr>
                <w:rFonts w:ascii="Arial" w:hAnsi="Arial" w:cs="Arial"/>
                <w:sz w:val="18"/>
                <w:szCs w:val="18"/>
              </w:rPr>
            </w:pPr>
            <w:r w:rsidRPr="00C46D02">
              <w:rPr>
                <w:rFonts w:ascii="Arial" w:hAnsi="Arial" w:cs="Arial"/>
                <w:sz w:val="18"/>
                <w:szCs w:val="18"/>
              </w:rPr>
              <w:t>Line</w:t>
            </w:r>
          </w:p>
          <w:p w14:paraId="2F975694" w14:textId="77777777" w:rsidR="004F5C24" w:rsidRPr="00C46D02" w:rsidRDefault="004F5C24" w:rsidP="004E06BD">
            <w:pPr>
              <w:numPr>
                <w:ilvl w:val="0"/>
                <w:numId w:val="64"/>
              </w:numPr>
              <w:rPr>
                <w:rFonts w:ascii="Arial" w:hAnsi="Arial" w:cs="Arial"/>
                <w:sz w:val="18"/>
                <w:szCs w:val="18"/>
              </w:rPr>
            </w:pPr>
            <w:r w:rsidRPr="00C46D02">
              <w:rPr>
                <w:rFonts w:ascii="Arial" w:hAnsi="Arial" w:cs="Arial"/>
                <w:sz w:val="18"/>
                <w:szCs w:val="18"/>
              </w:rPr>
              <w:t>Bar</w:t>
            </w:r>
          </w:p>
          <w:p w14:paraId="5BE146CD" w14:textId="77777777" w:rsidR="004F5C24" w:rsidRPr="00C46D02" w:rsidRDefault="004F5C24" w:rsidP="004E06BD">
            <w:pPr>
              <w:numPr>
                <w:ilvl w:val="0"/>
                <w:numId w:val="64"/>
              </w:numPr>
              <w:rPr>
                <w:rFonts w:ascii="Arial" w:hAnsi="Arial" w:cs="Arial"/>
                <w:sz w:val="18"/>
                <w:szCs w:val="18"/>
              </w:rPr>
            </w:pPr>
            <w:r w:rsidRPr="00C46D02">
              <w:rPr>
                <w:rFonts w:ascii="Arial" w:hAnsi="Arial" w:cs="Arial"/>
                <w:sz w:val="18"/>
                <w:szCs w:val="18"/>
              </w:rPr>
              <w:t>Pie</w:t>
            </w:r>
          </w:p>
          <w:p w14:paraId="6C661AE9" w14:textId="77777777" w:rsidR="004F5C24" w:rsidRPr="00C46D02" w:rsidRDefault="004F5C24" w:rsidP="004E06BD">
            <w:pPr>
              <w:numPr>
                <w:ilvl w:val="0"/>
                <w:numId w:val="64"/>
              </w:numPr>
              <w:rPr>
                <w:rFonts w:ascii="Arial" w:hAnsi="Arial" w:cs="Arial"/>
                <w:i/>
                <w:sz w:val="18"/>
                <w:szCs w:val="18"/>
              </w:rPr>
            </w:pPr>
            <w:r w:rsidRPr="00C46D02">
              <w:rPr>
                <w:rFonts w:ascii="Arial" w:hAnsi="Arial" w:cs="Arial"/>
                <w:sz w:val="18"/>
                <w:szCs w:val="18"/>
              </w:rPr>
              <w:t>Let the browser decide</w:t>
            </w:r>
          </w:p>
        </w:tc>
      </w:tr>
      <w:tr w:rsidR="004F5C24" w:rsidRPr="005D68D4" w14:paraId="0F80170F" w14:textId="77777777" w:rsidTr="00C04061">
        <w:tc>
          <w:tcPr>
            <w:tcW w:w="2093" w:type="dxa"/>
            <w:shd w:val="pct20" w:color="auto" w:fill="auto"/>
          </w:tcPr>
          <w:p w14:paraId="777AB2F2"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Notes / Questions</w:t>
            </w:r>
          </w:p>
          <w:p w14:paraId="392FD504" w14:textId="77777777" w:rsidR="004F5C24" w:rsidRPr="005D68D4" w:rsidRDefault="004F5C24" w:rsidP="00AF6F0D">
            <w:pPr>
              <w:rPr>
                <w:rFonts w:ascii="Arial" w:hAnsi="Arial" w:cs="Arial"/>
                <w:b/>
                <w:bCs/>
                <w:sz w:val="18"/>
                <w:szCs w:val="18"/>
              </w:rPr>
            </w:pPr>
          </w:p>
        </w:tc>
        <w:tc>
          <w:tcPr>
            <w:tcW w:w="7229" w:type="dxa"/>
            <w:shd w:val="clear" w:color="auto" w:fill="auto"/>
          </w:tcPr>
          <w:p w14:paraId="7B0BD1E4" w14:textId="77777777" w:rsidR="004F5C24" w:rsidRPr="00D559EB" w:rsidRDefault="004F5C24" w:rsidP="0062138A">
            <w:pPr>
              <w:rPr>
                <w:rFonts w:ascii="Arial" w:hAnsi="Arial" w:cs="Arial"/>
                <w:sz w:val="18"/>
                <w:szCs w:val="18"/>
              </w:rPr>
            </w:pPr>
          </w:p>
        </w:tc>
      </w:tr>
      <w:tr w:rsidR="004F5C24" w:rsidRPr="005D68D4" w14:paraId="4700D5D6" w14:textId="77777777" w:rsidTr="00C04061">
        <w:tc>
          <w:tcPr>
            <w:tcW w:w="2093" w:type="dxa"/>
            <w:shd w:val="pct20" w:color="auto" w:fill="auto"/>
          </w:tcPr>
          <w:p w14:paraId="40015E69"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Includes Use Cases</w:t>
            </w:r>
          </w:p>
          <w:p w14:paraId="0F8FB252" w14:textId="77777777" w:rsidR="004F5C24" w:rsidRPr="005D68D4" w:rsidRDefault="004F5C24" w:rsidP="00AF6F0D">
            <w:pPr>
              <w:rPr>
                <w:rFonts w:ascii="Arial" w:hAnsi="Arial" w:cs="Arial"/>
                <w:b/>
                <w:bCs/>
                <w:color w:val="FF0000"/>
                <w:sz w:val="18"/>
                <w:szCs w:val="18"/>
              </w:rPr>
            </w:pPr>
          </w:p>
        </w:tc>
        <w:tc>
          <w:tcPr>
            <w:tcW w:w="7229" w:type="dxa"/>
            <w:shd w:val="clear" w:color="auto" w:fill="auto"/>
          </w:tcPr>
          <w:p w14:paraId="16B8B4E8" w14:textId="77777777" w:rsidR="004F5C24" w:rsidRPr="00D559EB" w:rsidRDefault="007D640A" w:rsidP="00AF6F0D">
            <w:pPr>
              <w:rPr>
                <w:rFonts w:ascii="Arial" w:hAnsi="Arial" w:cs="Arial"/>
                <w:sz w:val="18"/>
                <w:szCs w:val="18"/>
              </w:rPr>
            </w:pPr>
            <w:r>
              <w:rPr>
                <w:rFonts w:ascii="Arial" w:hAnsi="Arial" w:cs="Arial"/>
                <w:sz w:val="18"/>
                <w:szCs w:val="18"/>
              </w:rPr>
              <w:t>PMUC025, PMUC027</w:t>
            </w:r>
          </w:p>
        </w:tc>
      </w:tr>
      <w:tr w:rsidR="004F5C24" w:rsidRPr="005D68D4" w14:paraId="193A5660" w14:textId="77777777" w:rsidTr="00C04061">
        <w:tc>
          <w:tcPr>
            <w:tcW w:w="2093" w:type="dxa"/>
            <w:shd w:val="pct20" w:color="auto" w:fill="auto"/>
          </w:tcPr>
          <w:p w14:paraId="06185D5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6FC2A4D4" w14:textId="77777777" w:rsidR="004F5C24" w:rsidRPr="00D559EB" w:rsidRDefault="0062138A" w:rsidP="00AF6F0D">
            <w:pPr>
              <w:rPr>
                <w:rFonts w:ascii="Arial" w:hAnsi="Arial" w:cs="Arial"/>
                <w:sz w:val="18"/>
                <w:szCs w:val="18"/>
              </w:rPr>
            </w:pPr>
            <w:r>
              <w:rPr>
                <w:rFonts w:ascii="Arial" w:hAnsi="Arial" w:cs="Arial"/>
                <w:sz w:val="18"/>
                <w:szCs w:val="18"/>
              </w:rPr>
              <w:t>If the user wants to do an more sophisticated grouping or totals then they should pick table as the output type, pick the fields they want to have on the report and then use the facilities in Excel to filter, group, etc</w:t>
            </w:r>
          </w:p>
        </w:tc>
      </w:tr>
      <w:tr w:rsidR="004F5C24" w:rsidRPr="005D68D4" w14:paraId="041F3BE2" w14:textId="77777777" w:rsidTr="00C04061">
        <w:tc>
          <w:tcPr>
            <w:tcW w:w="2093" w:type="dxa"/>
            <w:shd w:val="pct20" w:color="auto" w:fill="auto"/>
          </w:tcPr>
          <w:p w14:paraId="6E105001"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2DA19DF" w14:textId="3398F8FB" w:rsidR="004F5C24" w:rsidRPr="00D559EB" w:rsidRDefault="00A834D6" w:rsidP="00AF6F0D">
            <w:pPr>
              <w:rPr>
                <w:rFonts w:ascii="Arial" w:hAnsi="Arial" w:cs="Arial"/>
                <w:sz w:val="18"/>
                <w:szCs w:val="18"/>
              </w:rPr>
            </w:pPr>
            <w:r>
              <w:rPr>
                <w:rFonts w:ascii="Arial" w:hAnsi="Arial" w:cs="Arial"/>
                <w:sz w:val="18"/>
                <w:szCs w:val="18"/>
              </w:rPr>
              <w:t>PM0043 (parts of)</w:t>
            </w:r>
          </w:p>
        </w:tc>
      </w:tr>
      <w:tr w:rsidR="004F5C24" w:rsidRPr="005D68D4" w14:paraId="0BDF180A" w14:textId="77777777" w:rsidTr="00C04061">
        <w:tc>
          <w:tcPr>
            <w:tcW w:w="2093" w:type="dxa"/>
            <w:shd w:val="pct20" w:color="auto" w:fill="auto"/>
          </w:tcPr>
          <w:p w14:paraId="3D49059A"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3568ADC4" w14:textId="77777777" w:rsidR="004F5C24" w:rsidRPr="00D559EB" w:rsidRDefault="004F5C24" w:rsidP="00AF6F0D">
            <w:pPr>
              <w:rPr>
                <w:rFonts w:ascii="Arial" w:hAnsi="Arial" w:cs="Arial"/>
                <w:sz w:val="18"/>
                <w:szCs w:val="18"/>
              </w:rPr>
            </w:pPr>
            <w:r w:rsidRPr="00D559EB">
              <w:rPr>
                <w:rFonts w:ascii="Arial" w:hAnsi="Arial" w:cs="Arial"/>
                <w:sz w:val="18"/>
                <w:szCs w:val="18"/>
              </w:rPr>
              <w:t>Sue Allwood</w:t>
            </w:r>
          </w:p>
        </w:tc>
      </w:tr>
    </w:tbl>
    <w:p w14:paraId="08A9F753" w14:textId="77777777" w:rsidR="004F5C24" w:rsidRDefault="004F5C24" w:rsidP="00AF6F0D">
      <w:pPr>
        <w:sectPr w:rsidR="004F5C24" w:rsidSect="005D68D4">
          <w:pgSz w:w="12240" w:h="15840" w:code="1"/>
          <w:pgMar w:top="1616" w:right="1797" w:bottom="851" w:left="1797" w:header="567" w:footer="720" w:gutter="0"/>
          <w:cols w:space="720"/>
          <w:docGrid w:linePitch="360"/>
        </w:sectPr>
      </w:pPr>
    </w:p>
    <w:p w14:paraId="7B81EDC3" w14:textId="77777777" w:rsidR="004F5C24" w:rsidRDefault="004F5C24" w:rsidP="00AF6F0D">
      <w:pPr>
        <w:pStyle w:val="Heading3"/>
        <w:ind w:left="0" w:firstLine="0"/>
      </w:pPr>
      <w:bookmarkStart w:id="490" w:name="_Toc422842053"/>
      <w:r>
        <w:t>PMUC02</w:t>
      </w:r>
      <w:r w:rsidR="005B11E4">
        <w:t>7</w:t>
      </w:r>
      <w:r>
        <w:t>– Report Display Fields</w:t>
      </w:r>
      <w:bookmarkEnd w:id="490"/>
    </w:p>
    <w:p w14:paraId="428B3E09" w14:textId="77777777" w:rsidR="004F5C24" w:rsidRDefault="004F5C2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4F5C24" w:rsidRPr="005D68D4" w14:paraId="30F608F3" w14:textId="77777777" w:rsidTr="00C04061">
        <w:tc>
          <w:tcPr>
            <w:tcW w:w="9322" w:type="dxa"/>
            <w:gridSpan w:val="2"/>
            <w:shd w:val="pct20" w:color="auto" w:fill="auto"/>
          </w:tcPr>
          <w:p w14:paraId="72D7C432" w14:textId="77777777" w:rsidR="004F5C24" w:rsidRPr="005D68D4" w:rsidRDefault="005B11E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PMUC027</w:t>
            </w:r>
          </w:p>
          <w:p w14:paraId="5A8EA5B4" w14:textId="77777777" w:rsidR="004F5C24" w:rsidRPr="005D68D4" w:rsidRDefault="004F5C24" w:rsidP="00AF6F0D">
            <w:pPr>
              <w:rPr>
                <w:rFonts w:ascii="Arial" w:hAnsi="Arial" w:cs="Arial"/>
                <w:b/>
                <w:bCs/>
                <w:sz w:val="18"/>
                <w:szCs w:val="18"/>
              </w:rPr>
            </w:pPr>
          </w:p>
          <w:p w14:paraId="2D77C7D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Report Display Fields</w:t>
            </w:r>
          </w:p>
          <w:p w14:paraId="6739D6E5" w14:textId="77777777" w:rsidR="004F5C24" w:rsidRPr="005D68D4" w:rsidRDefault="004F5C24" w:rsidP="00AF6F0D">
            <w:pPr>
              <w:rPr>
                <w:rFonts w:ascii="Arial" w:hAnsi="Arial" w:cs="Arial"/>
                <w:b/>
                <w:sz w:val="18"/>
                <w:szCs w:val="18"/>
              </w:rPr>
            </w:pPr>
          </w:p>
        </w:tc>
      </w:tr>
      <w:tr w:rsidR="004F5C24" w:rsidRPr="005D68D4" w14:paraId="7680296B" w14:textId="77777777" w:rsidTr="00C04061">
        <w:tc>
          <w:tcPr>
            <w:tcW w:w="2093" w:type="dxa"/>
            <w:shd w:val="pct20" w:color="auto" w:fill="auto"/>
          </w:tcPr>
          <w:p w14:paraId="69C2327C"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Summary</w:t>
            </w:r>
          </w:p>
          <w:p w14:paraId="5A17A194" w14:textId="77777777" w:rsidR="004F5C24" w:rsidRPr="005D68D4" w:rsidRDefault="004F5C24" w:rsidP="00AF6F0D">
            <w:pPr>
              <w:rPr>
                <w:rFonts w:ascii="Arial" w:hAnsi="Arial" w:cs="Arial"/>
                <w:b/>
                <w:bCs/>
                <w:sz w:val="18"/>
                <w:szCs w:val="18"/>
              </w:rPr>
            </w:pPr>
          </w:p>
        </w:tc>
        <w:tc>
          <w:tcPr>
            <w:tcW w:w="7229" w:type="dxa"/>
            <w:shd w:val="clear" w:color="auto" w:fill="auto"/>
          </w:tcPr>
          <w:p w14:paraId="579E7F22" w14:textId="77777777" w:rsidR="004F5C24" w:rsidRPr="009E3CE8" w:rsidRDefault="004F5C24" w:rsidP="00AF6F0D">
            <w:pPr>
              <w:rPr>
                <w:rFonts w:ascii="Arial" w:hAnsi="Arial" w:cs="Arial"/>
                <w:sz w:val="18"/>
                <w:szCs w:val="18"/>
              </w:rPr>
            </w:pPr>
            <w:r>
              <w:rPr>
                <w:rFonts w:ascii="Arial" w:hAnsi="Arial" w:cs="Arial"/>
                <w:sz w:val="18"/>
                <w:szCs w:val="18"/>
              </w:rPr>
              <w:t>Function that controls what report display fields should be available to the user for selection based on the report type that they have selected</w:t>
            </w:r>
          </w:p>
        </w:tc>
      </w:tr>
      <w:tr w:rsidR="004F5C24" w:rsidRPr="005D68D4" w14:paraId="3BAF7855" w14:textId="77777777" w:rsidTr="00C04061">
        <w:tc>
          <w:tcPr>
            <w:tcW w:w="2093" w:type="dxa"/>
            <w:shd w:val="pct20" w:color="auto" w:fill="auto"/>
          </w:tcPr>
          <w:p w14:paraId="2DC1E78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Actor</w:t>
            </w:r>
          </w:p>
          <w:p w14:paraId="02DD0BD4"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751B844D" w14:textId="58E70F3F" w:rsidR="004F5C24" w:rsidRPr="005D68D4" w:rsidRDefault="00DB2F0C" w:rsidP="00AF6F0D">
            <w:pPr>
              <w:rPr>
                <w:rFonts w:ascii="Arial" w:hAnsi="Arial" w:cs="Arial"/>
                <w:sz w:val="18"/>
                <w:szCs w:val="18"/>
              </w:rPr>
            </w:pPr>
            <w:r>
              <w:rPr>
                <w:rFonts w:ascii="Arial" w:hAnsi="Arial" w:cs="Arial"/>
                <w:sz w:val="18"/>
                <w:szCs w:val="18"/>
              </w:rPr>
              <w:t>PlanManager</w:t>
            </w:r>
            <w:r w:rsidR="004F5C24" w:rsidRPr="007702FC">
              <w:rPr>
                <w:rFonts w:ascii="Arial" w:hAnsi="Arial" w:cs="Arial"/>
                <w:sz w:val="18"/>
                <w:szCs w:val="18"/>
              </w:rPr>
              <w:t xml:space="preserve"> User</w:t>
            </w:r>
          </w:p>
        </w:tc>
      </w:tr>
      <w:tr w:rsidR="004F5C24" w:rsidRPr="005D68D4" w14:paraId="7A00FBE7" w14:textId="77777777" w:rsidTr="00C04061">
        <w:tc>
          <w:tcPr>
            <w:tcW w:w="2093" w:type="dxa"/>
            <w:shd w:val="pct20" w:color="auto" w:fill="auto"/>
          </w:tcPr>
          <w:p w14:paraId="55A8371C"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Trigger</w:t>
            </w:r>
          </w:p>
          <w:p w14:paraId="31570C08" w14:textId="77777777" w:rsidR="004F5C24" w:rsidRPr="005D68D4" w:rsidRDefault="004F5C24" w:rsidP="00AF6F0D">
            <w:pPr>
              <w:rPr>
                <w:rFonts w:ascii="Arial" w:hAnsi="Arial" w:cs="Arial"/>
                <w:b/>
                <w:bCs/>
                <w:sz w:val="18"/>
                <w:szCs w:val="18"/>
              </w:rPr>
            </w:pPr>
          </w:p>
        </w:tc>
        <w:tc>
          <w:tcPr>
            <w:tcW w:w="7229" w:type="dxa"/>
            <w:shd w:val="clear" w:color="auto" w:fill="auto"/>
          </w:tcPr>
          <w:p w14:paraId="73756718" w14:textId="77777777" w:rsidR="004F5C24" w:rsidRPr="005D68D4" w:rsidRDefault="004F5C24" w:rsidP="00AF6F0D">
            <w:pPr>
              <w:rPr>
                <w:rFonts w:ascii="Arial" w:hAnsi="Arial" w:cs="Arial"/>
                <w:sz w:val="18"/>
                <w:szCs w:val="18"/>
              </w:rPr>
            </w:pPr>
            <w:r>
              <w:rPr>
                <w:rFonts w:ascii="Arial" w:hAnsi="Arial" w:cs="Arial"/>
                <w:sz w:val="18"/>
                <w:szCs w:val="18"/>
              </w:rPr>
              <w:t>PMUC02</w:t>
            </w:r>
            <w:r w:rsidR="005B11E4">
              <w:rPr>
                <w:rFonts w:ascii="Arial" w:hAnsi="Arial" w:cs="Arial"/>
                <w:sz w:val="18"/>
                <w:szCs w:val="18"/>
              </w:rPr>
              <w:t>4</w:t>
            </w:r>
            <w:r>
              <w:rPr>
                <w:rFonts w:ascii="Arial" w:hAnsi="Arial" w:cs="Arial"/>
                <w:sz w:val="18"/>
                <w:szCs w:val="18"/>
              </w:rPr>
              <w:t xml:space="preserve"> – Manage Reports</w:t>
            </w:r>
          </w:p>
        </w:tc>
      </w:tr>
      <w:tr w:rsidR="004F5C24" w:rsidRPr="005D68D4" w14:paraId="6048DBC7" w14:textId="77777777" w:rsidTr="00C04061">
        <w:tc>
          <w:tcPr>
            <w:tcW w:w="2093" w:type="dxa"/>
            <w:shd w:val="pct20" w:color="auto" w:fill="auto"/>
          </w:tcPr>
          <w:p w14:paraId="12CCB43F"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Pre- conditions</w:t>
            </w:r>
          </w:p>
          <w:p w14:paraId="522B9AF2"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6DE40962" w14:textId="77777777" w:rsidR="004F5C24" w:rsidRPr="00352D0B" w:rsidRDefault="004F5C24" w:rsidP="00AF6F0D">
            <w:pPr>
              <w:rPr>
                <w:rFonts w:ascii="Arial" w:hAnsi="Arial" w:cs="Arial"/>
                <w:sz w:val="18"/>
                <w:szCs w:val="18"/>
              </w:rPr>
            </w:pPr>
            <w:r>
              <w:rPr>
                <w:rFonts w:ascii="Arial" w:hAnsi="Arial" w:cs="Arial"/>
                <w:sz w:val="18"/>
                <w:szCs w:val="18"/>
              </w:rPr>
              <w:t>User has logged on and selected the Manage Reports option</w:t>
            </w:r>
          </w:p>
        </w:tc>
      </w:tr>
      <w:tr w:rsidR="004F5C24" w:rsidRPr="005D68D4" w14:paraId="44965FD6" w14:textId="77777777" w:rsidTr="00C04061">
        <w:tc>
          <w:tcPr>
            <w:tcW w:w="2093" w:type="dxa"/>
            <w:shd w:val="pct20" w:color="auto" w:fill="auto"/>
          </w:tcPr>
          <w:p w14:paraId="66243FC7"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Post –conditions</w:t>
            </w:r>
          </w:p>
          <w:p w14:paraId="17AF9102" w14:textId="77777777" w:rsidR="004F5C24" w:rsidRPr="005D68D4" w:rsidRDefault="004F5C24" w:rsidP="00AF6F0D">
            <w:pPr>
              <w:rPr>
                <w:rFonts w:ascii="Arial" w:hAnsi="Arial" w:cs="Arial"/>
                <w:b/>
                <w:bCs/>
                <w:sz w:val="18"/>
                <w:szCs w:val="18"/>
              </w:rPr>
            </w:pPr>
          </w:p>
        </w:tc>
        <w:tc>
          <w:tcPr>
            <w:tcW w:w="7229" w:type="dxa"/>
            <w:shd w:val="clear" w:color="auto" w:fill="auto"/>
          </w:tcPr>
          <w:p w14:paraId="455AB9CA" w14:textId="77777777" w:rsidR="004F5C24" w:rsidRPr="005D68D4" w:rsidRDefault="004F5C24" w:rsidP="00AF6F0D">
            <w:pPr>
              <w:rPr>
                <w:rFonts w:ascii="Arial" w:hAnsi="Arial" w:cs="Arial"/>
                <w:sz w:val="18"/>
                <w:szCs w:val="18"/>
              </w:rPr>
            </w:pPr>
            <w:r>
              <w:rPr>
                <w:rFonts w:ascii="Arial" w:hAnsi="Arial" w:cs="Arial"/>
                <w:sz w:val="18"/>
                <w:szCs w:val="18"/>
              </w:rPr>
              <w:t>The user has selected the data items they want to appear on the report output</w:t>
            </w:r>
          </w:p>
        </w:tc>
      </w:tr>
      <w:tr w:rsidR="004F5C24" w:rsidRPr="005D68D4" w14:paraId="3518F825" w14:textId="77777777" w:rsidTr="00C04061">
        <w:tc>
          <w:tcPr>
            <w:tcW w:w="2093" w:type="dxa"/>
            <w:shd w:val="pct20" w:color="auto" w:fill="auto"/>
          </w:tcPr>
          <w:p w14:paraId="57E76C5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433DFAE" w14:textId="77777777" w:rsidR="004F5C24" w:rsidRPr="005D68D4" w:rsidRDefault="004F5C24" w:rsidP="00AF6F0D">
            <w:pPr>
              <w:rPr>
                <w:rFonts w:ascii="Arial" w:hAnsi="Arial" w:cs="Arial"/>
                <w:sz w:val="18"/>
                <w:szCs w:val="18"/>
              </w:rPr>
            </w:pPr>
            <w:r>
              <w:rPr>
                <w:rFonts w:ascii="Arial" w:hAnsi="Arial" w:cs="Arial"/>
                <w:sz w:val="18"/>
                <w:szCs w:val="18"/>
              </w:rPr>
              <w:t>Adhoc</w:t>
            </w:r>
          </w:p>
        </w:tc>
      </w:tr>
      <w:tr w:rsidR="004F5C24" w:rsidRPr="005D68D4" w14:paraId="5AEC695B" w14:textId="77777777" w:rsidTr="00C04061">
        <w:tc>
          <w:tcPr>
            <w:tcW w:w="2093" w:type="dxa"/>
            <w:shd w:val="pct20" w:color="auto" w:fill="auto"/>
          </w:tcPr>
          <w:p w14:paraId="19F4666E"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Basic Course of Action</w:t>
            </w:r>
          </w:p>
          <w:p w14:paraId="500A4C46" w14:textId="77777777" w:rsidR="004F5C24" w:rsidRPr="005D68D4" w:rsidRDefault="004F5C24" w:rsidP="00AF6F0D">
            <w:pPr>
              <w:rPr>
                <w:rFonts w:ascii="Arial" w:hAnsi="Arial" w:cs="Arial"/>
                <w:b/>
                <w:bCs/>
                <w:sz w:val="18"/>
                <w:szCs w:val="18"/>
              </w:rPr>
            </w:pPr>
          </w:p>
          <w:p w14:paraId="361CE9C1" w14:textId="77777777" w:rsidR="004F5C24" w:rsidRPr="005D68D4" w:rsidRDefault="004F5C24" w:rsidP="00AF6F0D">
            <w:pPr>
              <w:rPr>
                <w:rFonts w:ascii="Arial" w:hAnsi="Arial" w:cs="Arial"/>
                <w:b/>
                <w:bCs/>
                <w:sz w:val="18"/>
                <w:szCs w:val="18"/>
              </w:rPr>
            </w:pPr>
          </w:p>
        </w:tc>
        <w:tc>
          <w:tcPr>
            <w:tcW w:w="7229" w:type="dxa"/>
            <w:shd w:val="clear" w:color="auto" w:fill="auto"/>
          </w:tcPr>
          <w:p w14:paraId="0E40602A" w14:textId="3340C5E3" w:rsidR="004F5C24" w:rsidRDefault="004F5C24" w:rsidP="004E06BD">
            <w:pPr>
              <w:numPr>
                <w:ilvl w:val="0"/>
                <w:numId w:val="65"/>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56B5F6EF" w14:textId="77777777" w:rsidR="004F5C24" w:rsidRDefault="004F5C24" w:rsidP="004E06BD">
            <w:pPr>
              <w:numPr>
                <w:ilvl w:val="0"/>
                <w:numId w:val="65"/>
              </w:numPr>
              <w:rPr>
                <w:rFonts w:ascii="Arial" w:hAnsi="Arial" w:cs="Arial"/>
                <w:sz w:val="18"/>
                <w:szCs w:val="18"/>
              </w:rPr>
            </w:pPr>
            <w:r>
              <w:rPr>
                <w:rFonts w:ascii="Arial" w:hAnsi="Arial" w:cs="Arial"/>
                <w:sz w:val="18"/>
                <w:szCs w:val="18"/>
              </w:rPr>
              <w:t>The system displays the Report Manager Home (My Reports) screen</w:t>
            </w:r>
          </w:p>
          <w:p w14:paraId="1DCF1A33" w14:textId="77777777" w:rsidR="004F5C24" w:rsidRDefault="004F5C24" w:rsidP="004E06BD">
            <w:pPr>
              <w:numPr>
                <w:ilvl w:val="0"/>
                <w:numId w:val="65"/>
              </w:numPr>
              <w:rPr>
                <w:rFonts w:ascii="Arial" w:hAnsi="Arial" w:cs="Arial"/>
                <w:sz w:val="18"/>
                <w:szCs w:val="18"/>
              </w:rPr>
            </w:pPr>
            <w:r>
              <w:rPr>
                <w:rFonts w:ascii="Arial" w:hAnsi="Arial" w:cs="Arial"/>
                <w:sz w:val="18"/>
                <w:szCs w:val="18"/>
              </w:rPr>
              <w:t>The user navigates to the “Manage Reports” tab</w:t>
            </w:r>
          </w:p>
          <w:p w14:paraId="2D2CD52B" w14:textId="77777777" w:rsidR="004F5C24" w:rsidRDefault="004F5C24" w:rsidP="004E06BD">
            <w:pPr>
              <w:numPr>
                <w:ilvl w:val="0"/>
                <w:numId w:val="65"/>
              </w:numPr>
              <w:rPr>
                <w:rFonts w:ascii="Arial" w:hAnsi="Arial" w:cs="Arial"/>
                <w:sz w:val="18"/>
                <w:szCs w:val="18"/>
              </w:rPr>
            </w:pPr>
            <w:r>
              <w:rPr>
                <w:rFonts w:ascii="Arial" w:hAnsi="Arial" w:cs="Arial"/>
                <w:sz w:val="18"/>
                <w:szCs w:val="18"/>
              </w:rPr>
              <w:t>The system displays the “Manage Reports” tab</w:t>
            </w:r>
          </w:p>
          <w:p w14:paraId="2BFAA6C4" w14:textId="7589AF43" w:rsidR="004F5C24" w:rsidRDefault="004F5C24" w:rsidP="004E06BD">
            <w:pPr>
              <w:numPr>
                <w:ilvl w:val="0"/>
                <w:numId w:val="65"/>
              </w:numPr>
              <w:rPr>
                <w:rFonts w:ascii="Arial" w:hAnsi="Arial" w:cs="Arial"/>
                <w:sz w:val="18"/>
                <w:szCs w:val="18"/>
              </w:rPr>
            </w:pPr>
            <w:r>
              <w:rPr>
                <w:rFonts w:ascii="Arial" w:hAnsi="Arial" w:cs="Arial"/>
                <w:sz w:val="18"/>
                <w:szCs w:val="18"/>
              </w:rPr>
              <w:t xml:space="preserve">The user chooses the “Select a Report Type” drop down list invoke </w:t>
            </w:r>
            <w:r w:rsidRPr="00D16327">
              <w:rPr>
                <w:rFonts w:ascii="Arial" w:hAnsi="Arial" w:cs="Arial"/>
                <w:i/>
                <w:sz w:val="18"/>
                <w:szCs w:val="18"/>
              </w:rPr>
              <w:t>PMUC0</w:t>
            </w:r>
            <w:r>
              <w:rPr>
                <w:rFonts w:ascii="Arial" w:hAnsi="Arial" w:cs="Arial"/>
                <w:i/>
                <w:sz w:val="18"/>
                <w:szCs w:val="18"/>
              </w:rPr>
              <w:t>2</w:t>
            </w:r>
            <w:r w:rsidR="005B11E4">
              <w:rPr>
                <w:rFonts w:ascii="Arial" w:hAnsi="Arial" w:cs="Arial"/>
                <w:i/>
                <w:sz w:val="18"/>
                <w:szCs w:val="18"/>
              </w:rPr>
              <w:t>5</w:t>
            </w:r>
            <w:r w:rsidRPr="00D16327">
              <w:rPr>
                <w:rFonts w:ascii="Arial" w:hAnsi="Arial" w:cs="Arial"/>
                <w:i/>
                <w:sz w:val="18"/>
                <w:szCs w:val="18"/>
              </w:rPr>
              <w:t xml:space="preserve"> </w:t>
            </w:r>
            <w:r w:rsidR="00C91AB4">
              <w:rPr>
                <w:rFonts w:ascii="Arial" w:hAnsi="Arial" w:cs="Arial"/>
                <w:i/>
                <w:sz w:val="18"/>
                <w:szCs w:val="18"/>
              </w:rPr>
              <w:t>–</w:t>
            </w:r>
            <w:r w:rsidRPr="00D16327">
              <w:rPr>
                <w:rFonts w:ascii="Arial" w:hAnsi="Arial" w:cs="Arial"/>
                <w:i/>
                <w:sz w:val="18"/>
                <w:szCs w:val="18"/>
              </w:rPr>
              <w:t xml:space="preserve"> Get Report Type</w:t>
            </w:r>
            <w:r>
              <w:rPr>
                <w:rFonts w:ascii="Arial" w:hAnsi="Arial" w:cs="Arial"/>
                <w:sz w:val="18"/>
                <w:szCs w:val="18"/>
              </w:rPr>
              <w:t xml:space="preserve"> </w:t>
            </w:r>
          </w:p>
          <w:p w14:paraId="49DC865E" w14:textId="77777777" w:rsidR="004F5C24" w:rsidRDefault="004F5C24" w:rsidP="004E06BD">
            <w:pPr>
              <w:numPr>
                <w:ilvl w:val="0"/>
                <w:numId w:val="65"/>
              </w:numPr>
              <w:rPr>
                <w:rFonts w:ascii="Arial" w:hAnsi="Arial" w:cs="Arial"/>
                <w:sz w:val="18"/>
                <w:szCs w:val="18"/>
              </w:rPr>
            </w:pPr>
            <w:r>
              <w:rPr>
                <w:rFonts w:ascii="Arial" w:hAnsi="Arial" w:cs="Arial"/>
                <w:sz w:val="18"/>
                <w:szCs w:val="18"/>
              </w:rPr>
              <w:t>The system displays a list of reports types available</w:t>
            </w:r>
          </w:p>
          <w:p w14:paraId="2C1BA3D5" w14:textId="77777777" w:rsidR="004F5C24" w:rsidRDefault="004F5C24" w:rsidP="004E06BD">
            <w:pPr>
              <w:numPr>
                <w:ilvl w:val="0"/>
                <w:numId w:val="65"/>
              </w:numPr>
              <w:rPr>
                <w:rFonts w:ascii="Arial" w:hAnsi="Arial" w:cs="Arial"/>
                <w:sz w:val="18"/>
                <w:szCs w:val="18"/>
              </w:rPr>
            </w:pPr>
            <w:r>
              <w:rPr>
                <w:rFonts w:ascii="Arial" w:hAnsi="Arial" w:cs="Arial"/>
                <w:sz w:val="18"/>
                <w:szCs w:val="18"/>
              </w:rPr>
              <w:t>The user selects a report type from the list of report types</w:t>
            </w:r>
          </w:p>
          <w:p w14:paraId="3B68FA7F" w14:textId="77777777" w:rsidR="004F5C24" w:rsidRDefault="004F5C24" w:rsidP="004E06BD">
            <w:pPr>
              <w:numPr>
                <w:ilvl w:val="0"/>
                <w:numId w:val="65"/>
              </w:numPr>
              <w:rPr>
                <w:rFonts w:ascii="Arial" w:hAnsi="Arial" w:cs="Arial"/>
                <w:sz w:val="18"/>
                <w:szCs w:val="18"/>
              </w:rPr>
            </w:pPr>
            <w:r>
              <w:rPr>
                <w:rFonts w:ascii="Arial" w:hAnsi="Arial" w:cs="Arial"/>
                <w:sz w:val="18"/>
                <w:szCs w:val="18"/>
              </w:rPr>
              <w:t xml:space="preserve">The user picks what type of report output they require invoke </w:t>
            </w:r>
            <w:r w:rsidRPr="00A06E13">
              <w:rPr>
                <w:rFonts w:ascii="Arial" w:hAnsi="Arial" w:cs="Arial"/>
                <w:i/>
                <w:sz w:val="18"/>
                <w:szCs w:val="18"/>
              </w:rPr>
              <w:t>PMUC0</w:t>
            </w:r>
            <w:r>
              <w:rPr>
                <w:rFonts w:ascii="Arial" w:hAnsi="Arial" w:cs="Arial"/>
                <w:i/>
                <w:sz w:val="18"/>
                <w:szCs w:val="18"/>
              </w:rPr>
              <w:t>2</w:t>
            </w:r>
            <w:r w:rsidR="005B11E4">
              <w:rPr>
                <w:rFonts w:ascii="Arial" w:hAnsi="Arial" w:cs="Arial"/>
                <w:i/>
                <w:sz w:val="18"/>
                <w:szCs w:val="18"/>
              </w:rPr>
              <w:t>6</w:t>
            </w:r>
            <w:r>
              <w:rPr>
                <w:rFonts w:ascii="Arial" w:hAnsi="Arial" w:cs="Arial"/>
                <w:i/>
                <w:sz w:val="18"/>
                <w:szCs w:val="18"/>
              </w:rPr>
              <w:t xml:space="preserve"> </w:t>
            </w:r>
            <w:r w:rsidRPr="00A06E13">
              <w:rPr>
                <w:rFonts w:ascii="Arial" w:hAnsi="Arial" w:cs="Arial"/>
                <w:i/>
                <w:sz w:val="18"/>
                <w:szCs w:val="18"/>
              </w:rPr>
              <w:t xml:space="preserve">- </w:t>
            </w:r>
            <w:r>
              <w:rPr>
                <w:rFonts w:ascii="Arial" w:hAnsi="Arial" w:cs="Arial"/>
                <w:i/>
                <w:sz w:val="18"/>
                <w:szCs w:val="18"/>
              </w:rPr>
              <w:t xml:space="preserve"> </w:t>
            </w:r>
            <w:r w:rsidRPr="00A06E13">
              <w:rPr>
                <w:rFonts w:ascii="Arial" w:hAnsi="Arial" w:cs="Arial"/>
                <w:i/>
                <w:sz w:val="18"/>
                <w:szCs w:val="18"/>
              </w:rPr>
              <w:t>Report Output Type</w:t>
            </w:r>
          </w:p>
          <w:p w14:paraId="455EA4FD" w14:textId="77777777" w:rsidR="004F5C24" w:rsidRPr="00352D0B" w:rsidRDefault="004F5C24" w:rsidP="004E06BD">
            <w:pPr>
              <w:numPr>
                <w:ilvl w:val="0"/>
                <w:numId w:val="65"/>
              </w:numPr>
              <w:rPr>
                <w:rFonts w:ascii="Arial" w:hAnsi="Arial" w:cs="Arial"/>
                <w:i/>
                <w:sz w:val="18"/>
                <w:szCs w:val="18"/>
              </w:rPr>
            </w:pPr>
            <w:r>
              <w:rPr>
                <w:rFonts w:ascii="Arial" w:hAnsi="Arial" w:cs="Arial"/>
                <w:sz w:val="18"/>
                <w:szCs w:val="18"/>
              </w:rPr>
              <w:t>The user selects which fields they want on the report</w:t>
            </w:r>
          </w:p>
        </w:tc>
      </w:tr>
      <w:tr w:rsidR="004F5C24" w:rsidRPr="005D68D4" w14:paraId="74F99CC4" w14:textId="77777777" w:rsidTr="00C04061">
        <w:tc>
          <w:tcPr>
            <w:tcW w:w="2093" w:type="dxa"/>
            <w:shd w:val="pct20" w:color="auto" w:fill="auto"/>
          </w:tcPr>
          <w:p w14:paraId="3A92B40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Alternate scenario extensions</w:t>
            </w:r>
          </w:p>
          <w:p w14:paraId="291166EE" w14:textId="77777777" w:rsidR="004F5C24" w:rsidRPr="005D68D4" w:rsidRDefault="004F5C24" w:rsidP="00AF6F0D">
            <w:pPr>
              <w:rPr>
                <w:rFonts w:ascii="Arial" w:hAnsi="Arial" w:cs="Arial"/>
                <w:b/>
                <w:bCs/>
                <w:sz w:val="18"/>
                <w:szCs w:val="18"/>
              </w:rPr>
            </w:pPr>
          </w:p>
          <w:p w14:paraId="1BA69201" w14:textId="77777777" w:rsidR="004F5C24" w:rsidRPr="005D68D4" w:rsidRDefault="004F5C24" w:rsidP="00AF6F0D">
            <w:pPr>
              <w:rPr>
                <w:rFonts w:ascii="Arial" w:hAnsi="Arial" w:cs="Arial"/>
                <w:b/>
                <w:bCs/>
                <w:sz w:val="18"/>
                <w:szCs w:val="18"/>
              </w:rPr>
            </w:pPr>
          </w:p>
        </w:tc>
        <w:tc>
          <w:tcPr>
            <w:tcW w:w="7229" w:type="dxa"/>
            <w:shd w:val="clear" w:color="auto" w:fill="auto"/>
          </w:tcPr>
          <w:p w14:paraId="603BE629" w14:textId="77777777" w:rsidR="004F5C24" w:rsidRPr="005D68D4" w:rsidRDefault="004F5C24" w:rsidP="00AF6F0D">
            <w:pPr>
              <w:rPr>
                <w:rFonts w:ascii="Arial" w:hAnsi="Arial" w:cs="Arial"/>
                <w:sz w:val="18"/>
                <w:szCs w:val="18"/>
              </w:rPr>
            </w:pPr>
          </w:p>
        </w:tc>
      </w:tr>
      <w:tr w:rsidR="004F5C24" w:rsidRPr="005D68D4" w14:paraId="05785B04" w14:textId="77777777" w:rsidTr="00C04061">
        <w:trPr>
          <w:trHeight w:val="683"/>
        </w:trPr>
        <w:tc>
          <w:tcPr>
            <w:tcW w:w="2093" w:type="dxa"/>
            <w:shd w:val="pct20" w:color="auto" w:fill="auto"/>
          </w:tcPr>
          <w:p w14:paraId="26FFFE4B"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Business Logic/ Rules/ Supplementary Info</w:t>
            </w:r>
          </w:p>
          <w:p w14:paraId="45CB5D16" w14:textId="77777777" w:rsidR="004F5C24" w:rsidRPr="005D68D4" w:rsidRDefault="004F5C24" w:rsidP="00AF6F0D">
            <w:pPr>
              <w:rPr>
                <w:rFonts w:ascii="Arial" w:hAnsi="Arial" w:cs="Arial"/>
                <w:b/>
                <w:bCs/>
                <w:sz w:val="18"/>
                <w:szCs w:val="18"/>
              </w:rPr>
            </w:pPr>
          </w:p>
        </w:tc>
        <w:tc>
          <w:tcPr>
            <w:tcW w:w="7229" w:type="dxa"/>
            <w:shd w:val="clear" w:color="auto" w:fill="auto"/>
          </w:tcPr>
          <w:p w14:paraId="25BEE6AA" w14:textId="3E158365" w:rsidR="004F5C24" w:rsidRPr="00C91AB4" w:rsidRDefault="004F5C24" w:rsidP="004E06BD">
            <w:pPr>
              <w:pStyle w:val="ListParagraph"/>
              <w:numPr>
                <w:ilvl w:val="0"/>
                <w:numId w:val="163"/>
              </w:numPr>
              <w:rPr>
                <w:rFonts w:cs="Arial"/>
                <w:sz w:val="18"/>
                <w:szCs w:val="18"/>
                <w:u w:val="single"/>
              </w:rPr>
            </w:pPr>
            <w:r w:rsidRPr="00C91AB4">
              <w:rPr>
                <w:rFonts w:cs="Arial"/>
                <w:sz w:val="18"/>
                <w:szCs w:val="18"/>
                <w:u w:val="single"/>
              </w:rPr>
              <w:t>Report Output fields</w:t>
            </w:r>
          </w:p>
          <w:p w14:paraId="27A3E126" w14:textId="77777777" w:rsidR="004F5C24" w:rsidRDefault="004F5C24" w:rsidP="00AF6F0D">
            <w:pPr>
              <w:rPr>
                <w:rFonts w:ascii="Arial" w:hAnsi="Arial" w:cs="Arial"/>
                <w:sz w:val="18"/>
                <w:szCs w:val="18"/>
              </w:rPr>
            </w:pPr>
            <w:r>
              <w:rPr>
                <w:rFonts w:ascii="Arial" w:hAnsi="Arial" w:cs="Arial"/>
                <w:sz w:val="18"/>
                <w:szCs w:val="18"/>
              </w:rPr>
              <w:t>Depending upon the type of report the user has picked will vary the items available to them to select to be on the report output.</w:t>
            </w:r>
          </w:p>
          <w:p w14:paraId="55013D07" w14:textId="77777777" w:rsidR="004F5C24" w:rsidRDefault="004F5C24" w:rsidP="00AF6F0D">
            <w:pPr>
              <w:rPr>
                <w:rFonts w:ascii="Arial" w:hAnsi="Arial" w:cs="Arial"/>
                <w:sz w:val="18"/>
                <w:szCs w:val="18"/>
              </w:rPr>
            </w:pPr>
          </w:p>
          <w:p w14:paraId="2B8F27A9" w14:textId="77777777" w:rsidR="004F5C24" w:rsidRDefault="004F5C24" w:rsidP="00AF6F0D">
            <w:pPr>
              <w:rPr>
                <w:rFonts w:ascii="Arial" w:hAnsi="Arial" w:cs="Arial"/>
                <w:sz w:val="18"/>
                <w:szCs w:val="18"/>
              </w:rPr>
            </w:pPr>
            <w:r>
              <w:rPr>
                <w:rFonts w:ascii="Arial" w:hAnsi="Arial" w:cs="Arial"/>
                <w:sz w:val="18"/>
                <w:szCs w:val="18"/>
              </w:rPr>
              <w:t>A screen is required which list</w:t>
            </w:r>
            <w:r w:rsidR="005B11E4">
              <w:rPr>
                <w:rFonts w:ascii="Arial" w:hAnsi="Arial" w:cs="Arial"/>
                <w:sz w:val="18"/>
                <w:szCs w:val="18"/>
              </w:rPr>
              <w:t>s</w:t>
            </w:r>
            <w:r>
              <w:rPr>
                <w:rFonts w:ascii="Arial" w:hAnsi="Arial" w:cs="Arial"/>
                <w:sz w:val="18"/>
                <w:szCs w:val="18"/>
              </w:rPr>
              <w:t xml:space="preserve"> the available items to the user for selection.  See the table below for the mapping between type or report and available data items.</w:t>
            </w:r>
          </w:p>
          <w:p w14:paraId="2DF14A60" w14:textId="77777777" w:rsidR="00C03B62" w:rsidRDefault="00C03B62" w:rsidP="00AF6F0D">
            <w:pPr>
              <w:rPr>
                <w:rFonts w:ascii="Arial" w:hAnsi="Arial" w:cs="Arial"/>
                <w:sz w:val="18"/>
                <w:szCs w:val="18"/>
              </w:rPr>
            </w:pPr>
          </w:p>
          <w:p w14:paraId="1CBEFF65" w14:textId="77777777" w:rsidR="00C03B62" w:rsidRDefault="00C03B62" w:rsidP="00AF6F0D">
            <w:pPr>
              <w:rPr>
                <w:rFonts w:ascii="Arial" w:hAnsi="Arial" w:cs="Arial"/>
                <w:sz w:val="18"/>
                <w:szCs w:val="18"/>
              </w:rPr>
            </w:pPr>
            <w:r>
              <w:rPr>
                <w:rFonts w:ascii="Arial" w:hAnsi="Arial" w:cs="Arial"/>
                <w:sz w:val="18"/>
                <w:szCs w:val="18"/>
              </w:rPr>
              <w:t>An “All”/Select All option should be available to give to user the option to dump out all data for the report type they have selected.</w:t>
            </w:r>
          </w:p>
          <w:p w14:paraId="66589A35" w14:textId="77777777" w:rsidR="004F5C24" w:rsidRDefault="004F5C24" w:rsidP="00AF6F0D">
            <w:pPr>
              <w:rPr>
                <w:rFonts w:ascii="Arial" w:hAnsi="Arial" w:cs="Arial"/>
                <w:sz w:val="18"/>
                <w:szCs w:val="18"/>
              </w:rPr>
            </w:pPr>
          </w:p>
          <w:p w14:paraId="7020DF42" w14:textId="77777777" w:rsidR="004F5C24" w:rsidRDefault="004F5C24" w:rsidP="00AF6F0D">
            <w:pPr>
              <w:rPr>
                <w:rFonts w:ascii="Arial" w:hAnsi="Arial" w:cs="Arial"/>
                <w:sz w:val="18"/>
                <w:szCs w:val="18"/>
              </w:rPr>
            </w:pPr>
            <w:r>
              <w:rPr>
                <w:rFonts w:ascii="Arial" w:hAnsi="Arial" w:cs="Arial"/>
                <w:sz w:val="18"/>
                <w:szCs w:val="18"/>
              </w:rPr>
              <w:t>See the screen properties section of ‘</w:t>
            </w:r>
            <w:r w:rsidRPr="00D907D4">
              <w:rPr>
                <w:rFonts w:ascii="Arial" w:hAnsi="Arial" w:cs="Arial"/>
                <w:i/>
                <w:sz w:val="18"/>
                <w:szCs w:val="18"/>
              </w:rPr>
              <w:t>PMUC0</w:t>
            </w:r>
            <w:r>
              <w:rPr>
                <w:rFonts w:ascii="Arial" w:hAnsi="Arial" w:cs="Arial"/>
                <w:i/>
                <w:sz w:val="18"/>
                <w:szCs w:val="18"/>
              </w:rPr>
              <w:t>2</w:t>
            </w:r>
            <w:r w:rsidR="005B11E4">
              <w:rPr>
                <w:rFonts w:ascii="Arial" w:hAnsi="Arial" w:cs="Arial"/>
                <w:i/>
                <w:sz w:val="18"/>
                <w:szCs w:val="18"/>
              </w:rPr>
              <w:t>4</w:t>
            </w:r>
            <w:r w:rsidRPr="00D907D4">
              <w:rPr>
                <w:rFonts w:ascii="Arial" w:hAnsi="Arial" w:cs="Arial"/>
                <w:i/>
                <w:sz w:val="18"/>
                <w:szCs w:val="18"/>
              </w:rPr>
              <w:t xml:space="preserve"> – </w:t>
            </w:r>
            <w:r>
              <w:rPr>
                <w:rFonts w:ascii="Arial" w:hAnsi="Arial" w:cs="Arial"/>
                <w:i/>
                <w:sz w:val="18"/>
                <w:szCs w:val="18"/>
              </w:rPr>
              <w:t>Manage</w:t>
            </w:r>
            <w:r w:rsidRPr="00D907D4">
              <w:rPr>
                <w:rFonts w:ascii="Arial" w:hAnsi="Arial" w:cs="Arial"/>
                <w:i/>
                <w:sz w:val="18"/>
                <w:szCs w:val="18"/>
              </w:rPr>
              <w:t xml:space="preserve"> Report</w:t>
            </w:r>
            <w:r>
              <w:rPr>
                <w:rFonts w:ascii="Arial" w:hAnsi="Arial" w:cs="Arial"/>
                <w:i/>
                <w:sz w:val="18"/>
                <w:szCs w:val="18"/>
              </w:rPr>
              <w:t>s’</w:t>
            </w:r>
            <w:r>
              <w:rPr>
                <w:rFonts w:ascii="Arial" w:hAnsi="Arial" w:cs="Arial"/>
                <w:sz w:val="18"/>
                <w:szCs w:val="18"/>
              </w:rPr>
              <w:t>.</w:t>
            </w:r>
          </w:p>
          <w:p w14:paraId="3821D86B" w14:textId="77777777" w:rsidR="004F5C24" w:rsidRPr="000C1B87" w:rsidRDefault="004F5C24" w:rsidP="00AF6F0D">
            <w:pPr>
              <w:rPr>
                <w:rFonts w:ascii="Arial" w:hAnsi="Arial" w:cs="Arial"/>
                <w:sz w:val="18"/>
                <w:szCs w:val="18"/>
              </w:rPr>
            </w:pPr>
          </w:p>
        </w:tc>
      </w:tr>
      <w:tr w:rsidR="004F5C24" w:rsidRPr="005D68D4" w14:paraId="605BD4B4" w14:textId="77777777" w:rsidTr="00C04061">
        <w:tc>
          <w:tcPr>
            <w:tcW w:w="2093" w:type="dxa"/>
            <w:shd w:val="pct20" w:color="auto" w:fill="auto"/>
          </w:tcPr>
          <w:p w14:paraId="7548494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Notes / Questions</w:t>
            </w:r>
          </w:p>
          <w:p w14:paraId="712FCB55" w14:textId="77777777" w:rsidR="004F5C24" w:rsidRPr="005D68D4" w:rsidRDefault="004F5C24" w:rsidP="00AF6F0D">
            <w:pPr>
              <w:rPr>
                <w:rFonts w:ascii="Arial" w:hAnsi="Arial" w:cs="Arial"/>
                <w:b/>
                <w:bCs/>
                <w:sz w:val="18"/>
                <w:szCs w:val="18"/>
              </w:rPr>
            </w:pPr>
          </w:p>
        </w:tc>
        <w:tc>
          <w:tcPr>
            <w:tcW w:w="7229" w:type="dxa"/>
            <w:shd w:val="clear" w:color="auto" w:fill="auto"/>
          </w:tcPr>
          <w:p w14:paraId="5198720A" w14:textId="77777777" w:rsidR="004F5C24" w:rsidRPr="005D68D4" w:rsidRDefault="004F5C24" w:rsidP="00AF6F0D">
            <w:pPr>
              <w:rPr>
                <w:rFonts w:ascii="Arial" w:hAnsi="Arial" w:cs="Arial"/>
                <w:sz w:val="18"/>
                <w:szCs w:val="18"/>
              </w:rPr>
            </w:pPr>
          </w:p>
        </w:tc>
      </w:tr>
      <w:tr w:rsidR="004F5C24" w:rsidRPr="005D68D4" w14:paraId="2F06125A" w14:textId="77777777" w:rsidTr="00C04061">
        <w:tc>
          <w:tcPr>
            <w:tcW w:w="2093" w:type="dxa"/>
            <w:shd w:val="pct20" w:color="auto" w:fill="auto"/>
          </w:tcPr>
          <w:p w14:paraId="3DFBECE2"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Includes Use Cases</w:t>
            </w:r>
          </w:p>
          <w:p w14:paraId="04BB7EBC" w14:textId="77777777" w:rsidR="004F5C24" w:rsidRPr="005D68D4" w:rsidRDefault="004F5C24" w:rsidP="00AF6F0D">
            <w:pPr>
              <w:rPr>
                <w:rFonts w:ascii="Arial" w:hAnsi="Arial" w:cs="Arial"/>
                <w:b/>
                <w:bCs/>
                <w:color w:val="FF0000"/>
                <w:sz w:val="18"/>
                <w:szCs w:val="18"/>
              </w:rPr>
            </w:pPr>
          </w:p>
        </w:tc>
        <w:tc>
          <w:tcPr>
            <w:tcW w:w="7229" w:type="dxa"/>
            <w:shd w:val="clear" w:color="auto" w:fill="auto"/>
          </w:tcPr>
          <w:p w14:paraId="27F9A39A" w14:textId="77777777" w:rsidR="004F5C24" w:rsidRPr="005D68D4" w:rsidRDefault="005B11E4" w:rsidP="00AF6F0D">
            <w:pPr>
              <w:rPr>
                <w:rFonts w:ascii="Arial" w:hAnsi="Arial" w:cs="Arial"/>
                <w:sz w:val="18"/>
                <w:szCs w:val="18"/>
              </w:rPr>
            </w:pPr>
            <w:r>
              <w:rPr>
                <w:rFonts w:ascii="Arial" w:hAnsi="Arial" w:cs="Arial"/>
                <w:sz w:val="18"/>
                <w:szCs w:val="18"/>
              </w:rPr>
              <w:t>PMUC024, PMUC025, PMUC026</w:t>
            </w:r>
          </w:p>
        </w:tc>
      </w:tr>
      <w:tr w:rsidR="004F5C24" w:rsidRPr="005D68D4" w14:paraId="205EE9A6" w14:textId="77777777" w:rsidTr="00C04061">
        <w:tc>
          <w:tcPr>
            <w:tcW w:w="2093" w:type="dxa"/>
            <w:shd w:val="pct20" w:color="auto" w:fill="auto"/>
          </w:tcPr>
          <w:p w14:paraId="16FAE482"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21D1297" w14:textId="77777777" w:rsidR="004F5C24" w:rsidRPr="005D68D4" w:rsidRDefault="0062138A" w:rsidP="00AF6F0D">
            <w:pPr>
              <w:rPr>
                <w:rFonts w:ascii="Arial" w:hAnsi="Arial" w:cs="Arial"/>
                <w:sz w:val="18"/>
                <w:szCs w:val="18"/>
              </w:rPr>
            </w:pPr>
            <w:r>
              <w:rPr>
                <w:rFonts w:ascii="Arial" w:hAnsi="Arial" w:cs="Arial"/>
                <w:sz w:val="18"/>
                <w:szCs w:val="18"/>
              </w:rPr>
              <w:t>If the user wants to do an more sophisticated group or totals then they should pick table as the output type, pick the fields they want to have on the report and then use the facilities in Excel to filter, group, etc</w:t>
            </w:r>
          </w:p>
        </w:tc>
      </w:tr>
      <w:tr w:rsidR="004F5C24" w:rsidRPr="005D68D4" w14:paraId="43CC49E1" w14:textId="77777777" w:rsidTr="00C04061">
        <w:tc>
          <w:tcPr>
            <w:tcW w:w="2093" w:type="dxa"/>
            <w:shd w:val="pct20" w:color="auto" w:fill="auto"/>
          </w:tcPr>
          <w:p w14:paraId="7436410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069541A" w14:textId="0E9478FF" w:rsidR="004F5C24" w:rsidRPr="005D68D4" w:rsidRDefault="00A834D6" w:rsidP="00AF6F0D">
            <w:pPr>
              <w:rPr>
                <w:rFonts w:ascii="Arial" w:hAnsi="Arial" w:cs="Arial"/>
                <w:sz w:val="18"/>
                <w:szCs w:val="18"/>
              </w:rPr>
            </w:pPr>
            <w:r>
              <w:rPr>
                <w:rFonts w:ascii="Arial" w:hAnsi="Arial" w:cs="Arial"/>
                <w:sz w:val="18"/>
                <w:szCs w:val="18"/>
              </w:rPr>
              <w:t>PM0043 (parts of)</w:t>
            </w:r>
          </w:p>
        </w:tc>
      </w:tr>
      <w:tr w:rsidR="004F5C24" w:rsidRPr="005D68D4" w14:paraId="412225DF" w14:textId="77777777" w:rsidTr="00C04061">
        <w:tc>
          <w:tcPr>
            <w:tcW w:w="2093" w:type="dxa"/>
            <w:shd w:val="pct20" w:color="auto" w:fill="auto"/>
          </w:tcPr>
          <w:p w14:paraId="0F3B0DD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78DAC91" w14:textId="77777777" w:rsidR="004F5C24" w:rsidRPr="005D68D4" w:rsidRDefault="004F5C24" w:rsidP="00AF6F0D">
            <w:pPr>
              <w:rPr>
                <w:rFonts w:ascii="Arial" w:hAnsi="Arial" w:cs="Arial"/>
                <w:sz w:val="18"/>
                <w:szCs w:val="18"/>
              </w:rPr>
            </w:pPr>
            <w:r w:rsidRPr="005D68D4">
              <w:rPr>
                <w:rFonts w:ascii="Arial" w:hAnsi="Arial" w:cs="Arial"/>
                <w:sz w:val="18"/>
                <w:szCs w:val="18"/>
              </w:rPr>
              <w:t>Sue Allwood</w:t>
            </w:r>
          </w:p>
        </w:tc>
      </w:tr>
    </w:tbl>
    <w:p w14:paraId="5613A4C4" w14:textId="77777777" w:rsidR="004F5C24" w:rsidRDefault="004F5C24" w:rsidP="00AF6F0D"/>
    <w:p w14:paraId="4AA4DB5A" w14:textId="77777777" w:rsidR="004F5C24" w:rsidRDefault="004F5C24" w:rsidP="00AF6F0D">
      <w:pPr>
        <w:sectPr w:rsidR="004F5C24" w:rsidSect="005D68D4">
          <w:pgSz w:w="12240" w:h="15840" w:code="1"/>
          <w:pgMar w:top="1616" w:right="1797" w:bottom="851" w:left="1797" w:header="567" w:footer="720" w:gutter="0"/>
          <w:cols w:space="720"/>
          <w:docGrid w:linePitch="360"/>
        </w:sectPr>
      </w:pPr>
    </w:p>
    <w:p w14:paraId="317FF7F8" w14:textId="77777777" w:rsidR="004F5C24" w:rsidRDefault="004F5C24" w:rsidP="00AF6F0D">
      <w:pPr>
        <w:pStyle w:val="Heading4"/>
        <w:ind w:left="0" w:firstLine="0"/>
      </w:pPr>
      <w:r>
        <w:t>Report Type to Data Item Mapping</w:t>
      </w:r>
    </w:p>
    <w:p w14:paraId="1558AAA1" w14:textId="77777777" w:rsidR="004F5C24" w:rsidRDefault="004F5C24" w:rsidP="00AF6F0D"/>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72"/>
        <w:gridCol w:w="2672"/>
        <w:gridCol w:w="2673"/>
        <w:gridCol w:w="2673"/>
        <w:gridCol w:w="2673"/>
      </w:tblGrid>
      <w:tr w:rsidR="00854486" w:rsidRPr="00071897" w14:paraId="39FB5AF9" w14:textId="77777777" w:rsidTr="00071897">
        <w:trPr>
          <w:trHeight w:val="340"/>
        </w:trPr>
        <w:tc>
          <w:tcPr>
            <w:tcW w:w="1000" w:type="pct"/>
            <w:shd w:val="clear" w:color="auto" w:fill="auto"/>
            <w:noWrap/>
            <w:vAlign w:val="center"/>
            <w:hideMark/>
          </w:tcPr>
          <w:p w14:paraId="0596AB8C" w14:textId="487B4385" w:rsidR="00854486" w:rsidRPr="00071897" w:rsidRDefault="003B2D50" w:rsidP="00854486">
            <w:pPr>
              <w:rPr>
                <w:rFonts w:ascii="Arial" w:hAnsi="Arial" w:cs="Arial"/>
                <w:b/>
                <w:bCs/>
                <w:color w:val="000000"/>
                <w:sz w:val="22"/>
                <w:szCs w:val="22"/>
                <w:lang w:eastAsia="en-GB"/>
              </w:rPr>
            </w:pPr>
            <w:r>
              <w:rPr>
                <w:rFonts w:ascii="Arial" w:hAnsi="Arial" w:cs="Arial"/>
                <w:b/>
                <w:bCs/>
                <w:color w:val="000000"/>
                <w:sz w:val="22"/>
                <w:szCs w:val="22"/>
                <w:lang w:eastAsia="en-GB"/>
              </w:rPr>
              <w:t>User</w:t>
            </w:r>
          </w:p>
        </w:tc>
        <w:tc>
          <w:tcPr>
            <w:tcW w:w="1000" w:type="pct"/>
            <w:shd w:val="clear" w:color="auto" w:fill="auto"/>
            <w:noWrap/>
            <w:vAlign w:val="center"/>
            <w:hideMark/>
          </w:tcPr>
          <w:p w14:paraId="003FD129" w14:textId="77777777" w:rsidR="00854486" w:rsidRPr="00071897" w:rsidRDefault="00854486" w:rsidP="00854486">
            <w:pPr>
              <w:rPr>
                <w:rFonts w:ascii="Arial" w:hAnsi="Arial" w:cs="Arial"/>
                <w:b/>
                <w:bCs/>
                <w:color w:val="000000"/>
                <w:sz w:val="22"/>
                <w:szCs w:val="22"/>
                <w:lang w:eastAsia="en-GB"/>
              </w:rPr>
            </w:pPr>
            <w:r w:rsidRPr="00071897">
              <w:rPr>
                <w:rFonts w:ascii="Arial" w:hAnsi="Arial" w:cs="Arial"/>
                <w:b/>
                <w:bCs/>
                <w:color w:val="000000"/>
                <w:sz w:val="22"/>
                <w:szCs w:val="22"/>
                <w:lang w:eastAsia="en-GB"/>
              </w:rPr>
              <w:t>Statistical</w:t>
            </w:r>
          </w:p>
        </w:tc>
        <w:tc>
          <w:tcPr>
            <w:tcW w:w="1000" w:type="pct"/>
            <w:shd w:val="clear" w:color="auto" w:fill="auto"/>
            <w:noWrap/>
            <w:vAlign w:val="center"/>
            <w:hideMark/>
          </w:tcPr>
          <w:p w14:paraId="2B47C752" w14:textId="77777777" w:rsidR="00854486" w:rsidRPr="00071897" w:rsidRDefault="00854486" w:rsidP="00854486">
            <w:pPr>
              <w:rPr>
                <w:rFonts w:ascii="Arial" w:hAnsi="Arial" w:cs="Arial"/>
                <w:b/>
                <w:bCs/>
                <w:color w:val="000000"/>
                <w:sz w:val="22"/>
                <w:szCs w:val="22"/>
                <w:lang w:eastAsia="en-GB"/>
              </w:rPr>
            </w:pPr>
            <w:r w:rsidRPr="00071897">
              <w:rPr>
                <w:rFonts w:ascii="Arial" w:hAnsi="Arial" w:cs="Arial"/>
                <w:b/>
                <w:bCs/>
                <w:color w:val="000000"/>
                <w:sz w:val="22"/>
                <w:szCs w:val="22"/>
                <w:lang w:eastAsia="en-GB"/>
              </w:rPr>
              <w:t>Contribution</w:t>
            </w:r>
          </w:p>
        </w:tc>
        <w:tc>
          <w:tcPr>
            <w:tcW w:w="1000" w:type="pct"/>
            <w:shd w:val="clear" w:color="auto" w:fill="auto"/>
            <w:noWrap/>
            <w:vAlign w:val="center"/>
            <w:hideMark/>
          </w:tcPr>
          <w:p w14:paraId="7BB65BD2" w14:textId="77777777" w:rsidR="00854486" w:rsidRPr="00071897" w:rsidRDefault="00854486" w:rsidP="00854486">
            <w:pPr>
              <w:rPr>
                <w:rFonts w:ascii="Arial" w:hAnsi="Arial" w:cs="Arial"/>
                <w:b/>
                <w:bCs/>
                <w:color w:val="000000"/>
                <w:sz w:val="22"/>
                <w:szCs w:val="22"/>
                <w:lang w:eastAsia="en-GB"/>
              </w:rPr>
            </w:pPr>
            <w:r w:rsidRPr="00071897">
              <w:rPr>
                <w:rFonts w:ascii="Arial" w:hAnsi="Arial" w:cs="Arial"/>
                <w:b/>
                <w:bCs/>
                <w:color w:val="000000"/>
                <w:sz w:val="22"/>
                <w:szCs w:val="22"/>
                <w:lang w:eastAsia="en-GB"/>
              </w:rPr>
              <w:t>Fund</w:t>
            </w:r>
          </w:p>
        </w:tc>
        <w:tc>
          <w:tcPr>
            <w:tcW w:w="1000" w:type="pct"/>
            <w:shd w:val="clear" w:color="auto" w:fill="auto"/>
            <w:noWrap/>
            <w:vAlign w:val="center"/>
            <w:hideMark/>
          </w:tcPr>
          <w:p w14:paraId="1DED7702" w14:textId="77777777" w:rsidR="00854486" w:rsidRPr="00071897" w:rsidRDefault="00854486" w:rsidP="00854486">
            <w:pPr>
              <w:rPr>
                <w:rFonts w:ascii="Arial" w:hAnsi="Arial" w:cs="Arial"/>
                <w:b/>
                <w:bCs/>
                <w:color w:val="000000"/>
                <w:sz w:val="22"/>
                <w:szCs w:val="22"/>
                <w:lang w:eastAsia="en-GB"/>
              </w:rPr>
            </w:pPr>
            <w:r w:rsidRPr="00071897">
              <w:rPr>
                <w:rFonts w:ascii="Arial" w:hAnsi="Arial" w:cs="Arial"/>
                <w:b/>
                <w:bCs/>
                <w:color w:val="000000"/>
                <w:sz w:val="22"/>
                <w:szCs w:val="22"/>
                <w:lang w:eastAsia="en-GB"/>
              </w:rPr>
              <w:t>Transactional</w:t>
            </w:r>
          </w:p>
        </w:tc>
      </w:tr>
      <w:tr w:rsidR="00854486" w:rsidRPr="00071897" w14:paraId="0524A205" w14:textId="77777777" w:rsidTr="00071897">
        <w:trPr>
          <w:trHeight w:val="340"/>
        </w:trPr>
        <w:tc>
          <w:tcPr>
            <w:tcW w:w="1000" w:type="pct"/>
            <w:shd w:val="clear" w:color="auto" w:fill="auto"/>
            <w:noWrap/>
            <w:vAlign w:val="center"/>
            <w:hideMark/>
          </w:tcPr>
          <w:p w14:paraId="7ADDD4BA"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000" w:type="pct"/>
            <w:shd w:val="clear" w:color="auto" w:fill="auto"/>
            <w:noWrap/>
            <w:vAlign w:val="center"/>
            <w:hideMark/>
          </w:tcPr>
          <w:p w14:paraId="2B36CE58"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000" w:type="pct"/>
            <w:shd w:val="clear" w:color="auto" w:fill="auto"/>
            <w:noWrap/>
            <w:vAlign w:val="center"/>
            <w:hideMark/>
          </w:tcPr>
          <w:p w14:paraId="7096D9A9"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000" w:type="pct"/>
            <w:shd w:val="clear" w:color="auto" w:fill="auto"/>
            <w:noWrap/>
            <w:vAlign w:val="center"/>
            <w:hideMark/>
          </w:tcPr>
          <w:p w14:paraId="66292479"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000" w:type="pct"/>
            <w:shd w:val="clear" w:color="auto" w:fill="auto"/>
            <w:noWrap/>
            <w:vAlign w:val="center"/>
            <w:hideMark/>
          </w:tcPr>
          <w:p w14:paraId="53692E5E"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r>
      <w:tr w:rsidR="00854486" w:rsidRPr="00071897" w14:paraId="506A05C4" w14:textId="77777777" w:rsidTr="00071897">
        <w:trPr>
          <w:trHeight w:val="340"/>
        </w:trPr>
        <w:tc>
          <w:tcPr>
            <w:tcW w:w="1000" w:type="pct"/>
            <w:shd w:val="clear" w:color="auto" w:fill="auto"/>
            <w:noWrap/>
            <w:vAlign w:val="center"/>
            <w:hideMark/>
          </w:tcPr>
          <w:p w14:paraId="6968536F"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c>
          <w:tcPr>
            <w:tcW w:w="1000" w:type="pct"/>
            <w:shd w:val="clear" w:color="auto" w:fill="auto"/>
            <w:noWrap/>
            <w:vAlign w:val="center"/>
            <w:hideMark/>
          </w:tcPr>
          <w:p w14:paraId="6255BD5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c>
          <w:tcPr>
            <w:tcW w:w="1000" w:type="pct"/>
            <w:shd w:val="clear" w:color="auto" w:fill="auto"/>
            <w:noWrap/>
            <w:vAlign w:val="center"/>
            <w:hideMark/>
          </w:tcPr>
          <w:p w14:paraId="0E4C86CC" w14:textId="77777777" w:rsidR="00854486" w:rsidRPr="00071897" w:rsidRDefault="00854486" w:rsidP="002B22B4">
            <w:pPr>
              <w:rPr>
                <w:rFonts w:ascii="Arial" w:hAnsi="Arial" w:cs="Arial"/>
                <w:color w:val="000000"/>
                <w:sz w:val="18"/>
                <w:szCs w:val="18"/>
                <w:lang w:eastAsia="en-GB"/>
              </w:rPr>
            </w:pPr>
            <w:r w:rsidRPr="00071897">
              <w:rPr>
                <w:rFonts w:ascii="Arial" w:hAnsi="Arial" w:cs="Arial"/>
                <w:color w:val="000000"/>
                <w:sz w:val="18"/>
                <w:szCs w:val="18"/>
                <w:lang w:eastAsia="en-GB"/>
              </w:rPr>
              <w:t>Payroll Freq</w:t>
            </w:r>
            <w:r w:rsidR="002B22B4" w:rsidRPr="00071897">
              <w:rPr>
                <w:rFonts w:ascii="Arial" w:hAnsi="Arial" w:cs="Arial"/>
                <w:color w:val="000000"/>
                <w:sz w:val="18"/>
                <w:szCs w:val="18"/>
                <w:lang w:eastAsia="en-GB"/>
              </w:rPr>
              <w:t>uency</w:t>
            </w:r>
          </w:p>
        </w:tc>
        <w:tc>
          <w:tcPr>
            <w:tcW w:w="1000" w:type="pct"/>
            <w:shd w:val="clear" w:color="auto" w:fill="auto"/>
            <w:noWrap/>
            <w:vAlign w:val="center"/>
            <w:hideMark/>
          </w:tcPr>
          <w:p w14:paraId="28DC06B2"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Fund</w:t>
            </w:r>
            <w:r w:rsidR="004D192E" w:rsidRPr="00071897">
              <w:rPr>
                <w:rFonts w:ascii="Arial" w:hAnsi="Arial" w:cs="Arial"/>
                <w:color w:val="000000"/>
                <w:sz w:val="18"/>
                <w:szCs w:val="18"/>
                <w:lang w:eastAsia="en-GB"/>
              </w:rPr>
              <w:t xml:space="preserve"> ID</w:t>
            </w:r>
          </w:p>
        </w:tc>
        <w:tc>
          <w:tcPr>
            <w:tcW w:w="1000" w:type="pct"/>
            <w:shd w:val="clear" w:color="auto" w:fill="auto"/>
            <w:noWrap/>
            <w:vAlign w:val="center"/>
            <w:hideMark/>
          </w:tcPr>
          <w:p w14:paraId="1BF99230" w14:textId="77777777" w:rsidR="0085448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Date of Transaction</w:t>
            </w:r>
          </w:p>
        </w:tc>
      </w:tr>
      <w:tr w:rsidR="00854486" w:rsidRPr="00071897" w14:paraId="53946C35" w14:textId="77777777" w:rsidTr="00071897">
        <w:trPr>
          <w:trHeight w:val="340"/>
        </w:trPr>
        <w:tc>
          <w:tcPr>
            <w:tcW w:w="1000" w:type="pct"/>
            <w:shd w:val="clear" w:color="auto" w:fill="auto"/>
            <w:noWrap/>
            <w:vAlign w:val="center"/>
            <w:hideMark/>
          </w:tcPr>
          <w:p w14:paraId="0E6C113D"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First</w:t>
            </w:r>
            <w:r w:rsidR="002B22B4" w:rsidRPr="00071897">
              <w:rPr>
                <w:rFonts w:ascii="Arial" w:hAnsi="Arial" w:cs="Arial"/>
                <w:color w:val="000000"/>
                <w:sz w:val="18"/>
                <w:szCs w:val="18"/>
                <w:lang w:eastAsia="en-GB"/>
              </w:rPr>
              <w:t xml:space="preserve"> </w:t>
            </w:r>
            <w:r w:rsidRPr="00071897">
              <w:rPr>
                <w:rFonts w:ascii="Arial" w:hAnsi="Arial" w:cs="Arial"/>
                <w:color w:val="000000"/>
                <w:sz w:val="18"/>
                <w:szCs w:val="18"/>
                <w:lang w:eastAsia="en-GB"/>
              </w:rPr>
              <w:t>name</w:t>
            </w:r>
          </w:p>
        </w:tc>
        <w:tc>
          <w:tcPr>
            <w:tcW w:w="1000" w:type="pct"/>
            <w:shd w:val="clear" w:color="auto" w:fill="auto"/>
            <w:noWrap/>
            <w:vAlign w:val="center"/>
            <w:hideMark/>
          </w:tcPr>
          <w:p w14:paraId="62DE0D40" w14:textId="77777777" w:rsidR="00854486" w:rsidRPr="00071897" w:rsidRDefault="00E05489"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c>
          <w:tcPr>
            <w:tcW w:w="1000" w:type="pct"/>
            <w:shd w:val="clear" w:color="auto" w:fill="auto"/>
            <w:noWrap/>
            <w:vAlign w:val="center"/>
            <w:hideMark/>
          </w:tcPr>
          <w:p w14:paraId="7BAF4403"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Date Cont Rcvd</w:t>
            </w:r>
          </w:p>
        </w:tc>
        <w:tc>
          <w:tcPr>
            <w:tcW w:w="1000" w:type="pct"/>
            <w:shd w:val="clear" w:color="auto" w:fill="auto"/>
            <w:noWrap/>
            <w:vAlign w:val="center"/>
          </w:tcPr>
          <w:p w14:paraId="0DD11949" w14:textId="77777777" w:rsidR="00854486"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Fund Name</w:t>
            </w:r>
          </w:p>
        </w:tc>
        <w:tc>
          <w:tcPr>
            <w:tcW w:w="1000" w:type="pct"/>
            <w:shd w:val="clear" w:color="auto" w:fill="auto"/>
            <w:noWrap/>
            <w:vAlign w:val="center"/>
            <w:hideMark/>
          </w:tcPr>
          <w:p w14:paraId="29C3B21B"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ER Conts Amout</w:t>
            </w:r>
          </w:p>
        </w:tc>
      </w:tr>
      <w:tr w:rsidR="004D192E" w:rsidRPr="00071897" w14:paraId="70022E7F" w14:textId="77777777" w:rsidTr="00071897">
        <w:trPr>
          <w:trHeight w:val="340"/>
        </w:trPr>
        <w:tc>
          <w:tcPr>
            <w:tcW w:w="1000" w:type="pct"/>
            <w:shd w:val="clear" w:color="auto" w:fill="auto"/>
            <w:noWrap/>
            <w:vAlign w:val="center"/>
            <w:hideMark/>
          </w:tcPr>
          <w:p w14:paraId="00080227"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Surname</w:t>
            </w:r>
          </w:p>
        </w:tc>
        <w:tc>
          <w:tcPr>
            <w:tcW w:w="1000" w:type="pct"/>
            <w:shd w:val="clear" w:color="auto" w:fill="auto"/>
            <w:noWrap/>
            <w:vAlign w:val="center"/>
            <w:hideMark/>
          </w:tcPr>
          <w:p w14:paraId="4E473DED"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c>
          <w:tcPr>
            <w:tcW w:w="1000" w:type="pct"/>
            <w:shd w:val="clear" w:color="auto" w:fill="auto"/>
            <w:noWrap/>
            <w:vAlign w:val="center"/>
            <w:hideMark/>
          </w:tcPr>
          <w:p w14:paraId="1E1F89F0"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ER Conts £</w:t>
            </w:r>
          </w:p>
        </w:tc>
        <w:tc>
          <w:tcPr>
            <w:tcW w:w="1000" w:type="pct"/>
            <w:shd w:val="clear" w:color="auto" w:fill="auto"/>
            <w:noWrap/>
            <w:vAlign w:val="center"/>
          </w:tcPr>
          <w:p w14:paraId="3AFB7F53" w14:textId="77777777" w:rsidR="004D192E" w:rsidRPr="00071897" w:rsidRDefault="004D192E" w:rsidP="00071897">
            <w:pPr>
              <w:rPr>
                <w:rFonts w:ascii="Arial" w:hAnsi="Arial" w:cs="Arial"/>
                <w:color w:val="000000"/>
                <w:sz w:val="18"/>
                <w:szCs w:val="18"/>
                <w:lang w:eastAsia="en-GB"/>
              </w:rPr>
            </w:pPr>
            <w:r w:rsidRPr="00071897">
              <w:rPr>
                <w:rFonts w:ascii="Arial" w:hAnsi="Arial" w:cs="Arial"/>
                <w:color w:val="000000"/>
                <w:sz w:val="18"/>
                <w:szCs w:val="18"/>
                <w:lang w:eastAsia="en-GB"/>
              </w:rPr>
              <w:t>No of Units</w:t>
            </w:r>
          </w:p>
        </w:tc>
        <w:tc>
          <w:tcPr>
            <w:tcW w:w="1000" w:type="pct"/>
            <w:shd w:val="clear" w:color="auto" w:fill="auto"/>
            <w:noWrap/>
            <w:vAlign w:val="center"/>
            <w:hideMark/>
          </w:tcPr>
          <w:p w14:paraId="5D506366"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EE Conts Amount</w:t>
            </w:r>
          </w:p>
        </w:tc>
      </w:tr>
      <w:tr w:rsidR="004D192E" w:rsidRPr="00071897" w14:paraId="7EF5E173" w14:textId="77777777" w:rsidTr="00071897">
        <w:trPr>
          <w:trHeight w:val="340"/>
        </w:trPr>
        <w:tc>
          <w:tcPr>
            <w:tcW w:w="1000" w:type="pct"/>
            <w:shd w:val="clear" w:color="auto" w:fill="auto"/>
            <w:noWrap/>
            <w:vAlign w:val="center"/>
            <w:hideMark/>
          </w:tcPr>
          <w:p w14:paraId="1EBEB44D"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c>
          <w:tcPr>
            <w:tcW w:w="1000" w:type="pct"/>
            <w:shd w:val="clear" w:color="auto" w:fill="auto"/>
            <w:noWrap/>
            <w:vAlign w:val="center"/>
            <w:hideMark/>
          </w:tcPr>
          <w:p w14:paraId="1517B2AF"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Joined Co</w:t>
            </w:r>
          </w:p>
        </w:tc>
        <w:tc>
          <w:tcPr>
            <w:tcW w:w="1000" w:type="pct"/>
            <w:shd w:val="clear" w:color="auto" w:fill="auto"/>
            <w:noWrap/>
            <w:vAlign w:val="center"/>
            <w:hideMark/>
          </w:tcPr>
          <w:p w14:paraId="492EACB4"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ER Conts %</w:t>
            </w:r>
          </w:p>
        </w:tc>
        <w:tc>
          <w:tcPr>
            <w:tcW w:w="1000" w:type="pct"/>
            <w:shd w:val="clear" w:color="auto" w:fill="auto"/>
            <w:noWrap/>
            <w:vAlign w:val="center"/>
            <w:hideMark/>
          </w:tcPr>
          <w:p w14:paraId="1EA45A06" w14:textId="77777777" w:rsidR="004D192E" w:rsidRPr="00071897" w:rsidRDefault="004D192E" w:rsidP="00071897">
            <w:pPr>
              <w:rPr>
                <w:rFonts w:ascii="Arial" w:hAnsi="Arial" w:cs="Arial"/>
                <w:color w:val="000000"/>
                <w:sz w:val="18"/>
                <w:szCs w:val="18"/>
                <w:lang w:eastAsia="en-GB"/>
              </w:rPr>
            </w:pPr>
            <w:r w:rsidRPr="00071897">
              <w:rPr>
                <w:rFonts w:ascii="Arial" w:hAnsi="Arial" w:cs="Arial"/>
                <w:color w:val="000000"/>
                <w:sz w:val="18"/>
                <w:szCs w:val="18"/>
                <w:lang w:eastAsia="en-GB"/>
              </w:rPr>
              <w:t>Unit Price</w:t>
            </w:r>
          </w:p>
        </w:tc>
        <w:tc>
          <w:tcPr>
            <w:tcW w:w="1000" w:type="pct"/>
            <w:shd w:val="clear" w:color="auto" w:fill="auto"/>
            <w:noWrap/>
            <w:vAlign w:val="center"/>
            <w:hideMark/>
          </w:tcPr>
          <w:p w14:paraId="221E497C"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ER Special Conts Amount</w:t>
            </w:r>
          </w:p>
        </w:tc>
      </w:tr>
      <w:tr w:rsidR="004D192E" w:rsidRPr="00071897" w14:paraId="3B01834A" w14:textId="77777777" w:rsidTr="00071897">
        <w:trPr>
          <w:trHeight w:val="340"/>
        </w:trPr>
        <w:tc>
          <w:tcPr>
            <w:tcW w:w="1000" w:type="pct"/>
            <w:shd w:val="clear" w:color="auto" w:fill="auto"/>
            <w:noWrap/>
            <w:vAlign w:val="center"/>
            <w:hideMark/>
          </w:tcPr>
          <w:p w14:paraId="39D6FCF4"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NINO</w:t>
            </w:r>
          </w:p>
        </w:tc>
        <w:tc>
          <w:tcPr>
            <w:tcW w:w="1000" w:type="pct"/>
            <w:shd w:val="clear" w:color="auto" w:fill="auto"/>
            <w:noWrap/>
            <w:vAlign w:val="center"/>
            <w:hideMark/>
          </w:tcPr>
          <w:p w14:paraId="07B2E001"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Joined Scheme</w:t>
            </w:r>
          </w:p>
        </w:tc>
        <w:tc>
          <w:tcPr>
            <w:tcW w:w="1000" w:type="pct"/>
            <w:shd w:val="clear" w:color="auto" w:fill="auto"/>
            <w:noWrap/>
            <w:vAlign w:val="center"/>
            <w:hideMark/>
          </w:tcPr>
          <w:p w14:paraId="74484526" w14:textId="77777777" w:rsidR="004D192E" w:rsidRPr="00071897" w:rsidRDefault="004D192E" w:rsidP="00192DCD">
            <w:pPr>
              <w:rPr>
                <w:rFonts w:ascii="Arial" w:hAnsi="Arial" w:cs="Arial"/>
                <w:color w:val="000000"/>
                <w:sz w:val="18"/>
                <w:szCs w:val="18"/>
                <w:lang w:eastAsia="en-GB"/>
              </w:rPr>
            </w:pPr>
            <w:r w:rsidRPr="00071897">
              <w:rPr>
                <w:rFonts w:ascii="Arial" w:hAnsi="Arial" w:cs="Arial"/>
                <w:color w:val="000000"/>
                <w:sz w:val="18"/>
                <w:szCs w:val="18"/>
                <w:lang w:eastAsia="en-GB"/>
              </w:rPr>
              <w:t>EE Conts £</w:t>
            </w:r>
          </w:p>
        </w:tc>
        <w:tc>
          <w:tcPr>
            <w:tcW w:w="1000" w:type="pct"/>
            <w:shd w:val="clear" w:color="auto" w:fill="auto"/>
            <w:noWrap/>
            <w:vAlign w:val="center"/>
            <w:hideMark/>
          </w:tcPr>
          <w:p w14:paraId="1391CB41"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5B2F273F"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AVC Conts Amount</w:t>
            </w:r>
          </w:p>
        </w:tc>
      </w:tr>
      <w:tr w:rsidR="004D192E" w:rsidRPr="00071897" w14:paraId="05EC835F" w14:textId="77777777" w:rsidTr="00071897">
        <w:trPr>
          <w:trHeight w:val="340"/>
        </w:trPr>
        <w:tc>
          <w:tcPr>
            <w:tcW w:w="1000" w:type="pct"/>
            <w:shd w:val="clear" w:color="auto" w:fill="auto"/>
            <w:noWrap/>
            <w:vAlign w:val="center"/>
            <w:hideMark/>
          </w:tcPr>
          <w:p w14:paraId="44167AD6"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Gender</w:t>
            </w:r>
          </w:p>
        </w:tc>
        <w:tc>
          <w:tcPr>
            <w:tcW w:w="1000" w:type="pct"/>
            <w:shd w:val="clear" w:color="auto" w:fill="auto"/>
            <w:noWrap/>
            <w:vAlign w:val="center"/>
            <w:hideMark/>
          </w:tcPr>
          <w:p w14:paraId="2D732C20" w14:textId="3840A658" w:rsidR="004D192E" w:rsidRPr="00071897" w:rsidRDefault="004D192E" w:rsidP="002B22B4">
            <w:pPr>
              <w:rPr>
                <w:rFonts w:ascii="Arial" w:hAnsi="Arial" w:cs="Arial"/>
                <w:color w:val="000000"/>
                <w:sz w:val="18"/>
                <w:szCs w:val="18"/>
                <w:lang w:eastAsia="en-GB"/>
              </w:rPr>
            </w:pPr>
            <w:r w:rsidRPr="00071897">
              <w:rPr>
                <w:rFonts w:ascii="Arial" w:hAnsi="Arial" w:cs="Arial"/>
                <w:color w:val="000000"/>
                <w:sz w:val="18"/>
                <w:szCs w:val="18"/>
                <w:lang w:eastAsia="en-GB"/>
              </w:rPr>
              <w:t xml:space="preserve">Benefit </w:t>
            </w:r>
            <w:r w:rsidR="003B2D50">
              <w:rPr>
                <w:rFonts w:ascii="Arial" w:hAnsi="Arial" w:cs="Arial"/>
                <w:color w:val="000000"/>
                <w:sz w:val="18"/>
                <w:szCs w:val="18"/>
                <w:lang w:eastAsia="en-GB"/>
              </w:rPr>
              <w:t>User</w:t>
            </w:r>
            <w:r w:rsidRPr="00071897">
              <w:rPr>
                <w:rFonts w:ascii="Arial" w:hAnsi="Arial" w:cs="Arial"/>
                <w:color w:val="000000"/>
                <w:sz w:val="18"/>
                <w:szCs w:val="18"/>
                <w:lang w:eastAsia="en-GB"/>
              </w:rPr>
              <w:t xml:space="preserve"> Group</w:t>
            </w:r>
          </w:p>
        </w:tc>
        <w:tc>
          <w:tcPr>
            <w:tcW w:w="1000" w:type="pct"/>
            <w:shd w:val="clear" w:color="auto" w:fill="auto"/>
            <w:noWrap/>
            <w:vAlign w:val="center"/>
            <w:hideMark/>
          </w:tcPr>
          <w:p w14:paraId="36708CEF"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EE Conts %</w:t>
            </w:r>
          </w:p>
        </w:tc>
        <w:tc>
          <w:tcPr>
            <w:tcW w:w="1000" w:type="pct"/>
            <w:shd w:val="clear" w:color="auto" w:fill="auto"/>
            <w:noWrap/>
            <w:vAlign w:val="center"/>
            <w:hideMark/>
          </w:tcPr>
          <w:p w14:paraId="16DB8757"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7EE3D843"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Salary Sacrifice Amount</w:t>
            </w:r>
          </w:p>
        </w:tc>
      </w:tr>
      <w:tr w:rsidR="004D192E" w:rsidRPr="00071897" w14:paraId="492AE939" w14:textId="77777777" w:rsidTr="00071897">
        <w:trPr>
          <w:trHeight w:val="340"/>
        </w:trPr>
        <w:tc>
          <w:tcPr>
            <w:tcW w:w="1000" w:type="pct"/>
            <w:shd w:val="clear" w:color="auto" w:fill="auto"/>
            <w:noWrap/>
            <w:vAlign w:val="center"/>
            <w:hideMark/>
          </w:tcPr>
          <w:p w14:paraId="5D787EE5"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Address 1</w:t>
            </w:r>
          </w:p>
        </w:tc>
        <w:tc>
          <w:tcPr>
            <w:tcW w:w="1000" w:type="pct"/>
            <w:shd w:val="clear" w:color="auto" w:fill="auto"/>
            <w:noWrap/>
            <w:vAlign w:val="center"/>
            <w:hideMark/>
          </w:tcPr>
          <w:p w14:paraId="72A8F78C"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Investment Group</w:t>
            </w:r>
          </w:p>
        </w:tc>
        <w:tc>
          <w:tcPr>
            <w:tcW w:w="1000" w:type="pct"/>
            <w:shd w:val="clear" w:color="auto" w:fill="auto"/>
            <w:noWrap/>
            <w:vAlign w:val="center"/>
            <w:hideMark/>
          </w:tcPr>
          <w:p w14:paraId="572DA653" w14:textId="77777777" w:rsidR="004D192E" w:rsidRPr="00071897" w:rsidRDefault="004D192E" w:rsidP="00192DCD">
            <w:pPr>
              <w:rPr>
                <w:rFonts w:ascii="Arial" w:hAnsi="Arial" w:cs="Arial"/>
                <w:color w:val="000000"/>
                <w:sz w:val="18"/>
                <w:szCs w:val="18"/>
                <w:lang w:eastAsia="en-GB"/>
              </w:rPr>
            </w:pPr>
            <w:r w:rsidRPr="00071897">
              <w:rPr>
                <w:rFonts w:ascii="Arial" w:hAnsi="Arial" w:cs="Arial"/>
                <w:color w:val="000000"/>
                <w:sz w:val="18"/>
                <w:szCs w:val="18"/>
                <w:lang w:eastAsia="en-GB"/>
              </w:rPr>
              <w:t>ER Special Conts £</w:t>
            </w:r>
          </w:p>
        </w:tc>
        <w:tc>
          <w:tcPr>
            <w:tcW w:w="1000" w:type="pct"/>
            <w:shd w:val="clear" w:color="auto" w:fill="auto"/>
            <w:noWrap/>
            <w:vAlign w:val="center"/>
            <w:hideMark/>
          </w:tcPr>
          <w:p w14:paraId="0D52B0B9"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38525245"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Total Contribution Amount</w:t>
            </w:r>
          </w:p>
        </w:tc>
      </w:tr>
      <w:tr w:rsidR="004D192E" w:rsidRPr="00071897" w14:paraId="004BC453" w14:textId="77777777" w:rsidTr="00071897">
        <w:trPr>
          <w:trHeight w:val="340"/>
        </w:trPr>
        <w:tc>
          <w:tcPr>
            <w:tcW w:w="1000" w:type="pct"/>
            <w:shd w:val="clear" w:color="auto" w:fill="auto"/>
            <w:noWrap/>
            <w:vAlign w:val="center"/>
            <w:hideMark/>
          </w:tcPr>
          <w:p w14:paraId="0E42067A"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Address 2</w:t>
            </w:r>
          </w:p>
        </w:tc>
        <w:tc>
          <w:tcPr>
            <w:tcW w:w="1000" w:type="pct"/>
            <w:shd w:val="clear" w:color="auto" w:fill="auto"/>
            <w:noWrap/>
            <w:vAlign w:val="center"/>
            <w:hideMark/>
          </w:tcPr>
          <w:p w14:paraId="15FF36D6"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Billing Group</w:t>
            </w:r>
          </w:p>
        </w:tc>
        <w:tc>
          <w:tcPr>
            <w:tcW w:w="1000" w:type="pct"/>
            <w:shd w:val="clear" w:color="auto" w:fill="auto"/>
            <w:noWrap/>
            <w:vAlign w:val="center"/>
            <w:hideMark/>
          </w:tcPr>
          <w:p w14:paraId="7AE77246"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AVC Conts £</w:t>
            </w:r>
          </w:p>
        </w:tc>
        <w:tc>
          <w:tcPr>
            <w:tcW w:w="1000" w:type="pct"/>
            <w:shd w:val="clear" w:color="auto" w:fill="auto"/>
            <w:noWrap/>
            <w:vAlign w:val="center"/>
          </w:tcPr>
          <w:p w14:paraId="1C17F306" w14:textId="77777777" w:rsidR="004D192E" w:rsidRPr="00071897" w:rsidRDefault="004D192E" w:rsidP="00071897">
            <w:pPr>
              <w:rPr>
                <w:rFonts w:ascii="Arial" w:hAnsi="Arial" w:cs="Arial"/>
                <w:color w:val="000000"/>
                <w:sz w:val="18"/>
                <w:szCs w:val="18"/>
                <w:lang w:eastAsia="en-GB"/>
              </w:rPr>
            </w:pPr>
          </w:p>
        </w:tc>
        <w:tc>
          <w:tcPr>
            <w:tcW w:w="1000" w:type="pct"/>
            <w:shd w:val="clear" w:color="auto" w:fill="auto"/>
            <w:noWrap/>
            <w:vAlign w:val="center"/>
            <w:hideMark/>
          </w:tcPr>
          <w:p w14:paraId="5DD2EFF0" w14:textId="77777777" w:rsidR="004D192E" w:rsidRPr="00071897" w:rsidRDefault="004D192E" w:rsidP="00854486">
            <w:pPr>
              <w:rPr>
                <w:rFonts w:ascii="Arial" w:hAnsi="Arial" w:cs="Arial"/>
                <w:color w:val="000000"/>
                <w:sz w:val="18"/>
                <w:szCs w:val="18"/>
                <w:lang w:eastAsia="en-GB"/>
              </w:rPr>
            </w:pPr>
          </w:p>
        </w:tc>
      </w:tr>
      <w:tr w:rsidR="004D192E" w:rsidRPr="00071897" w14:paraId="254A7D70" w14:textId="77777777" w:rsidTr="00071897">
        <w:trPr>
          <w:trHeight w:val="340"/>
        </w:trPr>
        <w:tc>
          <w:tcPr>
            <w:tcW w:w="1000" w:type="pct"/>
            <w:shd w:val="clear" w:color="auto" w:fill="auto"/>
            <w:noWrap/>
            <w:vAlign w:val="center"/>
            <w:hideMark/>
          </w:tcPr>
          <w:p w14:paraId="75B75A79"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Address 3</w:t>
            </w:r>
          </w:p>
        </w:tc>
        <w:tc>
          <w:tcPr>
            <w:tcW w:w="1000" w:type="pct"/>
            <w:shd w:val="clear" w:color="auto" w:fill="auto"/>
            <w:noWrap/>
            <w:vAlign w:val="center"/>
            <w:hideMark/>
          </w:tcPr>
          <w:p w14:paraId="1616C840"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Investment Style</w:t>
            </w:r>
          </w:p>
        </w:tc>
        <w:tc>
          <w:tcPr>
            <w:tcW w:w="1000" w:type="pct"/>
            <w:shd w:val="clear" w:color="auto" w:fill="auto"/>
            <w:noWrap/>
            <w:vAlign w:val="center"/>
            <w:hideMark/>
          </w:tcPr>
          <w:p w14:paraId="030CFD85"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AVC Conts %</w:t>
            </w:r>
          </w:p>
        </w:tc>
        <w:tc>
          <w:tcPr>
            <w:tcW w:w="1000" w:type="pct"/>
            <w:shd w:val="clear" w:color="auto" w:fill="auto"/>
            <w:noWrap/>
            <w:vAlign w:val="center"/>
          </w:tcPr>
          <w:p w14:paraId="2466889F" w14:textId="77777777" w:rsidR="004D192E" w:rsidRPr="00071897" w:rsidRDefault="004D192E" w:rsidP="00071897">
            <w:pPr>
              <w:rPr>
                <w:rFonts w:ascii="Arial" w:hAnsi="Arial" w:cs="Arial"/>
                <w:color w:val="000000"/>
                <w:sz w:val="18"/>
                <w:szCs w:val="18"/>
                <w:lang w:eastAsia="en-GB"/>
              </w:rPr>
            </w:pPr>
          </w:p>
        </w:tc>
        <w:tc>
          <w:tcPr>
            <w:tcW w:w="1000" w:type="pct"/>
            <w:shd w:val="clear" w:color="auto" w:fill="auto"/>
            <w:noWrap/>
            <w:vAlign w:val="center"/>
          </w:tcPr>
          <w:p w14:paraId="0C94032D" w14:textId="77777777" w:rsidR="004D192E" w:rsidRPr="00071897" w:rsidRDefault="004D192E" w:rsidP="00854486">
            <w:pPr>
              <w:rPr>
                <w:rFonts w:ascii="Arial" w:hAnsi="Arial" w:cs="Arial"/>
                <w:color w:val="000000"/>
                <w:sz w:val="18"/>
                <w:szCs w:val="18"/>
                <w:lang w:eastAsia="en-GB"/>
              </w:rPr>
            </w:pPr>
          </w:p>
        </w:tc>
      </w:tr>
      <w:tr w:rsidR="004D192E" w:rsidRPr="00071897" w14:paraId="0492CBC4" w14:textId="77777777" w:rsidTr="00071897">
        <w:trPr>
          <w:trHeight w:val="340"/>
        </w:trPr>
        <w:tc>
          <w:tcPr>
            <w:tcW w:w="1000" w:type="pct"/>
            <w:shd w:val="clear" w:color="auto" w:fill="auto"/>
            <w:noWrap/>
            <w:vAlign w:val="center"/>
            <w:hideMark/>
          </w:tcPr>
          <w:p w14:paraId="35BAEBFC"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City</w:t>
            </w:r>
          </w:p>
        </w:tc>
        <w:tc>
          <w:tcPr>
            <w:tcW w:w="1000" w:type="pct"/>
            <w:shd w:val="clear" w:color="auto" w:fill="auto"/>
            <w:noWrap/>
            <w:vAlign w:val="center"/>
            <w:hideMark/>
          </w:tcPr>
          <w:p w14:paraId="5EFBE229"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TRA</w:t>
            </w:r>
          </w:p>
        </w:tc>
        <w:tc>
          <w:tcPr>
            <w:tcW w:w="1000" w:type="pct"/>
            <w:shd w:val="clear" w:color="auto" w:fill="auto"/>
            <w:noWrap/>
            <w:vAlign w:val="center"/>
            <w:hideMark/>
          </w:tcPr>
          <w:p w14:paraId="002020E8"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Sal Sac £</w:t>
            </w:r>
          </w:p>
        </w:tc>
        <w:tc>
          <w:tcPr>
            <w:tcW w:w="1000" w:type="pct"/>
            <w:shd w:val="clear" w:color="auto" w:fill="auto"/>
            <w:noWrap/>
            <w:vAlign w:val="center"/>
            <w:hideMark/>
          </w:tcPr>
          <w:p w14:paraId="6B9B07DF"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3589DA91" w14:textId="77777777" w:rsidR="004D192E" w:rsidRPr="00071897" w:rsidRDefault="004D192E" w:rsidP="00854486">
            <w:pPr>
              <w:rPr>
                <w:rFonts w:ascii="Arial" w:hAnsi="Arial" w:cs="Arial"/>
                <w:color w:val="000000"/>
                <w:sz w:val="18"/>
                <w:szCs w:val="18"/>
                <w:lang w:eastAsia="en-GB"/>
              </w:rPr>
            </w:pPr>
          </w:p>
        </w:tc>
      </w:tr>
      <w:tr w:rsidR="004D192E" w:rsidRPr="00071897" w14:paraId="59B435F2" w14:textId="77777777" w:rsidTr="00071897">
        <w:trPr>
          <w:trHeight w:val="340"/>
        </w:trPr>
        <w:tc>
          <w:tcPr>
            <w:tcW w:w="1000" w:type="pct"/>
            <w:shd w:val="clear" w:color="auto" w:fill="auto"/>
            <w:noWrap/>
            <w:vAlign w:val="center"/>
            <w:hideMark/>
          </w:tcPr>
          <w:p w14:paraId="0E9FBE93"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Postcode</w:t>
            </w:r>
          </w:p>
        </w:tc>
        <w:tc>
          <w:tcPr>
            <w:tcW w:w="1000" w:type="pct"/>
            <w:shd w:val="clear" w:color="auto" w:fill="auto"/>
            <w:noWrap/>
            <w:vAlign w:val="center"/>
            <w:hideMark/>
          </w:tcPr>
          <w:p w14:paraId="215ED2DD"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Left Scheme Date</w:t>
            </w:r>
          </w:p>
        </w:tc>
        <w:tc>
          <w:tcPr>
            <w:tcW w:w="1000" w:type="pct"/>
            <w:shd w:val="clear" w:color="auto" w:fill="auto"/>
            <w:noWrap/>
            <w:vAlign w:val="center"/>
            <w:hideMark/>
          </w:tcPr>
          <w:p w14:paraId="4DCC2A5F"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Sal Sac %</w:t>
            </w:r>
          </w:p>
        </w:tc>
        <w:tc>
          <w:tcPr>
            <w:tcW w:w="1000" w:type="pct"/>
            <w:shd w:val="clear" w:color="auto" w:fill="auto"/>
            <w:noWrap/>
            <w:vAlign w:val="center"/>
            <w:hideMark/>
          </w:tcPr>
          <w:p w14:paraId="2C82604B"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20B4F8A9" w14:textId="77777777" w:rsidR="004D192E" w:rsidRPr="00071897" w:rsidRDefault="004D192E" w:rsidP="00854486">
            <w:pPr>
              <w:rPr>
                <w:rFonts w:ascii="Arial" w:hAnsi="Arial" w:cs="Arial"/>
                <w:color w:val="000000"/>
                <w:sz w:val="18"/>
                <w:szCs w:val="18"/>
                <w:lang w:eastAsia="en-GB"/>
              </w:rPr>
            </w:pPr>
          </w:p>
        </w:tc>
      </w:tr>
      <w:tr w:rsidR="004D192E" w:rsidRPr="00071897" w14:paraId="1D9DBBCE" w14:textId="77777777" w:rsidTr="00071897">
        <w:trPr>
          <w:trHeight w:val="340"/>
        </w:trPr>
        <w:tc>
          <w:tcPr>
            <w:tcW w:w="1000" w:type="pct"/>
            <w:shd w:val="clear" w:color="auto" w:fill="auto"/>
            <w:noWrap/>
            <w:vAlign w:val="center"/>
            <w:hideMark/>
          </w:tcPr>
          <w:p w14:paraId="71867AD9"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c>
          <w:tcPr>
            <w:tcW w:w="1000" w:type="pct"/>
            <w:shd w:val="clear" w:color="auto" w:fill="auto"/>
            <w:noWrap/>
            <w:vAlign w:val="center"/>
            <w:hideMark/>
          </w:tcPr>
          <w:p w14:paraId="4F23D34A"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Account Balance</w:t>
            </w:r>
          </w:p>
        </w:tc>
        <w:tc>
          <w:tcPr>
            <w:tcW w:w="1000" w:type="pct"/>
            <w:shd w:val="clear" w:color="auto" w:fill="auto"/>
            <w:noWrap/>
            <w:vAlign w:val="center"/>
            <w:hideMark/>
          </w:tcPr>
          <w:p w14:paraId="2C6D8C7C"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Total Contributions £</w:t>
            </w:r>
          </w:p>
        </w:tc>
        <w:tc>
          <w:tcPr>
            <w:tcW w:w="1000" w:type="pct"/>
            <w:shd w:val="clear" w:color="auto" w:fill="auto"/>
            <w:noWrap/>
            <w:vAlign w:val="center"/>
            <w:hideMark/>
          </w:tcPr>
          <w:p w14:paraId="01B33948"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53A93687" w14:textId="77777777" w:rsidR="004D192E" w:rsidRPr="00071897" w:rsidRDefault="004D192E" w:rsidP="00854486">
            <w:pPr>
              <w:rPr>
                <w:rFonts w:ascii="Arial" w:hAnsi="Arial" w:cs="Arial"/>
                <w:color w:val="000000"/>
                <w:sz w:val="18"/>
                <w:szCs w:val="18"/>
                <w:lang w:eastAsia="en-GB"/>
              </w:rPr>
            </w:pPr>
          </w:p>
        </w:tc>
      </w:tr>
      <w:tr w:rsidR="004D192E" w:rsidRPr="00071897" w14:paraId="42458ED8" w14:textId="77777777" w:rsidTr="00071897">
        <w:trPr>
          <w:trHeight w:val="340"/>
        </w:trPr>
        <w:tc>
          <w:tcPr>
            <w:tcW w:w="1000" w:type="pct"/>
            <w:shd w:val="clear" w:color="auto" w:fill="auto"/>
            <w:noWrap/>
            <w:vAlign w:val="center"/>
            <w:hideMark/>
          </w:tcPr>
          <w:p w14:paraId="473A8163"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Joined Co</w:t>
            </w:r>
          </w:p>
        </w:tc>
        <w:tc>
          <w:tcPr>
            <w:tcW w:w="1000" w:type="pct"/>
            <w:shd w:val="clear" w:color="auto" w:fill="auto"/>
            <w:noWrap/>
            <w:vAlign w:val="center"/>
            <w:hideMark/>
          </w:tcPr>
          <w:p w14:paraId="2A828B9B"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Lifepath Fund</w:t>
            </w:r>
          </w:p>
        </w:tc>
        <w:tc>
          <w:tcPr>
            <w:tcW w:w="1000" w:type="pct"/>
            <w:shd w:val="clear" w:color="auto" w:fill="auto"/>
            <w:noWrap/>
            <w:vAlign w:val="center"/>
          </w:tcPr>
          <w:p w14:paraId="6D328E93"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Total Contributions %</w:t>
            </w:r>
          </w:p>
        </w:tc>
        <w:tc>
          <w:tcPr>
            <w:tcW w:w="1000" w:type="pct"/>
            <w:shd w:val="clear" w:color="auto" w:fill="auto"/>
            <w:noWrap/>
            <w:vAlign w:val="center"/>
            <w:hideMark/>
          </w:tcPr>
          <w:p w14:paraId="4794925E"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29BFE875" w14:textId="77777777" w:rsidR="004D192E" w:rsidRPr="00071897" w:rsidRDefault="004D192E" w:rsidP="00854486">
            <w:pPr>
              <w:rPr>
                <w:rFonts w:ascii="Arial" w:hAnsi="Arial" w:cs="Arial"/>
                <w:color w:val="000000"/>
                <w:sz w:val="18"/>
                <w:szCs w:val="18"/>
                <w:lang w:eastAsia="en-GB"/>
              </w:rPr>
            </w:pPr>
          </w:p>
        </w:tc>
      </w:tr>
      <w:tr w:rsidR="004D192E" w:rsidRPr="00071897" w14:paraId="0455AFCA" w14:textId="77777777" w:rsidTr="00071897">
        <w:trPr>
          <w:trHeight w:val="340"/>
        </w:trPr>
        <w:tc>
          <w:tcPr>
            <w:tcW w:w="1000" w:type="pct"/>
            <w:shd w:val="clear" w:color="auto" w:fill="auto"/>
            <w:noWrap/>
            <w:vAlign w:val="center"/>
            <w:hideMark/>
          </w:tcPr>
          <w:p w14:paraId="0185D31B"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Joined Scheme</w:t>
            </w:r>
          </w:p>
        </w:tc>
        <w:tc>
          <w:tcPr>
            <w:tcW w:w="1000" w:type="pct"/>
            <w:shd w:val="clear" w:color="auto" w:fill="auto"/>
            <w:noWrap/>
            <w:vAlign w:val="center"/>
            <w:hideMark/>
          </w:tcPr>
          <w:p w14:paraId="06007619"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Registered on TP</w:t>
            </w:r>
          </w:p>
        </w:tc>
        <w:tc>
          <w:tcPr>
            <w:tcW w:w="1000" w:type="pct"/>
            <w:shd w:val="clear" w:color="auto" w:fill="auto"/>
            <w:noWrap/>
            <w:vAlign w:val="center"/>
          </w:tcPr>
          <w:p w14:paraId="5ABF54E7" w14:textId="77777777" w:rsidR="004D192E" w:rsidRPr="00071897" w:rsidRDefault="004D192E" w:rsidP="00071897">
            <w:pPr>
              <w:rPr>
                <w:rFonts w:ascii="Arial" w:hAnsi="Arial" w:cs="Arial"/>
                <w:color w:val="000000"/>
                <w:sz w:val="18"/>
                <w:szCs w:val="18"/>
                <w:lang w:eastAsia="en-GB"/>
              </w:rPr>
            </w:pPr>
            <w:r w:rsidRPr="00071897">
              <w:rPr>
                <w:rFonts w:ascii="Arial" w:hAnsi="Arial" w:cs="Arial"/>
                <w:color w:val="000000"/>
                <w:sz w:val="18"/>
                <w:szCs w:val="18"/>
                <w:lang w:eastAsia="en-GB"/>
              </w:rPr>
              <w:t>Total Amount Invested</w:t>
            </w:r>
          </w:p>
        </w:tc>
        <w:tc>
          <w:tcPr>
            <w:tcW w:w="1000" w:type="pct"/>
            <w:shd w:val="clear" w:color="auto" w:fill="auto"/>
            <w:noWrap/>
            <w:vAlign w:val="center"/>
            <w:hideMark/>
          </w:tcPr>
          <w:p w14:paraId="7929139D"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37E26BFE" w14:textId="77777777" w:rsidR="004D192E" w:rsidRPr="00071897" w:rsidRDefault="004D192E" w:rsidP="00854486">
            <w:pPr>
              <w:rPr>
                <w:rFonts w:ascii="Arial" w:hAnsi="Arial" w:cs="Arial"/>
                <w:color w:val="000000"/>
                <w:sz w:val="18"/>
                <w:szCs w:val="18"/>
                <w:lang w:eastAsia="en-GB"/>
              </w:rPr>
            </w:pPr>
          </w:p>
        </w:tc>
      </w:tr>
      <w:tr w:rsidR="004D192E" w:rsidRPr="00071897" w14:paraId="624687DF" w14:textId="77777777" w:rsidTr="00071897">
        <w:trPr>
          <w:trHeight w:val="340"/>
        </w:trPr>
        <w:tc>
          <w:tcPr>
            <w:tcW w:w="1000" w:type="pct"/>
            <w:shd w:val="clear" w:color="auto" w:fill="auto"/>
            <w:noWrap/>
            <w:vAlign w:val="center"/>
            <w:hideMark/>
          </w:tcPr>
          <w:p w14:paraId="66459AEB"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Pensionable Salary</w:t>
            </w:r>
          </w:p>
        </w:tc>
        <w:tc>
          <w:tcPr>
            <w:tcW w:w="1000" w:type="pct"/>
            <w:shd w:val="clear" w:color="auto" w:fill="auto"/>
            <w:noWrap/>
            <w:vAlign w:val="center"/>
            <w:hideMark/>
          </w:tcPr>
          <w:p w14:paraId="17550E9A"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351DECA2" w14:textId="77777777" w:rsidR="004D192E" w:rsidRPr="00071897" w:rsidRDefault="004D192E" w:rsidP="00071897">
            <w:pPr>
              <w:rPr>
                <w:rFonts w:ascii="Arial" w:hAnsi="Arial" w:cs="Arial"/>
                <w:color w:val="000000"/>
                <w:sz w:val="18"/>
                <w:szCs w:val="18"/>
                <w:lang w:eastAsia="en-GB"/>
              </w:rPr>
            </w:pPr>
            <w:r w:rsidRPr="00071897">
              <w:rPr>
                <w:rFonts w:ascii="Arial" w:hAnsi="Arial" w:cs="Arial"/>
                <w:color w:val="000000"/>
                <w:sz w:val="18"/>
                <w:szCs w:val="18"/>
                <w:lang w:eastAsia="en-GB"/>
              </w:rPr>
              <w:t>Date Invested</w:t>
            </w:r>
          </w:p>
        </w:tc>
        <w:tc>
          <w:tcPr>
            <w:tcW w:w="1000" w:type="pct"/>
            <w:shd w:val="clear" w:color="auto" w:fill="auto"/>
            <w:noWrap/>
            <w:vAlign w:val="center"/>
            <w:hideMark/>
          </w:tcPr>
          <w:p w14:paraId="580BCFA7"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582A1A79" w14:textId="77777777" w:rsidR="004D192E" w:rsidRPr="00071897" w:rsidRDefault="004D192E" w:rsidP="00854486">
            <w:pPr>
              <w:rPr>
                <w:rFonts w:ascii="Arial" w:hAnsi="Arial" w:cs="Arial"/>
                <w:color w:val="000000"/>
                <w:sz w:val="18"/>
                <w:szCs w:val="18"/>
                <w:lang w:eastAsia="en-GB"/>
              </w:rPr>
            </w:pPr>
          </w:p>
        </w:tc>
      </w:tr>
      <w:tr w:rsidR="004D192E" w:rsidRPr="00071897" w14:paraId="691AB711" w14:textId="77777777" w:rsidTr="00071897">
        <w:trPr>
          <w:trHeight w:val="340"/>
        </w:trPr>
        <w:tc>
          <w:tcPr>
            <w:tcW w:w="1000" w:type="pct"/>
            <w:shd w:val="clear" w:color="auto" w:fill="auto"/>
            <w:noWrap/>
            <w:vAlign w:val="center"/>
            <w:hideMark/>
          </w:tcPr>
          <w:p w14:paraId="46D74FC7"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TRA</w:t>
            </w:r>
          </w:p>
        </w:tc>
        <w:tc>
          <w:tcPr>
            <w:tcW w:w="1000" w:type="pct"/>
            <w:shd w:val="clear" w:color="auto" w:fill="auto"/>
            <w:noWrap/>
            <w:vAlign w:val="center"/>
            <w:hideMark/>
          </w:tcPr>
          <w:p w14:paraId="4D1C4FFF"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5235C725"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7425CAA7"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hideMark/>
          </w:tcPr>
          <w:p w14:paraId="68DC5E4E" w14:textId="77777777" w:rsidR="004D192E" w:rsidRPr="00071897" w:rsidRDefault="004D192E" w:rsidP="00854486">
            <w:pPr>
              <w:rPr>
                <w:rFonts w:ascii="Arial" w:hAnsi="Arial" w:cs="Arial"/>
                <w:color w:val="000000"/>
                <w:sz w:val="18"/>
                <w:szCs w:val="18"/>
                <w:lang w:eastAsia="en-GB"/>
              </w:rPr>
            </w:pPr>
          </w:p>
        </w:tc>
      </w:tr>
      <w:tr w:rsidR="004D192E" w:rsidRPr="00071897" w14:paraId="3D68DADA" w14:textId="77777777" w:rsidTr="00071897">
        <w:trPr>
          <w:trHeight w:val="340"/>
        </w:trPr>
        <w:tc>
          <w:tcPr>
            <w:tcW w:w="1000" w:type="pct"/>
            <w:shd w:val="clear" w:color="auto" w:fill="auto"/>
            <w:noWrap/>
            <w:vAlign w:val="center"/>
          </w:tcPr>
          <w:p w14:paraId="40EDF41F" w14:textId="77777777" w:rsidR="004D192E"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Date Registered on TP</w:t>
            </w:r>
          </w:p>
        </w:tc>
        <w:tc>
          <w:tcPr>
            <w:tcW w:w="1000" w:type="pct"/>
            <w:shd w:val="clear" w:color="auto" w:fill="auto"/>
            <w:noWrap/>
            <w:vAlign w:val="center"/>
          </w:tcPr>
          <w:p w14:paraId="03BB2727"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tcPr>
          <w:p w14:paraId="3DD9A722"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tcPr>
          <w:p w14:paraId="61EDA462" w14:textId="77777777" w:rsidR="004D192E" w:rsidRPr="00071897" w:rsidRDefault="004D192E" w:rsidP="00854486">
            <w:pPr>
              <w:rPr>
                <w:rFonts w:ascii="Arial" w:hAnsi="Arial" w:cs="Arial"/>
                <w:color w:val="000000"/>
                <w:sz w:val="18"/>
                <w:szCs w:val="18"/>
                <w:lang w:eastAsia="en-GB"/>
              </w:rPr>
            </w:pPr>
          </w:p>
        </w:tc>
        <w:tc>
          <w:tcPr>
            <w:tcW w:w="1000" w:type="pct"/>
            <w:shd w:val="clear" w:color="auto" w:fill="auto"/>
            <w:noWrap/>
            <w:vAlign w:val="center"/>
          </w:tcPr>
          <w:p w14:paraId="74C8260E" w14:textId="77777777" w:rsidR="004D192E" w:rsidRPr="00071897" w:rsidRDefault="004D192E" w:rsidP="00854486">
            <w:pPr>
              <w:rPr>
                <w:rFonts w:ascii="Arial" w:hAnsi="Arial" w:cs="Arial"/>
                <w:color w:val="000000"/>
                <w:sz w:val="18"/>
                <w:szCs w:val="18"/>
                <w:lang w:eastAsia="en-GB"/>
              </w:rPr>
            </w:pPr>
          </w:p>
        </w:tc>
      </w:tr>
    </w:tbl>
    <w:p w14:paraId="7AA0A918" w14:textId="77777777" w:rsidR="00854486" w:rsidRDefault="00854486" w:rsidP="00AF6F0D">
      <w:pPr>
        <w:sectPr w:rsidR="00854486" w:rsidSect="000C4B7D">
          <w:pgSz w:w="15840" w:h="12240" w:orient="landscape" w:code="1"/>
          <w:pgMar w:top="1797" w:right="1616" w:bottom="1797" w:left="851" w:header="567" w:footer="720" w:gutter="0"/>
          <w:cols w:space="720"/>
          <w:docGrid w:linePitch="360"/>
        </w:sectPr>
      </w:pPr>
    </w:p>
    <w:tbl>
      <w:tblPr>
        <w:tblW w:w="540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379"/>
        <w:gridCol w:w="2171"/>
        <w:gridCol w:w="2487"/>
      </w:tblGrid>
      <w:tr w:rsidR="00854486" w:rsidRPr="00071897" w14:paraId="031933F5" w14:textId="77777777" w:rsidTr="00071897">
        <w:trPr>
          <w:trHeight w:val="340"/>
        </w:trPr>
        <w:tc>
          <w:tcPr>
            <w:tcW w:w="1230" w:type="pct"/>
            <w:shd w:val="clear" w:color="auto" w:fill="auto"/>
            <w:noWrap/>
            <w:vAlign w:val="center"/>
            <w:hideMark/>
          </w:tcPr>
          <w:p w14:paraId="0083FE00" w14:textId="0FA0B960" w:rsidR="00854486" w:rsidRPr="00071897" w:rsidRDefault="003B2D50" w:rsidP="00854486">
            <w:pPr>
              <w:rPr>
                <w:rFonts w:ascii="Arial" w:hAnsi="Arial" w:cs="Arial"/>
                <w:b/>
                <w:bCs/>
                <w:color w:val="000000"/>
                <w:sz w:val="22"/>
                <w:szCs w:val="22"/>
                <w:lang w:eastAsia="en-GB"/>
              </w:rPr>
            </w:pPr>
            <w:r>
              <w:rPr>
                <w:rFonts w:ascii="Arial" w:hAnsi="Arial" w:cs="Arial"/>
                <w:b/>
                <w:bCs/>
                <w:color w:val="000000"/>
                <w:sz w:val="22"/>
                <w:szCs w:val="22"/>
                <w:lang w:eastAsia="en-GB"/>
              </w:rPr>
              <w:t>User</w:t>
            </w:r>
            <w:r w:rsidR="00854486" w:rsidRPr="00071897">
              <w:rPr>
                <w:rFonts w:ascii="Arial" w:hAnsi="Arial" w:cs="Arial"/>
                <w:b/>
                <w:bCs/>
                <w:color w:val="000000"/>
                <w:sz w:val="22"/>
                <w:szCs w:val="22"/>
                <w:lang w:eastAsia="en-GB"/>
              </w:rPr>
              <w:t xml:space="preserve"> Statistical</w:t>
            </w:r>
          </w:p>
        </w:tc>
        <w:tc>
          <w:tcPr>
            <w:tcW w:w="1274" w:type="pct"/>
            <w:shd w:val="clear" w:color="auto" w:fill="auto"/>
            <w:noWrap/>
            <w:vAlign w:val="center"/>
            <w:hideMark/>
          </w:tcPr>
          <w:p w14:paraId="62B3F846" w14:textId="6F3D7EE1" w:rsidR="00854486" w:rsidRPr="00071897" w:rsidRDefault="003B2D50" w:rsidP="00854486">
            <w:pPr>
              <w:rPr>
                <w:rFonts w:ascii="Arial" w:hAnsi="Arial" w:cs="Arial"/>
                <w:b/>
                <w:bCs/>
                <w:color w:val="000000"/>
                <w:sz w:val="22"/>
                <w:szCs w:val="22"/>
                <w:lang w:eastAsia="en-GB"/>
              </w:rPr>
            </w:pPr>
            <w:r>
              <w:rPr>
                <w:rFonts w:ascii="Arial" w:hAnsi="Arial" w:cs="Arial"/>
                <w:b/>
                <w:bCs/>
                <w:color w:val="000000"/>
                <w:sz w:val="22"/>
                <w:szCs w:val="22"/>
                <w:lang w:eastAsia="en-GB"/>
              </w:rPr>
              <w:t>User</w:t>
            </w:r>
            <w:r w:rsidR="00854486" w:rsidRPr="00071897">
              <w:rPr>
                <w:rFonts w:ascii="Arial" w:hAnsi="Arial" w:cs="Arial"/>
                <w:b/>
                <w:bCs/>
                <w:color w:val="000000"/>
                <w:sz w:val="22"/>
                <w:szCs w:val="22"/>
                <w:lang w:eastAsia="en-GB"/>
              </w:rPr>
              <w:t xml:space="preserve"> Contribution</w:t>
            </w:r>
          </w:p>
        </w:tc>
        <w:tc>
          <w:tcPr>
            <w:tcW w:w="1163" w:type="pct"/>
            <w:shd w:val="clear" w:color="auto" w:fill="auto"/>
            <w:noWrap/>
            <w:vAlign w:val="center"/>
            <w:hideMark/>
          </w:tcPr>
          <w:p w14:paraId="2D489110" w14:textId="29621B25" w:rsidR="00854486" w:rsidRPr="00071897" w:rsidRDefault="003B2D50" w:rsidP="00854486">
            <w:pPr>
              <w:rPr>
                <w:rFonts w:ascii="Arial" w:hAnsi="Arial" w:cs="Arial"/>
                <w:b/>
                <w:bCs/>
                <w:color w:val="000000"/>
                <w:sz w:val="22"/>
                <w:szCs w:val="22"/>
                <w:lang w:eastAsia="en-GB"/>
              </w:rPr>
            </w:pPr>
            <w:r>
              <w:rPr>
                <w:rFonts w:ascii="Arial" w:hAnsi="Arial" w:cs="Arial"/>
                <w:b/>
                <w:bCs/>
                <w:color w:val="000000"/>
                <w:sz w:val="22"/>
                <w:szCs w:val="22"/>
                <w:lang w:eastAsia="en-GB"/>
              </w:rPr>
              <w:t>User</w:t>
            </w:r>
            <w:r w:rsidR="00854486" w:rsidRPr="00071897">
              <w:rPr>
                <w:rFonts w:ascii="Arial" w:hAnsi="Arial" w:cs="Arial"/>
                <w:b/>
                <w:bCs/>
                <w:color w:val="000000"/>
                <w:sz w:val="22"/>
                <w:szCs w:val="22"/>
                <w:lang w:eastAsia="en-GB"/>
              </w:rPr>
              <w:t xml:space="preserve"> Fund</w:t>
            </w:r>
          </w:p>
        </w:tc>
        <w:tc>
          <w:tcPr>
            <w:tcW w:w="1332" w:type="pct"/>
            <w:shd w:val="clear" w:color="auto" w:fill="auto"/>
            <w:noWrap/>
            <w:vAlign w:val="center"/>
            <w:hideMark/>
          </w:tcPr>
          <w:p w14:paraId="53F1ECE0" w14:textId="3A0B7EBD" w:rsidR="00854486" w:rsidRPr="00071897" w:rsidRDefault="003B2D50" w:rsidP="00854486">
            <w:pPr>
              <w:rPr>
                <w:rFonts w:ascii="Arial" w:hAnsi="Arial" w:cs="Arial"/>
                <w:b/>
                <w:bCs/>
                <w:color w:val="000000"/>
                <w:sz w:val="22"/>
                <w:szCs w:val="22"/>
                <w:lang w:eastAsia="en-GB"/>
              </w:rPr>
            </w:pPr>
            <w:r>
              <w:rPr>
                <w:rFonts w:ascii="Arial" w:hAnsi="Arial" w:cs="Arial"/>
                <w:b/>
                <w:bCs/>
                <w:color w:val="000000"/>
                <w:sz w:val="22"/>
                <w:szCs w:val="22"/>
                <w:lang w:eastAsia="en-GB"/>
              </w:rPr>
              <w:t>User</w:t>
            </w:r>
            <w:r w:rsidR="00854486" w:rsidRPr="00071897">
              <w:rPr>
                <w:rFonts w:ascii="Arial" w:hAnsi="Arial" w:cs="Arial"/>
                <w:b/>
                <w:bCs/>
                <w:color w:val="000000"/>
                <w:sz w:val="22"/>
                <w:szCs w:val="22"/>
                <w:lang w:eastAsia="en-GB"/>
              </w:rPr>
              <w:t xml:space="preserve"> Transactional</w:t>
            </w:r>
          </w:p>
        </w:tc>
      </w:tr>
      <w:tr w:rsidR="00854486" w:rsidRPr="00071897" w14:paraId="252D1174" w14:textId="77777777" w:rsidTr="00071897">
        <w:trPr>
          <w:trHeight w:val="340"/>
        </w:trPr>
        <w:tc>
          <w:tcPr>
            <w:tcW w:w="1230" w:type="pct"/>
            <w:shd w:val="clear" w:color="auto" w:fill="auto"/>
            <w:noWrap/>
            <w:vAlign w:val="center"/>
            <w:hideMark/>
          </w:tcPr>
          <w:p w14:paraId="78EAE4AA"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274" w:type="pct"/>
            <w:shd w:val="clear" w:color="auto" w:fill="auto"/>
            <w:noWrap/>
            <w:vAlign w:val="center"/>
            <w:hideMark/>
          </w:tcPr>
          <w:p w14:paraId="66534378"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163" w:type="pct"/>
            <w:shd w:val="clear" w:color="auto" w:fill="auto"/>
            <w:noWrap/>
            <w:vAlign w:val="center"/>
            <w:hideMark/>
          </w:tcPr>
          <w:p w14:paraId="23505126"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c>
          <w:tcPr>
            <w:tcW w:w="1332" w:type="pct"/>
            <w:shd w:val="clear" w:color="auto" w:fill="auto"/>
            <w:noWrap/>
            <w:vAlign w:val="center"/>
            <w:hideMark/>
          </w:tcPr>
          <w:p w14:paraId="5B45F0A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Scheme</w:t>
            </w:r>
          </w:p>
        </w:tc>
      </w:tr>
      <w:tr w:rsidR="00854486" w:rsidRPr="00071897" w14:paraId="27BB0FD5" w14:textId="77777777" w:rsidTr="00071897">
        <w:trPr>
          <w:trHeight w:val="340"/>
        </w:trPr>
        <w:tc>
          <w:tcPr>
            <w:tcW w:w="1230" w:type="pct"/>
            <w:shd w:val="clear" w:color="auto" w:fill="auto"/>
            <w:noWrap/>
            <w:vAlign w:val="center"/>
            <w:hideMark/>
          </w:tcPr>
          <w:p w14:paraId="4D03552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c>
          <w:tcPr>
            <w:tcW w:w="1274" w:type="pct"/>
            <w:shd w:val="clear" w:color="auto" w:fill="auto"/>
            <w:noWrap/>
            <w:vAlign w:val="center"/>
            <w:hideMark/>
          </w:tcPr>
          <w:p w14:paraId="13E57921"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c>
          <w:tcPr>
            <w:tcW w:w="1163" w:type="pct"/>
            <w:shd w:val="clear" w:color="auto" w:fill="auto"/>
            <w:noWrap/>
            <w:vAlign w:val="center"/>
            <w:hideMark/>
          </w:tcPr>
          <w:p w14:paraId="6564ABEC"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c>
          <w:tcPr>
            <w:tcW w:w="1332" w:type="pct"/>
            <w:shd w:val="clear" w:color="auto" w:fill="auto"/>
            <w:noWrap/>
            <w:vAlign w:val="center"/>
            <w:hideMark/>
          </w:tcPr>
          <w:p w14:paraId="62245AC5"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A/C No</w:t>
            </w:r>
          </w:p>
        </w:tc>
      </w:tr>
      <w:tr w:rsidR="00854486" w:rsidRPr="00071897" w14:paraId="529FF540" w14:textId="77777777" w:rsidTr="00071897">
        <w:trPr>
          <w:trHeight w:val="340"/>
        </w:trPr>
        <w:tc>
          <w:tcPr>
            <w:tcW w:w="1230" w:type="pct"/>
            <w:shd w:val="clear" w:color="auto" w:fill="auto"/>
            <w:noWrap/>
            <w:vAlign w:val="center"/>
            <w:hideMark/>
          </w:tcPr>
          <w:p w14:paraId="4E5B372B"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First</w:t>
            </w:r>
            <w:r w:rsidR="002B22B4" w:rsidRPr="00071897">
              <w:rPr>
                <w:rFonts w:ascii="Arial" w:hAnsi="Arial" w:cs="Arial"/>
                <w:color w:val="000000"/>
                <w:sz w:val="18"/>
                <w:szCs w:val="18"/>
                <w:lang w:eastAsia="en-GB"/>
              </w:rPr>
              <w:t xml:space="preserve"> </w:t>
            </w:r>
            <w:r w:rsidRPr="00071897">
              <w:rPr>
                <w:rFonts w:ascii="Arial" w:hAnsi="Arial" w:cs="Arial"/>
                <w:color w:val="000000"/>
                <w:sz w:val="18"/>
                <w:szCs w:val="18"/>
                <w:lang w:eastAsia="en-GB"/>
              </w:rPr>
              <w:t>name</w:t>
            </w:r>
          </w:p>
        </w:tc>
        <w:tc>
          <w:tcPr>
            <w:tcW w:w="1274" w:type="pct"/>
            <w:shd w:val="clear" w:color="auto" w:fill="auto"/>
            <w:noWrap/>
            <w:vAlign w:val="center"/>
            <w:hideMark/>
          </w:tcPr>
          <w:p w14:paraId="1C604FD4"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First</w:t>
            </w:r>
            <w:r w:rsidR="002B22B4" w:rsidRPr="00071897">
              <w:rPr>
                <w:rFonts w:ascii="Arial" w:hAnsi="Arial" w:cs="Arial"/>
                <w:color w:val="000000"/>
                <w:sz w:val="18"/>
                <w:szCs w:val="18"/>
                <w:lang w:eastAsia="en-GB"/>
              </w:rPr>
              <w:t xml:space="preserve"> </w:t>
            </w:r>
            <w:r w:rsidRPr="00071897">
              <w:rPr>
                <w:rFonts w:ascii="Arial" w:hAnsi="Arial" w:cs="Arial"/>
                <w:color w:val="000000"/>
                <w:sz w:val="18"/>
                <w:szCs w:val="18"/>
                <w:lang w:eastAsia="en-GB"/>
              </w:rPr>
              <w:t>name</w:t>
            </w:r>
          </w:p>
        </w:tc>
        <w:tc>
          <w:tcPr>
            <w:tcW w:w="1163" w:type="pct"/>
            <w:shd w:val="clear" w:color="auto" w:fill="auto"/>
            <w:noWrap/>
            <w:vAlign w:val="center"/>
            <w:hideMark/>
          </w:tcPr>
          <w:p w14:paraId="35E33E6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First</w:t>
            </w:r>
            <w:r w:rsidR="002B22B4" w:rsidRPr="00071897">
              <w:rPr>
                <w:rFonts w:ascii="Arial" w:hAnsi="Arial" w:cs="Arial"/>
                <w:color w:val="000000"/>
                <w:sz w:val="18"/>
                <w:szCs w:val="18"/>
                <w:lang w:eastAsia="en-GB"/>
              </w:rPr>
              <w:t xml:space="preserve"> </w:t>
            </w:r>
            <w:r w:rsidRPr="00071897">
              <w:rPr>
                <w:rFonts w:ascii="Arial" w:hAnsi="Arial" w:cs="Arial"/>
                <w:color w:val="000000"/>
                <w:sz w:val="18"/>
                <w:szCs w:val="18"/>
                <w:lang w:eastAsia="en-GB"/>
              </w:rPr>
              <w:t>name</w:t>
            </w:r>
          </w:p>
        </w:tc>
        <w:tc>
          <w:tcPr>
            <w:tcW w:w="1332" w:type="pct"/>
            <w:shd w:val="clear" w:color="auto" w:fill="auto"/>
            <w:noWrap/>
            <w:vAlign w:val="center"/>
            <w:hideMark/>
          </w:tcPr>
          <w:p w14:paraId="69DCB1DA"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First</w:t>
            </w:r>
            <w:r w:rsidR="002B22B4" w:rsidRPr="00071897">
              <w:rPr>
                <w:rFonts w:ascii="Arial" w:hAnsi="Arial" w:cs="Arial"/>
                <w:color w:val="000000"/>
                <w:sz w:val="18"/>
                <w:szCs w:val="18"/>
                <w:lang w:eastAsia="en-GB"/>
              </w:rPr>
              <w:t xml:space="preserve"> </w:t>
            </w:r>
            <w:r w:rsidRPr="00071897">
              <w:rPr>
                <w:rFonts w:ascii="Arial" w:hAnsi="Arial" w:cs="Arial"/>
                <w:color w:val="000000"/>
                <w:sz w:val="18"/>
                <w:szCs w:val="18"/>
                <w:lang w:eastAsia="en-GB"/>
              </w:rPr>
              <w:t>name</w:t>
            </w:r>
          </w:p>
        </w:tc>
      </w:tr>
      <w:tr w:rsidR="00854486" w:rsidRPr="00071897" w14:paraId="306CD95D" w14:textId="77777777" w:rsidTr="00071897">
        <w:trPr>
          <w:trHeight w:val="340"/>
        </w:trPr>
        <w:tc>
          <w:tcPr>
            <w:tcW w:w="1230" w:type="pct"/>
            <w:shd w:val="clear" w:color="auto" w:fill="auto"/>
            <w:noWrap/>
            <w:vAlign w:val="center"/>
            <w:hideMark/>
          </w:tcPr>
          <w:p w14:paraId="5D907828"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Surname</w:t>
            </w:r>
          </w:p>
        </w:tc>
        <w:tc>
          <w:tcPr>
            <w:tcW w:w="1274" w:type="pct"/>
            <w:shd w:val="clear" w:color="auto" w:fill="auto"/>
            <w:noWrap/>
            <w:vAlign w:val="center"/>
            <w:hideMark/>
          </w:tcPr>
          <w:p w14:paraId="0A5E838E"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Surname</w:t>
            </w:r>
          </w:p>
        </w:tc>
        <w:tc>
          <w:tcPr>
            <w:tcW w:w="1163" w:type="pct"/>
            <w:shd w:val="clear" w:color="auto" w:fill="auto"/>
            <w:noWrap/>
            <w:vAlign w:val="center"/>
            <w:hideMark/>
          </w:tcPr>
          <w:p w14:paraId="66E99D13"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Surname</w:t>
            </w:r>
          </w:p>
        </w:tc>
        <w:tc>
          <w:tcPr>
            <w:tcW w:w="1332" w:type="pct"/>
            <w:shd w:val="clear" w:color="auto" w:fill="auto"/>
            <w:noWrap/>
            <w:vAlign w:val="center"/>
            <w:hideMark/>
          </w:tcPr>
          <w:p w14:paraId="2B3BCE7A"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Surname</w:t>
            </w:r>
          </w:p>
        </w:tc>
      </w:tr>
      <w:tr w:rsidR="00854486" w:rsidRPr="00071897" w14:paraId="112C646B" w14:textId="77777777" w:rsidTr="00071897">
        <w:trPr>
          <w:trHeight w:val="340"/>
        </w:trPr>
        <w:tc>
          <w:tcPr>
            <w:tcW w:w="1230" w:type="pct"/>
            <w:shd w:val="clear" w:color="auto" w:fill="auto"/>
            <w:noWrap/>
            <w:vAlign w:val="center"/>
            <w:hideMark/>
          </w:tcPr>
          <w:p w14:paraId="5ADBA3B8"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c>
          <w:tcPr>
            <w:tcW w:w="1274" w:type="pct"/>
            <w:shd w:val="clear" w:color="auto" w:fill="auto"/>
            <w:noWrap/>
            <w:vAlign w:val="center"/>
            <w:hideMark/>
          </w:tcPr>
          <w:p w14:paraId="3724A901"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c>
          <w:tcPr>
            <w:tcW w:w="1163" w:type="pct"/>
            <w:shd w:val="clear" w:color="auto" w:fill="auto"/>
            <w:noWrap/>
            <w:vAlign w:val="center"/>
            <w:hideMark/>
          </w:tcPr>
          <w:p w14:paraId="14745911"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c>
          <w:tcPr>
            <w:tcW w:w="1332" w:type="pct"/>
            <w:shd w:val="clear" w:color="auto" w:fill="auto"/>
            <w:noWrap/>
            <w:vAlign w:val="center"/>
            <w:hideMark/>
          </w:tcPr>
          <w:p w14:paraId="4E89A283"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DOB</w:t>
            </w:r>
          </w:p>
        </w:tc>
      </w:tr>
      <w:tr w:rsidR="00854486" w:rsidRPr="00071897" w14:paraId="4F128305" w14:textId="77777777" w:rsidTr="00071897">
        <w:trPr>
          <w:trHeight w:val="340"/>
        </w:trPr>
        <w:tc>
          <w:tcPr>
            <w:tcW w:w="1230" w:type="pct"/>
            <w:shd w:val="clear" w:color="auto" w:fill="auto"/>
            <w:noWrap/>
            <w:vAlign w:val="center"/>
            <w:hideMark/>
          </w:tcPr>
          <w:p w14:paraId="6F1514C4"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NINO</w:t>
            </w:r>
          </w:p>
        </w:tc>
        <w:tc>
          <w:tcPr>
            <w:tcW w:w="1274" w:type="pct"/>
            <w:shd w:val="clear" w:color="auto" w:fill="auto"/>
            <w:noWrap/>
            <w:vAlign w:val="center"/>
            <w:hideMark/>
          </w:tcPr>
          <w:p w14:paraId="16CA906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NINO</w:t>
            </w:r>
          </w:p>
        </w:tc>
        <w:tc>
          <w:tcPr>
            <w:tcW w:w="1163" w:type="pct"/>
            <w:shd w:val="clear" w:color="auto" w:fill="auto"/>
            <w:noWrap/>
            <w:vAlign w:val="center"/>
            <w:hideMark/>
          </w:tcPr>
          <w:p w14:paraId="74117F6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NINO</w:t>
            </w:r>
          </w:p>
        </w:tc>
        <w:tc>
          <w:tcPr>
            <w:tcW w:w="1332" w:type="pct"/>
            <w:shd w:val="clear" w:color="auto" w:fill="auto"/>
            <w:noWrap/>
            <w:vAlign w:val="center"/>
            <w:hideMark/>
          </w:tcPr>
          <w:p w14:paraId="5E50712C"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NINO</w:t>
            </w:r>
          </w:p>
        </w:tc>
      </w:tr>
      <w:tr w:rsidR="00854486" w:rsidRPr="00071897" w14:paraId="4366F52E" w14:textId="77777777" w:rsidTr="00071897">
        <w:trPr>
          <w:trHeight w:val="340"/>
        </w:trPr>
        <w:tc>
          <w:tcPr>
            <w:tcW w:w="1230" w:type="pct"/>
            <w:shd w:val="clear" w:color="auto" w:fill="auto"/>
            <w:noWrap/>
            <w:vAlign w:val="center"/>
          </w:tcPr>
          <w:p w14:paraId="14392F16" w14:textId="77777777" w:rsidR="0085448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c>
          <w:tcPr>
            <w:tcW w:w="1274" w:type="pct"/>
            <w:shd w:val="clear" w:color="auto" w:fill="auto"/>
            <w:noWrap/>
            <w:vAlign w:val="center"/>
            <w:hideMark/>
          </w:tcPr>
          <w:p w14:paraId="70D0116B"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c>
          <w:tcPr>
            <w:tcW w:w="1163" w:type="pct"/>
            <w:shd w:val="clear" w:color="auto" w:fill="auto"/>
            <w:noWrap/>
            <w:vAlign w:val="center"/>
            <w:hideMark/>
          </w:tcPr>
          <w:p w14:paraId="79391913"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c>
          <w:tcPr>
            <w:tcW w:w="1332" w:type="pct"/>
            <w:shd w:val="clear" w:color="auto" w:fill="auto"/>
            <w:noWrap/>
            <w:vAlign w:val="center"/>
            <w:hideMark/>
          </w:tcPr>
          <w:p w14:paraId="1E83DAA0" w14:textId="77777777" w:rsidR="00854486" w:rsidRPr="00071897" w:rsidRDefault="00854486" w:rsidP="00854486">
            <w:pPr>
              <w:rPr>
                <w:rFonts w:ascii="Arial" w:hAnsi="Arial" w:cs="Arial"/>
                <w:color w:val="000000"/>
                <w:sz w:val="18"/>
                <w:szCs w:val="18"/>
                <w:lang w:eastAsia="en-GB"/>
              </w:rPr>
            </w:pPr>
            <w:r w:rsidRPr="00071897">
              <w:rPr>
                <w:rFonts w:ascii="Arial" w:hAnsi="Arial" w:cs="Arial"/>
                <w:color w:val="000000"/>
                <w:sz w:val="18"/>
                <w:szCs w:val="18"/>
                <w:lang w:eastAsia="en-GB"/>
              </w:rPr>
              <w:t>Status</w:t>
            </w:r>
          </w:p>
        </w:tc>
      </w:tr>
      <w:tr w:rsidR="00FB6806" w:rsidRPr="00071897" w14:paraId="578553A1" w14:textId="77777777" w:rsidTr="00071897">
        <w:trPr>
          <w:trHeight w:val="340"/>
        </w:trPr>
        <w:tc>
          <w:tcPr>
            <w:tcW w:w="1230" w:type="pct"/>
            <w:shd w:val="clear" w:color="auto" w:fill="auto"/>
            <w:noWrap/>
            <w:vAlign w:val="center"/>
          </w:tcPr>
          <w:p w14:paraId="5FD8C35F"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Gender</w:t>
            </w:r>
          </w:p>
        </w:tc>
        <w:tc>
          <w:tcPr>
            <w:tcW w:w="1274" w:type="pct"/>
            <w:shd w:val="clear" w:color="auto" w:fill="auto"/>
            <w:noWrap/>
            <w:vAlign w:val="center"/>
            <w:hideMark/>
          </w:tcPr>
          <w:p w14:paraId="19CBEF4D"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Joined Co Date</w:t>
            </w:r>
          </w:p>
        </w:tc>
        <w:tc>
          <w:tcPr>
            <w:tcW w:w="1163" w:type="pct"/>
            <w:shd w:val="clear" w:color="auto" w:fill="auto"/>
            <w:noWrap/>
            <w:vAlign w:val="center"/>
            <w:hideMark/>
          </w:tcPr>
          <w:p w14:paraId="3FA82401"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Fund ID</w:t>
            </w:r>
          </w:p>
        </w:tc>
        <w:tc>
          <w:tcPr>
            <w:tcW w:w="1332" w:type="pct"/>
            <w:shd w:val="clear" w:color="auto" w:fill="auto"/>
            <w:noWrap/>
            <w:vAlign w:val="center"/>
            <w:hideMark/>
          </w:tcPr>
          <w:p w14:paraId="307A1BB2"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Joined Co Date</w:t>
            </w:r>
          </w:p>
        </w:tc>
      </w:tr>
      <w:tr w:rsidR="00FB6806" w:rsidRPr="00071897" w14:paraId="1B4850C6" w14:textId="77777777" w:rsidTr="00071897">
        <w:trPr>
          <w:trHeight w:val="340"/>
        </w:trPr>
        <w:tc>
          <w:tcPr>
            <w:tcW w:w="1230" w:type="pct"/>
            <w:shd w:val="clear" w:color="auto" w:fill="auto"/>
            <w:noWrap/>
            <w:vAlign w:val="center"/>
          </w:tcPr>
          <w:p w14:paraId="30E62AC5"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Address 1</w:t>
            </w:r>
          </w:p>
        </w:tc>
        <w:tc>
          <w:tcPr>
            <w:tcW w:w="1274" w:type="pct"/>
            <w:shd w:val="clear" w:color="auto" w:fill="auto"/>
            <w:noWrap/>
            <w:vAlign w:val="center"/>
            <w:hideMark/>
          </w:tcPr>
          <w:p w14:paraId="090394E5"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Joined Scheme Date</w:t>
            </w:r>
          </w:p>
        </w:tc>
        <w:tc>
          <w:tcPr>
            <w:tcW w:w="1163" w:type="pct"/>
            <w:shd w:val="clear" w:color="auto" w:fill="auto"/>
            <w:noWrap/>
            <w:vAlign w:val="center"/>
            <w:hideMark/>
          </w:tcPr>
          <w:p w14:paraId="6973DA0C"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Fund Name</w:t>
            </w:r>
          </w:p>
        </w:tc>
        <w:tc>
          <w:tcPr>
            <w:tcW w:w="1332" w:type="pct"/>
            <w:shd w:val="clear" w:color="auto" w:fill="auto"/>
            <w:noWrap/>
            <w:vAlign w:val="center"/>
            <w:hideMark/>
          </w:tcPr>
          <w:p w14:paraId="1C80FBCB"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Joined Scheme Date</w:t>
            </w:r>
          </w:p>
        </w:tc>
      </w:tr>
      <w:tr w:rsidR="00FB6806" w:rsidRPr="00071897" w14:paraId="7A111EAA" w14:textId="77777777" w:rsidTr="00071897">
        <w:trPr>
          <w:trHeight w:val="340"/>
        </w:trPr>
        <w:tc>
          <w:tcPr>
            <w:tcW w:w="1230" w:type="pct"/>
            <w:shd w:val="clear" w:color="auto" w:fill="auto"/>
            <w:noWrap/>
            <w:vAlign w:val="center"/>
          </w:tcPr>
          <w:p w14:paraId="404F6DFB"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Address 2</w:t>
            </w:r>
          </w:p>
        </w:tc>
        <w:tc>
          <w:tcPr>
            <w:tcW w:w="1274" w:type="pct"/>
            <w:shd w:val="clear" w:color="auto" w:fill="auto"/>
            <w:noWrap/>
            <w:vAlign w:val="center"/>
            <w:hideMark/>
          </w:tcPr>
          <w:p w14:paraId="423B1CE9"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Pensionable Salary</w:t>
            </w:r>
          </w:p>
        </w:tc>
        <w:tc>
          <w:tcPr>
            <w:tcW w:w="1163" w:type="pct"/>
            <w:shd w:val="clear" w:color="auto" w:fill="auto"/>
            <w:noWrap/>
            <w:vAlign w:val="center"/>
            <w:hideMark/>
          </w:tcPr>
          <w:p w14:paraId="70D0F19B" w14:textId="77777777" w:rsidR="00FB6806" w:rsidRPr="00071897" w:rsidRDefault="004D192E" w:rsidP="00854486">
            <w:pPr>
              <w:rPr>
                <w:rFonts w:ascii="Arial" w:hAnsi="Arial" w:cs="Arial"/>
                <w:color w:val="000000"/>
                <w:sz w:val="18"/>
                <w:szCs w:val="18"/>
                <w:lang w:eastAsia="en-GB"/>
              </w:rPr>
            </w:pPr>
            <w:r w:rsidRPr="00071897">
              <w:rPr>
                <w:rFonts w:ascii="Arial" w:hAnsi="Arial" w:cs="Arial"/>
                <w:color w:val="000000"/>
                <w:sz w:val="18"/>
                <w:szCs w:val="18"/>
                <w:lang w:eastAsia="en-GB"/>
              </w:rPr>
              <w:t xml:space="preserve">No of </w:t>
            </w:r>
            <w:r w:rsidR="00FB6806" w:rsidRPr="00071897">
              <w:rPr>
                <w:rFonts w:ascii="Arial" w:hAnsi="Arial" w:cs="Arial"/>
                <w:color w:val="000000"/>
                <w:sz w:val="18"/>
                <w:szCs w:val="18"/>
                <w:lang w:eastAsia="en-GB"/>
              </w:rPr>
              <w:t>Units</w:t>
            </w:r>
          </w:p>
        </w:tc>
        <w:tc>
          <w:tcPr>
            <w:tcW w:w="1332" w:type="pct"/>
            <w:shd w:val="clear" w:color="auto" w:fill="auto"/>
            <w:noWrap/>
            <w:vAlign w:val="center"/>
            <w:hideMark/>
          </w:tcPr>
          <w:p w14:paraId="1AD1B4C8"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Pensionable Salary</w:t>
            </w:r>
          </w:p>
        </w:tc>
      </w:tr>
      <w:tr w:rsidR="00FB6806" w:rsidRPr="00071897" w14:paraId="4BE1FA5F" w14:textId="77777777" w:rsidTr="00071897">
        <w:trPr>
          <w:trHeight w:val="340"/>
        </w:trPr>
        <w:tc>
          <w:tcPr>
            <w:tcW w:w="1230" w:type="pct"/>
            <w:shd w:val="clear" w:color="auto" w:fill="auto"/>
            <w:noWrap/>
            <w:vAlign w:val="center"/>
          </w:tcPr>
          <w:p w14:paraId="7DD260EE"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Address 3</w:t>
            </w:r>
          </w:p>
        </w:tc>
        <w:tc>
          <w:tcPr>
            <w:tcW w:w="1274" w:type="pct"/>
            <w:shd w:val="clear" w:color="auto" w:fill="auto"/>
            <w:noWrap/>
            <w:vAlign w:val="center"/>
            <w:hideMark/>
          </w:tcPr>
          <w:p w14:paraId="0ADD905D"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TRA</w:t>
            </w:r>
          </w:p>
        </w:tc>
        <w:tc>
          <w:tcPr>
            <w:tcW w:w="1163" w:type="pct"/>
            <w:shd w:val="clear" w:color="auto" w:fill="auto"/>
            <w:noWrap/>
            <w:vAlign w:val="center"/>
            <w:hideMark/>
          </w:tcPr>
          <w:p w14:paraId="70F7E3AC"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Fund Price</w:t>
            </w:r>
          </w:p>
        </w:tc>
        <w:tc>
          <w:tcPr>
            <w:tcW w:w="1332" w:type="pct"/>
            <w:shd w:val="clear" w:color="auto" w:fill="auto"/>
            <w:noWrap/>
            <w:vAlign w:val="center"/>
            <w:hideMark/>
          </w:tcPr>
          <w:p w14:paraId="70E63DE9"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TRA</w:t>
            </w:r>
          </w:p>
        </w:tc>
      </w:tr>
      <w:tr w:rsidR="00FB6806" w:rsidRPr="00071897" w14:paraId="1989AC15" w14:textId="77777777" w:rsidTr="00071897">
        <w:trPr>
          <w:trHeight w:val="340"/>
        </w:trPr>
        <w:tc>
          <w:tcPr>
            <w:tcW w:w="1230" w:type="pct"/>
            <w:shd w:val="clear" w:color="auto" w:fill="auto"/>
            <w:noWrap/>
            <w:vAlign w:val="center"/>
          </w:tcPr>
          <w:p w14:paraId="374EE98D"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City</w:t>
            </w:r>
          </w:p>
        </w:tc>
        <w:tc>
          <w:tcPr>
            <w:tcW w:w="1274" w:type="pct"/>
            <w:shd w:val="clear" w:color="auto" w:fill="auto"/>
            <w:noWrap/>
            <w:vAlign w:val="center"/>
            <w:hideMark/>
          </w:tcPr>
          <w:p w14:paraId="6962944C"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ER Conts £</w:t>
            </w:r>
          </w:p>
        </w:tc>
        <w:tc>
          <w:tcPr>
            <w:tcW w:w="1163" w:type="pct"/>
            <w:shd w:val="clear" w:color="auto" w:fill="auto"/>
            <w:noWrap/>
            <w:vAlign w:val="center"/>
            <w:hideMark/>
          </w:tcPr>
          <w:p w14:paraId="05E00BCB"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Transaction Ref</w:t>
            </w:r>
          </w:p>
        </w:tc>
        <w:tc>
          <w:tcPr>
            <w:tcW w:w="1332" w:type="pct"/>
            <w:shd w:val="clear" w:color="auto" w:fill="auto"/>
            <w:noWrap/>
            <w:vAlign w:val="center"/>
          </w:tcPr>
          <w:p w14:paraId="7F311899"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Date of Transaction</w:t>
            </w:r>
          </w:p>
        </w:tc>
      </w:tr>
      <w:tr w:rsidR="00FB6806" w:rsidRPr="00071897" w14:paraId="1756D799" w14:textId="77777777" w:rsidTr="00071897">
        <w:trPr>
          <w:trHeight w:val="340"/>
        </w:trPr>
        <w:tc>
          <w:tcPr>
            <w:tcW w:w="1230" w:type="pct"/>
            <w:shd w:val="clear" w:color="auto" w:fill="auto"/>
            <w:noWrap/>
            <w:vAlign w:val="center"/>
          </w:tcPr>
          <w:p w14:paraId="519B56E7"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Postcode</w:t>
            </w:r>
          </w:p>
        </w:tc>
        <w:tc>
          <w:tcPr>
            <w:tcW w:w="1274" w:type="pct"/>
            <w:shd w:val="clear" w:color="auto" w:fill="auto"/>
            <w:noWrap/>
            <w:vAlign w:val="center"/>
          </w:tcPr>
          <w:p w14:paraId="4F61BB60"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ER Conts %</w:t>
            </w:r>
          </w:p>
        </w:tc>
        <w:tc>
          <w:tcPr>
            <w:tcW w:w="1163" w:type="pct"/>
            <w:shd w:val="clear" w:color="auto" w:fill="auto"/>
            <w:noWrap/>
            <w:vAlign w:val="center"/>
            <w:hideMark/>
          </w:tcPr>
          <w:p w14:paraId="735E3B72" w14:textId="77777777" w:rsidR="00FB6806" w:rsidRPr="00071897" w:rsidRDefault="00FB6806" w:rsidP="00192DCD">
            <w:pPr>
              <w:rPr>
                <w:rFonts w:ascii="Arial" w:hAnsi="Arial" w:cs="Arial"/>
                <w:color w:val="000000"/>
                <w:sz w:val="18"/>
                <w:szCs w:val="18"/>
                <w:lang w:eastAsia="en-GB"/>
              </w:rPr>
            </w:pPr>
            <w:r w:rsidRPr="00071897">
              <w:rPr>
                <w:rFonts w:ascii="Arial" w:hAnsi="Arial" w:cs="Arial"/>
                <w:color w:val="000000"/>
                <w:sz w:val="18"/>
                <w:szCs w:val="18"/>
                <w:lang w:eastAsia="en-GB"/>
              </w:rPr>
              <w:t>Account Balance</w:t>
            </w:r>
          </w:p>
        </w:tc>
        <w:tc>
          <w:tcPr>
            <w:tcW w:w="1332" w:type="pct"/>
            <w:shd w:val="clear" w:color="auto" w:fill="auto"/>
            <w:noWrap/>
            <w:vAlign w:val="center"/>
          </w:tcPr>
          <w:p w14:paraId="011B81FF"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ER Conts Amout</w:t>
            </w:r>
          </w:p>
        </w:tc>
      </w:tr>
      <w:tr w:rsidR="00FB6806" w:rsidRPr="00071897" w14:paraId="7D2ECC3A" w14:textId="77777777" w:rsidTr="00071897">
        <w:trPr>
          <w:trHeight w:val="340"/>
        </w:trPr>
        <w:tc>
          <w:tcPr>
            <w:tcW w:w="1230" w:type="pct"/>
            <w:shd w:val="clear" w:color="auto" w:fill="auto"/>
            <w:noWrap/>
            <w:vAlign w:val="center"/>
          </w:tcPr>
          <w:p w14:paraId="7999D8C1"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Joined Co Date</w:t>
            </w:r>
          </w:p>
        </w:tc>
        <w:tc>
          <w:tcPr>
            <w:tcW w:w="1274" w:type="pct"/>
            <w:shd w:val="clear" w:color="auto" w:fill="auto"/>
            <w:noWrap/>
            <w:vAlign w:val="center"/>
          </w:tcPr>
          <w:p w14:paraId="1E1D5718"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EE Conts £</w:t>
            </w:r>
          </w:p>
        </w:tc>
        <w:tc>
          <w:tcPr>
            <w:tcW w:w="1163" w:type="pct"/>
            <w:shd w:val="clear" w:color="auto" w:fill="auto"/>
            <w:noWrap/>
            <w:vAlign w:val="center"/>
            <w:hideMark/>
          </w:tcPr>
          <w:p w14:paraId="66A2F009" w14:textId="77777777" w:rsidR="00FB6806" w:rsidRPr="00071897" w:rsidRDefault="00FB6806" w:rsidP="00854486">
            <w:pPr>
              <w:rPr>
                <w:rFonts w:ascii="Arial" w:hAnsi="Arial" w:cs="Arial"/>
                <w:color w:val="000000"/>
                <w:sz w:val="18"/>
                <w:szCs w:val="18"/>
                <w:lang w:eastAsia="en-GB"/>
              </w:rPr>
            </w:pPr>
            <w:r w:rsidRPr="00071897">
              <w:rPr>
                <w:rFonts w:ascii="Arial" w:hAnsi="Arial" w:cs="Arial"/>
                <w:color w:val="000000"/>
                <w:sz w:val="18"/>
                <w:szCs w:val="18"/>
                <w:lang w:eastAsia="en-GB"/>
              </w:rPr>
              <w:t>Money Type</w:t>
            </w:r>
          </w:p>
        </w:tc>
        <w:tc>
          <w:tcPr>
            <w:tcW w:w="1332" w:type="pct"/>
            <w:shd w:val="clear" w:color="auto" w:fill="auto"/>
            <w:noWrap/>
            <w:vAlign w:val="center"/>
          </w:tcPr>
          <w:p w14:paraId="13DF6B94"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EE Conts Amount</w:t>
            </w:r>
          </w:p>
        </w:tc>
      </w:tr>
      <w:tr w:rsidR="00FB6806" w:rsidRPr="00071897" w14:paraId="4577E7D7" w14:textId="77777777" w:rsidTr="00071897">
        <w:trPr>
          <w:trHeight w:val="340"/>
        </w:trPr>
        <w:tc>
          <w:tcPr>
            <w:tcW w:w="1230" w:type="pct"/>
            <w:shd w:val="clear" w:color="auto" w:fill="auto"/>
            <w:noWrap/>
            <w:vAlign w:val="center"/>
          </w:tcPr>
          <w:p w14:paraId="075DC782"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Joined Scheme Date</w:t>
            </w:r>
          </w:p>
        </w:tc>
        <w:tc>
          <w:tcPr>
            <w:tcW w:w="1274" w:type="pct"/>
            <w:shd w:val="clear" w:color="auto" w:fill="auto"/>
            <w:noWrap/>
            <w:vAlign w:val="center"/>
          </w:tcPr>
          <w:p w14:paraId="33BB7236"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EE Conts %</w:t>
            </w:r>
          </w:p>
        </w:tc>
        <w:tc>
          <w:tcPr>
            <w:tcW w:w="1163" w:type="pct"/>
            <w:shd w:val="clear" w:color="auto" w:fill="auto"/>
            <w:noWrap/>
            <w:vAlign w:val="center"/>
          </w:tcPr>
          <w:p w14:paraId="39194CFF"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vAlign w:val="center"/>
          </w:tcPr>
          <w:p w14:paraId="1AABA223"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ER Special Conts Amount</w:t>
            </w:r>
          </w:p>
        </w:tc>
      </w:tr>
      <w:tr w:rsidR="00FB6806" w:rsidRPr="00071897" w14:paraId="3CEC6AD8" w14:textId="77777777" w:rsidTr="00071897">
        <w:trPr>
          <w:trHeight w:val="340"/>
        </w:trPr>
        <w:tc>
          <w:tcPr>
            <w:tcW w:w="1230" w:type="pct"/>
            <w:shd w:val="clear" w:color="auto" w:fill="auto"/>
            <w:noWrap/>
            <w:vAlign w:val="center"/>
          </w:tcPr>
          <w:p w14:paraId="2405F5C1"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Date Registered on TP</w:t>
            </w:r>
          </w:p>
        </w:tc>
        <w:tc>
          <w:tcPr>
            <w:tcW w:w="1274" w:type="pct"/>
            <w:shd w:val="clear" w:color="auto" w:fill="auto"/>
            <w:noWrap/>
            <w:vAlign w:val="center"/>
          </w:tcPr>
          <w:p w14:paraId="13B1AE01"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ER Special Conts £</w:t>
            </w:r>
          </w:p>
        </w:tc>
        <w:tc>
          <w:tcPr>
            <w:tcW w:w="1163" w:type="pct"/>
            <w:shd w:val="clear" w:color="auto" w:fill="auto"/>
            <w:noWrap/>
            <w:vAlign w:val="center"/>
          </w:tcPr>
          <w:p w14:paraId="226D1B61"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4EC028DC"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AVC Conts Amount</w:t>
            </w:r>
          </w:p>
        </w:tc>
      </w:tr>
      <w:tr w:rsidR="00FB6806" w:rsidRPr="00071897" w14:paraId="56B3D933" w14:textId="77777777" w:rsidTr="00071897">
        <w:trPr>
          <w:trHeight w:val="340"/>
        </w:trPr>
        <w:tc>
          <w:tcPr>
            <w:tcW w:w="1230" w:type="pct"/>
            <w:shd w:val="clear" w:color="auto" w:fill="auto"/>
            <w:noWrap/>
            <w:vAlign w:val="center"/>
          </w:tcPr>
          <w:p w14:paraId="54CBC206"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Pensionable Salary</w:t>
            </w:r>
          </w:p>
        </w:tc>
        <w:tc>
          <w:tcPr>
            <w:tcW w:w="1274" w:type="pct"/>
            <w:shd w:val="clear" w:color="auto" w:fill="auto"/>
            <w:noWrap/>
            <w:vAlign w:val="center"/>
          </w:tcPr>
          <w:p w14:paraId="27DF4D0D"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AVC Conts£</w:t>
            </w:r>
          </w:p>
        </w:tc>
        <w:tc>
          <w:tcPr>
            <w:tcW w:w="1163" w:type="pct"/>
            <w:shd w:val="clear" w:color="auto" w:fill="auto"/>
            <w:noWrap/>
            <w:vAlign w:val="center"/>
            <w:hideMark/>
          </w:tcPr>
          <w:p w14:paraId="3C9BC2A4"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3E86DC07"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Salary Sacrifice Amount</w:t>
            </w:r>
          </w:p>
        </w:tc>
      </w:tr>
      <w:tr w:rsidR="00FB6806" w:rsidRPr="00071897" w14:paraId="4D4B7A38" w14:textId="77777777" w:rsidTr="00071897">
        <w:trPr>
          <w:trHeight w:val="340"/>
        </w:trPr>
        <w:tc>
          <w:tcPr>
            <w:tcW w:w="1230" w:type="pct"/>
            <w:shd w:val="clear" w:color="auto" w:fill="auto"/>
            <w:noWrap/>
            <w:vAlign w:val="center"/>
          </w:tcPr>
          <w:p w14:paraId="4CA05F81"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TRA</w:t>
            </w:r>
          </w:p>
        </w:tc>
        <w:tc>
          <w:tcPr>
            <w:tcW w:w="1274" w:type="pct"/>
            <w:shd w:val="clear" w:color="auto" w:fill="auto"/>
            <w:noWrap/>
            <w:vAlign w:val="center"/>
          </w:tcPr>
          <w:p w14:paraId="3F7CB9DF"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AVC Conts %</w:t>
            </w:r>
          </w:p>
        </w:tc>
        <w:tc>
          <w:tcPr>
            <w:tcW w:w="1163" w:type="pct"/>
            <w:shd w:val="clear" w:color="auto" w:fill="auto"/>
            <w:noWrap/>
            <w:vAlign w:val="center"/>
            <w:hideMark/>
          </w:tcPr>
          <w:p w14:paraId="2EF369F8"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4B350D49"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Total Contribution Amount</w:t>
            </w:r>
          </w:p>
        </w:tc>
      </w:tr>
      <w:tr w:rsidR="00FB6806" w:rsidRPr="00071897" w14:paraId="04883E98" w14:textId="77777777" w:rsidTr="00071897">
        <w:trPr>
          <w:trHeight w:val="340"/>
        </w:trPr>
        <w:tc>
          <w:tcPr>
            <w:tcW w:w="1230" w:type="pct"/>
            <w:shd w:val="clear" w:color="auto" w:fill="auto"/>
            <w:noWrap/>
            <w:vAlign w:val="center"/>
          </w:tcPr>
          <w:p w14:paraId="639C81DF" w14:textId="24B7A08C"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 xml:space="preserve">Benefit </w:t>
            </w:r>
            <w:r w:rsidR="003B2D50">
              <w:rPr>
                <w:rFonts w:ascii="Arial" w:hAnsi="Arial" w:cs="Arial"/>
                <w:color w:val="000000"/>
                <w:sz w:val="18"/>
                <w:szCs w:val="18"/>
                <w:lang w:eastAsia="en-GB"/>
              </w:rPr>
              <w:t>User</w:t>
            </w:r>
            <w:r w:rsidRPr="00071897">
              <w:rPr>
                <w:rFonts w:ascii="Arial" w:hAnsi="Arial" w:cs="Arial"/>
                <w:color w:val="000000"/>
                <w:sz w:val="18"/>
                <w:szCs w:val="18"/>
                <w:lang w:eastAsia="en-GB"/>
              </w:rPr>
              <w:t xml:space="preserve"> Group</w:t>
            </w:r>
          </w:p>
        </w:tc>
        <w:tc>
          <w:tcPr>
            <w:tcW w:w="1274" w:type="pct"/>
            <w:shd w:val="clear" w:color="auto" w:fill="auto"/>
            <w:noWrap/>
            <w:vAlign w:val="center"/>
          </w:tcPr>
          <w:p w14:paraId="062F2573"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Sal Sac £</w:t>
            </w:r>
          </w:p>
        </w:tc>
        <w:tc>
          <w:tcPr>
            <w:tcW w:w="1163" w:type="pct"/>
            <w:shd w:val="clear" w:color="auto" w:fill="auto"/>
            <w:noWrap/>
            <w:vAlign w:val="center"/>
            <w:hideMark/>
          </w:tcPr>
          <w:p w14:paraId="59BC73A9"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2DADEDCB" w14:textId="77777777" w:rsidR="00FB6806" w:rsidRPr="00071897" w:rsidRDefault="00FB6806" w:rsidP="00071897">
            <w:pPr>
              <w:rPr>
                <w:rFonts w:ascii="Arial" w:hAnsi="Arial" w:cs="Arial"/>
                <w:color w:val="000000"/>
                <w:sz w:val="18"/>
                <w:szCs w:val="18"/>
                <w:lang w:eastAsia="en-GB"/>
              </w:rPr>
            </w:pPr>
          </w:p>
        </w:tc>
      </w:tr>
      <w:tr w:rsidR="00FB6806" w:rsidRPr="00071897" w14:paraId="2F00E8C1" w14:textId="77777777" w:rsidTr="00071897">
        <w:trPr>
          <w:trHeight w:val="340"/>
        </w:trPr>
        <w:tc>
          <w:tcPr>
            <w:tcW w:w="1230" w:type="pct"/>
            <w:shd w:val="clear" w:color="auto" w:fill="auto"/>
            <w:noWrap/>
            <w:vAlign w:val="center"/>
          </w:tcPr>
          <w:p w14:paraId="79D60962" w14:textId="3EC0C506"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 xml:space="preserve">Investment </w:t>
            </w:r>
            <w:r w:rsidR="003B2D50">
              <w:rPr>
                <w:rFonts w:ascii="Arial" w:hAnsi="Arial" w:cs="Arial"/>
                <w:color w:val="000000"/>
                <w:sz w:val="18"/>
                <w:szCs w:val="18"/>
                <w:lang w:eastAsia="en-GB"/>
              </w:rPr>
              <w:t>User</w:t>
            </w:r>
            <w:r w:rsidRPr="00071897">
              <w:rPr>
                <w:rFonts w:ascii="Arial" w:hAnsi="Arial" w:cs="Arial"/>
                <w:color w:val="000000"/>
                <w:sz w:val="18"/>
                <w:szCs w:val="18"/>
                <w:lang w:eastAsia="en-GB"/>
              </w:rPr>
              <w:t xml:space="preserve"> Group</w:t>
            </w:r>
          </w:p>
        </w:tc>
        <w:tc>
          <w:tcPr>
            <w:tcW w:w="1274" w:type="pct"/>
            <w:shd w:val="clear" w:color="auto" w:fill="auto"/>
            <w:noWrap/>
            <w:vAlign w:val="center"/>
          </w:tcPr>
          <w:p w14:paraId="2332EF56"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Sal Sac %</w:t>
            </w:r>
          </w:p>
        </w:tc>
        <w:tc>
          <w:tcPr>
            <w:tcW w:w="1163" w:type="pct"/>
            <w:shd w:val="clear" w:color="auto" w:fill="auto"/>
            <w:noWrap/>
            <w:vAlign w:val="center"/>
            <w:hideMark/>
          </w:tcPr>
          <w:p w14:paraId="74147E18"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51366657" w14:textId="77777777" w:rsidR="00FB6806" w:rsidRPr="00071897" w:rsidRDefault="00FB6806" w:rsidP="00071897">
            <w:pPr>
              <w:rPr>
                <w:rFonts w:ascii="Arial" w:hAnsi="Arial" w:cs="Arial"/>
                <w:color w:val="000000"/>
                <w:sz w:val="18"/>
                <w:szCs w:val="18"/>
                <w:lang w:eastAsia="en-GB"/>
              </w:rPr>
            </w:pPr>
          </w:p>
        </w:tc>
      </w:tr>
      <w:tr w:rsidR="00FB6806" w:rsidRPr="00071897" w14:paraId="51B0E265" w14:textId="77777777" w:rsidTr="00071897">
        <w:trPr>
          <w:trHeight w:val="340"/>
        </w:trPr>
        <w:tc>
          <w:tcPr>
            <w:tcW w:w="1230" w:type="pct"/>
            <w:shd w:val="clear" w:color="auto" w:fill="auto"/>
            <w:noWrap/>
            <w:vAlign w:val="center"/>
          </w:tcPr>
          <w:p w14:paraId="50EE0316"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Billing Group</w:t>
            </w:r>
          </w:p>
        </w:tc>
        <w:tc>
          <w:tcPr>
            <w:tcW w:w="1274" w:type="pct"/>
            <w:shd w:val="clear" w:color="auto" w:fill="auto"/>
            <w:noWrap/>
            <w:vAlign w:val="center"/>
          </w:tcPr>
          <w:p w14:paraId="55F94E10"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Total Contributions £</w:t>
            </w:r>
          </w:p>
        </w:tc>
        <w:tc>
          <w:tcPr>
            <w:tcW w:w="1163" w:type="pct"/>
            <w:shd w:val="clear" w:color="auto" w:fill="auto"/>
            <w:noWrap/>
            <w:vAlign w:val="center"/>
            <w:hideMark/>
          </w:tcPr>
          <w:p w14:paraId="5834AB4E"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779CB3F6" w14:textId="77777777" w:rsidR="00FB6806" w:rsidRPr="00071897" w:rsidRDefault="00FB6806" w:rsidP="00071897">
            <w:pPr>
              <w:rPr>
                <w:rFonts w:ascii="Arial" w:hAnsi="Arial" w:cs="Arial"/>
                <w:color w:val="000000"/>
                <w:sz w:val="18"/>
                <w:szCs w:val="18"/>
                <w:lang w:eastAsia="en-GB"/>
              </w:rPr>
            </w:pPr>
          </w:p>
        </w:tc>
      </w:tr>
      <w:tr w:rsidR="00FB6806" w:rsidRPr="00071897" w14:paraId="2CE5C27E" w14:textId="77777777" w:rsidTr="00071897">
        <w:trPr>
          <w:trHeight w:val="340"/>
        </w:trPr>
        <w:tc>
          <w:tcPr>
            <w:tcW w:w="1230" w:type="pct"/>
            <w:shd w:val="clear" w:color="auto" w:fill="auto"/>
            <w:noWrap/>
            <w:vAlign w:val="center"/>
          </w:tcPr>
          <w:p w14:paraId="09EA2A9D"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Investment Style</w:t>
            </w:r>
          </w:p>
        </w:tc>
        <w:tc>
          <w:tcPr>
            <w:tcW w:w="1274" w:type="pct"/>
            <w:shd w:val="clear" w:color="auto" w:fill="auto"/>
            <w:noWrap/>
            <w:vAlign w:val="center"/>
          </w:tcPr>
          <w:p w14:paraId="77718E6A"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Total Contributions %</w:t>
            </w:r>
          </w:p>
        </w:tc>
        <w:tc>
          <w:tcPr>
            <w:tcW w:w="1163" w:type="pct"/>
            <w:shd w:val="clear" w:color="auto" w:fill="auto"/>
            <w:noWrap/>
            <w:vAlign w:val="center"/>
            <w:hideMark/>
          </w:tcPr>
          <w:p w14:paraId="5A71805A"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4F55E2AC" w14:textId="77777777" w:rsidR="00FB6806" w:rsidRPr="00071897" w:rsidRDefault="00FB6806" w:rsidP="00071897">
            <w:pPr>
              <w:rPr>
                <w:rFonts w:ascii="Arial" w:hAnsi="Arial" w:cs="Arial"/>
                <w:color w:val="000000"/>
                <w:sz w:val="18"/>
                <w:szCs w:val="18"/>
                <w:lang w:eastAsia="en-GB"/>
              </w:rPr>
            </w:pPr>
          </w:p>
        </w:tc>
      </w:tr>
      <w:tr w:rsidR="00FB6806" w:rsidRPr="00071897" w14:paraId="2DD2E4A6" w14:textId="77777777" w:rsidTr="00071897">
        <w:trPr>
          <w:trHeight w:val="340"/>
        </w:trPr>
        <w:tc>
          <w:tcPr>
            <w:tcW w:w="1230" w:type="pct"/>
            <w:shd w:val="clear" w:color="auto" w:fill="auto"/>
            <w:noWrap/>
            <w:vAlign w:val="center"/>
          </w:tcPr>
          <w:p w14:paraId="056325BB"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Lifepath Fund</w:t>
            </w:r>
          </w:p>
        </w:tc>
        <w:tc>
          <w:tcPr>
            <w:tcW w:w="1274" w:type="pct"/>
            <w:shd w:val="clear" w:color="auto" w:fill="auto"/>
            <w:noWrap/>
            <w:vAlign w:val="center"/>
          </w:tcPr>
          <w:p w14:paraId="47AB3520" w14:textId="77777777" w:rsidR="00FB6806" w:rsidRPr="00071897" w:rsidRDefault="00FB6806" w:rsidP="00071897">
            <w:pPr>
              <w:rPr>
                <w:rFonts w:ascii="Arial" w:hAnsi="Arial" w:cs="Arial"/>
                <w:color w:val="000000"/>
                <w:sz w:val="18"/>
                <w:szCs w:val="18"/>
                <w:lang w:eastAsia="en-GB"/>
              </w:rPr>
            </w:pPr>
          </w:p>
        </w:tc>
        <w:tc>
          <w:tcPr>
            <w:tcW w:w="1163" w:type="pct"/>
            <w:shd w:val="clear" w:color="auto" w:fill="auto"/>
            <w:noWrap/>
            <w:vAlign w:val="center"/>
            <w:hideMark/>
          </w:tcPr>
          <w:p w14:paraId="0E21DD53"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443484AE" w14:textId="77777777" w:rsidR="00FB6806" w:rsidRPr="00071897" w:rsidRDefault="00FB6806" w:rsidP="00071897">
            <w:pPr>
              <w:rPr>
                <w:rFonts w:ascii="Arial" w:hAnsi="Arial" w:cs="Arial"/>
                <w:color w:val="000000"/>
                <w:sz w:val="18"/>
                <w:szCs w:val="18"/>
                <w:lang w:eastAsia="en-GB"/>
              </w:rPr>
            </w:pPr>
          </w:p>
        </w:tc>
      </w:tr>
      <w:tr w:rsidR="00FB6806" w:rsidRPr="00071897" w14:paraId="7DDE658C" w14:textId="77777777" w:rsidTr="00071897">
        <w:trPr>
          <w:trHeight w:val="340"/>
        </w:trPr>
        <w:tc>
          <w:tcPr>
            <w:tcW w:w="1230" w:type="pct"/>
            <w:shd w:val="clear" w:color="auto" w:fill="auto"/>
            <w:noWrap/>
            <w:vAlign w:val="center"/>
          </w:tcPr>
          <w:p w14:paraId="0E9A7B31"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Left Scheme Date</w:t>
            </w:r>
          </w:p>
        </w:tc>
        <w:tc>
          <w:tcPr>
            <w:tcW w:w="1274" w:type="pct"/>
            <w:shd w:val="clear" w:color="auto" w:fill="auto"/>
            <w:noWrap/>
            <w:vAlign w:val="center"/>
            <w:hideMark/>
          </w:tcPr>
          <w:p w14:paraId="5774B3D5" w14:textId="77777777" w:rsidR="00FB6806" w:rsidRPr="00071897" w:rsidRDefault="00FB6806" w:rsidP="00854486">
            <w:pPr>
              <w:rPr>
                <w:rFonts w:ascii="Arial" w:hAnsi="Arial" w:cs="Arial"/>
                <w:color w:val="000000"/>
                <w:sz w:val="18"/>
                <w:szCs w:val="18"/>
                <w:lang w:eastAsia="en-GB"/>
              </w:rPr>
            </w:pPr>
          </w:p>
        </w:tc>
        <w:tc>
          <w:tcPr>
            <w:tcW w:w="1163" w:type="pct"/>
            <w:shd w:val="clear" w:color="auto" w:fill="auto"/>
            <w:noWrap/>
            <w:vAlign w:val="center"/>
            <w:hideMark/>
          </w:tcPr>
          <w:p w14:paraId="3323D297"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hideMark/>
          </w:tcPr>
          <w:p w14:paraId="0052A707" w14:textId="77777777" w:rsidR="00FB6806" w:rsidRPr="00071897" w:rsidRDefault="00FB6806" w:rsidP="00854486">
            <w:pPr>
              <w:rPr>
                <w:rFonts w:ascii="Arial" w:hAnsi="Arial" w:cs="Arial"/>
                <w:color w:val="000000"/>
                <w:sz w:val="18"/>
                <w:szCs w:val="18"/>
                <w:lang w:eastAsia="en-GB"/>
              </w:rPr>
            </w:pPr>
          </w:p>
        </w:tc>
      </w:tr>
      <w:tr w:rsidR="00FB6806" w:rsidRPr="00071897" w14:paraId="14A2179A" w14:textId="77777777" w:rsidTr="00071897">
        <w:trPr>
          <w:trHeight w:val="340"/>
        </w:trPr>
        <w:tc>
          <w:tcPr>
            <w:tcW w:w="1230" w:type="pct"/>
            <w:shd w:val="clear" w:color="auto" w:fill="auto"/>
            <w:noWrap/>
            <w:vAlign w:val="center"/>
          </w:tcPr>
          <w:p w14:paraId="57EA99EE" w14:textId="77777777" w:rsidR="00FB6806" w:rsidRPr="00071897" w:rsidRDefault="00FB6806" w:rsidP="00071897">
            <w:pPr>
              <w:rPr>
                <w:rFonts w:ascii="Arial" w:hAnsi="Arial" w:cs="Arial"/>
                <w:color w:val="000000"/>
                <w:sz w:val="18"/>
                <w:szCs w:val="18"/>
                <w:lang w:eastAsia="en-GB"/>
              </w:rPr>
            </w:pPr>
            <w:r w:rsidRPr="00071897">
              <w:rPr>
                <w:rFonts w:ascii="Arial" w:hAnsi="Arial" w:cs="Arial"/>
                <w:color w:val="000000"/>
                <w:sz w:val="18"/>
                <w:szCs w:val="18"/>
                <w:lang w:eastAsia="en-GB"/>
              </w:rPr>
              <w:t>Account Balance</w:t>
            </w:r>
          </w:p>
        </w:tc>
        <w:tc>
          <w:tcPr>
            <w:tcW w:w="1274" w:type="pct"/>
            <w:shd w:val="clear" w:color="auto" w:fill="auto"/>
            <w:noWrap/>
            <w:vAlign w:val="center"/>
            <w:hideMark/>
          </w:tcPr>
          <w:p w14:paraId="5E20213E" w14:textId="77777777" w:rsidR="00FB6806" w:rsidRPr="00071897" w:rsidRDefault="00FB6806" w:rsidP="00854486">
            <w:pPr>
              <w:rPr>
                <w:rFonts w:ascii="Arial" w:hAnsi="Arial" w:cs="Arial"/>
                <w:color w:val="000000"/>
                <w:sz w:val="18"/>
                <w:szCs w:val="18"/>
                <w:lang w:eastAsia="en-GB"/>
              </w:rPr>
            </w:pPr>
          </w:p>
        </w:tc>
        <w:tc>
          <w:tcPr>
            <w:tcW w:w="1163" w:type="pct"/>
            <w:shd w:val="clear" w:color="auto" w:fill="auto"/>
            <w:noWrap/>
            <w:vAlign w:val="center"/>
            <w:hideMark/>
          </w:tcPr>
          <w:p w14:paraId="11A822F0"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hideMark/>
          </w:tcPr>
          <w:p w14:paraId="7A511BBD" w14:textId="77777777" w:rsidR="00FB6806" w:rsidRPr="00071897" w:rsidRDefault="00FB6806" w:rsidP="00854486">
            <w:pPr>
              <w:rPr>
                <w:rFonts w:ascii="Arial" w:hAnsi="Arial" w:cs="Arial"/>
                <w:color w:val="000000"/>
                <w:sz w:val="18"/>
                <w:szCs w:val="18"/>
                <w:lang w:eastAsia="en-GB"/>
              </w:rPr>
            </w:pPr>
          </w:p>
        </w:tc>
      </w:tr>
      <w:tr w:rsidR="00FB6806" w:rsidRPr="00071897" w14:paraId="78117B28" w14:textId="77777777" w:rsidTr="00071897">
        <w:trPr>
          <w:trHeight w:val="340"/>
        </w:trPr>
        <w:tc>
          <w:tcPr>
            <w:tcW w:w="1230" w:type="pct"/>
            <w:shd w:val="clear" w:color="auto" w:fill="auto"/>
            <w:noWrap/>
            <w:vAlign w:val="center"/>
          </w:tcPr>
          <w:p w14:paraId="29701ED4" w14:textId="77777777" w:rsidR="00FB6806" w:rsidRPr="00071897" w:rsidRDefault="00FB6806" w:rsidP="00854486">
            <w:pPr>
              <w:rPr>
                <w:rFonts w:ascii="Arial" w:hAnsi="Arial" w:cs="Arial"/>
                <w:color w:val="000000"/>
                <w:sz w:val="18"/>
                <w:szCs w:val="18"/>
                <w:lang w:eastAsia="en-GB"/>
              </w:rPr>
            </w:pPr>
          </w:p>
        </w:tc>
        <w:tc>
          <w:tcPr>
            <w:tcW w:w="1274" w:type="pct"/>
            <w:shd w:val="clear" w:color="auto" w:fill="auto"/>
            <w:noWrap/>
            <w:vAlign w:val="center"/>
          </w:tcPr>
          <w:p w14:paraId="4D5B611D" w14:textId="77777777" w:rsidR="00FB6806" w:rsidRPr="00071897" w:rsidRDefault="00FB6806" w:rsidP="00854486">
            <w:pPr>
              <w:rPr>
                <w:rFonts w:ascii="Arial" w:hAnsi="Arial" w:cs="Arial"/>
                <w:color w:val="000000"/>
                <w:sz w:val="18"/>
                <w:szCs w:val="18"/>
                <w:lang w:eastAsia="en-GB"/>
              </w:rPr>
            </w:pPr>
          </w:p>
        </w:tc>
        <w:tc>
          <w:tcPr>
            <w:tcW w:w="1163" w:type="pct"/>
            <w:shd w:val="clear" w:color="auto" w:fill="auto"/>
            <w:noWrap/>
            <w:vAlign w:val="center"/>
          </w:tcPr>
          <w:p w14:paraId="45A974EB" w14:textId="77777777" w:rsidR="00FB6806" w:rsidRPr="00071897" w:rsidRDefault="00FB6806" w:rsidP="00854486">
            <w:pPr>
              <w:rPr>
                <w:rFonts w:ascii="Arial" w:hAnsi="Arial" w:cs="Arial"/>
                <w:color w:val="000000"/>
                <w:sz w:val="18"/>
                <w:szCs w:val="18"/>
                <w:lang w:eastAsia="en-GB"/>
              </w:rPr>
            </w:pPr>
          </w:p>
        </w:tc>
        <w:tc>
          <w:tcPr>
            <w:tcW w:w="1332" w:type="pct"/>
            <w:shd w:val="clear" w:color="auto" w:fill="auto"/>
            <w:noWrap/>
            <w:vAlign w:val="center"/>
          </w:tcPr>
          <w:p w14:paraId="10F73DFB" w14:textId="77777777" w:rsidR="00FB6806" w:rsidRPr="00071897" w:rsidRDefault="00FB6806" w:rsidP="00854486">
            <w:pPr>
              <w:rPr>
                <w:rFonts w:ascii="Arial" w:hAnsi="Arial" w:cs="Arial"/>
                <w:color w:val="000000"/>
                <w:sz w:val="18"/>
                <w:szCs w:val="18"/>
                <w:lang w:eastAsia="en-GB"/>
              </w:rPr>
            </w:pPr>
          </w:p>
        </w:tc>
      </w:tr>
    </w:tbl>
    <w:p w14:paraId="51AE977B" w14:textId="77777777" w:rsidR="004F5C24" w:rsidRDefault="004F5C24" w:rsidP="00AF6F0D">
      <w:pPr>
        <w:sectPr w:rsidR="004F5C24" w:rsidSect="00854486">
          <w:pgSz w:w="12240" w:h="15840" w:code="1"/>
          <w:pgMar w:top="1616" w:right="1797" w:bottom="851" w:left="1797" w:header="567" w:footer="720" w:gutter="0"/>
          <w:cols w:space="720"/>
          <w:docGrid w:linePitch="360"/>
        </w:sectPr>
      </w:pPr>
    </w:p>
    <w:p w14:paraId="31F61D88" w14:textId="77777777" w:rsidR="004F5C24" w:rsidRDefault="004F5C24" w:rsidP="00AF6F0D">
      <w:pPr>
        <w:pStyle w:val="Heading3"/>
        <w:ind w:left="0" w:firstLine="0"/>
      </w:pPr>
      <w:bookmarkStart w:id="491" w:name="_Toc422842054"/>
      <w:r>
        <w:t>PMUC02</w:t>
      </w:r>
      <w:r w:rsidR="00511BC7">
        <w:t>8</w:t>
      </w:r>
      <w:r>
        <w:t xml:space="preserve"> – Save Report</w:t>
      </w:r>
      <w:bookmarkEnd w:id="491"/>
    </w:p>
    <w:p w14:paraId="49D7A7B3" w14:textId="77777777" w:rsidR="004F5C24" w:rsidRDefault="004F5C2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4F5C24" w:rsidRPr="005D68D4" w14:paraId="4FDB53F9" w14:textId="77777777" w:rsidTr="00C04061">
        <w:tc>
          <w:tcPr>
            <w:tcW w:w="9322" w:type="dxa"/>
            <w:gridSpan w:val="2"/>
            <w:shd w:val="pct20" w:color="auto" w:fill="auto"/>
          </w:tcPr>
          <w:p w14:paraId="714947D4" w14:textId="77777777" w:rsidR="004F5C24" w:rsidRPr="005D68D4" w:rsidRDefault="00511BC7"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PMUC028</w:t>
            </w:r>
          </w:p>
          <w:p w14:paraId="23558D00" w14:textId="77777777" w:rsidR="004F5C24" w:rsidRPr="005D68D4" w:rsidRDefault="004F5C24" w:rsidP="00AF6F0D">
            <w:pPr>
              <w:rPr>
                <w:rFonts w:ascii="Arial" w:hAnsi="Arial" w:cs="Arial"/>
                <w:b/>
                <w:bCs/>
                <w:sz w:val="18"/>
                <w:szCs w:val="18"/>
              </w:rPr>
            </w:pPr>
          </w:p>
          <w:p w14:paraId="240EEB94"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Save Report</w:t>
            </w:r>
          </w:p>
          <w:p w14:paraId="6B70578B" w14:textId="77777777" w:rsidR="004F5C24" w:rsidRPr="005D68D4" w:rsidRDefault="004F5C24" w:rsidP="00AF6F0D">
            <w:pPr>
              <w:rPr>
                <w:rFonts w:ascii="Arial" w:hAnsi="Arial" w:cs="Arial"/>
                <w:b/>
                <w:sz w:val="18"/>
                <w:szCs w:val="18"/>
              </w:rPr>
            </w:pPr>
          </w:p>
        </w:tc>
      </w:tr>
      <w:tr w:rsidR="004F5C24" w:rsidRPr="005D68D4" w14:paraId="23208E96" w14:textId="77777777" w:rsidTr="00C04061">
        <w:tc>
          <w:tcPr>
            <w:tcW w:w="2093" w:type="dxa"/>
            <w:shd w:val="pct20" w:color="auto" w:fill="auto"/>
          </w:tcPr>
          <w:p w14:paraId="2C3167A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Summary</w:t>
            </w:r>
          </w:p>
          <w:p w14:paraId="7E613BBD" w14:textId="77777777" w:rsidR="004F5C24" w:rsidRPr="005D68D4" w:rsidRDefault="004F5C24" w:rsidP="00AF6F0D">
            <w:pPr>
              <w:rPr>
                <w:rFonts w:ascii="Arial" w:hAnsi="Arial" w:cs="Arial"/>
                <w:b/>
                <w:bCs/>
                <w:sz w:val="18"/>
                <w:szCs w:val="18"/>
              </w:rPr>
            </w:pPr>
          </w:p>
        </w:tc>
        <w:tc>
          <w:tcPr>
            <w:tcW w:w="7229" w:type="dxa"/>
            <w:shd w:val="clear" w:color="auto" w:fill="auto"/>
          </w:tcPr>
          <w:p w14:paraId="733DC0F6" w14:textId="77777777" w:rsidR="004F5C24" w:rsidRPr="009E3CE8" w:rsidRDefault="004F5C24" w:rsidP="00AF6F0D">
            <w:pPr>
              <w:rPr>
                <w:rFonts w:ascii="Arial" w:hAnsi="Arial" w:cs="Arial"/>
                <w:sz w:val="18"/>
                <w:szCs w:val="18"/>
              </w:rPr>
            </w:pPr>
            <w:r>
              <w:rPr>
                <w:rFonts w:ascii="Arial" w:hAnsi="Arial" w:cs="Arial"/>
                <w:sz w:val="18"/>
                <w:szCs w:val="18"/>
              </w:rPr>
              <w:t>Function that allows the user to save their newly created or amended report</w:t>
            </w:r>
          </w:p>
        </w:tc>
      </w:tr>
      <w:tr w:rsidR="004F5C24" w:rsidRPr="005D68D4" w14:paraId="6E3EBF4B" w14:textId="77777777" w:rsidTr="00C04061">
        <w:tc>
          <w:tcPr>
            <w:tcW w:w="2093" w:type="dxa"/>
            <w:shd w:val="pct20" w:color="auto" w:fill="auto"/>
          </w:tcPr>
          <w:p w14:paraId="330AD5A7"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Actor</w:t>
            </w:r>
          </w:p>
          <w:p w14:paraId="41B3343F"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12E820CB" w14:textId="56F472AD" w:rsidR="004F5C24" w:rsidRPr="005D68D4" w:rsidRDefault="00DB2F0C" w:rsidP="00AF6F0D">
            <w:pPr>
              <w:rPr>
                <w:rFonts w:ascii="Arial" w:hAnsi="Arial" w:cs="Arial"/>
                <w:sz w:val="18"/>
                <w:szCs w:val="18"/>
              </w:rPr>
            </w:pPr>
            <w:r>
              <w:rPr>
                <w:rFonts w:ascii="Arial" w:hAnsi="Arial" w:cs="Arial"/>
                <w:sz w:val="18"/>
                <w:szCs w:val="18"/>
              </w:rPr>
              <w:t>PlanManager</w:t>
            </w:r>
            <w:r w:rsidR="004F5C24" w:rsidRPr="007702FC">
              <w:rPr>
                <w:rFonts w:ascii="Arial" w:hAnsi="Arial" w:cs="Arial"/>
                <w:sz w:val="18"/>
                <w:szCs w:val="18"/>
              </w:rPr>
              <w:t xml:space="preserve"> User</w:t>
            </w:r>
          </w:p>
        </w:tc>
      </w:tr>
      <w:tr w:rsidR="004F5C24" w:rsidRPr="005D68D4" w14:paraId="31087C71" w14:textId="77777777" w:rsidTr="00C04061">
        <w:tc>
          <w:tcPr>
            <w:tcW w:w="2093" w:type="dxa"/>
            <w:shd w:val="pct20" w:color="auto" w:fill="auto"/>
          </w:tcPr>
          <w:p w14:paraId="783D9F3F"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Trigger</w:t>
            </w:r>
          </w:p>
          <w:p w14:paraId="6F132F97" w14:textId="77777777" w:rsidR="004F5C24" w:rsidRPr="005D68D4" w:rsidRDefault="004F5C24" w:rsidP="00AF6F0D">
            <w:pPr>
              <w:rPr>
                <w:rFonts w:ascii="Arial" w:hAnsi="Arial" w:cs="Arial"/>
                <w:b/>
                <w:bCs/>
                <w:sz w:val="18"/>
                <w:szCs w:val="18"/>
              </w:rPr>
            </w:pPr>
          </w:p>
        </w:tc>
        <w:tc>
          <w:tcPr>
            <w:tcW w:w="7229" w:type="dxa"/>
            <w:shd w:val="clear" w:color="auto" w:fill="auto"/>
          </w:tcPr>
          <w:p w14:paraId="4E15AFDC" w14:textId="77777777" w:rsidR="004F5C24" w:rsidRPr="005D68D4" w:rsidRDefault="004F5C24" w:rsidP="00AF6F0D">
            <w:pPr>
              <w:rPr>
                <w:rFonts w:ascii="Arial" w:hAnsi="Arial" w:cs="Arial"/>
                <w:sz w:val="18"/>
                <w:szCs w:val="18"/>
              </w:rPr>
            </w:pPr>
            <w:r>
              <w:rPr>
                <w:rFonts w:ascii="Arial" w:hAnsi="Arial" w:cs="Arial"/>
                <w:sz w:val="18"/>
                <w:szCs w:val="18"/>
              </w:rPr>
              <w:t>PMUC02</w:t>
            </w:r>
            <w:r w:rsidR="00511BC7">
              <w:rPr>
                <w:rFonts w:ascii="Arial" w:hAnsi="Arial" w:cs="Arial"/>
                <w:sz w:val="18"/>
                <w:szCs w:val="18"/>
              </w:rPr>
              <w:t>4</w:t>
            </w:r>
            <w:r>
              <w:rPr>
                <w:rFonts w:ascii="Arial" w:hAnsi="Arial" w:cs="Arial"/>
                <w:sz w:val="18"/>
                <w:szCs w:val="18"/>
              </w:rPr>
              <w:t xml:space="preserve"> – Manage Reports</w:t>
            </w:r>
          </w:p>
        </w:tc>
      </w:tr>
      <w:tr w:rsidR="004F5C24" w:rsidRPr="005D68D4" w14:paraId="7922DF7F" w14:textId="77777777" w:rsidTr="00C04061">
        <w:tc>
          <w:tcPr>
            <w:tcW w:w="2093" w:type="dxa"/>
            <w:shd w:val="pct20" w:color="auto" w:fill="auto"/>
          </w:tcPr>
          <w:p w14:paraId="2D9AB5A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Pre- conditions</w:t>
            </w:r>
          </w:p>
          <w:p w14:paraId="2337566E" w14:textId="77777777" w:rsidR="004F5C24" w:rsidRPr="005D68D4" w:rsidRDefault="004F5C24" w:rsidP="00AF6F0D">
            <w:pPr>
              <w:rPr>
                <w:rFonts w:ascii="Arial" w:hAnsi="Arial" w:cs="Arial"/>
                <w:bCs/>
                <w:color w:val="FF0000"/>
                <w:sz w:val="18"/>
                <w:szCs w:val="18"/>
              </w:rPr>
            </w:pPr>
          </w:p>
        </w:tc>
        <w:tc>
          <w:tcPr>
            <w:tcW w:w="7229" w:type="dxa"/>
            <w:shd w:val="clear" w:color="auto" w:fill="auto"/>
          </w:tcPr>
          <w:p w14:paraId="1CFB8B7C" w14:textId="77777777" w:rsidR="004F5C24" w:rsidRPr="003F6545" w:rsidRDefault="004F5C24" w:rsidP="00AF6F0D">
            <w:pPr>
              <w:rPr>
                <w:rFonts w:ascii="Arial" w:hAnsi="Arial" w:cs="Arial"/>
                <w:sz w:val="18"/>
                <w:szCs w:val="18"/>
              </w:rPr>
            </w:pPr>
            <w:r w:rsidRPr="003F6545">
              <w:rPr>
                <w:rFonts w:ascii="Arial" w:hAnsi="Arial" w:cs="Arial"/>
                <w:sz w:val="18"/>
                <w:szCs w:val="18"/>
              </w:rPr>
              <w:t xml:space="preserve">User logged </w:t>
            </w:r>
            <w:r>
              <w:rPr>
                <w:rFonts w:ascii="Arial" w:hAnsi="Arial" w:cs="Arial"/>
                <w:sz w:val="18"/>
                <w:szCs w:val="18"/>
              </w:rPr>
              <w:t>in, and selected Manage Reports from the My Reports screen</w:t>
            </w:r>
          </w:p>
        </w:tc>
      </w:tr>
      <w:tr w:rsidR="004F5C24" w:rsidRPr="005D68D4" w14:paraId="6D5A271B" w14:textId="77777777" w:rsidTr="00C04061">
        <w:tc>
          <w:tcPr>
            <w:tcW w:w="2093" w:type="dxa"/>
            <w:shd w:val="pct20" w:color="auto" w:fill="auto"/>
          </w:tcPr>
          <w:p w14:paraId="49E507F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Post –conditions</w:t>
            </w:r>
          </w:p>
          <w:p w14:paraId="726F803E" w14:textId="77777777" w:rsidR="004F5C24" w:rsidRPr="005D68D4" w:rsidRDefault="004F5C24" w:rsidP="00AF6F0D">
            <w:pPr>
              <w:rPr>
                <w:rFonts w:ascii="Arial" w:hAnsi="Arial" w:cs="Arial"/>
                <w:b/>
                <w:bCs/>
                <w:sz w:val="18"/>
                <w:szCs w:val="18"/>
              </w:rPr>
            </w:pPr>
          </w:p>
        </w:tc>
        <w:tc>
          <w:tcPr>
            <w:tcW w:w="7229" w:type="dxa"/>
            <w:shd w:val="clear" w:color="auto" w:fill="auto"/>
          </w:tcPr>
          <w:p w14:paraId="3A97D1D8" w14:textId="77777777" w:rsidR="004F5C24" w:rsidRPr="005D68D4" w:rsidRDefault="004F5C24" w:rsidP="00AF6F0D">
            <w:pPr>
              <w:rPr>
                <w:rFonts w:ascii="Arial" w:hAnsi="Arial" w:cs="Arial"/>
                <w:sz w:val="18"/>
                <w:szCs w:val="18"/>
              </w:rPr>
            </w:pPr>
            <w:r>
              <w:rPr>
                <w:rFonts w:ascii="Arial" w:hAnsi="Arial" w:cs="Arial"/>
                <w:sz w:val="18"/>
                <w:szCs w:val="18"/>
              </w:rPr>
              <w:t>The user has saved the report and it is available for selection via the Request Reports screen</w:t>
            </w:r>
          </w:p>
        </w:tc>
      </w:tr>
      <w:tr w:rsidR="004F5C24" w:rsidRPr="005D68D4" w14:paraId="295FF2C1" w14:textId="77777777" w:rsidTr="00C04061">
        <w:tc>
          <w:tcPr>
            <w:tcW w:w="2093" w:type="dxa"/>
            <w:shd w:val="pct20" w:color="auto" w:fill="auto"/>
          </w:tcPr>
          <w:p w14:paraId="369B164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76B2186D" w14:textId="77777777" w:rsidR="004F5C24" w:rsidRPr="005D68D4" w:rsidRDefault="004F5C24" w:rsidP="00AF6F0D">
            <w:pPr>
              <w:rPr>
                <w:rFonts w:ascii="Arial" w:hAnsi="Arial" w:cs="Arial"/>
                <w:sz w:val="18"/>
                <w:szCs w:val="18"/>
              </w:rPr>
            </w:pPr>
            <w:r>
              <w:rPr>
                <w:rFonts w:ascii="Arial" w:hAnsi="Arial" w:cs="Arial"/>
                <w:sz w:val="18"/>
                <w:szCs w:val="18"/>
              </w:rPr>
              <w:t>Adhoc</w:t>
            </w:r>
          </w:p>
        </w:tc>
      </w:tr>
      <w:tr w:rsidR="004F5C24" w:rsidRPr="005D68D4" w14:paraId="202132C8" w14:textId="77777777" w:rsidTr="00C04061">
        <w:tc>
          <w:tcPr>
            <w:tcW w:w="2093" w:type="dxa"/>
            <w:shd w:val="pct20" w:color="auto" w:fill="auto"/>
          </w:tcPr>
          <w:p w14:paraId="60F091FB"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Basic Course of Action</w:t>
            </w:r>
          </w:p>
          <w:p w14:paraId="081D290C" w14:textId="77777777" w:rsidR="004F5C24" w:rsidRPr="005D68D4" w:rsidRDefault="004F5C24" w:rsidP="00AF6F0D">
            <w:pPr>
              <w:rPr>
                <w:rFonts w:ascii="Arial" w:hAnsi="Arial" w:cs="Arial"/>
                <w:b/>
                <w:bCs/>
                <w:sz w:val="18"/>
                <w:szCs w:val="18"/>
              </w:rPr>
            </w:pPr>
          </w:p>
          <w:p w14:paraId="61BC632F" w14:textId="77777777" w:rsidR="004F5C24" w:rsidRPr="005D68D4" w:rsidRDefault="004F5C24" w:rsidP="00AF6F0D">
            <w:pPr>
              <w:rPr>
                <w:rFonts w:ascii="Arial" w:hAnsi="Arial" w:cs="Arial"/>
                <w:b/>
                <w:bCs/>
                <w:sz w:val="18"/>
                <w:szCs w:val="18"/>
              </w:rPr>
            </w:pPr>
          </w:p>
        </w:tc>
        <w:tc>
          <w:tcPr>
            <w:tcW w:w="7229" w:type="dxa"/>
            <w:shd w:val="clear" w:color="auto" w:fill="auto"/>
          </w:tcPr>
          <w:p w14:paraId="1335FA43" w14:textId="7AE02F2F" w:rsidR="004F5C24" w:rsidRDefault="004F5C24" w:rsidP="004E06BD">
            <w:pPr>
              <w:numPr>
                <w:ilvl w:val="0"/>
                <w:numId w:val="66"/>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18CE9D4E" w14:textId="77777777" w:rsidR="004F5C24" w:rsidRDefault="004F5C24" w:rsidP="004E06BD">
            <w:pPr>
              <w:numPr>
                <w:ilvl w:val="0"/>
                <w:numId w:val="66"/>
              </w:numPr>
              <w:rPr>
                <w:rFonts w:ascii="Arial" w:hAnsi="Arial" w:cs="Arial"/>
                <w:sz w:val="18"/>
                <w:szCs w:val="18"/>
              </w:rPr>
            </w:pPr>
            <w:r>
              <w:rPr>
                <w:rFonts w:ascii="Arial" w:hAnsi="Arial" w:cs="Arial"/>
                <w:sz w:val="18"/>
                <w:szCs w:val="18"/>
              </w:rPr>
              <w:t>The system displays the Report Manager Home (My Reports) screen</w:t>
            </w:r>
          </w:p>
          <w:p w14:paraId="49757F52" w14:textId="77777777" w:rsidR="004F5C24" w:rsidRDefault="004F5C24" w:rsidP="004E06BD">
            <w:pPr>
              <w:numPr>
                <w:ilvl w:val="0"/>
                <w:numId w:val="66"/>
              </w:numPr>
              <w:rPr>
                <w:rFonts w:ascii="Arial" w:hAnsi="Arial" w:cs="Arial"/>
                <w:sz w:val="18"/>
                <w:szCs w:val="18"/>
              </w:rPr>
            </w:pPr>
            <w:r>
              <w:rPr>
                <w:rFonts w:ascii="Arial" w:hAnsi="Arial" w:cs="Arial"/>
                <w:sz w:val="18"/>
                <w:szCs w:val="18"/>
              </w:rPr>
              <w:t>The user navigates to the “Manage Reports” tab</w:t>
            </w:r>
          </w:p>
          <w:p w14:paraId="3BA2394B" w14:textId="77777777" w:rsidR="004F5C24" w:rsidRDefault="004F5C24" w:rsidP="004E06BD">
            <w:pPr>
              <w:numPr>
                <w:ilvl w:val="0"/>
                <w:numId w:val="66"/>
              </w:numPr>
              <w:rPr>
                <w:rFonts w:ascii="Arial" w:hAnsi="Arial" w:cs="Arial"/>
                <w:sz w:val="18"/>
                <w:szCs w:val="18"/>
              </w:rPr>
            </w:pPr>
            <w:r>
              <w:rPr>
                <w:rFonts w:ascii="Arial" w:hAnsi="Arial" w:cs="Arial"/>
                <w:sz w:val="18"/>
                <w:szCs w:val="18"/>
              </w:rPr>
              <w:t>The system displays the “Manage Reports” tab</w:t>
            </w:r>
          </w:p>
          <w:p w14:paraId="4B9B42D4" w14:textId="77777777" w:rsidR="008B653C" w:rsidRDefault="008B653C" w:rsidP="004E06BD">
            <w:pPr>
              <w:numPr>
                <w:ilvl w:val="0"/>
                <w:numId w:val="66"/>
              </w:numPr>
              <w:rPr>
                <w:rFonts w:ascii="Arial" w:hAnsi="Arial" w:cs="Arial"/>
                <w:sz w:val="18"/>
                <w:szCs w:val="18"/>
              </w:rPr>
            </w:pPr>
            <w:r>
              <w:rPr>
                <w:rFonts w:ascii="Arial" w:hAnsi="Arial" w:cs="Arial"/>
                <w:sz w:val="18"/>
                <w:szCs w:val="18"/>
              </w:rPr>
              <w:t>The system prompts the user for a Report name and description</w:t>
            </w:r>
          </w:p>
          <w:p w14:paraId="092E2DAF" w14:textId="524FD8CC" w:rsidR="008B653C" w:rsidRPr="008B653C" w:rsidRDefault="008B653C" w:rsidP="004E06BD">
            <w:pPr>
              <w:numPr>
                <w:ilvl w:val="0"/>
                <w:numId w:val="66"/>
              </w:numPr>
              <w:rPr>
                <w:rFonts w:ascii="Arial" w:hAnsi="Arial" w:cs="Arial"/>
                <w:sz w:val="18"/>
                <w:szCs w:val="18"/>
              </w:rPr>
            </w:pPr>
            <w:r w:rsidRPr="008B653C">
              <w:rPr>
                <w:rFonts w:ascii="Arial" w:hAnsi="Arial" w:cs="Arial"/>
                <w:sz w:val="18"/>
                <w:szCs w:val="18"/>
              </w:rPr>
              <w:t>The user enters a name and a description for their report</w:t>
            </w:r>
          </w:p>
          <w:p w14:paraId="597CB72E" w14:textId="4AEB113B" w:rsidR="004F5C24" w:rsidRDefault="004F5C24" w:rsidP="004E06BD">
            <w:pPr>
              <w:numPr>
                <w:ilvl w:val="0"/>
                <w:numId w:val="66"/>
              </w:numPr>
              <w:rPr>
                <w:rFonts w:ascii="Arial" w:hAnsi="Arial" w:cs="Arial"/>
                <w:sz w:val="18"/>
                <w:szCs w:val="18"/>
              </w:rPr>
            </w:pPr>
            <w:r>
              <w:rPr>
                <w:rFonts w:ascii="Arial" w:hAnsi="Arial" w:cs="Arial"/>
                <w:sz w:val="18"/>
                <w:szCs w:val="18"/>
              </w:rPr>
              <w:t xml:space="preserve">The user chooses the “Select a Report Type” drop down list invoke </w:t>
            </w:r>
            <w:r w:rsidRPr="00D16327">
              <w:rPr>
                <w:rFonts w:ascii="Arial" w:hAnsi="Arial" w:cs="Arial"/>
                <w:i/>
                <w:sz w:val="18"/>
                <w:szCs w:val="18"/>
              </w:rPr>
              <w:t>PMUC0</w:t>
            </w:r>
            <w:r>
              <w:rPr>
                <w:rFonts w:ascii="Arial" w:hAnsi="Arial" w:cs="Arial"/>
                <w:i/>
                <w:sz w:val="18"/>
                <w:szCs w:val="18"/>
              </w:rPr>
              <w:t>2</w:t>
            </w:r>
            <w:r w:rsidR="00511BC7">
              <w:rPr>
                <w:rFonts w:ascii="Arial" w:hAnsi="Arial" w:cs="Arial"/>
                <w:i/>
                <w:sz w:val="18"/>
                <w:szCs w:val="18"/>
              </w:rPr>
              <w:t>5</w:t>
            </w:r>
            <w:r w:rsidRPr="00D16327">
              <w:rPr>
                <w:rFonts w:ascii="Arial" w:hAnsi="Arial" w:cs="Arial"/>
                <w:i/>
                <w:sz w:val="18"/>
                <w:szCs w:val="18"/>
              </w:rPr>
              <w:t xml:space="preserve"> </w:t>
            </w:r>
            <w:r w:rsidR="00C91AB4">
              <w:rPr>
                <w:rFonts w:ascii="Arial" w:hAnsi="Arial" w:cs="Arial"/>
                <w:i/>
                <w:sz w:val="18"/>
                <w:szCs w:val="18"/>
              </w:rPr>
              <w:t>–</w:t>
            </w:r>
            <w:r w:rsidRPr="00D16327">
              <w:rPr>
                <w:rFonts w:ascii="Arial" w:hAnsi="Arial" w:cs="Arial"/>
                <w:i/>
                <w:sz w:val="18"/>
                <w:szCs w:val="18"/>
              </w:rPr>
              <w:t xml:space="preserve"> Get Report Type</w:t>
            </w:r>
            <w:r>
              <w:rPr>
                <w:rFonts w:ascii="Arial" w:hAnsi="Arial" w:cs="Arial"/>
                <w:sz w:val="18"/>
                <w:szCs w:val="18"/>
              </w:rPr>
              <w:t xml:space="preserve"> </w:t>
            </w:r>
          </w:p>
          <w:p w14:paraId="208C3DC0" w14:textId="77777777" w:rsidR="004F5C24" w:rsidRDefault="004F5C24" w:rsidP="004E06BD">
            <w:pPr>
              <w:numPr>
                <w:ilvl w:val="0"/>
                <w:numId w:val="66"/>
              </w:numPr>
              <w:rPr>
                <w:rFonts w:ascii="Arial" w:hAnsi="Arial" w:cs="Arial"/>
                <w:sz w:val="18"/>
                <w:szCs w:val="18"/>
              </w:rPr>
            </w:pPr>
            <w:r>
              <w:rPr>
                <w:rFonts w:ascii="Arial" w:hAnsi="Arial" w:cs="Arial"/>
                <w:sz w:val="18"/>
                <w:szCs w:val="18"/>
              </w:rPr>
              <w:t>The system displays a list of reports types available</w:t>
            </w:r>
          </w:p>
          <w:p w14:paraId="3F29A0A7" w14:textId="77777777" w:rsidR="004F5C24" w:rsidRDefault="004F5C24" w:rsidP="004E06BD">
            <w:pPr>
              <w:numPr>
                <w:ilvl w:val="0"/>
                <w:numId w:val="66"/>
              </w:numPr>
              <w:rPr>
                <w:rFonts w:ascii="Arial" w:hAnsi="Arial" w:cs="Arial"/>
                <w:sz w:val="18"/>
                <w:szCs w:val="18"/>
              </w:rPr>
            </w:pPr>
            <w:r>
              <w:rPr>
                <w:rFonts w:ascii="Arial" w:hAnsi="Arial" w:cs="Arial"/>
                <w:sz w:val="18"/>
                <w:szCs w:val="18"/>
              </w:rPr>
              <w:t>The user selects a report type from the list of report types</w:t>
            </w:r>
          </w:p>
          <w:p w14:paraId="3B04FF75" w14:textId="77777777" w:rsidR="004F5C24" w:rsidRDefault="004F5C24" w:rsidP="004E06BD">
            <w:pPr>
              <w:numPr>
                <w:ilvl w:val="0"/>
                <w:numId w:val="66"/>
              </w:numPr>
              <w:rPr>
                <w:rFonts w:ascii="Arial" w:hAnsi="Arial" w:cs="Arial"/>
                <w:sz w:val="18"/>
                <w:szCs w:val="18"/>
              </w:rPr>
            </w:pPr>
            <w:r>
              <w:rPr>
                <w:rFonts w:ascii="Arial" w:hAnsi="Arial" w:cs="Arial"/>
                <w:sz w:val="18"/>
                <w:szCs w:val="18"/>
              </w:rPr>
              <w:t xml:space="preserve">The user picks what type of report output they require invoke </w:t>
            </w:r>
            <w:r w:rsidRPr="00A06E13">
              <w:rPr>
                <w:rFonts w:ascii="Arial" w:hAnsi="Arial" w:cs="Arial"/>
                <w:i/>
                <w:sz w:val="18"/>
                <w:szCs w:val="18"/>
              </w:rPr>
              <w:t>PMUC0</w:t>
            </w:r>
            <w:r>
              <w:rPr>
                <w:rFonts w:ascii="Arial" w:hAnsi="Arial" w:cs="Arial"/>
                <w:i/>
                <w:sz w:val="18"/>
                <w:szCs w:val="18"/>
              </w:rPr>
              <w:t>2</w:t>
            </w:r>
            <w:r w:rsidR="00511BC7">
              <w:rPr>
                <w:rFonts w:ascii="Arial" w:hAnsi="Arial" w:cs="Arial"/>
                <w:i/>
                <w:sz w:val="18"/>
                <w:szCs w:val="18"/>
              </w:rPr>
              <w:t>6</w:t>
            </w:r>
            <w:r>
              <w:rPr>
                <w:rFonts w:ascii="Arial" w:hAnsi="Arial" w:cs="Arial"/>
                <w:i/>
                <w:sz w:val="18"/>
                <w:szCs w:val="18"/>
              </w:rPr>
              <w:t xml:space="preserve"> </w:t>
            </w:r>
            <w:r w:rsidRPr="00A06E13">
              <w:rPr>
                <w:rFonts w:ascii="Arial" w:hAnsi="Arial" w:cs="Arial"/>
                <w:i/>
                <w:sz w:val="18"/>
                <w:szCs w:val="18"/>
              </w:rPr>
              <w:t xml:space="preserve">- </w:t>
            </w:r>
            <w:r>
              <w:rPr>
                <w:rFonts w:ascii="Arial" w:hAnsi="Arial" w:cs="Arial"/>
                <w:i/>
                <w:sz w:val="18"/>
                <w:szCs w:val="18"/>
              </w:rPr>
              <w:t xml:space="preserve"> </w:t>
            </w:r>
            <w:r w:rsidRPr="00A06E13">
              <w:rPr>
                <w:rFonts w:ascii="Arial" w:hAnsi="Arial" w:cs="Arial"/>
                <w:i/>
                <w:sz w:val="18"/>
                <w:szCs w:val="18"/>
              </w:rPr>
              <w:t>Report Output Type</w:t>
            </w:r>
          </w:p>
          <w:p w14:paraId="49C90EB5" w14:textId="77777777" w:rsidR="004F5C24" w:rsidRPr="004D4980" w:rsidRDefault="004F5C24" w:rsidP="004E06BD">
            <w:pPr>
              <w:numPr>
                <w:ilvl w:val="0"/>
                <w:numId w:val="66"/>
              </w:numPr>
              <w:rPr>
                <w:rFonts w:ascii="Arial" w:hAnsi="Arial" w:cs="Arial"/>
                <w:i/>
                <w:sz w:val="18"/>
                <w:szCs w:val="18"/>
              </w:rPr>
            </w:pPr>
            <w:r>
              <w:rPr>
                <w:rFonts w:ascii="Arial" w:hAnsi="Arial" w:cs="Arial"/>
                <w:sz w:val="18"/>
                <w:szCs w:val="18"/>
              </w:rPr>
              <w:t xml:space="preserve">The user selects which fields they want on the report invoke </w:t>
            </w:r>
            <w:r w:rsidRPr="004D4980">
              <w:rPr>
                <w:rFonts w:ascii="Arial" w:hAnsi="Arial" w:cs="Arial"/>
                <w:i/>
                <w:sz w:val="18"/>
                <w:szCs w:val="18"/>
              </w:rPr>
              <w:t>PMUC0</w:t>
            </w:r>
            <w:r>
              <w:rPr>
                <w:rFonts w:ascii="Arial" w:hAnsi="Arial" w:cs="Arial"/>
                <w:i/>
                <w:sz w:val="18"/>
                <w:szCs w:val="18"/>
              </w:rPr>
              <w:t>2</w:t>
            </w:r>
            <w:r w:rsidR="00511BC7">
              <w:rPr>
                <w:rFonts w:ascii="Arial" w:hAnsi="Arial" w:cs="Arial"/>
                <w:i/>
                <w:sz w:val="18"/>
                <w:szCs w:val="18"/>
              </w:rPr>
              <w:t>7</w:t>
            </w:r>
            <w:r w:rsidRPr="004D4980">
              <w:rPr>
                <w:rFonts w:ascii="Arial" w:hAnsi="Arial" w:cs="Arial"/>
                <w:i/>
                <w:sz w:val="18"/>
                <w:szCs w:val="18"/>
              </w:rPr>
              <w:t xml:space="preserve"> – </w:t>
            </w:r>
            <w:r>
              <w:rPr>
                <w:rFonts w:ascii="Arial" w:hAnsi="Arial" w:cs="Arial"/>
                <w:i/>
                <w:sz w:val="18"/>
                <w:szCs w:val="18"/>
              </w:rPr>
              <w:t>Report</w:t>
            </w:r>
            <w:r w:rsidRPr="004D4980">
              <w:rPr>
                <w:rFonts w:ascii="Arial" w:hAnsi="Arial" w:cs="Arial"/>
                <w:i/>
                <w:sz w:val="18"/>
                <w:szCs w:val="18"/>
              </w:rPr>
              <w:t xml:space="preserve"> Display items.</w:t>
            </w:r>
          </w:p>
          <w:p w14:paraId="4146227A" w14:textId="39308006" w:rsidR="004F5C24" w:rsidRPr="00493476" w:rsidRDefault="004F5C24" w:rsidP="004E06BD">
            <w:pPr>
              <w:numPr>
                <w:ilvl w:val="0"/>
                <w:numId w:val="66"/>
              </w:numPr>
              <w:rPr>
                <w:rFonts w:ascii="Arial" w:hAnsi="Arial" w:cs="Arial"/>
                <w:sz w:val="18"/>
                <w:szCs w:val="18"/>
              </w:rPr>
            </w:pPr>
            <w:r>
              <w:rPr>
                <w:rFonts w:ascii="Arial" w:hAnsi="Arial" w:cs="Arial"/>
                <w:sz w:val="18"/>
                <w:szCs w:val="18"/>
              </w:rPr>
              <w:t xml:space="preserve">The user selects a scope from the &lt;&lt;Select a Scope&gt;&gt; drop down list – </w:t>
            </w:r>
            <w:r w:rsidRPr="00493476">
              <w:rPr>
                <w:rFonts w:ascii="Arial" w:hAnsi="Arial" w:cs="Arial"/>
                <w:i/>
                <w:sz w:val="18"/>
                <w:szCs w:val="18"/>
              </w:rPr>
              <w:t>invoke PMUC0</w:t>
            </w:r>
            <w:r w:rsidR="00511BC7">
              <w:rPr>
                <w:rFonts w:ascii="Arial" w:hAnsi="Arial" w:cs="Arial"/>
                <w:i/>
                <w:sz w:val="18"/>
                <w:szCs w:val="18"/>
              </w:rPr>
              <w:t>22</w:t>
            </w:r>
            <w:r w:rsidRPr="00493476">
              <w:rPr>
                <w:rFonts w:ascii="Arial" w:hAnsi="Arial" w:cs="Arial"/>
                <w:i/>
                <w:sz w:val="18"/>
                <w:szCs w:val="18"/>
              </w:rPr>
              <w:t xml:space="preserve"> </w:t>
            </w:r>
            <w:r w:rsidR="00C91AB4">
              <w:rPr>
                <w:rFonts w:ascii="Arial" w:hAnsi="Arial" w:cs="Arial"/>
                <w:i/>
                <w:sz w:val="18"/>
                <w:szCs w:val="18"/>
              </w:rPr>
              <w:t>–</w:t>
            </w:r>
            <w:r w:rsidRPr="00493476">
              <w:rPr>
                <w:rFonts w:ascii="Arial" w:hAnsi="Arial" w:cs="Arial"/>
                <w:i/>
                <w:sz w:val="18"/>
                <w:szCs w:val="18"/>
              </w:rPr>
              <w:t xml:space="preserve"> Get </w:t>
            </w:r>
            <w:r>
              <w:rPr>
                <w:rFonts w:ascii="Arial" w:hAnsi="Arial" w:cs="Arial"/>
                <w:i/>
                <w:sz w:val="18"/>
                <w:szCs w:val="18"/>
              </w:rPr>
              <w:t>Report Scope</w:t>
            </w:r>
            <w:r w:rsidR="00511BC7">
              <w:rPr>
                <w:rFonts w:ascii="Arial" w:hAnsi="Arial" w:cs="Arial"/>
                <w:i/>
                <w:sz w:val="18"/>
                <w:szCs w:val="18"/>
              </w:rPr>
              <w:t>(s)</w:t>
            </w:r>
          </w:p>
          <w:p w14:paraId="3AA56B4D" w14:textId="77777777" w:rsidR="004F5C24" w:rsidRDefault="004F5C24" w:rsidP="004E06BD">
            <w:pPr>
              <w:numPr>
                <w:ilvl w:val="0"/>
                <w:numId w:val="66"/>
              </w:numPr>
              <w:rPr>
                <w:rFonts w:ascii="Arial" w:hAnsi="Arial" w:cs="Arial"/>
                <w:sz w:val="18"/>
                <w:szCs w:val="18"/>
              </w:rPr>
            </w:pPr>
            <w:r w:rsidRPr="00533AAC">
              <w:rPr>
                <w:rFonts w:ascii="Arial" w:hAnsi="Arial" w:cs="Arial"/>
                <w:sz w:val="18"/>
                <w:szCs w:val="18"/>
              </w:rPr>
              <w:t>The system displays the “Report filters” section of the screen</w:t>
            </w:r>
          </w:p>
          <w:p w14:paraId="77123FA9" w14:textId="77777777" w:rsidR="004F5C24" w:rsidRDefault="004F5C24" w:rsidP="004E06BD">
            <w:pPr>
              <w:numPr>
                <w:ilvl w:val="0"/>
                <w:numId w:val="66"/>
              </w:numPr>
              <w:rPr>
                <w:rFonts w:ascii="Arial" w:hAnsi="Arial" w:cs="Arial"/>
                <w:sz w:val="18"/>
                <w:szCs w:val="18"/>
              </w:rPr>
            </w:pPr>
            <w:r>
              <w:rPr>
                <w:rFonts w:ascii="Arial" w:hAnsi="Arial" w:cs="Arial"/>
                <w:sz w:val="18"/>
                <w:szCs w:val="18"/>
              </w:rPr>
              <w:t xml:space="preserve">The user selects a filter from the &lt;&lt;Select a Filter&gt;&gt; drop down list invoke </w:t>
            </w:r>
            <w:r w:rsidR="00511BC7">
              <w:rPr>
                <w:rFonts w:ascii="Arial" w:hAnsi="Arial" w:cs="Arial"/>
                <w:sz w:val="18"/>
                <w:szCs w:val="18"/>
              </w:rPr>
              <w:t>‘P</w:t>
            </w:r>
            <w:r>
              <w:rPr>
                <w:rFonts w:ascii="Arial" w:hAnsi="Arial" w:cs="Arial"/>
                <w:i/>
                <w:sz w:val="18"/>
                <w:szCs w:val="18"/>
              </w:rPr>
              <w:t>MUC0</w:t>
            </w:r>
            <w:r w:rsidR="00511BC7">
              <w:rPr>
                <w:rFonts w:ascii="Arial" w:hAnsi="Arial" w:cs="Arial"/>
                <w:i/>
                <w:sz w:val="18"/>
                <w:szCs w:val="18"/>
              </w:rPr>
              <w:t>23</w:t>
            </w:r>
            <w:r>
              <w:rPr>
                <w:rFonts w:ascii="Arial" w:hAnsi="Arial" w:cs="Arial"/>
                <w:i/>
                <w:sz w:val="18"/>
                <w:szCs w:val="18"/>
              </w:rPr>
              <w:t xml:space="preserve"> – Get Report Filter</w:t>
            </w:r>
            <w:r w:rsidR="00511BC7">
              <w:rPr>
                <w:rFonts w:ascii="Arial" w:hAnsi="Arial" w:cs="Arial"/>
                <w:i/>
                <w:sz w:val="18"/>
                <w:szCs w:val="18"/>
              </w:rPr>
              <w:t>(</w:t>
            </w:r>
            <w:r>
              <w:rPr>
                <w:rFonts w:ascii="Arial" w:hAnsi="Arial" w:cs="Arial"/>
                <w:i/>
                <w:sz w:val="18"/>
                <w:szCs w:val="18"/>
              </w:rPr>
              <w:t>s</w:t>
            </w:r>
            <w:r w:rsidR="00511BC7">
              <w:rPr>
                <w:rFonts w:ascii="Arial" w:hAnsi="Arial" w:cs="Arial"/>
                <w:i/>
                <w:sz w:val="18"/>
                <w:szCs w:val="18"/>
              </w:rPr>
              <w:t>)’</w:t>
            </w:r>
          </w:p>
          <w:p w14:paraId="12213CAB" w14:textId="77777777" w:rsidR="004F5C24" w:rsidRPr="005D68D4" w:rsidRDefault="004F5C24" w:rsidP="004E06BD">
            <w:pPr>
              <w:numPr>
                <w:ilvl w:val="0"/>
                <w:numId w:val="66"/>
              </w:numPr>
              <w:rPr>
                <w:rFonts w:ascii="Arial" w:hAnsi="Arial" w:cs="Arial"/>
                <w:sz w:val="18"/>
                <w:szCs w:val="18"/>
              </w:rPr>
            </w:pPr>
            <w:r>
              <w:rPr>
                <w:rFonts w:ascii="Arial" w:hAnsi="Arial" w:cs="Arial"/>
                <w:sz w:val="18"/>
                <w:szCs w:val="18"/>
              </w:rPr>
              <w:t>The user Saves the report</w:t>
            </w:r>
          </w:p>
        </w:tc>
      </w:tr>
      <w:tr w:rsidR="004F5C24" w:rsidRPr="005D68D4" w14:paraId="287B79B3" w14:textId="77777777" w:rsidTr="00C04061">
        <w:tc>
          <w:tcPr>
            <w:tcW w:w="2093" w:type="dxa"/>
            <w:shd w:val="pct20" w:color="auto" w:fill="auto"/>
          </w:tcPr>
          <w:p w14:paraId="34A5E126"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Alternate scenario extensions</w:t>
            </w:r>
          </w:p>
          <w:p w14:paraId="5ABB3503" w14:textId="77777777" w:rsidR="004F5C24" w:rsidRPr="005D68D4" w:rsidRDefault="004F5C24" w:rsidP="00AF6F0D">
            <w:pPr>
              <w:rPr>
                <w:rFonts w:ascii="Arial" w:hAnsi="Arial" w:cs="Arial"/>
                <w:b/>
                <w:bCs/>
                <w:sz w:val="18"/>
                <w:szCs w:val="18"/>
              </w:rPr>
            </w:pPr>
          </w:p>
          <w:p w14:paraId="5AED957F" w14:textId="77777777" w:rsidR="004F5C24" w:rsidRPr="005D68D4" w:rsidRDefault="004F5C24" w:rsidP="00AF6F0D">
            <w:pPr>
              <w:rPr>
                <w:rFonts w:ascii="Arial" w:hAnsi="Arial" w:cs="Arial"/>
                <w:b/>
                <w:bCs/>
                <w:sz w:val="18"/>
                <w:szCs w:val="18"/>
              </w:rPr>
            </w:pPr>
          </w:p>
        </w:tc>
        <w:tc>
          <w:tcPr>
            <w:tcW w:w="7229" w:type="dxa"/>
            <w:shd w:val="clear" w:color="auto" w:fill="auto"/>
          </w:tcPr>
          <w:p w14:paraId="678D0812" w14:textId="77777777" w:rsidR="004F5C24" w:rsidRPr="005D68D4" w:rsidRDefault="004F5C24" w:rsidP="00AF6F0D">
            <w:pPr>
              <w:rPr>
                <w:rFonts w:ascii="Arial" w:hAnsi="Arial" w:cs="Arial"/>
                <w:sz w:val="18"/>
                <w:szCs w:val="18"/>
              </w:rPr>
            </w:pPr>
          </w:p>
        </w:tc>
      </w:tr>
      <w:tr w:rsidR="004F5C24" w:rsidRPr="005D68D4" w14:paraId="127D6DA2" w14:textId="77777777" w:rsidTr="00C04061">
        <w:trPr>
          <w:trHeight w:val="683"/>
        </w:trPr>
        <w:tc>
          <w:tcPr>
            <w:tcW w:w="2093" w:type="dxa"/>
            <w:shd w:val="pct20" w:color="auto" w:fill="auto"/>
          </w:tcPr>
          <w:p w14:paraId="23F895BB"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Business Logic/ Rules/ Supplementary Info</w:t>
            </w:r>
          </w:p>
          <w:p w14:paraId="1294E846" w14:textId="77777777" w:rsidR="004F5C24" w:rsidRPr="005D68D4" w:rsidRDefault="004F5C24" w:rsidP="00AF6F0D">
            <w:pPr>
              <w:rPr>
                <w:rFonts w:ascii="Arial" w:hAnsi="Arial" w:cs="Arial"/>
                <w:b/>
                <w:bCs/>
                <w:sz w:val="18"/>
                <w:szCs w:val="18"/>
              </w:rPr>
            </w:pPr>
          </w:p>
        </w:tc>
        <w:tc>
          <w:tcPr>
            <w:tcW w:w="7229" w:type="dxa"/>
            <w:shd w:val="clear" w:color="auto" w:fill="auto"/>
          </w:tcPr>
          <w:p w14:paraId="759F87E3" w14:textId="14AC2C04" w:rsidR="004F5C24" w:rsidRPr="00C91AB4" w:rsidRDefault="004F5C24" w:rsidP="004E06BD">
            <w:pPr>
              <w:pStyle w:val="ListParagraph"/>
              <w:numPr>
                <w:ilvl w:val="0"/>
                <w:numId w:val="163"/>
              </w:numPr>
              <w:rPr>
                <w:rFonts w:cs="Arial"/>
                <w:sz w:val="18"/>
                <w:szCs w:val="18"/>
                <w:u w:val="single"/>
              </w:rPr>
            </w:pPr>
            <w:r w:rsidRPr="00C91AB4">
              <w:rPr>
                <w:rFonts w:cs="Arial"/>
                <w:sz w:val="18"/>
                <w:szCs w:val="18"/>
                <w:u w:val="single"/>
              </w:rPr>
              <w:t>Save Report</w:t>
            </w:r>
          </w:p>
          <w:p w14:paraId="042D1418" w14:textId="6B443498" w:rsidR="004F5C24" w:rsidRDefault="004F5C24" w:rsidP="00AF6F0D">
            <w:pPr>
              <w:rPr>
                <w:rFonts w:ascii="Arial" w:hAnsi="Arial" w:cs="Arial"/>
                <w:sz w:val="18"/>
                <w:szCs w:val="18"/>
              </w:rPr>
            </w:pPr>
            <w:r>
              <w:rPr>
                <w:rFonts w:ascii="Arial" w:hAnsi="Arial" w:cs="Arial"/>
                <w:sz w:val="18"/>
                <w:szCs w:val="18"/>
              </w:rPr>
              <w:t>Once the user has created a report the system should giv</w:t>
            </w:r>
            <w:r w:rsidR="008B653C">
              <w:rPr>
                <w:rFonts w:ascii="Arial" w:hAnsi="Arial" w:cs="Arial"/>
                <w:sz w:val="18"/>
                <w:szCs w:val="18"/>
              </w:rPr>
              <w:t xml:space="preserve">e them the option to </w:t>
            </w:r>
            <w:r>
              <w:rPr>
                <w:rFonts w:ascii="Arial" w:hAnsi="Arial" w:cs="Arial"/>
                <w:sz w:val="18"/>
                <w:szCs w:val="18"/>
              </w:rPr>
              <w:t xml:space="preserve">save the report so it is available for use via the </w:t>
            </w:r>
            <w:r w:rsidR="00511BC7">
              <w:rPr>
                <w:rFonts w:ascii="Arial" w:hAnsi="Arial" w:cs="Arial"/>
                <w:sz w:val="18"/>
                <w:szCs w:val="18"/>
              </w:rPr>
              <w:t>&lt;&lt;</w:t>
            </w:r>
            <w:r>
              <w:rPr>
                <w:rFonts w:ascii="Arial" w:hAnsi="Arial" w:cs="Arial"/>
                <w:sz w:val="18"/>
                <w:szCs w:val="18"/>
              </w:rPr>
              <w:t>Request Repor</w:t>
            </w:r>
            <w:r w:rsidR="00511BC7">
              <w:rPr>
                <w:rFonts w:ascii="Arial" w:hAnsi="Arial" w:cs="Arial"/>
                <w:sz w:val="18"/>
                <w:szCs w:val="18"/>
              </w:rPr>
              <w:t>t&gt;&gt;</w:t>
            </w:r>
            <w:r>
              <w:rPr>
                <w:rFonts w:ascii="Arial" w:hAnsi="Arial" w:cs="Arial"/>
                <w:sz w:val="18"/>
                <w:szCs w:val="18"/>
              </w:rPr>
              <w:t xml:space="preserve"> option.</w:t>
            </w:r>
          </w:p>
          <w:p w14:paraId="50687D50" w14:textId="77777777" w:rsidR="004F5C24" w:rsidRDefault="004F5C24" w:rsidP="00AF6F0D">
            <w:pPr>
              <w:rPr>
                <w:rFonts w:ascii="Arial" w:hAnsi="Arial" w:cs="Arial"/>
                <w:sz w:val="18"/>
                <w:szCs w:val="18"/>
              </w:rPr>
            </w:pPr>
          </w:p>
          <w:p w14:paraId="539C406D" w14:textId="77777777" w:rsidR="000D0B72" w:rsidRDefault="000D0B72" w:rsidP="00AF6F0D">
            <w:pPr>
              <w:rPr>
                <w:rFonts w:ascii="Arial" w:hAnsi="Arial" w:cs="Arial"/>
                <w:sz w:val="18"/>
                <w:szCs w:val="18"/>
              </w:rPr>
            </w:pPr>
            <w:r>
              <w:rPr>
                <w:rFonts w:ascii="Arial" w:hAnsi="Arial" w:cs="Arial"/>
                <w:sz w:val="18"/>
                <w:szCs w:val="18"/>
              </w:rPr>
              <w:t>A default Scope and Filter must be assigned before a report can be saved.</w:t>
            </w:r>
          </w:p>
          <w:p w14:paraId="2C6071B0" w14:textId="77777777" w:rsidR="000D0B72" w:rsidRDefault="000D0B72" w:rsidP="00AF6F0D">
            <w:pPr>
              <w:rPr>
                <w:rFonts w:ascii="Arial" w:hAnsi="Arial" w:cs="Arial"/>
                <w:sz w:val="18"/>
                <w:szCs w:val="18"/>
              </w:rPr>
            </w:pPr>
          </w:p>
          <w:p w14:paraId="469DA00C" w14:textId="4EE2FACB" w:rsidR="008B653C" w:rsidRDefault="008B653C" w:rsidP="008B653C">
            <w:pPr>
              <w:rPr>
                <w:rFonts w:ascii="Arial" w:hAnsi="Arial" w:cs="Arial"/>
                <w:sz w:val="18"/>
                <w:szCs w:val="18"/>
              </w:rPr>
            </w:pPr>
            <w:r>
              <w:rPr>
                <w:rFonts w:ascii="Arial" w:hAnsi="Arial" w:cs="Arial"/>
                <w:sz w:val="18"/>
                <w:szCs w:val="18"/>
              </w:rPr>
              <w:t>Report names must be unique so the system should check that the Report name is unique and then save it or advise the user to enter a different Report Name</w:t>
            </w:r>
          </w:p>
          <w:p w14:paraId="55AE6ED3" w14:textId="77777777" w:rsidR="008B653C" w:rsidRDefault="008B653C" w:rsidP="00AF6F0D">
            <w:pPr>
              <w:rPr>
                <w:rFonts w:ascii="Arial" w:hAnsi="Arial" w:cs="Arial"/>
                <w:sz w:val="18"/>
                <w:szCs w:val="18"/>
              </w:rPr>
            </w:pPr>
          </w:p>
          <w:p w14:paraId="0AF6297C" w14:textId="77777777" w:rsidR="004F5C24" w:rsidRDefault="004F5C24" w:rsidP="00AF6F0D">
            <w:pPr>
              <w:rPr>
                <w:rFonts w:ascii="Arial" w:hAnsi="Arial" w:cs="Arial"/>
                <w:sz w:val="18"/>
                <w:szCs w:val="18"/>
              </w:rPr>
            </w:pPr>
            <w:r>
              <w:rPr>
                <w:rFonts w:ascii="Arial" w:hAnsi="Arial" w:cs="Arial"/>
                <w:sz w:val="18"/>
                <w:szCs w:val="18"/>
              </w:rPr>
              <w:t xml:space="preserve">If the user selects </w:t>
            </w:r>
            <w:r w:rsidR="00511BC7">
              <w:rPr>
                <w:rFonts w:ascii="Arial" w:hAnsi="Arial" w:cs="Arial"/>
                <w:sz w:val="18"/>
                <w:szCs w:val="18"/>
              </w:rPr>
              <w:t>“</w:t>
            </w:r>
            <w:r>
              <w:rPr>
                <w:rFonts w:ascii="Arial" w:hAnsi="Arial" w:cs="Arial"/>
                <w:sz w:val="18"/>
                <w:szCs w:val="18"/>
              </w:rPr>
              <w:t>Save</w:t>
            </w:r>
            <w:r w:rsidR="00511BC7">
              <w:rPr>
                <w:rFonts w:ascii="Arial" w:hAnsi="Arial" w:cs="Arial"/>
                <w:sz w:val="18"/>
                <w:szCs w:val="18"/>
              </w:rPr>
              <w:t>”</w:t>
            </w:r>
            <w:r>
              <w:rPr>
                <w:rFonts w:ascii="Arial" w:hAnsi="Arial" w:cs="Arial"/>
                <w:sz w:val="18"/>
                <w:szCs w:val="18"/>
              </w:rPr>
              <w:t xml:space="preserve"> the completed report details should be saved and the report should be available for selection in the </w:t>
            </w:r>
            <w:r w:rsidR="00511BC7">
              <w:rPr>
                <w:rFonts w:ascii="Arial" w:hAnsi="Arial" w:cs="Arial"/>
                <w:sz w:val="18"/>
                <w:szCs w:val="18"/>
              </w:rPr>
              <w:t>&lt;&lt;</w:t>
            </w:r>
            <w:r>
              <w:rPr>
                <w:rFonts w:ascii="Arial" w:hAnsi="Arial" w:cs="Arial"/>
                <w:sz w:val="18"/>
                <w:szCs w:val="18"/>
              </w:rPr>
              <w:t>Request Report</w:t>
            </w:r>
            <w:r w:rsidR="00511BC7">
              <w:rPr>
                <w:rFonts w:ascii="Arial" w:hAnsi="Arial" w:cs="Arial"/>
                <w:sz w:val="18"/>
                <w:szCs w:val="18"/>
              </w:rPr>
              <w:t>&gt;&gt;</w:t>
            </w:r>
            <w:r>
              <w:rPr>
                <w:rFonts w:ascii="Arial" w:hAnsi="Arial" w:cs="Arial"/>
                <w:sz w:val="18"/>
                <w:szCs w:val="18"/>
              </w:rPr>
              <w:t xml:space="preserve"> screen.</w:t>
            </w:r>
          </w:p>
          <w:p w14:paraId="20A22489" w14:textId="77777777" w:rsidR="004F5C24" w:rsidRDefault="004F5C24" w:rsidP="00AF6F0D">
            <w:pPr>
              <w:rPr>
                <w:rFonts w:ascii="Arial" w:hAnsi="Arial" w:cs="Arial"/>
                <w:sz w:val="18"/>
                <w:szCs w:val="18"/>
              </w:rPr>
            </w:pPr>
          </w:p>
          <w:p w14:paraId="07604EE0" w14:textId="77777777" w:rsidR="004F5C24" w:rsidRDefault="004F5C24" w:rsidP="00AF6F0D">
            <w:pPr>
              <w:rPr>
                <w:rFonts w:ascii="Arial" w:hAnsi="Arial" w:cs="Arial"/>
                <w:sz w:val="18"/>
                <w:szCs w:val="18"/>
              </w:rPr>
            </w:pPr>
            <w:r>
              <w:rPr>
                <w:rFonts w:ascii="Arial" w:hAnsi="Arial" w:cs="Arial"/>
                <w:sz w:val="18"/>
                <w:szCs w:val="18"/>
              </w:rPr>
              <w:t>If the user tries to leave the screen without saving their report the system should prompt them to save else their changes will be lost.</w:t>
            </w:r>
          </w:p>
          <w:p w14:paraId="14BE9635" w14:textId="77777777" w:rsidR="004F5C24" w:rsidRDefault="004F5C24" w:rsidP="00AF6F0D">
            <w:pPr>
              <w:rPr>
                <w:rFonts w:ascii="Arial" w:hAnsi="Arial" w:cs="Arial"/>
                <w:sz w:val="18"/>
                <w:szCs w:val="18"/>
              </w:rPr>
            </w:pPr>
          </w:p>
          <w:p w14:paraId="6E9536E2" w14:textId="77777777" w:rsidR="004F5C24" w:rsidRPr="00FE037A" w:rsidRDefault="004F5C24" w:rsidP="00AF6F0D">
            <w:pPr>
              <w:rPr>
                <w:rFonts w:ascii="Arial" w:hAnsi="Arial" w:cs="Arial"/>
                <w:sz w:val="18"/>
                <w:szCs w:val="18"/>
                <w:u w:val="single"/>
              </w:rPr>
            </w:pPr>
            <w:r w:rsidRPr="00FE037A">
              <w:rPr>
                <w:rFonts w:ascii="Arial" w:hAnsi="Arial" w:cs="Arial"/>
                <w:sz w:val="18"/>
                <w:szCs w:val="18"/>
                <w:u w:val="single"/>
              </w:rPr>
              <w:t>1</w:t>
            </w:r>
            <w:r w:rsidR="00511BC7">
              <w:rPr>
                <w:rFonts w:ascii="Arial" w:hAnsi="Arial" w:cs="Arial"/>
                <w:sz w:val="18"/>
                <w:szCs w:val="18"/>
                <w:u w:val="single"/>
              </w:rPr>
              <w:t>3</w:t>
            </w:r>
            <w:r w:rsidRPr="00FE037A">
              <w:rPr>
                <w:rFonts w:ascii="Arial" w:hAnsi="Arial" w:cs="Arial"/>
                <w:sz w:val="18"/>
                <w:szCs w:val="18"/>
                <w:u w:val="single"/>
              </w:rPr>
              <w:t>a.  Save As</w:t>
            </w:r>
          </w:p>
          <w:p w14:paraId="6D676ED0" w14:textId="77777777" w:rsidR="004F5C24" w:rsidRDefault="004F5C24" w:rsidP="00AF6F0D">
            <w:pPr>
              <w:rPr>
                <w:rFonts w:ascii="Arial" w:hAnsi="Arial" w:cs="Arial"/>
                <w:sz w:val="18"/>
                <w:szCs w:val="18"/>
              </w:rPr>
            </w:pPr>
            <w:r>
              <w:rPr>
                <w:rFonts w:ascii="Arial" w:hAnsi="Arial" w:cs="Arial"/>
                <w:sz w:val="18"/>
                <w:szCs w:val="18"/>
              </w:rPr>
              <w:t>The user should also be given the options to edit an existing report, i.e. change the scope or the filters etc.  If this has happened the system should detect that something has changed and prompt the user to either Save As another version of their report or Save which will overwrite the existing report with the new selections.</w:t>
            </w:r>
          </w:p>
          <w:p w14:paraId="3413255D" w14:textId="77777777" w:rsidR="006564C4" w:rsidRDefault="006564C4" w:rsidP="00AF6F0D">
            <w:pPr>
              <w:rPr>
                <w:rFonts w:ascii="Arial" w:hAnsi="Arial" w:cs="Arial"/>
                <w:sz w:val="18"/>
                <w:szCs w:val="18"/>
              </w:rPr>
            </w:pPr>
          </w:p>
          <w:p w14:paraId="5D8D27BE" w14:textId="77777777" w:rsidR="006564C4" w:rsidRDefault="006564C4" w:rsidP="00AF6F0D">
            <w:pPr>
              <w:rPr>
                <w:rFonts w:ascii="Arial" w:hAnsi="Arial" w:cs="Arial"/>
                <w:sz w:val="18"/>
                <w:szCs w:val="18"/>
              </w:rPr>
            </w:pPr>
            <w:r>
              <w:rPr>
                <w:rFonts w:ascii="Arial" w:hAnsi="Arial" w:cs="Arial"/>
                <w:sz w:val="18"/>
                <w:szCs w:val="18"/>
              </w:rPr>
              <w:t>It should not be possible for a user to save changes to a standard report.  Only the Save As option should be available.</w:t>
            </w:r>
          </w:p>
          <w:p w14:paraId="0B3A7E64" w14:textId="77777777" w:rsidR="00511BC7" w:rsidRDefault="00511BC7" w:rsidP="00AF6F0D">
            <w:pPr>
              <w:rPr>
                <w:rFonts w:ascii="Arial" w:hAnsi="Arial" w:cs="Arial"/>
                <w:sz w:val="18"/>
                <w:szCs w:val="18"/>
              </w:rPr>
            </w:pPr>
          </w:p>
          <w:p w14:paraId="5E0F780D" w14:textId="77777777" w:rsidR="00511BC7" w:rsidRPr="003924C6" w:rsidRDefault="00511BC7" w:rsidP="00AF6F0D">
            <w:pPr>
              <w:rPr>
                <w:rFonts w:ascii="Arial" w:hAnsi="Arial" w:cs="Arial"/>
                <w:sz w:val="18"/>
                <w:szCs w:val="18"/>
              </w:rPr>
            </w:pPr>
            <w:r>
              <w:rPr>
                <w:rFonts w:ascii="Arial" w:hAnsi="Arial" w:cs="Arial"/>
                <w:sz w:val="18"/>
                <w:szCs w:val="18"/>
              </w:rPr>
              <w:t>Some form of warning needs to be present if the user who is modifying the report isn’t the user who created/last run the report.</w:t>
            </w:r>
          </w:p>
        </w:tc>
      </w:tr>
      <w:tr w:rsidR="004F5C24" w:rsidRPr="005D68D4" w14:paraId="2834E3A7" w14:textId="77777777" w:rsidTr="00C04061">
        <w:tc>
          <w:tcPr>
            <w:tcW w:w="2093" w:type="dxa"/>
            <w:shd w:val="pct20" w:color="auto" w:fill="auto"/>
          </w:tcPr>
          <w:p w14:paraId="70E38A55"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Notes / Questions</w:t>
            </w:r>
          </w:p>
          <w:p w14:paraId="643EDEB4" w14:textId="77777777" w:rsidR="004F5C24" w:rsidRPr="005D68D4" w:rsidRDefault="004F5C24" w:rsidP="00AF6F0D">
            <w:pPr>
              <w:rPr>
                <w:rFonts w:ascii="Arial" w:hAnsi="Arial" w:cs="Arial"/>
                <w:b/>
                <w:bCs/>
                <w:sz w:val="18"/>
                <w:szCs w:val="18"/>
              </w:rPr>
            </w:pPr>
          </w:p>
        </w:tc>
        <w:tc>
          <w:tcPr>
            <w:tcW w:w="7229" w:type="dxa"/>
            <w:shd w:val="clear" w:color="auto" w:fill="auto"/>
          </w:tcPr>
          <w:p w14:paraId="5AF29B19" w14:textId="77777777" w:rsidR="004F5C24" w:rsidRPr="005D68D4" w:rsidRDefault="004F5C24" w:rsidP="00AF6F0D">
            <w:pPr>
              <w:rPr>
                <w:rFonts w:ascii="Arial" w:hAnsi="Arial" w:cs="Arial"/>
                <w:sz w:val="18"/>
                <w:szCs w:val="18"/>
              </w:rPr>
            </w:pPr>
          </w:p>
        </w:tc>
      </w:tr>
      <w:tr w:rsidR="004F5C24" w:rsidRPr="005D68D4" w14:paraId="5685A656" w14:textId="77777777" w:rsidTr="00C04061">
        <w:tc>
          <w:tcPr>
            <w:tcW w:w="2093" w:type="dxa"/>
            <w:shd w:val="pct20" w:color="auto" w:fill="auto"/>
          </w:tcPr>
          <w:p w14:paraId="100E41C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Includes Use Cases</w:t>
            </w:r>
          </w:p>
          <w:p w14:paraId="0DFE4D68" w14:textId="77777777" w:rsidR="004F5C24" w:rsidRPr="005D68D4" w:rsidRDefault="004F5C24" w:rsidP="00AF6F0D">
            <w:pPr>
              <w:rPr>
                <w:rFonts w:ascii="Arial" w:hAnsi="Arial" w:cs="Arial"/>
                <w:b/>
                <w:bCs/>
                <w:color w:val="FF0000"/>
                <w:sz w:val="18"/>
                <w:szCs w:val="18"/>
              </w:rPr>
            </w:pPr>
          </w:p>
        </w:tc>
        <w:tc>
          <w:tcPr>
            <w:tcW w:w="7229" w:type="dxa"/>
            <w:shd w:val="clear" w:color="auto" w:fill="auto"/>
          </w:tcPr>
          <w:p w14:paraId="6FEC47A6" w14:textId="77777777" w:rsidR="004F5C24" w:rsidRPr="005D68D4" w:rsidRDefault="004F5C24" w:rsidP="00AF6F0D">
            <w:pPr>
              <w:rPr>
                <w:rFonts w:ascii="Arial" w:hAnsi="Arial" w:cs="Arial"/>
                <w:sz w:val="18"/>
                <w:szCs w:val="18"/>
              </w:rPr>
            </w:pPr>
          </w:p>
        </w:tc>
      </w:tr>
      <w:tr w:rsidR="004F5C24" w:rsidRPr="005D68D4" w14:paraId="61E85AEE" w14:textId="77777777" w:rsidTr="00C04061">
        <w:tc>
          <w:tcPr>
            <w:tcW w:w="2093" w:type="dxa"/>
            <w:shd w:val="pct20" w:color="auto" w:fill="auto"/>
          </w:tcPr>
          <w:p w14:paraId="604B14F8"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3B70653B" w14:textId="77777777" w:rsidR="004F5C24" w:rsidRPr="005D68D4" w:rsidRDefault="0062138A" w:rsidP="00AF6F0D">
            <w:pPr>
              <w:rPr>
                <w:rFonts w:ascii="Arial" w:hAnsi="Arial" w:cs="Arial"/>
                <w:sz w:val="18"/>
                <w:szCs w:val="18"/>
              </w:rPr>
            </w:pPr>
            <w:r>
              <w:rPr>
                <w:rFonts w:ascii="Arial" w:hAnsi="Arial" w:cs="Arial"/>
                <w:sz w:val="18"/>
                <w:szCs w:val="18"/>
              </w:rPr>
              <w:t>Reports will be saved at role level.  This therefore means that all reports linked to the role will be available to all users linked to the role.</w:t>
            </w:r>
          </w:p>
        </w:tc>
      </w:tr>
      <w:tr w:rsidR="004F5C24" w:rsidRPr="005D68D4" w14:paraId="50F92318" w14:textId="77777777" w:rsidTr="00C04061">
        <w:tc>
          <w:tcPr>
            <w:tcW w:w="2093" w:type="dxa"/>
            <w:shd w:val="pct20" w:color="auto" w:fill="auto"/>
          </w:tcPr>
          <w:p w14:paraId="29F535C7"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F1CDA8D" w14:textId="70F290DF" w:rsidR="004F5C24" w:rsidRPr="005D68D4" w:rsidRDefault="00A834D6" w:rsidP="00AF6F0D">
            <w:pPr>
              <w:rPr>
                <w:rFonts w:ascii="Arial" w:hAnsi="Arial" w:cs="Arial"/>
                <w:sz w:val="18"/>
                <w:szCs w:val="18"/>
              </w:rPr>
            </w:pPr>
            <w:r>
              <w:rPr>
                <w:rFonts w:ascii="Arial" w:hAnsi="Arial" w:cs="Arial"/>
                <w:sz w:val="18"/>
                <w:szCs w:val="18"/>
              </w:rPr>
              <w:t>PM0043 (parts of)</w:t>
            </w:r>
          </w:p>
        </w:tc>
      </w:tr>
      <w:tr w:rsidR="004F5C24" w:rsidRPr="005D68D4" w14:paraId="43C9F1F2" w14:textId="77777777" w:rsidTr="00C04061">
        <w:tc>
          <w:tcPr>
            <w:tcW w:w="2093" w:type="dxa"/>
            <w:shd w:val="pct20" w:color="auto" w:fill="auto"/>
          </w:tcPr>
          <w:p w14:paraId="00C441B0" w14:textId="77777777" w:rsidR="004F5C24" w:rsidRPr="005D68D4" w:rsidRDefault="004F5C2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0418BAFB" w14:textId="77777777" w:rsidR="004F5C24" w:rsidRPr="005D68D4" w:rsidRDefault="004F5C24" w:rsidP="00AF6F0D">
            <w:pPr>
              <w:rPr>
                <w:rFonts w:ascii="Arial" w:hAnsi="Arial" w:cs="Arial"/>
                <w:sz w:val="18"/>
                <w:szCs w:val="18"/>
              </w:rPr>
            </w:pPr>
            <w:r w:rsidRPr="005D68D4">
              <w:rPr>
                <w:rFonts w:ascii="Arial" w:hAnsi="Arial" w:cs="Arial"/>
                <w:sz w:val="18"/>
                <w:szCs w:val="18"/>
              </w:rPr>
              <w:t>Sue Allwood</w:t>
            </w:r>
          </w:p>
        </w:tc>
      </w:tr>
    </w:tbl>
    <w:p w14:paraId="3553B02F" w14:textId="77777777" w:rsidR="005C22FE" w:rsidRDefault="005C22FE" w:rsidP="00AF6F0D">
      <w:pPr>
        <w:sectPr w:rsidR="005C22FE" w:rsidSect="005D68D4">
          <w:pgSz w:w="12240" w:h="15840" w:code="1"/>
          <w:pgMar w:top="1616" w:right="1797" w:bottom="851" w:left="1797" w:header="567" w:footer="720" w:gutter="0"/>
          <w:cols w:space="720"/>
          <w:docGrid w:linePitch="360"/>
        </w:sectPr>
      </w:pPr>
    </w:p>
    <w:p w14:paraId="669AB870" w14:textId="77777777" w:rsidR="005C22FE" w:rsidRDefault="005C22FE" w:rsidP="005C22FE">
      <w:pPr>
        <w:pStyle w:val="Heading3"/>
        <w:ind w:left="0" w:firstLine="0"/>
      </w:pPr>
      <w:bookmarkStart w:id="492" w:name="_Toc422842055"/>
      <w:r>
        <w:t>PMUC060 – Delete Report</w:t>
      </w:r>
      <w:bookmarkEnd w:id="492"/>
    </w:p>
    <w:p w14:paraId="58A297D3" w14:textId="77777777" w:rsidR="005C22FE" w:rsidRDefault="005C22FE" w:rsidP="005C22FE"/>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C22FE" w:rsidRPr="005D68D4" w14:paraId="60B4B867" w14:textId="77777777" w:rsidTr="00B63016">
        <w:tc>
          <w:tcPr>
            <w:tcW w:w="9322" w:type="dxa"/>
            <w:gridSpan w:val="2"/>
            <w:shd w:val="pct20" w:color="auto" w:fill="auto"/>
          </w:tcPr>
          <w:p w14:paraId="70A74C25" w14:textId="77777777" w:rsidR="005C22FE" w:rsidRPr="005D68D4" w:rsidRDefault="00B41533" w:rsidP="00B63016">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PMUC060</w:t>
            </w:r>
          </w:p>
          <w:p w14:paraId="5D21271E" w14:textId="77777777" w:rsidR="005C22FE" w:rsidRPr="005D68D4" w:rsidRDefault="005C22FE" w:rsidP="00B63016">
            <w:pPr>
              <w:rPr>
                <w:rFonts w:ascii="Arial" w:hAnsi="Arial" w:cs="Arial"/>
                <w:b/>
                <w:bCs/>
                <w:sz w:val="18"/>
                <w:szCs w:val="18"/>
              </w:rPr>
            </w:pPr>
          </w:p>
          <w:p w14:paraId="5BE69784"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Save Report</w:t>
            </w:r>
          </w:p>
          <w:p w14:paraId="384F9931" w14:textId="77777777" w:rsidR="005C22FE" w:rsidRPr="005D68D4" w:rsidRDefault="005C22FE" w:rsidP="00B63016">
            <w:pPr>
              <w:rPr>
                <w:rFonts w:ascii="Arial" w:hAnsi="Arial" w:cs="Arial"/>
                <w:b/>
                <w:sz w:val="18"/>
                <w:szCs w:val="18"/>
              </w:rPr>
            </w:pPr>
          </w:p>
        </w:tc>
      </w:tr>
      <w:tr w:rsidR="005C22FE" w:rsidRPr="005D68D4" w14:paraId="6AF69E7A" w14:textId="77777777" w:rsidTr="00B63016">
        <w:tc>
          <w:tcPr>
            <w:tcW w:w="2093" w:type="dxa"/>
            <w:shd w:val="pct20" w:color="auto" w:fill="auto"/>
          </w:tcPr>
          <w:p w14:paraId="10132BD3"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Summary</w:t>
            </w:r>
          </w:p>
          <w:p w14:paraId="4A85006A" w14:textId="77777777" w:rsidR="005C22FE" w:rsidRPr="005D68D4" w:rsidRDefault="005C22FE" w:rsidP="00B63016">
            <w:pPr>
              <w:rPr>
                <w:rFonts w:ascii="Arial" w:hAnsi="Arial" w:cs="Arial"/>
                <w:b/>
                <w:bCs/>
                <w:sz w:val="18"/>
                <w:szCs w:val="18"/>
              </w:rPr>
            </w:pPr>
          </w:p>
        </w:tc>
        <w:tc>
          <w:tcPr>
            <w:tcW w:w="7229" w:type="dxa"/>
            <w:shd w:val="clear" w:color="auto" w:fill="auto"/>
          </w:tcPr>
          <w:p w14:paraId="6B6DB646" w14:textId="77777777" w:rsidR="005C22FE" w:rsidRPr="009E3CE8" w:rsidRDefault="005C22FE" w:rsidP="005C22FE">
            <w:pPr>
              <w:rPr>
                <w:rFonts w:ascii="Arial" w:hAnsi="Arial" w:cs="Arial"/>
                <w:sz w:val="18"/>
                <w:szCs w:val="18"/>
              </w:rPr>
            </w:pPr>
            <w:r>
              <w:rPr>
                <w:rFonts w:ascii="Arial" w:hAnsi="Arial" w:cs="Arial"/>
                <w:sz w:val="18"/>
                <w:szCs w:val="18"/>
              </w:rPr>
              <w:t>Function that allows the user to delete one of their custom report structure</w:t>
            </w:r>
          </w:p>
        </w:tc>
      </w:tr>
      <w:tr w:rsidR="005C22FE" w:rsidRPr="005D68D4" w14:paraId="0EFA3E13" w14:textId="77777777" w:rsidTr="00B63016">
        <w:tc>
          <w:tcPr>
            <w:tcW w:w="2093" w:type="dxa"/>
            <w:shd w:val="pct20" w:color="auto" w:fill="auto"/>
          </w:tcPr>
          <w:p w14:paraId="122AA2B0"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Actor</w:t>
            </w:r>
          </w:p>
          <w:p w14:paraId="08AFF0DD" w14:textId="77777777" w:rsidR="005C22FE" w:rsidRPr="005D68D4" w:rsidRDefault="005C22FE" w:rsidP="00B63016">
            <w:pPr>
              <w:rPr>
                <w:rFonts w:ascii="Arial" w:hAnsi="Arial" w:cs="Arial"/>
                <w:bCs/>
                <w:color w:val="FF0000"/>
                <w:sz w:val="18"/>
                <w:szCs w:val="18"/>
              </w:rPr>
            </w:pPr>
          </w:p>
        </w:tc>
        <w:tc>
          <w:tcPr>
            <w:tcW w:w="7229" w:type="dxa"/>
            <w:shd w:val="clear" w:color="auto" w:fill="auto"/>
          </w:tcPr>
          <w:p w14:paraId="60B8073B" w14:textId="057F2433" w:rsidR="005C22FE" w:rsidRPr="005D68D4" w:rsidRDefault="00DB2F0C" w:rsidP="00B63016">
            <w:pPr>
              <w:rPr>
                <w:rFonts w:ascii="Arial" w:hAnsi="Arial" w:cs="Arial"/>
                <w:sz w:val="18"/>
                <w:szCs w:val="18"/>
              </w:rPr>
            </w:pPr>
            <w:r>
              <w:rPr>
                <w:rFonts w:ascii="Arial" w:hAnsi="Arial" w:cs="Arial"/>
                <w:sz w:val="18"/>
                <w:szCs w:val="18"/>
              </w:rPr>
              <w:t>PlanManager</w:t>
            </w:r>
            <w:r w:rsidR="005C22FE" w:rsidRPr="007702FC">
              <w:rPr>
                <w:rFonts w:ascii="Arial" w:hAnsi="Arial" w:cs="Arial"/>
                <w:sz w:val="18"/>
                <w:szCs w:val="18"/>
              </w:rPr>
              <w:t xml:space="preserve"> User</w:t>
            </w:r>
          </w:p>
        </w:tc>
      </w:tr>
      <w:tr w:rsidR="005C22FE" w:rsidRPr="005D68D4" w14:paraId="63B3DEB3" w14:textId="77777777" w:rsidTr="00B63016">
        <w:tc>
          <w:tcPr>
            <w:tcW w:w="2093" w:type="dxa"/>
            <w:shd w:val="pct20" w:color="auto" w:fill="auto"/>
          </w:tcPr>
          <w:p w14:paraId="312C1800"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Trigger</w:t>
            </w:r>
          </w:p>
          <w:p w14:paraId="03A17B37" w14:textId="77777777" w:rsidR="005C22FE" w:rsidRPr="005D68D4" w:rsidRDefault="005C22FE" w:rsidP="00B63016">
            <w:pPr>
              <w:rPr>
                <w:rFonts w:ascii="Arial" w:hAnsi="Arial" w:cs="Arial"/>
                <w:b/>
                <w:bCs/>
                <w:sz w:val="18"/>
                <w:szCs w:val="18"/>
              </w:rPr>
            </w:pPr>
          </w:p>
        </w:tc>
        <w:tc>
          <w:tcPr>
            <w:tcW w:w="7229" w:type="dxa"/>
            <w:shd w:val="clear" w:color="auto" w:fill="auto"/>
          </w:tcPr>
          <w:p w14:paraId="65009DD5" w14:textId="77777777" w:rsidR="005C22FE" w:rsidRPr="005D68D4" w:rsidRDefault="005C22FE" w:rsidP="00B63016">
            <w:pPr>
              <w:rPr>
                <w:rFonts w:ascii="Arial" w:hAnsi="Arial" w:cs="Arial"/>
                <w:sz w:val="18"/>
                <w:szCs w:val="18"/>
              </w:rPr>
            </w:pPr>
            <w:r>
              <w:rPr>
                <w:rFonts w:ascii="Arial" w:hAnsi="Arial" w:cs="Arial"/>
                <w:sz w:val="18"/>
                <w:szCs w:val="18"/>
              </w:rPr>
              <w:t>PMUC024 – Manage Reports</w:t>
            </w:r>
          </w:p>
        </w:tc>
      </w:tr>
      <w:tr w:rsidR="005C22FE" w:rsidRPr="005D68D4" w14:paraId="33514799" w14:textId="77777777" w:rsidTr="00B63016">
        <w:tc>
          <w:tcPr>
            <w:tcW w:w="2093" w:type="dxa"/>
            <w:shd w:val="pct20" w:color="auto" w:fill="auto"/>
          </w:tcPr>
          <w:p w14:paraId="06736F91"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Pre- conditions</w:t>
            </w:r>
          </w:p>
          <w:p w14:paraId="158BCECB" w14:textId="77777777" w:rsidR="005C22FE" w:rsidRPr="005D68D4" w:rsidRDefault="005C22FE" w:rsidP="00B63016">
            <w:pPr>
              <w:rPr>
                <w:rFonts w:ascii="Arial" w:hAnsi="Arial" w:cs="Arial"/>
                <w:bCs/>
                <w:color w:val="FF0000"/>
                <w:sz w:val="18"/>
                <w:szCs w:val="18"/>
              </w:rPr>
            </w:pPr>
          </w:p>
        </w:tc>
        <w:tc>
          <w:tcPr>
            <w:tcW w:w="7229" w:type="dxa"/>
            <w:shd w:val="clear" w:color="auto" w:fill="auto"/>
          </w:tcPr>
          <w:p w14:paraId="2F88EF4E" w14:textId="77777777" w:rsidR="005C22FE" w:rsidRPr="003F6545" w:rsidRDefault="005C22FE" w:rsidP="00B63016">
            <w:pPr>
              <w:rPr>
                <w:rFonts w:ascii="Arial" w:hAnsi="Arial" w:cs="Arial"/>
                <w:sz w:val="18"/>
                <w:szCs w:val="18"/>
              </w:rPr>
            </w:pPr>
            <w:r w:rsidRPr="003F6545">
              <w:rPr>
                <w:rFonts w:ascii="Arial" w:hAnsi="Arial" w:cs="Arial"/>
                <w:sz w:val="18"/>
                <w:szCs w:val="18"/>
              </w:rPr>
              <w:t xml:space="preserve">User logged </w:t>
            </w:r>
            <w:r>
              <w:rPr>
                <w:rFonts w:ascii="Arial" w:hAnsi="Arial" w:cs="Arial"/>
                <w:sz w:val="18"/>
                <w:szCs w:val="18"/>
              </w:rPr>
              <w:t>in, and selected Manage Reports from the My Reports screen</w:t>
            </w:r>
          </w:p>
        </w:tc>
      </w:tr>
      <w:tr w:rsidR="005C22FE" w:rsidRPr="005D68D4" w14:paraId="416C312A" w14:textId="77777777" w:rsidTr="00B63016">
        <w:tc>
          <w:tcPr>
            <w:tcW w:w="2093" w:type="dxa"/>
            <w:shd w:val="pct20" w:color="auto" w:fill="auto"/>
          </w:tcPr>
          <w:p w14:paraId="50347E44"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Post –conditions</w:t>
            </w:r>
          </w:p>
          <w:p w14:paraId="08DCCDB3" w14:textId="77777777" w:rsidR="005C22FE" w:rsidRPr="005D68D4" w:rsidRDefault="005C22FE" w:rsidP="00B63016">
            <w:pPr>
              <w:rPr>
                <w:rFonts w:ascii="Arial" w:hAnsi="Arial" w:cs="Arial"/>
                <w:b/>
                <w:bCs/>
                <w:sz w:val="18"/>
                <w:szCs w:val="18"/>
              </w:rPr>
            </w:pPr>
          </w:p>
        </w:tc>
        <w:tc>
          <w:tcPr>
            <w:tcW w:w="7229" w:type="dxa"/>
            <w:shd w:val="clear" w:color="auto" w:fill="auto"/>
          </w:tcPr>
          <w:p w14:paraId="19CBFB16" w14:textId="77777777" w:rsidR="005C22FE" w:rsidRPr="005D68D4" w:rsidRDefault="005C22FE" w:rsidP="00DE35CC">
            <w:pPr>
              <w:rPr>
                <w:rFonts w:ascii="Arial" w:hAnsi="Arial" w:cs="Arial"/>
                <w:sz w:val="18"/>
                <w:szCs w:val="18"/>
              </w:rPr>
            </w:pPr>
            <w:r>
              <w:rPr>
                <w:rFonts w:ascii="Arial" w:hAnsi="Arial" w:cs="Arial"/>
                <w:sz w:val="18"/>
                <w:szCs w:val="18"/>
              </w:rPr>
              <w:t xml:space="preserve">The user has </w:t>
            </w:r>
            <w:r w:rsidR="00DE35CC">
              <w:rPr>
                <w:rFonts w:ascii="Arial" w:hAnsi="Arial" w:cs="Arial"/>
                <w:sz w:val="18"/>
                <w:szCs w:val="18"/>
              </w:rPr>
              <w:t>deleted</w:t>
            </w:r>
            <w:r>
              <w:rPr>
                <w:rFonts w:ascii="Arial" w:hAnsi="Arial" w:cs="Arial"/>
                <w:sz w:val="18"/>
                <w:szCs w:val="18"/>
              </w:rPr>
              <w:t xml:space="preserve"> the report </w:t>
            </w:r>
            <w:r w:rsidR="00DE35CC">
              <w:rPr>
                <w:rFonts w:ascii="Arial" w:hAnsi="Arial" w:cs="Arial"/>
                <w:sz w:val="18"/>
                <w:szCs w:val="18"/>
              </w:rPr>
              <w:t xml:space="preserve">structure </w:t>
            </w:r>
            <w:r>
              <w:rPr>
                <w:rFonts w:ascii="Arial" w:hAnsi="Arial" w:cs="Arial"/>
                <w:sz w:val="18"/>
                <w:szCs w:val="18"/>
              </w:rPr>
              <w:t xml:space="preserve">and it is </w:t>
            </w:r>
            <w:r w:rsidR="00DE35CC">
              <w:rPr>
                <w:rFonts w:ascii="Arial" w:hAnsi="Arial" w:cs="Arial"/>
                <w:sz w:val="18"/>
                <w:szCs w:val="18"/>
              </w:rPr>
              <w:t xml:space="preserve">no longer </w:t>
            </w:r>
            <w:r>
              <w:rPr>
                <w:rFonts w:ascii="Arial" w:hAnsi="Arial" w:cs="Arial"/>
                <w:sz w:val="18"/>
                <w:szCs w:val="18"/>
              </w:rPr>
              <w:t>available for selection via the Request Reports screen</w:t>
            </w:r>
          </w:p>
        </w:tc>
      </w:tr>
      <w:tr w:rsidR="005C22FE" w:rsidRPr="005D68D4" w14:paraId="053B2B53" w14:textId="77777777" w:rsidTr="00B63016">
        <w:tc>
          <w:tcPr>
            <w:tcW w:w="2093" w:type="dxa"/>
            <w:shd w:val="pct20" w:color="auto" w:fill="auto"/>
          </w:tcPr>
          <w:p w14:paraId="6EA6FE9B"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7828529" w14:textId="77777777" w:rsidR="005C22FE" w:rsidRPr="005D68D4" w:rsidRDefault="005C22FE" w:rsidP="00B63016">
            <w:pPr>
              <w:rPr>
                <w:rFonts w:ascii="Arial" w:hAnsi="Arial" w:cs="Arial"/>
                <w:sz w:val="18"/>
                <w:szCs w:val="18"/>
              </w:rPr>
            </w:pPr>
            <w:r>
              <w:rPr>
                <w:rFonts w:ascii="Arial" w:hAnsi="Arial" w:cs="Arial"/>
                <w:sz w:val="18"/>
                <w:szCs w:val="18"/>
              </w:rPr>
              <w:t>Adhoc</w:t>
            </w:r>
          </w:p>
        </w:tc>
      </w:tr>
      <w:tr w:rsidR="005C22FE" w:rsidRPr="005D68D4" w14:paraId="4D38B53F" w14:textId="77777777" w:rsidTr="00B63016">
        <w:tc>
          <w:tcPr>
            <w:tcW w:w="2093" w:type="dxa"/>
            <w:shd w:val="pct20" w:color="auto" w:fill="auto"/>
          </w:tcPr>
          <w:p w14:paraId="49F9AFD2"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Basic Course of Action</w:t>
            </w:r>
          </w:p>
          <w:p w14:paraId="0ADAECA0" w14:textId="77777777" w:rsidR="005C22FE" w:rsidRPr="005D68D4" w:rsidRDefault="005C22FE" w:rsidP="00B63016">
            <w:pPr>
              <w:rPr>
                <w:rFonts w:ascii="Arial" w:hAnsi="Arial" w:cs="Arial"/>
                <w:b/>
                <w:bCs/>
                <w:sz w:val="18"/>
                <w:szCs w:val="18"/>
              </w:rPr>
            </w:pPr>
          </w:p>
          <w:p w14:paraId="0BB467BB" w14:textId="77777777" w:rsidR="005C22FE" w:rsidRPr="005D68D4" w:rsidRDefault="005C22FE" w:rsidP="00B63016">
            <w:pPr>
              <w:rPr>
                <w:rFonts w:ascii="Arial" w:hAnsi="Arial" w:cs="Arial"/>
                <w:b/>
                <w:bCs/>
                <w:sz w:val="18"/>
                <w:szCs w:val="18"/>
              </w:rPr>
            </w:pPr>
          </w:p>
        </w:tc>
        <w:tc>
          <w:tcPr>
            <w:tcW w:w="7229" w:type="dxa"/>
            <w:shd w:val="clear" w:color="auto" w:fill="auto"/>
          </w:tcPr>
          <w:p w14:paraId="22FC2DDA" w14:textId="799C7165" w:rsidR="005C22FE" w:rsidRDefault="005C22FE" w:rsidP="004E06BD">
            <w:pPr>
              <w:numPr>
                <w:ilvl w:val="0"/>
                <w:numId w:val="152"/>
              </w:numPr>
              <w:rPr>
                <w:rFonts w:ascii="Arial" w:hAnsi="Arial" w:cs="Arial"/>
                <w:sz w:val="18"/>
                <w:szCs w:val="18"/>
              </w:rPr>
            </w:pPr>
            <w:r>
              <w:rPr>
                <w:rFonts w:ascii="Arial" w:hAnsi="Arial" w:cs="Arial"/>
                <w:sz w:val="18"/>
                <w:szCs w:val="18"/>
              </w:rPr>
              <w:t xml:space="preserve">User selects the Report Manager menu option from the </w:t>
            </w:r>
            <w:r w:rsidR="00FE4BBE">
              <w:rPr>
                <w:rFonts w:ascii="Arial" w:hAnsi="Arial" w:cs="Arial"/>
                <w:sz w:val="18"/>
                <w:szCs w:val="18"/>
              </w:rPr>
              <w:t>PlanManager</w:t>
            </w:r>
            <w:r>
              <w:rPr>
                <w:rFonts w:ascii="Arial" w:hAnsi="Arial" w:cs="Arial"/>
                <w:sz w:val="18"/>
                <w:szCs w:val="18"/>
              </w:rPr>
              <w:t xml:space="preserve"> Home screen</w:t>
            </w:r>
          </w:p>
          <w:p w14:paraId="3F77D186" w14:textId="77777777" w:rsidR="005C22FE" w:rsidRDefault="005C22FE" w:rsidP="004E06BD">
            <w:pPr>
              <w:numPr>
                <w:ilvl w:val="0"/>
                <w:numId w:val="152"/>
              </w:numPr>
              <w:rPr>
                <w:rFonts w:ascii="Arial" w:hAnsi="Arial" w:cs="Arial"/>
                <w:sz w:val="18"/>
                <w:szCs w:val="18"/>
              </w:rPr>
            </w:pPr>
            <w:r>
              <w:rPr>
                <w:rFonts w:ascii="Arial" w:hAnsi="Arial" w:cs="Arial"/>
                <w:sz w:val="18"/>
                <w:szCs w:val="18"/>
              </w:rPr>
              <w:t>The system displays the Report Manager Home (My Reports) screen</w:t>
            </w:r>
          </w:p>
          <w:p w14:paraId="72ADC689" w14:textId="77777777" w:rsidR="005C22FE" w:rsidRDefault="005C22FE" w:rsidP="004E06BD">
            <w:pPr>
              <w:numPr>
                <w:ilvl w:val="0"/>
                <w:numId w:val="152"/>
              </w:numPr>
              <w:rPr>
                <w:rFonts w:ascii="Arial" w:hAnsi="Arial" w:cs="Arial"/>
                <w:sz w:val="18"/>
                <w:szCs w:val="18"/>
              </w:rPr>
            </w:pPr>
            <w:r>
              <w:rPr>
                <w:rFonts w:ascii="Arial" w:hAnsi="Arial" w:cs="Arial"/>
                <w:sz w:val="18"/>
                <w:szCs w:val="18"/>
              </w:rPr>
              <w:t>The user navigates to the “Manage Reports” tab</w:t>
            </w:r>
          </w:p>
          <w:p w14:paraId="0FA67334" w14:textId="77777777" w:rsidR="005C22FE" w:rsidRDefault="005C22FE" w:rsidP="004E06BD">
            <w:pPr>
              <w:numPr>
                <w:ilvl w:val="0"/>
                <w:numId w:val="152"/>
              </w:numPr>
              <w:rPr>
                <w:rFonts w:ascii="Arial" w:hAnsi="Arial" w:cs="Arial"/>
                <w:sz w:val="18"/>
                <w:szCs w:val="18"/>
              </w:rPr>
            </w:pPr>
            <w:r>
              <w:rPr>
                <w:rFonts w:ascii="Arial" w:hAnsi="Arial" w:cs="Arial"/>
                <w:sz w:val="18"/>
                <w:szCs w:val="18"/>
              </w:rPr>
              <w:t>The system displays the “Manage Reports” tab</w:t>
            </w:r>
          </w:p>
          <w:p w14:paraId="7F9E480F" w14:textId="39F99E59" w:rsidR="005C22FE" w:rsidRDefault="005C22FE" w:rsidP="004E06BD">
            <w:pPr>
              <w:numPr>
                <w:ilvl w:val="0"/>
                <w:numId w:val="152"/>
              </w:numPr>
              <w:rPr>
                <w:rFonts w:ascii="Arial" w:hAnsi="Arial" w:cs="Arial"/>
                <w:sz w:val="18"/>
                <w:szCs w:val="18"/>
              </w:rPr>
            </w:pPr>
            <w:r>
              <w:rPr>
                <w:rFonts w:ascii="Arial" w:hAnsi="Arial" w:cs="Arial"/>
                <w:sz w:val="18"/>
                <w:szCs w:val="18"/>
              </w:rPr>
              <w:t xml:space="preserve">The user chooses the “Select a Report Type” drop down list invoke </w:t>
            </w:r>
            <w:r w:rsidRPr="00D16327">
              <w:rPr>
                <w:rFonts w:ascii="Arial" w:hAnsi="Arial" w:cs="Arial"/>
                <w:i/>
                <w:sz w:val="18"/>
                <w:szCs w:val="18"/>
              </w:rPr>
              <w:t>PMUC0</w:t>
            </w:r>
            <w:r>
              <w:rPr>
                <w:rFonts w:ascii="Arial" w:hAnsi="Arial" w:cs="Arial"/>
                <w:i/>
                <w:sz w:val="18"/>
                <w:szCs w:val="18"/>
              </w:rPr>
              <w:t>25</w:t>
            </w:r>
            <w:r w:rsidRPr="00D16327">
              <w:rPr>
                <w:rFonts w:ascii="Arial" w:hAnsi="Arial" w:cs="Arial"/>
                <w:i/>
                <w:sz w:val="18"/>
                <w:szCs w:val="18"/>
              </w:rPr>
              <w:t xml:space="preserve"> </w:t>
            </w:r>
            <w:r w:rsidR="00C91AB4">
              <w:rPr>
                <w:rFonts w:ascii="Arial" w:hAnsi="Arial" w:cs="Arial"/>
                <w:i/>
                <w:sz w:val="18"/>
                <w:szCs w:val="18"/>
              </w:rPr>
              <w:t>–</w:t>
            </w:r>
            <w:r w:rsidRPr="00D16327">
              <w:rPr>
                <w:rFonts w:ascii="Arial" w:hAnsi="Arial" w:cs="Arial"/>
                <w:i/>
                <w:sz w:val="18"/>
                <w:szCs w:val="18"/>
              </w:rPr>
              <w:t xml:space="preserve"> Get Report Type</w:t>
            </w:r>
            <w:r>
              <w:rPr>
                <w:rFonts w:ascii="Arial" w:hAnsi="Arial" w:cs="Arial"/>
                <w:sz w:val="18"/>
                <w:szCs w:val="18"/>
              </w:rPr>
              <w:t xml:space="preserve"> </w:t>
            </w:r>
          </w:p>
          <w:p w14:paraId="763F7429" w14:textId="77777777" w:rsidR="005C22FE" w:rsidRDefault="005C22FE" w:rsidP="004E06BD">
            <w:pPr>
              <w:numPr>
                <w:ilvl w:val="0"/>
                <w:numId w:val="152"/>
              </w:numPr>
              <w:rPr>
                <w:rFonts w:ascii="Arial" w:hAnsi="Arial" w:cs="Arial"/>
                <w:sz w:val="18"/>
                <w:szCs w:val="18"/>
              </w:rPr>
            </w:pPr>
            <w:r>
              <w:rPr>
                <w:rFonts w:ascii="Arial" w:hAnsi="Arial" w:cs="Arial"/>
                <w:sz w:val="18"/>
                <w:szCs w:val="18"/>
              </w:rPr>
              <w:t>The system displays a list of reports types available</w:t>
            </w:r>
          </w:p>
          <w:p w14:paraId="7B584DE4" w14:textId="77777777" w:rsidR="005C22FE" w:rsidRDefault="005C22FE" w:rsidP="004E06BD">
            <w:pPr>
              <w:numPr>
                <w:ilvl w:val="0"/>
                <w:numId w:val="152"/>
              </w:numPr>
              <w:rPr>
                <w:rFonts w:ascii="Arial" w:hAnsi="Arial" w:cs="Arial"/>
                <w:sz w:val="18"/>
                <w:szCs w:val="18"/>
              </w:rPr>
            </w:pPr>
            <w:r>
              <w:rPr>
                <w:rFonts w:ascii="Arial" w:hAnsi="Arial" w:cs="Arial"/>
                <w:sz w:val="18"/>
                <w:szCs w:val="18"/>
              </w:rPr>
              <w:t xml:space="preserve">The user selects </w:t>
            </w:r>
            <w:r w:rsidR="00DE35CC">
              <w:rPr>
                <w:rFonts w:ascii="Arial" w:hAnsi="Arial" w:cs="Arial"/>
                <w:sz w:val="18"/>
                <w:szCs w:val="18"/>
              </w:rPr>
              <w:t>Custom</w:t>
            </w:r>
            <w:r>
              <w:rPr>
                <w:rFonts w:ascii="Arial" w:hAnsi="Arial" w:cs="Arial"/>
                <w:sz w:val="18"/>
                <w:szCs w:val="18"/>
              </w:rPr>
              <w:t xml:space="preserve"> </w:t>
            </w:r>
            <w:r w:rsidR="00DE35CC">
              <w:rPr>
                <w:rFonts w:ascii="Arial" w:hAnsi="Arial" w:cs="Arial"/>
                <w:sz w:val="18"/>
                <w:szCs w:val="18"/>
              </w:rPr>
              <w:t>R</w:t>
            </w:r>
            <w:r>
              <w:rPr>
                <w:rFonts w:ascii="Arial" w:hAnsi="Arial" w:cs="Arial"/>
                <w:sz w:val="18"/>
                <w:szCs w:val="18"/>
              </w:rPr>
              <w:t>eport</w:t>
            </w:r>
            <w:r w:rsidR="00DE35CC">
              <w:rPr>
                <w:rFonts w:ascii="Arial" w:hAnsi="Arial" w:cs="Arial"/>
                <w:sz w:val="18"/>
                <w:szCs w:val="18"/>
              </w:rPr>
              <w:t>s</w:t>
            </w:r>
            <w:r>
              <w:rPr>
                <w:rFonts w:ascii="Arial" w:hAnsi="Arial" w:cs="Arial"/>
                <w:sz w:val="18"/>
                <w:szCs w:val="18"/>
              </w:rPr>
              <w:t xml:space="preserve"> type from the list of report types</w:t>
            </w:r>
          </w:p>
          <w:p w14:paraId="05B10D8E" w14:textId="77777777" w:rsidR="00DE35CC" w:rsidRDefault="00DE35CC" w:rsidP="004E06BD">
            <w:pPr>
              <w:numPr>
                <w:ilvl w:val="0"/>
                <w:numId w:val="152"/>
              </w:numPr>
              <w:rPr>
                <w:rFonts w:ascii="Arial" w:hAnsi="Arial" w:cs="Arial"/>
                <w:sz w:val="18"/>
                <w:szCs w:val="18"/>
              </w:rPr>
            </w:pPr>
            <w:r>
              <w:rPr>
                <w:rFonts w:ascii="Arial" w:hAnsi="Arial" w:cs="Arial"/>
                <w:sz w:val="18"/>
                <w:szCs w:val="18"/>
              </w:rPr>
              <w:t>The system displays a list of Custom reports types available</w:t>
            </w:r>
          </w:p>
          <w:p w14:paraId="7461BF73" w14:textId="77777777" w:rsidR="00DE35CC" w:rsidRDefault="00DE35CC" w:rsidP="004E06BD">
            <w:pPr>
              <w:numPr>
                <w:ilvl w:val="0"/>
                <w:numId w:val="152"/>
              </w:numPr>
              <w:rPr>
                <w:rFonts w:ascii="Arial" w:hAnsi="Arial" w:cs="Arial"/>
                <w:sz w:val="18"/>
                <w:szCs w:val="18"/>
              </w:rPr>
            </w:pPr>
            <w:r>
              <w:rPr>
                <w:rFonts w:ascii="Arial" w:hAnsi="Arial" w:cs="Arial"/>
                <w:sz w:val="18"/>
                <w:szCs w:val="18"/>
              </w:rPr>
              <w:t>The user selects a Custom Report from the list of reports</w:t>
            </w:r>
          </w:p>
          <w:p w14:paraId="64FA87D3" w14:textId="77777777" w:rsidR="00DE35CC" w:rsidRDefault="00DE35CC" w:rsidP="004E06BD">
            <w:pPr>
              <w:numPr>
                <w:ilvl w:val="0"/>
                <w:numId w:val="152"/>
              </w:numPr>
              <w:rPr>
                <w:rFonts w:ascii="Arial" w:hAnsi="Arial" w:cs="Arial"/>
                <w:sz w:val="18"/>
                <w:szCs w:val="18"/>
              </w:rPr>
            </w:pPr>
            <w:r>
              <w:rPr>
                <w:rFonts w:ascii="Arial" w:hAnsi="Arial" w:cs="Arial"/>
                <w:sz w:val="18"/>
                <w:szCs w:val="18"/>
              </w:rPr>
              <w:t>The system displays the selected reports details</w:t>
            </w:r>
          </w:p>
          <w:p w14:paraId="7A399CF7" w14:textId="77777777" w:rsidR="00DE35CC" w:rsidRDefault="00DE35CC" w:rsidP="004E06BD">
            <w:pPr>
              <w:numPr>
                <w:ilvl w:val="0"/>
                <w:numId w:val="152"/>
              </w:numPr>
              <w:rPr>
                <w:rFonts w:ascii="Arial" w:hAnsi="Arial" w:cs="Arial"/>
                <w:sz w:val="18"/>
                <w:szCs w:val="18"/>
              </w:rPr>
            </w:pPr>
            <w:r>
              <w:rPr>
                <w:rFonts w:ascii="Arial" w:hAnsi="Arial" w:cs="Arial"/>
                <w:sz w:val="18"/>
                <w:szCs w:val="18"/>
              </w:rPr>
              <w:t>The user selects the Delete options</w:t>
            </w:r>
          </w:p>
          <w:p w14:paraId="0F479E7A" w14:textId="77777777" w:rsidR="00DE35CC" w:rsidRDefault="00DE35CC" w:rsidP="004E06BD">
            <w:pPr>
              <w:numPr>
                <w:ilvl w:val="0"/>
                <w:numId w:val="152"/>
              </w:numPr>
              <w:rPr>
                <w:rFonts w:ascii="Arial" w:hAnsi="Arial" w:cs="Arial"/>
                <w:sz w:val="18"/>
                <w:szCs w:val="18"/>
              </w:rPr>
            </w:pPr>
            <w:r>
              <w:rPr>
                <w:rFonts w:ascii="Arial" w:hAnsi="Arial" w:cs="Arial"/>
                <w:sz w:val="18"/>
                <w:szCs w:val="18"/>
              </w:rPr>
              <w:t>The system displays the ‘Are you sure?’ message</w:t>
            </w:r>
          </w:p>
          <w:p w14:paraId="499773C7" w14:textId="77777777" w:rsidR="00DE35CC" w:rsidRDefault="005C22FE" w:rsidP="004E06BD">
            <w:pPr>
              <w:numPr>
                <w:ilvl w:val="0"/>
                <w:numId w:val="152"/>
              </w:numPr>
              <w:rPr>
                <w:rFonts w:ascii="Arial" w:hAnsi="Arial" w:cs="Arial"/>
                <w:sz w:val="18"/>
                <w:szCs w:val="18"/>
              </w:rPr>
            </w:pPr>
            <w:r>
              <w:rPr>
                <w:rFonts w:ascii="Arial" w:hAnsi="Arial" w:cs="Arial"/>
                <w:sz w:val="18"/>
                <w:szCs w:val="18"/>
              </w:rPr>
              <w:t xml:space="preserve">The user </w:t>
            </w:r>
            <w:r w:rsidR="00DE35CC">
              <w:rPr>
                <w:rFonts w:ascii="Arial" w:hAnsi="Arial" w:cs="Arial"/>
                <w:sz w:val="18"/>
                <w:szCs w:val="18"/>
              </w:rPr>
              <w:t>confirms the action to Delete the report</w:t>
            </w:r>
          </w:p>
          <w:p w14:paraId="524181BE" w14:textId="77777777" w:rsidR="00DE35CC" w:rsidRPr="005D68D4" w:rsidRDefault="00DE35CC" w:rsidP="004E06BD">
            <w:pPr>
              <w:numPr>
                <w:ilvl w:val="0"/>
                <w:numId w:val="152"/>
              </w:numPr>
              <w:rPr>
                <w:rFonts w:ascii="Arial" w:hAnsi="Arial" w:cs="Arial"/>
                <w:sz w:val="18"/>
                <w:szCs w:val="18"/>
              </w:rPr>
            </w:pPr>
            <w:r>
              <w:rPr>
                <w:rFonts w:ascii="Arial" w:hAnsi="Arial" w:cs="Arial"/>
                <w:sz w:val="18"/>
                <w:szCs w:val="18"/>
              </w:rPr>
              <w:t>The system deletes the report from</w:t>
            </w:r>
          </w:p>
          <w:p w14:paraId="361B37CE" w14:textId="77777777" w:rsidR="005C22FE" w:rsidRPr="005D68D4" w:rsidRDefault="005C22FE" w:rsidP="00DE35CC">
            <w:pPr>
              <w:ind w:left="720"/>
              <w:rPr>
                <w:rFonts w:ascii="Arial" w:hAnsi="Arial" w:cs="Arial"/>
                <w:sz w:val="18"/>
                <w:szCs w:val="18"/>
              </w:rPr>
            </w:pPr>
          </w:p>
        </w:tc>
      </w:tr>
      <w:tr w:rsidR="005C22FE" w:rsidRPr="005D68D4" w14:paraId="7BC6D532" w14:textId="77777777" w:rsidTr="00B63016">
        <w:tc>
          <w:tcPr>
            <w:tcW w:w="2093" w:type="dxa"/>
            <w:shd w:val="pct20" w:color="auto" w:fill="auto"/>
          </w:tcPr>
          <w:p w14:paraId="138E22CF"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Alternate scenario extensions</w:t>
            </w:r>
          </w:p>
          <w:p w14:paraId="4EDA0869" w14:textId="77777777" w:rsidR="005C22FE" w:rsidRPr="005D68D4" w:rsidRDefault="005C22FE" w:rsidP="00B63016">
            <w:pPr>
              <w:rPr>
                <w:rFonts w:ascii="Arial" w:hAnsi="Arial" w:cs="Arial"/>
                <w:b/>
                <w:bCs/>
                <w:sz w:val="18"/>
                <w:szCs w:val="18"/>
              </w:rPr>
            </w:pPr>
          </w:p>
          <w:p w14:paraId="1D817A3D" w14:textId="77777777" w:rsidR="005C22FE" w:rsidRPr="005D68D4" w:rsidRDefault="005C22FE" w:rsidP="00B63016">
            <w:pPr>
              <w:rPr>
                <w:rFonts w:ascii="Arial" w:hAnsi="Arial" w:cs="Arial"/>
                <w:b/>
                <w:bCs/>
                <w:sz w:val="18"/>
                <w:szCs w:val="18"/>
              </w:rPr>
            </w:pPr>
          </w:p>
        </w:tc>
        <w:tc>
          <w:tcPr>
            <w:tcW w:w="7229" w:type="dxa"/>
            <w:shd w:val="clear" w:color="auto" w:fill="auto"/>
          </w:tcPr>
          <w:p w14:paraId="0B3B44B0" w14:textId="77777777" w:rsidR="005C22FE" w:rsidRPr="005D68D4" w:rsidRDefault="005C22FE" w:rsidP="00B63016">
            <w:pPr>
              <w:rPr>
                <w:rFonts w:ascii="Arial" w:hAnsi="Arial" w:cs="Arial"/>
                <w:sz w:val="18"/>
                <w:szCs w:val="18"/>
              </w:rPr>
            </w:pPr>
          </w:p>
        </w:tc>
      </w:tr>
      <w:tr w:rsidR="005C22FE" w:rsidRPr="005D68D4" w14:paraId="5E52C83D" w14:textId="77777777" w:rsidTr="00B63016">
        <w:trPr>
          <w:trHeight w:val="683"/>
        </w:trPr>
        <w:tc>
          <w:tcPr>
            <w:tcW w:w="2093" w:type="dxa"/>
            <w:shd w:val="pct20" w:color="auto" w:fill="auto"/>
          </w:tcPr>
          <w:p w14:paraId="15EDE763"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Business Logic/ Rules/ Supplementary Info</w:t>
            </w:r>
          </w:p>
          <w:p w14:paraId="62D27D21" w14:textId="77777777" w:rsidR="005C22FE" w:rsidRPr="005D68D4" w:rsidRDefault="005C22FE" w:rsidP="00B63016">
            <w:pPr>
              <w:rPr>
                <w:rFonts w:ascii="Arial" w:hAnsi="Arial" w:cs="Arial"/>
                <w:b/>
                <w:bCs/>
                <w:sz w:val="18"/>
                <w:szCs w:val="18"/>
              </w:rPr>
            </w:pPr>
          </w:p>
        </w:tc>
        <w:tc>
          <w:tcPr>
            <w:tcW w:w="7229" w:type="dxa"/>
            <w:shd w:val="clear" w:color="auto" w:fill="auto"/>
          </w:tcPr>
          <w:p w14:paraId="401755B9" w14:textId="77777777" w:rsidR="005C22FE" w:rsidRPr="003F6545" w:rsidRDefault="005C22FE" w:rsidP="00B63016">
            <w:pPr>
              <w:rPr>
                <w:rFonts w:ascii="Arial" w:hAnsi="Arial" w:cs="Arial"/>
                <w:sz w:val="18"/>
                <w:szCs w:val="18"/>
                <w:u w:val="single"/>
              </w:rPr>
            </w:pPr>
            <w:r w:rsidRPr="003F6545">
              <w:rPr>
                <w:rFonts w:ascii="Arial" w:hAnsi="Arial" w:cs="Arial"/>
                <w:sz w:val="18"/>
                <w:szCs w:val="18"/>
                <w:u w:val="single"/>
              </w:rPr>
              <w:t>1</w:t>
            </w:r>
            <w:r w:rsidR="00DE35CC">
              <w:rPr>
                <w:rFonts w:ascii="Arial" w:hAnsi="Arial" w:cs="Arial"/>
                <w:sz w:val="18"/>
                <w:szCs w:val="18"/>
                <w:u w:val="single"/>
              </w:rPr>
              <w:t>2</w:t>
            </w:r>
            <w:r w:rsidRPr="003F6545">
              <w:rPr>
                <w:rFonts w:ascii="Arial" w:hAnsi="Arial" w:cs="Arial"/>
                <w:sz w:val="18"/>
                <w:szCs w:val="18"/>
                <w:u w:val="single"/>
              </w:rPr>
              <w:t xml:space="preserve">. </w:t>
            </w:r>
            <w:r w:rsidR="00DE35CC">
              <w:rPr>
                <w:rFonts w:ascii="Arial" w:hAnsi="Arial" w:cs="Arial"/>
                <w:sz w:val="18"/>
                <w:szCs w:val="18"/>
                <w:u w:val="single"/>
              </w:rPr>
              <w:t>Confirm Deletion</w:t>
            </w:r>
          </w:p>
          <w:p w14:paraId="5A4061EA" w14:textId="77777777" w:rsidR="00DE35CC" w:rsidRDefault="00DE35CC" w:rsidP="00B63016">
            <w:pPr>
              <w:rPr>
                <w:rFonts w:ascii="Arial" w:hAnsi="Arial" w:cs="Arial"/>
                <w:sz w:val="18"/>
                <w:szCs w:val="18"/>
              </w:rPr>
            </w:pPr>
          </w:p>
          <w:p w14:paraId="72F92153" w14:textId="77777777" w:rsidR="00B41533" w:rsidRDefault="00B41533" w:rsidP="00B63016">
            <w:pPr>
              <w:rPr>
                <w:rFonts w:ascii="Arial" w:hAnsi="Arial" w:cs="Arial"/>
                <w:sz w:val="18"/>
                <w:szCs w:val="18"/>
              </w:rPr>
            </w:pPr>
            <w:r>
              <w:rPr>
                <w:rFonts w:ascii="Arial" w:hAnsi="Arial" w:cs="Arial"/>
                <w:sz w:val="18"/>
                <w:szCs w:val="18"/>
              </w:rPr>
              <w:t>The confirm deletion message needs to provide the user with details of the Report Name and who i</w:t>
            </w:r>
            <w:r w:rsidR="000D0B72">
              <w:rPr>
                <w:rFonts w:ascii="Arial" w:hAnsi="Arial" w:cs="Arial"/>
                <w:sz w:val="18"/>
                <w:szCs w:val="18"/>
              </w:rPr>
              <w:t>t</w:t>
            </w:r>
            <w:r>
              <w:rPr>
                <w:rFonts w:ascii="Arial" w:hAnsi="Arial" w:cs="Arial"/>
                <w:sz w:val="18"/>
                <w:szCs w:val="18"/>
              </w:rPr>
              <w:t xml:space="preserve"> was created by.  This is to enable them to confirm they have selected the correct report for deletions.  The message should read something like:</w:t>
            </w:r>
          </w:p>
          <w:p w14:paraId="5A806CC1" w14:textId="77777777" w:rsidR="00B41533" w:rsidRDefault="00B41533" w:rsidP="00B63016">
            <w:pPr>
              <w:rPr>
                <w:rFonts w:ascii="Arial" w:hAnsi="Arial" w:cs="Arial"/>
                <w:sz w:val="18"/>
                <w:szCs w:val="18"/>
              </w:rPr>
            </w:pPr>
            <w:r>
              <w:rPr>
                <w:rFonts w:ascii="Arial" w:hAnsi="Arial" w:cs="Arial"/>
                <w:sz w:val="18"/>
                <w:szCs w:val="18"/>
              </w:rPr>
              <w:t>Are you sure you want to Delete the {Report Name} created by {Users full name}?</w:t>
            </w:r>
          </w:p>
          <w:p w14:paraId="0BD90ED8" w14:textId="77777777" w:rsidR="000D0B72" w:rsidRDefault="000D0B72" w:rsidP="00B63016">
            <w:pPr>
              <w:rPr>
                <w:rFonts w:ascii="Arial" w:hAnsi="Arial" w:cs="Arial"/>
                <w:sz w:val="18"/>
                <w:szCs w:val="18"/>
              </w:rPr>
            </w:pPr>
          </w:p>
          <w:p w14:paraId="211B2912" w14:textId="77777777" w:rsidR="000D0B72" w:rsidRDefault="000D0B72" w:rsidP="00B63016">
            <w:pPr>
              <w:rPr>
                <w:rFonts w:ascii="Arial" w:hAnsi="Arial" w:cs="Arial"/>
                <w:sz w:val="18"/>
                <w:szCs w:val="18"/>
              </w:rPr>
            </w:pPr>
            <w:r>
              <w:rPr>
                <w:rFonts w:ascii="Arial" w:hAnsi="Arial" w:cs="Arial"/>
                <w:sz w:val="18"/>
                <w:szCs w:val="18"/>
              </w:rPr>
              <w:t>Standard Reports cannot be deleted. The delete option should not be displayed in the screen when a user selects a standard report from the dropdown list.</w:t>
            </w:r>
          </w:p>
          <w:p w14:paraId="2A035EA6" w14:textId="77777777" w:rsidR="005C22FE" w:rsidRPr="003924C6" w:rsidRDefault="005C22FE" w:rsidP="00B63016">
            <w:pPr>
              <w:rPr>
                <w:rFonts w:ascii="Arial" w:hAnsi="Arial" w:cs="Arial"/>
                <w:sz w:val="18"/>
                <w:szCs w:val="18"/>
              </w:rPr>
            </w:pPr>
          </w:p>
        </w:tc>
      </w:tr>
      <w:tr w:rsidR="005C22FE" w:rsidRPr="005D68D4" w14:paraId="46DFD132" w14:textId="77777777" w:rsidTr="00B63016">
        <w:tc>
          <w:tcPr>
            <w:tcW w:w="2093" w:type="dxa"/>
            <w:shd w:val="pct20" w:color="auto" w:fill="auto"/>
          </w:tcPr>
          <w:p w14:paraId="28D8C65F"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Notes / Questions</w:t>
            </w:r>
          </w:p>
          <w:p w14:paraId="1F3EE7CE" w14:textId="77777777" w:rsidR="005C22FE" w:rsidRPr="005D68D4" w:rsidRDefault="005C22FE" w:rsidP="00B63016">
            <w:pPr>
              <w:rPr>
                <w:rFonts w:ascii="Arial" w:hAnsi="Arial" w:cs="Arial"/>
                <w:b/>
                <w:bCs/>
                <w:sz w:val="18"/>
                <w:szCs w:val="18"/>
              </w:rPr>
            </w:pPr>
          </w:p>
        </w:tc>
        <w:tc>
          <w:tcPr>
            <w:tcW w:w="7229" w:type="dxa"/>
            <w:shd w:val="clear" w:color="auto" w:fill="auto"/>
          </w:tcPr>
          <w:p w14:paraId="4B4F93A4" w14:textId="77777777" w:rsidR="005C22FE" w:rsidRPr="005D68D4" w:rsidRDefault="005C22FE" w:rsidP="00B63016">
            <w:pPr>
              <w:rPr>
                <w:rFonts w:ascii="Arial" w:hAnsi="Arial" w:cs="Arial"/>
                <w:sz w:val="18"/>
                <w:szCs w:val="18"/>
              </w:rPr>
            </w:pPr>
          </w:p>
        </w:tc>
      </w:tr>
      <w:tr w:rsidR="005C22FE" w:rsidRPr="005D68D4" w14:paraId="39639A30" w14:textId="77777777" w:rsidTr="00B63016">
        <w:tc>
          <w:tcPr>
            <w:tcW w:w="2093" w:type="dxa"/>
            <w:shd w:val="pct20" w:color="auto" w:fill="auto"/>
          </w:tcPr>
          <w:p w14:paraId="1369441B"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Includes Use Cases</w:t>
            </w:r>
          </w:p>
          <w:p w14:paraId="48668A96" w14:textId="77777777" w:rsidR="005C22FE" w:rsidRPr="005D68D4" w:rsidRDefault="005C22FE" w:rsidP="00B63016">
            <w:pPr>
              <w:rPr>
                <w:rFonts w:ascii="Arial" w:hAnsi="Arial" w:cs="Arial"/>
                <w:b/>
                <w:bCs/>
                <w:color w:val="FF0000"/>
                <w:sz w:val="18"/>
                <w:szCs w:val="18"/>
              </w:rPr>
            </w:pPr>
          </w:p>
        </w:tc>
        <w:tc>
          <w:tcPr>
            <w:tcW w:w="7229" w:type="dxa"/>
            <w:shd w:val="clear" w:color="auto" w:fill="auto"/>
          </w:tcPr>
          <w:p w14:paraId="20DF80F9" w14:textId="77777777" w:rsidR="005C22FE" w:rsidRPr="005D68D4" w:rsidRDefault="005C22FE" w:rsidP="00B63016">
            <w:pPr>
              <w:rPr>
                <w:rFonts w:ascii="Arial" w:hAnsi="Arial" w:cs="Arial"/>
                <w:sz w:val="18"/>
                <w:szCs w:val="18"/>
              </w:rPr>
            </w:pPr>
          </w:p>
        </w:tc>
      </w:tr>
      <w:tr w:rsidR="005C22FE" w:rsidRPr="005D68D4" w14:paraId="79B7937D" w14:textId="77777777" w:rsidTr="00B63016">
        <w:tc>
          <w:tcPr>
            <w:tcW w:w="2093" w:type="dxa"/>
            <w:shd w:val="pct20" w:color="auto" w:fill="auto"/>
          </w:tcPr>
          <w:p w14:paraId="3D1EF316"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6760700D" w14:textId="77777777" w:rsidR="005C22FE" w:rsidRPr="005D68D4" w:rsidRDefault="005C22FE" w:rsidP="00B41533">
            <w:pPr>
              <w:rPr>
                <w:rFonts w:ascii="Arial" w:hAnsi="Arial" w:cs="Arial"/>
                <w:sz w:val="18"/>
                <w:szCs w:val="18"/>
              </w:rPr>
            </w:pPr>
            <w:r>
              <w:rPr>
                <w:rFonts w:ascii="Arial" w:hAnsi="Arial" w:cs="Arial"/>
                <w:sz w:val="18"/>
                <w:szCs w:val="18"/>
              </w:rPr>
              <w:t xml:space="preserve">Reports will be saved at role level.  This therefore means that </w:t>
            </w:r>
            <w:r w:rsidR="00B41533">
              <w:rPr>
                <w:rFonts w:ascii="Arial" w:hAnsi="Arial" w:cs="Arial"/>
                <w:sz w:val="18"/>
                <w:szCs w:val="18"/>
              </w:rPr>
              <w:t xml:space="preserve">a user can delete any of the </w:t>
            </w:r>
            <w:r>
              <w:rPr>
                <w:rFonts w:ascii="Arial" w:hAnsi="Arial" w:cs="Arial"/>
                <w:sz w:val="18"/>
                <w:szCs w:val="18"/>
              </w:rPr>
              <w:t>reports linked to the role.</w:t>
            </w:r>
          </w:p>
        </w:tc>
      </w:tr>
      <w:tr w:rsidR="005C22FE" w:rsidRPr="005D68D4" w14:paraId="6BFB0875" w14:textId="77777777" w:rsidTr="00B63016">
        <w:tc>
          <w:tcPr>
            <w:tcW w:w="2093" w:type="dxa"/>
            <w:shd w:val="pct20" w:color="auto" w:fill="auto"/>
          </w:tcPr>
          <w:p w14:paraId="12A20A6A"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D763C7A" w14:textId="24ACAABB" w:rsidR="005C22FE" w:rsidRPr="005D68D4" w:rsidRDefault="00A834D6" w:rsidP="00B63016">
            <w:pPr>
              <w:rPr>
                <w:rFonts w:ascii="Arial" w:hAnsi="Arial" w:cs="Arial"/>
                <w:sz w:val="18"/>
                <w:szCs w:val="18"/>
              </w:rPr>
            </w:pPr>
            <w:r>
              <w:rPr>
                <w:rFonts w:ascii="Arial" w:hAnsi="Arial" w:cs="Arial"/>
                <w:sz w:val="18"/>
                <w:szCs w:val="18"/>
              </w:rPr>
              <w:t>PM0043 (parts of)</w:t>
            </w:r>
          </w:p>
        </w:tc>
      </w:tr>
      <w:tr w:rsidR="005C22FE" w:rsidRPr="005D68D4" w14:paraId="1620953A" w14:textId="77777777" w:rsidTr="00B63016">
        <w:tc>
          <w:tcPr>
            <w:tcW w:w="2093" w:type="dxa"/>
            <w:shd w:val="pct20" w:color="auto" w:fill="auto"/>
          </w:tcPr>
          <w:p w14:paraId="18805F53" w14:textId="77777777" w:rsidR="005C22FE" w:rsidRPr="005D68D4" w:rsidRDefault="005C22FE" w:rsidP="00B63016">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0FD5BF82" w14:textId="77777777" w:rsidR="005C22FE" w:rsidRPr="005D68D4" w:rsidRDefault="00B41533" w:rsidP="00B63016">
            <w:pPr>
              <w:rPr>
                <w:rFonts w:ascii="Arial" w:hAnsi="Arial" w:cs="Arial"/>
                <w:sz w:val="18"/>
                <w:szCs w:val="18"/>
              </w:rPr>
            </w:pPr>
            <w:r>
              <w:rPr>
                <w:rFonts w:ascii="Arial" w:hAnsi="Arial" w:cs="Arial"/>
                <w:sz w:val="18"/>
                <w:szCs w:val="18"/>
              </w:rPr>
              <w:t>James Jarvis</w:t>
            </w:r>
          </w:p>
        </w:tc>
      </w:tr>
    </w:tbl>
    <w:p w14:paraId="7B0991FB" w14:textId="77777777" w:rsidR="004F5C24" w:rsidRDefault="004F5C24" w:rsidP="00AF6F0D">
      <w:pPr>
        <w:sectPr w:rsidR="004F5C24" w:rsidSect="005D68D4">
          <w:pgSz w:w="12240" w:h="15840" w:code="1"/>
          <w:pgMar w:top="1616" w:right="1797" w:bottom="851" w:left="1797" w:header="567" w:footer="720" w:gutter="0"/>
          <w:cols w:space="720"/>
          <w:docGrid w:linePitch="360"/>
        </w:sectPr>
      </w:pPr>
    </w:p>
    <w:p w14:paraId="39324810" w14:textId="77777777" w:rsidR="004F5C24" w:rsidRDefault="004F5C24" w:rsidP="00AF6F0D">
      <w:pPr>
        <w:pStyle w:val="Heading2"/>
        <w:ind w:left="0" w:firstLine="0"/>
      </w:pPr>
      <w:bookmarkStart w:id="493" w:name="_Toc422842056"/>
      <w:r>
        <w:t>Use Case Diagram – Manage Scope(s)</w:t>
      </w:r>
      <w:bookmarkEnd w:id="493"/>
    </w:p>
    <w:p w14:paraId="59036DA5" w14:textId="77777777" w:rsidR="00EE07E0" w:rsidRDefault="00EE07E0" w:rsidP="00AF6F0D"/>
    <w:p w14:paraId="739238FE" w14:textId="77777777" w:rsidR="00EE07E0" w:rsidRPr="00EE07E0" w:rsidRDefault="00A96D2E" w:rsidP="00AF6F0D">
      <w:r>
        <w:rPr>
          <w:noProof/>
          <w:lang w:eastAsia="en-GB"/>
        </w:rPr>
        <w:drawing>
          <wp:inline distT="0" distB="0" distL="0" distR="0" wp14:anchorId="71C76BC2" wp14:editId="0A7DF02F">
            <wp:extent cx="5486400" cy="3180715"/>
            <wp:effectExtent l="0" t="0" r="0" b="635"/>
            <wp:docPr id="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180715"/>
                    </a:xfrm>
                    <a:prstGeom prst="rect">
                      <a:avLst/>
                    </a:prstGeom>
                    <a:noFill/>
                    <a:ln>
                      <a:noFill/>
                    </a:ln>
                  </pic:spPr>
                </pic:pic>
              </a:graphicData>
            </a:graphic>
          </wp:inline>
        </w:drawing>
      </w:r>
    </w:p>
    <w:p w14:paraId="4BA1513F" w14:textId="77777777" w:rsidR="00314591" w:rsidRDefault="00E41D8F" w:rsidP="00AF6F0D">
      <w:pPr>
        <w:pStyle w:val="Heading3"/>
        <w:ind w:left="0" w:firstLine="0"/>
      </w:pPr>
      <w:r>
        <w:br w:type="page"/>
      </w:r>
      <w:bookmarkStart w:id="494" w:name="_Toc422842057"/>
      <w:r w:rsidR="00314591">
        <w:t>PMUC029 – Manage Report Scope(s)</w:t>
      </w:r>
      <w:bookmarkEnd w:id="494"/>
    </w:p>
    <w:p w14:paraId="06B6CA29" w14:textId="77777777" w:rsidR="00314591" w:rsidRDefault="00314591"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314591" w:rsidRPr="005D68D4" w14:paraId="7020EF2F" w14:textId="77777777" w:rsidTr="00FC78C7">
        <w:tc>
          <w:tcPr>
            <w:tcW w:w="9322" w:type="dxa"/>
            <w:gridSpan w:val="2"/>
            <w:shd w:val="pct20" w:color="auto" w:fill="auto"/>
          </w:tcPr>
          <w:p w14:paraId="2D764C6E" w14:textId="77777777" w:rsidR="00314591" w:rsidRPr="005D68D4" w:rsidRDefault="00314591"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PMUC029</w:t>
            </w:r>
          </w:p>
          <w:p w14:paraId="2E5EE104" w14:textId="77777777" w:rsidR="00314591" w:rsidRPr="005D68D4" w:rsidRDefault="00314591" w:rsidP="00AF6F0D">
            <w:pPr>
              <w:rPr>
                <w:rFonts w:ascii="Arial" w:hAnsi="Arial" w:cs="Arial"/>
                <w:b/>
                <w:bCs/>
                <w:sz w:val="18"/>
                <w:szCs w:val="18"/>
              </w:rPr>
            </w:pPr>
          </w:p>
          <w:p w14:paraId="08EB341E"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Manage Report Scope(s)</w:t>
            </w:r>
          </w:p>
          <w:p w14:paraId="423B1853" w14:textId="77777777" w:rsidR="00314591" w:rsidRPr="005D68D4" w:rsidRDefault="00314591" w:rsidP="00AF6F0D">
            <w:pPr>
              <w:rPr>
                <w:rFonts w:ascii="Arial" w:hAnsi="Arial" w:cs="Arial"/>
                <w:b/>
                <w:sz w:val="18"/>
                <w:szCs w:val="18"/>
              </w:rPr>
            </w:pPr>
          </w:p>
        </w:tc>
      </w:tr>
      <w:tr w:rsidR="00314591" w:rsidRPr="005D68D4" w14:paraId="70676156" w14:textId="77777777" w:rsidTr="00FC78C7">
        <w:tc>
          <w:tcPr>
            <w:tcW w:w="2093" w:type="dxa"/>
            <w:shd w:val="pct20" w:color="auto" w:fill="auto"/>
          </w:tcPr>
          <w:p w14:paraId="3A84BF68"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Summary</w:t>
            </w:r>
          </w:p>
          <w:p w14:paraId="11AFD0D3" w14:textId="77777777" w:rsidR="00314591" w:rsidRPr="005D68D4" w:rsidRDefault="00314591" w:rsidP="00AF6F0D">
            <w:pPr>
              <w:rPr>
                <w:rFonts w:ascii="Arial" w:hAnsi="Arial" w:cs="Arial"/>
                <w:b/>
                <w:bCs/>
                <w:sz w:val="18"/>
                <w:szCs w:val="18"/>
              </w:rPr>
            </w:pPr>
          </w:p>
        </w:tc>
        <w:tc>
          <w:tcPr>
            <w:tcW w:w="7229" w:type="dxa"/>
            <w:shd w:val="clear" w:color="auto" w:fill="auto"/>
          </w:tcPr>
          <w:p w14:paraId="20EAF28A" w14:textId="77777777" w:rsidR="00314591" w:rsidRPr="009E3CE8" w:rsidRDefault="00314591" w:rsidP="00AF6F0D">
            <w:pPr>
              <w:rPr>
                <w:rFonts w:ascii="Arial" w:hAnsi="Arial" w:cs="Arial"/>
                <w:sz w:val="18"/>
                <w:szCs w:val="18"/>
              </w:rPr>
            </w:pPr>
            <w:r>
              <w:rPr>
                <w:rFonts w:ascii="Arial" w:hAnsi="Arial" w:cs="Arial"/>
                <w:sz w:val="18"/>
                <w:szCs w:val="18"/>
              </w:rPr>
              <w:t xml:space="preserve">A screen that displays the “Scope” options available for selection by the user to enable them to </w:t>
            </w:r>
            <w:r w:rsidR="00DE62D9">
              <w:rPr>
                <w:rFonts w:ascii="Arial" w:hAnsi="Arial" w:cs="Arial"/>
                <w:sz w:val="18"/>
                <w:szCs w:val="18"/>
              </w:rPr>
              <w:t xml:space="preserve">create, </w:t>
            </w:r>
            <w:r>
              <w:rPr>
                <w:rFonts w:ascii="Arial" w:hAnsi="Arial" w:cs="Arial"/>
                <w:sz w:val="18"/>
                <w:szCs w:val="18"/>
              </w:rPr>
              <w:t xml:space="preserve">edit and </w:t>
            </w:r>
            <w:r w:rsidR="00DE62D9">
              <w:rPr>
                <w:rFonts w:ascii="Arial" w:hAnsi="Arial" w:cs="Arial"/>
                <w:sz w:val="18"/>
                <w:szCs w:val="18"/>
              </w:rPr>
              <w:t>delete</w:t>
            </w:r>
            <w:r>
              <w:rPr>
                <w:rFonts w:ascii="Arial" w:hAnsi="Arial" w:cs="Arial"/>
                <w:sz w:val="18"/>
                <w:szCs w:val="18"/>
              </w:rPr>
              <w:t xml:space="preserve"> scope</w:t>
            </w:r>
            <w:r w:rsidR="00DE62D9">
              <w:rPr>
                <w:rFonts w:ascii="Arial" w:hAnsi="Arial" w:cs="Arial"/>
                <w:sz w:val="18"/>
                <w:szCs w:val="18"/>
              </w:rPr>
              <w:t>s</w:t>
            </w:r>
            <w:r>
              <w:rPr>
                <w:rFonts w:ascii="Arial" w:hAnsi="Arial" w:cs="Arial"/>
                <w:sz w:val="18"/>
                <w:szCs w:val="18"/>
              </w:rPr>
              <w:t>.</w:t>
            </w:r>
          </w:p>
        </w:tc>
      </w:tr>
      <w:tr w:rsidR="00314591" w:rsidRPr="005D68D4" w14:paraId="57C8C611" w14:textId="77777777" w:rsidTr="00FC78C7">
        <w:tc>
          <w:tcPr>
            <w:tcW w:w="2093" w:type="dxa"/>
            <w:shd w:val="pct20" w:color="auto" w:fill="auto"/>
          </w:tcPr>
          <w:p w14:paraId="490E0BD7"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Actor</w:t>
            </w:r>
          </w:p>
          <w:p w14:paraId="3AE90AA7"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194A7074" w14:textId="01B72ABA" w:rsidR="00314591" w:rsidRPr="005D68D4" w:rsidRDefault="00DB2F0C" w:rsidP="00AF6F0D">
            <w:pPr>
              <w:rPr>
                <w:rFonts w:ascii="Arial" w:hAnsi="Arial" w:cs="Arial"/>
                <w:sz w:val="18"/>
                <w:szCs w:val="18"/>
              </w:rPr>
            </w:pPr>
            <w:r>
              <w:rPr>
                <w:rFonts w:ascii="Arial" w:hAnsi="Arial" w:cs="Arial"/>
                <w:sz w:val="18"/>
                <w:szCs w:val="18"/>
              </w:rPr>
              <w:t>PlanManager</w:t>
            </w:r>
            <w:r w:rsidR="00314591" w:rsidRPr="007702FC">
              <w:rPr>
                <w:rFonts w:ascii="Arial" w:hAnsi="Arial" w:cs="Arial"/>
                <w:sz w:val="18"/>
                <w:szCs w:val="18"/>
              </w:rPr>
              <w:t xml:space="preserve"> User</w:t>
            </w:r>
          </w:p>
        </w:tc>
      </w:tr>
      <w:tr w:rsidR="00314591" w:rsidRPr="005D68D4" w14:paraId="0D4542E8" w14:textId="77777777" w:rsidTr="00FC78C7">
        <w:tc>
          <w:tcPr>
            <w:tcW w:w="2093" w:type="dxa"/>
            <w:shd w:val="pct20" w:color="auto" w:fill="auto"/>
          </w:tcPr>
          <w:p w14:paraId="4C634F4B"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Trigger</w:t>
            </w:r>
          </w:p>
          <w:p w14:paraId="18E5D746" w14:textId="77777777" w:rsidR="00314591" w:rsidRPr="005D68D4" w:rsidRDefault="00314591" w:rsidP="00AF6F0D">
            <w:pPr>
              <w:rPr>
                <w:rFonts w:ascii="Arial" w:hAnsi="Arial" w:cs="Arial"/>
                <w:b/>
                <w:bCs/>
                <w:sz w:val="18"/>
                <w:szCs w:val="18"/>
              </w:rPr>
            </w:pPr>
          </w:p>
        </w:tc>
        <w:tc>
          <w:tcPr>
            <w:tcW w:w="7229" w:type="dxa"/>
            <w:shd w:val="clear" w:color="auto" w:fill="auto"/>
          </w:tcPr>
          <w:p w14:paraId="448068E7" w14:textId="77777777" w:rsidR="00314591" w:rsidRPr="005D68D4" w:rsidRDefault="00314591" w:rsidP="00AF6F0D">
            <w:pPr>
              <w:rPr>
                <w:rFonts w:ascii="Arial" w:hAnsi="Arial" w:cs="Arial"/>
                <w:sz w:val="18"/>
                <w:szCs w:val="18"/>
              </w:rPr>
            </w:pPr>
            <w:r>
              <w:rPr>
                <w:rFonts w:ascii="Arial" w:hAnsi="Arial" w:cs="Arial"/>
                <w:sz w:val="18"/>
                <w:szCs w:val="18"/>
              </w:rPr>
              <w:t>User selecting the Manage Scopes tab from the “My Reports” (PMUC012) home screen</w:t>
            </w:r>
          </w:p>
        </w:tc>
      </w:tr>
      <w:tr w:rsidR="00314591" w:rsidRPr="005D68D4" w14:paraId="7227BF93" w14:textId="77777777" w:rsidTr="00FC78C7">
        <w:tc>
          <w:tcPr>
            <w:tcW w:w="2093" w:type="dxa"/>
            <w:shd w:val="pct20" w:color="auto" w:fill="auto"/>
          </w:tcPr>
          <w:p w14:paraId="352481B8"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Pre- conditions</w:t>
            </w:r>
          </w:p>
          <w:p w14:paraId="5491359A"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61C232E7" w14:textId="77777777" w:rsidR="00314591" w:rsidRPr="00FF3E36" w:rsidRDefault="00314591"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Scopes</w:t>
            </w:r>
            <w:r w:rsidRPr="00322B9D">
              <w:rPr>
                <w:rFonts w:ascii="Arial" w:hAnsi="Arial" w:cs="Arial"/>
                <w:sz w:val="18"/>
                <w:szCs w:val="18"/>
              </w:rPr>
              <w:t xml:space="preserve"> option</w:t>
            </w:r>
          </w:p>
        </w:tc>
      </w:tr>
      <w:tr w:rsidR="00314591" w:rsidRPr="005D68D4" w14:paraId="5C1620CF" w14:textId="77777777" w:rsidTr="00FC78C7">
        <w:tc>
          <w:tcPr>
            <w:tcW w:w="2093" w:type="dxa"/>
            <w:shd w:val="pct20" w:color="auto" w:fill="auto"/>
          </w:tcPr>
          <w:p w14:paraId="79ED6DAC"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Post –conditions</w:t>
            </w:r>
          </w:p>
          <w:p w14:paraId="249568AE" w14:textId="77777777" w:rsidR="00314591" w:rsidRPr="005D68D4" w:rsidRDefault="00314591" w:rsidP="00AF6F0D">
            <w:pPr>
              <w:rPr>
                <w:rFonts w:ascii="Arial" w:hAnsi="Arial" w:cs="Arial"/>
                <w:b/>
                <w:bCs/>
                <w:sz w:val="18"/>
                <w:szCs w:val="18"/>
              </w:rPr>
            </w:pPr>
          </w:p>
        </w:tc>
        <w:tc>
          <w:tcPr>
            <w:tcW w:w="7229" w:type="dxa"/>
            <w:shd w:val="clear" w:color="auto" w:fill="auto"/>
          </w:tcPr>
          <w:p w14:paraId="12DDA52B" w14:textId="77777777" w:rsidR="00314591" w:rsidRPr="005D68D4" w:rsidRDefault="00314591" w:rsidP="00AF6F0D">
            <w:pPr>
              <w:rPr>
                <w:rFonts w:ascii="Arial" w:hAnsi="Arial" w:cs="Arial"/>
                <w:sz w:val="18"/>
                <w:szCs w:val="18"/>
              </w:rPr>
            </w:pPr>
            <w:r>
              <w:rPr>
                <w:rFonts w:ascii="Arial" w:hAnsi="Arial" w:cs="Arial"/>
                <w:sz w:val="18"/>
                <w:szCs w:val="18"/>
              </w:rPr>
              <w:t>The user is able to view, edit, create or delete user defined scopes.</w:t>
            </w:r>
          </w:p>
        </w:tc>
      </w:tr>
      <w:tr w:rsidR="00314591" w:rsidRPr="005D68D4" w14:paraId="1E1AFF16" w14:textId="77777777" w:rsidTr="00FC78C7">
        <w:tc>
          <w:tcPr>
            <w:tcW w:w="2093" w:type="dxa"/>
            <w:shd w:val="pct20" w:color="auto" w:fill="auto"/>
          </w:tcPr>
          <w:p w14:paraId="57F59C42"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47881DF" w14:textId="77777777" w:rsidR="00314591" w:rsidRPr="005D68D4" w:rsidRDefault="00314591" w:rsidP="00AF6F0D">
            <w:pPr>
              <w:rPr>
                <w:rFonts w:ascii="Arial" w:hAnsi="Arial" w:cs="Arial"/>
                <w:sz w:val="18"/>
                <w:szCs w:val="18"/>
              </w:rPr>
            </w:pPr>
            <w:r>
              <w:rPr>
                <w:rFonts w:ascii="Arial" w:hAnsi="Arial" w:cs="Arial"/>
                <w:sz w:val="18"/>
                <w:szCs w:val="18"/>
              </w:rPr>
              <w:t>Adhoc</w:t>
            </w:r>
          </w:p>
        </w:tc>
      </w:tr>
      <w:tr w:rsidR="00314591" w:rsidRPr="005D68D4" w14:paraId="7C32CDF7" w14:textId="77777777" w:rsidTr="00FC78C7">
        <w:tc>
          <w:tcPr>
            <w:tcW w:w="2093" w:type="dxa"/>
            <w:shd w:val="pct20" w:color="auto" w:fill="auto"/>
          </w:tcPr>
          <w:p w14:paraId="0CB8B5E1"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Basic Course of Action</w:t>
            </w:r>
          </w:p>
          <w:p w14:paraId="252625C6" w14:textId="77777777" w:rsidR="00314591" w:rsidRPr="005D68D4" w:rsidRDefault="00314591" w:rsidP="00AF6F0D">
            <w:pPr>
              <w:rPr>
                <w:rFonts w:ascii="Arial" w:hAnsi="Arial" w:cs="Arial"/>
                <w:b/>
                <w:bCs/>
                <w:sz w:val="18"/>
                <w:szCs w:val="18"/>
              </w:rPr>
            </w:pPr>
          </w:p>
          <w:p w14:paraId="4383D6C6" w14:textId="77777777" w:rsidR="00314591" w:rsidRPr="005D68D4" w:rsidRDefault="00314591" w:rsidP="00AF6F0D">
            <w:pPr>
              <w:rPr>
                <w:rFonts w:ascii="Arial" w:hAnsi="Arial" w:cs="Arial"/>
                <w:b/>
                <w:bCs/>
                <w:sz w:val="18"/>
                <w:szCs w:val="18"/>
              </w:rPr>
            </w:pPr>
          </w:p>
        </w:tc>
        <w:tc>
          <w:tcPr>
            <w:tcW w:w="7229" w:type="dxa"/>
            <w:shd w:val="clear" w:color="auto" w:fill="auto"/>
          </w:tcPr>
          <w:p w14:paraId="33D34C76" w14:textId="77777777" w:rsidR="00314591" w:rsidRDefault="00314591" w:rsidP="004E06BD">
            <w:pPr>
              <w:numPr>
                <w:ilvl w:val="0"/>
                <w:numId w:val="158"/>
              </w:numPr>
              <w:rPr>
                <w:rFonts w:ascii="Arial" w:hAnsi="Arial" w:cs="Arial"/>
                <w:sz w:val="18"/>
                <w:szCs w:val="18"/>
              </w:rPr>
            </w:pPr>
            <w:r>
              <w:rPr>
                <w:rFonts w:ascii="Arial" w:hAnsi="Arial" w:cs="Arial"/>
                <w:sz w:val="18"/>
                <w:szCs w:val="18"/>
              </w:rPr>
              <w:t>The user selects the “Manage Scope” tab</w:t>
            </w:r>
          </w:p>
          <w:p w14:paraId="4C291F3C" w14:textId="77777777" w:rsidR="00314591" w:rsidRDefault="00314591" w:rsidP="004E06BD">
            <w:pPr>
              <w:numPr>
                <w:ilvl w:val="0"/>
                <w:numId w:val="158"/>
              </w:numPr>
              <w:rPr>
                <w:rFonts w:ascii="Arial" w:hAnsi="Arial" w:cs="Arial"/>
                <w:sz w:val="18"/>
                <w:szCs w:val="18"/>
              </w:rPr>
            </w:pPr>
            <w:r>
              <w:rPr>
                <w:rFonts w:ascii="Arial" w:hAnsi="Arial" w:cs="Arial"/>
                <w:sz w:val="18"/>
                <w:szCs w:val="18"/>
              </w:rPr>
              <w:t>The system displays the &lt;&lt;</w:t>
            </w:r>
            <w:r w:rsidR="001116AA">
              <w:rPr>
                <w:rFonts w:ascii="Arial" w:hAnsi="Arial" w:cs="Arial"/>
                <w:sz w:val="18"/>
                <w:szCs w:val="18"/>
              </w:rPr>
              <w:t>Manage</w:t>
            </w:r>
            <w:r>
              <w:rPr>
                <w:rFonts w:ascii="Arial" w:hAnsi="Arial" w:cs="Arial"/>
                <w:sz w:val="18"/>
                <w:szCs w:val="18"/>
              </w:rPr>
              <w:t xml:space="preserve"> Scope&gt;&gt; </w:t>
            </w:r>
            <w:r w:rsidR="001116AA">
              <w:rPr>
                <w:rFonts w:ascii="Arial" w:hAnsi="Arial" w:cs="Arial"/>
                <w:sz w:val="18"/>
                <w:szCs w:val="18"/>
              </w:rPr>
              <w:t>tab/screen</w:t>
            </w:r>
          </w:p>
          <w:p w14:paraId="60A02EDD" w14:textId="77777777" w:rsidR="00314591" w:rsidRPr="001116AA" w:rsidRDefault="00314591" w:rsidP="004E06BD">
            <w:pPr>
              <w:numPr>
                <w:ilvl w:val="0"/>
                <w:numId w:val="158"/>
              </w:numPr>
              <w:rPr>
                <w:rFonts w:ascii="Arial" w:hAnsi="Arial" w:cs="Arial"/>
                <w:sz w:val="18"/>
                <w:szCs w:val="18"/>
              </w:rPr>
            </w:pPr>
            <w:r w:rsidRPr="001116AA">
              <w:rPr>
                <w:rFonts w:ascii="Arial" w:hAnsi="Arial" w:cs="Arial"/>
                <w:sz w:val="18"/>
                <w:szCs w:val="18"/>
              </w:rPr>
              <w:t xml:space="preserve">The system displays the scope options </w:t>
            </w:r>
            <w:r w:rsidR="001116AA">
              <w:rPr>
                <w:rFonts w:ascii="Arial" w:hAnsi="Arial" w:cs="Arial"/>
                <w:sz w:val="18"/>
                <w:szCs w:val="18"/>
              </w:rPr>
              <w:t>available to the user</w:t>
            </w:r>
          </w:p>
        </w:tc>
      </w:tr>
      <w:tr w:rsidR="00314591" w:rsidRPr="005D68D4" w14:paraId="3EF80C12" w14:textId="77777777" w:rsidTr="00FC78C7">
        <w:tc>
          <w:tcPr>
            <w:tcW w:w="2093" w:type="dxa"/>
            <w:shd w:val="pct20" w:color="auto" w:fill="auto"/>
          </w:tcPr>
          <w:p w14:paraId="44147C55"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Alternate scenario extensions</w:t>
            </w:r>
          </w:p>
          <w:p w14:paraId="60F2AF9B" w14:textId="77777777" w:rsidR="00314591" w:rsidRPr="005D68D4" w:rsidRDefault="00314591" w:rsidP="00AF6F0D">
            <w:pPr>
              <w:rPr>
                <w:rFonts w:ascii="Arial" w:hAnsi="Arial" w:cs="Arial"/>
                <w:b/>
                <w:bCs/>
                <w:sz w:val="18"/>
                <w:szCs w:val="18"/>
              </w:rPr>
            </w:pPr>
          </w:p>
          <w:p w14:paraId="5947A845" w14:textId="77777777" w:rsidR="00314591" w:rsidRPr="005D68D4" w:rsidRDefault="00314591" w:rsidP="00AF6F0D">
            <w:pPr>
              <w:rPr>
                <w:rFonts w:ascii="Arial" w:hAnsi="Arial" w:cs="Arial"/>
                <w:b/>
                <w:bCs/>
                <w:sz w:val="18"/>
                <w:szCs w:val="18"/>
              </w:rPr>
            </w:pPr>
          </w:p>
        </w:tc>
        <w:tc>
          <w:tcPr>
            <w:tcW w:w="7229" w:type="dxa"/>
            <w:shd w:val="clear" w:color="auto" w:fill="auto"/>
          </w:tcPr>
          <w:p w14:paraId="2D0F4C8A" w14:textId="77777777" w:rsidR="00314591" w:rsidRPr="005D68D4" w:rsidRDefault="00314591" w:rsidP="00AF6F0D">
            <w:pPr>
              <w:rPr>
                <w:rFonts w:ascii="Arial" w:hAnsi="Arial" w:cs="Arial"/>
                <w:sz w:val="18"/>
                <w:szCs w:val="18"/>
              </w:rPr>
            </w:pPr>
          </w:p>
        </w:tc>
      </w:tr>
      <w:tr w:rsidR="00314591" w:rsidRPr="005D68D4" w14:paraId="2001C9B5" w14:textId="77777777" w:rsidTr="00FC78C7">
        <w:trPr>
          <w:trHeight w:val="683"/>
        </w:trPr>
        <w:tc>
          <w:tcPr>
            <w:tcW w:w="2093" w:type="dxa"/>
            <w:shd w:val="pct20" w:color="auto" w:fill="auto"/>
          </w:tcPr>
          <w:p w14:paraId="4CF3E262"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Business Logic/ Rules/ Supplementary Info</w:t>
            </w:r>
          </w:p>
          <w:p w14:paraId="4340AD42" w14:textId="77777777" w:rsidR="00314591" w:rsidRPr="005D68D4" w:rsidRDefault="00314591" w:rsidP="00AF6F0D">
            <w:pPr>
              <w:rPr>
                <w:rFonts w:ascii="Arial" w:hAnsi="Arial" w:cs="Arial"/>
                <w:b/>
                <w:bCs/>
                <w:sz w:val="18"/>
                <w:szCs w:val="18"/>
              </w:rPr>
            </w:pPr>
          </w:p>
        </w:tc>
        <w:tc>
          <w:tcPr>
            <w:tcW w:w="7229" w:type="dxa"/>
            <w:shd w:val="clear" w:color="auto" w:fill="auto"/>
          </w:tcPr>
          <w:p w14:paraId="234386C8" w14:textId="383C938D" w:rsidR="00314591" w:rsidRPr="00C91AB4" w:rsidRDefault="001116AA" w:rsidP="004E06BD">
            <w:pPr>
              <w:pStyle w:val="ListParagraph"/>
              <w:numPr>
                <w:ilvl w:val="0"/>
                <w:numId w:val="159"/>
              </w:numPr>
              <w:rPr>
                <w:rFonts w:cs="Arial"/>
                <w:sz w:val="18"/>
                <w:szCs w:val="18"/>
                <w:u w:val="single"/>
              </w:rPr>
            </w:pPr>
            <w:r w:rsidRPr="00C91AB4">
              <w:rPr>
                <w:rFonts w:cs="Arial"/>
                <w:sz w:val="18"/>
                <w:szCs w:val="18"/>
                <w:u w:val="single"/>
              </w:rPr>
              <w:t>Manage Scope</w:t>
            </w:r>
          </w:p>
          <w:p w14:paraId="70967D45" w14:textId="77777777" w:rsidR="00314591" w:rsidRDefault="001116AA" w:rsidP="00AF6F0D">
            <w:pPr>
              <w:rPr>
                <w:rFonts w:ascii="Arial" w:hAnsi="Arial" w:cs="Arial"/>
                <w:sz w:val="18"/>
                <w:szCs w:val="18"/>
              </w:rPr>
            </w:pPr>
            <w:r>
              <w:rPr>
                <w:rFonts w:ascii="Arial" w:hAnsi="Arial" w:cs="Arial"/>
                <w:sz w:val="18"/>
                <w:szCs w:val="18"/>
              </w:rPr>
              <w:t>Upon selecting the &lt;&lt;Manage Scope&gt;&gt; tab the system should provide the user with the following options:</w:t>
            </w:r>
          </w:p>
          <w:p w14:paraId="5850BF5E" w14:textId="77777777" w:rsidR="001116AA" w:rsidRDefault="001116AA" w:rsidP="00AF6F0D">
            <w:pPr>
              <w:rPr>
                <w:rFonts w:ascii="Arial" w:hAnsi="Arial" w:cs="Arial"/>
                <w:sz w:val="18"/>
                <w:szCs w:val="18"/>
              </w:rPr>
            </w:pPr>
          </w:p>
          <w:p w14:paraId="2CCA6A5E" w14:textId="77777777" w:rsidR="001116AA" w:rsidRDefault="001116AA" w:rsidP="004E06BD">
            <w:pPr>
              <w:numPr>
                <w:ilvl w:val="0"/>
                <w:numId w:val="68"/>
              </w:numPr>
              <w:rPr>
                <w:rFonts w:ascii="Arial" w:hAnsi="Arial" w:cs="Arial"/>
                <w:sz w:val="18"/>
                <w:szCs w:val="18"/>
              </w:rPr>
            </w:pPr>
            <w:r>
              <w:rPr>
                <w:rFonts w:ascii="Arial" w:hAnsi="Arial" w:cs="Arial"/>
                <w:sz w:val="18"/>
                <w:szCs w:val="18"/>
              </w:rPr>
              <w:t xml:space="preserve">Select Existing Scope invoke </w:t>
            </w:r>
            <w:r w:rsidRPr="001116AA">
              <w:rPr>
                <w:rFonts w:ascii="Arial" w:hAnsi="Arial" w:cs="Arial"/>
                <w:i/>
                <w:sz w:val="18"/>
                <w:szCs w:val="18"/>
              </w:rPr>
              <w:t>‘PMUC022 – Get Report Scope(s)’</w:t>
            </w:r>
          </w:p>
          <w:p w14:paraId="6C5F5D3B" w14:textId="77777777" w:rsidR="00F07B7F" w:rsidRDefault="00F07B7F" w:rsidP="004E06BD">
            <w:pPr>
              <w:numPr>
                <w:ilvl w:val="0"/>
                <w:numId w:val="68"/>
              </w:numPr>
              <w:rPr>
                <w:rFonts w:ascii="Arial" w:hAnsi="Arial" w:cs="Arial"/>
                <w:sz w:val="18"/>
                <w:szCs w:val="18"/>
              </w:rPr>
            </w:pPr>
            <w:r>
              <w:rPr>
                <w:rFonts w:ascii="Arial" w:hAnsi="Arial" w:cs="Arial"/>
                <w:sz w:val="18"/>
                <w:szCs w:val="18"/>
              </w:rPr>
              <w:t>Delete Selected Scope invoke ‘</w:t>
            </w:r>
            <w:r w:rsidRPr="001116AA">
              <w:rPr>
                <w:rFonts w:ascii="Arial" w:hAnsi="Arial" w:cs="Arial"/>
                <w:i/>
                <w:sz w:val="18"/>
                <w:szCs w:val="18"/>
              </w:rPr>
              <w:t>PMUC032 – Delete Report Scope’</w:t>
            </w:r>
          </w:p>
          <w:p w14:paraId="21888C68" w14:textId="77777777" w:rsidR="001116AA" w:rsidRDefault="001116AA" w:rsidP="004E06BD">
            <w:pPr>
              <w:numPr>
                <w:ilvl w:val="0"/>
                <w:numId w:val="68"/>
              </w:numPr>
              <w:rPr>
                <w:rFonts w:ascii="Arial" w:hAnsi="Arial" w:cs="Arial"/>
                <w:sz w:val="18"/>
                <w:szCs w:val="18"/>
              </w:rPr>
            </w:pPr>
            <w:r>
              <w:rPr>
                <w:rFonts w:ascii="Arial" w:hAnsi="Arial" w:cs="Arial"/>
                <w:sz w:val="18"/>
                <w:szCs w:val="18"/>
              </w:rPr>
              <w:t xml:space="preserve">Create New Scope invoke </w:t>
            </w:r>
            <w:r w:rsidRPr="001116AA">
              <w:rPr>
                <w:rFonts w:ascii="Arial" w:hAnsi="Arial" w:cs="Arial"/>
                <w:i/>
                <w:sz w:val="18"/>
                <w:szCs w:val="18"/>
              </w:rPr>
              <w:t>‘PMUC030 – Create Report Scope(s)’</w:t>
            </w:r>
          </w:p>
          <w:p w14:paraId="0E7F41E2" w14:textId="77777777" w:rsidR="00F07B7F" w:rsidRDefault="00F07B7F" w:rsidP="00AF6F0D">
            <w:pPr>
              <w:rPr>
                <w:rFonts w:ascii="Arial" w:hAnsi="Arial" w:cs="Arial"/>
                <w:sz w:val="18"/>
                <w:szCs w:val="18"/>
              </w:rPr>
            </w:pPr>
          </w:p>
          <w:p w14:paraId="430F353F" w14:textId="77777777" w:rsidR="00F07B7F" w:rsidRDefault="00F07B7F" w:rsidP="00AF6F0D">
            <w:pPr>
              <w:rPr>
                <w:rFonts w:ascii="Arial" w:hAnsi="Arial" w:cs="Arial"/>
                <w:sz w:val="18"/>
                <w:szCs w:val="18"/>
              </w:rPr>
            </w:pPr>
            <w:r>
              <w:rPr>
                <w:rFonts w:ascii="Arial" w:hAnsi="Arial" w:cs="Arial"/>
                <w:sz w:val="18"/>
                <w:szCs w:val="18"/>
              </w:rPr>
              <w:t>It is recommend</w:t>
            </w:r>
            <w:r w:rsidR="00291C2B">
              <w:rPr>
                <w:rFonts w:ascii="Arial" w:hAnsi="Arial" w:cs="Arial"/>
                <w:sz w:val="18"/>
                <w:szCs w:val="18"/>
              </w:rPr>
              <w:t>ed</w:t>
            </w:r>
            <w:r>
              <w:rPr>
                <w:rFonts w:ascii="Arial" w:hAnsi="Arial" w:cs="Arial"/>
                <w:sz w:val="18"/>
                <w:szCs w:val="18"/>
              </w:rPr>
              <w:t xml:space="preserve"> that this screen is an accordion panel screen, which upon entry to the screen the user should be presented the first section.</w:t>
            </w:r>
          </w:p>
          <w:p w14:paraId="397A89EE" w14:textId="77777777" w:rsidR="00F07B7F" w:rsidRDefault="00F07B7F" w:rsidP="00AF6F0D">
            <w:pPr>
              <w:rPr>
                <w:rFonts w:ascii="Arial" w:hAnsi="Arial" w:cs="Arial"/>
                <w:sz w:val="18"/>
                <w:szCs w:val="18"/>
              </w:rPr>
            </w:pPr>
          </w:p>
          <w:p w14:paraId="2D0A3359" w14:textId="77777777" w:rsidR="00F07B7F" w:rsidRDefault="00F07B7F" w:rsidP="00AF6F0D">
            <w:pPr>
              <w:rPr>
                <w:rFonts w:ascii="Arial" w:hAnsi="Arial" w:cs="Arial"/>
                <w:sz w:val="18"/>
                <w:szCs w:val="18"/>
              </w:rPr>
            </w:pPr>
            <w:r>
              <w:rPr>
                <w:rFonts w:ascii="Arial" w:hAnsi="Arial" w:cs="Arial"/>
                <w:sz w:val="18"/>
                <w:szCs w:val="18"/>
              </w:rPr>
              <w:t>The first section should enable the user to select from a list of previously defined scopes or select an option to Create a new scope.</w:t>
            </w:r>
          </w:p>
          <w:p w14:paraId="7B60A689" w14:textId="77777777" w:rsidR="00F07B7F" w:rsidRDefault="00F07B7F" w:rsidP="00AF6F0D">
            <w:pPr>
              <w:rPr>
                <w:rFonts w:ascii="Arial" w:hAnsi="Arial" w:cs="Arial"/>
                <w:sz w:val="18"/>
                <w:szCs w:val="18"/>
              </w:rPr>
            </w:pPr>
          </w:p>
          <w:p w14:paraId="45E1C15E" w14:textId="77777777" w:rsidR="00F07B7F" w:rsidRDefault="00F07B7F" w:rsidP="00AF6F0D">
            <w:pPr>
              <w:rPr>
                <w:rFonts w:ascii="Arial" w:hAnsi="Arial" w:cs="Arial"/>
                <w:sz w:val="18"/>
                <w:szCs w:val="18"/>
              </w:rPr>
            </w:pPr>
            <w:r>
              <w:rPr>
                <w:rFonts w:ascii="Arial" w:hAnsi="Arial" w:cs="Arial"/>
                <w:sz w:val="18"/>
                <w:szCs w:val="18"/>
              </w:rPr>
              <w:t>If an existing scope is selected the next section of the screen should be expanded and should show the selected s</w:t>
            </w:r>
            <w:r w:rsidR="00DE62D9">
              <w:rPr>
                <w:rFonts w:ascii="Arial" w:hAnsi="Arial" w:cs="Arial"/>
                <w:sz w:val="18"/>
                <w:szCs w:val="18"/>
              </w:rPr>
              <w:t>cope</w:t>
            </w:r>
            <w:r>
              <w:rPr>
                <w:rFonts w:ascii="Arial" w:hAnsi="Arial" w:cs="Arial"/>
                <w:sz w:val="18"/>
                <w:szCs w:val="18"/>
              </w:rPr>
              <w:t xml:space="preserve"> settings.  The user should be able to Save, Save As or Delete.</w:t>
            </w:r>
          </w:p>
          <w:p w14:paraId="00C406B3" w14:textId="77777777" w:rsidR="00F07B7F" w:rsidRDefault="00F07B7F" w:rsidP="00AF6F0D">
            <w:pPr>
              <w:rPr>
                <w:rFonts w:ascii="Arial" w:hAnsi="Arial" w:cs="Arial"/>
                <w:sz w:val="18"/>
                <w:szCs w:val="18"/>
              </w:rPr>
            </w:pPr>
          </w:p>
          <w:p w14:paraId="7B41A271" w14:textId="6AEEDEEF" w:rsidR="00F07B7F" w:rsidRPr="00F07B7F" w:rsidRDefault="00F07B7F" w:rsidP="00AF6F0D">
            <w:pPr>
              <w:rPr>
                <w:rFonts w:ascii="Arial" w:hAnsi="Arial" w:cs="Arial"/>
                <w:sz w:val="18"/>
                <w:szCs w:val="18"/>
              </w:rPr>
            </w:pPr>
            <w:r>
              <w:rPr>
                <w:rFonts w:ascii="Arial" w:hAnsi="Arial" w:cs="Arial"/>
                <w:sz w:val="18"/>
                <w:szCs w:val="18"/>
              </w:rPr>
              <w:t xml:space="preserve">If </w:t>
            </w:r>
            <w:r w:rsidR="00DE62D9">
              <w:rPr>
                <w:rFonts w:ascii="Arial" w:hAnsi="Arial" w:cs="Arial"/>
                <w:sz w:val="18"/>
                <w:szCs w:val="18"/>
              </w:rPr>
              <w:t>&lt;&lt;</w:t>
            </w:r>
            <w:r>
              <w:rPr>
                <w:rFonts w:ascii="Arial" w:hAnsi="Arial" w:cs="Arial"/>
                <w:sz w:val="18"/>
                <w:szCs w:val="18"/>
              </w:rPr>
              <w:t xml:space="preserve">Create </w:t>
            </w:r>
            <w:r w:rsidR="00DE62D9">
              <w:rPr>
                <w:rFonts w:ascii="Arial" w:hAnsi="Arial" w:cs="Arial"/>
                <w:sz w:val="18"/>
                <w:szCs w:val="18"/>
              </w:rPr>
              <w:t>New S</w:t>
            </w:r>
            <w:r>
              <w:rPr>
                <w:rFonts w:ascii="Arial" w:hAnsi="Arial" w:cs="Arial"/>
                <w:sz w:val="18"/>
                <w:szCs w:val="18"/>
              </w:rPr>
              <w:t>cope</w:t>
            </w:r>
            <w:r w:rsidR="00DE62D9">
              <w:rPr>
                <w:rFonts w:ascii="Arial" w:hAnsi="Arial" w:cs="Arial"/>
                <w:sz w:val="18"/>
                <w:szCs w:val="18"/>
              </w:rPr>
              <w:t>&gt;&gt;</w:t>
            </w:r>
            <w:r>
              <w:rPr>
                <w:rFonts w:ascii="Arial" w:hAnsi="Arial" w:cs="Arial"/>
                <w:sz w:val="18"/>
                <w:szCs w:val="18"/>
              </w:rPr>
              <w:t xml:space="preserve"> is </w:t>
            </w:r>
            <w:r w:rsidR="00DE62D9">
              <w:rPr>
                <w:rFonts w:ascii="Arial" w:hAnsi="Arial" w:cs="Arial"/>
                <w:sz w:val="18"/>
                <w:szCs w:val="18"/>
              </w:rPr>
              <w:t>selected</w:t>
            </w:r>
            <w:r>
              <w:rPr>
                <w:rFonts w:ascii="Arial" w:hAnsi="Arial" w:cs="Arial"/>
                <w:sz w:val="18"/>
                <w:szCs w:val="18"/>
              </w:rPr>
              <w:t xml:space="preserve"> then the next section of the screen should be expanded with the available scope options presented for selection based upon the permissions defined in the back end system (</w:t>
            </w:r>
            <w:r w:rsidRPr="005D4DB6">
              <w:rPr>
                <w:rFonts w:ascii="Arial" w:hAnsi="Arial" w:cs="Arial"/>
                <w:i/>
                <w:sz w:val="18"/>
                <w:szCs w:val="18"/>
              </w:rPr>
              <w:t xml:space="preserve">PMUC009 – Set </w:t>
            </w:r>
            <w:r w:rsidR="00FE4BBE">
              <w:rPr>
                <w:rFonts w:ascii="Arial" w:hAnsi="Arial" w:cs="Arial"/>
                <w:i/>
                <w:sz w:val="18"/>
                <w:szCs w:val="18"/>
              </w:rPr>
              <w:t>PlanManager</w:t>
            </w:r>
            <w:r w:rsidRPr="005D4DB6">
              <w:rPr>
                <w:rFonts w:ascii="Arial" w:hAnsi="Arial" w:cs="Arial"/>
                <w:i/>
                <w:sz w:val="18"/>
                <w:szCs w:val="18"/>
              </w:rPr>
              <w:t xml:space="preserve"> Permissions screen</w:t>
            </w:r>
            <w:r>
              <w:rPr>
                <w:rFonts w:ascii="Arial" w:hAnsi="Arial" w:cs="Arial"/>
                <w:sz w:val="18"/>
                <w:szCs w:val="18"/>
              </w:rPr>
              <w:t xml:space="preserve">).  The user should be able to Save. </w:t>
            </w:r>
          </w:p>
        </w:tc>
      </w:tr>
      <w:tr w:rsidR="00314591" w:rsidRPr="005D68D4" w14:paraId="01621F27" w14:textId="77777777" w:rsidTr="00FC78C7">
        <w:tc>
          <w:tcPr>
            <w:tcW w:w="2093" w:type="dxa"/>
            <w:shd w:val="pct20" w:color="auto" w:fill="auto"/>
          </w:tcPr>
          <w:p w14:paraId="7FA3DF1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Notes / Questions</w:t>
            </w:r>
          </w:p>
          <w:p w14:paraId="4CB39535" w14:textId="77777777" w:rsidR="00314591" w:rsidRPr="005D68D4" w:rsidRDefault="00314591" w:rsidP="00AF6F0D">
            <w:pPr>
              <w:rPr>
                <w:rFonts w:ascii="Arial" w:hAnsi="Arial" w:cs="Arial"/>
                <w:b/>
                <w:bCs/>
                <w:sz w:val="18"/>
                <w:szCs w:val="18"/>
              </w:rPr>
            </w:pPr>
          </w:p>
        </w:tc>
        <w:tc>
          <w:tcPr>
            <w:tcW w:w="7229" w:type="dxa"/>
            <w:shd w:val="clear" w:color="auto" w:fill="auto"/>
          </w:tcPr>
          <w:p w14:paraId="206FF04B" w14:textId="77777777" w:rsidR="00314591" w:rsidRPr="005D68D4" w:rsidRDefault="00314591" w:rsidP="00AF6F0D">
            <w:pPr>
              <w:rPr>
                <w:rFonts w:ascii="Arial" w:hAnsi="Arial" w:cs="Arial"/>
                <w:sz w:val="18"/>
                <w:szCs w:val="18"/>
              </w:rPr>
            </w:pPr>
          </w:p>
        </w:tc>
      </w:tr>
      <w:tr w:rsidR="00314591" w:rsidRPr="005D68D4" w14:paraId="7EC3062B" w14:textId="77777777" w:rsidTr="00FC78C7">
        <w:tc>
          <w:tcPr>
            <w:tcW w:w="2093" w:type="dxa"/>
            <w:shd w:val="pct20" w:color="auto" w:fill="auto"/>
          </w:tcPr>
          <w:p w14:paraId="2C51CD99"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Includes Use Cases</w:t>
            </w:r>
          </w:p>
          <w:p w14:paraId="5949236C" w14:textId="77777777" w:rsidR="00314591" w:rsidRPr="005D68D4" w:rsidRDefault="00314591" w:rsidP="00AF6F0D">
            <w:pPr>
              <w:rPr>
                <w:rFonts w:ascii="Arial" w:hAnsi="Arial" w:cs="Arial"/>
                <w:b/>
                <w:bCs/>
                <w:color w:val="FF0000"/>
                <w:sz w:val="18"/>
                <w:szCs w:val="18"/>
              </w:rPr>
            </w:pPr>
          </w:p>
        </w:tc>
        <w:tc>
          <w:tcPr>
            <w:tcW w:w="7229" w:type="dxa"/>
            <w:shd w:val="clear" w:color="auto" w:fill="auto"/>
          </w:tcPr>
          <w:p w14:paraId="65E0DE74" w14:textId="77777777" w:rsidR="00314591" w:rsidRPr="005D68D4" w:rsidRDefault="00F76AFD" w:rsidP="00AF6F0D">
            <w:pPr>
              <w:rPr>
                <w:rFonts w:ascii="Arial" w:hAnsi="Arial" w:cs="Arial"/>
                <w:sz w:val="18"/>
                <w:szCs w:val="18"/>
              </w:rPr>
            </w:pPr>
            <w:r>
              <w:rPr>
                <w:rFonts w:ascii="Arial" w:hAnsi="Arial" w:cs="Arial"/>
                <w:sz w:val="18"/>
                <w:szCs w:val="18"/>
              </w:rPr>
              <w:t>PMUC022, PMUC030, PMU0C32</w:t>
            </w:r>
          </w:p>
        </w:tc>
      </w:tr>
      <w:tr w:rsidR="00314591" w:rsidRPr="005D68D4" w14:paraId="4F66EF4F" w14:textId="77777777" w:rsidTr="00FC78C7">
        <w:tc>
          <w:tcPr>
            <w:tcW w:w="2093" w:type="dxa"/>
            <w:shd w:val="pct20" w:color="auto" w:fill="auto"/>
          </w:tcPr>
          <w:p w14:paraId="1AD08D65"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DCD1336" w14:textId="77777777" w:rsidR="00314591" w:rsidRPr="005D68D4" w:rsidRDefault="00314591" w:rsidP="00AF6F0D">
            <w:pPr>
              <w:rPr>
                <w:rFonts w:ascii="Arial" w:hAnsi="Arial" w:cs="Arial"/>
                <w:sz w:val="18"/>
                <w:szCs w:val="18"/>
              </w:rPr>
            </w:pPr>
          </w:p>
        </w:tc>
      </w:tr>
      <w:tr w:rsidR="00314591" w:rsidRPr="005D68D4" w14:paraId="0EA56BBB" w14:textId="77777777" w:rsidTr="00FC78C7">
        <w:tc>
          <w:tcPr>
            <w:tcW w:w="2093" w:type="dxa"/>
            <w:shd w:val="pct20" w:color="auto" w:fill="auto"/>
          </w:tcPr>
          <w:p w14:paraId="3AF78ABB"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45920A64" w14:textId="0F1E9B2F" w:rsidR="00314591" w:rsidRPr="005D68D4" w:rsidRDefault="00A834D6" w:rsidP="00AF6F0D">
            <w:pPr>
              <w:rPr>
                <w:rFonts w:ascii="Arial" w:hAnsi="Arial" w:cs="Arial"/>
                <w:sz w:val="18"/>
                <w:szCs w:val="18"/>
              </w:rPr>
            </w:pPr>
            <w:r>
              <w:rPr>
                <w:rFonts w:ascii="Arial" w:hAnsi="Arial" w:cs="Arial"/>
                <w:sz w:val="18"/>
                <w:szCs w:val="18"/>
              </w:rPr>
              <w:t>PM0043 (parts of)</w:t>
            </w:r>
          </w:p>
        </w:tc>
      </w:tr>
      <w:tr w:rsidR="00314591" w:rsidRPr="005D68D4" w14:paraId="513F2ADB" w14:textId="77777777" w:rsidTr="00FC78C7">
        <w:tc>
          <w:tcPr>
            <w:tcW w:w="2093" w:type="dxa"/>
            <w:shd w:val="pct20" w:color="auto" w:fill="auto"/>
          </w:tcPr>
          <w:p w14:paraId="7B22B0C2"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7CE3FBC8" w14:textId="77777777" w:rsidR="00314591" w:rsidRPr="005D68D4" w:rsidRDefault="00314591" w:rsidP="00AF6F0D">
            <w:pPr>
              <w:rPr>
                <w:rFonts w:ascii="Arial" w:hAnsi="Arial" w:cs="Arial"/>
                <w:sz w:val="18"/>
                <w:szCs w:val="18"/>
              </w:rPr>
            </w:pPr>
            <w:r w:rsidRPr="005D68D4">
              <w:rPr>
                <w:rFonts w:ascii="Arial" w:hAnsi="Arial" w:cs="Arial"/>
                <w:sz w:val="18"/>
                <w:szCs w:val="18"/>
              </w:rPr>
              <w:t>Sue Allwood</w:t>
            </w:r>
          </w:p>
        </w:tc>
      </w:tr>
    </w:tbl>
    <w:p w14:paraId="7F5BEF7E" w14:textId="77777777" w:rsidR="00314591" w:rsidRDefault="00314591" w:rsidP="00AF6F0D"/>
    <w:p w14:paraId="04FFB01C" w14:textId="77777777" w:rsidR="00314591" w:rsidRDefault="00314591" w:rsidP="00AF6F0D"/>
    <w:p w14:paraId="6013D50C" w14:textId="77777777" w:rsidR="005B12E4" w:rsidRDefault="00314591" w:rsidP="00AF6F0D">
      <w:pPr>
        <w:pStyle w:val="Heading3"/>
        <w:ind w:left="0" w:firstLine="0"/>
      </w:pPr>
      <w:r>
        <w:br w:type="page"/>
      </w:r>
      <w:bookmarkStart w:id="495" w:name="_Toc422842058"/>
      <w:r w:rsidR="005B12E4">
        <w:t>PMUC0</w:t>
      </w:r>
      <w:r>
        <w:t>30</w:t>
      </w:r>
      <w:r w:rsidR="005B12E4">
        <w:t xml:space="preserve"> – </w:t>
      </w:r>
      <w:r>
        <w:t>Create</w:t>
      </w:r>
      <w:r w:rsidR="00AF4738">
        <w:t xml:space="preserve"> </w:t>
      </w:r>
      <w:r w:rsidR="004955A7">
        <w:t xml:space="preserve">Report </w:t>
      </w:r>
      <w:r w:rsidR="006E4B3E">
        <w:t>Scope</w:t>
      </w:r>
      <w:bookmarkEnd w:id="495"/>
    </w:p>
    <w:p w14:paraId="73E11402" w14:textId="77777777" w:rsidR="005B12E4" w:rsidRDefault="005B12E4"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B12E4" w:rsidRPr="005D68D4" w14:paraId="1D3E1480" w14:textId="77777777" w:rsidTr="00322B9D">
        <w:tc>
          <w:tcPr>
            <w:tcW w:w="9322" w:type="dxa"/>
            <w:gridSpan w:val="2"/>
            <w:shd w:val="pct20" w:color="auto" w:fill="auto"/>
          </w:tcPr>
          <w:p w14:paraId="1CC98B16" w14:textId="77777777" w:rsidR="005B12E4" w:rsidRPr="005D68D4" w:rsidRDefault="005B12E4"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DE62D9">
              <w:rPr>
                <w:rFonts w:ascii="Arial" w:hAnsi="Arial" w:cs="Arial"/>
                <w:b/>
                <w:bCs/>
                <w:sz w:val="18"/>
                <w:szCs w:val="18"/>
              </w:rPr>
              <w:t>30</w:t>
            </w:r>
          </w:p>
          <w:p w14:paraId="7AE9964B" w14:textId="77777777" w:rsidR="005B12E4" w:rsidRPr="005D68D4" w:rsidRDefault="005B12E4" w:rsidP="00AF6F0D">
            <w:pPr>
              <w:rPr>
                <w:rFonts w:ascii="Arial" w:hAnsi="Arial" w:cs="Arial"/>
                <w:b/>
                <w:bCs/>
                <w:sz w:val="18"/>
                <w:szCs w:val="18"/>
              </w:rPr>
            </w:pPr>
          </w:p>
          <w:p w14:paraId="6E37AA23"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9D2628">
              <w:rPr>
                <w:rFonts w:ascii="Arial" w:hAnsi="Arial" w:cs="Arial"/>
                <w:b/>
                <w:bCs/>
                <w:sz w:val="18"/>
                <w:szCs w:val="18"/>
              </w:rPr>
              <w:t>Create</w:t>
            </w:r>
            <w:r w:rsidR="00AF4738">
              <w:rPr>
                <w:rFonts w:ascii="Arial" w:hAnsi="Arial" w:cs="Arial"/>
                <w:b/>
                <w:bCs/>
                <w:sz w:val="18"/>
                <w:szCs w:val="18"/>
              </w:rPr>
              <w:t xml:space="preserve"> </w:t>
            </w:r>
            <w:r w:rsidR="004955A7">
              <w:rPr>
                <w:rFonts w:ascii="Arial" w:hAnsi="Arial" w:cs="Arial"/>
                <w:b/>
                <w:bCs/>
                <w:sz w:val="18"/>
                <w:szCs w:val="18"/>
              </w:rPr>
              <w:t xml:space="preserve">Report </w:t>
            </w:r>
            <w:r w:rsidR="006E4B3E">
              <w:rPr>
                <w:rFonts w:ascii="Arial" w:hAnsi="Arial" w:cs="Arial"/>
                <w:b/>
                <w:bCs/>
                <w:sz w:val="18"/>
                <w:szCs w:val="18"/>
              </w:rPr>
              <w:t>Scope</w:t>
            </w:r>
          </w:p>
          <w:p w14:paraId="6886FA52" w14:textId="77777777" w:rsidR="005B12E4" w:rsidRPr="005D68D4" w:rsidRDefault="005B12E4" w:rsidP="00AF6F0D">
            <w:pPr>
              <w:rPr>
                <w:rFonts w:ascii="Arial" w:hAnsi="Arial" w:cs="Arial"/>
                <w:b/>
                <w:sz w:val="18"/>
                <w:szCs w:val="18"/>
              </w:rPr>
            </w:pPr>
          </w:p>
        </w:tc>
      </w:tr>
      <w:tr w:rsidR="005B12E4" w:rsidRPr="005D68D4" w14:paraId="353B1A1D" w14:textId="77777777" w:rsidTr="00322B9D">
        <w:tc>
          <w:tcPr>
            <w:tcW w:w="2093" w:type="dxa"/>
            <w:shd w:val="pct20" w:color="auto" w:fill="auto"/>
          </w:tcPr>
          <w:p w14:paraId="71A53DE0"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Summary</w:t>
            </w:r>
          </w:p>
          <w:p w14:paraId="6B43B03C" w14:textId="77777777" w:rsidR="005B12E4" w:rsidRPr="005D68D4" w:rsidRDefault="005B12E4" w:rsidP="00AF6F0D">
            <w:pPr>
              <w:rPr>
                <w:rFonts w:ascii="Arial" w:hAnsi="Arial" w:cs="Arial"/>
                <w:b/>
                <w:bCs/>
                <w:sz w:val="18"/>
                <w:szCs w:val="18"/>
              </w:rPr>
            </w:pPr>
          </w:p>
        </w:tc>
        <w:tc>
          <w:tcPr>
            <w:tcW w:w="7229" w:type="dxa"/>
            <w:shd w:val="clear" w:color="auto" w:fill="auto"/>
          </w:tcPr>
          <w:p w14:paraId="1ECCE35D" w14:textId="77777777" w:rsidR="005B12E4" w:rsidRPr="009E3CE8" w:rsidRDefault="004955A7" w:rsidP="00AF6F0D">
            <w:pPr>
              <w:rPr>
                <w:rFonts w:ascii="Arial" w:hAnsi="Arial" w:cs="Arial"/>
                <w:sz w:val="18"/>
                <w:szCs w:val="18"/>
              </w:rPr>
            </w:pPr>
            <w:r>
              <w:rPr>
                <w:rFonts w:ascii="Arial" w:hAnsi="Arial" w:cs="Arial"/>
                <w:sz w:val="18"/>
                <w:szCs w:val="18"/>
              </w:rPr>
              <w:t xml:space="preserve">A screen that displays the </w:t>
            </w:r>
            <w:r w:rsidR="009D2628">
              <w:rPr>
                <w:rFonts w:ascii="Arial" w:hAnsi="Arial" w:cs="Arial"/>
                <w:sz w:val="18"/>
                <w:szCs w:val="18"/>
              </w:rPr>
              <w:t>Scope options</w:t>
            </w:r>
            <w:r>
              <w:rPr>
                <w:rFonts w:ascii="Arial" w:hAnsi="Arial" w:cs="Arial"/>
                <w:sz w:val="18"/>
                <w:szCs w:val="18"/>
              </w:rPr>
              <w:t xml:space="preserve"> available for selection by the user</w:t>
            </w:r>
            <w:r w:rsidR="00456276">
              <w:rPr>
                <w:rFonts w:ascii="Arial" w:hAnsi="Arial" w:cs="Arial"/>
                <w:sz w:val="18"/>
                <w:szCs w:val="18"/>
              </w:rPr>
              <w:t xml:space="preserve"> to enable them to </w:t>
            </w:r>
            <w:r w:rsidR="00DE62D9">
              <w:rPr>
                <w:rFonts w:ascii="Arial" w:hAnsi="Arial" w:cs="Arial"/>
                <w:sz w:val="18"/>
                <w:szCs w:val="18"/>
              </w:rPr>
              <w:t>create a new scope</w:t>
            </w:r>
          </w:p>
        </w:tc>
      </w:tr>
      <w:tr w:rsidR="005B12E4" w:rsidRPr="005D68D4" w14:paraId="01C405AA" w14:textId="77777777" w:rsidTr="00322B9D">
        <w:tc>
          <w:tcPr>
            <w:tcW w:w="2093" w:type="dxa"/>
            <w:shd w:val="pct20" w:color="auto" w:fill="auto"/>
          </w:tcPr>
          <w:p w14:paraId="37658E45"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Actor</w:t>
            </w:r>
          </w:p>
          <w:p w14:paraId="4E0FCEB3"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4F797681" w14:textId="68EB6DF6" w:rsidR="005B12E4" w:rsidRPr="005D68D4" w:rsidRDefault="00DB2F0C" w:rsidP="00AF6F0D">
            <w:pPr>
              <w:rPr>
                <w:rFonts w:ascii="Arial" w:hAnsi="Arial" w:cs="Arial"/>
                <w:sz w:val="18"/>
                <w:szCs w:val="18"/>
              </w:rPr>
            </w:pPr>
            <w:r>
              <w:rPr>
                <w:rFonts w:ascii="Arial" w:hAnsi="Arial" w:cs="Arial"/>
                <w:sz w:val="18"/>
                <w:szCs w:val="18"/>
              </w:rPr>
              <w:t>PlanManager</w:t>
            </w:r>
            <w:r w:rsidR="005B12E4" w:rsidRPr="007702FC">
              <w:rPr>
                <w:rFonts w:ascii="Arial" w:hAnsi="Arial" w:cs="Arial"/>
                <w:sz w:val="18"/>
                <w:szCs w:val="18"/>
              </w:rPr>
              <w:t xml:space="preserve"> User</w:t>
            </w:r>
          </w:p>
        </w:tc>
      </w:tr>
      <w:tr w:rsidR="005B12E4" w:rsidRPr="005D68D4" w14:paraId="57627D56" w14:textId="77777777" w:rsidTr="00322B9D">
        <w:tc>
          <w:tcPr>
            <w:tcW w:w="2093" w:type="dxa"/>
            <w:shd w:val="pct20" w:color="auto" w:fill="auto"/>
          </w:tcPr>
          <w:p w14:paraId="5819F338"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Trigger</w:t>
            </w:r>
          </w:p>
          <w:p w14:paraId="7694887B" w14:textId="77777777" w:rsidR="005B12E4" w:rsidRPr="005D68D4" w:rsidRDefault="005B12E4" w:rsidP="00AF6F0D">
            <w:pPr>
              <w:rPr>
                <w:rFonts w:ascii="Arial" w:hAnsi="Arial" w:cs="Arial"/>
                <w:b/>
                <w:bCs/>
                <w:sz w:val="18"/>
                <w:szCs w:val="18"/>
              </w:rPr>
            </w:pPr>
          </w:p>
        </w:tc>
        <w:tc>
          <w:tcPr>
            <w:tcW w:w="7229" w:type="dxa"/>
            <w:shd w:val="clear" w:color="auto" w:fill="auto"/>
          </w:tcPr>
          <w:p w14:paraId="3B44BF0F" w14:textId="77777777" w:rsidR="005B12E4" w:rsidRPr="005D68D4" w:rsidRDefault="004955A7" w:rsidP="00AF6F0D">
            <w:pPr>
              <w:rPr>
                <w:rFonts w:ascii="Arial" w:hAnsi="Arial" w:cs="Arial"/>
                <w:sz w:val="18"/>
                <w:szCs w:val="18"/>
              </w:rPr>
            </w:pPr>
            <w:r>
              <w:rPr>
                <w:rFonts w:ascii="Arial" w:hAnsi="Arial" w:cs="Arial"/>
                <w:sz w:val="18"/>
                <w:szCs w:val="18"/>
              </w:rPr>
              <w:t xml:space="preserve">User selecting the Manage </w:t>
            </w:r>
            <w:r w:rsidR="006E4B3E">
              <w:rPr>
                <w:rFonts w:ascii="Arial" w:hAnsi="Arial" w:cs="Arial"/>
                <w:sz w:val="18"/>
                <w:szCs w:val="18"/>
              </w:rPr>
              <w:t>Scope</w:t>
            </w:r>
            <w:r w:rsidR="00E41D8F">
              <w:rPr>
                <w:rFonts w:ascii="Arial" w:hAnsi="Arial" w:cs="Arial"/>
                <w:sz w:val="18"/>
                <w:szCs w:val="18"/>
              </w:rPr>
              <w:t>s</w:t>
            </w:r>
            <w:r>
              <w:rPr>
                <w:rFonts w:ascii="Arial" w:hAnsi="Arial" w:cs="Arial"/>
                <w:sz w:val="18"/>
                <w:szCs w:val="18"/>
              </w:rPr>
              <w:t xml:space="preserve"> </w:t>
            </w:r>
            <w:r w:rsidR="00E41D8F">
              <w:rPr>
                <w:rFonts w:ascii="Arial" w:hAnsi="Arial" w:cs="Arial"/>
                <w:sz w:val="18"/>
                <w:szCs w:val="18"/>
              </w:rPr>
              <w:t>tab</w:t>
            </w:r>
            <w:r>
              <w:rPr>
                <w:rFonts w:ascii="Arial" w:hAnsi="Arial" w:cs="Arial"/>
                <w:sz w:val="18"/>
                <w:szCs w:val="18"/>
              </w:rPr>
              <w:t xml:space="preserve"> from the “</w:t>
            </w:r>
            <w:r w:rsidR="00E41D8F">
              <w:rPr>
                <w:rFonts w:ascii="Arial" w:hAnsi="Arial" w:cs="Arial"/>
                <w:sz w:val="18"/>
                <w:szCs w:val="18"/>
              </w:rPr>
              <w:t>My Reports</w:t>
            </w:r>
            <w:r>
              <w:rPr>
                <w:rFonts w:ascii="Arial" w:hAnsi="Arial" w:cs="Arial"/>
                <w:sz w:val="18"/>
                <w:szCs w:val="18"/>
              </w:rPr>
              <w:t>”</w:t>
            </w:r>
            <w:r w:rsidR="00440821">
              <w:rPr>
                <w:rFonts w:ascii="Arial" w:hAnsi="Arial" w:cs="Arial"/>
                <w:sz w:val="18"/>
                <w:szCs w:val="18"/>
              </w:rPr>
              <w:t xml:space="preserve"> (PMUC0</w:t>
            </w:r>
            <w:r w:rsidR="00E41D8F">
              <w:rPr>
                <w:rFonts w:ascii="Arial" w:hAnsi="Arial" w:cs="Arial"/>
                <w:sz w:val="18"/>
                <w:szCs w:val="18"/>
              </w:rPr>
              <w:t>12</w:t>
            </w:r>
            <w:r w:rsidR="00440821">
              <w:rPr>
                <w:rFonts w:ascii="Arial" w:hAnsi="Arial" w:cs="Arial"/>
                <w:sz w:val="18"/>
                <w:szCs w:val="18"/>
              </w:rPr>
              <w:t>)</w:t>
            </w:r>
            <w:r>
              <w:rPr>
                <w:rFonts w:ascii="Arial" w:hAnsi="Arial" w:cs="Arial"/>
                <w:sz w:val="18"/>
                <w:szCs w:val="18"/>
              </w:rPr>
              <w:t xml:space="preserve"> </w:t>
            </w:r>
            <w:r w:rsidR="00E41D8F">
              <w:rPr>
                <w:rFonts w:ascii="Arial" w:hAnsi="Arial" w:cs="Arial"/>
                <w:sz w:val="18"/>
                <w:szCs w:val="18"/>
              </w:rPr>
              <w:t>home screen</w:t>
            </w:r>
          </w:p>
        </w:tc>
      </w:tr>
      <w:tr w:rsidR="005B12E4" w:rsidRPr="005D68D4" w14:paraId="12CC3427" w14:textId="77777777" w:rsidTr="00322B9D">
        <w:tc>
          <w:tcPr>
            <w:tcW w:w="2093" w:type="dxa"/>
            <w:shd w:val="pct20" w:color="auto" w:fill="auto"/>
          </w:tcPr>
          <w:p w14:paraId="786F32BE"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Pre- conditions</w:t>
            </w:r>
          </w:p>
          <w:p w14:paraId="5CFA8F71" w14:textId="77777777" w:rsidR="005B12E4" w:rsidRPr="005D68D4" w:rsidRDefault="005B12E4" w:rsidP="00AF6F0D">
            <w:pPr>
              <w:rPr>
                <w:rFonts w:ascii="Arial" w:hAnsi="Arial" w:cs="Arial"/>
                <w:bCs/>
                <w:color w:val="FF0000"/>
                <w:sz w:val="18"/>
                <w:szCs w:val="18"/>
              </w:rPr>
            </w:pPr>
          </w:p>
        </w:tc>
        <w:tc>
          <w:tcPr>
            <w:tcW w:w="7229" w:type="dxa"/>
            <w:shd w:val="clear" w:color="auto" w:fill="auto"/>
          </w:tcPr>
          <w:p w14:paraId="135DDBF6" w14:textId="77777777" w:rsidR="005B12E4" w:rsidRPr="00FF3E36" w:rsidRDefault="004955A7"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w:t>
            </w:r>
            <w:r w:rsidR="00E41D8F">
              <w:rPr>
                <w:rFonts w:ascii="Arial" w:hAnsi="Arial" w:cs="Arial"/>
                <w:sz w:val="18"/>
                <w:szCs w:val="18"/>
              </w:rPr>
              <w:t>Manage Scopes</w:t>
            </w:r>
            <w:r w:rsidRPr="00322B9D">
              <w:rPr>
                <w:rFonts w:ascii="Arial" w:hAnsi="Arial" w:cs="Arial"/>
                <w:sz w:val="18"/>
                <w:szCs w:val="18"/>
              </w:rPr>
              <w:t xml:space="preserve"> option</w:t>
            </w:r>
          </w:p>
        </w:tc>
      </w:tr>
      <w:tr w:rsidR="005B12E4" w:rsidRPr="005D68D4" w14:paraId="450E330B" w14:textId="77777777" w:rsidTr="00322B9D">
        <w:tc>
          <w:tcPr>
            <w:tcW w:w="2093" w:type="dxa"/>
            <w:shd w:val="pct20" w:color="auto" w:fill="auto"/>
          </w:tcPr>
          <w:p w14:paraId="3EF97018"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Post –conditions</w:t>
            </w:r>
          </w:p>
          <w:p w14:paraId="024E1DD7" w14:textId="77777777" w:rsidR="005B12E4" w:rsidRPr="005D68D4" w:rsidRDefault="005B12E4" w:rsidP="00AF6F0D">
            <w:pPr>
              <w:rPr>
                <w:rFonts w:ascii="Arial" w:hAnsi="Arial" w:cs="Arial"/>
                <w:b/>
                <w:bCs/>
                <w:sz w:val="18"/>
                <w:szCs w:val="18"/>
              </w:rPr>
            </w:pPr>
          </w:p>
        </w:tc>
        <w:tc>
          <w:tcPr>
            <w:tcW w:w="7229" w:type="dxa"/>
            <w:shd w:val="clear" w:color="auto" w:fill="auto"/>
          </w:tcPr>
          <w:p w14:paraId="09DB81C6" w14:textId="77777777" w:rsidR="005B12E4" w:rsidRPr="005D68D4" w:rsidRDefault="004955A7" w:rsidP="00AF6F0D">
            <w:pPr>
              <w:rPr>
                <w:rFonts w:ascii="Arial" w:hAnsi="Arial" w:cs="Arial"/>
                <w:sz w:val="18"/>
                <w:szCs w:val="18"/>
              </w:rPr>
            </w:pPr>
            <w:r>
              <w:rPr>
                <w:rFonts w:ascii="Arial" w:hAnsi="Arial" w:cs="Arial"/>
                <w:sz w:val="18"/>
                <w:szCs w:val="18"/>
              </w:rPr>
              <w:t>The user is able to s</w:t>
            </w:r>
            <w:r w:rsidR="006E4B3E">
              <w:rPr>
                <w:rFonts w:ascii="Arial" w:hAnsi="Arial" w:cs="Arial"/>
                <w:sz w:val="18"/>
                <w:szCs w:val="18"/>
              </w:rPr>
              <w:t>et and save a user defined scope</w:t>
            </w:r>
          </w:p>
        </w:tc>
      </w:tr>
      <w:tr w:rsidR="005B12E4" w:rsidRPr="005D68D4" w14:paraId="0CC19B89" w14:textId="77777777" w:rsidTr="00322B9D">
        <w:tc>
          <w:tcPr>
            <w:tcW w:w="2093" w:type="dxa"/>
            <w:shd w:val="pct20" w:color="auto" w:fill="auto"/>
          </w:tcPr>
          <w:p w14:paraId="4CC8FA9D"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5432A7B" w14:textId="77777777" w:rsidR="005B12E4" w:rsidRPr="005D68D4" w:rsidRDefault="005B12E4" w:rsidP="00AF6F0D">
            <w:pPr>
              <w:rPr>
                <w:rFonts w:ascii="Arial" w:hAnsi="Arial" w:cs="Arial"/>
                <w:sz w:val="18"/>
                <w:szCs w:val="18"/>
              </w:rPr>
            </w:pPr>
            <w:r>
              <w:rPr>
                <w:rFonts w:ascii="Arial" w:hAnsi="Arial" w:cs="Arial"/>
                <w:sz w:val="18"/>
                <w:szCs w:val="18"/>
              </w:rPr>
              <w:t>Adhoc</w:t>
            </w:r>
          </w:p>
        </w:tc>
      </w:tr>
      <w:tr w:rsidR="005B12E4" w:rsidRPr="005D68D4" w14:paraId="24E4A510" w14:textId="77777777" w:rsidTr="00322B9D">
        <w:tc>
          <w:tcPr>
            <w:tcW w:w="2093" w:type="dxa"/>
            <w:shd w:val="pct20" w:color="auto" w:fill="auto"/>
          </w:tcPr>
          <w:p w14:paraId="7A788AFE"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Basic Course of Action</w:t>
            </w:r>
          </w:p>
          <w:p w14:paraId="7D792343" w14:textId="77777777" w:rsidR="005B12E4" w:rsidRPr="005D68D4" w:rsidRDefault="005B12E4" w:rsidP="00AF6F0D">
            <w:pPr>
              <w:rPr>
                <w:rFonts w:ascii="Arial" w:hAnsi="Arial" w:cs="Arial"/>
                <w:b/>
                <w:bCs/>
                <w:sz w:val="18"/>
                <w:szCs w:val="18"/>
              </w:rPr>
            </w:pPr>
          </w:p>
          <w:p w14:paraId="2B4ABE3F" w14:textId="77777777" w:rsidR="005B12E4" w:rsidRPr="005D68D4" w:rsidRDefault="005B12E4" w:rsidP="00AF6F0D">
            <w:pPr>
              <w:rPr>
                <w:rFonts w:ascii="Arial" w:hAnsi="Arial" w:cs="Arial"/>
                <w:b/>
                <w:bCs/>
                <w:sz w:val="18"/>
                <w:szCs w:val="18"/>
              </w:rPr>
            </w:pPr>
          </w:p>
        </w:tc>
        <w:tc>
          <w:tcPr>
            <w:tcW w:w="7229" w:type="dxa"/>
            <w:shd w:val="clear" w:color="auto" w:fill="auto"/>
          </w:tcPr>
          <w:p w14:paraId="6D7148EE" w14:textId="77777777" w:rsidR="005B12E4" w:rsidRDefault="00952774" w:rsidP="004E06BD">
            <w:pPr>
              <w:numPr>
                <w:ilvl w:val="0"/>
                <w:numId w:val="69"/>
              </w:numPr>
              <w:rPr>
                <w:rFonts w:ascii="Arial" w:hAnsi="Arial" w:cs="Arial"/>
                <w:sz w:val="18"/>
                <w:szCs w:val="18"/>
              </w:rPr>
            </w:pPr>
            <w:r>
              <w:rPr>
                <w:rFonts w:ascii="Arial" w:hAnsi="Arial" w:cs="Arial"/>
                <w:sz w:val="18"/>
                <w:szCs w:val="18"/>
              </w:rPr>
              <w:t xml:space="preserve">The user selects the “Manage </w:t>
            </w:r>
            <w:r w:rsidR="006E4B3E">
              <w:rPr>
                <w:rFonts w:ascii="Arial" w:hAnsi="Arial" w:cs="Arial"/>
                <w:sz w:val="18"/>
                <w:szCs w:val="18"/>
              </w:rPr>
              <w:t>Scope</w:t>
            </w:r>
            <w:r w:rsidR="00E41D8F">
              <w:rPr>
                <w:rFonts w:ascii="Arial" w:hAnsi="Arial" w:cs="Arial"/>
                <w:sz w:val="18"/>
                <w:szCs w:val="18"/>
              </w:rPr>
              <w:t>” tab</w:t>
            </w:r>
          </w:p>
          <w:p w14:paraId="2E07CEB2" w14:textId="77777777" w:rsidR="00606872" w:rsidRDefault="00606872" w:rsidP="004E06BD">
            <w:pPr>
              <w:numPr>
                <w:ilvl w:val="0"/>
                <w:numId w:val="69"/>
              </w:numPr>
              <w:rPr>
                <w:rFonts w:ascii="Arial" w:hAnsi="Arial" w:cs="Arial"/>
                <w:sz w:val="18"/>
                <w:szCs w:val="18"/>
              </w:rPr>
            </w:pPr>
            <w:r>
              <w:rPr>
                <w:rFonts w:ascii="Arial" w:hAnsi="Arial" w:cs="Arial"/>
                <w:sz w:val="18"/>
                <w:szCs w:val="18"/>
              </w:rPr>
              <w:t>The system displays the &lt;&lt;Manage Scope&gt;&gt; screen.</w:t>
            </w:r>
          </w:p>
          <w:p w14:paraId="7C913C6E" w14:textId="77777777" w:rsidR="00606872" w:rsidRDefault="00606872" w:rsidP="004E06BD">
            <w:pPr>
              <w:numPr>
                <w:ilvl w:val="0"/>
                <w:numId w:val="69"/>
              </w:numPr>
              <w:rPr>
                <w:rFonts w:ascii="Arial" w:hAnsi="Arial" w:cs="Arial"/>
                <w:sz w:val="18"/>
                <w:szCs w:val="18"/>
              </w:rPr>
            </w:pPr>
            <w:r>
              <w:rPr>
                <w:rFonts w:ascii="Arial" w:hAnsi="Arial" w:cs="Arial"/>
                <w:sz w:val="18"/>
                <w:szCs w:val="18"/>
              </w:rPr>
              <w:t>The user selects &lt;&lt;Create New Scope&gt;&gt;</w:t>
            </w:r>
          </w:p>
          <w:p w14:paraId="6AC849E2" w14:textId="77777777" w:rsidR="00952774" w:rsidRDefault="00952774" w:rsidP="004E06BD">
            <w:pPr>
              <w:numPr>
                <w:ilvl w:val="0"/>
                <w:numId w:val="69"/>
              </w:numPr>
              <w:rPr>
                <w:rFonts w:ascii="Arial" w:hAnsi="Arial" w:cs="Arial"/>
                <w:sz w:val="18"/>
                <w:szCs w:val="18"/>
              </w:rPr>
            </w:pPr>
            <w:r>
              <w:rPr>
                <w:rFonts w:ascii="Arial" w:hAnsi="Arial" w:cs="Arial"/>
                <w:sz w:val="18"/>
                <w:szCs w:val="18"/>
              </w:rPr>
              <w:t>The system displays the &lt;&lt;</w:t>
            </w:r>
            <w:r w:rsidR="00606872">
              <w:rPr>
                <w:rFonts w:ascii="Arial" w:hAnsi="Arial" w:cs="Arial"/>
                <w:sz w:val="18"/>
                <w:szCs w:val="18"/>
              </w:rPr>
              <w:t>Create</w:t>
            </w:r>
            <w:r>
              <w:rPr>
                <w:rFonts w:ascii="Arial" w:hAnsi="Arial" w:cs="Arial"/>
                <w:sz w:val="18"/>
                <w:szCs w:val="18"/>
              </w:rPr>
              <w:t xml:space="preserve"> </w:t>
            </w:r>
            <w:r w:rsidR="006E4B3E">
              <w:rPr>
                <w:rFonts w:ascii="Arial" w:hAnsi="Arial" w:cs="Arial"/>
                <w:sz w:val="18"/>
                <w:szCs w:val="18"/>
              </w:rPr>
              <w:t>Scope</w:t>
            </w:r>
            <w:r>
              <w:rPr>
                <w:rFonts w:ascii="Arial" w:hAnsi="Arial" w:cs="Arial"/>
                <w:sz w:val="18"/>
                <w:szCs w:val="18"/>
              </w:rPr>
              <w:t xml:space="preserve">&gt;&gt; </w:t>
            </w:r>
            <w:r w:rsidR="00DE62D9">
              <w:rPr>
                <w:rFonts w:ascii="Arial" w:hAnsi="Arial" w:cs="Arial"/>
                <w:sz w:val="18"/>
                <w:szCs w:val="18"/>
              </w:rPr>
              <w:t xml:space="preserve">section of the </w:t>
            </w:r>
            <w:r>
              <w:rPr>
                <w:rFonts w:ascii="Arial" w:hAnsi="Arial" w:cs="Arial"/>
                <w:sz w:val="18"/>
                <w:szCs w:val="18"/>
              </w:rPr>
              <w:t>screen</w:t>
            </w:r>
          </w:p>
          <w:p w14:paraId="0D335971" w14:textId="77777777" w:rsidR="00146B7F" w:rsidRDefault="00146B7F" w:rsidP="004E06BD">
            <w:pPr>
              <w:numPr>
                <w:ilvl w:val="0"/>
                <w:numId w:val="69"/>
              </w:numPr>
              <w:rPr>
                <w:rFonts w:ascii="Arial" w:hAnsi="Arial" w:cs="Arial"/>
                <w:sz w:val="18"/>
                <w:szCs w:val="18"/>
              </w:rPr>
            </w:pPr>
            <w:r>
              <w:rPr>
                <w:rFonts w:ascii="Arial" w:hAnsi="Arial" w:cs="Arial"/>
                <w:sz w:val="18"/>
                <w:szCs w:val="18"/>
              </w:rPr>
              <w:t>The system prompts the user for a scope name/description</w:t>
            </w:r>
          </w:p>
          <w:p w14:paraId="0FD15921" w14:textId="0724F129" w:rsidR="00146B7F" w:rsidRDefault="00146B7F" w:rsidP="004E06BD">
            <w:pPr>
              <w:numPr>
                <w:ilvl w:val="0"/>
                <w:numId w:val="69"/>
              </w:numPr>
              <w:rPr>
                <w:rFonts w:ascii="Arial" w:hAnsi="Arial" w:cs="Arial"/>
                <w:sz w:val="18"/>
                <w:szCs w:val="18"/>
              </w:rPr>
            </w:pPr>
            <w:r>
              <w:rPr>
                <w:rFonts w:ascii="Arial" w:hAnsi="Arial" w:cs="Arial"/>
                <w:sz w:val="18"/>
                <w:szCs w:val="18"/>
              </w:rPr>
              <w:t>The user enters a name and a description for their scope</w:t>
            </w:r>
          </w:p>
          <w:p w14:paraId="20C7621B" w14:textId="2AE65FF1" w:rsidR="00952774" w:rsidRDefault="00952774" w:rsidP="004E06BD">
            <w:pPr>
              <w:numPr>
                <w:ilvl w:val="0"/>
                <w:numId w:val="69"/>
              </w:numPr>
              <w:rPr>
                <w:rFonts w:ascii="Arial" w:hAnsi="Arial" w:cs="Arial"/>
                <w:sz w:val="18"/>
                <w:szCs w:val="18"/>
              </w:rPr>
            </w:pPr>
            <w:r>
              <w:rPr>
                <w:rFonts w:ascii="Arial" w:hAnsi="Arial" w:cs="Arial"/>
                <w:sz w:val="18"/>
                <w:szCs w:val="18"/>
              </w:rPr>
              <w:t xml:space="preserve">The system displays the </w:t>
            </w:r>
            <w:r w:rsidR="006E4B3E">
              <w:rPr>
                <w:rFonts w:ascii="Arial" w:hAnsi="Arial" w:cs="Arial"/>
                <w:sz w:val="18"/>
                <w:szCs w:val="18"/>
              </w:rPr>
              <w:t>scope</w:t>
            </w:r>
            <w:r>
              <w:rPr>
                <w:rFonts w:ascii="Arial" w:hAnsi="Arial" w:cs="Arial"/>
                <w:sz w:val="18"/>
                <w:szCs w:val="18"/>
              </w:rPr>
              <w:t xml:space="preserve"> options available to the user based upon their “Permissions” invoke ‘</w:t>
            </w:r>
            <w:r w:rsidRPr="00952774">
              <w:rPr>
                <w:rFonts w:ascii="Arial" w:hAnsi="Arial" w:cs="Arial"/>
                <w:i/>
                <w:sz w:val="18"/>
                <w:szCs w:val="18"/>
              </w:rPr>
              <w:t xml:space="preserve">PMUC007 – </w:t>
            </w:r>
            <w:r w:rsidR="00FE4BBE">
              <w:rPr>
                <w:rFonts w:ascii="Arial" w:hAnsi="Arial" w:cs="Arial"/>
                <w:i/>
                <w:sz w:val="18"/>
                <w:szCs w:val="18"/>
              </w:rPr>
              <w:t>PlanManager</w:t>
            </w:r>
            <w:r w:rsidR="00E41D8F">
              <w:rPr>
                <w:rFonts w:ascii="Arial" w:hAnsi="Arial" w:cs="Arial"/>
                <w:i/>
                <w:sz w:val="18"/>
                <w:szCs w:val="18"/>
              </w:rPr>
              <w:t xml:space="preserve"> Login </w:t>
            </w:r>
            <w:r w:rsidRPr="00952774">
              <w:rPr>
                <w:rFonts w:ascii="Arial" w:hAnsi="Arial" w:cs="Arial"/>
                <w:i/>
                <w:sz w:val="18"/>
                <w:szCs w:val="18"/>
              </w:rPr>
              <w:t>’</w:t>
            </w:r>
          </w:p>
          <w:p w14:paraId="1C0B7B28" w14:textId="77777777" w:rsidR="00456276" w:rsidRDefault="00456276" w:rsidP="004E06BD">
            <w:pPr>
              <w:numPr>
                <w:ilvl w:val="0"/>
                <w:numId w:val="69"/>
              </w:numPr>
              <w:rPr>
                <w:rFonts w:ascii="Arial" w:hAnsi="Arial" w:cs="Arial"/>
                <w:sz w:val="18"/>
                <w:szCs w:val="18"/>
              </w:rPr>
            </w:pPr>
            <w:r>
              <w:rPr>
                <w:rFonts w:ascii="Arial" w:hAnsi="Arial" w:cs="Arial"/>
                <w:sz w:val="18"/>
                <w:szCs w:val="18"/>
              </w:rPr>
              <w:t xml:space="preserve">The user selects the required </w:t>
            </w:r>
            <w:r w:rsidR="006E4B3E">
              <w:rPr>
                <w:rFonts w:ascii="Arial" w:hAnsi="Arial" w:cs="Arial"/>
                <w:sz w:val="18"/>
                <w:szCs w:val="18"/>
              </w:rPr>
              <w:t>scope options</w:t>
            </w:r>
          </w:p>
          <w:p w14:paraId="7F805CBC" w14:textId="77777777" w:rsidR="00456276" w:rsidRDefault="00456276" w:rsidP="004E06BD">
            <w:pPr>
              <w:numPr>
                <w:ilvl w:val="0"/>
                <w:numId w:val="69"/>
              </w:numPr>
              <w:rPr>
                <w:rFonts w:ascii="Arial" w:hAnsi="Arial" w:cs="Arial"/>
                <w:sz w:val="18"/>
                <w:szCs w:val="18"/>
              </w:rPr>
            </w:pPr>
            <w:r>
              <w:rPr>
                <w:rFonts w:ascii="Arial" w:hAnsi="Arial" w:cs="Arial"/>
                <w:sz w:val="18"/>
                <w:szCs w:val="18"/>
              </w:rPr>
              <w:t xml:space="preserve">The user selects the &lt;&lt;Save&gt;&gt; </w:t>
            </w:r>
            <w:r w:rsidR="006E4B3E">
              <w:rPr>
                <w:rFonts w:ascii="Arial" w:hAnsi="Arial" w:cs="Arial"/>
                <w:sz w:val="18"/>
                <w:szCs w:val="18"/>
              </w:rPr>
              <w:t>scope</w:t>
            </w:r>
            <w:r>
              <w:rPr>
                <w:rFonts w:ascii="Arial" w:hAnsi="Arial" w:cs="Arial"/>
                <w:sz w:val="18"/>
                <w:szCs w:val="18"/>
              </w:rPr>
              <w:t xml:space="preserve"> option</w:t>
            </w:r>
          </w:p>
          <w:p w14:paraId="7023B506" w14:textId="77777777" w:rsidR="00456276" w:rsidRPr="005D68D4" w:rsidRDefault="00456276" w:rsidP="004E06BD">
            <w:pPr>
              <w:numPr>
                <w:ilvl w:val="0"/>
                <w:numId w:val="69"/>
              </w:numPr>
              <w:rPr>
                <w:rFonts w:ascii="Arial" w:hAnsi="Arial" w:cs="Arial"/>
                <w:sz w:val="18"/>
                <w:szCs w:val="18"/>
              </w:rPr>
            </w:pPr>
            <w:r>
              <w:rPr>
                <w:rFonts w:ascii="Arial" w:hAnsi="Arial" w:cs="Arial"/>
                <w:sz w:val="18"/>
                <w:szCs w:val="18"/>
              </w:rPr>
              <w:t xml:space="preserve">The system saves the </w:t>
            </w:r>
            <w:r w:rsidR="006E4B3E">
              <w:rPr>
                <w:rFonts w:ascii="Arial" w:hAnsi="Arial" w:cs="Arial"/>
                <w:sz w:val="18"/>
                <w:szCs w:val="18"/>
              </w:rPr>
              <w:t>scope options</w:t>
            </w:r>
            <w:r>
              <w:rPr>
                <w:rFonts w:ascii="Arial" w:hAnsi="Arial" w:cs="Arial"/>
                <w:sz w:val="18"/>
                <w:szCs w:val="18"/>
              </w:rPr>
              <w:t xml:space="preserve"> </w:t>
            </w:r>
            <w:r w:rsidR="006E4B3E">
              <w:rPr>
                <w:rFonts w:ascii="Arial" w:hAnsi="Arial" w:cs="Arial"/>
                <w:sz w:val="18"/>
                <w:szCs w:val="18"/>
              </w:rPr>
              <w:t>s</w:t>
            </w:r>
            <w:r>
              <w:rPr>
                <w:rFonts w:ascii="Arial" w:hAnsi="Arial" w:cs="Arial"/>
                <w:sz w:val="18"/>
                <w:szCs w:val="18"/>
              </w:rPr>
              <w:t>o that it is available for future use by the user</w:t>
            </w:r>
            <w:r w:rsidR="00E41D8F">
              <w:rPr>
                <w:rFonts w:ascii="Arial" w:hAnsi="Arial" w:cs="Arial"/>
                <w:sz w:val="18"/>
                <w:szCs w:val="18"/>
              </w:rPr>
              <w:t>s of the role</w:t>
            </w:r>
          </w:p>
        </w:tc>
      </w:tr>
      <w:tr w:rsidR="005B12E4" w:rsidRPr="005D68D4" w14:paraId="2EBD9C6A" w14:textId="77777777" w:rsidTr="00322B9D">
        <w:tc>
          <w:tcPr>
            <w:tcW w:w="2093" w:type="dxa"/>
            <w:shd w:val="pct20" w:color="auto" w:fill="auto"/>
          </w:tcPr>
          <w:p w14:paraId="729D1048"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Alternate scenario extensions</w:t>
            </w:r>
          </w:p>
          <w:p w14:paraId="0E868036" w14:textId="77777777" w:rsidR="005B12E4" w:rsidRPr="005D68D4" w:rsidRDefault="005B12E4" w:rsidP="00AF6F0D">
            <w:pPr>
              <w:rPr>
                <w:rFonts w:ascii="Arial" w:hAnsi="Arial" w:cs="Arial"/>
                <w:b/>
                <w:bCs/>
                <w:sz w:val="18"/>
                <w:szCs w:val="18"/>
              </w:rPr>
            </w:pPr>
          </w:p>
          <w:p w14:paraId="58F15A61" w14:textId="77777777" w:rsidR="005B12E4" w:rsidRPr="005D68D4" w:rsidRDefault="005B12E4" w:rsidP="00AF6F0D">
            <w:pPr>
              <w:rPr>
                <w:rFonts w:ascii="Arial" w:hAnsi="Arial" w:cs="Arial"/>
                <w:b/>
                <w:bCs/>
                <w:sz w:val="18"/>
                <w:szCs w:val="18"/>
              </w:rPr>
            </w:pPr>
          </w:p>
        </w:tc>
        <w:tc>
          <w:tcPr>
            <w:tcW w:w="7229" w:type="dxa"/>
            <w:shd w:val="clear" w:color="auto" w:fill="auto"/>
          </w:tcPr>
          <w:p w14:paraId="3E250F02" w14:textId="77777777" w:rsidR="00D82780" w:rsidRPr="005D68D4" w:rsidRDefault="00D82780" w:rsidP="00AF6F0D">
            <w:pPr>
              <w:rPr>
                <w:rFonts w:ascii="Arial" w:hAnsi="Arial" w:cs="Arial"/>
                <w:sz w:val="18"/>
                <w:szCs w:val="18"/>
              </w:rPr>
            </w:pPr>
          </w:p>
        </w:tc>
      </w:tr>
      <w:tr w:rsidR="005B12E4" w:rsidRPr="005D68D4" w14:paraId="15B27A22" w14:textId="77777777" w:rsidTr="00322B9D">
        <w:trPr>
          <w:trHeight w:val="683"/>
        </w:trPr>
        <w:tc>
          <w:tcPr>
            <w:tcW w:w="2093" w:type="dxa"/>
            <w:shd w:val="pct20" w:color="auto" w:fill="auto"/>
          </w:tcPr>
          <w:p w14:paraId="3B265C6F"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Business Logic/ Rules/ Supplementary Info</w:t>
            </w:r>
          </w:p>
          <w:p w14:paraId="49B4E491" w14:textId="77777777" w:rsidR="005B12E4" w:rsidRPr="005D68D4" w:rsidRDefault="005B12E4" w:rsidP="00AF6F0D">
            <w:pPr>
              <w:rPr>
                <w:rFonts w:ascii="Arial" w:hAnsi="Arial" w:cs="Arial"/>
                <w:b/>
                <w:bCs/>
                <w:sz w:val="18"/>
                <w:szCs w:val="18"/>
              </w:rPr>
            </w:pPr>
          </w:p>
        </w:tc>
        <w:tc>
          <w:tcPr>
            <w:tcW w:w="7229" w:type="dxa"/>
            <w:shd w:val="clear" w:color="auto" w:fill="auto"/>
          </w:tcPr>
          <w:p w14:paraId="3BB16B23" w14:textId="24C72D37" w:rsidR="005B12E4" w:rsidRPr="00C91AB4" w:rsidRDefault="00606872" w:rsidP="004E06BD">
            <w:pPr>
              <w:pStyle w:val="ListParagraph"/>
              <w:numPr>
                <w:ilvl w:val="0"/>
                <w:numId w:val="160"/>
              </w:numPr>
              <w:rPr>
                <w:rFonts w:cs="Arial"/>
                <w:sz w:val="18"/>
                <w:szCs w:val="18"/>
                <w:u w:val="single"/>
              </w:rPr>
            </w:pPr>
            <w:r w:rsidRPr="00C91AB4">
              <w:rPr>
                <w:rFonts w:cs="Arial"/>
                <w:sz w:val="18"/>
                <w:szCs w:val="18"/>
                <w:u w:val="single"/>
              </w:rPr>
              <w:t>Create</w:t>
            </w:r>
            <w:r w:rsidR="008123AA" w:rsidRPr="00C91AB4">
              <w:rPr>
                <w:rFonts w:cs="Arial"/>
                <w:sz w:val="18"/>
                <w:szCs w:val="18"/>
                <w:u w:val="single"/>
              </w:rPr>
              <w:t xml:space="preserve"> </w:t>
            </w:r>
            <w:r w:rsidR="006E4B3E" w:rsidRPr="00C91AB4">
              <w:rPr>
                <w:rFonts w:cs="Arial"/>
                <w:sz w:val="18"/>
                <w:szCs w:val="18"/>
                <w:u w:val="single"/>
              </w:rPr>
              <w:t>Scope</w:t>
            </w:r>
            <w:r w:rsidR="00F6523F" w:rsidRPr="00C91AB4">
              <w:rPr>
                <w:rFonts w:cs="Arial"/>
                <w:sz w:val="18"/>
                <w:szCs w:val="18"/>
                <w:u w:val="single"/>
              </w:rPr>
              <w:t xml:space="preserve"> </w:t>
            </w:r>
          </w:p>
          <w:p w14:paraId="2067FD1A" w14:textId="77777777" w:rsidR="00314591" w:rsidRDefault="00F6523F" w:rsidP="00AF6F0D">
            <w:pPr>
              <w:rPr>
                <w:rFonts w:ascii="Arial" w:hAnsi="Arial" w:cs="Arial"/>
                <w:sz w:val="18"/>
                <w:szCs w:val="18"/>
              </w:rPr>
            </w:pPr>
            <w:r w:rsidRPr="003924C6">
              <w:rPr>
                <w:rFonts w:ascii="Arial" w:hAnsi="Arial" w:cs="Arial"/>
                <w:sz w:val="18"/>
                <w:szCs w:val="18"/>
              </w:rPr>
              <w:t xml:space="preserve">When the user selects the </w:t>
            </w:r>
            <w:r w:rsidR="00606872">
              <w:rPr>
                <w:rFonts w:ascii="Arial" w:hAnsi="Arial" w:cs="Arial"/>
                <w:sz w:val="18"/>
                <w:szCs w:val="18"/>
              </w:rPr>
              <w:t>&lt;</w:t>
            </w:r>
            <w:r w:rsidR="006942EF">
              <w:rPr>
                <w:rFonts w:ascii="Arial" w:hAnsi="Arial" w:cs="Arial"/>
                <w:sz w:val="18"/>
                <w:szCs w:val="18"/>
              </w:rPr>
              <w:t xml:space="preserve">&lt;Create </w:t>
            </w:r>
            <w:r w:rsidR="00DE62D9">
              <w:rPr>
                <w:rFonts w:ascii="Arial" w:hAnsi="Arial" w:cs="Arial"/>
                <w:sz w:val="18"/>
                <w:szCs w:val="18"/>
              </w:rPr>
              <w:t>N</w:t>
            </w:r>
            <w:r w:rsidR="006942EF">
              <w:rPr>
                <w:rFonts w:ascii="Arial" w:hAnsi="Arial" w:cs="Arial"/>
                <w:sz w:val="18"/>
                <w:szCs w:val="18"/>
              </w:rPr>
              <w:t xml:space="preserve">ew </w:t>
            </w:r>
            <w:r w:rsidR="00DE62D9">
              <w:rPr>
                <w:rFonts w:ascii="Arial" w:hAnsi="Arial" w:cs="Arial"/>
                <w:sz w:val="18"/>
                <w:szCs w:val="18"/>
              </w:rPr>
              <w:t>S</w:t>
            </w:r>
            <w:r w:rsidR="006942EF">
              <w:rPr>
                <w:rFonts w:ascii="Arial" w:hAnsi="Arial" w:cs="Arial"/>
                <w:sz w:val="18"/>
                <w:szCs w:val="18"/>
              </w:rPr>
              <w:t>cope</w:t>
            </w:r>
            <w:r w:rsidR="00606872">
              <w:rPr>
                <w:rFonts w:ascii="Arial" w:hAnsi="Arial" w:cs="Arial"/>
                <w:sz w:val="18"/>
                <w:szCs w:val="18"/>
              </w:rPr>
              <w:t xml:space="preserve">&gt;&gt; option the system should expand the </w:t>
            </w:r>
            <w:r w:rsidR="00DE62D9">
              <w:rPr>
                <w:rFonts w:ascii="Arial" w:hAnsi="Arial" w:cs="Arial"/>
                <w:sz w:val="18"/>
                <w:szCs w:val="18"/>
              </w:rPr>
              <w:t>“</w:t>
            </w:r>
            <w:r w:rsidR="00606872">
              <w:rPr>
                <w:rFonts w:ascii="Arial" w:hAnsi="Arial" w:cs="Arial"/>
                <w:sz w:val="18"/>
                <w:szCs w:val="18"/>
              </w:rPr>
              <w:t xml:space="preserve">Scope </w:t>
            </w:r>
            <w:r w:rsidR="00DE62D9">
              <w:rPr>
                <w:rFonts w:ascii="Arial" w:hAnsi="Arial" w:cs="Arial"/>
                <w:sz w:val="18"/>
                <w:szCs w:val="18"/>
              </w:rPr>
              <w:t>O</w:t>
            </w:r>
            <w:r w:rsidR="00606872">
              <w:rPr>
                <w:rFonts w:ascii="Arial" w:hAnsi="Arial" w:cs="Arial"/>
                <w:sz w:val="18"/>
                <w:szCs w:val="18"/>
              </w:rPr>
              <w:t>ptions</w:t>
            </w:r>
            <w:r w:rsidR="00DE62D9">
              <w:rPr>
                <w:rFonts w:ascii="Arial" w:hAnsi="Arial" w:cs="Arial"/>
                <w:sz w:val="18"/>
                <w:szCs w:val="18"/>
              </w:rPr>
              <w:t>”</w:t>
            </w:r>
            <w:r w:rsidR="00606872">
              <w:rPr>
                <w:rFonts w:ascii="Arial" w:hAnsi="Arial" w:cs="Arial"/>
                <w:sz w:val="18"/>
                <w:szCs w:val="18"/>
              </w:rPr>
              <w:t xml:space="preserve"> section of the screen.</w:t>
            </w:r>
          </w:p>
          <w:p w14:paraId="50658AB0" w14:textId="77777777" w:rsidR="00314591" w:rsidRDefault="00314591" w:rsidP="00AF6F0D">
            <w:pPr>
              <w:rPr>
                <w:rFonts w:ascii="Arial" w:hAnsi="Arial" w:cs="Arial"/>
                <w:sz w:val="18"/>
                <w:szCs w:val="18"/>
              </w:rPr>
            </w:pPr>
          </w:p>
          <w:p w14:paraId="62865D46" w14:textId="77777777" w:rsidR="00F6523F" w:rsidRPr="003924C6" w:rsidRDefault="00F6523F" w:rsidP="00AF6F0D">
            <w:pPr>
              <w:rPr>
                <w:rFonts w:ascii="Arial" w:hAnsi="Arial" w:cs="Arial"/>
                <w:sz w:val="18"/>
                <w:szCs w:val="18"/>
              </w:rPr>
            </w:pPr>
            <w:r w:rsidRPr="003924C6">
              <w:rPr>
                <w:rFonts w:ascii="Arial" w:hAnsi="Arial" w:cs="Arial"/>
                <w:sz w:val="18"/>
                <w:szCs w:val="18"/>
              </w:rPr>
              <w:t xml:space="preserve">The screen should display the </w:t>
            </w:r>
            <w:r w:rsidR="006E4B3E">
              <w:rPr>
                <w:rFonts w:ascii="Arial" w:hAnsi="Arial" w:cs="Arial"/>
                <w:sz w:val="18"/>
                <w:szCs w:val="18"/>
              </w:rPr>
              <w:t>scope</w:t>
            </w:r>
            <w:r w:rsidRPr="003924C6">
              <w:rPr>
                <w:rFonts w:ascii="Arial" w:hAnsi="Arial" w:cs="Arial"/>
                <w:sz w:val="18"/>
                <w:szCs w:val="18"/>
              </w:rPr>
              <w:t xml:space="preserve"> options based on the users Report Manager Permissions.</w:t>
            </w:r>
          </w:p>
          <w:p w14:paraId="57B53061" w14:textId="77777777" w:rsidR="00F6523F" w:rsidRPr="003924C6" w:rsidRDefault="00F6523F" w:rsidP="00AF6F0D">
            <w:pPr>
              <w:rPr>
                <w:rFonts w:ascii="Arial" w:hAnsi="Arial" w:cs="Arial"/>
                <w:sz w:val="18"/>
                <w:szCs w:val="18"/>
              </w:rPr>
            </w:pPr>
          </w:p>
          <w:p w14:paraId="5D0DCCEF" w14:textId="77777777" w:rsidR="00F6523F" w:rsidRPr="003924C6" w:rsidRDefault="00F6523F" w:rsidP="00AF6F0D">
            <w:pPr>
              <w:rPr>
                <w:rFonts w:ascii="Arial" w:hAnsi="Arial" w:cs="Arial"/>
                <w:sz w:val="18"/>
                <w:szCs w:val="18"/>
              </w:rPr>
            </w:pPr>
            <w:r w:rsidRPr="003924C6">
              <w:rPr>
                <w:rFonts w:ascii="Arial" w:hAnsi="Arial" w:cs="Arial"/>
                <w:sz w:val="18"/>
                <w:szCs w:val="18"/>
              </w:rPr>
              <w:t>The Report Manager Permissions can be defined at the following levels:</w:t>
            </w:r>
          </w:p>
          <w:p w14:paraId="757BC28A" w14:textId="77777777" w:rsidR="00F6523F" w:rsidRPr="003924C6" w:rsidRDefault="00F6523F" w:rsidP="00AF6F0D">
            <w:pPr>
              <w:rPr>
                <w:rFonts w:ascii="Arial" w:hAnsi="Arial" w:cs="Arial"/>
                <w:sz w:val="18"/>
                <w:szCs w:val="18"/>
              </w:rPr>
            </w:pPr>
          </w:p>
          <w:p w14:paraId="27E3208B" w14:textId="77777777" w:rsidR="00C03B62" w:rsidRDefault="00C03B62" w:rsidP="004E06BD">
            <w:pPr>
              <w:numPr>
                <w:ilvl w:val="0"/>
                <w:numId w:val="70"/>
              </w:numPr>
              <w:rPr>
                <w:rFonts w:ascii="Arial" w:hAnsi="Arial" w:cs="Arial"/>
                <w:sz w:val="18"/>
                <w:szCs w:val="18"/>
              </w:rPr>
            </w:pPr>
            <w:r>
              <w:rPr>
                <w:rFonts w:ascii="Arial" w:hAnsi="Arial" w:cs="Arial"/>
                <w:sz w:val="18"/>
                <w:szCs w:val="18"/>
              </w:rPr>
              <w:t>Provider</w:t>
            </w:r>
          </w:p>
          <w:p w14:paraId="4F644A70" w14:textId="77777777" w:rsidR="00F6523F" w:rsidRPr="003924C6" w:rsidRDefault="00F6523F" w:rsidP="004E06BD">
            <w:pPr>
              <w:numPr>
                <w:ilvl w:val="0"/>
                <w:numId w:val="70"/>
              </w:numPr>
              <w:rPr>
                <w:rFonts w:ascii="Arial" w:hAnsi="Arial" w:cs="Arial"/>
                <w:sz w:val="18"/>
                <w:szCs w:val="18"/>
              </w:rPr>
            </w:pPr>
            <w:r w:rsidRPr="003924C6">
              <w:rPr>
                <w:rFonts w:ascii="Arial" w:hAnsi="Arial" w:cs="Arial"/>
                <w:sz w:val="18"/>
                <w:szCs w:val="18"/>
              </w:rPr>
              <w:t>Scheme</w:t>
            </w:r>
          </w:p>
          <w:p w14:paraId="558891A3" w14:textId="77777777" w:rsidR="00F6523F" w:rsidRDefault="00F6523F" w:rsidP="004E06BD">
            <w:pPr>
              <w:numPr>
                <w:ilvl w:val="0"/>
                <w:numId w:val="70"/>
              </w:numPr>
              <w:rPr>
                <w:rFonts w:ascii="Arial" w:hAnsi="Arial" w:cs="Arial"/>
                <w:sz w:val="18"/>
                <w:szCs w:val="18"/>
              </w:rPr>
            </w:pPr>
            <w:r w:rsidRPr="003924C6">
              <w:rPr>
                <w:rFonts w:ascii="Arial" w:hAnsi="Arial" w:cs="Arial"/>
                <w:sz w:val="18"/>
                <w:szCs w:val="18"/>
              </w:rPr>
              <w:t>Employer</w:t>
            </w:r>
          </w:p>
          <w:p w14:paraId="73480A14" w14:textId="77777777" w:rsidR="00F20C91" w:rsidRPr="003924C6" w:rsidRDefault="00F20C91" w:rsidP="004E06BD">
            <w:pPr>
              <w:numPr>
                <w:ilvl w:val="0"/>
                <w:numId w:val="70"/>
              </w:numPr>
              <w:rPr>
                <w:rFonts w:ascii="Arial" w:hAnsi="Arial" w:cs="Arial"/>
                <w:sz w:val="18"/>
                <w:szCs w:val="18"/>
              </w:rPr>
            </w:pPr>
            <w:r w:rsidRPr="003924C6">
              <w:rPr>
                <w:rFonts w:ascii="Arial" w:hAnsi="Arial" w:cs="Arial"/>
                <w:sz w:val="18"/>
                <w:szCs w:val="18"/>
              </w:rPr>
              <w:t>Bill Group</w:t>
            </w:r>
          </w:p>
          <w:p w14:paraId="2DB7A8BD" w14:textId="088C3EB2" w:rsidR="00F6523F" w:rsidRPr="003924C6" w:rsidRDefault="00F6523F" w:rsidP="004E06BD">
            <w:pPr>
              <w:numPr>
                <w:ilvl w:val="0"/>
                <w:numId w:val="70"/>
              </w:numPr>
              <w:rPr>
                <w:rFonts w:ascii="Arial" w:hAnsi="Arial" w:cs="Arial"/>
                <w:sz w:val="18"/>
                <w:szCs w:val="18"/>
              </w:rPr>
            </w:pPr>
            <w:r w:rsidRPr="003924C6">
              <w:rPr>
                <w:rFonts w:ascii="Arial" w:hAnsi="Arial" w:cs="Arial"/>
                <w:sz w:val="18"/>
                <w:szCs w:val="18"/>
              </w:rPr>
              <w:t xml:space="preserve">Benefit </w:t>
            </w:r>
            <w:r w:rsidR="003B2D50">
              <w:rPr>
                <w:rFonts w:ascii="Arial" w:hAnsi="Arial" w:cs="Arial"/>
                <w:sz w:val="18"/>
                <w:szCs w:val="18"/>
              </w:rPr>
              <w:t>User</w:t>
            </w:r>
            <w:r w:rsidRPr="003924C6">
              <w:rPr>
                <w:rFonts w:ascii="Arial" w:hAnsi="Arial" w:cs="Arial"/>
                <w:sz w:val="18"/>
                <w:szCs w:val="18"/>
              </w:rPr>
              <w:t xml:space="preserve"> Group</w:t>
            </w:r>
          </w:p>
          <w:p w14:paraId="79D11DB8" w14:textId="50FEB635" w:rsidR="00F6523F" w:rsidRPr="003924C6" w:rsidRDefault="00F6523F" w:rsidP="004E06BD">
            <w:pPr>
              <w:numPr>
                <w:ilvl w:val="0"/>
                <w:numId w:val="70"/>
              </w:numPr>
              <w:rPr>
                <w:rFonts w:ascii="Arial" w:hAnsi="Arial" w:cs="Arial"/>
                <w:sz w:val="18"/>
                <w:szCs w:val="18"/>
              </w:rPr>
            </w:pPr>
            <w:r w:rsidRPr="003924C6">
              <w:rPr>
                <w:rFonts w:ascii="Arial" w:hAnsi="Arial" w:cs="Arial"/>
                <w:sz w:val="18"/>
                <w:szCs w:val="18"/>
              </w:rPr>
              <w:t xml:space="preserve">Investment </w:t>
            </w:r>
            <w:r w:rsidR="003B2D50">
              <w:rPr>
                <w:rFonts w:ascii="Arial" w:hAnsi="Arial" w:cs="Arial"/>
                <w:sz w:val="18"/>
                <w:szCs w:val="18"/>
              </w:rPr>
              <w:t>User</w:t>
            </w:r>
            <w:r w:rsidRPr="003924C6">
              <w:rPr>
                <w:rFonts w:ascii="Arial" w:hAnsi="Arial" w:cs="Arial"/>
                <w:sz w:val="18"/>
                <w:szCs w:val="18"/>
              </w:rPr>
              <w:t xml:space="preserve"> Group</w:t>
            </w:r>
          </w:p>
          <w:p w14:paraId="666E0B7C" w14:textId="77777777" w:rsidR="00F6523F" w:rsidRPr="003924C6" w:rsidRDefault="00F6523F" w:rsidP="00AF6F0D">
            <w:pPr>
              <w:rPr>
                <w:rFonts w:ascii="Arial" w:hAnsi="Arial" w:cs="Arial"/>
                <w:sz w:val="18"/>
                <w:szCs w:val="18"/>
              </w:rPr>
            </w:pPr>
          </w:p>
          <w:p w14:paraId="26BB86C4" w14:textId="642E8486" w:rsidR="00F6523F" w:rsidRPr="006C7147" w:rsidRDefault="00F6523F" w:rsidP="00AF6F0D">
            <w:pPr>
              <w:rPr>
                <w:rFonts w:ascii="Arial" w:hAnsi="Arial" w:cs="Arial"/>
                <w:sz w:val="18"/>
                <w:szCs w:val="18"/>
              </w:rPr>
            </w:pPr>
            <w:r w:rsidRPr="006C7147">
              <w:rPr>
                <w:rFonts w:ascii="Arial" w:hAnsi="Arial" w:cs="Arial"/>
                <w:sz w:val="18"/>
                <w:szCs w:val="18"/>
              </w:rPr>
              <w:t xml:space="preserve">Use case </w:t>
            </w:r>
            <w:r w:rsidR="00E521BE" w:rsidRPr="00E521BE">
              <w:rPr>
                <w:rFonts w:ascii="Arial" w:hAnsi="Arial" w:cs="Arial"/>
                <w:i/>
                <w:sz w:val="18"/>
                <w:szCs w:val="18"/>
              </w:rPr>
              <w:t>‘</w:t>
            </w:r>
            <w:r w:rsidR="00D82780" w:rsidRPr="00E521BE">
              <w:rPr>
                <w:rFonts w:ascii="Arial" w:hAnsi="Arial" w:cs="Arial"/>
                <w:i/>
                <w:sz w:val="18"/>
                <w:szCs w:val="18"/>
              </w:rPr>
              <w:t xml:space="preserve">PMUC009 – Set </w:t>
            </w:r>
            <w:r w:rsidR="00FE4BBE">
              <w:rPr>
                <w:rFonts w:ascii="Arial" w:hAnsi="Arial" w:cs="Arial"/>
                <w:i/>
                <w:sz w:val="18"/>
                <w:szCs w:val="18"/>
              </w:rPr>
              <w:t>PlanManager</w:t>
            </w:r>
            <w:r w:rsidR="00D82780" w:rsidRPr="00E521BE">
              <w:rPr>
                <w:rFonts w:ascii="Arial" w:hAnsi="Arial" w:cs="Arial"/>
                <w:i/>
                <w:sz w:val="18"/>
                <w:szCs w:val="18"/>
              </w:rPr>
              <w:t xml:space="preserve"> Permissions</w:t>
            </w:r>
            <w:r w:rsidR="00E521BE" w:rsidRPr="00E521BE">
              <w:rPr>
                <w:rFonts w:ascii="Arial" w:hAnsi="Arial" w:cs="Arial"/>
                <w:i/>
                <w:sz w:val="18"/>
                <w:szCs w:val="18"/>
              </w:rPr>
              <w:t>’</w:t>
            </w:r>
            <w:r w:rsidR="00E521BE">
              <w:rPr>
                <w:rFonts w:ascii="Arial" w:hAnsi="Arial" w:cs="Arial"/>
                <w:sz w:val="18"/>
                <w:szCs w:val="18"/>
              </w:rPr>
              <w:t xml:space="preserve"> </w:t>
            </w:r>
            <w:r w:rsidRPr="006C7147">
              <w:rPr>
                <w:rFonts w:ascii="Arial" w:hAnsi="Arial" w:cs="Arial"/>
                <w:sz w:val="18"/>
                <w:szCs w:val="18"/>
              </w:rPr>
              <w:t xml:space="preserve">– defines how the Report Permissions are set in the back end system and use case </w:t>
            </w:r>
            <w:r w:rsidR="00E521BE" w:rsidRPr="00E521BE">
              <w:rPr>
                <w:rFonts w:ascii="Arial" w:hAnsi="Arial" w:cs="Arial"/>
                <w:i/>
                <w:sz w:val="18"/>
                <w:szCs w:val="18"/>
              </w:rPr>
              <w:t>‘</w:t>
            </w:r>
            <w:r w:rsidR="00D82780" w:rsidRPr="00E521BE">
              <w:rPr>
                <w:rFonts w:ascii="Arial" w:hAnsi="Arial" w:cs="Arial"/>
                <w:i/>
                <w:sz w:val="18"/>
                <w:szCs w:val="18"/>
              </w:rPr>
              <w:t xml:space="preserve">PMUC007 – </w:t>
            </w:r>
            <w:r w:rsidR="00FE4BBE">
              <w:rPr>
                <w:rFonts w:ascii="Arial" w:hAnsi="Arial" w:cs="Arial"/>
                <w:i/>
                <w:sz w:val="18"/>
                <w:szCs w:val="18"/>
              </w:rPr>
              <w:t>PlanManager</w:t>
            </w:r>
            <w:r w:rsidR="00D82780" w:rsidRPr="00E521BE">
              <w:rPr>
                <w:rFonts w:ascii="Arial" w:hAnsi="Arial" w:cs="Arial"/>
                <w:i/>
                <w:sz w:val="18"/>
                <w:szCs w:val="18"/>
              </w:rPr>
              <w:t xml:space="preserve"> Login</w:t>
            </w:r>
            <w:r w:rsidR="00E521BE" w:rsidRPr="00E521BE">
              <w:rPr>
                <w:rFonts w:ascii="Arial" w:hAnsi="Arial" w:cs="Arial"/>
                <w:i/>
                <w:sz w:val="18"/>
                <w:szCs w:val="18"/>
              </w:rPr>
              <w:t>’</w:t>
            </w:r>
            <w:r w:rsidRPr="006C7147">
              <w:rPr>
                <w:rFonts w:ascii="Arial" w:hAnsi="Arial" w:cs="Arial"/>
                <w:sz w:val="18"/>
                <w:szCs w:val="18"/>
              </w:rPr>
              <w:t xml:space="preserve"> defines how the system should retrieve the permissions set.</w:t>
            </w:r>
          </w:p>
          <w:p w14:paraId="032DC434" w14:textId="77777777" w:rsidR="00F6523F" w:rsidRPr="003924C6" w:rsidRDefault="00F6523F" w:rsidP="00AF6F0D">
            <w:pPr>
              <w:rPr>
                <w:rFonts w:ascii="Arial" w:hAnsi="Arial" w:cs="Arial"/>
                <w:sz w:val="18"/>
                <w:szCs w:val="18"/>
              </w:rPr>
            </w:pPr>
          </w:p>
          <w:p w14:paraId="0DCCBECF" w14:textId="77777777" w:rsidR="00F6523F" w:rsidRPr="003924C6" w:rsidRDefault="00456276" w:rsidP="00AF6F0D">
            <w:pPr>
              <w:rPr>
                <w:rFonts w:ascii="Arial" w:hAnsi="Arial" w:cs="Arial"/>
                <w:sz w:val="18"/>
                <w:szCs w:val="18"/>
              </w:rPr>
            </w:pPr>
            <w:r w:rsidRPr="003924C6">
              <w:rPr>
                <w:rFonts w:ascii="Arial" w:hAnsi="Arial" w:cs="Arial"/>
                <w:sz w:val="18"/>
                <w:szCs w:val="18"/>
              </w:rPr>
              <w:t>Upon the user selecting the</w:t>
            </w:r>
            <w:r w:rsidR="009D2628">
              <w:rPr>
                <w:rFonts w:ascii="Arial" w:hAnsi="Arial" w:cs="Arial"/>
                <w:sz w:val="18"/>
                <w:szCs w:val="18"/>
              </w:rPr>
              <w:t xml:space="preserve"> &lt;&lt;Create New Scope&gt;&gt; option on the</w:t>
            </w:r>
            <w:r w:rsidRPr="003924C6">
              <w:rPr>
                <w:rFonts w:ascii="Arial" w:hAnsi="Arial" w:cs="Arial"/>
                <w:sz w:val="18"/>
                <w:szCs w:val="18"/>
              </w:rPr>
              <w:t xml:space="preserve"> </w:t>
            </w:r>
            <w:r w:rsidR="00B161EA">
              <w:rPr>
                <w:rFonts w:ascii="Arial" w:hAnsi="Arial" w:cs="Arial"/>
                <w:sz w:val="18"/>
                <w:szCs w:val="18"/>
              </w:rPr>
              <w:t>“</w:t>
            </w:r>
            <w:r w:rsidRPr="003924C6">
              <w:rPr>
                <w:rFonts w:ascii="Arial" w:hAnsi="Arial" w:cs="Arial"/>
                <w:sz w:val="18"/>
                <w:szCs w:val="18"/>
              </w:rPr>
              <w:t xml:space="preserve">Manage </w:t>
            </w:r>
            <w:r w:rsidR="006E4B3E">
              <w:rPr>
                <w:rFonts w:ascii="Arial" w:hAnsi="Arial" w:cs="Arial"/>
                <w:sz w:val="18"/>
                <w:szCs w:val="18"/>
              </w:rPr>
              <w:t>Scope</w:t>
            </w:r>
            <w:r w:rsidR="00B161EA">
              <w:rPr>
                <w:rFonts w:ascii="Arial" w:hAnsi="Arial" w:cs="Arial"/>
                <w:sz w:val="18"/>
                <w:szCs w:val="18"/>
              </w:rPr>
              <w:t>”</w:t>
            </w:r>
            <w:r w:rsidRPr="003924C6">
              <w:rPr>
                <w:rFonts w:ascii="Arial" w:hAnsi="Arial" w:cs="Arial"/>
                <w:sz w:val="18"/>
                <w:szCs w:val="18"/>
              </w:rPr>
              <w:t xml:space="preserve"> </w:t>
            </w:r>
            <w:r w:rsidR="00E521BE">
              <w:rPr>
                <w:rFonts w:ascii="Arial" w:hAnsi="Arial" w:cs="Arial"/>
                <w:sz w:val="18"/>
                <w:szCs w:val="18"/>
              </w:rPr>
              <w:t>tab</w:t>
            </w:r>
            <w:r w:rsidRPr="003924C6">
              <w:rPr>
                <w:rFonts w:ascii="Arial" w:hAnsi="Arial" w:cs="Arial"/>
                <w:sz w:val="18"/>
                <w:szCs w:val="18"/>
              </w:rPr>
              <w:t xml:space="preserve"> the screen should show the permissions available for selection </w:t>
            </w:r>
            <w:r w:rsidR="007B07DD">
              <w:rPr>
                <w:rFonts w:ascii="Arial" w:hAnsi="Arial" w:cs="Arial"/>
                <w:sz w:val="18"/>
                <w:szCs w:val="18"/>
              </w:rPr>
              <w:t>by</w:t>
            </w:r>
            <w:r w:rsidRPr="003924C6">
              <w:rPr>
                <w:rFonts w:ascii="Arial" w:hAnsi="Arial" w:cs="Arial"/>
                <w:sz w:val="18"/>
                <w:szCs w:val="18"/>
              </w:rPr>
              <w:t xml:space="preserve"> the user.</w:t>
            </w:r>
          </w:p>
          <w:p w14:paraId="02C0BC5C" w14:textId="77777777" w:rsidR="00F6523F" w:rsidRPr="003924C6" w:rsidRDefault="00F6523F" w:rsidP="00AF6F0D">
            <w:pPr>
              <w:rPr>
                <w:rFonts w:ascii="Arial" w:hAnsi="Arial" w:cs="Arial"/>
                <w:sz w:val="18"/>
                <w:szCs w:val="18"/>
              </w:rPr>
            </w:pPr>
          </w:p>
          <w:p w14:paraId="3706BF88" w14:textId="7E932F2C" w:rsidR="003924C6" w:rsidRPr="00C91AB4" w:rsidRDefault="003924C6" w:rsidP="004E06BD">
            <w:pPr>
              <w:pStyle w:val="ListParagraph"/>
              <w:numPr>
                <w:ilvl w:val="0"/>
                <w:numId w:val="167"/>
              </w:numPr>
              <w:rPr>
                <w:rFonts w:cs="Arial"/>
                <w:sz w:val="18"/>
                <w:szCs w:val="18"/>
                <w:u w:val="single"/>
              </w:rPr>
            </w:pPr>
            <w:r w:rsidRPr="00C91AB4">
              <w:rPr>
                <w:rFonts w:cs="Arial"/>
                <w:sz w:val="18"/>
                <w:szCs w:val="18"/>
                <w:u w:val="single"/>
              </w:rPr>
              <w:t xml:space="preserve">Save </w:t>
            </w:r>
            <w:r w:rsidR="007B07DD" w:rsidRPr="00C91AB4">
              <w:rPr>
                <w:rFonts w:cs="Arial"/>
                <w:sz w:val="18"/>
                <w:szCs w:val="18"/>
                <w:u w:val="single"/>
              </w:rPr>
              <w:t>Scope</w:t>
            </w:r>
          </w:p>
          <w:p w14:paraId="18B870C4" w14:textId="77777777" w:rsidR="003924C6" w:rsidRDefault="00E26B76" w:rsidP="00AF6F0D">
            <w:pPr>
              <w:rPr>
                <w:rFonts w:ascii="Arial" w:hAnsi="Arial" w:cs="Arial"/>
                <w:sz w:val="18"/>
                <w:szCs w:val="18"/>
              </w:rPr>
            </w:pPr>
            <w:r>
              <w:rPr>
                <w:rFonts w:ascii="Arial" w:hAnsi="Arial" w:cs="Arial"/>
                <w:sz w:val="18"/>
                <w:szCs w:val="18"/>
              </w:rPr>
              <w:t xml:space="preserve">Once the user has selected the </w:t>
            </w:r>
            <w:r w:rsidR="007B07DD">
              <w:rPr>
                <w:rFonts w:ascii="Arial" w:hAnsi="Arial" w:cs="Arial"/>
                <w:sz w:val="18"/>
                <w:szCs w:val="18"/>
              </w:rPr>
              <w:t>scope</w:t>
            </w:r>
            <w:r>
              <w:rPr>
                <w:rFonts w:ascii="Arial" w:hAnsi="Arial" w:cs="Arial"/>
                <w:sz w:val="18"/>
                <w:szCs w:val="18"/>
              </w:rPr>
              <w:t xml:space="preserve"> options they require then they need to save the options and name the </w:t>
            </w:r>
            <w:r w:rsidR="007B07DD">
              <w:rPr>
                <w:rFonts w:ascii="Arial" w:hAnsi="Arial" w:cs="Arial"/>
                <w:sz w:val="18"/>
                <w:szCs w:val="18"/>
              </w:rPr>
              <w:t>scope</w:t>
            </w:r>
            <w:r>
              <w:rPr>
                <w:rFonts w:ascii="Arial" w:hAnsi="Arial" w:cs="Arial"/>
                <w:sz w:val="18"/>
                <w:szCs w:val="18"/>
              </w:rPr>
              <w:t>, this will enable it to be used for running reports in the future.</w:t>
            </w:r>
          </w:p>
          <w:p w14:paraId="24D10595" w14:textId="21D47485" w:rsidR="008B653C" w:rsidRDefault="008B653C" w:rsidP="008B653C">
            <w:pPr>
              <w:rPr>
                <w:rFonts w:ascii="Arial" w:hAnsi="Arial" w:cs="Arial"/>
                <w:sz w:val="18"/>
                <w:szCs w:val="18"/>
              </w:rPr>
            </w:pPr>
            <w:r>
              <w:rPr>
                <w:rFonts w:ascii="Arial" w:hAnsi="Arial" w:cs="Arial"/>
                <w:sz w:val="18"/>
                <w:szCs w:val="18"/>
              </w:rPr>
              <w:t>Scope names must be unique so the system should check that the Scope name is unique and then save it or advise the user to enter a different Scope Name</w:t>
            </w:r>
          </w:p>
          <w:p w14:paraId="18EEA166" w14:textId="4C99013B" w:rsidR="008B653C" w:rsidRPr="003924C6" w:rsidRDefault="008B653C" w:rsidP="00AF6F0D">
            <w:pPr>
              <w:rPr>
                <w:rFonts w:ascii="Arial" w:hAnsi="Arial" w:cs="Arial"/>
                <w:sz w:val="18"/>
                <w:szCs w:val="18"/>
              </w:rPr>
            </w:pPr>
          </w:p>
        </w:tc>
      </w:tr>
      <w:tr w:rsidR="005B12E4" w:rsidRPr="005D68D4" w14:paraId="0FF8D98E" w14:textId="77777777" w:rsidTr="00322B9D">
        <w:tc>
          <w:tcPr>
            <w:tcW w:w="2093" w:type="dxa"/>
            <w:shd w:val="pct20" w:color="auto" w:fill="auto"/>
          </w:tcPr>
          <w:p w14:paraId="7B04270A"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Notes / Questions</w:t>
            </w:r>
          </w:p>
          <w:p w14:paraId="695AAFC7" w14:textId="77777777" w:rsidR="005B12E4" w:rsidRPr="005D68D4" w:rsidRDefault="005B12E4" w:rsidP="00AF6F0D">
            <w:pPr>
              <w:rPr>
                <w:rFonts w:ascii="Arial" w:hAnsi="Arial" w:cs="Arial"/>
                <w:b/>
                <w:bCs/>
                <w:sz w:val="18"/>
                <w:szCs w:val="18"/>
              </w:rPr>
            </w:pPr>
          </w:p>
        </w:tc>
        <w:tc>
          <w:tcPr>
            <w:tcW w:w="7229" w:type="dxa"/>
            <w:shd w:val="clear" w:color="auto" w:fill="auto"/>
          </w:tcPr>
          <w:p w14:paraId="57165CF4" w14:textId="77777777" w:rsidR="005B12E4" w:rsidRPr="005D68D4" w:rsidRDefault="005B12E4" w:rsidP="00AF6F0D">
            <w:pPr>
              <w:rPr>
                <w:rFonts w:ascii="Arial" w:hAnsi="Arial" w:cs="Arial"/>
                <w:sz w:val="18"/>
                <w:szCs w:val="18"/>
              </w:rPr>
            </w:pPr>
          </w:p>
        </w:tc>
      </w:tr>
      <w:tr w:rsidR="005B12E4" w:rsidRPr="005D68D4" w14:paraId="6D69643E" w14:textId="77777777" w:rsidTr="00322B9D">
        <w:tc>
          <w:tcPr>
            <w:tcW w:w="2093" w:type="dxa"/>
            <w:shd w:val="pct20" w:color="auto" w:fill="auto"/>
          </w:tcPr>
          <w:p w14:paraId="58BED90D"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Includes Use Cases</w:t>
            </w:r>
          </w:p>
          <w:p w14:paraId="2C99B7F7" w14:textId="77777777" w:rsidR="005B12E4" w:rsidRPr="005D68D4" w:rsidRDefault="005B12E4" w:rsidP="00AF6F0D">
            <w:pPr>
              <w:rPr>
                <w:rFonts w:ascii="Arial" w:hAnsi="Arial" w:cs="Arial"/>
                <w:b/>
                <w:bCs/>
                <w:color w:val="FF0000"/>
                <w:sz w:val="18"/>
                <w:szCs w:val="18"/>
              </w:rPr>
            </w:pPr>
          </w:p>
        </w:tc>
        <w:tc>
          <w:tcPr>
            <w:tcW w:w="7229" w:type="dxa"/>
            <w:shd w:val="clear" w:color="auto" w:fill="auto"/>
          </w:tcPr>
          <w:p w14:paraId="20335C51" w14:textId="77777777" w:rsidR="005B12E4" w:rsidRPr="005D68D4" w:rsidRDefault="009D2628" w:rsidP="00AF6F0D">
            <w:pPr>
              <w:rPr>
                <w:rFonts w:ascii="Arial" w:hAnsi="Arial" w:cs="Arial"/>
                <w:sz w:val="18"/>
                <w:szCs w:val="18"/>
              </w:rPr>
            </w:pPr>
            <w:r>
              <w:rPr>
                <w:rFonts w:ascii="Arial" w:hAnsi="Arial" w:cs="Arial"/>
                <w:sz w:val="18"/>
                <w:szCs w:val="18"/>
              </w:rPr>
              <w:t>PMUC007, PMUC009</w:t>
            </w:r>
          </w:p>
        </w:tc>
      </w:tr>
      <w:tr w:rsidR="005B12E4" w:rsidRPr="005D68D4" w14:paraId="698F4C49" w14:textId="77777777" w:rsidTr="00322B9D">
        <w:tc>
          <w:tcPr>
            <w:tcW w:w="2093" w:type="dxa"/>
            <w:shd w:val="pct20" w:color="auto" w:fill="auto"/>
          </w:tcPr>
          <w:p w14:paraId="7F379009"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119DB0AB" w14:textId="77777777" w:rsidR="005B12E4" w:rsidRPr="005D68D4" w:rsidRDefault="005B12E4" w:rsidP="00AF6F0D">
            <w:pPr>
              <w:rPr>
                <w:rFonts w:ascii="Arial" w:hAnsi="Arial" w:cs="Arial"/>
                <w:sz w:val="18"/>
                <w:szCs w:val="18"/>
              </w:rPr>
            </w:pPr>
          </w:p>
        </w:tc>
      </w:tr>
      <w:tr w:rsidR="005B12E4" w:rsidRPr="005D68D4" w14:paraId="34786D1C" w14:textId="77777777" w:rsidTr="00322B9D">
        <w:tc>
          <w:tcPr>
            <w:tcW w:w="2093" w:type="dxa"/>
            <w:shd w:val="pct20" w:color="auto" w:fill="auto"/>
          </w:tcPr>
          <w:p w14:paraId="396E8741"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0479051" w14:textId="243405FC" w:rsidR="005B12E4" w:rsidRPr="005D68D4" w:rsidRDefault="00A834D6" w:rsidP="00AF6F0D">
            <w:pPr>
              <w:rPr>
                <w:rFonts w:ascii="Arial" w:hAnsi="Arial" w:cs="Arial"/>
                <w:sz w:val="18"/>
                <w:szCs w:val="18"/>
              </w:rPr>
            </w:pPr>
            <w:r>
              <w:rPr>
                <w:rFonts w:ascii="Arial" w:hAnsi="Arial" w:cs="Arial"/>
                <w:sz w:val="18"/>
                <w:szCs w:val="18"/>
              </w:rPr>
              <w:t>PM0043 (parts of)</w:t>
            </w:r>
          </w:p>
        </w:tc>
      </w:tr>
      <w:tr w:rsidR="005B12E4" w:rsidRPr="005D68D4" w14:paraId="31A1041B" w14:textId="77777777" w:rsidTr="00322B9D">
        <w:tc>
          <w:tcPr>
            <w:tcW w:w="2093" w:type="dxa"/>
            <w:shd w:val="pct20" w:color="auto" w:fill="auto"/>
          </w:tcPr>
          <w:p w14:paraId="0AFEA46A" w14:textId="77777777" w:rsidR="005B12E4" w:rsidRPr="005D68D4" w:rsidRDefault="005B12E4"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5F636CB" w14:textId="77777777" w:rsidR="005B12E4" w:rsidRPr="005D68D4" w:rsidRDefault="005B12E4" w:rsidP="00AF6F0D">
            <w:pPr>
              <w:rPr>
                <w:rFonts w:ascii="Arial" w:hAnsi="Arial" w:cs="Arial"/>
                <w:sz w:val="18"/>
                <w:szCs w:val="18"/>
              </w:rPr>
            </w:pPr>
            <w:r w:rsidRPr="005D68D4">
              <w:rPr>
                <w:rFonts w:ascii="Arial" w:hAnsi="Arial" w:cs="Arial"/>
                <w:sz w:val="18"/>
                <w:szCs w:val="18"/>
              </w:rPr>
              <w:t>Sue Allwood</w:t>
            </w:r>
          </w:p>
        </w:tc>
      </w:tr>
    </w:tbl>
    <w:p w14:paraId="09274B0A" w14:textId="77777777" w:rsidR="005B12E4" w:rsidRDefault="005B12E4" w:rsidP="00AF6F0D"/>
    <w:p w14:paraId="43768032" w14:textId="77777777" w:rsidR="003D6F63" w:rsidRDefault="003D6F63" w:rsidP="00AF6F0D"/>
    <w:p w14:paraId="3420D588" w14:textId="77777777" w:rsidR="00291C2B" w:rsidRDefault="00291C2B" w:rsidP="00291C2B">
      <w:pPr>
        <w:pStyle w:val="Heading4"/>
        <w:ind w:left="0" w:firstLine="0"/>
        <w:sectPr w:rsidR="00291C2B" w:rsidSect="00291C2B">
          <w:pgSz w:w="12240" w:h="15840" w:code="1"/>
          <w:pgMar w:top="1616" w:right="1797" w:bottom="851" w:left="1797" w:header="567" w:footer="720" w:gutter="0"/>
          <w:cols w:space="720"/>
          <w:docGrid w:linePitch="360"/>
        </w:sectPr>
      </w:pPr>
    </w:p>
    <w:p w14:paraId="6AAC944D" w14:textId="77777777" w:rsidR="00291C2B" w:rsidRDefault="00291C2B" w:rsidP="00291C2B">
      <w:pPr>
        <w:pStyle w:val="Heading4"/>
        <w:ind w:left="0" w:firstLine="0"/>
      </w:pPr>
      <w:r>
        <w:t>Report Manager – “Manage Scope” Screen Properties</w:t>
      </w:r>
    </w:p>
    <w:p w14:paraId="79C23C44" w14:textId="77777777" w:rsidR="00291C2B" w:rsidRDefault="00291C2B" w:rsidP="00291C2B"/>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291C2B" w:rsidRPr="004A5D01" w14:paraId="07A79524" w14:textId="77777777" w:rsidTr="0039516C">
        <w:trPr>
          <w:trHeight w:val="825"/>
        </w:trPr>
        <w:tc>
          <w:tcPr>
            <w:tcW w:w="12073" w:type="dxa"/>
            <w:gridSpan w:val="6"/>
            <w:shd w:val="clear" w:color="auto" w:fill="auto"/>
          </w:tcPr>
          <w:p w14:paraId="2B8EE4EE" w14:textId="77777777" w:rsidR="00291C2B" w:rsidRPr="004A5D01" w:rsidRDefault="00291C2B" w:rsidP="0039516C">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23F14B6A" w14:textId="77777777" w:rsidR="00291C2B" w:rsidRPr="004A5D01" w:rsidRDefault="00291C2B" w:rsidP="0039516C">
            <w:pPr>
              <w:rPr>
                <w:rFonts w:ascii="Arial" w:hAnsi="Arial" w:cs="Arial"/>
                <w:b/>
                <w:sz w:val="18"/>
                <w:szCs w:val="18"/>
              </w:rPr>
            </w:pPr>
            <w:r w:rsidRPr="004A5D01">
              <w:rPr>
                <w:rFonts w:ascii="Arial" w:hAnsi="Arial" w:cs="Arial"/>
                <w:b/>
                <w:sz w:val="18"/>
                <w:szCs w:val="18"/>
              </w:rPr>
              <w:t>Can tailoring apply?</w:t>
            </w:r>
          </w:p>
        </w:tc>
        <w:tc>
          <w:tcPr>
            <w:tcW w:w="1134" w:type="dxa"/>
          </w:tcPr>
          <w:p w14:paraId="7AE6E9E3" w14:textId="77777777" w:rsidR="00291C2B" w:rsidRPr="004A5D01" w:rsidRDefault="00291C2B" w:rsidP="0039516C">
            <w:pPr>
              <w:rPr>
                <w:rFonts w:ascii="Arial" w:hAnsi="Arial" w:cs="Arial"/>
                <w:b/>
                <w:sz w:val="18"/>
                <w:szCs w:val="18"/>
              </w:rPr>
            </w:pPr>
            <w:r w:rsidRPr="004A5D01">
              <w:rPr>
                <w:rFonts w:ascii="Arial" w:hAnsi="Arial" w:cs="Arial"/>
                <w:b/>
                <w:sz w:val="18"/>
                <w:szCs w:val="18"/>
              </w:rPr>
              <w:t>Target</w:t>
            </w:r>
          </w:p>
        </w:tc>
      </w:tr>
      <w:tr w:rsidR="00291C2B" w:rsidRPr="004A5D01" w14:paraId="14DA88A9" w14:textId="77777777" w:rsidTr="0039516C">
        <w:trPr>
          <w:trHeight w:val="275"/>
        </w:trPr>
        <w:tc>
          <w:tcPr>
            <w:tcW w:w="12073" w:type="dxa"/>
            <w:gridSpan w:val="6"/>
            <w:shd w:val="clear" w:color="auto" w:fill="auto"/>
          </w:tcPr>
          <w:p w14:paraId="43113A4E" w14:textId="77777777" w:rsidR="00291C2B" w:rsidRDefault="00291C2B" w:rsidP="0039516C">
            <w:pPr>
              <w:pStyle w:val="TableText"/>
              <w:jc w:val="left"/>
              <w:rPr>
                <w:rFonts w:ascii="Arial" w:hAnsi="Arial" w:cs="Arial"/>
                <w:b/>
                <w:szCs w:val="18"/>
              </w:rPr>
            </w:pPr>
            <w:r>
              <w:rPr>
                <w:rFonts w:ascii="Arial" w:hAnsi="Arial" w:cs="Arial"/>
                <w:b/>
                <w:szCs w:val="18"/>
              </w:rPr>
              <w:t>Manage Scopes</w:t>
            </w:r>
          </w:p>
          <w:p w14:paraId="06F68CF8" w14:textId="77777777" w:rsidR="00291C2B" w:rsidRDefault="00291C2B" w:rsidP="0039516C">
            <w:pPr>
              <w:pStyle w:val="TableText"/>
              <w:jc w:val="left"/>
              <w:rPr>
                <w:rFonts w:ascii="Arial" w:hAnsi="Arial" w:cs="Arial"/>
                <w:b/>
                <w:szCs w:val="18"/>
              </w:rPr>
            </w:pPr>
          </w:p>
          <w:p w14:paraId="3B8AB646" w14:textId="77777777" w:rsidR="00291C2B" w:rsidRDefault="00291C2B" w:rsidP="0039516C">
            <w:pPr>
              <w:pStyle w:val="TableText"/>
              <w:jc w:val="left"/>
              <w:rPr>
                <w:rFonts w:ascii="Arial" w:hAnsi="Arial" w:cs="Arial"/>
                <w:szCs w:val="18"/>
              </w:rPr>
            </w:pPr>
            <w:r>
              <w:rPr>
                <w:rFonts w:ascii="Arial" w:hAnsi="Arial" w:cs="Arial"/>
                <w:szCs w:val="18"/>
              </w:rPr>
              <w:t>To define a specific scope please tick the applicable levels that you want to request the report for.  From here you can also edit, save as or delete previously defined scopes.</w:t>
            </w:r>
          </w:p>
          <w:p w14:paraId="537F6D66" w14:textId="77777777" w:rsidR="00291C2B" w:rsidRPr="00A77A59" w:rsidRDefault="00291C2B" w:rsidP="0039516C">
            <w:pPr>
              <w:pStyle w:val="TableText"/>
              <w:jc w:val="left"/>
              <w:rPr>
                <w:rFonts w:ascii="Arial" w:hAnsi="Arial" w:cs="Arial"/>
                <w:szCs w:val="18"/>
              </w:rPr>
            </w:pPr>
            <w:r>
              <w:rPr>
                <w:rFonts w:ascii="Arial" w:hAnsi="Arial" w:cs="Arial"/>
                <w:szCs w:val="18"/>
              </w:rPr>
              <w:t xml:space="preserve"> </w:t>
            </w:r>
          </w:p>
        </w:tc>
        <w:tc>
          <w:tcPr>
            <w:tcW w:w="1360" w:type="dxa"/>
            <w:shd w:val="clear" w:color="auto" w:fill="auto"/>
          </w:tcPr>
          <w:p w14:paraId="5A94D751" w14:textId="77777777" w:rsidR="00291C2B" w:rsidRPr="004A5D01" w:rsidRDefault="00291C2B" w:rsidP="0039516C">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1B152288" w14:textId="77777777" w:rsidR="00291C2B" w:rsidRPr="004A5D01" w:rsidRDefault="00291C2B" w:rsidP="0039516C">
            <w:pPr>
              <w:autoSpaceDE w:val="0"/>
              <w:autoSpaceDN w:val="0"/>
              <w:adjustRightInd w:val="0"/>
              <w:rPr>
                <w:rFonts w:ascii="Arial" w:hAnsi="Arial" w:cs="Arial"/>
                <w:sz w:val="18"/>
                <w:szCs w:val="18"/>
              </w:rPr>
            </w:pPr>
            <w:r w:rsidRPr="004A5D01">
              <w:rPr>
                <w:rFonts w:ascii="Arial" w:hAnsi="Arial" w:cs="Arial"/>
                <w:sz w:val="18"/>
                <w:szCs w:val="18"/>
              </w:rPr>
              <w:t>tbd</w:t>
            </w:r>
          </w:p>
        </w:tc>
      </w:tr>
      <w:tr w:rsidR="00291C2B" w:rsidRPr="004A5D01" w14:paraId="03C60D0E" w14:textId="77777777" w:rsidTr="0039516C">
        <w:trPr>
          <w:trHeight w:val="275"/>
        </w:trPr>
        <w:tc>
          <w:tcPr>
            <w:tcW w:w="1241" w:type="dxa"/>
            <w:shd w:val="clear" w:color="auto" w:fill="auto"/>
          </w:tcPr>
          <w:p w14:paraId="1EB9794A" w14:textId="77777777" w:rsidR="00291C2B" w:rsidRPr="004A5D01" w:rsidRDefault="00291C2B" w:rsidP="0039516C">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4C6EC0B5" w14:textId="77777777" w:rsidR="00291C2B" w:rsidRPr="004A5D01" w:rsidRDefault="00291C2B" w:rsidP="0039516C">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4FE3BBC4" w14:textId="77777777" w:rsidR="00291C2B" w:rsidRPr="004A5D01" w:rsidRDefault="00291C2B" w:rsidP="0039516C">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6EA72A23" w14:textId="77777777" w:rsidR="00291C2B" w:rsidRPr="004A5D01" w:rsidRDefault="00291C2B" w:rsidP="0039516C">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1E087C0D" w14:textId="77777777" w:rsidR="00291C2B" w:rsidRPr="004A5D01" w:rsidRDefault="00291C2B" w:rsidP="0039516C">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468BB199" w14:textId="77777777" w:rsidR="00291C2B" w:rsidRPr="004A5D01" w:rsidRDefault="00291C2B" w:rsidP="0039516C">
            <w:pPr>
              <w:rPr>
                <w:rFonts w:ascii="Arial" w:hAnsi="Arial" w:cs="Arial"/>
                <w:b/>
                <w:sz w:val="18"/>
                <w:szCs w:val="18"/>
              </w:rPr>
            </w:pPr>
            <w:r w:rsidRPr="004A5D01">
              <w:rPr>
                <w:rFonts w:ascii="Arial" w:hAnsi="Arial" w:cs="Arial"/>
                <w:b/>
                <w:sz w:val="18"/>
                <w:szCs w:val="18"/>
              </w:rPr>
              <w:t>Help Icon Text</w:t>
            </w:r>
          </w:p>
        </w:tc>
        <w:tc>
          <w:tcPr>
            <w:tcW w:w="1360" w:type="dxa"/>
          </w:tcPr>
          <w:p w14:paraId="7829213B" w14:textId="77777777" w:rsidR="00291C2B" w:rsidRPr="004A5D01" w:rsidRDefault="00291C2B" w:rsidP="0039516C">
            <w:pPr>
              <w:rPr>
                <w:rFonts w:ascii="Arial" w:hAnsi="Arial" w:cs="Arial"/>
                <w:b/>
                <w:sz w:val="18"/>
                <w:szCs w:val="18"/>
              </w:rPr>
            </w:pPr>
          </w:p>
        </w:tc>
        <w:tc>
          <w:tcPr>
            <w:tcW w:w="1134" w:type="dxa"/>
          </w:tcPr>
          <w:p w14:paraId="5CECCECA" w14:textId="77777777" w:rsidR="00291C2B" w:rsidRPr="004A5D01" w:rsidRDefault="00291C2B" w:rsidP="0039516C">
            <w:pPr>
              <w:rPr>
                <w:rFonts w:ascii="Arial" w:hAnsi="Arial" w:cs="Arial"/>
                <w:b/>
                <w:sz w:val="18"/>
                <w:szCs w:val="18"/>
              </w:rPr>
            </w:pPr>
          </w:p>
        </w:tc>
      </w:tr>
      <w:tr w:rsidR="00291C2B" w:rsidRPr="004A5D01" w14:paraId="3EDE46E8" w14:textId="77777777" w:rsidTr="0039516C">
        <w:trPr>
          <w:trHeight w:val="275"/>
        </w:trPr>
        <w:tc>
          <w:tcPr>
            <w:tcW w:w="1241" w:type="dxa"/>
            <w:shd w:val="clear" w:color="auto" w:fill="auto"/>
          </w:tcPr>
          <w:p w14:paraId="5FEF7440" w14:textId="77777777" w:rsidR="00291C2B" w:rsidRDefault="00291C2B" w:rsidP="0039516C">
            <w:pPr>
              <w:rPr>
                <w:rFonts w:ascii="Arial" w:hAnsi="Arial" w:cs="Arial"/>
                <w:sz w:val="18"/>
                <w:szCs w:val="18"/>
              </w:rPr>
            </w:pPr>
            <w:r>
              <w:rPr>
                <w:rFonts w:ascii="Arial" w:hAnsi="Arial" w:cs="Arial"/>
                <w:sz w:val="18"/>
                <w:szCs w:val="18"/>
              </w:rPr>
              <w:t>Sub Heading</w:t>
            </w:r>
          </w:p>
        </w:tc>
        <w:tc>
          <w:tcPr>
            <w:tcW w:w="2552" w:type="dxa"/>
            <w:shd w:val="clear" w:color="auto" w:fill="auto"/>
          </w:tcPr>
          <w:p w14:paraId="004BB4DD" w14:textId="77777777" w:rsidR="00291C2B" w:rsidRPr="000A7E44" w:rsidRDefault="00291C2B" w:rsidP="0039516C">
            <w:pPr>
              <w:rPr>
                <w:rFonts w:ascii="Arial" w:hAnsi="Arial" w:cs="Arial"/>
                <w:b/>
                <w:sz w:val="18"/>
                <w:szCs w:val="18"/>
              </w:rPr>
            </w:pPr>
            <w:r w:rsidRPr="000A7E44">
              <w:rPr>
                <w:rFonts w:ascii="Arial" w:hAnsi="Arial" w:cs="Arial"/>
                <w:b/>
                <w:sz w:val="18"/>
                <w:szCs w:val="18"/>
              </w:rPr>
              <w:t>Select a Scope</w:t>
            </w:r>
          </w:p>
        </w:tc>
        <w:tc>
          <w:tcPr>
            <w:tcW w:w="850" w:type="dxa"/>
            <w:shd w:val="clear" w:color="auto" w:fill="auto"/>
          </w:tcPr>
          <w:p w14:paraId="73662E31"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3206F894" w14:textId="77777777" w:rsidR="00291C2B" w:rsidRDefault="00291C2B" w:rsidP="0039516C">
            <w:pPr>
              <w:rPr>
                <w:rFonts w:ascii="Arial" w:hAnsi="Arial" w:cs="Arial"/>
                <w:sz w:val="18"/>
                <w:szCs w:val="18"/>
              </w:rPr>
            </w:pPr>
          </w:p>
        </w:tc>
        <w:tc>
          <w:tcPr>
            <w:tcW w:w="1134" w:type="dxa"/>
            <w:shd w:val="clear" w:color="auto" w:fill="auto"/>
          </w:tcPr>
          <w:p w14:paraId="507B017C" w14:textId="77777777" w:rsidR="00291C2B" w:rsidRDefault="00291C2B" w:rsidP="0039516C">
            <w:pPr>
              <w:rPr>
                <w:rFonts w:ascii="Arial" w:hAnsi="Arial" w:cs="Arial"/>
                <w:sz w:val="18"/>
                <w:szCs w:val="18"/>
              </w:rPr>
            </w:pPr>
          </w:p>
        </w:tc>
        <w:tc>
          <w:tcPr>
            <w:tcW w:w="3034" w:type="dxa"/>
            <w:shd w:val="clear" w:color="auto" w:fill="auto"/>
          </w:tcPr>
          <w:p w14:paraId="19F4C2F9" w14:textId="77777777" w:rsidR="00291C2B" w:rsidRDefault="00291C2B" w:rsidP="0039516C">
            <w:pPr>
              <w:rPr>
                <w:rFonts w:ascii="Arial" w:hAnsi="Arial" w:cs="Arial"/>
                <w:sz w:val="18"/>
                <w:szCs w:val="18"/>
              </w:rPr>
            </w:pPr>
          </w:p>
        </w:tc>
        <w:tc>
          <w:tcPr>
            <w:tcW w:w="1360" w:type="dxa"/>
          </w:tcPr>
          <w:p w14:paraId="5DE88486" w14:textId="77777777" w:rsidR="00291C2B" w:rsidRDefault="00291C2B" w:rsidP="0039516C">
            <w:pPr>
              <w:rPr>
                <w:rFonts w:ascii="Arial" w:hAnsi="Arial" w:cs="Arial"/>
                <w:sz w:val="18"/>
                <w:szCs w:val="18"/>
              </w:rPr>
            </w:pPr>
          </w:p>
        </w:tc>
        <w:tc>
          <w:tcPr>
            <w:tcW w:w="1134" w:type="dxa"/>
          </w:tcPr>
          <w:p w14:paraId="3C31001E" w14:textId="77777777" w:rsidR="00291C2B" w:rsidRDefault="00291C2B" w:rsidP="0039516C">
            <w:pPr>
              <w:rPr>
                <w:rFonts w:ascii="Arial" w:hAnsi="Arial" w:cs="Arial"/>
                <w:sz w:val="18"/>
                <w:szCs w:val="18"/>
              </w:rPr>
            </w:pPr>
          </w:p>
        </w:tc>
      </w:tr>
      <w:tr w:rsidR="00291C2B" w:rsidRPr="004A5D01" w14:paraId="08767604" w14:textId="77777777" w:rsidTr="0039516C">
        <w:trPr>
          <w:trHeight w:val="275"/>
        </w:trPr>
        <w:tc>
          <w:tcPr>
            <w:tcW w:w="1241" w:type="dxa"/>
            <w:shd w:val="clear" w:color="auto" w:fill="auto"/>
          </w:tcPr>
          <w:p w14:paraId="7052FB1C" w14:textId="77777777" w:rsidR="00291C2B" w:rsidRDefault="00291C2B" w:rsidP="0039516C">
            <w:pPr>
              <w:rPr>
                <w:rFonts w:ascii="Arial" w:hAnsi="Arial" w:cs="Arial"/>
                <w:sz w:val="18"/>
                <w:szCs w:val="18"/>
              </w:rPr>
            </w:pPr>
            <w:r>
              <w:rPr>
                <w:rFonts w:ascii="Arial" w:hAnsi="Arial" w:cs="Arial"/>
                <w:sz w:val="18"/>
                <w:szCs w:val="18"/>
              </w:rPr>
              <w:t>Pull Down List</w:t>
            </w:r>
          </w:p>
        </w:tc>
        <w:tc>
          <w:tcPr>
            <w:tcW w:w="2552" w:type="dxa"/>
            <w:shd w:val="clear" w:color="auto" w:fill="auto"/>
          </w:tcPr>
          <w:p w14:paraId="3A78504B" w14:textId="77777777" w:rsidR="00291C2B" w:rsidRDefault="00291C2B" w:rsidP="0039516C">
            <w:pPr>
              <w:rPr>
                <w:rFonts w:ascii="Arial" w:hAnsi="Arial" w:cs="Arial"/>
                <w:sz w:val="18"/>
                <w:szCs w:val="18"/>
              </w:rPr>
            </w:pPr>
            <w:r>
              <w:rPr>
                <w:rFonts w:ascii="Arial" w:hAnsi="Arial" w:cs="Arial"/>
                <w:sz w:val="18"/>
                <w:szCs w:val="18"/>
              </w:rPr>
              <w:t xml:space="preserve">Select </w:t>
            </w:r>
          </w:p>
        </w:tc>
        <w:tc>
          <w:tcPr>
            <w:tcW w:w="850" w:type="dxa"/>
            <w:shd w:val="clear" w:color="auto" w:fill="auto"/>
          </w:tcPr>
          <w:p w14:paraId="34AD0F1C"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6E29720C" w14:textId="77777777" w:rsidR="00291C2B" w:rsidRDefault="00291C2B" w:rsidP="0039516C">
            <w:pPr>
              <w:rPr>
                <w:rFonts w:ascii="Arial" w:hAnsi="Arial" w:cs="Arial"/>
                <w:sz w:val="18"/>
                <w:szCs w:val="18"/>
              </w:rPr>
            </w:pPr>
            <w:r>
              <w:rPr>
                <w:rFonts w:ascii="Arial" w:hAnsi="Arial" w:cs="Arial"/>
                <w:sz w:val="18"/>
                <w:szCs w:val="18"/>
              </w:rPr>
              <w:t>Pull down list which displays all the scopes available to the user for selection.</w:t>
            </w:r>
          </w:p>
          <w:p w14:paraId="47091E23" w14:textId="77777777" w:rsidR="00291C2B" w:rsidRPr="00D458AD" w:rsidRDefault="00291C2B" w:rsidP="0039516C">
            <w:pPr>
              <w:rPr>
                <w:rFonts w:ascii="Arial" w:hAnsi="Arial" w:cs="Arial"/>
                <w:sz w:val="18"/>
                <w:szCs w:val="18"/>
              </w:rPr>
            </w:pPr>
          </w:p>
          <w:p w14:paraId="43D5EE38" w14:textId="77777777" w:rsidR="00291C2B" w:rsidRDefault="00291C2B" w:rsidP="0039516C">
            <w:pPr>
              <w:rPr>
                <w:rFonts w:ascii="Arial" w:hAnsi="Arial" w:cs="Arial"/>
                <w:sz w:val="18"/>
                <w:szCs w:val="18"/>
              </w:rPr>
            </w:pPr>
            <w:r>
              <w:rPr>
                <w:rFonts w:ascii="Arial" w:hAnsi="Arial" w:cs="Arial"/>
                <w:sz w:val="18"/>
                <w:szCs w:val="18"/>
              </w:rPr>
              <w:t xml:space="preserve">It should default to “Select a scope” or allow the user to select a scope from a pull down list – invoke </w:t>
            </w:r>
            <w:r w:rsidRPr="00BE4283">
              <w:rPr>
                <w:rFonts w:ascii="Arial" w:hAnsi="Arial" w:cs="Arial"/>
                <w:i/>
                <w:sz w:val="18"/>
                <w:szCs w:val="18"/>
              </w:rPr>
              <w:t>PMUC0</w:t>
            </w:r>
            <w:r>
              <w:rPr>
                <w:rFonts w:ascii="Arial" w:hAnsi="Arial" w:cs="Arial"/>
                <w:i/>
                <w:sz w:val="18"/>
                <w:szCs w:val="18"/>
              </w:rPr>
              <w:t>22</w:t>
            </w:r>
            <w:r w:rsidRPr="00BE4283">
              <w:rPr>
                <w:rFonts w:ascii="Arial" w:hAnsi="Arial" w:cs="Arial"/>
                <w:i/>
                <w:sz w:val="18"/>
                <w:szCs w:val="18"/>
              </w:rPr>
              <w:t xml:space="preserve"> – Get Report </w:t>
            </w:r>
            <w:r>
              <w:rPr>
                <w:rFonts w:ascii="Arial" w:hAnsi="Arial" w:cs="Arial"/>
                <w:i/>
                <w:sz w:val="18"/>
                <w:szCs w:val="18"/>
              </w:rPr>
              <w:t>Scope(s)</w:t>
            </w:r>
            <w:r>
              <w:rPr>
                <w:rFonts w:ascii="Arial" w:hAnsi="Arial" w:cs="Arial"/>
                <w:sz w:val="18"/>
                <w:szCs w:val="18"/>
              </w:rPr>
              <w:t>.</w:t>
            </w:r>
          </w:p>
          <w:p w14:paraId="0120BB74" w14:textId="77777777" w:rsidR="00291C2B" w:rsidRDefault="00291C2B" w:rsidP="0039516C">
            <w:pPr>
              <w:rPr>
                <w:rFonts w:ascii="Arial" w:hAnsi="Arial" w:cs="Arial"/>
                <w:sz w:val="18"/>
                <w:szCs w:val="18"/>
              </w:rPr>
            </w:pPr>
          </w:p>
          <w:p w14:paraId="5FC41433" w14:textId="77777777" w:rsidR="00291C2B" w:rsidRDefault="00291C2B" w:rsidP="0039516C">
            <w:pPr>
              <w:rPr>
                <w:rFonts w:ascii="Arial" w:hAnsi="Arial" w:cs="Arial"/>
                <w:sz w:val="18"/>
                <w:szCs w:val="18"/>
              </w:rPr>
            </w:pPr>
            <w:r>
              <w:rPr>
                <w:rFonts w:ascii="Arial" w:hAnsi="Arial" w:cs="Arial"/>
                <w:sz w:val="18"/>
                <w:szCs w:val="18"/>
              </w:rPr>
              <w:t xml:space="preserve">If an existing scope is selected then the next section of the screen should be expanded with the selected scope options displayed </w:t>
            </w:r>
            <w:r w:rsidRPr="00EF2854">
              <w:rPr>
                <w:rFonts w:ascii="Arial" w:hAnsi="Arial" w:cs="Arial"/>
                <w:i/>
                <w:sz w:val="18"/>
                <w:szCs w:val="18"/>
              </w:rPr>
              <w:t>(PMUC031</w:t>
            </w:r>
            <w:r>
              <w:rPr>
                <w:rFonts w:ascii="Arial" w:hAnsi="Arial" w:cs="Arial"/>
                <w:i/>
                <w:sz w:val="18"/>
                <w:szCs w:val="18"/>
              </w:rPr>
              <w:t xml:space="preserve"> – Edit Report Scope</w:t>
            </w:r>
            <w:r w:rsidRPr="00EF2854">
              <w:rPr>
                <w:rFonts w:ascii="Arial" w:hAnsi="Arial" w:cs="Arial"/>
                <w:i/>
                <w:sz w:val="18"/>
                <w:szCs w:val="18"/>
              </w:rPr>
              <w:t>)</w:t>
            </w:r>
            <w:r>
              <w:rPr>
                <w:rFonts w:ascii="Arial" w:hAnsi="Arial" w:cs="Arial"/>
                <w:sz w:val="18"/>
                <w:szCs w:val="18"/>
              </w:rPr>
              <w:t>.</w:t>
            </w:r>
          </w:p>
        </w:tc>
        <w:tc>
          <w:tcPr>
            <w:tcW w:w="1134" w:type="dxa"/>
            <w:shd w:val="clear" w:color="auto" w:fill="auto"/>
          </w:tcPr>
          <w:p w14:paraId="0047D82D" w14:textId="77777777" w:rsidR="00291C2B" w:rsidRDefault="00291C2B" w:rsidP="0039516C">
            <w:pPr>
              <w:rPr>
                <w:rFonts w:ascii="Arial" w:hAnsi="Arial" w:cs="Arial"/>
                <w:sz w:val="18"/>
                <w:szCs w:val="18"/>
              </w:rPr>
            </w:pPr>
          </w:p>
        </w:tc>
        <w:tc>
          <w:tcPr>
            <w:tcW w:w="3034" w:type="dxa"/>
            <w:shd w:val="clear" w:color="auto" w:fill="auto"/>
          </w:tcPr>
          <w:p w14:paraId="5F3CE7A6" w14:textId="77777777" w:rsidR="00291C2B" w:rsidRDefault="00291C2B" w:rsidP="0039516C">
            <w:pPr>
              <w:rPr>
                <w:rFonts w:ascii="Arial" w:hAnsi="Arial" w:cs="Arial"/>
                <w:sz w:val="18"/>
                <w:szCs w:val="18"/>
              </w:rPr>
            </w:pPr>
          </w:p>
        </w:tc>
        <w:tc>
          <w:tcPr>
            <w:tcW w:w="1360" w:type="dxa"/>
          </w:tcPr>
          <w:p w14:paraId="3E8FB914" w14:textId="77777777" w:rsidR="00291C2B" w:rsidRDefault="00291C2B" w:rsidP="0039516C">
            <w:pPr>
              <w:rPr>
                <w:rFonts w:ascii="Arial" w:hAnsi="Arial" w:cs="Arial"/>
                <w:sz w:val="18"/>
                <w:szCs w:val="18"/>
              </w:rPr>
            </w:pPr>
          </w:p>
        </w:tc>
        <w:tc>
          <w:tcPr>
            <w:tcW w:w="1134" w:type="dxa"/>
          </w:tcPr>
          <w:p w14:paraId="2ABBFA1A" w14:textId="77777777" w:rsidR="00291C2B" w:rsidRDefault="00291C2B" w:rsidP="0039516C">
            <w:pPr>
              <w:rPr>
                <w:rFonts w:ascii="Arial" w:hAnsi="Arial" w:cs="Arial"/>
                <w:sz w:val="18"/>
                <w:szCs w:val="18"/>
              </w:rPr>
            </w:pPr>
          </w:p>
        </w:tc>
      </w:tr>
      <w:tr w:rsidR="00291C2B" w:rsidRPr="004A5D01" w14:paraId="3641406B" w14:textId="77777777" w:rsidTr="0039516C">
        <w:trPr>
          <w:trHeight w:val="275"/>
        </w:trPr>
        <w:tc>
          <w:tcPr>
            <w:tcW w:w="1241" w:type="dxa"/>
            <w:shd w:val="clear" w:color="auto" w:fill="auto"/>
          </w:tcPr>
          <w:p w14:paraId="439A1E44" w14:textId="77777777" w:rsidR="00291C2B" w:rsidRDefault="00291C2B" w:rsidP="0039516C">
            <w:pPr>
              <w:rPr>
                <w:rFonts w:ascii="Arial" w:hAnsi="Arial" w:cs="Arial"/>
                <w:sz w:val="18"/>
                <w:szCs w:val="18"/>
              </w:rPr>
            </w:pPr>
            <w:r>
              <w:rPr>
                <w:rFonts w:ascii="Arial" w:hAnsi="Arial" w:cs="Arial"/>
                <w:sz w:val="18"/>
                <w:szCs w:val="18"/>
              </w:rPr>
              <w:t>Button</w:t>
            </w:r>
          </w:p>
        </w:tc>
        <w:tc>
          <w:tcPr>
            <w:tcW w:w="2552" w:type="dxa"/>
            <w:shd w:val="clear" w:color="auto" w:fill="auto"/>
          </w:tcPr>
          <w:p w14:paraId="0A87F3FE" w14:textId="77777777" w:rsidR="00291C2B" w:rsidRDefault="00291C2B" w:rsidP="0039516C">
            <w:pPr>
              <w:rPr>
                <w:rFonts w:ascii="Arial" w:hAnsi="Arial" w:cs="Arial"/>
                <w:sz w:val="18"/>
                <w:szCs w:val="18"/>
              </w:rPr>
            </w:pPr>
            <w:r>
              <w:rPr>
                <w:rFonts w:ascii="Arial" w:hAnsi="Arial" w:cs="Arial"/>
                <w:sz w:val="18"/>
                <w:szCs w:val="18"/>
              </w:rPr>
              <w:t>Create New Scope</w:t>
            </w:r>
          </w:p>
        </w:tc>
        <w:tc>
          <w:tcPr>
            <w:tcW w:w="850" w:type="dxa"/>
            <w:shd w:val="clear" w:color="auto" w:fill="auto"/>
          </w:tcPr>
          <w:p w14:paraId="1CA81039"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76830FFA" w14:textId="77777777" w:rsidR="00291C2B" w:rsidRDefault="00291C2B" w:rsidP="0039516C">
            <w:pPr>
              <w:rPr>
                <w:rFonts w:ascii="Arial" w:hAnsi="Arial" w:cs="Arial"/>
                <w:sz w:val="18"/>
                <w:szCs w:val="18"/>
              </w:rPr>
            </w:pPr>
            <w:r>
              <w:rPr>
                <w:rFonts w:ascii="Arial" w:hAnsi="Arial" w:cs="Arial"/>
                <w:sz w:val="18"/>
                <w:szCs w:val="18"/>
              </w:rPr>
              <w:t xml:space="preserve">If the “Create New Scope” button is selected the next section of the screen should be expanded with the scope options available to the user displayed </w:t>
            </w:r>
            <w:r w:rsidRPr="00EF2854">
              <w:rPr>
                <w:rFonts w:ascii="Arial" w:hAnsi="Arial" w:cs="Arial"/>
                <w:i/>
                <w:sz w:val="18"/>
                <w:szCs w:val="18"/>
              </w:rPr>
              <w:t>(PMUC030</w:t>
            </w:r>
            <w:r>
              <w:rPr>
                <w:rFonts w:ascii="Arial" w:hAnsi="Arial" w:cs="Arial"/>
                <w:i/>
                <w:sz w:val="18"/>
                <w:szCs w:val="18"/>
              </w:rPr>
              <w:t xml:space="preserve"> – Create Report Scope</w:t>
            </w:r>
            <w:r w:rsidRPr="00EF2854">
              <w:rPr>
                <w:rFonts w:ascii="Arial" w:hAnsi="Arial" w:cs="Arial"/>
                <w:i/>
                <w:sz w:val="18"/>
                <w:szCs w:val="18"/>
              </w:rPr>
              <w:t>)</w:t>
            </w:r>
            <w:r>
              <w:rPr>
                <w:rFonts w:ascii="Arial" w:hAnsi="Arial" w:cs="Arial"/>
                <w:sz w:val="18"/>
                <w:szCs w:val="18"/>
              </w:rPr>
              <w:t>.</w:t>
            </w:r>
          </w:p>
        </w:tc>
        <w:tc>
          <w:tcPr>
            <w:tcW w:w="1134" w:type="dxa"/>
            <w:shd w:val="clear" w:color="auto" w:fill="auto"/>
          </w:tcPr>
          <w:p w14:paraId="1D08EFA5" w14:textId="77777777" w:rsidR="00291C2B" w:rsidRDefault="00291C2B" w:rsidP="0039516C">
            <w:pPr>
              <w:rPr>
                <w:rFonts w:ascii="Arial" w:hAnsi="Arial" w:cs="Arial"/>
                <w:sz w:val="18"/>
                <w:szCs w:val="18"/>
              </w:rPr>
            </w:pPr>
          </w:p>
        </w:tc>
        <w:tc>
          <w:tcPr>
            <w:tcW w:w="3034" w:type="dxa"/>
            <w:shd w:val="clear" w:color="auto" w:fill="auto"/>
          </w:tcPr>
          <w:p w14:paraId="7ADE504C" w14:textId="77777777" w:rsidR="00291C2B" w:rsidRDefault="00291C2B" w:rsidP="0039516C">
            <w:pPr>
              <w:rPr>
                <w:rFonts w:ascii="Arial" w:hAnsi="Arial" w:cs="Arial"/>
                <w:sz w:val="18"/>
                <w:szCs w:val="18"/>
              </w:rPr>
            </w:pPr>
          </w:p>
        </w:tc>
        <w:tc>
          <w:tcPr>
            <w:tcW w:w="1360" w:type="dxa"/>
          </w:tcPr>
          <w:p w14:paraId="3DBB7F20" w14:textId="77777777" w:rsidR="00291C2B" w:rsidRDefault="00291C2B" w:rsidP="0039516C">
            <w:pPr>
              <w:rPr>
                <w:rFonts w:ascii="Arial" w:hAnsi="Arial" w:cs="Arial"/>
                <w:sz w:val="18"/>
                <w:szCs w:val="18"/>
              </w:rPr>
            </w:pPr>
          </w:p>
        </w:tc>
        <w:tc>
          <w:tcPr>
            <w:tcW w:w="1134" w:type="dxa"/>
          </w:tcPr>
          <w:p w14:paraId="5D08D0DB" w14:textId="77777777" w:rsidR="00291C2B" w:rsidRDefault="00291C2B" w:rsidP="0039516C">
            <w:pPr>
              <w:rPr>
                <w:rFonts w:ascii="Arial" w:hAnsi="Arial" w:cs="Arial"/>
                <w:sz w:val="18"/>
                <w:szCs w:val="18"/>
              </w:rPr>
            </w:pPr>
          </w:p>
        </w:tc>
      </w:tr>
      <w:tr w:rsidR="00291C2B" w:rsidRPr="004A5D01" w14:paraId="7399461B" w14:textId="77777777" w:rsidTr="0039516C">
        <w:trPr>
          <w:trHeight w:val="275"/>
        </w:trPr>
        <w:tc>
          <w:tcPr>
            <w:tcW w:w="1241" w:type="dxa"/>
            <w:shd w:val="clear" w:color="auto" w:fill="auto"/>
          </w:tcPr>
          <w:p w14:paraId="00512111" w14:textId="77777777" w:rsidR="00291C2B" w:rsidRPr="004A5D01" w:rsidRDefault="006B234C" w:rsidP="0039516C">
            <w:pPr>
              <w:rPr>
                <w:rFonts w:ascii="Arial" w:hAnsi="Arial" w:cs="Arial"/>
                <w:sz w:val="18"/>
                <w:szCs w:val="18"/>
              </w:rPr>
            </w:pPr>
            <w:r>
              <w:rPr>
                <w:rFonts w:ascii="Arial" w:hAnsi="Arial" w:cs="Arial"/>
                <w:sz w:val="18"/>
                <w:szCs w:val="18"/>
              </w:rPr>
              <w:t>Expand/Collapse</w:t>
            </w:r>
            <w:r w:rsidR="00291C2B">
              <w:rPr>
                <w:rFonts w:ascii="Arial" w:hAnsi="Arial" w:cs="Arial"/>
                <w:sz w:val="18"/>
                <w:szCs w:val="18"/>
              </w:rPr>
              <w:t xml:space="preserve"> Option</w:t>
            </w:r>
          </w:p>
        </w:tc>
        <w:tc>
          <w:tcPr>
            <w:tcW w:w="2552" w:type="dxa"/>
            <w:shd w:val="clear" w:color="auto" w:fill="auto"/>
          </w:tcPr>
          <w:p w14:paraId="436E34A2" w14:textId="77777777" w:rsidR="00291C2B" w:rsidRPr="004A5D01" w:rsidRDefault="00291C2B" w:rsidP="0039516C">
            <w:pPr>
              <w:rPr>
                <w:rFonts w:ascii="Arial" w:hAnsi="Arial" w:cs="Arial"/>
                <w:sz w:val="18"/>
                <w:szCs w:val="18"/>
              </w:rPr>
            </w:pPr>
            <w:r>
              <w:rPr>
                <w:rFonts w:ascii="Arial" w:hAnsi="Arial" w:cs="Arial"/>
                <w:sz w:val="18"/>
                <w:szCs w:val="18"/>
              </w:rPr>
              <w:t>Standard minimize/maximize panel icon</w:t>
            </w:r>
          </w:p>
        </w:tc>
        <w:tc>
          <w:tcPr>
            <w:tcW w:w="850" w:type="dxa"/>
            <w:shd w:val="clear" w:color="auto" w:fill="auto"/>
          </w:tcPr>
          <w:p w14:paraId="75E6122D"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16544315" w14:textId="213ED0C9" w:rsidR="00291C2B" w:rsidRPr="004A5D01" w:rsidRDefault="00291C2B" w:rsidP="0054459E">
            <w:pPr>
              <w:rPr>
                <w:rFonts w:ascii="Arial" w:hAnsi="Arial" w:cs="Arial"/>
                <w:sz w:val="18"/>
                <w:szCs w:val="18"/>
              </w:rPr>
            </w:pPr>
            <w:r>
              <w:rPr>
                <w:rFonts w:ascii="Arial" w:hAnsi="Arial" w:cs="Arial"/>
                <w:sz w:val="18"/>
                <w:szCs w:val="18"/>
              </w:rPr>
              <w:t xml:space="preserve">Icon that when selected </w:t>
            </w:r>
            <w:r w:rsidR="0054459E">
              <w:rPr>
                <w:rFonts w:ascii="Arial" w:hAnsi="Arial" w:cs="Arial"/>
                <w:sz w:val="18"/>
                <w:szCs w:val="18"/>
              </w:rPr>
              <w:t>expand</w:t>
            </w:r>
            <w:r w:rsidR="00C91AB4">
              <w:rPr>
                <w:rFonts w:ascii="Arial" w:hAnsi="Arial" w:cs="Arial"/>
                <w:sz w:val="18"/>
                <w:szCs w:val="18"/>
              </w:rPr>
              <w:t>s</w:t>
            </w:r>
            <w:r>
              <w:rPr>
                <w:rFonts w:ascii="Arial" w:hAnsi="Arial" w:cs="Arial"/>
                <w:sz w:val="18"/>
                <w:szCs w:val="18"/>
              </w:rPr>
              <w:t xml:space="preserve"> or </w:t>
            </w:r>
            <w:r w:rsidR="0054459E">
              <w:rPr>
                <w:rFonts w:ascii="Arial" w:hAnsi="Arial" w:cs="Arial"/>
                <w:sz w:val="18"/>
                <w:szCs w:val="18"/>
              </w:rPr>
              <w:t>collapse</w:t>
            </w:r>
            <w:r w:rsidR="00C91AB4">
              <w:rPr>
                <w:rFonts w:ascii="Arial" w:hAnsi="Arial" w:cs="Arial"/>
                <w:sz w:val="18"/>
                <w:szCs w:val="18"/>
              </w:rPr>
              <w:t>s</w:t>
            </w:r>
            <w:r>
              <w:rPr>
                <w:rFonts w:ascii="Arial" w:hAnsi="Arial" w:cs="Arial"/>
                <w:sz w:val="18"/>
                <w:szCs w:val="18"/>
              </w:rPr>
              <w:t xml:space="preserve"> the “Scope Details” section of the screen</w:t>
            </w:r>
          </w:p>
        </w:tc>
        <w:tc>
          <w:tcPr>
            <w:tcW w:w="1134" w:type="dxa"/>
            <w:shd w:val="clear" w:color="auto" w:fill="auto"/>
          </w:tcPr>
          <w:p w14:paraId="399E447C"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034" w:type="dxa"/>
            <w:shd w:val="clear" w:color="auto" w:fill="auto"/>
          </w:tcPr>
          <w:p w14:paraId="07B62A4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7281C355"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1134" w:type="dxa"/>
          </w:tcPr>
          <w:p w14:paraId="772F7B47"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54459E" w:rsidRPr="004A5D01" w14:paraId="1334E433" w14:textId="77777777" w:rsidTr="0039516C">
        <w:trPr>
          <w:trHeight w:val="275"/>
        </w:trPr>
        <w:tc>
          <w:tcPr>
            <w:tcW w:w="1241" w:type="dxa"/>
            <w:shd w:val="clear" w:color="auto" w:fill="auto"/>
          </w:tcPr>
          <w:p w14:paraId="0AD1A2F7" w14:textId="138F8E87" w:rsidR="0054459E" w:rsidRDefault="0054459E" w:rsidP="0039516C">
            <w:pPr>
              <w:rPr>
                <w:rFonts w:ascii="Arial" w:hAnsi="Arial" w:cs="Arial"/>
                <w:sz w:val="18"/>
                <w:szCs w:val="18"/>
              </w:rPr>
            </w:pPr>
            <w:r>
              <w:rPr>
                <w:rFonts w:ascii="Arial" w:hAnsi="Arial" w:cs="Arial"/>
                <w:sz w:val="18"/>
                <w:szCs w:val="18"/>
              </w:rPr>
              <w:t>Text Box</w:t>
            </w:r>
          </w:p>
        </w:tc>
        <w:tc>
          <w:tcPr>
            <w:tcW w:w="2552" w:type="dxa"/>
            <w:shd w:val="clear" w:color="auto" w:fill="auto"/>
          </w:tcPr>
          <w:p w14:paraId="27658286" w14:textId="055B7BD5" w:rsidR="0054459E" w:rsidRDefault="0054459E" w:rsidP="0039516C">
            <w:pPr>
              <w:rPr>
                <w:rFonts w:ascii="Arial" w:hAnsi="Arial" w:cs="Arial"/>
                <w:sz w:val="18"/>
                <w:szCs w:val="18"/>
              </w:rPr>
            </w:pPr>
            <w:r>
              <w:rPr>
                <w:rFonts w:ascii="Arial" w:hAnsi="Arial" w:cs="Arial"/>
                <w:sz w:val="18"/>
                <w:szCs w:val="18"/>
              </w:rPr>
              <w:t>Scope Name</w:t>
            </w:r>
          </w:p>
        </w:tc>
        <w:tc>
          <w:tcPr>
            <w:tcW w:w="850" w:type="dxa"/>
            <w:shd w:val="clear" w:color="auto" w:fill="auto"/>
          </w:tcPr>
          <w:p w14:paraId="7C4D0945" w14:textId="21AA42FE" w:rsidR="0054459E" w:rsidRDefault="0054459E" w:rsidP="0039516C">
            <w:pPr>
              <w:rPr>
                <w:rFonts w:ascii="Arial" w:hAnsi="Arial" w:cs="Arial"/>
                <w:sz w:val="18"/>
                <w:szCs w:val="18"/>
              </w:rPr>
            </w:pPr>
            <w:r>
              <w:rPr>
                <w:rFonts w:ascii="Arial" w:hAnsi="Arial" w:cs="Arial"/>
                <w:sz w:val="18"/>
                <w:szCs w:val="18"/>
              </w:rPr>
              <w:t>Y</w:t>
            </w:r>
          </w:p>
        </w:tc>
        <w:tc>
          <w:tcPr>
            <w:tcW w:w="3262" w:type="dxa"/>
            <w:shd w:val="clear" w:color="auto" w:fill="auto"/>
          </w:tcPr>
          <w:p w14:paraId="32699DEB" w14:textId="1BD8CEFC" w:rsidR="0054459E" w:rsidRDefault="0054459E" w:rsidP="0054459E">
            <w:pPr>
              <w:rPr>
                <w:rFonts w:ascii="Arial" w:hAnsi="Arial" w:cs="Arial"/>
                <w:sz w:val="18"/>
                <w:szCs w:val="18"/>
              </w:rPr>
            </w:pPr>
            <w:r>
              <w:rPr>
                <w:rFonts w:ascii="Arial" w:hAnsi="Arial" w:cs="Arial"/>
                <w:sz w:val="18"/>
                <w:szCs w:val="18"/>
              </w:rPr>
              <w:t>Field to enter Scope name</w:t>
            </w:r>
          </w:p>
        </w:tc>
        <w:tc>
          <w:tcPr>
            <w:tcW w:w="1134" w:type="dxa"/>
            <w:shd w:val="clear" w:color="auto" w:fill="auto"/>
          </w:tcPr>
          <w:p w14:paraId="18DC11F9" w14:textId="77777777" w:rsidR="0054459E" w:rsidRDefault="0054459E" w:rsidP="0039516C">
            <w:pPr>
              <w:rPr>
                <w:rFonts w:ascii="Arial" w:hAnsi="Arial" w:cs="Arial"/>
                <w:sz w:val="18"/>
                <w:szCs w:val="18"/>
              </w:rPr>
            </w:pPr>
          </w:p>
        </w:tc>
        <w:tc>
          <w:tcPr>
            <w:tcW w:w="3034" w:type="dxa"/>
            <w:shd w:val="clear" w:color="auto" w:fill="auto"/>
          </w:tcPr>
          <w:p w14:paraId="4DAA2984" w14:textId="77777777" w:rsidR="0054459E" w:rsidRDefault="0054459E" w:rsidP="0039516C">
            <w:pPr>
              <w:rPr>
                <w:rFonts w:ascii="Arial" w:hAnsi="Arial" w:cs="Arial"/>
                <w:sz w:val="18"/>
                <w:szCs w:val="18"/>
              </w:rPr>
            </w:pPr>
          </w:p>
        </w:tc>
        <w:tc>
          <w:tcPr>
            <w:tcW w:w="1360" w:type="dxa"/>
          </w:tcPr>
          <w:p w14:paraId="14077F4D" w14:textId="77777777" w:rsidR="0054459E" w:rsidRDefault="0054459E" w:rsidP="0039516C">
            <w:pPr>
              <w:rPr>
                <w:rFonts w:ascii="Arial" w:hAnsi="Arial" w:cs="Arial"/>
                <w:sz w:val="18"/>
                <w:szCs w:val="18"/>
              </w:rPr>
            </w:pPr>
          </w:p>
        </w:tc>
        <w:tc>
          <w:tcPr>
            <w:tcW w:w="1134" w:type="dxa"/>
          </w:tcPr>
          <w:p w14:paraId="7EAB7859" w14:textId="77777777" w:rsidR="0054459E" w:rsidRDefault="0054459E" w:rsidP="0039516C">
            <w:pPr>
              <w:rPr>
                <w:rFonts w:ascii="Arial" w:hAnsi="Arial" w:cs="Arial"/>
                <w:sz w:val="18"/>
                <w:szCs w:val="18"/>
              </w:rPr>
            </w:pPr>
          </w:p>
        </w:tc>
      </w:tr>
      <w:tr w:rsidR="0054459E" w:rsidRPr="004A5D01" w14:paraId="79678613" w14:textId="77777777" w:rsidTr="0039516C">
        <w:trPr>
          <w:trHeight w:val="275"/>
        </w:trPr>
        <w:tc>
          <w:tcPr>
            <w:tcW w:w="1241" w:type="dxa"/>
            <w:shd w:val="clear" w:color="auto" w:fill="auto"/>
          </w:tcPr>
          <w:p w14:paraId="59AE8BDB" w14:textId="6E980F12" w:rsidR="0054459E" w:rsidRDefault="0054459E" w:rsidP="0039516C">
            <w:pPr>
              <w:rPr>
                <w:rFonts w:ascii="Arial" w:hAnsi="Arial" w:cs="Arial"/>
                <w:sz w:val="18"/>
                <w:szCs w:val="18"/>
              </w:rPr>
            </w:pPr>
            <w:r>
              <w:rPr>
                <w:rFonts w:ascii="Arial" w:hAnsi="Arial" w:cs="Arial"/>
                <w:sz w:val="18"/>
                <w:szCs w:val="18"/>
              </w:rPr>
              <w:t>Text Box</w:t>
            </w:r>
          </w:p>
        </w:tc>
        <w:tc>
          <w:tcPr>
            <w:tcW w:w="2552" w:type="dxa"/>
            <w:shd w:val="clear" w:color="auto" w:fill="auto"/>
          </w:tcPr>
          <w:p w14:paraId="1838253B" w14:textId="1C9B6B7B" w:rsidR="0054459E" w:rsidRDefault="0054459E" w:rsidP="0039516C">
            <w:pPr>
              <w:rPr>
                <w:rFonts w:ascii="Arial" w:hAnsi="Arial" w:cs="Arial"/>
                <w:sz w:val="18"/>
                <w:szCs w:val="18"/>
              </w:rPr>
            </w:pPr>
            <w:r>
              <w:rPr>
                <w:rFonts w:ascii="Arial" w:hAnsi="Arial" w:cs="Arial"/>
                <w:sz w:val="18"/>
                <w:szCs w:val="18"/>
              </w:rPr>
              <w:t>Scope Description</w:t>
            </w:r>
          </w:p>
        </w:tc>
        <w:tc>
          <w:tcPr>
            <w:tcW w:w="850" w:type="dxa"/>
            <w:shd w:val="clear" w:color="auto" w:fill="auto"/>
          </w:tcPr>
          <w:p w14:paraId="3CF905A7" w14:textId="1176FEFD" w:rsidR="0054459E" w:rsidRDefault="0054459E" w:rsidP="0039516C">
            <w:pPr>
              <w:rPr>
                <w:rFonts w:ascii="Arial" w:hAnsi="Arial" w:cs="Arial"/>
                <w:sz w:val="18"/>
                <w:szCs w:val="18"/>
              </w:rPr>
            </w:pPr>
            <w:r>
              <w:rPr>
                <w:rFonts w:ascii="Arial" w:hAnsi="Arial" w:cs="Arial"/>
                <w:sz w:val="18"/>
                <w:szCs w:val="18"/>
              </w:rPr>
              <w:t>Y</w:t>
            </w:r>
          </w:p>
        </w:tc>
        <w:tc>
          <w:tcPr>
            <w:tcW w:w="3262" w:type="dxa"/>
            <w:shd w:val="clear" w:color="auto" w:fill="auto"/>
          </w:tcPr>
          <w:p w14:paraId="385A9A81" w14:textId="6656B0C5" w:rsidR="0054459E" w:rsidRDefault="0054459E" w:rsidP="0054459E">
            <w:pPr>
              <w:rPr>
                <w:rFonts w:ascii="Arial" w:hAnsi="Arial" w:cs="Arial"/>
                <w:sz w:val="18"/>
                <w:szCs w:val="18"/>
              </w:rPr>
            </w:pPr>
            <w:r>
              <w:rPr>
                <w:rFonts w:ascii="Arial" w:hAnsi="Arial" w:cs="Arial"/>
                <w:sz w:val="18"/>
                <w:szCs w:val="18"/>
              </w:rPr>
              <w:t>Field to enter Scope Description</w:t>
            </w:r>
          </w:p>
        </w:tc>
        <w:tc>
          <w:tcPr>
            <w:tcW w:w="1134" w:type="dxa"/>
            <w:shd w:val="clear" w:color="auto" w:fill="auto"/>
          </w:tcPr>
          <w:p w14:paraId="06E6219B" w14:textId="77777777" w:rsidR="0054459E" w:rsidRDefault="0054459E" w:rsidP="0039516C">
            <w:pPr>
              <w:rPr>
                <w:rFonts w:ascii="Arial" w:hAnsi="Arial" w:cs="Arial"/>
                <w:sz w:val="18"/>
                <w:szCs w:val="18"/>
              </w:rPr>
            </w:pPr>
          </w:p>
        </w:tc>
        <w:tc>
          <w:tcPr>
            <w:tcW w:w="3034" w:type="dxa"/>
            <w:shd w:val="clear" w:color="auto" w:fill="auto"/>
          </w:tcPr>
          <w:p w14:paraId="45A3E983" w14:textId="77777777" w:rsidR="0054459E" w:rsidRDefault="0054459E" w:rsidP="0039516C">
            <w:pPr>
              <w:rPr>
                <w:rFonts w:ascii="Arial" w:hAnsi="Arial" w:cs="Arial"/>
                <w:sz w:val="18"/>
                <w:szCs w:val="18"/>
              </w:rPr>
            </w:pPr>
          </w:p>
        </w:tc>
        <w:tc>
          <w:tcPr>
            <w:tcW w:w="1360" w:type="dxa"/>
          </w:tcPr>
          <w:p w14:paraId="3C4214E4" w14:textId="77777777" w:rsidR="0054459E" w:rsidRDefault="0054459E" w:rsidP="0039516C">
            <w:pPr>
              <w:rPr>
                <w:rFonts w:ascii="Arial" w:hAnsi="Arial" w:cs="Arial"/>
                <w:sz w:val="18"/>
                <w:szCs w:val="18"/>
              </w:rPr>
            </w:pPr>
          </w:p>
        </w:tc>
        <w:tc>
          <w:tcPr>
            <w:tcW w:w="1134" w:type="dxa"/>
          </w:tcPr>
          <w:p w14:paraId="4E28418C" w14:textId="77777777" w:rsidR="0054459E" w:rsidRDefault="0054459E" w:rsidP="0039516C">
            <w:pPr>
              <w:rPr>
                <w:rFonts w:ascii="Arial" w:hAnsi="Arial" w:cs="Arial"/>
                <w:sz w:val="18"/>
                <w:szCs w:val="18"/>
              </w:rPr>
            </w:pPr>
          </w:p>
        </w:tc>
      </w:tr>
      <w:tr w:rsidR="00C91AB4" w:rsidRPr="004A5D01" w14:paraId="36397864" w14:textId="77777777" w:rsidTr="0039516C">
        <w:trPr>
          <w:trHeight w:val="275"/>
        </w:trPr>
        <w:tc>
          <w:tcPr>
            <w:tcW w:w="1241" w:type="dxa"/>
            <w:shd w:val="clear" w:color="auto" w:fill="auto"/>
          </w:tcPr>
          <w:p w14:paraId="78329F24" w14:textId="223DDEA6" w:rsidR="00C91AB4" w:rsidRDefault="00C91AB4" w:rsidP="0039516C">
            <w:pPr>
              <w:rPr>
                <w:rFonts w:ascii="Arial" w:hAnsi="Arial" w:cs="Arial"/>
                <w:sz w:val="18"/>
                <w:szCs w:val="18"/>
              </w:rPr>
            </w:pPr>
            <w:r>
              <w:rPr>
                <w:rFonts w:ascii="Arial" w:hAnsi="Arial" w:cs="Arial"/>
                <w:sz w:val="18"/>
                <w:szCs w:val="18"/>
              </w:rPr>
              <w:t>Pull down List</w:t>
            </w:r>
          </w:p>
        </w:tc>
        <w:tc>
          <w:tcPr>
            <w:tcW w:w="2552" w:type="dxa"/>
            <w:shd w:val="clear" w:color="auto" w:fill="auto"/>
          </w:tcPr>
          <w:p w14:paraId="49102B47" w14:textId="72487F16" w:rsidR="00C91AB4" w:rsidRDefault="00C91AB4" w:rsidP="0039516C">
            <w:pPr>
              <w:rPr>
                <w:rFonts w:ascii="Arial" w:hAnsi="Arial" w:cs="Arial"/>
                <w:sz w:val="18"/>
                <w:szCs w:val="18"/>
              </w:rPr>
            </w:pPr>
            <w:r>
              <w:rPr>
                <w:rFonts w:ascii="Arial" w:hAnsi="Arial" w:cs="Arial"/>
                <w:sz w:val="18"/>
                <w:szCs w:val="18"/>
              </w:rPr>
              <w:t>Filter view by Product</w:t>
            </w:r>
          </w:p>
        </w:tc>
        <w:tc>
          <w:tcPr>
            <w:tcW w:w="850" w:type="dxa"/>
            <w:shd w:val="clear" w:color="auto" w:fill="auto"/>
          </w:tcPr>
          <w:p w14:paraId="0C591EBC" w14:textId="6240647A" w:rsidR="00C91AB4" w:rsidRDefault="00C91AB4"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51FCC0E7" w14:textId="5B5B9554" w:rsidR="00C91AB4" w:rsidRDefault="00C91AB4" w:rsidP="0039516C">
            <w:pPr>
              <w:rPr>
                <w:rFonts w:ascii="Arial" w:hAnsi="Arial" w:cs="Arial"/>
                <w:sz w:val="18"/>
                <w:szCs w:val="18"/>
              </w:rPr>
            </w:pPr>
            <w:r>
              <w:rPr>
                <w:rFonts w:ascii="Arial" w:hAnsi="Arial" w:cs="Arial"/>
                <w:sz w:val="18"/>
                <w:szCs w:val="18"/>
              </w:rPr>
              <w:t>Pull down list to enable  list of schemes to be filtered by Product</w:t>
            </w:r>
          </w:p>
        </w:tc>
        <w:tc>
          <w:tcPr>
            <w:tcW w:w="1134" w:type="dxa"/>
            <w:shd w:val="clear" w:color="auto" w:fill="auto"/>
          </w:tcPr>
          <w:p w14:paraId="68813701" w14:textId="77777777" w:rsidR="00C91AB4" w:rsidRDefault="00C91AB4" w:rsidP="0039516C">
            <w:pPr>
              <w:rPr>
                <w:rFonts w:ascii="Arial" w:hAnsi="Arial" w:cs="Arial"/>
                <w:sz w:val="18"/>
                <w:szCs w:val="18"/>
              </w:rPr>
            </w:pPr>
          </w:p>
        </w:tc>
        <w:tc>
          <w:tcPr>
            <w:tcW w:w="3034" w:type="dxa"/>
            <w:shd w:val="clear" w:color="auto" w:fill="auto"/>
          </w:tcPr>
          <w:p w14:paraId="40282071" w14:textId="77777777" w:rsidR="00C91AB4" w:rsidRDefault="00C91AB4" w:rsidP="0039516C">
            <w:pPr>
              <w:rPr>
                <w:rFonts w:ascii="Arial" w:hAnsi="Arial" w:cs="Arial"/>
                <w:sz w:val="18"/>
                <w:szCs w:val="18"/>
              </w:rPr>
            </w:pPr>
          </w:p>
        </w:tc>
        <w:tc>
          <w:tcPr>
            <w:tcW w:w="1360" w:type="dxa"/>
          </w:tcPr>
          <w:p w14:paraId="5E716B49" w14:textId="77777777" w:rsidR="00C91AB4" w:rsidRDefault="00C91AB4" w:rsidP="0039516C">
            <w:pPr>
              <w:rPr>
                <w:rFonts w:ascii="Arial" w:hAnsi="Arial" w:cs="Arial"/>
                <w:sz w:val="18"/>
                <w:szCs w:val="18"/>
              </w:rPr>
            </w:pPr>
          </w:p>
        </w:tc>
        <w:tc>
          <w:tcPr>
            <w:tcW w:w="1134" w:type="dxa"/>
          </w:tcPr>
          <w:p w14:paraId="402DC05D" w14:textId="77777777" w:rsidR="00C91AB4" w:rsidRDefault="00C91AB4" w:rsidP="0039516C">
            <w:pPr>
              <w:rPr>
                <w:rFonts w:ascii="Arial" w:hAnsi="Arial" w:cs="Arial"/>
                <w:sz w:val="18"/>
                <w:szCs w:val="18"/>
              </w:rPr>
            </w:pPr>
          </w:p>
        </w:tc>
      </w:tr>
      <w:tr w:rsidR="00291C2B" w:rsidRPr="004A5D01" w14:paraId="16249BB6" w14:textId="77777777" w:rsidTr="0039516C">
        <w:trPr>
          <w:trHeight w:val="275"/>
        </w:trPr>
        <w:tc>
          <w:tcPr>
            <w:tcW w:w="1241" w:type="dxa"/>
            <w:shd w:val="clear" w:color="auto" w:fill="auto"/>
          </w:tcPr>
          <w:p w14:paraId="5A2368A0" w14:textId="77777777" w:rsidR="00291C2B" w:rsidRDefault="00291C2B" w:rsidP="0039516C">
            <w:pPr>
              <w:rPr>
                <w:rFonts w:ascii="Arial" w:hAnsi="Arial" w:cs="Arial"/>
                <w:sz w:val="18"/>
                <w:szCs w:val="18"/>
              </w:rPr>
            </w:pPr>
            <w:r>
              <w:rPr>
                <w:rFonts w:ascii="Arial" w:hAnsi="Arial" w:cs="Arial"/>
                <w:sz w:val="18"/>
                <w:szCs w:val="18"/>
              </w:rPr>
              <w:t>Sub Heading</w:t>
            </w:r>
          </w:p>
        </w:tc>
        <w:tc>
          <w:tcPr>
            <w:tcW w:w="2552" w:type="dxa"/>
            <w:shd w:val="clear" w:color="auto" w:fill="auto"/>
          </w:tcPr>
          <w:p w14:paraId="1B71B4D8" w14:textId="77777777" w:rsidR="00291C2B" w:rsidRPr="000A7E44" w:rsidRDefault="00291C2B" w:rsidP="0039516C">
            <w:pPr>
              <w:rPr>
                <w:rFonts w:ascii="Arial" w:hAnsi="Arial" w:cs="Arial"/>
                <w:b/>
                <w:sz w:val="18"/>
                <w:szCs w:val="18"/>
              </w:rPr>
            </w:pPr>
            <w:r w:rsidRPr="000A7E44">
              <w:rPr>
                <w:rFonts w:ascii="Arial" w:hAnsi="Arial" w:cs="Arial"/>
                <w:b/>
                <w:sz w:val="18"/>
                <w:szCs w:val="18"/>
              </w:rPr>
              <w:t>Scope Details</w:t>
            </w:r>
          </w:p>
        </w:tc>
        <w:tc>
          <w:tcPr>
            <w:tcW w:w="850" w:type="dxa"/>
            <w:shd w:val="clear" w:color="auto" w:fill="auto"/>
          </w:tcPr>
          <w:p w14:paraId="74337977" w14:textId="77777777" w:rsidR="00291C2B" w:rsidRDefault="00291C2B" w:rsidP="0039516C">
            <w:pPr>
              <w:rPr>
                <w:rFonts w:ascii="Arial" w:hAnsi="Arial" w:cs="Arial"/>
                <w:sz w:val="18"/>
                <w:szCs w:val="18"/>
              </w:rPr>
            </w:pPr>
          </w:p>
        </w:tc>
        <w:tc>
          <w:tcPr>
            <w:tcW w:w="3262" w:type="dxa"/>
            <w:shd w:val="clear" w:color="auto" w:fill="auto"/>
          </w:tcPr>
          <w:p w14:paraId="75C7B081" w14:textId="77777777" w:rsidR="00291C2B" w:rsidRDefault="00291C2B" w:rsidP="0039516C">
            <w:pPr>
              <w:rPr>
                <w:rFonts w:ascii="Arial" w:hAnsi="Arial" w:cs="Arial"/>
                <w:sz w:val="18"/>
                <w:szCs w:val="18"/>
              </w:rPr>
            </w:pPr>
          </w:p>
        </w:tc>
        <w:tc>
          <w:tcPr>
            <w:tcW w:w="1134" w:type="dxa"/>
            <w:shd w:val="clear" w:color="auto" w:fill="auto"/>
          </w:tcPr>
          <w:p w14:paraId="08CB42D2" w14:textId="77777777" w:rsidR="00291C2B" w:rsidRDefault="00291C2B" w:rsidP="0039516C">
            <w:pPr>
              <w:rPr>
                <w:rFonts w:ascii="Arial" w:hAnsi="Arial" w:cs="Arial"/>
                <w:sz w:val="18"/>
                <w:szCs w:val="18"/>
              </w:rPr>
            </w:pPr>
          </w:p>
        </w:tc>
        <w:tc>
          <w:tcPr>
            <w:tcW w:w="3034" w:type="dxa"/>
            <w:shd w:val="clear" w:color="auto" w:fill="auto"/>
          </w:tcPr>
          <w:p w14:paraId="78CF32CD" w14:textId="77777777" w:rsidR="00291C2B" w:rsidRDefault="00291C2B" w:rsidP="0039516C">
            <w:pPr>
              <w:rPr>
                <w:rFonts w:ascii="Arial" w:hAnsi="Arial" w:cs="Arial"/>
                <w:sz w:val="18"/>
                <w:szCs w:val="18"/>
              </w:rPr>
            </w:pPr>
          </w:p>
        </w:tc>
        <w:tc>
          <w:tcPr>
            <w:tcW w:w="1360" w:type="dxa"/>
          </w:tcPr>
          <w:p w14:paraId="3FDCCB5F" w14:textId="77777777" w:rsidR="00291C2B" w:rsidRDefault="00291C2B" w:rsidP="0039516C">
            <w:pPr>
              <w:rPr>
                <w:rFonts w:ascii="Arial" w:hAnsi="Arial" w:cs="Arial"/>
                <w:sz w:val="18"/>
                <w:szCs w:val="18"/>
              </w:rPr>
            </w:pPr>
          </w:p>
        </w:tc>
        <w:tc>
          <w:tcPr>
            <w:tcW w:w="1134" w:type="dxa"/>
          </w:tcPr>
          <w:p w14:paraId="1472E0BE" w14:textId="77777777" w:rsidR="00291C2B" w:rsidRDefault="00291C2B" w:rsidP="0039516C">
            <w:pPr>
              <w:rPr>
                <w:rFonts w:ascii="Arial" w:hAnsi="Arial" w:cs="Arial"/>
                <w:sz w:val="18"/>
                <w:szCs w:val="18"/>
              </w:rPr>
            </w:pPr>
          </w:p>
        </w:tc>
      </w:tr>
      <w:tr w:rsidR="00291C2B" w:rsidRPr="004A5D01" w14:paraId="592CF6FF" w14:textId="77777777" w:rsidTr="0039516C">
        <w:trPr>
          <w:trHeight w:val="275"/>
        </w:trPr>
        <w:tc>
          <w:tcPr>
            <w:tcW w:w="1241" w:type="dxa"/>
            <w:shd w:val="clear" w:color="auto" w:fill="auto"/>
          </w:tcPr>
          <w:p w14:paraId="157661EC" w14:textId="77777777" w:rsidR="00291C2B" w:rsidRDefault="00291C2B" w:rsidP="0039516C">
            <w:pPr>
              <w:rPr>
                <w:rFonts w:ascii="Arial" w:hAnsi="Arial" w:cs="Arial"/>
                <w:sz w:val="18"/>
                <w:szCs w:val="18"/>
              </w:rPr>
            </w:pPr>
            <w:r>
              <w:rPr>
                <w:rFonts w:ascii="Arial" w:hAnsi="Arial" w:cs="Arial"/>
                <w:sz w:val="18"/>
                <w:szCs w:val="18"/>
              </w:rPr>
              <w:t>Column Heading</w:t>
            </w:r>
          </w:p>
        </w:tc>
        <w:tc>
          <w:tcPr>
            <w:tcW w:w="2552" w:type="dxa"/>
            <w:shd w:val="clear" w:color="auto" w:fill="auto"/>
          </w:tcPr>
          <w:p w14:paraId="7997552D" w14:textId="77777777" w:rsidR="00291C2B" w:rsidRDefault="00291C2B" w:rsidP="0039516C">
            <w:pPr>
              <w:rPr>
                <w:rFonts w:ascii="Arial" w:hAnsi="Arial" w:cs="Arial"/>
                <w:sz w:val="18"/>
                <w:szCs w:val="18"/>
              </w:rPr>
            </w:pPr>
            <w:r>
              <w:rPr>
                <w:rFonts w:ascii="Arial" w:hAnsi="Arial" w:cs="Arial"/>
                <w:sz w:val="18"/>
                <w:szCs w:val="18"/>
              </w:rPr>
              <w:t>Select</w:t>
            </w:r>
          </w:p>
        </w:tc>
        <w:tc>
          <w:tcPr>
            <w:tcW w:w="850" w:type="dxa"/>
            <w:shd w:val="clear" w:color="auto" w:fill="auto"/>
          </w:tcPr>
          <w:p w14:paraId="3DAB9343"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7A3D4B2D" w14:textId="77777777" w:rsidR="00291C2B" w:rsidRDefault="00291C2B" w:rsidP="0039516C">
            <w:pPr>
              <w:rPr>
                <w:rFonts w:ascii="Arial" w:hAnsi="Arial" w:cs="Arial"/>
                <w:sz w:val="18"/>
                <w:szCs w:val="18"/>
              </w:rPr>
            </w:pPr>
            <w:r>
              <w:rPr>
                <w:rFonts w:ascii="Arial" w:hAnsi="Arial" w:cs="Arial"/>
                <w:sz w:val="18"/>
                <w:szCs w:val="18"/>
              </w:rPr>
              <w:t>Column heading above the tick box column</w:t>
            </w:r>
          </w:p>
        </w:tc>
        <w:tc>
          <w:tcPr>
            <w:tcW w:w="1134" w:type="dxa"/>
            <w:shd w:val="clear" w:color="auto" w:fill="auto"/>
          </w:tcPr>
          <w:p w14:paraId="1C79F563" w14:textId="77777777" w:rsidR="00291C2B" w:rsidRDefault="00291C2B" w:rsidP="0039516C">
            <w:pPr>
              <w:rPr>
                <w:rFonts w:ascii="Arial" w:hAnsi="Arial" w:cs="Arial"/>
                <w:sz w:val="18"/>
                <w:szCs w:val="18"/>
              </w:rPr>
            </w:pPr>
            <w:r>
              <w:rPr>
                <w:rFonts w:ascii="Arial" w:hAnsi="Arial" w:cs="Arial"/>
                <w:sz w:val="18"/>
                <w:szCs w:val="18"/>
              </w:rPr>
              <w:t>N</w:t>
            </w:r>
          </w:p>
        </w:tc>
        <w:tc>
          <w:tcPr>
            <w:tcW w:w="3034" w:type="dxa"/>
            <w:shd w:val="clear" w:color="auto" w:fill="auto"/>
          </w:tcPr>
          <w:p w14:paraId="0DC78A25" w14:textId="77777777" w:rsidR="00291C2B" w:rsidRDefault="00291C2B" w:rsidP="0039516C">
            <w:pPr>
              <w:rPr>
                <w:rFonts w:ascii="Arial" w:hAnsi="Arial" w:cs="Arial"/>
                <w:sz w:val="18"/>
                <w:szCs w:val="18"/>
              </w:rPr>
            </w:pPr>
            <w:r>
              <w:rPr>
                <w:rFonts w:ascii="Arial" w:hAnsi="Arial" w:cs="Arial"/>
                <w:sz w:val="18"/>
                <w:szCs w:val="18"/>
              </w:rPr>
              <w:t>n/a</w:t>
            </w:r>
          </w:p>
        </w:tc>
        <w:tc>
          <w:tcPr>
            <w:tcW w:w="1360" w:type="dxa"/>
          </w:tcPr>
          <w:p w14:paraId="3B0B633E" w14:textId="77777777" w:rsidR="00291C2B" w:rsidRDefault="00291C2B" w:rsidP="0039516C">
            <w:pPr>
              <w:rPr>
                <w:rFonts w:ascii="Arial" w:hAnsi="Arial" w:cs="Arial"/>
                <w:sz w:val="18"/>
                <w:szCs w:val="18"/>
              </w:rPr>
            </w:pPr>
            <w:r>
              <w:rPr>
                <w:rFonts w:ascii="Arial" w:hAnsi="Arial" w:cs="Arial"/>
                <w:sz w:val="18"/>
                <w:szCs w:val="18"/>
              </w:rPr>
              <w:t>N</w:t>
            </w:r>
          </w:p>
        </w:tc>
        <w:tc>
          <w:tcPr>
            <w:tcW w:w="1134" w:type="dxa"/>
          </w:tcPr>
          <w:p w14:paraId="3EEB0509" w14:textId="77777777" w:rsidR="00291C2B" w:rsidRDefault="00291C2B" w:rsidP="0039516C">
            <w:pPr>
              <w:rPr>
                <w:rFonts w:ascii="Arial" w:hAnsi="Arial" w:cs="Arial"/>
                <w:sz w:val="18"/>
                <w:szCs w:val="18"/>
              </w:rPr>
            </w:pPr>
            <w:r>
              <w:rPr>
                <w:rFonts w:ascii="Arial" w:hAnsi="Arial" w:cs="Arial"/>
                <w:sz w:val="18"/>
                <w:szCs w:val="18"/>
              </w:rPr>
              <w:t>n/a</w:t>
            </w:r>
          </w:p>
        </w:tc>
      </w:tr>
      <w:tr w:rsidR="00291C2B" w:rsidRPr="004A5D01" w14:paraId="6E7D2F26" w14:textId="77777777" w:rsidTr="0039516C">
        <w:trPr>
          <w:trHeight w:val="275"/>
        </w:trPr>
        <w:tc>
          <w:tcPr>
            <w:tcW w:w="1241" w:type="dxa"/>
            <w:shd w:val="clear" w:color="auto" w:fill="auto"/>
          </w:tcPr>
          <w:p w14:paraId="2D0C6E7A" w14:textId="77777777" w:rsidR="00291C2B" w:rsidRDefault="00291C2B" w:rsidP="0039516C">
            <w:pPr>
              <w:rPr>
                <w:rFonts w:ascii="Arial" w:hAnsi="Arial" w:cs="Arial"/>
                <w:sz w:val="18"/>
                <w:szCs w:val="18"/>
              </w:rPr>
            </w:pPr>
            <w:r>
              <w:rPr>
                <w:rFonts w:ascii="Arial" w:hAnsi="Arial" w:cs="Arial"/>
                <w:sz w:val="18"/>
                <w:szCs w:val="18"/>
              </w:rPr>
              <w:t>Column Heading</w:t>
            </w:r>
          </w:p>
        </w:tc>
        <w:tc>
          <w:tcPr>
            <w:tcW w:w="2552" w:type="dxa"/>
            <w:shd w:val="clear" w:color="auto" w:fill="auto"/>
          </w:tcPr>
          <w:p w14:paraId="50F70FFE" w14:textId="77777777" w:rsidR="00291C2B" w:rsidRDefault="00291C2B" w:rsidP="0039516C">
            <w:pPr>
              <w:rPr>
                <w:rFonts w:ascii="Arial" w:hAnsi="Arial" w:cs="Arial"/>
                <w:sz w:val="18"/>
                <w:szCs w:val="18"/>
              </w:rPr>
            </w:pPr>
            <w:r>
              <w:rPr>
                <w:rFonts w:ascii="Arial" w:hAnsi="Arial" w:cs="Arial"/>
                <w:sz w:val="18"/>
                <w:szCs w:val="18"/>
              </w:rPr>
              <w:t>Scheme Name</w:t>
            </w:r>
          </w:p>
        </w:tc>
        <w:tc>
          <w:tcPr>
            <w:tcW w:w="850" w:type="dxa"/>
            <w:shd w:val="clear" w:color="auto" w:fill="auto"/>
          </w:tcPr>
          <w:p w14:paraId="312D5CAA"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3448B3FC" w14:textId="77777777" w:rsidR="00291C2B" w:rsidRDefault="00291C2B" w:rsidP="0039516C">
            <w:pPr>
              <w:rPr>
                <w:rFonts w:ascii="Arial" w:hAnsi="Arial" w:cs="Arial"/>
                <w:sz w:val="18"/>
                <w:szCs w:val="18"/>
              </w:rPr>
            </w:pPr>
            <w:r>
              <w:rPr>
                <w:rFonts w:ascii="Arial" w:hAnsi="Arial" w:cs="Arial"/>
                <w:sz w:val="18"/>
                <w:szCs w:val="18"/>
              </w:rPr>
              <w:t>Column heading above the different scope levels</w:t>
            </w:r>
          </w:p>
        </w:tc>
        <w:tc>
          <w:tcPr>
            <w:tcW w:w="1134" w:type="dxa"/>
            <w:shd w:val="clear" w:color="auto" w:fill="auto"/>
          </w:tcPr>
          <w:p w14:paraId="642D964C" w14:textId="77777777" w:rsidR="00291C2B" w:rsidRDefault="00291C2B" w:rsidP="0039516C">
            <w:pPr>
              <w:rPr>
                <w:rFonts w:ascii="Arial" w:hAnsi="Arial" w:cs="Arial"/>
                <w:sz w:val="18"/>
                <w:szCs w:val="18"/>
              </w:rPr>
            </w:pPr>
            <w:r>
              <w:rPr>
                <w:rFonts w:ascii="Arial" w:hAnsi="Arial" w:cs="Arial"/>
                <w:sz w:val="18"/>
                <w:szCs w:val="18"/>
              </w:rPr>
              <w:t>N</w:t>
            </w:r>
          </w:p>
        </w:tc>
        <w:tc>
          <w:tcPr>
            <w:tcW w:w="3034" w:type="dxa"/>
            <w:shd w:val="clear" w:color="auto" w:fill="auto"/>
          </w:tcPr>
          <w:p w14:paraId="43EBD3F3" w14:textId="77777777" w:rsidR="00291C2B" w:rsidRDefault="00291C2B" w:rsidP="0039516C">
            <w:pPr>
              <w:rPr>
                <w:rFonts w:ascii="Arial" w:hAnsi="Arial" w:cs="Arial"/>
                <w:sz w:val="18"/>
                <w:szCs w:val="18"/>
              </w:rPr>
            </w:pPr>
            <w:r>
              <w:rPr>
                <w:rFonts w:ascii="Arial" w:hAnsi="Arial" w:cs="Arial"/>
                <w:sz w:val="18"/>
                <w:szCs w:val="18"/>
              </w:rPr>
              <w:t>n/a</w:t>
            </w:r>
          </w:p>
        </w:tc>
        <w:tc>
          <w:tcPr>
            <w:tcW w:w="1360" w:type="dxa"/>
          </w:tcPr>
          <w:p w14:paraId="492EF229" w14:textId="77777777" w:rsidR="00291C2B" w:rsidRDefault="00291C2B" w:rsidP="0039516C">
            <w:pPr>
              <w:rPr>
                <w:rFonts w:ascii="Arial" w:hAnsi="Arial" w:cs="Arial"/>
                <w:sz w:val="18"/>
                <w:szCs w:val="18"/>
              </w:rPr>
            </w:pPr>
            <w:r>
              <w:rPr>
                <w:rFonts w:ascii="Arial" w:hAnsi="Arial" w:cs="Arial"/>
                <w:sz w:val="18"/>
                <w:szCs w:val="18"/>
              </w:rPr>
              <w:t>N</w:t>
            </w:r>
          </w:p>
        </w:tc>
        <w:tc>
          <w:tcPr>
            <w:tcW w:w="1134" w:type="dxa"/>
          </w:tcPr>
          <w:p w14:paraId="290CE36A" w14:textId="77777777" w:rsidR="00291C2B" w:rsidRDefault="00291C2B" w:rsidP="0039516C">
            <w:pPr>
              <w:rPr>
                <w:rFonts w:ascii="Arial" w:hAnsi="Arial" w:cs="Arial"/>
                <w:sz w:val="18"/>
                <w:szCs w:val="18"/>
              </w:rPr>
            </w:pPr>
            <w:r>
              <w:rPr>
                <w:rFonts w:ascii="Arial" w:hAnsi="Arial" w:cs="Arial"/>
                <w:sz w:val="18"/>
                <w:szCs w:val="18"/>
              </w:rPr>
              <w:t>n/a</w:t>
            </w:r>
          </w:p>
        </w:tc>
      </w:tr>
      <w:tr w:rsidR="00291C2B" w:rsidRPr="004A5D01" w14:paraId="4F27642B" w14:textId="77777777" w:rsidTr="0039516C">
        <w:trPr>
          <w:trHeight w:val="275"/>
        </w:trPr>
        <w:tc>
          <w:tcPr>
            <w:tcW w:w="1241" w:type="dxa"/>
            <w:shd w:val="clear" w:color="auto" w:fill="auto"/>
          </w:tcPr>
          <w:p w14:paraId="5386B63F" w14:textId="77777777" w:rsidR="00291C2B" w:rsidRDefault="00291C2B" w:rsidP="0039516C">
            <w:pPr>
              <w:rPr>
                <w:rFonts w:ascii="Arial" w:hAnsi="Arial" w:cs="Arial"/>
                <w:sz w:val="18"/>
                <w:szCs w:val="18"/>
              </w:rPr>
            </w:pPr>
            <w:r>
              <w:rPr>
                <w:rFonts w:ascii="Arial" w:hAnsi="Arial" w:cs="Arial"/>
                <w:sz w:val="18"/>
                <w:szCs w:val="18"/>
              </w:rPr>
              <w:t>Column Heading</w:t>
            </w:r>
          </w:p>
        </w:tc>
        <w:tc>
          <w:tcPr>
            <w:tcW w:w="2552" w:type="dxa"/>
            <w:shd w:val="clear" w:color="auto" w:fill="auto"/>
          </w:tcPr>
          <w:p w14:paraId="720A6906" w14:textId="77777777" w:rsidR="00291C2B" w:rsidRDefault="00291C2B" w:rsidP="0039516C">
            <w:pPr>
              <w:rPr>
                <w:rFonts w:ascii="Arial" w:hAnsi="Arial" w:cs="Arial"/>
                <w:sz w:val="18"/>
                <w:szCs w:val="18"/>
              </w:rPr>
            </w:pPr>
            <w:r>
              <w:rPr>
                <w:rFonts w:ascii="Arial" w:hAnsi="Arial" w:cs="Arial"/>
                <w:sz w:val="18"/>
                <w:szCs w:val="18"/>
              </w:rPr>
              <w:t>Current</w:t>
            </w:r>
          </w:p>
        </w:tc>
        <w:tc>
          <w:tcPr>
            <w:tcW w:w="850" w:type="dxa"/>
            <w:shd w:val="clear" w:color="auto" w:fill="auto"/>
          </w:tcPr>
          <w:p w14:paraId="146BF8BA" w14:textId="77777777" w:rsidR="00291C2B" w:rsidRDefault="00291C2B" w:rsidP="0039516C">
            <w:pPr>
              <w:rPr>
                <w:rFonts w:ascii="Arial" w:hAnsi="Arial" w:cs="Arial"/>
                <w:sz w:val="18"/>
                <w:szCs w:val="18"/>
              </w:rPr>
            </w:pPr>
            <w:r>
              <w:rPr>
                <w:rFonts w:ascii="Arial" w:hAnsi="Arial" w:cs="Arial"/>
                <w:sz w:val="18"/>
                <w:szCs w:val="18"/>
              </w:rPr>
              <w:t>n/a</w:t>
            </w:r>
          </w:p>
        </w:tc>
        <w:tc>
          <w:tcPr>
            <w:tcW w:w="3262" w:type="dxa"/>
            <w:shd w:val="clear" w:color="auto" w:fill="auto"/>
          </w:tcPr>
          <w:p w14:paraId="0D31C0A1" w14:textId="77777777" w:rsidR="00291C2B" w:rsidRDefault="00291C2B" w:rsidP="0039516C">
            <w:pPr>
              <w:rPr>
                <w:rFonts w:ascii="Arial" w:hAnsi="Arial" w:cs="Arial"/>
                <w:sz w:val="18"/>
                <w:szCs w:val="18"/>
              </w:rPr>
            </w:pPr>
            <w:r>
              <w:rPr>
                <w:rFonts w:ascii="Arial" w:hAnsi="Arial" w:cs="Arial"/>
                <w:sz w:val="18"/>
                <w:szCs w:val="18"/>
              </w:rPr>
              <w:t>Shows which items are currently displayed, this is only required if in select mode, do not display if in create mode.</w:t>
            </w:r>
          </w:p>
        </w:tc>
        <w:tc>
          <w:tcPr>
            <w:tcW w:w="1134" w:type="dxa"/>
            <w:shd w:val="clear" w:color="auto" w:fill="auto"/>
          </w:tcPr>
          <w:p w14:paraId="48B797C9" w14:textId="77777777" w:rsidR="00291C2B" w:rsidRDefault="00291C2B" w:rsidP="0039516C">
            <w:pPr>
              <w:rPr>
                <w:rFonts w:ascii="Arial" w:hAnsi="Arial" w:cs="Arial"/>
                <w:sz w:val="18"/>
                <w:szCs w:val="18"/>
              </w:rPr>
            </w:pPr>
            <w:r>
              <w:rPr>
                <w:rFonts w:ascii="Arial" w:hAnsi="Arial" w:cs="Arial"/>
                <w:sz w:val="18"/>
                <w:szCs w:val="18"/>
              </w:rPr>
              <w:t>N</w:t>
            </w:r>
          </w:p>
        </w:tc>
        <w:tc>
          <w:tcPr>
            <w:tcW w:w="3034" w:type="dxa"/>
            <w:shd w:val="clear" w:color="auto" w:fill="auto"/>
          </w:tcPr>
          <w:p w14:paraId="4646D5CE" w14:textId="77777777" w:rsidR="00291C2B" w:rsidRDefault="00291C2B" w:rsidP="0039516C">
            <w:pPr>
              <w:rPr>
                <w:rFonts w:ascii="Arial" w:hAnsi="Arial" w:cs="Arial"/>
                <w:sz w:val="18"/>
                <w:szCs w:val="18"/>
              </w:rPr>
            </w:pPr>
            <w:r>
              <w:rPr>
                <w:rFonts w:ascii="Arial" w:hAnsi="Arial" w:cs="Arial"/>
                <w:sz w:val="18"/>
                <w:szCs w:val="18"/>
              </w:rPr>
              <w:t>n/a</w:t>
            </w:r>
          </w:p>
        </w:tc>
        <w:tc>
          <w:tcPr>
            <w:tcW w:w="1360" w:type="dxa"/>
          </w:tcPr>
          <w:p w14:paraId="26852D3C" w14:textId="77777777" w:rsidR="00291C2B" w:rsidRDefault="00291C2B" w:rsidP="0039516C">
            <w:pPr>
              <w:rPr>
                <w:rFonts w:ascii="Arial" w:hAnsi="Arial" w:cs="Arial"/>
                <w:sz w:val="18"/>
                <w:szCs w:val="18"/>
              </w:rPr>
            </w:pPr>
            <w:r>
              <w:rPr>
                <w:rFonts w:ascii="Arial" w:hAnsi="Arial" w:cs="Arial"/>
                <w:sz w:val="18"/>
                <w:szCs w:val="18"/>
              </w:rPr>
              <w:t>N</w:t>
            </w:r>
          </w:p>
        </w:tc>
        <w:tc>
          <w:tcPr>
            <w:tcW w:w="1134" w:type="dxa"/>
          </w:tcPr>
          <w:p w14:paraId="5E2511C4" w14:textId="77777777" w:rsidR="00291C2B" w:rsidRDefault="00291C2B" w:rsidP="0039516C">
            <w:pPr>
              <w:rPr>
                <w:rFonts w:ascii="Arial" w:hAnsi="Arial" w:cs="Arial"/>
                <w:sz w:val="18"/>
                <w:szCs w:val="18"/>
              </w:rPr>
            </w:pPr>
            <w:r>
              <w:rPr>
                <w:rFonts w:ascii="Arial" w:hAnsi="Arial" w:cs="Arial"/>
                <w:sz w:val="18"/>
                <w:szCs w:val="18"/>
              </w:rPr>
              <w:t>n/a</w:t>
            </w:r>
          </w:p>
        </w:tc>
      </w:tr>
      <w:tr w:rsidR="00291C2B" w:rsidRPr="004A5D01" w14:paraId="303739FA" w14:textId="77777777" w:rsidTr="0039516C">
        <w:trPr>
          <w:trHeight w:val="275"/>
        </w:trPr>
        <w:tc>
          <w:tcPr>
            <w:tcW w:w="1241" w:type="dxa"/>
            <w:shd w:val="clear" w:color="auto" w:fill="auto"/>
          </w:tcPr>
          <w:p w14:paraId="1C872E37" w14:textId="77777777" w:rsidR="00291C2B" w:rsidRPr="004A5D01" w:rsidRDefault="00291C2B" w:rsidP="0039516C">
            <w:pPr>
              <w:rPr>
                <w:rFonts w:ascii="Arial" w:hAnsi="Arial" w:cs="Arial"/>
                <w:sz w:val="18"/>
                <w:szCs w:val="18"/>
              </w:rPr>
            </w:pPr>
            <w:r>
              <w:rPr>
                <w:rFonts w:ascii="Arial" w:hAnsi="Arial" w:cs="Arial"/>
                <w:sz w:val="18"/>
                <w:szCs w:val="18"/>
              </w:rPr>
              <w:t>Tick Box</w:t>
            </w:r>
          </w:p>
        </w:tc>
        <w:tc>
          <w:tcPr>
            <w:tcW w:w="2552" w:type="dxa"/>
            <w:shd w:val="clear" w:color="auto" w:fill="auto"/>
          </w:tcPr>
          <w:p w14:paraId="0904C821" w14:textId="186C7A62" w:rsidR="00291C2B" w:rsidRPr="004A5D01" w:rsidRDefault="00291C2B" w:rsidP="00C91AB4">
            <w:pPr>
              <w:rPr>
                <w:rFonts w:ascii="Arial" w:hAnsi="Arial" w:cs="Arial"/>
                <w:sz w:val="18"/>
                <w:szCs w:val="18"/>
              </w:rPr>
            </w:pPr>
            <w:r>
              <w:rPr>
                <w:rFonts w:ascii="Arial" w:hAnsi="Arial" w:cs="Arial"/>
                <w:sz w:val="18"/>
                <w:szCs w:val="18"/>
              </w:rPr>
              <w:t xml:space="preserve">List all </w:t>
            </w:r>
            <w:r w:rsidR="00C91AB4">
              <w:rPr>
                <w:rFonts w:ascii="Arial" w:hAnsi="Arial" w:cs="Arial"/>
                <w:sz w:val="18"/>
                <w:szCs w:val="18"/>
              </w:rPr>
              <w:t>Providers</w:t>
            </w:r>
            <w:r>
              <w:rPr>
                <w:rFonts w:ascii="Arial" w:hAnsi="Arial" w:cs="Arial"/>
                <w:sz w:val="18"/>
                <w:szCs w:val="18"/>
              </w:rPr>
              <w:t xml:space="preserve"> that the user has permissions to see</w:t>
            </w:r>
          </w:p>
        </w:tc>
        <w:tc>
          <w:tcPr>
            <w:tcW w:w="850" w:type="dxa"/>
            <w:shd w:val="clear" w:color="auto" w:fill="auto"/>
          </w:tcPr>
          <w:p w14:paraId="177E4CCB"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6354C110" w14:textId="171D17D9" w:rsidR="00291C2B" w:rsidRDefault="00291C2B" w:rsidP="0039516C">
            <w:pPr>
              <w:rPr>
                <w:rFonts w:ascii="Arial" w:hAnsi="Arial" w:cs="Arial"/>
                <w:sz w:val="18"/>
                <w:szCs w:val="18"/>
              </w:rPr>
            </w:pPr>
            <w:r>
              <w:rPr>
                <w:rFonts w:ascii="Arial" w:hAnsi="Arial" w:cs="Arial"/>
                <w:sz w:val="18"/>
                <w:szCs w:val="18"/>
              </w:rPr>
              <w:t>If the highest level Pro</w:t>
            </w:r>
            <w:r w:rsidR="00C91AB4">
              <w:rPr>
                <w:rFonts w:ascii="Arial" w:hAnsi="Arial" w:cs="Arial"/>
                <w:sz w:val="18"/>
                <w:szCs w:val="18"/>
              </w:rPr>
              <w:t>vider</w:t>
            </w:r>
            <w:r>
              <w:rPr>
                <w:rFonts w:ascii="Arial" w:hAnsi="Arial" w:cs="Arial"/>
                <w:sz w:val="18"/>
                <w:szCs w:val="18"/>
              </w:rPr>
              <w:t xml:space="preserve"> tick box is selected then automatically tick all items but disable to tick box.</w:t>
            </w:r>
          </w:p>
          <w:p w14:paraId="457F814B" w14:textId="77777777" w:rsidR="00291C2B" w:rsidRDefault="00291C2B" w:rsidP="0039516C">
            <w:pPr>
              <w:rPr>
                <w:rFonts w:ascii="Arial" w:hAnsi="Arial" w:cs="Arial"/>
                <w:sz w:val="18"/>
                <w:szCs w:val="18"/>
              </w:rPr>
            </w:pPr>
          </w:p>
          <w:p w14:paraId="478FE519" w14:textId="3D077EA0" w:rsidR="00291C2B" w:rsidRPr="004A5D01" w:rsidRDefault="00291C2B" w:rsidP="00C91AB4">
            <w:pPr>
              <w:rPr>
                <w:rFonts w:ascii="Arial" w:hAnsi="Arial" w:cs="Arial"/>
                <w:sz w:val="18"/>
                <w:szCs w:val="18"/>
              </w:rPr>
            </w:pPr>
            <w:r>
              <w:rPr>
                <w:rFonts w:ascii="Arial" w:hAnsi="Arial" w:cs="Arial"/>
                <w:sz w:val="18"/>
                <w:szCs w:val="18"/>
              </w:rPr>
              <w:t>If the highest level Pro</w:t>
            </w:r>
            <w:r w:rsidR="00C91AB4">
              <w:rPr>
                <w:rFonts w:ascii="Arial" w:hAnsi="Arial" w:cs="Arial"/>
                <w:sz w:val="18"/>
                <w:szCs w:val="18"/>
              </w:rPr>
              <w:t>vider</w:t>
            </w:r>
            <w:r>
              <w:rPr>
                <w:rFonts w:ascii="Arial" w:hAnsi="Arial" w:cs="Arial"/>
                <w:sz w:val="18"/>
                <w:szCs w:val="18"/>
              </w:rPr>
              <w:t xml:space="preserve"> tick box is un-ticked then enable each of the rows to a</w:t>
            </w:r>
            <w:r w:rsidR="00C91AB4">
              <w:rPr>
                <w:rFonts w:ascii="Arial" w:hAnsi="Arial" w:cs="Arial"/>
                <w:sz w:val="18"/>
                <w:szCs w:val="18"/>
              </w:rPr>
              <w:t>llow to user to un-tick Schemes</w:t>
            </w:r>
            <w:r>
              <w:rPr>
                <w:rFonts w:ascii="Arial" w:hAnsi="Arial" w:cs="Arial"/>
                <w:sz w:val="18"/>
                <w:szCs w:val="18"/>
              </w:rPr>
              <w:t>.</w:t>
            </w:r>
          </w:p>
        </w:tc>
        <w:tc>
          <w:tcPr>
            <w:tcW w:w="1134" w:type="dxa"/>
            <w:shd w:val="clear" w:color="auto" w:fill="auto"/>
          </w:tcPr>
          <w:p w14:paraId="7654DB87"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3076B604"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5531878D"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Pr>
          <w:p w14:paraId="682A0CBA"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604B9726" w14:textId="77777777" w:rsidTr="0039516C">
        <w:trPr>
          <w:trHeight w:val="259"/>
        </w:trPr>
        <w:tc>
          <w:tcPr>
            <w:tcW w:w="1241" w:type="dxa"/>
            <w:shd w:val="clear" w:color="auto" w:fill="auto"/>
          </w:tcPr>
          <w:p w14:paraId="51B7EFB4" w14:textId="77777777" w:rsidR="00291C2B" w:rsidRPr="004A5D01" w:rsidRDefault="00291C2B" w:rsidP="0039516C">
            <w:pPr>
              <w:rPr>
                <w:rFonts w:ascii="Arial" w:hAnsi="Arial" w:cs="Arial"/>
                <w:sz w:val="18"/>
                <w:szCs w:val="18"/>
              </w:rPr>
            </w:pPr>
            <w:r>
              <w:rPr>
                <w:rFonts w:ascii="Arial" w:hAnsi="Arial" w:cs="Arial"/>
                <w:sz w:val="18"/>
                <w:szCs w:val="18"/>
              </w:rPr>
              <w:t>Tick Box/icon</w:t>
            </w:r>
          </w:p>
        </w:tc>
        <w:tc>
          <w:tcPr>
            <w:tcW w:w="2552" w:type="dxa"/>
            <w:shd w:val="clear" w:color="auto" w:fill="auto"/>
          </w:tcPr>
          <w:p w14:paraId="1873BBF6" w14:textId="77777777" w:rsidR="00291C2B" w:rsidRPr="004A5D01" w:rsidRDefault="00291C2B" w:rsidP="0039516C">
            <w:pPr>
              <w:rPr>
                <w:rFonts w:ascii="Arial" w:hAnsi="Arial" w:cs="Arial"/>
                <w:sz w:val="18"/>
                <w:szCs w:val="18"/>
              </w:rPr>
            </w:pPr>
            <w:r>
              <w:rPr>
                <w:rFonts w:ascii="Arial" w:hAnsi="Arial" w:cs="Arial"/>
                <w:sz w:val="18"/>
                <w:szCs w:val="18"/>
              </w:rPr>
              <w:t>List all schemes that the user has permissions to see</w:t>
            </w:r>
          </w:p>
        </w:tc>
        <w:tc>
          <w:tcPr>
            <w:tcW w:w="850" w:type="dxa"/>
            <w:shd w:val="clear" w:color="auto" w:fill="auto"/>
          </w:tcPr>
          <w:p w14:paraId="2AFE919A"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0324947F" w14:textId="77777777" w:rsidR="00291C2B" w:rsidRDefault="00291C2B" w:rsidP="0039516C">
            <w:pPr>
              <w:rPr>
                <w:rFonts w:ascii="Arial" w:hAnsi="Arial" w:cs="Arial"/>
                <w:sz w:val="18"/>
                <w:szCs w:val="18"/>
              </w:rPr>
            </w:pPr>
            <w:r>
              <w:rPr>
                <w:rFonts w:ascii="Arial" w:hAnsi="Arial" w:cs="Arial"/>
                <w:sz w:val="18"/>
                <w:szCs w:val="18"/>
              </w:rPr>
              <w:t>Default upon entry to the screen is un-ticked if in create mode, else display based on selected scope.</w:t>
            </w:r>
          </w:p>
          <w:p w14:paraId="2D616D8E" w14:textId="77777777" w:rsidR="00291C2B" w:rsidRPr="004A5D01" w:rsidRDefault="00291C2B" w:rsidP="0039516C">
            <w:pPr>
              <w:rPr>
                <w:rFonts w:ascii="Arial" w:hAnsi="Arial" w:cs="Arial"/>
                <w:sz w:val="18"/>
                <w:szCs w:val="18"/>
              </w:rPr>
            </w:pPr>
          </w:p>
        </w:tc>
        <w:tc>
          <w:tcPr>
            <w:tcW w:w="1134" w:type="dxa"/>
            <w:shd w:val="clear" w:color="auto" w:fill="auto"/>
          </w:tcPr>
          <w:p w14:paraId="0DB4BAE1"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69720F7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57C95918"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Pr>
          <w:p w14:paraId="626BE561"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310141EF" w14:textId="77777777" w:rsidTr="0039516C">
        <w:trPr>
          <w:trHeight w:val="275"/>
        </w:trPr>
        <w:tc>
          <w:tcPr>
            <w:tcW w:w="1241" w:type="dxa"/>
            <w:shd w:val="clear" w:color="auto" w:fill="auto"/>
          </w:tcPr>
          <w:p w14:paraId="4EF26FA2" w14:textId="77777777" w:rsidR="00291C2B" w:rsidRPr="004A5D01" w:rsidRDefault="00291C2B" w:rsidP="0039516C">
            <w:pPr>
              <w:rPr>
                <w:rFonts w:ascii="Arial" w:hAnsi="Arial" w:cs="Arial"/>
                <w:sz w:val="18"/>
                <w:szCs w:val="18"/>
              </w:rPr>
            </w:pPr>
            <w:r>
              <w:rPr>
                <w:rFonts w:ascii="Arial" w:hAnsi="Arial" w:cs="Arial"/>
                <w:sz w:val="18"/>
                <w:szCs w:val="18"/>
              </w:rPr>
              <w:t>Heading</w:t>
            </w:r>
          </w:p>
        </w:tc>
        <w:tc>
          <w:tcPr>
            <w:tcW w:w="2552" w:type="dxa"/>
            <w:shd w:val="clear" w:color="auto" w:fill="auto"/>
          </w:tcPr>
          <w:p w14:paraId="45B18A18" w14:textId="77777777" w:rsidR="00291C2B" w:rsidRPr="004A5D01" w:rsidRDefault="00291C2B" w:rsidP="0039516C">
            <w:pPr>
              <w:rPr>
                <w:rFonts w:ascii="Arial" w:hAnsi="Arial" w:cs="Arial"/>
                <w:sz w:val="18"/>
                <w:szCs w:val="18"/>
              </w:rPr>
            </w:pPr>
            <w:r w:rsidRPr="000A7E44">
              <w:rPr>
                <w:rFonts w:ascii="Arial" w:hAnsi="Arial" w:cs="Arial"/>
                <w:b/>
                <w:sz w:val="18"/>
                <w:szCs w:val="18"/>
              </w:rPr>
              <w:t>Employer(s</w:t>
            </w:r>
            <w:r>
              <w:rPr>
                <w:rFonts w:ascii="Arial" w:hAnsi="Arial" w:cs="Arial"/>
                <w:sz w:val="18"/>
                <w:szCs w:val="18"/>
              </w:rPr>
              <w:t>) (minimize/maximize icon)</w:t>
            </w:r>
          </w:p>
        </w:tc>
        <w:tc>
          <w:tcPr>
            <w:tcW w:w="850" w:type="dxa"/>
            <w:shd w:val="clear" w:color="auto" w:fill="auto"/>
          </w:tcPr>
          <w:p w14:paraId="470B984E"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22DEBD28"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minimized.</w:t>
            </w:r>
          </w:p>
        </w:tc>
        <w:tc>
          <w:tcPr>
            <w:tcW w:w="1134" w:type="dxa"/>
            <w:shd w:val="clear" w:color="auto" w:fill="auto"/>
          </w:tcPr>
          <w:p w14:paraId="560B72A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103B8489"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565830E5"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1134" w:type="dxa"/>
          </w:tcPr>
          <w:p w14:paraId="105892B7"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7779281A" w14:textId="77777777" w:rsidTr="0039516C">
        <w:trPr>
          <w:trHeight w:val="275"/>
        </w:trPr>
        <w:tc>
          <w:tcPr>
            <w:tcW w:w="1241" w:type="dxa"/>
            <w:shd w:val="clear" w:color="auto" w:fill="auto"/>
          </w:tcPr>
          <w:p w14:paraId="184B444B" w14:textId="77777777" w:rsidR="00291C2B" w:rsidRPr="004A5D01" w:rsidRDefault="00291C2B" w:rsidP="0039516C">
            <w:pPr>
              <w:rPr>
                <w:rFonts w:ascii="Arial" w:hAnsi="Arial" w:cs="Arial"/>
                <w:sz w:val="18"/>
                <w:szCs w:val="18"/>
              </w:rPr>
            </w:pPr>
            <w:r>
              <w:rPr>
                <w:rFonts w:ascii="Arial" w:hAnsi="Arial" w:cs="Arial"/>
                <w:sz w:val="18"/>
                <w:szCs w:val="18"/>
              </w:rPr>
              <w:t>Tick Box</w:t>
            </w:r>
          </w:p>
        </w:tc>
        <w:tc>
          <w:tcPr>
            <w:tcW w:w="2552" w:type="dxa"/>
            <w:shd w:val="clear" w:color="auto" w:fill="auto"/>
          </w:tcPr>
          <w:p w14:paraId="1A87BC40" w14:textId="77777777" w:rsidR="00291C2B" w:rsidRPr="004A5D01" w:rsidRDefault="00291C2B" w:rsidP="0039516C">
            <w:pPr>
              <w:rPr>
                <w:rFonts w:ascii="Arial" w:hAnsi="Arial" w:cs="Arial"/>
                <w:sz w:val="18"/>
                <w:szCs w:val="18"/>
              </w:rPr>
            </w:pPr>
            <w:r>
              <w:rPr>
                <w:rFonts w:ascii="Arial" w:hAnsi="Arial" w:cs="Arial"/>
                <w:sz w:val="18"/>
                <w:szCs w:val="18"/>
              </w:rPr>
              <w:t>List employer names</w:t>
            </w:r>
          </w:p>
        </w:tc>
        <w:tc>
          <w:tcPr>
            <w:tcW w:w="850" w:type="dxa"/>
            <w:shd w:val="clear" w:color="auto" w:fill="auto"/>
          </w:tcPr>
          <w:p w14:paraId="644DB645"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145658CD" w14:textId="77777777" w:rsidR="00291C2B" w:rsidRDefault="00291C2B" w:rsidP="0039516C">
            <w:pPr>
              <w:rPr>
                <w:rFonts w:ascii="Arial" w:hAnsi="Arial" w:cs="Arial"/>
                <w:sz w:val="18"/>
                <w:szCs w:val="18"/>
              </w:rPr>
            </w:pPr>
            <w:r>
              <w:rPr>
                <w:rFonts w:ascii="Arial" w:hAnsi="Arial" w:cs="Arial"/>
                <w:sz w:val="18"/>
                <w:szCs w:val="18"/>
              </w:rPr>
              <w:t>When maximized list all the employers the user has permissions to see.</w:t>
            </w:r>
          </w:p>
          <w:p w14:paraId="4F995AE2" w14:textId="77777777" w:rsidR="00291C2B" w:rsidRDefault="00291C2B" w:rsidP="0039516C">
            <w:pPr>
              <w:rPr>
                <w:rFonts w:ascii="Arial" w:hAnsi="Arial" w:cs="Arial"/>
                <w:sz w:val="18"/>
                <w:szCs w:val="18"/>
              </w:rPr>
            </w:pPr>
          </w:p>
          <w:p w14:paraId="49406299"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un-ticked if in create mode, else display based on selected scope.</w:t>
            </w:r>
          </w:p>
        </w:tc>
        <w:tc>
          <w:tcPr>
            <w:tcW w:w="1134" w:type="dxa"/>
            <w:shd w:val="clear" w:color="auto" w:fill="auto"/>
          </w:tcPr>
          <w:p w14:paraId="461360E6"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70791EC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719FE16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Pr>
          <w:p w14:paraId="1D985171"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47522787" w14:textId="77777777" w:rsidTr="0039516C">
        <w:trPr>
          <w:trHeight w:val="275"/>
        </w:trPr>
        <w:tc>
          <w:tcPr>
            <w:tcW w:w="1241" w:type="dxa"/>
            <w:shd w:val="clear" w:color="auto" w:fill="auto"/>
          </w:tcPr>
          <w:p w14:paraId="7E04554B" w14:textId="77777777" w:rsidR="00291C2B" w:rsidRPr="004A5D01" w:rsidRDefault="00291C2B" w:rsidP="0039516C">
            <w:pPr>
              <w:rPr>
                <w:rFonts w:ascii="Arial" w:hAnsi="Arial" w:cs="Arial"/>
                <w:sz w:val="18"/>
                <w:szCs w:val="18"/>
              </w:rPr>
            </w:pPr>
            <w:r>
              <w:rPr>
                <w:rFonts w:ascii="Arial" w:hAnsi="Arial" w:cs="Arial"/>
                <w:sz w:val="18"/>
                <w:szCs w:val="18"/>
              </w:rPr>
              <w:t>Heading</w:t>
            </w:r>
          </w:p>
        </w:tc>
        <w:tc>
          <w:tcPr>
            <w:tcW w:w="2552" w:type="dxa"/>
            <w:shd w:val="clear" w:color="auto" w:fill="auto"/>
          </w:tcPr>
          <w:p w14:paraId="07491529" w14:textId="77777777" w:rsidR="00291C2B" w:rsidRPr="004A5D01" w:rsidRDefault="00291C2B" w:rsidP="0039516C">
            <w:pPr>
              <w:rPr>
                <w:rFonts w:ascii="Arial" w:hAnsi="Arial" w:cs="Arial"/>
                <w:sz w:val="18"/>
                <w:szCs w:val="18"/>
              </w:rPr>
            </w:pPr>
            <w:r w:rsidRPr="000A7E44">
              <w:rPr>
                <w:rFonts w:ascii="Arial" w:hAnsi="Arial" w:cs="Arial"/>
                <w:b/>
                <w:sz w:val="18"/>
                <w:szCs w:val="18"/>
              </w:rPr>
              <w:t>Billing Group(s)</w:t>
            </w:r>
            <w:r>
              <w:rPr>
                <w:rFonts w:ascii="Arial" w:hAnsi="Arial" w:cs="Arial"/>
                <w:sz w:val="18"/>
                <w:szCs w:val="18"/>
              </w:rPr>
              <w:t xml:space="preserve"> (minimize/maximize icon)</w:t>
            </w:r>
          </w:p>
        </w:tc>
        <w:tc>
          <w:tcPr>
            <w:tcW w:w="850" w:type="dxa"/>
            <w:shd w:val="clear" w:color="auto" w:fill="auto"/>
          </w:tcPr>
          <w:p w14:paraId="19BD8390"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166CF199"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minimized.</w:t>
            </w:r>
          </w:p>
        </w:tc>
        <w:tc>
          <w:tcPr>
            <w:tcW w:w="1134" w:type="dxa"/>
            <w:shd w:val="clear" w:color="auto" w:fill="auto"/>
          </w:tcPr>
          <w:p w14:paraId="6C7D3C97"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1B8A6E09"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28AC0871" w14:textId="77777777" w:rsidR="00291C2B" w:rsidRPr="004A5D01" w:rsidRDefault="00291C2B" w:rsidP="0039516C">
            <w:pPr>
              <w:rPr>
                <w:rFonts w:ascii="Arial" w:hAnsi="Arial" w:cs="Arial"/>
                <w:sz w:val="18"/>
                <w:szCs w:val="18"/>
              </w:rPr>
            </w:pPr>
            <w:r>
              <w:rPr>
                <w:rFonts w:ascii="Arial" w:hAnsi="Arial" w:cs="Arial"/>
                <w:sz w:val="18"/>
                <w:szCs w:val="18"/>
              </w:rPr>
              <w:t>Y</w:t>
            </w:r>
          </w:p>
        </w:tc>
        <w:tc>
          <w:tcPr>
            <w:tcW w:w="1134" w:type="dxa"/>
          </w:tcPr>
          <w:p w14:paraId="6ACCA13A" w14:textId="77777777" w:rsidR="00291C2B" w:rsidRPr="004A5D01" w:rsidRDefault="00291C2B" w:rsidP="0039516C">
            <w:pPr>
              <w:rPr>
                <w:rFonts w:ascii="Arial" w:hAnsi="Arial" w:cs="Arial"/>
                <w:sz w:val="18"/>
                <w:szCs w:val="18"/>
              </w:rPr>
            </w:pPr>
            <w:r>
              <w:rPr>
                <w:rFonts w:ascii="Arial" w:hAnsi="Arial" w:cs="Arial"/>
                <w:sz w:val="18"/>
                <w:szCs w:val="18"/>
              </w:rPr>
              <w:t>tbd</w:t>
            </w:r>
          </w:p>
        </w:tc>
      </w:tr>
      <w:tr w:rsidR="00291C2B" w:rsidRPr="004A5D01" w14:paraId="58986422" w14:textId="77777777" w:rsidTr="0039516C">
        <w:trPr>
          <w:trHeight w:val="275"/>
        </w:trPr>
        <w:tc>
          <w:tcPr>
            <w:tcW w:w="1241" w:type="dxa"/>
            <w:shd w:val="clear" w:color="auto" w:fill="auto"/>
          </w:tcPr>
          <w:p w14:paraId="35C350D1" w14:textId="77777777" w:rsidR="00291C2B" w:rsidRPr="004A5D01" w:rsidRDefault="00291C2B" w:rsidP="0039516C">
            <w:pPr>
              <w:rPr>
                <w:rFonts w:ascii="Arial" w:hAnsi="Arial" w:cs="Arial"/>
                <w:sz w:val="18"/>
                <w:szCs w:val="18"/>
              </w:rPr>
            </w:pPr>
            <w:r>
              <w:rPr>
                <w:rFonts w:ascii="Arial" w:hAnsi="Arial" w:cs="Arial"/>
                <w:sz w:val="18"/>
                <w:szCs w:val="18"/>
              </w:rPr>
              <w:t>Tick Box</w:t>
            </w:r>
          </w:p>
        </w:tc>
        <w:tc>
          <w:tcPr>
            <w:tcW w:w="2552" w:type="dxa"/>
            <w:shd w:val="clear" w:color="auto" w:fill="auto"/>
          </w:tcPr>
          <w:p w14:paraId="2100358C" w14:textId="77777777" w:rsidR="00291C2B" w:rsidRPr="004A5D01" w:rsidRDefault="00291C2B" w:rsidP="0039516C">
            <w:pPr>
              <w:rPr>
                <w:rFonts w:ascii="Arial" w:hAnsi="Arial" w:cs="Arial"/>
                <w:sz w:val="18"/>
                <w:szCs w:val="18"/>
              </w:rPr>
            </w:pPr>
            <w:r>
              <w:rPr>
                <w:rFonts w:ascii="Arial" w:hAnsi="Arial" w:cs="Arial"/>
                <w:sz w:val="18"/>
                <w:szCs w:val="18"/>
              </w:rPr>
              <w:t>List billing group names</w:t>
            </w:r>
          </w:p>
        </w:tc>
        <w:tc>
          <w:tcPr>
            <w:tcW w:w="850" w:type="dxa"/>
            <w:shd w:val="clear" w:color="auto" w:fill="auto"/>
          </w:tcPr>
          <w:p w14:paraId="20130A9C"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158AD8D8" w14:textId="77777777" w:rsidR="00291C2B" w:rsidRDefault="00291C2B" w:rsidP="0039516C">
            <w:pPr>
              <w:rPr>
                <w:rFonts w:ascii="Arial" w:hAnsi="Arial" w:cs="Arial"/>
                <w:sz w:val="18"/>
                <w:szCs w:val="18"/>
              </w:rPr>
            </w:pPr>
            <w:r>
              <w:rPr>
                <w:rFonts w:ascii="Arial" w:hAnsi="Arial" w:cs="Arial"/>
                <w:sz w:val="18"/>
                <w:szCs w:val="18"/>
              </w:rPr>
              <w:t>When maximized list all the billing groups the user has permissions to see.</w:t>
            </w:r>
          </w:p>
          <w:p w14:paraId="0AAD859A" w14:textId="77777777" w:rsidR="00291C2B" w:rsidRDefault="00291C2B" w:rsidP="0039516C">
            <w:pPr>
              <w:rPr>
                <w:rFonts w:ascii="Arial" w:hAnsi="Arial" w:cs="Arial"/>
                <w:sz w:val="18"/>
                <w:szCs w:val="18"/>
              </w:rPr>
            </w:pPr>
          </w:p>
          <w:p w14:paraId="3DEB2216"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un-ticked if in create mode, else display based on selected scope.</w:t>
            </w:r>
          </w:p>
        </w:tc>
        <w:tc>
          <w:tcPr>
            <w:tcW w:w="1134" w:type="dxa"/>
            <w:shd w:val="clear" w:color="auto" w:fill="auto"/>
          </w:tcPr>
          <w:p w14:paraId="0087883A"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6A81D190"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11517FD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Pr>
          <w:p w14:paraId="7EA344EE"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69C1A02B" w14:textId="77777777" w:rsidTr="0039516C">
        <w:trPr>
          <w:trHeight w:val="275"/>
        </w:trPr>
        <w:tc>
          <w:tcPr>
            <w:tcW w:w="1241" w:type="dxa"/>
            <w:shd w:val="clear" w:color="auto" w:fill="auto"/>
          </w:tcPr>
          <w:p w14:paraId="694647FD" w14:textId="77777777" w:rsidR="00291C2B" w:rsidRPr="004A5D01" w:rsidRDefault="00291C2B" w:rsidP="0039516C">
            <w:pPr>
              <w:rPr>
                <w:rFonts w:ascii="Arial" w:hAnsi="Arial" w:cs="Arial"/>
                <w:sz w:val="18"/>
                <w:szCs w:val="18"/>
              </w:rPr>
            </w:pPr>
            <w:r>
              <w:rPr>
                <w:rFonts w:ascii="Arial" w:hAnsi="Arial" w:cs="Arial"/>
                <w:sz w:val="18"/>
                <w:szCs w:val="18"/>
              </w:rPr>
              <w:t>Heading</w:t>
            </w:r>
          </w:p>
        </w:tc>
        <w:tc>
          <w:tcPr>
            <w:tcW w:w="2552" w:type="dxa"/>
            <w:shd w:val="clear" w:color="auto" w:fill="auto"/>
          </w:tcPr>
          <w:p w14:paraId="4844945E" w14:textId="78EC8EED" w:rsidR="00291C2B" w:rsidRPr="004A5D01" w:rsidRDefault="00291C2B" w:rsidP="0039516C">
            <w:pPr>
              <w:rPr>
                <w:rFonts w:ascii="Arial" w:hAnsi="Arial" w:cs="Arial"/>
                <w:sz w:val="18"/>
                <w:szCs w:val="18"/>
              </w:rPr>
            </w:pPr>
            <w:r w:rsidRPr="000A7E44">
              <w:rPr>
                <w:rFonts w:ascii="Arial" w:hAnsi="Arial" w:cs="Arial"/>
                <w:b/>
                <w:sz w:val="18"/>
                <w:szCs w:val="18"/>
              </w:rPr>
              <w:t xml:space="preserve">Benefit </w:t>
            </w:r>
            <w:r w:rsidR="003B2D50">
              <w:rPr>
                <w:rFonts w:ascii="Arial" w:hAnsi="Arial" w:cs="Arial"/>
                <w:b/>
                <w:sz w:val="18"/>
                <w:szCs w:val="18"/>
              </w:rPr>
              <w:t>User</w:t>
            </w:r>
            <w:r w:rsidRPr="000A7E44">
              <w:rPr>
                <w:rFonts w:ascii="Arial" w:hAnsi="Arial" w:cs="Arial"/>
                <w:b/>
                <w:sz w:val="18"/>
                <w:szCs w:val="18"/>
              </w:rPr>
              <w:t xml:space="preserve"> Group(s)</w:t>
            </w:r>
            <w:r>
              <w:rPr>
                <w:rFonts w:ascii="Arial" w:hAnsi="Arial" w:cs="Arial"/>
                <w:sz w:val="18"/>
                <w:szCs w:val="18"/>
              </w:rPr>
              <w:t xml:space="preserve"> (minimize/maximize icon)</w:t>
            </w:r>
          </w:p>
        </w:tc>
        <w:tc>
          <w:tcPr>
            <w:tcW w:w="850" w:type="dxa"/>
            <w:shd w:val="clear" w:color="auto" w:fill="auto"/>
          </w:tcPr>
          <w:p w14:paraId="09FCC3BA"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40ED676D"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minimized.</w:t>
            </w:r>
          </w:p>
        </w:tc>
        <w:tc>
          <w:tcPr>
            <w:tcW w:w="1134" w:type="dxa"/>
            <w:shd w:val="clear" w:color="auto" w:fill="auto"/>
          </w:tcPr>
          <w:p w14:paraId="6EA5848E"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5EDB321F"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1A1EB6E4"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1134" w:type="dxa"/>
          </w:tcPr>
          <w:p w14:paraId="275B0453"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7BD956C9" w14:textId="77777777" w:rsidTr="0039516C">
        <w:trPr>
          <w:trHeight w:val="275"/>
        </w:trPr>
        <w:tc>
          <w:tcPr>
            <w:tcW w:w="1241" w:type="dxa"/>
            <w:shd w:val="clear" w:color="auto" w:fill="auto"/>
          </w:tcPr>
          <w:p w14:paraId="442A7E6B" w14:textId="77777777" w:rsidR="00291C2B" w:rsidRPr="004A5D01" w:rsidRDefault="00291C2B" w:rsidP="0039516C">
            <w:pPr>
              <w:rPr>
                <w:rFonts w:ascii="Arial" w:hAnsi="Arial" w:cs="Arial"/>
                <w:sz w:val="18"/>
                <w:szCs w:val="18"/>
              </w:rPr>
            </w:pPr>
            <w:r>
              <w:rPr>
                <w:rFonts w:ascii="Arial" w:hAnsi="Arial" w:cs="Arial"/>
                <w:sz w:val="18"/>
                <w:szCs w:val="18"/>
              </w:rPr>
              <w:t>Tick Box</w:t>
            </w:r>
          </w:p>
        </w:tc>
        <w:tc>
          <w:tcPr>
            <w:tcW w:w="2552" w:type="dxa"/>
            <w:shd w:val="clear" w:color="auto" w:fill="auto"/>
          </w:tcPr>
          <w:p w14:paraId="2D409ED2" w14:textId="38072BF7" w:rsidR="00291C2B" w:rsidRPr="004A5D01" w:rsidRDefault="00291C2B" w:rsidP="0039516C">
            <w:pPr>
              <w:rPr>
                <w:rFonts w:ascii="Arial" w:hAnsi="Arial" w:cs="Arial"/>
                <w:sz w:val="18"/>
                <w:szCs w:val="18"/>
              </w:rPr>
            </w:pPr>
            <w:r>
              <w:rPr>
                <w:rFonts w:ascii="Arial" w:hAnsi="Arial" w:cs="Arial"/>
                <w:sz w:val="18"/>
                <w:szCs w:val="18"/>
              </w:rPr>
              <w:t xml:space="preserve">List </w:t>
            </w:r>
            <w:r w:rsidR="003B2D50">
              <w:rPr>
                <w:rFonts w:ascii="Arial" w:hAnsi="Arial" w:cs="Arial"/>
                <w:sz w:val="18"/>
                <w:szCs w:val="18"/>
              </w:rPr>
              <w:t>User</w:t>
            </w:r>
            <w:r>
              <w:rPr>
                <w:rFonts w:ascii="Arial" w:hAnsi="Arial" w:cs="Arial"/>
                <w:sz w:val="18"/>
                <w:szCs w:val="18"/>
              </w:rPr>
              <w:t xml:space="preserve"> Groups descriptions</w:t>
            </w:r>
          </w:p>
        </w:tc>
        <w:tc>
          <w:tcPr>
            <w:tcW w:w="850" w:type="dxa"/>
            <w:shd w:val="clear" w:color="auto" w:fill="auto"/>
          </w:tcPr>
          <w:p w14:paraId="2319B0DD"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shd w:val="clear" w:color="auto" w:fill="auto"/>
          </w:tcPr>
          <w:p w14:paraId="2BA2C835" w14:textId="3E14F9BE" w:rsidR="00291C2B" w:rsidRDefault="00291C2B" w:rsidP="0039516C">
            <w:pPr>
              <w:rPr>
                <w:rFonts w:ascii="Arial" w:hAnsi="Arial" w:cs="Arial"/>
                <w:sz w:val="18"/>
                <w:szCs w:val="18"/>
              </w:rPr>
            </w:pPr>
            <w:r>
              <w:rPr>
                <w:rFonts w:ascii="Arial" w:hAnsi="Arial" w:cs="Arial"/>
                <w:sz w:val="18"/>
                <w:szCs w:val="18"/>
              </w:rPr>
              <w:t xml:space="preserve">When maximized list all the benefit </w:t>
            </w:r>
            <w:r w:rsidR="003B2D50">
              <w:rPr>
                <w:rFonts w:ascii="Arial" w:hAnsi="Arial" w:cs="Arial"/>
                <w:sz w:val="18"/>
                <w:szCs w:val="18"/>
              </w:rPr>
              <w:t>user</w:t>
            </w:r>
            <w:r>
              <w:rPr>
                <w:rFonts w:ascii="Arial" w:hAnsi="Arial" w:cs="Arial"/>
                <w:sz w:val="18"/>
                <w:szCs w:val="18"/>
              </w:rPr>
              <w:t xml:space="preserve"> groups the user has permissions to see.</w:t>
            </w:r>
          </w:p>
          <w:p w14:paraId="1EE75C64" w14:textId="77777777" w:rsidR="00291C2B" w:rsidRDefault="00291C2B" w:rsidP="0039516C">
            <w:pPr>
              <w:rPr>
                <w:rFonts w:ascii="Arial" w:hAnsi="Arial" w:cs="Arial"/>
                <w:sz w:val="18"/>
                <w:szCs w:val="18"/>
              </w:rPr>
            </w:pPr>
          </w:p>
          <w:p w14:paraId="2CD03894"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un-ticked if in create mode, else display based on selected scope.</w:t>
            </w:r>
          </w:p>
        </w:tc>
        <w:tc>
          <w:tcPr>
            <w:tcW w:w="1134" w:type="dxa"/>
            <w:shd w:val="clear" w:color="auto" w:fill="auto"/>
          </w:tcPr>
          <w:p w14:paraId="4B174DD9"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shd w:val="clear" w:color="auto" w:fill="auto"/>
          </w:tcPr>
          <w:p w14:paraId="58124DA1"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Pr>
          <w:p w14:paraId="5139047C"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Pr>
          <w:p w14:paraId="136DF193"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6D3AA511" w14:textId="77777777" w:rsidTr="0039516C">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5BE35AAC" w14:textId="77777777" w:rsidR="00291C2B" w:rsidRPr="004A5D01" w:rsidRDefault="00291C2B" w:rsidP="0039516C">
            <w:pPr>
              <w:rPr>
                <w:rFonts w:ascii="Arial" w:hAnsi="Arial" w:cs="Arial"/>
                <w:sz w:val="18"/>
                <w:szCs w:val="18"/>
              </w:rPr>
            </w:pPr>
            <w:r>
              <w:rPr>
                <w:rFonts w:ascii="Arial" w:hAnsi="Arial" w:cs="Arial"/>
                <w:sz w:val="18"/>
                <w:szCs w:val="18"/>
              </w:rPr>
              <w:t>Heading</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3C1A69DA" w14:textId="19704014" w:rsidR="00291C2B" w:rsidRPr="004A5D01" w:rsidRDefault="00291C2B" w:rsidP="0039516C">
            <w:pPr>
              <w:rPr>
                <w:rFonts w:ascii="Arial" w:hAnsi="Arial" w:cs="Arial"/>
                <w:sz w:val="18"/>
                <w:szCs w:val="18"/>
              </w:rPr>
            </w:pPr>
            <w:r w:rsidRPr="000A7E44">
              <w:rPr>
                <w:rFonts w:ascii="Arial" w:hAnsi="Arial" w:cs="Arial"/>
                <w:b/>
                <w:sz w:val="18"/>
                <w:szCs w:val="18"/>
              </w:rPr>
              <w:t xml:space="preserve">Investment </w:t>
            </w:r>
            <w:r w:rsidR="003B2D50">
              <w:rPr>
                <w:rFonts w:ascii="Arial" w:hAnsi="Arial" w:cs="Arial"/>
                <w:b/>
                <w:sz w:val="18"/>
                <w:szCs w:val="18"/>
              </w:rPr>
              <w:t>User</w:t>
            </w:r>
            <w:r w:rsidRPr="000A7E44">
              <w:rPr>
                <w:rFonts w:ascii="Arial" w:hAnsi="Arial" w:cs="Arial"/>
                <w:b/>
                <w:sz w:val="18"/>
                <w:szCs w:val="18"/>
              </w:rPr>
              <w:t xml:space="preserve"> Group(s)</w:t>
            </w:r>
            <w:r>
              <w:rPr>
                <w:rFonts w:ascii="Arial" w:hAnsi="Arial" w:cs="Arial"/>
                <w:sz w:val="18"/>
                <w:szCs w:val="18"/>
              </w:rPr>
              <w:t xml:space="preserve"> (minimize/maximize icon)</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C5BA337"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429158B6"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minimized.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050EE3"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6191353"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2B073078"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1134" w:type="dxa"/>
            <w:tcBorders>
              <w:top w:val="single" w:sz="4" w:space="0" w:color="auto"/>
              <w:left w:val="single" w:sz="4" w:space="0" w:color="auto"/>
              <w:bottom w:val="single" w:sz="4" w:space="0" w:color="auto"/>
              <w:right w:val="single" w:sz="4" w:space="0" w:color="auto"/>
            </w:tcBorders>
          </w:tcPr>
          <w:p w14:paraId="4DDB32DA"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40616DBA" w14:textId="77777777" w:rsidTr="0039516C">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7DDB6F23" w14:textId="77777777" w:rsidR="00291C2B" w:rsidRPr="004A5D01" w:rsidRDefault="00291C2B" w:rsidP="0039516C">
            <w:pPr>
              <w:rPr>
                <w:rFonts w:ascii="Arial" w:hAnsi="Arial" w:cs="Arial"/>
                <w:sz w:val="18"/>
                <w:szCs w:val="18"/>
              </w:rPr>
            </w:pPr>
            <w:r>
              <w:rPr>
                <w:rFonts w:ascii="Arial" w:hAnsi="Arial" w:cs="Arial"/>
                <w:sz w:val="18"/>
                <w:szCs w:val="18"/>
              </w:rPr>
              <w:t>Tick Box</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66439C8E" w14:textId="5B9FE0B9" w:rsidR="00291C2B" w:rsidRPr="004A5D01" w:rsidRDefault="00291C2B" w:rsidP="0039516C">
            <w:pPr>
              <w:rPr>
                <w:rFonts w:ascii="Arial" w:hAnsi="Arial" w:cs="Arial"/>
                <w:sz w:val="18"/>
                <w:szCs w:val="18"/>
              </w:rPr>
            </w:pPr>
            <w:r>
              <w:rPr>
                <w:rFonts w:ascii="Arial" w:hAnsi="Arial" w:cs="Arial"/>
                <w:sz w:val="18"/>
                <w:szCs w:val="18"/>
              </w:rPr>
              <w:t xml:space="preserve">List </w:t>
            </w:r>
            <w:r w:rsidR="003B2D50">
              <w:rPr>
                <w:rFonts w:ascii="Arial" w:hAnsi="Arial" w:cs="Arial"/>
                <w:sz w:val="18"/>
                <w:szCs w:val="18"/>
              </w:rPr>
              <w:t>User</w:t>
            </w:r>
            <w:r>
              <w:rPr>
                <w:rFonts w:ascii="Arial" w:hAnsi="Arial" w:cs="Arial"/>
                <w:sz w:val="18"/>
                <w:szCs w:val="18"/>
              </w:rPr>
              <w:t xml:space="preserve"> Groups descriptions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4AD9E3C1" w14:textId="77777777" w:rsidR="00291C2B" w:rsidRPr="004A5D01" w:rsidRDefault="00291C2B" w:rsidP="0039516C">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240339BB" w14:textId="17655D76" w:rsidR="00291C2B" w:rsidRDefault="00291C2B" w:rsidP="0039516C">
            <w:pPr>
              <w:rPr>
                <w:rFonts w:ascii="Arial" w:hAnsi="Arial" w:cs="Arial"/>
                <w:sz w:val="18"/>
                <w:szCs w:val="18"/>
              </w:rPr>
            </w:pPr>
            <w:r>
              <w:rPr>
                <w:rFonts w:ascii="Arial" w:hAnsi="Arial" w:cs="Arial"/>
                <w:sz w:val="18"/>
                <w:szCs w:val="18"/>
              </w:rPr>
              <w:t xml:space="preserve">When maximized list all the investment </w:t>
            </w:r>
            <w:r w:rsidR="003B2D50">
              <w:rPr>
                <w:rFonts w:ascii="Arial" w:hAnsi="Arial" w:cs="Arial"/>
                <w:sz w:val="18"/>
                <w:szCs w:val="18"/>
              </w:rPr>
              <w:t>user</w:t>
            </w:r>
            <w:r>
              <w:rPr>
                <w:rFonts w:ascii="Arial" w:hAnsi="Arial" w:cs="Arial"/>
                <w:sz w:val="18"/>
                <w:szCs w:val="18"/>
              </w:rPr>
              <w:t xml:space="preserve"> groups the user has permissions to see.</w:t>
            </w:r>
          </w:p>
          <w:p w14:paraId="2ACA93E0" w14:textId="77777777" w:rsidR="00291C2B" w:rsidRDefault="00291C2B" w:rsidP="0039516C">
            <w:pPr>
              <w:rPr>
                <w:rFonts w:ascii="Arial" w:hAnsi="Arial" w:cs="Arial"/>
                <w:sz w:val="18"/>
                <w:szCs w:val="18"/>
              </w:rPr>
            </w:pPr>
          </w:p>
          <w:p w14:paraId="3897C327" w14:textId="77777777" w:rsidR="00291C2B" w:rsidRPr="004A5D01" w:rsidRDefault="00291C2B" w:rsidP="0039516C">
            <w:pPr>
              <w:rPr>
                <w:rFonts w:ascii="Arial" w:hAnsi="Arial" w:cs="Arial"/>
                <w:sz w:val="18"/>
                <w:szCs w:val="18"/>
              </w:rPr>
            </w:pPr>
            <w:r>
              <w:rPr>
                <w:rFonts w:ascii="Arial" w:hAnsi="Arial" w:cs="Arial"/>
                <w:sz w:val="18"/>
                <w:szCs w:val="18"/>
              </w:rPr>
              <w:t>Default upon entry to the screen is un-ticked if in create mode, else display based on selected scope.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2693A6"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FFB1109"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4DC955EB"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3FF1F56F"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3A8D9867" w14:textId="77777777" w:rsidTr="0039516C">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74BB6091" w14:textId="77777777" w:rsidR="00291C2B" w:rsidRDefault="00291C2B" w:rsidP="0039516C">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3749F5F" w14:textId="77777777" w:rsidR="00291C2B" w:rsidRDefault="00291C2B" w:rsidP="0039516C">
            <w:pPr>
              <w:rPr>
                <w:rFonts w:ascii="Arial" w:hAnsi="Arial" w:cs="Arial"/>
                <w:sz w:val="18"/>
                <w:szCs w:val="18"/>
              </w:rPr>
            </w:pPr>
            <w:r>
              <w:rPr>
                <w:rFonts w:ascii="Arial" w:hAnsi="Arial" w:cs="Arial"/>
                <w:sz w:val="18"/>
                <w:szCs w:val="18"/>
              </w:rPr>
              <w:t>Save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3C12F3BA" w14:textId="77777777" w:rsidR="00291C2B" w:rsidRDefault="00291C2B" w:rsidP="0039516C">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3E1CF5D8" w14:textId="6731BEE4" w:rsidR="00291C2B" w:rsidRDefault="0054459E" w:rsidP="0054459E">
            <w:pPr>
              <w:rPr>
                <w:rFonts w:ascii="Arial" w:hAnsi="Arial" w:cs="Arial"/>
                <w:sz w:val="18"/>
                <w:szCs w:val="18"/>
              </w:rPr>
            </w:pPr>
            <w:r>
              <w:rPr>
                <w:rFonts w:ascii="Arial" w:hAnsi="Arial" w:cs="Arial"/>
                <w:sz w:val="18"/>
                <w:szCs w:val="18"/>
              </w:rPr>
              <w:t>E</w:t>
            </w:r>
            <w:r w:rsidR="00291C2B">
              <w:rPr>
                <w:rFonts w:ascii="Arial" w:hAnsi="Arial" w:cs="Arial"/>
                <w:sz w:val="18"/>
                <w:szCs w:val="18"/>
              </w:rPr>
              <w:t xml:space="preserve">nable the user to </w:t>
            </w:r>
            <w:r>
              <w:rPr>
                <w:rFonts w:ascii="Arial" w:hAnsi="Arial" w:cs="Arial"/>
                <w:sz w:val="18"/>
                <w:szCs w:val="18"/>
              </w:rPr>
              <w:t xml:space="preserve">Save the Scope with the </w:t>
            </w:r>
            <w:r w:rsidR="00291C2B">
              <w:rPr>
                <w:rFonts w:ascii="Arial" w:hAnsi="Arial" w:cs="Arial"/>
                <w:sz w:val="18"/>
                <w:szCs w:val="18"/>
              </w:rPr>
              <w:t xml:space="preserve">name and a description </w:t>
            </w:r>
            <w:r>
              <w:rPr>
                <w:rFonts w:ascii="Arial" w:hAnsi="Arial" w:cs="Arial"/>
                <w:sz w:val="18"/>
                <w:szCs w:val="18"/>
              </w:rPr>
              <w:t>entered at the top of the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10400C"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27611BC"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26931910"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74354464"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27DBFBF3" w14:textId="77777777" w:rsidTr="0039516C">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651C8CCB" w14:textId="77777777" w:rsidR="00291C2B" w:rsidRDefault="00291C2B" w:rsidP="0039516C">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3523EBC" w14:textId="77777777" w:rsidR="00291C2B" w:rsidRDefault="00291C2B" w:rsidP="0039516C">
            <w:pPr>
              <w:rPr>
                <w:rFonts w:ascii="Arial" w:hAnsi="Arial" w:cs="Arial"/>
                <w:sz w:val="18"/>
                <w:szCs w:val="18"/>
              </w:rPr>
            </w:pPr>
            <w:r>
              <w:rPr>
                <w:rFonts w:ascii="Arial" w:hAnsi="Arial" w:cs="Arial"/>
                <w:sz w:val="18"/>
                <w:szCs w:val="18"/>
              </w:rPr>
              <w:t>Delete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553D76DB" w14:textId="77777777" w:rsidR="00291C2B" w:rsidRDefault="00291C2B" w:rsidP="0039516C">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3205911E" w14:textId="77777777" w:rsidR="00291C2B" w:rsidRDefault="00291C2B" w:rsidP="0039516C">
            <w:pPr>
              <w:rPr>
                <w:rFonts w:ascii="Arial" w:hAnsi="Arial" w:cs="Arial"/>
                <w:sz w:val="18"/>
                <w:szCs w:val="18"/>
              </w:rPr>
            </w:pPr>
            <w:r>
              <w:rPr>
                <w:rFonts w:ascii="Arial" w:hAnsi="Arial" w:cs="Arial"/>
                <w:sz w:val="18"/>
                <w:szCs w:val="18"/>
              </w:rPr>
              <w:t>Enabled if the user has selected an existing scope.  If selected will delete the selected scope and display applicable warnings.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9CF269" w14:textId="77777777" w:rsidR="00291C2B" w:rsidRDefault="00291C2B" w:rsidP="0039516C">
            <w:pPr>
              <w:rPr>
                <w:rFonts w:ascii="Arial" w:hAnsi="Arial" w:cs="Arial"/>
                <w:sz w:val="18"/>
                <w:szCs w:val="18"/>
              </w:rPr>
            </w:pP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120C56B4" w14:textId="77777777" w:rsidR="00291C2B" w:rsidRDefault="00291C2B" w:rsidP="0039516C">
            <w:pPr>
              <w:rPr>
                <w:rFonts w:ascii="Arial" w:hAnsi="Arial" w:cs="Arial"/>
                <w:sz w:val="18"/>
                <w:szCs w:val="18"/>
              </w:rPr>
            </w:pPr>
          </w:p>
        </w:tc>
        <w:tc>
          <w:tcPr>
            <w:tcW w:w="1360" w:type="dxa"/>
            <w:tcBorders>
              <w:top w:val="single" w:sz="4" w:space="0" w:color="auto"/>
              <w:left w:val="single" w:sz="4" w:space="0" w:color="auto"/>
              <w:bottom w:val="single" w:sz="4" w:space="0" w:color="auto"/>
              <w:right w:val="single" w:sz="4" w:space="0" w:color="auto"/>
            </w:tcBorders>
          </w:tcPr>
          <w:p w14:paraId="7E66DF79" w14:textId="77777777" w:rsidR="00291C2B" w:rsidRDefault="00291C2B" w:rsidP="0039516C">
            <w:pPr>
              <w:rPr>
                <w:rFonts w:ascii="Arial" w:hAnsi="Arial" w:cs="Arial"/>
                <w:sz w:val="18"/>
                <w:szCs w:val="18"/>
              </w:rPr>
            </w:pPr>
          </w:p>
        </w:tc>
        <w:tc>
          <w:tcPr>
            <w:tcW w:w="1134" w:type="dxa"/>
            <w:tcBorders>
              <w:top w:val="single" w:sz="4" w:space="0" w:color="auto"/>
              <w:left w:val="single" w:sz="4" w:space="0" w:color="auto"/>
              <w:bottom w:val="single" w:sz="4" w:space="0" w:color="auto"/>
              <w:right w:val="single" w:sz="4" w:space="0" w:color="auto"/>
            </w:tcBorders>
          </w:tcPr>
          <w:p w14:paraId="4B982BFA" w14:textId="77777777" w:rsidR="00291C2B" w:rsidRDefault="00291C2B" w:rsidP="0039516C">
            <w:pPr>
              <w:rPr>
                <w:rFonts w:ascii="Arial" w:hAnsi="Arial" w:cs="Arial"/>
                <w:sz w:val="18"/>
                <w:szCs w:val="18"/>
              </w:rPr>
            </w:pPr>
          </w:p>
        </w:tc>
      </w:tr>
      <w:tr w:rsidR="00291C2B" w:rsidRPr="004A5D01" w14:paraId="36EDC076" w14:textId="77777777" w:rsidTr="0039516C">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3D5D62DB" w14:textId="77777777" w:rsidR="00291C2B" w:rsidRDefault="00291C2B" w:rsidP="0039516C">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42A653A2" w14:textId="77777777" w:rsidR="00291C2B" w:rsidRDefault="00291C2B" w:rsidP="0039516C">
            <w:pPr>
              <w:rPr>
                <w:rFonts w:ascii="Arial" w:hAnsi="Arial" w:cs="Arial"/>
                <w:sz w:val="18"/>
                <w:szCs w:val="18"/>
              </w:rPr>
            </w:pPr>
            <w:r>
              <w:rPr>
                <w:rFonts w:ascii="Arial" w:hAnsi="Arial" w:cs="Arial"/>
                <w:sz w:val="18"/>
                <w:szCs w:val="18"/>
              </w:rPr>
              <w:t>Back</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01E35329" w14:textId="77777777" w:rsidR="00291C2B" w:rsidRDefault="00291C2B" w:rsidP="0039516C">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08F9EF30" w14:textId="77777777" w:rsidR="00291C2B" w:rsidRDefault="00291C2B" w:rsidP="0039516C">
            <w:pPr>
              <w:rPr>
                <w:rFonts w:ascii="Arial" w:hAnsi="Arial" w:cs="Arial"/>
                <w:sz w:val="18"/>
                <w:szCs w:val="18"/>
              </w:rPr>
            </w:pPr>
            <w:r>
              <w:rPr>
                <w:rFonts w:ascii="Arial" w:hAnsi="Arial" w:cs="Arial"/>
                <w:sz w:val="18"/>
                <w:szCs w:val="18"/>
              </w:rPr>
              <w:t>Returns the user to the calling screen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59CD1E"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4B1EF013"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7CECE117" w14:textId="77777777" w:rsidR="00291C2B" w:rsidRPr="004A5D01" w:rsidRDefault="00291C2B" w:rsidP="0039516C">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2684278B" w14:textId="77777777" w:rsidR="00291C2B" w:rsidRPr="004A5D01" w:rsidRDefault="00291C2B" w:rsidP="0039516C">
            <w:pPr>
              <w:rPr>
                <w:rFonts w:ascii="Arial" w:hAnsi="Arial" w:cs="Arial"/>
                <w:sz w:val="18"/>
                <w:szCs w:val="18"/>
              </w:rPr>
            </w:pPr>
            <w:r>
              <w:rPr>
                <w:rFonts w:ascii="Arial" w:hAnsi="Arial" w:cs="Arial"/>
                <w:sz w:val="18"/>
                <w:szCs w:val="18"/>
              </w:rPr>
              <w:t>n/a</w:t>
            </w:r>
          </w:p>
        </w:tc>
      </w:tr>
      <w:tr w:rsidR="00291C2B" w:rsidRPr="004A5D01" w14:paraId="781D0966" w14:textId="77777777" w:rsidTr="0039516C">
        <w:trPr>
          <w:trHeight w:val="259"/>
        </w:trPr>
        <w:tc>
          <w:tcPr>
            <w:tcW w:w="12073" w:type="dxa"/>
            <w:gridSpan w:val="6"/>
            <w:shd w:val="clear" w:color="auto" w:fill="auto"/>
          </w:tcPr>
          <w:p w14:paraId="59FD34D9" w14:textId="77777777" w:rsidR="00291C2B" w:rsidRPr="00137A6D" w:rsidRDefault="00291C2B" w:rsidP="0039516C">
            <w:pPr>
              <w:rPr>
                <w:i/>
                <w:sz w:val="18"/>
                <w:szCs w:val="18"/>
              </w:rPr>
            </w:pPr>
            <w:r w:rsidRPr="00137A6D">
              <w:rPr>
                <w:i/>
                <w:sz w:val="18"/>
                <w:szCs w:val="18"/>
              </w:rPr>
              <w:t>{page footer, content available if additional page footer text is required}</w:t>
            </w:r>
          </w:p>
        </w:tc>
        <w:tc>
          <w:tcPr>
            <w:tcW w:w="1360" w:type="dxa"/>
            <w:shd w:val="clear" w:color="auto" w:fill="auto"/>
          </w:tcPr>
          <w:p w14:paraId="61E15BB2" w14:textId="77777777" w:rsidR="00291C2B" w:rsidRPr="004A5D01" w:rsidRDefault="00291C2B" w:rsidP="0039516C">
            <w:pPr>
              <w:rPr>
                <w:sz w:val="18"/>
                <w:szCs w:val="18"/>
              </w:rPr>
            </w:pPr>
            <w:r>
              <w:rPr>
                <w:sz w:val="18"/>
                <w:szCs w:val="18"/>
              </w:rPr>
              <w:t>Y</w:t>
            </w:r>
          </w:p>
        </w:tc>
        <w:tc>
          <w:tcPr>
            <w:tcW w:w="1134" w:type="dxa"/>
          </w:tcPr>
          <w:p w14:paraId="1D87A6F7" w14:textId="77777777" w:rsidR="00291C2B" w:rsidRPr="004A5D01" w:rsidRDefault="00291C2B" w:rsidP="0039516C">
            <w:pPr>
              <w:rPr>
                <w:sz w:val="18"/>
                <w:szCs w:val="18"/>
              </w:rPr>
            </w:pPr>
            <w:r>
              <w:rPr>
                <w:sz w:val="18"/>
                <w:szCs w:val="18"/>
              </w:rPr>
              <w:t>tbd</w:t>
            </w:r>
          </w:p>
        </w:tc>
      </w:tr>
    </w:tbl>
    <w:p w14:paraId="0CFE8CB0" w14:textId="77777777" w:rsidR="00291C2B" w:rsidRDefault="00291C2B" w:rsidP="00291C2B">
      <w:pPr>
        <w:pStyle w:val="Heading4"/>
        <w:ind w:left="0" w:firstLine="0"/>
        <w:sectPr w:rsidR="00291C2B" w:rsidSect="00DA7B76">
          <w:pgSz w:w="15840" w:h="12240" w:orient="landscape" w:code="1"/>
          <w:pgMar w:top="1797" w:right="1616" w:bottom="1797" w:left="851" w:header="567" w:footer="720" w:gutter="0"/>
          <w:cols w:space="720"/>
          <w:docGrid w:linePitch="360"/>
        </w:sectPr>
      </w:pPr>
    </w:p>
    <w:p w14:paraId="1C67EE84" w14:textId="77777777" w:rsidR="00291C2B" w:rsidRDefault="00291C2B" w:rsidP="00291C2B">
      <w:pPr>
        <w:pStyle w:val="Heading4"/>
        <w:ind w:left="0" w:firstLine="0"/>
      </w:pPr>
      <w:r>
        <w:t>Report Manager – “Manage Scope” - Proto-type</w:t>
      </w:r>
    </w:p>
    <w:p w14:paraId="5A3608BB" w14:textId="77777777" w:rsidR="00291C2B" w:rsidRDefault="00291C2B" w:rsidP="00291C2B">
      <w:pPr>
        <w:rPr>
          <w:noProof/>
          <w:lang w:eastAsia="en-GB"/>
        </w:rPr>
      </w:pPr>
    </w:p>
    <w:p w14:paraId="65F9D269" w14:textId="47B1841B" w:rsidR="00291C2B" w:rsidRDefault="00A96D2E" w:rsidP="00291C2B">
      <w:pPr>
        <w:rPr>
          <w:noProof/>
          <w:lang w:eastAsia="en-GB"/>
        </w:rPr>
      </w:pPr>
      <w:r>
        <w:rPr>
          <w:noProof/>
          <w:lang w:eastAsia="en-GB"/>
        </w:rPr>
        <w:drawing>
          <wp:inline distT="0" distB="0" distL="0" distR="0" wp14:anchorId="1C73F48C" wp14:editId="0025D7EE">
            <wp:extent cx="4600575" cy="5138906"/>
            <wp:effectExtent l="0" t="0" r="0" b="508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10709" cy="5150226"/>
                    </a:xfrm>
                    <a:prstGeom prst="rect">
                      <a:avLst/>
                    </a:prstGeom>
                    <a:noFill/>
                    <a:ln>
                      <a:noFill/>
                    </a:ln>
                  </pic:spPr>
                </pic:pic>
              </a:graphicData>
            </a:graphic>
          </wp:inline>
        </w:drawing>
      </w:r>
    </w:p>
    <w:p w14:paraId="6B48307E" w14:textId="77777777" w:rsidR="00953D41" w:rsidRDefault="00953D41" w:rsidP="00291C2B">
      <w:pPr>
        <w:rPr>
          <w:noProof/>
          <w:lang w:eastAsia="en-GB"/>
        </w:rPr>
      </w:pPr>
    </w:p>
    <w:p w14:paraId="1303871E" w14:textId="77777777" w:rsidR="004A2940" w:rsidRPr="004A2940" w:rsidRDefault="00953D41" w:rsidP="004A2940">
      <w:pPr>
        <w:rPr>
          <w:noProof/>
          <w:sz w:val="20"/>
          <w:szCs w:val="20"/>
          <w:lang w:eastAsia="en-GB"/>
        </w:rPr>
      </w:pPr>
      <w:r w:rsidRPr="004A2940">
        <w:rPr>
          <w:noProof/>
          <w:sz w:val="20"/>
          <w:szCs w:val="20"/>
          <w:lang w:eastAsia="en-GB"/>
        </w:rPr>
        <w:t xml:space="preserve">This is an example from </w:t>
      </w:r>
      <w:r w:rsidR="004A2940" w:rsidRPr="004A2940">
        <w:rPr>
          <w:noProof/>
          <w:sz w:val="20"/>
          <w:szCs w:val="20"/>
          <w:lang w:eastAsia="en-GB"/>
        </w:rPr>
        <w:t>the current prototype which does not show the Provider level detail. Need to be able to select at Provider level and also Scheme level. If a Provider selected then permission granted to all associated Schemes. If select a Scheme(s) then permissions granted to just that Scheme(s)</w:t>
      </w:r>
    </w:p>
    <w:p w14:paraId="4B794DF7" w14:textId="4E46F3CB" w:rsidR="00953D41" w:rsidRDefault="00953D41" w:rsidP="00291C2B">
      <w:pPr>
        <w:rPr>
          <w:noProof/>
          <w:lang w:eastAsia="en-GB"/>
        </w:rPr>
      </w:pPr>
    </w:p>
    <w:p w14:paraId="54B75AAE" w14:textId="77777777" w:rsidR="00953D41" w:rsidRDefault="00953D41" w:rsidP="00291C2B">
      <w:pPr>
        <w:rPr>
          <w:noProof/>
          <w:lang w:eastAsia="en-GB"/>
        </w:rPr>
      </w:pPr>
    </w:p>
    <w:p w14:paraId="3C09F63D" w14:textId="77777777" w:rsidR="00314591" w:rsidRDefault="00291C2B" w:rsidP="00291C2B">
      <w:pPr>
        <w:pStyle w:val="Heading3"/>
        <w:ind w:left="0" w:firstLine="0"/>
      </w:pPr>
      <w:r>
        <w:br w:type="page"/>
      </w:r>
      <w:bookmarkStart w:id="496" w:name="_Toc422842059"/>
      <w:r w:rsidR="00314591">
        <w:t>PMUC031 – Edit Report Scope</w:t>
      </w:r>
      <w:bookmarkEnd w:id="496"/>
    </w:p>
    <w:p w14:paraId="653851CF" w14:textId="77777777" w:rsidR="00314591" w:rsidRDefault="00314591"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314591" w:rsidRPr="005D68D4" w14:paraId="07C595CF" w14:textId="77777777" w:rsidTr="00FC78C7">
        <w:tc>
          <w:tcPr>
            <w:tcW w:w="9322" w:type="dxa"/>
            <w:gridSpan w:val="2"/>
            <w:shd w:val="pct20" w:color="auto" w:fill="auto"/>
          </w:tcPr>
          <w:p w14:paraId="3CA74F43" w14:textId="77777777" w:rsidR="00314591" w:rsidRPr="005D68D4" w:rsidRDefault="00314591"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DB4E5F">
              <w:rPr>
                <w:rFonts w:ascii="Arial" w:hAnsi="Arial" w:cs="Arial"/>
                <w:b/>
                <w:bCs/>
                <w:sz w:val="18"/>
                <w:szCs w:val="18"/>
              </w:rPr>
              <w:t>31</w:t>
            </w:r>
          </w:p>
          <w:p w14:paraId="799887BE" w14:textId="77777777" w:rsidR="00314591" w:rsidRPr="005D68D4" w:rsidRDefault="00314591" w:rsidP="00AF6F0D">
            <w:pPr>
              <w:rPr>
                <w:rFonts w:ascii="Arial" w:hAnsi="Arial" w:cs="Arial"/>
                <w:b/>
                <w:bCs/>
                <w:sz w:val="18"/>
                <w:szCs w:val="18"/>
              </w:rPr>
            </w:pPr>
          </w:p>
          <w:p w14:paraId="6B9C6C06"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DB4E5F">
              <w:rPr>
                <w:rFonts w:ascii="Arial" w:hAnsi="Arial" w:cs="Arial"/>
                <w:b/>
                <w:bCs/>
                <w:sz w:val="18"/>
                <w:szCs w:val="18"/>
              </w:rPr>
              <w:t>Edit</w:t>
            </w:r>
            <w:r>
              <w:rPr>
                <w:rFonts w:ascii="Arial" w:hAnsi="Arial" w:cs="Arial"/>
                <w:b/>
                <w:bCs/>
                <w:sz w:val="18"/>
                <w:szCs w:val="18"/>
              </w:rPr>
              <w:t xml:space="preserve"> Report Scope</w:t>
            </w:r>
          </w:p>
          <w:p w14:paraId="6AE90083" w14:textId="77777777" w:rsidR="00314591" w:rsidRPr="005D68D4" w:rsidRDefault="00314591" w:rsidP="00AF6F0D">
            <w:pPr>
              <w:rPr>
                <w:rFonts w:ascii="Arial" w:hAnsi="Arial" w:cs="Arial"/>
                <w:b/>
                <w:sz w:val="18"/>
                <w:szCs w:val="18"/>
              </w:rPr>
            </w:pPr>
          </w:p>
        </w:tc>
      </w:tr>
      <w:tr w:rsidR="00314591" w:rsidRPr="005D68D4" w14:paraId="026BC799" w14:textId="77777777" w:rsidTr="00FC78C7">
        <w:tc>
          <w:tcPr>
            <w:tcW w:w="2093" w:type="dxa"/>
            <w:shd w:val="pct20" w:color="auto" w:fill="auto"/>
          </w:tcPr>
          <w:p w14:paraId="4210CF2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Summary</w:t>
            </w:r>
          </w:p>
          <w:p w14:paraId="19E925A1" w14:textId="77777777" w:rsidR="00314591" w:rsidRPr="005D68D4" w:rsidRDefault="00314591" w:rsidP="00AF6F0D">
            <w:pPr>
              <w:rPr>
                <w:rFonts w:ascii="Arial" w:hAnsi="Arial" w:cs="Arial"/>
                <w:b/>
                <w:bCs/>
                <w:sz w:val="18"/>
                <w:szCs w:val="18"/>
              </w:rPr>
            </w:pPr>
          </w:p>
        </w:tc>
        <w:tc>
          <w:tcPr>
            <w:tcW w:w="7229" w:type="dxa"/>
            <w:shd w:val="clear" w:color="auto" w:fill="auto"/>
          </w:tcPr>
          <w:p w14:paraId="20554604" w14:textId="77777777" w:rsidR="00314591" w:rsidRPr="009E3CE8" w:rsidRDefault="00DB4E5F" w:rsidP="00AF6F0D">
            <w:pPr>
              <w:rPr>
                <w:rFonts w:ascii="Arial" w:hAnsi="Arial" w:cs="Arial"/>
                <w:sz w:val="18"/>
                <w:szCs w:val="18"/>
              </w:rPr>
            </w:pPr>
            <w:r>
              <w:rPr>
                <w:rFonts w:ascii="Arial" w:hAnsi="Arial" w:cs="Arial"/>
                <w:sz w:val="18"/>
                <w:szCs w:val="18"/>
              </w:rPr>
              <w:t xml:space="preserve">A screen that displays the Scope options available for selection by the user to enable them to </w:t>
            </w:r>
            <w:r w:rsidR="008652D6">
              <w:rPr>
                <w:rFonts w:ascii="Arial" w:hAnsi="Arial" w:cs="Arial"/>
                <w:sz w:val="18"/>
                <w:szCs w:val="18"/>
              </w:rPr>
              <w:t>edit the scope</w:t>
            </w:r>
          </w:p>
        </w:tc>
      </w:tr>
      <w:tr w:rsidR="00314591" w:rsidRPr="005D68D4" w14:paraId="7AE13287" w14:textId="77777777" w:rsidTr="00FC78C7">
        <w:tc>
          <w:tcPr>
            <w:tcW w:w="2093" w:type="dxa"/>
            <w:shd w:val="pct20" w:color="auto" w:fill="auto"/>
          </w:tcPr>
          <w:p w14:paraId="7BD4D846"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Actor</w:t>
            </w:r>
          </w:p>
          <w:p w14:paraId="2F79EF44"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73DCDB97" w14:textId="679EFF37" w:rsidR="00314591" w:rsidRPr="005D68D4" w:rsidRDefault="00DB2F0C" w:rsidP="00AF6F0D">
            <w:pPr>
              <w:rPr>
                <w:rFonts w:ascii="Arial" w:hAnsi="Arial" w:cs="Arial"/>
                <w:sz w:val="18"/>
                <w:szCs w:val="18"/>
              </w:rPr>
            </w:pPr>
            <w:r>
              <w:rPr>
                <w:rFonts w:ascii="Arial" w:hAnsi="Arial" w:cs="Arial"/>
                <w:sz w:val="18"/>
                <w:szCs w:val="18"/>
              </w:rPr>
              <w:t>PlanManager</w:t>
            </w:r>
            <w:r w:rsidR="00314591" w:rsidRPr="007702FC">
              <w:rPr>
                <w:rFonts w:ascii="Arial" w:hAnsi="Arial" w:cs="Arial"/>
                <w:sz w:val="18"/>
                <w:szCs w:val="18"/>
              </w:rPr>
              <w:t xml:space="preserve"> User</w:t>
            </w:r>
          </w:p>
        </w:tc>
      </w:tr>
      <w:tr w:rsidR="00314591" w:rsidRPr="005D68D4" w14:paraId="46E4C129" w14:textId="77777777" w:rsidTr="00FC78C7">
        <w:tc>
          <w:tcPr>
            <w:tcW w:w="2093" w:type="dxa"/>
            <w:shd w:val="pct20" w:color="auto" w:fill="auto"/>
          </w:tcPr>
          <w:p w14:paraId="2C5C5CDB"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Trigger</w:t>
            </w:r>
          </w:p>
          <w:p w14:paraId="6E63021E" w14:textId="77777777" w:rsidR="00314591" w:rsidRPr="005D68D4" w:rsidRDefault="00314591" w:rsidP="00AF6F0D">
            <w:pPr>
              <w:rPr>
                <w:rFonts w:ascii="Arial" w:hAnsi="Arial" w:cs="Arial"/>
                <w:b/>
                <w:bCs/>
                <w:sz w:val="18"/>
                <w:szCs w:val="18"/>
              </w:rPr>
            </w:pPr>
          </w:p>
        </w:tc>
        <w:tc>
          <w:tcPr>
            <w:tcW w:w="7229" w:type="dxa"/>
            <w:shd w:val="clear" w:color="auto" w:fill="auto"/>
          </w:tcPr>
          <w:p w14:paraId="67551A74" w14:textId="77777777" w:rsidR="00314591" w:rsidRPr="005D68D4" w:rsidRDefault="00314591" w:rsidP="00AF6F0D">
            <w:pPr>
              <w:rPr>
                <w:rFonts w:ascii="Arial" w:hAnsi="Arial" w:cs="Arial"/>
                <w:sz w:val="18"/>
                <w:szCs w:val="18"/>
              </w:rPr>
            </w:pPr>
            <w:r>
              <w:rPr>
                <w:rFonts w:ascii="Arial" w:hAnsi="Arial" w:cs="Arial"/>
                <w:sz w:val="18"/>
                <w:szCs w:val="18"/>
              </w:rPr>
              <w:t>User selecting the Manage Scopes tab from the “My Reports” (PMUC012) home screen</w:t>
            </w:r>
          </w:p>
        </w:tc>
      </w:tr>
      <w:tr w:rsidR="00314591" w:rsidRPr="005D68D4" w14:paraId="68BDB414" w14:textId="77777777" w:rsidTr="00FC78C7">
        <w:tc>
          <w:tcPr>
            <w:tcW w:w="2093" w:type="dxa"/>
            <w:shd w:val="pct20" w:color="auto" w:fill="auto"/>
          </w:tcPr>
          <w:p w14:paraId="50D326B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Pre- conditions</w:t>
            </w:r>
          </w:p>
          <w:p w14:paraId="4F8259F5"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56C1ED69" w14:textId="77777777" w:rsidR="00314591" w:rsidRPr="00FF3E36" w:rsidRDefault="00314591"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Scopes</w:t>
            </w:r>
            <w:r w:rsidRPr="00322B9D">
              <w:rPr>
                <w:rFonts w:ascii="Arial" w:hAnsi="Arial" w:cs="Arial"/>
                <w:sz w:val="18"/>
                <w:szCs w:val="18"/>
              </w:rPr>
              <w:t xml:space="preserve"> option</w:t>
            </w:r>
          </w:p>
        </w:tc>
      </w:tr>
      <w:tr w:rsidR="00314591" w:rsidRPr="005D68D4" w14:paraId="34D0C386" w14:textId="77777777" w:rsidTr="00FC78C7">
        <w:tc>
          <w:tcPr>
            <w:tcW w:w="2093" w:type="dxa"/>
            <w:shd w:val="pct20" w:color="auto" w:fill="auto"/>
          </w:tcPr>
          <w:p w14:paraId="50B2426D"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Post –conditions</w:t>
            </w:r>
          </w:p>
          <w:p w14:paraId="61AB1D4C" w14:textId="77777777" w:rsidR="00314591" w:rsidRPr="005D68D4" w:rsidRDefault="00314591" w:rsidP="00AF6F0D">
            <w:pPr>
              <w:rPr>
                <w:rFonts w:ascii="Arial" w:hAnsi="Arial" w:cs="Arial"/>
                <w:b/>
                <w:bCs/>
                <w:sz w:val="18"/>
                <w:szCs w:val="18"/>
              </w:rPr>
            </w:pPr>
          </w:p>
        </w:tc>
        <w:tc>
          <w:tcPr>
            <w:tcW w:w="7229" w:type="dxa"/>
            <w:shd w:val="clear" w:color="auto" w:fill="auto"/>
          </w:tcPr>
          <w:p w14:paraId="7C8FD44F" w14:textId="77777777" w:rsidR="00314591" w:rsidRPr="005D68D4" w:rsidRDefault="00314591" w:rsidP="00AF6F0D">
            <w:pPr>
              <w:rPr>
                <w:rFonts w:ascii="Arial" w:hAnsi="Arial" w:cs="Arial"/>
                <w:sz w:val="18"/>
                <w:szCs w:val="18"/>
              </w:rPr>
            </w:pPr>
            <w:r>
              <w:rPr>
                <w:rFonts w:ascii="Arial" w:hAnsi="Arial" w:cs="Arial"/>
                <w:sz w:val="18"/>
                <w:szCs w:val="18"/>
              </w:rPr>
              <w:t xml:space="preserve">The user is able to </w:t>
            </w:r>
            <w:r w:rsidR="00DB4E5F">
              <w:rPr>
                <w:rFonts w:ascii="Arial" w:hAnsi="Arial" w:cs="Arial"/>
                <w:sz w:val="18"/>
                <w:szCs w:val="18"/>
              </w:rPr>
              <w:t>edit</w:t>
            </w:r>
            <w:r>
              <w:rPr>
                <w:rFonts w:ascii="Arial" w:hAnsi="Arial" w:cs="Arial"/>
                <w:sz w:val="18"/>
                <w:szCs w:val="18"/>
              </w:rPr>
              <w:t xml:space="preserve"> and save a user defined scope</w:t>
            </w:r>
          </w:p>
        </w:tc>
      </w:tr>
      <w:tr w:rsidR="00314591" w:rsidRPr="005D68D4" w14:paraId="32EFA4BE" w14:textId="77777777" w:rsidTr="00FC78C7">
        <w:tc>
          <w:tcPr>
            <w:tcW w:w="2093" w:type="dxa"/>
            <w:shd w:val="pct20" w:color="auto" w:fill="auto"/>
          </w:tcPr>
          <w:p w14:paraId="47E9CA04"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EF7C93A" w14:textId="77777777" w:rsidR="00314591" w:rsidRPr="005D68D4" w:rsidRDefault="00314591" w:rsidP="00AF6F0D">
            <w:pPr>
              <w:rPr>
                <w:rFonts w:ascii="Arial" w:hAnsi="Arial" w:cs="Arial"/>
                <w:sz w:val="18"/>
                <w:szCs w:val="18"/>
              </w:rPr>
            </w:pPr>
            <w:r>
              <w:rPr>
                <w:rFonts w:ascii="Arial" w:hAnsi="Arial" w:cs="Arial"/>
                <w:sz w:val="18"/>
                <w:szCs w:val="18"/>
              </w:rPr>
              <w:t>Adhoc</w:t>
            </w:r>
          </w:p>
        </w:tc>
      </w:tr>
      <w:tr w:rsidR="00314591" w:rsidRPr="005D68D4" w14:paraId="10FD0CDF" w14:textId="77777777" w:rsidTr="00FC78C7">
        <w:tc>
          <w:tcPr>
            <w:tcW w:w="2093" w:type="dxa"/>
            <w:shd w:val="pct20" w:color="auto" w:fill="auto"/>
          </w:tcPr>
          <w:p w14:paraId="2E8FCB71" w14:textId="77777777" w:rsidR="00314591" w:rsidRPr="00DB4E5F" w:rsidRDefault="00314591" w:rsidP="00AF6F0D">
            <w:pPr>
              <w:rPr>
                <w:rFonts w:ascii="Arial" w:hAnsi="Arial" w:cs="Arial"/>
                <w:b/>
                <w:bCs/>
                <w:sz w:val="18"/>
                <w:szCs w:val="18"/>
              </w:rPr>
            </w:pPr>
            <w:r w:rsidRPr="00DB4E5F">
              <w:rPr>
                <w:rFonts w:ascii="Arial" w:hAnsi="Arial" w:cs="Arial"/>
                <w:b/>
                <w:bCs/>
                <w:sz w:val="18"/>
                <w:szCs w:val="18"/>
              </w:rPr>
              <w:t>Basic Course of Action</w:t>
            </w:r>
          </w:p>
          <w:p w14:paraId="5D7C6D4A" w14:textId="77777777" w:rsidR="00314591" w:rsidRPr="00DB4E5F" w:rsidRDefault="00314591" w:rsidP="00AF6F0D">
            <w:pPr>
              <w:rPr>
                <w:rFonts w:ascii="Arial" w:hAnsi="Arial" w:cs="Arial"/>
                <w:bCs/>
                <w:sz w:val="18"/>
                <w:szCs w:val="18"/>
              </w:rPr>
            </w:pPr>
          </w:p>
          <w:p w14:paraId="0979956A" w14:textId="77777777" w:rsidR="00314591" w:rsidRPr="00DB4E5F" w:rsidRDefault="00314591" w:rsidP="00AF6F0D">
            <w:pPr>
              <w:rPr>
                <w:rFonts w:ascii="Arial" w:hAnsi="Arial" w:cs="Arial"/>
                <w:bCs/>
                <w:sz w:val="18"/>
                <w:szCs w:val="18"/>
              </w:rPr>
            </w:pPr>
          </w:p>
        </w:tc>
        <w:tc>
          <w:tcPr>
            <w:tcW w:w="7229" w:type="dxa"/>
            <w:shd w:val="clear" w:color="auto" w:fill="auto"/>
          </w:tcPr>
          <w:p w14:paraId="1865BBB5"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The user selects the “Manage Scope” tab</w:t>
            </w:r>
          </w:p>
          <w:p w14:paraId="11DECB13"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The system displays the &lt;&lt;Manage Scope&gt;&gt; section of the screen.</w:t>
            </w:r>
          </w:p>
          <w:p w14:paraId="2B2153D9"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The user selects</w:t>
            </w:r>
            <w:r w:rsidR="008652D6">
              <w:rPr>
                <w:rFonts w:ascii="Arial" w:hAnsi="Arial" w:cs="Arial"/>
                <w:sz w:val="18"/>
                <w:szCs w:val="18"/>
              </w:rPr>
              <w:t xml:space="preserve"> the</w:t>
            </w:r>
            <w:r w:rsidRPr="00DB4E5F">
              <w:rPr>
                <w:rFonts w:ascii="Arial" w:hAnsi="Arial" w:cs="Arial"/>
                <w:sz w:val="18"/>
                <w:szCs w:val="18"/>
              </w:rPr>
              <w:t xml:space="preserve"> &lt;&lt;Select Scope&gt;&gt; option</w:t>
            </w:r>
          </w:p>
          <w:p w14:paraId="389A6B4C" w14:textId="77777777" w:rsidR="00DB4E5F" w:rsidRDefault="00DB4E5F" w:rsidP="004E06BD">
            <w:pPr>
              <w:numPr>
                <w:ilvl w:val="0"/>
                <w:numId w:val="71"/>
              </w:numPr>
              <w:rPr>
                <w:rFonts w:ascii="Arial" w:hAnsi="Arial" w:cs="Arial"/>
                <w:sz w:val="18"/>
                <w:szCs w:val="18"/>
              </w:rPr>
            </w:pPr>
            <w:r w:rsidRPr="00DB4E5F">
              <w:rPr>
                <w:rFonts w:ascii="Arial" w:hAnsi="Arial" w:cs="Arial"/>
                <w:sz w:val="18"/>
                <w:szCs w:val="18"/>
              </w:rPr>
              <w:t xml:space="preserve">The system displays the &lt;&lt;Scope&gt;&gt; </w:t>
            </w:r>
            <w:r w:rsidR="008652D6">
              <w:rPr>
                <w:rFonts w:ascii="Arial" w:hAnsi="Arial" w:cs="Arial"/>
                <w:sz w:val="18"/>
                <w:szCs w:val="18"/>
              </w:rPr>
              <w:t xml:space="preserve">section of the </w:t>
            </w:r>
            <w:r w:rsidRPr="00DB4E5F">
              <w:rPr>
                <w:rFonts w:ascii="Arial" w:hAnsi="Arial" w:cs="Arial"/>
                <w:sz w:val="18"/>
                <w:szCs w:val="18"/>
              </w:rPr>
              <w:t>screen</w:t>
            </w:r>
          </w:p>
          <w:p w14:paraId="6B25DF77" w14:textId="1DAB3F06" w:rsidR="0054459E" w:rsidRDefault="0054459E" w:rsidP="004E06BD">
            <w:pPr>
              <w:numPr>
                <w:ilvl w:val="0"/>
                <w:numId w:val="71"/>
              </w:numPr>
              <w:rPr>
                <w:rFonts w:ascii="Arial" w:hAnsi="Arial" w:cs="Arial"/>
                <w:sz w:val="18"/>
                <w:szCs w:val="18"/>
              </w:rPr>
            </w:pPr>
            <w:r>
              <w:rPr>
                <w:rFonts w:ascii="Arial" w:hAnsi="Arial" w:cs="Arial"/>
                <w:sz w:val="18"/>
                <w:szCs w:val="18"/>
              </w:rPr>
              <w:t>The system displays the current Scope Name &amp; Description</w:t>
            </w:r>
          </w:p>
          <w:p w14:paraId="6FFD8009" w14:textId="5A7DCE90" w:rsidR="0054459E" w:rsidRPr="0054459E" w:rsidRDefault="0054459E" w:rsidP="004E06BD">
            <w:pPr>
              <w:numPr>
                <w:ilvl w:val="0"/>
                <w:numId w:val="71"/>
              </w:numPr>
              <w:rPr>
                <w:rFonts w:ascii="Arial" w:hAnsi="Arial" w:cs="Arial"/>
                <w:sz w:val="18"/>
                <w:szCs w:val="18"/>
              </w:rPr>
            </w:pPr>
            <w:r w:rsidRPr="0054459E">
              <w:rPr>
                <w:rFonts w:ascii="Arial" w:hAnsi="Arial" w:cs="Arial"/>
                <w:sz w:val="18"/>
                <w:szCs w:val="18"/>
              </w:rPr>
              <w:t xml:space="preserve">The user keeps the </w:t>
            </w:r>
            <w:r>
              <w:rPr>
                <w:rFonts w:ascii="Arial" w:hAnsi="Arial" w:cs="Arial"/>
                <w:sz w:val="18"/>
                <w:szCs w:val="18"/>
              </w:rPr>
              <w:t xml:space="preserve">same </w:t>
            </w:r>
            <w:r w:rsidRPr="0054459E">
              <w:rPr>
                <w:rFonts w:ascii="Arial" w:hAnsi="Arial" w:cs="Arial"/>
                <w:sz w:val="18"/>
                <w:szCs w:val="18"/>
              </w:rPr>
              <w:t>details or enters a new name and a description for their scope</w:t>
            </w:r>
          </w:p>
          <w:p w14:paraId="171316AF"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 xml:space="preserve">The system displays the selected scope options </w:t>
            </w:r>
          </w:p>
          <w:p w14:paraId="5259E368"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The user edits the scope options</w:t>
            </w:r>
          </w:p>
          <w:p w14:paraId="5D75F096" w14:textId="77777777" w:rsidR="00DB4E5F" w:rsidRPr="00DB4E5F" w:rsidRDefault="0036255D" w:rsidP="0036255D">
            <w:pPr>
              <w:rPr>
                <w:rFonts w:ascii="Arial" w:hAnsi="Arial" w:cs="Arial"/>
                <w:b/>
                <w:sz w:val="18"/>
                <w:szCs w:val="18"/>
              </w:rPr>
            </w:pPr>
            <w:r>
              <w:rPr>
                <w:rFonts w:ascii="Arial" w:hAnsi="Arial" w:cs="Arial"/>
                <w:b/>
                <w:sz w:val="18"/>
                <w:szCs w:val="18"/>
              </w:rPr>
              <w:tab/>
            </w:r>
            <w:r w:rsidR="00DB4E5F" w:rsidRPr="00DB4E5F">
              <w:rPr>
                <w:rFonts w:ascii="Arial" w:hAnsi="Arial" w:cs="Arial"/>
                <w:b/>
                <w:sz w:val="18"/>
                <w:szCs w:val="18"/>
              </w:rPr>
              <w:t>ROUTE 1 - SAVE</w:t>
            </w:r>
          </w:p>
          <w:p w14:paraId="109B823D" w14:textId="77777777" w:rsidR="00DB4E5F" w:rsidRDefault="00DB4E5F" w:rsidP="004E06BD">
            <w:pPr>
              <w:numPr>
                <w:ilvl w:val="0"/>
                <w:numId w:val="71"/>
              </w:numPr>
              <w:rPr>
                <w:rFonts w:ascii="Arial" w:hAnsi="Arial" w:cs="Arial"/>
                <w:sz w:val="18"/>
                <w:szCs w:val="18"/>
              </w:rPr>
            </w:pPr>
            <w:r w:rsidRPr="00DB4E5F">
              <w:rPr>
                <w:rFonts w:ascii="Arial" w:hAnsi="Arial" w:cs="Arial"/>
                <w:sz w:val="18"/>
                <w:szCs w:val="18"/>
              </w:rPr>
              <w:t>The user selects the &lt;&lt;Save&gt;&gt; scope option</w:t>
            </w:r>
          </w:p>
          <w:p w14:paraId="38E0062C" w14:textId="77777777" w:rsidR="00DB4E5F" w:rsidRDefault="00DB4E5F" w:rsidP="004E06BD">
            <w:pPr>
              <w:numPr>
                <w:ilvl w:val="0"/>
                <w:numId w:val="71"/>
              </w:numPr>
              <w:rPr>
                <w:rFonts w:ascii="Arial" w:hAnsi="Arial" w:cs="Arial"/>
                <w:sz w:val="18"/>
                <w:szCs w:val="18"/>
              </w:rPr>
            </w:pPr>
            <w:r>
              <w:rPr>
                <w:rFonts w:ascii="Arial" w:hAnsi="Arial" w:cs="Arial"/>
                <w:sz w:val="18"/>
                <w:szCs w:val="18"/>
              </w:rPr>
              <w:t>The system detects if the scope has been linked to any previously requested reports and displays a warning message to the user if it has</w:t>
            </w:r>
          </w:p>
          <w:p w14:paraId="05599FAD" w14:textId="77777777" w:rsidR="00DB4E5F" w:rsidRPr="00DB4E5F" w:rsidRDefault="00DB4E5F" w:rsidP="004E06BD">
            <w:pPr>
              <w:numPr>
                <w:ilvl w:val="0"/>
                <w:numId w:val="71"/>
              </w:numPr>
              <w:rPr>
                <w:rFonts w:ascii="Arial" w:hAnsi="Arial" w:cs="Arial"/>
                <w:sz w:val="18"/>
                <w:szCs w:val="18"/>
              </w:rPr>
            </w:pPr>
            <w:r>
              <w:rPr>
                <w:rFonts w:ascii="Arial" w:hAnsi="Arial" w:cs="Arial"/>
                <w:sz w:val="18"/>
                <w:szCs w:val="18"/>
              </w:rPr>
              <w:t>The system checks to see if the user editing the scope was the creator and displays a warning if it isn’t</w:t>
            </w:r>
          </w:p>
          <w:p w14:paraId="5A4F7395" w14:textId="77777777" w:rsidR="00DB4E5F" w:rsidRPr="00DB4E5F" w:rsidRDefault="0036255D" w:rsidP="0036255D">
            <w:pPr>
              <w:rPr>
                <w:rFonts w:ascii="Arial" w:hAnsi="Arial" w:cs="Arial"/>
                <w:b/>
                <w:sz w:val="18"/>
                <w:szCs w:val="18"/>
              </w:rPr>
            </w:pPr>
            <w:r>
              <w:rPr>
                <w:rFonts w:ascii="Arial" w:hAnsi="Arial" w:cs="Arial"/>
                <w:b/>
                <w:sz w:val="18"/>
                <w:szCs w:val="18"/>
              </w:rPr>
              <w:tab/>
            </w:r>
            <w:r w:rsidR="00DB4E5F" w:rsidRPr="00DB4E5F">
              <w:rPr>
                <w:rFonts w:ascii="Arial" w:hAnsi="Arial" w:cs="Arial"/>
                <w:b/>
                <w:sz w:val="18"/>
                <w:szCs w:val="18"/>
              </w:rPr>
              <w:t>ROUTE 2 – SAVE AS</w:t>
            </w:r>
          </w:p>
          <w:p w14:paraId="3511FCC3" w14:textId="77777777" w:rsidR="00DB4E5F" w:rsidRDefault="00DB4E5F" w:rsidP="004E06BD">
            <w:pPr>
              <w:numPr>
                <w:ilvl w:val="0"/>
                <w:numId w:val="71"/>
              </w:numPr>
              <w:rPr>
                <w:rFonts w:ascii="Arial" w:hAnsi="Arial" w:cs="Arial"/>
                <w:sz w:val="18"/>
                <w:szCs w:val="18"/>
              </w:rPr>
            </w:pPr>
            <w:r>
              <w:rPr>
                <w:rFonts w:ascii="Arial" w:hAnsi="Arial" w:cs="Arial"/>
                <w:sz w:val="18"/>
                <w:szCs w:val="18"/>
              </w:rPr>
              <w:t>The user selects the &lt;&lt;Save As</w:t>
            </w:r>
            <w:r w:rsidR="008652D6">
              <w:rPr>
                <w:rFonts w:ascii="Arial" w:hAnsi="Arial" w:cs="Arial"/>
                <w:sz w:val="18"/>
                <w:szCs w:val="18"/>
              </w:rPr>
              <w:t>&gt;&gt;</w:t>
            </w:r>
            <w:r>
              <w:rPr>
                <w:rFonts w:ascii="Arial" w:hAnsi="Arial" w:cs="Arial"/>
                <w:sz w:val="18"/>
                <w:szCs w:val="18"/>
              </w:rPr>
              <w:t xml:space="preserve"> option</w:t>
            </w:r>
          </w:p>
          <w:p w14:paraId="2C6C0039" w14:textId="124C2493" w:rsidR="00DB4E5F" w:rsidRPr="0054459E" w:rsidRDefault="00DB4E5F" w:rsidP="004E06BD">
            <w:pPr>
              <w:numPr>
                <w:ilvl w:val="0"/>
                <w:numId w:val="71"/>
              </w:numPr>
              <w:rPr>
                <w:rFonts w:ascii="Arial" w:hAnsi="Arial" w:cs="Arial"/>
                <w:sz w:val="18"/>
                <w:szCs w:val="18"/>
              </w:rPr>
            </w:pPr>
            <w:r w:rsidRPr="0054459E">
              <w:rPr>
                <w:rFonts w:ascii="Arial" w:hAnsi="Arial" w:cs="Arial"/>
                <w:sz w:val="18"/>
                <w:szCs w:val="18"/>
              </w:rPr>
              <w:t xml:space="preserve">The system </w:t>
            </w:r>
            <w:r w:rsidR="0054459E" w:rsidRPr="0054459E">
              <w:rPr>
                <w:rFonts w:ascii="Arial" w:hAnsi="Arial" w:cs="Arial"/>
                <w:sz w:val="18"/>
                <w:szCs w:val="18"/>
              </w:rPr>
              <w:t>saves the scope with the new</w:t>
            </w:r>
            <w:r w:rsidR="0054459E">
              <w:rPr>
                <w:rFonts w:ascii="Arial" w:hAnsi="Arial" w:cs="Arial"/>
                <w:sz w:val="18"/>
                <w:szCs w:val="18"/>
              </w:rPr>
              <w:t xml:space="preserve"> </w:t>
            </w:r>
            <w:r w:rsidRPr="0054459E">
              <w:rPr>
                <w:rFonts w:ascii="Arial" w:hAnsi="Arial" w:cs="Arial"/>
                <w:sz w:val="18"/>
                <w:szCs w:val="18"/>
              </w:rPr>
              <w:t>a name and a description for their scope</w:t>
            </w:r>
          </w:p>
          <w:p w14:paraId="46515988" w14:textId="0C902E47" w:rsidR="00DB4E5F" w:rsidRPr="00DB4E5F" w:rsidRDefault="0036255D" w:rsidP="0036255D">
            <w:pPr>
              <w:rPr>
                <w:rFonts w:ascii="Arial" w:hAnsi="Arial" w:cs="Arial"/>
                <w:b/>
                <w:sz w:val="18"/>
                <w:szCs w:val="18"/>
              </w:rPr>
            </w:pPr>
            <w:r>
              <w:rPr>
                <w:rFonts w:ascii="Arial" w:hAnsi="Arial" w:cs="Arial"/>
                <w:b/>
                <w:sz w:val="18"/>
                <w:szCs w:val="18"/>
              </w:rPr>
              <w:tab/>
            </w:r>
            <w:r w:rsidR="00DB4E5F">
              <w:rPr>
                <w:rFonts w:ascii="Arial" w:hAnsi="Arial" w:cs="Arial"/>
                <w:b/>
                <w:sz w:val="18"/>
                <w:szCs w:val="18"/>
              </w:rPr>
              <w:t>BOTH ROUTES</w:t>
            </w:r>
          </w:p>
          <w:p w14:paraId="39E4938B" w14:textId="77777777" w:rsidR="00DB4E5F" w:rsidRPr="00DB4E5F" w:rsidRDefault="00DB4E5F" w:rsidP="004E06BD">
            <w:pPr>
              <w:numPr>
                <w:ilvl w:val="0"/>
                <w:numId w:val="71"/>
              </w:numPr>
              <w:rPr>
                <w:rFonts w:ascii="Arial" w:hAnsi="Arial" w:cs="Arial"/>
                <w:sz w:val="18"/>
                <w:szCs w:val="18"/>
              </w:rPr>
            </w:pPr>
            <w:r w:rsidRPr="00DB4E5F">
              <w:rPr>
                <w:rFonts w:ascii="Arial" w:hAnsi="Arial" w:cs="Arial"/>
                <w:sz w:val="18"/>
                <w:szCs w:val="18"/>
              </w:rPr>
              <w:t xml:space="preserve">The system saves the scope options so that it is </w:t>
            </w:r>
            <w:r>
              <w:rPr>
                <w:rFonts w:ascii="Arial" w:hAnsi="Arial" w:cs="Arial"/>
                <w:sz w:val="18"/>
                <w:szCs w:val="18"/>
              </w:rPr>
              <w:t xml:space="preserve">available for future use by the </w:t>
            </w:r>
            <w:r w:rsidRPr="00DB4E5F">
              <w:rPr>
                <w:rFonts w:ascii="Arial" w:hAnsi="Arial" w:cs="Arial"/>
                <w:sz w:val="18"/>
                <w:szCs w:val="18"/>
              </w:rPr>
              <w:t>users of the role</w:t>
            </w:r>
          </w:p>
        </w:tc>
      </w:tr>
      <w:tr w:rsidR="00314591" w:rsidRPr="005D68D4" w14:paraId="54A73510" w14:textId="77777777" w:rsidTr="00FC78C7">
        <w:tc>
          <w:tcPr>
            <w:tcW w:w="2093" w:type="dxa"/>
            <w:shd w:val="pct20" w:color="auto" w:fill="auto"/>
          </w:tcPr>
          <w:p w14:paraId="56E38487"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Alternate scenario extensions</w:t>
            </w:r>
          </w:p>
          <w:p w14:paraId="71600DC0" w14:textId="77777777" w:rsidR="00314591" w:rsidRPr="005D68D4" w:rsidRDefault="00314591" w:rsidP="00AF6F0D">
            <w:pPr>
              <w:rPr>
                <w:rFonts w:ascii="Arial" w:hAnsi="Arial" w:cs="Arial"/>
                <w:b/>
                <w:bCs/>
                <w:sz w:val="18"/>
                <w:szCs w:val="18"/>
              </w:rPr>
            </w:pPr>
          </w:p>
          <w:p w14:paraId="0CFC6F5F" w14:textId="77777777" w:rsidR="00314591" w:rsidRPr="005D68D4" w:rsidRDefault="00314591" w:rsidP="00AF6F0D">
            <w:pPr>
              <w:rPr>
                <w:rFonts w:ascii="Arial" w:hAnsi="Arial" w:cs="Arial"/>
                <w:b/>
                <w:bCs/>
                <w:sz w:val="18"/>
                <w:szCs w:val="18"/>
              </w:rPr>
            </w:pPr>
          </w:p>
        </w:tc>
        <w:tc>
          <w:tcPr>
            <w:tcW w:w="7229" w:type="dxa"/>
            <w:shd w:val="clear" w:color="auto" w:fill="auto"/>
          </w:tcPr>
          <w:p w14:paraId="4B494349" w14:textId="77777777" w:rsidR="00314591" w:rsidRPr="005D68D4" w:rsidRDefault="00314591" w:rsidP="00AF6F0D">
            <w:pPr>
              <w:rPr>
                <w:rFonts w:ascii="Arial" w:hAnsi="Arial" w:cs="Arial"/>
                <w:sz w:val="18"/>
                <w:szCs w:val="18"/>
              </w:rPr>
            </w:pPr>
          </w:p>
        </w:tc>
      </w:tr>
      <w:tr w:rsidR="00314591" w:rsidRPr="005D68D4" w14:paraId="509D9684" w14:textId="77777777" w:rsidTr="00FC78C7">
        <w:trPr>
          <w:trHeight w:val="683"/>
        </w:trPr>
        <w:tc>
          <w:tcPr>
            <w:tcW w:w="2093" w:type="dxa"/>
            <w:shd w:val="pct20" w:color="auto" w:fill="auto"/>
          </w:tcPr>
          <w:p w14:paraId="2DAB9615"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Business Logic/ Rules/ Supplementary Info</w:t>
            </w:r>
          </w:p>
          <w:p w14:paraId="2AA9735B" w14:textId="77777777" w:rsidR="00314591" w:rsidRPr="005D68D4" w:rsidRDefault="00314591" w:rsidP="00AF6F0D">
            <w:pPr>
              <w:rPr>
                <w:rFonts w:ascii="Arial" w:hAnsi="Arial" w:cs="Arial"/>
                <w:b/>
                <w:bCs/>
                <w:sz w:val="18"/>
                <w:szCs w:val="18"/>
              </w:rPr>
            </w:pPr>
          </w:p>
        </w:tc>
        <w:tc>
          <w:tcPr>
            <w:tcW w:w="7229" w:type="dxa"/>
            <w:shd w:val="clear" w:color="auto" w:fill="auto"/>
          </w:tcPr>
          <w:p w14:paraId="41BB27BA" w14:textId="77777777" w:rsidR="000033DF" w:rsidRPr="00B778BB" w:rsidRDefault="000033DF" w:rsidP="00AF6F0D">
            <w:pPr>
              <w:rPr>
                <w:rFonts w:ascii="Arial" w:hAnsi="Arial" w:cs="Arial"/>
                <w:sz w:val="18"/>
                <w:szCs w:val="18"/>
                <w:u w:val="single"/>
              </w:rPr>
            </w:pPr>
            <w:r w:rsidRPr="00B778BB">
              <w:rPr>
                <w:rFonts w:ascii="Arial" w:hAnsi="Arial" w:cs="Arial"/>
                <w:sz w:val="18"/>
                <w:szCs w:val="18"/>
                <w:u w:val="single"/>
              </w:rPr>
              <w:t>2. Edit Scope</w:t>
            </w:r>
          </w:p>
          <w:p w14:paraId="43EFD0DA" w14:textId="77777777" w:rsidR="000033DF" w:rsidRDefault="000033DF" w:rsidP="00AF6F0D">
            <w:pPr>
              <w:rPr>
                <w:rFonts w:ascii="Arial" w:hAnsi="Arial" w:cs="Arial"/>
                <w:sz w:val="18"/>
                <w:szCs w:val="18"/>
              </w:rPr>
            </w:pPr>
            <w:r>
              <w:rPr>
                <w:rFonts w:ascii="Arial" w:hAnsi="Arial" w:cs="Arial"/>
                <w:sz w:val="18"/>
                <w:szCs w:val="18"/>
              </w:rPr>
              <w:t xml:space="preserve">Once the user </w:t>
            </w:r>
            <w:r w:rsidR="00291C2B">
              <w:rPr>
                <w:rFonts w:ascii="Arial" w:hAnsi="Arial" w:cs="Arial"/>
                <w:sz w:val="18"/>
                <w:szCs w:val="18"/>
              </w:rPr>
              <w:t xml:space="preserve">has </w:t>
            </w:r>
            <w:r>
              <w:rPr>
                <w:rFonts w:ascii="Arial" w:hAnsi="Arial" w:cs="Arial"/>
                <w:sz w:val="18"/>
                <w:szCs w:val="18"/>
              </w:rPr>
              <w:t>selected an existing scope the system should display the scope details of the selected scope.  The user can then amend the existing scope and “Save” which should update the previously saved scope.</w:t>
            </w:r>
          </w:p>
          <w:p w14:paraId="622C2392" w14:textId="77777777" w:rsidR="000033DF" w:rsidRDefault="000033DF" w:rsidP="00AF6F0D">
            <w:pPr>
              <w:rPr>
                <w:rFonts w:ascii="Arial" w:hAnsi="Arial" w:cs="Arial"/>
                <w:sz w:val="18"/>
                <w:szCs w:val="18"/>
              </w:rPr>
            </w:pPr>
          </w:p>
          <w:p w14:paraId="4C76C59A" w14:textId="77777777" w:rsidR="008B653C" w:rsidRDefault="000033DF" w:rsidP="00AF6F0D">
            <w:pPr>
              <w:rPr>
                <w:rFonts w:ascii="Arial" w:hAnsi="Arial" w:cs="Arial"/>
                <w:sz w:val="18"/>
                <w:szCs w:val="18"/>
              </w:rPr>
            </w:pPr>
            <w:r>
              <w:rPr>
                <w:rFonts w:ascii="Arial" w:hAnsi="Arial" w:cs="Arial"/>
                <w:sz w:val="18"/>
                <w:szCs w:val="18"/>
              </w:rPr>
              <w:t xml:space="preserve">Alternatively they may want to use this scope to base a new one on so a “Save As” facility should also be available.  </w:t>
            </w:r>
            <w:r w:rsidR="0054459E">
              <w:rPr>
                <w:rFonts w:ascii="Arial" w:hAnsi="Arial" w:cs="Arial"/>
                <w:sz w:val="18"/>
                <w:szCs w:val="18"/>
              </w:rPr>
              <w:t xml:space="preserve">The user should amend the Scope Name and Description and then </w:t>
            </w:r>
            <w:r>
              <w:rPr>
                <w:rFonts w:ascii="Arial" w:hAnsi="Arial" w:cs="Arial"/>
                <w:sz w:val="18"/>
                <w:szCs w:val="18"/>
              </w:rPr>
              <w:t>selec</w:t>
            </w:r>
            <w:r w:rsidR="0054459E">
              <w:rPr>
                <w:rFonts w:ascii="Arial" w:hAnsi="Arial" w:cs="Arial"/>
                <w:sz w:val="18"/>
                <w:szCs w:val="18"/>
              </w:rPr>
              <w:t>t</w:t>
            </w:r>
            <w:r>
              <w:rPr>
                <w:rFonts w:ascii="Arial" w:hAnsi="Arial" w:cs="Arial"/>
                <w:sz w:val="18"/>
                <w:szCs w:val="18"/>
              </w:rPr>
              <w:t xml:space="preserve"> “Save As”</w:t>
            </w:r>
            <w:r w:rsidR="0054459E">
              <w:rPr>
                <w:rFonts w:ascii="Arial" w:hAnsi="Arial" w:cs="Arial"/>
                <w:sz w:val="18"/>
                <w:szCs w:val="18"/>
              </w:rPr>
              <w:t xml:space="preserve">.  </w:t>
            </w:r>
          </w:p>
          <w:p w14:paraId="525D72DA" w14:textId="03877007" w:rsidR="000033DF" w:rsidRDefault="0054459E" w:rsidP="00AF6F0D">
            <w:pPr>
              <w:rPr>
                <w:rFonts w:ascii="Arial" w:hAnsi="Arial" w:cs="Arial"/>
                <w:sz w:val="18"/>
                <w:szCs w:val="18"/>
              </w:rPr>
            </w:pPr>
            <w:r>
              <w:rPr>
                <w:rFonts w:ascii="Arial" w:hAnsi="Arial" w:cs="Arial"/>
                <w:sz w:val="18"/>
                <w:szCs w:val="18"/>
              </w:rPr>
              <w:t>T</w:t>
            </w:r>
            <w:r w:rsidR="000033DF">
              <w:rPr>
                <w:rFonts w:ascii="Arial" w:hAnsi="Arial" w:cs="Arial"/>
                <w:sz w:val="18"/>
                <w:szCs w:val="18"/>
              </w:rPr>
              <w:t xml:space="preserve">he system should </w:t>
            </w:r>
            <w:r>
              <w:rPr>
                <w:rFonts w:ascii="Arial" w:hAnsi="Arial" w:cs="Arial"/>
                <w:sz w:val="18"/>
                <w:szCs w:val="18"/>
              </w:rPr>
              <w:t>check that the Scope name is unique and then save it or advise the user to enter a different Scope Name</w:t>
            </w:r>
          </w:p>
          <w:p w14:paraId="660BF4BA" w14:textId="77777777" w:rsidR="000033DF" w:rsidRDefault="000033DF" w:rsidP="00AF6F0D">
            <w:pPr>
              <w:rPr>
                <w:rFonts w:ascii="Arial" w:hAnsi="Arial" w:cs="Arial"/>
                <w:sz w:val="18"/>
                <w:szCs w:val="18"/>
              </w:rPr>
            </w:pPr>
          </w:p>
          <w:p w14:paraId="73B8741C" w14:textId="77777777" w:rsidR="000033DF" w:rsidRDefault="000033DF" w:rsidP="00AF6F0D">
            <w:pPr>
              <w:rPr>
                <w:rFonts w:ascii="Arial" w:hAnsi="Arial" w:cs="Arial"/>
                <w:sz w:val="18"/>
                <w:szCs w:val="18"/>
              </w:rPr>
            </w:pPr>
            <w:r>
              <w:rPr>
                <w:rFonts w:ascii="Arial" w:hAnsi="Arial" w:cs="Arial"/>
                <w:sz w:val="18"/>
                <w:szCs w:val="18"/>
              </w:rPr>
              <w:t>If a scope is edited that has already been used by a requested report then they system needs to warn the user that amending the scope will invalidate the data in any reports that are already linked to the scope.</w:t>
            </w:r>
          </w:p>
          <w:p w14:paraId="064B4FA2" w14:textId="77777777" w:rsidR="000033DF" w:rsidRDefault="000033DF" w:rsidP="00AF6F0D">
            <w:pPr>
              <w:rPr>
                <w:rFonts w:ascii="Arial" w:hAnsi="Arial" w:cs="Arial"/>
                <w:sz w:val="18"/>
                <w:szCs w:val="18"/>
              </w:rPr>
            </w:pPr>
          </w:p>
          <w:p w14:paraId="123ABE44" w14:textId="77777777" w:rsidR="000033DF" w:rsidRDefault="000033DF" w:rsidP="00AF6F0D">
            <w:pPr>
              <w:rPr>
                <w:rFonts w:ascii="Arial" w:hAnsi="Arial" w:cs="Arial"/>
                <w:sz w:val="18"/>
                <w:szCs w:val="18"/>
              </w:rPr>
            </w:pPr>
            <w:r>
              <w:rPr>
                <w:rFonts w:ascii="Arial" w:hAnsi="Arial" w:cs="Arial"/>
                <w:sz w:val="18"/>
                <w:szCs w:val="18"/>
              </w:rPr>
              <w:t>As scopes will be available at Role level when in Edit mode the user should be warned if they are changing a scope that was not created by them.</w:t>
            </w:r>
          </w:p>
          <w:p w14:paraId="72A1E3F5" w14:textId="77777777" w:rsidR="00314591" w:rsidRPr="003924C6" w:rsidRDefault="00314591" w:rsidP="00AF6F0D">
            <w:pPr>
              <w:rPr>
                <w:rFonts w:ascii="Arial" w:hAnsi="Arial" w:cs="Arial"/>
                <w:sz w:val="18"/>
                <w:szCs w:val="18"/>
              </w:rPr>
            </w:pPr>
          </w:p>
          <w:p w14:paraId="47B3231E" w14:textId="77777777" w:rsidR="00314591" w:rsidRPr="003924C6" w:rsidRDefault="00314591" w:rsidP="00AF6F0D">
            <w:pPr>
              <w:rPr>
                <w:rFonts w:ascii="Arial" w:hAnsi="Arial" w:cs="Arial"/>
                <w:sz w:val="18"/>
                <w:szCs w:val="18"/>
                <w:u w:val="single"/>
              </w:rPr>
            </w:pPr>
            <w:r w:rsidRPr="003924C6">
              <w:rPr>
                <w:rFonts w:ascii="Arial" w:hAnsi="Arial" w:cs="Arial"/>
                <w:sz w:val="18"/>
                <w:szCs w:val="18"/>
                <w:u w:val="single"/>
              </w:rPr>
              <w:t xml:space="preserve">5. Save </w:t>
            </w:r>
            <w:r>
              <w:rPr>
                <w:rFonts w:ascii="Arial" w:hAnsi="Arial" w:cs="Arial"/>
                <w:sz w:val="18"/>
                <w:szCs w:val="18"/>
                <w:u w:val="single"/>
              </w:rPr>
              <w:t>Scope</w:t>
            </w:r>
          </w:p>
          <w:p w14:paraId="3E570C24" w14:textId="77777777" w:rsidR="00314591" w:rsidRDefault="00314591" w:rsidP="00AF6F0D">
            <w:pPr>
              <w:rPr>
                <w:rFonts w:ascii="Arial" w:hAnsi="Arial" w:cs="Arial"/>
                <w:sz w:val="18"/>
                <w:szCs w:val="18"/>
              </w:rPr>
            </w:pPr>
            <w:r>
              <w:rPr>
                <w:rFonts w:ascii="Arial" w:hAnsi="Arial" w:cs="Arial"/>
                <w:sz w:val="18"/>
                <w:szCs w:val="18"/>
              </w:rPr>
              <w:t>Once the user has selected the scope options they require then they need to save the options and name the scope, this will enable it to be used for running reports in the future.</w:t>
            </w:r>
          </w:p>
          <w:p w14:paraId="2C799D8B" w14:textId="77777777" w:rsidR="00AB7622" w:rsidRPr="003924C6" w:rsidRDefault="00AB7622" w:rsidP="00AF6F0D">
            <w:pPr>
              <w:rPr>
                <w:rFonts w:ascii="Arial" w:hAnsi="Arial" w:cs="Arial"/>
                <w:sz w:val="18"/>
                <w:szCs w:val="18"/>
              </w:rPr>
            </w:pPr>
            <w:r>
              <w:rPr>
                <w:rFonts w:ascii="Arial" w:hAnsi="Arial" w:cs="Arial"/>
                <w:sz w:val="18"/>
                <w:szCs w:val="18"/>
              </w:rPr>
              <w:t>It should not be possible for a user to save changes to a standard report.  Only the Save As option should be available.</w:t>
            </w:r>
          </w:p>
        </w:tc>
      </w:tr>
      <w:tr w:rsidR="00314591" w:rsidRPr="005D68D4" w14:paraId="346A1A4A" w14:textId="77777777" w:rsidTr="00FC78C7">
        <w:tc>
          <w:tcPr>
            <w:tcW w:w="2093" w:type="dxa"/>
            <w:shd w:val="pct20" w:color="auto" w:fill="auto"/>
          </w:tcPr>
          <w:p w14:paraId="48A4288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Notes / Questions</w:t>
            </w:r>
          </w:p>
          <w:p w14:paraId="5CB4D149" w14:textId="77777777" w:rsidR="00314591" w:rsidRPr="005D68D4" w:rsidRDefault="00314591" w:rsidP="00AF6F0D">
            <w:pPr>
              <w:rPr>
                <w:rFonts w:ascii="Arial" w:hAnsi="Arial" w:cs="Arial"/>
                <w:b/>
                <w:bCs/>
                <w:sz w:val="18"/>
                <w:szCs w:val="18"/>
              </w:rPr>
            </w:pPr>
          </w:p>
        </w:tc>
        <w:tc>
          <w:tcPr>
            <w:tcW w:w="7229" w:type="dxa"/>
            <w:shd w:val="clear" w:color="auto" w:fill="auto"/>
          </w:tcPr>
          <w:p w14:paraId="1FCDC778" w14:textId="77777777" w:rsidR="00314591" w:rsidRPr="005D68D4" w:rsidRDefault="00314591" w:rsidP="00AF6F0D">
            <w:pPr>
              <w:rPr>
                <w:rFonts w:ascii="Arial" w:hAnsi="Arial" w:cs="Arial"/>
                <w:sz w:val="18"/>
                <w:szCs w:val="18"/>
              </w:rPr>
            </w:pPr>
          </w:p>
        </w:tc>
      </w:tr>
      <w:tr w:rsidR="00314591" w:rsidRPr="005D68D4" w14:paraId="2BE07610" w14:textId="77777777" w:rsidTr="00FC78C7">
        <w:tc>
          <w:tcPr>
            <w:tcW w:w="2093" w:type="dxa"/>
            <w:shd w:val="pct20" w:color="auto" w:fill="auto"/>
          </w:tcPr>
          <w:p w14:paraId="657F5E99"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Includes Use Cases</w:t>
            </w:r>
          </w:p>
          <w:p w14:paraId="625D0BFD" w14:textId="77777777" w:rsidR="00314591" w:rsidRPr="005D68D4" w:rsidRDefault="00314591" w:rsidP="00AF6F0D">
            <w:pPr>
              <w:rPr>
                <w:rFonts w:ascii="Arial" w:hAnsi="Arial" w:cs="Arial"/>
                <w:b/>
                <w:bCs/>
                <w:color w:val="FF0000"/>
                <w:sz w:val="18"/>
                <w:szCs w:val="18"/>
              </w:rPr>
            </w:pPr>
          </w:p>
        </w:tc>
        <w:tc>
          <w:tcPr>
            <w:tcW w:w="7229" w:type="dxa"/>
            <w:shd w:val="clear" w:color="auto" w:fill="auto"/>
          </w:tcPr>
          <w:p w14:paraId="26A1E525" w14:textId="77777777" w:rsidR="00314591" w:rsidRPr="005D68D4" w:rsidRDefault="00314591" w:rsidP="00AF6F0D">
            <w:pPr>
              <w:rPr>
                <w:rFonts w:ascii="Arial" w:hAnsi="Arial" w:cs="Arial"/>
                <w:sz w:val="18"/>
                <w:szCs w:val="18"/>
              </w:rPr>
            </w:pPr>
          </w:p>
        </w:tc>
      </w:tr>
      <w:tr w:rsidR="00314591" w:rsidRPr="005D68D4" w14:paraId="5A21B3D1" w14:textId="77777777" w:rsidTr="00FC78C7">
        <w:tc>
          <w:tcPr>
            <w:tcW w:w="2093" w:type="dxa"/>
            <w:shd w:val="pct20" w:color="auto" w:fill="auto"/>
          </w:tcPr>
          <w:p w14:paraId="5D1E1170"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658FD66B" w14:textId="77777777" w:rsidR="00314591" w:rsidRPr="005D68D4" w:rsidRDefault="00314591" w:rsidP="00AF6F0D">
            <w:pPr>
              <w:rPr>
                <w:rFonts w:ascii="Arial" w:hAnsi="Arial" w:cs="Arial"/>
                <w:sz w:val="18"/>
                <w:szCs w:val="18"/>
              </w:rPr>
            </w:pPr>
          </w:p>
        </w:tc>
      </w:tr>
      <w:tr w:rsidR="00314591" w:rsidRPr="005D68D4" w14:paraId="256972DD" w14:textId="77777777" w:rsidTr="00FC78C7">
        <w:tc>
          <w:tcPr>
            <w:tcW w:w="2093" w:type="dxa"/>
            <w:shd w:val="pct20" w:color="auto" w:fill="auto"/>
          </w:tcPr>
          <w:p w14:paraId="59FC36C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BCF93E4" w14:textId="7AD658F4" w:rsidR="00314591" w:rsidRPr="005D68D4" w:rsidRDefault="00112624" w:rsidP="00AF6F0D">
            <w:pPr>
              <w:rPr>
                <w:rFonts w:ascii="Arial" w:hAnsi="Arial" w:cs="Arial"/>
                <w:sz w:val="18"/>
                <w:szCs w:val="18"/>
              </w:rPr>
            </w:pPr>
            <w:r>
              <w:rPr>
                <w:rFonts w:ascii="Arial" w:hAnsi="Arial" w:cs="Arial"/>
                <w:sz w:val="18"/>
                <w:szCs w:val="18"/>
              </w:rPr>
              <w:t>PM0043</w:t>
            </w:r>
            <w:r w:rsidR="00A834D6">
              <w:rPr>
                <w:rFonts w:ascii="Arial" w:hAnsi="Arial" w:cs="Arial"/>
                <w:sz w:val="18"/>
                <w:szCs w:val="18"/>
              </w:rPr>
              <w:t xml:space="preserve"> (parts of)</w:t>
            </w:r>
          </w:p>
        </w:tc>
      </w:tr>
      <w:tr w:rsidR="00314591" w:rsidRPr="005D68D4" w14:paraId="6BE90167" w14:textId="77777777" w:rsidTr="00FC78C7">
        <w:tc>
          <w:tcPr>
            <w:tcW w:w="2093" w:type="dxa"/>
            <w:shd w:val="pct20" w:color="auto" w:fill="auto"/>
          </w:tcPr>
          <w:p w14:paraId="59684460"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0140AA4" w14:textId="77777777" w:rsidR="00314591" w:rsidRPr="005D68D4" w:rsidRDefault="00314591" w:rsidP="00AF6F0D">
            <w:pPr>
              <w:rPr>
                <w:rFonts w:ascii="Arial" w:hAnsi="Arial" w:cs="Arial"/>
                <w:sz w:val="18"/>
                <w:szCs w:val="18"/>
              </w:rPr>
            </w:pPr>
            <w:r w:rsidRPr="005D68D4">
              <w:rPr>
                <w:rFonts w:ascii="Arial" w:hAnsi="Arial" w:cs="Arial"/>
                <w:sz w:val="18"/>
                <w:szCs w:val="18"/>
              </w:rPr>
              <w:t>Sue Allwood</w:t>
            </w:r>
          </w:p>
        </w:tc>
      </w:tr>
    </w:tbl>
    <w:p w14:paraId="64E7C5BA" w14:textId="77777777" w:rsidR="00314591" w:rsidRDefault="00314591" w:rsidP="00AF6F0D"/>
    <w:p w14:paraId="2A994D68" w14:textId="77777777" w:rsidR="00314591" w:rsidRDefault="00314591" w:rsidP="00AF6F0D">
      <w:pPr>
        <w:pStyle w:val="Heading3"/>
        <w:ind w:left="0" w:firstLine="0"/>
      </w:pPr>
      <w:r>
        <w:br w:type="page"/>
      </w:r>
      <w:bookmarkStart w:id="497" w:name="_Toc422842060"/>
      <w:r>
        <w:t>PMUC032 – Delete Report Scope</w:t>
      </w:r>
      <w:bookmarkEnd w:id="497"/>
    </w:p>
    <w:p w14:paraId="563B6AA4" w14:textId="77777777" w:rsidR="00314591" w:rsidRDefault="00314591"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314591" w:rsidRPr="005D68D4" w14:paraId="710BA2D3" w14:textId="77777777" w:rsidTr="00FC78C7">
        <w:tc>
          <w:tcPr>
            <w:tcW w:w="9322" w:type="dxa"/>
            <w:gridSpan w:val="2"/>
            <w:shd w:val="pct20" w:color="auto" w:fill="auto"/>
          </w:tcPr>
          <w:p w14:paraId="407709F1" w14:textId="77777777" w:rsidR="00314591" w:rsidRPr="005D68D4" w:rsidRDefault="00314591"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E822C7">
              <w:rPr>
                <w:rFonts w:ascii="Arial" w:hAnsi="Arial" w:cs="Arial"/>
                <w:b/>
                <w:bCs/>
                <w:sz w:val="18"/>
                <w:szCs w:val="18"/>
              </w:rPr>
              <w:t>32</w:t>
            </w:r>
          </w:p>
          <w:p w14:paraId="31C53FC3" w14:textId="77777777" w:rsidR="00314591" w:rsidRPr="005D68D4" w:rsidRDefault="00314591" w:rsidP="00AF6F0D">
            <w:pPr>
              <w:rPr>
                <w:rFonts w:ascii="Arial" w:hAnsi="Arial" w:cs="Arial"/>
                <w:b/>
                <w:bCs/>
                <w:sz w:val="18"/>
                <w:szCs w:val="18"/>
              </w:rPr>
            </w:pPr>
          </w:p>
          <w:p w14:paraId="772BF42D"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De</w:t>
            </w:r>
            <w:r w:rsidR="00112624">
              <w:rPr>
                <w:rFonts w:ascii="Arial" w:hAnsi="Arial" w:cs="Arial"/>
                <w:b/>
                <w:bCs/>
                <w:sz w:val="18"/>
                <w:szCs w:val="18"/>
              </w:rPr>
              <w:t>lete</w:t>
            </w:r>
            <w:r>
              <w:rPr>
                <w:rFonts w:ascii="Arial" w:hAnsi="Arial" w:cs="Arial"/>
                <w:b/>
                <w:bCs/>
                <w:sz w:val="18"/>
                <w:szCs w:val="18"/>
              </w:rPr>
              <w:t xml:space="preserve"> Report Scope</w:t>
            </w:r>
          </w:p>
          <w:p w14:paraId="6C436878" w14:textId="77777777" w:rsidR="00314591" w:rsidRPr="005D68D4" w:rsidRDefault="00314591" w:rsidP="00AF6F0D">
            <w:pPr>
              <w:rPr>
                <w:rFonts w:ascii="Arial" w:hAnsi="Arial" w:cs="Arial"/>
                <w:b/>
                <w:sz w:val="18"/>
                <w:szCs w:val="18"/>
              </w:rPr>
            </w:pPr>
          </w:p>
        </w:tc>
      </w:tr>
      <w:tr w:rsidR="00314591" w:rsidRPr="005D68D4" w14:paraId="3356CBFB" w14:textId="77777777" w:rsidTr="00FC78C7">
        <w:tc>
          <w:tcPr>
            <w:tcW w:w="2093" w:type="dxa"/>
            <w:shd w:val="pct20" w:color="auto" w:fill="auto"/>
          </w:tcPr>
          <w:p w14:paraId="667273C2"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Summary</w:t>
            </w:r>
          </w:p>
          <w:p w14:paraId="4FCFC419" w14:textId="77777777" w:rsidR="00314591" w:rsidRPr="005D68D4" w:rsidRDefault="00314591" w:rsidP="00AF6F0D">
            <w:pPr>
              <w:rPr>
                <w:rFonts w:ascii="Arial" w:hAnsi="Arial" w:cs="Arial"/>
                <w:b/>
                <w:bCs/>
                <w:sz w:val="18"/>
                <w:szCs w:val="18"/>
              </w:rPr>
            </w:pPr>
          </w:p>
        </w:tc>
        <w:tc>
          <w:tcPr>
            <w:tcW w:w="7229" w:type="dxa"/>
            <w:shd w:val="clear" w:color="auto" w:fill="auto"/>
          </w:tcPr>
          <w:p w14:paraId="70A2DF20" w14:textId="77777777" w:rsidR="00314591" w:rsidRPr="009E3CE8" w:rsidRDefault="00314591" w:rsidP="00AF6F0D">
            <w:pPr>
              <w:rPr>
                <w:rFonts w:ascii="Arial" w:hAnsi="Arial" w:cs="Arial"/>
                <w:sz w:val="18"/>
                <w:szCs w:val="18"/>
              </w:rPr>
            </w:pPr>
            <w:r>
              <w:rPr>
                <w:rFonts w:ascii="Arial" w:hAnsi="Arial" w:cs="Arial"/>
                <w:sz w:val="18"/>
                <w:szCs w:val="18"/>
              </w:rPr>
              <w:t xml:space="preserve">A screen that </w:t>
            </w:r>
            <w:r w:rsidR="00E822C7">
              <w:rPr>
                <w:rFonts w:ascii="Arial" w:hAnsi="Arial" w:cs="Arial"/>
                <w:sz w:val="18"/>
                <w:szCs w:val="18"/>
              </w:rPr>
              <w:t>enable</w:t>
            </w:r>
            <w:r w:rsidR="00112624">
              <w:rPr>
                <w:rFonts w:ascii="Arial" w:hAnsi="Arial" w:cs="Arial"/>
                <w:sz w:val="18"/>
                <w:szCs w:val="18"/>
              </w:rPr>
              <w:t>s</w:t>
            </w:r>
            <w:r w:rsidR="00E822C7">
              <w:rPr>
                <w:rFonts w:ascii="Arial" w:hAnsi="Arial" w:cs="Arial"/>
                <w:sz w:val="18"/>
                <w:szCs w:val="18"/>
              </w:rPr>
              <w:t xml:space="preserve"> the user to delete a selected scope</w:t>
            </w:r>
          </w:p>
        </w:tc>
      </w:tr>
      <w:tr w:rsidR="00314591" w:rsidRPr="005D68D4" w14:paraId="2356CDF5" w14:textId="77777777" w:rsidTr="00FC78C7">
        <w:tc>
          <w:tcPr>
            <w:tcW w:w="2093" w:type="dxa"/>
            <w:shd w:val="pct20" w:color="auto" w:fill="auto"/>
          </w:tcPr>
          <w:p w14:paraId="23DC31AE"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Actor</w:t>
            </w:r>
          </w:p>
          <w:p w14:paraId="516A9D5A"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022367EE" w14:textId="59B1C875" w:rsidR="00314591" w:rsidRPr="005D68D4" w:rsidRDefault="00DB2F0C" w:rsidP="00AF6F0D">
            <w:pPr>
              <w:rPr>
                <w:rFonts w:ascii="Arial" w:hAnsi="Arial" w:cs="Arial"/>
                <w:sz w:val="18"/>
                <w:szCs w:val="18"/>
              </w:rPr>
            </w:pPr>
            <w:r>
              <w:rPr>
                <w:rFonts w:ascii="Arial" w:hAnsi="Arial" w:cs="Arial"/>
                <w:sz w:val="18"/>
                <w:szCs w:val="18"/>
              </w:rPr>
              <w:t>PlanManager</w:t>
            </w:r>
            <w:r w:rsidR="00314591" w:rsidRPr="007702FC">
              <w:rPr>
                <w:rFonts w:ascii="Arial" w:hAnsi="Arial" w:cs="Arial"/>
                <w:sz w:val="18"/>
                <w:szCs w:val="18"/>
              </w:rPr>
              <w:t xml:space="preserve"> User</w:t>
            </w:r>
          </w:p>
        </w:tc>
      </w:tr>
      <w:tr w:rsidR="00314591" w:rsidRPr="005D68D4" w14:paraId="759044CA" w14:textId="77777777" w:rsidTr="00FC78C7">
        <w:tc>
          <w:tcPr>
            <w:tcW w:w="2093" w:type="dxa"/>
            <w:shd w:val="pct20" w:color="auto" w:fill="auto"/>
          </w:tcPr>
          <w:p w14:paraId="54280832"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Trigger</w:t>
            </w:r>
          </w:p>
          <w:p w14:paraId="1ECF4EFE" w14:textId="77777777" w:rsidR="00314591" w:rsidRPr="005D68D4" w:rsidRDefault="00314591" w:rsidP="00AF6F0D">
            <w:pPr>
              <w:rPr>
                <w:rFonts w:ascii="Arial" w:hAnsi="Arial" w:cs="Arial"/>
                <w:b/>
                <w:bCs/>
                <w:sz w:val="18"/>
                <w:szCs w:val="18"/>
              </w:rPr>
            </w:pPr>
          </w:p>
        </w:tc>
        <w:tc>
          <w:tcPr>
            <w:tcW w:w="7229" w:type="dxa"/>
            <w:shd w:val="clear" w:color="auto" w:fill="auto"/>
          </w:tcPr>
          <w:p w14:paraId="12161E2C" w14:textId="77777777" w:rsidR="00314591" w:rsidRPr="005D68D4" w:rsidRDefault="00314591" w:rsidP="00AF6F0D">
            <w:pPr>
              <w:rPr>
                <w:rFonts w:ascii="Arial" w:hAnsi="Arial" w:cs="Arial"/>
                <w:sz w:val="18"/>
                <w:szCs w:val="18"/>
              </w:rPr>
            </w:pPr>
            <w:r>
              <w:rPr>
                <w:rFonts w:ascii="Arial" w:hAnsi="Arial" w:cs="Arial"/>
                <w:sz w:val="18"/>
                <w:szCs w:val="18"/>
              </w:rPr>
              <w:t>User selecting the Manage Scopes tab from the “My Reports” (PMUC012) home screen</w:t>
            </w:r>
          </w:p>
        </w:tc>
      </w:tr>
      <w:tr w:rsidR="00314591" w:rsidRPr="005D68D4" w14:paraId="46CC3762" w14:textId="77777777" w:rsidTr="00FC78C7">
        <w:tc>
          <w:tcPr>
            <w:tcW w:w="2093" w:type="dxa"/>
            <w:shd w:val="pct20" w:color="auto" w:fill="auto"/>
          </w:tcPr>
          <w:p w14:paraId="3AABEC2C"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Pre- conditions</w:t>
            </w:r>
          </w:p>
          <w:p w14:paraId="70903850" w14:textId="77777777" w:rsidR="00314591" w:rsidRPr="005D68D4" w:rsidRDefault="00314591" w:rsidP="00AF6F0D">
            <w:pPr>
              <w:rPr>
                <w:rFonts w:ascii="Arial" w:hAnsi="Arial" w:cs="Arial"/>
                <w:bCs/>
                <w:color w:val="FF0000"/>
                <w:sz w:val="18"/>
                <w:szCs w:val="18"/>
              </w:rPr>
            </w:pPr>
          </w:p>
        </w:tc>
        <w:tc>
          <w:tcPr>
            <w:tcW w:w="7229" w:type="dxa"/>
            <w:shd w:val="clear" w:color="auto" w:fill="auto"/>
          </w:tcPr>
          <w:p w14:paraId="67CD3737" w14:textId="77777777" w:rsidR="00314591" w:rsidRPr="00FF3E36" w:rsidRDefault="00314591"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Scopes</w:t>
            </w:r>
            <w:r w:rsidRPr="00322B9D">
              <w:rPr>
                <w:rFonts w:ascii="Arial" w:hAnsi="Arial" w:cs="Arial"/>
                <w:sz w:val="18"/>
                <w:szCs w:val="18"/>
              </w:rPr>
              <w:t xml:space="preserve"> option</w:t>
            </w:r>
          </w:p>
        </w:tc>
      </w:tr>
      <w:tr w:rsidR="00314591" w:rsidRPr="005D68D4" w14:paraId="1E5CB637" w14:textId="77777777" w:rsidTr="00FC78C7">
        <w:tc>
          <w:tcPr>
            <w:tcW w:w="2093" w:type="dxa"/>
            <w:shd w:val="pct20" w:color="auto" w:fill="auto"/>
          </w:tcPr>
          <w:p w14:paraId="237594DA"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Post –conditions</w:t>
            </w:r>
          </w:p>
          <w:p w14:paraId="70DC3866" w14:textId="77777777" w:rsidR="00314591" w:rsidRPr="005D68D4" w:rsidRDefault="00314591" w:rsidP="00AF6F0D">
            <w:pPr>
              <w:rPr>
                <w:rFonts w:ascii="Arial" w:hAnsi="Arial" w:cs="Arial"/>
                <w:b/>
                <w:bCs/>
                <w:sz w:val="18"/>
                <w:szCs w:val="18"/>
              </w:rPr>
            </w:pPr>
          </w:p>
        </w:tc>
        <w:tc>
          <w:tcPr>
            <w:tcW w:w="7229" w:type="dxa"/>
            <w:shd w:val="clear" w:color="auto" w:fill="auto"/>
          </w:tcPr>
          <w:p w14:paraId="4B6C8CA7" w14:textId="77777777" w:rsidR="00314591" w:rsidRPr="005D68D4" w:rsidRDefault="00314591" w:rsidP="00AF6F0D">
            <w:pPr>
              <w:rPr>
                <w:rFonts w:ascii="Arial" w:hAnsi="Arial" w:cs="Arial"/>
                <w:sz w:val="18"/>
                <w:szCs w:val="18"/>
              </w:rPr>
            </w:pPr>
            <w:r>
              <w:rPr>
                <w:rFonts w:ascii="Arial" w:hAnsi="Arial" w:cs="Arial"/>
                <w:sz w:val="18"/>
                <w:szCs w:val="18"/>
              </w:rPr>
              <w:t xml:space="preserve">The user is able to </w:t>
            </w:r>
            <w:r w:rsidR="00E822C7">
              <w:rPr>
                <w:rFonts w:ascii="Arial" w:hAnsi="Arial" w:cs="Arial"/>
                <w:sz w:val="18"/>
                <w:szCs w:val="18"/>
              </w:rPr>
              <w:t>delete</w:t>
            </w:r>
            <w:r>
              <w:rPr>
                <w:rFonts w:ascii="Arial" w:hAnsi="Arial" w:cs="Arial"/>
                <w:sz w:val="18"/>
                <w:szCs w:val="18"/>
              </w:rPr>
              <w:t xml:space="preserve"> a user defined scope</w:t>
            </w:r>
          </w:p>
        </w:tc>
      </w:tr>
      <w:tr w:rsidR="00314591" w:rsidRPr="005D68D4" w14:paraId="435E291B" w14:textId="77777777" w:rsidTr="00FC78C7">
        <w:tc>
          <w:tcPr>
            <w:tcW w:w="2093" w:type="dxa"/>
            <w:shd w:val="pct20" w:color="auto" w:fill="auto"/>
          </w:tcPr>
          <w:p w14:paraId="65C723C3"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23B3CA21" w14:textId="77777777" w:rsidR="00314591" w:rsidRPr="005D68D4" w:rsidRDefault="00314591" w:rsidP="00AF6F0D">
            <w:pPr>
              <w:rPr>
                <w:rFonts w:ascii="Arial" w:hAnsi="Arial" w:cs="Arial"/>
                <w:sz w:val="18"/>
                <w:szCs w:val="18"/>
              </w:rPr>
            </w:pPr>
            <w:r>
              <w:rPr>
                <w:rFonts w:ascii="Arial" w:hAnsi="Arial" w:cs="Arial"/>
                <w:sz w:val="18"/>
                <w:szCs w:val="18"/>
              </w:rPr>
              <w:t>Adhoc</w:t>
            </w:r>
          </w:p>
        </w:tc>
      </w:tr>
      <w:tr w:rsidR="00314591" w:rsidRPr="005D68D4" w14:paraId="5BE2A776" w14:textId="77777777" w:rsidTr="00FC78C7">
        <w:tc>
          <w:tcPr>
            <w:tcW w:w="2093" w:type="dxa"/>
            <w:shd w:val="pct20" w:color="auto" w:fill="auto"/>
          </w:tcPr>
          <w:p w14:paraId="0E5BD7D7"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Basic Course of Action</w:t>
            </w:r>
          </w:p>
          <w:p w14:paraId="7473FD36" w14:textId="77777777" w:rsidR="00314591" w:rsidRPr="005D68D4" w:rsidRDefault="00314591" w:rsidP="00AF6F0D">
            <w:pPr>
              <w:rPr>
                <w:rFonts w:ascii="Arial" w:hAnsi="Arial" w:cs="Arial"/>
                <w:b/>
                <w:bCs/>
                <w:sz w:val="18"/>
                <w:szCs w:val="18"/>
              </w:rPr>
            </w:pPr>
          </w:p>
          <w:p w14:paraId="20C603F8" w14:textId="77777777" w:rsidR="00314591" w:rsidRPr="005D68D4" w:rsidRDefault="00314591" w:rsidP="00AF6F0D">
            <w:pPr>
              <w:rPr>
                <w:rFonts w:ascii="Arial" w:hAnsi="Arial" w:cs="Arial"/>
                <w:b/>
                <w:bCs/>
                <w:sz w:val="18"/>
                <w:szCs w:val="18"/>
              </w:rPr>
            </w:pPr>
          </w:p>
        </w:tc>
        <w:tc>
          <w:tcPr>
            <w:tcW w:w="7229" w:type="dxa"/>
            <w:shd w:val="clear" w:color="auto" w:fill="auto"/>
          </w:tcPr>
          <w:p w14:paraId="6793049A"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The user selects the “Manage Scope” tab</w:t>
            </w:r>
          </w:p>
          <w:p w14:paraId="0E247B0A"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The system displays the &lt;&lt;Manage Scope&gt;&gt; section of the screen.</w:t>
            </w:r>
          </w:p>
          <w:p w14:paraId="2890E21C"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The user selects &lt;&lt;Select Scope&gt;&gt; option</w:t>
            </w:r>
          </w:p>
          <w:p w14:paraId="593F1DD8"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 xml:space="preserve">The system displays the &lt;&lt;Scope&gt;&gt; </w:t>
            </w:r>
            <w:r w:rsidR="000A7E44">
              <w:rPr>
                <w:rFonts w:ascii="Arial" w:hAnsi="Arial" w:cs="Arial"/>
                <w:sz w:val="18"/>
                <w:szCs w:val="18"/>
              </w:rPr>
              <w:t xml:space="preserve">section of the </w:t>
            </w:r>
            <w:r w:rsidRPr="00DB4E5F">
              <w:rPr>
                <w:rFonts w:ascii="Arial" w:hAnsi="Arial" w:cs="Arial"/>
                <w:sz w:val="18"/>
                <w:szCs w:val="18"/>
              </w:rPr>
              <w:t>screen</w:t>
            </w:r>
          </w:p>
          <w:p w14:paraId="6568C0DB"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 xml:space="preserve">The system displays the selected scope options </w:t>
            </w:r>
          </w:p>
          <w:p w14:paraId="7EBB8625" w14:textId="77777777" w:rsidR="00E822C7" w:rsidRPr="00DB4E5F" w:rsidRDefault="00E822C7" w:rsidP="004E06BD">
            <w:pPr>
              <w:numPr>
                <w:ilvl w:val="0"/>
                <w:numId w:val="72"/>
              </w:numPr>
              <w:rPr>
                <w:rFonts w:ascii="Arial" w:hAnsi="Arial" w:cs="Arial"/>
                <w:sz w:val="18"/>
                <w:szCs w:val="18"/>
              </w:rPr>
            </w:pPr>
            <w:r w:rsidRPr="00DB4E5F">
              <w:rPr>
                <w:rFonts w:ascii="Arial" w:hAnsi="Arial" w:cs="Arial"/>
                <w:sz w:val="18"/>
                <w:szCs w:val="18"/>
              </w:rPr>
              <w:t xml:space="preserve">The user selects the </w:t>
            </w:r>
            <w:r>
              <w:rPr>
                <w:rFonts w:ascii="Arial" w:hAnsi="Arial" w:cs="Arial"/>
                <w:sz w:val="18"/>
                <w:szCs w:val="18"/>
              </w:rPr>
              <w:t>&lt;&lt;Delete Scope&gt;&gt;</w:t>
            </w:r>
            <w:r w:rsidRPr="00DB4E5F">
              <w:rPr>
                <w:rFonts w:ascii="Arial" w:hAnsi="Arial" w:cs="Arial"/>
                <w:sz w:val="18"/>
                <w:szCs w:val="18"/>
              </w:rPr>
              <w:t xml:space="preserve"> </w:t>
            </w:r>
            <w:r>
              <w:rPr>
                <w:rFonts w:ascii="Arial" w:hAnsi="Arial" w:cs="Arial"/>
                <w:sz w:val="18"/>
                <w:szCs w:val="18"/>
              </w:rPr>
              <w:t>option</w:t>
            </w:r>
          </w:p>
          <w:p w14:paraId="7B162B8E" w14:textId="77777777" w:rsidR="00314591" w:rsidRDefault="00E822C7" w:rsidP="004E06BD">
            <w:pPr>
              <w:numPr>
                <w:ilvl w:val="0"/>
                <w:numId w:val="72"/>
              </w:numPr>
              <w:rPr>
                <w:rFonts w:ascii="Arial" w:hAnsi="Arial" w:cs="Arial"/>
                <w:sz w:val="18"/>
                <w:szCs w:val="18"/>
              </w:rPr>
            </w:pPr>
            <w:r w:rsidRPr="00DB4E5F">
              <w:rPr>
                <w:rFonts w:ascii="Arial" w:hAnsi="Arial" w:cs="Arial"/>
                <w:sz w:val="18"/>
                <w:szCs w:val="18"/>
              </w:rPr>
              <w:t xml:space="preserve">The system </w:t>
            </w:r>
            <w:r>
              <w:rPr>
                <w:rFonts w:ascii="Arial" w:hAnsi="Arial" w:cs="Arial"/>
                <w:sz w:val="18"/>
                <w:szCs w:val="18"/>
              </w:rPr>
              <w:t>displays a standard “Are you sure message”</w:t>
            </w:r>
          </w:p>
          <w:p w14:paraId="1C91D901" w14:textId="77777777" w:rsidR="00E822C7" w:rsidRDefault="00E822C7" w:rsidP="004E06BD">
            <w:pPr>
              <w:numPr>
                <w:ilvl w:val="0"/>
                <w:numId w:val="72"/>
              </w:numPr>
              <w:rPr>
                <w:rFonts w:ascii="Arial" w:hAnsi="Arial" w:cs="Arial"/>
                <w:sz w:val="18"/>
                <w:szCs w:val="18"/>
              </w:rPr>
            </w:pPr>
            <w:r>
              <w:rPr>
                <w:rFonts w:ascii="Arial" w:hAnsi="Arial" w:cs="Arial"/>
                <w:sz w:val="18"/>
                <w:szCs w:val="18"/>
              </w:rPr>
              <w:t>The user selected “Yes”</w:t>
            </w:r>
          </w:p>
          <w:p w14:paraId="223EBCED" w14:textId="77777777" w:rsidR="00E822C7" w:rsidRPr="005D68D4" w:rsidRDefault="00E822C7" w:rsidP="004E06BD">
            <w:pPr>
              <w:numPr>
                <w:ilvl w:val="0"/>
                <w:numId w:val="72"/>
              </w:numPr>
              <w:rPr>
                <w:rFonts w:ascii="Arial" w:hAnsi="Arial" w:cs="Arial"/>
                <w:sz w:val="18"/>
                <w:szCs w:val="18"/>
              </w:rPr>
            </w:pPr>
            <w:r>
              <w:rPr>
                <w:rFonts w:ascii="Arial" w:hAnsi="Arial" w:cs="Arial"/>
                <w:sz w:val="18"/>
                <w:szCs w:val="18"/>
              </w:rPr>
              <w:t>The system returns the user to &lt;&lt;Manage Scope(s)&gt;&gt; tab</w:t>
            </w:r>
          </w:p>
        </w:tc>
      </w:tr>
      <w:tr w:rsidR="00314591" w:rsidRPr="005D68D4" w14:paraId="7EF0E847" w14:textId="77777777" w:rsidTr="00FC78C7">
        <w:tc>
          <w:tcPr>
            <w:tcW w:w="2093" w:type="dxa"/>
            <w:shd w:val="pct20" w:color="auto" w:fill="auto"/>
          </w:tcPr>
          <w:p w14:paraId="213F5221"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Alternate scenario extensions</w:t>
            </w:r>
          </w:p>
          <w:p w14:paraId="153E83EC" w14:textId="77777777" w:rsidR="00314591" w:rsidRPr="005D68D4" w:rsidRDefault="00314591" w:rsidP="00AF6F0D">
            <w:pPr>
              <w:rPr>
                <w:rFonts w:ascii="Arial" w:hAnsi="Arial" w:cs="Arial"/>
                <w:b/>
                <w:bCs/>
                <w:sz w:val="18"/>
                <w:szCs w:val="18"/>
              </w:rPr>
            </w:pPr>
          </w:p>
          <w:p w14:paraId="1A57B699" w14:textId="77777777" w:rsidR="00314591" w:rsidRPr="005D68D4" w:rsidRDefault="00314591" w:rsidP="00AF6F0D">
            <w:pPr>
              <w:rPr>
                <w:rFonts w:ascii="Arial" w:hAnsi="Arial" w:cs="Arial"/>
                <w:b/>
                <w:bCs/>
                <w:sz w:val="18"/>
                <w:szCs w:val="18"/>
              </w:rPr>
            </w:pPr>
          </w:p>
        </w:tc>
        <w:tc>
          <w:tcPr>
            <w:tcW w:w="7229" w:type="dxa"/>
            <w:shd w:val="clear" w:color="auto" w:fill="auto"/>
          </w:tcPr>
          <w:p w14:paraId="3204D876" w14:textId="77777777" w:rsidR="00314591" w:rsidRPr="005D68D4" w:rsidRDefault="00314591" w:rsidP="00AF6F0D">
            <w:pPr>
              <w:rPr>
                <w:rFonts w:ascii="Arial" w:hAnsi="Arial" w:cs="Arial"/>
                <w:sz w:val="18"/>
                <w:szCs w:val="18"/>
              </w:rPr>
            </w:pPr>
          </w:p>
        </w:tc>
      </w:tr>
      <w:tr w:rsidR="00314591" w:rsidRPr="005D68D4" w14:paraId="7D2E30F6" w14:textId="77777777" w:rsidTr="00FC78C7">
        <w:trPr>
          <w:trHeight w:val="683"/>
        </w:trPr>
        <w:tc>
          <w:tcPr>
            <w:tcW w:w="2093" w:type="dxa"/>
            <w:shd w:val="pct20" w:color="auto" w:fill="auto"/>
          </w:tcPr>
          <w:p w14:paraId="7B0BDB95"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Business Logic/ Rules/ Supplementary Info</w:t>
            </w:r>
          </w:p>
          <w:p w14:paraId="10F3E3A2" w14:textId="77777777" w:rsidR="00314591" w:rsidRPr="005D68D4" w:rsidRDefault="00314591" w:rsidP="00AF6F0D">
            <w:pPr>
              <w:rPr>
                <w:rFonts w:ascii="Arial" w:hAnsi="Arial" w:cs="Arial"/>
                <w:b/>
                <w:bCs/>
                <w:sz w:val="18"/>
                <w:szCs w:val="18"/>
              </w:rPr>
            </w:pPr>
          </w:p>
        </w:tc>
        <w:tc>
          <w:tcPr>
            <w:tcW w:w="7229" w:type="dxa"/>
            <w:shd w:val="clear" w:color="auto" w:fill="auto"/>
          </w:tcPr>
          <w:p w14:paraId="7770851B" w14:textId="77777777" w:rsidR="00E822C7" w:rsidRPr="00B778BB" w:rsidRDefault="00E822C7" w:rsidP="00AF6F0D">
            <w:pPr>
              <w:rPr>
                <w:rFonts w:ascii="Arial" w:hAnsi="Arial" w:cs="Arial"/>
                <w:sz w:val="18"/>
                <w:szCs w:val="18"/>
                <w:u w:val="single"/>
              </w:rPr>
            </w:pPr>
            <w:r>
              <w:rPr>
                <w:rFonts w:ascii="Arial" w:hAnsi="Arial" w:cs="Arial"/>
                <w:sz w:val="18"/>
                <w:szCs w:val="18"/>
                <w:u w:val="single"/>
              </w:rPr>
              <w:t>6</w:t>
            </w:r>
            <w:r w:rsidRPr="00B778BB">
              <w:rPr>
                <w:rFonts w:ascii="Arial" w:hAnsi="Arial" w:cs="Arial"/>
                <w:sz w:val="18"/>
                <w:szCs w:val="18"/>
                <w:u w:val="single"/>
              </w:rPr>
              <w:t>. Delete Scope</w:t>
            </w:r>
          </w:p>
          <w:p w14:paraId="32AF530C" w14:textId="77777777" w:rsidR="00E822C7" w:rsidRDefault="00E822C7" w:rsidP="00AF6F0D">
            <w:pPr>
              <w:rPr>
                <w:rFonts w:ascii="Arial" w:hAnsi="Arial" w:cs="Arial"/>
                <w:sz w:val="18"/>
                <w:szCs w:val="18"/>
              </w:rPr>
            </w:pPr>
            <w:r>
              <w:rPr>
                <w:rFonts w:ascii="Arial" w:hAnsi="Arial" w:cs="Arial"/>
                <w:sz w:val="18"/>
                <w:szCs w:val="18"/>
              </w:rPr>
              <w:t>Over time the list of ‘Saved’ scopes could build up so the user needs t</w:t>
            </w:r>
            <w:r w:rsidR="000A7E44">
              <w:rPr>
                <w:rFonts w:ascii="Arial" w:hAnsi="Arial" w:cs="Arial"/>
                <w:sz w:val="18"/>
                <w:szCs w:val="18"/>
              </w:rPr>
              <w:t>he</w:t>
            </w:r>
            <w:r>
              <w:rPr>
                <w:rFonts w:ascii="Arial" w:hAnsi="Arial" w:cs="Arial"/>
                <w:sz w:val="18"/>
                <w:szCs w:val="18"/>
              </w:rPr>
              <w:t xml:space="preserve"> ability to Delete a selected scope.  Upon selecting ‘Delete’ a standard “Are you sure?” message should be displayed and then the selected scope should be removed.</w:t>
            </w:r>
          </w:p>
          <w:p w14:paraId="0B11BF1E" w14:textId="77777777" w:rsidR="00E822C7" w:rsidRDefault="00E822C7" w:rsidP="00AF6F0D">
            <w:pPr>
              <w:rPr>
                <w:rFonts w:ascii="Arial" w:hAnsi="Arial" w:cs="Arial"/>
                <w:sz w:val="18"/>
                <w:szCs w:val="18"/>
              </w:rPr>
            </w:pPr>
          </w:p>
          <w:p w14:paraId="42DD8783" w14:textId="77777777" w:rsidR="00314591" w:rsidRDefault="00E822C7" w:rsidP="00AF6F0D">
            <w:pPr>
              <w:rPr>
                <w:rFonts w:ascii="Arial" w:hAnsi="Arial" w:cs="Arial"/>
                <w:sz w:val="18"/>
                <w:szCs w:val="18"/>
              </w:rPr>
            </w:pPr>
            <w:r>
              <w:rPr>
                <w:rFonts w:ascii="Arial" w:hAnsi="Arial" w:cs="Arial"/>
                <w:sz w:val="18"/>
                <w:szCs w:val="18"/>
              </w:rPr>
              <w:t>As with edit, the system needs to warn the user if they are deleting any scopes that are linked to any of the requested reports still available for selection or if they are deleting a scope that was created by an alternative user in that role.</w:t>
            </w:r>
          </w:p>
          <w:p w14:paraId="47A48D79" w14:textId="77777777" w:rsidR="00177894" w:rsidRDefault="00177894" w:rsidP="00AF6F0D">
            <w:pPr>
              <w:rPr>
                <w:rFonts w:ascii="Arial" w:hAnsi="Arial" w:cs="Arial"/>
                <w:sz w:val="18"/>
                <w:szCs w:val="18"/>
              </w:rPr>
            </w:pPr>
          </w:p>
          <w:p w14:paraId="0ED42F7B" w14:textId="77777777" w:rsidR="00177894" w:rsidRPr="00177894" w:rsidRDefault="00177894" w:rsidP="00177894">
            <w:pPr>
              <w:rPr>
                <w:rFonts w:ascii="Arial" w:hAnsi="Arial" w:cs="Arial"/>
                <w:sz w:val="18"/>
                <w:szCs w:val="18"/>
              </w:rPr>
            </w:pPr>
            <w:r w:rsidRPr="00177894">
              <w:rPr>
                <w:rFonts w:ascii="Arial" w:hAnsi="Arial" w:cs="Arial"/>
                <w:color w:val="000000" w:themeColor="text1"/>
                <w:sz w:val="18"/>
                <w:szCs w:val="18"/>
              </w:rPr>
              <w:t xml:space="preserve">If a linked Scope is deleted </w:t>
            </w:r>
            <w:r>
              <w:rPr>
                <w:rFonts w:ascii="Arial" w:hAnsi="Arial" w:cs="Arial"/>
                <w:color w:val="000000" w:themeColor="text1"/>
                <w:sz w:val="18"/>
                <w:szCs w:val="18"/>
              </w:rPr>
              <w:t>then</w:t>
            </w:r>
            <w:r w:rsidRPr="00177894">
              <w:rPr>
                <w:rFonts w:ascii="Arial" w:hAnsi="Arial" w:cs="Arial"/>
                <w:color w:val="000000" w:themeColor="text1"/>
                <w:sz w:val="18"/>
                <w:szCs w:val="18"/>
              </w:rPr>
              <w:t xml:space="preserve"> the system </w:t>
            </w:r>
            <w:r>
              <w:rPr>
                <w:rFonts w:ascii="Arial" w:hAnsi="Arial" w:cs="Arial"/>
                <w:color w:val="000000" w:themeColor="text1"/>
                <w:sz w:val="18"/>
                <w:szCs w:val="18"/>
              </w:rPr>
              <w:t>should</w:t>
            </w:r>
            <w:r w:rsidRPr="00177894">
              <w:rPr>
                <w:rFonts w:ascii="Arial" w:hAnsi="Arial" w:cs="Arial"/>
                <w:color w:val="000000" w:themeColor="text1"/>
                <w:sz w:val="18"/>
                <w:szCs w:val="18"/>
              </w:rPr>
              <w:t xml:space="preserve"> automatically assign the Default scope for the associated report type to the linked reports</w:t>
            </w:r>
            <w:r>
              <w:rPr>
                <w:rFonts w:ascii="Arial" w:hAnsi="Arial" w:cs="Arial"/>
                <w:color w:val="000000" w:themeColor="text1"/>
                <w:sz w:val="18"/>
                <w:szCs w:val="18"/>
              </w:rPr>
              <w:t>.</w:t>
            </w:r>
          </w:p>
        </w:tc>
      </w:tr>
      <w:tr w:rsidR="00314591" w:rsidRPr="005D68D4" w14:paraId="6571CB28" w14:textId="77777777" w:rsidTr="00FC78C7">
        <w:tc>
          <w:tcPr>
            <w:tcW w:w="2093" w:type="dxa"/>
            <w:shd w:val="pct20" w:color="auto" w:fill="auto"/>
          </w:tcPr>
          <w:p w14:paraId="70193ECE"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Notes / Questions</w:t>
            </w:r>
          </w:p>
          <w:p w14:paraId="138B6557" w14:textId="77777777" w:rsidR="00314591" w:rsidRPr="005D68D4" w:rsidRDefault="00314591" w:rsidP="00AF6F0D">
            <w:pPr>
              <w:rPr>
                <w:rFonts w:ascii="Arial" w:hAnsi="Arial" w:cs="Arial"/>
                <w:b/>
                <w:bCs/>
                <w:sz w:val="18"/>
                <w:szCs w:val="18"/>
              </w:rPr>
            </w:pPr>
          </w:p>
        </w:tc>
        <w:tc>
          <w:tcPr>
            <w:tcW w:w="7229" w:type="dxa"/>
            <w:shd w:val="clear" w:color="auto" w:fill="auto"/>
          </w:tcPr>
          <w:p w14:paraId="65BB81DC" w14:textId="77777777" w:rsidR="00314591" w:rsidRPr="00291C2B" w:rsidRDefault="00314591" w:rsidP="00AF6F0D">
            <w:pPr>
              <w:rPr>
                <w:rFonts w:ascii="Arial" w:hAnsi="Arial" w:cs="Arial"/>
                <w:b/>
                <w:i/>
                <w:color w:val="FF0000"/>
                <w:sz w:val="18"/>
                <w:szCs w:val="18"/>
              </w:rPr>
            </w:pPr>
          </w:p>
        </w:tc>
      </w:tr>
      <w:tr w:rsidR="00314591" w:rsidRPr="005D68D4" w14:paraId="017349C0" w14:textId="77777777" w:rsidTr="00FC78C7">
        <w:tc>
          <w:tcPr>
            <w:tcW w:w="2093" w:type="dxa"/>
            <w:shd w:val="pct20" w:color="auto" w:fill="auto"/>
          </w:tcPr>
          <w:p w14:paraId="598BAF7F"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Includes Use Cases</w:t>
            </w:r>
          </w:p>
          <w:p w14:paraId="5ED87F8A" w14:textId="77777777" w:rsidR="00314591" w:rsidRPr="005D68D4" w:rsidRDefault="00314591" w:rsidP="00AF6F0D">
            <w:pPr>
              <w:rPr>
                <w:rFonts w:ascii="Arial" w:hAnsi="Arial" w:cs="Arial"/>
                <w:b/>
                <w:bCs/>
                <w:color w:val="FF0000"/>
                <w:sz w:val="18"/>
                <w:szCs w:val="18"/>
              </w:rPr>
            </w:pPr>
          </w:p>
        </w:tc>
        <w:tc>
          <w:tcPr>
            <w:tcW w:w="7229" w:type="dxa"/>
            <w:shd w:val="clear" w:color="auto" w:fill="auto"/>
          </w:tcPr>
          <w:p w14:paraId="32A1BA42" w14:textId="77777777" w:rsidR="00314591" w:rsidRPr="005D68D4" w:rsidRDefault="00314591" w:rsidP="00AF6F0D">
            <w:pPr>
              <w:rPr>
                <w:rFonts w:ascii="Arial" w:hAnsi="Arial" w:cs="Arial"/>
                <w:sz w:val="18"/>
                <w:szCs w:val="18"/>
              </w:rPr>
            </w:pPr>
          </w:p>
        </w:tc>
      </w:tr>
      <w:tr w:rsidR="00314591" w:rsidRPr="005D68D4" w14:paraId="7DE6BDB8" w14:textId="77777777" w:rsidTr="00FC78C7">
        <w:tc>
          <w:tcPr>
            <w:tcW w:w="2093" w:type="dxa"/>
            <w:shd w:val="pct20" w:color="auto" w:fill="auto"/>
          </w:tcPr>
          <w:p w14:paraId="3EE10113"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8F303D4" w14:textId="77777777" w:rsidR="00314591" w:rsidRPr="005D68D4" w:rsidRDefault="00314591" w:rsidP="00AF6F0D">
            <w:pPr>
              <w:rPr>
                <w:rFonts w:ascii="Arial" w:hAnsi="Arial" w:cs="Arial"/>
                <w:sz w:val="18"/>
                <w:szCs w:val="18"/>
              </w:rPr>
            </w:pPr>
          </w:p>
        </w:tc>
      </w:tr>
      <w:tr w:rsidR="00314591" w:rsidRPr="005D68D4" w14:paraId="0B92A60B" w14:textId="77777777" w:rsidTr="00FC78C7">
        <w:tc>
          <w:tcPr>
            <w:tcW w:w="2093" w:type="dxa"/>
            <w:shd w:val="pct20" w:color="auto" w:fill="auto"/>
          </w:tcPr>
          <w:p w14:paraId="180936A7"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3482736B" w14:textId="0C1F82A1" w:rsidR="00314591" w:rsidRPr="005D68D4" w:rsidRDefault="000A7E44" w:rsidP="00AF6F0D">
            <w:pPr>
              <w:rPr>
                <w:rFonts w:ascii="Arial" w:hAnsi="Arial" w:cs="Arial"/>
                <w:sz w:val="18"/>
                <w:szCs w:val="18"/>
              </w:rPr>
            </w:pPr>
            <w:r>
              <w:rPr>
                <w:rFonts w:ascii="Arial" w:hAnsi="Arial" w:cs="Arial"/>
                <w:sz w:val="18"/>
                <w:szCs w:val="18"/>
              </w:rPr>
              <w:t>PM0043</w:t>
            </w:r>
            <w:r w:rsidR="00A834D6">
              <w:rPr>
                <w:rFonts w:ascii="Arial" w:hAnsi="Arial" w:cs="Arial"/>
                <w:sz w:val="18"/>
                <w:szCs w:val="18"/>
              </w:rPr>
              <w:t xml:space="preserve"> (parts of)</w:t>
            </w:r>
          </w:p>
        </w:tc>
      </w:tr>
      <w:tr w:rsidR="00314591" w:rsidRPr="005D68D4" w14:paraId="6C076238" w14:textId="77777777" w:rsidTr="00FC78C7">
        <w:tc>
          <w:tcPr>
            <w:tcW w:w="2093" w:type="dxa"/>
            <w:shd w:val="pct20" w:color="auto" w:fill="auto"/>
          </w:tcPr>
          <w:p w14:paraId="13F8A321" w14:textId="77777777" w:rsidR="00314591" w:rsidRPr="005D68D4" w:rsidRDefault="00314591"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4496E621" w14:textId="77777777" w:rsidR="00314591" w:rsidRPr="005D68D4" w:rsidRDefault="00314591" w:rsidP="00AF6F0D">
            <w:pPr>
              <w:rPr>
                <w:rFonts w:ascii="Arial" w:hAnsi="Arial" w:cs="Arial"/>
                <w:sz w:val="18"/>
                <w:szCs w:val="18"/>
              </w:rPr>
            </w:pPr>
            <w:r w:rsidRPr="005D68D4">
              <w:rPr>
                <w:rFonts w:ascii="Arial" w:hAnsi="Arial" w:cs="Arial"/>
                <w:sz w:val="18"/>
                <w:szCs w:val="18"/>
              </w:rPr>
              <w:t>Sue Allwood</w:t>
            </w:r>
          </w:p>
        </w:tc>
      </w:tr>
    </w:tbl>
    <w:p w14:paraId="724FDD33" w14:textId="77777777" w:rsidR="00314591" w:rsidRDefault="00314591" w:rsidP="00AF6F0D"/>
    <w:p w14:paraId="7CE5EC3A" w14:textId="77777777" w:rsidR="00314591" w:rsidRDefault="00314591" w:rsidP="00AF6F0D">
      <w:pPr>
        <w:sectPr w:rsidR="00314591" w:rsidSect="005D68D4">
          <w:pgSz w:w="12240" w:h="15840" w:code="1"/>
          <w:pgMar w:top="1616" w:right="1797" w:bottom="851" w:left="1797" w:header="567" w:footer="720" w:gutter="0"/>
          <w:cols w:space="720"/>
          <w:docGrid w:linePitch="360"/>
        </w:sectPr>
      </w:pPr>
    </w:p>
    <w:p w14:paraId="1BA47345" w14:textId="77777777" w:rsidR="00A84B69" w:rsidRDefault="00AB7622" w:rsidP="00AF6F0D">
      <w:pPr>
        <w:pStyle w:val="Heading4"/>
        <w:ind w:left="0" w:firstLine="0"/>
      </w:pPr>
      <w:r>
        <w:t>Save Scope Pop Up box proto</w:t>
      </w:r>
      <w:r w:rsidR="00A84B69">
        <w:t>type</w:t>
      </w:r>
    </w:p>
    <w:p w14:paraId="0EE6DDD5" w14:textId="77777777" w:rsidR="00A84B69" w:rsidRDefault="00A84B69" w:rsidP="00AF6F0D"/>
    <w:p w14:paraId="49D8FDF5" w14:textId="77777777" w:rsidR="00A84B69" w:rsidRDefault="00A96D2E" w:rsidP="00AF6F0D">
      <w:r>
        <w:rPr>
          <w:noProof/>
          <w:lang w:eastAsia="en-GB"/>
        </w:rPr>
        <w:drawing>
          <wp:inline distT="0" distB="0" distL="0" distR="0" wp14:anchorId="762D09D5" wp14:editId="38DF1C93">
            <wp:extent cx="4999990" cy="2733675"/>
            <wp:effectExtent l="0" t="0" r="0" b="9525"/>
            <wp:docPr id="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99990" cy="2733675"/>
                    </a:xfrm>
                    <a:prstGeom prst="rect">
                      <a:avLst/>
                    </a:prstGeom>
                    <a:noFill/>
                    <a:ln>
                      <a:noFill/>
                    </a:ln>
                  </pic:spPr>
                </pic:pic>
              </a:graphicData>
            </a:graphic>
          </wp:inline>
        </w:drawing>
      </w:r>
    </w:p>
    <w:p w14:paraId="24938815" w14:textId="77777777" w:rsidR="00A84B69" w:rsidRPr="00A84B69" w:rsidRDefault="00A84B69" w:rsidP="00AF6F0D"/>
    <w:p w14:paraId="4AD84C91" w14:textId="77777777" w:rsidR="004F5C24" w:rsidRDefault="00B62D05" w:rsidP="00AF6F0D">
      <w:pPr>
        <w:pStyle w:val="Heading2"/>
        <w:ind w:left="0" w:firstLine="0"/>
      </w:pPr>
      <w:r w:rsidRPr="003C1AE5">
        <w:rPr>
          <w:noProof/>
          <w:lang w:eastAsia="en-GB"/>
        </w:rPr>
        <w:br w:type="page"/>
      </w:r>
      <w:bookmarkStart w:id="498" w:name="_Toc422842061"/>
      <w:r w:rsidR="004F5C24">
        <w:t>Use Case Diagram – Manage Filter(s)</w:t>
      </w:r>
      <w:bookmarkEnd w:id="498"/>
    </w:p>
    <w:p w14:paraId="66FE46B1" w14:textId="77777777" w:rsidR="00EE07E0" w:rsidRDefault="00EE07E0" w:rsidP="00AF6F0D"/>
    <w:p w14:paraId="43EAE358" w14:textId="77777777" w:rsidR="00EE07E0" w:rsidRPr="00EE07E0" w:rsidRDefault="00A96D2E" w:rsidP="00AF6F0D">
      <w:r>
        <w:rPr>
          <w:noProof/>
          <w:lang w:eastAsia="en-GB"/>
        </w:rPr>
        <w:drawing>
          <wp:inline distT="0" distB="0" distL="0" distR="0" wp14:anchorId="62581854" wp14:editId="68AA420E">
            <wp:extent cx="5486400" cy="3074035"/>
            <wp:effectExtent l="0" t="0" r="0" b="0"/>
            <wp:docPr id="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86400" cy="3074035"/>
                    </a:xfrm>
                    <a:prstGeom prst="rect">
                      <a:avLst/>
                    </a:prstGeom>
                    <a:noFill/>
                    <a:ln>
                      <a:noFill/>
                    </a:ln>
                  </pic:spPr>
                </pic:pic>
              </a:graphicData>
            </a:graphic>
          </wp:inline>
        </w:drawing>
      </w:r>
    </w:p>
    <w:p w14:paraId="25208827" w14:textId="77777777" w:rsidR="00960F10" w:rsidRDefault="004F5C24" w:rsidP="00AF6F0D">
      <w:pPr>
        <w:pStyle w:val="Heading3"/>
        <w:ind w:left="0" w:firstLine="0"/>
      </w:pPr>
      <w:r>
        <w:br w:type="page"/>
      </w:r>
      <w:bookmarkStart w:id="499" w:name="_Toc422842062"/>
      <w:r w:rsidR="00960F10">
        <w:t>PM</w:t>
      </w:r>
      <w:r w:rsidR="000A7E44">
        <w:t>UC033 – Manage Report Filters</w:t>
      </w:r>
      <w:bookmarkEnd w:id="499"/>
    </w:p>
    <w:p w14:paraId="6C140A32" w14:textId="77777777" w:rsidR="00960F10" w:rsidRDefault="00960F10"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60F10" w:rsidRPr="005D68D4" w14:paraId="3570ABE0" w14:textId="77777777" w:rsidTr="00FC78C7">
        <w:tc>
          <w:tcPr>
            <w:tcW w:w="9322" w:type="dxa"/>
            <w:gridSpan w:val="2"/>
            <w:shd w:val="pct20" w:color="auto" w:fill="auto"/>
          </w:tcPr>
          <w:p w14:paraId="57D80BAF" w14:textId="77777777" w:rsidR="00960F10" w:rsidRPr="005D68D4" w:rsidRDefault="00960F10"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PMUC033</w:t>
            </w:r>
          </w:p>
          <w:p w14:paraId="16452B98" w14:textId="77777777" w:rsidR="00960F10" w:rsidRPr="005D68D4" w:rsidRDefault="00960F10" w:rsidP="00AF6F0D">
            <w:pPr>
              <w:rPr>
                <w:rFonts w:ascii="Arial" w:hAnsi="Arial" w:cs="Arial"/>
                <w:b/>
                <w:bCs/>
                <w:sz w:val="18"/>
                <w:szCs w:val="18"/>
              </w:rPr>
            </w:pPr>
          </w:p>
          <w:p w14:paraId="76A612B9" w14:textId="77777777" w:rsidR="000A7E44" w:rsidRPr="005D68D4" w:rsidRDefault="00960F10"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0A7E44">
              <w:rPr>
                <w:rFonts w:ascii="Arial" w:hAnsi="Arial" w:cs="Arial"/>
                <w:b/>
                <w:bCs/>
                <w:sz w:val="18"/>
                <w:szCs w:val="18"/>
              </w:rPr>
              <w:t>Manage Report Filters</w:t>
            </w:r>
          </w:p>
          <w:p w14:paraId="5C293F5D" w14:textId="77777777" w:rsidR="00960F10" w:rsidRPr="005D68D4" w:rsidRDefault="00960F10" w:rsidP="00AF6F0D">
            <w:pPr>
              <w:rPr>
                <w:rFonts w:ascii="Arial" w:hAnsi="Arial" w:cs="Arial"/>
                <w:b/>
                <w:sz w:val="18"/>
                <w:szCs w:val="18"/>
              </w:rPr>
            </w:pPr>
          </w:p>
        </w:tc>
      </w:tr>
      <w:tr w:rsidR="00960F10" w:rsidRPr="005D68D4" w14:paraId="387D33A2" w14:textId="77777777" w:rsidTr="00FC78C7">
        <w:tc>
          <w:tcPr>
            <w:tcW w:w="2093" w:type="dxa"/>
            <w:shd w:val="pct20" w:color="auto" w:fill="auto"/>
          </w:tcPr>
          <w:p w14:paraId="3E7E8917"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Summary</w:t>
            </w:r>
          </w:p>
          <w:p w14:paraId="175E1398" w14:textId="77777777" w:rsidR="00960F10" w:rsidRPr="005D68D4" w:rsidRDefault="00960F10" w:rsidP="00AF6F0D">
            <w:pPr>
              <w:rPr>
                <w:rFonts w:ascii="Arial" w:hAnsi="Arial" w:cs="Arial"/>
                <w:b/>
                <w:bCs/>
                <w:sz w:val="18"/>
                <w:szCs w:val="18"/>
              </w:rPr>
            </w:pPr>
          </w:p>
        </w:tc>
        <w:tc>
          <w:tcPr>
            <w:tcW w:w="7229" w:type="dxa"/>
            <w:shd w:val="clear" w:color="auto" w:fill="auto"/>
          </w:tcPr>
          <w:p w14:paraId="0F2278B3" w14:textId="77777777" w:rsidR="00960F10" w:rsidRPr="009E3CE8" w:rsidRDefault="00960F10" w:rsidP="00AF6F0D">
            <w:pPr>
              <w:rPr>
                <w:rFonts w:ascii="Arial" w:hAnsi="Arial" w:cs="Arial"/>
                <w:sz w:val="18"/>
                <w:szCs w:val="18"/>
              </w:rPr>
            </w:pPr>
            <w:r>
              <w:rPr>
                <w:rFonts w:ascii="Arial" w:hAnsi="Arial" w:cs="Arial"/>
                <w:sz w:val="18"/>
                <w:szCs w:val="18"/>
              </w:rPr>
              <w:t xml:space="preserve">A screen that displays the “Filter” options available for selection by the user to enable them to </w:t>
            </w:r>
            <w:r w:rsidR="000A7E44">
              <w:rPr>
                <w:rFonts w:ascii="Arial" w:hAnsi="Arial" w:cs="Arial"/>
                <w:sz w:val="18"/>
                <w:szCs w:val="18"/>
              </w:rPr>
              <w:t>create</w:t>
            </w:r>
            <w:r>
              <w:rPr>
                <w:rFonts w:ascii="Arial" w:hAnsi="Arial" w:cs="Arial"/>
                <w:sz w:val="18"/>
                <w:szCs w:val="18"/>
              </w:rPr>
              <w:t xml:space="preserve">, edit </w:t>
            </w:r>
            <w:r w:rsidR="000A7E44">
              <w:rPr>
                <w:rFonts w:ascii="Arial" w:hAnsi="Arial" w:cs="Arial"/>
                <w:sz w:val="18"/>
                <w:szCs w:val="18"/>
              </w:rPr>
              <w:t>or delete a</w:t>
            </w:r>
            <w:r>
              <w:rPr>
                <w:rFonts w:ascii="Arial" w:hAnsi="Arial" w:cs="Arial"/>
                <w:sz w:val="18"/>
                <w:szCs w:val="18"/>
              </w:rPr>
              <w:t xml:space="preserve"> filter.</w:t>
            </w:r>
          </w:p>
        </w:tc>
      </w:tr>
      <w:tr w:rsidR="00960F10" w:rsidRPr="005D68D4" w14:paraId="0B8D5B13" w14:textId="77777777" w:rsidTr="00FC78C7">
        <w:tc>
          <w:tcPr>
            <w:tcW w:w="2093" w:type="dxa"/>
            <w:shd w:val="pct20" w:color="auto" w:fill="auto"/>
          </w:tcPr>
          <w:p w14:paraId="3632A811"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Actor</w:t>
            </w:r>
          </w:p>
          <w:p w14:paraId="50666253"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02D6F54E" w14:textId="1464046D" w:rsidR="00960F10" w:rsidRPr="005D68D4" w:rsidRDefault="00DB2F0C" w:rsidP="00AF6F0D">
            <w:pPr>
              <w:rPr>
                <w:rFonts w:ascii="Arial" w:hAnsi="Arial" w:cs="Arial"/>
                <w:sz w:val="18"/>
                <w:szCs w:val="18"/>
              </w:rPr>
            </w:pPr>
            <w:r>
              <w:rPr>
                <w:rFonts w:ascii="Arial" w:hAnsi="Arial" w:cs="Arial"/>
                <w:sz w:val="18"/>
                <w:szCs w:val="18"/>
              </w:rPr>
              <w:t>PlanManager</w:t>
            </w:r>
            <w:r w:rsidR="00960F10" w:rsidRPr="007702FC">
              <w:rPr>
                <w:rFonts w:ascii="Arial" w:hAnsi="Arial" w:cs="Arial"/>
                <w:sz w:val="18"/>
                <w:szCs w:val="18"/>
              </w:rPr>
              <w:t xml:space="preserve"> User</w:t>
            </w:r>
          </w:p>
        </w:tc>
      </w:tr>
      <w:tr w:rsidR="00960F10" w:rsidRPr="005D68D4" w14:paraId="474D09C9" w14:textId="77777777" w:rsidTr="00FC78C7">
        <w:tc>
          <w:tcPr>
            <w:tcW w:w="2093" w:type="dxa"/>
            <w:shd w:val="pct20" w:color="auto" w:fill="auto"/>
          </w:tcPr>
          <w:p w14:paraId="48EBA20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Trigger</w:t>
            </w:r>
          </w:p>
          <w:p w14:paraId="12B49566" w14:textId="77777777" w:rsidR="00960F10" w:rsidRPr="005D68D4" w:rsidRDefault="00960F10" w:rsidP="00AF6F0D">
            <w:pPr>
              <w:rPr>
                <w:rFonts w:ascii="Arial" w:hAnsi="Arial" w:cs="Arial"/>
                <w:b/>
                <w:bCs/>
                <w:sz w:val="18"/>
                <w:szCs w:val="18"/>
              </w:rPr>
            </w:pPr>
          </w:p>
        </w:tc>
        <w:tc>
          <w:tcPr>
            <w:tcW w:w="7229" w:type="dxa"/>
            <w:shd w:val="clear" w:color="auto" w:fill="auto"/>
          </w:tcPr>
          <w:p w14:paraId="34D41597" w14:textId="77777777" w:rsidR="00960F10" w:rsidRPr="005D68D4" w:rsidRDefault="00960F10" w:rsidP="00AF6F0D">
            <w:pPr>
              <w:rPr>
                <w:rFonts w:ascii="Arial" w:hAnsi="Arial" w:cs="Arial"/>
                <w:sz w:val="18"/>
                <w:szCs w:val="18"/>
              </w:rPr>
            </w:pPr>
            <w:r>
              <w:rPr>
                <w:rFonts w:ascii="Arial" w:hAnsi="Arial" w:cs="Arial"/>
                <w:sz w:val="18"/>
                <w:szCs w:val="18"/>
              </w:rPr>
              <w:t>User selecting the Manage Filters tab from the “My Reports” (PMUC012) home screen</w:t>
            </w:r>
          </w:p>
        </w:tc>
      </w:tr>
      <w:tr w:rsidR="00960F10" w:rsidRPr="005D68D4" w14:paraId="2B8937A5" w14:textId="77777777" w:rsidTr="00FC78C7">
        <w:tc>
          <w:tcPr>
            <w:tcW w:w="2093" w:type="dxa"/>
            <w:shd w:val="pct20" w:color="auto" w:fill="auto"/>
          </w:tcPr>
          <w:p w14:paraId="717D4C3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Pre- conditions</w:t>
            </w:r>
          </w:p>
          <w:p w14:paraId="6EE2D9C3"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0FC8F5C5" w14:textId="77777777" w:rsidR="00960F10" w:rsidRPr="00FF3E36" w:rsidRDefault="00960F10"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w:t>
            </w:r>
            <w:r w:rsidR="000A7E44">
              <w:rPr>
                <w:rFonts w:ascii="Arial" w:hAnsi="Arial" w:cs="Arial"/>
                <w:sz w:val="18"/>
                <w:szCs w:val="18"/>
              </w:rPr>
              <w:t>Filters</w:t>
            </w:r>
            <w:r w:rsidRPr="00322B9D">
              <w:rPr>
                <w:rFonts w:ascii="Arial" w:hAnsi="Arial" w:cs="Arial"/>
                <w:sz w:val="18"/>
                <w:szCs w:val="18"/>
              </w:rPr>
              <w:t xml:space="preserve"> option</w:t>
            </w:r>
          </w:p>
        </w:tc>
      </w:tr>
      <w:tr w:rsidR="00960F10" w:rsidRPr="005D68D4" w14:paraId="5C7C32DE" w14:textId="77777777" w:rsidTr="00FC78C7">
        <w:tc>
          <w:tcPr>
            <w:tcW w:w="2093" w:type="dxa"/>
            <w:shd w:val="pct20" w:color="auto" w:fill="auto"/>
          </w:tcPr>
          <w:p w14:paraId="4A288DC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Post –conditions</w:t>
            </w:r>
          </w:p>
          <w:p w14:paraId="10D50203" w14:textId="77777777" w:rsidR="00960F10" w:rsidRPr="005D68D4" w:rsidRDefault="00960F10" w:rsidP="00AF6F0D">
            <w:pPr>
              <w:rPr>
                <w:rFonts w:ascii="Arial" w:hAnsi="Arial" w:cs="Arial"/>
                <w:b/>
                <w:bCs/>
                <w:sz w:val="18"/>
                <w:szCs w:val="18"/>
              </w:rPr>
            </w:pPr>
          </w:p>
        </w:tc>
        <w:tc>
          <w:tcPr>
            <w:tcW w:w="7229" w:type="dxa"/>
            <w:shd w:val="clear" w:color="auto" w:fill="auto"/>
          </w:tcPr>
          <w:p w14:paraId="56BAEF53" w14:textId="77777777" w:rsidR="00960F10" w:rsidRPr="005D68D4" w:rsidRDefault="00960F10" w:rsidP="00AF6F0D">
            <w:pPr>
              <w:rPr>
                <w:rFonts w:ascii="Arial" w:hAnsi="Arial" w:cs="Arial"/>
                <w:sz w:val="18"/>
                <w:szCs w:val="18"/>
              </w:rPr>
            </w:pPr>
            <w:r>
              <w:rPr>
                <w:rFonts w:ascii="Arial" w:hAnsi="Arial" w:cs="Arial"/>
                <w:sz w:val="18"/>
                <w:szCs w:val="18"/>
              </w:rPr>
              <w:t>The user is able to view, edit, create or delete user defined filters.</w:t>
            </w:r>
          </w:p>
        </w:tc>
      </w:tr>
      <w:tr w:rsidR="00960F10" w:rsidRPr="005D68D4" w14:paraId="2BA5B7C5" w14:textId="77777777" w:rsidTr="00FC78C7">
        <w:tc>
          <w:tcPr>
            <w:tcW w:w="2093" w:type="dxa"/>
            <w:shd w:val="pct20" w:color="auto" w:fill="auto"/>
          </w:tcPr>
          <w:p w14:paraId="23B8682F"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74819E60" w14:textId="77777777" w:rsidR="00960F10" w:rsidRPr="005D68D4" w:rsidRDefault="00960F10" w:rsidP="00AF6F0D">
            <w:pPr>
              <w:rPr>
                <w:rFonts w:ascii="Arial" w:hAnsi="Arial" w:cs="Arial"/>
                <w:sz w:val="18"/>
                <w:szCs w:val="18"/>
              </w:rPr>
            </w:pPr>
            <w:r>
              <w:rPr>
                <w:rFonts w:ascii="Arial" w:hAnsi="Arial" w:cs="Arial"/>
                <w:sz w:val="18"/>
                <w:szCs w:val="18"/>
              </w:rPr>
              <w:t>Adhoc</w:t>
            </w:r>
          </w:p>
        </w:tc>
      </w:tr>
      <w:tr w:rsidR="00960F10" w:rsidRPr="005D68D4" w14:paraId="1A71CEF6" w14:textId="77777777" w:rsidTr="00FC78C7">
        <w:tc>
          <w:tcPr>
            <w:tcW w:w="2093" w:type="dxa"/>
            <w:shd w:val="pct20" w:color="auto" w:fill="auto"/>
          </w:tcPr>
          <w:p w14:paraId="0F87D3D1"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Basic Course of Action</w:t>
            </w:r>
          </w:p>
          <w:p w14:paraId="68D5A4D5" w14:textId="77777777" w:rsidR="00960F10" w:rsidRPr="005D68D4" w:rsidRDefault="00960F10" w:rsidP="00AF6F0D">
            <w:pPr>
              <w:rPr>
                <w:rFonts w:ascii="Arial" w:hAnsi="Arial" w:cs="Arial"/>
                <w:b/>
                <w:bCs/>
                <w:sz w:val="18"/>
                <w:szCs w:val="18"/>
              </w:rPr>
            </w:pPr>
          </w:p>
          <w:p w14:paraId="67216A26" w14:textId="77777777" w:rsidR="00960F10" w:rsidRPr="005D68D4" w:rsidRDefault="00960F10" w:rsidP="00AF6F0D">
            <w:pPr>
              <w:rPr>
                <w:rFonts w:ascii="Arial" w:hAnsi="Arial" w:cs="Arial"/>
                <w:b/>
                <w:bCs/>
                <w:sz w:val="18"/>
                <w:szCs w:val="18"/>
              </w:rPr>
            </w:pPr>
          </w:p>
        </w:tc>
        <w:tc>
          <w:tcPr>
            <w:tcW w:w="7229" w:type="dxa"/>
            <w:shd w:val="clear" w:color="auto" w:fill="auto"/>
          </w:tcPr>
          <w:p w14:paraId="07F22DCB" w14:textId="77777777" w:rsidR="00960F10" w:rsidRDefault="00960F10" w:rsidP="004E06BD">
            <w:pPr>
              <w:numPr>
                <w:ilvl w:val="0"/>
                <w:numId w:val="73"/>
              </w:numPr>
              <w:rPr>
                <w:rFonts w:ascii="Arial" w:hAnsi="Arial" w:cs="Arial"/>
                <w:sz w:val="18"/>
                <w:szCs w:val="18"/>
              </w:rPr>
            </w:pPr>
            <w:r>
              <w:rPr>
                <w:rFonts w:ascii="Arial" w:hAnsi="Arial" w:cs="Arial"/>
                <w:sz w:val="18"/>
                <w:szCs w:val="18"/>
              </w:rPr>
              <w:t>The user selects the “Manage Filters” tab</w:t>
            </w:r>
          </w:p>
          <w:p w14:paraId="70D36D21" w14:textId="77777777" w:rsidR="000A7E44" w:rsidRDefault="00960F10" w:rsidP="004E06BD">
            <w:pPr>
              <w:numPr>
                <w:ilvl w:val="0"/>
                <w:numId w:val="73"/>
              </w:numPr>
              <w:rPr>
                <w:rFonts w:ascii="Arial" w:hAnsi="Arial" w:cs="Arial"/>
                <w:sz w:val="18"/>
                <w:szCs w:val="18"/>
              </w:rPr>
            </w:pPr>
            <w:r>
              <w:rPr>
                <w:rFonts w:ascii="Arial" w:hAnsi="Arial" w:cs="Arial"/>
                <w:sz w:val="18"/>
                <w:szCs w:val="18"/>
              </w:rPr>
              <w:t>The system displays the &lt;&lt;Manage Filter</w:t>
            </w:r>
            <w:r w:rsidR="000A7E44">
              <w:rPr>
                <w:rFonts w:ascii="Arial" w:hAnsi="Arial" w:cs="Arial"/>
                <w:sz w:val="18"/>
                <w:szCs w:val="18"/>
              </w:rPr>
              <w:t>s</w:t>
            </w:r>
            <w:r>
              <w:rPr>
                <w:rFonts w:ascii="Arial" w:hAnsi="Arial" w:cs="Arial"/>
                <w:sz w:val="18"/>
                <w:szCs w:val="18"/>
              </w:rPr>
              <w:t>&gt;&gt; tab</w:t>
            </w:r>
          </w:p>
          <w:p w14:paraId="7A0E8784" w14:textId="77777777" w:rsidR="00960F10" w:rsidRPr="001116AA" w:rsidRDefault="00960F10" w:rsidP="004E06BD">
            <w:pPr>
              <w:numPr>
                <w:ilvl w:val="0"/>
                <w:numId w:val="73"/>
              </w:numPr>
              <w:rPr>
                <w:rFonts w:ascii="Arial" w:hAnsi="Arial" w:cs="Arial"/>
                <w:sz w:val="18"/>
                <w:szCs w:val="18"/>
              </w:rPr>
            </w:pPr>
            <w:r w:rsidRPr="001116AA">
              <w:rPr>
                <w:rFonts w:ascii="Arial" w:hAnsi="Arial" w:cs="Arial"/>
                <w:sz w:val="18"/>
                <w:szCs w:val="18"/>
              </w:rPr>
              <w:t xml:space="preserve">The system displays the </w:t>
            </w:r>
            <w:r>
              <w:rPr>
                <w:rFonts w:ascii="Arial" w:hAnsi="Arial" w:cs="Arial"/>
                <w:sz w:val="18"/>
                <w:szCs w:val="18"/>
              </w:rPr>
              <w:t>filter</w:t>
            </w:r>
            <w:r w:rsidRPr="001116AA">
              <w:rPr>
                <w:rFonts w:ascii="Arial" w:hAnsi="Arial" w:cs="Arial"/>
                <w:sz w:val="18"/>
                <w:szCs w:val="18"/>
              </w:rPr>
              <w:t xml:space="preserve"> options </w:t>
            </w:r>
            <w:r>
              <w:rPr>
                <w:rFonts w:ascii="Arial" w:hAnsi="Arial" w:cs="Arial"/>
                <w:sz w:val="18"/>
                <w:szCs w:val="18"/>
              </w:rPr>
              <w:t>available to the user</w:t>
            </w:r>
          </w:p>
        </w:tc>
      </w:tr>
      <w:tr w:rsidR="00960F10" w:rsidRPr="005D68D4" w14:paraId="4D4005A5" w14:textId="77777777" w:rsidTr="00FC78C7">
        <w:tc>
          <w:tcPr>
            <w:tcW w:w="2093" w:type="dxa"/>
            <w:shd w:val="pct20" w:color="auto" w:fill="auto"/>
          </w:tcPr>
          <w:p w14:paraId="1B1D7E86"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Alternate scenario extensions</w:t>
            </w:r>
          </w:p>
          <w:p w14:paraId="558B9546" w14:textId="77777777" w:rsidR="00960F10" w:rsidRPr="005D68D4" w:rsidRDefault="00960F10" w:rsidP="00AF6F0D">
            <w:pPr>
              <w:rPr>
                <w:rFonts w:ascii="Arial" w:hAnsi="Arial" w:cs="Arial"/>
                <w:b/>
                <w:bCs/>
                <w:sz w:val="18"/>
                <w:szCs w:val="18"/>
              </w:rPr>
            </w:pPr>
          </w:p>
          <w:p w14:paraId="66EA79EA" w14:textId="77777777" w:rsidR="00960F10" w:rsidRPr="005D68D4" w:rsidRDefault="00960F10" w:rsidP="00AF6F0D">
            <w:pPr>
              <w:rPr>
                <w:rFonts w:ascii="Arial" w:hAnsi="Arial" w:cs="Arial"/>
                <w:b/>
                <w:bCs/>
                <w:sz w:val="18"/>
                <w:szCs w:val="18"/>
              </w:rPr>
            </w:pPr>
          </w:p>
        </w:tc>
        <w:tc>
          <w:tcPr>
            <w:tcW w:w="7229" w:type="dxa"/>
            <w:shd w:val="clear" w:color="auto" w:fill="auto"/>
          </w:tcPr>
          <w:p w14:paraId="4C53FDE5" w14:textId="77777777" w:rsidR="00960F10" w:rsidRPr="005D68D4" w:rsidRDefault="00960F10" w:rsidP="00AF6F0D">
            <w:pPr>
              <w:rPr>
                <w:rFonts w:ascii="Arial" w:hAnsi="Arial" w:cs="Arial"/>
                <w:sz w:val="18"/>
                <w:szCs w:val="18"/>
              </w:rPr>
            </w:pPr>
          </w:p>
        </w:tc>
      </w:tr>
      <w:tr w:rsidR="00960F10" w:rsidRPr="005D68D4" w14:paraId="78A61581" w14:textId="77777777" w:rsidTr="00FC78C7">
        <w:trPr>
          <w:trHeight w:val="683"/>
        </w:trPr>
        <w:tc>
          <w:tcPr>
            <w:tcW w:w="2093" w:type="dxa"/>
            <w:shd w:val="pct20" w:color="auto" w:fill="auto"/>
          </w:tcPr>
          <w:p w14:paraId="2C256169"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Business Logic/ Rules/ Supplementary Info</w:t>
            </w:r>
          </w:p>
          <w:p w14:paraId="3116C426" w14:textId="77777777" w:rsidR="00960F10" w:rsidRPr="005D68D4" w:rsidRDefault="00960F10" w:rsidP="00AF6F0D">
            <w:pPr>
              <w:rPr>
                <w:rFonts w:ascii="Arial" w:hAnsi="Arial" w:cs="Arial"/>
                <w:b/>
                <w:bCs/>
                <w:sz w:val="18"/>
                <w:szCs w:val="18"/>
              </w:rPr>
            </w:pPr>
          </w:p>
        </w:tc>
        <w:tc>
          <w:tcPr>
            <w:tcW w:w="7229" w:type="dxa"/>
            <w:shd w:val="clear" w:color="auto" w:fill="auto"/>
          </w:tcPr>
          <w:p w14:paraId="516FB8D3" w14:textId="77777777" w:rsidR="00960F10" w:rsidRPr="003924C6" w:rsidRDefault="00960F10" w:rsidP="00AF6F0D">
            <w:pPr>
              <w:rPr>
                <w:rFonts w:ascii="Arial" w:hAnsi="Arial" w:cs="Arial"/>
                <w:sz w:val="18"/>
                <w:szCs w:val="18"/>
                <w:u w:val="single"/>
              </w:rPr>
            </w:pPr>
            <w:r w:rsidRPr="003924C6">
              <w:rPr>
                <w:rFonts w:ascii="Arial" w:hAnsi="Arial" w:cs="Arial"/>
                <w:sz w:val="18"/>
                <w:szCs w:val="18"/>
                <w:u w:val="single"/>
              </w:rPr>
              <w:t xml:space="preserve">3. </w:t>
            </w:r>
            <w:r>
              <w:rPr>
                <w:rFonts w:ascii="Arial" w:hAnsi="Arial" w:cs="Arial"/>
                <w:sz w:val="18"/>
                <w:szCs w:val="18"/>
                <w:u w:val="single"/>
              </w:rPr>
              <w:t>Manage Filter</w:t>
            </w:r>
          </w:p>
          <w:p w14:paraId="46125A62" w14:textId="77777777" w:rsidR="00960F10" w:rsidRDefault="00960F10" w:rsidP="00AF6F0D">
            <w:pPr>
              <w:rPr>
                <w:rFonts w:ascii="Arial" w:hAnsi="Arial" w:cs="Arial"/>
                <w:sz w:val="18"/>
                <w:szCs w:val="18"/>
              </w:rPr>
            </w:pPr>
            <w:r>
              <w:rPr>
                <w:rFonts w:ascii="Arial" w:hAnsi="Arial" w:cs="Arial"/>
                <w:sz w:val="18"/>
                <w:szCs w:val="18"/>
              </w:rPr>
              <w:t>Upon selecting the &lt;&lt;Manage Filters&gt;&gt; tab the system should provide the user with the following options:</w:t>
            </w:r>
          </w:p>
          <w:p w14:paraId="49223260" w14:textId="77777777" w:rsidR="00960F10" w:rsidRDefault="00960F10" w:rsidP="00AF6F0D">
            <w:pPr>
              <w:rPr>
                <w:rFonts w:ascii="Arial" w:hAnsi="Arial" w:cs="Arial"/>
                <w:sz w:val="18"/>
                <w:szCs w:val="18"/>
              </w:rPr>
            </w:pPr>
          </w:p>
          <w:p w14:paraId="3FF35F5F" w14:textId="77777777" w:rsidR="00960F10" w:rsidRDefault="00960F10" w:rsidP="004E06BD">
            <w:pPr>
              <w:numPr>
                <w:ilvl w:val="0"/>
                <w:numId w:val="74"/>
              </w:numPr>
              <w:rPr>
                <w:rFonts w:ascii="Arial" w:hAnsi="Arial" w:cs="Arial"/>
                <w:sz w:val="18"/>
                <w:szCs w:val="18"/>
              </w:rPr>
            </w:pPr>
            <w:r>
              <w:rPr>
                <w:rFonts w:ascii="Arial" w:hAnsi="Arial" w:cs="Arial"/>
                <w:sz w:val="18"/>
                <w:szCs w:val="18"/>
              </w:rPr>
              <w:t xml:space="preserve">Select Existing Filter invoke </w:t>
            </w:r>
            <w:r w:rsidRPr="001116AA">
              <w:rPr>
                <w:rFonts w:ascii="Arial" w:hAnsi="Arial" w:cs="Arial"/>
                <w:i/>
                <w:sz w:val="18"/>
                <w:szCs w:val="18"/>
              </w:rPr>
              <w:t>‘PMUC02</w:t>
            </w:r>
            <w:r>
              <w:rPr>
                <w:rFonts w:ascii="Arial" w:hAnsi="Arial" w:cs="Arial"/>
                <w:i/>
                <w:sz w:val="18"/>
                <w:szCs w:val="18"/>
              </w:rPr>
              <w:t>3</w:t>
            </w:r>
            <w:r w:rsidRPr="001116AA">
              <w:rPr>
                <w:rFonts w:ascii="Arial" w:hAnsi="Arial" w:cs="Arial"/>
                <w:i/>
                <w:sz w:val="18"/>
                <w:szCs w:val="18"/>
              </w:rPr>
              <w:t xml:space="preserve"> – Get Report </w:t>
            </w:r>
            <w:r>
              <w:rPr>
                <w:rFonts w:ascii="Arial" w:hAnsi="Arial" w:cs="Arial"/>
                <w:i/>
                <w:sz w:val="18"/>
                <w:szCs w:val="18"/>
              </w:rPr>
              <w:t>Filters</w:t>
            </w:r>
            <w:r w:rsidRPr="001116AA">
              <w:rPr>
                <w:rFonts w:ascii="Arial" w:hAnsi="Arial" w:cs="Arial"/>
                <w:i/>
                <w:sz w:val="18"/>
                <w:szCs w:val="18"/>
              </w:rPr>
              <w:t>(s)’</w:t>
            </w:r>
          </w:p>
          <w:p w14:paraId="769E98D3" w14:textId="77777777" w:rsidR="00960F10" w:rsidRDefault="00960F10" w:rsidP="004E06BD">
            <w:pPr>
              <w:numPr>
                <w:ilvl w:val="0"/>
                <w:numId w:val="74"/>
              </w:numPr>
              <w:rPr>
                <w:rFonts w:ascii="Arial" w:hAnsi="Arial" w:cs="Arial"/>
                <w:sz w:val="18"/>
                <w:szCs w:val="18"/>
              </w:rPr>
            </w:pPr>
            <w:r>
              <w:rPr>
                <w:rFonts w:ascii="Arial" w:hAnsi="Arial" w:cs="Arial"/>
                <w:sz w:val="18"/>
                <w:szCs w:val="18"/>
              </w:rPr>
              <w:t>Delete Selected Filter invoke ‘</w:t>
            </w:r>
            <w:r w:rsidRPr="001116AA">
              <w:rPr>
                <w:rFonts w:ascii="Arial" w:hAnsi="Arial" w:cs="Arial"/>
                <w:i/>
                <w:sz w:val="18"/>
                <w:szCs w:val="18"/>
              </w:rPr>
              <w:t>PMUC03</w:t>
            </w:r>
            <w:r>
              <w:rPr>
                <w:rFonts w:ascii="Arial" w:hAnsi="Arial" w:cs="Arial"/>
                <w:i/>
                <w:sz w:val="18"/>
                <w:szCs w:val="18"/>
              </w:rPr>
              <w:t>6</w:t>
            </w:r>
            <w:r w:rsidRPr="001116AA">
              <w:rPr>
                <w:rFonts w:ascii="Arial" w:hAnsi="Arial" w:cs="Arial"/>
                <w:i/>
                <w:sz w:val="18"/>
                <w:szCs w:val="18"/>
              </w:rPr>
              <w:t xml:space="preserve"> – Delete Report </w:t>
            </w:r>
            <w:r>
              <w:rPr>
                <w:rFonts w:ascii="Arial" w:hAnsi="Arial" w:cs="Arial"/>
                <w:i/>
                <w:sz w:val="18"/>
                <w:szCs w:val="18"/>
              </w:rPr>
              <w:t>Filter</w:t>
            </w:r>
            <w:r w:rsidRPr="001116AA">
              <w:rPr>
                <w:rFonts w:ascii="Arial" w:hAnsi="Arial" w:cs="Arial"/>
                <w:i/>
                <w:sz w:val="18"/>
                <w:szCs w:val="18"/>
              </w:rPr>
              <w:t>’</w:t>
            </w:r>
          </w:p>
          <w:p w14:paraId="3D59C446" w14:textId="77777777" w:rsidR="00960F10" w:rsidRDefault="00960F10" w:rsidP="004E06BD">
            <w:pPr>
              <w:numPr>
                <w:ilvl w:val="0"/>
                <w:numId w:val="74"/>
              </w:numPr>
              <w:rPr>
                <w:rFonts w:ascii="Arial" w:hAnsi="Arial" w:cs="Arial"/>
                <w:sz w:val="18"/>
                <w:szCs w:val="18"/>
              </w:rPr>
            </w:pPr>
            <w:r>
              <w:rPr>
                <w:rFonts w:ascii="Arial" w:hAnsi="Arial" w:cs="Arial"/>
                <w:sz w:val="18"/>
                <w:szCs w:val="18"/>
              </w:rPr>
              <w:t xml:space="preserve">Create New Filter invoke </w:t>
            </w:r>
            <w:r w:rsidRPr="001116AA">
              <w:rPr>
                <w:rFonts w:ascii="Arial" w:hAnsi="Arial" w:cs="Arial"/>
                <w:i/>
                <w:sz w:val="18"/>
                <w:szCs w:val="18"/>
              </w:rPr>
              <w:t>‘PMUC03</w:t>
            </w:r>
            <w:r>
              <w:rPr>
                <w:rFonts w:ascii="Arial" w:hAnsi="Arial" w:cs="Arial"/>
                <w:i/>
                <w:sz w:val="18"/>
                <w:szCs w:val="18"/>
              </w:rPr>
              <w:t>4</w:t>
            </w:r>
            <w:r w:rsidRPr="001116AA">
              <w:rPr>
                <w:rFonts w:ascii="Arial" w:hAnsi="Arial" w:cs="Arial"/>
                <w:i/>
                <w:sz w:val="18"/>
                <w:szCs w:val="18"/>
              </w:rPr>
              <w:t xml:space="preserve"> – Create Report </w:t>
            </w:r>
            <w:r>
              <w:rPr>
                <w:rFonts w:ascii="Arial" w:hAnsi="Arial" w:cs="Arial"/>
                <w:i/>
                <w:sz w:val="18"/>
                <w:szCs w:val="18"/>
              </w:rPr>
              <w:t>Filter</w:t>
            </w:r>
            <w:r w:rsidRPr="001116AA">
              <w:rPr>
                <w:rFonts w:ascii="Arial" w:hAnsi="Arial" w:cs="Arial"/>
                <w:i/>
                <w:sz w:val="18"/>
                <w:szCs w:val="18"/>
              </w:rPr>
              <w:t>(s)’</w:t>
            </w:r>
          </w:p>
          <w:p w14:paraId="37CB8161" w14:textId="77777777" w:rsidR="00960F10" w:rsidRDefault="00960F10" w:rsidP="00AF6F0D">
            <w:pPr>
              <w:rPr>
                <w:rFonts w:ascii="Arial" w:hAnsi="Arial" w:cs="Arial"/>
                <w:sz w:val="18"/>
                <w:szCs w:val="18"/>
              </w:rPr>
            </w:pPr>
          </w:p>
          <w:p w14:paraId="152F38D0" w14:textId="77777777" w:rsidR="00960F10" w:rsidRDefault="00960F10" w:rsidP="00AF6F0D">
            <w:pPr>
              <w:rPr>
                <w:rFonts w:ascii="Arial" w:hAnsi="Arial" w:cs="Arial"/>
                <w:sz w:val="18"/>
                <w:szCs w:val="18"/>
              </w:rPr>
            </w:pPr>
            <w:r>
              <w:rPr>
                <w:rFonts w:ascii="Arial" w:hAnsi="Arial" w:cs="Arial"/>
                <w:sz w:val="18"/>
                <w:szCs w:val="18"/>
              </w:rPr>
              <w:t>It is recommend</w:t>
            </w:r>
            <w:r w:rsidR="00CA6874">
              <w:rPr>
                <w:rFonts w:ascii="Arial" w:hAnsi="Arial" w:cs="Arial"/>
                <w:sz w:val="18"/>
                <w:szCs w:val="18"/>
              </w:rPr>
              <w:t>ed</w:t>
            </w:r>
            <w:r>
              <w:rPr>
                <w:rFonts w:ascii="Arial" w:hAnsi="Arial" w:cs="Arial"/>
                <w:sz w:val="18"/>
                <w:szCs w:val="18"/>
              </w:rPr>
              <w:t xml:space="preserve"> that this screen is an accordion panel screen, which upon entry to the screen the user should be presented the first section.</w:t>
            </w:r>
          </w:p>
          <w:p w14:paraId="4FA33D7B" w14:textId="77777777" w:rsidR="00960F10" w:rsidRDefault="00960F10" w:rsidP="00AF6F0D">
            <w:pPr>
              <w:rPr>
                <w:rFonts w:ascii="Arial" w:hAnsi="Arial" w:cs="Arial"/>
                <w:sz w:val="18"/>
                <w:szCs w:val="18"/>
              </w:rPr>
            </w:pPr>
          </w:p>
          <w:p w14:paraId="447A812F" w14:textId="77777777" w:rsidR="00960F10" w:rsidRDefault="00960F10" w:rsidP="00AF6F0D">
            <w:pPr>
              <w:rPr>
                <w:rFonts w:ascii="Arial" w:hAnsi="Arial" w:cs="Arial"/>
                <w:sz w:val="18"/>
                <w:szCs w:val="18"/>
              </w:rPr>
            </w:pPr>
            <w:r>
              <w:rPr>
                <w:rFonts w:ascii="Arial" w:hAnsi="Arial" w:cs="Arial"/>
                <w:sz w:val="18"/>
                <w:szCs w:val="18"/>
              </w:rPr>
              <w:t xml:space="preserve">The first section should enable the user to select from a list of previously defined filters or select an option to </w:t>
            </w:r>
            <w:r w:rsidR="000A7E44">
              <w:rPr>
                <w:rFonts w:ascii="Arial" w:hAnsi="Arial" w:cs="Arial"/>
                <w:sz w:val="18"/>
                <w:szCs w:val="18"/>
              </w:rPr>
              <w:t>&lt;&lt;</w:t>
            </w:r>
            <w:r>
              <w:rPr>
                <w:rFonts w:ascii="Arial" w:hAnsi="Arial" w:cs="Arial"/>
                <w:sz w:val="18"/>
                <w:szCs w:val="18"/>
              </w:rPr>
              <w:t xml:space="preserve">Create a </w:t>
            </w:r>
            <w:r w:rsidR="000A7E44">
              <w:rPr>
                <w:rFonts w:ascii="Arial" w:hAnsi="Arial" w:cs="Arial"/>
                <w:sz w:val="18"/>
                <w:szCs w:val="18"/>
              </w:rPr>
              <w:t>N</w:t>
            </w:r>
            <w:r>
              <w:rPr>
                <w:rFonts w:ascii="Arial" w:hAnsi="Arial" w:cs="Arial"/>
                <w:sz w:val="18"/>
                <w:szCs w:val="18"/>
              </w:rPr>
              <w:t xml:space="preserve">ew </w:t>
            </w:r>
            <w:r w:rsidR="000A7E44">
              <w:rPr>
                <w:rFonts w:ascii="Arial" w:hAnsi="Arial" w:cs="Arial"/>
                <w:sz w:val="18"/>
                <w:szCs w:val="18"/>
              </w:rPr>
              <w:t>F</w:t>
            </w:r>
            <w:r>
              <w:rPr>
                <w:rFonts w:ascii="Arial" w:hAnsi="Arial" w:cs="Arial"/>
                <w:sz w:val="18"/>
                <w:szCs w:val="18"/>
              </w:rPr>
              <w:t>ilter</w:t>
            </w:r>
            <w:r w:rsidR="000A7E44">
              <w:rPr>
                <w:rFonts w:ascii="Arial" w:hAnsi="Arial" w:cs="Arial"/>
                <w:sz w:val="18"/>
                <w:szCs w:val="18"/>
              </w:rPr>
              <w:t>&gt;&gt;</w:t>
            </w:r>
            <w:r>
              <w:rPr>
                <w:rFonts w:ascii="Arial" w:hAnsi="Arial" w:cs="Arial"/>
                <w:sz w:val="18"/>
                <w:szCs w:val="18"/>
              </w:rPr>
              <w:t>.</w:t>
            </w:r>
          </w:p>
          <w:p w14:paraId="2ABAB853" w14:textId="77777777" w:rsidR="00960F10" w:rsidRDefault="00960F10" w:rsidP="00AF6F0D">
            <w:pPr>
              <w:rPr>
                <w:rFonts w:ascii="Arial" w:hAnsi="Arial" w:cs="Arial"/>
                <w:sz w:val="18"/>
                <w:szCs w:val="18"/>
              </w:rPr>
            </w:pPr>
          </w:p>
          <w:p w14:paraId="583E103B" w14:textId="77777777" w:rsidR="00960F10" w:rsidRDefault="00960F10" w:rsidP="00AF6F0D">
            <w:pPr>
              <w:rPr>
                <w:rFonts w:ascii="Arial" w:hAnsi="Arial" w:cs="Arial"/>
                <w:sz w:val="18"/>
                <w:szCs w:val="18"/>
              </w:rPr>
            </w:pPr>
            <w:r>
              <w:rPr>
                <w:rFonts w:ascii="Arial" w:hAnsi="Arial" w:cs="Arial"/>
                <w:sz w:val="18"/>
                <w:szCs w:val="18"/>
              </w:rPr>
              <w:t xml:space="preserve">If an existing filter is selected the next section of the screen should be expanded and should show the selected </w:t>
            </w:r>
            <w:r w:rsidR="000A7E44">
              <w:rPr>
                <w:rFonts w:ascii="Arial" w:hAnsi="Arial" w:cs="Arial"/>
                <w:sz w:val="18"/>
                <w:szCs w:val="18"/>
              </w:rPr>
              <w:t>filter</w:t>
            </w:r>
            <w:r>
              <w:rPr>
                <w:rFonts w:ascii="Arial" w:hAnsi="Arial" w:cs="Arial"/>
                <w:sz w:val="18"/>
                <w:szCs w:val="18"/>
              </w:rPr>
              <w:t xml:space="preserve"> settings.  The user should be able to Save, Save As or Delete.</w:t>
            </w:r>
          </w:p>
          <w:p w14:paraId="60019D98" w14:textId="77777777" w:rsidR="00960F10" w:rsidRDefault="00960F10" w:rsidP="00AF6F0D">
            <w:pPr>
              <w:rPr>
                <w:rFonts w:ascii="Arial" w:hAnsi="Arial" w:cs="Arial"/>
                <w:sz w:val="18"/>
                <w:szCs w:val="18"/>
              </w:rPr>
            </w:pPr>
          </w:p>
          <w:p w14:paraId="3907BB38" w14:textId="77777777" w:rsidR="00960F10" w:rsidRPr="00F07B7F" w:rsidRDefault="00960F10" w:rsidP="00AF6F0D">
            <w:pPr>
              <w:rPr>
                <w:rFonts w:ascii="Arial" w:hAnsi="Arial" w:cs="Arial"/>
                <w:sz w:val="18"/>
                <w:szCs w:val="18"/>
              </w:rPr>
            </w:pPr>
            <w:r>
              <w:rPr>
                <w:rFonts w:ascii="Arial" w:hAnsi="Arial" w:cs="Arial"/>
                <w:sz w:val="18"/>
                <w:szCs w:val="18"/>
              </w:rPr>
              <w:t xml:space="preserve">If </w:t>
            </w:r>
            <w:r w:rsidR="000A7E44">
              <w:rPr>
                <w:rFonts w:ascii="Arial" w:hAnsi="Arial" w:cs="Arial"/>
                <w:sz w:val="18"/>
                <w:szCs w:val="18"/>
              </w:rPr>
              <w:t>&lt;&lt;</w:t>
            </w:r>
            <w:r>
              <w:rPr>
                <w:rFonts w:ascii="Arial" w:hAnsi="Arial" w:cs="Arial"/>
                <w:sz w:val="18"/>
                <w:szCs w:val="18"/>
              </w:rPr>
              <w:t>Create</w:t>
            </w:r>
            <w:r w:rsidR="000A7E44">
              <w:rPr>
                <w:rFonts w:ascii="Arial" w:hAnsi="Arial" w:cs="Arial"/>
                <w:sz w:val="18"/>
                <w:szCs w:val="18"/>
              </w:rPr>
              <w:t xml:space="preserve"> New </w:t>
            </w:r>
            <w:r>
              <w:rPr>
                <w:rFonts w:ascii="Arial" w:hAnsi="Arial" w:cs="Arial"/>
                <w:sz w:val="18"/>
                <w:szCs w:val="18"/>
              </w:rPr>
              <w:t>Filter</w:t>
            </w:r>
            <w:r w:rsidR="000A7E44">
              <w:rPr>
                <w:rFonts w:ascii="Arial" w:hAnsi="Arial" w:cs="Arial"/>
                <w:sz w:val="18"/>
                <w:szCs w:val="18"/>
              </w:rPr>
              <w:t>&gt;&gt;</w:t>
            </w:r>
            <w:r>
              <w:rPr>
                <w:rFonts w:ascii="Arial" w:hAnsi="Arial" w:cs="Arial"/>
                <w:sz w:val="18"/>
                <w:szCs w:val="18"/>
              </w:rPr>
              <w:t xml:space="preserve"> is </w:t>
            </w:r>
            <w:r w:rsidR="000A7E44">
              <w:rPr>
                <w:rFonts w:ascii="Arial" w:hAnsi="Arial" w:cs="Arial"/>
                <w:sz w:val="18"/>
                <w:szCs w:val="18"/>
              </w:rPr>
              <w:t>selected</w:t>
            </w:r>
            <w:r>
              <w:rPr>
                <w:rFonts w:ascii="Arial" w:hAnsi="Arial" w:cs="Arial"/>
                <w:sz w:val="18"/>
                <w:szCs w:val="18"/>
              </w:rPr>
              <w:t xml:space="preserve"> then the next section of the screen should be expanded with the available filter options presented for selection.  The user should be able to Save. </w:t>
            </w:r>
          </w:p>
        </w:tc>
      </w:tr>
      <w:tr w:rsidR="00960F10" w:rsidRPr="005D68D4" w14:paraId="4F90163F" w14:textId="77777777" w:rsidTr="00FC78C7">
        <w:tc>
          <w:tcPr>
            <w:tcW w:w="2093" w:type="dxa"/>
            <w:shd w:val="pct20" w:color="auto" w:fill="auto"/>
          </w:tcPr>
          <w:p w14:paraId="1693DE9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Notes / Questions</w:t>
            </w:r>
          </w:p>
          <w:p w14:paraId="41D0047A" w14:textId="77777777" w:rsidR="00960F10" w:rsidRPr="005D68D4" w:rsidRDefault="00960F10" w:rsidP="00AF6F0D">
            <w:pPr>
              <w:rPr>
                <w:rFonts w:ascii="Arial" w:hAnsi="Arial" w:cs="Arial"/>
                <w:b/>
                <w:bCs/>
                <w:sz w:val="18"/>
                <w:szCs w:val="18"/>
              </w:rPr>
            </w:pPr>
          </w:p>
        </w:tc>
        <w:tc>
          <w:tcPr>
            <w:tcW w:w="7229" w:type="dxa"/>
            <w:shd w:val="clear" w:color="auto" w:fill="auto"/>
          </w:tcPr>
          <w:p w14:paraId="6448952F" w14:textId="77777777" w:rsidR="00960F10" w:rsidRPr="005D68D4" w:rsidRDefault="00960F10" w:rsidP="00AF6F0D">
            <w:pPr>
              <w:rPr>
                <w:rFonts w:ascii="Arial" w:hAnsi="Arial" w:cs="Arial"/>
                <w:sz w:val="18"/>
                <w:szCs w:val="18"/>
              </w:rPr>
            </w:pPr>
          </w:p>
        </w:tc>
      </w:tr>
      <w:tr w:rsidR="00960F10" w:rsidRPr="005D68D4" w14:paraId="4E81AF2D" w14:textId="77777777" w:rsidTr="00FC78C7">
        <w:tc>
          <w:tcPr>
            <w:tcW w:w="2093" w:type="dxa"/>
            <w:shd w:val="pct20" w:color="auto" w:fill="auto"/>
          </w:tcPr>
          <w:p w14:paraId="65B2577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Includes Use Cases</w:t>
            </w:r>
          </w:p>
          <w:p w14:paraId="05D31FC5" w14:textId="77777777" w:rsidR="00960F10" w:rsidRPr="005D68D4" w:rsidRDefault="00960F10" w:rsidP="00AF6F0D">
            <w:pPr>
              <w:rPr>
                <w:rFonts w:ascii="Arial" w:hAnsi="Arial" w:cs="Arial"/>
                <w:b/>
                <w:bCs/>
                <w:color w:val="FF0000"/>
                <w:sz w:val="18"/>
                <w:szCs w:val="18"/>
              </w:rPr>
            </w:pPr>
          </w:p>
        </w:tc>
        <w:tc>
          <w:tcPr>
            <w:tcW w:w="7229" w:type="dxa"/>
            <w:shd w:val="clear" w:color="auto" w:fill="auto"/>
          </w:tcPr>
          <w:p w14:paraId="0F767560" w14:textId="77777777" w:rsidR="00960F10" w:rsidRPr="005D68D4" w:rsidRDefault="00960F10" w:rsidP="00AF6F0D">
            <w:pPr>
              <w:rPr>
                <w:rFonts w:ascii="Arial" w:hAnsi="Arial" w:cs="Arial"/>
                <w:sz w:val="18"/>
                <w:szCs w:val="18"/>
              </w:rPr>
            </w:pPr>
            <w:r>
              <w:rPr>
                <w:rFonts w:ascii="Arial" w:hAnsi="Arial" w:cs="Arial"/>
                <w:sz w:val="18"/>
                <w:szCs w:val="18"/>
              </w:rPr>
              <w:t>PMUC023, PMUC034, PMU0C36</w:t>
            </w:r>
          </w:p>
        </w:tc>
      </w:tr>
      <w:tr w:rsidR="00960F10" w:rsidRPr="005D68D4" w14:paraId="2CED20D7" w14:textId="77777777" w:rsidTr="00FC78C7">
        <w:tc>
          <w:tcPr>
            <w:tcW w:w="2093" w:type="dxa"/>
            <w:shd w:val="pct20" w:color="auto" w:fill="auto"/>
          </w:tcPr>
          <w:p w14:paraId="602A403D"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FEF5DC5" w14:textId="77777777" w:rsidR="00960F10" w:rsidRPr="005D68D4" w:rsidRDefault="00960F10" w:rsidP="00AF6F0D">
            <w:pPr>
              <w:rPr>
                <w:rFonts w:ascii="Arial" w:hAnsi="Arial" w:cs="Arial"/>
                <w:sz w:val="18"/>
                <w:szCs w:val="18"/>
              </w:rPr>
            </w:pPr>
          </w:p>
        </w:tc>
      </w:tr>
      <w:tr w:rsidR="00960F10" w:rsidRPr="005D68D4" w14:paraId="5EFCA127" w14:textId="77777777" w:rsidTr="00FC78C7">
        <w:tc>
          <w:tcPr>
            <w:tcW w:w="2093" w:type="dxa"/>
            <w:shd w:val="pct20" w:color="auto" w:fill="auto"/>
          </w:tcPr>
          <w:p w14:paraId="20119C84"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EAE4792" w14:textId="2FE302E0" w:rsidR="00960F10" w:rsidRPr="005D68D4" w:rsidRDefault="00C172BC" w:rsidP="00AF6F0D">
            <w:pPr>
              <w:rPr>
                <w:rFonts w:ascii="Arial" w:hAnsi="Arial" w:cs="Arial"/>
                <w:sz w:val="18"/>
                <w:szCs w:val="18"/>
              </w:rPr>
            </w:pPr>
            <w:r>
              <w:rPr>
                <w:rFonts w:ascii="Arial" w:hAnsi="Arial" w:cs="Arial"/>
                <w:sz w:val="18"/>
                <w:szCs w:val="18"/>
              </w:rPr>
              <w:t>PM0043</w:t>
            </w:r>
            <w:r w:rsidR="00A834D6">
              <w:rPr>
                <w:rFonts w:ascii="Arial" w:hAnsi="Arial" w:cs="Arial"/>
                <w:sz w:val="18"/>
                <w:szCs w:val="18"/>
              </w:rPr>
              <w:t xml:space="preserve"> (parts of)</w:t>
            </w:r>
          </w:p>
        </w:tc>
      </w:tr>
      <w:tr w:rsidR="00960F10" w:rsidRPr="005D68D4" w14:paraId="0EA8AACE" w14:textId="77777777" w:rsidTr="00FC78C7">
        <w:tc>
          <w:tcPr>
            <w:tcW w:w="2093" w:type="dxa"/>
            <w:shd w:val="pct20" w:color="auto" w:fill="auto"/>
          </w:tcPr>
          <w:p w14:paraId="1CBF2B57"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CEE57BC" w14:textId="77777777" w:rsidR="00960F10" w:rsidRPr="005D68D4" w:rsidRDefault="00960F10" w:rsidP="00AF6F0D">
            <w:pPr>
              <w:rPr>
                <w:rFonts w:ascii="Arial" w:hAnsi="Arial" w:cs="Arial"/>
                <w:sz w:val="18"/>
                <w:szCs w:val="18"/>
              </w:rPr>
            </w:pPr>
            <w:r w:rsidRPr="005D68D4">
              <w:rPr>
                <w:rFonts w:ascii="Arial" w:hAnsi="Arial" w:cs="Arial"/>
                <w:sz w:val="18"/>
                <w:szCs w:val="18"/>
              </w:rPr>
              <w:t>Sue Allwood</w:t>
            </w:r>
          </w:p>
        </w:tc>
      </w:tr>
    </w:tbl>
    <w:p w14:paraId="77AD5CB3" w14:textId="77777777" w:rsidR="00960F10" w:rsidRDefault="00960F10" w:rsidP="00AF6F0D"/>
    <w:p w14:paraId="50CA4440" w14:textId="77777777" w:rsidR="00052EED" w:rsidRDefault="00E360F4" w:rsidP="00AF6F0D">
      <w:pPr>
        <w:pStyle w:val="Heading3"/>
        <w:ind w:left="0" w:firstLine="0"/>
      </w:pPr>
      <w:r>
        <w:br w:type="page"/>
      </w:r>
      <w:bookmarkStart w:id="500" w:name="_Toc422842063"/>
      <w:r w:rsidR="00052EED">
        <w:t>PMUC0</w:t>
      </w:r>
      <w:r w:rsidR="005601E7">
        <w:t>34</w:t>
      </w:r>
      <w:r w:rsidR="00052EED">
        <w:t xml:space="preserve"> – </w:t>
      </w:r>
      <w:r w:rsidR="005601E7">
        <w:t>Create</w:t>
      </w:r>
      <w:r w:rsidR="00052EED">
        <w:t xml:space="preserve"> Report Filter</w:t>
      </w:r>
      <w:bookmarkEnd w:id="500"/>
    </w:p>
    <w:p w14:paraId="7AA92396" w14:textId="77777777" w:rsidR="00052EED" w:rsidRDefault="00052EED"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52EED" w:rsidRPr="005D68D4" w14:paraId="0E6D9594" w14:textId="77777777" w:rsidTr="00FC78C7">
        <w:tc>
          <w:tcPr>
            <w:tcW w:w="9322" w:type="dxa"/>
            <w:gridSpan w:val="2"/>
            <w:shd w:val="pct20" w:color="auto" w:fill="auto"/>
          </w:tcPr>
          <w:p w14:paraId="45C7379D" w14:textId="77777777" w:rsidR="00052EED" w:rsidRPr="005D68D4" w:rsidRDefault="00052EED"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5601E7">
              <w:rPr>
                <w:rFonts w:ascii="Arial" w:hAnsi="Arial" w:cs="Arial"/>
                <w:b/>
                <w:bCs/>
                <w:sz w:val="18"/>
                <w:szCs w:val="18"/>
              </w:rPr>
              <w:t>34</w:t>
            </w:r>
          </w:p>
          <w:p w14:paraId="06AD6146" w14:textId="77777777" w:rsidR="00052EED" w:rsidRPr="005D68D4" w:rsidRDefault="00052EED" w:rsidP="00AF6F0D">
            <w:pPr>
              <w:rPr>
                <w:rFonts w:ascii="Arial" w:hAnsi="Arial" w:cs="Arial"/>
                <w:b/>
                <w:bCs/>
                <w:sz w:val="18"/>
                <w:szCs w:val="18"/>
              </w:rPr>
            </w:pPr>
          </w:p>
          <w:p w14:paraId="447968BC"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sidR="005601E7">
              <w:rPr>
                <w:rFonts w:ascii="Arial" w:hAnsi="Arial" w:cs="Arial"/>
                <w:b/>
                <w:bCs/>
                <w:sz w:val="18"/>
                <w:szCs w:val="18"/>
              </w:rPr>
              <w:t>Create</w:t>
            </w:r>
            <w:r>
              <w:rPr>
                <w:rFonts w:ascii="Arial" w:hAnsi="Arial" w:cs="Arial"/>
                <w:b/>
                <w:bCs/>
                <w:sz w:val="18"/>
                <w:szCs w:val="18"/>
              </w:rPr>
              <w:t xml:space="preserve"> Report Filter</w:t>
            </w:r>
          </w:p>
          <w:p w14:paraId="00B3D7E1" w14:textId="77777777" w:rsidR="00052EED" w:rsidRPr="005D68D4" w:rsidRDefault="00052EED" w:rsidP="00AF6F0D">
            <w:pPr>
              <w:rPr>
                <w:rFonts w:ascii="Arial" w:hAnsi="Arial" w:cs="Arial"/>
                <w:b/>
                <w:sz w:val="18"/>
                <w:szCs w:val="18"/>
              </w:rPr>
            </w:pPr>
          </w:p>
        </w:tc>
      </w:tr>
      <w:tr w:rsidR="00052EED" w:rsidRPr="005D68D4" w14:paraId="7123F775" w14:textId="77777777" w:rsidTr="00FC78C7">
        <w:tc>
          <w:tcPr>
            <w:tcW w:w="2093" w:type="dxa"/>
            <w:shd w:val="pct20" w:color="auto" w:fill="auto"/>
          </w:tcPr>
          <w:p w14:paraId="1D100325"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Summary</w:t>
            </w:r>
          </w:p>
          <w:p w14:paraId="0A556026" w14:textId="77777777" w:rsidR="00052EED" w:rsidRPr="005D68D4" w:rsidRDefault="00052EED" w:rsidP="00AF6F0D">
            <w:pPr>
              <w:rPr>
                <w:rFonts w:ascii="Arial" w:hAnsi="Arial" w:cs="Arial"/>
                <w:b/>
                <w:bCs/>
                <w:sz w:val="18"/>
                <w:szCs w:val="18"/>
              </w:rPr>
            </w:pPr>
          </w:p>
        </w:tc>
        <w:tc>
          <w:tcPr>
            <w:tcW w:w="7229" w:type="dxa"/>
            <w:shd w:val="clear" w:color="auto" w:fill="auto"/>
          </w:tcPr>
          <w:p w14:paraId="08564865" w14:textId="77777777" w:rsidR="00052EED" w:rsidRPr="009E3CE8" w:rsidRDefault="00052EED" w:rsidP="00AF6F0D">
            <w:pPr>
              <w:rPr>
                <w:rFonts w:ascii="Arial" w:hAnsi="Arial" w:cs="Arial"/>
                <w:sz w:val="18"/>
                <w:szCs w:val="18"/>
              </w:rPr>
            </w:pPr>
            <w:r>
              <w:rPr>
                <w:rFonts w:ascii="Arial" w:hAnsi="Arial" w:cs="Arial"/>
                <w:sz w:val="18"/>
                <w:szCs w:val="18"/>
              </w:rPr>
              <w:t xml:space="preserve">A screen that displays the Report Filters available for selection by the user to enable them to </w:t>
            </w:r>
            <w:r w:rsidR="000A7E44">
              <w:rPr>
                <w:rFonts w:ascii="Arial" w:hAnsi="Arial" w:cs="Arial"/>
                <w:sz w:val="18"/>
                <w:szCs w:val="18"/>
              </w:rPr>
              <w:t xml:space="preserve">create a new </w:t>
            </w:r>
            <w:r>
              <w:rPr>
                <w:rFonts w:ascii="Arial" w:hAnsi="Arial" w:cs="Arial"/>
                <w:sz w:val="18"/>
                <w:szCs w:val="18"/>
              </w:rPr>
              <w:t>filter.</w:t>
            </w:r>
          </w:p>
        </w:tc>
      </w:tr>
      <w:tr w:rsidR="00052EED" w:rsidRPr="005D68D4" w14:paraId="3108701E" w14:textId="77777777" w:rsidTr="00FC78C7">
        <w:tc>
          <w:tcPr>
            <w:tcW w:w="2093" w:type="dxa"/>
            <w:shd w:val="pct20" w:color="auto" w:fill="auto"/>
          </w:tcPr>
          <w:p w14:paraId="0BD944DF"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Actor</w:t>
            </w:r>
          </w:p>
          <w:p w14:paraId="2933D689" w14:textId="77777777" w:rsidR="00052EED" w:rsidRPr="005D68D4" w:rsidRDefault="00052EED" w:rsidP="00AF6F0D">
            <w:pPr>
              <w:rPr>
                <w:rFonts w:ascii="Arial" w:hAnsi="Arial" w:cs="Arial"/>
                <w:bCs/>
                <w:color w:val="FF0000"/>
                <w:sz w:val="18"/>
                <w:szCs w:val="18"/>
              </w:rPr>
            </w:pPr>
          </w:p>
        </w:tc>
        <w:tc>
          <w:tcPr>
            <w:tcW w:w="7229" w:type="dxa"/>
            <w:shd w:val="clear" w:color="auto" w:fill="auto"/>
          </w:tcPr>
          <w:p w14:paraId="44BA1019" w14:textId="5C0A8DDB" w:rsidR="00052EED" w:rsidRPr="005D68D4" w:rsidRDefault="00DB2F0C" w:rsidP="00AF6F0D">
            <w:pPr>
              <w:rPr>
                <w:rFonts w:ascii="Arial" w:hAnsi="Arial" w:cs="Arial"/>
                <w:sz w:val="18"/>
                <w:szCs w:val="18"/>
              </w:rPr>
            </w:pPr>
            <w:r>
              <w:rPr>
                <w:rFonts w:ascii="Arial" w:hAnsi="Arial" w:cs="Arial"/>
                <w:sz w:val="18"/>
                <w:szCs w:val="18"/>
              </w:rPr>
              <w:t>PlanManager</w:t>
            </w:r>
            <w:r w:rsidR="00052EED" w:rsidRPr="007702FC">
              <w:rPr>
                <w:rFonts w:ascii="Arial" w:hAnsi="Arial" w:cs="Arial"/>
                <w:sz w:val="18"/>
                <w:szCs w:val="18"/>
              </w:rPr>
              <w:t xml:space="preserve"> User</w:t>
            </w:r>
          </w:p>
        </w:tc>
      </w:tr>
      <w:tr w:rsidR="00052EED" w:rsidRPr="005D68D4" w14:paraId="3A39AECB" w14:textId="77777777" w:rsidTr="00FC78C7">
        <w:tc>
          <w:tcPr>
            <w:tcW w:w="2093" w:type="dxa"/>
            <w:shd w:val="pct20" w:color="auto" w:fill="auto"/>
          </w:tcPr>
          <w:p w14:paraId="2BC1EAFE"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Trigger</w:t>
            </w:r>
          </w:p>
          <w:p w14:paraId="4960DFAD" w14:textId="77777777" w:rsidR="00052EED" w:rsidRPr="005D68D4" w:rsidRDefault="00052EED" w:rsidP="00AF6F0D">
            <w:pPr>
              <w:rPr>
                <w:rFonts w:ascii="Arial" w:hAnsi="Arial" w:cs="Arial"/>
                <w:b/>
                <w:bCs/>
                <w:sz w:val="18"/>
                <w:szCs w:val="18"/>
              </w:rPr>
            </w:pPr>
          </w:p>
        </w:tc>
        <w:tc>
          <w:tcPr>
            <w:tcW w:w="7229" w:type="dxa"/>
            <w:shd w:val="clear" w:color="auto" w:fill="auto"/>
          </w:tcPr>
          <w:p w14:paraId="2471BBAD" w14:textId="77777777" w:rsidR="00052EED" w:rsidRPr="005D68D4" w:rsidRDefault="00052EED" w:rsidP="00AF6F0D">
            <w:pPr>
              <w:rPr>
                <w:rFonts w:ascii="Arial" w:hAnsi="Arial" w:cs="Arial"/>
                <w:sz w:val="18"/>
                <w:szCs w:val="18"/>
              </w:rPr>
            </w:pPr>
            <w:r>
              <w:rPr>
                <w:rFonts w:ascii="Arial" w:hAnsi="Arial" w:cs="Arial"/>
                <w:sz w:val="18"/>
                <w:szCs w:val="18"/>
              </w:rPr>
              <w:t>User selecting the Manage Filter</w:t>
            </w:r>
            <w:r w:rsidR="005601E7">
              <w:rPr>
                <w:rFonts w:ascii="Arial" w:hAnsi="Arial" w:cs="Arial"/>
                <w:sz w:val="18"/>
                <w:szCs w:val="18"/>
              </w:rPr>
              <w:t>s</w:t>
            </w:r>
            <w:r>
              <w:rPr>
                <w:rFonts w:ascii="Arial" w:hAnsi="Arial" w:cs="Arial"/>
                <w:sz w:val="18"/>
                <w:szCs w:val="18"/>
              </w:rPr>
              <w:t xml:space="preserve"> </w:t>
            </w:r>
            <w:r w:rsidR="005601E7">
              <w:rPr>
                <w:rFonts w:ascii="Arial" w:hAnsi="Arial" w:cs="Arial"/>
                <w:sz w:val="18"/>
                <w:szCs w:val="18"/>
              </w:rPr>
              <w:t>tab</w:t>
            </w:r>
            <w:r>
              <w:rPr>
                <w:rFonts w:ascii="Arial" w:hAnsi="Arial" w:cs="Arial"/>
                <w:sz w:val="18"/>
                <w:szCs w:val="18"/>
              </w:rPr>
              <w:t xml:space="preserve"> from the “</w:t>
            </w:r>
            <w:r w:rsidR="005601E7">
              <w:rPr>
                <w:rFonts w:ascii="Arial" w:hAnsi="Arial" w:cs="Arial"/>
                <w:sz w:val="18"/>
                <w:szCs w:val="18"/>
              </w:rPr>
              <w:t>My Reports</w:t>
            </w:r>
            <w:r>
              <w:rPr>
                <w:rFonts w:ascii="Arial" w:hAnsi="Arial" w:cs="Arial"/>
                <w:sz w:val="18"/>
                <w:szCs w:val="18"/>
              </w:rPr>
              <w:t>”</w:t>
            </w:r>
            <w:r w:rsidR="005601E7">
              <w:rPr>
                <w:rFonts w:ascii="Arial" w:hAnsi="Arial" w:cs="Arial"/>
                <w:sz w:val="18"/>
                <w:szCs w:val="18"/>
              </w:rPr>
              <w:t xml:space="preserve"> </w:t>
            </w:r>
            <w:r>
              <w:rPr>
                <w:rFonts w:ascii="Arial" w:hAnsi="Arial" w:cs="Arial"/>
                <w:sz w:val="18"/>
                <w:szCs w:val="18"/>
              </w:rPr>
              <w:t>screen</w:t>
            </w:r>
          </w:p>
        </w:tc>
      </w:tr>
      <w:tr w:rsidR="00052EED" w:rsidRPr="005D68D4" w14:paraId="0DBE0D71" w14:textId="77777777" w:rsidTr="00FC78C7">
        <w:tc>
          <w:tcPr>
            <w:tcW w:w="2093" w:type="dxa"/>
            <w:shd w:val="pct20" w:color="auto" w:fill="auto"/>
          </w:tcPr>
          <w:p w14:paraId="51F37E82"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Pre- conditions</w:t>
            </w:r>
          </w:p>
          <w:p w14:paraId="05491620" w14:textId="77777777" w:rsidR="00052EED" w:rsidRPr="005D68D4" w:rsidRDefault="00052EED" w:rsidP="00AF6F0D">
            <w:pPr>
              <w:rPr>
                <w:rFonts w:ascii="Arial" w:hAnsi="Arial" w:cs="Arial"/>
                <w:bCs/>
                <w:color w:val="FF0000"/>
                <w:sz w:val="18"/>
                <w:szCs w:val="18"/>
              </w:rPr>
            </w:pPr>
          </w:p>
        </w:tc>
        <w:tc>
          <w:tcPr>
            <w:tcW w:w="7229" w:type="dxa"/>
            <w:shd w:val="clear" w:color="auto" w:fill="auto"/>
          </w:tcPr>
          <w:p w14:paraId="5FE27562" w14:textId="77777777" w:rsidR="00052EED" w:rsidRPr="00FF3E36" w:rsidRDefault="00052EED"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w:t>
            </w:r>
            <w:r w:rsidR="005601E7">
              <w:rPr>
                <w:rFonts w:ascii="Arial" w:hAnsi="Arial" w:cs="Arial"/>
                <w:sz w:val="18"/>
                <w:szCs w:val="18"/>
              </w:rPr>
              <w:t>Manage Filters</w:t>
            </w:r>
            <w:r w:rsidRPr="00322B9D">
              <w:rPr>
                <w:rFonts w:ascii="Arial" w:hAnsi="Arial" w:cs="Arial"/>
                <w:sz w:val="18"/>
                <w:szCs w:val="18"/>
              </w:rPr>
              <w:t xml:space="preserve"> option</w:t>
            </w:r>
          </w:p>
        </w:tc>
      </w:tr>
      <w:tr w:rsidR="00052EED" w:rsidRPr="005D68D4" w14:paraId="766FF2B5" w14:textId="77777777" w:rsidTr="00FC78C7">
        <w:tc>
          <w:tcPr>
            <w:tcW w:w="2093" w:type="dxa"/>
            <w:shd w:val="pct20" w:color="auto" w:fill="auto"/>
          </w:tcPr>
          <w:p w14:paraId="4F165D8D"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Post –conditions</w:t>
            </w:r>
          </w:p>
          <w:p w14:paraId="280FB83A" w14:textId="77777777" w:rsidR="00052EED" w:rsidRPr="005D68D4" w:rsidRDefault="00052EED" w:rsidP="00AF6F0D">
            <w:pPr>
              <w:rPr>
                <w:rFonts w:ascii="Arial" w:hAnsi="Arial" w:cs="Arial"/>
                <w:b/>
                <w:bCs/>
                <w:sz w:val="18"/>
                <w:szCs w:val="18"/>
              </w:rPr>
            </w:pPr>
          </w:p>
        </w:tc>
        <w:tc>
          <w:tcPr>
            <w:tcW w:w="7229" w:type="dxa"/>
            <w:shd w:val="clear" w:color="auto" w:fill="auto"/>
          </w:tcPr>
          <w:p w14:paraId="7E1B3FEA" w14:textId="77777777" w:rsidR="00052EED" w:rsidRPr="005D68D4" w:rsidRDefault="00052EED" w:rsidP="00AF6F0D">
            <w:pPr>
              <w:rPr>
                <w:rFonts w:ascii="Arial" w:hAnsi="Arial" w:cs="Arial"/>
                <w:sz w:val="18"/>
                <w:szCs w:val="18"/>
              </w:rPr>
            </w:pPr>
            <w:r>
              <w:rPr>
                <w:rFonts w:ascii="Arial" w:hAnsi="Arial" w:cs="Arial"/>
                <w:sz w:val="18"/>
                <w:szCs w:val="18"/>
              </w:rPr>
              <w:t>The user is able to set and save a user defined filter</w:t>
            </w:r>
          </w:p>
        </w:tc>
      </w:tr>
      <w:tr w:rsidR="00052EED" w:rsidRPr="005D68D4" w14:paraId="19FC365D" w14:textId="77777777" w:rsidTr="00FC78C7">
        <w:tc>
          <w:tcPr>
            <w:tcW w:w="2093" w:type="dxa"/>
            <w:shd w:val="pct20" w:color="auto" w:fill="auto"/>
          </w:tcPr>
          <w:p w14:paraId="3FBF0FF3"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FD3C368" w14:textId="77777777" w:rsidR="00052EED" w:rsidRPr="005D68D4" w:rsidRDefault="00052EED" w:rsidP="00AF6F0D">
            <w:pPr>
              <w:rPr>
                <w:rFonts w:ascii="Arial" w:hAnsi="Arial" w:cs="Arial"/>
                <w:sz w:val="18"/>
                <w:szCs w:val="18"/>
              </w:rPr>
            </w:pPr>
            <w:r>
              <w:rPr>
                <w:rFonts w:ascii="Arial" w:hAnsi="Arial" w:cs="Arial"/>
                <w:sz w:val="18"/>
                <w:szCs w:val="18"/>
              </w:rPr>
              <w:t>Adhoc</w:t>
            </w:r>
          </w:p>
        </w:tc>
      </w:tr>
      <w:tr w:rsidR="00052EED" w:rsidRPr="005D68D4" w14:paraId="1F3CD1C4" w14:textId="77777777" w:rsidTr="00FC78C7">
        <w:tc>
          <w:tcPr>
            <w:tcW w:w="2093" w:type="dxa"/>
            <w:shd w:val="pct20" w:color="auto" w:fill="auto"/>
          </w:tcPr>
          <w:p w14:paraId="7BBE4F7E"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Basic Course of Action</w:t>
            </w:r>
          </w:p>
          <w:p w14:paraId="4EFCA070" w14:textId="77777777" w:rsidR="00052EED" w:rsidRPr="005D68D4" w:rsidRDefault="00052EED" w:rsidP="00AF6F0D">
            <w:pPr>
              <w:rPr>
                <w:rFonts w:ascii="Arial" w:hAnsi="Arial" w:cs="Arial"/>
                <w:b/>
                <w:bCs/>
                <w:sz w:val="18"/>
                <w:szCs w:val="18"/>
              </w:rPr>
            </w:pPr>
          </w:p>
          <w:p w14:paraId="4CA3D8B4" w14:textId="77777777" w:rsidR="00052EED" w:rsidRPr="005D68D4" w:rsidRDefault="00052EED" w:rsidP="00AF6F0D">
            <w:pPr>
              <w:rPr>
                <w:rFonts w:ascii="Arial" w:hAnsi="Arial" w:cs="Arial"/>
                <w:b/>
                <w:bCs/>
                <w:sz w:val="18"/>
                <w:szCs w:val="18"/>
              </w:rPr>
            </w:pPr>
          </w:p>
        </w:tc>
        <w:tc>
          <w:tcPr>
            <w:tcW w:w="7229" w:type="dxa"/>
            <w:shd w:val="clear" w:color="auto" w:fill="auto"/>
          </w:tcPr>
          <w:p w14:paraId="44BD606F" w14:textId="77777777" w:rsidR="00052EED" w:rsidRDefault="00052EED" w:rsidP="004E06BD">
            <w:pPr>
              <w:numPr>
                <w:ilvl w:val="0"/>
                <w:numId w:val="75"/>
              </w:numPr>
              <w:rPr>
                <w:rFonts w:ascii="Arial" w:hAnsi="Arial" w:cs="Arial"/>
                <w:sz w:val="18"/>
                <w:szCs w:val="18"/>
              </w:rPr>
            </w:pPr>
            <w:r>
              <w:rPr>
                <w:rFonts w:ascii="Arial" w:hAnsi="Arial" w:cs="Arial"/>
                <w:sz w:val="18"/>
                <w:szCs w:val="18"/>
              </w:rPr>
              <w:t>The user selects the “Manage Filters” tab</w:t>
            </w:r>
          </w:p>
          <w:p w14:paraId="30296382" w14:textId="77777777" w:rsidR="00052EED" w:rsidRDefault="00052EED" w:rsidP="004E06BD">
            <w:pPr>
              <w:numPr>
                <w:ilvl w:val="0"/>
                <w:numId w:val="75"/>
              </w:numPr>
              <w:rPr>
                <w:rFonts w:ascii="Arial" w:hAnsi="Arial" w:cs="Arial"/>
                <w:sz w:val="18"/>
                <w:szCs w:val="18"/>
              </w:rPr>
            </w:pPr>
            <w:r>
              <w:rPr>
                <w:rFonts w:ascii="Arial" w:hAnsi="Arial" w:cs="Arial"/>
                <w:sz w:val="18"/>
                <w:szCs w:val="18"/>
              </w:rPr>
              <w:t>The system displays the &lt;&lt;Manage Filters&gt;&gt; screen</w:t>
            </w:r>
          </w:p>
          <w:p w14:paraId="3EDB3C42" w14:textId="77777777" w:rsidR="005601E7" w:rsidRDefault="005601E7" w:rsidP="004E06BD">
            <w:pPr>
              <w:numPr>
                <w:ilvl w:val="0"/>
                <w:numId w:val="75"/>
              </w:numPr>
              <w:rPr>
                <w:rFonts w:ascii="Arial" w:hAnsi="Arial" w:cs="Arial"/>
                <w:sz w:val="18"/>
                <w:szCs w:val="18"/>
              </w:rPr>
            </w:pPr>
            <w:r>
              <w:rPr>
                <w:rFonts w:ascii="Arial" w:hAnsi="Arial" w:cs="Arial"/>
                <w:sz w:val="18"/>
                <w:szCs w:val="18"/>
              </w:rPr>
              <w:t>The user selects the &lt;&lt;Create New Filter&gt;&gt; option</w:t>
            </w:r>
          </w:p>
          <w:p w14:paraId="215B07A4" w14:textId="112D3746" w:rsidR="00507CF6" w:rsidRDefault="00507CF6" w:rsidP="004E06BD">
            <w:pPr>
              <w:numPr>
                <w:ilvl w:val="0"/>
                <w:numId w:val="75"/>
              </w:numPr>
              <w:rPr>
                <w:rFonts w:ascii="Arial" w:hAnsi="Arial" w:cs="Arial"/>
                <w:sz w:val="18"/>
                <w:szCs w:val="18"/>
              </w:rPr>
            </w:pPr>
            <w:r>
              <w:rPr>
                <w:rFonts w:ascii="Arial" w:hAnsi="Arial" w:cs="Arial"/>
                <w:sz w:val="18"/>
                <w:szCs w:val="18"/>
              </w:rPr>
              <w:t>The system prompts the user for a Filter name/description</w:t>
            </w:r>
          </w:p>
          <w:p w14:paraId="3C40D7AD" w14:textId="4E666BF5" w:rsidR="00507CF6" w:rsidRDefault="00507CF6" w:rsidP="004E06BD">
            <w:pPr>
              <w:numPr>
                <w:ilvl w:val="0"/>
                <w:numId w:val="75"/>
              </w:numPr>
              <w:rPr>
                <w:rFonts w:ascii="Arial" w:hAnsi="Arial" w:cs="Arial"/>
                <w:sz w:val="18"/>
                <w:szCs w:val="18"/>
              </w:rPr>
            </w:pPr>
            <w:r>
              <w:rPr>
                <w:rFonts w:ascii="Arial" w:hAnsi="Arial" w:cs="Arial"/>
                <w:sz w:val="18"/>
                <w:szCs w:val="18"/>
              </w:rPr>
              <w:t>The user enters a name and a description for their Filter</w:t>
            </w:r>
          </w:p>
          <w:p w14:paraId="7BA37522" w14:textId="77777777" w:rsidR="00052EED" w:rsidRDefault="00052EED" w:rsidP="004E06BD">
            <w:pPr>
              <w:numPr>
                <w:ilvl w:val="0"/>
                <w:numId w:val="75"/>
              </w:numPr>
              <w:rPr>
                <w:rFonts w:ascii="Arial" w:hAnsi="Arial" w:cs="Arial"/>
                <w:sz w:val="18"/>
                <w:szCs w:val="18"/>
              </w:rPr>
            </w:pPr>
            <w:r w:rsidRPr="008C5F87">
              <w:rPr>
                <w:rFonts w:ascii="Arial" w:hAnsi="Arial" w:cs="Arial"/>
                <w:sz w:val="18"/>
                <w:szCs w:val="18"/>
              </w:rPr>
              <w:t>The system displays the filter options</w:t>
            </w:r>
          </w:p>
          <w:p w14:paraId="48D18C4B" w14:textId="77777777" w:rsidR="00052EED" w:rsidRPr="008C5F87" w:rsidRDefault="00052EED" w:rsidP="004E06BD">
            <w:pPr>
              <w:numPr>
                <w:ilvl w:val="0"/>
                <w:numId w:val="75"/>
              </w:numPr>
              <w:rPr>
                <w:rFonts w:ascii="Arial" w:hAnsi="Arial" w:cs="Arial"/>
                <w:sz w:val="18"/>
                <w:szCs w:val="18"/>
              </w:rPr>
            </w:pPr>
            <w:r w:rsidRPr="008C5F87">
              <w:rPr>
                <w:rFonts w:ascii="Arial" w:hAnsi="Arial" w:cs="Arial"/>
                <w:sz w:val="18"/>
                <w:szCs w:val="18"/>
              </w:rPr>
              <w:t xml:space="preserve">The user selects the required </w:t>
            </w:r>
            <w:r>
              <w:rPr>
                <w:rFonts w:ascii="Arial" w:hAnsi="Arial" w:cs="Arial"/>
                <w:sz w:val="18"/>
                <w:szCs w:val="18"/>
              </w:rPr>
              <w:t>filter</w:t>
            </w:r>
            <w:r w:rsidRPr="008C5F87">
              <w:rPr>
                <w:rFonts w:ascii="Arial" w:hAnsi="Arial" w:cs="Arial"/>
                <w:sz w:val="18"/>
                <w:szCs w:val="18"/>
              </w:rPr>
              <w:t xml:space="preserve"> options</w:t>
            </w:r>
          </w:p>
          <w:p w14:paraId="29FFE54D" w14:textId="77777777" w:rsidR="00052EED" w:rsidRDefault="00052EED" w:rsidP="004E06BD">
            <w:pPr>
              <w:numPr>
                <w:ilvl w:val="0"/>
                <w:numId w:val="75"/>
              </w:numPr>
              <w:rPr>
                <w:rFonts w:ascii="Arial" w:hAnsi="Arial" w:cs="Arial"/>
                <w:sz w:val="18"/>
                <w:szCs w:val="18"/>
              </w:rPr>
            </w:pPr>
            <w:r>
              <w:rPr>
                <w:rFonts w:ascii="Arial" w:hAnsi="Arial" w:cs="Arial"/>
                <w:sz w:val="18"/>
                <w:szCs w:val="18"/>
              </w:rPr>
              <w:t>The user selects the &lt;&lt;Save&gt;&gt; filter option</w:t>
            </w:r>
          </w:p>
          <w:p w14:paraId="225E85B9" w14:textId="77777777" w:rsidR="00052EED" w:rsidRPr="005D68D4" w:rsidRDefault="00052EED" w:rsidP="004E06BD">
            <w:pPr>
              <w:numPr>
                <w:ilvl w:val="0"/>
                <w:numId w:val="75"/>
              </w:numPr>
              <w:rPr>
                <w:rFonts w:ascii="Arial" w:hAnsi="Arial" w:cs="Arial"/>
                <w:sz w:val="18"/>
                <w:szCs w:val="18"/>
              </w:rPr>
            </w:pPr>
            <w:r>
              <w:rPr>
                <w:rFonts w:ascii="Arial" w:hAnsi="Arial" w:cs="Arial"/>
                <w:sz w:val="18"/>
                <w:szCs w:val="18"/>
              </w:rPr>
              <w:t>The system saves the filter options so that it is available for future use by the user</w:t>
            </w:r>
          </w:p>
        </w:tc>
      </w:tr>
      <w:tr w:rsidR="00052EED" w:rsidRPr="005D68D4" w14:paraId="792A88D4" w14:textId="77777777" w:rsidTr="00FC78C7">
        <w:tc>
          <w:tcPr>
            <w:tcW w:w="2093" w:type="dxa"/>
            <w:shd w:val="pct20" w:color="auto" w:fill="auto"/>
          </w:tcPr>
          <w:p w14:paraId="7B481195"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Alternate scenario extensions</w:t>
            </w:r>
          </w:p>
          <w:p w14:paraId="16D788FA" w14:textId="77777777" w:rsidR="00052EED" w:rsidRPr="005D68D4" w:rsidRDefault="00052EED" w:rsidP="00AF6F0D">
            <w:pPr>
              <w:rPr>
                <w:rFonts w:ascii="Arial" w:hAnsi="Arial" w:cs="Arial"/>
                <w:b/>
                <w:bCs/>
                <w:sz w:val="18"/>
                <w:szCs w:val="18"/>
              </w:rPr>
            </w:pPr>
          </w:p>
          <w:p w14:paraId="65AE9E6F" w14:textId="77777777" w:rsidR="00052EED" w:rsidRPr="005D68D4" w:rsidRDefault="00052EED" w:rsidP="00AF6F0D">
            <w:pPr>
              <w:rPr>
                <w:rFonts w:ascii="Arial" w:hAnsi="Arial" w:cs="Arial"/>
                <w:b/>
                <w:bCs/>
                <w:sz w:val="18"/>
                <w:szCs w:val="18"/>
              </w:rPr>
            </w:pPr>
          </w:p>
        </w:tc>
        <w:tc>
          <w:tcPr>
            <w:tcW w:w="7229" w:type="dxa"/>
            <w:shd w:val="clear" w:color="auto" w:fill="auto"/>
          </w:tcPr>
          <w:p w14:paraId="7700EA54" w14:textId="77777777" w:rsidR="00052EED" w:rsidRPr="005D68D4" w:rsidRDefault="00052EED" w:rsidP="00AF6F0D">
            <w:pPr>
              <w:rPr>
                <w:rFonts w:ascii="Arial" w:hAnsi="Arial" w:cs="Arial"/>
                <w:sz w:val="18"/>
                <w:szCs w:val="18"/>
              </w:rPr>
            </w:pPr>
          </w:p>
        </w:tc>
      </w:tr>
      <w:tr w:rsidR="00052EED" w:rsidRPr="005D68D4" w14:paraId="60FF047A" w14:textId="77777777" w:rsidTr="00FC78C7">
        <w:trPr>
          <w:trHeight w:val="683"/>
        </w:trPr>
        <w:tc>
          <w:tcPr>
            <w:tcW w:w="2093" w:type="dxa"/>
            <w:shd w:val="pct20" w:color="auto" w:fill="auto"/>
          </w:tcPr>
          <w:p w14:paraId="6FD03801"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Business Logic/ Rules/ Supplementary Info</w:t>
            </w:r>
          </w:p>
          <w:p w14:paraId="22017C78" w14:textId="77777777" w:rsidR="00052EED" w:rsidRPr="005D68D4" w:rsidRDefault="00052EED" w:rsidP="00AF6F0D">
            <w:pPr>
              <w:rPr>
                <w:rFonts w:ascii="Arial" w:hAnsi="Arial" w:cs="Arial"/>
                <w:b/>
                <w:bCs/>
                <w:sz w:val="18"/>
                <w:szCs w:val="18"/>
              </w:rPr>
            </w:pPr>
          </w:p>
        </w:tc>
        <w:tc>
          <w:tcPr>
            <w:tcW w:w="7229" w:type="dxa"/>
            <w:shd w:val="clear" w:color="auto" w:fill="auto"/>
          </w:tcPr>
          <w:p w14:paraId="2E10D60C" w14:textId="77777777" w:rsidR="00052EED" w:rsidRPr="003924C6" w:rsidRDefault="00052EED" w:rsidP="00AF6F0D">
            <w:pPr>
              <w:rPr>
                <w:rFonts w:ascii="Arial" w:hAnsi="Arial" w:cs="Arial"/>
                <w:sz w:val="18"/>
                <w:szCs w:val="18"/>
                <w:u w:val="single"/>
              </w:rPr>
            </w:pPr>
            <w:r>
              <w:rPr>
                <w:rFonts w:ascii="Arial" w:hAnsi="Arial" w:cs="Arial"/>
                <w:sz w:val="18"/>
                <w:szCs w:val="18"/>
                <w:u w:val="single"/>
              </w:rPr>
              <w:t>4</w:t>
            </w:r>
            <w:r w:rsidRPr="003924C6">
              <w:rPr>
                <w:rFonts w:ascii="Arial" w:hAnsi="Arial" w:cs="Arial"/>
                <w:sz w:val="18"/>
                <w:szCs w:val="18"/>
                <w:u w:val="single"/>
              </w:rPr>
              <w:t xml:space="preserve">. Display Report Manager </w:t>
            </w:r>
            <w:r>
              <w:rPr>
                <w:rFonts w:ascii="Arial" w:hAnsi="Arial" w:cs="Arial"/>
                <w:sz w:val="18"/>
                <w:szCs w:val="18"/>
                <w:u w:val="single"/>
              </w:rPr>
              <w:t>Filter</w:t>
            </w:r>
            <w:r w:rsidRPr="003924C6">
              <w:rPr>
                <w:rFonts w:ascii="Arial" w:hAnsi="Arial" w:cs="Arial"/>
                <w:sz w:val="18"/>
                <w:szCs w:val="18"/>
                <w:u w:val="single"/>
              </w:rPr>
              <w:t xml:space="preserve"> </w:t>
            </w:r>
          </w:p>
          <w:p w14:paraId="56F044A7" w14:textId="1BF0F69C" w:rsidR="00052EED" w:rsidRPr="00930FC5" w:rsidRDefault="00052EED" w:rsidP="00AF6F0D">
            <w:pPr>
              <w:rPr>
                <w:rFonts w:ascii="Arial" w:hAnsi="Arial" w:cs="Arial"/>
                <w:sz w:val="18"/>
                <w:szCs w:val="18"/>
              </w:rPr>
            </w:pPr>
            <w:r w:rsidRPr="00930FC5">
              <w:rPr>
                <w:rFonts w:ascii="Arial" w:hAnsi="Arial" w:cs="Arial"/>
                <w:sz w:val="18"/>
                <w:szCs w:val="18"/>
              </w:rPr>
              <w:t>U</w:t>
            </w:r>
            <w:r>
              <w:rPr>
                <w:rFonts w:ascii="Arial" w:hAnsi="Arial" w:cs="Arial"/>
                <w:sz w:val="18"/>
                <w:szCs w:val="18"/>
              </w:rPr>
              <w:t>pon accessing the &lt;&lt;Manage Filters&gt;&gt; screen the user should be given the option to “Create a new filter” upon selecting this option the filter options available to the user (based on their permissions invoke – ‘</w:t>
            </w:r>
            <w:r w:rsidRPr="00930FC5">
              <w:rPr>
                <w:rFonts w:ascii="Arial" w:hAnsi="Arial" w:cs="Arial"/>
                <w:i/>
                <w:sz w:val="18"/>
                <w:szCs w:val="18"/>
              </w:rPr>
              <w:t xml:space="preserve">PMUC007 – </w:t>
            </w:r>
            <w:r w:rsidR="00FE4BBE">
              <w:rPr>
                <w:rFonts w:ascii="Arial" w:hAnsi="Arial" w:cs="Arial"/>
                <w:i/>
                <w:sz w:val="18"/>
                <w:szCs w:val="18"/>
              </w:rPr>
              <w:t>PlanManager</w:t>
            </w:r>
            <w:r w:rsidR="002A6451">
              <w:rPr>
                <w:rFonts w:ascii="Arial" w:hAnsi="Arial" w:cs="Arial"/>
                <w:i/>
                <w:sz w:val="18"/>
                <w:szCs w:val="18"/>
              </w:rPr>
              <w:t xml:space="preserve"> Login</w:t>
            </w:r>
            <w:r>
              <w:rPr>
                <w:rFonts w:ascii="Arial" w:hAnsi="Arial" w:cs="Arial"/>
                <w:sz w:val="18"/>
                <w:szCs w:val="18"/>
              </w:rPr>
              <w:t>) should be made available for selection.  The user should be able to select the filters they want to use in the new filter and then be able to Save the filter.  Upon selecting save the user should be able to give their filter a name and a description.</w:t>
            </w:r>
          </w:p>
          <w:p w14:paraId="5A86A0A5" w14:textId="77777777" w:rsidR="00052EED" w:rsidRDefault="00052EED" w:rsidP="00AF6F0D">
            <w:pPr>
              <w:rPr>
                <w:rFonts w:ascii="Arial" w:hAnsi="Arial" w:cs="Arial"/>
                <w:sz w:val="18"/>
                <w:szCs w:val="18"/>
              </w:rPr>
            </w:pPr>
          </w:p>
          <w:p w14:paraId="79CDBBF2" w14:textId="77777777" w:rsidR="00052EED" w:rsidRPr="003924C6" w:rsidRDefault="00052EED" w:rsidP="00AF6F0D">
            <w:pPr>
              <w:rPr>
                <w:rFonts w:ascii="Arial" w:hAnsi="Arial" w:cs="Arial"/>
                <w:sz w:val="18"/>
                <w:szCs w:val="18"/>
              </w:rPr>
            </w:pPr>
            <w:r>
              <w:rPr>
                <w:rFonts w:ascii="Arial" w:hAnsi="Arial" w:cs="Arial"/>
                <w:sz w:val="18"/>
                <w:szCs w:val="18"/>
              </w:rPr>
              <w:t>The filter options should be grouped together meaningfully.  See the Screen Properties section below for details of the grouping, data items and rules around whether they are available or not based of the users permissions.</w:t>
            </w:r>
          </w:p>
          <w:p w14:paraId="64B0233B" w14:textId="77777777" w:rsidR="00052EED" w:rsidRDefault="00052EED" w:rsidP="00AF6F0D">
            <w:pPr>
              <w:rPr>
                <w:rFonts w:ascii="Arial" w:hAnsi="Arial" w:cs="Arial"/>
                <w:sz w:val="18"/>
                <w:szCs w:val="18"/>
              </w:rPr>
            </w:pPr>
          </w:p>
          <w:p w14:paraId="1412BA41" w14:textId="1B84640D" w:rsidR="00D01E65" w:rsidRPr="00D01E65" w:rsidRDefault="00052EED" w:rsidP="00AF6F0D">
            <w:pPr>
              <w:rPr>
                <w:rFonts w:ascii="Arial" w:hAnsi="Arial" w:cs="Arial"/>
                <w:sz w:val="18"/>
                <w:szCs w:val="18"/>
                <w:u w:val="single"/>
                <w:rPrChange w:id="501" w:author="Jamal, Zaher CWK" w:date="2015-06-16T12:19:00Z">
                  <w:rPr>
                    <w:rFonts w:ascii="Arial" w:hAnsi="Arial" w:cs="Arial"/>
                    <w:sz w:val="18"/>
                    <w:szCs w:val="18"/>
                  </w:rPr>
                </w:rPrChange>
              </w:rPr>
            </w:pPr>
            <w:r w:rsidRPr="00D01E65">
              <w:rPr>
                <w:rFonts w:ascii="Arial" w:hAnsi="Arial" w:cs="Arial"/>
                <w:sz w:val="18"/>
                <w:szCs w:val="18"/>
                <w:u w:val="single"/>
                <w:rPrChange w:id="502" w:author="Jamal, Zaher CWK" w:date="2015-06-16T12:19:00Z">
                  <w:rPr>
                    <w:rFonts w:ascii="Arial" w:hAnsi="Arial" w:cs="Arial"/>
                    <w:sz w:val="18"/>
                    <w:szCs w:val="18"/>
                  </w:rPr>
                </w:rPrChange>
              </w:rPr>
              <w:t>All pick-lists on the screen should come from the back end Content Management System rather than being hardcoded into the front end screens</w:t>
            </w:r>
            <w:ins w:id="503" w:author="Jamal, Zaher CWK" w:date="2015-06-16T12:20:00Z">
              <w:r w:rsidR="00D01E65">
                <w:rPr>
                  <w:rFonts w:ascii="Arial" w:hAnsi="Arial" w:cs="Arial"/>
                  <w:sz w:val="18"/>
                  <w:szCs w:val="18"/>
                  <w:u w:val="single"/>
                </w:rPr>
                <w:t xml:space="preserve">. </w:t>
              </w:r>
              <w:r w:rsidR="00D01E65" w:rsidRPr="00D01E65">
                <w:rPr>
                  <w:rFonts w:ascii="Arial" w:hAnsi="Arial" w:cs="Arial"/>
                  <w:sz w:val="18"/>
                  <w:szCs w:val="18"/>
                  <w:u w:val="single"/>
                </w:rPr>
                <w:t>Account Status values will need to take into account</w:t>
              </w:r>
              <w:r w:rsidR="00D01E65">
                <w:rPr>
                  <w:rFonts w:ascii="Arial" w:hAnsi="Arial" w:cs="Arial"/>
                  <w:sz w:val="18"/>
                  <w:szCs w:val="18"/>
                  <w:u w:val="single"/>
                </w:rPr>
                <w:t xml:space="preserve"> that</w:t>
              </w:r>
              <w:r w:rsidR="00D01E65" w:rsidRPr="00D01E65">
                <w:rPr>
                  <w:rFonts w:ascii="Arial" w:hAnsi="Arial" w:cs="Arial"/>
                  <w:sz w:val="18"/>
                  <w:szCs w:val="18"/>
                  <w:u w:val="single"/>
                </w:rPr>
                <w:t xml:space="preserve"> relevant Accumulation/Decumulation status values are displayed.</w:t>
              </w:r>
            </w:ins>
          </w:p>
          <w:p w14:paraId="527540A0" w14:textId="77777777" w:rsidR="008B653C" w:rsidRDefault="008B653C" w:rsidP="00AF6F0D">
            <w:pPr>
              <w:rPr>
                <w:rFonts w:ascii="Arial" w:hAnsi="Arial" w:cs="Arial"/>
                <w:sz w:val="18"/>
                <w:szCs w:val="18"/>
              </w:rPr>
            </w:pPr>
          </w:p>
          <w:p w14:paraId="773D2652" w14:textId="791EB8DA" w:rsidR="008B653C" w:rsidRPr="00C91AB4" w:rsidRDefault="008B653C" w:rsidP="004E06BD">
            <w:pPr>
              <w:pStyle w:val="ListParagraph"/>
              <w:numPr>
                <w:ilvl w:val="0"/>
                <w:numId w:val="168"/>
              </w:numPr>
              <w:rPr>
                <w:rFonts w:cs="Arial"/>
                <w:sz w:val="18"/>
                <w:szCs w:val="18"/>
                <w:u w:val="single"/>
              </w:rPr>
            </w:pPr>
            <w:r w:rsidRPr="00C91AB4">
              <w:rPr>
                <w:rFonts w:cs="Arial"/>
                <w:sz w:val="18"/>
                <w:szCs w:val="18"/>
                <w:u w:val="single"/>
              </w:rPr>
              <w:t xml:space="preserve">Save </w:t>
            </w:r>
            <w:r>
              <w:rPr>
                <w:rFonts w:cs="Arial"/>
                <w:sz w:val="18"/>
                <w:szCs w:val="18"/>
                <w:u w:val="single"/>
              </w:rPr>
              <w:t>Filter</w:t>
            </w:r>
          </w:p>
          <w:p w14:paraId="7FF3FCB7" w14:textId="187D88BE" w:rsidR="008B653C" w:rsidRDefault="008B653C" w:rsidP="008B653C">
            <w:pPr>
              <w:rPr>
                <w:rFonts w:ascii="Arial" w:hAnsi="Arial" w:cs="Arial"/>
                <w:sz w:val="18"/>
                <w:szCs w:val="18"/>
              </w:rPr>
            </w:pPr>
            <w:r>
              <w:rPr>
                <w:rFonts w:ascii="Arial" w:hAnsi="Arial" w:cs="Arial"/>
                <w:sz w:val="18"/>
                <w:szCs w:val="18"/>
              </w:rPr>
              <w:t>Once the user has selected the Filter options they require then they need to save the options and name the Filter, this will enable it to be used for running reports in the future.</w:t>
            </w:r>
          </w:p>
          <w:p w14:paraId="4E32EC18" w14:textId="7A8FB43A" w:rsidR="008B653C" w:rsidRDefault="008B653C" w:rsidP="008B653C">
            <w:pPr>
              <w:rPr>
                <w:rFonts w:ascii="Arial" w:hAnsi="Arial" w:cs="Arial"/>
                <w:sz w:val="18"/>
                <w:szCs w:val="18"/>
              </w:rPr>
            </w:pPr>
            <w:r>
              <w:rPr>
                <w:rFonts w:ascii="Arial" w:hAnsi="Arial" w:cs="Arial"/>
                <w:sz w:val="18"/>
                <w:szCs w:val="18"/>
              </w:rPr>
              <w:t>Filter names must be unique so the system should check that the Filter name is unique and then save it or advise the user to enter a different Filter Name</w:t>
            </w:r>
          </w:p>
          <w:p w14:paraId="54447310" w14:textId="77777777" w:rsidR="008B653C" w:rsidRPr="003924C6" w:rsidRDefault="008B653C" w:rsidP="00AF6F0D">
            <w:pPr>
              <w:rPr>
                <w:rFonts w:ascii="Arial" w:hAnsi="Arial" w:cs="Arial"/>
                <w:sz w:val="18"/>
                <w:szCs w:val="18"/>
              </w:rPr>
            </w:pPr>
          </w:p>
        </w:tc>
      </w:tr>
      <w:tr w:rsidR="00052EED" w:rsidRPr="005D68D4" w14:paraId="58DDAA1C" w14:textId="77777777" w:rsidTr="00FC78C7">
        <w:tc>
          <w:tcPr>
            <w:tcW w:w="2093" w:type="dxa"/>
            <w:shd w:val="pct20" w:color="auto" w:fill="auto"/>
          </w:tcPr>
          <w:p w14:paraId="325BAA17"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Notes / Questions</w:t>
            </w:r>
          </w:p>
          <w:p w14:paraId="0199122B" w14:textId="77777777" w:rsidR="00052EED" w:rsidRPr="005D68D4" w:rsidRDefault="00052EED" w:rsidP="00AF6F0D">
            <w:pPr>
              <w:rPr>
                <w:rFonts w:ascii="Arial" w:hAnsi="Arial" w:cs="Arial"/>
                <w:b/>
                <w:bCs/>
                <w:sz w:val="18"/>
                <w:szCs w:val="18"/>
              </w:rPr>
            </w:pPr>
          </w:p>
        </w:tc>
        <w:tc>
          <w:tcPr>
            <w:tcW w:w="7229" w:type="dxa"/>
            <w:shd w:val="clear" w:color="auto" w:fill="auto"/>
          </w:tcPr>
          <w:p w14:paraId="685ABEFB" w14:textId="77777777" w:rsidR="00052EED" w:rsidRPr="00C03B62" w:rsidRDefault="00052EED" w:rsidP="004E06BD">
            <w:pPr>
              <w:numPr>
                <w:ilvl w:val="0"/>
                <w:numId w:val="76"/>
              </w:numPr>
              <w:rPr>
                <w:rFonts w:ascii="Arial" w:hAnsi="Arial" w:cs="Arial"/>
                <w:sz w:val="18"/>
                <w:szCs w:val="18"/>
              </w:rPr>
            </w:pPr>
            <w:r w:rsidRPr="00C03B62">
              <w:rPr>
                <w:rFonts w:ascii="Arial" w:hAnsi="Arial" w:cs="Arial"/>
                <w:sz w:val="18"/>
                <w:szCs w:val="18"/>
              </w:rPr>
              <w:t xml:space="preserve">With the way the flow is now designed it may be tricky to control the items available to selections via the filter.  i.e. if a user’s permissions are linked to a scheme that isn’t SS then don’t display the SS cont options, if the user if linked to many schemes/mbr groups that are a combo of SS &amp; non SS then display both sets! </w:t>
            </w:r>
            <w:r w:rsidR="002A6451" w:rsidRPr="00C03B62">
              <w:rPr>
                <w:rFonts w:ascii="Arial" w:hAnsi="Arial" w:cs="Arial"/>
                <w:sz w:val="18"/>
                <w:szCs w:val="18"/>
              </w:rPr>
              <w:t xml:space="preserve"> - After discussing with Dan he has suggested that we’d control this by using the primary scheme i.e. the scheme that the user has logged in with.  When full PlanManager comes along is there a requirement to select multiple schemes or can you only ever be in one scheme at a time?</w:t>
            </w:r>
          </w:p>
          <w:p w14:paraId="7C5D8856" w14:textId="77777777" w:rsidR="00C03B62" w:rsidRPr="00DE1C74" w:rsidRDefault="00C03B62" w:rsidP="004E06BD">
            <w:pPr>
              <w:numPr>
                <w:ilvl w:val="0"/>
                <w:numId w:val="76"/>
              </w:numPr>
              <w:rPr>
                <w:rFonts w:ascii="Arial" w:hAnsi="Arial" w:cs="Arial"/>
                <w:sz w:val="18"/>
                <w:szCs w:val="18"/>
              </w:rPr>
            </w:pPr>
            <w:r>
              <w:rPr>
                <w:rFonts w:ascii="Arial" w:hAnsi="Arial" w:cs="Arial"/>
                <w:color w:val="FF0000"/>
                <w:sz w:val="18"/>
                <w:szCs w:val="18"/>
              </w:rPr>
              <w:t>Need to do some more thinking about how we display this?  Think we may need to link back to the role and where the user is only linked to a role with one scheme then display the right set of items else display all!  This area was the one that had the most discussion in business walkthrough!  Especially the contribution type data and then what data it returns e.g. AVC overspill!</w:t>
            </w:r>
          </w:p>
          <w:p w14:paraId="2B4438CA" w14:textId="77777777" w:rsidR="00DE1C74" w:rsidRPr="00DE1C74" w:rsidRDefault="00DE1C74" w:rsidP="00177894">
            <w:pPr>
              <w:ind w:left="720"/>
              <w:rPr>
                <w:rFonts w:ascii="Arial" w:hAnsi="Arial" w:cs="Arial"/>
                <w:sz w:val="18"/>
                <w:szCs w:val="18"/>
              </w:rPr>
            </w:pPr>
            <w:r>
              <w:rPr>
                <w:rFonts w:ascii="Arial" w:hAnsi="Arial" w:cs="Arial"/>
                <w:color w:val="FF0000"/>
                <w:sz w:val="18"/>
                <w:szCs w:val="18"/>
              </w:rPr>
              <w:t>The 2 options are:</w:t>
            </w:r>
          </w:p>
          <w:p w14:paraId="7343666F" w14:textId="77777777" w:rsidR="00DE1C74" w:rsidRPr="00177894" w:rsidRDefault="00DE1C74" w:rsidP="004E06BD">
            <w:pPr>
              <w:pStyle w:val="ListParagraph"/>
              <w:numPr>
                <w:ilvl w:val="0"/>
                <w:numId w:val="151"/>
              </w:numPr>
              <w:rPr>
                <w:rFonts w:cs="Arial"/>
                <w:color w:val="FF0000"/>
                <w:sz w:val="18"/>
                <w:szCs w:val="18"/>
              </w:rPr>
            </w:pPr>
            <w:r w:rsidRPr="00177894">
              <w:rPr>
                <w:rFonts w:cs="Arial"/>
                <w:color w:val="FF0000"/>
                <w:sz w:val="18"/>
                <w:szCs w:val="18"/>
              </w:rPr>
              <w:t>Always display All filter options and use generic names</w:t>
            </w:r>
          </w:p>
          <w:p w14:paraId="7BBDB458" w14:textId="77777777" w:rsidR="00DE1C74" w:rsidRPr="00177894" w:rsidRDefault="00DE1C74" w:rsidP="004E06BD">
            <w:pPr>
              <w:pStyle w:val="ListParagraph"/>
              <w:numPr>
                <w:ilvl w:val="0"/>
                <w:numId w:val="151"/>
              </w:numPr>
              <w:rPr>
                <w:rFonts w:cs="Arial"/>
                <w:color w:val="FF0000"/>
                <w:sz w:val="18"/>
                <w:szCs w:val="18"/>
              </w:rPr>
            </w:pPr>
            <w:r w:rsidRPr="00177894">
              <w:rPr>
                <w:rFonts w:cs="Arial"/>
                <w:color w:val="FF0000"/>
                <w:sz w:val="18"/>
                <w:szCs w:val="18"/>
              </w:rPr>
              <w:t>Display filter options and custom  field names based on Primary scheme</w:t>
            </w:r>
          </w:p>
          <w:p w14:paraId="37BC9645" w14:textId="77777777" w:rsidR="00DE1C74" w:rsidRPr="005D68D4" w:rsidRDefault="00DE1C74" w:rsidP="00DE1C74">
            <w:pPr>
              <w:ind w:left="720"/>
              <w:rPr>
                <w:rFonts w:ascii="Arial" w:hAnsi="Arial" w:cs="Arial"/>
                <w:sz w:val="18"/>
                <w:szCs w:val="18"/>
              </w:rPr>
            </w:pPr>
            <w:r w:rsidRPr="00177894">
              <w:rPr>
                <w:rFonts w:ascii="Arial" w:hAnsi="Arial" w:cs="Arial"/>
                <w:color w:val="FF0000"/>
                <w:sz w:val="18"/>
                <w:szCs w:val="18"/>
              </w:rPr>
              <w:t xml:space="preserve">There are Pros &amp; Cons of both options and </w:t>
            </w:r>
            <w:r w:rsidR="00177894">
              <w:rPr>
                <w:rFonts w:ascii="Arial" w:hAnsi="Arial" w:cs="Arial"/>
                <w:color w:val="FF0000"/>
                <w:sz w:val="18"/>
                <w:szCs w:val="18"/>
              </w:rPr>
              <w:t xml:space="preserve">the consensus in discussions is option a) but </w:t>
            </w:r>
            <w:r w:rsidRPr="00177894">
              <w:rPr>
                <w:rFonts w:ascii="Arial" w:hAnsi="Arial" w:cs="Arial"/>
                <w:color w:val="FF0000"/>
                <w:sz w:val="18"/>
                <w:szCs w:val="18"/>
              </w:rPr>
              <w:t xml:space="preserve">we need a </w:t>
            </w:r>
            <w:r w:rsidR="00177894">
              <w:rPr>
                <w:rFonts w:ascii="Arial" w:hAnsi="Arial" w:cs="Arial"/>
                <w:color w:val="FF0000"/>
                <w:sz w:val="18"/>
                <w:szCs w:val="18"/>
              </w:rPr>
              <w:t xml:space="preserve">confirmed </w:t>
            </w:r>
            <w:r w:rsidRPr="00177894">
              <w:rPr>
                <w:rFonts w:ascii="Arial" w:hAnsi="Arial" w:cs="Arial"/>
                <w:color w:val="FF0000"/>
                <w:sz w:val="18"/>
                <w:szCs w:val="18"/>
              </w:rPr>
              <w:t xml:space="preserve">Business Decision on which way they want to go, </w:t>
            </w:r>
            <w:r w:rsidRPr="00177894">
              <w:rPr>
                <w:rFonts w:ascii="Arial" w:hAnsi="Arial" w:cs="Arial"/>
                <w:color w:val="000000" w:themeColor="text1"/>
                <w:sz w:val="18"/>
                <w:szCs w:val="18"/>
              </w:rPr>
              <w:t>Req Challenge ID 51</w:t>
            </w:r>
          </w:p>
        </w:tc>
      </w:tr>
      <w:tr w:rsidR="00052EED" w:rsidRPr="005D68D4" w14:paraId="47799A7D" w14:textId="77777777" w:rsidTr="00FC78C7">
        <w:tc>
          <w:tcPr>
            <w:tcW w:w="2093" w:type="dxa"/>
            <w:shd w:val="pct20" w:color="auto" w:fill="auto"/>
          </w:tcPr>
          <w:p w14:paraId="4AD3D43B" w14:textId="477ED281" w:rsidR="00052EED" w:rsidRPr="005D68D4" w:rsidRDefault="00052EED" w:rsidP="00AF6F0D">
            <w:pPr>
              <w:rPr>
                <w:rFonts w:ascii="Arial" w:hAnsi="Arial" w:cs="Arial"/>
                <w:b/>
                <w:bCs/>
                <w:sz w:val="18"/>
                <w:szCs w:val="18"/>
              </w:rPr>
            </w:pPr>
            <w:r w:rsidRPr="005D68D4">
              <w:rPr>
                <w:rFonts w:ascii="Arial" w:hAnsi="Arial" w:cs="Arial"/>
                <w:b/>
                <w:bCs/>
                <w:sz w:val="18"/>
                <w:szCs w:val="18"/>
              </w:rPr>
              <w:t>Includes Use Cases</w:t>
            </w:r>
          </w:p>
          <w:p w14:paraId="3B81B007" w14:textId="77777777" w:rsidR="00052EED" w:rsidRPr="005D68D4" w:rsidRDefault="00052EED" w:rsidP="00AF6F0D">
            <w:pPr>
              <w:rPr>
                <w:rFonts w:ascii="Arial" w:hAnsi="Arial" w:cs="Arial"/>
                <w:b/>
                <w:bCs/>
                <w:color w:val="FF0000"/>
                <w:sz w:val="18"/>
                <w:szCs w:val="18"/>
              </w:rPr>
            </w:pPr>
          </w:p>
        </w:tc>
        <w:tc>
          <w:tcPr>
            <w:tcW w:w="7229" w:type="dxa"/>
            <w:shd w:val="clear" w:color="auto" w:fill="auto"/>
          </w:tcPr>
          <w:p w14:paraId="794AD927" w14:textId="77777777" w:rsidR="00052EED" w:rsidRPr="005D68D4" w:rsidRDefault="00052EED" w:rsidP="00AF6F0D">
            <w:pPr>
              <w:rPr>
                <w:rFonts w:ascii="Arial" w:hAnsi="Arial" w:cs="Arial"/>
                <w:sz w:val="18"/>
                <w:szCs w:val="18"/>
              </w:rPr>
            </w:pPr>
            <w:r>
              <w:rPr>
                <w:rFonts w:ascii="Arial" w:hAnsi="Arial" w:cs="Arial"/>
                <w:sz w:val="18"/>
                <w:szCs w:val="18"/>
              </w:rPr>
              <w:t>PMUC007</w:t>
            </w:r>
          </w:p>
        </w:tc>
      </w:tr>
      <w:tr w:rsidR="00052EED" w:rsidRPr="005D68D4" w14:paraId="53744D40" w14:textId="77777777" w:rsidTr="00FC78C7">
        <w:tc>
          <w:tcPr>
            <w:tcW w:w="2093" w:type="dxa"/>
            <w:shd w:val="pct20" w:color="auto" w:fill="auto"/>
          </w:tcPr>
          <w:p w14:paraId="1F2887DA"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70F072E2" w14:textId="77777777" w:rsidR="00052EED" w:rsidRPr="005D68D4" w:rsidRDefault="00052EED" w:rsidP="00AF6F0D">
            <w:pPr>
              <w:rPr>
                <w:rFonts w:ascii="Arial" w:hAnsi="Arial" w:cs="Arial"/>
                <w:sz w:val="18"/>
                <w:szCs w:val="18"/>
              </w:rPr>
            </w:pPr>
          </w:p>
        </w:tc>
      </w:tr>
      <w:tr w:rsidR="00052EED" w:rsidRPr="005D68D4" w14:paraId="582CAC65" w14:textId="77777777" w:rsidTr="00FC78C7">
        <w:tc>
          <w:tcPr>
            <w:tcW w:w="2093" w:type="dxa"/>
            <w:shd w:val="pct20" w:color="auto" w:fill="auto"/>
          </w:tcPr>
          <w:p w14:paraId="2FC4618C"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1BDF14C6" w14:textId="77777777" w:rsidR="00052EED" w:rsidRPr="005D68D4" w:rsidRDefault="00C172BC" w:rsidP="00AF6F0D">
            <w:pPr>
              <w:rPr>
                <w:rFonts w:ascii="Arial" w:hAnsi="Arial" w:cs="Arial"/>
                <w:sz w:val="18"/>
                <w:szCs w:val="18"/>
              </w:rPr>
            </w:pPr>
            <w:r>
              <w:rPr>
                <w:rFonts w:ascii="Arial" w:hAnsi="Arial" w:cs="Arial"/>
                <w:sz w:val="18"/>
                <w:szCs w:val="18"/>
              </w:rPr>
              <w:t>PM0043</w:t>
            </w:r>
            <w:r w:rsidR="00B81BFE">
              <w:rPr>
                <w:rFonts w:ascii="Arial" w:hAnsi="Arial" w:cs="Arial"/>
                <w:sz w:val="18"/>
                <w:szCs w:val="18"/>
              </w:rPr>
              <w:t>,  PM0046</w:t>
            </w:r>
          </w:p>
        </w:tc>
      </w:tr>
      <w:tr w:rsidR="00052EED" w:rsidRPr="005D68D4" w14:paraId="093344F8" w14:textId="77777777" w:rsidTr="00FC78C7">
        <w:tc>
          <w:tcPr>
            <w:tcW w:w="2093" w:type="dxa"/>
            <w:shd w:val="pct20" w:color="auto" w:fill="auto"/>
          </w:tcPr>
          <w:p w14:paraId="44DE8EEF" w14:textId="77777777" w:rsidR="00052EED" w:rsidRPr="005D68D4" w:rsidRDefault="00052EED"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91E4469" w14:textId="77777777" w:rsidR="00052EED" w:rsidRPr="005D68D4" w:rsidRDefault="00052EED" w:rsidP="00AF6F0D">
            <w:pPr>
              <w:rPr>
                <w:rFonts w:ascii="Arial" w:hAnsi="Arial" w:cs="Arial"/>
                <w:sz w:val="18"/>
                <w:szCs w:val="18"/>
              </w:rPr>
            </w:pPr>
            <w:r w:rsidRPr="005D68D4">
              <w:rPr>
                <w:rFonts w:ascii="Arial" w:hAnsi="Arial" w:cs="Arial"/>
                <w:sz w:val="18"/>
                <w:szCs w:val="18"/>
              </w:rPr>
              <w:t>Sue Allwood</w:t>
            </w:r>
          </w:p>
        </w:tc>
      </w:tr>
    </w:tbl>
    <w:p w14:paraId="0EE982E3" w14:textId="77777777" w:rsidR="00052EED" w:rsidRDefault="00052EED" w:rsidP="00AF6F0D">
      <w:pPr>
        <w:sectPr w:rsidR="00052EED" w:rsidSect="005D68D4">
          <w:pgSz w:w="12240" w:h="15840" w:code="1"/>
          <w:pgMar w:top="1616" w:right="1797" w:bottom="851" w:left="1797" w:header="567" w:footer="720" w:gutter="0"/>
          <w:cols w:space="720"/>
          <w:docGrid w:linePitch="360"/>
        </w:sectPr>
      </w:pPr>
    </w:p>
    <w:p w14:paraId="2F4EF90F" w14:textId="77777777" w:rsidR="00052EED" w:rsidRDefault="00052EED" w:rsidP="00AF6F0D">
      <w:pPr>
        <w:pStyle w:val="Heading4"/>
        <w:ind w:left="0" w:firstLine="0"/>
      </w:pPr>
      <w:r>
        <w:t>Manage Filter Screen Properties</w:t>
      </w:r>
    </w:p>
    <w:p w14:paraId="03B58FF1" w14:textId="77777777" w:rsidR="00052EED" w:rsidRDefault="00052EED" w:rsidP="00AF6F0D"/>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052EED" w:rsidRPr="004A5D01" w14:paraId="23DFC13B" w14:textId="77777777" w:rsidTr="00FC78C7">
        <w:trPr>
          <w:trHeight w:val="825"/>
        </w:trPr>
        <w:tc>
          <w:tcPr>
            <w:tcW w:w="12073" w:type="dxa"/>
            <w:gridSpan w:val="6"/>
            <w:shd w:val="clear" w:color="auto" w:fill="auto"/>
          </w:tcPr>
          <w:p w14:paraId="675FBBB5" w14:textId="77777777" w:rsidR="00052EED" w:rsidRPr="004A5D01" w:rsidRDefault="00052EED" w:rsidP="00AF6F0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5EB10092" w14:textId="77777777" w:rsidR="00052EED" w:rsidRPr="004A5D01" w:rsidRDefault="00052EED" w:rsidP="00AF6F0D">
            <w:pPr>
              <w:rPr>
                <w:rFonts w:ascii="Arial" w:hAnsi="Arial" w:cs="Arial"/>
                <w:b/>
                <w:sz w:val="18"/>
                <w:szCs w:val="18"/>
              </w:rPr>
            </w:pPr>
            <w:r w:rsidRPr="004A5D01">
              <w:rPr>
                <w:rFonts w:ascii="Arial" w:hAnsi="Arial" w:cs="Arial"/>
                <w:b/>
                <w:sz w:val="18"/>
                <w:szCs w:val="18"/>
              </w:rPr>
              <w:t>Can tailoring apply?</w:t>
            </w:r>
          </w:p>
        </w:tc>
        <w:tc>
          <w:tcPr>
            <w:tcW w:w="1134" w:type="dxa"/>
          </w:tcPr>
          <w:p w14:paraId="476FB782" w14:textId="77777777" w:rsidR="00052EED" w:rsidRPr="004A5D01" w:rsidRDefault="00052EED" w:rsidP="00AF6F0D">
            <w:pPr>
              <w:rPr>
                <w:rFonts w:ascii="Arial" w:hAnsi="Arial" w:cs="Arial"/>
                <w:b/>
                <w:sz w:val="18"/>
                <w:szCs w:val="18"/>
              </w:rPr>
            </w:pPr>
            <w:r w:rsidRPr="004A5D01">
              <w:rPr>
                <w:rFonts w:ascii="Arial" w:hAnsi="Arial" w:cs="Arial"/>
                <w:b/>
                <w:sz w:val="18"/>
                <w:szCs w:val="18"/>
              </w:rPr>
              <w:t>Target</w:t>
            </w:r>
          </w:p>
        </w:tc>
      </w:tr>
      <w:tr w:rsidR="00052EED" w:rsidRPr="004A5D01" w14:paraId="0FE1BF07" w14:textId="77777777" w:rsidTr="00FC78C7">
        <w:trPr>
          <w:trHeight w:val="275"/>
        </w:trPr>
        <w:tc>
          <w:tcPr>
            <w:tcW w:w="12073" w:type="dxa"/>
            <w:gridSpan w:val="6"/>
            <w:shd w:val="clear" w:color="auto" w:fill="auto"/>
          </w:tcPr>
          <w:p w14:paraId="5A04C774" w14:textId="77777777" w:rsidR="00052EED" w:rsidRDefault="00052EED" w:rsidP="00AF6F0D">
            <w:pPr>
              <w:pStyle w:val="TableText"/>
              <w:jc w:val="left"/>
              <w:rPr>
                <w:rFonts w:ascii="Arial" w:hAnsi="Arial" w:cs="Arial"/>
                <w:b/>
                <w:szCs w:val="18"/>
              </w:rPr>
            </w:pPr>
            <w:r>
              <w:rPr>
                <w:rFonts w:ascii="Arial" w:hAnsi="Arial" w:cs="Arial"/>
                <w:b/>
                <w:szCs w:val="18"/>
              </w:rPr>
              <w:t>Manage Filters</w:t>
            </w:r>
          </w:p>
          <w:p w14:paraId="046490E0" w14:textId="77777777" w:rsidR="00052EED" w:rsidRDefault="00052EED" w:rsidP="00AF6F0D">
            <w:pPr>
              <w:pStyle w:val="TableText"/>
              <w:jc w:val="left"/>
              <w:rPr>
                <w:rFonts w:ascii="Arial" w:hAnsi="Arial" w:cs="Arial"/>
                <w:b/>
                <w:szCs w:val="18"/>
              </w:rPr>
            </w:pPr>
          </w:p>
          <w:p w14:paraId="21168BC9" w14:textId="77777777" w:rsidR="00052EED" w:rsidRDefault="00052EED" w:rsidP="00AF6F0D">
            <w:pPr>
              <w:pStyle w:val="TableText"/>
              <w:jc w:val="left"/>
              <w:rPr>
                <w:rFonts w:ascii="Arial" w:hAnsi="Arial" w:cs="Arial"/>
                <w:szCs w:val="18"/>
              </w:rPr>
            </w:pPr>
            <w:r>
              <w:rPr>
                <w:rFonts w:ascii="Arial" w:hAnsi="Arial" w:cs="Arial"/>
                <w:szCs w:val="18"/>
              </w:rPr>
              <w:t xml:space="preserve">Select the Data Types and Filter Parameters that you want your report to use when it is run.  Once you have picked your Data Types and Filter Parameters you can give your filter a name and a description and save it so it can be used again.  Alternatively any of your previously saved Filters can </w:t>
            </w:r>
            <w:r w:rsidR="000240F3">
              <w:rPr>
                <w:rFonts w:ascii="Arial" w:hAnsi="Arial" w:cs="Arial"/>
                <w:szCs w:val="18"/>
              </w:rPr>
              <w:t xml:space="preserve">be </w:t>
            </w:r>
            <w:r>
              <w:rPr>
                <w:rFonts w:ascii="Arial" w:hAnsi="Arial" w:cs="Arial"/>
                <w:szCs w:val="18"/>
              </w:rPr>
              <w:t>Edited or Deleted.</w:t>
            </w:r>
          </w:p>
          <w:p w14:paraId="78FD7083" w14:textId="77777777" w:rsidR="00052EED" w:rsidRPr="00A77A59" w:rsidRDefault="00052EED" w:rsidP="00AF6F0D">
            <w:pPr>
              <w:pStyle w:val="TableText"/>
              <w:jc w:val="left"/>
              <w:rPr>
                <w:rFonts w:ascii="Arial" w:hAnsi="Arial" w:cs="Arial"/>
                <w:szCs w:val="18"/>
              </w:rPr>
            </w:pPr>
          </w:p>
        </w:tc>
        <w:tc>
          <w:tcPr>
            <w:tcW w:w="1360" w:type="dxa"/>
            <w:shd w:val="clear" w:color="auto" w:fill="auto"/>
          </w:tcPr>
          <w:p w14:paraId="2DD25145" w14:textId="77777777" w:rsidR="00052EED" w:rsidRPr="004A5D01" w:rsidRDefault="00052EED" w:rsidP="00AF6F0D">
            <w:pPr>
              <w:autoSpaceDE w:val="0"/>
              <w:autoSpaceDN w:val="0"/>
              <w:adjustRightInd w:val="0"/>
              <w:rPr>
                <w:rFonts w:ascii="Arial" w:hAnsi="Arial" w:cs="Arial"/>
                <w:sz w:val="18"/>
                <w:szCs w:val="18"/>
              </w:rPr>
            </w:pPr>
            <w:r w:rsidRPr="004A5D01">
              <w:rPr>
                <w:rFonts w:ascii="Arial" w:hAnsi="Arial" w:cs="Arial"/>
                <w:sz w:val="18"/>
                <w:szCs w:val="18"/>
              </w:rPr>
              <w:t>Y</w:t>
            </w:r>
          </w:p>
        </w:tc>
        <w:tc>
          <w:tcPr>
            <w:tcW w:w="1134" w:type="dxa"/>
          </w:tcPr>
          <w:p w14:paraId="78848B52" w14:textId="77777777" w:rsidR="00052EED" w:rsidRPr="004A5D01" w:rsidRDefault="00052EED" w:rsidP="00AF6F0D">
            <w:pPr>
              <w:autoSpaceDE w:val="0"/>
              <w:autoSpaceDN w:val="0"/>
              <w:adjustRightInd w:val="0"/>
              <w:rPr>
                <w:rFonts w:ascii="Arial" w:hAnsi="Arial" w:cs="Arial"/>
                <w:sz w:val="18"/>
                <w:szCs w:val="18"/>
              </w:rPr>
            </w:pPr>
            <w:r w:rsidRPr="004A5D01">
              <w:rPr>
                <w:rFonts w:ascii="Arial" w:hAnsi="Arial" w:cs="Arial"/>
                <w:sz w:val="18"/>
                <w:szCs w:val="18"/>
              </w:rPr>
              <w:t>tbd</w:t>
            </w:r>
          </w:p>
        </w:tc>
      </w:tr>
      <w:tr w:rsidR="00052EED" w:rsidRPr="004A5D01" w14:paraId="6F39934E" w14:textId="77777777" w:rsidTr="00FC78C7">
        <w:trPr>
          <w:trHeight w:val="275"/>
        </w:trPr>
        <w:tc>
          <w:tcPr>
            <w:tcW w:w="1241" w:type="dxa"/>
            <w:shd w:val="clear" w:color="auto" w:fill="auto"/>
          </w:tcPr>
          <w:p w14:paraId="626A3B4B" w14:textId="77777777" w:rsidR="00052EED" w:rsidRPr="004A5D01" w:rsidRDefault="00052EED" w:rsidP="00AF6F0D">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20719E97" w14:textId="77777777" w:rsidR="00052EED" w:rsidRPr="004A5D01" w:rsidRDefault="00052EED" w:rsidP="00AF6F0D">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41DDC160" w14:textId="77777777" w:rsidR="00052EED" w:rsidRPr="004A5D01" w:rsidRDefault="00052EED" w:rsidP="00AF6F0D">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73505464" w14:textId="77777777" w:rsidR="00052EED" w:rsidRPr="004A5D01" w:rsidRDefault="00052EED" w:rsidP="00AF6F0D">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6BC27C55" w14:textId="77777777" w:rsidR="00052EED" w:rsidRPr="004A5D01" w:rsidRDefault="00052EED" w:rsidP="00AF6F0D">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1F28BA66" w14:textId="77777777" w:rsidR="00052EED" w:rsidRPr="004A5D01" w:rsidRDefault="00052EED" w:rsidP="00AF6F0D">
            <w:pPr>
              <w:rPr>
                <w:rFonts w:ascii="Arial" w:hAnsi="Arial" w:cs="Arial"/>
                <w:b/>
                <w:sz w:val="18"/>
                <w:szCs w:val="18"/>
              </w:rPr>
            </w:pPr>
            <w:r w:rsidRPr="004A5D01">
              <w:rPr>
                <w:rFonts w:ascii="Arial" w:hAnsi="Arial" w:cs="Arial"/>
                <w:b/>
                <w:sz w:val="18"/>
                <w:szCs w:val="18"/>
              </w:rPr>
              <w:t>Help Icon Text</w:t>
            </w:r>
          </w:p>
        </w:tc>
        <w:tc>
          <w:tcPr>
            <w:tcW w:w="1360" w:type="dxa"/>
          </w:tcPr>
          <w:p w14:paraId="788395B8" w14:textId="77777777" w:rsidR="00052EED" w:rsidRPr="004A5D01" w:rsidRDefault="00052EED" w:rsidP="00AF6F0D">
            <w:pPr>
              <w:rPr>
                <w:rFonts w:ascii="Arial" w:hAnsi="Arial" w:cs="Arial"/>
                <w:b/>
                <w:sz w:val="18"/>
                <w:szCs w:val="18"/>
              </w:rPr>
            </w:pPr>
          </w:p>
        </w:tc>
        <w:tc>
          <w:tcPr>
            <w:tcW w:w="1134" w:type="dxa"/>
          </w:tcPr>
          <w:p w14:paraId="6B13BCA9" w14:textId="77777777" w:rsidR="00052EED" w:rsidRPr="004A5D01" w:rsidRDefault="00052EED" w:rsidP="00AF6F0D">
            <w:pPr>
              <w:rPr>
                <w:rFonts w:ascii="Arial" w:hAnsi="Arial" w:cs="Arial"/>
                <w:b/>
                <w:sz w:val="18"/>
                <w:szCs w:val="18"/>
              </w:rPr>
            </w:pPr>
          </w:p>
        </w:tc>
      </w:tr>
      <w:tr w:rsidR="00052EED" w:rsidRPr="004A5D01" w14:paraId="3DF4AF23" w14:textId="77777777" w:rsidTr="00FC78C7">
        <w:trPr>
          <w:trHeight w:val="275"/>
        </w:trPr>
        <w:tc>
          <w:tcPr>
            <w:tcW w:w="1241" w:type="dxa"/>
            <w:shd w:val="clear" w:color="auto" w:fill="auto"/>
          </w:tcPr>
          <w:p w14:paraId="0ED5178B" w14:textId="77777777" w:rsidR="00052EED" w:rsidRDefault="00052EED" w:rsidP="00AF6F0D">
            <w:pPr>
              <w:rPr>
                <w:rFonts w:ascii="Arial" w:hAnsi="Arial" w:cs="Arial"/>
                <w:sz w:val="18"/>
                <w:szCs w:val="18"/>
              </w:rPr>
            </w:pPr>
            <w:r>
              <w:rPr>
                <w:rFonts w:ascii="Arial" w:hAnsi="Arial" w:cs="Arial"/>
                <w:sz w:val="18"/>
                <w:szCs w:val="18"/>
              </w:rPr>
              <w:t>Pull Down List</w:t>
            </w:r>
          </w:p>
        </w:tc>
        <w:tc>
          <w:tcPr>
            <w:tcW w:w="2552" w:type="dxa"/>
            <w:shd w:val="clear" w:color="auto" w:fill="auto"/>
          </w:tcPr>
          <w:p w14:paraId="1FF4DAE2" w14:textId="77777777" w:rsidR="00052EED" w:rsidRDefault="00052EED" w:rsidP="00AF6F0D">
            <w:pPr>
              <w:rPr>
                <w:rFonts w:ascii="Arial" w:hAnsi="Arial" w:cs="Arial"/>
                <w:sz w:val="18"/>
                <w:szCs w:val="18"/>
              </w:rPr>
            </w:pPr>
            <w:r>
              <w:rPr>
                <w:rFonts w:ascii="Arial" w:hAnsi="Arial" w:cs="Arial"/>
                <w:sz w:val="18"/>
                <w:szCs w:val="18"/>
              </w:rPr>
              <w:t>Select Existing Filter</w:t>
            </w:r>
          </w:p>
        </w:tc>
        <w:tc>
          <w:tcPr>
            <w:tcW w:w="850" w:type="dxa"/>
            <w:shd w:val="clear" w:color="auto" w:fill="auto"/>
          </w:tcPr>
          <w:p w14:paraId="0F7DCA19" w14:textId="77777777" w:rsidR="00052EED" w:rsidRDefault="00052EED"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67BEEB2F" w14:textId="77777777" w:rsidR="00052EED" w:rsidRDefault="00052EED" w:rsidP="00AF6F0D">
            <w:pPr>
              <w:rPr>
                <w:rFonts w:ascii="Arial" w:hAnsi="Arial" w:cs="Arial"/>
                <w:sz w:val="18"/>
                <w:szCs w:val="18"/>
              </w:rPr>
            </w:pPr>
            <w:r>
              <w:rPr>
                <w:rFonts w:ascii="Arial" w:hAnsi="Arial" w:cs="Arial"/>
                <w:sz w:val="18"/>
                <w:szCs w:val="18"/>
              </w:rPr>
              <w:t>Pull down list which displays a</w:t>
            </w:r>
            <w:r w:rsidRPr="00750C21">
              <w:rPr>
                <w:rFonts w:ascii="Arial" w:hAnsi="Arial" w:cs="Arial"/>
                <w:sz w:val="18"/>
                <w:szCs w:val="18"/>
              </w:rPr>
              <w:t>ny previous</w:t>
            </w:r>
            <w:r w:rsidR="00493DB2">
              <w:rPr>
                <w:rFonts w:ascii="Arial" w:hAnsi="Arial" w:cs="Arial"/>
                <w:sz w:val="18"/>
                <w:szCs w:val="18"/>
              </w:rPr>
              <w:t>ly</w:t>
            </w:r>
            <w:r w:rsidRPr="00750C21">
              <w:rPr>
                <w:rFonts w:ascii="Arial" w:hAnsi="Arial" w:cs="Arial"/>
                <w:sz w:val="18"/>
                <w:szCs w:val="18"/>
              </w:rPr>
              <w:t xml:space="preserve"> saved filters for the user </w:t>
            </w:r>
            <w:r>
              <w:rPr>
                <w:rFonts w:ascii="Arial" w:hAnsi="Arial" w:cs="Arial"/>
                <w:sz w:val="18"/>
                <w:szCs w:val="18"/>
              </w:rPr>
              <w:t xml:space="preserve">invoke – </w:t>
            </w:r>
            <w:r w:rsidR="00C172BC">
              <w:rPr>
                <w:rFonts w:ascii="Arial" w:hAnsi="Arial" w:cs="Arial"/>
                <w:i/>
                <w:sz w:val="18"/>
                <w:szCs w:val="18"/>
              </w:rPr>
              <w:t>‘PMUC023</w:t>
            </w:r>
            <w:r w:rsidRPr="00750C21">
              <w:rPr>
                <w:rFonts w:ascii="Arial" w:hAnsi="Arial" w:cs="Arial"/>
                <w:i/>
                <w:sz w:val="18"/>
                <w:szCs w:val="18"/>
              </w:rPr>
              <w:t xml:space="preserve"> - Get Report Filters’</w:t>
            </w:r>
          </w:p>
        </w:tc>
        <w:tc>
          <w:tcPr>
            <w:tcW w:w="1134" w:type="dxa"/>
            <w:shd w:val="clear" w:color="auto" w:fill="auto"/>
          </w:tcPr>
          <w:p w14:paraId="22515C91" w14:textId="77777777" w:rsidR="00052EED" w:rsidRDefault="00052EED" w:rsidP="00AF6F0D">
            <w:pPr>
              <w:rPr>
                <w:rFonts w:ascii="Arial" w:hAnsi="Arial" w:cs="Arial"/>
                <w:sz w:val="18"/>
                <w:szCs w:val="18"/>
              </w:rPr>
            </w:pPr>
          </w:p>
        </w:tc>
        <w:tc>
          <w:tcPr>
            <w:tcW w:w="3034" w:type="dxa"/>
            <w:shd w:val="clear" w:color="auto" w:fill="auto"/>
          </w:tcPr>
          <w:p w14:paraId="2658EF22" w14:textId="77777777" w:rsidR="00052EED" w:rsidRDefault="00052EED" w:rsidP="00AF6F0D">
            <w:pPr>
              <w:rPr>
                <w:rFonts w:ascii="Arial" w:hAnsi="Arial" w:cs="Arial"/>
                <w:sz w:val="18"/>
                <w:szCs w:val="18"/>
              </w:rPr>
            </w:pPr>
          </w:p>
        </w:tc>
        <w:tc>
          <w:tcPr>
            <w:tcW w:w="1360" w:type="dxa"/>
          </w:tcPr>
          <w:p w14:paraId="3CDAB7A1" w14:textId="77777777" w:rsidR="00052EED" w:rsidRDefault="00052EED" w:rsidP="00AF6F0D">
            <w:pPr>
              <w:rPr>
                <w:rFonts w:ascii="Arial" w:hAnsi="Arial" w:cs="Arial"/>
                <w:sz w:val="18"/>
                <w:szCs w:val="18"/>
              </w:rPr>
            </w:pPr>
          </w:p>
        </w:tc>
        <w:tc>
          <w:tcPr>
            <w:tcW w:w="1134" w:type="dxa"/>
          </w:tcPr>
          <w:p w14:paraId="2DC371E2" w14:textId="77777777" w:rsidR="00052EED" w:rsidRDefault="00052EED" w:rsidP="00AF6F0D">
            <w:pPr>
              <w:rPr>
                <w:rFonts w:ascii="Arial" w:hAnsi="Arial" w:cs="Arial"/>
                <w:sz w:val="18"/>
                <w:szCs w:val="18"/>
              </w:rPr>
            </w:pPr>
          </w:p>
        </w:tc>
      </w:tr>
      <w:tr w:rsidR="00052EED" w:rsidRPr="004A5D01" w14:paraId="1363023B" w14:textId="77777777" w:rsidTr="00FC78C7">
        <w:trPr>
          <w:trHeight w:val="275"/>
        </w:trPr>
        <w:tc>
          <w:tcPr>
            <w:tcW w:w="1241" w:type="dxa"/>
            <w:shd w:val="clear" w:color="auto" w:fill="auto"/>
          </w:tcPr>
          <w:p w14:paraId="6EEFA8DB" w14:textId="77777777" w:rsidR="00052EED" w:rsidRDefault="00052EED" w:rsidP="00AF6F0D">
            <w:pPr>
              <w:rPr>
                <w:rFonts w:ascii="Arial" w:hAnsi="Arial" w:cs="Arial"/>
                <w:sz w:val="18"/>
                <w:szCs w:val="18"/>
              </w:rPr>
            </w:pPr>
            <w:r>
              <w:rPr>
                <w:rFonts w:ascii="Arial" w:hAnsi="Arial" w:cs="Arial"/>
                <w:sz w:val="18"/>
                <w:szCs w:val="18"/>
              </w:rPr>
              <w:t>Button</w:t>
            </w:r>
          </w:p>
        </w:tc>
        <w:tc>
          <w:tcPr>
            <w:tcW w:w="2552" w:type="dxa"/>
            <w:shd w:val="clear" w:color="auto" w:fill="auto"/>
          </w:tcPr>
          <w:p w14:paraId="7B2DBCE9" w14:textId="77777777" w:rsidR="00052EED" w:rsidRDefault="00052EED" w:rsidP="00AF6F0D">
            <w:pPr>
              <w:rPr>
                <w:rFonts w:ascii="Arial" w:hAnsi="Arial" w:cs="Arial"/>
                <w:sz w:val="18"/>
                <w:szCs w:val="18"/>
              </w:rPr>
            </w:pPr>
            <w:r>
              <w:rPr>
                <w:rFonts w:ascii="Arial" w:hAnsi="Arial" w:cs="Arial"/>
                <w:sz w:val="18"/>
                <w:szCs w:val="18"/>
              </w:rPr>
              <w:t xml:space="preserve">Create </w:t>
            </w:r>
            <w:r w:rsidR="00C172BC">
              <w:rPr>
                <w:rFonts w:ascii="Arial" w:hAnsi="Arial" w:cs="Arial"/>
                <w:sz w:val="18"/>
                <w:szCs w:val="18"/>
              </w:rPr>
              <w:t xml:space="preserve">New </w:t>
            </w:r>
            <w:r>
              <w:rPr>
                <w:rFonts w:ascii="Arial" w:hAnsi="Arial" w:cs="Arial"/>
                <w:sz w:val="18"/>
                <w:szCs w:val="18"/>
              </w:rPr>
              <w:t>Filter</w:t>
            </w:r>
          </w:p>
        </w:tc>
        <w:tc>
          <w:tcPr>
            <w:tcW w:w="850" w:type="dxa"/>
            <w:shd w:val="clear" w:color="auto" w:fill="auto"/>
          </w:tcPr>
          <w:p w14:paraId="24B53174" w14:textId="77777777" w:rsidR="00052EED" w:rsidRDefault="00052EED"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5636FDE4" w14:textId="06316F4E" w:rsidR="00052EED" w:rsidRDefault="00052EED" w:rsidP="00AF6F0D">
            <w:pPr>
              <w:rPr>
                <w:rFonts w:ascii="Arial" w:hAnsi="Arial" w:cs="Arial"/>
                <w:sz w:val="18"/>
                <w:szCs w:val="18"/>
              </w:rPr>
            </w:pPr>
            <w:r>
              <w:rPr>
                <w:rFonts w:ascii="Arial" w:hAnsi="Arial" w:cs="Arial"/>
                <w:sz w:val="18"/>
                <w:szCs w:val="18"/>
              </w:rPr>
              <w:t xml:space="preserve">Display the filter options available to the user based on their permissions – </w:t>
            </w:r>
            <w:r w:rsidRPr="00750C21">
              <w:rPr>
                <w:rFonts w:ascii="Arial" w:hAnsi="Arial" w:cs="Arial"/>
                <w:i/>
                <w:sz w:val="18"/>
                <w:szCs w:val="18"/>
              </w:rPr>
              <w:t xml:space="preserve">‘PMUC007 – </w:t>
            </w:r>
            <w:r w:rsidR="00FE4BBE">
              <w:rPr>
                <w:rFonts w:ascii="Arial" w:hAnsi="Arial" w:cs="Arial"/>
                <w:i/>
                <w:sz w:val="18"/>
                <w:szCs w:val="18"/>
              </w:rPr>
              <w:t>PlanManager</w:t>
            </w:r>
            <w:r w:rsidR="00C172BC">
              <w:rPr>
                <w:rFonts w:ascii="Arial" w:hAnsi="Arial" w:cs="Arial"/>
                <w:i/>
                <w:sz w:val="18"/>
                <w:szCs w:val="18"/>
              </w:rPr>
              <w:t xml:space="preserve"> Login</w:t>
            </w:r>
            <w:r w:rsidRPr="00750C21">
              <w:rPr>
                <w:rFonts w:ascii="Arial" w:hAnsi="Arial" w:cs="Arial"/>
                <w:i/>
                <w:sz w:val="18"/>
                <w:szCs w:val="18"/>
              </w:rPr>
              <w:t>’</w:t>
            </w:r>
          </w:p>
        </w:tc>
        <w:tc>
          <w:tcPr>
            <w:tcW w:w="1134" w:type="dxa"/>
            <w:shd w:val="clear" w:color="auto" w:fill="auto"/>
          </w:tcPr>
          <w:p w14:paraId="16B6EA00" w14:textId="77777777" w:rsidR="00052EED" w:rsidRDefault="00052EED" w:rsidP="00AF6F0D">
            <w:pPr>
              <w:rPr>
                <w:rFonts w:ascii="Arial" w:hAnsi="Arial" w:cs="Arial"/>
                <w:sz w:val="18"/>
                <w:szCs w:val="18"/>
              </w:rPr>
            </w:pPr>
          </w:p>
        </w:tc>
        <w:tc>
          <w:tcPr>
            <w:tcW w:w="3034" w:type="dxa"/>
            <w:shd w:val="clear" w:color="auto" w:fill="auto"/>
          </w:tcPr>
          <w:p w14:paraId="023BB122" w14:textId="77777777" w:rsidR="00052EED" w:rsidRDefault="00052EED" w:rsidP="00AF6F0D">
            <w:pPr>
              <w:rPr>
                <w:rFonts w:ascii="Arial" w:hAnsi="Arial" w:cs="Arial"/>
                <w:sz w:val="18"/>
                <w:szCs w:val="18"/>
              </w:rPr>
            </w:pPr>
          </w:p>
        </w:tc>
        <w:tc>
          <w:tcPr>
            <w:tcW w:w="1360" w:type="dxa"/>
          </w:tcPr>
          <w:p w14:paraId="4707227E" w14:textId="77777777" w:rsidR="00052EED" w:rsidRDefault="00052EED" w:rsidP="00AF6F0D">
            <w:pPr>
              <w:rPr>
                <w:rFonts w:ascii="Arial" w:hAnsi="Arial" w:cs="Arial"/>
                <w:sz w:val="18"/>
                <w:szCs w:val="18"/>
              </w:rPr>
            </w:pPr>
          </w:p>
        </w:tc>
        <w:tc>
          <w:tcPr>
            <w:tcW w:w="1134" w:type="dxa"/>
          </w:tcPr>
          <w:p w14:paraId="77C31E01" w14:textId="77777777" w:rsidR="00052EED" w:rsidRDefault="00052EED" w:rsidP="00AF6F0D">
            <w:pPr>
              <w:rPr>
                <w:rFonts w:ascii="Arial" w:hAnsi="Arial" w:cs="Arial"/>
                <w:sz w:val="18"/>
                <w:szCs w:val="18"/>
              </w:rPr>
            </w:pPr>
          </w:p>
        </w:tc>
      </w:tr>
      <w:tr w:rsidR="00507CF6" w:rsidRPr="004A5D01" w14:paraId="36BEE152" w14:textId="77777777" w:rsidTr="00FC78C7">
        <w:trPr>
          <w:trHeight w:val="275"/>
        </w:trPr>
        <w:tc>
          <w:tcPr>
            <w:tcW w:w="1241" w:type="dxa"/>
            <w:shd w:val="clear" w:color="auto" w:fill="auto"/>
          </w:tcPr>
          <w:p w14:paraId="18A90CF9" w14:textId="0EB5DA46" w:rsidR="00507CF6" w:rsidRDefault="00507CF6" w:rsidP="00507CF6">
            <w:pPr>
              <w:rPr>
                <w:rFonts w:ascii="Arial" w:hAnsi="Arial" w:cs="Arial"/>
                <w:sz w:val="18"/>
                <w:szCs w:val="18"/>
              </w:rPr>
            </w:pPr>
            <w:r>
              <w:rPr>
                <w:rFonts w:ascii="Arial" w:hAnsi="Arial" w:cs="Arial"/>
                <w:sz w:val="18"/>
                <w:szCs w:val="18"/>
              </w:rPr>
              <w:t>Text Box</w:t>
            </w:r>
          </w:p>
        </w:tc>
        <w:tc>
          <w:tcPr>
            <w:tcW w:w="2552" w:type="dxa"/>
            <w:shd w:val="clear" w:color="auto" w:fill="auto"/>
          </w:tcPr>
          <w:p w14:paraId="2863609C" w14:textId="1BA28542" w:rsidR="00507CF6" w:rsidRDefault="00507CF6" w:rsidP="00507CF6">
            <w:pPr>
              <w:rPr>
                <w:rFonts w:ascii="Arial" w:hAnsi="Arial" w:cs="Arial"/>
                <w:sz w:val="18"/>
                <w:szCs w:val="18"/>
              </w:rPr>
            </w:pPr>
            <w:r>
              <w:rPr>
                <w:rFonts w:ascii="Arial" w:hAnsi="Arial" w:cs="Arial"/>
                <w:sz w:val="18"/>
                <w:szCs w:val="18"/>
              </w:rPr>
              <w:t>Filter Name</w:t>
            </w:r>
          </w:p>
        </w:tc>
        <w:tc>
          <w:tcPr>
            <w:tcW w:w="850" w:type="dxa"/>
            <w:shd w:val="clear" w:color="auto" w:fill="auto"/>
          </w:tcPr>
          <w:p w14:paraId="077E0456" w14:textId="58C6AC55" w:rsidR="00507CF6" w:rsidRDefault="00507CF6" w:rsidP="00507CF6">
            <w:pPr>
              <w:rPr>
                <w:rFonts w:ascii="Arial" w:hAnsi="Arial" w:cs="Arial"/>
                <w:sz w:val="18"/>
                <w:szCs w:val="18"/>
              </w:rPr>
            </w:pPr>
            <w:r>
              <w:rPr>
                <w:rFonts w:ascii="Arial" w:hAnsi="Arial" w:cs="Arial"/>
                <w:sz w:val="18"/>
                <w:szCs w:val="18"/>
              </w:rPr>
              <w:t>Y</w:t>
            </w:r>
          </w:p>
        </w:tc>
        <w:tc>
          <w:tcPr>
            <w:tcW w:w="3262" w:type="dxa"/>
            <w:shd w:val="clear" w:color="auto" w:fill="auto"/>
          </w:tcPr>
          <w:p w14:paraId="08790B8C" w14:textId="5B19AF3B" w:rsidR="00507CF6" w:rsidRDefault="00507CF6" w:rsidP="00507CF6">
            <w:pPr>
              <w:rPr>
                <w:rFonts w:ascii="Arial" w:hAnsi="Arial" w:cs="Arial"/>
                <w:sz w:val="18"/>
                <w:szCs w:val="18"/>
              </w:rPr>
            </w:pPr>
            <w:r>
              <w:rPr>
                <w:rFonts w:ascii="Arial" w:hAnsi="Arial" w:cs="Arial"/>
                <w:sz w:val="18"/>
                <w:szCs w:val="18"/>
              </w:rPr>
              <w:t>Field to enter Filter name</w:t>
            </w:r>
          </w:p>
        </w:tc>
        <w:tc>
          <w:tcPr>
            <w:tcW w:w="1134" w:type="dxa"/>
            <w:shd w:val="clear" w:color="auto" w:fill="auto"/>
          </w:tcPr>
          <w:p w14:paraId="26BCA518" w14:textId="77777777" w:rsidR="00507CF6" w:rsidRDefault="00507CF6" w:rsidP="00507CF6">
            <w:pPr>
              <w:rPr>
                <w:rFonts w:ascii="Arial" w:hAnsi="Arial" w:cs="Arial"/>
                <w:sz w:val="18"/>
                <w:szCs w:val="18"/>
              </w:rPr>
            </w:pPr>
          </w:p>
        </w:tc>
        <w:tc>
          <w:tcPr>
            <w:tcW w:w="3034" w:type="dxa"/>
            <w:shd w:val="clear" w:color="auto" w:fill="auto"/>
          </w:tcPr>
          <w:p w14:paraId="2E165C24" w14:textId="77777777" w:rsidR="00507CF6" w:rsidRDefault="00507CF6" w:rsidP="00507CF6">
            <w:pPr>
              <w:rPr>
                <w:rFonts w:ascii="Arial" w:hAnsi="Arial" w:cs="Arial"/>
                <w:sz w:val="18"/>
                <w:szCs w:val="18"/>
              </w:rPr>
            </w:pPr>
          </w:p>
        </w:tc>
        <w:tc>
          <w:tcPr>
            <w:tcW w:w="1360" w:type="dxa"/>
          </w:tcPr>
          <w:p w14:paraId="2AD9A36D" w14:textId="77777777" w:rsidR="00507CF6" w:rsidRDefault="00507CF6" w:rsidP="00507CF6">
            <w:pPr>
              <w:rPr>
                <w:rFonts w:ascii="Arial" w:hAnsi="Arial" w:cs="Arial"/>
                <w:sz w:val="18"/>
                <w:szCs w:val="18"/>
              </w:rPr>
            </w:pPr>
          </w:p>
        </w:tc>
        <w:tc>
          <w:tcPr>
            <w:tcW w:w="1134" w:type="dxa"/>
          </w:tcPr>
          <w:p w14:paraId="7A5F57F9" w14:textId="77777777" w:rsidR="00507CF6" w:rsidRDefault="00507CF6" w:rsidP="00507CF6">
            <w:pPr>
              <w:rPr>
                <w:rFonts w:ascii="Arial" w:hAnsi="Arial" w:cs="Arial"/>
                <w:sz w:val="18"/>
                <w:szCs w:val="18"/>
              </w:rPr>
            </w:pPr>
          </w:p>
        </w:tc>
      </w:tr>
      <w:tr w:rsidR="00507CF6" w:rsidRPr="004A5D01" w14:paraId="7A80E764" w14:textId="77777777" w:rsidTr="00FC78C7">
        <w:trPr>
          <w:trHeight w:val="275"/>
        </w:trPr>
        <w:tc>
          <w:tcPr>
            <w:tcW w:w="1241" w:type="dxa"/>
            <w:shd w:val="clear" w:color="auto" w:fill="auto"/>
          </w:tcPr>
          <w:p w14:paraId="2A15BBF1" w14:textId="7499EF8C" w:rsidR="00507CF6" w:rsidRDefault="00507CF6" w:rsidP="00507CF6">
            <w:pPr>
              <w:rPr>
                <w:rFonts w:ascii="Arial" w:hAnsi="Arial" w:cs="Arial"/>
                <w:sz w:val="18"/>
                <w:szCs w:val="18"/>
              </w:rPr>
            </w:pPr>
            <w:r>
              <w:rPr>
                <w:rFonts w:ascii="Arial" w:hAnsi="Arial" w:cs="Arial"/>
                <w:sz w:val="18"/>
                <w:szCs w:val="18"/>
              </w:rPr>
              <w:t>Text Box</w:t>
            </w:r>
          </w:p>
        </w:tc>
        <w:tc>
          <w:tcPr>
            <w:tcW w:w="2552" w:type="dxa"/>
            <w:shd w:val="clear" w:color="auto" w:fill="auto"/>
          </w:tcPr>
          <w:p w14:paraId="1ED7D575" w14:textId="36ED1749" w:rsidR="00507CF6" w:rsidRDefault="00507CF6" w:rsidP="00507CF6">
            <w:pPr>
              <w:rPr>
                <w:rFonts w:ascii="Arial" w:hAnsi="Arial" w:cs="Arial"/>
                <w:sz w:val="18"/>
                <w:szCs w:val="18"/>
              </w:rPr>
            </w:pPr>
            <w:r>
              <w:rPr>
                <w:rFonts w:ascii="Arial" w:hAnsi="Arial" w:cs="Arial"/>
                <w:sz w:val="18"/>
                <w:szCs w:val="18"/>
              </w:rPr>
              <w:t>Filter Description</w:t>
            </w:r>
          </w:p>
        </w:tc>
        <w:tc>
          <w:tcPr>
            <w:tcW w:w="850" w:type="dxa"/>
            <w:shd w:val="clear" w:color="auto" w:fill="auto"/>
          </w:tcPr>
          <w:p w14:paraId="5924B93A" w14:textId="0418D7A7" w:rsidR="00507CF6" w:rsidRDefault="00507CF6" w:rsidP="00507CF6">
            <w:pPr>
              <w:rPr>
                <w:rFonts w:ascii="Arial" w:hAnsi="Arial" w:cs="Arial"/>
                <w:sz w:val="18"/>
                <w:szCs w:val="18"/>
              </w:rPr>
            </w:pPr>
            <w:r>
              <w:rPr>
                <w:rFonts w:ascii="Arial" w:hAnsi="Arial" w:cs="Arial"/>
                <w:sz w:val="18"/>
                <w:szCs w:val="18"/>
              </w:rPr>
              <w:t>Y</w:t>
            </w:r>
          </w:p>
        </w:tc>
        <w:tc>
          <w:tcPr>
            <w:tcW w:w="3262" w:type="dxa"/>
            <w:shd w:val="clear" w:color="auto" w:fill="auto"/>
          </w:tcPr>
          <w:p w14:paraId="70E2CA19" w14:textId="1B5EA639" w:rsidR="00507CF6" w:rsidRDefault="00507CF6" w:rsidP="00507CF6">
            <w:pPr>
              <w:rPr>
                <w:rFonts w:ascii="Arial" w:hAnsi="Arial" w:cs="Arial"/>
                <w:sz w:val="18"/>
                <w:szCs w:val="18"/>
              </w:rPr>
            </w:pPr>
            <w:r>
              <w:rPr>
                <w:rFonts w:ascii="Arial" w:hAnsi="Arial" w:cs="Arial"/>
                <w:sz w:val="18"/>
                <w:szCs w:val="18"/>
              </w:rPr>
              <w:t>Field to enter Filter Description</w:t>
            </w:r>
          </w:p>
        </w:tc>
        <w:tc>
          <w:tcPr>
            <w:tcW w:w="1134" w:type="dxa"/>
            <w:shd w:val="clear" w:color="auto" w:fill="auto"/>
          </w:tcPr>
          <w:p w14:paraId="47700DBA" w14:textId="77777777" w:rsidR="00507CF6" w:rsidRDefault="00507CF6" w:rsidP="00507CF6">
            <w:pPr>
              <w:rPr>
                <w:rFonts w:ascii="Arial" w:hAnsi="Arial" w:cs="Arial"/>
                <w:sz w:val="18"/>
                <w:szCs w:val="18"/>
              </w:rPr>
            </w:pPr>
          </w:p>
        </w:tc>
        <w:tc>
          <w:tcPr>
            <w:tcW w:w="3034" w:type="dxa"/>
            <w:shd w:val="clear" w:color="auto" w:fill="auto"/>
          </w:tcPr>
          <w:p w14:paraId="30CB8119" w14:textId="77777777" w:rsidR="00507CF6" w:rsidRDefault="00507CF6" w:rsidP="00507CF6">
            <w:pPr>
              <w:rPr>
                <w:rFonts w:ascii="Arial" w:hAnsi="Arial" w:cs="Arial"/>
                <w:sz w:val="18"/>
                <w:szCs w:val="18"/>
              </w:rPr>
            </w:pPr>
          </w:p>
        </w:tc>
        <w:tc>
          <w:tcPr>
            <w:tcW w:w="1360" w:type="dxa"/>
          </w:tcPr>
          <w:p w14:paraId="0A245E79" w14:textId="77777777" w:rsidR="00507CF6" w:rsidRDefault="00507CF6" w:rsidP="00507CF6">
            <w:pPr>
              <w:rPr>
                <w:rFonts w:ascii="Arial" w:hAnsi="Arial" w:cs="Arial"/>
                <w:sz w:val="18"/>
                <w:szCs w:val="18"/>
              </w:rPr>
            </w:pPr>
          </w:p>
        </w:tc>
        <w:tc>
          <w:tcPr>
            <w:tcW w:w="1134" w:type="dxa"/>
          </w:tcPr>
          <w:p w14:paraId="3048F8E3" w14:textId="77777777" w:rsidR="00507CF6" w:rsidRDefault="00507CF6" w:rsidP="00507CF6">
            <w:pPr>
              <w:rPr>
                <w:rFonts w:ascii="Arial" w:hAnsi="Arial" w:cs="Arial"/>
                <w:sz w:val="18"/>
                <w:szCs w:val="18"/>
              </w:rPr>
            </w:pPr>
          </w:p>
        </w:tc>
      </w:tr>
      <w:tr w:rsidR="00052EED" w:rsidRPr="004A5D01" w14:paraId="41337E93" w14:textId="77777777" w:rsidTr="00FC78C7">
        <w:trPr>
          <w:trHeight w:val="275"/>
        </w:trPr>
        <w:tc>
          <w:tcPr>
            <w:tcW w:w="1241" w:type="dxa"/>
            <w:shd w:val="clear" w:color="auto" w:fill="auto"/>
          </w:tcPr>
          <w:p w14:paraId="58593A45" w14:textId="77777777" w:rsidR="00052EED" w:rsidRDefault="00052EED" w:rsidP="00AF6F0D">
            <w:pPr>
              <w:rPr>
                <w:rFonts w:ascii="Arial" w:hAnsi="Arial" w:cs="Arial"/>
                <w:sz w:val="18"/>
                <w:szCs w:val="18"/>
              </w:rPr>
            </w:pPr>
            <w:r>
              <w:rPr>
                <w:rFonts w:ascii="Arial" w:hAnsi="Arial" w:cs="Arial"/>
                <w:sz w:val="18"/>
                <w:szCs w:val="18"/>
              </w:rPr>
              <w:t>Column Heading</w:t>
            </w:r>
          </w:p>
        </w:tc>
        <w:tc>
          <w:tcPr>
            <w:tcW w:w="2552" w:type="dxa"/>
            <w:shd w:val="clear" w:color="auto" w:fill="auto"/>
          </w:tcPr>
          <w:p w14:paraId="721D42AE" w14:textId="77777777" w:rsidR="00052EED" w:rsidRDefault="00052EED" w:rsidP="00AF6F0D">
            <w:pPr>
              <w:rPr>
                <w:rFonts w:ascii="Arial" w:hAnsi="Arial" w:cs="Arial"/>
                <w:sz w:val="18"/>
                <w:szCs w:val="18"/>
              </w:rPr>
            </w:pPr>
            <w:r>
              <w:rPr>
                <w:rFonts w:ascii="Arial" w:hAnsi="Arial" w:cs="Arial"/>
                <w:sz w:val="18"/>
                <w:szCs w:val="18"/>
              </w:rPr>
              <w:t>Data Type</w:t>
            </w:r>
          </w:p>
        </w:tc>
        <w:tc>
          <w:tcPr>
            <w:tcW w:w="850" w:type="dxa"/>
            <w:shd w:val="clear" w:color="auto" w:fill="auto"/>
          </w:tcPr>
          <w:p w14:paraId="6793F057" w14:textId="77777777" w:rsidR="00052EED" w:rsidRDefault="00052EED"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31781F6F" w14:textId="77777777" w:rsidR="00052EED" w:rsidRDefault="00052EED" w:rsidP="00AF6F0D">
            <w:pPr>
              <w:rPr>
                <w:rFonts w:ascii="Arial" w:hAnsi="Arial" w:cs="Arial"/>
                <w:sz w:val="18"/>
                <w:szCs w:val="18"/>
              </w:rPr>
            </w:pPr>
            <w:r>
              <w:rPr>
                <w:rFonts w:ascii="Arial" w:hAnsi="Arial" w:cs="Arial"/>
                <w:sz w:val="18"/>
                <w:szCs w:val="18"/>
              </w:rPr>
              <w:t>Column heading above each of the individual data items</w:t>
            </w:r>
          </w:p>
        </w:tc>
        <w:tc>
          <w:tcPr>
            <w:tcW w:w="1134" w:type="dxa"/>
            <w:shd w:val="clear" w:color="auto" w:fill="auto"/>
          </w:tcPr>
          <w:p w14:paraId="685AB964" w14:textId="77777777" w:rsidR="00052EED" w:rsidRDefault="00052EED"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7B8729E2" w14:textId="77777777" w:rsidR="00052EED" w:rsidRDefault="00052EED" w:rsidP="00AF6F0D">
            <w:pPr>
              <w:rPr>
                <w:rFonts w:ascii="Arial" w:hAnsi="Arial" w:cs="Arial"/>
                <w:sz w:val="18"/>
                <w:szCs w:val="18"/>
              </w:rPr>
            </w:pPr>
            <w:r>
              <w:rPr>
                <w:rFonts w:ascii="Arial" w:hAnsi="Arial" w:cs="Arial"/>
                <w:sz w:val="18"/>
                <w:szCs w:val="18"/>
              </w:rPr>
              <w:t>n/a</w:t>
            </w:r>
          </w:p>
        </w:tc>
        <w:tc>
          <w:tcPr>
            <w:tcW w:w="1360" w:type="dxa"/>
          </w:tcPr>
          <w:p w14:paraId="0B5ECD46" w14:textId="77777777" w:rsidR="00052EED" w:rsidRDefault="00052EED" w:rsidP="00AF6F0D">
            <w:pPr>
              <w:rPr>
                <w:rFonts w:ascii="Arial" w:hAnsi="Arial" w:cs="Arial"/>
                <w:sz w:val="18"/>
                <w:szCs w:val="18"/>
              </w:rPr>
            </w:pPr>
            <w:r>
              <w:rPr>
                <w:rFonts w:ascii="Arial" w:hAnsi="Arial" w:cs="Arial"/>
                <w:sz w:val="18"/>
                <w:szCs w:val="18"/>
              </w:rPr>
              <w:t>N</w:t>
            </w:r>
          </w:p>
        </w:tc>
        <w:tc>
          <w:tcPr>
            <w:tcW w:w="1134" w:type="dxa"/>
          </w:tcPr>
          <w:p w14:paraId="4EF5A7CF" w14:textId="77777777" w:rsidR="00052EED" w:rsidRDefault="00052EED" w:rsidP="00AF6F0D">
            <w:pPr>
              <w:rPr>
                <w:rFonts w:ascii="Arial" w:hAnsi="Arial" w:cs="Arial"/>
                <w:sz w:val="18"/>
                <w:szCs w:val="18"/>
              </w:rPr>
            </w:pPr>
            <w:r>
              <w:rPr>
                <w:rFonts w:ascii="Arial" w:hAnsi="Arial" w:cs="Arial"/>
                <w:sz w:val="18"/>
                <w:szCs w:val="18"/>
              </w:rPr>
              <w:t>n/a</w:t>
            </w:r>
          </w:p>
        </w:tc>
      </w:tr>
      <w:tr w:rsidR="00052EED" w:rsidRPr="004A5D01" w14:paraId="5FCF76D2" w14:textId="77777777" w:rsidTr="00FC78C7">
        <w:trPr>
          <w:trHeight w:val="275"/>
        </w:trPr>
        <w:tc>
          <w:tcPr>
            <w:tcW w:w="1241" w:type="dxa"/>
            <w:shd w:val="clear" w:color="auto" w:fill="auto"/>
          </w:tcPr>
          <w:p w14:paraId="6F8BA717" w14:textId="77777777" w:rsidR="00052EED" w:rsidRDefault="00052EED" w:rsidP="00AF6F0D">
            <w:pPr>
              <w:rPr>
                <w:rFonts w:ascii="Arial" w:hAnsi="Arial" w:cs="Arial"/>
                <w:sz w:val="18"/>
                <w:szCs w:val="18"/>
              </w:rPr>
            </w:pPr>
            <w:r>
              <w:rPr>
                <w:rFonts w:ascii="Arial" w:hAnsi="Arial" w:cs="Arial"/>
                <w:sz w:val="18"/>
                <w:szCs w:val="18"/>
              </w:rPr>
              <w:t>Column Heading</w:t>
            </w:r>
          </w:p>
        </w:tc>
        <w:tc>
          <w:tcPr>
            <w:tcW w:w="2552" w:type="dxa"/>
            <w:shd w:val="clear" w:color="auto" w:fill="auto"/>
          </w:tcPr>
          <w:p w14:paraId="5B960774" w14:textId="77777777" w:rsidR="00052EED" w:rsidRDefault="00052EED" w:rsidP="00AF6F0D">
            <w:pPr>
              <w:rPr>
                <w:rFonts w:ascii="Arial" w:hAnsi="Arial" w:cs="Arial"/>
                <w:sz w:val="18"/>
                <w:szCs w:val="18"/>
              </w:rPr>
            </w:pPr>
            <w:r>
              <w:rPr>
                <w:rFonts w:ascii="Arial" w:hAnsi="Arial" w:cs="Arial"/>
                <w:sz w:val="18"/>
                <w:szCs w:val="18"/>
              </w:rPr>
              <w:t>Filter Parameters</w:t>
            </w:r>
          </w:p>
        </w:tc>
        <w:tc>
          <w:tcPr>
            <w:tcW w:w="850" w:type="dxa"/>
            <w:shd w:val="clear" w:color="auto" w:fill="auto"/>
          </w:tcPr>
          <w:p w14:paraId="25A8CEC6" w14:textId="77777777" w:rsidR="00052EED" w:rsidRDefault="00052EED" w:rsidP="00AF6F0D">
            <w:pPr>
              <w:rPr>
                <w:rFonts w:ascii="Arial" w:hAnsi="Arial" w:cs="Arial"/>
                <w:sz w:val="18"/>
                <w:szCs w:val="18"/>
              </w:rPr>
            </w:pPr>
            <w:r>
              <w:rPr>
                <w:rFonts w:ascii="Arial" w:hAnsi="Arial" w:cs="Arial"/>
                <w:sz w:val="18"/>
                <w:szCs w:val="18"/>
              </w:rPr>
              <w:t>n/a</w:t>
            </w:r>
          </w:p>
        </w:tc>
        <w:tc>
          <w:tcPr>
            <w:tcW w:w="3262" w:type="dxa"/>
            <w:shd w:val="clear" w:color="auto" w:fill="auto"/>
          </w:tcPr>
          <w:p w14:paraId="58114F68" w14:textId="77777777" w:rsidR="00052EED" w:rsidRDefault="00052EED" w:rsidP="00AF6F0D">
            <w:pPr>
              <w:rPr>
                <w:rFonts w:ascii="Arial" w:hAnsi="Arial" w:cs="Arial"/>
                <w:sz w:val="18"/>
                <w:szCs w:val="18"/>
              </w:rPr>
            </w:pPr>
            <w:r>
              <w:rPr>
                <w:rFonts w:ascii="Arial" w:hAnsi="Arial" w:cs="Arial"/>
                <w:sz w:val="18"/>
                <w:szCs w:val="18"/>
              </w:rPr>
              <w:t>Column heading above the different filter parameter items</w:t>
            </w:r>
          </w:p>
        </w:tc>
        <w:tc>
          <w:tcPr>
            <w:tcW w:w="1134" w:type="dxa"/>
            <w:shd w:val="clear" w:color="auto" w:fill="auto"/>
          </w:tcPr>
          <w:p w14:paraId="2B201B94" w14:textId="77777777" w:rsidR="00052EED" w:rsidRDefault="00052EED" w:rsidP="00AF6F0D">
            <w:pPr>
              <w:rPr>
                <w:rFonts w:ascii="Arial" w:hAnsi="Arial" w:cs="Arial"/>
                <w:sz w:val="18"/>
                <w:szCs w:val="18"/>
              </w:rPr>
            </w:pPr>
            <w:r>
              <w:rPr>
                <w:rFonts w:ascii="Arial" w:hAnsi="Arial" w:cs="Arial"/>
                <w:sz w:val="18"/>
                <w:szCs w:val="18"/>
              </w:rPr>
              <w:t>N</w:t>
            </w:r>
          </w:p>
        </w:tc>
        <w:tc>
          <w:tcPr>
            <w:tcW w:w="3034" w:type="dxa"/>
            <w:shd w:val="clear" w:color="auto" w:fill="auto"/>
          </w:tcPr>
          <w:p w14:paraId="09CECB98" w14:textId="77777777" w:rsidR="00052EED" w:rsidRDefault="00052EED" w:rsidP="00AF6F0D">
            <w:pPr>
              <w:rPr>
                <w:rFonts w:ascii="Arial" w:hAnsi="Arial" w:cs="Arial"/>
                <w:sz w:val="18"/>
                <w:szCs w:val="18"/>
              </w:rPr>
            </w:pPr>
            <w:r>
              <w:rPr>
                <w:rFonts w:ascii="Arial" w:hAnsi="Arial" w:cs="Arial"/>
                <w:sz w:val="18"/>
                <w:szCs w:val="18"/>
              </w:rPr>
              <w:t>n/a</w:t>
            </w:r>
          </w:p>
        </w:tc>
        <w:tc>
          <w:tcPr>
            <w:tcW w:w="1360" w:type="dxa"/>
          </w:tcPr>
          <w:p w14:paraId="5D653CFD" w14:textId="77777777" w:rsidR="00052EED" w:rsidRDefault="00052EED" w:rsidP="00AF6F0D">
            <w:pPr>
              <w:rPr>
                <w:rFonts w:ascii="Arial" w:hAnsi="Arial" w:cs="Arial"/>
                <w:sz w:val="18"/>
                <w:szCs w:val="18"/>
              </w:rPr>
            </w:pPr>
            <w:r>
              <w:rPr>
                <w:rFonts w:ascii="Arial" w:hAnsi="Arial" w:cs="Arial"/>
                <w:sz w:val="18"/>
                <w:szCs w:val="18"/>
              </w:rPr>
              <w:t>N</w:t>
            </w:r>
          </w:p>
        </w:tc>
        <w:tc>
          <w:tcPr>
            <w:tcW w:w="1134" w:type="dxa"/>
          </w:tcPr>
          <w:p w14:paraId="0FE1ADA6" w14:textId="77777777" w:rsidR="00052EED" w:rsidRDefault="00052EED" w:rsidP="00AF6F0D">
            <w:pPr>
              <w:rPr>
                <w:rFonts w:ascii="Arial" w:hAnsi="Arial" w:cs="Arial"/>
                <w:sz w:val="18"/>
                <w:szCs w:val="18"/>
              </w:rPr>
            </w:pPr>
            <w:r>
              <w:rPr>
                <w:rFonts w:ascii="Arial" w:hAnsi="Arial" w:cs="Arial"/>
                <w:sz w:val="18"/>
                <w:szCs w:val="18"/>
              </w:rPr>
              <w:t>n/a</w:t>
            </w:r>
          </w:p>
        </w:tc>
      </w:tr>
      <w:tr w:rsidR="00052EED" w:rsidRPr="004A5D01" w14:paraId="76FACBB0" w14:textId="77777777" w:rsidTr="00FC78C7">
        <w:trPr>
          <w:trHeight w:val="275"/>
        </w:trPr>
        <w:tc>
          <w:tcPr>
            <w:tcW w:w="1241" w:type="dxa"/>
            <w:shd w:val="clear" w:color="auto" w:fill="auto"/>
          </w:tcPr>
          <w:p w14:paraId="350E3500" w14:textId="77777777" w:rsidR="00052EED" w:rsidRPr="004A5D01" w:rsidRDefault="00052EED"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7D140B40" w14:textId="0E8CE50A" w:rsidR="00052EED" w:rsidRPr="0020337D" w:rsidRDefault="003B2D50" w:rsidP="00AF6F0D">
            <w:pPr>
              <w:rPr>
                <w:rFonts w:ascii="Arial" w:hAnsi="Arial" w:cs="Arial"/>
                <w:b/>
                <w:sz w:val="18"/>
                <w:szCs w:val="18"/>
              </w:rPr>
            </w:pPr>
            <w:r>
              <w:rPr>
                <w:rFonts w:ascii="Arial" w:hAnsi="Arial" w:cs="Arial"/>
                <w:b/>
                <w:sz w:val="18"/>
                <w:szCs w:val="18"/>
              </w:rPr>
              <w:t>User</w:t>
            </w:r>
            <w:r w:rsidR="00052EED" w:rsidRPr="0020337D">
              <w:rPr>
                <w:rFonts w:ascii="Arial" w:hAnsi="Arial" w:cs="Arial"/>
                <w:b/>
                <w:sz w:val="18"/>
                <w:szCs w:val="18"/>
              </w:rPr>
              <w:t xml:space="preserve"> Personal Data</w:t>
            </w:r>
          </w:p>
        </w:tc>
        <w:tc>
          <w:tcPr>
            <w:tcW w:w="850" w:type="dxa"/>
            <w:shd w:val="clear" w:color="auto" w:fill="auto"/>
          </w:tcPr>
          <w:p w14:paraId="050096AE"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02A15194"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01C34F5F"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CC89042"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360" w:type="dxa"/>
          </w:tcPr>
          <w:p w14:paraId="75530CE9"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1134" w:type="dxa"/>
          </w:tcPr>
          <w:p w14:paraId="0E233026"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058C55D4" w14:textId="77777777" w:rsidTr="00FC78C7">
        <w:trPr>
          <w:trHeight w:val="275"/>
        </w:trPr>
        <w:tc>
          <w:tcPr>
            <w:tcW w:w="1241" w:type="dxa"/>
            <w:shd w:val="clear" w:color="auto" w:fill="auto"/>
          </w:tcPr>
          <w:p w14:paraId="0E650D63" w14:textId="77777777" w:rsidR="00052EED" w:rsidRDefault="00052EED" w:rsidP="00AF6F0D">
            <w:pPr>
              <w:rPr>
                <w:rFonts w:ascii="Arial" w:hAnsi="Arial" w:cs="Arial"/>
                <w:sz w:val="18"/>
                <w:szCs w:val="18"/>
              </w:rPr>
            </w:pPr>
            <w:r>
              <w:rPr>
                <w:rFonts w:ascii="Arial" w:hAnsi="Arial" w:cs="Arial"/>
                <w:sz w:val="18"/>
                <w:szCs w:val="18"/>
              </w:rPr>
              <w:t>Minimise/Maximis</w:t>
            </w:r>
          </w:p>
        </w:tc>
        <w:tc>
          <w:tcPr>
            <w:tcW w:w="2552" w:type="dxa"/>
            <w:shd w:val="clear" w:color="auto" w:fill="auto"/>
          </w:tcPr>
          <w:p w14:paraId="55BF388D" w14:textId="77777777" w:rsidR="00052EED" w:rsidRDefault="00052EED" w:rsidP="00AF6F0D">
            <w:pPr>
              <w:rPr>
                <w:rFonts w:ascii="Arial" w:hAnsi="Arial" w:cs="Arial"/>
                <w:sz w:val="18"/>
                <w:szCs w:val="18"/>
              </w:rPr>
            </w:pPr>
            <w:r>
              <w:rPr>
                <w:rFonts w:ascii="Arial" w:hAnsi="Arial" w:cs="Arial"/>
                <w:sz w:val="18"/>
                <w:szCs w:val="18"/>
              </w:rPr>
              <w:t>Standard minimise/maximse icon</w:t>
            </w:r>
          </w:p>
        </w:tc>
        <w:tc>
          <w:tcPr>
            <w:tcW w:w="850" w:type="dxa"/>
            <w:shd w:val="clear" w:color="auto" w:fill="auto"/>
          </w:tcPr>
          <w:p w14:paraId="23E94BCC" w14:textId="77777777" w:rsidR="00052EED"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480D8B07" w14:textId="5B2B2D6C" w:rsidR="00052EED" w:rsidRPr="004A5D01" w:rsidRDefault="00052EED" w:rsidP="00AF6F0D">
            <w:pPr>
              <w:rPr>
                <w:rFonts w:ascii="Arial" w:hAnsi="Arial" w:cs="Arial"/>
                <w:sz w:val="18"/>
                <w:szCs w:val="18"/>
              </w:rPr>
            </w:pPr>
            <w:r>
              <w:rPr>
                <w:rFonts w:ascii="Arial" w:hAnsi="Arial" w:cs="Arial"/>
                <w:sz w:val="18"/>
                <w:szCs w:val="18"/>
              </w:rPr>
              <w:t xml:space="preserve">Minimises or maximizes the </w:t>
            </w:r>
            <w:r w:rsidR="003B2D50">
              <w:rPr>
                <w:rFonts w:ascii="Arial" w:hAnsi="Arial" w:cs="Arial"/>
                <w:sz w:val="18"/>
                <w:szCs w:val="18"/>
              </w:rPr>
              <w:t>User</w:t>
            </w:r>
            <w:r>
              <w:rPr>
                <w:rFonts w:ascii="Arial" w:hAnsi="Arial" w:cs="Arial"/>
                <w:sz w:val="18"/>
                <w:szCs w:val="18"/>
              </w:rPr>
              <w:t xml:space="preserve"> Data section</w:t>
            </w:r>
          </w:p>
        </w:tc>
        <w:tc>
          <w:tcPr>
            <w:tcW w:w="1134" w:type="dxa"/>
            <w:shd w:val="clear" w:color="auto" w:fill="auto"/>
          </w:tcPr>
          <w:p w14:paraId="4A9B750B"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48E5F73E"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360" w:type="dxa"/>
          </w:tcPr>
          <w:p w14:paraId="394AF3F8"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1134" w:type="dxa"/>
          </w:tcPr>
          <w:p w14:paraId="0B7E40E5"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5627D783" w14:textId="77777777" w:rsidTr="00FC78C7">
        <w:trPr>
          <w:trHeight w:val="275"/>
        </w:trPr>
        <w:tc>
          <w:tcPr>
            <w:tcW w:w="1241" w:type="dxa"/>
            <w:shd w:val="clear" w:color="auto" w:fill="auto"/>
          </w:tcPr>
          <w:p w14:paraId="73C5682D" w14:textId="77777777" w:rsidR="00052EED" w:rsidRPr="004A5D01" w:rsidRDefault="00052EED"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773A6F18" w14:textId="5066D2A7" w:rsidR="00052EED" w:rsidRPr="004A5D01" w:rsidRDefault="00052EED" w:rsidP="00AF6F0D">
            <w:pPr>
              <w:rPr>
                <w:rFonts w:ascii="Arial" w:hAnsi="Arial" w:cs="Arial"/>
                <w:sz w:val="18"/>
                <w:szCs w:val="18"/>
              </w:rPr>
            </w:pPr>
            <w:r>
              <w:rPr>
                <w:rFonts w:ascii="Arial" w:hAnsi="Arial" w:cs="Arial"/>
                <w:sz w:val="18"/>
                <w:szCs w:val="18"/>
              </w:rPr>
              <w:t xml:space="preserve">Age of </w:t>
            </w:r>
            <w:r w:rsidR="003B2D50">
              <w:rPr>
                <w:rFonts w:ascii="Arial" w:hAnsi="Arial" w:cs="Arial"/>
                <w:sz w:val="18"/>
                <w:szCs w:val="18"/>
              </w:rPr>
              <w:t>User</w:t>
            </w:r>
          </w:p>
        </w:tc>
        <w:tc>
          <w:tcPr>
            <w:tcW w:w="850" w:type="dxa"/>
            <w:shd w:val="clear" w:color="auto" w:fill="auto"/>
          </w:tcPr>
          <w:p w14:paraId="17C4E987"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783F929E" w14:textId="77777777" w:rsidR="00052EED" w:rsidRDefault="00052EED" w:rsidP="00AF6F0D">
            <w:pPr>
              <w:rPr>
                <w:rFonts w:ascii="Arial" w:hAnsi="Arial" w:cs="Arial"/>
                <w:sz w:val="18"/>
                <w:szCs w:val="18"/>
              </w:rPr>
            </w:pPr>
            <w:r>
              <w:rPr>
                <w:rFonts w:ascii="Arial" w:hAnsi="Arial" w:cs="Arial"/>
                <w:sz w:val="18"/>
                <w:szCs w:val="18"/>
              </w:rPr>
              <w:t>Pull down list with the following options:</w:t>
            </w:r>
          </w:p>
          <w:p w14:paraId="39E8A88A" w14:textId="77777777" w:rsidR="00052EED" w:rsidRDefault="00052EED" w:rsidP="00AF6F0D">
            <w:pPr>
              <w:rPr>
                <w:rFonts w:ascii="Arial" w:hAnsi="Arial" w:cs="Arial"/>
                <w:sz w:val="18"/>
                <w:szCs w:val="18"/>
              </w:rPr>
            </w:pPr>
          </w:p>
          <w:p w14:paraId="2D969AC3" w14:textId="77777777" w:rsidR="00052EED" w:rsidRPr="003D4CA8" w:rsidRDefault="00052EED" w:rsidP="004E06BD">
            <w:pPr>
              <w:numPr>
                <w:ilvl w:val="0"/>
                <w:numId w:val="77"/>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05BC0283" w14:textId="77777777" w:rsidR="00052EED" w:rsidRDefault="00052EED" w:rsidP="004E06BD">
            <w:pPr>
              <w:numPr>
                <w:ilvl w:val="0"/>
                <w:numId w:val="77"/>
              </w:numPr>
              <w:rPr>
                <w:rFonts w:ascii="Arial" w:hAnsi="Arial" w:cs="Arial"/>
                <w:sz w:val="18"/>
                <w:szCs w:val="18"/>
              </w:rPr>
            </w:pPr>
            <w:r>
              <w:rPr>
                <w:rFonts w:ascii="Arial" w:hAnsi="Arial" w:cs="Arial"/>
                <w:sz w:val="18"/>
                <w:szCs w:val="18"/>
              </w:rPr>
              <w:t>Less than</w:t>
            </w:r>
          </w:p>
          <w:p w14:paraId="18B8FCA3" w14:textId="77777777" w:rsidR="00052EED" w:rsidRDefault="00052EED" w:rsidP="004E06BD">
            <w:pPr>
              <w:numPr>
                <w:ilvl w:val="0"/>
                <w:numId w:val="77"/>
              </w:numPr>
              <w:rPr>
                <w:rFonts w:ascii="Arial" w:hAnsi="Arial" w:cs="Arial"/>
                <w:sz w:val="18"/>
                <w:szCs w:val="18"/>
              </w:rPr>
            </w:pPr>
            <w:r>
              <w:rPr>
                <w:rFonts w:ascii="Arial" w:hAnsi="Arial" w:cs="Arial"/>
                <w:sz w:val="18"/>
                <w:szCs w:val="18"/>
              </w:rPr>
              <w:t>Greater then</w:t>
            </w:r>
          </w:p>
          <w:p w14:paraId="0BC0B0AA" w14:textId="77777777" w:rsidR="00052EED" w:rsidRDefault="00052EED" w:rsidP="004E06BD">
            <w:pPr>
              <w:numPr>
                <w:ilvl w:val="0"/>
                <w:numId w:val="77"/>
              </w:numPr>
              <w:rPr>
                <w:rFonts w:ascii="Arial" w:hAnsi="Arial" w:cs="Arial"/>
                <w:sz w:val="18"/>
                <w:szCs w:val="18"/>
              </w:rPr>
            </w:pPr>
            <w:r>
              <w:rPr>
                <w:rFonts w:ascii="Arial" w:hAnsi="Arial" w:cs="Arial"/>
                <w:sz w:val="18"/>
                <w:szCs w:val="18"/>
              </w:rPr>
              <w:t>Less than or equal to</w:t>
            </w:r>
          </w:p>
          <w:p w14:paraId="7A462D1D" w14:textId="77777777" w:rsidR="00052EED" w:rsidRDefault="00052EED" w:rsidP="004E06BD">
            <w:pPr>
              <w:numPr>
                <w:ilvl w:val="0"/>
                <w:numId w:val="77"/>
              </w:numPr>
              <w:rPr>
                <w:rFonts w:ascii="Arial" w:hAnsi="Arial" w:cs="Arial"/>
                <w:sz w:val="18"/>
                <w:szCs w:val="18"/>
              </w:rPr>
            </w:pPr>
            <w:r>
              <w:rPr>
                <w:rFonts w:ascii="Arial" w:hAnsi="Arial" w:cs="Arial"/>
                <w:sz w:val="18"/>
                <w:szCs w:val="18"/>
              </w:rPr>
              <w:t>Great than or equal to</w:t>
            </w:r>
          </w:p>
          <w:p w14:paraId="713DBD0D" w14:textId="77777777" w:rsidR="00052EED" w:rsidRDefault="00052EED" w:rsidP="004E06BD">
            <w:pPr>
              <w:numPr>
                <w:ilvl w:val="0"/>
                <w:numId w:val="77"/>
              </w:numPr>
              <w:rPr>
                <w:rFonts w:ascii="Arial" w:hAnsi="Arial" w:cs="Arial"/>
                <w:sz w:val="18"/>
                <w:szCs w:val="18"/>
              </w:rPr>
            </w:pPr>
            <w:r>
              <w:rPr>
                <w:rFonts w:ascii="Arial" w:hAnsi="Arial" w:cs="Arial"/>
                <w:sz w:val="18"/>
                <w:szCs w:val="18"/>
              </w:rPr>
              <w:t>Between</w:t>
            </w:r>
          </w:p>
          <w:p w14:paraId="688A7DF4" w14:textId="77777777" w:rsidR="00052EED" w:rsidRDefault="00052EED" w:rsidP="00AF6F0D">
            <w:pPr>
              <w:rPr>
                <w:rFonts w:ascii="Arial" w:hAnsi="Arial" w:cs="Arial"/>
                <w:sz w:val="18"/>
                <w:szCs w:val="18"/>
              </w:rPr>
            </w:pPr>
          </w:p>
          <w:p w14:paraId="240ED894" w14:textId="77777777" w:rsidR="00052EED" w:rsidRPr="004A5D01" w:rsidRDefault="00052EE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ages</w:t>
            </w:r>
          </w:p>
        </w:tc>
        <w:tc>
          <w:tcPr>
            <w:tcW w:w="1134" w:type="dxa"/>
            <w:shd w:val="clear" w:color="auto" w:fill="auto"/>
          </w:tcPr>
          <w:p w14:paraId="68975E8F" w14:textId="77777777" w:rsidR="00052EED" w:rsidRPr="004A5D01" w:rsidRDefault="00052EE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12138804" w14:textId="77777777" w:rsidR="00052EED" w:rsidRPr="00177894" w:rsidRDefault="00516134" w:rsidP="00AF6F0D">
            <w:pPr>
              <w:rPr>
                <w:rFonts w:ascii="Arial" w:hAnsi="Arial" w:cs="Arial"/>
                <w:color w:val="FF0000"/>
                <w:sz w:val="18"/>
                <w:szCs w:val="18"/>
              </w:rPr>
            </w:pPr>
            <w:r>
              <w:rPr>
                <w:rFonts w:ascii="Arial" w:hAnsi="Arial" w:cs="Arial"/>
                <w:color w:val="000000" w:themeColor="text1"/>
                <w:sz w:val="18"/>
                <w:szCs w:val="18"/>
              </w:rPr>
              <w:t>N/a</w:t>
            </w:r>
          </w:p>
        </w:tc>
        <w:tc>
          <w:tcPr>
            <w:tcW w:w="1360" w:type="dxa"/>
          </w:tcPr>
          <w:p w14:paraId="1255C2CB"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134" w:type="dxa"/>
          </w:tcPr>
          <w:p w14:paraId="7F1EA834"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4B063F7E" w14:textId="77777777" w:rsidTr="00FC78C7">
        <w:trPr>
          <w:trHeight w:val="275"/>
        </w:trPr>
        <w:tc>
          <w:tcPr>
            <w:tcW w:w="1241" w:type="dxa"/>
            <w:shd w:val="clear" w:color="auto" w:fill="auto"/>
          </w:tcPr>
          <w:p w14:paraId="5183A9E9" w14:textId="77777777" w:rsidR="00052EED" w:rsidRPr="004A5D01" w:rsidRDefault="00052EED"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431A2A02" w14:textId="77777777" w:rsidR="00052EED" w:rsidRPr="004A5D01" w:rsidRDefault="00052EED" w:rsidP="00AF6F0D">
            <w:pPr>
              <w:rPr>
                <w:rFonts w:ascii="Arial" w:hAnsi="Arial" w:cs="Arial"/>
                <w:sz w:val="18"/>
                <w:szCs w:val="18"/>
              </w:rPr>
            </w:pPr>
            <w:r>
              <w:rPr>
                <w:rFonts w:ascii="Arial" w:hAnsi="Arial" w:cs="Arial"/>
                <w:sz w:val="18"/>
                <w:szCs w:val="18"/>
              </w:rPr>
              <w:t>Gender</w:t>
            </w:r>
          </w:p>
        </w:tc>
        <w:tc>
          <w:tcPr>
            <w:tcW w:w="850" w:type="dxa"/>
            <w:shd w:val="clear" w:color="auto" w:fill="auto"/>
          </w:tcPr>
          <w:p w14:paraId="5DCA6AD0"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39709078" w14:textId="77777777" w:rsidR="00052EED" w:rsidRDefault="00052EED" w:rsidP="00AF6F0D">
            <w:pPr>
              <w:rPr>
                <w:rFonts w:ascii="Arial" w:hAnsi="Arial" w:cs="Arial"/>
                <w:sz w:val="18"/>
                <w:szCs w:val="18"/>
              </w:rPr>
            </w:pPr>
            <w:r>
              <w:rPr>
                <w:rFonts w:ascii="Arial" w:hAnsi="Arial" w:cs="Arial"/>
                <w:sz w:val="18"/>
                <w:szCs w:val="18"/>
              </w:rPr>
              <w:t>Pull down list with the following options:</w:t>
            </w:r>
          </w:p>
          <w:p w14:paraId="2E631C71" w14:textId="77777777" w:rsidR="00052EED" w:rsidRDefault="00052EED" w:rsidP="00AF6F0D">
            <w:pPr>
              <w:rPr>
                <w:rFonts w:ascii="Arial" w:hAnsi="Arial" w:cs="Arial"/>
                <w:sz w:val="18"/>
                <w:szCs w:val="18"/>
              </w:rPr>
            </w:pPr>
          </w:p>
          <w:p w14:paraId="2B46F484" w14:textId="77777777" w:rsidR="00052EED" w:rsidRPr="007C538D" w:rsidRDefault="00E276DE" w:rsidP="004E06BD">
            <w:pPr>
              <w:numPr>
                <w:ilvl w:val="0"/>
                <w:numId w:val="78"/>
              </w:numPr>
              <w:rPr>
                <w:rFonts w:ascii="Arial" w:hAnsi="Arial" w:cs="Arial"/>
                <w:i/>
                <w:sz w:val="18"/>
                <w:szCs w:val="18"/>
              </w:rPr>
            </w:pPr>
            <w:r>
              <w:rPr>
                <w:rFonts w:ascii="Arial" w:hAnsi="Arial" w:cs="Arial"/>
                <w:sz w:val="18"/>
                <w:szCs w:val="18"/>
              </w:rPr>
              <w:t>None</w:t>
            </w:r>
            <w:r w:rsidR="00052EED">
              <w:rPr>
                <w:rFonts w:ascii="Arial" w:hAnsi="Arial" w:cs="Arial"/>
                <w:sz w:val="18"/>
                <w:szCs w:val="18"/>
              </w:rPr>
              <w:t xml:space="preserve"> – </w:t>
            </w:r>
            <w:r w:rsidR="00052EED" w:rsidRPr="007C538D">
              <w:rPr>
                <w:rFonts w:ascii="Arial" w:hAnsi="Arial" w:cs="Arial"/>
                <w:i/>
                <w:sz w:val="18"/>
                <w:szCs w:val="18"/>
              </w:rPr>
              <w:t>this is the default upon enter to the screen</w:t>
            </w:r>
          </w:p>
          <w:p w14:paraId="5C1F4125" w14:textId="77777777" w:rsidR="00052EED" w:rsidRDefault="00052EED" w:rsidP="004E06BD">
            <w:pPr>
              <w:numPr>
                <w:ilvl w:val="0"/>
                <w:numId w:val="78"/>
              </w:numPr>
              <w:rPr>
                <w:rFonts w:ascii="Arial" w:hAnsi="Arial" w:cs="Arial"/>
                <w:sz w:val="18"/>
                <w:szCs w:val="18"/>
              </w:rPr>
            </w:pPr>
            <w:r>
              <w:rPr>
                <w:rFonts w:ascii="Arial" w:hAnsi="Arial" w:cs="Arial"/>
                <w:sz w:val="18"/>
                <w:szCs w:val="18"/>
              </w:rPr>
              <w:t>Male</w:t>
            </w:r>
          </w:p>
          <w:p w14:paraId="36131670" w14:textId="77777777" w:rsidR="00052EED" w:rsidRPr="004A5D01" w:rsidRDefault="00052EED" w:rsidP="004E06BD">
            <w:pPr>
              <w:numPr>
                <w:ilvl w:val="0"/>
                <w:numId w:val="78"/>
              </w:numPr>
              <w:rPr>
                <w:rFonts w:ascii="Arial" w:hAnsi="Arial" w:cs="Arial"/>
                <w:sz w:val="18"/>
                <w:szCs w:val="18"/>
              </w:rPr>
            </w:pPr>
            <w:r>
              <w:rPr>
                <w:rFonts w:ascii="Arial" w:hAnsi="Arial" w:cs="Arial"/>
                <w:sz w:val="18"/>
                <w:szCs w:val="18"/>
              </w:rPr>
              <w:t>Female</w:t>
            </w:r>
          </w:p>
        </w:tc>
        <w:tc>
          <w:tcPr>
            <w:tcW w:w="1134" w:type="dxa"/>
            <w:shd w:val="clear" w:color="auto" w:fill="auto"/>
          </w:tcPr>
          <w:p w14:paraId="1550930B" w14:textId="77777777" w:rsidR="00052EED" w:rsidRPr="004A5D01" w:rsidRDefault="00052EE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4F25C3FE" w14:textId="77777777" w:rsidR="00052EED" w:rsidRPr="003D4CA8" w:rsidRDefault="00516134"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76DCCD8C"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1134" w:type="dxa"/>
          </w:tcPr>
          <w:p w14:paraId="0FC671BE"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1FECA1F8" w14:textId="77777777" w:rsidTr="00FC78C7">
        <w:trPr>
          <w:trHeight w:val="259"/>
        </w:trPr>
        <w:tc>
          <w:tcPr>
            <w:tcW w:w="1241" w:type="dxa"/>
            <w:shd w:val="clear" w:color="auto" w:fill="auto"/>
          </w:tcPr>
          <w:p w14:paraId="49BEAAD3" w14:textId="77777777" w:rsidR="00052EED" w:rsidRPr="004A5D01" w:rsidRDefault="00052EED"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32AC49A1" w14:textId="4EC9967B" w:rsidR="00052EED" w:rsidRPr="004A5D01" w:rsidRDefault="00052EED" w:rsidP="00AF6F0D">
            <w:pPr>
              <w:rPr>
                <w:rFonts w:ascii="Arial" w:hAnsi="Arial" w:cs="Arial"/>
                <w:sz w:val="18"/>
                <w:szCs w:val="18"/>
              </w:rPr>
            </w:pPr>
            <w:r>
              <w:rPr>
                <w:rFonts w:ascii="Arial" w:hAnsi="Arial" w:cs="Arial"/>
                <w:sz w:val="18"/>
                <w:szCs w:val="18"/>
              </w:rPr>
              <w:t xml:space="preserve">Target Retirement Age </w:t>
            </w:r>
            <w:r w:rsidRPr="00F83550">
              <w:rPr>
                <w:rFonts w:ascii="Arial" w:hAnsi="Arial" w:cs="Arial"/>
                <w:i/>
                <w:color w:val="FF0000"/>
                <w:sz w:val="18"/>
                <w:szCs w:val="18"/>
              </w:rPr>
              <w:t xml:space="preserve">(strictly speaking TRA is on each account rather than being at </w:t>
            </w:r>
            <w:r w:rsidR="003B2D50">
              <w:rPr>
                <w:rFonts w:ascii="Arial" w:hAnsi="Arial" w:cs="Arial"/>
                <w:i/>
                <w:color w:val="FF0000"/>
                <w:sz w:val="18"/>
                <w:szCs w:val="18"/>
              </w:rPr>
              <w:t>user</w:t>
            </w:r>
            <w:r w:rsidRPr="00F83550">
              <w:rPr>
                <w:rFonts w:ascii="Arial" w:hAnsi="Arial" w:cs="Arial"/>
                <w:i/>
                <w:color w:val="FF0000"/>
                <w:sz w:val="18"/>
                <w:szCs w:val="18"/>
              </w:rPr>
              <w:t xml:space="preserve"> level but I think it is ok on </w:t>
            </w:r>
            <w:r w:rsidR="003B2D50">
              <w:rPr>
                <w:rFonts w:ascii="Arial" w:hAnsi="Arial" w:cs="Arial"/>
                <w:i/>
                <w:color w:val="FF0000"/>
                <w:sz w:val="18"/>
                <w:szCs w:val="18"/>
              </w:rPr>
              <w:t>user</w:t>
            </w:r>
            <w:r w:rsidRPr="00F83550">
              <w:rPr>
                <w:rFonts w:ascii="Arial" w:hAnsi="Arial" w:cs="Arial"/>
                <w:i/>
                <w:color w:val="FF0000"/>
                <w:sz w:val="18"/>
                <w:szCs w:val="18"/>
              </w:rPr>
              <w:t xml:space="preserve"> data as the user will think of it this way)</w:t>
            </w:r>
          </w:p>
        </w:tc>
        <w:tc>
          <w:tcPr>
            <w:tcW w:w="850" w:type="dxa"/>
            <w:shd w:val="clear" w:color="auto" w:fill="auto"/>
          </w:tcPr>
          <w:p w14:paraId="16916B53"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63CF0DB7" w14:textId="77777777" w:rsidR="00052EED" w:rsidRDefault="00052EED" w:rsidP="00AF6F0D">
            <w:pPr>
              <w:rPr>
                <w:rFonts w:ascii="Arial" w:hAnsi="Arial" w:cs="Arial"/>
                <w:sz w:val="18"/>
                <w:szCs w:val="18"/>
              </w:rPr>
            </w:pPr>
            <w:r>
              <w:rPr>
                <w:rFonts w:ascii="Arial" w:hAnsi="Arial" w:cs="Arial"/>
                <w:sz w:val="18"/>
                <w:szCs w:val="18"/>
              </w:rPr>
              <w:t>Pull down list with the following options:</w:t>
            </w:r>
          </w:p>
          <w:p w14:paraId="194E1906" w14:textId="77777777" w:rsidR="00052EED" w:rsidRDefault="00052EED" w:rsidP="00AF6F0D">
            <w:pPr>
              <w:rPr>
                <w:rFonts w:ascii="Arial" w:hAnsi="Arial" w:cs="Arial"/>
                <w:sz w:val="18"/>
                <w:szCs w:val="18"/>
              </w:rPr>
            </w:pPr>
          </w:p>
          <w:p w14:paraId="6422B21A" w14:textId="77777777" w:rsidR="00052EED" w:rsidRPr="003D4CA8" w:rsidRDefault="00052EED" w:rsidP="004E06BD">
            <w:pPr>
              <w:numPr>
                <w:ilvl w:val="0"/>
                <w:numId w:val="79"/>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22176EC2" w14:textId="77777777" w:rsidR="00052EED" w:rsidRDefault="00052EED" w:rsidP="004E06BD">
            <w:pPr>
              <w:numPr>
                <w:ilvl w:val="0"/>
                <w:numId w:val="79"/>
              </w:numPr>
              <w:rPr>
                <w:rFonts w:ascii="Arial" w:hAnsi="Arial" w:cs="Arial"/>
                <w:sz w:val="18"/>
                <w:szCs w:val="18"/>
              </w:rPr>
            </w:pPr>
            <w:r>
              <w:rPr>
                <w:rFonts w:ascii="Arial" w:hAnsi="Arial" w:cs="Arial"/>
                <w:sz w:val="18"/>
                <w:szCs w:val="18"/>
              </w:rPr>
              <w:t>Less than</w:t>
            </w:r>
          </w:p>
          <w:p w14:paraId="7800BDBF" w14:textId="77777777" w:rsidR="00052EED" w:rsidRDefault="00052EED" w:rsidP="004E06BD">
            <w:pPr>
              <w:numPr>
                <w:ilvl w:val="0"/>
                <w:numId w:val="79"/>
              </w:numPr>
              <w:rPr>
                <w:rFonts w:ascii="Arial" w:hAnsi="Arial" w:cs="Arial"/>
                <w:sz w:val="18"/>
                <w:szCs w:val="18"/>
              </w:rPr>
            </w:pPr>
            <w:r>
              <w:rPr>
                <w:rFonts w:ascii="Arial" w:hAnsi="Arial" w:cs="Arial"/>
                <w:sz w:val="18"/>
                <w:szCs w:val="18"/>
              </w:rPr>
              <w:t>Greater then</w:t>
            </w:r>
          </w:p>
          <w:p w14:paraId="4F7C4E35" w14:textId="77777777" w:rsidR="00052EED" w:rsidRDefault="00052EED" w:rsidP="004E06BD">
            <w:pPr>
              <w:numPr>
                <w:ilvl w:val="0"/>
                <w:numId w:val="79"/>
              </w:numPr>
              <w:rPr>
                <w:rFonts w:ascii="Arial" w:hAnsi="Arial" w:cs="Arial"/>
                <w:sz w:val="18"/>
                <w:szCs w:val="18"/>
              </w:rPr>
            </w:pPr>
            <w:r>
              <w:rPr>
                <w:rFonts w:ascii="Arial" w:hAnsi="Arial" w:cs="Arial"/>
                <w:sz w:val="18"/>
                <w:szCs w:val="18"/>
              </w:rPr>
              <w:t>Less than or equal to</w:t>
            </w:r>
          </w:p>
          <w:p w14:paraId="6ED130FA" w14:textId="77777777" w:rsidR="00052EED" w:rsidRDefault="00052EED" w:rsidP="004E06BD">
            <w:pPr>
              <w:numPr>
                <w:ilvl w:val="0"/>
                <w:numId w:val="79"/>
              </w:numPr>
              <w:rPr>
                <w:rFonts w:ascii="Arial" w:hAnsi="Arial" w:cs="Arial"/>
                <w:sz w:val="18"/>
                <w:szCs w:val="18"/>
              </w:rPr>
            </w:pPr>
            <w:r>
              <w:rPr>
                <w:rFonts w:ascii="Arial" w:hAnsi="Arial" w:cs="Arial"/>
                <w:sz w:val="18"/>
                <w:szCs w:val="18"/>
              </w:rPr>
              <w:t>Great than or equal to</w:t>
            </w:r>
          </w:p>
          <w:p w14:paraId="6A50CBF9" w14:textId="77777777" w:rsidR="00052EED" w:rsidRDefault="00052EED" w:rsidP="004E06BD">
            <w:pPr>
              <w:numPr>
                <w:ilvl w:val="0"/>
                <w:numId w:val="79"/>
              </w:numPr>
              <w:rPr>
                <w:rFonts w:ascii="Arial" w:hAnsi="Arial" w:cs="Arial"/>
                <w:sz w:val="18"/>
                <w:szCs w:val="18"/>
              </w:rPr>
            </w:pPr>
            <w:r>
              <w:rPr>
                <w:rFonts w:ascii="Arial" w:hAnsi="Arial" w:cs="Arial"/>
                <w:sz w:val="18"/>
                <w:szCs w:val="18"/>
              </w:rPr>
              <w:t>Between</w:t>
            </w:r>
          </w:p>
          <w:p w14:paraId="38ADF1B0" w14:textId="77777777" w:rsidR="00052EED" w:rsidRDefault="00052EED" w:rsidP="00AF6F0D">
            <w:pPr>
              <w:rPr>
                <w:rFonts w:ascii="Arial" w:hAnsi="Arial" w:cs="Arial"/>
                <w:sz w:val="18"/>
                <w:szCs w:val="18"/>
              </w:rPr>
            </w:pPr>
          </w:p>
          <w:p w14:paraId="041DCBCD" w14:textId="77777777" w:rsidR="00052EED" w:rsidRPr="004A5D01" w:rsidRDefault="00052EE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ages</w:t>
            </w:r>
          </w:p>
        </w:tc>
        <w:tc>
          <w:tcPr>
            <w:tcW w:w="1134" w:type="dxa"/>
            <w:shd w:val="clear" w:color="auto" w:fill="auto"/>
          </w:tcPr>
          <w:p w14:paraId="0620294E" w14:textId="77777777" w:rsidR="00052EED" w:rsidRPr="004A5D01" w:rsidRDefault="00052EE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1ADD40CC" w14:textId="77777777" w:rsidR="00052EED" w:rsidRPr="003D4CA8" w:rsidRDefault="00516134"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350B9313"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134" w:type="dxa"/>
          </w:tcPr>
          <w:p w14:paraId="181605E3"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3ECC1137" w14:textId="77777777" w:rsidTr="00FC78C7">
        <w:trPr>
          <w:trHeight w:val="275"/>
        </w:trPr>
        <w:tc>
          <w:tcPr>
            <w:tcW w:w="1241" w:type="dxa"/>
            <w:shd w:val="clear" w:color="auto" w:fill="auto"/>
          </w:tcPr>
          <w:p w14:paraId="540E6C07" w14:textId="77777777" w:rsidR="00052EED" w:rsidRPr="004A5D01" w:rsidRDefault="00052EED"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48532694" w14:textId="3460D249" w:rsidR="00052EED" w:rsidRPr="0020337D" w:rsidRDefault="003B2D50" w:rsidP="00AF6F0D">
            <w:pPr>
              <w:rPr>
                <w:rFonts w:ascii="Arial" w:hAnsi="Arial" w:cs="Arial"/>
                <w:b/>
                <w:sz w:val="18"/>
                <w:szCs w:val="18"/>
              </w:rPr>
            </w:pPr>
            <w:r>
              <w:rPr>
                <w:rFonts w:ascii="Arial" w:hAnsi="Arial" w:cs="Arial"/>
                <w:b/>
                <w:sz w:val="18"/>
                <w:szCs w:val="18"/>
              </w:rPr>
              <w:t>User</w:t>
            </w:r>
            <w:r w:rsidR="00052EED" w:rsidRPr="0020337D">
              <w:rPr>
                <w:rFonts w:ascii="Arial" w:hAnsi="Arial" w:cs="Arial"/>
                <w:b/>
                <w:sz w:val="18"/>
                <w:szCs w:val="18"/>
              </w:rPr>
              <w:t xml:space="preserve"> Account Data</w:t>
            </w:r>
          </w:p>
        </w:tc>
        <w:tc>
          <w:tcPr>
            <w:tcW w:w="850" w:type="dxa"/>
            <w:shd w:val="clear" w:color="auto" w:fill="auto"/>
          </w:tcPr>
          <w:p w14:paraId="38FBD408"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30020FB3"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5A2102DE"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3F77EB5F"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360" w:type="dxa"/>
          </w:tcPr>
          <w:p w14:paraId="768D647D"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1134" w:type="dxa"/>
          </w:tcPr>
          <w:p w14:paraId="29550C78"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052EED" w:rsidRPr="004A5D01" w14:paraId="4AA0C2D1" w14:textId="77777777" w:rsidTr="00FC78C7">
        <w:trPr>
          <w:trHeight w:val="275"/>
        </w:trPr>
        <w:tc>
          <w:tcPr>
            <w:tcW w:w="1241" w:type="dxa"/>
            <w:shd w:val="clear" w:color="auto" w:fill="auto"/>
          </w:tcPr>
          <w:p w14:paraId="35BD389B" w14:textId="77777777" w:rsidR="00052EED" w:rsidRDefault="00052EED" w:rsidP="00AF6F0D">
            <w:pPr>
              <w:rPr>
                <w:rFonts w:ascii="Arial" w:hAnsi="Arial" w:cs="Arial"/>
                <w:sz w:val="18"/>
                <w:szCs w:val="18"/>
              </w:rPr>
            </w:pPr>
            <w:r>
              <w:rPr>
                <w:rFonts w:ascii="Arial" w:hAnsi="Arial" w:cs="Arial"/>
                <w:sz w:val="18"/>
                <w:szCs w:val="18"/>
              </w:rPr>
              <w:t>Minimise/Maximis</w:t>
            </w:r>
          </w:p>
        </w:tc>
        <w:tc>
          <w:tcPr>
            <w:tcW w:w="2552" w:type="dxa"/>
            <w:shd w:val="clear" w:color="auto" w:fill="auto"/>
          </w:tcPr>
          <w:p w14:paraId="3731730B" w14:textId="77777777" w:rsidR="00052EED" w:rsidRDefault="00052EED" w:rsidP="00AF6F0D">
            <w:pPr>
              <w:rPr>
                <w:rFonts w:ascii="Arial" w:hAnsi="Arial" w:cs="Arial"/>
                <w:sz w:val="18"/>
                <w:szCs w:val="18"/>
              </w:rPr>
            </w:pPr>
            <w:r>
              <w:rPr>
                <w:rFonts w:ascii="Arial" w:hAnsi="Arial" w:cs="Arial"/>
                <w:sz w:val="18"/>
                <w:szCs w:val="18"/>
              </w:rPr>
              <w:t>Standard minimise/maximse icon</w:t>
            </w:r>
          </w:p>
        </w:tc>
        <w:tc>
          <w:tcPr>
            <w:tcW w:w="850" w:type="dxa"/>
            <w:shd w:val="clear" w:color="auto" w:fill="auto"/>
          </w:tcPr>
          <w:p w14:paraId="7F173393" w14:textId="77777777" w:rsidR="00052EED" w:rsidRDefault="00052EE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382292A7" w14:textId="77777777" w:rsidR="00052EED" w:rsidRPr="004A5D01" w:rsidRDefault="00052EED" w:rsidP="00AF6F0D">
            <w:pPr>
              <w:rPr>
                <w:rFonts w:ascii="Arial" w:hAnsi="Arial" w:cs="Arial"/>
                <w:sz w:val="18"/>
                <w:szCs w:val="18"/>
              </w:rPr>
            </w:pPr>
            <w:r>
              <w:rPr>
                <w:rFonts w:ascii="Arial" w:hAnsi="Arial" w:cs="Arial"/>
                <w:sz w:val="18"/>
                <w:szCs w:val="18"/>
              </w:rPr>
              <w:t>Minimises or maximizes the Account Data section</w:t>
            </w:r>
          </w:p>
        </w:tc>
        <w:tc>
          <w:tcPr>
            <w:tcW w:w="1134" w:type="dxa"/>
            <w:shd w:val="clear" w:color="auto" w:fill="auto"/>
          </w:tcPr>
          <w:p w14:paraId="2160DB13"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BC1298B" w14:textId="77777777" w:rsidR="00052EED" w:rsidRPr="004A5D01" w:rsidRDefault="00052EED" w:rsidP="00AF6F0D">
            <w:pPr>
              <w:rPr>
                <w:rFonts w:ascii="Arial" w:hAnsi="Arial" w:cs="Arial"/>
                <w:sz w:val="18"/>
                <w:szCs w:val="18"/>
              </w:rPr>
            </w:pPr>
            <w:r>
              <w:rPr>
                <w:rFonts w:ascii="Arial" w:hAnsi="Arial" w:cs="Arial"/>
                <w:sz w:val="18"/>
                <w:szCs w:val="18"/>
              </w:rPr>
              <w:t>n/a</w:t>
            </w:r>
          </w:p>
        </w:tc>
        <w:tc>
          <w:tcPr>
            <w:tcW w:w="1360" w:type="dxa"/>
          </w:tcPr>
          <w:p w14:paraId="5C637177" w14:textId="77777777" w:rsidR="00052EED" w:rsidRPr="004A5D01" w:rsidRDefault="00052EED" w:rsidP="00AF6F0D">
            <w:pPr>
              <w:rPr>
                <w:rFonts w:ascii="Arial" w:hAnsi="Arial" w:cs="Arial"/>
                <w:sz w:val="18"/>
                <w:szCs w:val="18"/>
              </w:rPr>
            </w:pPr>
            <w:r>
              <w:rPr>
                <w:rFonts w:ascii="Arial" w:hAnsi="Arial" w:cs="Arial"/>
                <w:sz w:val="18"/>
                <w:szCs w:val="18"/>
              </w:rPr>
              <w:t>N</w:t>
            </w:r>
          </w:p>
        </w:tc>
        <w:tc>
          <w:tcPr>
            <w:tcW w:w="1134" w:type="dxa"/>
          </w:tcPr>
          <w:p w14:paraId="6E04D65E" w14:textId="77777777" w:rsidR="00052EED" w:rsidRPr="004A5D01" w:rsidRDefault="00052EED" w:rsidP="00AF6F0D">
            <w:pPr>
              <w:rPr>
                <w:rFonts w:ascii="Arial" w:hAnsi="Arial" w:cs="Arial"/>
                <w:sz w:val="18"/>
                <w:szCs w:val="18"/>
              </w:rPr>
            </w:pPr>
            <w:r>
              <w:rPr>
                <w:rFonts w:ascii="Arial" w:hAnsi="Arial" w:cs="Arial"/>
                <w:sz w:val="18"/>
                <w:szCs w:val="18"/>
              </w:rPr>
              <w:t>n/a</w:t>
            </w:r>
          </w:p>
        </w:tc>
      </w:tr>
      <w:tr w:rsidR="00865EE5" w:rsidRPr="004A5D01" w14:paraId="75C36753" w14:textId="77777777" w:rsidTr="00FC78C7">
        <w:trPr>
          <w:trHeight w:val="275"/>
        </w:trPr>
        <w:tc>
          <w:tcPr>
            <w:tcW w:w="1241" w:type="dxa"/>
            <w:shd w:val="clear" w:color="auto" w:fill="auto"/>
          </w:tcPr>
          <w:p w14:paraId="145EB0B5" w14:textId="77777777" w:rsidR="00865EE5" w:rsidRDefault="00865EE5"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0FADCEFF" w14:textId="77777777" w:rsidR="00865EE5" w:rsidRDefault="00865EE5" w:rsidP="00AF6F0D">
            <w:pPr>
              <w:rPr>
                <w:rFonts w:ascii="Arial" w:hAnsi="Arial" w:cs="Arial"/>
                <w:sz w:val="18"/>
                <w:szCs w:val="18"/>
              </w:rPr>
            </w:pPr>
            <w:r>
              <w:rPr>
                <w:rFonts w:ascii="Arial" w:hAnsi="Arial" w:cs="Arial"/>
                <w:sz w:val="18"/>
                <w:szCs w:val="18"/>
              </w:rPr>
              <w:t>Product</w:t>
            </w:r>
          </w:p>
          <w:p w14:paraId="19EACBCE" w14:textId="77777777" w:rsidR="00F30E0D" w:rsidRPr="00F30E0D" w:rsidRDefault="00F30E0D" w:rsidP="00AF6F0D">
            <w:pPr>
              <w:rPr>
                <w:rFonts w:ascii="Arial" w:hAnsi="Arial" w:cs="Arial"/>
                <w:i/>
                <w:color w:val="FF0000"/>
                <w:sz w:val="18"/>
                <w:szCs w:val="18"/>
              </w:rPr>
            </w:pPr>
            <w:r w:rsidRPr="00F30E0D">
              <w:rPr>
                <w:rFonts w:ascii="Arial" w:hAnsi="Arial" w:cs="Arial"/>
                <w:i/>
                <w:color w:val="FF0000"/>
                <w:sz w:val="18"/>
                <w:szCs w:val="18"/>
              </w:rPr>
              <w:t>(this is new following review)</w:t>
            </w:r>
          </w:p>
        </w:tc>
        <w:tc>
          <w:tcPr>
            <w:tcW w:w="850" w:type="dxa"/>
            <w:shd w:val="clear" w:color="auto" w:fill="auto"/>
          </w:tcPr>
          <w:p w14:paraId="5F995608" w14:textId="77777777" w:rsidR="00865EE5" w:rsidRDefault="00865EE5" w:rsidP="00AF6F0D">
            <w:r>
              <w:t>N</w:t>
            </w:r>
          </w:p>
        </w:tc>
        <w:tc>
          <w:tcPr>
            <w:tcW w:w="3262" w:type="dxa"/>
            <w:shd w:val="clear" w:color="auto" w:fill="auto"/>
          </w:tcPr>
          <w:p w14:paraId="18865397" w14:textId="77777777" w:rsidR="00E276DE" w:rsidRPr="007C538D" w:rsidRDefault="00E276DE" w:rsidP="00E276DE">
            <w:pPr>
              <w:rPr>
                <w:rFonts w:ascii="Arial" w:hAnsi="Arial" w:cs="Arial"/>
                <w:i/>
                <w:sz w:val="18"/>
                <w:szCs w:val="18"/>
              </w:rPr>
            </w:pPr>
            <w:r>
              <w:rPr>
                <w:rFonts w:ascii="Arial" w:hAnsi="Arial" w:cs="Arial"/>
                <w:sz w:val="18"/>
                <w:szCs w:val="18"/>
              </w:rPr>
              <w:t xml:space="preserve">None – </w:t>
            </w:r>
            <w:r w:rsidRPr="007C538D">
              <w:rPr>
                <w:rFonts w:ascii="Arial" w:hAnsi="Arial" w:cs="Arial"/>
                <w:i/>
                <w:sz w:val="18"/>
                <w:szCs w:val="18"/>
              </w:rPr>
              <w:t>this is the default upon enter to the screen</w:t>
            </w:r>
          </w:p>
          <w:p w14:paraId="744183CC" w14:textId="77777777" w:rsidR="00865EE5" w:rsidRDefault="00865EE5" w:rsidP="00AF6F0D">
            <w:pPr>
              <w:rPr>
                <w:rFonts w:ascii="Arial" w:hAnsi="Arial" w:cs="Arial"/>
                <w:sz w:val="18"/>
                <w:szCs w:val="18"/>
              </w:rPr>
            </w:pPr>
            <w:r>
              <w:rPr>
                <w:rFonts w:ascii="Arial" w:hAnsi="Arial" w:cs="Arial"/>
                <w:sz w:val="18"/>
                <w:szCs w:val="18"/>
              </w:rPr>
              <w:t xml:space="preserve">Pull down list with a list of products available to the user for selection.  </w:t>
            </w:r>
          </w:p>
        </w:tc>
        <w:tc>
          <w:tcPr>
            <w:tcW w:w="1134" w:type="dxa"/>
            <w:shd w:val="clear" w:color="auto" w:fill="auto"/>
          </w:tcPr>
          <w:p w14:paraId="106A0EF1" w14:textId="77777777" w:rsidR="00865EE5" w:rsidRDefault="00E276DE"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4FCBE155" w14:textId="77777777" w:rsidR="00865EE5" w:rsidRPr="003D4CA8" w:rsidRDefault="00E276DE" w:rsidP="00AF6F0D">
            <w:pPr>
              <w:rPr>
                <w:rFonts w:ascii="Arial" w:hAnsi="Arial" w:cs="Arial"/>
                <w:i/>
                <w:color w:val="FF0000"/>
                <w:sz w:val="18"/>
                <w:szCs w:val="18"/>
              </w:rPr>
            </w:pPr>
            <w:r w:rsidRPr="00516134">
              <w:rPr>
                <w:rFonts w:ascii="Arial" w:hAnsi="Arial" w:cs="Arial"/>
                <w:color w:val="000000" w:themeColor="text1"/>
                <w:sz w:val="18"/>
                <w:szCs w:val="18"/>
              </w:rPr>
              <w:t>To select multiple options hold down Ctrl and select from list</w:t>
            </w:r>
          </w:p>
        </w:tc>
        <w:tc>
          <w:tcPr>
            <w:tcW w:w="1360" w:type="dxa"/>
          </w:tcPr>
          <w:p w14:paraId="5B90530B" w14:textId="77777777" w:rsidR="00865EE5" w:rsidRDefault="00865EE5" w:rsidP="00AF6F0D">
            <w:pPr>
              <w:rPr>
                <w:rFonts w:ascii="Arial" w:hAnsi="Arial" w:cs="Arial"/>
                <w:sz w:val="18"/>
                <w:szCs w:val="18"/>
              </w:rPr>
            </w:pPr>
          </w:p>
        </w:tc>
        <w:tc>
          <w:tcPr>
            <w:tcW w:w="1134" w:type="dxa"/>
          </w:tcPr>
          <w:p w14:paraId="4ACEACAE" w14:textId="77777777" w:rsidR="00865EE5" w:rsidRDefault="00865EE5" w:rsidP="00AF6F0D">
            <w:pPr>
              <w:rPr>
                <w:rFonts w:ascii="Arial" w:hAnsi="Arial" w:cs="Arial"/>
                <w:sz w:val="18"/>
                <w:szCs w:val="18"/>
              </w:rPr>
            </w:pPr>
          </w:p>
        </w:tc>
      </w:tr>
      <w:tr w:rsidR="00CD5678" w:rsidRPr="004A5D01" w14:paraId="0F5D542A" w14:textId="77777777" w:rsidTr="00FC78C7">
        <w:trPr>
          <w:trHeight w:val="275"/>
        </w:trPr>
        <w:tc>
          <w:tcPr>
            <w:tcW w:w="1241" w:type="dxa"/>
            <w:shd w:val="clear" w:color="auto" w:fill="auto"/>
          </w:tcPr>
          <w:p w14:paraId="645FCC5E" w14:textId="77777777" w:rsidR="00CD5678" w:rsidRDefault="00CD5678"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4A301DAC" w14:textId="77777777" w:rsidR="00CD5678" w:rsidRDefault="00CD5678" w:rsidP="00AF6F0D">
            <w:pPr>
              <w:rPr>
                <w:rFonts w:ascii="Arial" w:hAnsi="Arial" w:cs="Arial"/>
                <w:sz w:val="18"/>
                <w:szCs w:val="18"/>
              </w:rPr>
            </w:pPr>
            <w:r>
              <w:rPr>
                <w:rFonts w:ascii="Arial" w:hAnsi="Arial" w:cs="Arial"/>
                <w:sz w:val="18"/>
                <w:szCs w:val="18"/>
              </w:rPr>
              <w:t>Registered for TargetPlan</w:t>
            </w:r>
          </w:p>
          <w:p w14:paraId="32EF1C10" w14:textId="77777777" w:rsidR="00F30E0D" w:rsidRPr="00F30E0D" w:rsidRDefault="00F30E0D" w:rsidP="00AF6F0D">
            <w:pPr>
              <w:rPr>
                <w:rFonts w:ascii="Arial" w:hAnsi="Arial" w:cs="Arial"/>
                <w:i/>
                <w:color w:val="FF0000"/>
                <w:sz w:val="18"/>
                <w:szCs w:val="18"/>
              </w:rPr>
            </w:pPr>
            <w:r w:rsidRPr="00F30E0D">
              <w:rPr>
                <w:rFonts w:ascii="Arial" w:hAnsi="Arial" w:cs="Arial"/>
                <w:i/>
                <w:color w:val="FF0000"/>
                <w:sz w:val="18"/>
                <w:szCs w:val="18"/>
              </w:rPr>
              <w:t>(this is new following review)</w:t>
            </w:r>
          </w:p>
        </w:tc>
        <w:tc>
          <w:tcPr>
            <w:tcW w:w="850" w:type="dxa"/>
            <w:shd w:val="clear" w:color="auto" w:fill="auto"/>
          </w:tcPr>
          <w:p w14:paraId="1A145DB8" w14:textId="77777777" w:rsidR="00CD5678" w:rsidRDefault="00CD5678" w:rsidP="00AF6F0D">
            <w:r>
              <w:t>N</w:t>
            </w:r>
          </w:p>
        </w:tc>
        <w:tc>
          <w:tcPr>
            <w:tcW w:w="3262" w:type="dxa"/>
            <w:shd w:val="clear" w:color="auto" w:fill="auto"/>
          </w:tcPr>
          <w:p w14:paraId="1A5C0F66" w14:textId="77777777" w:rsidR="00CD5678" w:rsidRDefault="00CD5678" w:rsidP="00AF6F0D">
            <w:pPr>
              <w:rPr>
                <w:rFonts w:ascii="Arial" w:hAnsi="Arial" w:cs="Arial"/>
                <w:sz w:val="18"/>
                <w:szCs w:val="18"/>
              </w:rPr>
            </w:pPr>
            <w:r>
              <w:rPr>
                <w:rFonts w:ascii="Arial" w:hAnsi="Arial" w:cs="Arial"/>
                <w:sz w:val="18"/>
                <w:szCs w:val="18"/>
              </w:rPr>
              <w:t>Pull down list with the following options:</w:t>
            </w:r>
          </w:p>
          <w:p w14:paraId="58C76E55" w14:textId="77777777" w:rsidR="00CD5678" w:rsidRDefault="00CD5678" w:rsidP="004E06BD">
            <w:pPr>
              <w:numPr>
                <w:ilvl w:val="0"/>
                <w:numId w:val="108"/>
              </w:numPr>
              <w:rPr>
                <w:rFonts w:ascii="Arial" w:hAnsi="Arial" w:cs="Arial"/>
                <w:sz w:val="18"/>
                <w:szCs w:val="18"/>
              </w:rPr>
            </w:pPr>
            <w:r>
              <w:rPr>
                <w:rFonts w:ascii="Arial" w:hAnsi="Arial" w:cs="Arial"/>
                <w:sz w:val="18"/>
                <w:szCs w:val="18"/>
              </w:rPr>
              <w:t xml:space="preserve">None – </w:t>
            </w:r>
            <w:r w:rsidRPr="00CD5678">
              <w:rPr>
                <w:rFonts w:ascii="Arial" w:hAnsi="Arial" w:cs="Arial"/>
                <w:i/>
                <w:sz w:val="18"/>
                <w:szCs w:val="18"/>
              </w:rPr>
              <w:t>this is the default</w:t>
            </w:r>
          </w:p>
          <w:p w14:paraId="75E08825" w14:textId="77777777" w:rsidR="00CD5678" w:rsidRDefault="00CD5678" w:rsidP="004E06BD">
            <w:pPr>
              <w:numPr>
                <w:ilvl w:val="0"/>
                <w:numId w:val="108"/>
              </w:numPr>
              <w:rPr>
                <w:rFonts w:ascii="Arial" w:hAnsi="Arial" w:cs="Arial"/>
                <w:sz w:val="18"/>
                <w:szCs w:val="18"/>
              </w:rPr>
            </w:pPr>
            <w:r>
              <w:rPr>
                <w:rFonts w:ascii="Arial" w:hAnsi="Arial" w:cs="Arial"/>
                <w:sz w:val="18"/>
                <w:szCs w:val="18"/>
              </w:rPr>
              <w:t>Yes (yes registered for TP)</w:t>
            </w:r>
          </w:p>
          <w:p w14:paraId="41D3E868" w14:textId="77777777" w:rsidR="00CD5678" w:rsidRPr="00CD5678" w:rsidRDefault="00CD5678" w:rsidP="004E06BD">
            <w:pPr>
              <w:numPr>
                <w:ilvl w:val="0"/>
                <w:numId w:val="108"/>
              </w:numPr>
              <w:rPr>
                <w:rFonts w:ascii="Arial" w:hAnsi="Arial" w:cs="Arial"/>
                <w:sz w:val="18"/>
                <w:szCs w:val="18"/>
              </w:rPr>
            </w:pPr>
            <w:r>
              <w:rPr>
                <w:rFonts w:ascii="Arial" w:hAnsi="Arial" w:cs="Arial"/>
                <w:sz w:val="18"/>
                <w:szCs w:val="18"/>
              </w:rPr>
              <w:t>No (not registered for TP)</w:t>
            </w:r>
          </w:p>
        </w:tc>
        <w:tc>
          <w:tcPr>
            <w:tcW w:w="1134" w:type="dxa"/>
            <w:shd w:val="clear" w:color="auto" w:fill="auto"/>
          </w:tcPr>
          <w:p w14:paraId="7987A615" w14:textId="77777777" w:rsidR="00CD5678" w:rsidRDefault="00CD5678"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63FB7EB2" w14:textId="77777777" w:rsidR="00CD5678" w:rsidRPr="00CD5678" w:rsidRDefault="00CD5678" w:rsidP="00AF6F0D">
            <w:pPr>
              <w:rPr>
                <w:rFonts w:ascii="Arial" w:hAnsi="Arial" w:cs="Arial"/>
                <w:sz w:val="18"/>
                <w:szCs w:val="18"/>
              </w:rPr>
            </w:pPr>
            <w:r w:rsidRPr="00CD5678">
              <w:rPr>
                <w:rFonts w:ascii="Arial" w:hAnsi="Arial" w:cs="Arial"/>
                <w:sz w:val="18"/>
                <w:szCs w:val="18"/>
              </w:rPr>
              <w:t>n/a</w:t>
            </w:r>
          </w:p>
        </w:tc>
        <w:tc>
          <w:tcPr>
            <w:tcW w:w="1360" w:type="dxa"/>
          </w:tcPr>
          <w:p w14:paraId="4238514C" w14:textId="77777777" w:rsidR="00CD5678" w:rsidRDefault="00CD5678" w:rsidP="00AF6F0D">
            <w:pPr>
              <w:rPr>
                <w:rFonts w:ascii="Arial" w:hAnsi="Arial" w:cs="Arial"/>
                <w:sz w:val="18"/>
                <w:szCs w:val="18"/>
              </w:rPr>
            </w:pPr>
          </w:p>
        </w:tc>
        <w:tc>
          <w:tcPr>
            <w:tcW w:w="1134" w:type="dxa"/>
          </w:tcPr>
          <w:p w14:paraId="0593BA43" w14:textId="77777777" w:rsidR="00CD5678" w:rsidRDefault="00CD5678" w:rsidP="00AF6F0D">
            <w:pPr>
              <w:rPr>
                <w:rFonts w:ascii="Arial" w:hAnsi="Arial" w:cs="Arial"/>
                <w:sz w:val="18"/>
                <w:szCs w:val="18"/>
              </w:rPr>
            </w:pPr>
          </w:p>
        </w:tc>
      </w:tr>
      <w:tr w:rsidR="0094125D" w:rsidRPr="004A5D01" w14:paraId="14806D1F" w14:textId="77777777" w:rsidTr="00FC78C7">
        <w:trPr>
          <w:trHeight w:val="275"/>
        </w:trPr>
        <w:tc>
          <w:tcPr>
            <w:tcW w:w="1241" w:type="dxa"/>
            <w:shd w:val="clear" w:color="auto" w:fill="auto"/>
          </w:tcPr>
          <w:p w14:paraId="0A728F1A" w14:textId="77777777" w:rsidR="0094125D" w:rsidRPr="004A5D01" w:rsidRDefault="0094125D" w:rsidP="00E276DE">
            <w:pPr>
              <w:rPr>
                <w:rFonts w:ascii="Arial" w:hAnsi="Arial" w:cs="Arial"/>
                <w:sz w:val="18"/>
                <w:szCs w:val="18"/>
              </w:rPr>
            </w:pPr>
            <w:r>
              <w:rPr>
                <w:rFonts w:ascii="Arial" w:hAnsi="Arial" w:cs="Arial"/>
                <w:sz w:val="18"/>
                <w:szCs w:val="18"/>
              </w:rPr>
              <w:t>Screen Label</w:t>
            </w:r>
          </w:p>
        </w:tc>
        <w:tc>
          <w:tcPr>
            <w:tcW w:w="2552" w:type="dxa"/>
            <w:shd w:val="clear" w:color="auto" w:fill="auto"/>
          </w:tcPr>
          <w:p w14:paraId="67E882A1" w14:textId="77777777" w:rsidR="0094125D" w:rsidRPr="004A5D01" w:rsidRDefault="0094125D" w:rsidP="00E276DE">
            <w:pPr>
              <w:rPr>
                <w:rFonts w:ascii="Arial" w:hAnsi="Arial" w:cs="Arial"/>
                <w:sz w:val="18"/>
                <w:szCs w:val="18"/>
              </w:rPr>
            </w:pPr>
            <w:r>
              <w:rPr>
                <w:rFonts w:ascii="Arial" w:hAnsi="Arial" w:cs="Arial"/>
                <w:sz w:val="18"/>
                <w:szCs w:val="18"/>
              </w:rPr>
              <w:t>Account Status Group</w:t>
            </w:r>
          </w:p>
        </w:tc>
        <w:tc>
          <w:tcPr>
            <w:tcW w:w="850" w:type="dxa"/>
            <w:shd w:val="clear" w:color="auto" w:fill="auto"/>
          </w:tcPr>
          <w:p w14:paraId="5DE83E71" w14:textId="77777777" w:rsidR="0094125D" w:rsidRDefault="0094125D" w:rsidP="00E276DE">
            <w:r>
              <w:t>N</w:t>
            </w:r>
          </w:p>
        </w:tc>
        <w:tc>
          <w:tcPr>
            <w:tcW w:w="3262" w:type="dxa"/>
            <w:shd w:val="clear" w:color="auto" w:fill="auto"/>
          </w:tcPr>
          <w:p w14:paraId="31B05ABB" w14:textId="77777777" w:rsidR="0094125D" w:rsidRDefault="0094125D" w:rsidP="00E276DE">
            <w:pPr>
              <w:rPr>
                <w:rFonts w:ascii="Arial" w:hAnsi="Arial" w:cs="Arial"/>
                <w:sz w:val="18"/>
                <w:szCs w:val="18"/>
              </w:rPr>
            </w:pPr>
            <w:r>
              <w:rPr>
                <w:rFonts w:ascii="Arial" w:hAnsi="Arial" w:cs="Arial"/>
                <w:sz w:val="18"/>
                <w:szCs w:val="18"/>
              </w:rPr>
              <w:t>Pull down list with the following options:</w:t>
            </w:r>
          </w:p>
          <w:p w14:paraId="55957E11" w14:textId="77777777" w:rsidR="00E276DE" w:rsidRDefault="00E276DE" w:rsidP="00E276DE">
            <w:pPr>
              <w:rPr>
                <w:rFonts w:ascii="Arial" w:hAnsi="Arial" w:cs="Arial"/>
                <w:sz w:val="18"/>
                <w:szCs w:val="18"/>
              </w:rPr>
            </w:pPr>
            <w:r>
              <w:rPr>
                <w:rFonts w:ascii="Arial" w:hAnsi="Arial" w:cs="Arial"/>
                <w:sz w:val="18"/>
                <w:szCs w:val="18"/>
              </w:rPr>
              <w:t xml:space="preserve">None – </w:t>
            </w:r>
            <w:r w:rsidRPr="00E276DE">
              <w:rPr>
                <w:rFonts w:ascii="Arial" w:hAnsi="Arial" w:cs="Arial"/>
                <w:i/>
                <w:sz w:val="18"/>
                <w:szCs w:val="18"/>
              </w:rPr>
              <w:t>this is the default</w:t>
            </w:r>
          </w:p>
          <w:p w14:paraId="63122C9D" w14:textId="77777777" w:rsidR="0094125D" w:rsidRDefault="0094125D" w:rsidP="00E276DE">
            <w:pPr>
              <w:rPr>
                <w:rFonts w:ascii="Arial" w:hAnsi="Arial" w:cs="Arial"/>
                <w:sz w:val="18"/>
                <w:szCs w:val="18"/>
              </w:rPr>
            </w:pPr>
            <w:r>
              <w:rPr>
                <w:rFonts w:ascii="Arial" w:hAnsi="Arial" w:cs="Arial"/>
                <w:sz w:val="18"/>
                <w:szCs w:val="18"/>
              </w:rPr>
              <w:t>Active</w:t>
            </w:r>
          </w:p>
          <w:p w14:paraId="4B466617" w14:textId="77777777" w:rsidR="0094125D" w:rsidRDefault="0094125D" w:rsidP="00E276DE">
            <w:pPr>
              <w:rPr>
                <w:rFonts w:ascii="Arial" w:hAnsi="Arial" w:cs="Arial"/>
                <w:sz w:val="18"/>
                <w:szCs w:val="18"/>
              </w:rPr>
            </w:pPr>
            <w:r>
              <w:rPr>
                <w:rFonts w:ascii="Arial" w:hAnsi="Arial" w:cs="Arial"/>
                <w:sz w:val="18"/>
                <w:szCs w:val="18"/>
              </w:rPr>
              <w:t>Deferred</w:t>
            </w:r>
          </w:p>
          <w:p w14:paraId="66C75F23" w14:textId="77777777" w:rsidR="0094125D" w:rsidRPr="008B5C5F" w:rsidRDefault="008B5C5F" w:rsidP="00E276DE">
            <w:pPr>
              <w:rPr>
                <w:rFonts w:ascii="Arial" w:hAnsi="Arial" w:cs="Arial"/>
                <w:color w:val="FF0000"/>
                <w:sz w:val="18"/>
                <w:szCs w:val="18"/>
              </w:rPr>
            </w:pPr>
            <w:r w:rsidRPr="008B5C5F">
              <w:rPr>
                <w:rFonts w:ascii="Arial" w:hAnsi="Arial" w:cs="Arial"/>
                <w:color w:val="000000" w:themeColor="text1"/>
                <w:sz w:val="18"/>
                <w:szCs w:val="18"/>
              </w:rPr>
              <w:t>If selected this will control what options are displayed in Account Status filter</w:t>
            </w:r>
          </w:p>
        </w:tc>
        <w:tc>
          <w:tcPr>
            <w:tcW w:w="1134" w:type="dxa"/>
            <w:shd w:val="clear" w:color="auto" w:fill="auto"/>
          </w:tcPr>
          <w:p w14:paraId="0999B94E" w14:textId="77777777" w:rsidR="0094125D" w:rsidRPr="004A5D01" w:rsidRDefault="0094125D" w:rsidP="00E276DE">
            <w:pPr>
              <w:rPr>
                <w:rFonts w:ascii="Arial" w:hAnsi="Arial" w:cs="Arial"/>
                <w:sz w:val="18"/>
                <w:szCs w:val="18"/>
              </w:rPr>
            </w:pPr>
            <w:r>
              <w:rPr>
                <w:rFonts w:ascii="Arial" w:hAnsi="Arial" w:cs="Arial"/>
                <w:sz w:val="18"/>
                <w:szCs w:val="18"/>
              </w:rPr>
              <w:t>?</w:t>
            </w:r>
          </w:p>
        </w:tc>
        <w:tc>
          <w:tcPr>
            <w:tcW w:w="3034" w:type="dxa"/>
            <w:shd w:val="clear" w:color="auto" w:fill="auto"/>
          </w:tcPr>
          <w:p w14:paraId="696694EA" w14:textId="77777777" w:rsidR="0094125D" w:rsidRPr="00516134" w:rsidRDefault="0094125D" w:rsidP="00E276DE">
            <w:pPr>
              <w:rPr>
                <w:rFonts w:ascii="Arial" w:hAnsi="Arial" w:cs="Arial"/>
                <w:color w:val="FF0000"/>
                <w:sz w:val="18"/>
                <w:szCs w:val="18"/>
              </w:rPr>
            </w:pPr>
          </w:p>
        </w:tc>
        <w:tc>
          <w:tcPr>
            <w:tcW w:w="1360" w:type="dxa"/>
          </w:tcPr>
          <w:p w14:paraId="1F6BBBF6" w14:textId="77777777" w:rsidR="0094125D" w:rsidRPr="004A5D01" w:rsidRDefault="0094125D" w:rsidP="00E276DE">
            <w:pPr>
              <w:rPr>
                <w:rFonts w:ascii="Arial" w:hAnsi="Arial" w:cs="Arial"/>
                <w:sz w:val="18"/>
                <w:szCs w:val="18"/>
              </w:rPr>
            </w:pPr>
            <w:r>
              <w:rPr>
                <w:rFonts w:ascii="Arial" w:hAnsi="Arial" w:cs="Arial"/>
                <w:sz w:val="18"/>
                <w:szCs w:val="18"/>
              </w:rPr>
              <w:t>N</w:t>
            </w:r>
          </w:p>
        </w:tc>
        <w:tc>
          <w:tcPr>
            <w:tcW w:w="1134" w:type="dxa"/>
          </w:tcPr>
          <w:p w14:paraId="031695E0" w14:textId="77777777" w:rsidR="0094125D" w:rsidRPr="004A5D01" w:rsidRDefault="0094125D" w:rsidP="00E276DE">
            <w:pPr>
              <w:rPr>
                <w:rFonts w:ascii="Arial" w:hAnsi="Arial" w:cs="Arial"/>
                <w:sz w:val="18"/>
                <w:szCs w:val="18"/>
              </w:rPr>
            </w:pPr>
            <w:r>
              <w:rPr>
                <w:rFonts w:ascii="Arial" w:hAnsi="Arial" w:cs="Arial"/>
                <w:sz w:val="18"/>
                <w:szCs w:val="18"/>
              </w:rPr>
              <w:t>n/a</w:t>
            </w:r>
          </w:p>
        </w:tc>
      </w:tr>
      <w:tr w:rsidR="0094125D" w:rsidRPr="004A5D01" w14:paraId="66287B9F" w14:textId="77777777" w:rsidTr="00FC78C7">
        <w:trPr>
          <w:trHeight w:val="275"/>
        </w:trPr>
        <w:tc>
          <w:tcPr>
            <w:tcW w:w="1241" w:type="dxa"/>
            <w:shd w:val="clear" w:color="auto" w:fill="auto"/>
          </w:tcPr>
          <w:p w14:paraId="1DE70154" w14:textId="77777777" w:rsidR="0094125D" w:rsidRPr="004A5D01" w:rsidRDefault="0094125D"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422AAD6F" w14:textId="77777777" w:rsidR="0094125D" w:rsidRPr="004A5D01" w:rsidRDefault="0094125D" w:rsidP="00AF6F0D">
            <w:pPr>
              <w:rPr>
                <w:rFonts w:ascii="Arial" w:hAnsi="Arial" w:cs="Arial"/>
                <w:sz w:val="18"/>
                <w:szCs w:val="18"/>
              </w:rPr>
            </w:pPr>
            <w:r>
              <w:rPr>
                <w:rFonts w:ascii="Arial" w:hAnsi="Arial" w:cs="Arial"/>
                <w:sz w:val="18"/>
                <w:szCs w:val="18"/>
              </w:rPr>
              <w:t>Account Status</w:t>
            </w:r>
          </w:p>
        </w:tc>
        <w:tc>
          <w:tcPr>
            <w:tcW w:w="850" w:type="dxa"/>
            <w:shd w:val="clear" w:color="auto" w:fill="auto"/>
          </w:tcPr>
          <w:p w14:paraId="7A4C64D2" w14:textId="77777777" w:rsidR="0094125D" w:rsidRDefault="0094125D" w:rsidP="00AF6F0D">
            <w:r>
              <w:t>N</w:t>
            </w:r>
          </w:p>
        </w:tc>
        <w:tc>
          <w:tcPr>
            <w:tcW w:w="3262" w:type="dxa"/>
            <w:shd w:val="clear" w:color="auto" w:fill="auto"/>
          </w:tcPr>
          <w:p w14:paraId="5FC4C2E6" w14:textId="79513666" w:rsidR="0094125D" w:rsidRDefault="00953D41" w:rsidP="00AF6F0D">
            <w:pPr>
              <w:rPr>
                <w:rFonts w:ascii="Arial" w:hAnsi="Arial" w:cs="Arial"/>
                <w:sz w:val="18"/>
                <w:szCs w:val="18"/>
              </w:rPr>
            </w:pPr>
            <w:r>
              <w:rPr>
                <w:rFonts w:ascii="Arial" w:hAnsi="Arial" w:cs="Arial"/>
                <w:sz w:val="18"/>
                <w:szCs w:val="18"/>
              </w:rPr>
              <w:t>Multi-select L</w:t>
            </w:r>
            <w:r w:rsidR="0094125D">
              <w:rPr>
                <w:rFonts w:ascii="Arial" w:hAnsi="Arial" w:cs="Arial"/>
                <w:sz w:val="18"/>
                <w:szCs w:val="18"/>
              </w:rPr>
              <w:t xml:space="preserve">ist </w:t>
            </w:r>
            <w:r>
              <w:rPr>
                <w:rFonts w:ascii="Arial" w:hAnsi="Arial" w:cs="Arial"/>
                <w:sz w:val="18"/>
                <w:szCs w:val="18"/>
              </w:rPr>
              <w:t xml:space="preserve">Box </w:t>
            </w:r>
            <w:r w:rsidR="0094125D">
              <w:rPr>
                <w:rFonts w:ascii="Arial" w:hAnsi="Arial" w:cs="Arial"/>
                <w:sz w:val="18"/>
                <w:szCs w:val="18"/>
              </w:rPr>
              <w:t>with the following options</w:t>
            </w:r>
            <w:ins w:id="504" w:author="Jamal, Zaher CWK" w:date="2015-06-16T12:21:00Z">
              <w:r w:rsidR="00D01E65">
                <w:rPr>
                  <w:rFonts w:ascii="Arial" w:hAnsi="Arial" w:cs="Arial"/>
                  <w:sz w:val="18"/>
                  <w:szCs w:val="18"/>
                </w:rPr>
                <w:t xml:space="preserve"> (example list)</w:t>
              </w:r>
            </w:ins>
            <w:r w:rsidR="0094125D">
              <w:rPr>
                <w:rFonts w:ascii="Arial" w:hAnsi="Arial" w:cs="Arial"/>
                <w:sz w:val="18"/>
                <w:szCs w:val="18"/>
              </w:rPr>
              <w:t>:</w:t>
            </w:r>
          </w:p>
          <w:p w14:paraId="1A75E014" w14:textId="77777777" w:rsidR="00E276DE" w:rsidRDefault="00E276DE" w:rsidP="00AF6F0D">
            <w:pPr>
              <w:rPr>
                <w:rFonts w:ascii="Arial" w:hAnsi="Arial" w:cs="Arial"/>
                <w:sz w:val="18"/>
                <w:szCs w:val="18"/>
              </w:rPr>
            </w:pPr>
            <w:r>
              <w:rPr>
                <w:rFonts w:ascii="Arial" w:hAnsi="Arial" w:cs="Arial"/>
                <w:sz w:val="18"/>
                <w:szCs w:val="18"/>
              </w:rPr>
              <w:t xml:space="preserve">None – </w:t>
            </w:r>
            <w:r w:rsidRPr="00E276DE">
              <w:rPr>
                <w:rFonts w:ascii="Arial" w:hAnsi="Arial" w:cs="Arial"/>
                <w:i/>
                <w:sz w:val="18"/>
                <w:szCs w:val="18"/>
              </w:rPr>
              <w:t>this is the default</w:t>
            </w:r>
          </w:p>
          <w:p w14:paraId="37220FAC"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Active Leaver</w:t>
            </w:r>
          </w:p>
          <w:p w14:paraId="30BFFA00" w14:textId="3F96CF76"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 xml:space="preserve">Active </w:t>
            </w:r>
            <w:r w:rsidR="003B2D50">
              <w:rPr>
                <w:rFonts w:ascii="Arial" w:hAnsi="Arial" w:cs="Arial"/>
                <w:color w:val="000000" w:themeColor="text1"/>
                <w:sz w:val="18"/>
                <w:szCs w:val="18"/>
              </w:rPr>
              <w:t>User</w:t>
            </w:r>
          </w:p>
          <w:p w14:paraId="4FE69489"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Cancelled</w:t>
            </w:r>
          </w:p>
          <w:p w14:paraId="5BDD30FF"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Death Claim pending</w:t>
            </w:r>
          </w:p>
          <w:p w14:paraId="4FAD8FB0" w14:textId="339C610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 xml:space="preserve">Deceased </w:t>
            </w:r>
            <w:r w:rsidR="003B2D50">
              <w:rPr>
                <w:rFonts w:ascii="Arial" w:hAnsi="Arial" w:cs="Arial"/>
                <w:color w:val="000000" w:themeColor="text1"/>
                <w:sz w:val="18"/>
                <w:szCs w:val="18"/>
              </w:rPr>
              <w:t>User</w:t>
            </w:r>
          </w:p>
          <w:p w14:paraId="506E1FBD"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Declined</w:t>
            </w:r>
          </w:p>
          <w:p w14:paraId="2BC47678"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Enhanced Protection</w:t>
            </w:r>
          </w:p>
          <w:p w14:paraId="2B01A725"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Inactive</w:t>
            </w:r>
          </w:p>
          <w:p w14:paraId="79761034"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Life cover only</w:t>
            </w:r>
          </w:p>
          <w:p w14:paraId="41588BF5" w14:textId="5649E870" w:rsidR="0094125D" w:rsidRPr="0094125D" w:rsidRDefault="003B2D50" w:rsidP="0094125D">
            <w:pPr>
              <w:rPr>
                <w:rFonts w:ascii="Arial" w:hAnsi="Arial" w:cs="Arial"/>
                <w:color w:val="000000" w:themeColor="text1"/>
                <w:sz w:val="18"/>
                <w:szCs w:val="18"/>
              </w:rPr>
            </w:pPr>
            <w:r>
              <w:rPr>
                <w:rFonts w:ascii="Arial" w:hAnsi="Arial" w:cs="Arial"/>
                <w:color w:val="000000" w:themeColor="text1"/>
                <w:sz w:val="18"/>
                <w:szCs w:val="18"/>
              </w:rPr>
              <w:t>User</w:t>
            </w:r>
            <w:r w:rsidR="0094125D" w:rsidRPr="0094125D">
              <w:rPr>
                <w:rFonts w:ascii="Arial" w:hAnsi="Arial" w:cs="Arial"/>
                <w:color w:val="000000" w:themeColor="text1"/>
                <w:sz w:val="18"/>
                <w:szCs w:val="18"/>
              </w:rPr>
              <w:t xml:space="preserve"> refund paid</w:t>
            </w:r>
          </w:p>
          <w:p w14:paraId="7CFE1396"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Pending Application Form</w:t>
            </w:r>
          </w:p>
          <w:p w14:paraId="3A425CAD" w14:textId="45A4532B"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 xml:space="preserve">Pending New </w:t>
            </w:r>
            <w:r w:rsidR="003B2D50">
              <w:rPr>
                <w:rFonts w:ascii="Arial" w:hAnsi="Arial" w:cs="Arial"/>
                <w:color w:val="000000" w:themeColor="text1"/>
                <w:sz w:val="18"/>
                <w:szCs w:val="18"/>
              </w:rPr>
              <w:t>User</w:t>
            </w:r>
          </w:p>
          <w:p w14:paraId="1EEA2401"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Ported</w:t>
            </w:r>
          </w:p>
          <w:p w14:paraId="1773F4F6" w14:textId="3B2FE34C"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 xml:space="preserve">Preserved </w:t>
            </w:r>
            <w:r w:rsidR="003B2D50">
              <w:rPr>
                <w:rFonts w:ascii="Arial" w:hAnsi="Arial" w:cs="Arial"/>
                <w:color w:val="000000" w:themeColor="text1"/>
                <w:sz w:val="18"/>
                <w:szCs w:val="18"/>
              </w:rPr>
              <w:t>User</w:t>
            </w:r>
          </w:p>
          <w:p w14:paraId="5689367E"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Refund Pending</w:t>
            </w:r>
          </w:p>
          <w:p w14:paraId="68FC514B" w14:textId="3C023343"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 xml:space="preserve">Retired </w:t>
            </w:r>
            <w:r w:rsidR="003B2D50">
              <w:rPr>
                <w:rFonts w:ascii="Arial" w:hAnsi="Arial" w:cs="Arial"/>
                <w:color w:val="000000" w:themeColor="text1"/>
                <w:sz w:val="18"/>
                <w:szCs w:val="18"/>
              </w:rPr>
              <w:t>User</w:t>
            </w:r>
          </w:p>
          <w:p w14:paraId="32C79C10"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Retirement Pending</w:t>
            </w:r>
          </w:p>
          <w:p w14:paraId="2EBAE848"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Scheme leaver</w:t>
            </w:r>
          </w:p>
          <w:p w14:paraId="536DDD29" w14:textId="77777777" w:rsidR="0094125D" w:rsidRP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Transfer out paid</w:t>
            </w:r>
          </w:p>
          <w:p w14:paraId="38CA40EA" w14:textId="77777777" w:rsidR="0094125D" w:rsidRDefault="0094125D" w:rsidP="0094125D">
            <w:pPr>
              <w:rPr>
                <w:rFonts w:ascii="Arial" w:hAnsi="Arial" w:cs="Arial"/>
                <w:color w:val="000000" w:themeColor="text1"/>
                <w:sz w:val="18"/>
                <w:szCs w:val="18"/>
              </w:rPr>
            </w:pPr>
            <w:r w:rsidRPr="0094125D">
              <w:rPr>
                <w:rFonts w:ascii="Arial" w:hAnsi="Arial" w:cs="Arial"/>
                <w:color w:val="000000" w:themeColor="text1"/>
                <w:sz w:val="18"/>
                <w:szCs w:val="18"/>
              </w:rPr>
              <w:t>Transfer Pending</w:t>
            </w:r>
          </w:p>
          <w:p w14:paraId="422934BD" w14:textId="77777777" w:rsidR="0054070A" w:rsidRPr="00F83550" w:rsidRDefault="0054070A" w:rsidP="0094125D">
            <w:pPr>
              <w:rPr>
                <w:rFonts w:ascii="Arial" w:hAnsi="Arial" w:cs="Arial"/>
                <w:i/>
                <w:color w:val="FF0000"/>
                <w:sz w:val="18"/>
                <w:szCs w:val="18"/>
              </w:rPr>
            </w:pPr>
            <w:r>
              <w:rPr>
                <w:rFonts w:ascii="Arial" w:hAnsi="Arial" w:cs="Arial"/>
                <w:color w:val="000000" w:themeColor="text1"/>
                <w:sz w:val="18"/>
                <w:szCs w:val="18"/>
              </w:rPr>
              <w:t>If Active or Deferred has been selected in Account Status Group filter</w:t>
            </w:r>
            <w:r w:rsidR="008B5C5F">
              <w:rPr>
                <w:rFonts w:ascii="Arial" w:hAnsi="Arial" w:cs="Arial"/>
                <w:color w:val="000000" w:themeColor="text1"/>
                <w:sz w:val="18"/>
                <w:szCs w:val="18"/>
              </w:rPr>
              <w:t>,</w:t>
            </w:r>
            <w:r>
              <w:rPr>
                <w:rFonts w:ascii="Arial" w:hAnsi="Arial" w:cs="Arial"/>
                <w:color w:val="000000" w:themeColor="text1"/>
                <w:sz w:val="18"/>
                <w:szCs w:val="18"/>
              </w:rPr>
              <w:t xml:space="preserve"> then this list should only show the relevant statuses</w:t>
            </w:r>
          </w:p>
        </w:tc>
        <w:tc>
          <w:tcPr>
            <w:tcW w:w="1134" w:type="dxa"/>
            <w:shd w:val="clear" w:color="auto" w:fill="auto"/>
          </w:tcPr>
          <w:p w14:paraId="41D9076F" w14:textId="762A6250" w:rsidR="0094125D" w:rsidRPr="004A5D01" w:rsidRDefault="00953D41" w:rsidP="00AF6F0D">
            <w:pPr>
              <w:rPr>
                <w:rFonts w:ascii="Arial" w:hAnsi="Arial" w:cs="Arial"/>
                <w:sz w:val="18"/>
                <w:szCs w:val="18"/>
              </w:rPr>
            </w:pPr>
            <w:r>
              <w:rPr>
                <w:rFonts w:ascii="Arial" w:hAnsi="Arial" w:cs="Arial"/>
                <w:sz w:val="18"/>
                <w:szCs w:val="18"/>
              </w:rPr>
              <w:t>Y</w:t>
            </w:r>
          </w:p>
        </w:tc>
        <w:tc>
          <w:tcPr>
            <w:tcW w:w="3034" w:type="dxa"/>
            <w:shd w:val="clear" w:color="auto" w:fill="auto"/>
          </w:tcPr>
          <w:p w14:paraId="3DFEFFD2" w14:textId="77777777" w:rsidR="0094125D" w:rsidRPr="00516134" w:rsidRDefault="0094125D" w:rsidP="00AF6F0D">
            <w:pPr>
              <w:rPr>
                <w:rFonts w:ascii="Arial" w:hAnsi="Arial" w:cs="Arial"/>
                <w:color w:val="FF0000"/>
                <w:sz w:val="18"/>
                <w:szCs w:val="18"/>
              </w:rPr>
            </w:pPr>
            <w:r w:rsidRPr="00516134">
              <w:rPr>
                <w:rFonts w:ascii="Arial" w:hAnsi="Arial" w:cs="Arial"/>
                <w:color w:val="000000" w:themeColor="text1"/>
                <w:sz w:val="18"/>
                <w:szCs w:val="18"/>
              </w:rPr>
              <w:t>To select multiple options hold down Ctrl and select from list</w:t>
            </w:r>
          </w:p>
        </w:tc>
        <w:tc>
          <w:tcPr>
            <w:tcW w:w="1360" w:type="dxa"/>
          </w:tcPr>
          <w:p w14:paraId="7AA8F49A"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3EBCA591"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36B62771" w14:textId="77777777" w:rsidTr="00FC78C7">
        <w:trPr>
          <w:trHeight w:val="275"/>
        </w:trPr>
        <w:tc>
          <w:tcPr>
            <w:tcW w:w="1241" w:type="dxa"/>
            <w:shd w:val="clear" w:color="auto" w:fill="auto"/>
          </w:tcPr>
          <w:p w14:paraId="3A1B7BB2" w14:textId="77777777" w:rsidR="0094125D" w:rsidRDefault="0094125D" w:rsidP="00AF6F0D">
            <w:r w:rsidRPr="00C0455F">
              <w:rPr>
                <w:rFonts w:ascii="Arial" w:hAnsi="Arial" w:cs="Arial"/>
                <w:sz w:val="18"/>
                <w:szCs w:val="18"/>
              </w:rPr>
              <w:t>Screen Label</w:t>
            </w:r>
          </w:p>
        </w:tc>
        <w:tc>
          <w:tcPr>
            <w:tcW w:w="2552" w:type="dxa"/>
            <w:shd w:val="clear" w:color="auto" w:fill="auto"/>
          </w:tcPr>
          <w:p w14:paraId="4B653BF2" w14:textId="77777777" w:rsidR="0094125D" w:rsidRPr="004A5D01" w:rsidRDefault="0094125D" w:rsidP="00AF6F0D">
            <w:pPr>
              <w:rPr>
                <w:rFonts w:ascii="Arial" w:hAnsi="Arial" w:cs="Arial"/>
                <w:sz w:val="18"/>
                <w:szCs w:val="18"/>
              </w:rPr>
            </w:pPr>
            <w:r>
              <w:rPr>
                <w:rFonts w:ascii="Arial" w:hAnsi="Arial" w:cs="Arial"/>
                <w:sz w:val="18"/>
                <w:szCs w:val="18"/>
              </w:rPr>
              <w:t>Effective Date of Account Status</w:t>
            </w:r>
          </w:p>
        </w:tc>
        <w:tc>
          <w:tcPr>
            <w:tcW w:w="850" w:type="dxa"/>
            <w:shd w:val="clear" w:color="auto" w:fill="auto"/>
          </w:tcPr>
          <w:p w14:paraId="05B99C6B" w14:textId="77777777" w:rsidR="0094125D" w:rsidRDefault="0094125D" w:rsidP="00AF6F0D">
            <w:r>
              <w:t>N</w:t>
            </w:r>
          </w:p>
        </w:tc>
        <w:tc>
          <w:tcPr>
            <w:tcW w:w="3262" w:type="dxa"/>
            <w:shd w:val="clear" w:color="auto" w:fill="auto"/>
          </w:tcPr>
          <w:p w14:paraId="3CB25EC2" w14:textId="77777777" w:rsidR="0094125D" w:rsidRDefault="0094125D" w:rsidP="00AF6F0D">
            <w:pPr>
              <w:rPr>
                <w:rFonts w:ascii="Arial" w:hAnsi="Arial" w:cs="Arial"/>
                <w:sz w:val="18"/>
                <w:szCs w:val="18"/>
              </w:rPr>
            </w:pPr>
            <w:r>
              <w:rPr>
                <w:rFonts w:ascii="Arial" w:hAnsi="Arial" w:cs="Arial"/>
                <w:sz w:val="18"/>
                <w:szCs w:val="18"/>
              </w:rPr>
              <w:t>Standard From and To Date pickers</w:t>
            </w:r>
          </w:p>
          <w:p w14:paraId="21EA008F" w14:textId="77777777" w:rsidR="0094125D" w:rsidRDefault="0094125D" w:rsidP="00AF6F0D">
            <w:pPr>
              <w:rPr>
                <w:rFonts w:ascii="Arial" w:hAnsi="Arial" w:cs="Arial"/>
                <w:sz w:val="18"/>
                <w:szCs w:val="18"/>
              </w:rPr>
            </w:pPr>
          </w:p>
          <w:p w14:paraId="29243DC0" w14:textId="77777777" w:rsidR="0094125D" w:rsidRPr="004A5D01" w:rsidRDefault="0094125D" w:rsidP="00AF6F0D">
            <w:pPr>
              <w:rPr>
                <w:rFonts w:ascii="Arial" w:hAnsi="Arial" w:cs="Arial"/>
                <w:sz w:val="18"/>
                <w:szCs w:val="18"/>
              </w:rPr>
            </w:pPr>
            <w:r>
              <w:rPr>
                <w:rFonts w:ascii="Arial" w:hAnsi="Arial" w:cs="Arial"/>
                <w:sz w:val="18"/>
                <w:szCs w:val="18"/>
              </w:rPr>
              <w:t>To date cannot be before From Date</w:t>
            </w:r>
          </w:p>
        </w:tc>
        <w:tc>
          <w:tcPr>
            <w:tcW w:w="1134" w:type="dxa"/>
            <w:shd w:val="clear" w:color="auto" w:fill="auto"/>
          </w:tcPr>
          <w:p w14:paraId="6E61B362"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352B9F21"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65847773"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25E7550A"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4B6D5A9F" w14:textId="77777777" w:rsidTr="00FC78C7">
        <w:trPr>
          <w:trHeight w:val="275"/>
        </w:trPr>
        <w:tc>
          <w:tcPr>
            <w:tcW w:w="1241" w:type="dxa"/>
            <w:shd w:val="clear" w:color="auto" w:fill="auto"/>
          </w:tcPr>
          <w:p w14:paraId="0513E67B" w14:textId="77777777" w:rsidR="0094125D" w:rsidRDefault="0094125D" w:rsidP="00AF6F0D">
            <w:r w:rsidRPr="00C0455F">
              <w:rPr>
                <w:rFonts w:ascii="Arial" w:hAnsi="Arial" w:cs="Arial"/>
                <w:sz w:val="18"/>
                <w:szCs w:val="18"/>
              </w:rPr>
              <w:t>Screen Label</w:t>
            </w:r>
          </w:p>
        </w:tc>
        <w:tc>
          <w:tcPr>
            <w:tcW w:w="2552" w:type="dxa"/>
            <w:shd w:val="clear" w:color="auto" w:fill="auto"/>
          </w:tcPr>
          <w:p w14:paraId="677DBAA6" w14:textId="77777777" w:rsidR="0094125D" w:rsidRPr="004A5D01" w:rsidRDefault="0094125D" w:rsidP="00AF6F0D">
            <w:pPr>
              <w:rPr>
                <w:rFonts w:ascii="Arial" w:hAnsi="Arial" w:cs="Arial"/>
                <w:sz w:val="18"/>
                <w:szCs w:val="18"/>
              </w:rPr>
            </w:pPr>
            <w:r>
              <w:rPr>
                <w:rFonts w:ascii="Arial" w:hAnsi="Arial" w:cs="Arial"/>
                <w:sz w:val="18"/>
                <w:szCs w:val="18"/>
              </w:rPr>
              <w:t>Date Joined Scheme</w:t>
            </w:r>
          </w:p>
        </w:tc>
        <w:tc>
          <w:tcPr>
            <w:tcW w:w="850" w:type="dxa"/>
            <w:shd w:val="clear" w:color="auto" w:fill="auto"/>
          </w:tcPr>
          <w:p w14:paraId="5D6E5476" w14:textId="77777777" w:rsidR="0094125D" w:rsidRDefault="0094125D" w:rsidP="00AF6F0D">
            <w:r>
              <w:t>N</w:t>
            </w:r>
          </w:p>
        </w:tc>
        <w:tc>
          <w:tcPr>
            <w:tcW w:w="3262" w:type="dxa"/>
            <w:shd w:val="clear" w:color="auto" w:fill="auto"/>
          </w:tcPr>
          <w:p w14:paraId="6CAB0AC1" w14:textId="77777777" w:rsidR="0094125D" w:rsidRDefault="0094125D" w:rsidP="00AF6F0D">
            <w:pPr>
              <w:rPr>
                <w:rFonts w:ascii="Arial" w:hAnsi="Arial" w:cs="Arial"/>
                <w:sz w:val="18"/>
                <w:szCs w:val="18"/>
              </w:rPr>
            </w:pPr>
            <w:r>
              <w:rPr>
                <w:rFonts w:ascii="Arial" w:hAnsi="Arial" w:cs="Arial"/>
                <w:sz w:val="18"/>
                <w:szCs w:val="18"/>
              </w:rPr>
              <w:t>Standard From and To Date pickers</w:t>
            </w:r>
          </w:p>
          <w:p w14:paraId="78C890C9" w14:textId="77777777" w:rsidR="0094125D" w:rsidRDefault="0094125D" w:rsidP="00AF6F0D">
            <w:pPr>
              <w:rPr>
                <w:rFonts w:ascii="Arial" w:hAnsi="Arial" w:cs="Arial"/>
                <w:sz w:val="18"/>
                <w:szCs w:val="18"/>
              </w:rPr>
            </w:pPr>
          </w:p>
          <w:p w14:paraId="416766D5" w14:textId="77777777" w:rsidR="0094125D" w:rsidRPr="004A5D01" w:rsidRDefault="0094125D" w:rsidP="00AF6F0D">
            <w:pPr>
              <w:rPr>
                <w:rFonts w:ascii="Arial" w:hAnsi="Arial" w:cs="Arial"/>
                <w:sz w:val="18"/>
                <w:szCs w:val="18"/>
              </w:rPr>
            </w:pPr>
            <w:r>
              <w:rPr>
                <w:rFonts w:ascii="Arial" w:hAnsi="Arial" w:cs="Arial"/>
                <w:sz w:val="18"/>
                <w:szCs w:val="18"/>
              </w:rPr>
              <w:t>To date cannot be before From Date</w:t>
            </w:r>
          </w:p>
        </w:tc>
        <w:tc>
          <w:tcPr>
            <w:tcW w:w="1134" w:type="dxa"/>
            <w:shd w:val="clear" w:color="auto" w:fill="auto"/>
          </w:tcPr>
          <w:p w14:paraId="36E0BDF0"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66E381BE"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40F542E5"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1C14221C"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1281F6E4" w14:textId="77777777" w:rsidTr="00FC78C7">
        <w:trPr>
          <w:trHeight w:val="275"/>
        </w:trPr>
        <w:tc>
          <w:tcPr>
            <w:tcW w:w="1241" w:type="dxa"/>
            <w:shd w:val="clear" w:color="auto" w:fill="auto"/>
          </w:tcPr>
          <w:p w14:paraId="3D3A666B" w14:textId="77777777" w:rsidR="0094125D" w:rsidRDefault="0094125D" w:rsidP="00AF6F0D">
            <w:r w:rsidRPr="00C0455F">
              <w:rPr>
                <w:rFonts w:ascii="Arial" w:hAnsi="Arial" w:cs="Arial"/>
                <w:sz w:val="18"/>
                <w:szCs w:val="18"/>
              </w:rPr>
              <w:t>Screen Label</w:t>
            </w:r>
          </w:p>
        </w:tc>
        <w:tc>
          <w:tcPr>
            <w:tcW w:w="2552" w:type="dxa"/>
            <w:shd w:val="clear" w:color="auto" w:fill="auto"/>
          </w:tcPr>
          <w:p w14:paraId="0477FCDA" w14:textId="77777777" w:rsidR="0094125D" w:rsidRPr="004A5D01" w:rsidRDefault="0094125D" w:rsidP="00AF6F0D">
            <w:pPr>
              <w:rPr>
                <w:rFonts w:ascii="Arial" w:hAnsi="Arial" w:cs="Arial"/>
                <w:sz w:val="18"/>
                <w:szCs w:val="18"/>
              </w:rPr>
            </w:pPr>
            <w:r>
              <w:rPr>
                <w:rFonts w:ascii="Arial" w:hAnsi="Arial" w:cs="Arial"/>
                <w:sz w:val="18"/>
                <w:szCs w:val="18"/>
              </w:rPr>
              <w:t>Account Balance</w:t>
            </w:r>
          </w:p>
        </w:tc>
        <w:tc>
          <w:tcPr>
            <w:tcW w:w="850" w:type="dxa"/>
            <w:shd w:val="clear" w:color="auto" w:fill="auto"/>
          </w:tcPr>
          <w:p w14:paraId="0A2BF2D8" w14:textId="77777777" w:rsidR="0094125D" w:rsidRDefault="0094125D" w:rsidP="00AF6F0D">
            <w:r>
              <w:t>N</w:t>
            </w:r>
          </w:p>
        </w:tc>
        <w:tc>
          <w:tcPr>
            <w:tcW w:w="3262" w:type="dxa"/>
            <w:shd w:val="clear" w:color="auto" w:fill="auto"/>
          </w:tcPr>
          <w:p w14:paraId="530FEC0F"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24DFE001" w14:textId="77777777" w:rsidR="0094125D" w:rsidRDefault="0094125D" w:rsidP="00AF6F0D">
            <w:pPr>
              <w:rPr>
                <w:rFonts w:ascii="Arial" w:hAnsi="Arial" w:cs="Arial"/>
                <w:sz w:val="18"/>
                <w:szCs w:val="18"/>
              </w:rPr>
            </w:pPr>
          </w:p>
          <w:p w14:paraId="3BA15710" w14:textId="77777777" w:rsidR="0094125D" w:rsidRPr="003D4CA8" w:rsidRDefault="0094125D" w:rsidP="004E06BD">
            <w:pPr>
              <w:numPr>
                <w:ilvl w:val="0"/>
                <w:numId w:val="80"/>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3795CC57" w14:textId="77777777" w:rsidR="0094125D" w:rsidRDefault="0094125D" w:rsidP="004E06BD">
            <w:pPr>
              <w:numPr>
                <w:ilvl w:val="0"/>
                <w:numId w:val="80"/>
              </w:numPr>
              <w:rPr>
                <w:rFonts w:ascii="Arial" w:hAnsi="Arial" w:cs="Arial"/>
                <w:sz w:val="18"/>
                <w:szCs w:val="18"/>
              </w:rPr>
            </w:pPr>
            <w:r>
              <w:rPr>
                <w:rFonts w:ascii="Arial" w:hAnsi="Arial" w:cs="Arial"/>
                <w:sz w:val="18"/>
                <w:szCs w:val="18"/>
              </w:rPr>
              <w:t>Less than</w:t>
            </w:r>
          </w:p>
          <w:p w14:paraId="08CD030B" w14:textId="77777777" w:rsidR="0094125D" w:rsidRDefault="0094125D" w:rsidP="004E06BD">
            <w:pPr>
              <w:numPr>
                <w:ilvl w:val="0"/>
                <w:numId w:val="80"/>
              </w:numPr>
              <w:rPr>
                <w:rFonts w:ascii="Arial" w:hAnsi="Arial" w:cs="Arial"/>
                <w:sz w:val="18"/>
                <w:szCs w:val="18"/>
              </w:rPr>
            </w:pPr>
            <w:r>
              <w:rPr>
                <w:rFonts w:ascii="Arial" w:hAnsi="Arial" w:cs="Arial"/>
                <w:sz w:val="18"/>
                <w:szCs w:val="18"/>
              </w:rPr>
              <w:t>Greater then</w:t>
            </w:r>
          </w:p>
          <w:p w14:paraId="3BFA83E1" w14:textId="77777777" w:rsidR="0094125D" w:rsidRDefault="0094125D" w:rsidP="004E06BD">
            <w:pPr>
              <w:numPr>
                <w:ilvl w:val="0"/>
                <w:numId w:val="80"/>
              </w:numPr>
              <w:rPr>
                <w:rFonts w:ascii="Arial" w:hAnsi="Arial" w:cs="Arial"/>
                <w:sz w:val="18"/>
                <w:szCs w:val="18"/>
              </w:rPr>
            </w:pPr>
            <w:r>
              <w:rPr>
                <w:rFonts w:ascii="Arial" w:hAnsi="Arial" w:cs="Arial"/>
                <w:sz w:val="18"/>
                <w:szCs w:val="18"/>
              </w:rPr>
              <w:t>Less than or equal to</w:t>
            </w:r>
          </w:p>
          <w:p w14:paraId="14A22223" w14:textId="77777777" w:rsidR="0094125D" w:rsidRDefault="0094125D" w:rsidP="004E06BD">
            <w:pPr>
              <w:numPr>
                <w:ilvl w:val="0"/>
                <w:numId w:val="80"/>
              </w:numPr>
              <w:rPr>
                <w:rFonts w:ascii="Arial" w:hAnsi="Arial" w:cs="Arial"/>
                <w:sz w:val="18"/>
                <w:szCs w:val="18"/>
              </w:rPr>
            </w:pPr>
            <w:r>
              <w:rPr>
                <w:rFonts w:ascii="Arial" w:hAnsi="Arial" w:cs="Arial"/>
                <w:sz w:val="18"/>
                <w:szCs w:val="18"/>
              </w:rPr>
              <w:t>Great than or equal to</w:t>
            </w:r>
          </w:p>
          <w:p w14:paraId="2B045290" w14:textId="77777777" w:rsidR="0094125D" w:rsidRDefault="0094125D" w:rsidP="004E06BD">
            <w:pPr>
              <w:numPr>
                <w:ilvl w:val="0"/>
                <w:numId w:val="80"/>
              </w:numPr>
              <w:rPr>
                <w:rFonts w:ascii="Arial" w:hAnsi="Arial" w:cs="Arial"/>
                <w:sz w:val="18"/>
                <w:szCs w:val="18"/>
              </w:rPr>
            </w:pPr>
            <w:r>
              <w:rPr>
                <w:rFonts w:ascii="Arial" w:hAnsi="Arial" w:cs="Arial"/>
                <w:sz w:val="18"/>
                <w:szCs w:val="18"/>
              </w:rPr>
              <w:t>Between</w:t>
            </w:r>
          </w:p>
          <w:p w14:paraId="5FE01A7A" w14:textId="77777777" w:rsidR="0094125D" w:rsidRDefault="0094125D" w:rsidP="00AF6F0D">
            <w:pPr>
              <w:rPr>
                <w:rFonts w:ascii="Arial" w:hAnsi="Arial" w:cs="Arial"/>
                <w:sz w:val="18"/>
                <w:szCs w:val="18"/>
              </w:rPr>
            </w:pPr>
          </w:p>
          <w:p w14:paraId="3364B50E"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3982A1CB"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6385BC11"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1C8CB16B"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5C7F1628"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7614B958" w14:textId="77777777" w:rsidTr="00FC78C7">
        <w:trPr>
          <w:trHeight w:val="275"/>
        </w:trPr>
        <w:tc>
          <w:tcPr>
            <w:tcW w:w="1241" w:type="dxa"/>
            <w:shd w:val="clear" w:color="auto" w:fill="auto"/>
          </w:tcPr>
          <w:p w14:paraId="1EE9540F" w14:textId="77777777" w:rsidR="0094125D" w:rsidRPr="004A5D01" w:rsidRDefault="0094125D" w:rsidP="00AF6F0D">
            <w:pPr>
              <w:rPr>
                <w:rFonts w:ascii="Arial" w:hAnsi="Arial" w:cs="Arial"/>
                <w:sz w:val="18"/>
                <w:szCs w:val="18"/>
              </w:rPr>
            </w:pPr>
            <w:r>
              <w:rPr>
                <w:rFonts w:ascii="Arial" w:hAnsi="Arial" w:cs="Arial"/>
                <w:sz w:val="18"/>
                <w:szCs w:val="18"/>
              </w:rPr>
              <w:t>Screen Label</w:t>
            </w:r>
          </w:p>
        </w:tc>
        <w:tc>
          <w:tcPr>
            <w:tcW w:w="2552" w:type="dxa"/>
            <w:shd w:val="clear" w:color="auto" w:fill="auto"/>
          </w:tcPr>
          <w:p w14:paraId="784A8502" w14:textId="77777777" w:rsidR="0094125D" w:rsidRPr="004A5D01" w:rsidRDefault="0094125D" w:rsidP="00AF6F0D">
            <w:pPr>
              <w:rPr>
                <w:rFonts w:ascii="Arial" w:hAnsi="Arial" w:cs="Arial"/>
                <w:sz w:val="18"/>
                <w:szCs w:val="18"/>
              </w:rPr>
            </w:pPr>
            <w:r>
              <w:rPr>
                <w:rFonts w:ascii="Arial" w:hAnsi="Arial" w:cs="Arial"/>
                <w:sz w:val="18"/>
                <w:szCs w:val="18"/>
              </w:rPr>
              <w:t>Pensionable Salary</w:t>
            </w:r>
          </w:p>
        </w:tc>
        <w:tc>
          <w:tcPr>
            <w:tcW w:w="850" w:type="dxa"/>
            <w:shd w:val="clear" w:color="auto" w:fill="auto"/>
          </w:tcPr>
          <w:p w14:paraId="5DDD9B74"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19A1A98E"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69F25C17" w14:textId="77777777" w:rsidR="0094125D" w:rsidRDefault="0094125D" w:rsidP="00AF6F0D">
            <w:pPr>
              <w:rPr>
                <w:rFonts w:ascii="Arial" w:hAnsi="Arial" w:cs="Arial"/>
                <w:sz w:val="18"/>
                <w:szCs w:val="18"/>
              </w:rPr>
            </w:pPr>
          </w:p>
          <w:p w14:paraId="11C3BE57" w14:textId="77777777" w:rsidR="0094125D" w:rsidRPr="003D4CA8" w:rsidRDefault="0094125D" w:rsidP="004E06BD">
            <w:pPr>
              <w:numPr>
                <w:ilvl w:val="0"/>
                <w:numId w:val="81"/>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1D69DD3C" w14:textId="77777777" w:rsidR="0094125D" w:rsidRDefault="0094125D" w:rsidP="004E06BD">
            <w:pPr>
              <w:numPr>
                <w:ilvl w:val="0"/>
                <w:numId w:val="81"/>
              </w:numPr>
              <w:rPr>
                <w:rFonts w:ascii="Arial" w:hAnsi="Arial" w:cs="Arial"/>
                <w:sz w:val="18"/>
                <w:szCs w:val="18"/>
              </w:rPr>
            </w:pPr>
            <w:r>
              <w:rPr>
                <w:rFonts w:ascii="Arial" w:hAnsi="Arial" w:cs="Arial"/>
                <w:sz w:val="18"/>
                <w:szCs w:val="18"/>
              </w:rPr>
              <w:t>Less than</w:t>
            </w:r>
          </w:p>
          <w:p w14:paraId="0159012C" w14:textId="77777777" w:rsidR="0094125D" w:rsidRDefault="0094125D" w:rsidP="004E06BD">
            <w:pPr>
              <w:numPr>
                <w:ilvl w:val="0"/>
                <w:numId w:val="81"/>
              </w:numPr>
              <w:rPr>
                <w:rFonts w:ascii="Arial" w:hAnsi="Arial" w:cs="Arial"/>
                <w:sz w:val="18"/>
                <w:szCs w:val="18"/>
              </w:rPr>
            </w:pPr>
            <w:r>
              <w:rPr>
                <w:rFonts w:ascii="Arial" w:hAnsi="Arial" w:cs="Arial"/>
                <w:sz w:val="18"/>
                <w:szCs w:val="18"/>
              </w:rPr>
              <w:t>Greater then</w:t>
            </w:r>
          </w:p>
          <w:p w14:paraId="4E8E9534" w14:textId="77777777" w:rsidR="0094125D" w:rsidRDefault="0094125D" w:rsidP="004E06BD">
            <w:pPr>
              <w:numPr>
                <w:ilvl w:val="0"/>
                <w:numId w:val="81"/>
              </w:numPr>
              <w:rPr>
                <w:rFonts w:ascii="Arial" w:hAnsi="Arial" w:cs="Arial"/>
                <w:sz w:val="18"/>
                <w:szCs w:val="18"/>
              </w:rPr>
            </w:pPr>
            <w:r>
              <w:rPr>
                <w:rFonts w:ascii="Arial" w:hAnsi="Arial" w:cs="Arial"/>
                <w:sz w:val="18"/>
                <w:szCs w:val="18"/>
              </w:rPr>
              <w:t>Less than or equal to</w:t>
            </w:r>
          </w:p>
          <w:p w14:paraId="4EFEC9C7" w14:textId="77777777" w:rsidR="0094125D" w:rsidRDefault="0094125D" w:rsidP="004E06BD">
            <w:pPr>
              <w:numPr>
                <w:ilvl w:val="0"/>
                <w:numId w:val="81"/>
              </w:numPr>
              <w:rPr>
                <w:rFonts w:ascii="Arial" w:hAnsi="Arial" w:cs="Arial"/>
                <w:sz w:val="18"/>
                <w:szCs w:val="18"/>
              </w:rPr>
            </w:pPr>
            <w:r>
              <w:rPr>
                <w:rFonts w:ascii="Arial" w:hAnsi="Arial" w:cs="Arial"/>
                <w:sz w:val="18"/>
                <w:szCs w:val="18"/>
              </w:rPr>
              <w:t>Great than or equal to</w:t>
            </w:r>
          </w:p>
          <w:p w14:paraId="1F8FAD17" w14:textId="77777777" w:rsidR="0094125D" w:rsidRDefault="0094125D" w:rsidP="004E06BD">
            <w:pPr>
              <w:numPr>
                <w:ilvl w:val="0"/>
                <w:numId w:val="81"/>
              </w:numPr>
              <w:rPr>
                <w:rFonts w:ascii="Arial" w:hAnsi="Arial" w:cs="Arial"/>
                <w:sz w:val="18"/>
                <w:szCs w:val="18"/>
              </w:rPr>
            </w:pPr>
            <w:r>
              <w:rPr>
                <w:rFonts w:ascii="Arial" w:hAnsi="Arial" w:cs="Arial"/>
                <w:sz w:val="18"/>
                <w:szCs w:val="18"/>
              </w:rPr>
              <w:t>Between</w:t>
            </w:r>
          </w:p>
          <w:p w14:paraId="65EFFE01" w14:textId="77777777" w:rsidR="0094125D" w:rsidRDefault="0094125D" w:rsidP="00AF6F0D">
            <w:pPr>
              <w:rPr>
                <w:rFonts w:ascii="Arial" w:hAnsi="Arial" w:cs="Arial"/>
                <w:sz w:val="18"/>
                <w:szCs w:val="18"/>
              </w:rPr>
            </w:pPr>
          </w:p>
          <w:p w14:paraId="42F06479"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1B4B5651"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343B2B88"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D01CC88"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29106C3A"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0E61E2F7" w14:textId="77777777" w:rsidTr="00FC78C7">
        <w:trPr>
          <w:trHeight w:val="275"/>
        </w:trPr>
        <w:tc>
          <w:tcPr>
            <w:tcW w:w="1241" w:type="dxa"/>
            <w:shd w:val="clear" w:color="auto" w:fill="auto"/>
          </w:tcPr>
          <w:p w14:paraId="141761BA" w14:textId="77777777" w:rsidR="0094125D" w:rsidRPr="004A5D01" w:rsidRDefault="0094125D"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600CE0AE" w14:textId="1FB23703" w:rsidR="0094125D" w:rsidRDefault="003B2D50" w:rsidP="00AF6F0D">
            <w:pPr>
              <w:rPr>
                <w:rFonts w:ascii="Arial" w:hAnsi="Arial" w:cs="Arial"/>
                <w:b/>
                <w:sz w:val="18"/>
                <w:szCs w:val="18"/>
              </w:rPr>
            </w:pPr>
            <w:r>
              <w:rPr>
                <w:rFonts w:ascii="Arial" w:hAnsi="Arial" w:cs="Arial"/>
                <w:b/>
                <w:sz w:val="18"/>
                <w:szCs w:val="18"/>
              </w:rPr>
              <w:t>User</w:t>
            </w:r>
            <w:r w:rsidR="0094125D" w:rsidRPr="0020337D">
              <w:rPr>
                <w:rFonts w:ascii="Arial" w:hAnsi="Arial" w:cs="Arial"/>
                <w:b/>
                <w:sz w:val="18"/>
                <w:szCs w:val="18"/>
              </w:rPr>
              <w:t xml:space="preserve"> </w:t>
            </w:r>
            <w:r w:rsidR="0094125D">
              <w:rPr>
                <w:rFonts w:ascii="Arial" w:hAnsi="Arial" w:cs="Arial"/>
                <w:b/>
                <w:sz w:val="18"/>
                <w:szCs w:val="18"/>
              </w:rPr>
              <w:t>Contribution</w:t>
            </w:r>
            <w:r w:rsidR="0094125D" w:rsidRPr="0020337D">
              <w:rPr>
                <w:rFonts w:ascii="Arial" w:hAnsi="Arial" w:cs="Arial"/>
                <w:b/>
                <w:sz w:val="18"/>
                <w:szCs w:val="18"/>
              </w:rPr>
              <w:t xml:space="preserve"> Data</w:t>
            </w:r>
          </w:p>
          <w:p w14:paraId="69145152" w14:textId="77777777" w:rsidR="0094125D" w:rsidRPr="00F30E0D" w:rsidRDefault="0094125D" w:rsidP="00AF6F0D">
            <w:pPr>
              <w:rPr>
                <w:rFonts w:ascii="Arial" w:hAnsi="Arial" w:cs="Arial"/>
                <w:i/>
                <w:color w:val="FF0000"/>
                <w:sz w:val="18"/>
                <w:szCs w:val="18"/>
              </w:rPr>
            </w:pPr>
            <w:r w:rsidRPr="00F30E0D">
              <w:rPr>
                <w:rFonts w:ascii="Arial" w:hAnsi="Arial" w:cs="Arial"/>
                <w:i/>
                <w:color w:val="FF0000"/>
                <w:sz w:val="18"/>
                <w:szCs w:val="18"/>
              </w:rPr>
              <w:t>(need to think about this section carefully)</w:t>
            </w:r>
          </w:p>
        </w:tc>
        <w:tc>
          <w:tcPr>
            <w:tcW w:w="850" w:type="dxa"/>
            <w:shd w:val="clear" w:color="auto" w:fill="auto"/>
          </w:tcPr>
          <w:p w14:paraId="4B809606"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1F0838DA"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1979C06A"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6ED76557"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5857BBB5"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38C8E765"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2AE048F4" w14:textId="77777777" w:rsidTr="00FC78C7">
        <w:trPr>
          <w:trHeight w:val="275"/>
        </w:trPr>
        <w:tc>
          <w:tcPr>
            <w:tcW w:w="1241" w:type="dxa"/>
            <w:shd w:val="clear" w:color="auto" w:fill="auto"/>
          </w:tcPr>
          <w:p w14:paraId="5C4CC5F7" w14:textId="77777777" w:rsidR="0094125D" w:rsidRDefault="0094125D" w:rsidP="00AF6F0D">
            <w:pPr>
              <w:rPr>
                <w:rFonts w:ascii="Arial" w:hAnsi="Arial" w:cs="Arial"/>
                <w:sz w:val="18"/>
                <w:szCs w:val="18"/>
              </w:rPr>
            </w:pPr>
            <w:r>
              <w:rPr>
                <w:rFonts w:ascii="Arial" w:hAnsi="Arial" w:cs="Arial"/>
                <w:sz w:val="18"/>
                <w:szCs w:val="18"/>
              </w:rPr>
              <w:t>Minimise/Maximis</w:t>
            </w:r>
          </w:p>
        </w:tc>
        <w:tc>
          <w:tcPr>
            <w:tcW w:w="2552" w:type="dxa"/>
            <w:shd w:val="clear" w:color="auto" w:fill="auto"/>
          </w:tcPr>
          <w:p w14:paraId="08538354" w14:textId="77777777" w:rsidR="0094125D" w:rsidRDefault="0094125D" w:rsidP="00AF6F0D">
            <w:pPr>
              <w:rPr>
                <w:rFonts w:ascii="Arial" w:hAnsi="Arial" w:cs="Arial"/>
                <w:sz w:val="18"/>
                <w:szCs w:val="18"/>
              </w:rPr>
            </w:pPr>
            <w:r>
              <w:rPr>
                <w:rFonts w:ascii="Arial" w:hAnsi="Arial" w:cs="Arial"/>
                <w:sz w:val="18"/>
                <w:szCs w:val="18"/>
              </w:rPr>
              <w:t>Standard minimise/maximse icon</w:t>
            </w:r>
          </w:p>
        </w:tc>
        <w:tc>
          <w:tcPr>
            <w:tcW w:w="850" w:type="dxa"/>
            <w:shd w:val="clear" w:color="auto" w:fill="auto"/>
          </w:tcPr>
          <w:p w14:paraId="06E1E4E4"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2316BB39" w14:textId="77777777" w:rsidR="0094125D" w:rsidRPr="004A5D01" w:rsidRDefault="0094125D" w:rsidP="00AF6F0D">
            <w:pPr>
              <w:rPr>
                <w:rFonts w:ascii="Arial" w:hAnsi="Arial" w:cs="Arial"/>
                <w:sz w:val="18"/>
                <w:szCs w:val="18"/>
              </w:rPr>
            </w:pPr>
            <w:r>
              <w:rPr>
                <w:rFonts w:ascii="Arial" w:hAnsi="Arial" w:cs="Arial"/>
                <w:sz w:val="18"/>
                <w:szCs w:val="18"/>
              </w:rPr>
              <w:t>Minimises or maximizes the Contribution Data section</w:t>
            </w:r>
          </w:p>
        </w:tc>
        <w:tc>
          <w:tcPr>
            <w:tcW w:w="1134" w:type="dxa"/>
            <w:shd w:val="clear" w:color="auto" w:fill="auto"/>
          </w:tcPr>
          <w:p w14:paraId="3A193C9E"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75375B1A"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67AEEF40"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3D1D5F5D"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6649EBB8" w14:textId="77777777" w:rsidTr="00FC78C7">
        <w:trPr>
          <w:trHeight w:val="275"/>
        </w:trPr>
        <w:tc>
          <w:tcPr>
            <w:tcW w:w="1241" w:type="dxa"/>
            <w:shd w:val="clear" w:color="auto" w:fill="auto"/>
          </w:tcPr>
          <w:p w14:paraId="795B8E21" w14:textId="77777777" w:rsidR="0094125D" w:rsidRDefault="0094125D" w:rsidP="00AF6F0D">
            <w:r w:rsidRPr="001F1BC0">
              <w:rPr>
                <w:rFonts w:ascii="Arial" w:hAnsi="Arial" w:cs="Arial"/>
                <w:sz w:val="18"/>
                <w:szCs w:val="18"/>
              </w:rPr>
              <w:t>Screen Label</w:t>
            </w:r>
          </w:p>
        </w:tc>
        <w:tc>
          <w:tcPr>
            <w:tcW w:w="2552" w:type="dxa"/>
            <w:shd w:val="clear" w:color="auto" w:fill="auto"/>
          </w:tcPr>
          <w:p w14:paraId="486891DB" w14:textId="77777777" w:rsidR="0094125D" w:rsidRPr="00803ADA" w:rsidRDefault="0094125D" w:rsidP="00AF6F0D">
            <w:pPr>
              <w:rPr>
                <w:rFonts w:ascii="Arial" w:hAnsi="Arial" w:cs="Arial"/>
                <w:sz w:val="18"/>
                <w:szCs w:val="18"/>
                <w:lang w:eastAsia="en-GB"/>
              </w:rPr>
            </w:pPr>
            <w:r w:rsidRPr="00803ADA">
              <w:rPr>
                <w:rFonts w:ascii="Arial" w:eastAsia="Symbol" w:hAnsi="Arial" w:cs="Symbol"/>
                <w:sz w:val="18"/>
                <w:szCs w:val="18"/>
              </w:rPr>
              <w:t>Salary Sacrifice (Amount)</w:t>
            </w:r>
          </w:p>
        </w:tc>
        <w:tc>
          <w:tcPr>
            <w:tcW w:w="850" w:type="dxa"/>
            <w:shd w:val="clear" w:color="auto" w:fill="auto"/>
          </w:tcPr>
          <w:p w14:paraId="6EB060C9" w14:textId="77777777" w:rsidR="0094125D" w:rsidRDefault="0094125D" w:rsidP="00AF6F0D">
            <w:r w:rsidRPr="00B4762F">
              <w:rPr>
                <w:rFonts w:ascii="Arial" w:hAnsi="Arial" w:cs="Arial"/>
                <w:sz w:val="18"/>
                <w:szCs w:val="18"/>
              </w:rPr>
              <w:t>N</w:t>
            </w:r>
          </w:p>
        </w:tc>
        <w:tc>
          <w:tcPr>
            <w:tcW w:w="3262" w:type="dxa"/>
            <w:shd w:val="clear" w:color="auto" w:fill="auto"/>
          </w:tcPr>
          <w:p w14:paraId="7F7E043D" w14:textId="77777777" w:rsidR="0094125D" w:rsidRDefault="0094125D" w:rsidP="00AF6F0D">
            <w:pPr>
              <w:rPr>
                <w:rFonts w:ascii="Arial" w:hAnsi="Arial" w:cs="Arial"/>
                <w:sz w:val="18"/>
                <w:szCs w:val="18"/>
              </w:rPr>
            </w:pPr>
            <w:r>
              <w:rPr>
                <w:rFonts w:ascii="Arial" w:hAnsi="Arial" w:cs="Arial"/>
                <w:sz w:val="18"/>
                <w:szCs w:val="18"/>
              </w:rPr>
              <w:t>Only available if scheme the user is linked to supports Salary Sacrifice</w:t>
            </w:r>
          </w:p>
          <w:p w14:paraId="207596DE" w14:textId="77777777" w:rsidR="0094125D" w:rsidRDefault="0094125D" w:rsidP="00AF6F0D">
            <w:pPr>
              <w:rPr>
                <w:rFonts w:ascii="Arial" w:hAnsi="Arial" w:cs="Arial"/>
                <w:sz w:val="18"/>
                <w:szCs w:val="18"/>
              </w:rPr>
            </w:pPr>
            <w:r>
              <w:rPr>
                <w:rFonts w:ascii="Arial" w:hAnsi="Arial" w:cs="Arial"/>
                <w:sz w:val="18"/>
                <w:szCs w:val="18"/>
              </w:rPr>
              <w:br/>
              <w:t>Only available if Scheme Contribution Basis if £ amount</w:t>
            </w:r>
          </w:p>
          <w:p w14:paraId="5A297C1E" w14:textId="77777777" w:rsidR="0094125D" w:rsidRDefault="0094125D" w:rsidP="00AF6F0D">
            <w:pPr>
              <w:rPr>
                <w:rFonts w:ascii="Arial" w:hAnsi="Arial" w:cs="Arial"/>
                <w:sz w:val="18"/>
                <w:szCs w:val="18"/>
                <w:lang w:eastAsia="en-GB"/>
              </w:rPr>
            </w:pPr>
          </w:p>
          <w:p w14:paraId="048B70F4"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74790340" w14:textId="77777777" w:rsidR="0094125D" w:rsidRDefault="0094125D" w:rsidP="00AF6F0D">
            <w:pPr>
              <w:rPr>
                <w:rFonts w:ascii="Arial" w:hAnsi="Arial" w:cs="Arial"/>
                <w:sz w:val="18"/>
                <w:szCs w:val="18"/>
              </w:rPr>
            </w:pPr>
          </w:p>
          <w:p w14:paraId="617E9A72"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50F7EC57" w14:textId="77777777" w:rsidR="0094125D" w:rsidRDefault="0094125D" w:rsidP="00AF6F0D">
            <w:pPr>
              <w:rPr>
                <w:rFonts w:ascii="Arial" w:hAnsi="Arial" w:cs="Arial"/>
                <w:sz w:val="18"/>
                <w:szCs w:val="18"/>
              </w:rPr>
            </w:pPr>
          </w:p>
          <w:p w14:paraId="5232B925" w14:textId="77777777" w:rsidR="0094125D" w:rsidRPr="003D4CA8" w:rsidRDefault="0094125D" w:rsidP="004E06BD">
            <w:pPr>
              <w:numPr>
                <w:ilvl w:val="0"/>
                <w:numId w:val="82"/>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7EF59DB9" w14:textId="77777777" w:rsidR="0094125D" w:rsidRDefault="0094125D" w:rsidP="004E06BD">
            <w:pPr>
              <w:numPr>
                <w:ilvl w:val="0"/>
                <w:numId w:val="82"/>
              </w:numPr>
              <w:rPr>
                <w:rFonts w:ascii="Arial" w:hAnsi="Arial" w:cs="Arial"/>
                <w:sz w:val="18"/>
                <w:szCs w:val="18"/>
              </w:rPr>
            </w:pPr>
            <w:r>
              <w:rPr>
                <w:rFonts w:ascii="Arial" w:hAnsi="Arial" w:cs="Arial"/>
                <w:sz w:val="18"/>
                <w:szCs w:val="18"/>
              </w:rPr>
              <w:t>Less than</w:t>
            </w:r>
          </w:p>
          <w:p w14:paraId="2FB0C7E1" w14:textId="77777777" w:rsidR="0094125D" w:rsidRDefault="0094125D" w:rsidP="004E06BD">
            <w:pPr>
              <w:numPr>
                <w:ilvl w:val="0"/>
                <w:numId w:val="82"/>
              </w:numPr>
              <w:rPr>
                <w:rFonts w:ascii="Arial" w:hAnsi="Arial" w:cs="Arial"/>
                <w:sz w:val="18"/>
                <w:szCs w:val="18"/>
              </w:rPr>
            </w:pPr>
            <w:r>
              <w:rPr>
                <w:rFonts w:ascii="Arial" w:hAnsi="Arial" w:cs="Arial"/>
                <w:sz w:val="18"/>
                <w:szCs w:val="18"/>
              </w:rPr>
              <w:t>Greater then</w:t>
            </w:r>
          </w:p>
          <w:p w14:paraId="2BF0DE61" w14:textId="77777777" w:rsidR="0094125D" w:rsidRDefault="0094125D" w:rsidP="004E06BD">
            <w:pPr>
              <w:numPr>
                <w:ilvl w:val="0"/>
                <w:numId w:val="82"/>
              </w:numPr>
              <w:rPr>
                <w:rFonts w:ascii="Arial" w:hAnsi="Arial" w:cs="Arial"/>
                <w:sz w:val="18"/>
                <w:szCs w:val="18"/>
              </w:rPr>
            </w:pPr>
            <w:r>
              <w:rPr>
                <w:rFonts w:ascii="Arial" w:hAnsi="Arial" w:cs="Arial"/>
                <w:sz w:val="18"/>
                <w:szCs w:val="18"/>
              </w:rPr>
              <w:t>Less than or equal to</w:t>
            </w:r>
          </w:p>
          <w:p w14:paraId="528FE855" w14:textId="77777777" w:rsidR="0094125D" w:rsidRDefault="0094125D" w:rsidP="004E06BD">
            <w:pPr>
              <w:numPr>
                <w:ilvl w:val="0"/>
                <w:numId w:val="82"/>
              </w:numPr>
              <w:rPr>
                <w:rFonts w:ascii="Arial" w:hAnsi="Arial" w:cs="Arial"/>
                <w:sz w:val="18"/>
                <w:szCs w:val="18"/>
              </w:rPr>
            </w:pPr>
            <w:r>
              <w:rPr>
                <w:rFonts w:ascii="Arial" w:hAnsi="Arial" w:cs="Arial"/>
                <w:sz w:val="18"/>
                <w:szCs w:val="18"/>
              </w:rPr>
              <w:t>Great than or equal to</w:t>
            </w:r>
          </w:p>
          <w:p w14:paraId="75D0EE73" w14:textId="77777777" w:rsidR="0094125D" w:rsidRDefault="0094125D" w:rsidP="004E06BD">
            <w:pPr>
              <w:numPr>
                <w:ilvl w:val="0"/>
                <w:numId w:val="82"/>
              </w:numPr>
              <w:rPr>
                <w:rFonts w:ascii="Arial" w:hAnsi="Arial" w:cs="Arial"/>
                <w:sz w:val="18"/>
                <w:szCs w:val="18"/>
              </w:rPr>
            </w:pPr>
            <w:r>
              <w:rPr>
                <w:rFonts w:ascii="Arial" w:hAnsi="Arial" w:cs="Arial"/>
                <w:sz w:val="18"/>
                <w:szCs w:val="18"/>
              </w:rPr>
              <w:t>Between</w:t>
            </w:r>
          </w:p>
          <w:p w14:paraId="6B58AF5B" w14:textId="77777777" w:rsidR="0094125D" w:rsidRDefault="0094125D" w:rsidP="00AF6F0D">
            <w:pPr>
              <w:rPr>
                <w:rFonts w:ascii="Arial" w:hAnsi="Arial" w:cs="Arial"/>
                <w:sz w:val="18"/>
                <w:szCs w:val="18"/>
              </w:rPr>
            </w:pPr>
          </w:p>
          <w:p w14:paraId="444C2062"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37831FDA"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3C69B647"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3E829198" w14:textId="77777777" w:rsidR="0094125D" w:rsidRDefault="0094125D" w:rsidP="00AF6F0D">
            <w:pPr>
              <w:rPr>
                <w:rFonts w:ascii="Arial" w:hAnsi="Arial" w:cs="Arial"/>
                <w:sz w:val="18"/>
                <w:szCs w:val="18"/>
              </w:rPr>
            </w:pPr>
          </w:p>
        </w:tc>
        <w:tc>
          <w:tcPr>
            <w:tcW w:w="1134" w:type="dxa"/>
          </w:tcPr>
          <w:p w14:paraId="321838DB" w14:textId="77777777" w:rsidR="0094125D" w:rsidRDefault="0094125D" w:rsidP="00AF6F0D">
            <w:pPr>
              <w:rPr>
                <w:rFonts w:ascii="Arial" w:hAnsi="Arial" w:cs="Arial"/>
                <w:sz w:val="18"/>
                <w:szCs w:val="18"/>
              </w:rPr>
            </w:pPr>
          </w:p>
        </w:tc>
      </w:tr>
      <w:tr w:rsidR="0094125D" w:rsidRPr="004A5D01" w14:paraId="4716A9CB" w14:textId="77777777" w:rsidTr="00FC78C7">
        <w:trPr>
          <w:trHeight w:val="275"/>
        </w:trPr>
        <w:tc>
          <w:tcPr>
            <w:tcW w:w="1241" w:type="dxa"/>
            <w:shd w:val="clear" w:color="auto" w:fill="auto"/>
          </w:tcPr>
          <w:p w14:paraId="3CE4DA98" w14:textId="77777777" w:rsidR="0094125D" w:rsidRDefault="0094125D" w:rsidP="00AF6F0D">
            <w:r w:rsidRPr="001F1BC0">
              <w:rPr>
                <w:rFonts w:ascii="Arial" w:hAnsi="Arial" w:cs="Arial"/>
                <w:sz w:val="18"/>
                <w:szCs w:val="18"/>
              </w:rPr>
              <w:t>Screen Label</w:t>
            </w:r>
          </w:p>
        </w:tc>
        <w:tc>
          <w:tcPr>
            <w:tcW w:w="2552" w:type="dxa"/>
            <w:shd w:val="clear" w:color="auto" w:fill="auto"/>
          </w:tcPr>
          <w:p w14:paraId="32A2D083"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Salary Sacrifice (% of Salary)</w:t>
            </w:r>
          </w:p>
        </w:tc>
        <w:tc>
          <w:tcPr>
            <w:tcW w:w="850" w:type="dxa"/>
            <w:shd w:val="clear" w:color="auto" w:fill="auto"/>
          </w:tcPr>
          <w:p w14:paraId="2B25FC85" w14:textId="77777777" w:rsidR="0094125D" w:rsidRDefault="0094125D" w:rsidP="00AF6F0D">
            <w:r w:rsidRPr="00B4762F">
              <w:rPr>
                <w:rFonts w:ascii="Arial" w:hAnsi="Arial" w:cs="Arial"/>
                <w:sz w:val="18"/>
                <w:szCs w:val="18"/>
              </w:rPr>
              <w:t>N</w:t>
            </w:r>
          </w:p>
        </w:tc>
        <w:tc>
          <w:tcPr>
            <w:tcW w:w="3262" w:type="dxa"/>
            <w:shd w:val="clear" w:color="auto" w:fill="auto"/>
          </w:tcPr>
          <w:p w14:paraId="6B55465E" w14:textId="77777777" w:rsidR="0094125D" w:rsidRDefault="0094125D" w:rsidP="00AF6F0D">
            <w:pPr>
              <w:rPr>
                <w:rFonts w:ascii="Arial" w:hAnsi="Arial" w:cs="Arial"/>
                <w:sz w:val="18"/>
                <w:szCs w:val="18"/>
              </w:rPr>
            </w:pPr>
            <w:r>
              <w:rPr>
                <w:rFonts w:ascii="Arial" w:hAnsi="Arial" w:cs="Arial"/>
                <w:sz w:val="18"/>
                <w:szCs w:val="18"/>
              </w:rPr>
              <w:t>Only available if the scheme the user is linked to supports Salary Sacrifice</w:t>
            </w:r>
          </w:p>
          <w:p w14:paraId="41796C00" w14:textId="77777777" w:rsidR="0094125D" w:rsidRDefault="0094125D" w:rsidP="00AF6F0D">
            <w:pPr>
              <w:rPr>
                <w:rFonts w:ascii="Arial" w:hAnsi="Arial" w:cs="Arial"/>
                <w:sz w:val="18"/>
                <w:szCs w:val="18"/>
              </w:rPr>
            </w:pPr>
            <w:r>
              <w:rPr>
                <w:rFonts w:ascii="Arial" w:hAnsi="Arial" w:cs="Arial"/>
                <w:sz w:val="18"/>
                <w:szCs w:val="18"/>
              </w:rPr>
              <w:br/>
              <w:t>Only available if Scheme Contribution Basis if %</w:t>
            </w:r>
          </w:p>
          <w:p w14:paraId="6A310C8C" w14:textId="77777777" w:rsidR="0094125D" w:rsidRDefault="0094125D" w:rsidP="00AF6F0D">
            <w:pPr>
              <w:rPr>
                <w:rFonts w:ascii="Arial" w:hAnsi="Arial" w:cs="Arial"/>
                <w:sz w:val="18"/>
                <w:szCs w:val="18"/>
                <w:lang w:eastAsia="en-GB"/>
              </w:rPr>
            </w:pPr>
          </w:p>
          <w:p w14:paraId="76BB3AD0"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07CC233E" w14:textId="77777777" w:rsidR="0094125D" w:rsidRDefault="0094125D" w:rsidP="00AF6F0D">
            <w:pPr>
              <w:rPr>
                <w:rFonts w:ascii="Arial" w:hAnsi="Arial" w:cs="Arial"/>
                <w:sz w:val="18"/>
                <w:szCs w:val="18"/>
              </w:rPr>
            </w:pPr>
          </w:p>
          <w:p w14:paraId="3D70C7BB"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2AAB3258" w14:textId="77777777" w:rsidR="0094125D" w:rsidRDefault="0094125D" w:rsidP="00AF6F0D">
            <w:pPr>
              <w:rPr>
                <w:rFonts w:ascii="Arial" w:hAnsi="Arial" w:cs="Arial"/>
                <w:sz w:val="18"/>
                <w:szCs w:val="18"/>
              </w:rPr>
            </w:pPr>
          </w:p>
          <w:p w14:paraId="04B7128B" w14:textId="77777777" w:rsidR="0094125D" w:rsidRPr="003D4CA8" w:rsidRDefault="0094125D" w:rsidP="004E06BD">
            <w:pPr>
              <w:numPr>
                <w:ilvl w:val="0"/>
                <w:numId w:val="83"/>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7E4F174A" w14:textId="77777777" w:rsidR="0094125D" w:rsidRDefault="0094125D" w:rsidP="004E06BD">
            <w:pPr>
              <w:numPr>
                <w:ilvl w:val="0"/>
                <w:numId w:val="83"/>
              </w:numPr>
              <w:rPr>
                <w:rFonts w:ascii="Arial" w:hAnsi="Arial" w:cs="Arial"/>
                <w:sz w:val="18"/>
                <w:szCs w:val="18"/>
              </w:rPr>
            </w:pPr>
            <w:r>
              <w:rPr>
                <w:rFonts w:ascii="Arial" w:hAnsi="Arial" w:cs="Arial"/>
                <w:sz w:val="18"/>
                <w:szCs w:val="18"/>
              </w:rPr>
              <w:t>Less than</w:t>
            </w:r>
          </w:p>
          <w:p w14:paraId="3B3D65F3" w14:textId="77777777" w:rsidR="0094125D" w:rsidRDefault="0094125D" w:rsidP="004E06BD">
            <w:pPr>
              <w:numPr>
                <w:ilvl w:val="0"/>
                <w:numId w:val="83"/>
              </w:numPr>
              <w:rPr>
                <w:rFonts w:ascii="Arial" w:hAnsi="Arial" w:cs="Arial"/>
                <w:sz w:val="18"/>
                <w:szCs w:val="18"/>
              </w:rPr>
            </w:pPr>
            <w:r>
              <w:rPr>
                <w:rFonts w:ascii="Arial" w:hAnsi="Arial" w:cs="Arial"/>
                <w:sz w:val="18"/>
                <w:szCs w:val="18"/>
              </w:rPr>
              <w:t>Greater then</w:t>
            </w:r>
          </w:p>
          <w:p w14:paraId="3D7CDCB1" w14:textId="77777777" w:rsidR="0094125D" w:rsidRDefault="0094125D" w:rsidP="004E06BD">
            <w:pPr>
              <w:numPr>
                <w:ilvl w:val="0"/>
                <w:numId w:val="83"/>
              </w:numPr>
              <w:rPr>
                <w:rFonts w:ascii="Arial" w:hAnsi="Arial" w:cs="Arial"/>
                <w:sz w:val="18"/>
                <w:szCs w:val="18"/>
              </w:rPr>
            </w:pPr>
            <w:r>
              <w:rPr>
                <w:rFonts w:ascii="Arial" w:hAnsi="Arial" w:cs="Arial"/>
                <w:sz w:val="18"/>
                <w:szCs w:val="18"/>
              </w:rPr>
              <w:t>Less than or equal to</w:t>
            </w:r>
          </w:p>
          <w:p w14:paraId="7A2B3BBA" w14:textId="77777777" w:rsidR="0094125D" w:rsidRDefault="0094125D" w:rsidP="004E06BD">
            <w:pPr>
              <w:numPr>
                <w:ilvl w:val="0"/>
                <w:numId w:val="83"/>
              </w:numPr>
              <w:rPr>
                <w:rFonts w:ascii="Arial" w:hAnsi="Arial" w:cs="Arial"/>
                <w:sz w:val="18"/>
                <w:szCs w:val="18"/>
              </w:rPr>
            </w:pPr>
            <w:r>
              <w:rPr>
                <w:rFonts w:ascii="Arial" w:hAnsi="Arial" w:cs="Arial"/>
                <w:sz w:val="18"/>
                <w:szCs w:val="18"/>
              </w:rPr>
              <w:t>Great than or equal to</w:t>
            </w:r>
          </w:p>
          <w:p w14:paraId="679F4F12" w14:textId="77777777" w:rsidR="0094125D" w:rsidRDefault="0094125D" w:rsidP="004E06BD">
            <w:pPr>
              <w:numPr>
                <w:ilvl w:val="0"/>
                <w:numId w:val="83"/>
              </w:numPr>
              <w:rPr>
                <w:rFonts w:ascii="Arial" w:hAnsi="Arial" w:cs="Arial"/>
                <w:sz w:val="18"/>
                <w:szCs w:val="18"/>
              </w:rPr>
            </w:pPr>
            <w:r>
              <w:rPr>
                <w:rFonts w:ascii="Arial" w:hAnsi="Arial" w:cs="Arial"/>
                <w:sz w:val="18"/>
                <w:szCs w:val="18"/>
              </w:rPr>
              <w:t>Between</w:t>
            </w:r>
          </w:p>
          <w:p w14:paraId="65A95328" w14:textId="77777777" w:rsidR="0094125D" w:rsidRDefault="0094125D" w:rsidP="00AF6F0D">
            <w:pPr>
              <w:rPr>
                <w:rFonts w:ascii="Arial" w:hAnsi="Arial" w:cs="Arial"/>
                <w:sz w:val="18"/>
                <w:szCs w:val="18"/>
              </w:rPr>
            </w:pPr>
          </w:p>
          <w:p w14:paraId="2BE81BC5"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027E202C"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3BA4F607"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427F2D4E" w14:textId="77777777" w:rsidR="0094125D" w:rsidRDefault="0094125D" w:rsidP="00AF6F0D">
            <w:pPr>
              <w:rPr>
                <w:rFonts w:ascii="Arial" w:hAnsi="Arial" w:cs="Arial"/>
                <w:sz w:val="18"/>
                <w:szCs w:val="18"/>
              </w:rPr>
            </w:pPr>
          </w:p>
        </w:tc>
        <w:tc>
          <w:tcPr>
            <w:tcW w:w="1134" w:type="dxa"/>
          </w:tcPr>
          <w:p w14:paraId="23F9F41C" w14:textId="77777777" w:rsidR="0094125D" w:rsidRDefault="0094125D" w:rsidP="00AF6F0D">
            <w:pPr>
              <w:rPr>
                <w:rFonts w:ascii="Arial" w:hAnsi="Arial" w:cs="Arial"/>
                <w:sz w:val="18"/>
                <w:szCs w:val="18"/>
              </w:rPr>
            </w:pPr>
          </w:p>
        </w:tc>
      </w:tr>
      <w:tr w:rsidR="0094125D" w:rsidRPr="004A5D01" w14:paraId="4D750EAF" w14:textId="77777777" w:rsidTr="00FC78C7">
        <w:trPr>
          <w:trHeight w:val="275"/>
        </w:trPr>
        <w:tc>
          <w:tcPr>
            <w:tcW w:w="1241" w:type="dxa"/>
            <w:shd w:val="clear" w:color="auto" w:fill="auto"/>
          </w:tcPr>
          <w:p w14:paraId="4B7C9F7F" w14:textId="77777777" w:rsidR="0094125D" w:rsidRDefault="0094125D" w:rsidP="00AF6F0D">
            <w:r w:rsidRPr="001F1BC0">
              <w:rPr>
                <w:rFonts w:ascii="Arial" w:hAnsi="Arial" w:cs="Arial"/>
                <w:sz w:val="18"/>
                <w:szCs w:val="18"/>
              </w:rPr>
              <w:t>Screen Label</w:t>
            </w:r>
          </w:p>
        </w:tc>
        <w:tc>
          <w:tcPr>
            <w:tcW w:w="2552" w:type="dxa"/>
            <w:shd w:val="clear" w:color="auto" w:fill="auto"/>
          </w:tcPr>
          <w:p w14:paraId="06FFA14F" w14:textId="609CCEC7" w:rsidR="0094125D" w:rsidRPr="00803ADA" w:rsidRDefault="003B2D50" w:rsidP="00AF6F0D">
            <w:pPr>
              <w:rPr>
                <w:rFonts w:ascii="Arial" w:hAnsi="Arial" w:cs="Arial"/>
                <w:sz w:val="18"/>
                <w:szCs w:val="18"/>
              </w:rPr>
            </w:pPr>
            <w:r>
              <w:rPr>
                <w:rFonts w:ascii="Arial" w:eastAsia="Symbol" w:hAnsi="Arial" w:cs="Symbol"/>
                <w:sz w:val="18"/>
                <w:szCs w:val="18"/>
              </w:rPr>
              <w:t>User</w:t>
            </w:r>
            <w:r w:rsidR="0094125D" w:rsidRPr="00803ADA">
              <w:rPr>
                <w:rFonts w:ascii="Arial" w:eastAsia="Symbol" w:hAnsi="Arial" w:cs="Symbol"/>
                <w:sz w:val="18"/>
                <w:szCs w:val="18"/>
              </w:rPr>
              <w:t xml:space="preserve"> Contribution (Amount)</w:t>
            </w:r>
          </w:p>
        </w:tc>
        <w:tc>
          <w:tcPr>
            <w:tcW w:w="850" w:type="dxa"/>
            <w:shd w:val="clear" w:color="auto" w:fill="auto"/>
          </w:tcPr>
          <w:p w14:paraId="17DC02D5" w14:textId="77777777" w:rsidR="0094125D" w:rsidRDefault="0094125D" w:rsidP="00AF6F0D">
            <w:r w:rsidRPr="00B4762F">
              <w:rPr>
                <w:rFonts w:ascii="Arial" w:hAnsi="Arial" w:cs="Arial"/>
                <w:sz w:val="18"/>
                <w:szCs w:val="18"/>
              </w:rPr>
              <w:t>N</w:t>
            </w:r>
          </w:p>
        </w:tc>
        <w:tc>
          <w:tcPr>
            <w:tcW w:w="3262" w:type="dxa"/>
            <w:shd w:val="clear" w:color="auto" w:fill="auto"/>
          </w:tcPr>
          <w:p w14:paraId="6E656285" w14:textId="77777777" w:rsidR="0094125D" w:rsidRDefault="0094125D" w:rsidP="00AF6F0D">
            <w:pPr>
              <w:rPr>
                <w:rFonts w:ascii="Arial" w:hAnsi="Arial" w:cs="Arial"/>
                <w:sz w:val="18"/>
                <w:szCs w:val="18"/>
              </w:rPr>
            </w:pPr>
            <w:r>
              <w:rPr>
                <w:rFonts w:ascii="Arial" w:hAnsi="Arial" w:cs="Arial"/>
                <w:sz w:val="18"/>
                <w:szCs w:val="18"/>
              </w:rPr>
              <w:t>Only available if Scheme/Mbr Grp Contribution Basis that the user is linked to is £ amount</w:t>
            </w:r>
          </w:p>
          <w:p w14:paraId="42816A8C" w14:textId="77777777" w:rsidR="0094125D" w:rsidRDefault="0094125D" w:rsidP="00AF6F0D">
            <w:pPr>
              <w:rPr>
                <w:rFonts w:ascii="Arial" w:hAnsi="Arial" w:cs="Arial"/>
                <w:sz w:val="18"/>
                <w:szCs w:val="18"/>
              </w:rPr>
            </w:pPr>
          </w:p>
          <w:p w14:paraId="79E15BCA"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558B59E7" w14:textId="77777777" w:rsidR="0094125D" w:rsidRDefault="0094125D" w:rsidP="00AF6F0D">
            <w:pPr>
              <w:rPr>
                <w:rFonts w:ascii="Arial" w:hAnsi="Arial" w:cs="Arial"/>
                <w:sz w:val="18"/>
                <w:szCs w:val="18"/>
              </w:rPr>
            </w:pPr>
          </w:p>
          <w:p w14:paraId="5E04E721"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7D23D29F" w14:textId="77777777" w:rsidR="0094125D" w:rsidRDefault="0094125D" w:rsidP="00AF6F0D">
            <w:pPr>
              <w:rPr>
                <w:rFonts w:ascii="Arial" w:hAnsi="Arial" w:cs="Arial"/>
                <w:sz w:val="18"/>
                <w:szCs w:val="18"/>
              </w:rPr>
            </w:pPr>
          </w:p>
          <w:p w14:paraId="625424B5" w14:textId="77777777" w:rsidR="0094125D" w:rsidRPr="003D4CA8" w:rsidRDefault="0094125D" w:rsidP="004E06BD">
            <w:pPr>
              <w:numPr>
                <w:ilvl w:val="0"/>
                <w:numId w:val="84"/>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511112D6" w14:textId="77777777" w:rsidR="0094125D" w:rsidRDefault="0094125D" w:rsidP="004E06BD">
            <w:pPr>
              <w:numPr>
                <w:ilvl w:val="0"/>
                <w:numId w:val="84"/>
              </w:numPr>
              <w:rPr>
                <w:rFonts w:ascii="Arial" w:hAnsi="Arial" w:cs="Arial"/>
                <w:sz w:val="18"/>
                <w:szCs w:val="18"/>
              </w:rPr>
            </w:pPr>
            <w:r>
              <w:rPr>
                <w:rFonts w:ascii="Arial" w:hAnsi="Arial" w:cs="Arial"/>
                <w:sz w:val="18"/>
                <w:szCs w:val="18"/>
              </w:rPr>
              <w:t>Less than</w:t>
            </w:r>
          </w:p>
          <w:p w14:paraId="170C88D7" w14:textId="77777777" w:rsidR="0094125D" w:rsidRDefault="0094125D" w:rsidP="004E06BD">
            <w:pPr>
              <w:numPr>
                <w:ilvl w:val="0"/>
                <w:numId w:val="84"/>
              </w:numPr>
              <w:rPr>
                <w:rFonts w:ascii="Arial" w:hAnsi="Arial" w:cs="Arial"/>
                <w:sz w:val="18"/>
                <w:szCs w:val="18"/>
              </w:rPr>
            </w:pPr>
            <w:r>
              <w:rPr>
                <w:rFonts w:ascii="Arial" w:hAnsi="Arial" w:cs="Arial"/>
                <w:sz w:val="18"/>
                <w:szCs w:val="18"/>
              </w:rPr>
              <w:t>Greater then</w:t>
            </w:r>
          </w:p>
          <w:p w14:paraId="56EA6590" w14:textId="77777777" w:rsidR="0094125D" w:rsidRDefault="0094125D" w:rsidP="004E06BD">
            <w:pPr>
              <w:numPr>
                <w:ilvl w:val="0"/>
                <w:numId w:val="84"/>
              </w:numPr>
              <w:rPr>
                <w:rFonts w:ascii="Arial" w:hAnsi="Arial" w:cs="Arial"/>
                <w:sz w:val="18"/>
                <w:szCs w:val="18"/>
              </w:rPr>
            </w:pPr>
            <w:r>
              <w:rPr>
                <w:rFonts w:ascii="Arial" w:hAnsi="Arial" w:cs="Arial"/>
                <w:sz w:val="18"/>
                <w:szCs w:val="18"/>
              </w:rPr>
              <w:t>Less than or equal to</w:t>
            </w:r>
          </w:p>
          <w:p w14:paraId="79472DC2" w14:textId="77777777" w:rsidR="0094125D" w:rsidRDefault="0094125D" w:rsidP="004E06BD">
            <w:pPr>
              <w:numPr>
                <w:ilvl w:val="0"/>
                <w:numId w:val="84"/>
              </w:numPr>
              <w:rPr>
                <w:rFonts w:ascii="Arial" w:hAnsi="Arial" w:cs="Arial"/>
                <w:sz w:val="18"/>
                <w:szCs w:val="18"/>
              </w:rPr>
            </w:pPr>
            <w:r>
              <w:rPr>
                <w:rFonts w:ascii="Arial" w:hAnsi="Arial" w:cs="Arial"/>
                <w:sz w:val="18"/>
                <w:szCs w:val="18"/>
              </w:rPr>
              <w:t>Great than or equal to</w:t>
            </w:r>
          </w:p>
          <w:p w14:paraId="3AB3739F" w14:textId="77777777" w:rsidR="0094125D" w:rsidRDefault="0094125D" w:rsidP="004E06BD">
            <w:pPr>
              <w:numPr>
                <w:ilvl w:val="0"/>
                <w:numId w:val="84"/>
              </w:numPr>
              <w:rPr>
                <w:rFonts w:ascii="Arial" w:hAnsi="Arial" w:cs="Arial"/>
                <w:sz w:val="18"/>
                <w:szCs w:val="18"/>
              </w:rPr>
            </w:pPr>
            <w:r>
              <w:rPr>
                <w:rFonts w:ascii="Arial" w:hAnsi="Arial" w:cs="Arial"/>
                <w:sz w:val="18"/>
                <w:szCs w:val="18"/>
              </w:rPr>
              <w:t>Between</w:t>
            </w:r>
          </w:p>
          <w:p w14:paraId="11677641" w14:textId="77777777" w:rsidR="0094125D" w:rsidRDefault="0094125D" w:rsidP="00AF6F0D">
            <w:pPr>
              <w:rPr>
                <w:rFonts w:ascii="Arial" w:hAnsi="Arial" w:cs="Arial"/>
                <w:sz w:val="18"/>
                <w:szCs w:val="18"/>
              </w:rPr>
            </w:pPr>
          </w:p>
          <w:p w14:paraId="493046C6"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5C17E562"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1BC7B712"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7C6F88B" w14:textId="77777777" w:rsidR="0094125D" w:rsidRDefault="0094125D" w:rsidP="00AF6F0D">
            <w:pPr>
              <w:rPr>
                <w:rFonts w:ascii="Arial" w:hAnsi="Arial" w:cs="Arial"/>
                <w:sz w:val="18"/>
                <w:szCs w:val="18"/>
              </w:rPr>
            </w:pPr>
          </w:p>
        </w:tc>
        <w:tc>
          <w:tcPr>
            <w:tcW w:w="1134" w:type="dxa"/>
          </w:tcPr>
          <w:p w14:paraId="0739BF85" w14:textId="77777777" w:rsidR="0094125D" w:rsidRDefault="0094125D" w:rsidP="00AF6F0D">
            <w:pPr>
              <w:rPr>
                <w:rFonts w:ascii="Arial" w:hAnsi="Arial" w:cs="Arial"/>
                <w:sz w:val="18"/>
                <w:szCs w:val="18"/>
              </w:rPr>
            </w:pPr>
          </w:p>
        </w:tc>
      </w:tr>
      <w:tr w:rsidR="0094125D" w:rsidRPr="004A5D01" w14:paraId="0BE66DB2" w14:textId="77777777" w:rsidTr="00FC78C7">
        <w:trPr>
          <w:trHeight w:val="275"/>
        </w:trPr>
        <w:tc>
          <w:tcPr>
            <w:tcW w:w="1241" w:type="dxa"/>
            <w:shd w:val="clear" w:color="auto" w:fill="auto"/>
          </w:tcPr>
          <w:p w14:paraId="1EC12059" w14:textId="77777777" w:rsidR="0094125D" w:rsidRDefault="0094125D" w:rsidP="00AF6F0D">
            <w:r w:rsidRPr="001F1BC0">
              <w:rPr>
                <w:rFonts w:ascii="Arial" w:hAnsi="Arial" w:cs="Arial"/>
                <w:sz w:val="18"/>
                <w:szCs w:val="18"/>
              </w:rPr>
              <w:t>Screen Label</w:t>
            </w:r>
          </w:p>
        </w:tc>
        <w:tc>
          <w:tcPr>
            <w:tcW w:w="2552" w:type="dxa"/>
            <w:shd w:val="clear" w:color="auto" w:fill="auto"/>
          </w:tcPr>
          <w:p w14:paraId="7202C8D3"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Employer Contribution (Amount)</w:t>
            </w:r>
          </w:p>
        </w:tc>
        <w:tc>
          <w:tcPr>
            <w:tcW w:w="850" w:type="dxa"/>
            <w:shd w:val="clear" w:color="auto" w:fill="auto"/>
          </w:tcPr>
          <w:p w14:paraId="6FDF4654" w14:textId="77777777" w:rsidR="0094125D" w:rsidRDefault="0094125D" w:rsidP="00AF6F0D">
            <w:r w:rsidRPr="00B4762F">
              <w:rPr>
                <w:rFonts w:ascii="Arial" w:hAnsi="Arial" w:cs="Arial"/>
                <w:sz w:val="18"/>
                <w:szCs w:val="18"/>
              </w:rPr>
              <w:t>N</w:t>
            </w:r>
          </w:p>
        </w:tc>
        <w:tc>
          <w:tcPr>
            <w:tcW w:w="3262" w:type="dxa"/>
            <w:shd w:val="clear" w:color="auto" w:fill="auto"/>
          </w:tcPr>
          <w:p w14:paraId="6399F222" w14:textId="77777777" w:rsidR="0094125D" w:rsidRDefault="0094125D" w:rsidP="00AF6F0D">
            <w:pPr>
              <w:rPr>
                <w:rFonts w:ascii="Arial" w:hAnsi="Arial" w:cs="Arial"/>
                <w:sz w:val="18"/>
                <w:szCs w:val="18"/>
              </w:rPr>
            </w:pPr>
            <w:r>
              <w:rPr>
                <w:rFonts w:ascii="Arial" w:hAnsi="Arial" w:cs="Arial"/>
                <w:sz w:val="18"/>
                <w:szCs w:val="18"/>
              </w:rPr>
              <w:t>Only available if Scheme/Mbr Grp Contribution Basis that the user is linked to is £ amount</w:t>
            </w:r>
          </w:p>
          <w:p w14:paraId="23EAF8AA" w14:textId="77777777" w:rsidR="0094125D" w:rsidRDefault="0094125D" w:rsidP="00AF6F0D">
            <w:pPr>
              <w:rPr>
                <w:rFonts w:ascii="Arial" w:hAnsi="Arial" w:cs="Arial"/>
                <w:sz w:val="18"/>
                <w:szCs w:val="18"/>
              </w:rPr>
            </w:pPr>
          </w:p>
          <w:p w14:paraId="08526455"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5BDFCACC" w14:textId="77777777" w:rsidR="0094125D" w:rsidRDefault="0094125D" w:rsidP="00AF6F0D">
            <w:pPr>
              <w:rPr>
                <w:rFonts w:ascii="Arial" w:hAnsi="Arial" w:cs="Arial"/>
                <w:sz w:val="18"/>
                <w:szCs w:val="18"/>
              </w:rPr>
            </w:pPr>
          </w:p>
          <w:p w14:paraId="3373DD9C"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7F0979EB" w14:textId="77777777" w:rsidR="0094125D" w:rsidRDefault="0094125D" w:rsidP="00AF6F0D">
            <w:pPr>
              <w:rPr>
                <w:rFonts w:ascii="Arial" w:hAnsi="Arial" w:cs="Arial"/>
                <w:sz w:val="18"/>
                <w:szCs w:val="18"/>
              </w:rPr>
            </w:pPr>
          </w:p>
          <w:p w14:paraId="29971AD1" w14:textId="77777777" w:rsidR="0094125D" w:rsidRPr="003D4CA8" w:rsidRDefault="0094125D" w:rsidP="004E06BD">
            <w:pPr>
              <w:numPr>
                <w:ilvl w:val="0"/>
                <w:numId w:val="85"/>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24EC93E0" w14:textId="77777777" w:rsidR="0094125D" w:rsidRDefault="0094125D" w:rsidP="004E06BD">
            <w:pPr>
              <w:numPr>
                <w:ilvl w:val="0"/>
                <w:numId w:val="85"/>
              </w:numPr>
              <w:rPr>
                <w:rFonts w:ascii="Arial" w:hAnsi="Arial" w:cs="Arial"/>
                <w:sz w:val="18"/>
                <w:szCs w:val="18"/>
              </w:rPr>
            </w:pPr>
            <w:r>
              <w:rPr>
                <w:rFonts w:ascii="Arial" w:hAnsi="Arial" w:cs="Arial"/>
                <w:sz w:val="18"/>
                <w:szCs w:val="18"/>
              </w:rPr>
              <w:t>Less than</w:t>
            </w:r>
          </w:p>
          <w:p w14:paraId="22F1CAF3" w14:textId="77777777" w:rsidR="0094125D" w:rsidRDefault="0094125D" w:rsidP="004E06BD">
            <w:pPr>
              <w:numPr>
                <w:ilvl w:val="0"/>
                <w:numId w:val="85"/>
              </w:numPr>
              <w:rPr>
                <w:rFonts w:ascii="Arial" w:hAnsi="Arial" w:cs="Arial"/>
                <w:sz w:val="18"/>
                <w:szCs w:val="18"/>
              </w:rPr>
            </w:pPr>
            <w:r>
              <w:rPr>
                <w:rFonts w:ascii="Arial" w:hAnsi="Arial" w:cs="Arial"/>
                <w:sz w:val="18"/>
                <w:szCs w:val="18"/>
              </w:rPr>
              <w:t>Greater then</w:t>
            </w:r>
          </w:p>
          <w:p w14:paraId="31038633" w14:textId="77777777" w:rsidR="0094125D" w:rsidRDefault="0094125D" w:rsidP="004E06BD">
            <w:pPr>
              <w:numPr>
                <w:ilvl w:val="0"/>
                <w:numId w:val="85"/>
              </w:numPr>
              <w:rPr>
                <w:rFonts w:ascii="Arial" w:hAnsi="Arial" w:cs="Arial"/>
                <w:sz w:val="18"/>
                <w:szCs w:val="18"/>
              </w:rPr>
            </w:pPr>
            <w:r>
              <w:rPr>
                <w:rFonts w:ascii="Arial" w:hAnsi="Arial" w:cs="Arial"/>
                <w:sz w:val="18"/>
                <w:szCs w:val="18"/>
              </w:rPr>
              <w:t>Less than or equal to</w:t>
            </w:r>
          </w:p>
          <w:p w14:paraId="6F4015A9" w14:textId="77777777" w:rsidR="0094125D" w:rsidRDefault="0094125D" w:rsidP="004E06BD">
            <w:pPr>
              <w:numPr>
                <w:ilvl w:val="0"/>
                <w:numId w:val="85"/>
              </w:numPr>
              <w:rPr>
                <w:rFonts w:ascii="Arial" w:hAnsi="Arial" w:cs="Arial"/>
                <w:sz w:val="18"/>
                <w:szCs w:val="18"/>
              </w:rPr>
            </w:pPr>
            <w:r>
              <w:rPr>
                <w:rFonts w:ascii="Arial" w:hAnsi="Arial" w:cs="Arial"/>
                <w:sz w:val="18"/>
                <w:szCs w:val="18"/>
              </w:rPr>
              <w:t>Great than or equal to</w:t>
            </w:r>
          </w:p>
          <w:p w14:paraId="088BEB02" w14:textId="77777777" w:rsidR="0094125D" w:rsidRDefault="0094125D" w:rsidP="004E06BD">
            <w:pPr>
              <w:numPr>
                <w:ilvl w:val="0"/>
                <w:numId w:val="85"/>
              </w:numPr>
              <w:rPr>
                <w:rFonts w:ascii="Arial" w:hAnsi="Arial" w:cs="Arial"/>
                <w:sz w:val="18"/>
                <w:szCs w:val="18"/>
              </w:rPr>
            </w:pPr>
            <w:r>
              <w:rPr>
                <w:rFonts w:ascii="Arial" w:hAnsi="Arial" w:cs="Arial"/>
                <w:sz w:val="18"/>
                <w:szCs w:val="18"/>
              </w:rPr>
              <w:t>Between</w:t>
            </w:r>
          </w:p>
          <w:p w14:paraId="7AC373E1" w14:textId="77777777" w:rsidR="0094125D" w:rsidRDefault="0094125D" w:rsidP="00AF6F0D">
            <w:pPr>
              <w:rPr>
                <w:rFonts w:ascii="Arial" w:hAnsi="Arial" w:cs="Arial"/>
                <w:sz w:val="18"/>
                <w:szCs w:val="18"/>
              </w:rPr>
            </w:pPr>
          </w:p>
          <w:p w14:paraId="37417BDF"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6639DAAC"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5486EF52"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797F9C6" w14:textId="77777777" w:rsidR="0094125D" w:rsidRDefault="0094125D" w:rsidP="00AF6F0D">
            <w:pPr>
              <w:rPr>
                <w:rFonts w:ascii="Arial" w:hAnsi="Arial" w:cs="Arial"/>
                <w:sz w:val="18"/>
                <w:szCs w:val="18"/>
              </w:rPr>
            </w:pPr>
          </w:p>
        </w:tc>
        <w:tc>
          <w:tcPr>
            <w:tcW w:w="1134" w:type="dxa"/>
          </w:tcPr>
          <w:p w14:paraId="7C560ABA" w14:textId="77777777" w:rsidR="0094125D" w:rsidRDefault="0094125D" w:rsidP="00AF6F0D">
            <w:pPr>
              <w:rPr>
                <w:rFonts w:ascii="Arial" w:hAnsi="Arial" w:cs="Arial"/>
                <w:sz w:val="18"/>
                <w:szCs w:val="18"/>
              </w:rPr>
            </w:pPr>
          </w:p>
        </w:tc>
      </w:tr>
      <w:tr w:rsidR="0094125D" w:rsidRPr="004A5D01" w14:paraId="5466082D" w14:textId="77777777" w:rsidTr="00FC78C7">
        <w:trPr>
          <w:trHeight w:val="275"/>
        </w:trPr>
        <w:tc>
          <w:tcPr>
            <w:tcW w:w="1241" w:type="dxa"/>
            <w:shd w:val="clear" w:color="auto" w:fill="auto"/>
          </w:tcPr>
          <w:p w14:paraId="220AFD57" w14:textId="77777777" w:rsidR="0094125D" w:rsidRDefault="0094125D" w:rsidP="00AF6F0D">
            <w:r w:rsidRPr="001F1BC0">
              <w:rPr>
                <w:rFonts w:ascii="Arial" w:hAnsi="Arial" w:cs="Arial"/>
                <w:sz w:val="18"/>
                <w:szCs w:val="18"/>
              </w:rPr>
              <w:t>Screen Label</w:t>
            </w:r>
          </w:p>
        </w:tc>
        <w:tc>
          <w:tcPr>
            <w:tcW w:w="2552" w:type="dxa"/>
            <w:shd w:val="clear" w:color="auto" w:fill="auto"/>
          </w:tcPr>
          <w:p w14:paraId="1AA5A483"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Total Contribution (Amount)</w:t>
            </w:r>
          </w:p>
        </w:tc>
        <w:tc>
          <w:tcPr>
            <w:tcW w:w="850" w:type="dxa"/>
            <w:shd w:val="clear" w:color="auto" w:fill="auto"/>
          </w:tcPr>
          <w:p w14:paraId="5FA4E804" w14:textId="77777777" w:rsidR="0094125D" w:rsidRDefault="0094125D" w:rsidP="00AF6F0D">
            <w:r w:rsidRPr="00B4762F">
              <w:rPr>
                <w:rFonts w:ascii="Arial" w:hAnsi="Arial" w:cs="Arial"/>
                <w:sz w:val="18"/>
                <w:szCs w:val="18"/>
              </w:rPr>
              <w:t>N</w:t>
            </w:r>
          </w:p>
        </w:tc>
        <w:tc>
          <w:tcPr>
            <w:tcW w:w="3262" w:type="dxa"/>
            <w:shd w:val="clear" w:color="auto" w:fill="auto"/>
          </w:tcPr>
          <w:p w14:paraId="5465C4A8" w14:textId="77777777" w:rsidR="0094125D" w:rsidRDefault="0094125D" w:rsidP="00AF6F0D">
            <w:pPr>
              <w:rPr>
                <w:rFonts w:ascii="Arial" w:hAnsi="Arial" w:cs="Arial"/>
                <w:sz w:val="18"/>
                <w:szCs w:val="18"/>
              </w:rPr>
            </w:pPr>
            <w:r>
              <w:rPr>
                <w:rFonts w:ascii="Arial" w:hAnsi="Arial" w:cs="Arial"/>
                <w:sz w:val="18"/>
                <w:szCs w:val="18"/>
              </w:rPr>
              <w:t>Only available if Scheme/Mbr Grp Contribution Basis that the user is linked to is £ amount</w:t>
            </w:r>
          </w:p>
          <w:p w14:paraId="5F364DC0" w14:textId="77777777" w:rsidR="0094125D" w:rsidRDefault="0094125D" w:rsidP="00AF6F0D">
            <w:pPr>
              <w:rPr>
                <w:rFonts w:ascii="Arial" w:hAnsi="Arial" w:cs="Arial"/>
                <w:sz w:val="18"/>
                <w:szCs w:val="18"/>
              </w:rPr>
            </w:pPr>
          </w:p>
          <w:p w14:paraId="4151AE18"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7590A568" w14:textId="77777777" w:rsidR="0094125D" w:rsidRDefault="0094125D" w:rsidP="00AF6F0D">
            <w:pPr>
              <w:rPr>
                <w:rFonts w:ascii="Arial" w:hAnsi="Arial" w:cs="Arial"/>
                <w:sz w:val="18"/>
                <w:szCs w:val="18"/>
              </w:rPr>
            </w:pPr>
          </w:p>
          <w:p w14:paraId="49268D0D"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66FE18BE" w14:textId="77777777" w:rsidR="0094125D" w:rsidRDefault="0094125D" w:rsidP="00AF6F0D">
            <w:pPr>
              <w:rPr>
                <w:rFonts w:ascii="Arial" w:hAnsi="Arial" w:cs="Arial"/>
                <w:sz w:val="18"/>
                <w:szCs w:val="18"/>
              </w:rPr>
            </w:pPr>
          </w:p>
          <w:p w14:paraId="3D0815E1" w14:textId="77777777" w:rsidR="0094125D" w:rsidRPr="003D4CA8" w:rsidRDefault="0094125D" w:rsidP="004E06BD">
            <w:pPr>
              <w:numPr>
                <w:ilvl w:val="0"/>
                <w:numId w:val="86"/>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7A3C1EF1" w14:textId="77777777" w:rsidR="0094125D" w:rsidRDefault="0094125D" w:rsidP="004E06BD">
            <w:pPr>
              <w:numPr>
                <w:ilvl w:val="0"/>
                <w:numId w:val="86"/>
              </w:numPr>
              <w:rPr>
                <w:rFonts w:ascii="Arial" w:hAnsi="Arial" w:cs="Arial"/>
                <w:sz w:val="18"/>
                <w:szCs w:val="18"/>
              </w:rPr>
            </w:pPr>
            <w:r>
              <w:rPr>
                <w:rFonts w:ascii="Arial" w:hAnsi="Arial" w:cs="Arial"/>
                <w:sz w:val="18"/>
                <w:szCs w:val="18"/>
              </w:rPr>
              <w:t>Less than</w:t>
            </w:r>
          </w:p>
          <w:p w14:paraId="6F7C0B51" w14:textId="77777777" w:rsidR="0094125D" w:rsidRDefault="0094125D" w:rsidP="004E06BD">
            <w:pPr>
              <w:numPr>
                <w:ilvl w:val="0"/>
                <w:numId w:val="86"/>
              </w:numPr>
              <w:rPr>
                <w:rFonts w:ascii="Arial" w:hAnsi="Arial" w:cs="Arial"/>
                <w:sz w:val="18"/>
                <w:szCs w:val="18"/>
              </w:rPr>
            </w:pPr>
            <w:r>
              <w:rPr>
                <w:rFonts w:ascii="Arial" w:hAnsi="Arial" w:cs="Arial"/>
                <w:sz w:val="18"/>
                <w:szCs w:val="18"/>
              </w:rPr>
              <w:t>Greater then</w:t>
            </w:r>
          </w:p>
          <w:p w14:paraId="04CB27BA" w14:textId="77777777" w:rsidR="0094125D" w:rsidRDefault="0094125D" w:rsidP="004E06BD">
            <w:pPr>
              <w:numPr>
                <w:ilvl w:val="0"/>
                <w:numId w:val="86"/>
              </w:numPr>
              <w:rPr>
                <w:rFonts w:ascii="Arial" w:hAnsi="Arial" w:cs="Arial"/>
                <w:sz w:val="18"/>
                <w:szCs w:val="18"/>
              </w:rPr>
            </w:pPr>
            <w:r>
              <w:rPr>
                <w:rFonts w:ascii="Arial" w:hAnsi="Arial" w:cs="Arial"/>
                <w:sz w:val="18"/>
                <w:szCs w:val="18"/>
              </w:rPr>
              <w:t>Less than or equal to</w:t>
            </w:r>
          </w:p>
          <w:p w14:paraId="00BFC372" w14:textId="77777777" w:rsidR="0094125D" w:rsidRDefault="0094125D" w:rsidP="004E06BD">
            <w:pPr>
              <w:numPr>
                <w:ilvl w:val="0"/>
                <w:numId w:val="86"/>
              </w:numPr>
              <w:rPr>
                <w:rFonts w:ascii="Arial" w:hAnsi="Arial" w:cs="Arial"/>
                <w:sz w:val="18"/>
                <w:szCs w:val="18"/>
              </w:rPr>
            </w:pPr>
            <w:r>
              <w:rPr>
                <w:rFonts w:ascii="Arial" w:hAnsi="Arial" w:cs="Arial"/>
                <w:sz w:val="18"/>
                <w:szCs w:val="18"/>
              </w:rPr>
              <w:t>Great than or equal to</w:t>
            </w:r>
          </w:p>
          <w:p w14:paraId="57B99AB8" w14:textId="77777777" w:rsidR="0094125D" w:rsidRDefault="0094125D" w:rsidP="004E06BD">
            <w:pPr>
              <w:numPr>
                <w:ilvl w:val="0"/>
                <w:numId w:val="86"/>
              </w:numPr>
              <w:rPr>
                <w:rFonts w:ascii="Arial" w:hAnsi="Arial" w:cs="Arial"/>
                <w:sz w:val="18"/>
                <w:szCs w:val="18"/>
              </w:rPr>
            </w:pPr>
            <w:r>
              <w:rPr>
                <w:rFonts w:ascii="Arial" w:hAnsi="Arial" w:cs="Arial"/>
                <w:sz w:val="18"/>
                <w:szCs w:val="18"/>
              </w:rPr>
              <w:t>Between</w:t>
            </w:r>
          </w:p>
          <w:p w14:paraId="0671686E" w14:textId="77777777" w:rsidR="0094125D" w:rsidRDefault="0094125D" w:rsidP="00AF6F0D">
            <w:pPr>
              <w:rPr>
                <w:rFonts w:ascii="Arial" w:hAnsi="Arial" w:cs="Arial"/>
                <w:sz w:val="18"/>
                <w:szCs w:val="18"/>
              </w:rPr>
            </w:pPr>
          </w:p>
          <w:p w14:paraId="47BFEBE6"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amounts</w:t>
            </w:r>
          </w:p>
        </w:tc>
        <w:tc>
          <w:tcPr>
            <w:tcW w:w="1134" w:type="dxa"/>
            <w:shd w:val="clear" w:color="auto" w:fill="auto"/>
          </w:tcPr>
          <w:p w14:paraId="28C9A947"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5B6FD0A6"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6BA4518F" w14:textId="77777777" w:rsidR="0094125D" w:rsidRDefault="0094125D" w:rsidP="00AF6F0D">
            <w:pPr>
              <w:rPr>
                <w:rFonts w:ascii="Arial" w:hAnsi="Arial" w:cs="Arial"/>
                <w:sz w:val="18"/>
                <w:szCs w:val="18"/>
              </w:rPr>
            </w:pPr>
          </w:p>
        </w:tc>
        <w:tc>
          <w:tcPr>
            <w:tcW w:w="1134" w:type="dxa"/>
          </w:tcPr>
          <w:p w14:paraId="19D9D250" w14:textId="77777777" w:rsidR="0094125D" w:rsidRDefault="0094125D" w:rsidP="00AF6F0D">
            <w:pPr>
              <w:rPr>
                <w:rFonts w:ascii="Arial" w:hAnsi="Arial" w:cs="Arial"/>
                <w:sz w:val="18"/>
                <w:szCs w:val="18"/>
              </w:rPr>
            </w:pPr>
          </w:p>
        </w:tc>
      </w:tr>
      <w:tr w:rsidR="0094125D" w:rsidRPr="004A5D01" w14:paraId="085DA69F" w14:textId="77777777" w:rsidTr="00FC78C7">
        <w:trPr>
          <w:trHeight w:val="275"/>
        </w:trPr>
        <w:tc>
          <w:tcPr>
            <w:tcW w:w="1241" w:type="dxa"/>
            <w:shd w:val="clear" w:color="auto" w:fill="auto"/>
          </w:tcPr>
          <w:p w14:paraId="69547A44" w14:textId="77777777" w:rsidR="0094125D" w:rsidRDefault="0094125D" w:rsidP="00AF6F0D">
            <w:r w:rsidRPr="001F1BC0">
              <w:rPr>
                <w:rFonts w:ascii="Arial" w:hAnsi="Arial" w:cs="Arial"/>
                <w:sz w:val="18"/>
                <w:szCs w:val="18"/>
              </w:rPr>
              <w:t>Screen Label</w:t>
            </w:r>
          </w:p>
        </w:tc>
        <w:tc>
          <w:tcPr>
            <w:tcW w:w="2552" w:type="dxa"/>
            <w:shd w:val="clear" w:color="auto" w:fill="auto"/>
          </w:tcPr>
          <w:p w14:paraId="68E36D53" w14:textId="232E02EB" w:rsidR="0094125D" w:rsidRPr="00803ADA" w:rsidRDefault="003B2D50" w:rsidP="00AF6F0D">
            <w:pPr>
              <w:rPr>
                <w:rFonts w:ascii="Arial" w:hAnsi="Arial" w:cs="Arial"/>
                <w:sz w:val="18"/>
                <w:szCs w:val="18"/>
              </w:rPr>
            </w:pPr>
            <w:r>
              <w:rPr>
                <w:rFonts w:ascii="Arial" w:eastAsia="Symbol" w:hAnsi="Arial" w:cs="Symbol"/>
                <w:sz w:val="18"/>
                <w:szCs w:val="18"/>
              </w:rPr>
              <w:t>User</w:t>
            </w:r>
            <w:r w:rsidR="0094125D" w:rsidRPr="00803ADA">
              <w:rPr>
                <w:rFonts w:ascii="Arial" w:eastAsia="Symbol" w:hAnsi="Arial" w:cs="Symbol"/>
                <w:sz w:val="18"/>
                <w:szCs w:val="18"/>
              </w:rPr>
              <w:t xml:space="preserve"> Contribution (% of salary)</w:t>
            </w:r>
          </w:p>
        </w:tc>
        <w:tc>
          <w:tcPr>
            <w:tcW w:w="850" w:type="dxa"/>
            <w:shd w:val="clear" w:color="auto" w:fill="auto"/>
          </w:tcPr>
          <w:p w14:paraId="77E5F532" w14:textId="77777777" w:rsidR="0094125D" w:rsidRDefault="0094125D" w:rsidP="00AF6F0D">
            <w:r w:rsidRPr="00B4762F">
              <w:rPr>
                <w:rFonts w:ascii="Arial" w:hAnsi="Arial" w:cs="Arial"/>
                <w:sz w:val="18"/>
                <w:szCs w:val="18"/>
              </w:rPr>
              <w:t>N</w:t>
            </w:r>
          </w:p>
        </w:tc>
        <w:tc>
          <w:tcPr>
            <w:tcW w:w="3262" w:type="dxa"/>
            <w:shd w:val="clear" w:color="auto" w:fill="auto"/>
          </w:tcPr>
          <w:p w14:paraId="4BFC7C85" w14:textId="77777777" w:rsidR="0094125D" w:rsidRDefault="0094125D" w:rsidP="00AF6F0D">
            <w:pPr>
              <w:rPr>
                <w:rFonts w:ascii="Arial" w:hAnsi="Arial" w:cs="Arial"/>
                <w:sz w:val="18"/>
                <w:szCs w:val="18"/>
              </w:rPr>
            </w:pPr>
            <w:r>
              <w:rPr>
                <w:rFonts w:ascii="Arial" w:hAnsi="Arial" w:cs="Arial"/>
                <w:sz w:val="18"/>
                <w:szCs w:val="18"/>
              </w:rPr>
              <w:t xml:space="preserve">Only available if Scheme/Mbr Grp Contribution Basis that the user is linked to is % </w:t>
            </w:r>
          </w:p>
          <w:p w14:paraId="3041CFD0" w14:textId="77777777" w:rsidR="0094125D" w:rsidRDefault="0094125D" w:rsidP="00AF6F0D">
            <w:pPr>
              <w:rPr>
                <w:rFonts w:ascii="Arial" w:hAnsi="Arial" w:cs="Arial"/>
                <w:sz w:val="18"/>
                <w:szCs w:val="18"/>
              </w:rPr>
            </w:pPr>
          </w:p>
          <w:p w14:paraId="67CE1BB4"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6909AA9F" w14:textId="77777777" w:rsidR="0094125D" w:rsidRDefault="0094125D" w:rsidP="00AF6F0D">
            <w:pPr>
              <w:rPr>
                <w:rFonts w:ascii="Arial" w:hAnsi="Arial" w:cs="Arial"/>
                <w:sz w:val="18"/>
                <w:szCs w:val="18"/>
              </w:rPr>
            </w:pPr>
          </w:p>
          <w:p w14:paraId="32E3749F"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5AFDCFF3" w14:textId="77777777" w:rsidR="0094125D" w:rsidRDefault="0094125D" w:rsidP="00AF6F0D">
            <w:pPr>
              <w:rPr>
                <w:rFonts w:ascii="Arial" w:hAnsi="Arial" w:cs="Arial"/>
                <w:sz w:val="18"/>
                <w:szCs w:val="18"/>
              </w:rPr>
            </w:pPr>
          </w:p>
          <w:p w14:paraId="561F9576" w14:textId="77777777" w:rsidR="0094125D" w:rsidRPr="003D4CA8" w:rsidRDefault="0094125D" w:rsidP="004E06BD">
            <w:pPr>
              <w:numPr>
                <w:ilvl w:val="0"/>
                <w:numId w:val="87"/>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14B5B732" w14:textId="77777777" w:rsidR="0094125D" w:rsidRDefault="0094125D" w:rsidP="004E06BD">
            <w:pPr>
              <w:numPr>
                <w:ilvl w:val="0"/>
                <w:numId w:val="87"/>
              </w:numPr>
              <w:rPr>
                <w:rFonts w:ascii="Arial" w:hAnsi="Arial" w:cs="Arial"/>
                <w:sz w:val="18"/>
                <w:szCs w:val="18"/>
              </w:rPr>
            </w:pPr>
            <w:r>
              <w:rPr>
                <w:rFonts w:ascii="Arial" w:hAnsi="Arial" w:cs="Arial"/>
                <w:sz w:val="18"/>
                <w:szCs w:val="18"/>
              </w:rPr>
              <w:t>Less than</w:t>
            </w:r>
          </w:p>
          <w:p w14:paraId="1A41BF26" w14:textId="77777777" w:rsidR="0094125D" w:rsidRDefault="0094125D" w:rsidP="004E06BD">
            <w:pPr>
              <w:numPr>
                <w:ilvl w:val="0"/>
                <w:numId w:val="87"/>
              </w:numPr>
              <w:rPr>
                <w:rFonts w:ascii="Arial" w:hAnsi="Arial" w:cs="Arial"/>
                <w:sz w:val="18"/>
                <w:szCs w:val="18"/>
              </w:rPr>
            </w:pPr>
            <w:r>
              <w:rPr>
                <w:rFonts w:ascii="Arial" w:hAnsi="Arial" w:cs="Arial"/>
                <w:sz w:val="18"/>
                <w:szCs w:val="18"/>
              </w:rPr>
              <w:t>Greater then</w:t>
            </w:r>
          </w:p>
          <w:p w14:paraId="674EE14E" w14:textId="77777777" w:rsidR="0094125D" w:rsidRDefault="0094125D" w:rsidP="004E06BD">
            <w:pPr>
              <w:numPr>
                <w:ilvl w:val="0"/>
                <w:numId w:val="87"/>
              </w:numPr>
              <w:rPr>
                <w:rFonts w:ascii="Arial" w:hAnsi="Arial" w:cs="Arial"/>
                <w:sz w:val="18"/>
                <w:szCs w:val="18"/>
              </w:rPr>
            </w:pPr>
            <w:r>
              <w:rPr>
                <w:rFonts w:ascii="Arial" w:hAnsi="Arial" w:cs="Arial"/>
                <w:sz w:val="18"/>
                <w:szCs w:val="18"/>
              </w:rPr>
              <w:t>Less than or equal to</w:t>
            </w:r>
          </w:p>
          <w:p w14:paraId="582658A2" w14:textId="77777777" w:rsidR="0094125D" w:rsidRDefault="0094125D" w:rsidP="004E06BD">
            <w:pPr>
              <w:numPr>
                <w:ilvl w:val="0"/>
                <w:numId w:val="87"/>
              </w:numPr>
              <w:rPr>
                <w:rFonts w:ascii="Arial" w:hAnsi="Arial" w:cs="Arial"/>
                <w:sz w:val="18"/>
                <w:szCs w:val="18"/>
              </w:rPr>
            </w:pPr>
            <w:r>
              <w:rPr>
                <w:rFonts w:ascii="Arial" w:hAnsi="Arial" w:cs="Arial"/>
                <w:sz w:val="18"/>
                <w:szCs w:val="18"/>
              </w:rPr>
              <w:t>Great than or equal to</w:t>
            </w:r>
          </w:p>
          <w:p w14:paraId="52231CE3" w14:textId="77777777" w:rsidR="0094125D" w:rsidRDefault="0094125D" w:rsidP="004E06BD">
            <w:pPr>
              <w:numPr>
                <w:ilvl w:val="0"/>
                <w:numId w:val="87"/>
              </w:numPr>
              <w:rPr>
                <w:rFonts w:ascii="Arial" w:hAnsi="Arial" w:cs="Arial"/>
                <w:sz w:val="18"/>
                <w:szCs w:val="18"/>
              </w:rPr>
            </w:pPr>
            <w:r>
              <w:rPr>
                <w:rFonts w:ascii="Arial" w:hAnsi="Arial" w:cs="Arial"/>
                <w:sz w:val="18"/>
                <w:szCs w:val="18"/>
              </w:rPr>
              <w:t>Between</w:t>
            </w:r>
          </w:p>
          <w:p w14:paraId="281808BB" w14:textId="77777777" w:rsidR="0094125D" w:rsidRDefault="0094125D" w:rsidP="00AF6F0D">
            <w:pPr>
              <w:rPr>
                <w:rFonts w:ascii="Arial" w:hAnsi="Arial" w:cs="Arial"/>
                <w:sz w:val="18"/>
                <w:szCs w:val="18"/>
              </w:rPr>
            </w:pPr>
          </w:p>
          <w:p w14:paraId="3D13C6B9"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w:t>
            </w:r>
          </w:p>
        </w:tc>
        <w:tc>
          <w:tcPr>
            <w:tcW w:w="1134" w:type="dxa"/>
            <w:shd w:val="clear" w:color="auto" w:fill="auto"/>
          </w:tcPr>
          <w:p w14:paraId="3ABB8A6A"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47B9CADE"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3DA86FA1" w14:textId="77777777" w:rsidR="0094125D" w:rsidRDefault="0094125D" w:rsidP="00AF6F0D">
            <w:pPr>
              <w:rPr>
                <w:rFonts w:ascii="Arial" w:hAnsi="Arial" w:cs="Arial"/>
                <w:sz w:val="18"/>
                <w:szCs w:val="18"/>
              </w:rPr>
            </w:pPr>
          </w:p>
        </w:tc>
        <w:tc>
          <w:tcPr>
            <w:tcW w:w="1134" w:type="dxa"/>
          </w:tcPr>
          <w:p w14:paraId="01CF4A2F" w14:textId="77777777" w:rsidR="0094125D" w:rsidRDefault="0094125D" w:rsidP="00AF6F0D">
            <w:pPr>
              <w:rPr>
                <w:rFonts w:ascii="Arial" w:hAnsi="Arial" w:cs="Arial"/>
                <w:sz w:val="18"/>
                <w:szCs w:val="18"/>
              </w:rPr>
            </w:pPr>
          </w:p>
        </w:tc>
      </w:tr>
      <w:tr w:rsidR="0094125D" w:rsidRPr="004A5D01" w14:paraId="39113C38" w14:textId="77777777" w:rsidTr="00FC78C7">
        <w:trPr>
          <w:trHeight w:val="275"/>
        </w:trPr>
        <w:tc>
          <w:tcPr>
            <w:tcW w:w="1241" w:type="dxa"/>
            <w:shd w:val="clear" w:color="auto" w:fill="auto"/>
          </w:tcPr>
          <w:p w14:paraId="0BCDE86D" w14:textId="77777777" w:rsidR="0094125D" w:rsidRDefault="0094125D" w:rsidP="00AF6F0D">
            <w:r w:rsidRPr="001F1BC0">
              <w:rPr>
                <w:rFonts w:ascii="Arial" w:hAnsi="Arial" w:cs="Arial"/>
                <w:sz w:val="18"/>
                <w:szCs w:val="18"/>
              </w:rPr>
              <w:t>Screen Label</w:t>
            </w:r>
          </w:p>
        </w:tc>
        <w:tc>
          <w:tcPr>
            <w:tcW w:w="2552" w:type="dxa"/>
            <w:shd w:val="clear" w:color="auto" w:fill="auto"/>
          </w:tcPr>
          <w:p w14:paraId="755A4CB7"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Employer Contribution (% of salary)</w:t>
            </w:r>
          </w:p>
        </w:tc>
        <w:tc>
          <w:tcPr>
            <w:tcW w:w="850" w:type="dxa"/>
            <w:shd w:val="clear" w:color="auto" w:fill="auto"/>
          </w:tcPr>
          <w:p w14:paraId="243E0318" w14:textId="77777777" w:rsidR="0094125D" w:rsidRDefault="0094125D" w:rsidP="00AF6F0D">
            <w:r w:rsidRPr="00B4762F">
              <w:rPr>
                <w:rFonts w:ascii="Arial" w:hAnsi="Arial" w:cs="Arial"/>
                <w:sz w:val="18"/>
                <w:szCs w:val="18"/>
              </w:rPr>
              <w:t>N</w:t>
            </w:r>
          </w:p>
        </w:tc>
        <w:tc>
          <w:tcPr>
            <w:tcW w:w="3262" w:type="dxa"/>
            <w:shd w:val="clear" w:color="auto" w:fill="auto"/>
          </w:tcPr>
          <w:p w14:paraId="7A0970FA" w14:textId="77777777" w:rsidR="0094125D" w:rsidRDefault="0094125D" w:rsidP="00AF6F0D">
            <w:pPr>
              <w:rPr>
                <w:rFonts w:ascii="Arial" w:hAnsi="Arial" w:cs="Arial"/>
                <w:sz w:val="18"/>
                <w:szCs w:val="18"/>
              </w:rPr>
            </w:pPr>
            <w:r>
              <w:rPr>
                <w:rFonts w:ascii="Arial" w:hAnsi="Arial" w:cs="Arial"/>
                <w:sz w:val="18"/>
                <w:szCs w:val="18"/>
              </w:rPr>
              <w:t xml:space="preserve">Only available if Scheme/Mbr Grp Contribution Basis that the user is linked to is % </w:t>
            </w:r>
          </w:p>
          <w:p w14:paraId="57402F0A" w14:textId="77777777" w:rsidR="0094125D" w:rsidRDefault="0094125D" w:rsidP="00AF6F0D">
            <w:pPr>
              <w:rPr>
                <w:rFonts w:ascii="Arial" w:hAnsi="Arial" w:cs="Arial"/>
                <w:sz w:val="18"/>
                <w:szCs w:val="18"/>
              </w:rPr>
            </w:pPr>
          </w:p>
          <w:p w14:paraId="5459752A"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06F0A0A2" w14:textId="77777777" w:rsidR="0094125D" w:rsidRDefault="0094125D" w:rsidP="00AF6F0D">
            <w:pPr>
              <w:rPr>
                <w:rFonts w:ascii="Arial" w:hAnsi="Arial" w:cs="Arial"/>
                <w:sz w:val="18"/>
                <w:szCs w:val="18"/>
              </w:rPr>
            </w:pPr>
          </w:p>
          <w:p w14:paraId="584F0832"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6AFA397B" w14:textId="77777777" w:rsidR="0094125D" w:rsidRDefault="0094125D" w:rsidP="00AF6F0D">
            <w:pPr>
              <w:rPr>
                <w:rFonts w:ascii="Arial" w:hAnsi="Arial" w:cs="Arial"/>
                <w:sz w:val="18"/>
                <w:szCs w:val="18"/>
              </w:rPr>
            </w:pPr>
          </w:p>
          <w:p w14:paraId="1C7C234A" w14:textId="77777777" w:rsidR="0094125D" w:rsidRPr="003D4CA8" w:rsidRDefault="0094125D" w:rsidP="004E06BD">
            <w:pPr>
              <w:numPr>
                <w:ilvl w:val="0"/>
                <w:numId w:val="88"/>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61628E3F" w14:textId="77777777" w:rsidR="0094125D" w:rsidRDefault="0094125D" w:rsidP="004E06BD">
            <w:pPr>
              <w:numPr>
                <w:ilvl w:val="0"/>
                <w:numId w:val="88"/>
              </w:numPr>
              <w:rPr>
                <w:rFonts w:ascii="Arial" w:hAnsi="Arial" w:cs="Arial"/>
                <w:sz w:val="18"/>
                <w:szCs w:val="18"/>
              </w:rPr>
            </w:pPr>
            <w:r>
              <w:rPr>
                <w:rFonts w:ascii="Arial" w:hAnsi="Arial" w:cs="Arial"/>
                <w:sz w:val="18"/>
                <w:szCs w:val="18"/>
              </w:rPr>
              <w:t>Less than</w:t>
            </w:r>
          </w:p>
          <w:p w14:paraId="1CF7E1DA" w14:textId="77777777" w:rsidR="0094125D" w:rsidRDefault="0094125D" w:rsidP="004E06BD">
            <w:pPr>
              <w:numPr>
                <w:ilvl w:val="0"/>
                <w:numId w:val="88"/>
              </w:numPr>
              <w:rPr>
                <w:rFonts w:ascii="Arial" w:hAnsi="Arial" w:cs="Arial"/>
                <w:sz w:val="18"/>
                <w:szCs w:val="18"/>
              </w:rPr>
            </w:pPr>
            <w:r>
              <w:rPr>
                <w:rFonts w:ascii="Arial" w:hAnsi="Arial" w:cs="Arial"/>
                <w:sz w:val="18"/>
                <w:szCs w:val="18"/>
              </w:rPr>
              <w:t>Greater then</w:t>
            </w:r>
          </w:p>
          <w:p w14:paraId="6CA02F4D" w14:textId="77777777" w:rsidR="0094125D" w:rsidRDefault="0094125D" w:rsidP="004E06BD">
            <w:pPr>
              <w:numPr>
                <w:ilvl w:val="0"/>
                <w:numId w:val="88"/>
              </w:numPr>
              <w:rPr>
                <w:rFonts w:ascii="Arial" w:hAnsi="Arial" w:cs="Arial"/>
                <w:sz w:val="18"/>
                <w:szCs w:val="18"/>
              </w:rPr>
            </w:pPr>
            <w:r>
              <w:rPr>
                <w:rFonts w:ascii="Arial" w:hAnsi="Arial" w:cs="Arial"/>
                <w:sz w:val="18"/>
                <w:szCs w:val="18"/>
              </w:rPr>
              <w:t>Less than or equal to</w:t>
            </w:r>
          </w:p>
          <w:p w14:paraId="58438546" w14:textId="77777777" w:rsidR="0094125D" w:rsidRDefault="0094125D" w:rsidP="004E06BD">
            <w:pPr>
              <w:numPr>
                <w:ilvl w:val="0"/>
                <w:numId w:val="88"/>
              </w:numPr>
              <w:rPr>
                <w:rFonts w:ascii="Arial" w:hAnsi="Arial" w:cs="Arial"/>
                <w:sz w:val="18"/>
                <w:szCs w:val="18"/>
              </w:rPr>
            </w:pPr>
            <w:r>
              <w:rPr>
                <w:rFonts w:ascii="Arial" w:hAnsi="Arial" w:cs="Arial"/>
                <w:sz w:val="18"/>
                <w:szCs w:val="18"/>
              </w:rPr>
              <w:t>Great than or equal to</w:t>
            </w:r>
          </w:p>
          <w:p w14:paraId="315CA247" w14:textId="77777777" w:rsidR="0094125D" w:rsidRDefault="0094125D" w:rsidP="004E06BD">
            <w:pPr>
              <w:numPr>
                <w:ilvl w:val="0"/>
                <w:numId w:val="88"/>
              </w:numPr>
              <w:rPr>
                <w:rFonts w:ascii="Arial" w:hAnsi="Arial" w:cs="Arial"/>
                <w:sz w:val="18"/>
                <w:szCs w:val="18"/>
              </w:rPr>
            </w:pPr>
            <w:r>
              <w:rPr>
                <w:rFonts w:ascii="Arial" w:hAnsi="Arial" w:cs="Arial"/>
                <w:sz w:val="18"/>
                <w:szCs w:val="18"/>
              </w:rPr>
              <w:t>Between</w:t>
            </w:r>
          </w:p>
          <w:p w14:paraId="49CA3B16" w14:textId="77777777" w:rsidR="0094125D" w:rsidRDefault="0094125D" w:rsidP="00AF6F0D">
            <w:pPr>
              <w:rPr>
                <w:rFonts w:ascii="Arial" w:hAnsi="Arial" w:cs="Arial"/>
                <w:sz w:val="18"/>
                <w:szCs w:val="18"/>
              </w:rPr>
            </w:pPr>
          </w:p>
          <w:p w14:paraId="6E4984CB"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w:t>
            </w:r>
          </w:p>
        </w:tc>
        <w:tc>
          <w:tcPr>
            <w:tcW w:w="1134" w:type="dxa"/>
            <w:shd w:val="clear" w:color="auto" w:fill="auto"/>
          </w:tcPr>
          <w:p w14:paraId="15785CBB"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458A2483"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FA7805E" w14:textId="77777777" w:rsidR="0094125D" w:rsidRDefault="0094125D" w:rsidP="00AF6F0D">
            <w:pPr>
              <w:rPr>
                <w:rFonts w:ascii="Arial" w:hAnsi="Arial" w:cs="Arial"/>
                <w:sz w:val="18"/>
                <w:szCs w:val="18"/>
              </w:rPr>
            </w:pPr>
          </w:p>
        </w:tc>
        <w:tc>
          <w:tcPr>
            <w:tcW w:w="1134" w:type="dxa"/>
          </w:tcPr>
          <w:p w14:paraId="37F47AA1" w14:textId="77777777" w:rsidR="0094125D" w:rsidRDefault="0094125D" w:rsidP="00AF6F0D">
            <w:pPr>
              <w:rPr>
                <w:rFonts w:ascii="Arial" w:hAnsi="Arial" w:cs="Arial"/>
                <w:sz w:val="18"/>
                <w:szCs w:val="18"/>
              </w:rPr>
            </w:pPr>
          </w:p>
        </w:tc>
      </w:tr>
      <w:tr w:rsidR="0094125D" w:rsidRPr="004A5D01" w14:paraId="4A9E0540" w14:textId="77777777" w:rsidTr="00FC78C7">
        <w:trPr>
          <w:trHeight w:val="275"/>
        </w:trPr>
        <w:tc>
          <w:tcPr>
            <w:tcW w:w="1241" w:type="dxa"/>
            <w:shd w:val="clear" w:color="auto" w:fill="auto"/>
          </w:tcPr>
          <w:p w14:paraId="653FFFFE" w14:textId="77777777" w:rsidR="0094125D" w:rsidRDefault="0094125D" w:rsidP="00AF6F0D">
            <w:r w:rsidRPr="001F1BC0">
              <w:rPr>
                <w:rFonts w:ascii="Arial" w:hAnsi="Arial" w:cs="Arial"/>
                <w:sz w:val="18"/>
                <w:szCs w:val="18"/>
              </w:rPr>
              <w:t>Screen Label</w:t>
            </w:r>
          </w:p>
        </w:tc>
        <w:tc>
          <w:tcPr>
            <w:tcW w:w="2552" w:type="dxa"/>
            <w:shd w:val="clear" w:color="auto" w:fill="auto"/>
          </w:tcPr>
          <w:p w14:paraId="634C9055"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AVC’s (Amount)</w:t>
            </w:r>
          </w:p>
        </w:tc>
        <w:tc>
          <w:tcPr>
            <w:tcW w:w="850" w:type="dxa"/>
            <w:shd w:val="clear" w:color="auto" w:fill="auto"/>
          </w:tcPr>
          <w:p w14:paraId="0B49FDA6" w14:textId="77777777" w:rsidR="0094125D" w:rsidRDefault="0094125D" w:rsidP="00AF6F0D">
            <w:r w:rsidRPr="00B4762F">
              <w:rPr>
                <w:rFonts w:ascii="Arial" w:hAnsi="Arial" w:cs="Arial"/>
                <w:sz w:val="18"/>
                <w:szCs w:val="18"/>
              </w:rPr>
              <w:t>N</w:t>
            </w:r>
          </w:p>
        </w:tc>
        <w:tc>
          <w:tcPr>
            <w:tcW w:w="3262" w:type="dxa"/>
            <w:shd w:val="clear" w:color="auto" w:fill="auto"/>
          </w:tcPr>
          <w:p w14:paraId="30948AF1" w14:textId="77777777" w:rsidR="0094125D" w:rsidRDefault="0094125D" w:rsidP="00AF6F0D">
            <w:pPr>
              <w:rPr>
                <w:rFonts w:ascii="Arial" w:hAnsi="Arial" w:cs="Arial"/>
                <w:sz w:val="18"/>
                <w:szCs w:val="18"/>
              </w:rPr>
            </w:pPr>
            <w:r>
              <w:rPr>
                <w:rFonts w:ascii="Arial" w:hAnsi="Arial" w:cs="Arial"/>
                <w:sz w:val="18"/>
                <w:szCs w:val="18"/>
              </w:rPr>
              <w:t>Only display if the scheme allows AVC’s,  then only display if the  Scheme/Mbr Grp AVC Contribution Basis is £ amount or Either for the scheme/mbr group that the user is linked to</w:t>
            </w:r>
          </w:p>
          <w:p w14:paraId="4DA31DE3" w14:textId="77777777" w:rsidR="0094125D" w:rsidRDefault="0094125D" w:rsidP="00AF6F0D">
            <w:pPr>
              <w:rPr>
                <w:rFonts w:ascii="Arial" w:hAnsi="Arial" w:cs="Arial"/>
                <w:sz w:val="18"/>
                <w:szCs w:val="18"/>
              </w:rPr>
            </w:pPr>
          </w:p>
          <w:p w14:paraId="05BE5B3F"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72BF21D4" w14:textId="77777777" w:rsidR="0094125D" w:rsidRDefault="0094125D" w:rsidP="00AF6F0D">
            <w:pPr>
              <w:rPr>
                <w:rFonts w:ascii="Arial" w:hAnsi="Arial" w:cs="Arial"/>
                <w:sz w:val="18"/>
                <w:szCs w:val="18"/>
              </w:rPr>
            </w:pPr>
          </w:p>
          <w:p w14:paraId="2981A6B9"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6DE5BF7A" w14:textId="77777777" w:rsidR="0094125D" w:rsidRDefault="0094125D" w:rsidP="00AF6F0D">
            <w:pPr>
              <w:rPr>
                <w:rFonts w:ascii="Arial" w:hAnsi="Arial" w:cs="Arial"/>
                <w:sz w:val="18"/>
                <w:szCs w:val="18"/>
              </w:rPr>
            </w:pPr>
          </w:p>
          <w:p w14:paraId="21EF94F9" w14:textId="77777777" w:rsidR="0094125D" w:rsidRPr="003D4CA8" w:rsidRDefault="0094125D" w:rsidP="004E06BD">
            <w:pPr>
              <w:numPr>
                <w:ilvl w:val="0"/>
                <w:numId w:val="89"/>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7F32CC6D" w14:textId="77777777" w:rsidR="0094125D" w:rsidRDefault="0094125D" w:rsidP="004E06BD">
            <w:pPr>
              <w:numPr>
                <w:ilvl w:val="0"/>
                <w:numId w:val="89"/>
              </w:numPr>
              <w:rPr>
                <w:rFonts w:ascii="Arial" w:hAnsi="Arial" w:cs="Arial"/>
                <w:sz w:val="18"/>
                <w:szCs w:val="18"/>
              </w:rPr>
            </w:pPr>
            <w:r>
              <w:rPr>
                <w:rFonts w:ascii="Arial" w:hAnsi="Arial" w:cs="Arial"/>
                <w:sz w:val="18"/>
                <w:szCs w:val="18"/>
              </w:rPr>
              <w:t>Less than</w:t>
            </w:r>
          </w:p>
          <w:p w14:paraId="5AD965BC" w14:textId="77777777" w:rsidR="0094125D" w:rsidRDefault="0094125D" w:rsidP="004E06BD">
            <w:pPr>
              <w:numPr>
                <w:ilvl w:val="0"/>
                <w:numId w:val="89"/>
              </w:numPr>
              <w:rPr>
                <w:rFonts w:ascii="Arial" w:hAnsi="Arial" w:cs="Arial"/>
                <w:sz w:val="18"/>
                <w:szCs w:val="18"/>
              </w:rPr>
            </w:pPr>
            <w:r>
              <w:rPr>
                <w:rFonts w:ascii="Arial" w:hAnsi="Arial" w:cs="Arial"/>
                <w:sz w:val="18"/>
                <w:szCs w:val="18"/>
              </w:rPr>
              <w:t>Greater then</w:t>
            </w:r>
          </w:p>
          <w:p w14:paraId="6120CC1D" w14:textId="77777777" w:rsidR="0094125D" w:rsidRDefault="0094125D" w:rsidP="004E06BD">
            <w:pPr>
              <w:numPr>
                <w:ilvl w:val="0"/>
                <w:numId w:val="89"/>
              </w:numPr>
              <w:rPr>
                <w:rFonts w:ascii="Arial" w:hAnsi="Arial" w:cs="Arial"/>
                <w:sz w:val="18"/>
                <w:szCs w:val="18"/>
              </w:rPr>
            </w:pPr>
            <w:r>
              <w:rPr>
                <w:rFonts w:ascii="Arial" w:hAnsi="Arial" w:cs="Arial"/>
                <w:sz w:val="18"/>
                <w:szCs w:val="18"/>
              </w:rPr>
              <w:t>Less than or equal to</w:t>
            </w:r>
          </w:p>
          <w:p w14:paraId="4243672D" w14:textId="77777777" w:rsidR="0094125D" w:rsidRDefault="0094125D" w:rsidP="004E06BD">
            <w:pPr>
              <w:numPr>
                <w:ilvl w:val="0"/>
                <w:numId w:val="89"/>
              </w:numPr>
              <w:rPr>
                <w:rFonts w:ascii="Arial" w:hAnsi="Arial" w:cs="Arial"/>
                <w:sz w:val="18"/>
                <w:szCs w:val="18"/>
              </w:rPr>
            </w:pPr>
            <w:r>
              <w:rPr>
                <w:rFonts w:ascii="Arial" w:hAnsi="Arial" w:cs="Arial"/>
                <w:sz w:val="18"/>
                <w:szCs w:val="18"/>
              </w:rPr>
              <w:t>Great than or equal to</w:t>
            </w:r>
          </w:p>
          <w:p w14:paraId="2ED9FFBE" w14:textId="77777777" w:rsidR="0094125D" w:rsidRDefault="0094125D" w:rsidP="004E06BD">
            <w:pPr>
              <w:numPr>
                <w:ilvl w:val="0"/>
                <w:numId w:val="89"/>
              </w:numPr>
              <w:rPr>
                <w:rFonts w:ascii="Arial" w:hAnsi="Arial" w:cs="Arial"/>
                <w:sz w:val="18"/>
                <w:szCs w:val="18"/>
              </w:rPr>
            </w:pPr>
            <w:r>
              <w:rPr>
                <w:rFonts w:ascii="Arial" w:hAnsi="Arial" w:cs="Arial"/>
                <w:sz w:val="18"/>
                <w:szCs w:val="18"/>
              </w:rPr>
              <w:t>Between</w:t>
            </w:r>
          </w:p>
          <w:p w14:paraId="7C34E00E" w14:textId="77777777" w:rsidR="0094125D" w:rsidRDefault="0094125D" w:rsidP="00AF6F0D">
            <w:pPr>
              <w:rPr>
                <w:rFonts w:ascii="Arial" w:hAnsi="Arial" w:cs="Arial"/>
                <w:sz w:val="18"/>
                <w:szCs w:val="18"/>
              </w:rPr>
            </w:pPr>
          </w:p>
          <w:p w14:paraId="13847698"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w:t>
            </w:r>
          </w:p>
        </w:tc>
        <w:tc>
          <w:tcPr>
            <w:tcW w:w="1134" w:type="dxa"/>
            <w:shd w:val="clear" w:color="auto" w:fill="auto"/>
          </w:tcPr>
          <w:p w14:paraId="5BC66249"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64B565C8"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1E0E8CA4" w14:textId="77777777" w:rsidR="0094125D" w:rsidRDefault="0094125D" w:rsidP="00AF6F0D">
            <w:pPr>
              <w:rPr>
                <w:rFonts w:ascii="Arial" w:hAnsi="Arial" w:cs="Arial"/>
                <w:sz w:val="18"/>
                <w:szCs w:val="18"/>
              </w:rPr>
            </w:pPr>
          </w:p>
        </w:tc>
        <w:tc>
          <w:tcPr>
            <w:tcW w:w="1134" w:type="dxa"/>
          </w:tcPr>
          <w:p w14:paraId="2F362108" w14:textId="77777777" w:rsidR="0094125D" w:rsidRDefault="0094125D" w:rsidP="00AF6F0D">
            <w:pPr>
              <w:rPr>
                <w:rFonts w:ascii="Arial" w:hAnsi="Arial" w:cs="Arial"/>
                <w:sz w:val="18"/>
                <w:szCs w:val="18"/>
              </w:rPr>
            </w:pPr>
          </w:p>
        </w:tc>
      </w:tr>
      <w:tr w:rsidR="0094125D" w:rsidRPr="004A5D01" w14:paraId="3CC46D8D" w14:textId="77777777" w:rsidTr="00FC78C7">
        <w:trPr>
          <w:trHeight w:val="275"/>
        </w:trPr>
        <w:tc>
          <w:tcPr>
            <w:tcW w:w="1241" w:type="dxa"/>
            <w:shd w:val="clear" w:color="auto" w:fill="auto"/>
          </w:tcPr>
          <w:p w14:paraId="2B3C3DD2" w14:textId="77777777" w:rsidR="0094125D" w:rsidRDefault="0094125D" w:rsidP="00AF6F0D">
            <w:r w:rsidRPr="001F1BC0">
              <w:rPr>
                <w:rFonts w:ascii="Arial" w:hAnsi="Arial" w:cs="Arial"/>
                <w:sz w:val="18"/>
                <w:szCs w:val="18"/>
              </w:rPr>
              <w:t>Screen Label</w:t>
            </w:r>
          </w:p>
        </w:tc>
        <w:tc>
          <w:tcPr>
            <w:tcW w:w="2552" w:type="dxa"/>
            <w:shd w:val="clear" w:color="auto" w:fill="auto"/>
          </w:tcPr>
          <w:p w14:paraId="411C6566"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AVC’s (% of Salary)</w:t>
            </w:r>
          </w:p>
        </w:tc>
        <w:tc>
          <w:tcPr>
            <w:tcW w:w="850" w:type="dxa"/>
            <w:shd w:val="clear" w:color="auto" w:fill="auto"/>
          </w:tcPr>
          <w:p w14:paraId="796AD829" w14:textId="77777777" w:rsidR="0094125D" w:rsidRDefault="0094125D" w:rsidP="00AF6F0D">
            <w:r w:rsidRPr="00B4762F">
              <w:rPr>
                <w:rFonts w:ascii="Arial" w:hAnsi="Arial" w:cs="Arial"/>
                <w:sz w:val="18"/>
                <w:szCs w:val="18"/>
              </w:rPr>
              <w:t>N</w:t>
            </w:r>
          </w:p>
        </w:tc>
        <w:tc>
          <w:tcPr>
            <w:tcW w:w="3262" w:type="dxa"/>
            <w:shd w:val="clear" w:color="auto" w:fill="auto"/>
          </w:tcPr>
          <w:p w14:paraId="12F3A27F" w14:textId="77777777" w:rsidR="0094125D" w:rsidRDefault="0094125D" w:rsidP="00AF6F0D">
            <w:pPr>
              <w:rPr>
                <w:rFonts w:ascii="Arial" w:hAnsi="Arial" w:cs="Arial"/>
                <w:sz w:val="18"/>
                <w:szCs w:val="18"/>
              </w:rPr>
            </w:pPr>
            <w:r>
              <w:rPr>
                <w:rFonts w:ascii="Arial" w:hAnsi="Arial" w:cs="Arial"/>
                <w:sz w:val="18"/>
                <w:szCs w:val="18"/>
              </w:rPr>
              <w:t>Only display if the scheme allows AVC’s,  then only display if the  Scheme/Mbr Grp AVC Contribution Basis is % or Either for the scheme/mbr group that the user is linked to</w:t>
            </w:r>
          </w:p>
          <w:p w14:paraId="27AD9085" w14:textId="77777777" w:rsidR="0094125D" w:rsidRDefault="0094125D" w:rsidP="00AF6F0D">
            <w:pPr>
              <w:rPr>
                <w:rFonts w:ascii="Arial" w:hAnsi="Arial" w:cs="Arial"/>
                <w:sz w:val="18"/>
                <w:szCs w:val="18"/>
              </w:rPr>
            </w:pPr>
          </w:p>
          <w:p w14:paraId="488E0280" w14:textId="77777777" w:rsidR="0094125D" w:rsidRDefault="0094125D" w:rsidP="00AF6F0D">
            <w:pPr>
              <w:rPr>
                <w:rFonts w:ascii="Arial" w:hAnsi="Arial" w:cs="Arial"/>
                <w:sz w:val="18"/>
                <w:szCs w:val="18"/>
              </w:rPr>
            </w:pPr>
          </w:p>
          <w:p w14:paraId="0B02CD95"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059581E2" w14:textId="77777777" w:rsidR="0094125D" w:rsidRDefault="0094125D" w:rsidP="00AF6F0D">
            <w:pPr>
              <w:rPr>
                <w:rFonts w:ascii="Arial" w:hAnsi="Arial" w:cs="Arial"/>
                <w:sz w:val="18"/>
                <w:szCs w:val="18"/>
              </w:rPr>
            </w:pPr>
          </w:p>
          <w:p w14:paraId="53A469C8"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657AFDB6" w14:textId="77777777" w:rsidR="0094125D" w:rsidRDefault="0094125D" w:rsidP="00AF6F0D">
            <w:pPr>
              <w:rPr>
                <w:rFonts w:ascii="Arial" w:hAnsi="Arial" w:cs="Arial"/>
                <w:sz w:val="18"/>
                <w:szCs w:val="18"/>
              </w:rPr>
            </w:pPr>
          </w:p>
          <w:p w14:paraId="3A642A13" w14:textId="77777777" w:rsidR="0094125D" w:rsidRPr="003D4CA8" w:rsidRDefault="0094125D" w:rsidP="004E06BD">
            <w:pPr>
              <w:numPr>
                <w:ilvl w:val="0"/>
                <w:numId w:val="90"/>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2FAEF784" w14:textId="77777777" w:rsidR="0094125D" w:rsidRDefault="0094125D" w:rsidP="004E06BD">
            <w:pPr>
              <w:numPr>
                <w:ilvl w:val="0"/>
                <w:numId w:val="90"/>
              </w:numPr>
              <w:rPr>
                <w:rFonts w:ascii="Arial" w:hAnsi="Arial" w:cs="Arial"/>
                <w:sz w:val="18"/>
                <w:szCs w:val="18"/>
              </w:rPr>
            </w:pPr>
            <w:r>
              <w:rPr>
                <w:rFonts w:ascii="Arial" w:hAnsi="Arial" w:cs="Arial"/>
                <w:sz w:val="18"/>
                <w:szCs w:val="18"/>
              </w:rPr>
              <w:t>Less than</w:t>
            </w:r>
          </w:p>
          <w:p w14:paraId="665A49E9" w14:textId="77777777" w:rsidR="0094125D" w:rsidRDefault="0094125D" w:rsidP="004E06BD">
            <w:pPr>
              <w:numPr>
                <w:ilvl w:val="0"/>
                <w:numId w:val="90"/>
              </w:numPr>
              <w:rPr>
                <w:rFonts w:ascii="Arial" w:hAnsi="Arial" w:cs="Arial"/>
                <w:sz w:val="18"/>
                <w:szCs w:val="18"/>
              </w:rPr>
            </w:pPr>
            <w:r>
              <w:rPr>
                <w:rFonts w:ascii="Arial" w:hAnsi="Arial" w:cs="Arial"/>
                <w:sz w:val="18"/>
                <w:szCs w:val="18"/>
              </w:rPr>
              <w:t>Greater then</w:t>
            </w:r>
          </w:p>
          <w:p w14:paraId="30D24A02" w14:textId="77777777" w:rsidR="0094125D" w:rsidRDefault="0094125D" w:rsidP="004E06BD">
            <w:pPr>
              <w:numPr>
                <w:ilvl w:val="0"/>
                <w:numId w:val="90"/>
              </w:numPr>
              <w:rPr>
                <w:rFonts w:ascii="Arial" w:hAnsi="Arial" w:cs="Arial"/>
                <w:sz w:val="18"/>
                <w:szCs w:val="18"/>
              </w:rPr>
            </w:pPr>
            <w:r>
              <w:rPr>
                <w:rFonts w:ascii="Arial" w:hAnsi="Arial" w:cs="Arial"/>
                <w:sz w:val="18"/>
                <w:szCs w:val="18"/>
              </w:rPr>
              <w:t>Less than or equal to</w:t>
            </w:r>
          </w:p>
          <w:p w14:paraId="0E6E0AD1" w14:textId="77777777" w:rsidR="0094125D" w:rsidRDefault="0094125D" w:rsidP="004E06BD">
            <w:pPr>
              <w:numPr>
                <w:ilvl w:val="0"/>
                <w:numId w:val="90"/>
              </w:numPr>
              <w:rPr>
                <w:rFonts w:ascii="Arial" w:hAnsi="Arial" w:cs="Arial"/>
                <w:sz w:val="18"/>
                <w:szCs w:val="18"/>
              </w:rPr>
            </w:pPr>
            <w:r>
              <w:rPr>
                <w:rFonts w:ascii="Arial" w:hAnsi="Arial" w:cs="Arial"/>
                <w:sz w:val="18"/>
                <w:szCs w:val="18"/>
              </w:rPr>
              <w:t>Great than or equal to</w:t>
            </w:r>
          </w:p>
          <w:p w14:paraId="2EA1B078" w14:textId="77777777" w:rsidR="0094125D" w:rsidRDefault="0094125D" w:rsidP="004E06BD">
            <w:pPr>
              <w:numPr>
                <w:ilvl w:val="0"/>
                <w:numId w:val="90"/>
              </w:numPr>
              <w:rPr>
                <w:rFonts w:ascii="Arial" w:hAnsi="Arial" w:cs="Arial"/>
                <w:sz w:val="18"/>
                <w:szCs w:val="18"/>
              </w:rPr>
            </w:pPr>
            <w:r>
              <w:rPr>
                <w:rFonts w:ascii="Arial" w:hAnsi="Arial" w:cs="Arial"/>
                <w:sz w:val="18"/>
                <w:szCs w:val="18"/>
              </w:rPr>
              <w:t>Between</w:t>
            </w:r>
          </w:p>
          <w:p w14:paraId="0BFBBC72" w14:textId="77777777" w:rsidR="0094125D" w:rsidRDefault="0094125D" w:rsidP="00AF6F0D">
            <w:pPr>
              <w:rPr>
                <w:rFonts w:ascii="Arial" w:hAnsi="Arial" w:cs="Arial"/>
                <w:sz w:val="18"/>
                <w:szCs w:val="18"/>
              </w:rPr>
            </w:pPr>
          </w:p>
          <w:p w14:paraId="53791484"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w:t>
            </w:r>
          </w:p>
        </w:tc>
        <w:tc>
          <w:tcPr>
            <w:tcW w:w="1134" w:type="dxa"/>
            <w:shd w:val="clear" w:color="auto" w:fill="auto"/>
          </w:tcPr>
          <w:p w14:paraId="6714E125"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270E3670"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674B330A" w14:textId="77777777" w:rsidR="0094125D" w:rsidRDefault="0094125D" w:rsidP="00AF6F0D">
            <w:pPr>
              <w:rPr>
                <w:rFonts w:ascii="Arial" w:hAnsi="Arial" w:cs="Arial"/>
                <w:sz w:val="18"/>
                <w:szCs w:val="18"/>
              </w:rPr>
            </w:pPr>
          </w:p>
        </w:tc>
        <w:tc>
          <w:tcPr>
            <w:tcW w:w="1134" w:type="dxa"/>
          </w:tcPr>
          <w:p w14:paraId="4AF1E3FE" w14:textId="77777777" w:rsidR="0094125D" w:rsidRDefault="0094125D" w:rsidP="00AF6F0D">
            <w:pPr>
              <w:rPr>
                <w:rFonts w:ascii="Arial" w:hAnsi="Arial" w:cs="Arial"/>
                <w:sz w:val="18"/>
                <w:szCs w:val="18"/>
              </w:rPr>
            </w:pPr>
          </w:p>
        </w:tc>
      </w:tr>
      <w:tr w:rsidR="0094125D" w:rsidRPr="004A5D01" w14:paraId="246AE6FF" w14:textId="77777777" w:rsidTr="00FC78C7">
        <w:trPr>
          <w:trHeight w:val="275"/>
        </w:trPr>
        <w:tc>
          <w:tcPr>
            <w:tcW w:w="1241" w:type="dxa"/>
            <w:shd w:val="clear" w:color="auto" w:fill="auto"/>
          </w:tcPr>
          <w:p w14:paraId="56AB91BD" w14:textId="77777777" w:rsidR="0094125D" w:rsidRDefault="0094125D" w:rsidP="00AF6F0D">
            <w:r w:rsidRPr="001F1BC0">
              <w:rPr>
                <w:rFonts w:ascii="Arial" w:hAnsi="Arial" w:cs="Arial"/>
                <w:sz w:val="18"/>
                <w:szCs w:val="18"/>
              </w:rPr>
              <w:t>Screen Label</w:t>
            </w:r>
          </w:p>
        </w:tc>
        <w:tc>
          <w:tcPr>
            <w:tcW w:w="2552" w:type="dxa"/>
            <w:shd w:val="clear" w:color="auto" w:fill="auto"/>
          </w:tcPr>
          <w:p w14:paraId="0F02DF7F" w14:textId="77777777" w:rsidR="0094125D" w:rsidRPr="00803ADA" w:rsidRDefault="0094125D" w:rsidP="00AF6F0D">
            <w:pPr>
              <w:rPr>
                <w:rFonts w:ascii="Arial" w:hAnsi="Arial" w:cs="Arial"/>
                <w:sz w:val="18"/>
                <w:szCs w:val="18"/>
              </w:rPr>
            </w:pPr>
            <w:r w:rsidRPr="00803ADA">
              <w:rPr>
                <w:rFonts w:ascii="Arial" w:eastAsia="Symbol" w:hAnsi="Arial" w:cs="Symbol"/>
                <w:sz w:val="18"/>
                <w:szCs w:val="18"/>
              </w:rPr>
              <w:t>Total Contribution (% of salary)</w:t>
            </w:r>
          </w:p>
        </w:tc>
        <w:tc>
          <w:tcPr>
            <w:tcW w:w="850" w:type="dxa"/>
            <w:shd w:val="clear" w:color="auto" w:fill="auto"/>
          </w:tcPr>
          <w:p w14:paraId="7C44CAD3" w14:textId="77777777" w:rsidR="0094125D" w:rsidRDefault="0094125D" w:rsidP="00AF6F0D">
            <w:r w:rsidRPr="00B4762F">
              <w:rPr>
                <w:rFonts w:ascii="Arial" w:hAnsi="Arial" w:cs="Arial"/>
                <w:sz w:val="18"/>
                <w:szCs w:val="18"/>
              </w:rPr>
              <w:t>N</w:t>
            </w:r>
          </w:p>
        </w:tc>
        <w:tc>
          <w:tcPr>
            <w:tcW w:w="3262" w:type="dxa"/>
            <w:shd w:val="clear" w:color="auto" w:fill="auto"/>
          </w:tcPr>
          <w:p w14:paraId="7625E9A0" w14:textId="77777777" w:rsidR="0094125D" w:rsidRDefault="0094125D" w:rsidP="00AF6F0D">
            <w:pPr>
              <w:rPr>
                <w:rFonts w:ascii="Arial" w:hAnsi="Arial" w:cs="Arial"/>
                <w:sz w:val="18"/>
                <w:szCs w:val="18"/>
              </w:rPr>
            </w:pPr>
            <w:r>
              <w:rPr>
                <w:rFonts w:ascii="Arial" w:hAnsi="Arial" w:cs="Arial"/>
                <w:sz w:val="18"/>
                <w:szCs w:val="18"/>
              </w:rPr>
              <w:t>Only available if Scheme/Mbr Grp Contribution Basis is % that the user is linked to</w:t>
            </w:r>
          </w:p>
          <w:p w14:paraId="27808B66" w14:textId="77777777" w:rsidR="0094125D" w:rsidRDefault="0094125D" w:rsidP="00AF6F0D">
            <w:pPr>
              <w:rPr>
                <w:rFonts w:ascii="Arial" w:hAnsi="Arial" w:cs="Arial"/>
                <w:sz w:val="18"/>
                <w:szCs w:val="18"/>
              </w:rPr>
            </w:pPr>
          </w:p>
          <w:p w14:paraId="09708DAB" w14:textId="77777777" w:rsidR="0094125D" w:rsidRDefault="0094125D" w:rsidP="00AF6F0D">
            <w:pPr>
              <w:rPr>
                <w:rFonts w:ascii="Arial" w:hAnsi="Arial" w:cs="Arial"/>
                <w:sz w:val="18"/>
                <w:szCs w:val="18"/>
                <w:lang w:eastAsia="en-GB"/>
              </w:rPr>
            </w:pPr>
            <w:r>
              <w:rPr>
                <w:rFonts w:ascii="Arial" w:hAnsi="Arial" w:cs="Arial"/>
                <w:sz w:val="18"/>
                <w:szCs w:val="18"/>
              </w:rPr>
              <w:t>Use content friendly name if set</w:t>
            </w:r>
          </w:p>
          <w:p w14:paraId="3DF782C8" w14:textId="77777777" w:rsidR="0094125D" w:rsidRDefault="0094125D" w:rsidP="00AF6F0D">
            <w:pPr>
              <w:rPr>
                <w:rFonts w:ascii="Arial" w:hAnsi="Arial" w:cs="Arial"/>
                <w:sz w:val="18"/>
                <w:szCs w:val="18"/>
              </w:rPr>
            </w:pPr>
          </w:p>
          <w:p w14:paraId="5B610C32" w14:textId="77777777" w:rsidR="0094125D" w:rsidRDefault="0094125D" w:rsidP="00AF6F0D">
            <w:pPr>
              <w:rPr>
                <w:rFonts w:ascii="Arial" w:hAnsi="Arial" w:cs="Arial"/>
                <w:sz w:val="18"/>
                <w:szCs w:val="18"/>
              </w:rPr>
            </w:pPr>
            <w:r>
              <w:rPr>
                <w:rFonts w:ascii="Arial" w:hAnsi="Arial" w:cs="Arial"/>
                <w:sz w:val="18"/>
                <w:szCs w:val="18"/>
              </w:rPr>
              <w:t>Pull down list with the following options:</w:t>
            </w:r>
          </w:p>
          <w:p w14:paraId="351DB654" w14:textId="77777777" w:rsidR="0094125D" w:rsidRDefault="0094125D" w:rsidP="00AF6F0D">
            <w:pPr>
              <w:rPr>
                <w:rFonts w:ascii="Arial" w:hAnsi="Arial" w:cs="Arial"/>
                <w:sz w:val="18"/>
                <w:szCs w:val="18"/>
              </w:rPr>
            </w:pPr>
          </w:p>
          <w:p w14:paraId="4FE87806" w14:textId="77777777" w:rsidR="0094125D" w:rsidRPr="003D4CA8" w:rsidRDefault="0094125D" w:rsidP="004E06BD">
            <w:pPr>
              <w:numPr>
                <w:ilvl w:val="0"/>
                <w:numId w:val="91"/>
              </w:numPr>
              <w:rPr>
                <w:rFonts w:ascii="Arial" w:hAnsi="Arial" w:cs="Arial"/>
                <w:i/>
                <w:sz w:val="18"/>
                <w:szCs w:val="18"/>
              </w:rPr>
            </w:pPr>
            <w:r>
              <w:rPr>
                <w:rFonts w:ascii="Arial" w:hAnsi="Arial" w:cs="Arial"/>
                <w:sz w:val="18"/>
                <w:szCs w:val="18"/>
              </w:rPr>
              <w:t xml:space="preserve">None – </w:t>
            </w:r>
            <w:r w:rsidRPr="003D4CA8">
              <w:rPr>
                <w:rFonts w:ascii="Arial" w:hAnsi="Arial" w:cs="Arial"/>
                <w:i/>
                <w:sz w:val="18"/>
                <w:szCs w:val="18"/>
              </w:rPr>
              <w:t>this is the default upon entry to the screen</w:t>
            </w:r>
          </w:p>
          <w:p w14:paraId="24517146" w14:textId="77777777" w:rsidR="0094125D" w:rsidRDefault="0094125D" w:rsidP="004E06BD">
            <w:pPr>
              <w:numPr>
                <w:ilvl w:val="0"/>
                <w:numId w:val="91"/>
              </w:numPr>
              <w:rPr>
                <w:rFonts w:ascii="Arial" w:hAnsi="Arial" w:cs="Arial"/>
                <w:sz w:val="18"/>
                <w:szCs w:val="18"/>
              </w:rPr>
            </w:pPr>
            <w:r>
              <w:rPr>
                <w:rFonts w:ascii="Arial" w:hAnsi="Arial" w:cs="Arial"/>
                <w:sz w:val="18"/>
                <w:szCs w:val="18"/>
              </w:rPr>
              <w:t>Less than</w:t>
            </w:r>
          </w:p>
          <w:p w14:paraId="63733DE7" w14:textId="77777777" w:rsidR="0094125D" w:rsidRDefault="0094125D" w:rsidP="004E06BD">
            <w:pPr>
              <w:numPr>
                <w:ilvl w:val="0"/>
                <w:numId w:val="91"/>
              </w:numPr>
              <w:rPr>
                <w:rFonts w:ascii="Arial" w:hAnsi="Arial" w:cs="Arial"/>
                <w:sz w:val="18"/>
                <w:szCs w:val="18"/>
              </w:rPr>
            </w:pPr>
            <w:r>
              <w:rPr>
                <w:rFonts w:ascii="Arial" w:hAnsi="Arial" w:cs="Arial"/>
                <w:sz w:val="18"/>
                <w:szCs w:val="18"/>
              </w:rPr>
              <w:t>Greater then</w:t>
            </w:r>
          </w:p>
          <w:p w14:paraId="571ABEF4" w14:textId="77777777" w:rsidR="0094125D" w:rsidRDefault="0094125D" w:rsidP="004E06BD">
            <w:pPr>
              <w:numPr>
                <w:ilvl w:val="0"/>
                <w:numId w:val="91"/>
              </w:numPr>
              <w:rPr>
                <w:rFonts w:ascii="Arial" w:hAnsi="Arial" w:cs="Arial"/>
                <w:sz w:val="18"/>
                <w:szCs w:val="18"/>
              </w:rPr>
            </w:pPr>
            <w:r>
              <w:rPr>
                <w:rFonts w:ascii="Arial" w:hAnsi="Arial" w:cs="Arial"/>
                <w:sz w:val="18"/>
                <w:szCs w:val="18"/>
              </w:rPr>
              <w:t>Less than or equal to</w:t>
            </w:r>
          </w:p>
          <w:p w14:paraId="381C7008" w14:textId="77777777" w:rsidR="0094125D" w:rsidRDefault="0094125D" w:rsidP="004E06BD">
            <w:pPr>
              <w:numPr>
                <w:ilvl w:val="0"/>
                <w:numId w:val="91"/>
              </w:numPr>
              <w:rPr>
                <w:rFonts w:ascii="Arial" w:hAnsi="Arial" w:cs="Arial"/>
                <w:sz w:val="18"/>
                <w:szCs w:val="18"/>
              </w:rPr>
            </w:pPr>
            <w:r>
              <w:rPr>
                <w:rFonts w:ascii="Arial" w:hAnsi="Arial" w:cs="Arial"/>
                <w:sz w:val="18"/>
                <w:szCs w:val="18"/>
              </w:rPr>
              <w:t>Great than or equal to</w:t>
            </w:r>
          </w:p>
          <w:p w14:paraId="3602B122" w14:textId="77777777" w:rsidR="0094125D" w:rsidRDefault="0094125D" w:rsidP="004E06BD">
            <w:pPr>
              <w:numPr>
                <w:ilvl w:val="0"/>
                <w:numId w:val="91"/>
              </w:numPr>
              <w:rPr>
                <w:rFonts w:ascii="Arial" w:hAnsi="Arial" w:cs="Arial"/>
                <w:sz w:val="18"/>
                <w:szCs w:val="18"/>
              </w:rPr>
            </w:pPr>
            <w:r>
              <w:rPr>
                <w:rFonts w:ascii="Arial" w:hAnsi="Arial" w:cs="Arial"/>
                <w:sz w:val="18"/>
                <w:szCs w:val="18"/>
              </w:rPr>
              <w:t>Between</w:t>
            </w:r>
          </w:p>
          <w:p w14:paraId="2052311B" w14:textId="77777777" w:rsidR="0094125D" w:rsidRDefault="0094125D" w:rsidP="00AF6F0D">
            <w:pPr>
              <w:rPr>
                <w:rFonts w:ascii="Arial" w:hAnsi="Arial" w:cs="Arial"/>
                <w:sz w:val="18"/>
                <w:szCs w:val="18"/>
              </w:rPr>
            </w:pPr>
          </w:p>
          <w:p w14:paraId="0C32A4CA" w14:textId="77777777" w:rsidR="0094125D" w:rsidRPr="004A5D01" w:rsidRDefault="0094125D" w:rsidP="00AF6F0D">
            <w:pPr>
              <w:rPr>
                <w:rFonts w:ascii="Arial" w:hAnsi="Arial" w:cs="Arial"/>
                <w:sz w:val="18"/>
                <w:szCs w:val="18"/>
              </w:rPr>
            </w:pPr>
            <w:r>
              <w:rPr>
                <w:rFonts w:ascii="Arial" w:hAnsi="Arial" w:cs="Arial"/>
                <w:sz w:val="18"/>
                <w:szCs w:val="18"/>
              </w:rPr>
              <w:t>When Between is selected an additional data entry box is required to enable the user to enter the from and to %</w:t>
            </w:r>
          </w:p>
        </w:tc>
        <w:tc>
          <w:tcPr>
            <w:tcW w:w="1134" w:type="dxa"/>
            <w:shd w:val="clear" w:color="auto" w:fill="auto"/>
          </w:tcPr>
          <w:p w14:paraId="0DE893E8"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2E7ED970"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3687354" w14:textId="77777777" w:rsidR="0094125D" w:rsidRDefault="0094125D" w:rsidP="00AF6F0D">
            <w:pPr>
              <w:rPr>
                <w:rFonts w:ascii="Arial" w:hAnsi="Arial" w:cs="Arial"/>
                <w:sz w:val="18"/>
                <w:szCs w:val="18"/>
              </w:rPr>
            </w:pPr>
          </w:p>
        </w:tc>
        <w:tc>
          <w:tcPr>
            <w:tcW w:w="1134" w:type="dxa"/>
          </w:tcPr>
          <w:p w14:paraId="691D4EF4" w14:textId="77777777" w:rsidR="0094125D" w:rsidRDefault="0094125D" w:rsidP="00AF6F0D">
            <w:pPr>
              <w:rPr>
                <w:rFonts w:ascii="Arial" w:hAnsi="Arial" w:cs="Arial"/>
                <w:sz w:val="18"/>
                <w:szCs w:val="18"/>
              </w:rPr>
            </w:pPr>
          </w:p>
        </w:tc>
      </w:tr>
      <w:tr w:rsidR="0094125D" w:rsidRPr="004A5D01" w14:paraId="664E0CAA" w14:textId="77777777" w:rsidTr="00FC78C7">
        <w:trPr>
          <w:trHeight w:val="275"/>
        </w:trPr>
        <w:tc>
          <w:tcPr>
            <w:tcW w:w="1241" w:type="dxa"/>
            <w:shd w:val="clear" w:color="auto" w:fill="auto"/>
          </w:tcPr>
          <w:p w14:paraId="342C7DE2" w14:textId="77777777" w:rsidR="0094125D" w:rsidRPr="004A5D01" w:rsidRDefault="0094125D"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29E61840" w14:textId="2FBF49EA" w:rsidR="0094125D" w:rsidRPr="0020337D" w:rsidRDefault="003B2D50" w:rsidP="00AF6F0D">
            <w:pPr>
              <w:rPr>
                <w:rFonts w:ascii="Arial" w:hAnsi="Arial" w:cs="Arial"/>
                <w:b/>
                <w:sz w:val="18"/>
                <w:szCs w:val="18"/>
              </w:rPr>
            </w:pPr>
            <w:r>
              <w:rPr>
                <w:rFonts w:ascii="Arial" w:hAnsi="Arial" w:cs="Arial"/>
                <w:b/>
                <w:sz w:val="18"/>
                <w:szCs w:val="18"/>
              </w:rPr>
              <w:t>User</w:t>
            </w:r>
            <w:r w:rsidR="0094125D" w:rsidRPr="0020337D">
              <w:rPr>
                <w:rFonts w:ascii="Arial" w:hAnsi="Arial" w:cs="Arial"/>
                <w:b/>
                <w:sz w:val="18"/>
                <w:szCs w:val="18"/>
              </w:rPr>
              <w:t xml:space="preserve"> </w:t>
            </w:r>
            <w:r w:rsidR="0094125D">
              <w:rPr>
                <w:rFonts w:ascii="Arial" w:hAnsi="Arial" w:cs="Arial"/>
                <w:b/>
                <w:sz w:val="18"/>
                <w:szCs w:val="18"/>
              </w:rPr>
              <w:t>Investment</w:t>
            </w:r>
            <w:r w:rsidR="0094125D" w:rsidRPr="0020337D">
              <w:rPr>
                <w:rFonts w:ascii="Arial" w:hAnsi="Arial" w:cs="Arial"/>
                <w:b/>
                <w:sz w:val="18"/>
                <w:szCs w:val="18"/>
              </w:rPr>
              <w:t xml:space="preserve"> Data</w:t>
            </w:r>
          </w:p>
        </w:tc>
        <w:tc>
          <w:tcPr>
            <w:tcW w:w="850" w:type="dxa"/>
            <w:shd w:val="clear" w:color="auto" w:fill="auto"/>
          </w:tcPr>
          <w:p w14:paraId="7B3D1E39"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72BD5BC7"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6576D0DC"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A377399"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5C5A68BB"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1370B7F6"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03487695" w14:textId="77777777" w:rsidTr="00FC78C7">
        <w:trPr>
          <w:trHeight w:val="275"/>
        </w:trPr>
        <w:tc>
          <w:tcPr>
            <w:tcW w:w="1241" w:type="dxa"/>
            <w:shd w:val="clear" w:color="auto" w:fill="auto"/>
          </w:tcPr>
          <w:p w14:paraId="5B48CDB7" w14:textId="77777777" w:rsidR="0094125D" w:rsidRDefault="0094125D" w:rsidP="00AF6F0D">
            <w:pPr>
              <w:rPr>
                <w:rFonts w:ascii="Arial" w:hAnsi="Arial" w:cs="Arial"/>
                <w:sz w:val="18"/>
                <w:szCs w:val="18"/>
              </w:rPr>
            </w:pPr>
            <w:r>
              <w:rPr>
                <w:rFonts w:ascii="Arial" w:hAnsi="Arial" w:cs="Arial"/>
                <w:sz w:val="18"/>
                <w:szCs w:val="18"/>
              </w:rPr>
              <w:t>Minimise/Maximis</w:t>
            </w:r>
          </w:p>
        </w:tc>
        <w:tc>
          <w:tcPr>
            <w:tcW w:w="2552" w:type="dxa"/>
            <w:shd w:val="clear" w:color="auto" w:fill="auto"/>
          </w:tcPr>
          <w:p w14:paraId="1308DE45" w14:textId="77777777" w:rsidR="0094125D" w:rsidRDefault="0094125D" w:rsidP="00AF6F0D">
            <w:pPr>
              <w:rPr>
                <w:rFonts w:ascii="Arial" w:hAnsi="Arial" w:cs="Arial"/>
                <w:sz w:val="18"/>
                <w:szCs w:val="18"/>
              </w:rPr>
            </w:pPr>
            <w:r>
              <w:rPr>
                <w:rFonts w:ascii="Arial" w:hAnsi="Arial" w:cs="Arial"/>
                <w:sz w:val="18"/>
                <w:szCs w:val="18"/>
              </w:rPr>
              <w:t>Standard minimise/maximse icon</w:t>
            </w:r>
          </w:p>
        </w:tc>
        <w:tc>
          <w:tcPr>
            <w:tcW w:w="850" w:type="dxa"/>
            <w:shd w:val="clear" w:color="auto" w:fill="auto"/>
          </w:tcPr>
          <w:p w14:paraId="5643A90C"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7CB92319" w14:textId="77777777" w:rsidR="0094125D" w:rsidRPr="004A5D01" w:rsidRDefault="0094125D" w:rsidP="00AF6F0D">
            <w:pPr>
              <w:rPr>
                <w:rFonts w:ascii="Arial" w:hAnsi="Arial" w:cs="Arial"/>
                <w:sz w:val="18"/>
                <w:szCs w:val="18"/>
              </w:rPr>
            </w:pPr>
            <w:r>
              <w:rPr>
                <w:rFonts w:ascii="Arial" w:hAnsi="Arial" w:cs="Arial"/>
                <w:sz w:val="18"/>
                <w:szCs w:val="18"/>
              </w:rPr>
              <w:t>Minimises or maximizes the Investment Data section</w:t>
            </w:r>
          </w:p>
        </w:tc>
        <w:tc>
          <w:tcPr>
            <w:tcW w:w="1134" w:type="dxa"/>
            <w:shd w:val="clear" w:color="auto" w:fill="auto"/>
          </w:tcPr>
          <w:p w14:paraId="65846BF1"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242DF21E"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11AE1C27"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5F7AC0EF"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7DFDA725" w14:textId="77777777" w:rsidTr="00FC78C7">
        <w:trPr>
          <w:trHeight w:val="275"/>
        </w:trPr>
        <w:tc>
          <w:tcPr>
            <w:tcW w:w="1241" w:type="dxa"/>
            <w:shd w:val="clear" w:color="auto" w:fill="auto"/>
          </w:tcPr>
          <w:p w14:paraId="0DF9D8DF" w14:textId="77777777" w:rsidR="0094125D" w:rsidRDefault="0094125D" w:rsidP="00AF6F0D">
            <w:r w:rsidRPr="0067523E">
              <w:rPr>
                <w:rFonts w:ascii="Arial" w:hAnsi="Arial" w:cs="Arial"/>
                <w:sz w:val="18"/>
                <w:szCs w:val="18"/>
              </w:rPr>
              <w:t>Screen Label</w:t>
            </w:r>
          </w:p>
        </w:tc>
        <w:tc>
          <w:tcPr>
            <w:tcW w:w="2552" w:type="dxa"/>
            <w:shd w:val="clear" w:color="auto" w:fill="auto"/>
          </w:tcPr>
          <w:p w14:paraId="450192F8" w14:textId="77777777" w:rsidR="0094125D" w:rsidRDefault="0094125D" w:rsidP="00AF6F0D">
            <w:pPr>
              <w:rPr>
                <w:rFonts w:ascii="Arial" w:eastAsia="Symbol" w:hAnsi="Arial" w:cs="Symbol"/>
                <w:sz w:val="18"/>
                <w:szCs w:val="18"/>
              </w:rPr>
            </w:pPr>
            <w:r>
              <w:rPr>
                <w:rFonts w:ascii="Arial" w:eastAsia="Symbol" w:hAnsi="Arial" w:cs="Symbol"/>
                <w:sz w:val="18"/>
                <w:szCs w:val="18"/>
              </w:rPr>
              <w:t>Investment Style</w:t>
            </w:r>
          </w:p>
          <w:p w14:paraId="68700829" w14:textId="77777777" w:rsidR="0094125D" w:rsidRPr="004A5D01" w:rsidRDefault="0094125D" w:rsidP="00AF6F0D">
            <w:pPr>
              <w:rPr>
                <w:rFonts w:ascii="Arial" w:hAnsi="Arial" w:cs="Arial"/>
                <w:sz w:val="18"/>
                <w:szCs w:val="18"/>
              </w:rPr>
            </w:pPr>
          </w:p>
        </w:tc>
        <w:tc>
          <w:tcPr>
            <w:tcW w:w="850" w:type="dxa"/>
            <w:shd w:val="clear" w:color="auto" w:fill="auto"/>
          </w:tcPr>
          <w:p w14:paraId="2CF60575" w14:textId="77777777" w:rsidR="0094125D" w:rsidRDefault="0094125D" w:rsidP="00AF6F0D">
            <w:r w:rsidRPr="00B4762F">
              <w:rPr>
                <w:rFonts w:ascii="Arial" w:hAnsi="Arial" w:cs="Arial"/>
                <w:sz w:val="18"/>
                <w:szCs w:val="18"/>
              </w:rPr>
              <w:t>N</w:t>
            </w:r>
          </w:p>
        </w:tc>
        <w:tc>
          <w:tcPr>
            <w:tcW w:w="3262" w:type="dxa"/>
            <w:shd w:val="clear" w:color="auto" w:fill="auto"/>
          </w:tcPr>
          <w:p w14:paraId="753C16F1" w14:textId="0C6FA8FE" w:rsidR="0094125D" w:rsidRDefault="00953D41" w:rsidP="00AF6F0D">
            <w:pPr>
              <w:rPr>
                <w:rFonts w:ascii="Arial" w:hAnsi="Arial" w:cs="Arial"/>
                <w:sz w:val="18"/>
                <w:szCs w:val="18"/>
              </w:rPr>
            </w:pPr>
            <w:r>
              <w:rPr>
                <w:rFonts w:ascii="Arial" w:hAnsi="Arial" w:cs="Arial"/>
                <w:sz w:val="18"/>
                <w:szCs w:val="18"/>
              </w:rPr>
              <w:t>Multi select List Box</w:t>
            </w:r>
            <w:r w:rsidR="0094125D">
              <w:rPr>
                <w:rFonts w:ascii="Arial" w:hAnsi="Arial" w:cs="Arial"/>
                <w:sz w:val="18"/>
                <w:szCs w:val="18"/>
              </w:rPr>
              <w:t xml:space="preserve"> which shows the correct list of investment styles for the scheme(s) that the user is linked to, options are:</w:t>
            </w:r>
          </w:p>
          <w:p w14:paraId="1D4919A8" w14:textId="77777777" w:rsidR="0094125D" w:rsidRDefault="0094125D" w:rsidP="00AF6F0D">
            <w:pPr>
              <w:rPr>
                <w:rFonts w:ascii="Arial" w:hAnsi="Arial" w:cs="Arial"/>
                <w:sz w:val="18"/>
                <w:szCs w:val="18"/>
              </w:rPr>
            </w:pPr>
          </w:p>
          <w:p w14:paraId="09CDF3D6" w14:textId="77777777" w:rsidR="00953D41" w:rsidRPr="00953D41" w:rsidRDefault="00953D41" w:rsidP="004E06BD">
            <w:pPr>
              <w:numPr>
                <w:ilvl w:val="0"/>
                <w:numId w:val="92"/>
              </w:numPr>
              <w:rPr>
                <w:rFonts w:ascii="Arial" w:hAnsi="Arial" w:cs="Arial"/>
                <w:sz w:val="18"/>
                <w:szCs w:val="18"/>
              </w:rPr>
            </w:pPr>
            <w:r w:rsidRPr="00953D41">
              <w:rPr>
                <w:rFonts w:ascii="Arial" w:hAnsi="Arial" w:cs="Arial"/>
                <w:sz w:val="18"/>
                <w:szCs w:val="18"/>
              </w:rPr>
              <w:t>Lifepath only</w:t>
            </w:r>
          </w:p>
          <w:p w14:paraId="3D1009AC" w14:textId="77777777" w:rsidR="00953D41" w:rsidRPr="00953D41" w:rsidRDefault="00953D41" w:rsidP="004E06BD">
            <w:pPr>
              <w:numPr>
                <w:ilvl w:val="0"/>
                <w:numId w:val="92"/>
              </w:numPr>
              <w:rPr>
                <w:rFonts w:ascii="Arial" w:hAnsi="Arial" w:cs="Arial"/>
                <w:sz w:val="18"/>
                <w:szCs w:val="18"/>
              </w:rPr>
            </w:pPr>
            <w:r w:rsidRPr="00953D41">
              <w:rPr>
                <w:rFonts w:ascii="Arial" w:hAnsi="Arial" w:cs="Arial"/>
                <w:sz w:val="18"/>
                <w:szCs w:val="18"/>
              </w:rPr>
              <w:t>Freestyle with Lifepath default</w:t>
            </w:r>
          </w:p>
          <w:p w14:paraId="2B4FD66A" w14:textId="77777777" w:rsidR="00953D41" w:rsidRPr="00953D41" w:rsidRDefault="00953D41" w:rsidP="004E06BD">
            <w:pPr>
              <w:numPr>
                <w:ilvl w:val="0"/>
                <w:numId w:val="92"/>
              </w:numPr>
              <w:rPr>
                <w:rFonts w:ascii="Arial" w:hAnsi="Arial" w:cs="Arial"/>
                <w:sz w:val="18"/>
                <w:szCs w:val="18"/>
              </w:rPr>
            </w:pPr>
            <w:r w:rsidRPr="00953D41">
              <w:rPr>
                <w:rFonts w:ascii="Arial" w:hAnsi="Arial" w:cs="Arial"/>
                <w:sz w:val="18"/>
                <w:szCs w:val="18"/>
              </w:rPr>
              <w:t>Lifestyle</w:t>
            </w:r>
          </w:p>
          <w:p w14:paraId="30E16C90" w14:textId="77777777" w:rsidR="00953D41" w:rsidRPr="00953D41" w:rsidRDefault="00953D41" w:rsidP="004E06BD">
            <w:pPr>
              <w:numPr>
                <w:ilvl w:val="0"/>
                <w:numId w:val="92"/>
              </w:numPr>
              <w:rPr>
                <w:rFonts w:ascii="Arial" w:hAnsi="Arial" w:cs="Arial"/>
                <w:sz w:val="18"/>
                <w:szCs w:val="18"/>
              </w:rPr>
            </w:pPr>
            <w:r w:rsidRPr="00953D41">
              <w:rPr>
                <w:rFonts w:ascii="Arial" w:hAnsi="Arial" w:cs="Arial"/>
                <w:sz w:val="18"/>
                <w:szCs w:val="18"/>
              </w:rPr>
              <w:t>Freestyle</w:t>
            </w:r>
          </w:p>
          <w:p w14:paraId="530E91CD" w14:textId="77777777" w:rsidR="00953D41" w:rsidRPr="00953D41" w:rsidRDefault="00953D41" w:rsidP="004E06BD">
            <w:pPr>
              <w:numPr>
                <w:ilvl w:val="0"/>
                <w:numId w:val="92"/>
              </w:numPr>
              <w:rPr>
                <w:rFonts w:ascii="Arial" w:hAnsi="Arial" w:cs="Arial"/>
                <w:sz w:val="18"/>
                <w:szCs w:val="18"/>
              </w:rPr>
            </w:pPr>
            <w:r w:rsidRPr="00953D41">
              <w:rPr>
                <w:rFonts w:ascii="Arial" w:hAnsi="Arial" w:cs="Arial"/>
                <w:sz w:val="18"/>
                <w:szCs w:val="18"/>
              </w:rPr>
              <w:t>Freestyle with Lifestyle default</w:t>
            </w:r>
          </w:p>
          <w:p w14:paraId="2E6F9B77" w14:textId="77777777" w:rsidR="0094125D" w:rsidRDefault="0094125D" w:rsidP="00AF6F0D">
            <w:pPr>
              <w:rPr>
                <w:rFonts w:ascii="Arial" w:hAnsi="Arial" w:cs="Arial"/>
                <w:sz w:val="18"/>
                <w:szCs w:val="18"/>
              </w:rPr>
            </w:pPr>
          </w:p>
          <w:p w14:paraId="0AABE246" w14:textId="77777777" w:rsidR="0094125D" w:rsidRDefault="0094125D" w:rsidP="00AF6F0D">
            <w:pPr>
              <w:rPr>
                <w:rFonts w:ascii="Arial" w:hAnsi="Arial" w:cs="Arial"/>
                <w:sz w:val="18"/>
                <w:szCs w:val="18"/>
              </w:rPr>
            </w:pPr>
            <w:r>
              <w:rPr>
                <w:rFonts w:ascii="Arial" w:hAnsi="Arial" w:cs="Arial"/>
                <w:sz w:val="18"/>
                <w:szCs w:val="18"/>
              </w:rPr>
              <w:t>An “Any” option should also be available.</w:t>
            </w:r>
          </w:p>
          <w:p w14:paraId="4AD4DD92" w14:textId="32B2D677" w:rsidR="0094125D" w:rsidRPr="00862B25" w:rsidRDefault="0094125D" w:rsidP="00AF6F0D">
            <w:pPr>
              <w:rPr>
                <w:rFonts w:ascii="Arial" w:hAnsi="Arial" w:cs="Arial"/>
                <w:sz w:val="18"/>
                <w:szCs w:val="18"/>
              </w:rPr>
            </w:pPr>
          </w:p>
        </w:tc>
        <w:tc>
          <w:tcPr>
            <w:tcW w:w="1134" w:type="dxa"/>
            <w:shd w:val="clear" w:color="auto" w:fill="auto"/>
          </w:tcPr>
          <w:p w14:paraId="634506E0" w14:textId="73E5C068" w:rsidR="0094125D" w:rsidRPr="004A5D01" w:rsidRDefault="00953D41" w:rsidP="00AF6F0D">
            <w:pPr>
              <w:rPr>
                <w:rFonts w:ascii="Arial" w:hAnsi="Arial" w:cs="Arial"/>
                <w:sz w:val="18"/>
                <w:szCs w:val="18"/>
              </w:rPr>
            </w:pPr>
            <w:r>
              <w:rPr>
                <w:rFonts w:ascii="Arial" w:hAnsi="Arial" w:cs="Arial"/>
                <w:sz w:val="18"/>
                <w:szCs w:val="18"/>
              </w:rPr>
              <w:t>Y</w:t>
            </w:r>
          </w:p>
        </w:tc>
        <w:tc>
          <w:tcPr>
            <w:tcW w:w="3034" w:type="dxa"/>
            <w:shd w:val="clear" w:color="auto" w:fill="auto"/>
          </w:tcPr>
          <w:p w14:paraId="6A259B3C" w14:textId="3863B14B" w:rsidR="0094125D" w:rsidRPr="003D4CA8" w:rsidRDefault="00953D41" w:rsidP="00AF6F0D">
            <w:pPr>
              <w:rPr>
                <w:rFonts w:ascii="Arial" w:hAnsi="Arial" w:cs="Arial"/>
                <w:i/>
                <w:color w:val="FF0000"/>
                <w:sz w:val="18"/>
                <w:szCs w:val="18"/>
              </w:rPr>
            </w:pPr>
            <w:r w:rsidRPr="00516134">
              <w:rPr>
                <w:rFonts w:ascii="Arial" w:hAnsi="Arial" w:cs="Arial"/>
                <w:color w:val="000000" w:themeColor="text1"/>
                <w:sz w:val="18"/>
                <w:szCs w:val="18"/>
              </w:rPr>
              <w:t>To select multiple options hold down Ctrl and select from list</w:t>
            </w:r>
          </w:p>
        </w:tc>
        <w:tc>
          <w:tcPr>
            <w:tcW w:w="1360" w:type="dxa"/>
          </w:tcPr>
          <w:p w14:paraId="3FC14129"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tcPr>
          <w:p w14:paraId="73ED9F1A"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5950B584" w14:textId="77777777" w:rsidTr="00FC78C7">
        <w:trPr>
          <w:trHeight w:val="275"/>
        </w:trPr>
        <w:tc>
          <w:tcPr>
            <w:tcW w:w="1241" w:type="dxa"/>
            <w:shd w:val="clear" w:color="auto" w:fill="auto"/>
          </w:tcPr>
          <w:p w14:paraId="279EE796" w14:textId="77777777" w:rsidR="0094125D" w:rsidRPr="004A5D01" w:rsidRDefault="0094125D" w:rsidP="00AF6F0D">
            <w:pPr>
              <w:rPr>
                <w:rFonts w:ascii="Arial" w:hAnsi="Arial" w:cs="Arial"/>
                <w:sz w:val="18"/>
                <w:szCs w:val="18"/>
              </w:rPr>
            </w:pPr>
            <w:r>
              <w:rPr>
                <w:rFonts w:ascii="Arial" w:hAnsi="Arial" w:cs="Arial"/>
                <w:sz w:val="18"/>
                <w:szCs w:val="18"/>
              </w:rPr>
              <w:t>Sub Heading</w:t>
            </w:r>
          </w:p>
        </w:tc>
        <w:tc>
          <w:tcPr>
            <w:tcW w:w="2552" w:type="dxa"/>
            <w:shd w:val="clear" w:color="auto" w:fill="auto"/>
          </w:tcPr>
          <w:p w14:paraId="16271E37" w14:textId="77777777" w:rsidR="0094125D" w:rsidRPr="0020337D" w:rsidRDefault="0094125D" w:rsidP="00AF6F0D">
            <w:pPr>
              <w:rPr>
                <w:rFonts w:ascii="Arial" w:hAnsi="Arial" w:cs="Arial"/>
                <w:b/>
                <w:sz w:val="18"/>
                <w:szCs w:val="18"/>
              </w:rPr>
            </w:pPr>
            <w:r>
              <w:rPr>
                <w:rFonts w:ascii="Arial" w:hAnsi="Arial" w:cs="Arial"/>
                <w:b/>
                <w:sz w:val="18"/>
                <w:szCs w:val="18"/>
              </w:rPr>
              <w:t xml:space="preserve">Auto Enrolment </w:t>
            </w:r>
            <w:r w:rsidRPr="0020337D">
              <w:rPr>
                <w:rFonts w:ascii="Arial" w:hAnsi="Arial" w:cs="Arial"/>
                <w:b/>
                <w:sz w:val="18"/>
                <w:szCs w:val="18"/>
              </w:rPr>
              <w:t>Data</w:t>
            </w:r>
          </w:p>
        </w:tc>
        <w:tc>
          <w:tcPr>
            <w:tcW w:w="850" w:type="dxa"/>
            <w:shd w:val="clear" w:color="auto" w:fill="auto"/>
          </w:tcPr>
          <w:p w14:paraId="75BEEAB6"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383F33F1"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shd w:val="clear" w:color="auto" w:fill="auto"/>
          </w:tcPr>
          <w:p w14:paraId="6BB866B6"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1C493CDF"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40B0E817"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5DC49338"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2909C402" w14:textId="77777777" w:rsidTr="00FC78C7">
        <w:trPr>
          <w:trHeight w:val="275"/>
        </w:trPr>
        <w:tc>
          <w:tcPr>
            <w:tcW w:w="1241" w:type="dxa"/>
            <w:shd w:val="clear" w:color="auto" w:fill="auto"/>
          </w:tcPr>
          <w:p w14:paraId="0850718F" w14:textId="77777777" w:rsidR="0094125D" w:rsidRDefault="0094125D" w:rsidP="00AF6F0D">
            <w:pPr>
              <w:rPr>
                <w:rFonts w:ascii="Arial" w:hAnsi="Arial" w:cs="Arial"/>
                <w:sz w:val="18"/>
                <w:szCs w:val="18"/>
              </w:rPr>
            </w:pPr>
            <w:r>
              <w:rPr>
                <w:rFonts w:ascii="Arial" w:hAnsi="Arial" w:cs="Arial"/>
                <w:sz w:val="18"/>
                <w:szCs w:val="18"/>
              </w:rPr>
              <w:t>Minimise/Maximis</w:t>
            </w:r>
          </w:p>
        </w:tc>
        <w:tc>
          <w:tcPr>
            <w:tcW w:w="2552" w:type="dxa"/>
            <w:shd w:val="clear" w:color="auto" w:fill="auto"/>
          </w:tcPr>
          <w:p w14:paraId="11211DF2" w14:textId="77777777" w:rsidR="0094125D" w:rsidRDefault="0094125D" w:rsidP="00AF6F0D">
            <w:pPr>
              <w:rPr>
                <w:rFonts w:ascii="Arial" w:hAnsi="Arial" w:cs="Arial"/>
                <w:sz w:val="18"/>
                <w:szCs w:val="18"/>
              </w:rPr>
            </w:pPr>
            <w:r>
              <w:rPr>
                <w:rFonts w:ascii="Arial" w:hAnsi="Arial" w:cs="Arial"/>
                <w:sz w:val="18"/>
                <w:szCs w:val="18"/>
              </w:rPr>
              <w:t>Standard minimise/maximse icon</w:t>
            </w:r>
          </w:p>
        </w:tc>
        <w:tc>
          <w:tcPr>
            <w:tcW w:w="850" w:type="dxa"/>
            <w:shd w:val="clear" w:color="auto" w:fill="auto"/>
          </w:tcPr>
          <w:p w14:paraId="3E8679B9"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shd w:val="clear" w:color="auto" w:fill="auto"/>
          </w:tcPr>
          <w:p w14:paraId="47F87983" w14:textId="77777777" w:rsidR="0094125D" w:rsidRPr="004A5D01" w:rsidRDefault="0094125D" w:rsidP="00AF6F0D">
            <w:pPr>
              <w:rPr>
                <w:rFonts w:ascii="Arial" w:hAnsi="Arial" w:cs="Arial"/>
                <w:sz w:val="18"/>
                <w:szCs w:val="18"/>
              </w:rPr>
            </w:pPr>
            <w:r>
              <w:rPr>
                <w:rFonts w:ascii="Arial" w:hAnsi="Arial" w:cs="Arial"/>
                <w:sz w:val="18"/>
                <w:szCs w:val="18"/>
              </w:rPr>
              <w:t>Minimises or maximizes the Investment Data section</w:t>
            </w:r>
          </w:p>
        </w:tc>
        <w:tc>
          <w:tcPr>
            <w:tcW w:w="1134" w:type="dxa"/>
            <w:shd w:val="clear" w:color="auto" w:fill="auto"/>
          </w:tcPr>
          <w:p w14:paraId="225A5F1F"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shd w:val="clear" w:color="auto" w:fill="auto"/>
          </w:tcPr>
          <w:p w14:paraId="7FFFFB81"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Pr>
          <w:p w14:paraId="1A607C80"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0294FF10"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68A47B79" w14:textId="77777777" w:rsidTr="00FC78C7">
        <w:trPr>
          <w:trHeight w:val="275"/>
        </w:trPr>
        <w:tc>
          <w:tcPr>
            <w:tcW w:w="1241" w:type="dxa"/>
            <w:shd w:val="clear" w:color="auto" w:fill="auto"/>
          </w:tcPr>
          <w:p w14:paraId="76B1473C" w14:textId="77777777" w:rsidR="0094125D" w:rsidRDefault="0094125D" w:rsidP="00AF6F0D">
            <w:r w:rsidRPr="004C025A">
              <w:rPr>
                <w:rFonts w:ascii="Arial" w:hAnsi="Arial" w:cs="Arial"/>
                <w:sz w:val="18"/>
                <w:szCs w:val="18"/>
              </w:rPr>
              <w:t>Screen Label</w:t>
            </w:r>
          </w:p>
        </w:tc>
        <w:tc>
          <w:tcPr>
            <w:tcW w:w="2552" w:type="dxa"/>
            <w:shd w:val="clear" w:color="auto" w:fill="auto"/>
          </w:tcPr>
          <w:p w14:paraId="0A06B6B8" w14:textId="77777777" w:rsidR="0094125D" w:rsidRPr="004A5D01" w:rsidRDefault="0094125D" w:rsidP="00516134">
            <w:pPr>
              <w:rPr>
                <w:rFonts w:ascii="Arial" w:hAnsi="Arial" w:cs="Arial"/>
                <w:sz w:val="18"/>
                <w:szCs w:val="18"/>
              </w:rPr>
            </w:pPr>
            <w:r>
              <w:rPr>
                <w:rFonts w:ascii="Arial" w:hAnsi="Arial" w:cs="Arial"/>
                <w:sz w:val="18"/>
                <w:szCs w:val="18"/>
              </w:rPr>
              <w:t>Auto Enrolment Recommendation</w:t>
            </w:r>
          </w:p>
        </w:tc>
        <w:tc>
          <w:tcPr>
            <w:tcW w:w="850" w:type="dxa"/>
            <w:shd w:val="clear" w:color="auto" w:fill="auto"/>
          </w:tcPr>
          <w:p w14:paraId="3E9C764D" w14:textId="77777777" w:rsidR="0094125D" w:rsidRDefault="0094125D" w:rsidP="00AF6F0D">
            <w:r w:rsidRPr="00EF1265">
              <w:rPr>
                <w:rFonts w:ascii="Arial" w:hAnsi="Arial" w:cs="Arial"/>
                <w:sz w:val="18"/>
                <w:szCs w:val="18"/>
              </w:rPr>
              <w:t>N</w:t>
            </w:r>
          </w:p>
        </w:tc>
        <w:tc>
          <w:tcPr>
            <w:tcW w:w="3262" w:type="dxa"/>
            <w:shd w:val="clear" w:color="auto" w:fill="auto"/>
          </w:tcPr>
          <w:p w14:paraId="1373506D" w14:textId="44EDEEF0" w:rsidR="0094125D" w:rsidRDefault="0094125D" w:rsidP="00AF6F0D">
            <w:pPr>
              <w:rPr>
                <w:rFonts w:ascii="Arial" w:hAnsi="Arial" w:cs="Arial"/>
                <w:sz w:val="18"/>
                <w:szCs w:val="18"/>
              </w:rPr>
            </w:pPr>
            <w:r>
              <w:rPr>
                <w:rFonts w:ascii="Arial" w:hAnsi="Arial" w:cs="Arial"/>
                <w:sz w:val="18"/>
                <w:szCs w:val="18"/>
              </w:rPr>
              <w:t xml:space="preserve">List which displays the </w:t>
            </w:r>
            <w:r w:rsidR="003B2D50">
              <w:rPr>
                <w:rFonts w:ascii="Arial" w:hAnsi="Arial" w:cs="Arial"/>
                <w:sz w:val="18"/>
                <w:szCs w:val="18"/>
              </w:rPr>
              <w:t>user</w:t>
            </w:r>
            <w:r>
              <w:rPr>
                <w:rFonts w:ascii="Arial" w:hAnsi="Arial" w:cs="Arial"/>
                <w:sz w:val="18"/>
                <w:szCs w:val="18"/>
              </w:rPr>
              <w:t>s auto enrolment status, the valid values are:</w:t>
            </w:r>
          </w:p>
          <w:p w14:paraId="32CC42AC" w14:textId="3E6B887F" w:rsidR="00507CF6" w:rsidRPr="00507CF6" w:rsidRDefault="00507CF6" w:rsidP="004E06BD">
            <w:pPr>
              <w:pStyle w:val="ListParagraph"/>
              <w:numPr>
                <w:ilvl w:val="0"/>
                <w:numId w:val="165"/>
              </w:numPr>
              <w:rPr>
                <w:rFonts w:cs="Arial"/>
                <w:sz w:val="18"/>
                <w:szCs w:val="18"/>
              </w:rPr>
            </w:pPr>
            <w:r w:rsidRPr="00507CF6">
              <w:rPr>
                <w:rFonts w:cs="Arial"/>
                <w:sz w:val="18"/>
                <w:szCs w:val="18"/>
              </w:rPr>
              <w:t>Worker has opted out of this Scheme</w:t>
            </w:r>
          </w:p>
          <w:p w14:paraId="61267E00" w14:textId="0DD6CB2D" w:rsidR="00507CF6" w:rsidRPr="00507CF6" w:rsidRDefault="00507CF6" w:rsidP="004E06BD">
            <w:pPr>
              <w:pStyle w:val="ListParagraph"/>
              <w:numPr>
                <w:ilvl w:val="0"/>
                <w:numId w:val="165"/>
              </w:numPr>
              <w:rPr>
                <w:rFonts w:cs="Arial"/>
                <w:sz w:val="18"/>
                <w:szCs w:val="18"/>
              </w:rPr>
            </w:pPr>
            <w:r w:rsidRPr="00507CF6">
              <w:rPr>
                <w:rFonts w:cs="Arial"/>
                <w:sz w:val="18"/>
                <w:szCs w:val="18"/>
              </w:rPr>
              <w:t>Worker has ceased contributions in this Scheme</w:t>
            </w:r>
          </w:p>
          <w:p w14:paraId="1CBCA4B6" w14:textId="52AA014E" w:rsidR="00507CF6" w:rsidRPr="00507CF6" w:rsidRDefault="00507CF6" w:rsidP="004E06BD">
            <w:pPr>
              <w:pStyle w:val="ListParagraph"/>
              <w:numPr>
                <w:ilvl w:val="0"/>
                <w:numId w:val="165"/>
              </w:numPr>
              <w:rPr>
                <w:rFonts w:cs="Arial"/>
                <w:sz w:val="18"/>
                <w:szCs w:val="18"/>
              </w:rPr>
            </w:pPr>
            <w:r w:rsidRPr="00507CF6">
              <w:rPr>
                <w:rFonts w:cs="Arial"/>
                <w:sz w:val="18"/>
                <w:szCs w:val="18"/>
              </w:rPr>
              <w:t>Worker has opted into this Scheme as Jobholder</w:t>
            </w:r>
          </w:p>
          <w:p w14:paraId="49E12104" w14:textId="78150721" w:rsidR="0094125D" w:rsidRPr="00507CF6" w:rsidRDefault="00507CF6" w:rsidP="004E06BD">
            <w:pPr>
              <w:pStyle w:val="ListParagraph"/>
              <w:numPr>
                <w:ilvl w:val="0"/>
                <w:numId w:val="165"/>
              </w:numPr>
              <w:rPr>
                <w:rFonts w:cs="Arial"/>
                <w:sz w:val="18"/>
                <w:szCs w:val="18"/>
              </w:rPr>
            </w:pPr>
            <w:r w:rsidRPr="00507CF6">
              <w:rPr>
                <w:rFonts w:cs="Arial"/>
                <w:sz w:val="18"/>
                <w:szCs w:val="18"/>
              </w:rPr>
              <w:t>Worker has joined into this Scheme as Entitled Worker</w:t>
            </w:r>
          </w:p>
          <w:p w14:paraId="5CBC71DD" w14:textId="59BF8641" w:rsidR="0094125D" w:rsidRPr="00313B60" w:rsidRDefault="0094125D" w:rsidP="00AF6F0D">
            <w:pPr>
              <w:rPr>
                <w:rFonts w:ascii="Arial" w:hAnsi="Arial" w:cs="Arial"/>
                <w:color w:val="FF0000"/>
                <w:sz w:val="18"/>
                <w:szCs w:val="18"/>
              </w:rPr>
            </w:pPr>
          </w:p>
        </w:tc>
        <w:tc>
          <w:tcPr>
            <w:tcW w:w="1134" w:type="dxa"/>
            <w:shd w:val="clear" w:color="auto" w:fill="auto"/>
          </w:tcPr>
          <w:p w14:paraId="44691C34"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0F6BC678"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34A99953"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696BD3AD"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302DEFE9" w14:textId="77777777" w:rsidTr="00FC78C7">
        <w:trPr>
          <w:trHeight w:val="275"/>
        </w:trPr>
        <w:tc>
          <w:tcPr>
            <w:tcW w:w="1241" w:type="dxa"/>
            <w:shd w:val="clear" w:color="auto" w:fill="auto"/>
          </w:tcPr>
          <w:p w14:paraId="0921B2D1" w14:textId="77777777" w:rsidR="0094125D" w:rsidRDefault="0094125D" w:rsidP="00AF6F0D">
            <w:r w:rsidRPr="004C025A">
              <w:rPr>
                <w:rFonts w:ascii="Arial" w:hAnsi="Arial" w:cs="Arial"/>
                <w:sz w:val="18"/>
                <w:szCs w:val="18"/>
              </w:rPr>
              <w:t>Screen Label</w:t>
            </w:r>
          </w:p>
        </w:tc>
        <w:tc>
          <w:tcPr>
            <w:tcW w:w="2552" w:type="dxa"/>
            <w:shd w:val="clear" w:color="auto" w:fill="auto"/>
          </w:tcPr>
          <w:p w14:paraId="6CD5B7F1" w14:textId="77777777" w:rsidR="0094125D" w:rsidRPr="004A5D01" w:rsidRDefault="0094125D" w:rsidP="00AF6F0D">
            <w:pPr>
              <w:rPr>
                <w:rFonts w:ascii="Arial" w:hAnsi="Arial" w:cs="Arial"/>
                <w:sz w:val="18"/>
                <w:szCs w:val="18"/>
              </w:rPr>
            </w:pPr>
            <w:r>
              <w:rPr>
                <w:rFonts w:ascii="Arial" w:hAnsi="Arial" w:cs="Arial"/>
                <w:sz w:val="18"/>
                <w:szCs w:val="18"/>
              </w:rPr>
              <w:t>Most Recent Worker Status</w:t>
            </w:r>
          </w:p>
        </w:tc>
        <w:tc>
          <w:tcPr>
            <w:tcW w:w="850" w:type="dxa"/>
            <w:shd w:val="clear" w:color="auto" w:fill="auto"/>
          </w:tcPr>
          <w:p w14:paraId="5DFE8558" w14:textId="77777777" w:rsidR="0094125D" w:rsidRDefault="0094125D" w:rsidP="00AF6F0D">
            <w:r w:rsidRPr="00EF1265">
              <w:rPr>
                <w:rFonts w:ascii="Arial" w:hAnsi="Arial" w:cs="Arial"/>
                <w:sz w:val="18"/>
                <w:szCs w:val="18"/>
              </w:rPr>
              <w:t>N</w:t>
            </w:r>
          </w:p>
        </w:tc>
        <w:tc>
          <w:tcPr>
            <w:tcW w:w="3262" w:type="dxa"/>
            <w:shd w:val="clear" w:color="auto" w:fill="auto"/>
          </w:tcPr>
          <w:p w14:paraId="084E7749" w14:textId="77777777" w:rsidR="0094125D" w:rsidRDefault="0094125D" w:rsidP="00AF6F0D">
            <w:pPr>
              <w:rPr>
                <w:rFonts w:ascii="Arial" w:hAnsi="Arial" w:cs="Arial"/>
                <w:sz w:val="18"/>
                <w:szCs w:val="18"/>
              </w:rPr>
            </w:pPr>
            <w:r>
              <w:rPr>
                <w:rFonts w:ascii="Arial" w:hAnsi="Arial" w:cs="Arial"/>
                <w:sz w:val="18"/>
                <w:szCs w:val="18"/>
              </w:rPr>
              <w:t>Display list of Worker statuses:</w:t>
            </w:r>
          </w:p>
          <w:p w14:paraId="33122775" w14:textId="5CEBA215" w:rsidR="00507CF6" w:rsidRPr="00507CF6" w:rsidRDefault="00507CF6" w:rsidP="004E06BD">
            <w:pPr>
              <w:pStyle w:val="ListParagraph"/>
              <w:numPr>
                <w:ilvl w:val="0"/>
                <w:numId w:val="166"/>
              </w:numPr>
              <w:rPr>
                <w:rFonts w:cs="Arial"/>
                <w:sz w:val="18"/>
                <w:szCs w:val="18"/>
              </w:rPr>
            </w:pPr>
            <w:r w:rsidRPr="00507CF6">
              <w:rPr>
                <w:rFonts w:cs="Arial"/>
                <w:sz w:val="18"/>
                <w:szCs w:val="18"/>
              </w:rPr>
              <w:t>Unclassified</w:t>
            </w:r>
          </w:p>
          <w:p w14:paraId="5A807C08" w14:textId="7D8E7E88" w:rsidR="00507CF6" w:rsidRPr="00507CF6" w:rsidRDefault="00507CF6" w:rsidP="004E06BD">
            <w:pPr>
              <w:pStyle w:val="ListParagraph"/>
              <w:numPr>
                <w:ilvl w:val="0"/>
                <w:numId w:val="166"/>
              </w:numPr>
              <w:rPr>
                <w:rFonts w:cs="Arial"/>
                <w:sz w:val="18"/>
                <w:szCs w:val="18"/>
              </w:rPr>
            </w:pPr>
            <w:r w:rsidRPr="00507CF6">
              <w:rPr>
                <w:rFonts w:cs="Arial"/>
                <w:sz w:val="18"/>
                <w:szCs w:val="18"/>
              </w:rPr>
              <w:t>Non Uk</w:t>
            </w:r>
          </w:p>
          <w:p w14:paraId="0E233885" w14:textId="3E49920B" w:rsidR="00507CF6" w:rsidRPr="00507CF6" w:rsidRDefault="00507CF6" w:rsidP="004E06BD">
            <w:pPr>
              <w:pStyle w:val="ListParagraph"/>
              <w:numPr>
                <w:ilvl w:val="0"/>
                <w:numId w:val="166"/>
              </w:numPr>
              <w:rPr>
                <w:rFonts w:cs="Arial"/>
                <w:sz w:val="18"/>
                <w:szCs w:val="18"/>
              </w:rPr>
            </w:pPr>
            <w:r w:rsidRPr="00507CF6">
              <w:rPr>
                <w:rFonts w:cs="Arial"/>
                <w:sz w:val="18"/>
                <w:szCs w:val="18"/>
              </w:rPr>
              <w:t>Non Regulatory Age</w:t>
            </w:r>
          </w:p>
          <w:p w14:paraId="783BF239" w14:textId="7DC03045" w:rsidR="00507CF6" w:rsidRPr="00507CF6" w:rsidRDefault="00507CF6" w:rsidP="004E06BD">
            <w:pPr>
              <w:pStyle w:val="ListParagraph"/>
              <w:numPr>
                <w:ilvl w:val="0"/>
                <w:numId w:val="166"/>
              </w:numPr>
              <w:rPr>
                <w:rFonts w:cs="Arial"/>
                <w:sz w:val="18"/>
                <w:szCs w:val="18"/>
              </w:rPr>
            </w:pPr>
            <w:r w:rsidRPr="00507CF6">
              <w:rPr>
                <w:rFonts w:cs="Arial"/>
                <w:sz w:val="18"/>
                <w:szCs w:val="18"/>
              </w:rPr>
              <w:t>Entitled Worker</w:t>
            </w:r>
          </w:p>
          <w:p w14:paraId="2EC85F7B" w14:textId="22BE07EC" w:rsidR="00507CF6" w:rsidRPr="00507CF6" w:rsidRDefault="00507CF6" w:rsidP="004E06BD">
            <w:pPr>
              <w:pStyle w:val="ListParagraph"/>
              <w:numPr>
                <w:ilvl w:val="0"/>
                <w:numId w:val="166"/>
              </w:numPr>
              <w:rPr>
                <w:rFonts w:cs="Arial"/>
                <w:sz w:val="18"/>
                <w:szCs w:val="18"/>
              </w:rPr>
            </w:pPr>
            <w:r w:rsidRPr="00507CF6">
              <w:rPr>
                <w:rFonts w:cs="Arial"/>
                <w:sz w:val="18"/>
                <w:szCs w:val="18"/>
              </w:rPr>
              <w:t>Non Eligible Jobholder By Age</w:t>
            </w:r>
          </w:p>
          <w:p w14:paraId="5803C561" w14:textId="7953CE79" w:rsidR="00507CF6" w:rsidRPr="00507CF6" w:rsidRDefault="00507CF6" w:rsidP="004E06BD">
            <w:pPr>
              <w:pStyle w:val="ListParagraph"/>
              <w:numPr>
                <w:ilvl w:val="0"/>
                <w:numId w:val="166"/>
              </w:numPr>
              <w:rPr>
                <w:rFonts w:cs="Arial"/>
                <w:sz w:val="18"/>
                <w:szCs w:val="18"/>
              </w:rPr>
            </w:pPr>
            <w:r w:rsidRPr="00507CF6">
              <w:rPr>
                <w:rFonts w:cs="Arial"/>
                <w:sz w:val="18"/>
                <w:szCs w:val="18"/>
              </w:rPr>
              <w:t>Non Eligible Jobholder By Earnings</w:t>
            </w:r>
          </w:p>
          <w:p w14:paraId="4542D7BA" w14:textId="68A375CC" w:rsidR="0094125D" w:rsidRPr="00507CF6" w:rsidRDefault="00507CF6" w:rsidP="004E06BD">
            <w:pPr>
              <w:pStyle w:val="ListParagraph"/>
              <w:numPr>
                <w:ilvl w:val="0"/>
                <w:numId w:val="166"/>
              </w:numPr>
              <w:rPr>
                <w:rFonts w:cs="Arial"/>
                <w:sz w:val="18"/>
                <w:szCs w:val="18"/>
              </w:rPr>
            </w:pPr>
            <w:r w:rsidRPr="00507CF6">
              <w:rPr>
                <w:rFonts w:cs="Arial"/>
                <w:sz w:val="18"/>
                <w:szCs w:val="18"/>
              </w:rPr>
              <w:t>Eligible Jobholder</w:t>
            </w:r>
          </w:p>
          <w:p w14:paraId="305ADADB" w14:textId="61EAEF6B" w:rsidR="0094125D" w:rsidRPr="00F83550" w:rsidRDefault="0094125D" w:rsidP="00AF6F0D">
            <w:pPr>
              <w:rPr>
                <w:rFonts w:ascii="Arial" w:hAnsi="Arial" w:cs="Arial"/>
                <w:i/>
                <w:color w:val="FF0000"/>
                <w:sz w:val="18"/>
                <w:szCs w:val="18"/>
              </w:rPr>
            </w:pPr>
          </w:p>
        </w:tc>
        <w:tc>
          <w:tcPr>
            <w:tcW w:w="1134" w:type="dxa"/>
            <w:shd w:val="clear" w:color="auto" w:fill="auto"/>
          </w:tcPr>
          <w:p w14:paraId="288AC6B2" w14:textId="77777777" w:rsidR="0094125D" w:rsidRPr="004A5D01" w:rsidRDefault="0094125D" w:rsidP="00AF6F0D">
            <w:pPr>
              <w:rPr>
                <w:rFonts w:ascii="Arial" w:hAnsi="Arial" w:cs="Arial"/>
                <w:sz w:val="18"/>
                <w:szCs w:val="18"/>
              </w:rPr>
            </w:pPr>
            <w:r>
              <w:rPr>
                <w:rFonts w:ascii="Arial" w:hAnsi="Arial" w:cs="Arial"/>
                <w:sz w:val="18"/>
                <w:szCs w:val="18"/>
              </w:rPr>
              <w:t>?</w:t>
            </w:r>
          </w:p>
        </w:tc>
        <w:tc>
          <w:tcPr>
            <w:tcW w:w="3034" w:type="dxa"/>
            <w:shd w:val="clear" w:color="auto" w:fill="auto"/>
          </w:tcPr>
          <w:p w14:paraId="6EF56AE9" w14:textId="77777777" w:rsidR="0094125D" w:rsidRPr="003D4CA8" w:rsidRDefault="0094125D" w:rsidP="00AF6F0D">
            <w:pPr>
              <w:rPr>
                <w:rFonts w:ascii="Arial" w:hAnsi="Arial" w:cs="Arial"/>
                <w:i/>
                <w:color w:val="FF0000"/>
                <w:sz w:val="18"/>
                <w:szCs w:val="18"/>
              </w:rPr>
            </w:pPr>
            <w:r>
              <w:rPr>
                <w:rFonts w:ascii="Arial" w:hAnsi="Arial" w:cs="Arial"/>
                <w:color w:val="000000" w:themeColor="text1"/>
                <w:sz w:val="18"/>
                <w:szCs w:val="18"/>
              </w:rPr>
              <w:t>N/a</w:t>
            </w:r>
          </w:p>
        </w:tc>
        <w:tc>
          <w:tcPr>
            <w:tcW w:w="1360" w:type="dxa"/>
          </w:tcPr>
          <w:p w14:paraId="58135B16" w14:textId="77777777" w:rsidR="0094125D" w:rsidRPr="004A5D01" w:rsidRDefault="0094125D" w:rsidP="00AF6F0D">
            <w:pPr>
              <w:rPr>
                <w:rFonts w:ascii="Arial" w:hAnsi="Arial" w:cs="Arial"/>
                <w:sz w:val="18"/>
                <w:szCs w:val="18"/>
              </w:rPr>
            </w:pPr>
            <w:r>
              <w:rPr>
                <w:rFonts w:ascii="Arial" w:hAnsi="Arial" w:cs="Arial"/>
                <w:sz w:val="18"/>
                <w:szCs w:val="18"/>
              </w:rPr>
              <w:t>N</w:t>
            </w:r>
          </w:p>
        </w:tc>
        <w:tc>
          <w:tcPr>
            <w:tcW w:w="1134" w:type="dxa"/>
          </w:tcPr>
          <w:p w14:paraId="799A514D"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159F6F50" w14:textId="77777777" w:rsidTr="00FC78C7">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6D5977B6" w14:textId="77777777" w:rsidR="0094125D" w:rsidRDefault="0094125D"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C52788E" w14:textId="77777777" w:rsidR="0094125D" w:rsidRDefault="0094125D" w:rsidP="00AF6F0D">
            <w:pPr>
              <w:rPr>
                <w:rFonts w:ascii="Arial" w:hAnsi="Arial" w:cs="Arial"/>
                <w:sz w:val="18"/>
                <w:szCs w:val="18"/>
              </w:rPr>
            </w:pPr>
            <w:r>
              <w:rPr>
                <w:rFonts w:ascii="Arial" w:hAnsi="Arial" w:cs="Arial"/>
                <w:sz w:val="18"/>
                <w:szCs w:val="18"/>
              </w:rPr>
              <w:t>Save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22E7A7BE"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2C1AFACB" w14:textId="77777777" w:rsidR="0094125D" w:rsidRDefault="0094125D" w:rsidP="00AF6F0D">
            <w:pPr>
              <w:rPr>
                <w:rFonts w:ascii="Arial" w:hAnsi="Arial" w:cs="Arial"/>
                <w:sz w:val="18"/>
                <w:szCs w:val="18"/>
              </w:rPr>
            </w:pPr>
            <w:r>
              <w:rPr>
                <w:rFonts w:ascii="Arial" w:hAnsi="Arial" w:cs="Arial"/>
                <w:sz w:val="18"/>
                <w:szCs w:val="18"/>
              </w:rPr>
              <w:t>Displays a pop up screen to enable the user to enter a filter name and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13FE43"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740E12E0"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5AF7009A"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50DEFD12"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3F0B8A88" w14:textId="77777777" w:rsidTr="00FC78C7">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207E0663" w14:textId="77777777" w:rsidR="0094125D" w:rsidRDefault="0094125D"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1DC7D1E5" w14:textId="77777777" w:rsidR="0094125D" w:rsidRDefault="0094125D" w:rsidP="00AF6F0D">
            <w:pPr>
              <w:rPr>
                <w:rFonts w:ascii="Arial" w:hAnsi="Arial" w:cs="Arial"/>
                <w:sz w:val="18"/>
                <w:szCs w:val="18"/>
              </w:rPr>
            </w:pPr>
            <w:r>
              <w:rPr>
                <w:rFonts w:ascii="Arial" w:hAnsi="Arial" w:cs="Arial"/>
                <w:sz w:val="18"/>
                <w:szCs w:val="18"/>
              </w:rPr>
              <w:t>Save As</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15CBEE13"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4B790500" w14:textId="77777777" w:rsidR="0094125D" w:rsidRDefault="0094125D" w:rsidP="00AF6F0D">
            <w:pPr>
              <w:rPr>
                <w:rFonts w:ascii="Arial" w:hAnsi="Arial" w:cs="Arial"/>
                <w:sz w:val="18"/>
                <w:szCs w:val="18"/>
              </w:rPr>
            </w:pPr>
            <w:r>
              <w:rPr>
                <w:rFonts w:ascii="Arial" w:hAnsi="Arial" w:cs="Arial"/>
                <w:sz w:val="18"/>
                <w:szCs w:val="18"/>
              </w:rPr>
              <w:t>Displays a pop up screen to enable the user to enter a new filter name and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C1B061"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2D988235"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4EC80697"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6AB1B8CD"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35FB564A" w14:textId="77777777" w:rsidTr="00FC78C7">
        <w:trPr>
          <w:trHeight w:val="275"/>
        </w:trPr>
        <w:tc>
          <w:tcPr>
            <w:tcW w:w="1241" w:type="dxa"/>
            <w:tcBorders>
              <w:top w:val="single" w:sz="4" w:space="0" w:color="auto"/>
              <w:left w:val="single" w:sz="4" w:space="0" w:color="auto"/>
              <w:bottom w:val="single" w:sz="4" w:space="0" w:color="auto"/>
              <w:right w:val="single" w:sz="4" w:space="0" w:color="auto"/>
            </w:tcBorders>
            <w:shd w:val="clear" w:color="auto" w:fill="auto"/>
          </w:tcPr>
          <w:p w14:paraId="38CE5920" w14:textId="77777777" w:rsidR="0094125D" w:rsidRDefault="0094125D" w:rsidP="00AF6F0D">
            <w:pPr>
              <w:rPr>
                <w:rFonts w:ascii="Arial" w:hAnsi="Arial" w:cs="Arial"/>
                <w:sz w:val="18"/>
                <w:szCs w:val="18"/>
              </w:rPr>
            </w:pPr>
            <w:r>
              <w:rPr>
                <w:rFonts w:ascii="Arial" w:hAnsi="Arial" w:cs="Arial"/>
                <w:sz w:val="18"/>
                <w:szCs w:val="18"/>
              </w:rPr>
              <w:t>Button</w:t>
            </w:r>
          </w:p>
        </w:tc>
        <w:tc>
          <w:tcPr>
            <w:tcW w:w="2552" w:type="dxa"/>
            <w:tcBorders>
              <w:top w:val="single" w:sz="4" w:space="0" w:color="auto"/>
              <w:left w:val="single" w:sz="4" w:space="0" w:color="auto"/>
              <w:bottom w:val="single" w:sz="4" w:space="0" w:color="auto"/>
              <w:right w:val="single" w:sz="4" w:space="0" w:color="auto"/>
            </w:tcBorders>
            <w:shd w:val="clear" w:color="auto" w:fill="auto"/>
          </w:tcPr>
          <w:p w14:paraId="5F3DF2AB" w14:textId="77777777" w:rsidR="0094125D" w:rsidRDefault="0094125D" w:rsidP="00AF6F0D">
            <w:pPr>
              <w:rPr>
                <w:rFonts w:ascii="Arial" w:hAnsi="Arial" w:cs="Arial"/>
                <w:sz w:val="18"/>
                <w:szCs w:val="18"/>
              </w:rPr>
            </w:pPr>
            <w:r>
              <w:rPr>
                <w:rFonts w:ascii="Arial" w:hAnsi="Arial" w:cs="Arial"/>
                <w:sz w:val="18"/>
                <w:szCs w:val="18"/>
              </w:rPr>
              <w:t>Delete</w:t>
            </w:r>
          </w:p>
        </w:tc>
        <w:tc>
          <w:tcPr>
            <w:tcW w:w="850" w:type="dxa"/>
            <w:tcBorders>
              <w:top w:val="single" w:sz="4" w:space="0" w:color="auto"/>
              <w:left w:val="single" w:sz="4" w:space="0" w:color="auto"/>
              <w:bottom w:val="single" w:sz="4" w:space="0" w:color="auto"/>
              <w:right w:val="single" w:sz="4" w:space="0" w:color="auto"/>
            </w:tcBorders>
            <w:shd w:val="clear" w:color="auto" w:fill="auto"/>
          </w:tcPr>
          <w:p w14:paraId="6693865A" w14:textId="77777777" w:rsidR="0094125D" w:rsidRDefault="0094125D" w:rsidP="00AF6F0D">
            <w:pPr>
              <w:rPr>
                <w:rFonts w:ascii="Arial" w:hAnsi="Arial" w:cs="Arial"/>
                <w:sz w:val="18"/>
                <w:szCs w:val="18"/>
              </w:rPr>
            </w:pPr>
            <w:r>
              <w:rPr>
                <w:rFonts w:ascii="Arial" w:hAnsi="Arial" w:cs="Arial"/>
                <w:sz w:val="18"/>
                <w:szCs w:val="18"/>
              </w:rPr>
              <w:t>N</w:t>
            </w:r>
          </w:p>
        </w:tc>
        <w:tc>
          <w:tcPr>
            <w:tcW w:w="3262" w:type="dxa"/>
            <w:tcBorders>
              <w:top w:val="single" w:sz="4" w:space="0" w:color="auto"/>
              <w:left w:val="single" w:sz="4" w:space="0" w:color="auto"/>
              <w:bottom w:val="single" w:sz="4" w:space="0" w:color="auto"/>
              <w:right w:val="single" w:sz="4" w:space="0" w:color="auto"/>
            </w:tcBorders>
            <w:shd w:val="clear" w:color="auto" w:fill="auto"/>
          </w:tcPr>
          <w:p w14:paraId="44960AAE" w14:textId="77777777" w:rsidR="0094125D" w:rsidRDefault="0094125D" w:rsidP="00AF6F0D">
            <w:pPr>
              <w:rPr>
                <w:rFonts w:ascii="Arial" w:hAnsi="Arial" w:cs="Arial"/>
                <w:sz w:val="18"/>
                <w:szCs w:val="18"/>
              </w:rPr>
            </w:pPr>
            <w:r>
              <w:rPr>
                <w:rFonts w:ascii="Arial" w:hAnsi="Arial" w:cs="Arial"/>
                <w:sz w:val="18"/>
                <w:szCs w:val="18"/>
              </w:rPr>
              <w:t>Deletes the selected scope.</w:t>
            </w:r>
          </w:p>
          <w:p w14:paraId="4B2482D6" w14:textId="77777777" w:rsidR="0094125D" w:rsidRDefault="0094125D" w:rsidP="00AF6F0D">
            <w:pPr>
              <w:rPr>
                <w:rFonts w:ascii="Arial" w:hAnsi="Arial" w:cs="Arial"/>
                <w:sz w:val="18"/>
                <w:szCs w:val="18"/>
              </w:rPr>
            </w:pPr>
            <w:r>
              <w:rPr>
                <w:rFonts w:ascii="Arial" w:hAnsi="Arial" w:cs="Arial"/>
                <w:sz w:val="18"/>
                <w:szCs w:val="18"/>
              </w:rPr>
              <w:t>Displays a standard “Are you sure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BC2C79"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3034" w:type="dxa"/>
            <w:tcBorders>
              <w:top w:val="single" w:sz="4" w:space="0" w:color="auto"/>
              <w:left w:val="single" w:sz="4" w:space="0" w:color="auto"/>
              <w:bottom w:val="single" w:sz="4" w:space="0" w:color="auto"/>
              <w:right w:val="single" w:sz="4" w:space="0" w:color="auto"/>
            </w:tcBorders>
            <w:shd w:val="clear" w:color="auto" w:fill="auto"/>
          </w:tcPr>
          <w:p w14:paraId="18030AE8"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360" w:type="dxa"/>
            <w:tcBorders>
              <w:top w:val="single" w:sz="4" w:space="0" w:color="auto"/>
              <w:left w:val="single" w:sz="4" w:space="0" w:color="auto"/>
              <w:bottom w:val="single" w:sz="4" w:space="0" w:color="auto"/>
              <w:right w:val="single" w:sz="4" w:space="0" w:color="auto"/>
            </w:tcBorders>
          </w:tcPr>
          <w:p w14:paraId="47C61DCE" w14:textId="77777777" w:rsidR="0094125D" w:rsidRPr="004A5D01" w:rsidRDefault="0094125D" w:rsidP="00AF6F0D">
            <w:pPr>
              <w:rPr>
                <w:rFonts w:ascii="Arial" w:hAnsi="Arial" w:cs="Arial"/>
                <w:sz w:val="18"/>
                <w:szCs w:val="18"/>
              </w:rPr>
            </w:pPr>
            <w:r>
              <w:rPr>
                <w:rFonts w:ascii="Arial" w:hAnsi="Arial" w:cs="Arial"/>
                <w:sz w:val="18"/>
                <w:szCs w:val="18"/>
              </w:rPr>
              <w:t>n/a</w:t>
            </w:r>
          </w:p>
        </w:tc>
        <w:tc>
          <w:tcPr>
            <w:tcW w:w="1134" w:type="dxa"/>
            <w:tcBorders>
              <w:top w:val="single" w:sz="4" w:space="0" w:color="auto"/>
              <w:left w:val="single" w:sz="4" w:space="0" w:color="auto"/>
              <w:bottom w:val="single" w:sz="4" w:space="0" w:color="auto"/>
              <w:right w:val="single" w:sz="4" w:space="0" w:color="auto"/>
            </w:tcBorders>
          </w:tcPr>
          <w:p w14:paraId="1672322B" w14:textId="77777777" w:rsidR="0094125D" w:rsidRPr="004A5D01" w:rsidRDefault="0094125D" w:rsidP="00AF6F0D">
            <w:pPr>
              <w:rPr>
                <w:rFonts w:ascii="Arial" w:hAnsi="Arial" w:cs="Arial"/>
                <w:sz w:val="18"/>
                <w:szCs w:val="18"/>
              </w:rPr>
            </w:pPr>
            <w:r>
              <w:rPr>
                <w:rFonts w:ascii="Arial" w:hAnsi="Arial" w:cs="Arial"/>
                <w:sz w:val="18"/>
                <w:szCs w:val="18"/>
              </w:rPr>
              <w:t>n/a</w:t>
            </w:r>
          </w:p>
        </w:tc>
      </w:tr>
      <w:tr w:rsidR="0094125D" w:rsidRPr="004A5D01" w14:paraId="1343B489" w14:textId="77777777" w:rsidTr="00FC78C7">
        <w:trPr>
          <w:trHeight w:val="259"/>
        </w:trPr>
        <w:tc>
          <w:tcPr>
            <w:tcW w:w="12073" w:type="dxa"/>
            <w:gridSpan w:val="6"/>
            <w:shd w:val="clear" w:color="auto" w:fill="auto"/>
          </w:tcPr>
          <w:p w14:paraId="062A3758" w14:textId="77777777" w:rsidR="0094125D" w:rsidRPr="00137A6D" w:rsidRDefault="0094125D" w:rsidP="00AF6F0D">
            <w:pPr>
              <w:rPr>
                <w:i/>
                <w:sz w:val="18"/>
                <w:szCs w:val="18"/>
              </w:rPr>
            </w:pPr>
            <w:r w:rsidRPr="00137A6D">
              <w:rPr>
                <w:i/>
                <w:sz w:val="18"/>
                <w:szCs w:val="18"/>
              </w:rPr>
              <w:t>{page footer, content available if additional page footer text is required}</w:t>
            </w:r>
          </w:p>
        </w:tc>
        <w:tc>
          <w:tcPr>
            <w:tcW w:w="1360" w:type="dxa"/>
            <w:shd w:val="clear" w:color="auto" w:fill="auto"/>
          </w:tcPr>
          <w:p w14:paraId="1C99D202" w14:textId="77777777" w:rsidR="0094125D" w:rsidRPr="004A5D01" w:rsidRDefault="0094125D" w:rsidP="00AF6F0D">
            <w:pPr>
              <w:rPr>
                <w:sz w:val="18"/>
                <w:szCs w:val="18"/>
              </w:rPr>
            </w:pPr>
            <w:r>
              <w:rPr>
                <w:sz w:val="18"/>
                <w:szCs w:val="18"/>
              </w:rPr>
              <w:t>Y</w:t>
            </w:r>
          </w:p>
        </w:tc>
        <w:tc>
          <w:tcPr>
            <w:tcW w:w="1134" w:type="dxa"/>
          </w:tcPr>
          <w:p w14:paraId="541A628E" w14:textId="77777777" w:rsidR="0094125D" w:rsidRPr="004A5D01" w:rsidRDefault="0094125D" w:rsidP="00AF6F0D">
            <w:pPr>
              <w:rPr>
                <w:sz w:val="18"/>
                <w:szCs w:val="18"/>
              </w:rPr>
            </w:pPr>
            <w:r>
              <w:rPr>
                <w:sz w:val="18"/>
                <w:szCs w:val="18"/>
              </w:rPr>
              <w:t>tbd</w:t>
            </w:r>
          </w:p>
        </w:tc>
      </w:tr>
    </w:tbl>
    <w:p w14:paraId="2771A22B" w14:textId="77777777" w:rsidR="00052EED" w:rsidRPr="0079105F" w:rsidRDefault="00052EED" w:rsidP="00AF6F0D">
      <w:pPr>
        <w:sectPr w:rsidR="00052EED" w:rsidRPr="0079105F" w:rsidSect="001D2D61">
          <w:pgSz w:w="15840" w:h="12240" w:orient="landscape" w:code="1"/>
          <w:pgMar w:top="1797" w:right="1616" w:bottom="1797" w:left="851" w:header="567" w:footer="720" w:gutter="0"/>
          <w:cols w:space="720"/>
          <w:docGrid w:linePitch="360"/>
        </w:sectPr>
      </w:pPr>
    </w:p>
    <w:p w14:paraId="4D672084" w14:textId="77777777" w:rsidR="00052EED" w:rsidRDefault="00052EED" w:rsidP="00AF6F0D">
      <w:pPr>
        <w:pStyle w:val="Heading4"/>
        <w:ind w:left="0" w:firstLine="0"/>
      </w:pPr>
      <w:r>
        <w:t>“</w:t>
      </w:r>
      <w:r w:rsidR="00E360F4">
        <w:t xml:space="preserve">Manage </w:t>
      </w:r>
      <w:r>
        <w:t>Filter</w:t>
      </w:r>
      <w:r w:rsidR="00E360F4">
        <w:t>s</w:t>
      </w:r>
      <w:r>
        <w:t>” Screen Mock Up</w:t>
      </w:r>
    </w:p>
    <w:p w14:paraId="08573A14" w14:textId="77777777" w:rsidR="00052EED" w:rsidRDefault="00052EED" w:rsidP="00AF6F0D"/>
    <w:p w14:paraId="155BC7BE" w14:textId="77777777" w:rsidR="00052EED" w:rsidRPr="00785965" w:rsidRDefault="00A96D2E" w:rsidP="00AF6F0D">
      <w:r>
        <w:rPr>
          <w:noProof/>
          <w:lang w:eastAsia="en-GB"/>
        </w:rPr>
        <w:drawing>
          <wp:inline distT="0" distB="0" distL="0" distR="0" wp14:anchorId="66B4F05F" wp14:editId="46764BD2">
            <wp:extent cx="5943600" cy="6974840"/>
            <wp:effectExtent l="0" t="0" r="0" b="0"/>
            <wp:docPr id="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6974840"/>
                    </a:xfrm>
                    <a:prstGeom prst="rect">
                      <a:avLst/>
                    </a:prstGeom>
                    <a:noFill/>
                    <a:ln>
                      <a:noFill/>
                    </a:ln>
                  </pic:spPr>
                </pic:pic>
              </a:graphicData>
            </a:graphic>
          </wp:inline>
        </w:drawing>
      </w:r>
    </w:p>
    <w:p w14:paraId="7D0A7985" w14:textId="77777777" w:rsidR="00052EED" w:rsidRDefault="00052EED" w:rsidP="00AF6F0D"/>
    <w:p w14:paraId="15E4D7AF" w14:textId="77777777" w:rsidR="00960F10" w:rsidRDefault="00052EED" w:rsidP="00AF6F0D">
      <w:pPr>
        <w:pStyle w:val="Heading3"/>
        <w:ind w:left="0" w:firstLine="0"/>
      </w:pPr>
      <w:r>
        <w:br w:type="page"/>
      </w:r>
      <w:bookmarkStart w:id="505" w:name="_Toc422842064"/>
      <w:r w:rsidR="00960F10">
        <w:t>PMUC03</w:t>
      </w:r>
      <w:r w:rsidR="00862B25">
        <w:t>5</w:t>
      </w:r>
      <w:r w:rsidR="00960F10">
        <w:t xml:space="preserve"> – Edit Report </w:t>
      </w:r>
      <w:r w:rsidR="00862B25">
        <w:t>Filter</w:t>
      </w:r>
      <w:bookmarkEnd w:id="505"/>
    </w:p>
    <w:p w14:paraId="07330B80" w14:textId="77777777" w:rsidR="00960F10" w:rsidRDefault="00960F10"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60F10" w:rsidRPr="005D68D4" w14:paraId="49B9FABC" w14:textId="77777777" w:rsidTr="00FC78C7">
        <w:tc>
          <w:tcPr>
            <w:tcW w:w="9322" w:type="dxa"/>
            <w:gridSpan w:val="2"/>
            <w:shd w:val="pct20" w:color="auto" w:fill="auto"/>
          </w:tcPr>
          <w:p w14:paraId="4C4CE672" w14:textId="77777777" w:rsidR="00960F10" w:rsidRPr="005D68D4" w:rsidRDefault="00960F10"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PMUC03</w:t>
            </w:r>
            <w:r w:rsidR="00862B25">
              <w:rPr>
                <w:rFonts w:ascii="Arial" w:hAnsi="Arial" w:cs="Arial"/>
                <w:b/>
                <w:bCs/>
                <w:sz w:val="18"/>
                <w:szCs w:val="18"/>
              </w:rPr>
              <w:t>5</w:t>
            </w:r>
          </w:p>
          <w:p w14:paraId="3D317F0D" w14:textId="77777777" w:rsidR="00960F10" w:rsidRPr="005D68D4" w:rsidRDefault="00960F10" w:rsidP="00AF6F0D">
            <w:pPr>
              <w:rPr>
                <w:rFonts w:ascii="Arial" w:hAnsi="Arial" w:cs="Arial"/>
                <w:b/>
                <w:bCs/>
                <w:sz w:val="18"/>
                <w:szCs w:val="18"/>
              </w:rPr>
            </w:pPr>
          </w:p>
          <w:p w14:paraId="2EE3F52F"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Edit Report </w:t>
            </w:r>
            <w:r w:rsidR="00862B25">
              <w:rPr>
                <w:rFonts w:ascii="Arial" w:hAnsi="Arial" w:cs="Arial"/>
                <w:b/>
                <w:bCs/>
                <w:sz w:val="18"/>
                <w:szCs w:val="18"/>
              </w:rPr>
              <w:t>Filter</w:t>
            </w:r>
          </w:p>
          <w:p w14:paraId="7A41CF48" w14:textId="77777777" w:rsidR="00960F10" w:rsidRPr="005D68D4" w:rsidRDefault="00960F10" w:rsidP="00AF6F0D">
            <w:pPr>
              <w:rPr>
                <w:rFonts w:ascii="Arial" w:hAnsi="Arial" w:cs="Arial"/>
                <w:b/>
                <w:sz w:val="18"/>
                <w:szCs w:val="18"/>
              </w:rPr>
            </w:pPr>
          </w:p>
        </w:tc>
      </w:tr>
      <w:tr w:rsidR="00960F10" w:rsidRPr="005D68D4" w14:paraId="37A478A2" w14:textId="77777777" w:rsidTr="00FC78C7">
        <w:tc>
          <w:tcPr>
            <w:tcW w:w="2093" w:type="dxa"/>
            <w:shd w:val="pct20" w:color="auto" w:fill="auto"/>
          </w:tcPr>
          <w:p w14:paraId="7ED4E89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Summary</w:t>
            </w:r>
          </w:p>
          <w:p w14:paraId="48ECEBEF" w14:textId="77777777" w:rsidR="00960F10" w:rsidRPr="005D68D4" w:rsidRDefault="00960F10" w:rsidP="00AF6F0D">
            <w:pPr>
              <w:rPr>
                <w:rFonts w:ascii="Arial" w:hAnsi="Arial" w:cs="Arial"/>
                <w:b/>
                <w:bCs/>
                <w:sz w:val="18"/>
                <w:szCs w:val="18"/>
              </w:rPr>
            </w:pPr>
          </w:p>
        </w:tc>
        <w:tc>
          <w:tcPr>
            <w:tcW w:w="7229" w:type="dxa"/>
            <w:shd w:val="clear" w:color="auto" w:fill="auto"/>
          </w:tcPr>
          <w:p w14:paraId="44241773" w14:textId="77777777" w:rsidR="00960F10" w:rsidRPr="009E3CE8" w:rsidRDefault="00960F10" w:rsidP="00AF6F0D">
            <w:pPr>
              <w:rPr>
                <w:rFonts w:ascii="Arial" w:hAnsi="Arial" w:cs="Arial"/>
                <w:sz w:val="18"/>
                <w:szCs w:val="18"/>
              </w:rPr>
            </w:pPr>
            <w:r>
              <w:rPr>
                <w:rFonts w:ascii="Arial" w:hAnsi="Arial" w:cs="Arial"/>
                <w:sz w:val="18"/>
                <w:szCs w:val="18"/>
              </w:rPr>
              <w:t xml:space="preserve">A screen that displays the </w:t>
            </w:r>
            <w:r w:rsidR="00862B25">
              <w:rPr>
                <w:rFonts w:ascii="Arial" w:hAnsi="Arial" w:cs="Arial"/>
                <w:sz w:val="18"/>
                <w:szCs w:val="18"/>
              </w:rPr>
              <w:t>Filter</w:t>
            </w:r>
            <w:r>
              <w:rPr>
                <w:rFonts w:ascii="Arial" w:hAnsi="Arial" w:cs="Arial"/>
                <w:sz w:val="18"/>
                <w:szCs w:val="18"/>
              </w:rPr>
              <w:t xml:space="preserve"> options available for selection by the user to edit and save the </w:t>
            </w:r>
            <w:r w:rsidR="00493DB2">
              <w:rPr>
                <w:rFonts w:ascii="Arial" w:hAnsi="Arial" w:cs="Arial"/>
                <w:sz w:val="18"/>
                <w:szCs w:val="18"/>
              </w:rPr>
              <w:t>filter</w:t>
            </w:r>
            <w:r>
              <w:rPr>
                <w:rFonts w:ascii="Arial" w:hAnsi="Arial" w:cs="Arial"/>
                <w:sz w:val="18"/>
                <w:szCs w:val="18"/>
              </w:rPr>
              <w:t>.</w:t>
            </w:r>
          </w:p>
        </w:tc>
      </w:tr>
      <w:tr w:rsidR="00960F10" w:rsidRPr="005D68D4" w14:paraId="2EDDD62D" w14:textId="77777777" w:rsidTr="00FC78C7">
        <w:tc>
          <w:tcPr>
            <w:tcW w:w="2093" w:type="dxa"/>
            <w:shd w:val="pct20" w:color="auto" w:fill="auto"/>
          </w:tcPr>
          <w:p w14:paraId="3BB4C13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Actor</w:t>
            </w:r>
          </w:p>
          <w:p w14:paraId="2065E13B"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7F7E6461" w14:textId="3187B264" w:rsidR="00960F10" w:rsidRPr="005D68D4" w:rsidRDefault="00DB2F0C" w:rsidP="00AF6F0D">
            <w:pPr>
              <w:rPr>
                <w:rFonts w:ascii="Arial" w:hAnsi="Arial" w:cs="Arial"/>
                <w:sz w:val="18"/>
                <w:szCs w:val="18"/>
              </w:rPr>
            </w:pPr>
            <w:r>
              <w:rPr>
                <w:rFonts w:ascii="Arial" w:hAnsi="Arial" w:cs="Arial"/>
                <w:sz w:val="18"/>
                <w:szCs w:val="18"/>
              </w:rPr>
              <w:t>PlanManager</w:t>
            </w:r>
            <w:r w:rsidR="00960F10" w:rsidRPr="007702FC">
              <w:rPr>
                <w:rFonts w:ascii="Arial" w:hAnsi="Arial" w:cs="Arial"/>
                <w:sz w:val="18"/>
                <w:szCs w:val="18"/>
              </w:rPr>
              <w:t xml:space="preserve"> User</w:t>
            </w:r>
          </w:p>
        </w:tc>
      </w:tr>
      <w:tr w:rsidR="00960F10" w:rsidRPr="005D68D4" w14:paraId="29D59491" w14:textId="77777777" w:rsidTr="00FC78C7">
        <w:tc>
          <w:tcPr>
            <w:tcW w:w="2093" w:type="dxa"/>
            <w:shd w:val="pct20" w:color="auto" w:fill="auto"/>
          </w:tcPr>
          <w:p w14:paraId="0F6E366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Trigger</w:t>
            </w:r>
          </w:p>
          <w:p w14:paraId="122A77F2" w14:textId="77777777" w:rsidR="00960F10" w:rsidRPr="005D68D4" w:rsidRDefault="00960F10" w:rsidP="00AF6F0D">
            <w:pPr>
              <w:rPr>
                <w:rFonts w:ascii="Arial" w:hAnsi="Arial" w:cs="Arial"/>
                <w:b/>
                <w:bCs/>
                <w:sz w:val="18"/>
                <w:szCs w:val="18"/>
              </w:rPr>
            </w:pPr>
          </w:p>
        </w:tc>
        <w:tc>
          <w:tcPr>
            <w:tcW w:w="7229" w:type="dxa"/>
            <w:shd w:val="clear" w:color="auto" w:fill="auto"/>
          </w:tcPr>
          <w:p w14:paraId="024846ED" w14:textId="77777777" w:rsidR="00960F10" w:rsidRPr="005D68D4" w:rsidRDefault="00960F10" w:rsidP="00AF6F0D">
            <w:pPr>
              <w:rPr>
                <w:rFonts w:ascii="Arial" w:hAnsi="Arial" w:cs="Arial"/>
                <w:sz w:val="18"/>
                <w:szCs w:val="18"/>
              </w:rPr>
            </w:pPr>
            <w:r>
              <w:rPr>
                <w:rFonts w:ascii="Arial" w:hAnsi="Arial" w:cs="Arial"/>
                <w:sz w:val="18"/>
                <w:szCs w:val="18"/>
              </w:rPr>
              <w:t xml:space="preserve">User selecting the Manage </w:t>
            </w:r>
            <w:r w:rsidR="00862B25">
              <w:rPr>
                <w:rFonts w:ascii="Arial" w:hAnsi="Arial" w:cs="Arial"/>
                <w:sz w:val="18"/>
                <w:szCs w:val="18"/>
              </w:rPr>
              <w:t>Filters</w:t>
            </w:r>
            <w:r>
              <w:rPr>
                <w:rFonts w:ascii="Arial" w:hAnsi="Arial" w:cs="Arial"/>
                <w:sz w:val="18"/>
                <w:szCs w:val="18"/>
              </w:rPr>
              <w:t xml:space="preserve"> tab from the “My Reports” (PMUC012) home screen</w:t>
            </w:r>
          </w:p>
        </w:tc>
      </w:tr>
      <w:tr w:rsidR="00960F10" w:rsidRPr="005D68D4" w14:paraId="5F10BB60" w14:textId="77777777" w:rsidTr="00FC78C7">
        <w:tc>
          <w:tcPr>
            <w:tcW w:w="2093" w:type="dxa"/>
            <w:shd w:val="pct20" w:color="auto" w:fill="auto"/>
          </w:tcPr>
          <w:p w14:paraId="01B14770"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Pre- conditions</w:t>
            </w:r>
          </w:p>
          <w:p w14:paraId="090E461E"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03A4A9BF" w14:textId="77777777" w:rsidR="00960F10" w:rsidRPr="00FF3E36" w:rsidRDefault="00960F10"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w:t>
            </w:r>
            <w:r w:rsidR="00862B25">
              <w:rPr>
                <w:rFonts w:ascii="Arial" w:hAnsi="Arial" w:cs="Arial"/>
                <w:sz w:val="18"/>
                <w:szCs w:val="18"/>
              </w:rPr>
              <w:t>Filters</w:t>
            </w:r>
            <w:r w:rsidRPr="00322B9D">
              <w:rPr>
                <w:rFonts w:ascii="Arial" w:hAnsi="Arial" w:cs="Arial"/>
                <w:sz w:val="18"/>
                <w:szCs w:val="18"/>
              </w:rPr>
              <w:t xml:space="preserve"> option</w:t>
            </w:r>
          </w:p>
        </w:tc>
      </w:tr>
      <w:tr w:rsidR="00960F10" w:rsidRPr="005D68D4" w14:paraId="7D9091C8" w14:textId="77777777" w:rsidTr="00FC78C7">
        <w:tc>
          <w:tcPr>
            <w:tcW w:w="2093" w:type="dxa"/>
            <w:shd w:val="pct20" w:color="auto" w:fill="auto"/>
          </w:tcPr>
          <w:p w14:paraId="1FF128E6"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Post –conditions</w:t>
            </w:r>
          </w:p>
          <w:p w14:paraId="01BAB608" w14:textId="77777777" w:rsidR="00960F10" w:rsidRPr="005D68D4" w:rsidRDefault="00960F10" w:rsidP="00AF6F0D">
            <w:pPr>
              <w:rPr>
                <w:rFonts w:ascii="Arial" w:hAnsi="Arial" w:cs="Arial"/>
                <w:b/>
                <w:bCs/>
                <w:sz w:val="18"/>
                <w:szCs w:val="18"/>
              </w:rPr>
            </w:pPr>
          </w:p>
        </w:tc>
        <w:tc>
          <w:tcPr>
            <w:tcW w:w="7229" w:type="dxa"/>
            <w:shd w:val="clear" w:color="auto" w:fill="auto"/>
          </w:tcPr>
          <w:p w14:paraId="72E60667" w14:textId="77777777" w:rsidR="00960F10" w:rsidRPr="005D68D4" w:rsidRDefault="00960F10" w:rsidP="00AF6F0D">
            <w:pPr>
              <w:rPr>
                <w:rFonts w:ascii="Arial" w:hAnsi="Arial" w:cs="Arial"/>
                <w:sz w:val="18"/>
                <w:szCs w:val="18"/>
              </w:rPr>
            </w:pPr>
            <w:r>
              <w:rPr>
                <w:rFonts w:ascii="Arial" w:hAnsi="Arial" w:cs="Arial"/>
                <w:sz w:val="18"/>
                <w:szCs w:val="18"/>
              </w:rPr>
              <w:t>The user is able to e</w:t>
            </w:r>
            <w:r w:rsidR="00493DB2">
              <w:rPr>
                <w:rFonts w:ascii="Arial" w:hAnsi="Arial" w:cs="Arial"/>
                <w:sz w:val="18"/>
                <w:szCs w:val="18"/>
              </w:rPr>
              <w:t>dit and save a user defined filter</w:t>
            </w:r>
          </w:p>
        </w:tc>
      </w:tr>
      <w:tr w:rsidR="00960F10" w:rsidRPr="005D68D4" w14:paraId="588BE3F9" w14:textId="77777777" w:rsidTr="00FC78C7">
        <w:tc>
          <w:tcPr>
            <w:tcW w:w="2093" w:type="dxa"/>
            <w:shd w:val="pct20" w:color="auto" w:fill="auto"/>
          </w:tcPr>
          <w:p w14:paraId="2E3599DF"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95CCF5C" w14:textId="77777777" w:rsidR="00960F10" w:rsidRPr="005D68D4" w:rsidRDefault="00960F10" w:rsidP="00AF6F0D">
            <w:pPr>
              <w:rPr>
                <w:rFonts w:ascii="Arial" w:hAnsi="Arial" w:cs="Arial"/>
                <w:sz w:val="18"/>
                <w:szCs w:val="18"/>
              </w:rPr>
            </w:pPr>
            <w:r>
              <w:rPr>
                <w:rFonts w:ascii="Arial" w:hAnsi="Arial" w:cs="Arial"/>
                <w:sz w:val="18"/>
                <w:szCs w:val="18"/>
              </w:rPr>
              <w:t>Adhoc</w:t>
            </w:r>
          </w:p>
        </w:tc>
      </w:tr>
      <w:tr w:rsidR="00960F10" w:rsidRPr="005D68D4" w14:paraId="3F3E5CA1" w14:textId="77777777" w:rsidTr="00FC78C7">
        <w:tc>
          <w:tcPr>
            <w:tcW w:w="2093" w:type="dxa"/>
            <w:shd w:val="pct20" w:color="auto" w:fill="auto"/>
          </w:tcPr>
          <w:p w14:paraId="09B5A259" w14:textId="77777777" w:rsidR="00960F10" w:rsidRPr="00DB4E5F" w:rsidRDefault="00960F10" w:rsidP="00AF6F0D">
            <w:pPr>
              <w:rPr>
                <w:rFonts w:ascii="Arial" w:hAnsi="Arial" w:cs="Arial"/>
                <w:b/>
                <w:bCs/>
                <w:sz w:val="18"/>
                <w:szCs w:val="18"/>
              </w:rPr>
            </w:pPr>
            <w:r w:rsidRPr="00DB4E5F">
              <w:rPr>
                <w:rFonts w:ascii="Arial" w:hAnsi="Arial" w:cs="Arial"/>
                <w:b/>
                <w:bCs/>
                <w:sz w:val="18"/>
                <w:szCs w:val="18"/>
              </w:rPr>
              <w:t>Basic Course of Action</w:t>
            </w:r>
          </w:p>
          <w:p w14:paraId="1821F079" w14:textId="77777777" w:rsidR="00960F10" w:rsidRPr="00DB4E5F" w:rsidRDefault="00960F10" w:rsidP="00AF6F0D">
            <w:pPr>
              <w:rPr>
                <w:rFonts w:ascii="Arial" w:hAnsi="Arial" w:cs="Arial"/>
                <w:bCs/>
                <w:sz w:val="18"/>
                <w:szCs w:val="18"/>
              </w:rPr>
            </w:pPr>
          </w:p>
          <w:p w14:paraId="69131803" w14:textId="77777777" w:rsidR="00960F10" w:rsidRPr="00DB4E5F" w:rsidRDefault="00960F10" w:rsidP="00AF6F0D">
            <w:pPr>
              <w:rPr>
                <w:rFonts w:ascii="Arial" w:hAnsi="Arial" w:cs="Arial"/>
                <w:bCs/>
                <w:sz w:val="18"/>
                <w:szCs w:val="18"/>
              </w:rPr>
            </w:pPr>
          </w:p>
        </w:tc>
        <w:tc>
          <w:tcPr>
            <w:tcW w:w="7229" w:type="dxa"/>
            <w:shd w:val="clear" w:color="auto" w:fill="auto"/>
          </w:tcPr>
          <w:p w14:paraId="1C8D24ED"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user selects the “Manage </w:t>
            </w:r>
            <w:r w:rsidR="00862B25">
              <w:rPr>
                <w:rFonts w:ascii="Arial" w:hAnsi="Arial" w:cs="Arial"/>
                <w:sz w:val="18"/>
                <w:szCs w:val="18"/>
              </w:rPr>
              <w:t>Filters</w:t>
            </w:r>
            <w:r w:rsidRPr="00DB4E5F">
              <w:rPr>
                <w:rFonts w:ascii="Arial" w:hAnsi="Arial" w:cs="Arial"/>
                <w:sz w:val="18"/>
                <w:szCs w:val="18"/>
              </w:rPr>
              <w:t>” tab</w:t>
            </w:r>
          </w:p>
          <w:p w14:paraId="6DCE58E8"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system displays the &lt;&lt;Manage </w:t>
            </w:r>
            <w:r w:rsidR="00862B25">
              <w:rPr>
                <w:rFonts w:ascii="Arial" w:hAnsi="Arial" w:cs="Arial"/>
                <w:sz w:val="18"/>
                <w:szCs w:val="18"/>
              </w:rPr>
              <w:t>Filters</w:t>
            </w:r>
            <w:r w:rsidRPr="00DB4E5F">
              <w:rPr>
                <w:rFonts w:ascii="Arial" w:hAnsi="Arial" w:cs="Arial"/>
                <w:sz w:val="18"/>
                <w:szCs w:val="18"/>
              </w:rPr>
              <w:t>&gt;&gt; section of the screen.</w:t>
            </w:r>
          </w:p>
          <w:p w14:paraId="2035C10E"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user selects &lt;&lt;Select </w:t>
            </w:r>
            <w:r w:rsidR="00862B25">
              <w:rPr>
                <w:rFonts w:ascii="Arial" w:hAnsi="Arial" w:cs="Arial"/>
                <w:sz w:val="18"/>
                <w:szCs w:val="18"/>
              </w:rPr>
              <w:t>Filters</w:t>
            </w:r>
            <w:r w:rsidRPr="00DB4E5F">
              <w:rPr>
                <w:rFonts w:ascii="Arial" w:hAnsi="Arial" w:cs="Arial"/>
                <w:sz w:val="18"/>
                <w:szCs w:val="18"/>
              </w:rPr>
              <w:t>&gt;&gt; option</w:t>
            </w:r>
          </w:p>
          <w:p w14:paraId="493C0AD4" w14:textId="77777777" w:rsidR="00960F10"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w:t>
            </w:r>
            <w:r w:rsidR="00493DB2">
              <w:rPr>
                <w:rFonts w:ascii="Arial" w:hAnsi="Arial" w:cs="Arial"/>
                <w:sz w:val="18"/>
                <w:szCs w:val="18"/>
              </w:rPr>
              <w:t>user selects a filter</w:t>
            </w:r>
          </w:p>
          <w:p w14:paraId="08253A65" w14:textId="10C458DD" w:rsidR="00507CF6" w:rsidRDefault="00507CF6" w:rsidP="004E06BD">
            <w:pPr>
              <w:numPr>
                <w:ilvl w:val="0"/>
                <w:numId w:val="93"/>
              </w:numPr>
              <w:rPr>
                <w:rFonts w:ascii="Arial" w:hAnsi="Arial" w:cs="Arial"/>
                <w:sz w:val="18"/>
                <w:szCs w:val="18"/>
              </w:rPr>
            </w:pPr>
            <w:r>
              <w:rPr>
                <w:rFonts w:ascii="Arial" w:hAnsi="Arial" w:cs="Arial"/>
                <w:sz w:val="18"/>
                <w:szCs w:val="18"/>
              </w:rPr>
              <w:t>The system displays the current Filter Name &amp; Description</w:t>
            </w:r>
          </w:p>
          <w:p w14:paraId="173DE28D" w14:textId="1099BCA2" w:rsidR="00507CF6" w:rsidRPr="0054459E" w:rsidRDefault="00507CF6" w:rsidP="004E06BD">
            <w:pPr>
              <w:numPr>
                <w:ilvl w:val="0"/>
                <w:numId w:val="93"/>
              </w:numPr>
              <w:rPr>
                <w:rFonts w:ascii="Arial" w:hAnsi="Arial" w:cs="Arial"/>
                <w:sz w:val="18"/>
                <w:szCs w:val="18"/>
              </w:rPr>
            </w:pPr>
            <w:r w:rsidRPr="0054459E">
              <w:rPr>
                <w:rFonts w:ascii="Arial" w:hAnsi="Arial" w:cs="Arial"/>
                <w:sz w:val="18"/>
                <w:szCs w:val="18"/>
              </w:rPr>
              <w:t xml:space="preserve">The user keeps the </w:t>
            </w:r>
            <w:r>
              <w:rPr>
                <w:rFonts w:ascii="Arial" w:hAnsi="Arial" w:cs="Arial"/>
                <w:sz w:val="18"/>
                <w:szCs w:val="18"/>
              </w:rPr>
              <w:t xml:space="preserve">same </w:t>
            </w:r>
            <w:r w:rsidRPr="0054459E">
              <w:rPr>
                <w:rFonts w:ascii="Arial" w:hAnsi="Arial" w:cs="Arial"/>
                <w:sz w:val="18"/>
                <w:szCs w:val="18"/>
              </w:rPr>
              <w:t xml:space="preserve">details or enters a new name and a description for their </w:t>
            </w:r>
            <w:r>
              <w:rPr>
                <w:rFonts w:ascii="Arial" w:hAnsi="Arial" w:cs="Arial"/>
                <w:sz w:val="18"/>
                <w:szCs w:val="18"/>
              </w:rPr>
              <w:t>Filter</w:t>
            </w:r>
          </w:p>
          <w:p w14:paraId="1F785191"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system displays the selected </w:t>
            </w:r>
            <w:r w:rsidR="00862B25">
              <w:rPr>
                <w:rFonts w:ascii="Arial" w:hAnsi="Arial" w:cs="Arial"/>
                <w:sz w:val="18"/>
                <w:szCs w:val="18"/>
              </w:rPr>
              <w:t>Filter</w:t>
            </w:r>
            <w:r w:rsidRPr="00DB4E5F">
              <w:rPr>
                <w:rFonts w:ascii="Arial" w:hAnsi="Arial" w:cs="Arial"/>
                <w:sz w:val="18"/>
                <w:szCs w:val="18"/>
              </w:rPr>
              <w:t xml:space="preserve"> options </w:t>
            </w:r>
          </w:p>
          <w:p w14:paraId="65DDE664"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user edits the </w:t>
            </w:r>
            <w:r w:rsidR="00862B25">
              <w:rPr>
                <w:rFonts w:ascii="Arial" w:hAnsi="Arial" w:cs="Arial"/>
                <w:sz w:val="18"/>
                <w:szCs w:val="18"/>
              </w:rPr>
              <w:t>filter</w:t>
            </w:r>
            <w:r w:rsidRPr="00DB4E5F">
              <w:rPr>
                <w:rFonts w:ascii="Arial" w:hAnsi="Arial" w:cs="Arial"/>
                <w:sz w:val="18"/>
                <w:szCs w:val="18"/>
              </w:rPr>
              <w:t xml:space="preserve"> op</w:t>
            </w:r>
            <w:r w:rsidR="00862B25">
              <w:rPr>
                <w:rFonts w:ascii="Arial" w:hAnsi="Arial" w:cs="Arial"/>
                <w:sz w:val="18"/>
                <w:szCs w:val="18"/>
              </w:rPr>
              <w:t>tions</w:t>
            </w:r>
          </w:p>
          <w:p w14:paraId="0CDC6572" w14:textId="77777777" w:rsidR="00960F10" w:rsidRPr="00DB4E5F" w:rsidRDefault="0036255D" w:rsidP="0036255D">
            <w:pPr>
              <w:rPr>
                <w:rFonts w:ascii="Arial" w:hAnsi="Arial" w:cs="Arial"/>
                <w:b/>
                <w:sz w:val="18"/>
                <w:szCs w:val="18"/>
              </w:rPr>
            </w:pPr>
            <w:r>
              <w:rPr>
                <w:rFonts w:ascii="Arial" w:hAnsi="Arial" w:cs="Arial"/>
                <w:b/>
                <w:sz w:val="18"/>
                <w:szCs w:val="18"/>
              </w:rPr>
              <w:tab/>
            </w:r>
            <w:r w:rsidR="00960F10" w:rsidRPr="00DB4E5F">
              <w:rPr>
                <w:rFonts w:ascii="Arial" w:hAnsi="Arial" w:cs="Arial"/>
                <w:b/>
                <w:sz w:val="18"/>
                <w:szCs w:val="18"/>
              </w:rPr>
              <w:t>ROUTE 1 - SAVE</w:t>
            </w:r>
          </w:p>
          <w:p w14:paraId="7E2C7517" w14:textId="77777777" w:rsidR="00960F10"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user selects the &lt;&lt;Save&gt;&gt; </w:t>
            </w:r>
            <w:r w:rsidR="00493DB2">
              <w:rPr>
                <w:rFonts w:ascii="Arial" w:hAnsi="Arial" w:cs="Arial"/>
                <w:sz w:val="18"/>
                <w:szCs w:val="18"/>
              </w:rPr>
              <w:t>filter</w:t>
            </w:r>
            <w:r w:rsidRPr="00DB4E5F">
              <w:rPr>
                <w:rFonts w:ascii="Arial" w:hAnsi="Arial" w:cs="Arial"/>
                <w:sz w:val="18"/>
                <w:szCs w:val="18"/>
              </w:rPr>
              <w:t xml:space="preserve"> option</w:t>
            </w:r>
          </w:p>
          <w:p w14:paraId="0A94F9C8" w14:textId="77777777" w:rsidR="00960F10" w:rsidRDefault="00960F10" w:rsidP="004E06BD">
            <w:pPr>
              <w:numPr>
                <w:ilvl w:val="0"/>
                <w:numId w:val="93"/>
              </w:numPr>
              <w:rPr>
                <w:rFonts w:ascii="Arial" w:hAnsi="Arial" w:cs="Arial"/>
                <w:sz w:val="18"/>
                <w:szCs w:val="18"/>
              </w:rPr>
            </w:pPr>
            <w:r>
              <w:rPr>
                <w:rFonts w:ascii="Arial" w:hAnsi="Arial" w:cs="Arial"/>
                <w:sz w:val="18"/>
                <w:szCs w:val="18"/>
              </w:rPr>
              <w:t xml:space="preserve">The system detects if the </w:t>
            </w:r>
            <w:r w:rsidR="00862B25">
              <w:rPr>
                <w:rFonts w:ascii="Arial" w:hAnsi="Arial" w:cs="Arial"/>
                <w:sz w:val="18"/>
                <w:szCs w:val="18"/>
              </w:rPr>
              <w:t>filter</w:t>
            </w:r>
            <w:r>
              <w:rPr>
                <w:rFonts w:ascii="Arial" w:hAnsi="Arial" w:cs="Arial"/>
                <w:sz w:val="18"/>
                <w:szCs w:val="18"/>
              </w:rPr>
              <w:t xml:space="preserve"> has been linked to any previously requested reports and displays a warning message to the user if it has</w:t>
            </w:r>
          </w:p>
          <w:p w14:paraId="103F1C0A" w14:textId="77777777" w:rsidR="00960F10" w:rsidRPr="00DB4E5F" w:rsidRDefault="00960F10" w:rsidP="004E06BD">
            <w:pPr>
              <w:numPr>
                <w:ilvl w:val="0"/>
                <w:numId w:val="93"/>
              </w:numPr>
              <w:rPr>
                <w:rFonts w:ascii="Arial" w:hAnsi="Arial" w:cs="Arial"/>
                <w:sz w:val="18"/>
                <w:szCs w:val="18"/>
              </w:rPr>
            </w:pPr>
            <w:r>
              <w:rPr>
                <w:rFonts w:ascii="Arial" w:hAnsi="Arial" w:cs="Arial"/>
                <w:sz w:val="18"/>
                <w:szCs w:val="18"/>
              </w:rPr>
              <w:t xml:space="preserve">The system checks to see if the user editing the </w:t>
            </w:r>
            <w:r w:rsidR="00862B25">
              <w:rPr>
                <w:rFonts w:ascii="Arial" w:hAnsi="Arial" w:cs="Arial"/>
                <w:sz w:val="18"/>
                <w:szCs w:val="18"/>
              </w:rPr>
              <w:t>filter</w:t>
            </w:r>
            <w:r>
              <w:rPr>
                <w:rFonts w:ascii="Arial" w:hAnsi="Arial" w:cs="Arial"/>
                <w:sz w:val="18"/>
                <w:szCs w:val="18"/>
              </w:rPr>
              <w:t xml:space="preserve"> was the creator and displays a warning if it isn’t</w:t>
            </w:r>
          </w:p>
          <w:p w14:paraId="60236FD1" w14:textId="77777777" w:rsidR="00960F10" w:rsidRPr="00DB4E5F" w:rsidRDefault="0036255D" w:rsidP="0036255D">
            <w:pPr>
              <w:rPr>
                <w:rFonts w:ascii="Arial" w:hAnsi="Arial" w:cs="Arial"/>
                <w:b/>
                <w:sz w:val="18"/>
                <w:szCs w:val="18"/>
              </w:rPr>
            </w:pPr>
            <w:r>
              <w:rPr>
                <w:rFonts w:ascii="Arial" w:hAnsi="Arial" w:cs="Arial"/>
                <w:b/>
                <w:sz w:val="18"/>
                <w:szCs w:val="18"/>
              </w:rPr>
              <w:tab/>
            </w:r>
            <w:r w:rsidR="00960F10" w:rsidRPr="00DB4E5F">
              <w:rPr>
                <w:rFonts w:ascii="Arial" w:hAnsi="Arial" w:cs="Arial"/>
                <w:b/>
                <w:sz w:val="18"/>
                <w:szCs w:val="18"/>
              </w:rPr>
              <w:t>ROUTE 2 – SAVE AS</w:t>
            </w:r>
          </w:p>
          <w:p w14:paraId="4A858A01" w14:textId="77777777" w:rsidR="00960F10" w:rsidRDefault="00960F10" w:rsidP="004E06BD">
            <w:pPr>
              <w:numPr>
                <w:ilvl w:val="0"/>
                <w:numId w:val="93"/>
              </w:numPr>
              <w:rPr>
                <w:rFonts w:ascii="Arial" w:hAnsi="Arial" w:cs="Arial"/>
                <w:sz w:val="18"/>
                <w:szCs w:val="18"/>
              </w:rPr>
            </w:pPr>
            <w:r>
              <w:rPr>
                <w:rFonts w:ascii="Arial" w:hAnsi="Arial" w:cs="Arial"/>
                <w:sz w:val="18"/>
                <w:szCs w:val="18"/>
              </w:rPr>
              <w:t>The user selects the &lt;&lt;Save As</w:t>
            </w:r>
            <w:r w:rsidR="00862B25">
              <w:rPr>
                <w:rFonts w:ascii="Arial" w:hAnsi="Arial" w:cs="Arial"/>
                <w:sz w:val="18"/>
                <w:szCs w:val="18"/>
              </w:rPr>
              <w:t>&gt;&gt;</w:t>
            </w:r>
            <w:r>
              <w:rPr>
                <w:rFonts w:ascii="Arial" w:hAnsi="Arial" w:cs="Arial"/>
                <w:sz w:val="18"/>
                <w:szCs w:val="18"/>
              </w:rPr>
              <w:t xml:space="preserve"> option</w:t>
            </w:r>
          </w:p>
          <w:p w14:paraId="000C237B" w14:textId="515788DE" w:rsidR="00960F10" w:rsidRDefault="00960F10" w:rsidP="004E06BD">
            <w:pPr>
              <w:numPr>
                <w:ilvl w:val="0"/>
                <w:numId w:val="93"/>
              </w:numPr>
              <w:rPr>
                <w:rFonts w:ascii="Arial" w:hAnsi="Arial" w:cs="Arial"/>
                <w:sz w:val="18"/>
                <w:szCs w:val="18"/>
              </w:rPr>
            </w:pPr>
            <w:r>
              <w:rPr>
                <w:rFonts w:ascii="Arial" w:hAnsi="Arial" w:cs="Arial"/>
                <w:sz w:val="18"/>
                <w:szCs w:val="18"/>
              </w:rPr>
              <w:t xml:space="preserve">The system </w:t>
            </w:r>
            <w:r w:rsidR="00507CF6">
              <w:rPr>
                <w:rFonts w:ascii="Arial" w:hAnsi="Arial" w:cs="Arial"/>
                <w:sz w:val="18"/>
                <w:szCs w:val="18"/>
              </w:rPr>
              <w:t>saves the filter with the new</w:t>
            </w:r>
            <w:r>
              <w:rPr>
                <w:rFonts w:ascii="Arial" w:hAnsi="Arial" w:cs="Arial"/>
                <w:sz w:val="18"/>
                <w:szCs w:val="18"/>
              </w:rPr>
              <w:t xml:space="preserve"> name</w:t>
            </w:r>
            <w:r w:rsidR="00507CF6">
              <w:rPr>
                <w:rFonts w:ascii="Arial" w:hAnsi="Arial" w:cs="Arial"/>
                <w:sz w:val="18"/>
                <w:szCs w:val="18"/>
              </w:rPr>
              <w:t xml:space="preserve"> &amp; description for their filter</w:t>
            </w:r>
            <w:r>
              <w:rPr>
                <w:rFonts w:ascii="Arial" w:hAnsi="Arial" w:cs="Arial"/>
                <w:sz w:val="18"/>
                <w:szCs w:val="18"/>
              </w:rPr>
              <w:t xml:space="preserve"> </w:t>
            </w:r>
          </w:p>
          <w:p w14:paraId="3014D3D9" w14:textId="77777777" w:rsidR="00960F10" w:rsidRPr="00DB4E5F" w:rsidRDefault="0036255D" w:rsidP="0036255D">
            <w:pPr>
              <w:rPr>
                <w:rFonts w:ascii="Arial" w:hAnsi="Arial" w:cs="Arial"/>
                <w:b/>
                <w:sz w:val="18"/>
                <w:szCs w:val="18"/>
              </w:rPr>
            </w:pPr>
            <w:r>
              <w:rPr>
                <w:rFonts w:ascii="Arial" w:hAnsi="Arial" w:cs="Arial"/>
                <w:b/>
                <w:sz w:val="18"/>
                <w:szCs w:val="18"/>
              </w:rPr>
              <w:tab/>
            </w:r>
            <w:r w:rsidR="00960F10">
              <w:rPr>
                <w:rFonts w:ascii="Arial" w:hAnsi="Arial" w:cs="Arial"/>
                <w:b/>
                <w:sz w:val="18"/>
                <w:szCs w:val="18"/>
              </w:rPr>
              <w:t>BOTH ROUTES</w:t>
            </w:r>
          </w:p>
          <w:p w14:paraId="2A0FE7DA" w14:textId="77777777" w:rsidR="00960F10" w:rsidRPr="00DB4E5F" w:rsidRDefault="00960F10" w:rsidP="004E06BD">
            <w:pPr>
              <w:numPr>
                <w:ilvl w:val="0"/>
                <w:numId w:val="93"/>
              </w:numPr>
              <w:rPr>
                <w:rFonts w:ascii="Arial" w:hAnsi="Arial" w:cs="Arial"/>
                <w:sz w:val="18"/>
                <w:szCs w:val="18"/>
              </w:rPr>
            </w:pPr>
            <w:r w:rsidRPr="00DB4E5F">
              <w:rPr>
                <w:rFonts w:ascii="Arial" w:hAnsi="Arial" w:cs="Arial"/>
                <w:sz w:val="18"/>
                <w:szCs w:val="18"/>
              </w:rPr>
              <w:t xml:space="preserve">The system saves the </w:t>
            </w:r>
            <w:r w:rsidR="00582ACD">
              <w:rPr>
                <w:rFonts w:ascii="Arial" w:hAnsi="Arial" w:cs="Arial"/>
                <w:sz w:val="18"/>
                <w:szCs w:val="18"/>
              </w:rPr>
              <w:t>filter</w:t>
            </w:r>
            <w:r w:rsidRPr="00DB4E5F">
              <w:rPr>
                <w:rFonts w:ascii="Arial" w:hAnsi="Arial" w:cs="Arial"/>
                <w:sz w:val="18"/>
                <w:szCs w:val="18"/>
              </w:rPr>
              <w:t xml:space="preserve"> options so that it is </w:t>
            </w:r>
            <w:r>
              <w:rPr>
                <w:rFonts w:ascii="Arial" w:hAnsi="Arial" w:cs="Arial"/>
                <w:sz w:val="18"/>
                <w:szCs w:val="18"/>
              </w:rPr>
              <w:t xml:space="preserve">available for future use by the </w:t>
            </w:r>
            <w:r w:rsidRPr="00DB4E5F">
              <w:rPr>
                <w:rFonts w:ascii="Arial" w:hAnsi="Arial" w:cs="Arial"/>
                <w:sz w:val="18"/>
                <w:szCs w:val="18"/>
              </w:rPr>
              <w:t>users of the role</w:t>
            </w:r>
          </w:p>
        </w:tc>
      </w:tr>
      <w:tr w:rsidR="00960F10" w:rsidRPr="005D68D4" w14:paraId="74189891" w14:textId="77777777" w:rsidTr="00FC78C7">
        <w:tc>
          <w:tcPr>
            <w:tcW w:w="2093" w:type="dxa"/>
            <w:shd w:val="pct20" w:color="auto" w:fill="auto"/>
          </w:tcPr>
          <w:p w14:paraId="56745C70"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Alternate scenario extensions</w:t>
            </w:r>
          </w:p>
          <w:p w14:paraId="490B0742" w14:textId="77777777" w:rsidR="00960F10" w:rsidRPr="005D68D4" w:rsidRDefault="00960F10" w:rsidP="00AF6F0D">
            <w:pPr>
              <w:rPr>
                <w:rFonts w:ascii="Arial" w:hAnsi="Arial" w:cs="Arial"/>
                <w:b/>
                <w:bCs/>
                <w:sz w:val="18"/>
                <w:szCs w:val="18"/>
              </w:rPr>
            </w:pPr>
          </w:p>
          <w:p w14:paraId="47224F42" w14:textId="77777777" w:rsidR="00960F10" w:rsidRPr="005D68D4" w:rsidRDefault="00960F10" w:rsidP="00AF6F0D">
            <w:pPr>
              <w:rPr>
                <w:rFonts w:ascii="Arial" w:hAnsi="Arial" w:cs="Arial"/>
                <w:b/>
                <w:bCs/>
                <w:sz w:val="18"/>
                <w:szCs w:val="18"/>
              </w:rPr>
            </w:pPr>
          </w:p>
        </w:tc>
        <w:tc>
          <w:tcPr>
            <w:tcW w:w="7229" w:type="dxa"/>
            <w:shd w:val="clear" w:color="auto" w:fill="auto"/>
          </w:tcPr>
          <w:p w14:paraId="0A47807B" w14:textId="77777777" w:rsidR="00960F10" w:rsidRPr="005D68D4" w:rsidRDefault="00960F10" w:rsidP="00AF6F0D">
            <w:pPr>
              <w:rPr>
                <w:rFonts w:ascii="Arial" w:hAnsi="Arial" w:cs="Arial"/>
                <w:sz w:val="18"/>
                <w:szCs w:val="18"/>
              </w:rPr>
            </w:pPr>
          </w:p>
        </w:tc>
      </w:tr>
      <w:tr w:rsidR="00960F10" w:rsidRPr="005D68D4" w14:paraId="129074B7" w14:textId="77777777" w:rsidTr="00FC78C7">
        <w:trPr>
          <w:trHeight w:val="683"/>
        </w:trPr>
        <w:tc>
          <w:tcPr>
            <w:tcW w:w="2093" w:type="dxa"/>
            <w:shd w:val="pct20" w:color="auto" w:fill="auto"/>
          </w:tcPr>
          <w:p w14:paraId="6EA1E11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Business Logic/ Rules/ Supplementary Info</w:t>
            </w:r>
          </w:p>
          <w:p w14:paraId="53463236" w14:textId="77777777" w:rsidR="00960F10" w:rsidRPr="005D68D4" w:rsidRDefault="00960F10" w:rsidP="00AF6F0D">
            <w:pPr>
              <w:rPr>
                <w:rFonts w:ascii="Arial" w:hAnsi="Arial" w:cs="Arial"/>
                <w:b/>
                <w:bCs/>
                <w:sz w:val="18"/>
                <w:szCs w:val="18"/>
              </w:rPr>
            </w:pPr>
          </w:p>
        </w:tc>
        <w:tc>
          <w:tcPr>
            <w:tcW w:w="7229" w:type="dxa"/>
            <w:shd w:val="clear" w:color="auto" w:fill="auto"/>
          </w:tcPr>
          <w:p w14:paraId="47011443" w14:textId="77777777" w:rsidR="00960F10" w:rsidRPr="00B778BB" w:rsidRDefault="00960F10" w:rsidP="00AF6F0D">
            <w:pPr>
              <w:rPr>
                <w:rFonts w:ascii="Arial" w:hAnsi="Arial" w:cs="Arial"/>
                <w:sz w:val="18"/>
                <w:szCs w:val="18"/>
                <w:u w:val="single"/>
              </w:rPr>
            </w:pPr>
            <w:r w:rsidRPr="00B778BB">
              <w:rPr>
                <w:rFonts w:ascii="Arial" w:hAnsi="Arial" w:cs="Arial"/>
                <w:sz w:val="18"/>
                <w:szCs w:val="18"/>
                <w:u w:val="single"/>
              </w:rPr>
              <w:t xml:space="preserve">2. Edit </w:t>
            </w:r>
            <w:r w:rsidR="00582ACD">
              <w:rPr>
                <w:rFonts w:ascii="Arial" w:hAnsi="Arial" w:cs="Arial"/>
                <w:sz w:val="18"/>
                <w:szCs w:val="18"/>
                <w:u w:val="single"/>
              </w:rPr>
              <w:t>Filter</w:t>
            </w:r>
          </w:p>
          <w:p w14:paraId="0F733598" w14:textId="77777777" w:rsidR="00960F10" w:rsidRDefault="00960F10" w:rsidP="00AF6F0D">
            <w:pPr>
              <w:rPr>
                <w:rFonts w:ascii="Arial" w:hAnsi="Arial" w:cs="Arial"/>
                <w:sz w:val="18"/>
                <w:szCs w:val="18"/>
              </w:rPr>
            </w:pPr>
            <w:r>
              <w:rPr>
                <w:rFonts w:ascii="Arial" w:hAnsi="Arial" w:cs="Arial"/>
                <w:sz w:val="18"/>
                <w:szCs w:val="18"/>
              </w:rPr>
              <w:t xml:space="preserve">Once the user </w:t>
            </w:r>
            <w:r w:rsidR="00582ACD">
              <w:rPr>
                <w:rFonts w:ascii="Arial" w:hAnsi="Arial" w:cs="Arial"/>
                <w:sz w:val="18"/>
                <w:szCs w:val="18"/>
              </w:rPr>
              <w:t xml:space="preserve">has </w:t>
            </w:r>
            <w:r>
              <w:rPr>
                <w:rFonts w:ascii="Arial" w:hAnsi="Arial" w:cs="Arial"/>
                <w:sz w:val="18"/>
                <w:szCs w:val="18"/>
              </w:rPr>
              <w:t xml:space="preserve">selected an existing </w:t>
            </w:r>
            <w:r w:rsidR="00582ACD">
              <w:rPr>
                <w:rFonts w:ascii="Arial" w:hAnsi="Arial" w:cs="Arial"/>
                <w:sz w:val="18"/>
                <w:szCs w:val="18"/>
              </w:rPr>
              <w:t>filter</w:t>
            </w:r>
            <w:r>
              <w:rPr>
                <w:rFonts w:ascii="Arial" w:hAnsi="Arial" w:cs="Arial"/>
                <w:sz w:val="18"/>
                <w:szCs w:val="18"/>
              </w:rPr>
              <w:t xml:space="preserve"> the system should display the details of the selected </w:t>
            </w:r>
            <w:r w:rsidR="00582ACD">
              <w:rPr>
                <w:rFonts w:ascii="Arial" w:hAnsi="Arial" w:cs="Arial"/>
                <w:sz w:val="18"/>
                <w:szCs w:val="18"/>
              </w:rPr>
              <w:t>filter</w:t>
            </w:r>
            <w:r>
              <w:rPr>
                <w:rFonts w:ascii="Arial" w:hAnsi="Arial" w:cs="Arial"/>
                <w:sz w:val="18"/>
                <w:szCs w:val="18"/>
              </w:rPr>
              <w:t xml:space="preserve">.  The user can then amend the existing </w:t>
            </w:r>
            <w:r w:rsidR="00582ACD">
              <w:rPr>
                <w:rFonts w:ascii="Arial" w:hAnsi="Arial" w:cs="Arial"/>
                <w:sz w:val="18"/>
                <w:szCs w:val="18"/>
              </w:rPr>
              <w:t>filter</w:t>
            </w:r>
            <w:r>
              <w:rPr>
                <w:rFonts w:ascii="Arial" w:hAnsi="Arial" w:cs="Arial"/>
                <w:sz w:val="18"/>
                <w:szCs w:val="18"/>
              </w:rPr>
              <w:t xml:space="preserve"> and “Save” which should update the previously saved </w:t>
            </w:r>
            <w:r w:rsidR="00582ACD">
              <w:rPr>
                <w:rFonts w:ascii="Arial" w:hAnsi="Arial" w:cs="Arial"/>
                <w:sz w:val="18"/>
                <w:szCs w:val="18"/>
              </w:rPr>
              <w:t>filter</w:t>
            </w:r>
            <w:r>
              <w:rPr>
                <w:rFonts w:ascii="Arial" w:hAnsi="Arial" w:cs="Arial"/>
                <w:sz w:val="18"/>
                <w:szCs w:val="18"/>
              </w:rPr>
              <w:t>.</w:t>
            </w:r>
          </w:p>
          <w:p w14:paraId="51DBC73C" w14:textId="77777777" w:rsidR="00960F10" w:rsidRDefault="00960F10" w:rsidP="00AF6F0D">
            <w:pPr>
              <w:rPr>
                <w:rFonts w:ascii="Arial" w:hAnsi="Arial" w:cs="Arial"/>
                <w:sz w:val="18"/>
                <w:szCs w:val="18"/>
              </w:rPr>
            </w:pPr>
          </w:p>
          <w:p w14:paraId="48EC15C8" w14:textId="490EF734" w:rsidR="00507CF6" w:rsidRDefault="00507CF6" w:rsidP="00507CF6">
            <w:pPr>
              <w:rPr>
                <w:rFonts w:ascii="Arial" w:hAnsi="Arial" w:cs="Arial"/>
                <w:sz w:val="18"/>
                <w:szCs w:val="18"/>
              </w:rPr>
            </w:pPr>
            <w:r>
              <w:rPr>
                <w:rFonts w:ascii="Arial" w:hAnsi="Arial" w:cs="Arial"/>
                <w:sz w:val="18"/>
                <w:szCs w:val="18"/>
              </w:rPr>
              <w:t>Alternatively they may want to use this filter to base a new one on so a “Save As” facility should also be available.  The user should amend the Filter Name and Description and then select “Save As”.  The system should check that the Filter name is unique and then save it or advise the user to enter a different Filter Name</w:t>
            </w:r>
          </w:p>
          <w:p w14:paraId="0D5C19CF" w14:textId="77777777" w:rsidR="008B653C" w:rsidRDefault="008B653C" w:rsidP="008B653C">
            <w:pPr>
              <w:rPr>
                <w:rFonts w:ascii="Arial" w:hAnsi="Arial" w:cs="Arial"/>
                <w:sz w:val="18"/>
                <w:szCs w:val="18"/>
              </w:rPr>
            </w:pPr>
          </w:p>
          <w:p w14:paraId="44911840" w14:textId="3FA6C514" w:rsidR="008B653C" w:rsidRDefault="008B653C" w:rsidP="008B653C">
            <w:pPr>
              <w:rPr>
                <w:rFonts w:ascii="Arial" w:hAnsi="Arial" w:cs="Arial"/>
                <w:sz w:val="18"/>
                <w:szCs w:val="18"/>
              </w:rPr>
            </w:pPr>
            <w:r>
              <w:rPr>
                <w:rFonts w:ascii="Arial" w:hAnsi="Arial" w:cs="Arial"/>
                <w:sz w:val="18"/>
                <w:szCs w:val="18"/>
              </w:rPr>
              <w:t>The system should check that the Filter name is unique and then save it or advise the user to enter a different Filter Name</w:t>
            </w:r>
          </w:p>
          <w:p w14:paraId="2F1708CC" w14:textId="77777777" w:rsidR="00960F10" w:rsidRDefault="00960F10" w:rsidP="00AF6F0D">
            <w:pPr>
              <w:rPr>
                <w:rFonts w:ascii="Arial" w:hAnsi="Arial" w:cs="Arial"/>
                <w:sz w:val="18"/>
                <w:szCs w:val="18"/>
              </w:rPr>
            </w:pPr>
          </w:p>
          <w:p w14:paraId="21B93561" w14:textId="77777777" w:rsidR="00960F10" w:rsidRDefault="00960F10" w:rsidP="00AF6F0D">
            <w:pPr>
              <w:rPr>
                <w:rFonts w:ascii="Arial" w:hAnsi="Arial" w:cs="Arial"/>
                <w:sz w:val="18"/>
                <w:szCs w:val="18"/>
              </w:rPr>
            </w:pPr>
            <w:r>
              <w:rPr>
                <w:rFonts w:ascii="Arial" w:hAnsi="Arial" w:cs="Arial"/>
                <w:sz w:val="18"/>
                <w:szCs w:val="18"/>
              </w:rPr>
              <w:t xml:space="preserve">If a </w:t>
            </w:r>
            <w:r w:rsidR="00582ACD">
              <w:rPr>
                <w:rFonts w:ascii="Arial" w:hAnsi="Arial" w:cs="Arial"/>
                <w:sz w:val="18"/>
                <w:szCs w:val="18"/>
              </w:rPr>
              <w:t>filter</w:t>
            </w:r>
            <w:r>
              <w:rPr>
                <w:rFonts w:ascii="Arial" w:hAnsi="Arial" w:cs="Arial"/>
                <w:sz w:val="18"/>
                <w:szCs w:val="18"/>
              </w:rPr>
              <w:t xml:space="preserve"> is edited that has already been used by a requested report then they system needs to warn the user that amending the </w:t>
            </w:r>
            <w:r w:rsidR="00582ACD">
              <w:rPr>
                <w:rFonts w:ascii="Arial" w:hAnsi="Arial" w:cs="Arial"/>
                <w:sz w:val="18"/>
                <w:szCs w:val="18"/>
              </w:rPr>
              <w:t>filter</w:t>
            </w:r>
            <w:r>
              <w:rPr>
                <w:rFonts w:ascii="Arial" w:hAnsi="Arial" w:cs="Arial"/>
                <w:sz w:val="18"/>
                <w:szCs w:val="18"/>
              </w:rPr>
              <w:t xml:space="preserve"> will invalidate the data in any reports that are already linked to the </w:t>
            </w:r>
            <w:r w:rsidR="00582ACD">
              <w:rPr>
                <w:rFonts w:ascii="Arial" w:hAnsi="Arial" w:cs="Arial"/>
                <w:sz w:val="18"/>
                <w:szCs w:val="18"/>
              </w:rPr>
              <w:t>filter</w:t>
            </w:r>
            <w:r>
              <w:rPr>
                <w:rFonts w:ascii="Arial" w:hAnsi="Arial" w:cs="Arial"/>
                <w:sz w:val="18"/>
                <w:szCs w:val="18"/>
              </w:rPr>
              <w:t>.</w:t>
            </w:r>
          </w:p>
          <w:p w14:paraId="594197B7" w14:textId="77777777" w:rsidR="00960F10" w:rsidRDefault="00960F10" w:rsidP="00AF6F0D">
            <w:pPr>
              <w:rPr>
                <w:rFonts w:ascii="Arial" w:hAnsi="Arial" w:cs="Arial"/>
                <w:sz w:val="18"/>
                <w:szCs w:val="18"/>
              </w:rPr>
            </w:pPr>
          </w:p>
          <w:p w14:paraId="44661A47" w14:textId="77777777" w:rsidR="00960F10" w:rsidRDefault="00960F10" w:rsidP="00AF6F0D">
            <w:pPr>
              <w:rPr>
                <w:rFonts w:ascii="Arial" w:hAnsi="Arial" w:cs="Arial"/>
                <w:sz w:val="18"/>
                <w:szCs w:val="18"/>
              </w:rPr>
            </w:pPr>
            <w:r>
              <w:rPr>
                <w:rFonts w:ascii="Arial" w:hAnsi="Arial" w:cs="Arial"/>
                <w:sz w:val="18"/>
                <w:szCs w:val="18"/>
              </w:rPr>
              <w:t xml:space="preserve">As </w:t>
            </w:r>
            <w:r w:rsidR="00582ACD">
              <w:rPr>
                <w:rFonts w:ascii="Arial" w:hAnsi="Arial" w:cs="Arial"/>
                <w:sz w:val="18"/>
                <w:szCs w:val="18"/>
              </w:rPr>
              <w:t>filters</w:t>
            </w:r>
            <w:r>
              <w:rPr>
                <w:rFonts w:ascii="Arial" w:hAnsi="Arial" w:cs="Arial"/>
                <w:sz w:val="18"/>
                <w:szCs w:val="18"/>
              </w:rPr>
              <w:t xml:space="preserve"> will be available at Role level when in Edit mode the user should be warned if they are changing a </w:t>
            </w:r>
            <w:r w:rsidR="00582ACD">
              <w:rPr>
                <w:rFonts w:ascii="Arial" w:hAnsi="Arial" w:cs="Arial"/>
                <w:sz w:val="18"/>
                <w:szCs w:val="18"/>
              </w:rPr>
              <w:t>filter</w:t>
            </w:r>
            <w:r>
              <w:rPr>
                <w:rFonts w:ascii="Arial" w:hAnsi="Arial" w:cs="Arial"/>
                <w:sz w:val="18"/>
                <w:szCs w:val="18"/>
              </w:rPr>
              <w:t xml:space="preserve"> that was not created by them.</w:t>
            </w:r>
          </w:p>
          <w:p w14:paraId="1C0AE49F" w14:textId="77777777" w:rsidR="00960F10" w:rsidRPr="003924C6" w:rsidRDefault="00960F10" w:rsidP="00AF6F0D">
            <w:pPr>
              <w:rPr>
                <w:rFonts w:ascii="Arial" w:hAnsi="Arial" w:cs="Arial"/>
                <w:sz w:val="18"/>
                <w:szCs w:val="18"/>
              </w:rPr>
            </w:pPr>
          </w:p>
          <w:p w14:paraId="68F15E88" w14:textId="77777777" w:rsidR="00960F10" w:rsidRPr="003924C6" w:rsidRDefault="00960F10" w:rsidP="00AF6F0D">
            <w:pPr>
              <w:rPr>
                <w:rFonts w:ascii="Arial" w:hAnsi="Arial" w:cs="Arial"/>
                <w:sz w:val="18"/>
                <w:szCs w:val="18"/>
                <w:u w:val="single"/>
              </w:rPr>
            </w:pPr>
            <w:r w:rsidRPr="003924C6">
              <w:rPr>
                <w:rFonts w:ascii="Arial" w:hAnsi="Arial" w:cs="Arial"/>
                <w:sz w:val="18"/>
                <w:szCs w:val="18"/>
                <w:u w:val="single"/>
              </w:rPr>
              <w:t xml:space="preserve">5. Save </w:t>
            </w:r>
            <w:r w:rsidR="00582ACD">
              <w:rPr>
                <w:rFonts w:ascii="Arial" w:hAnsi="Arial" w:cs="Arial"/>
                <w:sz w:val="18"/>
                <w:szCs w:val="18"/>
                <w:u w:val="single"/>
              </w:rPr>
              <w:t>Filter</w:t>
            </w:r>
          </w:p>
          <w:p w14:paraId="0EC47F25" w14:textId="77777777" w:rsidR="00960F10" w:rsidRDefault="00960F10" w:rsidP="00AF6F0D">
            <w:pPr>
              <w:rPr>
                <w:rFonts w:ascii="Arial" w:hAnsi="Arial" w:cs="Arial"/>
                <w:sz w:val="18"/>
                <w:szCs w:val="18"/>
              </w:rPr>
            </w:pPr>
            <w:r>
              <w:rPr>
                <w:rFonts w:ascii="Arial" w:hAnsi="Arial" w:cs="Arial"/>
                <w:sz w:val="18"/>
                <w:szCs w:val="18"/>
              </w:rPr>
              <w:t xml:space="preserve">Once the user has selected the </w:t>
            </w:r>
            <w:r w:rsidR="00582ACD">
              <w:rPr>
                <w:rFonts w:ascii="Arial" w:hAnsi="Arial" w:cs="Arial"/>
                <w:sz w:val="18"/>
                <w:szCs w:val="18"/>
              </w:rPr>
              <w:t>filter</w:t>
            </w:r>
            <w:r>
              <w:rPr>
                <w:rFonts w:ascii="Arial" w:hAnsi="Arial" w:cs="Arial"/>
                <w:sz w:val="18"/>
                <w:szCs w:val="18"/>
              </w:rPr>
              <w:t xml:space="preserve"> options they require then they need to save the options and name the </w:t>
            </w:r>
            <w:r w:rsidR="00582ACD">
              <w:rPr>
                <w:rFonts w:ascii="Arial" w:hAnsi="Arial" w:cs="Arial"/>
                <w:sz w:val="18"/>
                <w:szCs w:val="18"/>
              </w:rPr>
              <w:t>filter</w:t>
            </w:r>
            <w:r>
              <w:rPr>
                <w:rFonts w:ascii="Arial" w:hAnsi="Arial" w:cs="Arial"/>
                <w:sz w:val="18"/>
                <w:szCs w:val="18"/>
              </w:rPr>
              <w:t>, this will enable it to be used for running reports in the future.</w:t>
            </w:r>
          </w:p>
          <w:p w14:paraId="234E6BF6" w14:textId="77777777" w:rsidR="00AB7622" w:rsidRPr="003924C6" w:rsidRDefault="00AB7622" w:rsidP="0027758F">
            <w:pPr>
              <w:rPr>
                <w:rFonts w:ascii="Arial" w:hAnsi="Arial" w:cs="Arial"/>
                <w:sz w:val="18"/>
                <w:szCs w:val="18"/>
              </w:rPr>
            </w:pPr>
            <w:r>
              <w:rPr>
                <w:rFonts w:ascii="Arial" w:hAnsi="Arial" w:cs="Arial"/>
                <w:sz w:val="18"/>
                <w:szCs w:val="18"/>
              </w:rPr>
              <w:t xml:space="preserve">It should not be possible for a user to save changes to a standard </w:t>
            </w:r>
            <w:r w:rsidR="0027758F">
              <w:rPr>
                <w:rFonts w:ascii="Arial" w:hAnsi="Arial" w:cs="Arial"/>
                <w:sz w:val="18"/>
                <w:szCs w:val="18"/>
              </w:rPr>
              <w:t>Filter</w:t>
            </w:r>
            <w:r>
              <w:rPr>
                <w:rFonts w:ascii="Arial" w:hAnsi="Arial" w:cs="Arial"/>
                <w:sz w:val="18"/>
                <w:szCs w:val="18"/>
              </w:rPr>
              <w:t>.  Only the Save As option should be available.</w:t>
            </w:r>
          </w:p>
        </w:tc>
      </w:tr>
      <w:tr w:rsidR="00960F10" w:rsidRPr="005D68D4" w14:paraId="3B163507" w14:textId="77777777" w:rsidTr="00FC78C7">
        <w:tc>
          <w:tcPr>
            <w:tcW w:w="2093" w:type="dxa"/>
            <w:shd w:val="pct20" w:color="auto" w:fill="auto"/>
          </w:tcPr>
          <w:p w14:paraId="4ADA5AB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Notes / Questions</w:t>
            </w:r>
          </w:p>
          <w:p w14:paraId="35D7B85D" w14:textId="77777777" w:rsidR="00960F10" w:rsidRPr="005D68D4" w:rsidRDefault="00960F10" w:rsidP="00AF6F0D">
            <w:pPr>
              <w:rPr>
                <w:rFonts w:ascii="Arial" w:hAnsi="Arial" w:cs="Arial"/>
                <w:b/>
                <w:bCs/>
                <w:sz w:val="18"/>
                <w:szCs w:val="18"/>
              </w:rPr>
            </w:pPr>
          </w:p>
        </w:tc>
        <w:tc>
          <w:tcPr>
            <w:tcW w:w="7229" w:type="dxa"/>
            <w:shd w:val="clear" w:color="auto" w:fill="auto"/>
          </w:tcPr>
          <w:p w14:paraId="2FC88800" w14:textId="77777777" w:rsidR="00960F10" w:rsidRPr="005D68D4" w:rsidRDefault="00960F10" w:rsidP="00AF6F0D">
            <w:pPr>
              <w:rPr>
                <w:rFonts w:ascii="Arial" w:hAnsi="Arial" w:cs="Arial"/>
                <w:sz w:val="18"/>
                <w:szCs w:val="18"/>
              </w:rPr>
            </w:pPr>
          </w:p>
        </w:tc>
      </w:tr>
      <w:tr w:rsidR="00960F10" w:rsidRPr="005D68D4" w14:paraId="32EDB421" w14:textId="77777777" w:rsidTr="00FC78C7">
        <w:tc>
          <w:tcPr>
            <w:tcW w:w="2093" w:type="dxa"/>
            <w:shd w:val="pct20" w:color="auto" w:fill="auto"/>
          </w:tcPr>
          <w:p w14:paraId="5DFD1CE4"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Includes Use Cases</w:t>
            </w:r>
          </w:p>
          <w:p w14:paraId="524A3E61" w14:textId="77777777" w:rsidR="00960F10" w:rsidRPr="005D68D4" w:rsidRDefault="00960F10" w:rsidP="00AF6F0D">
            <w:pPr>
              <w:rPr>
                <w:rFonts w:ascii="Arial" w:hAnsi="Arial" w:cs="Arial"/>
                <w:b/>
                <w:bCs/>
                <w:color w:val="FF0000"/>
                <w:sz w:val="18"/>
                <w:szCs w:val="18"/>
              </w:rPr>
            </w:pPr>
          </w:p>
        </w:tc>
        <w:tc>
          <w:tcPr>
            <w:tcW w:w="7229" w:type="dxa"/>
            <w:shd w:val="clear" w:color="auto" w:fill="auto"/>
          </w:tcPr>
          <w:p w14:paraId="0547EA21" w14:textId="77777777" w:rsidR="00960F10" w:rsidRPr="005D68D4" w:rsidRDefault="00960F10" w:rsidP="00AF6F0D">
            <w:pPr>
              <w:rPr>
                <w:rFonts w:ascii="Arial" w:hAnsi="Arial" w:cs="Arial"/>
                <w:sz w:val="18"/>
                <w:szCs w:val="18"/>
              </w:rPr>
            </w:pPr>
          </w:p>
        </w:tc>
      </w:tr>
      <w:tr w:rsidR="00960F10" w:rsidRPr="005D68D4" w14:paraId="481C6B31" w14:textId="77777777" w:rsidTr="00FC78C7">
        <w:tc>
          <w:tcPr>
            <w:tcW w:w="2093" w:type="dxa"/>
            <w:shd w:val="pct20" w:color="auto" w:fill="auto"/>
          </w:tcPr>
          <w:p w14:paraId="64241C0B"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854CBD4" w14:textId="77777777" w:rsidR="00960F10" w:rsidRPr="005D68D4" w:rsidRDefault="00960F10" w:rsidP="00AF6F0D">
            <w:pPr>
              <w:rPr>
                <w:rFonts w:ascii="Arial" w:hAnsi="Arial" w:cs="Arial"/>
                <w:sz w:val="18"/>
                <w:szCs w:val="18"/>
              </w:rPr>
            </w:pPr>
          </w:p>
        </w:tc>
      </w:tr>
      <w:tr w:rsidR="00960F10" w:rsidRPr="005D68D4" w14:paraId="529EECF8" w14:textId="77777777" w:rsidTr="00FC78C7">
        <w:tc>
          <w:tcPr>
            <w:tcW w:w="2093" w:type="dxa"/>
            <w:shd w:val="pct20" w:color="auto" w:fill="auto"/>
          </w:tcPr>
          <w:p w14:paraId="05491537"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FBF8D5C" w14:textId="32F2218B" w:rsidR="00960F10" w:rsidRPr="005D68D4" w:rsidRDefault="00C61A94" w:rsidP="00AF6F0D">
            <w:pPr>
              <w:rPr>
                <w:rFonts w:ascii="Arial" w:hAnsi="Arial" w:cs="Arial"/>
                <w:sz w:val="18"/>
                <w:szCs w:val="18"/>
              </w:rPr>
            </w:pPr>
            <w:r>
              <w:rPr>
                <w:rFonts w:ascii="Arial" w:hAnsi="Arial" w:cs="Arial"/>
                <w:sz w:val="18"/>
                <w:szCs w:val="18"/>
              </w:rPr>
              <w:t>PM0043</w:t>
            </w:r>
            <w:r w:rsidR="00A834D6">
              <w:rPr>
                <w:rFonts w:ascii="Arial" w:hAnsi="Arial" w:cs="Arial"/>
                <w:sz w:val="18"/>
                <w:szCs w:val="18"/>
              </w:rPr>
              <w:t xml:space="preserve"> (parts of)</w:t>
            </w:r>
          </w:p>
        </w:tc>
      </w:tr>
      <w:tr w:rsidR="00960F10" w:rsidRPr="005D68D4" w14:paraId="1E0EBE21" w14:textId="77777777" w:rsidTr="00FC78C7">
        <w:tc>
          <w:tcPr>
            <w:tcW w:w="2093" w:type="dxa"/>
            <w:shd w:val="pct20" w:color="auto" w:fill="auto"/>
          </w:tcPr>
          <w:p w14:paraId="35F5CB2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31803219" w14:textId="77777777" w:rsidR="00960F10" w:rsidRPr="005D68D4" w:rsidRDefault="00960F10" w:rsidP="00AF6F0D">
            <w:pPr>
              <w:rPr>
                <w:rFonts w:ascii="Arial" w:hAnsi="Arial" w:cs="Arial"/>
                <w:sz w:val="18"/>
                <w:szCs w:val="18"/>
              </w:rPr>
            </w:pPr>
            <w:r w:rsidRPr="005D68D4">
              <w:rPr>
                <w:rFonts w:ascii="Arial" w:hAnsi="Arial" w:cs="Arial"/>
                <w:sz w:val="18"/>
                <w:szCs w:val="18"/>
              </w:rPr>
              <w:t>Sue Allwood</w:t>
            </w:r>
          </w:p>
        </w:tc>
      </w:tr>
    </w:tbl>
    <w:p w14:paraId="36A0B1AF" w14:textId="77777777" w:rsidR="00960F10" w:rsidRDefault="00960F10" w:rsidP="00AF6F0D"/>
    <w:p w14:paraId="4DCD5B2B" w14:textId="77777777" w:rsidR="00960F10" w:rsidRDefault="00960F10" w:rsidP="00AF6F0D">
      <w:pPr>
        <w:pStyle w:val="Heading3"/>
        <w:ind w:left="0" w:firstLine="0"/>
      </w:pPr>
      <w:r>
        <w:br w:type="page"/>
      </w:r>
      <w:bookmarkStart w:id="506" w:name="_Toc422842065"/>
      <w:r w:rsidR="004671CC">
        <w:t>PMUC036</w:t>
      </w:r>
      <w:r>
        <w:t xml:space="preserve"> – Delete Report </w:t>
      </w:r>
      <w:r w:rsidR="004671CC">
        <w:t>Filters</w:t>
      </w:r>
      <w:bookmarkEnd w:id="506"/>
    </w:p>
    <w:p w14:paraId="5A2F5D3B" w14:textId="77777777" w:rsidR="00960F10" w:rsidRDefault="00960F10" w:rsidP="00AF6F0D"/>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960F10" w:rsidRPr="005D68D4" w14:paraId="0A9D07CA" w14:textId="77777777" w:rsidTr="00FC78C7">
        <w:tc>
          <w:tcPr>
            <w:tcW w:w="9322" w:type="dxa"/>
            <w:gridSpan w:val="2"/>
            <w:shd w:val="pct20" w:color="auto" w:fill="auto"/>
          </w:tcPr>
          <w:p w14:paraId="66188DC1" w14:textId="77777777" w:rsidR="00960F10" w:rsidRPr="005D68D4" w:rsidRDefault="004671CC" w:rsidP="00AF6F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PMUC036</w:t>
            </w:r>
          </w:p>
          <w:p w14:paraId="5702FF7A" w14:textId="77777777" w:rsidR="00960F10" w:rsidRPr="005D68D4" w:rsidRDefault="00960F10" w:rsidP="00AF6F0D">
            <w:pPr>
              <w:rPr>
                <w:rFonts w:ascii="Arial" w:hAnsi="Arial" w:cs="Arial"/>
                <w:b/>
                <w:bCs/>
                <w:sz w:val="18"/>
                <w:szCs w:val="18"/>
              </w:rPr>
            </w:pPr>
          </w:p>
          <w:p w14:paraId="290FC769"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De</w:t>
            </w:r>
            <w:r w:rsidR="004671CC">
              <w:rPr>
                <w:rFonts w:ascii="Arial" w:hAnsi="Arial" w:cs="Arial"/>
                <w:b/>
                <w:bCs/>
                <w:sz w:val="18"/>
                <w:szCs w:val="18"/>
              </w:rPr>
              <w:t>lete Report Filters</w:t>
            </w:r>
          </w:p>
          <w:p w14:paraId="5D61C3AF" w14:textId="77777777" w:rsidR="00960F10" w:rsidRPr="005D68D4" w:rsidRDefault="00960F10" w:rsidP="00AF6F0D">
            <w:pPr>
              <w:rPr>
                <w:rFonts w:ascii="Arial" w:hAnsi="Arial" w:cs="Arial"/>
                <w:b/>
                <w:sz w:val="18"/>
                <w:szCs w:val="18"/>
              </w:rPr>
            </w:pPr>
          </w:p>
        </w:tc>
      </w:tr>
      <w:tr w:rsidR="00960F10" w:rsidRPr="005D68D4" w14:paraId="054A1DE3" w14:textId="77777777" w:rsidTr="00FC78C7">
        <w:tc>
          <w:tcPr>
            <w:tcW w:w="2093" w:type="dxa"/>
            <w:shd w:val="pct20" w:color="auto" w:fill="auto"/>
          </w:tcPr>
          <w:p w14:paraId="4540837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Summary</w:t>
            </w:r>
          </w:p>
          <w:p w14:paraId="5701013D" w14:textId="77777777" w:rsidR="00960F10" w:rsidRPr="005D68D4" w:rsidRDefault="00960F10" w:rsidP="00AF6F0D">
            <w:pPr>
              <w:rPr>
                <w:rFonts w:ascii="Arial" w:hAnsi="Arial" w:cs="Arial"/>
                <w:b/>
                <w:bCs/>
                <w:sz w:val="18"/>
                <w:szCs w:val="18"/>
              </w:rPr>
            </w:pPr>
          </w:p>
        </w:tc>
        <w:tc>
          <w:tcPr>
            <w:tcW w:w="7229" w:type="dxa"/>
            <w:shd w:val="clear" w:color="auto" w:fill="auto"/>
          </w:tcPr>
          <w:p w14:paraId="5C996F27" w14:textId="77777777" w:rsidR="00960F10" w:rsidRPr="009E3CE8" w:rsidRDefault="00960F10" w:rsidP="00AF6F0D">
            <w:pPr>
              <w:rPr>
                <w:rFonts w:ascii="Arial" w:hAnsi="Arial" w:cs="Arial"/>
                <w:sz w:val="18"/>
                <w:szCs w:val="18"/>
              </w:rPr>
            </w:pPr>
            <w:r>
              <w:rPr>
                <w:rFonts w:ascii="Arial" w:hAnsi="Arial" w:cs="Arial"/>
                <w:sz w:val="18"/>
                <w:szCs w:val="18"/>
              </w:rPr>
              <w:t xml:space="preserve">A screen that enable the user to delete a selected </w:t>
            </w:r>
            <w:r w:rsidR="004671CC">
              <w:rPr>
                <w:rFonts w:ascii="Arial" w:hAnsi="Arial" w:cs="Arial"/>
                <w:sz w:val="18"/>
                <w:szCs w:val="18"/>
              </w:rPr>
              <w:t>filter</w:t>
            </w:r>
          </w:p>
        </w:tc>
      </w:tr>
      <w:tr w:rsidR="00960F10" w:rsidRPr="005D68D4" w14:paraId="239D81D7" w14:textId="77777777" w:rsidTr="00FC78C7">
        <w:tc>
          <w:tcPr>
            <w:tcW w:w="2093" w:type="dxa"/>
            <w:shd w:val="pct20" w:color="auto" w:fill="auto"/>
          </w:tcPr>
          <w:p w14:paraId="07694477"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Actor</w:t>
            </w:r>
          </w:p>
          <w:p w14:paraId="6C744924"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4426E7F5" w14:textId="3DD382DD" w:rsidR="00960F10" w:rsidRPr="005D68D4" w:rsidRDefault="00DB2F0C" w:rsidP="00AF6F0D">
            <w:pPr>
              <w:rPr>
                <w:rFonts w:ascii="Arial" w:hAnsi="Arial" w:cs="Arial"/>
                <w:sz w:val="18"/>
                <w:szCs w:val="18"/>
              </w:rPr>
            </w:pPr>
            <w:r>
              <w:rPr>
                <w:rFonts w:ascii="Arial" w:hAnsi="Arial" w:cs="Arial"/>
                <w:sz w:val="18"/>
                <w:szCs w:val="18"/>
              </w:rPr>
              <w:t>PlanManager</w:t>
            </w:r>
            <w:r w:rsidR="00960F10" w:rsidRPr="007702FC">
              <w:rPr>
                <w:rFonts w:ascii="Arial" w:hAnsi="Arial" w:cs="Arial"/>
                <w:sz w:val="18"/>
                <w:szCs w:val="18"/>
              </w:rPr>
              <w:t xml:space="preserve"> User</w:t>
            </w:r>
          </w:p>
        </w:tc>
      </w:tr>
      <w:tr w:rsidR="00960F10" w:rsidRPr="005D68D4" w14:paraId="4A007F6E" w14:textId="77777777" w:rsidTr="00FC78C7">
        <w:tc>
          <w:tcPr>
            <w:tcW w:w="2093" w:type="dxa"/>
            <w:shd w:val="pct20" w:color="auto" w:fill="auto"/>
          </w:tcPr>
          <w:p w14:paraId="6C8AD4CB"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Trigger</w:t>
            </w:r>
          </w:p>
          <w:p w14:paraId="251258B9" w14:textId="77777777" w:rsidR="00960F10" w:rsidRPr="005D68D4" w:rsidRDefault="00960F10" w:rsidP="00AF6F0D">
            <w:pPr>
              <w:rPr>
                <w:rFonts w:ascii="Arial" w:hAnsi="Arial" w:cs="Arial"/>
                <w:b/>
                <w:bCs/>
                <w:sz w:val="18"/>
                <w:szCs w:val="18"/>
              </w:rPr>
            </w:pPr>
          </w:p>
        </w:tc>
        <w:tc>
          <w:tcPr>
            <w:tcW w:w="7229" w:type="dxa"/>
            <w:shd w:val="clear" w:color="auto" w:fill="auto"/>
          </w:tcPr>
          <w:p w14:paraId="4BE2771D" w14:textId="77777777" w:rsidR="00960F10" w:rsidRPr="005D68D4" w:rsidRDefault="00960F10" w:rsidP="00AF6F0D">
            <w:pPr>
              <w:rPr>
                <w:rFonts w:ascii="Arial" w:hAnsi="Arial" w:cs="Arial"/>
                <w:sz w:val="18"/>
                <w:szCs w:val="18"/>
              </w:rPr>
            </w:pPr>
            <w:r>
              <w:rPr>
                <w:rFonts w:ascii="Arial" w:hAnsi="Arial" w:cs="Arial"/>
                <w:sz w:val="18"/>
                <w:szCs w:val="18"/>
              </w:rPr>
              <w:t xml:space="preserve">User selecting the Manage </w:t>
            </w:r>
            <w:r w:rsidR="004671CC">
              <w:rPr>
                <w:rFonts w:ascii="Arial" w:hAnsi="Arial" w:cs="Arial"/>
                <w:sz w:val="18"/>
                <w:szCs w:val="18"/>
              </w:rPr>
              <w:t>filters</w:t>
            </w:r>
            <w:r>
              <w:rPr>
                <w:rFonts w:ascii="Arial" w:hAnsi="Arial" w:cs="Arial"/>
                <w:sz w:val="18"/>
                <w:szCs w:val="18"/>
              </w:rPr>
              <w:t xml:space="preserve"> tab from the “My Reports” (PMUC012) home screen</w:t>
            </w:r>
          </w:p>
        </w:tc>
      </w:tr>
      <w:tr w:rsidR="00960F10" w:rsidRPr="005D68D4" w14:paraId="5019FA00" w14:textId="77777777" w:rsidTr="00FC78C7">
        <w:tc>
          <w:tcPr>
            <w:tcW w:w="2093" w:type="dxa"/>
            <w:shd w:val="pct20" w:color="auto" w:fill="auto"/>
          </w:tcPr>
          <w:p w14:paraId="10258E62"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Pre- conditions</w:t>
            </w:r>
          </w:p>
          <w:p w14:paraId="0BD3FCE7" w14:textId="77777777" w:rsidR="00960F10" w:rsidRPr="005D68D4" w:rsidRDefault="00960F10" w:rsidP="00AF6F0D">
            <w:pPr>
              <w:rPr>
                <w:rFonts w:ascii="Arial" w:hAnsi="Arial" w:cs="Arial"/>
                <w:bCs/>
                <w:color w:val="FF0000"/>
                <w:sz w:val="18"/>
                <w:szCs w:val="18"/>
              </w:rPr>
            </w:pPr>
          </w:p>
        </w:tc>
        <w:tc>
          <w:tcPr>
            <w:tcW w:w="7229" w:type="dxa"/>
            <w:shd w:val="clear" w:color="auto" w:fill="auto"/>
          </w:tcPr>
          <w:p w14:paraId="5E99DF57" w14:textId="77777777" w:rsidR="00960F10" w:rsidRPr="00FF3E36" w:rsidRDefault="00960F10" w:rsidP="00AF6F0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Manage </w:t>
            </w:r>
            <w:r w:rsidR="004671CC">
              <w:rPr>
                <w:rFonts w:ascii="Arial" w:hAnsi="Arial" w:cs="Arial"/>
                <w:sz w:val="18"/>
                <w:szCs w:val="18"/>
              </w:rPr>
              <w:t>Filters</w:t>
            </w:r>
            <w:r w:rsidRPr="00322B9D">
              <w:rPr>
                <w:rFonts w:ascii="Arial" w:hAnsi="Arial" w:cs="Arial"/>
                <w:sz w:val="18"/>
                <w:szCs w:val="18"/>
              </w:rPr>
              <w:t xml:space="preserve"> option</w:t>
            </w:r>
          </w:p>
        </w:tc>
      </w:tr>
      <w:tr w:rsidR="00960F10" w:rsidRPr="005D68D4" w14:paraId="6A6CE326" w14:textId="77777777" w:rsidTr="00FC78C7">
        <w:tc>
          <w:tcPr>
            <w:tcW w:w="2093" w:type="dxa"/>
            <w:shd w:val="pct20" w:color="auto" w:fill="auto"/>
          </w:tcPr>
          <w:p w14:paraId="0F98B356"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Post –conditions</w:t>
            </w:r>
          </w:p>
          <w:p w14:paraId="70249BD8" w14:textId="77777777" w:rsidR="00960F10" w:rsidRPr="005D68D4" w:rsidRDefault="00960F10" w:rsidP="00AF6F0D">
            <w:pPr>
              <w:rPr>
                <w:rFonts w:ascii="Arial" w:hAnsi="Arial" w:cs="Arial"/>
                <w:b/>
                <w:bCs/>
                <w:sz w:val="18"/>
                <w:szCs w:val="18"/>
              </w:rPr>
            </w:pPr>
          </w:p>
        </w:tc>
        <w:tc>
          <w:tcPr>
            <w:tcW w:w="7229" w:type="dxa"/>
            <w:shd w:val="clear" w:color="auto" w:fill="auto"/>
          </w:tcPr>
          <w:p w14:paraId="477B90C0" w14:textId="77777777" w:rsidR="00960F10" w:rsidRPr="005D68D4" w:rsidRDefault="00960F10" w:rsidP="00AF6F0D">
            <w:pPr>
              <w:rPr>
                <w:rFonts w:ascii="Arial" w:hAnsi="Arial" w:cs="Arial"/>
                <w:sz w:val="18"/>
                <w:szCs w:val="18"/>
              </w:rPr>
            </w:pPr>
            <w:r>
              <w:rPr>
                <w:rFonts w:ascii="Arial" w:hAnsi="Arial" w:cs="Arial"/>
                <w:sz w:val="18"/>
                <w:szCs w:val="18"/>
              </w:rPr>
              <w:t>The user is able to delete a user defined scope</w:t>
            </w:r>
          </w:p>
        </w:tc>
      </w:tr>
      <w:tr w:rsidR="00960F10" w:rsidRPr="005D68D4" w14:paraId="6F74DFF6" w14:textId="77777777" w:rsidTr="00FC78C7">
        <w:tc>
          <w:tcPr>
            <w:tcW w:w="2093" w:type="dxa"/>
            <w:shd w:val="pct20" w:color="auto" w:fill="auto"/>
          </w:tcPr>
          <w:p w14:paraId="6E531AFE"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053F7B96" w14:textId="77777777" w:rsidR="00960F10" w:rsidRPr="005D68D4" w:rsidRDefault="00960F10" w:rsidP="00AF6F0D">
            <w:pPr>
              <w:rPr>
                <w:rFonts w:ascii="Arial" w:hAnsi="Arial" w:cs="Arial"/>
                <w:sz w:val="18"/>
                <w:szCs w:val="18"/>
              </w:rPr>
            </w:pPr>
            <w:r>
              <w:rPr>
                <w:rFonts w:ascii="Arial" w:hAnsi="Arial" w:cs="Arial"/>
                <w:sz w:val="18"/>
                <w:szCs w:val="18"/>
              </w:rPr>
              <w:t>Adhoc</w:t>
            </w:r>
          </w:p>
        </w:tc>
      </w:tr>
      <w:tr w:rsidR="00960F10" w:rsidRPr="005D68D4" w14:paraId="2648D508" w14:textId="77777777" w:rsidTr="00FC78C7">
        <w:tc>
          <w:tcPr>
            <w:tcW w:w="2093" w:type="dxa"/>
            <w:shd w:val="pct20" w:color="auto" w:fill="auto"/>
          </w:tcPr>
          <w:p w14:paraId="71C0E297"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Basic Course of Action</w:t>
            </w:r>
          </w:p>
          <w:p w14:paraId="0FC1AF5F" w14:textId="77777777" w:rsidR="00960F10" w:rsidRPr="005D68D4" w:rsidRDefault="00960F10" w:rsidP="00AF6F0D">
            <w:pPr>
              <w:rPr>
                <w:rFonts w:ascii="Arial" w:hAnsi="Arial" w:cs="Arial"/>
                <w:b/>
                <w:bCs/>
                <w:sz w:val="18"/>
                <w:szCs w:val="18"/>
              </w:rPr>
            </w:pPr>
          </w:p>
          <w:p w14:paraId="14719460" w14:textId="77777777" w:rsidR="00960F10" w:rsidRPr="005D68D4" w:rsidRDefault="00960F10" w:rsidP="00AF6F0D">
            <w:pPr>
              <w:rPr>
                <w:rFonts w:ascii="Arial" w:hAnsi="Arial" w:cs="Arial"/>
                <w:b/>
                <w:bCs/>
                <w:sz w:val="18"/>
                <w:szCs w:val="18"/>
              </w:rPr>
            </w:pPr>
          </w:p>
        </w:tc>
        <w:tc>
          <w:tcPr>
            <w:tcW w:w="7229" w:type="dxa"/>
            <w:shd w:val="clear" w:color="auto" w:fill="auto"/>
          </w:tcPr>
          <w:p w14:paraId="6455D794"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user selects the “Manage </w:t>
            </w:r>
            <w:r w:rsidR="004671CC">
              <w:rPr>
                <w:rFonts w:ascii="Arial" w:hAnsi="Arial" w:cs="Arial"/>
                <w:sz w:val="18"/>
                <w:szCs w:val="18"/>
              </w:rPr>
              <w:t>Filters</w:t>
            </w:r>
            <w:r w:rsidRPr="00DB4E5F">
              <w:rPr>
                <w:rFonts w:ascii="Arial" w:hAnsi="Arial" w:cs="Arial"/>
                <w:sz w:val="18"/>
                <w:szCs w:val="18"/>
              </w:rPr>
              <w:t>” tab</w:t>
            </w:r>
          </w:p>
          <w:p w14:paraId="4C3C2527"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system displays the &lt;&lt;Manage </w:t>
            </w:r>
            <w:r w:rsidR="004671CC">
              <w:rPr>
                <w:rFonts w:ascii="Arial" w:hAnsi="Arial" w:cs="Arial"/>
                <w:sz w:val="18"/>
                <w:szCs w:val="18"/>
              </w:rPr>
              <w:t>Filters</w:t>
            </w:r>
            <w:r w:rsidRPr="00DB4E5F">
              <w:rPr>
                <w:rFonts w:ascii="Arial" w:hAnsi="Arial" w:cs="Arial"/>
                <w:sz w:val="18"/>
                <w:szCs w:val="18"/>
              </w:rPr>
              <w:t>&gt;&gt; screen.</w:t>
            </w:r>
          </w:p>
          <w:p w14:paraId="3A6A2196"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user selects &lt;&lt;Select </w:t>
            </w:r>
            <w:r w:rsidR="004671CC">
              <w:rPr>
                <w:rFonts w:ascii="Arial" w:hAnsi="Arial" w:cs="Arial"/>
                <w:sz w:val="18"/>
                <w:szCs w:val="18"/>
              </w:rPr>
              <w:t>Filters</w:t>
            </w:r>
            <w:r w:rsidRPr="00DB4E5F">
              <w:rPr>
                <w:rFonts w:ascii="Arial" w:hAnsi="Arial" w:cs="Arial"/>
                <w:sz w:val="18"/>
                <w:szCs w:val="18"/>
              </w:rPr>
              <w:t>&gt;&gt; option</w:t>
            </w:r>
          </w:p>
          <w:p w14:paraId="149737DC"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The system displays the &lt;&lt;</w:t>
            </w:r>
            <w:r w:rsidR="004671CC">
              <w:rPr>
                <w:rFonts w:ascii="Arial" w:hAnsi="Arial" w:cs="Arial"/>
                <w:sz w:val="18"/>
                <w:szCs w:val="18"/>
              </w:rPr>
              <w:t>Filters</w:t>
            </w:r>
            <w:r w:rsidRPr="00DB4E5F">
              <w:rPr>
                <w:rFonts w:ascii="Arial" w:hAnsi="Arial" w:cs="Arial"/>
                <w:sz w:val="18"/>
                <w:szCs w:val="18"/>
              </w:rPr>
              <w:t xml:space="preserve">&gt;&gt; </w:t>
            </w:r>
            <w:r w:rsidR="004671CC">
              <w:rPr>
                <w:rFonts w:ascii="Arial" w:hAnsi="Arial" w:cs="Arial"/>
                <w:sz w:val="18"/>
                <w:szCs w:val="18"/>
              </w:rPr>
              <w:t xml:space="preserve">section of the </w:t>
            </w:r>
            <w:r w:rsidRPr="00DB4E5F">
              <w:rPr>
                <w:rFonts w:ascii="Arial" w:hAnsi="Arial" w:cs="Arial"/>
                <w:sz w:val="18"/>
                <w:szCs w:val="18"/>
              </w:rPr>
              <w:t>screen</w:t>
            </w:r>
          </w:p>
          <w:p w14:paraId="0846A786"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system displays the selected </w:t>
            </w:r>
            <w:r w:rsidR="004671CC">
              <w:rPr>
                <w:rFonts w:ascii="Arial" w:hAnsi="Arial" w:cs="Arial"/>
                <w:sz w:val="18"/>
                <w:szCs w:val="18"/>
              </w:rPr>
              <w:t>filters</w:t>
            </w:r>
            <w:r w:rsidRPr="00DB4E5F">
              <w:rPr>
                <w:rFonts w:ascii="Arial" w:hAnsi="Arial" w:cs="Arial"/>
                <w:sz w:val="18"/>
                <w:szCs w:val="18"/>
              </w:rPr>
              <w:t xml:space="preserve"> options </w:t>
            </w:r>
          </w:p>
          <w:p w14:paraId="199586CA" w14:textId="77777777" w:rsidR="00960F10" w:rsidRPr="00DB4E5F"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user selects the </w:t>
            </w:r>
            <w:r>
              <w:rPr>
                <w:rFonts w:ascii="Arial" w:hAnsi="Arial" w:cs="Arial"/>
                <w:sz w:val="18"/>
                <w:szCs w:val="18"/>
              </w:rPr>
              <w:t xml:space="preserve">&lt;&lt;Delete </w:t>
            </w:r>
            <w:r w:rsidR="004671CC">
              <w:rPr>
                <w:rFonts w:ascii="Arial" w:hAnsi="Arial" w:cs="Arial"/>
                <w:sz w:val="18"/>
                <w:szCs w:val="18"/>
              </w:rPr>
              <w:t>Filters</w:t>
            </w:r>
            <w:r>
              <w:rPr>
                <w:rFonts w:ascii="Arial" w:hAnsi="Arial" w:cs="Arial"/>
                <w:sz w:val="18"/>
                <w:szCs w:val="18"/>
              </w:rPr>
              <w:t>&gt;&gt;</w:t>
            </w:r>
            <w:r w:rsidRPr="00DB4E5F">
              <w:rPr>
                <w:rFonts w:ascii="Arial" w:hAnsi="Arial" w:cs="Arial"/>
                <w:sz w:val="18"/>
                <w:szCs w:val="18"/>
              </w:rPr>
              <w:t xml:space="preserve"> </w:t>
            </w:r>
            <w:r>
              <w:rPr>
                <w:rFonts w:ascii="Arial" w:hAnsi="Arial" w:cs="Arial"/>
                <w:sz w:val="18"/>
                <w:szCs w:val="18"/>
              </w:rPr>
              <w:t>option</w:t>
            </w:r>
          </w:p>
          <w:p w14:paraId="1860B553" w14:textId="77777777" w:rsidR="00960F10" w:rsidRDefault="00960F10" w:rsidP="004E06BD">
            <w:pPr>
              <w:numPr>
                <w:ilvl w:val="0"/>
                <w:numId w:val="94"/>
              </w:numPr>
              <w:rPr>
                <w:rFonts w:ascii="Arial" w:hAnsi="Arial" w:cs="Arial"/>
                <w:sz w:val="18"/>
                <w:szCs w:val="18"/>
              </w:rPr>
            </w:pPr>
            <w:r w:rsidRPr="00DB4E5F">
              <w:rPr>
                <w:rFonts w:ascii="Arial" w:hAnsi="Arial" w:cs="Arial"/>
                <w:sz w:val="18"/>
                <w:szCs w:val="18"/>
              </w:rPr>
              <w:t xml:space="preserve">The system </w:t>
            </w:r>
            <w:r>
              <w:rPr>
                <w:rFonts w:ascii="Arial" w:hAnsi="Arial" w:cs="Arial"/>
                <w:sz w:val="18"/>
                <w:szCs w:val="18"/>
              </w:rPr>
              <w:t>displays a standard “Are you sure message”</w:t>
            </w:r>
          </w:p>
          <w:p w14:paraId="5118DEA2" w14:textId="77777777" w:rsidR="00960F10" w:rsidRDefault="00960F10" w:rsidP="004E06BD">
            <w:pPr>
              <w:numPr>
                <w:ilvl w:val="0"/>
                <w:numId w:val="94"/>
              </w:numPr>
              <w:rPr>
                <w:rFonts w:ascii="Arial" w:hAnsi="Arial" w:cs="Arial"/>
                <w:sz w:val="18"/>
                <w:szCs w:val="18"/>
              </w:rPr>
            </w:pPr>
            <w:r>
              <w:rPr>
                <w:rFonts w:ascii="Arial" w:hAnsi="Arial" w:cs="Arial"/>
                <w:sz w:val="18"/>
                <w:szCs w:val="18"/>
              </w:rPr>
              <w:t>The user selected “Yes”</w:t>
            </w:r>
          </w:p>
          <w:p w14:paraId="4221D082" w14:textId="77777777" w:rsidR="00960F10" w:rsidRPr="005D68D4" w:rsidRDefault="00960F10" w:rsidP="004E06BD">
            <w:pPr>
              <w:numPr>
                <w:ilvl w:val="0"/>
                <w:numId w:val="94"/>
              </w:numPr>
              <w:rPr>
                <w:rFonts w:ascii="Arial" w:hAnsi="Arial" w:cs="Arial"/>
                <w:sz w:val="18"/>
                <w:szCs w:val="18"/>
              </w:rPr>
            </w:pPr>
            <w:r>
              <w:rPr>
                <w:rFonts w:ascii="Arial" w:hAnsi="Arial" w:cs="Arial"/>
                <w:sz w:val="18"/>
                <w:szCs w:val="18"/>
              </w:rPr>
              <w:t xml:space="preserve">The system returns the user to &lt;&lt;Manage </w:t>
            </w:r>
            <w:r w:rsidR="004671CC">
              <w:rPr>
                <w:rFonts w:ascii="Arial" w:hAnsi="Arial" w:cs="Arial"/>
                <w:sz w:val="18"/>
                <w:szCs w:val="18"/>
              </w:rPr>
              <w:t>Filters</w:t>
            </w:r>
            <w:r>
              <w:rPr>
                <w:rFonts w:ascii="Arial" w:hAnsi="Arial" w:cs="Arial"/>
                <w:sz w:val="18"/>
                <w:szCs w:val="18"/>
              </w:rPr>
              <w:t>&gt;&gt; tab</w:t>
            </w:r>
          </w:p>
        </w:tc>
      </w:tr>
      <w:tr w:rsidR="00960F10" w:rsidRPr="005D68D4" w14:paraId="542293C4" w14:textId="77777777" w:rsidTr="00FC78C7">
        <w:tc>
          <w:tcPr>
            <w:tcW w:w="2093" w:type="dxa"/>
            <w:shd w:val="pct20" w:color="auto" w:fill="auto"/>
          </w:tcPr>
          <w:p w14:paraId="53216A86"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Alternate scenario extensions</w:t>
            </w:r>
          </w:p>
          <w:p w14:paraId="44006F9F" w14:textId="77777777" w:rsidR="00960F10" w:rsidRPr="005D68D4" w:rsidRDefault="00960F10" w:rsidP="00AF6F0D">
            <w:pPr>
              <w:rPr>
                <w:rFonts w:ascii="Arial" w:hAnsi="Arial" w:cs="Arial"/>
                <w:b/>
                <w:bCs/>
                <w:sz w:val="18"/>
                <w:szCs w:val="18"/>
              </w:rPr>
            </w:pPr>
          </w:p>
          <w:p w14:paraId="5FC6F18A" w14:textId="77777777" w:rsidR="00960F10" w:rsidRPr="005D68D4" w:rsidRDefault="00960F10" w:rsidP="00AF6F0D">
            <w:pPr>
              <w:rPr>
                <w:rFonts w:ascii="Arial" w:hAnsi="Arial" w:cs="Arial"/>
                <w:b/>
                <w:bCs/>
                <w:sz w:val="18"/>
                <w:szCs w:val="18"/>
              </w:rPr>
            </w:pPr>
          </w:p>
        </w:tc>
        <w:tc>
          <w:tcPr>
            <w:tcW w:w="7229" w:type="dxa"/>
            <w:shd w:val="clear" w:color="auto" w:fill="auto"/>
          </w:tcPr>
          <w:p w14:paraId="6E2D1F9C" w14:textId="77777777" w:rsidR="00960F10" w:rsidRPr="005D68D4" w:rsidRDefault="00960F10" w:rsidP="00AF6F0D">
            <w:pPr>
              <w:rPr>
                <w:rFonts w:ascii="Arial" w:hAnsi="Arial" w:cs="Arial"/>
                <w:sz w:val="18"/>
                <w:szCs w:val="18"/>
              </w:rPr>
            </w:pPr>
          </w:p>
        </w:tc>
      </w:tr>
      <w:tr w:rsidR="00960F10" w:rsidRPr="005D68D4" w14:paraId="51C2E1BE" w14:textId="77777777" w:rsidTr="00FC78C7">
        <w:trPr>
          <w:trHeight w:val="683"/>
        </w:trPr>
        <w:tc>
          <w:tcPr>
            <w:tcW w:w="2093" w:type="dxa"/>
            <w:shd w:val="pct20" w:color="auto" w:fill="auto"/>
          </w:tcPr>
          <w:p w14:paraId="4D8B95DA"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Business Logic/ Rules/ Supplementary Info</w:t>
            </w:r>
          </w:p>
          <w:p w14:paraId="7F00A941" w14:textId="77777777" w:rsidR="00960F10" w:rsidRPr="005D68D4" w:rsidRDefault="00960F10" w:rsidP="00AF6F0D">
            <w:pPr>
              <w:rPr>
                <w:rFonts w:ascii="Arial" w:hAnsi="Arial" w:cs="Arial"/>
                <w:b/>
                <w:bCs/>
                <w:sz w:val="18"/>
                <w:szCs w:val="18"/>
              </w:rPr>
            </w:pPr>
          </w:p>
        </w:tc>
        <w:tc>
          <w:tcPr>
            <w:tcW w:w="7229" w:type="dxa"/>
            <w:shd w:val="clear" w:color="auto" w:fill="auto"/>
          </w:tcPr>
          <w:p w14:paraId="576A1361" w14:textId="77777777" w:rsidR="00960F10" w:rsidRPr="00B778BB" w:rsidRDefault="00960F10" w:rsidP="00AF6F0D">
            <w:pPr>
              <w:rPr>
                <w:rFonts w:ascii="Arial" w:hAnsi="Arial" w:cs="Arial"/>
                <w:sz w:val="18"/>
                <w:szCs w:val="18"/>
                <w:u w:val="single"/>
              </w:rPr>
            </w:pPr>
            <w:r>
              <w:rPr>
                <w:rFonts w:ascii="Arial" w:hAnsi="Arial" w:cs="Arial"/>
                <w:sz w:val="18"/>
                <w:szCs w:val="18"/>
                <w:u w:val="single"/>
              </w:rPr>
              <w:t>6</w:t>
            </w:r>
            <w:r w:rsidR="0027758F">
              <w:rPr>
                <w:rFonts w:ascii="Arial" w:hAnsi="Arial" w:cs="Arial"/>
                <w:sz w:val="18"/>
                <w:szCs w:val="18"/>
                <w:u w:val="single"/>
              </w:rPr>
              <w:t>. Delete Filter</w:t>
            </w:r>
          </w:p>
          <w:p w14:paraId="1B765851" w14:textId="77777777" w:rsidR="00960F10" w:rsidRDefault="00960F10" w:rsidP="00AF6F0D">
            <w:pPr>
              <w:rPr>
                <w:rFonts w:ascii="Arial" w:hAnsi="Arial" w:cs="Arial"/>
                <w:sz w:val="18"/>
                <w:szCs w:val="18"/>
              </w:rPr>
            </w:pPr>
            <w:r>
              <w:rPr>
                <w:rFonts w:ascii="Arial" w:hAnsi="Arial" w:cs="Arial"/>
                <w:sz w:val="18"/>
                <w:szCs w:val="18"/>
              </w:rPr>
              <w:t xml:space="preserve">Over time the list of ‘Saved’ </w:t>
            </w:r>
            <w:r w:rsidR="004671CC">
              <w:rPr>
                <w:rFonts w:ascii="Arial" w:hAnsi="Arial" w:cs="Arial"/>
                <w:sz w:val="18"/>
                <w:szCs w:val="18"/>
              </w:rPr>
              <w:t>filters</w:t>
            </w:r>
            <w:r>
              <w:rPr>
                <w:rFonts w:ascii="Arial" w:hAnsi="Arial" w:cs="Arial"/>
                <w:sz w:val="18"/>
                <w:szCs w:val="18"/>
              </w:rPr>
              <w:t xml:space="preserve"> could build up so the user needs to ability to Delete a selected </w:t>
            </w:r>
            <w:r w:rsidR="004671CC">
              <w:rPr>
                <w:rFonts w:ascii="Arial" w:hAnsi="Arial" w:cs="Arial"/>
                <w:sz w:val="18"/>
                <w:szCs w:val="18"/>
              </w:rPr>
              <w:t>filter</w:t>
            </w:r>
            <w:r>
              <w:rPr>
                <w:rFonts w:ascii="Arial" w:hAnsi="Arial" w:cs="Arial"/>
                <w:sz w:val="18"/>
                <w:szCs w:val="18"/>
              </w:rPr>
              <w:t xml:space="preserve">.  Upon selecting ‘Delete’ a standard “Are you sure?” message should be displayed and then the selected </w:t>
            </w:r>
            <w:r w:rsidR="004671CC">
              <w:rPr>
                <w:rFonts w:ascii="Arial" w:hAnsi="Arial" w:cs="Arial"/>
                <w:sz w:val="18"/>
                <w:szCs w:val="18"/>
              </w:rPr>
              <w:t>filter</w:t>
            </w:r>
            <w:r>
              <w:rPr>
                <w:rFonts w:ascii="Arial" w:hAnsi="Arial" w:cs="Arial"/>
                <w:sz w:val="18"/>
                <w:szCs w:val="18"/>
              </w:rPr>
              <w:t xml:space="preserve"> should be removed.</w:t>
            </w:r>
          </w:p>
          <w:p w14:paraId="2626DA5E" w14:textId="77777777" w:rsidR="00960F10" w:rsidRDefault="00960F10" w:rsidP="00AF6F0D">
            <w:pPr>
              <w:rPr>
                <w:rFonts w:ascii="Arial" w:hAnsi="Arial" w:cs="Arial"/>
                <w:sz w:val="18"/>
                <w:szCs w:val="18"/>
              </w:rPr>
            </w:pPr>
          </w:p>
          <w:p w14:paraId="3B9411CE" w14:textId="77777777" w:rsidR="00960F10" w:rsidRDefault="00960F10" w:rsidP="00AF6F0D">
            <w:pPr>
              <w:rPr>
                <w:rFonts w:ascii="Arial" w:hAnsi="Arial" w:cs="Arial"/>
                <w:sz w:val="18"/>
                <w:szCs w:val="18"/>
              </w:rPr>
            </w:pPr>
            <w:r>
              <w:rPr>
                <w:rFonts w:ascii="Arial" w:hAnsi="Arial" w:cs="Arial"/>
                <w:sz w:val="18"/>
                <w:szCs w:val="18"/>
              </w:rPr>
              <w:t xml:space="preserve">As with edit, the system needs to warn the user if they are deleting any </w:t>
            </w:r>
            <w:r w:rsidR="004671CC">
              <w:rPr>
                <w:rFonts w:ascii="Arial" w:hAnsi="Arial" w:cs="Arial"/>
                <w:sz w:val="18"/>
                <w:szCs w:val="18"/>
              </w:rPr>
              <w:t>filters</w:t>
            </w:r>
            <w:r>
              <w:rPr>
                <w:rFonts w:ascii="Arial" w:hAnsi="Arial" w:cs="Arial"/>
                <w:sz w:val="18"/>
                <w:szCs w:val="18"/>
              </w:rPr>
              <w:t xml:space="preserve"> that are linked to any of the requested reports still available for selection or if they are deleting a </w:t>
            </w:r>
            <w:r w:rsidR="004671CC">
              <w:rPr>
                <w:rFonts w:ascii="Arial" w:hAnsi="Arial" w:cs="Arial"/>
                <w:sz w:val="18"/>
                <w:szCs w:val="18"/>
              </w:rPr>
              <w:t>filter</w:t>
            </w:r>
            <w:r>
              <w:rPr>
                <w:rFonts w:ascii="Arial" w:hAnsi="Arial" w:cs="Arial"/>
                <w:sz w:val="18"/>
                <w:szCs w:val="18"/>
              </w:rPr>
              <w:t xml:space="preserve"> that was created by an alternative user in that role.</w:t>
            </w:r>
          </w:p>
          <w:p w14:paraId="3A7BD484" w14:textId="77777777" w:rsidR="00333840" w:rsidRDefault="00333840" w:rsidP="00333840">
            <w:pPr>
              <w:rPr>
                <w:rFonts w:ascii="Arial" w:hAnsi="Arial" w:cs="Arial"/>
                <w:sz w:val="18"/>
                <w:szCs w:val="18"/>
              </w:rPr>
            </w:pPr>
          </w:p>
          <w:p w14:paraId="3B94AD23" w14:textId="77777777" w:rsidR="00333840" w:rsidRPr="003924C6" w:rsidRDefault="0027758F" w:rsidP="00333840">
            <w:pPr>
              <w:rPr>
                <w:rFonts w:ascii="Arial" w:hAnsi="Arial" w:cs="Arial"/>
                <w:sz w:val="18"/>
                <w:szCs w:val="18"/>
              </w:rPr>
            </w:pPr>
            <w:r>
              <w:rPr>
                <w:rFonts w:ascii="Arial" w:hAnsi="Arial" w:cs="Arial"/>
                <w:color w:val="000000" w:themeColor="text1"/>
                <w:sz w:val="18"/>
                <w:szCs w:val="18"/>
              </w:rPr>
              <w:t>If a linked Filter</w:t>
            </w:r>
            <w:r w:rsidR="00333840" w:rsidRPr="00177894">
              <w:rPr>
                <w:rFonts w:ascii="Arial" w:hAnsi="Arial" w:cs="Arial"/>
                <w:color w:val="000000" w:themeColor="text1"/>
                <w:sz w:val="18"/>
                <w:szCs w:val="18"/>
              </w:rPr>
              <w:t xml:space="preserve"> is deleted </w:t>
            </w:r>
            <w:r w:rsidR="00333840">
              <w:rPr>
                <w:rFonts w:ascii="Arial" w:hAnsi="Arial" w:cs="Arial"/>
                <w:color w:val="000000" w:themeColor="text1"/>
                <w:sz w:val="18"/>
                <w:szCs w:val="18"/>
              </w:rPr>
              <w:t>then</w:t>
            </w:r>
            <w:r w:rsidR="00333840" w:rsidRPr="00177894">
              <w:rPr>
                <w:rFonts w:ascii="Arial" w:hAnsi="Arial" w:cs="Arial"/>
                <w:color w:val="000000" w:themeColor="text1"/>
                <w:sz w:val="18"/>
                <w:szCs w:val="18"/>
              </w:rPr>
              <w:t xml:space="preserve"> the system </w:t>
            </w:r>
            <w:r w:rsidR="00333840">
              <w:rPr>
                <w:rFonts w:ascii="Arial" w:hAnsi="Arial" w:cs="Arial"/>
                <w:color w:val="000000" w:themeColor="text1"/>
                <w:sz w:val="18"/>
                <w:szCs w:val="18"/>
              </w:rPr>
              <w:t>should</w:t>
            </w:r>
            <w:r w:rsidR="00333840" w:rsidRPr="00177894">
              <w:rPr>
                <w:rFonts w:ascii="Arial" w:hAnsi="Arial" w:cs="Arial"/>
                <w:color w:val="000000" w:themeColor="text1"/>
                <w:sz w:val="18"/>
                <w:szCs w:val="18"/>
              </w:rPr>
              <w:t xml:space="preserve"> automa</w:t>
            </w:r>
            <w:r>
              <w:rPr>
                <w:rFonts w:ascii="Arial" w:hAnsi="Arial" w:cs="Arial"/>
                <w:color w:val="000000" w:themeColor="text1"/>
                <w:sz w:val="18"/>
                <w:szCs w:val="18"/>
              </w:rPr>
              <w:t>tically assign the Default Filter</w:t>
            </w:r>
            <w:r w:rsidR="00333840" w:rsidRPr="00177894">
              <w:rPr>
                <w:rFonts w:ascii="Arial" w:hAnsi="Arial" w:cs="Arial"/>
                <w:color w:val="000000" w:themeColor="text1"/>
                <w:sz w:val="18"/>
                <w:szCs w:val="18"/>
              </w:rPr>
              <w:t xml:space="preserve"> for the associated report type to the linked reports</w:t>
            </w:r>
            <w:r w:rsidR="00333840">
              <w:rPr>
                <w:rFonts w:ascii="Arial" w:hAnsi="Arial" w:cs="Arial"/>
                <w:color w:val="000000" w:themeColor="text1"/>
                <w:sz w:val="18"/>
                <w:szCs w:val="18"/>
              </w:rPr>
              <w:t>.</w:t>
            </w:r>
          </w:p>
        </w:tc>
      </w:tr>
      <w:tr w:rsidR="00960F10" w:rsidRPr="005D68D4" w14:paraId="21DA22C6" w14:textId="77777777" w:rsidTr="00FC78C7">
        <w:tc>
          <w:tcPr>
            <w:tcW w:w="2093" w:type="dxa"/>
            <w:shd w:val="pct20" w:color="auto" w:fill="auto"/>
          </w:tcPr>
          <w:p w14:paraId="3C5B218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Notes / Questions</w:t>
            </w:r>
          </w:p>
          <w:p w14:paraId="0F22C470" w14:textId="77777777" w:rsidR="00960F10" w:rsidRPr="005D68D4" w:rsidRDefault="00960F10" w:rsidP="00AF6F0D">
            <w:pPr>
              <w:rPr>
                <w:rFonts w:ascii="Arial" w:hAnsi="Arial" w:cs="Arial"/>
                <w:b/>
                <w:bCs/>
                <w:sz w:val="18"/>
                <w:szCs w:val="18"/>
              </w:rPr>
            </w:pPr>
          </w:p>
        </w:tc>
        <w:tc>
          <w:tcPr>
            <w:tcW w:w="7229" w:type="dxa"/>
            <w:shd w:val="clear" w:color="auto" w:fill="auto"/>
          </w:tcPr>
          <w:p w14:paraId="43D6C897" w14:textId="77777777" w:rsidR="00960F10" w:rsidRPr="005D68D4" w:rsidRDefault="00960F10" w:rsidP="00291C2B">
            <w:pPr>
              <w:rPr>
                <w:rFonts w:ascii="Arial" w:hAnsi="Arial" w:cs="Arial"/>
                <w:sz w:val="18"/>
                <w:szCs w:val="18"/>
              </w:rPr>
            </w:pPr>
          </w:p>
        </w:tc>
      </w:tr>
      <w:tr w:rsidR="00960F10" w:rsidRPr="005D68D4" w14:paraId="6D411762" w14:textId="77777777" w:rsidTr="00FC78C7">
        <w:tc>
          <w:tcPr>
            <w:tcW w:w="2093" w:type="dxa"/>
            <w:shd w:val="pct20" w:color="auto" w:fill="auto"/>
          </w:tcPr>
          <w:p w14:paraId="4874B835"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Includes Use Cases</w:t>
            </w:r>
          </w:p>
          <w:p w14:paraId="40CB9E86" w14:textId="77777777" w:rsidR="00960F10" w:rsidRPr="005D68D4" w:rsidRDefault="00960F10" w:rsidP="00AF6F0D">
            <w:pPr>
              <w:rPr>
                <w:rFonts w:ascii="Arial" w:hAnsi="Arial" w:cs="Arial"/>
                <w:b/>
                <w:bCs/>
                <w:color w:val="FF0000"/>
                <w:sz w:val="18"/>
                <w:szCs w:val="18"/>
              </w:rPr>
            </w:pPr>
          </w:p>
        </w:tc>
        <w:tc>
          <w:tcPr>
            <w:tcW w:w="7229" w:type="dxa"/>
            <w:shd w:val="clear" w:color="auto" w:fill="auto"/>
          </w:tcPr>
          <w:p w14:paraId="5E8D4947" w14:textId="77777777" w:rsidR="00960F10" w:rsidRPr="005D68D4" w:rsidRDefault="00960F10" w:rsidP="00AF6F0D">
            <w:pPr>
              <w:rPr>
                <w:rFonts w:ascii="Arial" w:hAnsi="Arial" w:cs="Arial"/>
                <w:sz w:val="18"/>
                <w:szCs w:val="18"/>
              </w:rPr>
            </w:pPr>
          </w:p>
        </w:tc>
      </w:tr>
      <w:tr w:rsidR="00960F10" w:rsidRPr="005D68D4" w14:paraId="179C80E1" w14:textId="77777777" w:rsidTr="00FC78C7">
        <w:tc>
          <w:tcPr>
            <w:tcW w:w="2093" w:type="dxa"/>
            <w:shd w:val="pct20" w:color="auto" w:fill="auto"/>
          </w:tcPr>
          <w:p w14:paraId="752B0EB2"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FDFCBDC" w14:textId="77777777" w:rsidR="00960F10" w:rsidRPr="005D68D4" w:rsidRDefault="00960F10" w:rsidP="00AF6F0D">
            <w:pPr>
              <w:rPr>
                <w:rFonts w:ascii="Arial" w:hAnsi="Arial" w:cs="Arial"/>
                <w:sz w:val="18"/>
                <w:szCs w:val="18"/>
              </w:rPr>
            </w:pPr>
          </w:p>
        </w:tc>
      </w:tr>
      <w:tr w:rsidR="00960F10" w:rsidRPr="005D68D4" w14:paraId="56DAFC6C" w14:textId="77777777" w:rsidTr="00FC78C7">
        <w:tc>
          <w:tcPr>
            <w:tcW w:w="2093" w:type="dxa"/>
            <w:shd w:val="pct20" w:color="auto" w:fill="auto"/>
          </w:tcPr>
          <w:p w14:paraId="6A08F5ED"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74CF7C28" w14:textId="0DFDA6FE" w:rsidR="00960F10" w:rsidRPr="005D68D4" w:rsidRDefault="00A834D6" w:rsidP="00AF6F0D">
            <w:pPr>
              <w:rPr>
                <w:rFonts w:ascii="Arial" w:hAnsi="Arial" w:cs="Arial"/>
                <w:sz w:val="18"/>
                <w:szCs w:val="18"/>
              </w:rPr>
            </w:pPr>
            <w:r>
              <w:rPr>
                <w:rFonts w:ascii="Arial" w:hAnsi="Arial" w:cs="Arial"/>
                <w:sz w:val="18"/>
                <w:szCs w:val="18"/>
              </w:rPr>
              <w:t>PM0043 (parts of)</w:t>
            </w:r>
          </w:p>
        </w:tc>
      </w:tr>
      <w:tr w:rsidR="00960F10" w:rsidRPr="005D68D4" w14:paraId="5BDB7A8B" w14:textId="77777777" w:rsidTr="00FC78C7">
        <w:tc>
          <w:tcPr>
            <w:tcW w:w="2093" w:type="dxa"/>
            <w:shd w:val="pct20" w:color="auto" w:fill="auto"/>
          </w:tcPr>
          <w:p w14:paraId="2A1298AC" w14:textId="77777777" w:rsidR="00960F10" w:rsidRPr="005D68D4" w:rsidRDefault="00960F10" w:rsidP="00AF6F0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677C55E" w14:textId="77777777" w:rsidR="00960F10" w:rsidRPr="005D68D4" w:rsidRDefault="00960F10" w:rsidP="00AF6F0D">
            <w:pPr>
              <w:rPr>
                <w:rFonts w:ascii="Arial" w:hAnsi="Arial" w:cs="Arial"/>
                <w:sz w:val="18"/>
                <w:szCs w:val="18"/>
              </w:rPr>
            </w:pPr>
            <w:r w:rsidRPr="005D68D4">
              <w:rPr>
                <w:rFonts w:ascii="Arial" w:hAnsi="Arial" w:cs="Arial"/>
                <w:sz w:val="18"/>
                <w:szCs w:val="18"/>
              </w:rPr>
              <w:t>Sue Allwood</w:t>
            </w:r>
          </w:p>
        </w:tc>
      </w:tr>
    </w:tbl>
    <w:p w14:paraId="0DF906B5" w14:textId="77777777" w:rsidR="00960F10" w:rsidRDefault="00960F10" w:rsidP="00AF6F0D"/>
    <w:p w14:paraId="258309EC" w14:textId="77777777" w:rsidR="00BB16BC" w:rsidRDefault="00B75C53" w:rsidP="0036255D">
      <w:pPr>
        <w:pStyle w:val="Heading2"/>
      </w:pPr>
      <w:r>
        <w:br w:type="page"/>
      </w:r>
      <w:bookmarkStart w:id="507" w:name="_Toc422842066"/>
      <w:bookmarkStart w:id="508" w:name="_Ref400971244"/>
      <w:r w:rsidR="001E44F9">
        <w:t>Use Case Diagram – Standard Reports</w:t>
      </w:r>
      <w:bookmarkEnd w:id="507"/>
    </w:p>
    <w:p w14:paraId="2F20771B" w14:textId="77777777" w:rsidR="001E44F9" w:rsidRDefault="001E44F9" w:rsidP="00AF6F0D">
      <w:pPr>
        <w:tabs>
          <w:tab w:val="num" w:pos="993"/>
        </w:tabs>
      </w:pPr>
    </w:p>
    <w:p w14:paraId="0B860E85" w14:textId="77777777" w:rsidR="00BB16BC" w:rsidRDefault="00054B53" w:rsidP="00AF6F0D">
      <w:pPr>
        <w:tabs>
          <w:tab w:val="num" w:pos="993"/>
        </w:tabs>
      </w:pPr>
      <w:r>
        <w:object w:dxaOrig="8967" w:dyaOrig="10280" w14:anchorId="434792ED">
          <v:shape id="_x0000_i1052" type="#_x0000_t75" style="width:446.25pt;height:511.5pt" o:ole="">
            <v:imagedata r:id="rId103" o:title=""/>
          </v:shape>
          <o:OLEObject Type="Embed" ProgID="Visio.Drawing.11" ShapeID="_x0000_i1052" DrawAspect="Content" ObjectID="_1496664142" r:id="rId104"/>
        </w:object>
      </w:r>
    </w:p>
    <w:p w14:paraId="30E7B146" w14:textId="77777777" w:rsidR="009266AF" w:rsidRDefault="009266AF" w:rsidP="00AF6F0D">
      <w:pPr>
        <w:tabs>
          <w:tab w:val="num" w:pos="993"/>
        </w:tabs>
      </w:pPr>
    </w:p>
    <w:p w14:paraId="4388A3AB" w14:textId="77787E66" w:rsidR="008C2030" w:rsidRDefault="008C2030" w:rsidP="000F6548">
      <w:pPr>
        <w:pStyle w:val="Heading3"/>
        <w:ind w:left="0" w:firstLine="0"/>
        <w:sectPr w:rsidR="008C2030" w:rsidSect="00D579E1">
          <w:pgSz w:w="12240" w:h="15840"/>
          <w:pgMar w:top="1440" w:right="1440" w:bottom="1440" w:left="1440" w:header="720" w:footer="720" w:gutter="0"/>
          <w:cols w:space="720"/>
          <w:docGrid w:linePitch="360"/>
        </w:sectPr>
      </w:pPr>
    </w:p>
    <w:p w14:paraId="6BFBBDC5" w14:textId="77777777" w:rsidR="000F6548" w:rsidRDefault="00626EE6" w:rsidP="000F6548">
      <w:pPr>
        <w:pStyle w:val="Heading3"/>
        <w:ind w:left="0" w:firstLine="0"/>
      </w:pPr>
      <w:bookmarkStart w:id="509" w:name="_Toc422842067"/>
      <w:r>
        <w:t>Standard Report to Use Case Mapping</w:t>
      </w:r>
      <w:bookmarkEnd w:id="509"/>
    </w:p>
    <w:p w14:paraId="33AC28ED" w14:textId="77777777" w:rsidR="008C2030" w:rsidRDefault="008C2030" w:rsidP="000F654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7"/>
        <w:gridCol w:w="2263"/>
        <w:gridCol w:w="2387"/>
        <w:gridCol w:w="1319"/>
        <w:gridCol w:w="5774"/>
      </w:tblGrid>
      <w:tr w:rsidR="00A44A19" w:rsidRPr="00071897" w14:paraId="482271F3" w14:textId="429DA928" w:rsidTr="00505A94">
        <w:trPr>
          <w:trHeight w:val="340"/>
        </w:trPr>
        <w:tc>
          <w:tcPr>
            <w:tcW w:w="483" w:type="pct"/>
            <w:shd w:val="clear" w:color="auto" w:fill="auto"/>
            <w:noWrap/>
            <w:vAlign w:val="center"/>
            <w:hideMark/>
          </w:tcPr>
          <w:p w14:paraId="6EAAD766" w14:textId="77777777" w:rsidR="00A44A19" w:rsidRPr="00071897" w:rsidRDefault="00A44A19" w:rsidP="00854486">
            <w:pPr>
              <w:rPr>
                <w:rFonts w:ascii="Arial" w:hAnsi="Arial" w:cs="Arial"/>
                <w:b/>
                <w:bCs/>
                <w:sz w:val="22"/>
                <w:szCs w:val="22"/>
                <w:lang w:eastAsia="en-GB"/>
              </w:rPr>
            </w:pPr>
            <w:r w:rsidRPr="00071897">
              <w:rPr>
                <w:rFonts w:ascii="Arial" w:hAnsi="Arial" w:cs="Arial"/>
                <w:b/>
                <w:bCs/>
                <w:sz w:val="22"/>
                <w:szCs w:val="22"/>
                <w:lang w:eastAsia="en-GB"/>
              </w:rPr>
              <w:t>Use Case</w:t>
            </w:r>
          </w:p>
        </w:tc>
        <w:tc>
          <w:tcPr>
            <w:tcW w:w="914" w:type="pct"/>
            <w:shd w:val="clear" w:color="auto" w:fill="auto"/>
            <w:vAlign w:val="center"/>
          </w:tcPr>
          <w:p w14:paraId="2B1652F3" w14:textId="77777777" w:rsidR="00A44A19" w:rsidRPr="00071897" w:rsidRDefault="00A44A19" w:rsidP="00854486">
            <w:pPr>
              <w:rPr>
                <w:rFonts w:ascii="Arial" w:hAnsi="Arial" w:cs="Arial"/>
                <w:b/>
                <w:bCs/>
                <w:sz w:val="22"/>
                <w:szCs w:val="22"/>
                <w:lang w:eastAsia="en-GB"/>
              </w:rPr>
            </w:pPr>
            <w:r w:rsidRPr="00071897">
              <w:rPr>
                <w:rFonts w:ascii="Arial" w:hAnsi="Arial" w:cs="Arial"/>
                <w:b/>
                <w:bCs/>
                <w:sz w:val="22"/>
                <w:szCs w:val="22"/>
                <w:lang w:eastAsia="en-GB"/>
              </w:rPr>
              <w:t>Report Name</w:t>
            </w:r>
          </w:p>
        </w:tc>
        <w:tc>
          <w:tcPr>
            <w:tcW w:w="807" w:type="pct"/>
            <w:shd w:val="clear" w:color="auto" w:fill="auto"/>
            <w:noWrap/>
            <w:vAlign w:val="center"/>
            <w:hideMark/>
          </w:tcPr>
          <w:p w14:paraId="12790787" w14:textId="77777777" w:rsidR="00A44A19" w:rsidRPr="00071897" w:rsidRDefault="00A44A19" w:rsidP="00854486">
            <w:pPr>
              <w:rPr>
                <w:rFonts w:ascii="Arial" w:hAnsi="Arial" w:cs="Arial"/>
                <w:b/>
                <w:bCs/>
                <w:sz w:val="22"/>
                <w:szCs w:val="22"/>
                <w:lang w:eastAsia="en-GB"/>
              </w:rPr>
            </w:pPr>
            <w:r w:rsidRPr="00071897">
              <w:rPr>
                <w:rFonts w:ascii="Arial" w:hAnsi="Arial" w:cs="Arial"/>
                <w:b/>
                <w:bCs/>
                <w:sz w:val="22"/>
                <w:szCs w:val="22"/>
                <w:lang w:eastAsia="en-GB"/>
              </w:rPr>
              <w:t>Report Type</w:t>
            </w:r>
          </w:p>
        </w:tc>
        <w:tc>
          <w:tcPr>
            <w:tcW w:w="538" w:type="pct"/>
          </w:tcPr>
          <w:p w14:paraId="68146D73" w14:textId="4308202F" w:rsidR="00A44A19" w:rsidRPr="00071897" w:rsidRDefault="00A44A19" w:rsidP="00505A94">
            <w:pPr>
              <w:rPr>
                <w:rFonts w:ascii="Arial" w:hAnsi="Arial" w:cs="Arial"/>
                <w:b/>
                <w:bCs/>
                <w:sz w:val="22"/>
                <w:szCs w:val="22"/>
                <w:lang w:eastAsia="en-GB"/>
              </w:rPr>
            </w:pPr>
            <w:r>
              <w:rPr>
                <w:rFonts w:ascii="Arial" w:hAnsi="Arial" w:cs="Arial"/>
                <w:b/>
                <w:bCs/>
                <w:sz w:val="22"/>
                <w:szCs w:val="22"/>
                <w:lang w:eastAsia="en-GB"/>
              </w:rPr>
              <w:t>Output</w:t>
            </w:r>
            <w:r w:rsidR="00505A94">
              <w:rPr>
                <w:rFonts w:ascii="Arial" w:hAnsi="Arial" w:cs="Arial"/>
                <w:b/>
                <w:bCs/>
                <w:sz w:val="22"/>
                <w:szCs w:val="22"/>
                <w:lang w:eastAsia="en-GB"/>
              </w:rPr>
              <w:t>s</w:t>
            </w:r>
          </w:p>
        </w:tc>
        <w:tc>
          <w:tcPr>
            <w:tcW w:w="2258" w:type="pct"/>
          </w:tcPr>
          <w:p w14:paraId="356F2DF0" w14:textId="3ABCE833" w:rsidR="00A44A19" w:rsidRPr="00071897" w:rsidRDefault="00A44A19" w:rsidP="00854486">
            <w:pPr>
              <w:rPr>
                <w:rFonts w:ascii="Arial" w:hAnsi="Arial" w:cs="Arial"/>
                <w:b/>
                <w:bCs/>
                <w:sz w:val="22"/>
                <w:szCs w:val="22"/>
                <w:lang w:eastAsia="en-GB"/>
              </w:rPr>
            </w:pPr>
            <w:r>
              <w:rPr>
                <w:rFonts w:ascii="Arial" w:hAnsi="Arial" w:cs="Arial"/>
                <w:b/>
                <w:bCs/>
                <w:sz w:val="22"/>
                <w:szCs w:val="22"/>
                <w:lang w:eastAsia="en-GB"/>
              </w:rPr>
              <w:t>Filters Required</w:t>
            </w:r>
          </w:p>
        </w:tc>
      </w:tr>
      <w:tr w:rsidR="00A44A19" w:rsidRPr="00071897" w14:paraId="31090F03" w14:textId="054211D4" w:rsidTr="00505A94">
        <w:trPr>
          <w:trHeight w:val="340"/>
        </w:trPr>
        <w:tc>
          <w:tcPr>
            <w:tcW w:w="483" w:type="pct"/>
            <w:shd w:val="clear" w:color="auto" w:fill="auto"/>
            <w:noWrap/>
            <w:vAlign w:val="center"/>
            <w:hideMark/>
          </w:tcPr>
          <w:p w14:paraId="6C7A620C"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PMUC041</w:t>
            </w:r>
          </w:p>
        </w:tc>
        <w:tc>
          <w:tcPr>
            <w:tcW w:w="914" w:type="pct"/>
            <w:shd w:val="clear" w:color="auto" w:fill="auto"/>
            <w:vAlign w:val="center"/>
          </w:tcPr>
          <w:p w14:paraId="2E106058" w14:textId="1098F19C" w:rsidR="00A44A19" w:rsidRPr="00505A94" w:rsidRDefault="003B2D50" w:rsidP="00A44A19">
            <w:pPr>
              <w:rPr>
                <w:rFonts w:ascii="Arial" w:hAnsi="Arial" w:cs="Arial"/>
                <w:sz w:val="18"/>
                <w:szCs w:val="18"/>
                <w:lang w:eastAsia="en-GB"/>
              </w:rPr>
            </w:pPr>
            <w:del w:id="510" w:author="Jamal, Zaher CWK" w:date="2015-06-16T15:19:00Z">
              <w:r w:rsidDel="00D04799">
                <w:rPr>
                  <w:rFonts w:ascii="Arial" w:hAnsi="Arial" w:cs="Arial"/>
                  <w:sz w:val="18"/>
                  <w:szCs w:val="18"/>
                  <w:lang w:eastAsia="en-GB"/>
                </w:rPr>
                <w:delText>User</w:delText>
              </w:r>
              <w:r w:rsidR="00A44A19" w:rsidRPr="00505A94" w:rsidDel="00D04799">
                <w:rPr>
                  <w:rFonts w:ascii="Arial" w:hAnsi="Arial" w:cs="Arial"/>
                  <w:sz w:val="18"/>
                  <w:szCs w:val="18"/>
                  <w:lang w:eastAsia="en-GB"/>
                </w:rPr>
                <w:delText xml:space="preserve"> </w:delText>
              </w:r>
            </w:del>
            <w:ins w:id="511" w:author="Jamal, Zaher CWK" w:date="2015-06-16T15:19:00Z">
              <w:r w:rsidR="00D04799">
                <w:rPr>
                  <w:rFonts w:ascii="Arial" w:hAnsi="Arial" w:cs="Arial"/>
                  <w:sz w:val="18"/>
                  <w:szCs w:val="18"/>
                  <w:lang w:eastAsia="en-GB"/>
                </w:rPr>
                <w:t>Member</w:t>
              </w:r>
              <w:r w:rsidR="00D04799" w:rsidRPr="00505A94">
                <w:rPr>
                  <w:rFonts w:ascii="Arial" w:hAnsi="Arial" w:cs="Arial"/>
                  <w:sz w:val="18"/>
                  <w:szCs w:val="18"/>
                  <w:lang w:eastAsia="en-GB"/>
                </w:rPr>
                <w:t xml:space="preserve"> </w:t>
              </w:r>
            </w:ins>
            <w:r w:rsidR="00A44A19" w:rsidRPr="00505A94">
              <w:rPr>
                <w:rFonts w:ascii="Arial" w:hAnsi="Arial" w:cs="Arial"/>
                <w:sz w:val="18"/>
                <w:szCs w:val="18"/>
                <w:lang w:eastAsia="en-GB"/>
              </w:rPr>
              <w:t>Reconciliation</w:t>
            </w:r>
          </w:p>
        </w:tc>
        <w:tc>
          <w:tcPr>
            <w:tcW w:w="807" w:type="pct"/>
            <w:shd w:val="clear" w:color="auto" w:fill="auto"/>
            <w:noWrap/>
            <w:vAlign w:val="center"/>
            <w:hideMark/>
          </w:tcPr>
          <w:p w14:paraId="454CDEB8"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Statistical</w:t>
            </w:r>
          </w:p>
        </w:tc>
        <w:tc>
          <w:tcPr>
            <w:tcW w:w="538" w:type="pct"/>
          </w:tcPr>
          <w:p w14:paraId="0E33B83C" w14:textId="3DC9F3E8"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52B2A9FC" w14:textId="079EDDDB"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w:t>
            </w:r>
          </w:p>
        </w:tc>
      </w:tr>
      <w:tr w:rsidR="00A44A19" w:rsidRPr="00071897" w14:paraId="1FD7BF7E" w14:textId="2B301CB0" w:rsidTr="00505A94">
        <w:trPr>
          <w:trHeight w:val="340"/>
        </w:trPr>
        <w:tc>
          <w:tcPr>
            <w:tcW w:w="483" w:type="pct"/>
            <w:shd w:val="clear" w:color="auto" w:fill="auto"/>
            <w:noWrap/>
            <w:vAlign w:val="center"/>
            <w:hideMark/>
          </w:tcPr>
          <w:p w14:paraId="4391BB95"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PMUC042</w:t>
            </w:r>
          </w:p>
        </w:tc>
        <w:tc>
          <w:tcPr>
            <w:tcW w:w="914" w:type="pct"/>
            <w:shd w:val="clear" w:color="auto" w:fill="auto"/>
            <w:vAlign w:val="center"/>
          </w:tcPr>
          <w:p w14:paraId="48D626A2" w14:textId="19868D13"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Statement</w:t>
            </w:r>
          </w:p>
        </w:tc>
        <w:tc>
          <w:tcPr>
            <w:tcW w:w="807" w:type="pct"/>
            <w:shd w:val="clear" w:color="auto" w:fill="auto"/>
            <w:noWrap/>
            <w:vAlign w:val="center"/>
            <w:hideMark/>
          </w:tcPr>
          <w:p w14:paraId="5A94F715"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Transactional</w:t>
            </w:r>
          </w:p>
        </w:tc>
        <w:tc>
          <w:tcPr>
            <w:tcW w:w="538" w:type="pct"/>
          </w:tcPr>
          <w:p w14:paraId="47E5D1C6" w14:textId="74B1D47A"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6FC9543E" w14:textId="653135D1"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72923076" w14:textId="19B1B33B" w:rsidTr="00505A94">
        <w:trPr>
          <w:trHeight w:val="340"/>
        </w:trPr>
        <w:tc>
          <w:tcPr>
            <w:tcW w:w="483" w:type="pct"/>
            <w:shd w:val="clear" w:color="auto" w:fill="auto"/>
            <w:noWrap/>
            <w:vAlign w:val="center"/>
            <w:hideMark/>
          </w:tcPr>
          <w:p w14:paraId="32D9F69A"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PMUC043</w:t>
            </w:r>
          </w:p>
        </w:tc>
        <w:tc>
          <w:tcPr>
            <w:tcW w:w="914" w:type="pct"/>
            <w:shd w:val="clear" w:color="auto" w:fill="auto"/>
            <w:vAlign w:val="center"/>
          </w:tcPr>
          <w:p w14:paraId="6ED643C4" w14:textId="5338610C"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Transaction Summary</w:t>
            </w:r>
          </w:p>
        </w:tc>
        <w:tc>
          <w:tcPr>
            <w:tcW w:w="807" w:type="pct"/>
            <w:shd w:val="clear" w:color="auto" w:fill="auto"/>
            <w:noWrap/>
            <w:vAlign w:val="center"/>
            <w:hideMark/>
          </w:tcPr>
          <w:p w14:paraId="2CF29D88"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Transactional</w:t>
            </w:r>
          </w:p>
        </w:tc>
        <w:tc>
          <w:tcPr>
            <w:tcW w:w="538" w:type="pct"/>
          </w:tcPr>
          <w:p w14:paraId="57693D9E" w14:textId="2BEA898A"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513596B4" w14:textId="5FAB3B36"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1944F95F" w14:textId="0FE3610B" w:rsidTr="00505A94">
        <w:trPr>
          <w:trHeight w:val="340"/>
        </w:trPr>
        <w:tc>
          <w:tcPr>
            <w:tcW w:w="483" w:type="pct"/>
            <w:shd w:val="clear" w:color="auto" w:fill="auto"/>
            <w:noWrap/>
            <w:vAlign w:val="center"/>
            <w:hideMark/>
          </w:tcPr>
          <w:p w14:paraId="6D5A18B3"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PMUC044a</w:t>
            </w:r>
          </w:p>
        </w:tc>
        <w:tc>
          <w:tcPr>
            <w:tcW w:w="914" w:type="pct"/>
            <w:shd w:val="clear" w:color="auto" w:fill="auto"/>
            <w:vAlign w:val="center"/>
          </w:tcPr>
          <w:p w14:paraId="3472725B" w14:textId="492F75A6"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Investment Summary by Fund</w:t>
            </w:r>
          </w:p>
        </w:tc>
        <w:tc>
          <w:tcPr>
            <w:tcW w:w="807" w:type="pct"/>
            <w:shd w:val="clear" w:color="auto" w:fill="auto"/>
            <w:noWrap/>
            <w:vAlign w:val="center"/>
            <w:hideMark/>
          </w:tcPr>
          <w:p w14:paraId="2599D31E"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Fund</w:t>
            </w:r>
          </w:p>
        </w:tc>
        <w:tc>
          <w:tcPr>
            <w:tcW w:w="538" w:type="pct"/>
          </w:tcPr>
          <w:p w14:paraId="39F22720" w14:textId="470B7CC7"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210E9AD2" w14:textId="1EBEC94B"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5F46A0B5" w14:textId="48562A21" w:rsidTr="00505A94">
        <w:trPr>
          <w:trHeight w:val="340"/>
        </w:trPr>
        <w:tc>
          <w:tcPr>
            <w:tcW w:w="483" w:type="pct"/>
            <w:shd w:val="clear" w:color="auto" w:fill="auto"/>
            <w:noWrap/>
            <w:vAlign w:val="center"/>
          </w:tcPr>
          <w:p w14:paraId="061F7254"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PMUC044b</w:t>
            </w:r>
          </w:p>
        </w:tc>
        <w:tc>
          <w:tcPr>
            <w:tcW w:w="914" w:type="pct"/>
            <w:shd w:val="clear" w:color="auto" w:fill="auto"/>
            <w:vAlign w:val="center"/>
          </w:tcPr>
          <w:p w14:paraId="7F71B88F" w14:textId="0244E156"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Investment Summary by Money Type</w:t>
            </w:r>
          </w:p>
        </w:tc>
        <w:tc>
          <w:tcPr>
            <w:tcW w:w="807" w:type="pct"/>
            <w:shd w:val="clear" w:color="auto" w:fill="auto"/>
            <w:noWrap/>
            <w:vAlign w:val="center"/>
          </w:tcPr>
          <w:p w14:paraId="48C2410E"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Fund</w:t>
            </w:r>
          </w:p>
        </w:tc>
        <w:tc>
          <w:tcPr>
            <w:tcW w:w="538" w:type="pct"/>
          </w:tcPr>
          <w:p w14:paraId="6E4D32C3" w14:textId="183D0469"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2C9B048A" w14:textId="77DEF287"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45B49CD7" w14:textId="5209DFB9" w:rsidTr="00505A94">
        <w:trPr>
          <w:trHeight w:val="340"/>
        </w:trPr>
        <w:tc>
          <w:tcPr>
            <w:tcW w:w="483" w:type="pct"/>
            <w:shd w:val="clear" w:color="auto" w:fill="auto"/>
            <w:noWrap/>
            <w:vAlign w:val="center"/>
            <w:hideMark/>
          </w:tcPr>
          <w:p w14:paraId="33902BCD"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PMUC045</w:t>
            </w:r>
          </w:p>
        </w:tc>
        <w:tc>
          <w:tcPr>
            <w:tcW w:w="914" w:type="pct"/>
            <w:shd w:val="clear" w:color="auto" w:fill="auto"/>
            <w:vAlign w:val="center"/>
          </w:tcPr>
          <w:p w14:paraId="3CED2E77" w14:textId="77059048"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 xml:space="preserve">Plan Valuation by </w:t>
            </w:r>
            <w:ins w:id="512" w:author="Jamal, Zaher CWK" w:date="2015-06-16T15:20:00Z">
              <w:r w:rsidR="00D04799">
                <w:rPr>
                  <w:rFonts w:ascii="Arial" w:hAnsi="Arial" w:cs="Arial"/>
                  <w:sz w:val="18"/>
                  <w:szCs w:val="18"/>
                  <w:lang w:eastAsia="en-GB"/>
                </w:rPr>
                <w:t>Member</w:t>
              </w:r>
            </w:ins>
            <w:del w:id="513" w:author="Jamal, Zaher CWK" w:date="2015-06-16T15:20:00Z">
              <w:r w:rsidR="003B2D50" w:rsidDel="00D04799">
                <w:rPr>
                  <w:rFonts w:ascii="Arial" w:hAnsi="Arial" w:cs="Arial"/>
                  <w:sz w:val="18"/>
                  <w:szCs w:val="18"/>
                  <w:lang w:eastAsia="en-GB"/>
                </w:rPr>
                <w:delText>User</w:delText>
              </w:r>
            </w:del>
          </w:p>
        </w:tc>
        <w:tc>
          <w:tcPr>
            <w:tcW w:w="807" w:type="pct"/>
            <w:shd w:val="clear" w:color="auto" w:fill="auto"/>
            <w:noWrap/>
            <w:vAlign w:val="center"/>
            <w:hideMark/>
          </w:tcPr>
          <w:p w14:paraId="721C60A5" w14:textId="1554BD16" w:rsidR="00A44A19" w:rsidRPr="00505A94" w:rsidRDefault="00D04799" w:rsidP="00A44A19">
            <w:pPr>
              <w:rPr>
                <w:rFonts w:ascii="Arial" w:hAnsi="Arial" w:cs="Arial"/>
                <w:sz w:val="18"/>
                <w:szCs w:val="18"/>
                <w:lang w:eastAsia="en-GB"/>
              </w:rPr>
            </w:pPr>
            <w:ins w:id="514" w:author="Jamal, Zaher CWK" w:date="2015-06-16T15:20:00Z">
              <w:r>
                <w:rPr>
                  <w:rFonts w:ascii="Arial" w:hAnsi="Arial" w:cs="Arial"/>
                  <w:sz w:val="18"/>
                  <w:szCs w:val="18"/>
                  <w:lang w:eastAsia="en-GB"/>
                </w:rPr>
                <w:t>Member</w:t>
              </w:r>
              <w:r w:rsidDel="00D04799">
                <w:rPr>
                  <w:rFonts w:ascii="Arial" w:hAnsi="Arial" w:cs="Arial"/>
                  <w:sz w:val="18"/>
                  <w:szCs w:val="18"/>
                  <w:lang w:eastAsia="en-GB"/>
                </w:rPr>
                <w:t xml:space="preserve"> </w:t>
              </w:r>
            </w:ins>
            <w:del w:id="515" w:author="Jamal, Zaher CWK" w:date="2015-06-16T15:20:00Z">
              <w:r w:rsidR="003B2D50" w:rsidDel="00D04799">
                <w:rPr>
                  <w:rFonts w:ascii="Arial" w:hAnsi="Arial" w:cs="Arial"/>
                  <w:sz w:val="18"/>
                  <w:szCs w:val="18"/>
                  <w:lang w:eastAsia="en-GB"/>
                </w:rPr>
                <w:delText>User</w:delText>
              </w:r>
              <w:r w:rsidR="00A44A19" w:rsidRPr="00505A94" w:rsidDel="00D04799">
                <w:rPr>
                  <w:rFonts w:ascii="Arial" w:hAnsi="Arial" w:cs="Arial"/>
                  <w:sz w:val="18"/>
                  <w:szCs w:val="18"/>
                  <w:lang w:eastAsia="en-GB"/>
                </w:rPr>
                <w:delText xml:space="preserve"> </w:delText>
              </w:r>
            </w:del>
            <w:r w:rsidR="00A44A19" w:rsidRPr="00505A94">
              <w:rPr>
                <w:rFonts w:ascii="Arial" w:hAnsi="Arial" w:cs="Arial"/>
                <w:sz w:val="18"/>
                <w:szCs w:val="18"/>
                <w:lang w:eastAsia="en-GB"/>
              </w:rPr>
              <w:t>Fund</w:t>
            </w:r>
          </w:p>
        </w:tc>
        <w:tc>
          <w:tcPr>
            <w:tcW w:w="538" w:type="pct"/>
          </w:tcPr>
          <w:p w14:paraId="21CC4C7D" w14:textId="3F0B22B3"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5FD8A1E2" w14:textId="293EF808"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r>
      <w:tr w:rsidR="00A44A19" w:rsidRPr="00071897" w14:paraId="73D5A363" w14:textId="14C7479A" w:rsidTr="00505A94">
        <w:trPr>
          <w:trHeight w:val="340"/>
        </w:trPr>
        <w:tc>
          <w:tcPr>
            <w:tcW w:w="483" w:type="pct"/>
            <w:shd w:val="clear" w:color="auto" w:fill="auto"/>
            <w:noWrap/>
            <w:vAlign w:val="center"/>
            <w:hideMark/>
          </w:tcPr>
          <w:p w14:paraId="3CF1CA88"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PMUC046</w:t>
            </w:r>
          </w:p>
        </w:tc>
        <w:tc>
          <w:tcPr>
            <w:tcW w:w="914" w:type="pct"/>
            <w:shd w:val="clear" w:color="auto" w:fill="auto"/>
            <w:vAlign w:val="center"/>
          </w:tcPr>
          <w:p w14:paraId="22F3A8DC" w14:textId="3AA8B468"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Payments In</w:t>
            </w:r>
          </w:p>
        </w:tc>
        <w:tc>
          <w:tcPr>
            <w:tcW w:w="807" w:type="pct"/>
            <w:shd w:val="clear" w:color="auto" w:fill="auto"/>
            <w:noWrap/>
            <w:vAlign w:val="center"/>
            <w:hideMark/>
          </w:tcPr>
          <w:p w14:paraId="78A1D783"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Contribution</w:t>
            </w:r>
          </w:p>
        </w:tc>
        <w:tc>
          <w:tcPr>
            <w:tcW w:w="538" w:type="pct"/>
          </w:tcPr>
          <w:p w14:paraId="367C1E12" w14:textId="6FBE1DED"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3C129305" w14:textId="6B8EF0D3"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w:t>
            </w:r>
          </w:p>
        </w:tc>
      </w:tr>
      <w:tr w:rsidR="00A44A19" w:rsidRPr="00071897" w14:paraId="5EF2553A" w14:textId="2F9F09DF" w:rsidTr="00505A94">
        <w:trPr>
          <w:trHeight w:val="340"/>
        </w:trPr>
        <w:tc>
          <w:tcPr>
            <w:tcW w:w="483" w:type="pct"/>
            <w:shd w:val="clear" w:color="auto" w:fill="auto"/>
            <w:noWrap/>
            <w:vAlign w:val="center"/>
            <w:hideMark/>
          </w:tcPr>
          <w:p w14:paraId="65EA1542"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PMUC047</w:t>
            </w:r>
          </w:p>
        </w:tc>
        <w:tc>
          <w:tcPr>
            <w:tcW w:w="914" w:type="pct"/>
            <w:shd w:val="clear" w:color="auto" w:fill="auto"/>
            <w:vAlign w:val="center"/>
          </w:tcPr>
          <w:p w14:paraId="603E6E66" w14:textId="318D053C"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Contribution Level Split</w:t>
            </w:r>
          </w:p>
        </w:tc>
        <w:tc>
          <w:tcPr>
            <w:tcW w:w="807" w:type="pct"/>
            <w:shd w:val="clear" w:color="auto" w:fill="auto"/>
            <w:noWrap/>
            <w:vAlign w:val="center"/>
            <w:hideMark/>
          </w:tcPr>
          <w:p w14:paraId="561E2EB2" w14:textId="274BE9F6" w:rsidR="00A44A19" w:rsidRPr="00505A94" w:rsidRDefault="003B2D50" w:rsidP="00A44A19">
            <w:pPr>
              <w:rPr>
                <w:rFonts w:ascii="Arial" w:hAnsi="Arial" w:cs="Arial"/>
                <w:sz w:val="18"/>
                <w:szCs w:val="18"/>
                <w:lang w:eastAsia="en-GB"/>
              </w:rPr>
            </w:pPr>
            <w:del w:id="516" w:author="Jamal, Zaher CWK" w:date="2015-06-16T15:21:00Z">
              <w:r w:rsidDel="00D04799">
                <w:rPr>
                  <w:rFonts w:ascii="Arial" w:hAnsi="Arial" w:cs="Arial"/>
                  <w:sz w:val="18"/>
                  <w:szCs w:val="18"/>
                  <w:lang w:eastAsia="en-GB"/>
                </w:rPr>
                <w:delText>User</w:delText>
              </w:r>
            </w:del>
            <w:ins w:id="517"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Contribution</w:t>
            </w:r>
          </w:p>
        </w:tc>
        <w:tc>
          <w:tcPr>
            <w:tcW w:w="538" w:type="pct"/>
          </w:tcPr>
          <w:p w14:paraId="08BB7514" w14:textId="65B9C5DC" w:rsidR="00A44A19" w:rsidRPr="00505A94" w:rsidRDefault="00A44A19" w:rsidP="00A44A19">
            <w:pPr>
              <w:rPr>
                <w:rFonts w:ascii="Arial" w:hAnsi="Arial" w:cs="Arial"/>
                <w:sz w:val="18"/>
                <w:szCs w:val="18"/>
                <w:lang w:eastAsia="en-GB"/>
              </w:rPr>
            </w:pPr>
            <w:r w:rsidRPr="00505A94">
              <w:rPr>
                <w:rFonts w:ascii="Arial" w:hAnsi="Arial" w:cs="Arial"/>
                <w:sz w:val="18"/>
                <w:szCs w:val="18"/>
              </w:rPr>
              <w:t>HTML &amp; Excel</w:t>
            </w:r>
          </w:p>
        </w:tc>
        <w:tc>
          <w:tcPr>
            <w:tcW w:w="2258" w:type="pct"/>
          </w:tcPr>
          <w:p w14:paraId="034A8ECD" w14:textId="22E888D4"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Scheme/AE Recommendation/Registered on TP/All Contribution Data Fields</w:t>
            </w:r>
          </w:p>
        </w:tc>
      </w:tr>
      <w:tr w:rsidR="00A44A19" w:rsidRPr="00071897" w14:paraId="0E653AC9" w14:textId="5E54F955" w:rsidTr="00505A94">
        <w:trPr>
          <w:trHeight w:val="340"/>
        </w:trPr>
        <w:tc>
          <w:tcPr>
            <w:tcW w:w="483" w:type="pct"/>
            <w:shd w:val="clear" w:color="auto" w:fill="auto"/>
            <w:noWrap/>
            <w:vAlign w:val="center"/>
            <w:hideMark/>
          </w:tcPr>
          <w:p w14:paraId="11BC87DC"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PMUC048</w:t>
            </w:r>
          </w:p>
        </w:tc>
        <w:tc>
          <w:tcPr>
            <w:tcW w:w="914" w:type="pct"/>
            <w:shd w:val="clear" w:color="auto" w:fill="auto"/>
            <w:vAlign w:val="center"/>
          </w:tcPr>
          <w:p w14:paraId="08B4CB15" w14:textId="259CC9F2" w:rsidR="00A44A19" w:rsidRPr="00505A94" w:rsidRDefault="003B2D50" w:rsidP="00A44A19">
            <w:pPr>
              <w:rPr>
                <w:rFonts w:ascii="Arial" w:hAnsi="Arial" w:cs="Arial"/>
                <w:sz w:val="18"/>
                <w:szCs w:val="18"/>
                <w:lang w:eastAsia="en-GB"/>
              </w:rPr>
            </w:pPr>
            <w:del w:id="518" w:author="Jamal, Zaher CWK" w:date="2015-06-16T15:21:00Z">
              <w:r w:rsidDel="00D04799">
                <w:rPr>
                  <w:rFonts w:ascii="Arial" w:hAnsi="Arial" w:cs="Arial"/>
                  <w:sz w:val="18"/>
                  <w:szCs w:val="18"/>
                  <w:lang w:eastAsia="en-GB"/>
                </w:rPr>
                <w:delText>User</w:delText>
              </w:r>
            </w:del>
            <w:ins w:id="519"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NRA-TRA Comparison</w:t>
            </w:r>
          </w:p>
        </w:tc>
        <w:tc>
          <w:tcPr>
            <w:tcW w:w="807" w:type="pct"/>
            <w:shd w:val="clear" w:color="auto" w:fill="auto"/>
            <w:noWrap/>
            <w:vAlign w:val="center"/>
            <w:hideMark/>
          </w:tcPr>
          <w:p w14:paraId="1ADF9509" w14:textId="001419BF" w:rsidR="00A44A19" w:rsidRPr="00505A94" w:rsidRDefault="003B2D50" w:rsidP="00A44A19">
            <w:pPr>
              <w:rPr>
                <w:rFonts w:ascii="Arial" w:hAnsi="Arial" w:cs="Arial"/>
                <w:sz w:val="18"/>
                <w:szCs w:val="18"/>
                <w:lang w:eastAsia="en-GB"/>
              </w:rPr>
            </w:pPr>
            <w:del w:id="520" w:author="Jamal, Zaher CWK" w:date="2015-06-16T15:21:00Z">
              <w:r w:rsidDel="00D04799">
                <w:rPr>
                  <w:rFonts w:ascii="Arial" w:hAnsi="Arial" w:cs="Arial"/>
                  <w:sz w:val="18"/>
                  <w:szCs w:val="18"/>
                  <w:lang w:eastAsia="en-GB"/>
                </w:rPr>
                <w:delText>User</w:delText>
              </w:r>
            </w:del>
            <w:ins w:id="521" w:author="Jamal, Zaher CWK" w:date="2015-06-16T15:21:00Z">
              <w:r w:rsidR="00D04799">
                <w:rPr>
                  <w:rFonts w:ascii="Arial" w:hAnsi="Arial" w:cs="Arial"/>
                  <w:sz w:val="18"/>
                  <w:szCs w:val="18"/>
                  <w:lang w:eastAsia="en-GB"/>
                </w:rPr>
                <w:t>Member</w:t>
              </w:r>
            </w:ins>
          </w:p>
        </w:tc>
        <w:tc>
          <w:tcPr>
            <w:tcW w:w="538" w:type="pct"/>
          </w:tcPr>
          <w:p w14:paraId="523D1626" w14:textId="4DD5E2D0" w:rsidR="00A44A19" w:rsidRPr="00505A94" w:rsidRDefault="00A44A19" w:rsidP="00A44A19">
            <w:pPr>
              <w:rPr>
                <w:rFonts w:ascii="Arial" w:hAnsi="Arial" w:cs="Arial"/>
                <w:sz w:val="18"/>
                <w:szCs w:val="18"/>
                <w:lang w:eastAsia="en-GB"/>
              </w:rPr>
            </w:pPr>
            <w:r w:rsidRPr="00505A94">
              <w:rPr>
                <w:rFonts w:ascii="Arial" w:hAnsi="Arial" w:cs="Arial"/>
                <w:sz w:val="18"/>
                <w:szCs w:val="18"/>
              </w:rPr>
              <w:t>HTML &amp; Excel</w:t>
            </w:r>
          </w:p>
        </w:tc>
        <w:tc>
          <w:tcPr>
            <w:tcW w:w="2258" w:type="pct"/>
          </w:tcPr>
          <w:p w14:paraId="7CEE07D2" w14:textId="216B2F70" w:rsidR="00A44A19" w:rsidRPr="00505A94" w:rsidRDefault="00A44A19" w:rsidP="00A44A19">
            <w:pPr>
              <w:rPr>
                <w:rFonts w:ascii="Arial" w:hAnsi="Arial" w:cs="Arial"/>
                <w:sz w:val="18"/>
                <w:szCs w:val="18"/>
                <w:lang w:eastAsia="en-GB"/>
              </w:rPr>
            </w:pPr>
            <w:r w:rsidRPr="00505A94">
              <w:rPr>
                <w:rFonts w:ascii="Arial" w:hAnsi="Arial" w:cs="Arial"/>
                <w:sz w:val="18"/>
                <w:szCs w:val="18"/>
              </w:rPr>
              <w:t>Account Status Group/Gender/Investment Style</w:t>
            </w:r>
          </w:p>
        </w:tc>
      </w:tr>
      <w:tr w:rsidR="00A44A19" w:rsidRPr="00071897" w14:paraId="1708E2D7" w14:textId="52AF013E" w:rsidTr="00505A94">
        <w:trPr>
          <w:trHeight w:val="340"/>
        </w:trPr>
        <w:tc>
          <w:tcPr>
            <w:tcW w:w="483" w:type="pct"/>
            <w:shd w:val="clear" w:color="auto" w:fill="auto"/>
            <w:noWrap/>
            <w:vAlign w:val="center"/>
            <w:hideMark/>
          </w:tcPr>
          <w:p w14:paraId="5C8CF38E"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PMUC049</w:t>
            </w:r>
          </w:p>
        </w:tc>
        <w:tc>
          <w:tcPr>
            <w:tcW w:w="914" w:type="pct"/>
            <w:shd w:val="clear" w:color="auto" w:fill="auto"/>
            <w:vAlign w:val="center"/>
          </w:tcPr>
          <w:p w14:paraId="266873D1" w14:textId="0A0EA1F9"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Payments Out</w:t>
            </w:r>
          </w:p>
        </w:tc>
        <w:tc>
          <w:tcPr>
            <w:tcW w:w="807" w:type="pct"/>
            <w:shd w:val="clear" w:color="auto" w:fill="auto"/>
            <w:noWrap/>
            <w:vAlign w:val="center"/>
            <w:hideMark/>
          </w:tcPr>
          <w:p w14:paraId="102FDB9D" w14:textId="18CDBBDC" w:rsidR="00A44A19" w:rsidRPr="00505A94" w:rsidRDefault="003B2D50" w:rsidP="00A44A19">
            <w:pPr>
              <w:rPr>
                <w:rFonts w:ascii="Arial" w:hAnsi="Arial" w:cs="Arial"/>
                <w:sz w:val="18"/>
                <w:szCs w:val="18"/>
                <w:lang w:eastAsia="en-GB"/>
              </w:rPr>
            </w:pPr>
            <w:del w:id="522" w:author="Jamal, Zaher CWK" w:date="2015-06-16T15:21:00Z">
              <w:r w:rsidDel="00D04799">
                <w:rPr>
                  <w:rFonts w:ascii="Arial" w:hAnsi="Arial" w:cs="Arial"/>
                  <w:sz w:val="18"/>
                  <w:szCs w:val="18"/>
                  <w:lang w:eastAsia="en-GB"/>
                </w:rPr>
                <w:delText>User</w:delText>
              </w:r>
            </w:del>
            <w:ins w:id="523"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Transactional</w:t>
            </w:r>
          </w:p>
        </w:tc>
        <w:tc>
          <w:tcPr>
            <w:tcW w:w="538" w:type="pct"/>
          </w:tcPr>
          <w:p w14:paraId="47566980" w14:textId="2807A86A"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1ECF8E67" w14:textId="48D4C459"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Scheme/AE Recommendation</w:t>
            </w:r>
          </w:p>
        </w:tc>
      </w:tr>
      <w:tr w:rsidR="00A44A19" w:rsidRPr="00071897" w14:paraId="71D0E25D" w14:textId="1B96C7F5" w:rsidTr="00505A94">
        <w:trPr>
          <w:trHeight w:val="340"/>
        </w:trPr>
        <w:tc>
          <w:tcPr>
            <w:tcW w:w="483" w:type="pct"/>
            <w:shd w:val="clear" w:color="auto" w:fill="auto"/>
            <w:noWrap/>
            <w:vAlign w:val="center"/>
            <w:hideMark/>
          </w:tcPr>
          <w:p w14:paraId="4AF30C8D"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PMUC050</w:t>
            </w:r>
          </w:p>
        </w:tc>
        <w:tc>
          <w:tcPr>
            <w:tcW w:w="914" w:type="pct"/>
            <w:shd w:val="clear" w:color="auto" w:fill="auto"/>
            <w:vAlign w:val="center"/>
          </w:tcPr>
          <w:p w14:paraId="69354AC5" w14:textId="27DF1C5C" w:rsidR="00A44A19" w:rsidRPr="00505A94" w:rsidRDefault="003B2D50" w:rsidP="00A44A19">
            <w:pPr>
              <w:rPr>
                <w:rFonts w:ascii="Arial" w:hAnsi="Arial" w:cs="Arial"/>
                <w:sz w:val="18"/>
                <w:szCs w:val="18"/>
                <w:lang w:eastAsia="en-GB"/>
              </w:rPr>
            </w:pPr>
            <w:del w:id="524" w:author="Jamal, Zaher CWK" w:date="2015-06-16T15:21:00Z">
              <w:r w:rsidDel="00D04799">
                <w:rPr>
                  <w:rFonts w:ascii="Arial" w:hAnsi="Arial" w:cs="Arial"/>
                  <w:sz w:val="18"/>
                  <w:szCs w:val="18"/>
                  <w:lang w:eastAsia="en-GB"/>
                </w:rPr>
                <w:delText>User</w:delText>
              </w:r>
            </w:del>
            <w:ins w:id="525"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Balance by Age</w:t>
            </w:r>
          </w:p>
        </w:tc>
        <w:tc>
          <w:tcPr>
            <w:tcW w:w="807" w:type="pct"/>
            <w:shd w:val="clear" w:color="auto" w:fill="auto"/>
            <w:noWrap/>
            <w:vAlign w:val="center"/>
            <w:hideMark/>
          </w:tcPr>
          <w:p w14:paraId="3C8267B2" w14:textId="50BB1B6D" w:rsidR="00A44A19" w:rsidRPr="00505A94" w:rsidRDefault="003B2D50" w:rsidP="00A44A19">
            <w:pPr>
              <w:rPr>
                <w:rFonts w:ascii="Arial" w:hAnsi="Arial" w:cs="Arial"/>
                <w:sz w:val="18"/>
                <w:szCs w:val="18"/>
                <w:lang w:eastAsia="en-GB"/>
              </w:rPr>
            </w:pPr>
            <w:del w:id="526" w:author="Jamal, Zaher CWK" w:date="2015-06-16T15:21:00Z">
              <w:r w:rsidDel="00D04799">
                <w:rPr>
                  <w:rFonts w:ascii="Arial" w:hAnsi="Arial" w:cs="Arial"/>
                  <w:sz w:val="18"/>
                  <w:szCs w:val="18"/>
                  <w:lang w:eastAsia="en-GB"/>
                </w:rPr>
                <w:delText>User</w:delText>
              </w:r>
            </w:del>
            <w:ins w:id="527"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Fund</w:t>
            </w:r>
          </w:p>
        </w:tc>
        <w:tc>
          <w:tcPr>
            <w:tcW w:w="538" w:type="pct"/>
          </w:tcPr>
          <w:p w14:paraId="5CC00EF9" w14:textId="257D5C01"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0281C0DF" w14:textId="553F6BC0" w:rsidR="00A44A19" w:rsidRPr="00505A94" w:rsidRDefault="00A44A19" w:rsidP="00A44A19">
            <w:pPr>
              <w:rPr>
                <w:rFonts w:ascii="Arial" w:hAnsi="Arial" w:cs="Arial"/>
                <w:sz w:val="18"/>
                <w:szCs w:val="18"/>
                <w:lang w:eastAsia="en-GB"/>
              </w:rPr>
            </w:pPr>
            <w:r w:rsidRPr="00505A94">
              <w:rPr>
                <w:rFonts w:ascii="Arial" w:hAnsi="Arial" w:cs="Arial"/>
                <w:sz w:val="18"/>
                <w:szCs w:val="18"/>
              </w:rPr>
              <w:t>Gender/Investment Style/Account Status Group/Salary/Registered for TP/All Contribution Data Fields</w:t>
            </w:r>
          </w:p>
        </w:tc>
      </w:tr>
      <w:tr w:rsidR="00A44A19" w:rsidRPr="00071897" w14:paraId="6ACD4F58" w14:textId="46D0EDB3" w:rsidTr="00505A94">
        <w:trPr>
          <w:trHeight w:val="340"/>
        </w:trPr>
        <w:tc>
          <w:tcPr>
            <w:tcW w:w="483" w:type="pct"/>
            <w:shd w:val="clear" w:color="auto" w:fill="auto"/>
            <w:noWrap/>
            <w:vAlign w:val="center"/>
            <w:hideMark/>
          </w:tcPr>
          <w:p w14:paraId="75890DA8"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PMUC051</w:t>
            </w:r>
          </w:p>
        </w:tc>
        <w:tc>
          <w:tcPr>
            <w:tcW w:w="914" w:type="pct"/>
            <w:shd w:val="clear" w:color="auto" w:fill="auto"/>
            <w:vAlign w:val="center"/>
          </w:tcPr>
          <w:p w14:paraId="25DDDA3F" w14:textId="76438C71" w:rsidR="00A44A19" w:rsidRPr="00505A94" w:rsidRDefault="003B2D50" w:rsidP="00A44A19">
            <w:pPr>
              <w:rPr>
                <w:rFonts w:ascii="Arial" w:hAnsi="Arial" w:cs="Arial"/>
                <w:sz w:val="18"/>
                <w:szCs w:val="18"/>
                <w:lang w:eastAsia="en-GB"/>
              </w:rPr>
            </w:pPr>
            <w:del w:id="528" w:author="Jamal, Zaher CWK" w:date="2015-06-16T15:21:00Z">
              <w:r w:rsidDel="00D04799">
                <w:rPr>
                  <w:rFonts w:ascii="Arial" w:hAnsi="Arial" w:cs="Arial"/>
                  <w:sz w:val="18"/>
                  <w:szCs w:val="18"/>
                  <w:lang w:eastAsia="en-GB"/>
                </w:rPr>
                <w:delText>User</w:delText>
              </w:r>
            </w:del>
            <w:ins w:id="529"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Elections</w:t>
            </w:r>
          </w:p>
        </w:tc>
        <w:tc>
          <w:tcPr>
            <w:tcW w:w="807" w:type="pct"/>
            <w:shd w:val="clear" w:color="auto" w:fill="auto"/>
            <w:noWrap/>
            <w:vAlign w:val="center"/>
            <w:hideMark/>
          </w:tcPr>
          <w:p w14:paraId="4B0A723C" w14:textId="10A4F318" w:rsidR="00A44A19" w:rsidRPr="00505A94" w:rsidRDefault="003B2D50" w:rsidP="00A44A19">
            <w:pPr>
              <w:rPr>
                <w:rFonts w:ascii="Arial" w:hAnsi="Arial" w:cs="Arial"/>
                <w:sz w:val="18"/>
                <w:szCs w:val="18"/>
                <w:lang w:eastAsia="en-GB"/>
              </w:rPr>
            </w:pPr>
            <w:del w:id="530" w:author="Jamal, Zaher CWK" w:date="2015-06-16T15:21:00Z">
              <w:r w:rsidDel="00D04799">
                <w:rPr>
                  <w:rFonts w:ascii="Arial" w:hAnsi="Arial" w:cs="Arial"/>
                  <w:sz w:val="18"/>
                  <w:szCs w:val="18"/>
                  <w:lang w:eastAsia="en-GB"/>
                </w:rPr>
                <w:delText>User</w:delText>
              </w:r>
            </w:del>
            <w:ins w:id="531"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Fund</w:t>
            </w:r>
          </w:p>
        </w:tc>
        <w:tc>
          <w:tcPr>
            <w:tcW w:w="538" w:type="pct"/>
          </w:tcPr>
          <w:p w14:paraId="0109EE9E" w14:textId="7D159956"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583BB8D4" w14:textId="40A86A5C"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w:t>
            </w:r>
          </w:p>
        </w:tc>
      </w:tr>
      <w:tr w:rsidR="00A44A19" w:rsidRPr="00071897" w14:paraId="606FD830" w14:textId="062E94D4" w:rsidTr="00505A94">
        <w:trPr>
          <w:trHeight w:val="340"/>
        </w:trPr>
        <w:tc>
          <w:tcPr>
            <w:tcW w:w="483" w:type="pct"/>
            <w:shd w:val="clear" w:color="auto" w:fill="auto"/>
            <w:noWrap/>
            <w:vAlign w:val="center"/>
            <w:hideMark/>
          </w:tcPr>
          <w:p w14:paraId="6169E438"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PMUC052</w:t>
            </w:r>
          </w:p>
        </w:tc>
        <w:tc>
          <w:tcPr>
            <w:tcW w:w="914" w:type="pct"/>
            <w:shd w:val="clear" w:color="auto" w:fill="auto"/>
            <w:vAlign w:val="center"/>
          </w:tcPr>
          <w:p w14:paraId="36651EEC" w14:textId="7F576C2C" w:rsidR="00A44A19" w:rsidRPr="00505A94" w:rsidRDefault="003B2D50" w:rsidP="00A44A19">
            <w:pPr>
              <w:rPr>
                <w:rFonts w:ascii="Arial" w:hAnsi="Arial" w:cs="Arial"/>
                <w:sz w:val="18"/>
                <w:szCs w:val="18"/>
                <w:lang w:eastAsia="en-GB"/>
              </w:rPr>
            </w:pPr>
            <w:del w:id="532" w:author="Jamal, Zaher CWK" w:date="2015-06-16T15:21:00Z">
              <w:r w:rsidDel="00D04799">
                <w:rPr>
                  <w:rFonts w:ascii="Arial" w:hAnsi="Arial" w:cs="Arial"/>
                  <w:sz w:val="18"/>
                  <w:szCs w:val="18"/>
                  <w:lang w:eastAsia="en-GB"/>
                </w:rPr>
                <w:delText>User</w:delText>
              </w:r>
            </w:del>
            <w:ins w:id="533"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Switches Summary</w:t>
            </w:r>
          </w:p>
        </w:tc>
        <w:tc>
          <w:tcPr>
            <w:tcW w:w="807" w:type="pct"/>
            <w:shd w:val="clear" w:color="auto" w:fill="auto"/>
            <w:noWrap/>
            <w:vAlign w:val="center"/>
            <w:hideMark/>
          </w:tcPr>
          <w:p w14:paraId="606010C2" w14:textId="727B7A1E" w:rsidR="00A44A19" w:rsidRPr="00505A94" w:rsidRDefault="003B2D50" w:rsidP="00A44A19">
            <w:pPr>
              <w:rPr>
                <w:rFonts w:ascii="Arial" w:hAnsi="Arial" w:cs="Arial"/>
                <w:sz w:val="18"/>
                <w:szCs w:val="18"/>
                <w:lang w:eastAsia="en-GB"/>
              </w:rPr>
            </w:pPr>
            <w:del w:id="534" w:author="Jamal, Zaher CWK" w:date="2015-06-16T15:21:00Z">
              <w:r w:rsidDel="00D04799">
                <w:rPr>
                  <w:rFonts w:ascii="Arial" w:hAnsi="Arial" w:cs="Arial"/>
                  <w:sz w:val="18"/>
                  <w:szCs w:val="18"/>
                  <w:lang w:eastAsia="en-GB"/>
                </w:rPr>
                <w:delText>User</w:delText>
              </w:r>
            </w:del>
            <w:ins w:id="535"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Fund</w:t>
            </w:r>
          </w:p>
        </w:tc>
        <w:tc>
          <w:tcPr>
            <w:tcW w:w="538" w:type="pct"/>
          </w:tcPr>
          <w:p w14:paraId="146689B7" w14:textId="1805177A"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44104D80" w14:textId="166264CF"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Scheme/Account Status Group/Registered for TP</w:t>
            </w:r>
          </w:p>
        </w:tc>
      </w:tr>
      <w:tr w:rsidR="00A44A19" w:rsidRPr="00071897" w14:paraId="3CAA9918" w14:textId="407A0217" w:rsidTr="00505A94">
        <w:trPr>
          <w:trHeight w:val="340"/>
        </w:trPr>
        <w:tc>
          <w:tcPr>
            <w:tcW w:w="483" w:type="pct"/>
            <w:shd w:val="clear" w:color="auto" w:fill="auto"/>
            <w:noWrap/>
            <w:vAlign w:val="center"/>
            <w:hideMark/>
          </w:tcPr>
          <w:p w14:paraId="3DC590FD"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PMUC053</w:t>
            </w:r>
          </w:p>
        </w:tc>
        <w:tc>
          <w:tcPr>
            <w:tcW w:w="914" w:type="pct"/>
            <w:shd w:val="clear" w:color="auto" w:fill="auto"/>
            <w:vAlign w:val="center"/>
          </w:tcPr>
          <w:p w14:paraId="5F5814CC" w14:textId="1A05D2E2" w:rsidR="00A44A19" w:rsidRPr="00505A94" w:rsidRDefault="003B2D50" w:rsidP="00A44A19">
            <w:pPr>
              <w:rPr>
                <w:rFonts w:ascii="Arial" w:hAnsi="Arial" w:cs="Arial"/>
                <w:sz w:val="18"/>
                <w:szCs w:val="18"/>
                <w:lang w:eastAsia="en-GB"/>
              </w:rPr>
            </w:pPr>
            <w:del w:id="536" w:author="Jamal, Zaher CWK" w:date="2015-06-16T15:21:00Z">
              <w:r w:rsidDel="00D04799">
                <w:rPr>
                  <w:rFonts w:ascii="Arial" w:hAnsi="Arial" w:cs="Arial"/>
                  <w:sz w:val="18"/>
                  <w:szCs w:val="18"/>
                  <w:lang w:eastAsia="en-GB"/>
                </w:rPr>
                <w:delText>User</w:delText>
              </w:r>
            </w:del>
            <w:ins w:id="537"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Status Summary</w:t>
            </w:r>
          </w:p>
        </w:tc>
        <w:tc>
          <w:tcPr>
            <w:tcW w:w="807" w:type="pct"/>
            <w:shd w:val="clear" w:color="auto" w:fill="auto"/>
            <w:noWrap/>
            <w:vAlign w:val="center"/>
            <w:hideMark/>
          </w:tcPr>
          <w:p w14:paraId="5122BC9C" w14:textId="50010DFA" w:rsidR="00A44A19" w:rsidRPr="00505A94" w:rsidRDefault="003B2D50" w:rsidP="00A44A19">
            <w:pPr>
              <w:rPr>
                <w:rFonts w:ascii="Arial" w:hAnsi="Arial" w:cs="Arial"/>
                <w:sz w:val="18"/>
                <w:szCs w:val="18"/>
                <w:lang w:eastAsia="en-GB"/>
              </w:rPr>
            </w:pPr>
            <w:del w:id="538" w:author="Jamal, Zaher CWK" w:date="2015-06-16T15:21:00Z">
              <w:r w:rsidDel="00D04799">
                <w:rPr>
                  <w:rFonts w:ascii="Arial" w:hAnsi="Arial" w:cs="Arial"/>
                  <w:sz w:val="18"/>
                  <w:szCs w:val="18"/>
                  <w:lang w:eastAsia="en-GB"/>
                </w:rPr>
                <w:delText>User</w:delText>
              </w:r>
            </w:del>
            <w:ins w:id="539" w:author="Jamal, Zaher CWK" w:date="2015-06-16T15:21:00Z">
              <w:r w:rsidR="00D04799">
                <w:rPr>
                  <w:rFonts w:ascii="Arial" w:hAnsi="Arial" w:cs="Arial"/>
                  <w:sz w:val="18"/>
                  <w:szCs w:val="18"/>
                  <w:lang w:eastAsia="en-GB"/>
                </w:rPr>
                <w:t>Member</w:t>
              </w:r>
            </w:ins>
          </w:p>
        </w:tc>
        <w:tc>
          <w:tcPr>
            <w:tcW w:w="538" w:type="pct"/>
          </w:tcPr>
          <w:p w14:paraId="5ED3FC58" w14:textId="57C22999"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23AEF6FC" w14:textId="4EC2A899"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Scheme/AE Recommendation/Salary</w:t>
            </w:r>
          </w:p>
        </w:tc>
      </w:tr>
      <w:tr w:rsidR="00A44A19" w:rsidRPr="00071897" w14:paraId="095E5808" w14:textId="0A45F818" w:rsidTr="00505A94">
        <w:trPr>
          <w:trHeight w:val="340"/>
        </w:trPr>
        <w:tc>
          <w:tcPr>
            <w:tcW w:w="483" w:type="pct"/>
            <w:shd w:val="clear" w:color="auto" w:fill="auto"/>
            <w:noWrap/>
            <w:vAlign w:val="center"/>
            <w:hideMark/>
          </w:tcPr>
          <w:p w14:paraId="77C00130"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PMUC054</w:t>
            </w:r>
          </w:p>
        </w:tc>
        <w:tc>
          <w:tcPr>
            <w:tcW w:w="914" w:type="pct"/>
            <w:shd w:val="clear" w:color="auto" w:fill="auto"/>
            <w:vAlign w:val="center"/>
          </w:tcPr>
          <w:p w14:paraId="1BFA759E" w14:textId="07E05B76"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Missing Data Report</w:t>
            </w:r>
          </w:p>
        </w:tc>
        <w:tc>
          <w:tcPr>
            <w:tcW w:w="807" w:type="pct"/>
            <w:shd w:val="clear" w:color="auto" w:fill="auto"/>
            <w:noWrap/>
            <w:vAlign w:val="center"/>
            <w:hideMark/>
          </w:tcPr>
          <w:p w14:paraId="727EE684"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Statistical</w:t>
            </w:r>
          </w:p>
        </w:tc>
        <w:tc>
          <w:tcPr>
            <w:tcW w:w="538" w:type="pct"/>
          </w:tcPr>
          <w:p w14:paraId="4B376F14" w14:textId="1CCAE381"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394B5C54" w14:textId="2E869140"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79B7C593" w14:textId="1B21D16B" w:rsidTr="00505A94">
        <w:trPr>
          <w:trHeight w:val="340"/>
        </w:trPr>
        <w:tc>
          <w:tcPr>
            <w:tcW w:w="483" w:type="pct"/>
            <w:shd w:val="clear" w:color="auto" w:fill="auto"/>
            <w:noWrap/>
            <w:vAlign w:val="center"/>
            <w:hideMark/>
          </w:tcPr>
          <w:p w14:paraId="0363EAF9"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PMUC055</w:t>
            </w:r>
          </w:p>
        </w:tc>
        <w:tc>
          <w:tcPr>
            <w:tcW w:w="914" w:type="pct"/>
            <w:shd w:val="clear" w:color="auto" w:fill="auto"/>
            <w:vAlign w:val="center"/>
          </w:tcPr>
          <w:p w14:paraId="2B3A118C" w14:textId="46C3E228"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TargetPlan</w:t>
            </w:r>
          </w:p>
        </w:tc>
        <w:tc>
          <w:tcPr>
            <w:tcW w:w="807" w:type="pct"/>
            <w:shd w:val="clear" w:color="auto" w:fill="auto"/>
            <w:noWrap/>
            <w:vAlign w:val="center"/>
            <w:hideMark/>
          </w:tcPr>
          <w:p w14:paraId="6DBFFF73"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TP Usage</w:t>
            </w:r>
          </w:p>
        </w:tc>
        <w:tc>
          <w:tcPr>
            <w:tcW w:w="538" w:type="pct"/>
          </w:tcPr>
          <w:p w14:paraId="14B02E6F" w14:textId="7B7EFF5D"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7B6BB39C" w14:textId="52179F0D"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Scheme/Balance/Salary/AE Recommendation</w:t>
            </w:r>
          </w:p>
        </w:tc>
      </w:tr>
      <w:tr w:rsidR="00A44A19" w:rsidRPr="00071897" w14:paraId="06518E6C" w14:textId="6DD65B49" w:rsidTr="00505A94">
        <w:trPr>
          <w:trHeight w:val="340"/>
        </w:trPr>
        <w:tc>
          <w:tcPr>
            <w:tcW w:w="483" w:type="pct"/>
            <w:shd w:val="clear" w:color="auto" w:fill="auto"/>
            <w:noWrap/>
            <w:vAlign w:val="center"/>
            <w:hideMark/>
          </w:tcPr>
          <w:p w14:paraId="1A23A0B3"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PMUC056</w:t>
            </w:r>
          </w:p>
        </w:tc>
        <w:tc>
          <w:tcPr>
            <w:tcW w:w="914" w:type="pct"/>
            <w:shd w:val="clear" w:color="auto" w:fill="auto"/>
            <w:vAlign w:val="center"/>
          </w:tcPr>
          <w:p w14:paraId="63D8B616" w14:textId="74A20099"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SLA</w:t>
            </w:r>
          </w:p>
        </w:tc>
        <w:tc>
          <w:tcPr>
            <w:tcW w:w="807" w:type="pct"/>
            <w:shd w:val="clear" w:color="auto" w:fill="auto"/>
            <w:noWrap/>
            <w:vAlign w:val="center"/>
            <w:hideMark/>
          </w:tcPr>
          <w:p w14:paraId="0BCE59A4"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SLA</w:t>
            </w:r>
          </w:p>
        </w:tc>
        <w:tc>
          <w:tcPr>
            <w:tcW w:w="538" w:type="pct"/>
          </w:tcPr>
          <w:p w14:paraId="73FA6F47" w14:textId="6F3D90C2"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5378E3D9" w14:textId="27E756EB" w:rsidR="00A44A19" w:rsidRPr="00505A94" w:rsidRDefault="00A44A19" w:rsidP="00A44A19">
            <w:pPr>
              <w:rPr>
                <w:rFonts w:ascii="Arial" w:hAnsi="Arial" w:cs="Arial"/>
                <w:sz w:val="18"/>
                <w:szCs w:val="18"/>
                <w:lang w:eastAsia="en-GB"/>
              </w:rPr>
            </w:pPr>
            <w:r w:rsidRPr="00505A94">
              <w:rPr>
                <w:rFonts w:ascii="Arial" w:hAnsi="Arial" w:cs="Arial"/>
                <w:sz w:val="18"/>
                <w:szCs w:val="18"/>
              </w:rPr>
              <w:t>None</w:t>
            </w:r>
          </w:p>
        </w:tc>
      </w:tr>
      <w:tr w:rsidR="00A44A19" w:rsidRPr="00071897" w14:paraId="412551F9" w14:textId="5FC9DE10" w:rsidTr="00505A94">
        <w:trPr>
          <w:trHeight w:val="340"/>
        </w:trPr>
        <w:tc>
          <w:tcPr>
            <w:tcW w:w="483" w:type="pct"/>
            <w:shd w:val="clear" w:color="auto" w:fill="auto"/>
            <w:noWrap/>
            <w:vAlign w:val="center"/>
            <w:hideMark/>
          </w:tcPr>
          <w:p w14:paraId="01D16E4D"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PMUC057</w:t>
            </w:r>
          </w:p>
        </w:tc>
        <w:tc>
          <w:tcPr>
            <w:tcW w:w="914" w:type="pct"/>
            <w:shd w:val="clear" w:color="auto" w:fill="auto"/>
            <w:vAlign w:val="center"/>
          </w:tcPr>
          <w:p w14:paraId="5A8121C4" w14:textId="1CC95C56"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Auto Enrolment</w:t>
            </w:r>
          </w:p>
        </w:tc>
        <w:tc>
          <w:tcPr>
            <w:tcW w:w="807" w:type="pct"/>
            <w:shd w:val="clear" w:color="auto" w:fill="auto"/>
            <w:noWrap/>
            <w:vAlign w:val="center"/>
            <w:hideMark/>
          </w:tcPr>
          <w:p w14:paraId="26F932F9"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AE</w:t>
            </w:r>
          </w:p>
        </w:tc>
        <w:tc>
          <w:tcPr>
            <w:tcW w:w="538" w:type="pct"/>
          </w:tcPr>
          <w:p w14:paraId="36B5473C" w14:textId="70FE3356"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c>
          <w:tcPr>
            <w:tcW w:w="2258" w:type="pct"/>
          </w:tcPr>
          <w:p w14:paraId="5E58EAAC" w14:textId="63044C65"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Scheme/Account Status Group</w:t>
            </w:r>
          </w:p>
        </w:tc>
      </w:tr>
      <w:tr w:rsidR="00A44A19" w:rsidRPr="00071897" w14:paraId="56BEA04E" w14:textId="142FA0AE" w:rsidTr="00505A94">
        <w:trPr>
          <w:trHeight w:val="340"/>
        </w:trPr>
        <w:tc>
          <w:tcPr>
            <w:tcW w:w="483" w:type="pct"/>
            <w:shd w:val="clear" w:color="auto" w:fill="auto"/>
            <w:noWrap/>
            <w:vAlign w:val="center"/>
            <w:hideMark/>
          </w:tcPr>
          <w:p w14:paraId="4FC69D4A"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PMUC058</w:t>
            </w:r>
          </w:p>
        </w:tc>
        <w:tc>
          <w:tcPr>
            <w:tcW w:w="914" w:type="pct"/>
            <w:shd w:val="clear" w:color="auto" w:fill="auto"/>
            <w:vAlign w:val="center"/>
          </w:tcPr>
          <w:p w14:paraId="118D05F0" w14:textId="0CC46EF1"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Plan Transaction History</w:t>
            </w:r>
          </w:p>
        </w:tc>
        <w:tc>
          <w:tcPr>
            <w:tcW w:w="807" w:type="pct"/>
            <w:shd w:val="clear" w:color="auto" w:fill="auto"/>
            <w:noWrap/>
            <w:vAlign w:val="center"/>
          </w:tcPr>
          <w:p w14:paraId="6A298ACC" w14:textId="66E0DB54"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Fund</w:t>
            </w:r>
          </w:p>
        </w:tc>
        <w:tc>
          <w:tcPr>
            <w:tcW w:w="538" w:type="pct"/>
          </w:tcPr>
          <w:p w14:paraId="6F9C1CF7" w14:textId="36F3BD19"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0233DEAC" w14:textId="3FAA2BF8" w:rsidR="00A44A19" w:rsidRPr="00505A94" w:rsidRDefault="00A44A19" w:rsidP="00A44A19">
            <w:pPr>
              <w:rPr>
                <w:rFonts w:ascii="Arial" w:hAnsi="Arial" w:cs="Arial"/>
                <w:sz w:val="18"/>
                <w:szCs w:val="18"/>
                <w:lang w:eastAsia="en-GB"/>
              </w:rPr>
            </w:pPr>
            <w:r w:rsidRPr="00505A94">
              <w:rPr>
                <w:rFonts w:ascii="Arial" w:hAnsi="Arial" w:cs="Arial"/>
                <w:sz w:val="18"/>
                <w:szCs w:val="18"/>
              </w:rPr>
              <w:t>Age/Gender/TRA/Investment Style/Date Joined Scheme/AE Recommendation</w:t>
            </w:r>
          </w:p>
        </w:tc>
      </w:tr>
      <w:tr w:rsidR="00A44A19" w:rsidRPr="00071897" w14:paraId="74D1147C" w14:textId="1AF22D73" w:rsidTr="00505A94">
        <w:trPr>
          <w:trHeight w:val="340"/>
        </w:trPr>
        <w:tc>
          <w:tcPr>
            <w:tcW w:w="483" w:type="pct"/>
            <w:shd w:val="clear" w:color="auto" w:fill="auto"/>
            <w:noWrap/>
            <w:vAlign w:val="center"/>
          </w:tcPr>
          <w:p w14:paraId="6A18B543" w14:textId="77777777" w:rsidR="00A44A19" w:rsidRPr="00505A94" w:rsidRDefault="00A44A19" w:rsidP="00A44A19">
            <w:pPr>
              <w:rPr>
                <w:rFonts w:ascii="Arial" w:hAnsi="Arial" w:cs="Arial"/>
                <w:sz w:val="18"/>
                <w:szCs w:val="18"/>
                <w:lang w:eastAsia="en-GB"/>
              </w:rPr>
            </w:pPr>
            <w:r w:rsidRPr="00505A94">
              <w:rPr>
                <w:rFonts w:ascii="Arial" w:hAnsi="Arial" w:cs="Arial"/>
                <w:sz w:val="18"/>
                <w:szCs w:val="18"/>
                <w:lang w:eastAsia="en-GB"/>
              </w:rPr>
              <w:t>PMUC059</w:t>
            </w:r>
          </w:p>
        </w:tc>
        <w:tc>
          <w:tcPr>
            <w:tcW w:w="914" w:type="pct"/>
            <w:shd w:val="clear" w:color="auto" w:fill="auto"/>
            <w:vAlign w:val="center"/>
          </w:tcPr>
          <w:p w14:paraId="50EEBEE1" w14:textId="3EE1A842" w:rsidR="00A44A19" w:rsidRPr="00505A94" w:rsidRDefault="003B2D50" w:rsidP="00A44A19">
            <w:pPr>
              <w:rPr>
                <w:rFonts w:ascii="Arial" w:hAnsi="Arial" w:cs="Arial"/>
                <w:sz w:val="18"/>
                <w:szCs w:val="18"/>
                <w:lang w:eastAsia="en-GB"/>
              </w:rPr>
            </w:pPr>
            <w:del w:id="540" w:author="Jamal, Zaher CWK" w:date="2015-06-16T15:21:00Z">
              <w:r w:rsidDel="00D04799">
                <w:rPr>
                  <w:rFonts w:ascii="Arial" w:hAnsi="Arial" w:cs="Arial"/>
                  <w:sz w:val="18"/>
                  <w:szCs w:val="18"/>
                  <w:lang w:eastAsia="en-GB"/>
                </w:rPr>
                <w:delText>User</w:delText>
              </w:r>
            </w:del>
            <w:ins w:id="541"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Details Listing</w:t>
            </w:r>
          </w:p>
        </w:tc>
        <w:tc>
          <w:tcPr>
            <w:tcW w:w="807" w:type="pct"/>
            <w:shd w:val="clear" w:color="auto" w:fill="auto"/>
            <w:noWrap/>
            <w:vAlign w:val="center"/>
          </w:tcPr>
          <w:p w14:paraId="721D9B05" w14:textId="1FBAD6BE" w:rsidR="00A44A19" w:rsidRPr="00505A94" w:rsidRDefault="003B2D50" w:rsidP="00A44A19">
            <w:pPr>
              <w:rPr>
                <w:rFonts w:ascii="Arial" w:hAnsi="Arial" w:cs="Arial"/>
                <w:sz w:val="18"/>
                <w:szCs w:val="18"/>
                <w:lang w:eastAsia="en-GB"/>
              </w:rPr>
            </w:pPr>
            <w:del w:id="542" w:author="Jamal, Zaher CWK" w:date="2015-06-16T15:21:00Z">
              <w:r w:rsidDel="00D04799">
                <w:rPr>
                  <w:rFonts w:ascii="Arial" w:hAnsi="Arial" w:cs="Arial"/>
                  <w:sz w:val="18"/>
                  <w:szCs w:val="18"/>
                  <w:lang w:eastAsia="en-GB"/>
                </w:rPr>
                <w:delText>User</w:delText>
              </w:r>
            </w:del>
            <w:ins w:id="543" w:author="Jamal, Zaher CWK" w:date="2015-06-16T15:21:00Z">
              <w:r w:rsidR="00D04799">
                <w:rPr>
                  <w:rFonts w:ascii="Arial" w:hAnsi="Arial" w:cs="Arial"/>
                  <w:sz w:val="18"/>
                  <w:szCs w:val="18"/>
                  <w:lang w:eastAsia="en-GB"/>
                </w:rPr>
                <w:t>Member</w:t>
              </w:r>
            </w:ins>
            <w:r w:rsidR="00A44A19" w:rsidRPr="00505A94">
              <w:rPr>
                <w:rFonts w:ascii="Arial" w:hAnsi="Arial" w:cs="Arial"/>
                <w:sz w:val="18"/>
                <w:szCs w:val="18"/>
                <w:lang w:eastAsia="en-GB"/>
              </w:rPr>
              <w:t xml:space="preserve"> Statistical</w:t>
            </w:r>
          </w:p>
        </w:tc>
        <w:tc>
          <w:tcPr>
            <w:tcW w:w="538" w:type="pct"/>
          </w:tcPr>
          <w:p w14:paraId="2ECF585D" w14:textId="7E65924C" w:rsidR="00A44A19" w:rsidRPr="00505A94" w:rsidRDefault="00A44A19" w:rsidP="00A44A19">
            <w:pPr>
              <w:rPr>
                <w:rFonts w:ascii="Arial" w:hAnsi="Arial" w:cs="Arial"/>
                <w:sz w:val="18"/>
                <w:szCs w:val="18"/>
                <w:lang w:eastAsia="en-GB"/>
              </w:rPr>
            </w:pPr>
            <w:r w:rsidRPr="00505A94">
              <w:rPr>
                <w:rFonts w:ascii="Arial" w:hAnsi="Arial" w:cs="Arial"/>
                <w:sz w:val="18"/>
                <w:szCs w:val="18"/>
              </w:rPr>
              <w:t>Excel</w:t>
            </w:r>
          </w:p>
        </w:tc>
        <w:tc>
          <w:tcPr>
            <w:tcW w:w="2258" w:type="pct"/>
          </w:tcPr>
          <w:p w14:paraId="57C65AC3" w14:textId="19AA5936" w:rsidR="00A44A19" w:rsidRPr="00505A94" w:rsidRDefault="00A44A19" w:rsidP="00A44A19">
            <w:pPr>
              <w:rPr>
                <w:rFonts w:ascii="Arial" w:hAnsi="Arial" w:cs="Arial"/>
                <w:sz w:val="18"/>
                <w:szCs w:val="18"/>
                <w:lang w:eastAsia="en-GB"/>
              </w:rPr>
            </w:pPr>
            <w:r w:rsidRPr="00505A94">
              <w:rPr>
                <w:rFonts w:ascii="Arial" w:hAnsi="Arial" w:cs="Arial"/>
                <w:sz w:val="18"/>
                <w:szCs w:val="18"/>
              </w:rPr>
              <w:t>All</w:t>
            </w:r>
          </w:p>
        </w:tc>
      </w:tr>
    </w:tbl>
    <w:p w14:paraId="2CC9ED15" w14:textId="77777777" w:rsidR="000F6548" w:rsidRDefault="000F6548" w:rsidP="000F6548"/>
    <w:p w14:paraId="78C9F993" w14:textId="77777777" w:rsidR="00A44A19" w:rsidRDefault="00A44A19" w:rsidP="00854486">
      <w:pPr>
        <w:pStyle w:val="Heading3"/>
        <w:numPr>
          <w:ilvl w:val="0"/>
          <w:numId w:val="0"/>
        </w:numPr>
        <w:sectPr w:rsidR="00A44A19" w:rsidSect="00A44A19">
          <w:pgSz w:w="15840" w:h="12240" w:orient="landscape"/>
          <w:pgMar w:top="1440" w:right="1440" w:bottom="1440" w:left="1440" w:header="720" w:footer="720" w:gutter="0"/>
          <w:cols w:space="720"/>
          <w:docGrid w:linePitch="360"/>
        </w:sectPr>
      </w:pPr>
    </w:p>
    <w:p w14:paraId="605DEFFF" w14:textId="1B526AE5" w:rsidR="00042F56" w:rsidRDefault="00042F56" w:rsidP="00042F56">
      <w:pPr>
        <w:pStyle w:val="Heading3"/>
        <w:ind w:left="0" w:firstLine="0"/>
      </w:pPr>
      <w:bookmarkStart w:id="544" w:name="_Toc422842068"/>
      <w:r>
        <w:t>PMUC0</w:t>
      </w:r>
      <w:r w:rsidR="003B36F2">
        <w:t>41</w:t>
      </w:r>
      <w:r>
        <w:t xml:space="preserve"> – Standard Reports – </w:t>
      </w:r>
      <w:del w:id="545" w:author="Jamal, Zaher CWK" w:date="2015-06-16T15:21:00Z">
        <w:r w:rsidR="003B2D50" w:rsidDel="00D04799">
          <w:delText>User</w:delText>
        </w:r>
      </w:del>
      <w:ins w:id="546" w:author="Jamal, Zaher CWK" w:date="2015-06-16T15:21:00Z">
        <w:r w:rsidR="00D04799">
          <w:t>Member</w:t>
        </w:r>
      </w:ins>
      <w:r w:rsidR="004914FE">
        <w:t xml:space="preserve"> </w:t>
      </w:r>
      <w:r>
        <w:t>Reconciliation</w:t>
      </w:r>
      <w:bookmarkEnd w:id="544"/>
    </w:p>
    <w:p w14:paraId="0ECD062C" w14:textId="77777777" w:rsidR="00042F56" w:rsidRDefault="00042F56" w:rsidP="00042F56"/>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042F56" w:rsidRPr="005D68D4" w14:paraId="0FF726A3" w14:textId="77777777" w:rsidTr="003875AD">
        <w:tc>
          <w:tcPr>
            <w:tcW w:w="9322" w:type="dxa"/>
            <w:gridSpan w:val="2"/>
            <w:shd w:val="pct20" w:color="auto" w:fill="auto"/>
          </w:tcPr>
          <w:p w14:paraId="6A72751D" w14:textId="77777777" w:rsidR="00042F56" w:rsidRPr="005D68D4" w:rsidRDefault="00042F56" w:rsidP="003875A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3B36F2">
              <w:rPr>
                <w:rFonts w:ascii="Arial" w:hAnsi="Arial" w:cs="Arial"/>
                <w:b/>
                <w:bCs/>
                <w:sz w:val="18"/>
                <w:szCs w:val="18"/>
              </w:rPr>
              <w:t>41</w:t>
            </w:r>
          </w:p>
          <w:p w14:paraId="4403BD0A" w14:textId="77777777" w:rsidR="00042F56" w:rsidRPr="005D68D4" w:rsidRDefault="00042F56" w:rsidP="003875AD">
            <w:pPr>
              <w:rPr>
                <w:rFonts w:ascii="Arial" w:hAnsi="Arial" w:cs="Arial"/>
                <w:b/>
                <w:bCs/>
                <w:sz w:val="18"/>
                <w:szCs w:val="18"/>
              </w:rPr>
            </w:pPr>
          </w:p>
          <w:p w14:paraId="5E780ADD" w14:textId="5B8A3499" w:rsidR="00042F56" w:rsidRPr="005D68D4" w:rsidRDefault="00042F56" w:rsidP="003875A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547" w:author="Jamal, Zaher CWK" w:date="2015-06-16T15:21:00Z">
              <w:r w:rsidR="003B2D50" w:rsidDel="00D04799">
                <w:rPr>
                  <w:rFonts w:ascii="Arial" w:hAnsi="Arial" w:cs="Arial"/>
                  <w:b/>
                  <w:bCs/>
                  <w:sz w:val="18"/>
                  <w:szCs w:val="18"/>
                </w:rPr>
                <w:delText>User</w:delText>
              </w:r>
            </w:del>
            <w:ins w:id="548" w:author="Jamal, Zaher CWK" w:date="2015-06-16T15:21:00Z">
              <w:r w:rsidR="00D04799">
                <w:rPr>
                  <w:rFonts w:ascii="Arial" w:hAnsi="Arial" w:cs="Arial"/>
                  <w:b/>
                  <w:bCs/>
                  <w:sz w:val="18"/>
                  <w:szCs w:val="18"/>
                </w:rPr>
                <w:t>Member</w:t>
              </w:r>
            </w:ins>
            <w:r w:rsidR="004914FE">
              <w:rPr>
                <w:rFonts w:ascii="Arial" w:hAnsi="Arial" w:cs="Arial"/>
                <w:b/>
                <w:bCs/>
                <w:sz w:val="18"/>
                <w:szCs w:val="18"/>
              </w:rPr>
              <w:t xml:space="preserve"> </w:t>
            </w:r>
            <w:r>
              <w:rPr>
                <w:rFonts w:ascii="Arial" w:hAnsi="Arial" w:cs="Arial"/>
                <w:b/>
                <w:bCs/>
                <w:sz w:val="18"/>
                <w:szCs w:val="18"/>
              </w:rPr>
              <w:t>Reconciliation Report</w:t>
            </w:r>
          </w:p>
          <w:p w14:paraId="3E459F25" w14:textId="77777777" w:rsidR="00042F56" w:rsidRPr="005D68D4" w:rsidRDefault="00042F56" w:rsidP="003875AD">
            <w:pPr>
              <w:rPr>
                <w:rFonts w:ascii="Arial" w:hAnsi="Arial" w:cs="Arial"/>
                <w:b/>
                <w:sz w:val="18"/>
                <w:szCs w:val="18"/>
              </w:rPr>
            </w:pPr>
          </w:p>
        </w:tc>
      </w:tr>
      <w:tr w:rsidR="00042F56" w:rsidRPr="005D68D4" w14:paraId="757EA75C" w14:textId="77777777" w:rsidTr="003875AD">
        <w:tc>
          <w:tcPr>
            <w:tcW w:w="2093" w:type="dxa"/>
            <w:shd w:val="pct20" w:color="auto" w:fill="auto"/>
          </w:tcPr>
          <w:p w14:paraId="1791E6AD"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Summary</w:t>
            </w:r>
          </w:p>
          <w:p w14:paraId="534B3BCF" w14:textId="77777777" w:rsidR="00042F56" w:rsidRPr="005D68D4" w:rsidRDefault="00042F56" w:rsidP="003875AD">
            <w:pPr>
              <w:rPr>
                <w:rFonts w:ascii="Arial" w:hAnsi="Arial" w:cs="Arial"/>
                <w:b/>
                <w:bCs/>
                <w:sz w:val="18"/>
                <w:szCs w:val="18"/>
              </w:rPr>
            </w:pPr>
          </w:p>
        </w:tc>
        <w:tc>
          <w:tcPr>
            <w:tcW w:w="7229" w:type="dxa"/>
            <w:shd w:val="clear" w:color="auto" w:fill="auto"/>
          </w:tcPr>
          <w:p w14:paraId="0842608D" w14:textId="7B2E18A9" w:rsidR="00042F56" w:rsidRPr="009E3CE8" w:rsidRDefault="00042F56" w:rsidP="00042F56">
            <w:pPr>
              <w:rPr>
                <w:rFonts w:ascii="Arial" w:hAnsi="Arial" w:cs="Arial"/>
                <w:sz w:val="18"/>
                <w:szCs w:val="18"/>
              </w:rPr>
            </w:pPr>
            <w:r>
              <w:rPr>
                <w:rFonts w:ascii="Arial" w:hAnsi="Arial" w:cs="Arial"/>
                <w:sz w:val="18"/>
                <w:szCs w:val="18"/>
              </w:rPr>
              <w:t xml:space="preserve">Items required to produce and view a </w:t>
            </w:r>
            <w:del w:id="549" w:author="Jamal, Zaher CWK" w:date="2015-06-16T15:21:00Z">
              <w:r w:rsidR="003B2D50" w:rsidDel="00D04799">
                <w:rPr>
                  <w:rFonts w:ascii="Arial" w:hAnsi="Arial" w:cs="Arial"/>
                  <w:sz w:val="18"/>
                  <w:szCs w:val="18"/>
                </w:rPr>
                <w:delText>User</w:delText>
              </w:r>
            </w:del>
            <w:ins w:id="550" w:author="Jamal, Zaher CWK" w:date="2015-06-16T15:21:00Z">
              <w:r w:rsidR="00D04799">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xml:space="preserve"> Standard Report</w:t>
            </w:r>
          </w:p>
        </w:tc>
      </w:tr>
      <w:tr w:rsidR="00042F56" w:rsidRPr="005D68D4" w14:paraId="23841A28" w14:textId="77777777" w:rsidTr="003875AD">
        <w:tc>
          <w:tcPr>
            <w:tcW w:w="2093" w:type="dxa"/>
            <w:shd w:val="pct20" w:color="auto" w:fill="auto"/>
          </w:tcPr>
          <w:p w14:paraId="16E75FB9"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Actor</w:t>
            </w:r>
          </w:p>
          <w:p w14:paraId="454FF3E1" w14:textId="77777777" w:rsidR="00042F56" w:rsidRPr="005D68D4" w:rsidRDefault="00042F56" w:rsidP="003875AD">
            <w:pPr>
              <w:rPr>
                <w:rFonts w:ascii="Arial" w:hAnsi="Arial" w:cs="Arial"/>
                <w:bCs/>
                <w:color w:val="FF0000"/>
                <w:sz w:val="18"/>
                <w:szCs w:val="18"/>
              </w:rPr>
            </w:pPr>
          </w:p>
        </w:tc>
        <w:tc>
          <w:tcPr>
            <w:tcW w:w="7229" w:type="dxa"/>
            <w:shd w:val="clear" w:color="auto" w:fill="auto"/>
          </w:tcPr>
          <w:p w14:paraId="274BD701" w14:textId="76503EA2" w:rsidR="00042F56" w:rsidRPr="005D68D4" w:rsidRDefault="00DB2F0C" w:rsidP="003875AD">
            <w:pPr>
              <w:rPr>
                <w:rFonts w:ascii="Arial" w:hAnsi="Arial" w:cs="Arial"/>
                <w:sz w:val="18"/>
                <w:szCs w:val="18"/>
              </w:rPr>
            </w:pPr>
            <w:r>
              <w:rPr>
                <w:rFonts w:ascii="Arial" w:hAnsi="Arial" w:cs="Arial"/>
                <w:sz w:val="18"/>
                <w:szCs w:val="18"/>
              </w:rPr>
              <w:t>PlanManager</w:t>
            </w:r>
            <w:r w:rsidR="00042F56" w:rsidRPr="007702FC">
              <w:rPr>
                <w:rFonts w:ascii="Arial" w:hAnsi="Arial" w:cs="Arial"/>
                <w:sz w:val="18"/>
                <w:szCs w:val="18"/>
              </w:rPr>
              <w:t xml:space="preserve"> User</w:t>
            </w:r>
          </w:p>
        </w:tc>
      </w:tr>
      <w:tr w:rsidR="00042F56" w:rsidRPr="005D68D4" w14:paraId="49D4A8FC" w14:textId="77777777" w:rsidTr="003875AD">
        <w:tc>
          <w:tcPr>
            <w:tcW w:w="2093" w:type="dxa"/>
            <w:shd w:val="pct20" w:color="auto" w:fill="auto"/>
          </w:tcPr>
          <w:p w14:paraId="1DEC2D60"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Trigger</w:t>
            </w:r>
          </w:p>
          <w:p w14:paraId="0895823D" w14:textId="77777777" w:rsidR="00042F56" w:rsidRPr="005D68D4" w:rsidRDefault="00042F56" w:rsidP="003875AD">
            <w:pPr>
              <w:rPr>
                <w:rFonts w:ascii="Arial" w:hAnsi="Arial" w:cs="Arial"/>
                <w:b/>
                <w:bCs/>
                <w:sz w:val="18"/>
                <w:szCs w:val="18"/>
              </w:rPr>
            </w:pPr>
          </w:p>
        </w:tc>
        <w:tc>
          <w:tcPr>
            <w:tcW w:w="7229" w:type="dxa"/>
            <w:shd w:val="clear" w:color="auto" w:fill="auto"/>
          </w:tcPr>
          <w:p w14:paraId="6AB200C6" w14:textId="27ADDEB9" w:rsidR="00042F56" w:rsidRPr="005D68D4" w:rsidRDefault="00042F56" w:rsidP="00BA535D">
            <w:pPr>
              <w:rPr>
                <w:rFonts w:ascii="Arial" w:hAnsi="Arial" w:cs="Arial"/>
                <w:sz w:val="18"/>
                <w:szCs w:val="18"/>
              </w:rPr>
            </w:pPr>
            <w:r>
              <w:rPr>
                <w:rFonts w:ascii="Arial" w:hAnsi="Arial" w:cs="Arial"/>
                <w:sz w:val="18"/>
                <w:szCs w:val="18"/>
              </w:rPr>
              <w:t>User selecting “</w:t>
            </w:r>
            <w:del w:id="551" w:author="Jamal, Zaher CWK" w:date="2015-06-16T15:22:00Z">
              <w:r w:rsidR="003B2D50" w:rsidDel="00D04799">
                <w:rPr>
                  <w:rFonts w:ascii="Arial" w:hAnsi="Arial" w:cs="Arial"/>
                  <w:sz w:val="18"/>
                  <w:szCs w:val="18"/>
                </w:rPr>
                <w:delText>User</w:delText>
              </w:r>
            </w:del>
            <w:ins w:id="552" w:author="Jamal, Zaher CWK" w:date="2015-06-16T15:22:00Z">
              <w:r w:rsidR="00D04799">
                <w:rPr>
                  <w:rFonts w:ascii="Arial" w:hAnsi="Arial" w:cs="Arial"/>
                  <w:sz w:val="18"/>
                  <w:szCs w:val="18"/>
                </w:rPr>
                <w:t>Member</w:t>
              </w:r>
            </w:ins>
            <w:r>
              <w:rPr>
                <w:rFonts w:ascii="Arial" w:hAnsi="Arial" w:cs="Arial"/>
                <w:sz w:val="18"/>
                <w:szCs w:val="18"/>
              </w:rPr>
              <w:t xml:space="preserve"> Reconciliation” from the Select a Report pull down list</w:t>
            </w:r>
          </w:p>
        </w:tc>
      </w:tr>
      <w:tr w:rsidR="00042F56" w:rsidRPr="005D68D4" w14:paraId="27160ED5" w14:textId="77777777" w:rsidTr="003875AD">
        <w:tc>
          <w:tcPr>
            <w:tcW w:w="2093" w:type="dxa"/>
            <w:shd w:val="pct20" w:color="auto" w:fill="auto"/>
          </w:tcPr>
          <w:p w14:paraId="7E63AB74"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Pre- conditions</w:t>
            </w:r>
          </w:p>
          <w:p w14:paraId="50B56E29" w14:textId="77777777" w:rsidR="00042F56" w:rsidRPr="005D68D4" w:rsidRDefault="00042F56" w:rsidP="003875AD">
            <w:pPr>
              <w:rPr>
                <w:rFonts w:ascii="Arial" w:hAnsi="Arial" w:cs="Arial"/>
                <w:bCs/>
                <w:color w:val="FF0000"/>
                <w:sz w:val="18"/>
                <w:szCs w:val="18"/>
              </w:rPr>
            </w:pPr>
          </w:p>
        </w:tc>
        <w:tc>
          <w:tcPr>
            <w:tcW w:w="7229" w:type="dxa"/>
            <w:shd w:val="clear" w:color="auto" w:fill="auto"/>
          </w:tcPr>
          <w:p w14:paraId="5B4FFFD2" w14:textId="77777777" w:rsidR="00042F56" w:rsidRPr="00FF3E36" w:rsidRDefault="00042F56" w:rsidP="003875AD">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042F56" w:rsidRPr="005D68D4" w14:paraId="0D024535" w14:textId="77777777" w:rsidTr="003875AD">
        <w:tc>
          <w:tcPr>
            <w:tcW w:w="2093" w:type="dxa"/>
            <w:shd w:val="pct20" w:color="auto" w:fill="auto"/>
          </w:tcPr>
          <w:p w14:paraId="1443B84E"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Post –conditions</w:t>
            </w:r>
          </w:p>
          <w:p w14:paraId="05024149" w14:textId="77777777" w:rsidR="00042F56" w:rsidRPr="005D68D4" w:rsidRDefault="00042F56" w:rsidP="003875AD">
            <w:pPr>
              <w:rPr>
                <w:rFonts w:ascii="Arial" w:hAnsi="Arial" w:cs="Arial"/>
                <w:b/>
                <w:bCs/>
                <w:sz w:val="18"/>
                <w:szCs w:val="18"/>
              </w:rPr>
            </w:pPr>
          </w:p>
        </w:tc>
        <w:tc>
          <w:tcPr>
            <w:tcW w:w="7229" w:type="dxa"/>
            <w:shd w:val="clear" w:color="auto" w:fill="auto"/>
          </w:tcPr>
          <w:p w14:paraId="428F42CB" w14:textId="20B4A4D3" w:rsidR="00042F56" w:rsidRPr="005D68D4" w:rsidRDefault="00042F56" w:rsidP="00042F56">
            <w:pPr>
              <w:rPr>
                <w:rFonts w:ascii="Arial" w:hAnsi="Arial" w:cs="Arial"/>
                <w:sz w:val="18"/>
                <w:szCs w:val="18"/>
              </w:rPr>
            </w:pPr>
            <w:r>
              <w:rPr>
                <w:rFonts w:ascii="Arial" w:hAnsi="Arial" w:cs="Arial"/>
                <w:sz w:val="18"/>
                <w:szCs w:val="18"/>
              </w:rPr>
              <w:t>The “</w:t>
            </w:r>
            <w:del w:id="553" w:author="Jamal, Zaher CWK" w:date="2015-06-16T15:22:00Z">
              <w:r w:rsidR="003B2D50" w:rsidDel="00D04799">
                <w:rPr>
                  <w:rFonts w:ascii="Arial" w:hAnsi="Arial" w:cs="Arial"/>
                  <w:sz w:val="18"/>
                  <w:szCs w:val="18"/>
                </w:rPr>
                <w:delText>User</w:delText>
              </w:r>
            </w:del>
            <w:ins w:id="554" w:author="Jamal, Zaher CWK" w:date="2015-06-16T15:22:00Z">
              <w:r w:rsidR="00D04799">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standard report is produced</w:t>
            </w:r>
          </w:p>
        </w:tc>
      </w:tr>
      <w:tr w:rsidR="00042F56" w:rsidRPr="005D68D4" w14:paraId="40E328BD" w14:textId="77777777" w:rsidTr="003875AD">
        <w:tc>
          <w:tcPr>
            <w:tcW w:w="2093" w:type="dxa"/>
            <w:shd w:val="pct20" w:color="auto" w:fill="auto"/>
          </w:tcPr>
          <w:p w14:paraId="2B25C577" w14:textId="77777777" w:rsidR="00042F56" w:rsidRPr="005D68D4" w:rsidRDefault="00042F56" w:rsidP="003875A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3153D72" w14:textId="77777777" w:rsidR="00042F56" w:rsidRPr="005D68D4" w:rsidRDefault="00042F56" w:rsidP="003875AD">
            <w:pPr>
              <w:rPr>
                <w:rFonts w:ascii="Arial" w:hAnsi="Arial" w:cs="Arial"/>
                <w:sz w:val="18"/>
                <w:szCs w:val="18"/>
              </w:rPr>
            </w:pPr>
            <w:r>
              <w:rPr>
                <w:rFonts w:ascii="Arial" w:hAnsi="Arial" w:cs="Arial"/>
                <w:sz w:val="18"/>
                <w:szCs w:val="18"/>
              </w:rPr>
              <w:t>Adhoc</w:t>
            </w:r>
          </w:p>
        </w:tc>
      </w:tr>
      <w:tr w:rsidR="007F76E7" w:rsidRPr="005D68D4" w14:paraId="6B5657F1" w14:textId="77777777" w:rsidTr="003875AD">
        <w:tc>
          <w:tcPr>
            <w:tcW w:w="2093" w:type="dxa"/>
            <w:shd w:val="pct20" w:color="auto" w:fill="auto"/>
          </w:tcPr>
          <w:p w14:paraId="659EAAD5" w14:textId="77777777" w:rsidR="007F76E7" w:rsidRPr="005D68D4" w:rsidRDefault="007F76E7" w:rsidP="007F76E7">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130C94DC" w14:textId="77777777" w:rsidR="007F76E7" w:rsidRDefault="00BA535D" w:rsidP="004E08C2">
            <w:pPr>
              <w:rPr>
                <w:rFonts w:ascii="Arial" w:hAnsi="Arial" w:cs="Arial"/>
                <w:sz w:val="18"/>
                <w:szCs w:val="18"/>
              </w:rPr>
            </w:pPr>
            <w:r>
              <w:rPr>
                <w:rFonts w:ascii="Arial" w:hAnsi="Arial" w:cs="Arial"/>
                <w:sz w:val="18"/>
                <w:szCs w:val="18"/>
              </w:rPr>
              <w:t xml:space="preserve">Priority </w:t>
            </w:r>
            <w:r w:rsidR="004B5A4F">
              <w:rPr>
                <w:rFonts w:ascii="Arial" w:hAnsi="Arial" w:cs="Arial"/>
                <w:sz w:val="18"/>
                <w:szCs w:val="18"/>
              </w:rPr>
              <w:t xml:space="preserve">No </w:t>
            </w:r>
            <w:r>
              <w:rPr>
                <w:rFonts w:ascii="Arial" w:hAnsi="Arial" w:cs="Arial"/>
                <w:sz w:val="18"/>
                <w:szCs w:val="18"/>
              </w:rPr>
              <w:t>3</w:t>
            </w:r>
          </w:p>
          <w:p w14:paraId="64B7697A" w14:textId="77777777" w:rsidR="007F76E7" w:rsidRPr="005D68D4" w:rsidRDefault="007F76E7" w:rsidP="00BA535D">
            <w:pPr>
              <w:rPr>
                <w:rFonts w:ascii="Arial" w:hAnsi="Arial" w:cs="Arial"/>
                <w:sz w:val="18"/>
                <w:szCs w:val="18"/>
              </w:rPr>
            </w:pPr>
            <w:r>
              <w:rPr>
                <w:rFonts w:ascii="Arial" w:hAnsi="Arial" w:cs="Arial"/>
                <w:sz w:val="18"/>
                <w:szCs w:val="18"/>
              </w:rPr>
              <w:t>This report is currently provided in the MI Pack</w:t>
            </w:r>
            <w:r w:rsidR="00BA535D">
              <w:rPr>
                <w:rFonts w:ascii="Arial" w:hAnsi="Arial" w:cs="Arial"/>
                <w:sz w:val="18"/>
                <w:szCs w:val="18"/>
              </w:rPr>
              <w:t xml:space="preserve"> so is considered a High priority</w:t>
            </w:r>
            <w:r>
              <w:rPr>
                <w:rFonts w:ascii="Arial" w:hAnsi="Arial" w:cs="Arial"/>
                <w:sz w:val="18"/>
                <w:szCs w:val="18"/>
              </w:rPr>
              <w:t xml:space="preserve"> report</w:t>
            </w:r>
          </w:p>
        </w:tc>
      </w:tr>
      <w:tr w:rsidR="007F76E7" w:rsidRPr="005D68D4" w14:paraId="3578FD83" w14:textId="77777777" w:rsidTr="003875AD">
        <w:tc>
          <w:tcPr>
            <w:tcW w:w="2093" w:type="dxa"/>
            <w:shd w:val="pct20" w:color="auto" w:fill="auto"/>
          </w:tcPr>
          <w:p w14:paraId="6A78A498"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Basic Course of Action</w:t>
            </w:r>
          </w:p>
          <w:p w14:paraId="314F58BA" w14:textId="77777777" w:rsidR="007F76E7" w:rsidRPr="005D68D4" w:rsidRDefault="007F76E7" w:rsidP="003875AD">
            <w:pPr>
              <w:rPr>
                <w:rFonts w:ascii="Arial" w:hAnsi="Arial" w:cs="Arial"/>
                <w:b/>
                <w:bCs/>
                <w:sz w:val="18"/>
                <w:szCs w:val="18"/>
              </w:rPr>
            </w:pPr>
          </w:p>
          <w:p w14:paraId="4C0B9490" w14:textId="77777777" w:rsidR="007F76E7" w:rsidRPr="005D68D4" w:rsidRDefault="007F76E7" w:rsidP="003875AD">
            <w:pPr>
              <w:rPr>
                <w:rFonts w:ascii="Arial" w:hAnsi="Arial" w:cs="Arial"/>
                <w:b/>
                <w:bCs/>
                <w:sz w:val="18"/>
                <w:szCs w:val="18"/>
              </w:rPr>
            </w:pPr>
          </w:p>
        </w:tc>
        <w:tc>
          <w:tcPr>
            <w:tcW w:w="7229" w:type="dxa"/>
            <w:shd w:val="clear" w:color="auto" w:fill="auto"/>
          </w:tcPr>
          <w:p w14:paraId="734F2C9B" w14:textId="77777777" w:rsidR="007F76E7" w:rsidRPr="00DB4E5F" w:rsidRDefault="007F76E7" w:rsidP="004E06BD">
            <w:pPr>
              <w:numPr>
                <w:ilvl w:val="0"/>
                <w:numId w:val="115"/>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3F6F1D69" w14:textId="77777777" w:rsidR="007F76E7" w:rsidRPr="00DB4E5F" w:rsidRDefault="007F76E7" w:rsidP="004E06BD">
            <w:pPr>
              <w:numPr>
                <w:ilvl w:val="0"/>
                <w:numId w:val="115"/>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24C81C96" w14:textId="77777777" w:rsidR="007F76E7" w:rsidRPr="00DB4E5F" w:rsidRDefault="007F76E7" w:rsidP="004E06BD">
            <w:pPr>
              <w:numPr>
                <w:ilvl w:val="0"/>
                <w:numId w:val="115"/>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2BFD7F5C" w14:textId="77777777" w:rsidR="007F76E7" w:rsidRPr="00DB4E5F" w:rsidRDefault="007F76E7" w:rsidP="004E06BD">
            <w:pPr>
              <w:numPr>
                <w:ilvl w:val="0"/>
                <w:numId w:val="115"/>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370BB03C" w14:textId="773D1AC4" w:rsidR="007F76E7" w:rsidRPr="00DB4E5F" w:rsidRDefault="007F76E7" w:rsidP="004E06BD">
            <w:pPr>
              <w:numPr>
                <w:ilvl w:val="0"/>
                <w:numId w:val="115"/>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del w:id="555" w:author="Jamal, Zaher CWK" w:date="2015-06-16T15:22:00Z">
              <w:r w:rsidR="003B2D50" w:rsidDel="00D04799">
                <w:rPr>
                  <w:rFonts w:ascii="Arial" w:hAnsi="Arial" w:cs="Arial"/>
                  <w:sz w:val="18"/>
                  <w:szCs w:val="18"/>
                </w:rPr>
                <w:delText>User</w:delText>
              </w:r>
            </w:del>
            <w:ins w:id="556" w:author="Jamal, Zaher CWK" w:date="2015-06-16T15:22:00Z">
              <w:r w:rsidR="00D04799">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report from the list</w:t>
            </w:r>
          </w:p>
          <w:p w14:paraId="5674B008" w14:textId="77777777" w:rsidR="007F76E7" w:rsidRPr="00DB4E5F" w:rsidRDefault="007F76E7" w:rsidP="004E06BD">
            <w:pPr>
              <w:numPr>
                <w:ilvl w:val="0"/>
                <w:numId w:val="115"/>
              </w:numPr>
              <w:rPr>
                <w:rFonts w:ascii="Arial" w:hAnsi="Arial" w:cs="Arial"/>
                <w:sz w:val="18"/>
                <w:szCs w:val="18"/>
              </w:rPr>
            </w:pPr>
            <w:r>
              <w:rPr>
                <w:rFonts w:ascii="Arial" w:hAnsi="Arial" w:cs="Arial"/>
                <w:sz w:val="18"/>
                <w:szCs w:val="18"/>
              </w:rPr>
              <w:t>The system displays the “Default Scope” for the report</w:t>
            </w:r>
          </w:p>
          <w:p w14:paraId="559212A0"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user accepts the “Default Scope” and selects Continue</w:t>
            </w:r>
          </w:p>
          <w:p w14:paraId="5FE1574B" w14:textId="77777777" w:rsidR="007F76E7" w:rsidRDefault="007F76E7" w:rsidP="004E06BD">
            <w:pPr>
              <w:numPr>
                <w:ilvl w:val="0"/>
                <w:numId w:val="115"/>
              </w:numPr>
              <w:rPr>
                <w:rFonts w:ascii="Arial" w:hAnsi="Arial" w:cs="Arial"/>
                <w:sz w:val="18"/>
                <w:szCs w:val="18"/>
              </w:rPr>
            </w:pPr>
            <w:r>
              <w:rPr>
                <w:rFonts w:ascii="Arial" w:hAnsi="Arial" w:cs="Arial"/>
                <w:sz w:val="18"/>
                <w:szCs w:val="18"/>
              </w:rPr>
              <w:t xml:space="preserve">The system displays the “Default Filter” for the report </w:t>
            </w:r>
          </w:p>
          <w:p w14:paraId="62DEC9E9"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user accepts the “Default Filter and selects Continue</w:t>
            </w:r>
          </w:p>
          <w:p w14:paraId="17F4DE8B"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system displays the date range options</w:t>
            </w:r>
          </w:p>
          <w:p w14:paraId="280A2761"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user selects/enters a date range for the report and selects “Request Report”</w:t>
            </w:r>
          </w:p>
          <w:p w14:paraId="28958683"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0B561401" w14:textId="77777777" w:rsidR="007F76E7" w:rsidRDefault="007F76E7" w:rsidP="004E06BD">
            <w:pPr>
              <w:numPr>
                <w:ilvl w:val="0"/>
                <w:numId w:val="115"/>
              </w:numPr>
              <w:rPr>
                <w:rFonts w:ascii="Arial" w:hAnsi="Arial" w:cs="Arial"/>
                <w:sz w:val="18"/>
                <w:szCs w:val="18"/>
              </w:rPr>
            </w:pPr>
            <w:r>
              <w:rPr>
                <w:rFonts w:ascii="Arial" w:hAnsi="Arial" w:cs="Arial"/>
                <w:sz w:val="18"/>
                <w:szCs w:val="18"/>
              </w:rPr>
              <w:t>The user selects View Report</w:t>
            </w:r>
          </w:p>
          <w:p w14:paraId="004A17A0" w14:textId="77777777" w:rsidR="007F76E7" w:rsidRPr="005D68D4" w:rsidRDefault="007F76E7" w:rsidP="004E06BD">
            <w:pPr>
              <w:numPr>
                <w:ilvl w:val="0"/>
                <w:numId w:val="115"/>
              </w:numPr>
              <w:rPr>
                <w:rFonts w:ascii="Arial" w:hAnsi="Arial" w:cs="Arial"/>
                <w:sz w:val="18"/>
                <w:szCs w:val="18"/>
              </w:rPr>
            </w:pPr>
            <w:r>
              <w:rPr>
                <w:rFonts w:ascii="Arial" w:hAnsi="Arial" w:cs="Arial"/>
                <w:sz w:val="18"/>
                <w:szCs w:val="18"/>
              </w:rPr>
              <w:t>The system displays the report as specified</w:t>
            </w:r>
          </w:p>
        </w:tc>
      </w:tr>
      <w:tr w:rsidR="007F76E7" w:rsidRPr="005D68D4" w14:paraId="3FC9E63E" w14:textId="77777777" w:rsidTr="00F66F38">
        <w:trPr>
          <w:trHeight w:val="401"/>
        </w:trPr>
        <w:tc>
          <w:tcPr>
            <w:tcW w:w="2093" w:type="dxa"/>
            <w:shd w:val="pct20" w:color="auto" w:fill="auto"/>
          </w:tcPr>
          <w:p w14:paraId="593A3FD7" w14:textId="11010A14" w:rsidR="007F76E7" w:rsidRPr="005D68D4" w:rsidRDefault="007F76E7" w:rsidP="00F66F38">
            <w:pPr>
              <w:rPr>
                <w:rFonts w:ascii="Arial" w:hAnsi="Arial" w:cs="Arial"/>
                <w:b/>
                <w:bCs/>
                <w:sz w:val="18"/>
                <w:szCs w:val="18"/>
              </w:rPr>
            </w:pPr>
            <w:r w:rsidRPr="005D68D4">
              <w:rPr>
                <w:rFonts w:ascii="Arial" w:hAnsi="Arial" w:cs="Arial"/>
                <w:b/>
                <w:bCs/>
                <w:sz w:val="18"/>
                <w:szCs w:val="18"/>
              </w:rPr>
              <w:t>Alternate scenario extensions</w:t>
            </w:r>
          </w:p>
        </w:tc>
        <w:tc>
          <w:tcPr>
            <w:tcW w:w="7229" w:type="dxa"/>
            <w:shd w:val="clear" w:color="auto" w:fill="auto"/>
          </w:tcPr>
          <w:p w14:paraId="2AB012B1" w14:textId="77777777" w:rsidR="007F76E7" w:rsidRPr="005D68D4" w:rsidRDefault="007F76E7" w:rsidP="003875AD">
            <w:pPr>
              <w:rPr>
                <w:rFonts w:ascii="Arial" w:hAnsi="Arial" w:cs="Arial"/>
                <w:sz w:val="18"/>
                <w:szCs w:val="18"/>
              </w:rPr>
            </w:pPr>
          </w:p>
        </w:tc>
      </w:tr>
      <w:tr w:rsidR="00F66F38" w:rsidRPr="005D68D4" w14:paraId="25EAE91A" w14:textId="77777777" w:rsidTr="003875AD">
        <w:tc>
          <w:tcPr>
            <w:tcW w:w="2093" w:type="dxa"/>
            <w:shd w:val="pct20" w:color="auto" w:fill="auto"/>
          </w:tcPr>
          <w:p w14:paraId="72091C33" w14:textId="6FEC6838" w:rsidR="00F66F38" w:rsidRPr="005D68D4" w:rsidRDefault="00F66F38" w:rsidP="003875AD">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2B65E871" w14:textId="77777777" w:rsidR="00F66F38" w:rsidRDefault="00F66F38" w:rsidP="00F66F38">
            <w:pPr>
              <w:rPr>
                <w:rFonts w:ascii="Arial" w:hAnsi="Arial" w:cs="Arial"/>
                <w:sz w:val="18"/>
                <w:szCs w:val="18"/>
              </w:rPr>
            </w:pPr>
            <w:r>
              <w:rPr>
                <w:rFonts w:ascii="Arial" w:hAnsi="Arial" w:cs="Arial"/>
                <w:sz w:val="18"/>
                <w:szCs w:val="18"/>
              </w:rPr>
              <w:t>HTML/PDF/Excel</w:t>
            </w:r>
          </w:p>
          <w:p w14:paraId="628BBD52" w14:textId="171FF4CC" w:rsidR="00F66F38" w:rsidRPr="005D68D4" w:rsidRDefault="00F66F38" w:rsidP="00F66F38">
            <w:pPr>
              <w:rPr>
                <w:rFonts w:ascii="Arial" w:hAnsi="Arial" w:cs="Arial"/>
                <w:sz w:val="18"/>
                <w:szCs w:val="18"/>
              </w:rPr>
            </w:pPr>
          </w:p>
        </w:tc>
      </w:tr>
      <w:tr w:rsidR="00F66F38" w:rsidRPr="005D68D4" w14:paraId="7F3C6025" w14:textId="77777777" w:rsidTr="003875AD">
        <w:tc>
          <w:tcPr>
            <w:tcW w:w="2093" w:type="dxa"/>
            <w:shd w:val="pct20" w:color="auto" w:fill="auto"/>
          </w:tcPr>
          <w:p w14:paraId="4D1DD5B9" w14:textId="4A4165A6" w:rsidR="00F66F38" w:rsidRDefault="00F66F38" w:rsidP="003875AD">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7F9312C2" w14:textId="77777777"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w:t>
            </w:r>
          </w:p>
          <w:p w14:paraId="0C9D07AE" w14:textId="32240879" w:rsidR="00F66F38" w:rsidRDefault="00F66F38" w:rsidP="00F66F38">
            <w:pPr>
              <w:rPr>
                <w:rFonts w:ascii="Arial" w:hAnsi="Arial" w:cs="Arial"/>
                <w:sz w:val="18"/>
                <w:szCs w:val="18"/>
              </w:rPr>
            </w:pPr>
          </w:p>
        </w:tc>
      </w:tr>
      <w:tr w:rsidR="007F76E7" w:rsidRPr="005D68D4" w14:paraId="31D9EC5E" w14:textId="77777777" w:rsidTr="003875AD">
        <w:trPr>
          <w:trHeight w:val="683"/>
        </w:trPr>
        <w:tc>
          <w:tcPr>
            <w:tcW w:w="2093" w:type="dxa"/>
            <w:shd w:val="pct20" w:color="auto" w:fill="auto"/>
          </w:tcPr>
          <w:p w14:paraId="3F92BF7A"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Business Logic/ Rules/ Supplementary Info</w:t>
            </w:r>
          </w:p>
          <w:p w14:paraId="7BC874D2" w14:textId="77777777" w:rsidR="007F76E7" w:rsidRPr="005D68D4" w:rsidRDefault="007F76E7" w:rsidP="003875AD">
            <w:pPr>
              <w:rPr>
                <w:rFonts w:ascii="Arial" w:hAnsi="Arial" w:cs="Arial"/>
                <w:b/>
                <w:bCs/>
                <w:sz w:val="18"/>
                <w:szCs w:val="18"/>
              </w:rPr>
            </w:pPr>
          </w:p>
        </w:tc>
        <w:tc>
          <w:tcPr>
            <w:tcW w:w="7229" w:type="dxa"/>
            <w:shd w:val="clear" w:color="auto" w:fill="auto"/>
          </w:tcPr>
          <w:p w14:paraId="5436A3C2" w14:textId="77777777" w:rsidR="007F76E7" w:rsidRPr="00D432F9" w:rsidRDefault="007F76E7" w:rsidP="003875AD">
            <w:pPr>
              <w:rPr>
                <w:rFonts w:ascii="Arial" w:hAnsi="Arial" w:cs="Arial"/>
                <w:sz w:val="18"/>
                <w:szCs w:val="18"/>
                <w:u w:val="single"/>
              </w:rPr>
            </w:pPr>
            <w:r w:rsidRPr="00D432F9">
              <w:rPr>
                <w:rFonts w:ascii="Arial" w:hAnsi="Arial" w:cs="Arial"/>
                <w:sz w:val="18"/>
                <w:szCs w:val="18"/>
                <w:u w:val="single"/>
              </w:rPr>
              <w:t>6. Default Scope</w:t>
            </w:r>
          </w:p>
          <w:p w14:paraId="4F3532E6" w14:textId="77777777" w:rsidR="007F76E7" w:rsidRDefault="007F76E7" w:rsidP="003875AD">
            <w:pPr>
              <w:rPr>
                <w:rFonts w:ascii="Arial" w:hAnsi="Arial" w:cs="Arial"/>
                <w:sz w:val="18"/>
                <w:szCs w:val="18"/>
              </w:rPr>
            </w:pPr>
          </w:p>
          <w:p w14:paraId="46EE9133" w14:textId="64A0F648" w:rsidR="007F76E7" w:rsidRDefault="007F76E7" w:rsidP="003875AD">
            <w:pPr>
              <w:rPr>
                <w:rFonts w:ascii="Arial" w:hAnsi="Arial" w:cs="Arial"/>
                <w:sz w:val="18"/>
                <w:szCs w:val="18"/>
              </w:rPr>
            </w:pPr>
            <w:r>
              <w:rPr>
                <w:rFonts w:ascii="Arial" w:hAnsi="Arial" w:cs="Arial"/>
                <w:sz w:val="18"/>
                <w:szCs w:val="18"/>
              </w:rPr>
              <w:t xml:space="preserve">The default scope linked to the </w:t>
            </w:r>
            <w:del w:id="557" w:author="Jamal, Zaher CWK" w:date="2015-06-16T15:23:00Z">
              <w:r w:rsidR="003B2D50" w:rsidDel="00D04799">
                <w:rPr>
                  <w:rFonts w:ascii="Arial" w:hAnsi="Arial" w:cs="Arial"/>
                  <w:sz w:val="18"/>
                  <w:szCs w:val="18"/>
                </w:rPr>
                <w:delText>User</w:delText>
              </w:r>
            </w:del>
            <w:ins w:id="558" w:author="Jamal, Zaher CWK" w:date="2015-06-16T15:23:00Z">
              <w:r w:rsidR="00D04799">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xml:space="preserve"> should be “Current Scheme” this should mean that the report is run for the scheme that the user is logged in as.  No lower level permissions should apply.</w:t>
            </w:r>
          </w:p>
          <w:p w14:paraId="49451DBB" w14:textId="77777777" w:rsidR="007F76E7" w:rsidRDefault="007F76E7" w:rsidP="003875AD">
            <w:pPr>
              <w:rPr>
                <w:rFonts w:ascii="Arial" w:hAnsi="Arial" w:cs="Arial"/>
                <w:sz w:val="18"/>
                <w:szCs w:val="18"/>
              </w:rPr>
            </w:pPr>
          </w:p>
          <w:p w14:paraId="7B925E5B" w14:textId="77777777" w:rsidR="007F76E7" w:rsidRPr="00D432F9" w:rsidRDefault="007F76E7" w:rsidP="003875AD">
            <w:pPr>
              <w:rPr>
                <w:rFonts w:ascii="Arial" w:hAnsi="Arial" w:cs="Arial"/>
                <w:sz w:val="18"/>
                <w:szCs w:val="18"/>
                <w:u w:val="single"/>
              </w:rPr>
            </w:pPr>
            <w:r w:rsidRPr="00D432F9">
              <w:rPr>
                <w:rFonts w:ascii="Arial" w:hAnsi="Arial" w:cs="Arial"/>
                <w:sz w:val="18"/>
                <w:szCs w:val="18"/>
                <w:u w:val="single"/>
              </w:rPr>
              <w:t>8. Default Filter</w:t>
            </w:r>
          </w:p>
          <w:p w14:paraId="393AB794" w14:textId="77777777" w:rsidR="007F76E7" w:rsidRDefault="007F76E7" w:rsidP="003875AD">
            <w:pPr>
              <w:rPr>
                <w:rFonts w:ascii="Arial" w:hAnsi="Arial" w:cs="Arial"/>
                <w:sz w:val="18"/>
                <w:szCs w:val="18"/>
              </w:rPr>
            </w:pPr>
          </w:p>
          <w:p w14:paraId="1CA17F9C" w14:textId="11CACB72" w:rsidR="007F76E7" w:rsidRDefault="007F76E7" w:rsidP="003875AD">
            <w:pPr>
              <w:rPr>
                <w:rFonts w:ascii="Arial" w:hAnsi="Arial" w:cs="Arial"/>
                <w:sz w:val="18"/>
                <w:szCs w:val="18"/>
              </w:rPr>
            </w:pPr>
            <w:r>
              <w:rPr>
                <w:rFonts w:ascii="Arial" w:hAnsi="Arial" w:cs="Arial"/>
                <w:sz w:val="18"/>
                <w:szCs w:val="18"/>
              </w:rPr>
              <w:t xml:space="preserve">The default filter linked to the </w:t>
            </w:r>
            <w:del w:id="559" w:author="Jamal, Zaher CWK" w:date="2015-06-16T15:23:00Z">
              <w:r w:rsidR="003B2D50" w:rsidDel="00D04799">
                <w:rPr>
                  <w:rFonts w:ascii="Arial" w:hAnsi="Arial" w:cs="Arial"/>
                  <w:sz w:val="18"/>
                  <w:szCs w:val="18"/>
                </w:rPr>
                <w:delText>User</w:delText>
              </w:r>
            </w:del>
            <w:ins w:id="560" w:author="Jamal, Zaher CWK" w:date="2015-06-16T15:23:00Z">
              <w:r w:rsidR="00D04799">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xml:space="preserve"> should be the “Standard Filter” this should mean that the report is run for all </w:t>
            </w:r>
            <w:del w:id="561" w:author="Jamal, Zaher CWK" w:date="2015-06-16T15:23:00Z">
              <w:r w:rsidR="003B2D50" w:rsidDel="00D04799">
                <w:rPr>
                  <w:rFonts w:ascii="Arial" w:hAnsi="Arial" w:cs="Arial"/>
                  <w:sz w:val="18"/>
                  <w:szCs w:val="18"/>
                </w:rPr>
                <w:delText>user</w:delText>
              </w:r>
            </w:del>
            <w:ins w:id="562" w:author="Jamal, Zaher CWK" w:date="2015-06-16T15:23:00Z">
              <w:r w:rsidR="00D04799">
                <w:rPr>
                  <w:rFonts w:ascii="Arial" w:hAnsi="Arial" w:cs="Arial"/>
                  <w:sz w:val="18"/>
                  <w:szCs w:val="18"/>
                </w:rPr>
                <w:t>member</w:t>
              </w:r>
            </w:ins>
            <w:r>
              <w:rPr>
                <w:rFonts w:ascii="Arial" w:hAnsi="Arial" w:cs="Arial"/>
                <w:sz w:val="18"/>
                <w:szCs w:val="18"/>
              </w:rPr>
              <w:t>s that meet the run statement criteria.</w:t>
            </w:r>
          </w:p>
          <w:p w14:paraId="7AA94B26" w14:textId="77777777" w:rsidR="007F76E7" w:rsidRDefault="007F76E7" w:rsidP="003875AD">
            <w:pPr>
              <w:rPr>
                <w:rFonts w:ascii="Arial" w:hAnsi="Arial" w:cs="Arial"/>
                <w:sz w:val="18"/>
                <w:szCs w:val="18"/>
              </w:rPr>
            </w:pPr>
          </w:p>
          <w:p w14:paraId="4BB4FBF2" w14:textId="77777777" w:rsidR="007F76E7" w:rsidRPr="00BC1B1C" w:rsidRDefault="007F76E7" w:rsidP="00633F93">
            <w:pPr>
              <w:rPr>
                <w:rFonts w:ascii="Arial" w:hAnsi="Arial" w:cs="Arial"/>
                <w:sz w:val="18"/>
                <w:szCs w:val="18"/>
                <w:u w:val="single"/>
              </w:rPr>
            </w:pPr>
            <w:r w:rsidRPr="00BC1B1C">
              <w:rPr>
                <w:rFonts w:ascii="Arial" w:hAnsi="Arial" w:cs="Arial"/>
                <w:sz w:val="18"/>
                <w:szCs w:val="18"/>
                <w:u w:val="single"/>
              </w:rPr>
              <w:t>10. Date Range</w:t>
            </w:r>
          </w:p>
          <w:p w14:paraId="79325897" w14:textId="77777777" w:rsidR="007F76E7" w:rsidRDefault="007F76E7" w:rsidP="00633F93">
            <w:pPr>
              <w:rPr>
                <w:rFonts w:ascii="Arial" w:hAnsi="Arial" w:cs="Arial"/>
                <w:sz w:val="18"/>
                <w:szCs w:val="18"/>
              </w:rPr>
            </w:pPr>
          </w:p>
          <w:p w14:paraId="1B7D855B" w14:textId="77777777" w:rsidR="007F76E7" w:rsidRDefault="007F76E7" w:rsidP="00633F93">
            <w:pPr>
              <w:rPr>
                <w:rFonts w:ascii="Arial" w:hAnsi="Arial" w:cs="Arial"/>
                <w:sz w:val="18"/>
                <w:szCs w:val="18"/>
              </w:rPr>
            </w:pPr>
            <w:r>
              <w:rPr>
                <w:rFonts w:ascii="Arial" w:hAnsi="Arial" w:cs="Arial"/>
                <w:sz w:val="18"/>
                <w:szCs w:val="18"/>
              </w:rPr>
              <w:t>The default date range for this report is:</w:t>
            </w:r>
          </w:p>
          <w:p w14:paraId="3971A822" w14:textId="77777777" w:rsidR="007F76E7" w:rsidRDefault="007F76E7" w:rsidP="00633F93">
            <w:pPr>
              <w:rPr>
                <w:rFonts w:ascii="Arial" w:hAnsi="Arial" w:cs="Arial"/>
                <w:sz w:val="18"/>
                <w:szCs w:val="18"/>
              </w:rPr>
            </w:pPr>
          </w:p>
          <w:p w14:paraId="584C0368" w14:textId="77777777" w:rsidR="007F76E7" w:rsidRDefault="007F76E7"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772B8B90" w14:textId="77777777" w:rsidR="007F76E7" w:rsidRDefault="007F76E7" w:rsidP="004E06BD">
            <w:pPr>
              <w:numPr>
                <w:ilvl w:val="0"/>
                <w:numId w:val="109"/>
              </w:numPr>
              <w:rPr>
                <w:rFonts w:ascii="Arial" w:hAnsi="Arial" w:cs="Arial"/>
                <w:sz w:val="18"/>
                <w:szCs w:val="18"/>
              </w:rPr>
            </w:pPr>
            <w:r>
              <w:rPr>
                <w:rFonts w:ascii="Arial" w:hAnsi="Arial" w:cs="Arial"/>
                <w:sz w:val="18"/>
                <w:szCs w:val="18"/>
              </w:rPr>
              <w:t>To date – last day of previous month</w:t>
            </w:r>
          </w:p>
          <w:p w14:paraId="5C960AE6" w14:textId="77777777" w:rsidR="007F76E7" w:rsidRDefault="007F76E7" w:rsidP="003875AD">
            <w:pPr>
              <w:rPr>
                <w:rFonts w:ascii="Arial" w:hAnsi="Arial" w:cs="Arial"/>
                <w:sz w:val="18"/>
                <w:szCs w:val="18"/>
              </w:rPr>
            </w:pPr>
          </w:p>
          <w:p w14:paraId="032CEF80" w14:textId="080A01BC" w:rsidR="007F76E7" w:rsidRDefault="007F76E7" w:rsidP="003875AD">
            <w:pPr>
              <w:rPr>
                <w:rFonts w:ascii="Arial" w:hAnsi="Arial" w:cs="Arial"/>
                <w:sz w:val="18"/>
                <w:szCs w:val="18"/>
              </w:rPr>
            </w:pPr>
            <w:r>
              <w:rPr>
                <w:rFonts w:ascii="Arial" w:hAnsi="Arial" w:cs="Arial"/>
                <w:sz w:val="18"/>
                <w:szCs w:val="18"/>
              </w:rPr>
              <w:t xml:space="preserve">The </w:t>
            </w:r>
            <w:del w:id="563" w:author="Jamal, Zaher CWK" w:date="2015-06-16T15:32:00Z">
              <w:r w:rsidR="003B2D50" w:rsidDel="001C0212">
                <w:rPr>
                  <w:rFonts w:ascii="Arial" w:hAnsi="Arial" w:cs="Arial"/>
                  <w:sz w:val="18"/>
                  <w:szCs w:val="18"/>
                </w:rPr>
                <w:delText>USER</w:delText>
              </w:r>
            </w:del>
            <w:ins w:id="564" w:author="Jamal, Zaher CWK" w:date="2015-06-16T15:32:00Z">
              <w:r w:rsidR="001C0212">
                <w:rPr>
                  <w:rFonts w:ascii="Arial" w:hAnsi="Arial" w:cs="Arial"/>
                  <w:sz w:val="18"/>
                  <w:szCs w:val="18"/>
                </w:rPr>
                <w:t>MEMBER</w:t>
              </w:r>
            </w:ins>
            <w:r>
              <w:rPr>
                <w:rFonts w:ascii="Arial" w:hAnsi="Arial" w:cs="Arial"/>
                <w:sz w:val="18"/>
                <w:szCs w:val="18"/>
              </w:rPr>
              <w:t xml:space="preserve">_STATUSES&gt;EFF_DT field can be used to obtain the status for a </w:t>
            </w:r>
            <w:del w:id="565" w:author="Jamal, Zaher CWK" w:date="2015-06-16T15:33:00Z">
              <w:r w:rsidR="003B2D50" w:rsidDel="001C0212">
                <w:rPr>
                  <w:rFonts w:ascii="Arial" w:hAnsi="Arial" w:cs="Arial"/>
                  <w:sz w:val="18"/>
                  <w:szCs w:val="18"/>
                </w:rPr>
                <w:delText>user</w:delText>
              </w:r>
            </w:del>
            <w:ins w:id="566" w:author="Jamal, Zaher CWK" w:date="2015-06-16T15:33:00Z">
              <w:r w:rsidR="001C0212">
                <w:rPr>
                  <w:rFonts w:ascii="Arial" w:hAnsi="Arial" w:cs="Arial"/>
                  <w:sz w:val="18"/>
                  <w:szCs w:val="18"/>
                </w:rPr>
                <w:t>member</w:t>
              </w:r>
            </w:ins>
            <w:r>
              <w:rPr>
                <w:rFonts w:ascii="Arial" w:hAnsi="Arial" w:cs="Arial"/>
                <w:sz w:val="18"/>
                <w:szCs w:val="18"/>
              </w:rPr>
              <w:t xml:space="preserve"> for the date range entered</w:t>
            </w:r>
          </w:p>
          <w:p w14:paraId="6DECC216" w14:textId="77777777" w:rsidR="007F76E7" w:rsidRDefault="007F76E7" w:rsidP="007F76E7">
            <w:pPr>
              <w:rPr>
                <w:rFonts w:ascii="Arial" w:hAnsi="Arial" w:cs="Arial"/>
                <w:sz w:val="18"/>
                <w:szCs w:val="18"/>
              </w:rPr>
            </w:pPr>
            <w:r>
              <w:rPr>
                <w:rFonts w:ascii="Arial" w:hAnsi="Arial" w:cs="Arial"/>
                <w:sz w:val="18"/>
                <w:szCs w:val="18"/>
              </w:rPr>
              <w:t>However, t</w:t>
            </w:r>
            <w:r w:rsidRPr="007F76E7">
              <w:rPr>
                <w:rFonts w:ascii="Arial" w:hAnsi="Arial" w:cs="Arial"/>
                <w:sz w:val="18"/>
                <w:szCs w:val="18"/>
              </w:rPr>
              <w:t>he requirement is for the report to show movements within the period selected, not the date of the “status effective date”</w:t>
            </w:r>
            <w:r>
              <w:rPr>
                <w:rFonts w:ascii="Arial" w:hAnsi="Arial" w:cs="Arial"/>
                <w:sz w:val="18"/>
                <w:szCs w:val="18"/>
              </w:rPr>
              <w:t>.  T</w:t>
            </w:r>
            <w:r w:rsidRPr="007F76E7">
              <w:rPr>
                <w:rFonts w:ascii="Arial" w:hAnsi="Arial" w:cs="Arial"/>
                <w:sz w:val="18"/>
                <w:szCs w:val="18"/>
              </w:rPr>
              <w:t>his is to ensure that any backdated status changes are reported in the period selected.</w:t>
            </w:r>
          </w:p>
          <w:p w14:paraId="2EDEB5DD" w14:textId="794B4567" w:rsidR="007F76E7" w:rsidRDefault="007F76E7" w:rsidP="007F76E7">
            <w:pPr>
              <w:rPr>
                <w:rFonts w:ascii="Arial" w:hAnsi="Arial" w:cs="Arial"/>
                <w:sz w:val="18"/>
                <w:szCs w:val="18"/>
              </w:rPr>
            </w:pPr>
            <w:r>
              <w:rPr>
                <w:rFonts w:ascii="Arial" w:hAnsi="Arial" w:cs="Arial"/>
                <w:sz w:val="18"/>
                <w:szCs w:val="18"/>
              </w:rPr>
              <w:t xml:space="preserve">Therefore the </w:t>
            </w:r>
            <w:del w:id="567" w:author="Jamal, Zaher CWK" w:date="2015-06-16T15:33:00Z">
              <w:r w:rsidR="003B2D50" w:rsidDel="001C0212">
                <w:rPr>
                  <w:rFonts w:ascii="Arial" w:hAnsi="Arial" w:cs="Arial"/>
                  <w:sz w:val="18"/>
                  <w:szCs w:val="18"/>
                </w:rPr>
                <w:delText>USER</w:delText>
              </w:r>
            </w:del>
            <w:ins w:id="568" w:author="Jamal, Zaher CWK" w:date="2015-06-16T15:33:00Z">
              <w:r w:rsidR="001C0212">
                <w:rPr>
                  <w:rFonts w:ascii="Arial" w:hAnsi="Arial" w:cs="Arial"/>
                  <w:sz w:val="18"/>
                  <w:szCs w:val="18"/>
                </w:rPr>
                <w:t>MEMBER</w:t>
              </w:r>
            </w:ins>
            <w:r>
              <w:rPr>
                <w:rFonts w:ascii="Arial" w:hAnsi="Arial" w:cs="Arial"/>
                <w:sz w:val="18"/>
                <w:szCs w:val="18"/>
              </w:rPr>
              <w:t>_STATUSES&gt;LAST_MOD_DT field may have to be used to obtain the data for this report.</w:t>
            </w:r>
          </w:p>
          <w:p w14:paraId="30F3B108" w14:textId="77777777" w:rsidR="007F76E7" w:rsidRDefault="007F76E7" w:rsidP="003875AD">
            <w:pPr>
              <w:rPr>
                <w:rFonts w:ascii="Arial" w:hAnsi="Arial" w:cs="Arial"/>
                <w:sz w:val="18"/>
                <w:szCs w:val="18"/>
              </w:rPr>
            </w:pPr>
          </w:p>
          <w:p w14:paraId="0FDB6044" w14:textId="77777777" w:rsidR="007F76E7" w:rsidRPr="00054814" w:rsidRDefault="007F76E7" w:rsidP="003875AD">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6E08DACE" w14:textId="77777777" w:rsidR="007F76E7" w:rsidRDefault="007F76E7" w:rsidP="003875AD">
            <w:pPr>
              <w:rPr>
                <w:rFonts w:ascii="Arial" w:hAnsi="Arial" w:cs="Arial"/>
                <w:sz w:val="18"/>
                <w:szCs w:val="18"/>
              </w:rPr>
            </w:pPr>
          </w:p>
          <w:p w14:paraId="64BF0353" w14:textId="32BBD5C0" w:rsidR="007F76E7" w:rsidRDefault="007F76E7" w:rsidP="003875AD">
            <w:pPr>
              <w:rPr>
                <w:rFonts w:ascii="Arial" w:hAnsi="Arial" w:cs="Arial"/>
                <w:sz w:val="18"/>
                <w:szCs w:val="18"/>
              </w:rPr>
            </w:pPr>
            <w:r>
              <w:rPr>
                <w:rFonts w:ascii="Arial" w:hAnsi="Arial" w:cs="Arial"/>
                <w:sz w:val="18"/>
                <w:szCs w:val="18"/>
              </w:rPr>
              <w:t xml:space="preserve">Upon selecting the “Request Report” option for a </w:t>
            </w:r>
            <w:del w:id="569" w:author="Jamal, Zaher CWK" w:date="2015-06-16T15:33:00Z">
              <w:r w:rsidR="003B2D50" w:rsidDel="001C0212">
                <w:rPr>
                  <w:rFonts w:ascii="Arial" w:hAnsi="Arial" w:cs="Arial"/>
                  <w:sz w:val="18"/>
                  <w:szCs w:val="18"/>
                </w:rPr>
                <w:delText>User</w:delText>
              </w:r>
            </w:del>
            <w:ins w:id="570" w:author="Jamal, Zaher CWK" w:date="2015-06-16T15:33:00Z">
              <w:r w:rsidR="001C0212">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xml:space="preserve"> the system needs to obtain the following data for the selected date range for all the valid </w:t>
            </w:r>
            <w:del w:id="571" w:author="Jamal, Zaher CWK" w:date="2015-06-16T15:33:00Z">
              <w:r w:rsidR="003B2D50" w:rsidDel="001C0212">
                <w:rPr>
                  <w:rFonts w:ascii="Arial" w:hAnsi="Arial" w:cs="Arial"/>
                  <w:sz w:val="18"/>
                  <w:szCs w:val="18"/>
                </w:rPr>
                <w:delText>user</w:delText>
              </w:r>
            </w:del>
            <w:ins w:id="572" w:author="Jamal, Zaher CWK" w:date="2015-06-16T15:33:00Z">
              <w:r w:rsidR="001C0212">
                <w:rPr>
                  <w:rFonts w:ascii="Arial" w:hAnsi="Arial" w:cs="Arial"/>
                  <w:sz w:val="18"/>
                  <w:szCs w:val="18"/>
                </w:rPr>
                <w:t>member</w:t>
              </w:r>
            </w:ins>
            <w:r>
              <w:rPr>
                <w:rFonts w:ascii="Arial" w:hAnsi="Arial" w:cs="Arial"/>
                <w:sz w:val="18"/>
                <w:szCs w:val="18"/>
              </w:rPr>
              <w:t>s of the scheme :</w:t>
            </w:r>
          </w:p>
          <w:p w14:paraId="0EEF75F9" w14:textId="11D426D6" w:rsidR="007F76E7" w:rsidRDefault="007F76E7" w:rsidP="003875AD">
            <w:pPr>
              <w:rPr>
                <w:rFonts w:ascii="Arial" w:hAnsi="Arial" w:cs="Arial"/>
                <w:sz w:val="18"/>
                <w:szCs w:val="18"/>
              </w:rPr>
            </w:pPr>
            <w:r>
              <w:rPr>
                <w:rFonts w:ascii="Arial" w:hAnsi="Arial" w:cs="Arial"/>
                <w:sz w:val="18"/>
                <w:szCs w:val="18"/>
              </w:rPr>
              <w:t xml:space="preserve">A count of each of the </w:t>
            </w:r>
            <w:del w:id="573" w:author="Jamal, Zaher CWK" w:date="2015-06-16T15:33:00Z">
              <w:r w:rsidR="003B2D50" w:rsidDel="001C0212">
                <w:rPr>
                  <w:rFonts w:ascii="Arial" w:hAnsi="Arial" w:cs="Arial"/>
                  <w:sz w:val="18"/>
                  <w:szCs w:val="18"/>
                </w:rPr>
                <w:delText>user</w:delText>
              </w:r>
            </w:del>
            <w:ins w:id="574" w:author="Jamal, Zaher CWK" w:date="2015-06-16T15:33:00Z">
              <w:r w:rsidR="001C0212">
                <w:rPr>
                  <w:rFonts w:ascii="Arial" w:hAnsi="Arial" w:cs="Arial"/>
                  <w:sz w:val="18"/>
                  <w:szCs w:val="18"/>
                </w:rPr>
                <w:t>member</w:t>
              </w:r>
            </w:ins>
            <w:r>
              <w:rPr>
                <w:rFonts w:ascii="Arial" w:hAnsi="Arial" w:cs="Arial"/>
                <w:sz w:val="18"/>
                <w:szCs w:val="18"/>
              </w:rPr>
              <w:t>s in the scheme that are the following status’s for the selected scheme and period that the report has been requested for:</w:t>
            </w:r>
          </w:p>
          <w:p w14:paraId="138D9DBD" w14:textId="77777777" w:rsidR="007F76E7" w:rsidRDefault="007F76E7" w:rsidP="003875AD">
            <w:pPr>
              <w:rPr>
                <w:rFonts w:ascii="Arial" w:hAnsi="Arial" w:cs="Arial"/>
                <w:sz w:val="18"/>
                <w:szCs w:val="18"/>
              </w:rPr>
            </w:pPr>
          </w:p>
          <w:p w14:paraId="3AE90BB1" w14:textId="1861E697" w:rsidR="007F76E7" w:rsidRDefault="007F76E7" w:rsidP="003875AD">
            <w:pPr>
              <w:rPr>
                <w:rFonts w:ascii="Arial" w:hAnsi="Arial" w:cs="Arial"/>
                <w:sz w:val="18"/>
                <w:szCs w:val="18"/>
              </w:rPr>
            </w:pPr>
            <w:r>
              <w:rPr>
                <w:rFonts w:ascii="Arial" w:hAnsi="Arial" w:cs="Arial"/>
                <w:sz w:val="18"/>
                <w:szCs w:val="18"/>
              </w:rPr>
              <w:t xml:space="preserve">The total number of Active </w:t>
            </w:r>
            <w:del w:id="575" w:author="Jamal, Zaher CWK" w:date="2015-06-16T15:33:00Z">
              <w:r w:rsidR="003B2D50" w:rsidDel="001C0212">
                <w:rPr>
                  <w:rFonts w:ascii="Arial" w:hAnsi="Arial" w:cs="Arial"/>
                  <w:sz w:val="18"/>
                  <w:szCs w:val="18"/>
                </w:rPr>
                <w:delText>user</w:delText>
              </w:r>
            </w:del>
            <w:ins w:id="576" w:author="Jamal, Zaher CWK" w:date="2015-06-16T15:33:00Z">
              <w:r w:rsidR="001C0212">
                <w:rPr>
                  <w:rFonts w:ascii="Arial" w:hAnsi="Arial" w:cs="Arial"/>
                  <w:sz w:val="18"/>
                  <w:szCs w:val="18"/>
                </w:rPr>
                <w:t>member</w:t>
              </w:r>
            </w:ins>
            <w:r>
              <w:rPr>
                <w:rFonts w:ascii="Arial" w:hAnsi="Arial" w:cs="Arial"/>
                <w:sz w:val="18"/>
                <w:szCs w:val="18"/>
              </w:rPr>
              <w:t xml:space="preserve">s at the start of the period </w:t>
            </w:r>
          </w:p>
          <w:p w14:paraId="19724957" w14:textId="3AB6ACB1" w:rsidR="007F76E7" w:rsidRDefault="007F76E7" w:rsidP="003875AD">
            <w:pPr>
              <w:rPr>
                <w:rFonts w:ascii="Arial" w:hAnsi="Arial" w:cs="Arial"/>
                <w:sz w:val="18"/>
                <w:szCs w:val="18"/>
              </w:rPr>
            </w:pPr>
            <w:r>
              <w:rPr>
                <w:rFonts w:ascii="Arial" w:hAnsi="Arial" w:cs="Arial"/>
                <w:sz w:val="18"/>
                <w:szCs w:val="18"/>
              </w:rPr>
              <w:t xml:space="preserve">The total number of Deferred </w:t>
            </w:r>
            <w:del w:id="577" w:author="Jamal, Zaher CWK" w:date="2015-06-16T15:33:00Z">
              <w:r w:rsidR="003B2D50" w:rsidDel="001C0212">
                <w:rPr>
                  <w:rFonts w:ascii="Arial" w:hAnsi="Arial" w:cs="Arial"/>
                  <w:sz w:val="18"/>
                  <w:szCs w:val="18"/>
                </w:rPr>
                <w:delText>user</w:delText>
              </w:r>
            </w:del>
            <w:ins w:id="578" w:author="Jamal, Zaher CWK" w:date="2015-06-16T15:33:00Z">
              <w:r w:rsidR="001C0212">
                <w:rPr>
                  <w:rFonts w:ascii="Arial" w:hAnsi="Arial" w:cs="Arial"/>
                  <w:sz w:val="18"/>
                  <w:szCs w:val="18"/>
                </w:rPr>
                <w:t>member</w:t>
              </w:r>
            </w:ins>
            <w:r>
              <w:rPr>
                <w:rFonts w:ascii="Arial" w:hAnsi="Arial" w:cs="Arial"/>
                <w:sz w:val="18"/>
                <w:szCs w:val="18"/>
              </w:rPr>
              <w:t>s at the start of the period</w:t>
            </w:r>
          </w:p>
          <w:p w14:paraId="50743F62" w14:textId="17C1C884" w:rsidR="007F76E7" w:rsidRDefault="007F76E7" w:rsidP="003875AD">
            <w:pPr>
              <w:rPr>
                <w:rFonts w:ascii="Arial" w:hAnsi="Arial" w:cs="Arial"/>
                <w:sz w:val="18"/>
                <w:szCs w:val="18"/>
              </w:rPr>
            </w:pPr>
            <w:r>
              <w:rPr>
                <w:rFonts w:ascii="Arial" w:hAnsi="Arial" w:cs="Arial"/>
                <w:sz w:val="18"/>
                <w:szCs w:val="18"/>
              </w:rPr>
              <w:t xml:space="preserve">The number of New Active </w:t>
            </w:r>
            <w:del w:id="579" w:author="Jamal, Zaher CWK" w:date="2015-06-16T15:33:00Z">
              <w:r w:rsidR="003B2D50" w:rsidDel="001C0212">
                <w:rPr>
                  <w:rFonts w:ascii="Arial" w:hAnsi="Arial" w:cs="Arial"/>
                  <w:sz w:val="18"/>
                  <w:szCs w:val="18"/>
                </w:rPr>
                <w:delText>user</w:delText>
              </w:r>
            </w:del>
            <w:ins w:id="580" w:author="Jamal, Zaher CWK" w:date="2015-06-16T15:33:00Z">
              <w:r w:rsidR="001C0212">
                <w:rPr>
                  <w:rFonts w:ascii="Arial" w:hAnsi="Arial" w:cs="Arial"/>
                  <w:sz w:val="18"/>
                  <w:szCs w:val="18"/>
                </w:rPr>
                <w:t>member</w:t>
              </w:r>
            </w:ins>
            <w:r>
              <w:rPr>
                <w:rFonts w:ascii="Arial" w:hAnsi="Arial" w:cs="Arial"/>
                <w:sz w:val="18"/>
                <w:szCs w:val="18"/>
              </w:rPr>
              <w:t>s during the period</w:t>
            </w:r>
          </w:p>
          <w:p w14:paraId="16B075F6" w14:textId="3A052D19" w:rsidR="007F76E7" w:rsidRDefault="007F76E7" w:rsidP="00733A92">
            <w:pPr>
              <w:rPr>
                <w:rFonts w:ascii="Arial" w:hAnsi="Arial" w:cs="Arial"/>
                <w:sz w:val="18"/>
                <w:szCs w:val="18"/>
              </w:rPr>
            </w:pPr>
            <w:r>
              <w:rPr>
                <w:rFonts w:ascii="Arial" w:hAnsi="Arial" w:cs="Arial"/>
                <w:sz w:val="18"/>
                <w:szCs w:val="18"/>
              </w:rPr>
              <w:t xml:space="preserve">The number of New deferred </w:t>
            </w:r>
            <w:del w:id="581" w:author="Jamal, Zaher CWK" w:date="2015-06-16T15:34:00Z">
              <w:r w:rsidR="003B2D50" w:rsidDel="001C0212">
                <w:rPr>
                  <w:rFonts w:ascii="Arial" w:hAnsi="Arial" w:cs="Arial"/>
                  <w:sz w:val="18"/>
                  <w:szCs w:val="18"/>
                </w:rPr>
                <w:delText>user</w:delText>
              </w:r>
            </w:del>
            <w:ins w:id="582" w:author="Jamal, Zaher CWK" w:date="2015-06-16T15:34:00Z">
              <w:r w:rsidR="001C0212">
                <w:rPr>
                  <w:rFonts w:ascii="Arial" w:hAnsi="Arial" w:cs="Arial"/>
                  <w:sz w:val="18"/>
                  <w:szCs w:val="18"/>
                </w:rPr>
                <w:t>member</w:t>
              </w:r>
            </w:ins>
            <w:r>
              <w:rPr>
                <w:rFonts w:ascii="Arial" w:hAnsi="Arial" w:cs="Arial"/>
                <w:sz w:val="18"/>
                <w:szCs w:val="18"/>
              </w:rPr>
              <w:t>s during the period</w:t>
            </w:r>
          </w:p>
          <w:p w14:paraId="0AAA0C4D" w14:textId="56D4F00A" w:rsidR="007F76E7" w:rsidRDefault="007F76E7" w:rsidP="003875AD">
            <w:pPr>
              <w:rPr>
                <w:rFonts w:ascii="Arial" w:hAnsi="Arial" w:cs="Arial"/>
                <w:sz w:val="18"/>
                <w:szCs w:val="18"/>
              </w:rPr>
            </w:pPr>
            <w:r>
              <w:rPr>
                <w:rFonts w:ascii="Arial" w:hAnsi="Arial" w:cs="Arial"/>
                <w:sz w:val="18"/>
                <w:szCs w:val="18"/>
              </w:rPr>
              <w:t xml:space="preserve">The number of </w:t>
            </w:r>
            <w:del w:id="583" w:author="Jamal, Zaher CWK" w:date="2015-06-16T15:34:00Z">
              <w:r w:rsidR="003B2D50" w:rsidDel="001C0212">
                <w:rPr>
                  <w:rFonts w:ascii="Arial" w:hAnsi="Arial" w:cs="Arial"/>
                  <w:sz w:val="18"/>
                  <w:szCs w:val="18"/>
                </w:rPr>
                <w:delText>user</w:delText>
              </w:r>
            </w:del>
            <w:ins w:id="584" w:author="Jamal, Zaher CWK" w:date="2015-06-16T15:34:00Z">
              <w:r w:rsidR="001C0212">
                <w:rPr>
                  <w:rFonts w:ascii="Arial" w:hAnsi="Arial" w:cs="Arial"/>
                  <w:sz w:val="18"/>
                  <w:szCs w:val="18"/>
                </w:rPr>
                <w:t>member</w:t>
              </w:r>
            </w:ins>
            <w:r>
              <w:rPr>
                <w:rFonts w:ascii="Arial" w:hAnsi="Arial" w:cs="Arial"/>
                <w:sz w:val="18"/>
                <w:szCs w:val="18"/>
              </w:rPr>
              <w:t>s that became “Active” (01) from Deferred during the period.</w:t>
            </w:r>
          </w:p>
          <w:p w14:paraId="38A6A6B6" w14:textId="01CC4591" w:rsidR="007F76E7" w:rsidRDefault="007F76E7" w:rsidP="00733A92">
            <w:pPr>
              <w:rPr>
                <w:rFonts w:ascii="Arial" w:hAnsi="Arial" w:cs="Arial"/>
                <w:sz w:val="18"/>
                <w:szCs w:val="18"/>
              </w:rPr>
            </w:pPr>
            <w:r>
              <w:rPr>
                <w:rFonts w:ascii="Arial" w:hAnsi="Arial" w:cs="Arial"/>
                <w:sz w:val="18"/>
                <w:szCs w:val="18"/>
              </w:rPr>
              <w:t xml:space="preserve">The number of </w:t>
            </w:r>
            <w:del w:id="585" w:author="Jamal, Zaher CWK" w:date="2015-06-16T15:34:00Z">
              <w:r w:rsidR="003B2D50" w:rsidDel="001C0212">
                <w:rPr>
                  <w:rFonts w:ascii="Arial" w:hAnsi="Arial" w:cs="Arial"/>
                  <w:sz w:val="18"/>
                  <w:szCs w:val="18"/>
                </w:rPr>
                <w:delText>user</w:delText>
              </w:r>
            </w:del>
            <w:ins w:id="586" w:author="Jamal, Zaher CWK" w:date="2015-06-16T15:34:00Z">
              <w:r w:rsidR="001C0212">
                <w:rPr>
                  <w:rFonts w:ascii="Arial" w:hAnsi="Arial" w:cs="Arial"/>
                  <w:sz w:val="18"/>
                  <w:szCs w:val="18"/>
                </w:rPr>
                <w:t>member</w:t>
              </w:r>
            </w:ins>
            <w:r>
              <w:rPr>
                <w:rFonts w:ascii="Arial" w:hAnsi="Arial" w:cs="Arial"/>
                <w:sz w:val="18"/>
                <w:szCs w:val="18"/>
              </w:rPr>
              <w:t>s that became Deferred from “Active” (01) during the period.</w:t>
            </w:r>
          </w:p>
          <w:p w14:paraId="6C566B8E" w14:textId="65E36BAD" w:rsidR="007F76E7" w:rsidRDefault="007F76E7" w:rsidP="003875AD">
            <w:pPr>
              <w:rPr>
                <w:rFonts w:ascii="Arial" w:hAnsi="Arial" w:cs="Arial"/>
                <w:sz w:val="18"/>
                <w:szCs w:val="18"/>
              </w:rPr>
            </w:pPr>
            <w:r>
              <w:rPr>
                <w:rFonts w:ascii="Arial" w:hAnsi="Arial" w:cs="Arial"/>
                <w:sz w:val="18"/>
                <w:szCs w:val="18"/>
              </w:rPr>
              <w:t xml:space="preserve">The number of </w:t>
            </w:r>
            <w:del w:id="587" w:author="Jamal, Zaher CWK" w:date="2015-06-16T15:34:00Z">
              <w:r w:rsidR="003B2D50" w:rsidDel="001C0212">
                <w:rPr>
                  <w:rFonts w:ascii="Arial" w:hAnsi="Arial" w:cs="Arial"/>
                  <w:sz w:val="18"/>
                  <w:szCs w:val="18"/>
                </w:rPr>
                <w:delText>user</w:delText>
              </w:r>
            </w:del>
            <w:ins w:id="588" w:author="Jamal, Zaher CWK" w:date="2015-06-16T15:34:00Z">
              <w:r w:rsidR="001C0212">
                <w:rPr>
                  <w:rFonts w:ascii="Arial" w:hAnsi="Arial" w:cs="Arial"/>
                  <w:sz w:val="18"/>
                  <w:szCs w:val="18"/>
                </w:rPr>
                <w:t>member</w:t>
              </w:r>
            </w:ins>
            <w:r>
              <w:rPr>
                <w:rFonts w:ascii="Arial" w:hAnsi="Arial" w:cs="Arial"/>
                <w:sz w:val="18"/>
                <w:szCs w:val="18"/>
              </w:rPr>
              <w:t xml:space="preserve">s that became a “Retired </w:t>
            </w:r>
            <w:del w:id="589" w:author="Jamal, Zaher CWK" w:date="2015-06-16T15:34:00Z">
              <w:r w:rsidR="003B2D50" w:rsidDel="001C0212">
                <w:rPr>
                  <w:rFonts w:ascii="Arial" w:hAnsi="Arial" w:cs="Arial"/>
                  <w:sz w:val="18"/>
                  <w:szCs w:val="18"/>
                </w:rPr>
                <w:delText>User</w:delText>
              </w:r>
            </w:del>
            <w:ins w:id="590" w:author="Jamal, Zaher CWK" w:date="2015-06-16T15:34:00Z">
              <w:r w:rsidR="001C0212">
                <w:rPr>
                  <w:rFonts w:ascii="Arial" w:hAnsi="Arial" w:cs="Arial"/>
                  <w:sz w:val="18"/>
                  <w:szCs w:val="18"/>
                </w:rPr>
                <w:t>Member</w:t>
              </w:r>
            </w:ins>
            <w:r>
              <w:rPr>
                <w:rFonts w:ascii="Arial" w:hAnsi="Arial" w:cs="Arial"/>
                <w:sz w:val="18"/>
                <w:szCs w:val="18"/>
              </w:rPr>
              <w:t>” (12) during the period.</w:t>
            </w:r>
          </w:p>
          <w:p w14:paraId="4A6925D0" w14:textId="5B1FA9A5" w:rsidR="007F76E7" w:rsidRDefault="007F76E7" w:rsidP="003875AD">
            <w:pPr>
              <w:rPr>
                <w:rFonts w:ascii="Arial" w:hAnsi="Arial" w:cs="Arial"/>
                <w:sz w:val="18"/>
                <w:szCs w:val="18"/>
              </w:rPr>
            </w:pPr>
            <w:r>
              <w:rPr>
                <w:rFonts w:ascii="Arial" w:hAnsi="Arial" w:cs="Arial"/>
                <w:sz w:val="18"/>
                <w:szCs w:val="18"/>
              </w:rPr>
              <w:t xml:space="preserve">The number of </w:t>
            </w:r>
            <w:del w:id="591" w:author="Jamal, Zaher CWK" w:date="2015-06-16T15:34:00Z">
              <w:r w:rsidR="003B2D50" w:rsidDel="001C0212">
                <w:rPr>
                  <w:rFonts w:ascii="Arial" w:hAnsi="Arial" w:cs="Arial"/>
                  <w:sz w:val="18"/>
                  <w:szCs w:val="18"/>
                </w:rPr>
                <w:delText>user</w:delText>
              </w:r>
            </w:del>
            <w:ins w:id="592" w:author="Jamal, Zaher CWK" w:date="2015-06-16T15:34:00Z">
              <w:r w:rsidR="001C0212">
                <w:rPr>
                  <w:rFonts w:ascii="Arial" w:hAnsi="Arial" w:cs="Arial"/>
                  <w:sz w:val="18"/>
                  <w:szCs w:val="18"/>
                </w:rPr>
                <w:t>member</w:t>
              </w:r>
            </w:ins>
            <w:r>
              <w:rPr>
                <w:rFonts w:ascii="Arial" w:hAnsi="Arial" w:cs="Arial"/>
                <w:sz w:val="18"/>
                <w:szCs w:val="18"/>
              </w:rPr>
              <w:t xml:space="preserve">s that became a “Deceased </w:t>
            </w:r>
            <w:del w:id="593" w:author="Jamal, Zaher CWK" w:date="2015-06-16T15:34:00Z">
              <w:r w:rsidR="003B2D50" w:rsidDel="001C0212">
                <w:rPr>
                  <w:rFonts w:ascii="Arial" w:hAnsi="Arial" w:cs="Arial"/>
                  <w:sz w:val="18"/>
                  <w:szCs w:val="18"/>
                </w:rPr>
                <w:delText>User</w:delText>
              </w:r>
            </w:del>
            <w:ins w:id="594" w:author="Jamal, Zaher CWK" w:date="2015-06-16T15:34:00Z">
              <w:r w:rsidR="001C0212">
                <w:rPr>
                  <w:rFonts w:ascii="Arial" w:hAnsi="Arial" w:cs="Arial"/>
                  <w:sz w:val="18"/>
                  <w:szCs w:val="18"/>
                </w:rPr>
                <w:t>Member</w:t>
              </w:r>
            </w:ins>
            <w:r>
              <w:rPr>
                <w:rFonts w:ascii="Arial" w:hAnsi="Arial" w:cs="Arial"/>
                <w:sz w:val="18"/>
                <w:szCs w:val="18"/>
              </w:rPr>
              <w:t>” (14) during the period.</w:t>
            </w:r>
          </w:p>
          <w:p w14:paraId="3EDC86E3" w14:textId="0D668C4A" w:rsidR="007F76E7" w:rsidRDefault="007F76E7" w:rsidP="003875AD">
            <w:pPr>
              <w:rPr>
                <w:rFonts w:ascii="Arial" w:hAnsi="Arial" w:cs="Arial"/>
                <w:sz w:val="18"/>
                <w:szCs w:val="18"/>
              </w:rPr>
            </w:pPr>
            <w:r>
              <w:rPr>
                <w:rFonts w:ascii="Arial" w:hAnsi="Arial" w:cs="Arial"/>
                <w:sz w:val="18"/>
                <w:szCs w:val="18"/>
              </w:rPr>
              <w:t xml:space="preserve">The number of </w:t>
            </w:r>
            <w:del w:id="595" w:author="Jamal, Zaher CWK" w:date="2015-06-16T15:34:00Z">
              <w:r w:rsidR="003B2D50" w:rsidDel="001C0212">
                <w:rPr>
                  <w:rFonts w:ascii="Arial" w:hAnsi="Arial" w:cs="Arial"/>
                  <w:sz w:val="18"/>
                  <w:szCs w:val="18"/>
                </w:rPr>
                <w:delText>user</w:delText>
              </w:r>
            </w:del>
            <w:ins w:id="596" w:author="Jamal, Zaher CWK" w:date="2015-06-16T15:34:00Z">
              <w:r w:rsidR="001C0212">
                <w:rPr>
                  <w:rFonts w:ascii="Arial" w:hAnsi="Arial" w:cs="Arial"/>
                  <w:sz w:val="18"/>
                  <w:szCs w:val="18"/>
                </w:rPr>
                <w:t>member</w:t>
              </w:r>
            </w:ins>
            <w:r>
              <w:rPr>
                <w:rFonts w:ascii="Arial" w:hAnsi="Arial" w:cs="Arial"/>
                <w:sz w:val="18"/>
                <w:szCs w:val="18"/>
              </w:rPr>
              <w:t>s that became “Transfer Out Paid” (include Pending Transferd) during the period</w:t>
            </w:r>
          </w:p>
          <w:p w14:paraId="2D2F82A4" w14:textId="7742065D" w:rsidR="007F76E7" w:rsidRDefault="007F76E7" w:rsidP="003875AD">
            <w:pPr>
              <w:rPr>
                <w:rFonts w:ascii="Arial" w:hAnsi="Arial" w:cs="Arial"/>
                <w:sz w:val="18"/>
                <w:szCs w:val="18"/>
              </w:rPr>
            </w:pPr>
            <w:r>
              <w:rPr>
                <w:rFonts w:ascii="Arial" w:hAnsi="Arial" w:cs="Arial"/>
                <w:sz w:val="18"/>
                <w:szCs w:val="18"/>
              </w:rPr>
              <w:t xml:space="preserve">The number of </w:t>
            </w:r>
            <w:del w:id="597" w:author="Jamal, Zaher CWK" w:date="2015-06-16T15:34:00Z">
              <w:r w:rsidR="003B2D50" w:rsidDel="001C0212">
                <w:rPr>
                  <w:rFonts w:ascii="Arial" w:hAnsi="Arial" w:cs="Arial"/>
                  <w:sz w:val="18"/>
                  <w:szCs w:val="18"/>
                </w:rPr>
                <w:delText>user</w:delText>
              </w:r>
            </w:del>
            <w:ins w:id="598" w:author="Jamal, Zaher CWK" w:date="2015-06-16T15:34:00Z">
              <w:r w:rsidR="001C0212">
                <w:rPr>
                  <w:rFonts w:ascii="Arial" w:hAnsi="Arial" w:cs="Arial"/>
                  <w:sz w:val="18"/>
                  <w:szCs w:val="18"/>
                </w:rPr>
                <w:t>member</w:t>
              </w:r>
            </w:ins>
            <w:r>
              <w:rPr>
                <w:rFonts w:ascii="Arial" w:hAnsi="Arial" w:cs="Arial"/>
                <w:sz w:val="18"/>
                <w:szCs w:val="18"/>
              </w:rPr>
              <w:t>s that became “</w:t>
            </w:r>
            <w:del w:id="599" w:author="Jamal, Zaher CWK" w:date="2015-06-16T15:34:00Z">
              <w:r w:rsidR="003B2D50" w:rsidDel="001C0212">
                <w:rPr>
                  <w:rFonts w:ascii="Arial" w:hAnsi="Arial" w:cs="Arial"/>
                  <w:sz w:val="18"/>
                  <w:szCs w:val="18"/>
                </w:rPr>
                <w:delText>User</w:delText>
              </w:r>
            </w:del>
            <w:ins w:id="600" w:author="Jamal, Zaher CWK" w:date="2015-06-16T15:34:00Z">
              <w:r w:rsidR="001C0212">
                <w:rPr>
                  <w:rFonts w:ascii="Arial" w:hAnsi="Arial" w:cs="Arial"/>
                  <w:sz w:val="18"/>
                  <w:szCs w:val="18"/>
                </w:rPr>
                <w:t>Member</w:t>
              </w:r>
            </w:ins>
            <w:r>
              <w:rPr>
                <w:rFonts w:ascii="Arial" w:hAnsi="Arial" w:cs="Arial"/>
                <w:sz w:val="18"/>
                <w:szCs w:val="18"/>
              </w:rPr>
              <w:t xml:space="preserve"> Refund Paid” (66) during the period</w:t>
            </w:r>
          </w:p>
          <w:p w14:paraId="12B38EB2" w14:textId="4B6A5646" w:rsidR="007F76E7" w:rsidRDefault="007F76E7" w:rsidP="00733A92">
            <w:pPr>
              <w:rPr>
                <w:rFonts w:ascii="Arial" w:hAnsi="Arial" w:cs="Arial"/>
                <w:sz w:val="18"/>
                <w:szCs w:val="18"/>
              </w:rPr>
            </w:pPr>
            <w:r>
              <w:rPr>
                <w:rFonts w:ascii="Arial" w:hAnsi="Arial" w:cs="Arial"/>
                <w:sz w:val="18"/>
                <w:szCs w:val="18"/>
              </w:rPr>
              <w:t xml:space="preserve">The number of </w:t>
            </w:r>
            <w:del w:id="601" w:author="Jamal, Zaher CWK" w:date="2015-06-16T15:34:00Z">
              <w:r w:rsidR="003B2D50" w:rsidDel="001C0212">
                <w:rPr>
                  <w:rFonts w:ascii="Arial" w:hAnsi="Arial" w:cs="Arial"/>
                  <w:sz w:val="18"/>
                  <w:szCs w:val="18"/>
                </w:rPr>
                <w:delText>user</w:delText>
              </w:r>
            </w:del>
            <w:ins w:id="602" w:author="Jamal, Zaher CWK" w:date="2015-06-16T15:34:00Z">
              <w:r w:rsidR="001C0212">
                <w:rPr>
                  <w:rFonts w:ascii="Arial" w:hAnsi="Arial" w:cs="Arial"/>
                  <w:sz w:val="18"/>
                  <w:szCs w:val="18"/>
                </w:rPr>
                <w:t>member</w:t>
              </w:r>
            </w:ins>
            <w:r>
              <w:rPr>
                <w:rFonts w:ascii="Arial" w:hAnsi="Arial" w:cs="Arial"/>
                <w:sz w:val="18"/>
                <w:szCs w:val="18"/>
              </w:rPr>
              <w:t>s that became Leavers during the period</w:t>
            </w:r>
          </w:p>
          <w:p w14:paraId="0D75F039" w14:textId="4974C0E3" w:rsidR="007F76E7" w:rsidRDefault="007F76E7" w:rsidP="005304D5">
            <w:pPr>
              <w:rPr>
                <w:rFonts w:ascii="Arial" w:hAnsi="Arial" w:cs="Arial"/>
                <w:sz w:val="18"/>
                <w:szCs w:val="18"/>
              </w:rPr>
            </w:pPr>
            <w:r>
              <w:rPr>
                <w:rFonts w:ascii="Arial" w:hAnsi="Arial" w:cs="Arial"/>
                <w:sz w:val="18"/>
                <w:szCs w:val="18"/>
              </w:rPr>
              <w:t xml:space="preserve">The number of </w:t>
            </w:r>
            <w:del w:id="603" w:author="Jamal, Zaher CWK" w:date="2015-06-16T15:34:00Z">
              <w:r w:rsidR="003B2D50" w:rsidDel="001C0212">
                <w:rPr>
                  <w:rFonts w:ascii="Arial" w:hAnsi="Arial" w:cs="Arial"/>
                  <w:sz w:val="18"/>
                  <w:szCs w:val="18"/>
                </w:rPr>
                <w:delText>user</w:delText>
              </w:r>
            </w:del>
            <w:ins w:id="604" w:author="Jamal, Zaher CWK" w:date="2015-06-16T15:34:00Z">
              <w:r w:rsidR="001C0212">
                <w:rPr>
                  <w:rFonts w:ascii="Arial" w:hAnsi="Arial" w:cs="Arial"/>
                  <w:sz w:val="18"/>
                  <w:szCs w:val="18"/>
                </w:rPr>
                <w:t>member</w:t>
              </w:r>
            </w:ins>
            <w:r>
              <w:rPr>
                <w:rFonts w:ascii="Arial" w:hAnsi="Arial" w:cs="Arial"/>
                <w:sz w:val="18"/>
                <w:szCs w:val="18"/>
              </w:rPr>
              <w:t>s that became Active Leavers during the period</w:t>
            </w:r>
          </w:p>
          <w:p w14:paraId="008D7EF9" w14:textId="0FBCF9A8" w:rsidR="007F76E7" w:rsidRDefault="007F76E7" w:rsidP="00D97453">
            <w:pPr>
              <w:rPr>
                <w:rFonts w:ascii="Arial" w:hAnsi="Arial" w:cs="Arial"/>
                <w:sz w:val="18"/>
                <w:szCs w:val="18"/>
              </w:rPr>
            </w:pPr>
            <w:r>
              <w:rPr>
                <w:rFonts w:ascii="Arial" w:hAnsi="Arial" w:cs="Arial"/>
                <w:sz w:val="18"/>
                <w:szCs w:val="18"/>
              </w:rPr>
              <w:t xml:space="preserve">The number of </w:t>
            </w:r>
            <w:del w:id="605" w:author="Jamal, Zaher CWK" w:date="2015-06-16T15:34:00Z">
              <w:r w:rsidR="003B2D50" w:rsidDel="001C0212">
                <w:rPr>
                  <w:rFonts w:ascii="Arial" w:hAnsi="Arial" w:cs="Arial"/>
                  <w:sz w:val="18"/>
                  <w:szCs w:val="18"/>
                </w:rPr>
                <w:delText>user</w:delText>
              </w:r>
            </w:del>
            <w:ins w:id="606" w:author="Jamal, Zaher CWK" w:date="2015-06-16T15:34:00Z">
              <w:r w:rsidR="001C0212">
                <w:rPr>
                  <w:rFonts w:ascii="Arial" w:hAnsi="Arial" w:cs="Arial"/>
                  <w:sz w:val="18"/>
                  <w:szCs w:val="18"/>
                </w:rPr>
                <w:t>member</w:t>
              </w:r>
            </w:ins>
            <w:r>
              <w:rPr>
                <w:rFonts w:ascii="Arial" w:hAnsi="Arial" w:cs="Arial"/>
                <w:sz w:val="18"/>
                <w:szCs w:val="18"/>
              </w:rPr>
              <w:t>s that became Ported during the period</w:t>
            </w:r>
          </w:p>
          <w:p w14:paraId="4F4CB5C7" w14:textId="3DB609A2" w:rsidR="007F76E7" w:rsidRDefault="007F76E7" w:rsidP="00D97453">
            <w:pPr>
              <w:rPr>
                <w:rFonts w:ascii="Arial" w:hAnsi="Arial" w:cs="Arial"/>
                <w:sz w:val="18"/>
                <w:szCs w:val="18"/>
              </w:rPr>
            </w:pPr>
            <w:r>
              <w:rPr>
                <w:rFonts w:ascii="Arial" w:hAnsi="Arial" w:cs="Arial"/>
                <w:sz w:val="18"/>
                <w:szCs w:val="18"/>
              </w:rPr>
              <w:t xml:space="preserve">The number of </w:t>
            </w:r>
            <w:del w:id="607" w:author="Jamal, Zaher CWK" w:date="2015-06-16T15:34:00Z">
              <w:r w:rsidR="003B2D50" w:rsidDel="001C0212">
                <w:rPr>
                  <w:rFonts w:ascii="Arial" w:hAnsi="Arial" w:cs="Arial"/>
                  <w:sz w:val="18"/>
                  <w:szCs w:val="18"/>
                </w:rPr>
                <w:delText>user</w:delText>
              </w:r>
            </w:del>
            <w:ins w:id="608" w:author="Jamal, Zaher CWK" w:date="2015-06-16T15:34:00Z">
              <w:r w:rsidR="001C0212">
                <w:rPr>
                  <w:rFonts w:ascii="Arial" w:hAnsi="Arial" w:cs="Arial"/>
                  <w:sz w:val="18"/>
                  <w:szCs w:val="18"/>
                </w:rPr>
                <w:t>member</w:t>
              </w:r>
            </w:ins>
            <w:r>
              <w:rPr>
                <w:rFonts w:ascii="Arial" w:hAnsi="Arial" w:cs="Arial"/>
                <w:sz w:val="18"/>
                <w:szCs w:val="18"/>
              </w:rPr>
              <w:t>s that became Enhanced Protection during the period</w:t>
            </w:r>
          </w:p>
          <w:p w14:paraId="4CE66A49" w14:textId="06C2CDD6" w:rsidR="007F76E7" w:rsidRDefault="007F76E7" w:rsidP="00733A92">
            <w:pPr>
              <w:rPr>
                <w:rFonts w:ascii="Arial" w:hAnsi="Arial" w:cs="Arial"/>
                <w:sz w:val="18"/>
                <w:szCs w:val="18"/>
              </w:rPr>
            </w:pPr>
            <w:r>
              <w:rPr>
                <w:rFonts w:ascii="Arial" w:hAnsi="Arial" w:cs="Arial"/>
                <w:sz w:val="18"/>
                <w:szCs w:val="18"/>
              </w:rPr>
              <w:t xml:space="preserve">The number of </w:t>
            </w:r>
            <w:del w:id="609" w:author="Jamal, Zaher CWK" w:date="2015-06-16T15:34:00Z">
              <w:r w:rsidR="003B2D50" w:rsidDel="001C0212">
                <w:rPr>
                  <w:rFonts w:ascii="Arial" w:hAnsi="Arial" w:cs="Arial"/>
                  <w:sz w:val="18"/>
                  <w:szCs w:val="18"/>
                </w:rPr>
                <w:delText>user</w:delText>
              </w:r>
            </w:del>
            <w:ins w:id="610" w:author="Jamal, Zaher CWK" w:date="2015-06-16T15:34:00Z">
              <w:r w:rsidR="001C0212">
                <w:rPr>
                  <w:rFonts w:ascii="Arial" w:hAnsi="Arial" w:cs="Arial"/>
                  <w:sz w:val="18"/>
                  <w:szCs w:val="18"/>
                </w:rPr>
                <w:t>member</w:t>
              </w:r>
            </w:ins>
            <w:r>
              <w:rPr>
                <w:rFonts w:ascii="Arial" w:hAnsi="Arial" w:cs="Arial"/>
                <w:sz w:val="18"/>
                <w:szCs w:val="18"/>
              </w:rPr>
              <w:t>s that became Pending Refund during the period</w:t>
            </w:r>
          </w:p>
          <w:p w14:paraId="3E885367" w14:textId="309B3645" w:rsidR="007F76E7" w:rsidRDefault="007F76E7" w:rsidP="003875AD">
            <w:pPr>
              <w:rPr>
                <w:rFonts w:ascii="Arial" w:hAnsi="Arial" w:cs="Arial"/>
                <w:sz w:val="18"/>
                <w:szCs w:val="18"/>
              </w:rPr>
            </w:pPr>
            <w:r>
              <w:rPr>
                <w:rFonts w:ascii="Arial" w:hAnsi="Arial" w:cs="Arial"/>
                <w:sz w:val="18"/>
                <w:szCs w:val="18"/>
              </w:rPr>
              <w:t xml:space="preserve">The number of </w:t>
            </w:r>
            <w:del w:id="611" w:author="Jamal, Zaher CWK" w:date="2015-06-16T15:34:00Z">
              <w:r w:rsidR="003B2D50" w:rsidDel="001C0212">
                <w:rPr>
                  <w:rFonts w:ascii="Arial" w:hAnsi="Arial" w:cs="Arial"/>
                  <w:sz w:val="18"/>
                  <w:szCs w:val="18"/>
                </w:rPr>
                <w:delText>user</w:delText>
              </w:r>
            </w:del>
            <w:ins w:id="612" w:author="Jamal, Zaher CWK" w:date="2015-06-16T15:34:00Z">
              <w:r w:rsidR="001C0212">
                <w:rPr>
                  <w:rFonts w:ascii="Arial" w:hAnsi="Arial" w:cs="Arial"/>
                  <w:sz w:val="18"/>
                  <w:szCs w:val="18"/>
                </w:rPr>
                <w:t>member</w:t>
              </w:r>
            </w:ins>
            <w:r>
              <w:rPr>
                <w:rFonts w:ascii="Arial" w:hAnsi="Arial" w:cs="Arial"/>
                <w:sz w:val="18"/>
                <w:szCs w:val="18"/>
              </w:rPr>
              <w:t>s that became Declined during the period</w:t>
            </w:r>
          </w:p>
          <w:p w14:paraId="0EF46AF1" w14:textId="6D4C7967" w:rsidR="007F76E7" w:rsidRDefault="007F76E7" w:rsidP="005304D5">
            <w:pPr>
              <w:rPr>
                <w:rFonts w:ascii="Arial" w:hAnsi="Arial" w:cs="Arial"/>
                <w:sz w:val="18"/>
                <w:szCs w:val="18"/>
              </w:rPr>
            </w:pPr>
            <w:r>
              <w:rPr>
                <w:rFonts w:ascii="Arial" w:hAnsi="Arial" w:cs="Arial"/>
                <w:sz w:val="18"/>
                <w:szCs w:val="18"/>
              </w:rPr>
              <w:t xml:space="preserve">The number of </w:t>
            </w:r>
            <w:del w:id="613" w:author="Jamal, Zaher CWK" w:date="2015-06-16T15:34:00Z">
              <w:r w:rsidR="003B2D50" w:rsidDel="001C0212">
                <w:rPr>
                  <w:rFonts w:ascii="Arial" w:hAnsi="Arial" w:cs="Arial"/>
                  <w:sz w:val="18"/>
                  <w:szCs w:val="18"/>
                </w:rPr>
                <w:delText>user</w:delText>
              </w:r>
            </w:del>
            <w:ins w:id="614" w:author="Jamal, Zaher CWK" w:date="2015-06-16T15:34:00Z">
              <w:r w:rsidR="001C0212">
                <w:rPr>
                  <w:rFonts w:ascii="Arial" w:hAnsi="Arial" w:cs="Arial"/>
                  <w:sz w:val="18"/>
                  <w:szCs w:val="18"/>
                </w:rPr>
                <w:t>member</w:t>
              </w:r>
            </w:ins>
            <w:r>
              <w:rPr>
                <w:rFonts w:ascii="Arial" w:hAnsi="Arial" w:cs="Arial"/>
                <w:sz w:val="18"/>
                <w:szCs w:val="18"/>
              </w:rPr>
              <w:t>s that had their status corrected during the period*</w:t>
            </w:r>
          </w:p>
          <w:p w14:paraId="51B74ED4" w14:textId="357EF11F" w:rsidR="007F76E7" w:rsidRDefault="007F76E7" w:rsidP="005304D5">
            <w:pPr>
              <w:rPr>
                <w:rFonts w:ascii="Arial" w:hAnsi="Arial" w:cs="Arial"/>
                <w:sz w:val="18"/>
                <w:szCs w:val="18"/>
              </w:rPr>
            </w:pPr>
            <w:r>
              <w:rPr>
                <w:rFonts w:ascii="Arial" w:hAnsi="Arial" w:cs="Arial"/>
                <w:sz w:val="18"/>
                <w:szCs w:val="18"/>
              </w:rPr>
              <w:t xml:space="preserve">The total number of Active </w:t>
            </w:r>
            <w:del w:id="615" w:author="Jamal, Zaher CWK" w:date="2015-06-16T15:34:00Z">
              <w:r w:rsidR="003B2D50" w:rsidDel="001C0212">
                <w:rPr>
                  <w:rFonts w:ascii="Arial" w:hAnsi="Arial" w:cs="Arial"/>
                  <w:sz w:val="18"/>
                  <w:szCs w:val="18"/>
                </w:rPr>
                <w:delText>user</w:delText>
              </w:r>
            </w:del>
            <w:ins w:id="616" w:author="Jamal, Zaher CWK" w:date="2015-06-16T15:34:00Z">
              <w:r w:rsidR="001C0212">
                <w:rPr>
                  <w:rFonts w:ascii="Arial" w:hAnsi="Arial" w:cs="Arial"/>
                  <w:sz w:val="18"/>
                  <w:szCs w:val="18"/>
                </w:rPr>
                <w:t>member</w:t>
              </w:r>
            </w:ins>
            <w:r>
              <w:rPr>
                <w:rFonts w:ascii="Arial" w:hAnsi="Arial" w:cs="Arial"/>
                <w:sz w:val="18"/>
                <w:szCs w:val="18"/>
              </w:rPr>
              <w:t xml:space="preserve">s at the end of the period </w:t>
            </w:r>
          </w:p>
          <w:p w14:paraId="00580C76" w14:textId="0D321D69" w:rsidR="007F76E7" w:rsidRDefault="007F76E7" w:rsidP="005304D5">
            <w:pPr>
              <w:rPr>
                <w:rFonts w:ascii="Arial" w:hAnsi="Arial" w:cs="Arial"/>
                <w:sz w:val="18"/>
                <w:szCs w:val="18"/>
              </w:rPr>
            </w:pPr>
            <w:r>
              <w:rPr>
                <w:rFonts w:ascii="Arial" w:hAnsi="Arial" w:cs="Arial"/>
                <w:sz w:val="18"/>
                <w:szCs w:val="18"/>
              </w:rPr>
              <w:t xml:space="preserve">The total number of Deferred </w:t>
            </w:r>
            <w:del w:id="617" w:author="Jamal, Zaher CWK" w:date="2015-06-16T15:34:00Z">
              <w:r w:rsidR="003B2D50" w:rsidDel="001C0212">
                <w:rPr>
                  <w:rFonts w:ascii="Arial" w:hAnsi="Arial" w:cs="Arial"/>
                  <w:sz w:val="18"/>
                  <w:szCs w:val="18"/>
                </w:rPr>
                <w:delText>user</w:delText>
              </w:r>
            </w:del>
            <w:ins w:id="618" w:author="Jamal, Zaher CWK" w:date="2015-06-16T15:34:00Z">
              <w:r w:rsidR="001C0212">
                <w:rPr>
                  <w:rFonts w:ascii="Arial" w:hAnsi="Arial" w:cs="Arial"/>
                  <w:sz w:val="18"/>
                  <w:szCs w:val="18"/>
                </w:rPr>
                <w:t>member</w:t>
              </w:r>
            </w:ins>
            <w:r>
              <w:rPr>
                <w:rFonts w:ascii="Arial" w:hAnsi="Arial" w:cs="Arial"/>
                <w:sz w:val="18"/>
                <w:szCs w:val="18"/>
              </w:rPr>
              <w:t>s at the end of the period</w:t>
            </w:r>
          </w:p>
          <w:p w14:paraId="4CE2BE7E" w14:textId="2C5E55CE" w:rsidR="007F76E7" w:rsidRDefault="007F76E7" w:rsidP="00BA4172">
            <w:pPr>
              <w:rPr>
                <w:rFonts w:ascii="Arial" w:hAnsi="Arial" w:cs="Arial"/>
                <w:sz w:val="18"/>
                <w:szCs w:val="18"/>
              </w:rPr>
            </w:pPr>
            <w:r>
              <w:rPr>
                <w:rFonts w:ascii="Arial" w:hAnsi="Arial" w:cs="Arial"/>
                <w:sz w:val="18"/>
                <w:szCs w:val="18"/>
              </w:rPr>
              <w:t xml:space="preserve">The total number of Active &amp; Deferred </w:t>
            </w:r>
            <w:del w:id="619" w:author="Jamal, Zaher CWK" w:date="2015-06-16T15:34:00Z">
              <w:r w:rsidR="003B2D50" w:rsidDel="001C0212">
                <w:rPr>
                  <w:rFonts w:ascii="Arial" w:hAnsi="Arial" w:cs="Arial"/>
                  <w:sz w:val="18"/>
                  <w:szCs w:val="18"/>
                </w:rPr>
                <w:delText>user</w:delText>
              </w:r>
            </w:del>
            <w:ins w:id="620" w:author="Jamal, Zaher CWK" w:date="2015-06-16T15:34:00Z">
              <w:r w:rsidR="001C0212">
                <w:rPr>
                  <w:rFonts w:ascii="Arial" w:hAnsi="Arial" w:cs="Arial"/>
                  <w:sz w:val="18"/>
                  <w:szCs w:val="18"/>
                </w:rPr>
                <w:t>member</w:t>
              </w:r>
            </w:ins>
            <w:r>
              <w:rPr>
                <w:rFonts w:ascii="Arial" w:hAnsi="Arial" w:cs="Arial"/>
                <w:sz w:val="18"/>
                <w:szCs w:val="18"/>
              </w:rPr>
              <w:t xml:space="preserve">s at the end of the period </w:t>
            </w:r>
          </w:p>
          <w:p w14:paraId="31B2C762" w14:textId="5B27CAAB" w:rsidR="007F76E7" w:rsidRDefault="007F76E7" w:rsidP="00BA4172">
            <w:pPr>
              <w:rPr>
                <w:rFonts w:ascii="Arial" w:hAnsi="Arial" w:cs="Arial"/>
                <w:sz w:val="18"/>
                <w:szCs w:val="18"/>
              </w:rPr>
            </w:pPr>
            <w:r>
              <w:rPr>
                <w:rFonts w:ascii="Arial" w:hAnsi="Arial" w:cs="Arial"/>
                <w:sz w:val="18"/>
                <w:szCs w:val="18"/>
              </w:rPr>
              <w:t xml:space="preserve">The total number of Active </w:t>
            </w:r>
            <w:del w:id="621" w:author="Jamal, Zaher CWK" w:date="2015-06-16T15:34:00Z">
              <w:r w:rsidR="003B2D50" w:rsidDel="001C0212">
                <w:rPr>
                  <w:rFonts w:ascii="Arial" w:hAnsi="Arial" w:cs="Arial"/>
                  <w:sz w:val="18"/>
                  <w:szCs w:val="18"/>
                </w:rPr>
                <w:delText>user</w:delText>
              </w:r>
            </w:del>
            <w:ins w:id="622" w:author="Jamal, Zaher CWK" w:date="2015-06-16T15:34:00Z">
              <w:r w:rsidR="001C0212">
                <w:rPr>
                  <w:rFonts w:ascii="Arial" w:hAnsi="Arial" w:cs="Arial"/>
                  <w:sz w:val="18"/>
                  <w:szCs w:val="18"/>
                </w:rPr>
                <w:t>member</w:t>
              </w:r>
            </w:ins>
            <w:r>
              <w:rPr>
                <w:rFonts w:ascii="Arial" w:hAnsi="Arial" w:cs="Arial"/>
                <w:sz w:val="18"/>
                <w:szCs w:val="18"/>
              </w:rPr>
              <w:t>s invested in Lifestyle at the end of the period</w:t>
            </w:r>
          </w:p>
          <w:p w14:paraId="3297DA23" w14:textId="57C04FAF" w:rsidR="007F76E7" w:rsidRDefault="007F76E7" w:rsidP="00BA4172">
            <w:pPr>
              <w:rPr>
                <w:rFonts w:ascii="Arial" w:hAnsi="Arial" w:cs="Arial"/>
                <w:sz w:val="18"/>
                <w:szCs w:val="18"/>
              </w:rPr>
            </w:pPr>
            <w:r>
              <w:rPr>
                <w:rFonts w:ascii="Arial" w:hAnsi="Arial" w:cs="Arial"/>
                <w:sz w:val="18"/>
                <w:szCs w:val="18"/>
              </w:rPr>
              <w:t xml:space="preserve">The total number of Active </w:t>
            </w:r>
            <w:del w:id="623" w:author="Jamal, Zaher CWK" w:date="2015-06-16T15:34:00Z">
              <w:r w:rsidR="003B2D50" w:rsidDel="001C0212">
                <w:rPr>
                  <w:rFonts w:ascii="Arial" w:hAnsi="Arial" w:cs="Arial"/>
                  <w:sz w:val="18"/>
                  <w:szCs w:val="18"/>
                </w:rPr>
                <w:delText>user</w:delText>
              </w:r>
            </w:del>
            <w:ins w:id="624" w:author="Jamal, Zaher CWK" w:date="2015-06-16T15:34:00Z">
              <w:r w:rsidR="001C0212">
                <w:rPr>
                  <w:rFonts w:ascii="Arial" w:hAnsi="Arial" w:cs="Arial"/>
                  <w:sz w:val="18"/>
                  <w:szCs w:val="18"/>
                </w:rPr>
                <w:t>member</w:t>
              </w:r>
            </w:ins>
            <w:r>
              <w:rPr>
                <w:rFonts w:ascii="Arial" w:hAnsi="Arial" w:cs="Arial"/>
                <w:sz w:val="18"/>
                <w:szCs w:val="18"/>
              </w:rPr>
              <w:t>s invested in Freestyle at the end of the period</w:t>
            </w:r>
          </w:p>
          <w:p w14:paraId="06983AE6" w14:textId="77777777" w:rsidR="007F76E7" w:rsidRDefault="007F76E7" w:rsidP="003875AD">
            <w:pPr>
              <w:rPr>
                <w:rFonts w:ascii="Arial" w:hAnsi="Arial" w:cs="Arial"/>
                <w:sz w:val="18"/>
                <w:szCs w:val="18"/>
              </w:rPr>
            </w:pPr>
          </w:p>
          <w:p w14:paraId="1918364A" w14:textId="77777777" w:rsidR="007F76E7" w:rsidRDefault="007F76E7" w:rsidP="003875AD">
            <w:pPr>
              <w:rPr>
                <w:rFonts w:ascii="Arial" w:hAnsi="Arial" w:cs="Arial"/>
                <w:sz w:val="18"/>
                <w:szCs w:val="18"/>
              </w:rPr>
            </w:pPr>
          </w:p>
          <w:p w14:paraId="50E77937" w14:textId="77777777" w:rsidR="007F76E7" w:rsidRDefault="007F76E7" w:rsidP="003875AD">
            <w:pPr>
              <w:rPr>
                <w:rFonts w:ascii="Arial" w:hAnsi="Arial" w:cs="Arial"/>
                <w:sz w:val="18"/>
                <w:szCs w:val="18"/>
              </w:rPr>
            </w:pPr>
            <w:r>
              <w:rPr>
                <w:rFonts w:ascii="Arial" w:hAnsi="Arial" w:cs="Arial"/>
                <w:sz w:val="18"/>
                <w:szCs w:val="18"/>
              </w:rPr>
              <w:t>Where the scope selected is for multiple schemes then the data this query returns needs to be for all schemes in the selected scope.  Also where the report is for multiple schemes the scheme name should be excluded from the report title.</w:t>
            </w:r>
          </w:p>
          <w:p w14:paraId="5B2225FE" w14:textId="77777777" w:rsidR="007F76E7" w:rsidRDefault="007F76E7" w:rsidP="003875AD">
            <w:pPr>
              <w:rPr>
                <w:rFonts w:ascii="Arial" w:hAnsi="Arial" w:cs="Arial"/>
                <w:sz w:val="18"/>
                <w:szCs w:val="18"/>
              </w:rPr>
            </w:pPr>
          </w:p>
          <w:p w14:paraId="48187A82" w14:textId="77777777" w:rsidR="007F76E7" w:rsidRPr="00F30E0D" w:rsidRDefault="007F76E7" w:rsidP="003875AD">
            <w:pPr>
              <w:rPr>
                <w:rFonts w:ascii="Arial" w:hAnsi="Arial" w:cs="Arial"/>
                <w:sz w:val="18"/>
                <w:szCs w:val="18"/>
                <w:u w:val="single"/>
              </w:rPr>
            </w:pPr>
            <w:r w:rsidRPr="00F30E0D">
              <w:rPr>
                <w:rFonts w:ascii="Arial" w:hAnsi="Arial" w:cs="Arial"/>
                <w:sz w:val="18"/>
                <w:szCs w:val="18"/>
                <w:u w:val="single"/>
              </w:rPr>
              <w:t xml:space="preserve">13. View </w:t>
            </w:r>
            <w:r>
              <w:rPr>
                <w:rFonts w:ascii="Arial" w:hAnsi="Arial" w:cs="Arial"/>
                <w:sz w:val="18"/>
                <w:szCs w:val="18"/>
                <w:u w:val="single"/>
              </w:rPr>
              <w:t>report</w:t>
            </w:r>
          </w:p>
          <w:p w14:paraId="6E20A304" w14:textId="77777777" w:rsidR="007F76E7" w:rsidRDefault="007F76E7" w:rsidP="003875AD">
            <w:pPr>
              <w:rPr>
                <w:rFonts w:ascii="Arial" w:hAnsi="Arial" w:cs="Arial"/>
                <w:sz w:val="18"/>
                <w:szCs w:val="18"/>
              </w:rPr>
            </w:pPr>
          </w:p>
          <w:p w14:paraId="751ACFD4" w14:textId="16D07DEA" w:rsidR="007F76E7" w:rsidRDefault="007F76E7" w:rsidP="003875AD">
            <w:pPr>
              <w:rPr>
                <w:rFonts w:ascii="Arial" w:hAnsi="Arial" w:cs="Arial"/>
                <w:sz w:val="18"/>
                <w:szCs w:val="18"/>
              </w:rPr>
            </w:pPr>
            <w:r>
              <w:rPr>
                <w:rFonts w:ascii="Arial" w:hAnsi="Arial" w:cs="Arial"/>
                <w:sz w:val="18"/>
                <w:szCs w:val="18"/>
              </w:rPr>
              <w:t xml:space="preserve">Once the report has run and the </w:t>
            </w:r>
            <w:del w:id="625" w:author="Jamal, Zaher CWK" w:date="2015-06-16T15:34:00Z">
              <w:r w:rsidDel="001C0212">
                <w:rPr>
                  <w:rFonts w:ascii="Arial" w:hAnsi="Arial" w:cs="Arial"/>
                  <w:sz w:val="18"/>
                  <w:szCs w:val="18"/>
                </w:rPr>
                <w:delText>user</w:delText>
              </w:r>
            </w:del>
            <w:ins w:id="626" w:author="Jamal, Zaher CWK" w:date="2015-06-16T15:34:00Z">
              <w:r w:rsidR="001C0212">
                <w:rPr>
                  <w:rFonts w:ascii="Arial" w:hAnsi="Arial" w:cs="Arial"/>
                  <w:sz w:val="18"/>
                  <w:szCs w:val="18"/>
                </w:rPr>
                <w:t>member</w:t>
              </w:r>
            </w:ins>
            <w:r>
              <w:rPr>
                <w:rFonts w:ascii="Arial" w:hAnsi="Arial" w:cs="Arial"/>
                <w:sz w:val="18"/>
                <w:szCs w:val="18"/>
              </w:rPr>
              <w:t xml:space="preserve"> wants to view the report by selecting either the HTML, PDF or Excel icon the following fields should be displayed:</w:t>
            </w:r>
          </w:p>
          <w:p w14:paraId="20A3F021" w14:textId="77777777" w:rsidR="007F76E7" w:rsidRDefault="007F76E7" w:rsidP="003875AD">
            <w:pPr>
              <w:rPr>
                <w:rFonts w:ascii="Arial" w:hAnsi="Arial" w:cs="Arial"/>
                <w:sz w:val="18"/>
                <w:szCs w:val="18"/>
              </w:rPr>
            </w:pPr>
          </w:p>
          <w:p w14:paraId="4C3FDC0F" w14:textId="2E19425D" w:rsidR="007F76E7" w:rsidRDefault="007F76E7" w:rsidP="004E06BD">
            <w:pPr>
              <w:numPr>
                <w:ilvl w:val="0"/>
                <w:numId w:val="106"/>
              </w:numPr>
              <w:rPr>
                <w:rFonts w:ascii="Arial" w:hAnsi="Arial" w:cs="Arial"/>
                <w:sz w:val="18"/>
                <w:szCs w:val="18"/>
              </w:rPr>
            </w:pPr>
            <w:r>
              <w:rPr>
                <w:rFonts w:ascii="Arial" w:hAnsi="Arial" w:cs="Arial"/>
                <w:sz w:val="18"/>
                <w:szCs w:val="18"/>
              </w:rPr>
              <w:t xml:space="preserve">Header - </w:t>
            </w:r>
            <w:del w:id="627" w:author="Jamal, Zaher CWK" w:date="2015-06-16T15:35:00Z">
              <w:r w:rsidR="003B2D50" w:rsidDel="001C0212">
                <w:rPr>
                  <w:rFonts w:ascii="Arial" w:hAnsi="Arial" w:cs="Arial"/>
                  <w:sz w:val="18"/>
                  <w:szCs w:val="18"/>
                </w:rPr>
                <w:delText>User</w:delText>
              </w:r>
            </w:del>
            <w:ins w:id="628" w:author="Jamal, Zaher CWK" w:date="2015-06-16T15:35:00Z">
              <w:r w:rsidR="001C0212">
                <w:rPr>
                  <w:rFonts w:ascii="Arial" w:hAnsi="Arial" w:cs="Arial"/>
                  <w:sz w:val="18"/>
                  <w:szCs w:val="18"/>
                </w:rPr>
                <w:t>Member</w:t>
              </w:r>
            </w:ins>
            <w:r w:rsidR="00BA535D">
              <w:rPr>
                <w:rFonts w:ascii="Arial" w:hAnsi="Arial" w:cs="Arial"/>
                <w:sz w:val="18"/>
                <w:szCs w:val="18"/>
              </w:rPr>
              <w:t xml:space="preserve"> Reconciliation</w:t>
            </w:r>
            <w:r>
              <w:rPr>
                <w:rFonts w:ascii="Arial" w:hAnsi="Arial" w:cs="Arial"/>
                <w:sz w:val="18"/>
                <w:szCs w:val="18"/>
              </w:rPr>
              <w:t xml:space="preserve"> Report for {Scheme Name} for date range {dd/mm/yyyy} to {dd/mm/yyyy}</w:t>
            </w:r>
          </w:p>
          <w:p w14:paraId="48E9FC85" w14:textId="77777777" w:rsidR="007F76E7" w:rsidRDefault="007F76E7" w:rsidP="004E06BD">
            <w:pPr>
              <w:numPr>
                <w:ilvl w:val="0"/>
                <w:numId w:val="106"/>
              </w:numPr>
              <w:rPr>
                <w:rFonts w:ascii="Arial" w:hAnsi="Arial" w:cs="Arial"/>
                <w:sz w:val="18"/>
                <w:szCs w:val="18"/>
              </w:rPr>
            </w:pPr>
            <w:r>
              <w:rPr>
                <w:rFonts w:ascii="Arial" w:hAnsi="Arial" w:cs="Arial"/>
                <w:sz w:val="18"/>
                <w:szCs w:val="18"/>
              </w:rPr>
              <w:t>Scope {Scope Name}</w:t>
            </w:r>
          </w:p>
          <w:p w14:paraId="538968AF" w14:textId="77777777" w:rsidR="007F76E7" w:rsidRDefault="007F76E7" w:rsidP="004E06BD">
            <w:pPr>
              <w:numPr>
                <w:ilvl w:val="0"/>
                <w:numId w:val="106"/>
              </w:numPr>
              <w:rPr>
                <w:rFonts w:ascii="Arial" w:hAnsi="Arial" w:cs="Arial"/>
                <w:sz w:val="18"/>
                <w:szCs w:val="18"/>
              </w:rPr>
            </w:pPr>
            <w:r>
              <w:rPr>
                <w:rFonts w:ascii="Arial" w:hAnsi="Arial" w:cs="Arial"/>
                <w:sz w:val="18"/>
                <w:szCs w:val="18"/>
              </w:rPr>
              <w:t>Filter {Filter Name}</w:t>
            </w:r>
          </w:p>
          <w:p w14:paraId="5981F0C4" w14:textId="77777777" w:rsidR="007F76E7" w:rsidRDefault="007F76E7" w:rsidP="004E06BD">
            <w:pPr>
              <w:numPr>
                <w:ilvl w:val="0"/>
                <w:numId w:val="106"/>
              </w:numPr>
              <w:rPr>
                <w:rFonts w:ascii="Arial" w:hAnsi="Arial" w:cs="Arial"/>
                <w:sz w:val="18"/>
                <w:szCs w:val="18"/>
              </w:rPr>
            </w:pPr>
            <w:r>
              <w:rPr>
                <w:rFonts w:ascii="Arial" w:hAnsi="Arial" w:cs="Arial"/>
                <w:sz w:val="18"/>
                <w:szCs w:val="18"/>
              </w:rPr>
              <w:t>Headings for Actives and for Deferreds</w:t>
            </w:r>
          </w:p>
          <w:p w14:paraId="68FE7E52" w14:textId="00FD1D0E" w:rsidR="007F76E7" w:rsidRDefault="007F76E7" w:rsidP="004E06BD">
            <w:pPr>
              <w:numPr>
                <w:ilvl w:val="0"/>
                <w:numId w:val="106"/>
              </w:numPr>
              <w:rPr>
                <w:rFonts w:ascii="Arial" w:hAnsi="Arial" w:cs="Arial"/>
                <w:sz w:val="18"/>
                <w:szCs w:val="18"/>
              </w:rPr>
            </w:pPr>
            <w:r>
              <w:rPr>
                <w:rFonts w:ascii="Arial" w:hAnsi="Arial" w:cs="Arial"/>
                <w:sz w:val="18"/>
                <w:szCs w:val="18"/>
              </w:rPr>
              <w:t xml:space="preserve">At the start of the period on {dd/mm/yyyy}, the number of </w:t>
            </w:r>
            <w:del w:id="629" w:author="Jamal, Zaher CWK" w:date="2015-06-16T15:35:00Z">
              <w:r w:rsidR="003B2D50" w:rsidDel="001C0212">
                <w:rPr>
                  <w:rFonts w:ascii="Arial" w:hAnsi="Arial" w:cs="Arial"/>
                  <w:sz w:val="18"/>
                  <w:szCs w:val="18"/>
                </w:rPr>
                <w:delText>user</w:delText>
              </w:r>
            </w:del>
            <w:ins w:id="630" w:author="Jamal, Zaher CWK" w:date="2015-06-16T15:35:00Z">
              <w:r w:rsidR="001C0212">
                <w:rPr>
                  <w:rFonts w:ascii="Arial" w:hAnsi="Arial" w:cs="Arial"/>
                  <w:sz w:val="18"/>
                  <w:szCs w:val="18"/>
                </w:rPr>
                <w:t>member</w:t>
              </w:r>
            </w:ins>
            <w:r>
              <w:rPr>
                <w:rFonts w:ascii="Arial" w:hAnsi="Arial" w:cs="Arial"/>
                <w:sz w:val="18"/>
                <w:szCs w:val="18"/>
              </w:rPr>
              <w:t>s was:</w:t>
            </w:r>
          </w:p>
          <w:p w14:paraId="0640F7F1" w14:textId="68C17490" w:rsidR="007F76E7" w:rsidRDefault="007F76E7" w:rsidP="004E06BD">
            <w:pPr>
              <w:numPr>
                <w:ilvl w:val="0"/>
                <w:numId w:val="106"/>
              </w:numPr>
              <w:rPr>
                <w:rFonts w:ascii="Arial" w:hAnsi="Arial" w:cs="Arial"/>
                <w:sz w:val="18"/>
                <w:szCs w:val="18"/>
              </w:rPr>
            </w:pPr>
            <w:r>
              <w:rPr>
                <w:rFonts w:ascii="Arial" w:hAnsi="Arial" w:cs="Arial"/>
                <w:sz w:val="18"/>
                <w:szCs w:val="18"/>
              </w:rPr>
              <w:t xml:space="preserve">Plus the number of New </w:t>
            </w:r>
            <w:del w:id="631" w:author="Jamal, Zaher CWK" w:date="2015-06-16T15:35:00Z">
              <w:r w:rsidR="003B2D50" w:rsidDel="001C0212">
                <w:rPr>
                  <w:rFonts w:ascii="Arial" w:hAnsi="Arial" w:cs="Arial"/>
                  <w:sz w:val="18"/>
                  <w:szCs w:val="18"/>
                </w:rPr>
                <w:delText>user</w:delText>
              </w:r>
            </w:del>
            <w:ins w:id="632" w:author="Jamal, Zaher CWK" w:date="2015-06-16T15:35:00Z">
              <w:r w:rsidR="001C0212">
                <w:rPr>
                  <w:rFonts w:ascii="Arial" w:hAnsi="Arial" w:cs="Arial"/>
                  <w:sz w:val="18"/>
                  <w:szCs w:val="18"/>
                </w:rPr>
                <w:t>member</w:t>
              </w:r>
            </w:ins>
            <w:r>
              <w:rPr>
                <w:rFonts w:ascii="Arial" w:hAnsi="Arial" w:cs="Arial"/>
                <w:sz w:val="18"/>
                <w:szCs w:val="18"/>
              </w:rPr>
              <w:t>s</w:t>
            </w:r>
          </w:p>
          <w:p w14:paraId="05749E76" w14:textId="34B3BE3C" w:rsidR="007F76E7" w:rsidRDefault="007F76E7" w:rsidP="004E06BD">
            <w:pPr>
              <w:numPr>
                <w:ilvl w:val="0"/>
                <w:numId w:val="106"/>
              </w:numPr>
              <w:rPr>
                <w:rFonts w:ascii="Arial" w:hAnsi="Arial" w:cs="Arial"/>
                <w:sz w:val="18"/>
                <w:szCs w:val="18"/>
              </w:rPr>
            </w:pPr>
            <w:r>
              <w:rPr>
                <w:rFonts w:ascii="Arial" w:hAnsi="Arial" w:cs="Arial"/>
                <w:sz w:val="18"/>
                <w:szCs w:val="18"/>
              </w:rPr>
              <w:t xml:space="preserve">Plus the number of New Deferred </w:t>
            </w:r>
            <w:del w:id="633" w:author="Jamal, Zaher CWK" w:date="2015-06-16T15:35:00Z">
              <w:r w:rsidR="003B2D50" w:rsidDel="001C0212">
                <w:rPr>
                  <w:rFonts w:ascii="Arial" w:hAnsi="Arial" w:cs="Arial"/>
                  <w:sz w:val="18"/>
                  <w:szCs w:val="18"/>
                </w:rPr>
                <w:delText>user</w:delText>
              </w:r>
            </w:del>
            <w:ins w:id="634" w:author="Jamal, Zaher CWK" w:date="2015-06-16T15:35:00Z">
              <w:r w:rsidR="001C0212">
                <w:rPr>
                  <w:rFonts w:ascii="Arial" w:hAnsi="Arial" w:cs="Arial"/>
                  <w:sz w:val="18"/>
                  <w:szCs w:val="18"/>
                </w:rPr>
                <w:t>member</w:t>
              </w:r>
            </w:ins>
            <w:r>
              <w:rPr>
                <w:rFonts w:ascii="Arial" w:hAnsi="Arial" w:cs="Arial"/>
                <w:sz w:val="18"/>
                <w:szCs w:val="18"/>
              </w:rPr>
              <w:t>s</w:t>
            </w:r>
          </w:p>
          <w:p w14:paraId="65EFDA66" w14:textId="049E5C53" w:rsidR="007F76E7" w:rsidRDefault="007F76E7" w:rsidP="004E06BD">
            <w:pPr>
              <w:numPr>
                <w:ilvl w:val="0"/>
                <w:numId w:val="106"/>
              </w:numPr>
              <w:rPr>
                <w:rFonts w:ascii="Arial" w:hAnsi="Arial" w:cs="Arial"/>
                <w:sz w:val="18"/>
                <w:szCs w:val="18"/>
              </w:rPr>
            </w:pPr>
            <w:r>
              <w:rPr>
                <w:rFonts w:ascii="Arial" w:hAnsi="Arial" w:cs="Arial"/>
                <w:sz w:val="18"/>
                <w:szCs w:val="18"/>
              </w:rPr>
              <w:t xml:space="preserve">Plus the number of </w:t>
            </w:r>
            <w:del w:id="635" w:author="Jamal, Zaher CWK" w:date="2015-06-16T15:35:00Z">
              <w:r w:rsidR="003B2D50" w:rsidDel="001C0212">
                <w:rPr>
                  <w:rFonts w:ascii="Arial" w:hAnsi="Arial" w:cs="Arial"/>
                  <w:sz w:val="18"/>
                  <w:szCs w:val="18"/>
                </w:rPr>
                <w:delText>User</w:delText>
              </w:r>
            </w:del>
            <w:ins w:id="636" w:author="Jamal, Zaher CWK" w:date="2015-06-16T15:35:00Z">
              <w:r w:rsidR="001C0212">
                <w:rPr>
                  <w:rFonts w:ascii="Arial" w:hAnsi="Arial" w:cs="Arial"/>
                  <w:sz w:val="18"/>
                  <w:szCs w:val="18"/>
                </w:rPr>
                <w:t>Member</w:t>
              </w:r>
            </w:ins>
            <w:r>
              <w:rPr>
                <w:rFonts w:ascii="Arial" w:hAnsi="Arial" w:cs="Arial"/>
                <w:sz w:val="18"/>
                <w:szCs w:val="18"/>
              </w:rPr>
              <w:t>s from Deferred to active</w:t>
            </w:r>
          </w:p>
          <w:p w14:paraId="3D9A6A79" w14:textId="77777777" w:rsidR="007F76E7" w:rsidRDefault="007F76E7" w:rsidP="004E06BD">
            <w:pPr>
              <w:numPr>
                <w:ilvl w:val="0"/>
                <w:numId w:val="106"/>
              </w:numPr>
              <w:rPr>
                <w:rFonts w:ascii="Arial" w:hAnsi="Arial" w:cs="Arial"/>
                <w:sz w:val="18"/>
                <w:szCs w:val="18"/>
              </w:rPr>
            </w:pPr>
            <w:r>
              <w:rPr>
                <w:rFonts w:ascii="Arial" w:hAnsi="Arial" w:cs="Arial"/>
                <w:sz w:val="18"/>
                <w:szCs w:val="18"/>
              </w:rPr>
              <w:t>Less the number of {repeat for each of the following where applicable:</w:t>
            </w:r>
          </w:p>
          <w:p w14:paraId="67F3819E" w14:textId="77777777" w:rsidR="007F76E7" w:rsidRDefault="007F76E7" w:rsidP="004E06BD">
            <w:pPr>
              <w:numPr>
                <w:ilvl w:val="0"/>
                <w:numId w:val="106"/>
              </w:numPr>
              <w:rPr>
                <w:rFonts w:ascii="Arial" w:hAnsi="Arial" w:cs="Arial"/>
                <w:sz w:val="18"/>
                <w:szCs w:val="18"/>
              </w:rPr>
            </w:pPr>
            <w:r>
              <w:rPr>
                <w:rFonts w:ascii="Arial" w:hAnsi="Arial" w:cs="Arial"/>
                <w:sz w:val="18"/>
                <w:szCs w:val="18"/>
              </w:rPr>
              <w:t>Retirements</w:t>
            </w:r>
          </w:p>
          <w:p w14:paraId="03C06631" w14:textId="77777777" w:rsidR="007F76E7" w:rsidRDefault="007F76E7" w:rsidP="004E06BD">
            <w:pPr>
              <w:numPr>
                <w:ilvl w:val="0"/>
                <w:numId w:val="106"/>
              </w:numPr>
              <w:rPr>
                <w:rFonts w:ascii="Arial" w:hAnsi="Arial" w:cs="Arial"/>
                <w:sz w:val="18"/>
                <w:szCs w:val="18"/>
              </w:rPr>
            </w:pPr>
            <w:r>
              <w:rPr>
                <w:rFonts w:ascii="Arial" w:hAnsi="Arial" w:cs="Arial"/>
                <w:sz w:val="18"/>
                <w:szCs w:val="18"/>
              </w:rPr>
              <w:t>Leavers</w:t>
            </w:r>
          </w:p>
          <w:p w14:paraId="071D0679" w14:textId="77777777" w:rsidR="007F76E7" w:rsidRDefault="007F76E7" w:rsidP="004E06BD">
            <w:pPr>
              <w:numPr>
                <w:ilvl w:val="0"/>
                <w:numId w:val="106"/>
              </w:numPr>
              <w:rPr>
                <w:rFonts w:ascii="Arial" w:hAnsi="Arial" w:cs="Arial"/>
                <w:sz w:val="18"/>
                <w:szCs w:val="18"/>
              </w:rPr>
            </w:pPr>
            <w:r>
              <w:rPr>
                <w:rFonts w:ascii="Arial" w:hAnsi="Arial" w:cs="Arial"/>
                <w:sz w:val="18"/>
                <w:szCs w:val="18"/>
              </w:rPr>
              <w:t>Active Leavers</w:t>
            </w:r>
          </w:p>
          <w:p w14:paraId="7F8E0AEC" w14:textId="77777777" w:rsidR="007F76E7" w:rsidRDefault="007F76E7" w:rsidP="004E06BD">
            <w:pPr>
              <w:numPr>
                <w:ilvl w:val="0"/>
                <w:numId w:val="106"/>
              </w:numPr>
              <w:rPr>
                <w:rFonts w:ascii="Arial" w:hAnsi="Arial" w:cs="Arial"/>
                <w:sz w:val="18"/>
                <w:szCs w:val="18"/>
              </w:rPr>
            </w:pPr>
            <w:r>
              <w:rPr>
                <w:rFonts w:ascii="Arial" w:hAnsi="Arial" w:cs="Arial"/>
                <w:sz w:val="18"/>
                <w:szCs w:val="18"/>
              </w:rPr>
              <w:t>Deaths</w:t>
            </w:r>
          </w:p>
          <w:p w14:paraId="0745FE11" w14:textId="77777777" w:rsidR="007F76E7" w:rsidRDefault="007F76E7" w:rsidP="004E06BD">
            <w:pPr>
              <w:numPr>
                <w:ilvl w:val="0"/>
                <w:numId w:val="106"/>
              </w:numPr>
              <w:rPr>
                <w:rFonts w:ascii="Arial" w:hAnsi="Arial" w:cs="Arial"/>
                <w:sz w:val="18"/>
                <w:szCs w:val="18"/>
              </w:rPr>
            </w:pPr>
            <w:r>
              <w:rPr>
                <w:rFonts w:ascii="Arial" w:hAnsi="Arial" w:cs="Arial"/>
                <w:sz w:val="18"/>
                <w:szCs w:val="18"/>
              </w:rPr>
              <w:t>Ported</w:t>
            </w:r>
          </w:p>
          <w:p w14:paraId="23308F3F" w14:textId="77777777" w:rsidR="007F76E7" w:rsidRDefault="007F76E7" w:rsidP="004E06BD">
            <w:pPr>
              <w:numPr>
                <w:ilvl w:val="0"/>
                <w:numId w:val="106"/>
              </w:numPr>
              <w:rPr>
                <w:rFonts w:ascii="Arial" w:hAnsi="Arial" w:cs="Arial"/>
                <w:sz w:val="18"/>
                <w:szCs w:val="18"/>
              </w:rPr>
            </w:pPr>
            <w:r>
              <w:rPr>
                <w:rFonts w:ascii="Arial" w:hAnsi="Arial" w:cs="Arial"/>
                <w:sz w:val="18"/>
                <w:szCs w:val="18"/>
              </w:rPr>
              <w:t>Enhanced Protection</w:t>
            </w:r>
          </w:p>
          <w:p w14:paraId="18F418CA" w14:textId="77777777" w:rsidR="007F76E7" w:rsidRDefault="007F76E7" w:rsidP="004E06BD">
            <w:pPr>
              <w:numPr>
                <w:ilvl w:val="0"/>
                <w:numId w:val="106"/>
              </w:numPr>
              <w:rPr>
                <w:rFonts w:ascii="Arial" w:hAnsi="Arial" w:cs="Arial"/>
                <w:sz w:val="18"/>
                <w:szCs w:val="18"/>
              </w:rPr>
            </w:pPr>
            <w:r>
              <w:rPr>
                <w:rFonts w:ascii="Arial" w:hAnsi="Arial" w:cs="Arial"/>
                <w:sz w:val="18"/>
                <w:szCs w:val="18"/>
              </w:rPr>
              <w:t>Transfers</w:t>
            </w:r>
          </w:p>
          <w:p w14:paraId="6767B9FF" w14:textId="77777777" w:rsidR="007F76E7" w:rsidRDefault="007F76E7" w:rsidP="004E06BD">
            <w:pPr>
              <w:numPr>
                <w:ilvl w:val="0"/>
                <w:numId w:val="106"/>
              </w:numPr>
              <w:rPr>
                <w:rFonts w:ascii="Arial" w:hAnsi="Arial" w:cs="Arial"/>
                <w:sz w:val="18"/>
                <w:szCs w:val="18"/>
              </w:rPr>
            </w:pPr>
            <w:r>
              <w:rPr>
                <w:rFonts w:ascii="Arial" w:hAnsi="Arial" w:cs="Arial"/>
                <w:sz w:val="18"/>
                <w:szCs w:val="18"/>
              </w:rPr>
              <w:t>Refunds</w:t>
            </w:r>
          </w:p>
          <w:p w14:paraId="115769D2" w14:textId="77777777" w:rsidR="007F76E7" w:rsidRDefault="007F76E7" w:rsidP="004E06BD">
            <w:pPr>
              <w:numPr>
                <w:ilvl w:val="0"/>
                <w:numId w:val="106"/>
              </w:numPr>
              <w:rPr>
                <w:rFonts w:ascii="Arial" w:hAnsi="Arial" w:cs="Arial"/>
                <w:sz w:val="18"/>
                <w:szCs w:val="18"/>
              </w:rPr>
            </w:pPr>
            <w:r>
              <w:rPr>
                <w:rFonts w:ascii="Arial" w:hAnsi="Arial" w:cs="Arial"/>
                <w:sz w:val="18"/>
                <w:szCs w:val="18"/>
              </w:rPr>
              <w:t>Pending Refund</w:t>
            </w:r>
          </w:p>
          <w:p w14:paraId="61834C44" w14:textId="77777777" w:rsidR="007F76E7" w:rsidRDefault="007F76E7" w:rsidP="004E06BD">
            <w:pPr>
              <w:numPr>
                <w:ilvl w:val="0"/>
                <w:numId w:val="106"/>
              </w:numPr>
              <w:rPr>
                <w:rFonts w:ascii="Arial" w:hAnsi="Arial" w:cs="Arial"/>
                <w:sz w:val="18"/>
                <w:szCs w:val="18"/>
              </w:rPr>
            </w:pPr>
            <w:r>
              <w:rPr>
                <w:rFonts w:ascii="Arial" w:hAnsi="Arial" w:cs="Arial"/>
                <w:sz w:val="18"/>
                <w:szCs w:val="18"/>
              </w:rPr>
              <w:t>Declined</w:t>
            </w:r>
          </w:p>
          <w:p w14:paraId="0511C8A3" w14:textId="77777777" w:rsidR="007F76E7" w:rsidRDefault="007F76E7" w:rsidP="004E06BD">
            <w:pPr>
              <w:numPr>
                <w:ilvl w:val="0"/>
                <w:numId w:val="106"/>
              </w:numPr>
              <w:rPr>
                <w:rFonts w:ascii="Arial" w:hAnsi="Arial" w:cs="Arial"/>
                <w:sz w:val="18"/>
                <w:szCs w:val="18"/>
              </w:rPr>
            </w:pPr>
            <w:r>
              <w:rPr>
                <w:rFonts w:ascii="Arial" w:hAnsi="Arial" w:cs="Arial"/>
                <w:sz w:val="18"/>
                <w:szCs w:val="18"/>
              </w:rPr>
              <w:t>Status Corrected</w:t>
            </w:r>
          </w:p>
          <w:p w14:paraId="164AD954" w14:textId="5C8167BF" w:rsidR="007F76E7" w:rsidRDefault="007F76E7" w:rsidP="004E06BD">
            <w:pPr>
              <w:numPr>
                <w:ilvl w:val="0"/>
                <w:numId w:val="106"/>
              </w:numPr>
              <w:rPr>
                <w:rFonts w:ascii="Arial" w:hAnsi="Arial" w:cs="Arial"/>
                <w:sz w:val="18"/>
                <w:szCs w:val="18"/>
              </w:rPr>
            </w:pPr>
            <w:r>
              <w:rPr>
                <w:rFonts w:ascii="Arial" w:hAnsi="Arial" w:cs="Arial"/>
                <w:sz w:val="18"/>
                <w:szCs w:val="18"/>
              </w:rPr>
              <w:t xml:space="preserve">At the end of the period on {dd/mm/yyyy}, the number of </w:t>
            </w:r>
            <w:del w:id="637" w:author="Jamal, Zaher CWK" w:date="2015-06-16T15:35:00Z">
              <w:r w:rsidR="003B2D50" w:rsidDel="001C0212">
                <w:rPr>
                  <w:rFonts w:ascii="Arial" w:hAnsi="Arial" w:cs="Arial"/>
                  <w:sz w:val="18"/>
                  <w:szCs w:val="18"/>
                </w:rPr>
                <w:delText>user</w:delText>
              </w:r>
            </w:del>
            <w:ins w:id="638" w:author="Jamal, Zaher CWK" w:date="2015-06-16T15:35:00Z">
              <w:r w:rsidR="001C0212">
                <w:rPr>
                  <w:rFonts w:ascii="Arial" w:hAnsi="Arial" w:cs="Arial"/>
                  <w:sz w:val="18"/>
                  <w:szCs w:val="18"/>
                </w:rPr>
                <w:t>member</w:t>
              </w:r>
            </w:ins>
            <w:r>
              <w:rPr>
                <w:rFonts w:ascii="Arial" w:hAnsi="Arial" w:cs="Arial"/>
                <w:sz w:val="18"/>
                <w:szCs w:val="18"/>
              </w:rPr>
              <w:t>s was:</w:t>
            </w:r>
          </w:p>
          <w:p w14:paraId="50802343" w14:textId="77777777" w:rsidR="007F76E7" w:rsidRDefault="007F76E7" w:rsidP="004E06BD">
            <w:pPr>
              <w:numPr>
                <w:ilvl w:val="0"/>
                <w:numId w:val="106"/>
              </w:numPr>
              <w:rPr>
                <w:rFonts w:ascii="Arial" w:hAnsi="Arial" w:cs="Arial"/>
                <w:sz w:val="18"/>
                <w:szCs w:val="18"/>
              </w:rPr>
            </w:pPr>
            <w:r>
              <w:rPr>
                <w:rFonts w:ascii="Arial" w:hAnsi="Arial" w:cs="Arial"/>
                <w:sz w:val="18"/>
                <w:szCs w:val="18"/>
              </w:rPr>
              <w:t>Totals for Actives and for Deferreds</w:t>
            </w:r>
          </w:p>
          <w:p w14:paraId="5ED5A092" w14:textId="258A8DB1" w:rsidR="007F76E7" w:rsidRPr="00BA4172" w:rsidRDefault="007F76E7" w:rsidP="004E06BD">
            <w:pPr>
              <w:numPr>
                <w:ilvl w:val="0"/>
                <w:numId w:val="106"/>
              </w:numPr>
              <w:rPr>
                <w:rFonts w:ascii="Arial" w:hAnsi="Arial" w:cs="Arial"/>
                <w:sz w:val="18"/>
                <w:szCs w:val="18"/>
              </w:rPr>
            </w:pPr>
            <w:r w:rsidRPr="00BA4172">
              <w:rPr>
                <w:rFonts w:ascii="Arial" w:hAnsi="Arial" w:cs="Arial"/>
                <w:sz w:val="18"/>
                <w:szCs w:val="18"/>
              </w:rPr>
              <w:t xml:space="preserve">The total number of Active &amp; Deferred </w:t>
            </w:r>
            <w:del w:id="639" w:author="Jamal, Zaher CWK" w:date="2015-06-16T15:35:00Z">
              <w:r w:rsidR="003B2D50" w:rsidDel="001C0212">
                <w:rPr>
                  <w:rFonts w:ascii="Arial" w:hAnsi="Arial" w:cs="Arial"/>
                  <w:sz w:val="18"/>
                  <w:szCs w:val="18"/>
                </w:rPr>
                <w:delText>user</w:delText>
              </w:r>
            </w:del>
            <w:ins w:id="640" w:author="Jamal, Zaher CWK" w:date="2015-06-16T15:35:00Z">
              <w:r w:rsidR="001C0212">
                <w:rPr>
                  <w:rFonts w:ascii="Arial" w:hAnsi="Arial" w:cs="Arial"/>
                  <w:sz w:val="18"/>
                  <w:szCs w:val="18"/>
                </w:rPr>
                <w:t>member</w:t>
              </w:r>
            </w:ins>
            <w:r w:rsidRPr="00BA4172">
              <w:rPr>
                <w:rFonts w:ascii="Arial" w:hAnsi="Arial" w:cs="Arial"/>
                <w:sz w:val="18"/>
                <w:szCs w:val="18"/>
              </w:rPr>
              <w:t xml:space="preserve">s at the end of the period </w:t>
            </w:r>
          </w:p>
          <w:p w14:paraId="447DFC12" w14:textId="4473EEED" w:rsidR="007F76E7" w:rsidRPr="00BA4172" w:rsidRDefault="007F76E7" w:rsidP="004E06BD">
            <w:pPr>
              <w:numPr>
                <w:ilvl w:val="0"/>
                <w:numId w:val="106"/>
              </w:numPr>
              <w:rPr>
                <w:rFonts w:ascii="Arial" w:hAnsi="Arial" w:cs="Arial"/>
                <w:sz w:val="18"/>
                <w:szCs w:val="18"/>
              </w:rPr>
            </w:pPr>
            <w:r w:rsidRPr="00BA4172">
              <w:rPr>
                <w:rFonts w:ascii="Arial" w:hAnsi="Arial" w:cs="Arial"/>
                <w:sz w:val="18"/>
                <w:szCs w:val="18"/>
              </w:rPr>
              <w:t xml:space="preserve">The total number of Active </w:t>
            </w:r>
            <w:del w:id="641" w:author="Jamal, Zaher CWK" w:date="2015-06-16T15:35:00Z">
              <w:r w:rsidR="003B2D50" w:rsidDel="001C0212">
                <w:rPr>
                  <w:rFonts w:ascii="Arial" w:hAnsi="Arial" w:cs="Arial"/>
                  <w:sz w:val="18"/>
                  <w:szCs w:val="18"/>
                </w:rPr>
                <w:delText>user</w:delText>
              </w:r>
            </w:del>
            <w:ins w:id="642" w:author="Jamal, Zaher CWK" w:date="2015-06-16T15:35:00Z">
              <w:r w:rsidR="001C0212">
                <w:rPr>
                  <w:rFonts w:ascii="Arial" w:hAnsi="Arial" w:cs="Arial"/>
                  <w:sz w:val="18"/>
                  <w:szCs w:val="18"/>
                </w:rPr>
                <w:t>member</w:t>
              </w:r>
            </w:ins>
            <w:r w:rsidRPr="00BA4172">
              <w:rPr>
                <w:rFonts w:ascii="Arial" w:hAnsi="Arial" w:cs="Arial"/>
                <w:sz w:val="18"/>
                <w:szCs w:val="18"/>
              </w:rPr>
              <w:t>s invested in Lifestyle</w:t>
            </w:r>
          </w:p>
          <w:p w14:paraId="303C221F" w14:textId="127D2227" w:rsidR="007F76E7" w:rsidRDefault="007F76E7" w:rsidP="004E06BD">
            <w:pPr>
              <w:numPr>
                <w:ilvl w:val="0"/>
                <w:numId w:val="106"/>
              </w:numPr>
              <w:rPr>
                <w:rFonts w:ascii="Arial" w:hAnsi="Arial" w:cs="Arial"/>
                <w:sz w:val="18"/>
                <w:szCs w:val="18"/>
              </w:rPr>
            </w:pPr>
            <w:r w:rsidRPr="00BA4172">
              <w:rPr>
                <w:rFonts w:ascii="Arial" w:hAnsi="Arial" w:cs="Arial"/>
                <w:sz w:val="18"/>
                <w:szCs w:val="18"/>
              </w:rPr>
              <w:t xml:space="preserve">The total number of Active </w:t>
            </w:r>
            <w:del w:id="643" w:author="Jamal, Zaher CWK" w:date="2015-06-16T15:35:00Z">
              <w:r w:rsidR="003B2D50" w:rsidDel="001C0212">
                <w:rPr>
                  <w:rFonts w:ascii="Arial" w:hAnsi="Arial" w:cs="Arial"/>
                  <w:sz w:val="18"/>
                  <w:szCs w:val="18"/>
                </w:rPr>
                <w:delText>user</w:delText>
              </w:r>
            </w:del>
            <w:ins w:id="644" w:author="Jamal, Zaher CWK" w:date="2015-06-16T15:35:00Z">
              <w:r w:rsidR="001C0212">
                <w:rPr>
                  <w:rFonts w:ascii="Arial" w:hAnsi="Arial" w:cs="Arial"/>
                  <w:sz w:val="18"/>
                  <w:szCs w:val="18"/>
                </w:rPr>
                <w:t>member</w:t>
              </w:r>
            </w:ins>
            <w:r w:rsidRPr="00BA4172">
              <w:rPr>
                <w:rFonts w:ascii="Arial" w:hAnsi="Arial" w:cs="Arial"/>
                <w:sz w:val="18"/>
                <w:szCs w:val="18"/>
              </w:rPr>
              <w:t>s invested in Freestyle</w:t>
            </w:r>
          </w:p>
          <w:p w14:paraId="0DF5C21A" w14:textId="6593FCB8" w:rsidR="007F76E7" w:rsidRDefault="007F76E7" w:rsidP="004E06BD">
            <w:pPr>
              <w:numPr>
                <w:ilvl w:val="0"/>
                <w:numId w:val="106"/>
              </w:numPr>
              <w:rPr>
                <w:rFonts w:ascii="Arial" w:hAnsi="Arial" w:cs="Arial"/>
                <w:sz w:val="18"/>
                <w:szCs w:val="18"/>
              </w:rPr>
            </w:pPr>
            <w:r>
              <w:rPr>
                <w:rFonts w:ascii="Arial" w:hAnsi="Arial" w:cs="Arial"/>
                <w:sz w:val="18"/>
                <w:szCs w:val="18"/>
              </w:rPr>
              <w:t>Footer - Date and time of request and user id who requested the report</w:t>
            </w:r>
          </w:p>
          <w:p w14:paraId="282413D2" w14:textId="77777777" w:rsidR="007F76E7" w:rsidRDefault="007F76E7" w:rsidP="003875AD">
            <w:pPr>
              <w:rPr>
                <w:rFonts w:ascii="Arial" w:hAnsi="Arial" w:cs="Arial"/>
                <w:sz w:val="18"/>
                <w:szCs w:val="18"/>
              </w:rPr>
            </w:pPr>
          </w:p>
          <w:p w14:paraId="0B1937DC" w14:textId="77777777" w:rsidR="007F76E7" w:rsidRDefault="007F76E7" w:rsidP="003875AD">
            <w:pPr>
              <w:rPr>
                <w:rFonts w:ascii="Arial" w:hAnsi="Arial" w:cs="Arial"/>
                <w:sz w:val="18"/>
                <w:szCs w:val="18"/>
              </w:rPr>
            </w:pPr>
            <w:r>
              <w:rPr>
                <w:rFonts w:ascii="Arial" w:hAnsi="Arial" w:cs="Arial"/>
                <w:sz w:val="18"/>
                <w:szCs w:val="18"/>
              </w:rPr>
              <w:t>It will be a tabular format, example below:</w:t>
            </w:r>
          </w:p>
          <w:p w14:paraId="61809ADB" w14:textId="77777777" w:rsidR="007F76E7" w:rsidRDefault="007F76E7" w:rsidP="003875AD">
            <w:pPr>
              <w:rPr>
                <w:rFonts w:ascii="Arial" w:hAnsi="Arial" w:cs="Arial"/>
                <w:sz w:val="18"/>
                <w:szCs w:val="18"/>
              </w:rPr>
            </w:pPr>
          </w:p>
          <w:p w14:paraId="1DC1BCA5" w14:textId="77777777" w:rsidR="007F76E7" w:rsidRDefault="007F76E7" w:rsidP="003875AD">
            <w:pPr>
              <w:rPr>
                <w:rFonts w:ascii="Arial" w:hAnsi="Arial" w:cs="Arial"/>
                <w:sz w:val="18"/>
                <w:szCs w:val="18"/>
              </w:rPr>
            </w:pPr>
            <w:r>
              <w:rPr>
                <w:noProof/>
                <w:lang w:eastAsia="en-GB"/>
              </w:rPr>
              <w:drawing>
                <wp:inline distT="0" distB="0" distL="0" distR="0" wp14:anchorId="2BDC6D8F" wp14:editId="4263CA29">
                  <wp:extent cx="3910330" cy="3560445"/>
                  <wp:effectExtent l="0" t="0" r="0" b="1905"/>
                  <wp:docPr id="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910330" cy="3560445"/>
                          </a:xfrm>
                          <a:prstGeom prst="rect">
                            <a:avLst/>
                          </a:prstGeom>
                          <a:noFill/>
                          <a:ln>
                            <a:noFill/>
                          </a:ln>
                        </pic:spPr>
                      </pic:pic>
                    </a:graphicData>
                  </a:graphic>
                </wp:inline>
              </w:drawing>
            </w:r>
          </w:p>
          <w:p w14:paraId="2C6ECDCD" w14:textId="77777777" w:rsidR="007F76E7" w:rsidRPr="003924C6" w:rsidRDefault="007F76E7" w:rsidP="003875AD">
            <w:pPr>
              <w:rPr>
                <w:rFonts w:ascii="Arial" w:hAnsi="Arial" w:cs="Arial"/>
                <w:sz w:val="18"/>
                <w:szCs w:val="18"/>
              </w:rPr>
            </w:pPr>
            <w:r>
              <w:rPr>
                <w:rFonts w:ascii="Arial" w:hAnsi="Arial" w:cs="Arial"/>
                <w:sz w:val="18"/>
                <w:szCs w:val="18"/>
                <w:lang w:eastAsia="en-GB"/>
              </w:rPr>
              <w:t>NB: This is only an example layout and doesn’t include all fields.  All the fields listed above need to be included.</w:t>
            </w:r>
          </w:p>
        </w:tc>
      </w:tr>
      <w:tr w:rsidR="007F76E7" w:rsidRPr="005D68D4" w14:paraId="1B13A721" w14:textId="77777777" w:rsidTr="003875AD">
        <w:tc>
          <w:tcPr>
            <w:tcW w:w="2093" w:type="dxa"/>
            <w:shd w:val="pct20" w:color="auto" w:fill="auto"/>
          </w:tcPr>
          <w:p w14:paraId="104DA326"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Notes / Questions</w:t>
            </w:r>
          </w:p>
          <w:p w14:paraId="0D78A9D9" w14:textId="77777777" w:rsidR="007F76E7" w:rsidRPr="005D68D4" w:rsidRDefault="007F76E7" w:rsidP="003875AD">
            <w:pPr>
              <w:rPr>
                <w:rFonts w:ascii="Arial" w:hAnsi="Arial" w:cs="Arial"/>
                <w:b/>
                <w:bCs/>
                <w:sz w:val="18"/>
                <w:szCs w:val="18"/>
              </w:rPr>
            </w:pPr>
          </w:p>
        </w:tc>
        <w:tc>
          <w:tcPr>
            <w:tcW w:w="7229" w:type="dxa"/>
            <w:shd w:val="clear" w:color="auto" w:fill="auto"/>
          </w:tcPr>
          <w:p w14:paraId="6918906B" w14:textId="5CFB78F1" w:rsidR="007F76E7" w:rsidRPr="00D5772A" w:rsidRDefault="007F76E7" w:rsidP="004E06BD">
            <w:pPr>
              <w:numPr>
                <w:ilvl w:val="0"/>
                <w:numId w:val="110"/>
              </w:numPr>
              <w:rPr>
                <w:rFonts w:ascii="Arial" w:hAnsi="Arial" w:cs="Arial"/>
                <w:sz w:val="18"/>
                <w:szCs w:val="18"/>
              </w:rPr>
            </w:pPr>
            <w:r>
              <w:rPr>
                <w:rFonts w:ascii="Arial" w:hAnsi="Arial" w:cs="Arial"/>
                <w:i/>
                <w:color w:val="FF0000"/>
                <w:sz w:val="18"/>
                <w:szCs w:val="18"/>
              </w:rPr>
              <w:t>W</w:t>
            </w:r>
            <w:r w:rsidRPr="00CD7AD7">
              <w:rPr>
                <w:rFonts w:ascii="Arial" w:hAnsi="Arial" w:cs="Arial"/>
                <w:i/>
                <w:color w:val="FF0000"/>
                <w:sz w:val="18"/>
                <w:szCs w:val="18"/>
              </w:rPr>
              <w:t xml:space="preserve">hat conditions make a </w:t>
            </w:r>
            <w:del w:id="645" w:author="Jamal, Zaher CWK" w:date="2015-06-16T15:45:00Z">
              <w:r w:rsidR="003B2D50" w:rsidDel="00D56F6B">
                <w:rPr>
                  <w:rFonts w:ascii="Arial" w:hAnsi="Arial" w:cs="Arial"/>
                  <w:i/>
                  <w:color w:val="FF0000"/>
                  <w:sz w:val="18"/>
                  <w:szCs w:val="18"/>
                </w:rPr>
                <w:delText>user</w:delText>
              </w:r>
            </w:del>
            <w:ins w:id="646" w:author="Jamal, Zaher CWK" w:date="2015-06-16T15:45:00Z">
              <w:r w:rsidR="00D56F6B">
                <w:rPr>
                  <w:rFonts w:ascii="Arial" w:hAnsi="Arial" w:cs="Arial"/>
                  <w:i/>
                  <w:color w:val="FF0000"/>
                  <w:sz w:val="18"/>
                  <w:szCs w:val="18"/>
                </w:rPr>
                <w:t>member</w:t>
              </w:r>
            </w:ins>
            <w:r w:rsidRPr="00CD7AD7">
              <w:rPr>
                <w:rFonts w:ascii="Arial" w:hAnsi="Arial" w:cs="Arial"/>
                <w:i/>
                <w:color w:val="FF0000"/>
                <w:sz w:val="18"/>
                <w:szCs w:val="18"/>
              </w:rPr>
              <w:t xml:space="preserve"> valid at the start and end of the period – is it just actives</w:t>
            </w:r>
            <w:r w:rsidRPr="00AE0EA0">
              <w:rPr>
                <w:rFonts w:ascii="Arial" w:hAnsi="Arial" w:cs="Arial"/>
                <w:color w:val="FF0000"/>
                <w:sz w:val="18"/>
                <w:szCs w:val="18"/>
              </w:rPr>
              <w:t>?</w:t>
            </w:r>
          </w:p>
          <w:p w14:paraId="6E69479D" w14:textId="77777777" w:rsidR="007F76E7" w:rsidRDefault="007F76E7" w:rsidP="00D5772A">
            <w:pPr>
              <w:ind w:left="1080"/>
              <w:rPr>
                <w:rFonts w:ascii="Arial" w:hAnsi="Arial" w:cs="Arial"/>
                <w:sz w:val="18"/>
                <w:szCs w:val="18"/>
              </w:rPr>
            </w:pPr>
            <w:r>
              <w:rPr>
                <w:rFonts w:ascii="Arial" w:hAnsi="Arial" w:cs="Arial"/>
                <w:color w:val="FF0000"/>
                <w:sz w:val="18"/>
                <w:szCs w:val="18"/>
              </w:rPr>
              <w:t>LB/TL – All Statuses on MI Pack but figures are split between Active/Deferred</w:t>
            </w:r>
          </w:p>
          <w:p w14:paraId="57ED3DB5" w14:textId="731FAF69" w:rsidR="007F76E7" w:rsidRDefault="007F76E7" w:rsidP="004E06BD">
            <w:pPr>
              <w:numPr>
                <w:ilvl w:val="0"/>
                <w:numId w:val="110"/>
              </w:numPr>
              <w:rPr>
                <w:rFonts w:ascii="Arial" w:hAnsi="Arial" w:cs="Arial"/>
                <w:color w:val="FF0000"/>
                <w:sz w:val="18"/>
                <w:szCs w:val="18"/>
              </w:rPr>
            </w:pPr>
            <w:r w:rsidRPr="00E9401D">
              <w:rPr>
                <w:rFonts w:ascii="Arial" w:hAnsi="Arial" w:cs="Arial"/>
                <w:color w:val="FF0000"/>
                <w:sz w:val="18"/>
                <w:szCs w:val="18"/>
              </w:rPr>
              <w:t xml:space="preserve">What about </w:t>
            </w:r>
            <w:del w:id="647" w:author="Jamal, Zaher CWK" w:date="2015-06-16T15:45:00Z">
              <w:r w:rsidR="003B2D50" w:rsidDel="00D56F6B">
                <w:rPr>
                  <w:rFonts w:ascii="Arial" w:hAnsi="Arial" w:cs="Arial"/>
                  <w:color w:val="FF0000"/>
                  <w:sz w:val="18"/>
                  <w:szCs w:val="18"/>
                </w:rPr>
                <w:delText>user</w:delText>
              </w:r>
            </w:del>
            <w:ins w:id="648" w:author="Jamal, Zaher CWK" w:date="2015-06-16T15:45:00Z">
              <w:r w:rsidR="00D56F6B">
                <w:rPr>
                  <w:rFonts w:ascii="Arial" w:hAnsi="Arial" w:cs="Arial"/>
                  <w:color w:val="FF0000"/>
                  <w:sz w:val="18"/>
                  <w:szCs w:val="18"/>
                </w:rPr>
                <w:t>member</w:t>
              </w:r>
            </w:ins>
            <w:r w:rsidRPr="00E9401D">
              <w:rPr>
                <w:rFonts w:ascii="Arial" w:hAnsi="Arial" w:cs="Arial"/>
                <w:color w:val="FF0000"/>
                <w:sz w:val="18"/>
                <w:szCs w:val="18"/>
              </w:rPr>
              <w:t xml:space="preserve"> in pending statuses</w:t>
            </w:r>
            <w:r>
              <w:rPr>
                <w:rFonts w:ascii="Arial" w:hAnsi="Arial" w:cs="Arial"/>
                <w:color w:val="FF0000"/>
                <w:sz w:val="18"/>
                <w:szCs w:val="18"/>
              </w:rPr>
              <w:t xml:space="preserve"> (i.e. pending refund, pending death, pending transfer</w:t>
            </w:r>
            <w:r w:rsidRPr="00E9401D">
              <w:rPr>
                <w:rFonts w:ascii="Arial" w:hAnsi="Arial" w:cs="Arial"/>
                <w:color w:val="FF0000"/>
                <w:sz w:val="18"/>
                <w:szCs w:val="18"/>
              </w:rPr>
              <w:t>?</w:t>
            </w:r>
          </w:p>
          <w:p w14:paraId="43652358" w14:textId="77777777" w:rsidR="007F76E7" w:rsidRPr="00E9401D" w:rsidRDefault="007F76E7" w:rsidP="00D5772A">
            <w:pPr>
              <w:ind w:left="1080"/>
              <w:rPr>
                <w:rFonts w:ascii="Arial" w:hAnsi="Arial" w:cs="Arial"/>
                <w:color w:val="FF0000"/>
                <w:sz w:val="18"/>
                <w:szCs w:val="18"/>
              </w:rPr>
            </w:pPr>
            <w:r>
              <w:rPr>
                <w:rFonts w:ascii="Arial" w:hAnsi="Arial" w:cs="Arial"/>
                <w:color w:val="FF0000"/>
                <w:sz w:val="18"/>
                <w:szCs w:val="18"/>
              </w:rPr>
              <w:t>LB/TL – Not included but manually added in MI pack if they have changed status in the reporting period</w:t>
            </w:r>
          </w:p>
          <w:p w14:paraId="1A09B19A" w14:textId="77777777" w:rsidR="007F76E7" w:rsidRDefault="007F76E7" w:rsidP="004E06BD">
            <w:pPr>
              <w:numPr>
                <w:ilvl w:val="0"/>
                <w:numId w:val="110"/>
              </w:numPr>
              <w:rPr>
                <w:rFonts w:ascii="Arial" w:hAnsi="Arial" w:cs="Arial"/>
                <w:color w:val="FF0000"/>
                <w:sz w:val="18"/>
                <w:szCs w:val="18"/>
              </w:rPr>
            </w:pPr>
            <w:r w:rsidRPr="00E9401D">
              <w:rPr>
                <w:rFonts w:ascii="Arial" w:hAnsi="Arial" w:cs="Arial"/>
                <w:color w:val="FF0000"/>
                <w:sz w:val="18"/>
                <w:szCs w:val="18"/>
              </w:rPr>
              <w:t>Do we split the standard report by active and deferreds?</w:t>
            </w:r>
          </w:p>
          <w:p w14:paraId="00EF1121" w14:textId="77777777" w:rsidR="007F76E7" w:rsidRDefault="007F76E7" w:rsidP="00D5772A">
            <w:pPr>
              <w:ind w:left="1080"/>
              <w:rPr>
                <w:rFonts w:ascii="Arial" w:hAnsi="Arial" w:cs="Arial"/>
                <w:color w:val="FF0000"/>
                <w:sz w:val="18"/>
                <w:szCs w:val="18"/>
              </w:rPr>
            </w:pPr>
            <w:r>
              <w:rPr>
                <w:rFonts w:ascii="Arial" w:hAnsi="Arial" w:cs="Arial"/>
                <w:color w:val="FF0000"/>
                <w:sz w:val="18"/>
                <w:szCs w:val="18"/>
              </w:rPr>
              <w:t>LB/TL - Yes</w:t>
            </w:r>
          </w:p>
          <w:p w14:paraId="6E70CA98" w14:textId="77777777" w:rsidR="007F76E7" w:rsidRDefault="007F76E7" w:rsidP="004E06BD">
            <w:pPr>
              <w:numPr>
                <w:ilvl w:val="0"/>
                <w:numId w:val="110"/>
              </w:numPr>
              <w:rPr>
                <w:rFonts w:ascii="Arial" w:hAnsi="Arial" w:cs="Arial"/>
                <w:color w:val="FF0000"/>
                <w:sz w:val="18"/>
                <w:szCs w:val="18"/>
              </w:rPr>
            </w:pPr>
            <w:r>
              <w:rPr>
                <w:rFonts w:ascii="Arial" w:hAnsi="Arial" w:cs="Arial"/>
                <w:color w:val="FF0000"/>
                <w:sz w:val="18"/>
                <w:szCs w:val="18"/>
              </w:rPr>
              <w:t>Do we split the standard report by LS/FS or have a separate standard?</w:t>
            </w:r>
          </w:p>
          <w:p w14:paraId="78191E7B" w14:textId="77777777" w:rsidR="007F76E7" w:rsidRDefault="007F76E7" w:rsidP="00D5772A">
            <w:pPr>
              <w:ind w:left="1080"/>
              <w:rPr>
                <w:rFonts w:ascii="Arial" w:hAnsi="Arial" w:cs="Arial"/>
                <w:color w:val="FF0000"/>
                <w:sz w:val="18"/>
                <w:szCs w:val="18"/>
              </w:rPr>
            </w:pPr>
            <w:r>
              <w:rPr>
                <w:rFonts w:ascii="Arial" w:hAnsi="Arial" w:cs="Arial"/>
                <w:color w:val="FF0000"/>
                <w:sz w:val="18"/>
                <w:szCs w:val="18"/>
              </w:rPr>
              <w:t>LB/TL – No</w:t>
            </w:r>
          </w:p>
          <w:p w14:paraId="76B34466" w14:textId="77777777" w:rsidR="007F76E7" w:rsidRDefault="007F76E7" w:rsidP="0084139A">
            <w:pPr>
              <w:rPr>
                <w:rFonts w:ascii="Arial" w:hAnsi="Arial" w:cs="Arial"/>
                <w:i/>
                <w:color w:val="00B050"/>
                <w:sz w:val="18"/>
                <w:szCs w:val="18"/>
              </w:rPr>
            </w:pPr>
            <w:r w:rsidRPr="00915A1A">
              <w:rPr>
                <w:rFonts w:ascii="Arial" w:hAnsi="Arial" w:cs="Arial"/>
                <w:i/>
                <w:color w:val="00B050"/>
                <w:sz w:val="18"/>
                <w:szCs w:val="18"/>
              </w:rPr>
              <w:t xml:space="preserve">All questions </w:t>
            </w:r>
            <w:r w:rsidR="004B5A4F">
              <w:rPr>
                <w:rFonts w:ascii="Arial" w:hAnsi="Arial" w:cs="Arial"/>
                <w:i/>
                <w:color w:val="00B050"/>
                <w:sz w:val="18"/>
                <w:szCs w:val="18"/>
              </w:rPr>
              <w:t xml:space="preserve">above </w:t>
            </w:r>
            <w:r w:rsidRPr="00915A1A">
              <w:rPr>
                <w:rFonts w:ascii="Arial" w:hAnsi="Arial" w:cs="Arial"/>
                <w:i/>
                <w:color w:val="00B050"/>
                <w:sz w:val="18"/>
                <w:szCs w:val="18"/>
              </w:rPr>
              <w:t>answere</w:t>
            </w:r>
            <w:r>
              <w:rPr>
                <w:rFonts w:ascii="Arial" w:hAnsi="Arial" w:cs="Arial"/>
                <w:i/>
                <w:color w:val="00B050"/>
                <w:sz w:val="18"/>
                <w:szCs w:val="18"/>
              </w:rPr>
              <w:t>d as part of Req Challenge ID 54</w:t>
            </w:r>
            <w:r w:rsidRPr="00915A1A">
              <w:rPr>
                <w:rFonts w:ascii="Arial" w:hAnsi="Arial" w:cs="Arial"/>
                <w:i/>
                <w:color w:val="00B050"/>
                <w:sz w:val="18"/>
                <w:szCs w:val="18"/>
              </w:rPr>
              <w:t xml:space="preserve"> and spec updated</w:t>
            </w:r>
          </w:p>
          <w:p w14:paraId="5653F6AA" w14:textId="77777777" w:rsidR="004B5A4F" w:rsidRDefault="004B5A4F" w:rsidP="0084139A">
            <w:pPr>
              <w:rPr>
                <w:rFonts w:ascii="Arial" w:hAnsi="Arial" w:cs="Arial"/>
                <w:b/>
                <w:i/>
                <w:color w:val="FF0000"/>
                <w:sz w:val="18"/>
                <w:szCs w:val="18"/>
              </w:rPr>
            </w:pPr>
          </w:p>
          <w:p w14:paraId="6E2AAA1A" w14:textId="0DF3C435" w:rsidR="004B5A4F" w:rsidRDefault="004B5A4F" w:rsidP="0084139A">
            <w:pPr>
              <w:rPr>
                <w:rFonts w:ascii="Arial" w:hAnsi="Arial" w:cs="Arial"/>
                <w:b/>
                <w:i/>
                <w:color w:val="FF0000"/>
                <w:sz w:val="18"/>
                <w:szCs w:val="18"/>
              </w:rPr>
            </w:pPr>
            <w:r w:rsidRPr="004B5A4F">
              <w:rPr>
                <w:rFonts w:ascii="Arial" w:hAnsi="Arial" w:cs="Arial"/>
                <w:b/>
                <w:i/>
                <w:color w:val="FF0000"/>
                <w:sz w:val="18"/>
                <w:szCs w:val="18"/>
              </w:rPr>
              <w:t xml:space="preserve">How do we identify The number of </w:t>
            </w:r>
            <w:del w:id="649" w:author="Jamal, Zaher CWK" w:date="2015-06-16T15:45:00Z">
              <w:r w:rsidR="003B2D50" w:rsidDel="00D56F6B">
                <w:rPr>
                  <w:rFonts w:ascii="Arial" w:hAnsi="Arial" w:cs="Arial"/>
                  <w:b/>
                  <w:i/>
                  <w:color w:val="FF0000"/>
                  <w:sz w:val="18"/>
                  <w:szCs w:val="18"/>
                </w:rPr>
                <w:delText>user</w:delText>
              </w:r>
            </w:del>
            <w:ins w:id="650" w:author="Jamal, Zaher CWK" w:date="2015-06-16T15:45:00Z">
              <w:r w:rsidR="00D56F6B">
                <w:rPr>
                  <w:rFonts w:ascii="Arial" w:hAnsi="Arial" w:cs="Arial"/>
                  <w:b/>
                  <w:i/>
                  <w:color w:val="FF0000"/>
                  <w:sz w:val="18"/>
                  <w:szCs w:val="18"/>
                </w:rPr>
                <w:t>member</w:t>
              </w:r>
            </w:ins>
            <w:r w:rsidRPr="004B5A4F">
              <w:rPr>
                <w:rFonts w:ascii="Arial" w:hAnsi="Arial" w:cs="Arial"/>
                <w:b/>
                <w:i/>
                <w:color w:val="FF0000"/>
                <w:sz w:val="18"/>
                <w:szCs w:val="18"/>
              </w:rPr>
              <w:t>s that had their status ‘corrected’ during the period</w:t>
            </w:r>
            <w:r>
              <w:rPr>
                <w:rFonts w:ascii="Arial" w:hAnsi="Arial" w:cs="Arial"/>
                <w:b/>
                <w:i/>
                <w:color w:val="FF0000"/>
                <w:sz w:val="18"/>
                <w:szCs w:val="18"/>
              </w:rPr>
              <w:t>?</w:t>
            </w:r>
          </w:p>
          <w:p w14:paraId="75CC992F" w14:textId="161EF930" w:rsidR="004914FE" w:rsidRDefault="004914FE" w:rsidP="004914FE">
            <w:pPr>
              <w:rPr>
                <w:rFonts w:ascii="Arial" w:hAnsi="Arial" w:cs="Arial"/>
                <w:color w:val="000000"/>
                <w:sz w:val="18"/>
                <w:szCs w:val="18"/>
              </w:rPr>
            </w:pPr>
            <w:r w:rsidRPr="004914FE">
              <w:rPr>
                <w:rFonts w:ascii="Arial" w:hAnsi="Arial" w:cs="Arial"/>
                <w:color w:val="00B050"/>
                <w:sz w:val="18"/>
                <w:szCs w:val="18"/>
              </w:rPr>
              <w:t xml:space="preserve">Where an active </w:t>
            </w:r>
            <w:del w:id="651" w:author="Jamal, Zaher CWK" w:date="2015-06-16T15:45:00Z">
              <w:r w:rsidR="003B2D50" w:rsidDel="00D56F6B">
                <w:rPr>
                  <w:rFonts w:ascii="Arial" w:hAnsi="Arial" w:cs="Arial"/>
                  <w:color w:val="00B050"/>
                  <w:sz w:val="18"/>
                  <w:szCs w:val="18"/>
                </w:rPr>
                <w:delText>user</w:delText>
              </w:r>
            </w:del>
            <w:ins w:id="652" w:author="Jamal, Zaher CWK" w:date="2015-06-16T15:45:00Z">
              <w:r w:rsidR="00D56F6B">
                <w:rPr>
                  <w:rFonts w:ascii="Arial" w:hAnsi="Arial" w:cs="Arial"/>
                  <w:color w:val="00B050"/>
                  <w:sz w:val="18"/>
                  <w:szCs w:val="18"/>
                </w:rPr>
                <w:t>member</w:t>
              </w:r>
            </w:ins>
            <w:r w:rsidRPr="004914FE">
              <w:rPr>
                <w:rFonts w:ascii="Arial" w:hAnsi="Arial" w:cs="Arial"/>
                <w:color w:val="00B050"/>
                <w:sz w:val="18"/>
                <w:szCs w:val="18"/>
              </w:rPr>
              <w:t xml:space="preserve"> changes status to anything other than deferred and is then changed back to active, this is marked as a “corrected status” and vice versa to with deferred. The exception to this rule is where an Active </w:t>
            </w:r>
            <w:del w:id="653" w:author="Jamal, Zaher CWK" w:date="2015-06-16T15:45:00Z">
              <w:r w:rsidR="003B2D50" w:rsidDel="00D56F6B">
                <w:rPr>
                  <w:rFonts w:ascii="Arial" w:hAnsi="Arial" w:cs="Arial"/>
                  <w:color w:val="00B050"/>
                  <w:sz w:val="18"/>
                  <w:szCs w:val="18"/>
                </w:rPr>
                <w:delText>user</w:delText>
              </w:r>
            </w:del>
            <w:ins w:id="654" w:author="Jamal, Zaher CWK" w:date="2015-06-16T15:45:00Z">
              <w:r w:rsidR="00D56F6B">
                <w:rPr>
                  <w:rFonts w:ascii="Arial" w:hAnsi="Arial" w:cs="Arial"/>
                  <w:color w:val="00B050"/>
                  <w:sz w:val="18"/>
                  <w:szCs w:val="18"/>
                </w:rPr>
                <w:t>member</w:t>
              </w:r>
            </w:ins>
            <w:r w:rsidRPr="004914FE">
              <w:rPr>
                <w:rFonts w:ascii="Arial" w:hAnsi="Arial" w:cs="Arial"/>
                <w:color w:val="00B050"/>
                <w:sz w:val="18"/>
                <w:szCs w:val="18"/>
              </w:rPr>
              <w:t xml:space="preserve"> leaves entirely, and then re-joins this is classed as a new </w:t>
            </w:r>
            <w:del w:id="655" w:author="Jamal, Zaher CWK" w:date="2015-06-16T15:45:00Z">
              <w:r w:rsidR="003B2D50" w:rsidDel="00D56F6B">
                <w:rPr>
                  <w:rFonts w:ascii="Arial" w:hAnsi="Arial" w:cs="Arial"/>
                  <w:color w:val="00B050"/>
                  <w:sz w:val="18"/>
                  <w:szCs w:val="18"/>
                </w:rPr>
                <w:delText>user</w:delText>
              </w:r>
            </w:del>
            <w:ins w:id="656" w:author="Jamal, Zaher CWK" w:date="2015-06-16T15:45:00Z">
              <w:r w:rsidR="00D56F6B">
                <w:rPr>
                  <w:rFonts w:ascii="Arial" w:hAnsi="Arial" w:cs="Arial"/>
                  <w:color w:val="00B050"/>
                  <w:sz w:val="18"/>
                  <w:szCs w:val="18"/>
                </w:rPr>
                <w:t>member</w:t>
              </w:r>
            </w:ins>
            <w:r w:rsidRPr="004914FE">
              <w:rPr>
                <w:rFonts w:ascii="Arial" w:hAnsi="Arial" w:cs="Arial"/>
                <w:color w:val="00B050"/>
                <w:sz w:val="18"/>
                <w:szCs w:val="18"/>
              </w:rPr>
              <w:t>.</w:t>
            </w:r>
          </w:p>
          <w:p w14:paraId="451D9616" w14:textId="77777777" w:rsidR="004914FE" w:rsidRPr="004B5A4F" w:rsidRDefault="004914FE" w:rsidP="0084139A">
            <w:pPr>
              <w:rPr>
                <w:rFonts w:ascii="Arial" w:hAnsi="Arial" w:cs="Arial"/>
                <w:b/>
                <w:i/>
                <w:color w:val="FF0000"/>
                <w:sz w:val="18"/>
                <w:szCs w:val="18"/>
              </w:rPr>
            </w:pPr>
          </w:p>
        </w:tc>
      </w:tr>
      <w:tr w:rsidR="007F76E7" w:rsidRPr="005D68D4" w14:paraId="230CC6D5" w14:textId="77777777" w:rsidTr="003875AD">
        <w:tc>
          <w:tcPr>
            <w:tcW w:w="2093" w:type="dxa"/>
            <w:shd w:val="pct20" w:color="auto" w:fill="auto"/>
          </w:tcPr>
          <w:p w14:paraId="5BFF6E5C"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Includes Use Cases</w:t>
            </w:r>
          </w:p>
          <w:p w14:paraId="7139A34C" w14:textId="77777777" w:rsidR="007F76E7" w:rsidRPr="005D68D4" w:rsidRDefault="007F76E7" w:rsidP="003875AD">
            <w:pPr>
              <w:rPr>
                <w:rFonts w:ascii="Arial" w:hAnsi="Arial" w:cs="Arial"/>
                <w:b/>
                <w:bCs/>
                <w:color w:val="FF0000"/>
                <w:sz w:val="18"/>
                <w:szCs w:val="18"/>
              </w:rPr>
            </w:pPr>
          </w:p>
        </w:tc>
        <w:tc>
          <w:tcPr>
            <w:tcW w:w="7229" w:type="dxa"/>
            <w:shd w:val="clear" w:color="auto" w:fill="auto"/>
          </w:tcPr>
          <w:p w14:paraId="4B3A9FAF" w14:textId="77777777" w:rsidR="007F76E7" w:rsidRPr="005D68D4" w:rsidRDefault="007F76E7" w:rsidP="003875AD">
            <w:pPr>
              <w:rPr>
                <w:rFonts w:ascii="Arial" w:hAnsi="Arial" w:cs="Arial"/>
                <w:sz w:val="18"/>
                <w:szCs w:val="18"/>
              </w:rPr>
            </w:pPr>
          </w:p>
        </w:tc>
      </w:tr>
      <w:tr w:rsidR="007F76E7" w:rsidRPr="005D68D4" w14:paraId="25538292" w14:textId="77777777" w:rsidTr="003875AD">
        <w:tc>
          <w:tcPr>
            <w:tcW w:w="2093" w:type="dxa"/>
            <w:shd w:val="pct20" w:color="auto" w:fill="auto"/>
          </w:tcPr>
          <w:p w14:paraId="3C348D14"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7151ED8" w14:textId="6A4B21F3" w:rsidR="007F76E7" w:rsidRDefault="007F76E7" w:rsidP="004A449F">
            <w:pPr>
              <w:rPr>
                <w:rFonts w:ascii="Arial" w:hAnsi="Arial" w:cs="Arial"/>
                <w:sz w:val="18"/>
                <w:szCs w:val="18"/>
              </w:rPr>
            </w:pPr>
            <w:r>
              <w:rPr>
                <w:rFonts w:ascii="Arial" w:hAnsi="Arial" w:cs="Arial"/>
                <w:sz w:val="18"/>
                <w:szCs w:val="18"/>
              </w:rPr>
              <w:t xml:space="preserve">The standard report will show all valid statuses for the report, if the user wants to see the number of </w:t>
            </w:r>
            <w:del w:id="657" w:author="Jamal, Zaher CWK" w:date="2015-06-16T15:45:00Z">
              <w:r w:rsidR="003B2D50" w:rsidDel="00D56F6B">
                <w:rPr>
                  <w:rFonts w:ascii="Arial" w:hAnsi="Arial" w:cs="Arial"/>
                  <w:sz w:val="18"/>
                  <w:szCs w:val="18"/>
                </w:rPr>
                <w:delText>user</w:delText>
              </w:r>
            </w:del>
            <w:ins w:id="658" w:author="Jamal, Zaher CWK" w:date="2015-06-16T15:45:00Z">
              <w:r w:rsidR="00D56F6B">
                <w:rPr>
                  <w:rFonts w:ascii="Arial" w:hAnsi="Arial" w:cs="Arial"/>
                  <w:sz w:val="18"/>
                  <w:szCs w:val="18"/>
                </w:rPr>
                <w:t>member</w:t>
              </w:r>
            </w:ins>
            <w:r>
              <w:rPr>
                <w:rFonts w:ascii="Arial" w:hAnsi="Arial" w:cs="Arial"/>
                <w:sz w:val="18"/>
                <w:szCs w:val="18"/>
              </w:rPr>
              <w:t>s for specific statuses they can use this report as a starting point but change the filter linked to the report to just show new joiners, or retirements etc.</w:t>
            </w:r>
          </w:p>
          <w:p w14:paraId="104D1180" w14:textId="77777777" w:rsidR="007F76E7" w:rsidRDefault="007F76E7" w:rsidP="004A449F">
            <w:pPr>
              <w:rPr>
                <w:rFonts w:ascii="Arial" w:hAnsi="Arial" w:cs="Arial"/>
                <w:sz w:val="18"/>
                <w:szCs w:val="18"/>
              </w:rPr>
            </w:pPr>
          </w:p>
          <w:p w14:paraId="77A5047C" w14:textId="77777777" w:rsidR="007F76E7" w:rsidRDefault="007F76E7" w:rsidP="004A449F">
            <w:pPr>
              <w:rPr>
                <w:rFonts w:ascii="Arial" w:hAnsi="Arial" w:cs="Arial"/>
                <w:sz w:val="18"/>
                <w:szCs w:val="18"/>
              </w:rPr>
            </w:pPr>
            <w:r>
              <w:rPr>
                <w:rFonts w:ascii="Arial" w:hAnsi="Arial" w:cs="Arial"/>
                <w:sz w:val="18"/>
                <w:szCs w:val="18"/>
              </w:rPr>
              <w:t>This one report therefore should be able to meet the reporting requirement for the following reports listed in the requirements or alternatively using the Manage Reports option the user could dump the required data out to Excel:</w:t>
            </w:r>
          </w:p>
          <w:p w14:paraId="10A9F09A" w14:textId="77777777" w:rsidR="007F76E7" w:rsidRDefault="007F76E7" w:rsidP="004A449F">
            <w:pPr>
              <w:rPr>
                <w:rFonts w:ascii="Arial" w:hAnsi="Arial" w:cs="Arial"/>
                <w:sz w:val="18"/>
                <w:szCs w:val="18"/>
              </w:rPr>
            </w:pPr>
          </w:p>
          <w:p w14:paraId="627FF89E" w14:textId="5CD26F3C" w:rsidR="007F76E7" w:rsidRDefault="007F76E7" w:rsidP="004E06BD">
            <w:pPr>
              <w:numPr>
                <w:ilvl w:val="0"/>
                <w:numId w:val="106"/>
              </w:numPr>
              <w:rPr>
                <w:rFonts w:ascii="Arial" w:hAnsi="Arial" w:cs="Arial"/>
                <w:sz w:val="18"/>
                <w:szCs w:val="18"/>
              </w:rPr>
            </w:pPr>
            <w:r>
              <w:rPr>
                <w:rFonts w:ascii="Arial" w:hAnsi="Arial" w:cs="Arial"/>
                <w:sz w:val="18"/>
                <w:szCs w:val="18"/>
              </w:rPr>
              <w:t xml:space="preserve">Reconciliation/Movement of </w:t>
            </w:r>
            <w:del w:id="659" w:author="Jamal, Zaher CWK" w:date="2015-06-16T15:46:00Z">
              <w:r w:rsidR="003B2D50" w:rsidDel="00D56F6B">
                <w:rPr>
                  <w:rFonts w:ascii="Arial" w:hAnsi="Arial" w:cs="Arial"/>
                  <w:sz w:val="18"/>
                  <w:szCs w:val="18"/>
                </w:rPr>
                <w:delText>User</w:delText>
              </w:r>
            </w:del>
            <w:ins w:id="660" w:author="Jamal, Zaher CWK" w:date="2015-06-16T15:46:00Z">
              <w:r w:rsidR="00D56F6B">
                <w:rPr>
                  <w:rFonts w:ascii="Arial" w:hAnsi="Arial" w:cs="Arial"/>
                  <w:sz w:val="18"/>
                  <w:szCs w:val="18"/>
                </w:rPr>
                <w:t>Member</w:t>
              </w:r>
            </w:ins>
            <w:r>
              <w:rPr>
                <w:rFonts w:ascii="Arial" w:hAnsi="Arial" w:cs="Arial"/>
                <w:sz w:val="18"/>
                <w:szCs w:val="18"/>
              </w:rPr>
              <w:t>ship Report</w:t>
            </w:r>
          </w:p>
          <w:p w14:paraId="6271B9D6" w14:textId="3F60F2EB" w:rsidR="007F76E7" w:rsidRDefault="003B2D50" w:rsidP="004E06BD">
            <w:pPr>
              <w:numPr>
                <w:ilvl w:val="0"/>
                <w:numId w:val="106"/>
              </w:numPr>
              <w:rPr>
                <w:rFonts w:ascii="Arial" w:hAnsi="Arial" w:cs="Arial"/>
                <w:sz w:val="18"/>
                <w:szCs w:val="18"/>
              </w:rPr>
            </w:pPr>
            <w:del w:id="661" w:author="Jamal, Zaher CWK" w:date="2015-06-16T15:46:00Z">
              <w:r w:rsidDel="00D56F6B">
                <w:rPr>
                  <w:rFonts w:ascii="Arial" w:hAnsi="Arial" w:cs="Arial"/>
                  <w:sz w:val="18"/>
                  <w:szCs w:val="18"/>
                </w:rPr>
                <w:delText>User</w:delText>
              </w:r>
            </w:del>
            <w:ins w:id="662" w:author="Jamal, Zaher CWK" w:date="2015-06-16T15:46:00Z">
              <w:r w:rsidR="00D56F6B">
                <w:rPr>
                  <w:rFonts w:ascii="Arial" w:hAnsi="Arial" w:cs="Arial"/>
                  <w:sz w:val="18"/>
                  <w:szCs w:val="18"/>
                </w:rPr>
                <w:t>Member</w:t>
              </w:r>
            </w:ins>
            <w:r w:rsidR="007F76E7">
              <w:rPr>
                <w:rFonts w:ascii="Arial" w:hAnsi="Arial" w:cs="Arial"/>
                <w:sz w:val="18"/>
                <w:szCs w:val="18"/>
              </w:rPr>
              <w:t xml:space="preserve"> Movements over the year</w:t>
            </w:r>
          </w:p>
          <w:p w14:paraId="3FF32AEC" w14:textId="77777777" w:rsidR="007F76E7" w:rsidRDefault="007F76E7" w:rsidP="004E06BD">
            <w:pPr>
              <w:numPr>
                <w:ilvl w:val="0"/>
                <w:numId w:val="106"/>
              </w:numPr>
              <w:rPr>
                <w:rFonts w:ascii="Arial" w:hAnsi="Arial" w:cs="Arial"/>
                <w:sz w:val="18"/>
                <w:szCs w:val="18"/>
              </w:rPr>
            </w:pPr>
            <w:r>
              <w:rPr>
                <w:rFonts w:ascii="Arial" w:hAnsi="Arial" w:cs="Arial"/>
                <w:sz w:val="18"/>
                <w:szCs w:val="18"/>
              </w:rPr>
              <w:t>No of New Joiners since the date</w:t>
            </w:r>
          </w:p>
          <w:p w14:paraId="6EC273F4" w14:textId="77777777" w:rsidR="007F76E7" w:rsidRDefault="007F76E7" w:rsidP="004E06BD">
            <w:pPr>
              <w:numPr>
                <w:ilvl w:val="0"/>
                <w:numId w:val="106"/>
              </w:numPr>
              <w:rPr>
                <w:rFonts w:ascii="Arial" w:hAnsi="Arial" w:cs="Arial"/>
                <w:sz w:val="18"/>
                <w:szCs w:val="18"/>
              </w:rPr>
            </w:pPr>
            <w:r>
              <w:rPr>
                <w:rFonts w:ascii="Arial" w:hAnsi="Arial" w:cs="Arial"/>
                <w:sz w:val="18"/>
                <w:szCs w:val="18"/>
              </w:rPr>
              <w:t>No of Retirements within a date range</w:t>
            </w:r>
          </w:p>
          <w:p w14:paraId="34E737C6" w14:textId="04123EB0" w:rsidR="007F76E7" w:rsidRPr="005D68D4" w:rsidRDefault="003B2D50" w:rsidP="004E06BD">
            <w:pPr>
              <w:numPr>
                <w:ilvl w:val="0"/>
                <w:numId w:val="106"/>
              </w:numPr>
              <w:rPr>
                <w:rFonts w:ascii="Arial" w:hAnsi="Arial" w:cs="Arial"/>
                <w:sz w:val="18"/>
                <w:szCs w:val="18"/>
              </w:rPr>
            </w:pPr>
            <w:del w:id="663" w:author="Jamal, Zaher CWK" w:date="2015-06-16T15:46:00Z">
              <w:r w:rsidDel="00D56F6B">
                <w:rPr>
                  <w:rFonts w:ascii="Arial" w:hAnsi="Arial" w:cs="Arial"/>
                  <w:sz w:val="18"/>
                  <w:szCs w:val="18"/>
                </w:rPr>
                <w:delText>User</w:delText>
              </w:r>
            </w:del>
            <w:ins w:id="664" w:author="Jamal, Zaher CWK" w:date="2015-06-16T15:46:00Z">
              <w:r w:rsidR="00D56F6B">
                <w:rPr>
                  <w:rFonts w:ascii="Arial" w:hAnsi="Arial" w:cs="Arial"/>
                  <w:sz w:val="18"/>
                  <w:szCs w:val="18"/>
                </w:rPr>
                <w:t>Member</w:t>
              </w:r>
            </w:ins>
            <w:r w:rsidR="007F76E7">
              <w:rPr>
                <w:rFonts w:ascii="Arial" w:hAnsi="Arial" w:cs="Arial"/>
                <w:sz w:val="18"/>
                <w:szCs w:val="18"/>
              </w:rPr>
              <w:t>ship stats to show no’s of actives, deferreds, leavers at a particular point in time</w:t>
            </w:r>
          </w:p>
        </w:tc>
      </w:tr>
      <w:tr w:rsidR="007F76E7" w:rsidRPr="005D68D4" w14:paraId="7AEF2C50" w14:textId="77777777" w:rsidTr="003875AD">
        <w:tc>
          <w:tcPr>
            <w:tcW w:w="2093" w:type="dxa"/>
            <w:shd w:val="pct20" w:color="auto" w:fill="auto"/>
          </w:tcPr>
          <w:p w14:paraId="0FC4D423"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D0B05EE" w14:textId="2F9B5BCE" w:rsidR="007F76E7" w:rsidRPr="005D68D4" w:rsidRDefault="007F76E7" w:rsidP="003875AD">
            <w:pPr>
              <w:rPr>
                <w:rFonts w:ascii="Arial" w:hAnsi="Arial" w:cs="Arial"/>
                <w:sz w:val="18"/>
                <w:szCs w:val="18"/>
              </w:rPr>
            </w:pPr>
            <w:r>
              <w:rPr>
                <w:rFonts w:ascii="Arial" w:hAnsi="Arial" w:cs="Arial"/>
                <w:sz w:val="18"/>
                <w:szCs w:val="18"/>
              </w:rPr>
              <w:t xml:space="preserve">PM0044 – </w:t>
            </w:r>
            <w:del w:id="665" w:author="Jamal, Zaher CWK" w:date="2015-06-16T15:46:00Z">
              <w:r w:rsidR="003B2D50" w:rsidDel="00D56F6B">
                <w:rPr>
                  <w:rFonts w:ascii="Arial" w:hAnsi="Arial" w:cs="Arial"/>
                  <w:sz w:val="18"/>
                  <w:szCs w:val="18"/>
                </w:rPr>
                <w:delText>User</w:delText>
              </w:r>
            </w:del>
            <w:ins w:id="666" w:author="Jamal, Zaher CWK" w:date="2015-06-16T15:46:00Z">
              <w:r w:rsidR="00D56F6B">
                <w:rPr>
                  <w:rFonts w:ascii="Arial" w:hAnsi="Arial" w:cs="Arial"/>
                  <w:sz w:val="18"/>
                  <w:szCs w:val="18"/>
                </w:rPr>
                <w:t>Member</w:t>
              </w:r>
            </w:ins>
            <w:r>
              <w:rPr>
                <w:rFonts w:ascii="Arial" w:hAnsi="Arial" w:cs="Arial"/>
                <w:sz w:val="18"/>
                <w:szCs w:val="18"/>
              </w:rPr>
              <w:t xml:space="preserve"> Reconciliation Report</w:t>
            </w:r>
          </w:p>
        </w:tc>
      </w:tr>
      <w:tr w:rsidR="007F76E7" w:rsidRPr="005D68D4" w14:paraId="15E88F10" w14:textId="77777777" w:rsidTr="003875AD">
        <w:tc>
          <w:tcPr>
            <w:tcW w:w="2093" w:type="dxa"/>
            <w:shd w:val="pct20" w:color="auto" w:fill="auto"/>
          </w:tcPr>
          <w:p w14:paraId="4483E363" w14:textId="77777777" w:rsidR="007F76E7" w:rsidRPr="005D68D4" w:rsidRDefault="007F76E7" w:rsidP="003875AD">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2B71D37" w14:textId="77777777" w:rsidR="007F76E7" w:rsidRPr="005D68D4" w:rsidRDefault="007F76E7" w:rsidP="003875AD">
            <w:pPr>
              <w:rPr>
                <w:rFonts w:ascii="Arial" w:hAnsi="Arial" w:cs="Arial"/>
                <w:sz w:val="18"/>
                <w:szCs w:val="18"/>
              </w:rPr>
            </w:pPr>
            <w:r w:rsidRPr="005D68D4">
              <w:rPr>
                <w:rFonts w:ascii="Arial" w:hAnsi="Arial" w:cs="Arial"/>
                <w:sz w:val="18"/>
                <w:szCs w:val="18"/>
              </w:rPr>
              <w:t>Sue Allwood</w:t>
            </w:r>
          </w:p>
        </w:tc>
      </w:tr>
    </w:tbl>
    <w:p w14:paraId="15C5289D" w14:textId="77777777" w:rsidR="00D579E1" w:rsidRDefault="00D579E1" w:rsidP="00042F56">
      <w:pPr>
        <w:sectPr w:rsidR="00D579E1" w:rsidSect="00D579E1">
          <w:pgSz w:w="12240" w:h="15840"/>
          <w:pgMar w:top="1440" w:right="1440" w:bottom="1440" w:left="1440" w:header="720" w:footer="720" w:gutter="0"/>
          <w:cols w:space="720"/>
          <w:docGrid w:linePitch="360"/>
        </w:sectPr>
      </w:pPr>
    </w:p>
    <w:p w14:paraId="47B3D3AB" w14:textId="6C62ED78" w:rsidR="00042F56" w:rsidRPr="002E6C43" w:rsidRDefault="003B2D50" w:rsidP="002E6C43">
      <w:pPr>
        <w:pStyle w:val="Heading4"/>
      </w:pPr>
      <w:del w:id="667" w:author="Jamal, Zaher CWK" w:date="2015-06-16T15:46:00Z">
        <w:r w:rsidDel="00D56F6B">
          <w:delText>User</w:delText>
        </w:r>
      </w:del>
      <w:ins w:id="668" w:author="Jamal, Zaher CWK" w:date="2015-06-16T15:46:00Z">
        <w:r w:rsidR="00D56F6B">
          <w:t>Member</w:t>
        </w:r>
      </w:ins>
      <w:r w:rsidR="00224935">
        <w:t xml:space="preserve"> </w:t>
      </w:r>
      <w:r w:rsidR="00053B0A" w:rsidRPr="002E6C43">
        <w:t>R</w:t>
      </w:r>
      <w:r w:rsidR="00D579E1" w:rsidRPr="002E6C43">
        <w:t>econciliation</w:t>
      </w:r>
      <w:r w:rsidR="00042F56" w:rsidRPr="002E6C43">
        <w:t xml:space="preserve"> Screen Properties</w:t>
      </w:r>
    </w:p>
    <w:p w14:paraId="58CC2FA5" w14:textId="77777777" w:rsidR="00042F56" w:rsidRDefault="00042F56" w:rsidP="00042F5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2202"/>
        <w:gridCol w:w="1127"/>
        <w:gridCol w:w="2835"/>
        <w:gridCol w:w="942"/>
        <w:gridCol w:w="2631"/>
        <w:gridCol w:w="1144"/>
        <w:gridCol w:w="942"/>
      </w:tblGrid>
      <w:tr w:rsidR="00042F56" w:rsidRPr="004A5D01" w14:paraId="7D2315DA" w14:textId="77777777" w:rsidTr="00D97453">
        <w:trPr>
          <w:trHeight w:val="825"/>
        </w:trPr>
        <w:tc>
          <w:tcPr>
            <w:tcW w:w="4190" w:type="pct"/>
            <w:gridSpan w:val="6"/>
            <w:shd w:val="clear" w:color="auto" w:fill="auto"/>
          </w:tcPr>
          <w:p w14:paraId="2C4CB5B1" w14:textId="77777777" w:rsidR="00042F56" w:rsidRPr="004A5D01" w:rsidRDefault="00042F56" w:rsidP="003875AD">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44" w:type="pct"/>
            <w:shd w:val="clear" w:color="auto" w:fill="auto"/>
          </w:tcPr>
          <w:p w14:paraId="15E31E98" w14:textId="77777777" w:rsidR="00042F56" w:rsidRPr="004A5D01" w:rsidRDefault="00042F56" w:rsidP="003875AD">
            <w:pPr>
              <w:rPr>
                <w:rFonts w:ascii="Arial" w:hAnsi="Arial" w:cs="Arial"/>
                <w:b/>
                <w:sz w:val="18"/>
                <w:szCs w:val="18"/>
              </w:rPr>
            </w:pPr>
            <w:r w:rsidRPr="004A5D01">
              <w:rPr>
                <w:rFonts w:ascii="Arial" w:hAnsi="Arial" w:cs="Arial"/>
                <w:b/>
                <w:sz w:val="18"/>
                <w:szCs w:val="18"/>
              </w:rPr>
              <w:t>Can tailoring apply?</w:t>
            </w:r>
          </w:p>
        </w:tc>
        <w:tc>
          <w:tcPr>
            <w:tcW w:w="366" w:type="pct"/>
          </w:tcPr>
          <w:p w14:paraId="45197826" w14:textId="77777777" w:rsidR="00042F56" w:rsidRPr="004A5D01" w:rsidRDefault="00042F56" w:rsidP="003875AD">
            <w:pPr>
              <w:rPr>
                <w:rFonts w:ascii="Arial" w:hAnsi="Arial" w:cs="Arial"/>
                <w:b/>
                <w:sz w:val="18"/>
                <w:szCs w:val="18"/>
              </w:rPr>
            </w:pPr>
            <w:r w:rsidRPr="004A5D01">
              <w:rPr>
                <w:rFonts w:ascii="Arial" w:hAnsi="Arial" w:cs="Arial"/>
                <w:b/>
                <w:sz w:val="18"/>
                <w:szCs w:val="18"/>
              </w:rPr>
              <w:t>Target</w:t>
            </w:r>
          </w:p>
        </w:tc>
      </w:tr>
      <w:tr w:rsidR="00042F56" w:rsidRPr="004A5D01" w14:paraId="1D450CE8" w14:textId="77777777" w:rsidTr="00D97453">
        <w:trPr>
          <w:trHeight w:val="275"/>
        </w:trPr>
        <w:tc>
          <w:tcPr>
            <w:tcW w:w="4190" w:type="pct"/>
            <w:gridSpan w:val="6"/>
            <w:shd w:val="clear" w:color="auto" w:fill="auto"/>
          </w:tcPr>
          <w:p w14:paraId="460A5A69" w14:textId="037931B0" w:rsidR="00042F56" w:rsidRPr="007C38EA" w:rsidRDefault="003B2D50" w:rsidP="003875AD">
            <w:pPr>
              <w:rPr>
                <w:rFonts w:ascii="Arial" w:hAnsi="Arial" w:cs="Arial"/>
                <w:b/>
                <w:sz w:val="22"/>
                <w:szCs w:val="22"/>
              </w:rPr>
            </w:pPr>
            <w:del w:id="669" w:author="Jamal, Zaher CWK" w:date="2015-06-16T15:46:00Z">
              <w:r w:rsidDel="00D56F6B">
                <w:rPr>
                  <w:rFonts w:ascii="Arial" w:hAnsi="Arial" w:cs="Arial"/>
                  <w:b/>
                  <w:sz w:val="22"/>
                  <w:szCs w:val="22"/>
                </w:rPr>
                <w:delText>User</w:delText>
              </w:r>
            </w:del>
            <w:ins w:id="670" w:author="Jamal, Zaher CWK" w:date="2015-06-16T15:46:00Z">
              <w:r w:rsidR="00D56F6B">
                <w:rPr>
                  <w:rFonts w:ascii="Arial" w:hAnsi="Arial" w:cs="Arial"/>
                  <w:b/>
                  <w:sz w:val="22"/>
                  <w:szCs w:val="22"/>
                </w:rPr>
                <w:t>Member</w:t>
              </w:r>
            </w:ins>
            <w:r w:rsidR="004914FE">
              <w:rPr>
                <w:rFonts w:ascii="Arial" w:hAnsi="Arial" w:cs="Arial"/>
                <w:b/>
                <w:sz w:val="22"/>
                <w:szCs w:val="22"/>
              </w:rPr>
              <w:t xml:space="preserve"> </w:t>
            </w:r>
            <w:r w:rsidR="00053B0A">
              <w:rPr>
                <w:rFonts w:ascii="Arial" w:hAnsi="Arial" w:cs="Arial"/>
                <w:b/>
                <w:sz w:val="22"/>
                <w:szCs w:val="22"/>
              </w:rPr>
              <w:t>R</w:t>
            </w:r>
            <w:r w:rsidR="00D579E1">
              <w:rPr>
                <w:rFonts w:ascii="Arial" w:hAnsi="Arial" w:cs="Arial"/>
                <w:b/>
                <w:sz w:val="22"/>
                <w:szCs w:val="22"/>
              </w:rPr>
              <w:t>econciliation Report</w:t>
            </w:r>
            <w:r w:rsidR="00042F56" w:rsidRPr="007C38EA">
              <w:rPr>
                <w:rFonts w:ascii="Arial" w:hAnsi="Arial" w:cs="Arial"/>
                <w:b/>
                <w:sz w:val="22"/>
                <w:szCs w:val="22"/>
              </w:rPr>
              <w:t xml:space="preserve"> for {Scheme Name} for date range {dd/mm/yyyy} to {dd/mm/yyyy}</w:t>
            </w:r>
          </w:p>
          <w:p w14:paraId="163B3EB2" w14:textId="77777777" w:rsidR="00042F56" w:rsidRPr="00053B0A" w:rsidRDefault="00053B0A" w:rsidP="003875AD">
            <w:pPr>
              <w:rPr>
                <w:rFonts w:ascii="Arial" w:hAnsi="Arial" w:cs="Arial"/>
                <w:i/>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79E0F040" w14:textId="77777777" w:rsidR="00042F56" w:rsidRDefault="00042F56" w:rsidP="003875AD">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456DD34A" w14:textId="77777777" w:rsidR="00042F56" w:rsidRDefault="00042F56" w:rsidP="003875AD">
            <w:pPr>
              <w:rPr>
                <w:rFonts w:ascii="Arial" w:hAnsi="Arial" w:cs="Arial"/>
                <w:b/>
                <w:sz w:val="20"/>
                <w:szCs w:val="20"/>
              </w:rPr>
            </w:pPr>
          </w:p>
          <w:p w14:paraId="214FAA75" w14:textId="77777777" w:rsidR="00042F56" w:rsidRPr="007C38EA" w:rsidRDefault="00042F56" w:rsidP="003875AD">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44" w:type="pct"/>
            <w:shd w:val="clear" w:color="auto" w:fill="auto"/>
          </w:tcPr>
          <w:p w14:paraId="084B058D" w14:textId="77777777" w:rsidR="00042F56" w:rsidRPr="004A5D01" w:rsidRDefault="00042F56" w:rsidP="003875AD">
            <w:pPr>
              <w:autoSpaceDE w:val="0"/>
              <w:autoSpaceDN w:val="0"/>
              <w:adjustRightInd w:val="0"/>
              <w:rPr>
                <w:rFonts w:ascii="Arial" w:hAnsi="Arial" w:cs="Arial"/>
                <w:sz w:val="18"/>
                <w:szCs w:val="18"/>
              </w:rPr>
            </w:pPr>
            <w:r w:rsidRPr="004A5D01">
              <w:rPr>
                <w:rFonts w:ascii="Arial" w:hAnsi="Arial" w:cs="Arial"/>
                <w:sz w:val="18"/>
                <w:szCs w:val="18"/>
              </w:rPr>
              <w:t>Y</w:t>
            </w:r>
          </w:p>
        </w:tc>
        <w:tc>
          <w:tcPr>
            <w:tcW w:w="366" w:type="pct"/>
          </w:tcPr>
          <w:p w14:paraId="4120AACB" w14:textId="77777777" w:rsidR="00042F56" w:rsidRPr="004A5D01" w:rsidRDefault="00042F56" w:rsidP="003875AD">
            <w:pPr>
              <w:autoSpaceDE w:val="0"/>
              <w:autoSpaceDN w:val="0"/>
              <w:adjustRightInd w:val="0"/>
              <w:rPr>
                <w:rFonts w:ascii="Arial" w:hAnsi="Arial" w:cs="Arial"/>
                <w:sz w:val="18"/>
                <w:szCs w:val="18"/>
              </w:rPr>
            </w:pPr>
            <w:r w:rsidRPr="004A5D01">
              <w:rPr>
                <w:rFonts w:ascii="Arial" w:hAnsi="Arial" w:cs="Arial"/>
                <w:sz w:val="18"/>
                <w:szCs w:val="18"/>
              </w:rPr>
              <w:t>tbd</w:t>
            </w:r>
          </w:p>
        </w:tc>
      </w:tr>
      <w:tr w:rsidR="00042F56" w:rsidRPr="004A5D01" w14:paraId="0E811BE1" w14:textId="77777777" w:rsidTr="00D97453">
        <w:trPr>
          <w:trHeight w:val="275"/>
        </w:trPr>
        <w:tc>
          <w:tcPr>
            <w:tcW w:w="428" w:type="pct"/>
            <w:shd w:val="clear" w:color="auto" w:fill="auto"/>
          </w:tcPr>
          <w:p w14:paraId="7D0CEDFA" w14:textId="77777777" w:rsidR="00042F56" w:rsidRPr="004A5D01" w:rsidRDefault="00042F56" w:rsidP="003875AD">
            <w:pPr>
              <w:rPr>
                <w:rFonts w:ascii="Arial" w:hAnsi="Arial" w:cs="Arial"/>
                <w:b/>
                <w:sz w:val="18"/>
                <w:szCs w:val="18"/>
              </w:rPr>
            </w:pPr>
            <w:r w:rsidRPr="004A5D01">
              <w:rPr>
                <w:rFonts w:ascii="Arial" w:hAnsi="Arial" w:cs="Arial"/>
                <w:b/>
                <w:sz w:val="18"/>
                <w:szCs w:val="18"/>
              </w:rPr>
              <w:t>Object</w:t>
            </w:r>
          </w:p>
        </w:tc>
        <w:tc>
          <w:tcPr>
            <w:tcW w:w="853" w:type="pct"/>
            <w:shd w:val="clear" w:color="auto" w:fill="auto"/>
          </w:tcPr>
          <w:p w14:paraId="74129DE2" w14:textId="77777777" w:rsidR="00042F56" w:rsidRPr="004A5D01" w:rsidRDefault="00042F56" w:rsidP="003875AD">
            <w:pPr>
              <w:rPr>
                <w:rFonts w:ascii="Arial" w:hAnsi="Arial" w:cs="Arial"/>
                <w:b/>
                <w:sz w:val="18"/>
                <w:szCs w:val="18"/>
              </w:rPr>
            </w:pPr>
            <w:r w:rsidRPr="004A5D01">
              <w:rPr>
                <w:rFonts w:ascii="Arial" w:hAnsi="Arial" w:cs="Arial"/>
                <w:b/>
                <w:sz w:val="18"/>
                <w:szCs w:val="18"/>
              </w:rPr>
              <w:t>Text</w:t>
            </w:r>
          </w:p>
        </w:tc>
        <w:tc>
          <w:tcPr>
            <w:tcW w:w="428" w:type="pct"/>
            <w:shd w:val="clear" w:color="auto" w:fill="auto"/>
          </w:tcPr>
          <w:p w14:paraId="093FCFEE" w14:textId="77777777" w:rsidR="00042F56" w:rsidRPr="004A5D01" w:rsidRDefault="00042F56" w:rsidP="003875AD">
            <w:pPr>
              <w:rPr>
                <w:rFonts w:ascii="Arial" w:hAnsi="Arial" w:cs="Arial"/>
                <w:b/>
                <w:sz w:val="18"/>
                <w:szCs w:val="18"/>
              </w:rPr>
            </w:pPr>
            <w:r w:rsidRPr="004A5D01">
              <w:rPr>
                <w:rFonts w:ascii="Arial" w:hAnsi="Arial" w:cs="Arial"/>
                <w:b/>
                <w:sz w:val="18"/>
                <w:szCs w:val="18"/>
              </w:rPr>
              <w:t>Mandatory</w:t>
            </w:r>
          </w:p>
        </w:tc>
        <w:tc>
          <w:tcPr>
            <w:tcW w:w="1097" w:type="pct"/>
            <w:shd w:val="clear" w:color="auto" w:fill="auto"/>
          </w:tcPr>
          <w:p w14:paraId="7018956E" w14:textId="77777777" w:rsidR="00042F56" w:rsidRPr="004A5D01" w:rsidRDefault="00042F56" w:rsidP="003875AD">
            <w:pPr>
              <w:rPr>
                <w:rFonts w:ascii="Arial" w:hAnsi="Arial" w:cs="Arial"/>
                <w:b/>
                <w:sz w:val="18"/>
                <w:szCs w:val="18"/>
              </w:rPr>
            </w:pPr>
            <w:r w:rsidRPr="004A5D01">
              <w:rPr>
                <w:rFonts w:ascii="Arial" w:hAnsi="Arial" w:cs="Arial"/>
                <w:b/>
                <w:sz w:val="18"/>
                <w:szCs w:val="18"/>
              </w:rPr>
              <w:t>Validation</w:t>
            </w:r>
          </w:p>
        </w:tc>
        <w:tc>
          <w:tcPr>
            <w:tcW w:w="366" w:type="pct"/>
            <w:shd w:val="clear" w:color="auto" w:fill="auto"/>
          </w:tcPr>
          <w:p w14:paraId="7A299119" w14:textId="77777777" w:rsidR="00042F56" w:rsidRPr="004A5D01" w:rsidRDefault="00042F56" w:rsidP="003875AD">
            <w:pPr>
              <w:rPr>
                <w:rFonts w:ascii="Arial" w:hAnsi="Arial" w:cs="Arial"/>
                <w:b/>
                <w:sz w:val="18"/>
                <w:szCs w:val="18"/>
              </w:rPr>
            </w:pPr>
            <w:r w:rsidRPr="004A5D01">
              <w:rPr>
                <w:rFonts w:ascii="Arial" w:hAnsi="Arial" w:cs="Arial"/>
                <w:b/>
                <w:sz w:val="18"/>
                <w:szCs w:val="18"/>
              </w:rPr>
              <w:t>Help Icon Applies</w:t>
            </w:r>
          </w:p>
        </w:tc>
        <w:tc>
          <w:tcPr>
            <w:tcW w:w="1018" w:type="pct"/>
            <w:shd w:val="clear" w:color="auto" w:fill="auto"/>
          </w:tcPr>
          <w:p w14:paraId="27B05AE7" w14:textId="77777777" w:rsidR="00042F56" w:rsidRPr="004A5D01" w:rsidRDefault="00042F56" w:rsidP="003875AD">
            <w:pPr>
              <w:rPr>
                <w:rFonts w:ascii="Arial" w:hAnsi="Arial" w:cs="Arial"/>
                <w:b/>
                <w:sz w:val="18"/>
                <w:szCs w:val="18"/>
              </w:rPr>
            </w:pPr>
            <w:r w:rsidRPr="004A5D01">
              <w:rPr>
                <w:rFonts w:ascii="Arial" w:hAnsi="Arial" w:cs="Arial"/>
                <w:b/>
                <w:sz w:val="18"/>
                <w:szCs w:val="18"/>
              </w:rPr>
              <w:t>Help Icon Text</w:t>
            </w:r>
          </w:p>
        </w:tc>
        <w:tc>
          <w:tcPr>
            <w:tcW w:w="444" w:type="pct"/>
          </w:tcPr>
          <w:p w14:paraId="339C1C45" w14:textId="77777777" w:rsidR="00042F56" w:rsidRPr="004A5D01" w:rsidRDefault="00042F56" w:rsidP="003875AD">
            <w:pPr>
              <w:rPr>
                <w:rFonts w:ascii="Arial" w:hAnsi="Arial" w:cs="Arial"/>
                <w:b/>
                <w:sz w:val="18"/>
                <w:szCs w:val="18"/>
              </w:rPr>
            </w:pPr>
          </w:p>
        </w:tc>
        <w:tc>
          <w:tcPr>
            <w:tcW w:w="366" w:type="pct"/>
          </w:tcPr>
          <w:p w14:paraId="06F5606E" w14:textId="77777777" w:rsidR="00042F56" w:rsidRPr="004A5D01" w:rsidRDefault="00042F56" w:rsidP="003875AD">
            <w:pPr>
              <w:rPr>
                <w:rFonts w:ascii="Arial" w:hAnsi="Arial" w:cs="Arial"/>
                <w:b/>
                <w:sz w:val="18"/>
                <w:szCs w:val="18"/>
              </w:rPr>
            </w:pPr>
          </w:p>
        </w:tc>
      </w:tr>
      <w:tr w:rsidR="0084139A" w:rsidRPr="004A5D01" w14:paraId="40EA5F2C" w14:textId="77777777" w:rsidTr="00D97453">
        <w:trPr>
          <w:trHeight w:val="275"/>
        </w:trPr>
        <w:tc>
          <w:tcPr>
            <w:tcW w:w="428" w:type="pct"/>
            <w:shd w:val="clear" w:color="auto" w:fill="auto"/>
          </w:tcPr>
          <w:p w14:paraId="0A1737E5" w14:textId="77777777" w:rsidR="0084139A" w:rsidRDefault="0084139A" w:rsidP="003875AD">
            <w:pPr>
              <w:rPr>
                <w:rFonts w:ascii="Arial" w:hAnsi="Arial" w:cs="Arial"/>
                <w:sz w:val="18"/>
                <w:szCs w:val="18"/>
              </w:rPr>
            </w:pPr>
            <w:r>
              <w:rPr>
                <w:rFonts w:ascii="Arial" w:hAnsi="Arial" w:cs="Arial"/>
                <w:sz w:val="18"/>
                <w:szCs w:val="18"/>
              </w:rPr>
              <w:t>Screen Text</w:t>
            </w:r>
          </w:p>
        </w:tc>
        <w:tc>
          <w:tcPr>
            <w:tcW w:w="853" w:type="pct"/>
            <w:shd w:val="clear" w:color="auto" w:fill="auto"/>
          </w:tcPr>
          <w:p w14:paraId="37C805AA" w14:textId="77777777" w:rsidR="0084139A" w:rsidRDefault="0084139A" w:rsidP="003875AD">
            <w:pPr>
              <w:rPr>
                <w:rFonts w:ascii="Arial" w:hAnsi="Arial" w:cs="Arial"/>
                <w:b/>
                <w:sz w:val="18"/>
                <w:szCs w:val="18"/>
              </w:rPr>
            </w:pPr>
            <w:r>
              <w:rPr>
                <w:rFonts w:ascii="Arial" w:hAnsi="Arial" w:cs="Arial"/>
                <w:b/>
                <w:sz w:val="18"/>
                <w:szCs w:val="18"/>
              </w:rPr>
              <w:t>Active     Deferred</w:t>
            </w:r>
          </w:p>
        </w:tc>
        <w:tc>
          <w:tcPr>
            <w:tcW w:w="428" w:type="pct"/>
            <w:shd w:val="clear" w:color="auto" w:fill="auto"/>
          </w:tcPr>
          <w:p w14:paraId="0F8E0A73" w14:textId="77777777" w:rsidR="0084139A" w:rsidRDefault="0084139A" w:rsidP="003875AD">
            <w:pPr>
              <w:rPr>
                <w:rFonts w:ascii="Arial" w:hAnsi="Arial" w:cs="Arial"/>
                <w:sz w:val="18"/>
                <w:szCs w:val="18"/>
              </w:rPr>
            </w:pPr>
            <w:r>
              <w:rPr>
                <w:rFonts w:ascii="Arial" w:hAnsi="Arial" w:cs="Arial"/>
                <w:sz w:val="18"/>
                <w:szCs w:val="18"/>
              </w:rPr>
              <w:t>n/a</w:t>
            </w:r>
          </w:p>
        </w:tc>
        <w:tc>
          <w:tcPr>
            <w:tcW w:w="1097" w:type="pct"/>
            <w:shd w:val="clear" w:color="auto" w:fill="auto"/>
          </w:tcPr>
          <w:p w14:paraId="5733A063" w14:textId="77777777" w:rsidR="0084139A" w:rsidRDefault="0084139A" w:rsidP="003875AD">
            <w:pPr>
              <w:rPr>
                <w:rFonts w:ascii="Arial" w:hAnsi="Arial" w:cs="Arial"/>
                <w:sz w:val="18"/>
                <w:szCs w:val="18"/>
              </w:rPr>
            </w:pPr>
            <w:r>
              <w:rPr>
                <w:rFonts w:ascii="Arial" w:hAnsi="Arial" w:cs="Arial"/>
                <w:sz w:val="18"/>
                <w:szCs w:val="18"/>
              </w:rPr>
              <w:t>Column headings for Active &amp; Deferred</w:t>
            </w:r>
          </w:p>
        </w:tc>
        <w:tc>
          <w:tcPr>
            <w:tcW w:w="366" w:type="pct"/>
            <w:shd w:val="clear" w:color="auto" w:fill="auto"/>
          </w:tcPr>
          <w:p w14:paraId="729CE229" w14:textId="77777777" w:rsidR="0084139A" w:rsidRDefault="0084139A" w:rsidP="003875AD">
            <w:pPr>
              <w:rPr>
                <w:rFonts w:ascii="Arial" w:hAnsi="Arial" w:cs="Arial"/>
                <w:sz w:val="18"/>
                <w:szCs w:val="18"/>
              </w:rPr>
            </w:pPr>
          </w:p>
        </w:tc>
        <w:tc>
          <w:tcPr>
            <w:tcW w:w="1018" w:type="pct"/>
            <w:shd w:val="clear" w:color="auto" w:fill="auto"/>
          </w:tcPr>
          <w:p w14:paraId="079D23D4" w14:textId="77777777" w:rsidR="0084139A" w:rsidRDefault="0084139A" w:rsidP="003875AD">
            <w:pPr>
              <w:rPr>
                <w:rFonts w:ascii="Arial" w:hAnsi="Arial" w:cs="Arial"/>
                <w:color w:val="000000"/>
                <w:sz w:val="18"/>
                <w:szCs w:val="18"/>
              </w:rPr>
            </w:pPr>
          </w:p>
        </w:tc>
        <w:tc>
          <w:tcPr>
            <w:tcW w:w="444" w:type="pct"/>
          </w:tcPr>
          <w:p w14:paraId="327422E8" w14:textId="77777777" w:rsidR="0084139A" w:rsidRDefault="0084139A" w:rsidP="003875AD">
            <w:pPr>
              <w:rPr>
                <w:rFonts w:ascii="Arial" w:hAnsi="Arial" w:cs="Arial"/>
                <w:sz w:val="18"/>
                <w:szCs w:val="18"/>
              </w:rPr>
            </w:pPr>
          </w:p>
        </w:tc>
        <w:tc>
          <w:tcPr>
            <w:tcW w:w="366" w:type="pct"/>
          </w:tcPr>
          <w:p w14:paraId="2C6BDC2C" w14:textId="77777777" w:rsidR="0084139A" w:rsidRDefault="0084139A" w:rsidP="003875AD">
            <w:pPr>
              <w:rPr>
                <w:rFonts w:ascii="Arial" w:hAnsi="Arial" w:cs="Arial"/>
                <w:sz w:val="18"/>
                <w:szCs w:val="18"/>
              </w:rPr>
            </w:pPr>
          </w:p>
        </w:tc>
      </w:tr>
      <w:tr w:rsidR="00042F56" w:rsidRPr="004A5D01" w14:paraId="6A206D49" w14:textId="77777777" w:rsidTr="00D97453">
        <w:trPr>
          <w:trHeight w:val="275"/>
        </w:trPr>
        <w:tc>
          <w:tcPr>
            <w:tcW w:w="428" w:type="pct"/>
            <w:shd w:val="clear" w:color="auto" w:fill="auto"/>
          </w:tcPr>
          <w:p w14:paraId="7A51F6FE" w14:textId="77777777" w:rsidR="00042F56" w:rsidRDefault="00042F56" w:rsidP="003875AD">
            <w:pPr>
              <w:rPr>
                <w:rFonts w:ascii="Arial" w:hAnsi="Arial" w:cs="Arial"/>
                <w:sz w:val="18"/>
                <w:szCs w:val="18"/>
              </w:rPr>
            </w:pPr>
            <w:r>
              <w:rPr>
                <w:rFonts w:ascii="Arial" w:hAnsi="Arial" w:cs="Arial"/>
                <w:sz w:val="18"/>
                <w:szCs w:val="18"/>
              </w:rPr>
              <w:t>Screen Text</w:t>
            </w:r>
          </w:p>
        </w:tc>
        <w:tc>
          <w:tcPr>
            <w:tcW w:w="853" w:type="pct"/>
            <w:shd w:val="clear" w:color="auto" w:fill="auto"/>
          </w:tcPr>
          <w:p w14:paraId="357D7093" w14:textId="09609E12" w:rsidR="00042F56" w:rsidRPr="007C38EA" w:rsidRDefault="00D579E1" w:rsidP="003875AD">
            <w:pPr>
              <w:rPr>
                <w:rFonts w:ascii="Arial" w:hAnsi="Arial" w:cs="Arial"/>
                <w:b/>
                <w:sz w:val="18"/>
                <w:szCs w:val="18"/>
              </w:rPr>
            </w:pPr>
            <w:r>
              <w:rPr>
                <w:rFonts w:ascii="Arial" w:hAnsi="Arial" w:cs="Arial"/>
                <w:b/>
                <w:sz w:val="18"/>
                <w:szCs w:val="18"/>
              </w:rPr>
              <w:t xml:space="preserve">At the start of the period </w:t>
            </w:r>
            <w:r w:rsidR="00042F56" w:rsidRPr="007C38EA">
              <w:rPr>
                <w:rFonts w:ascii="Arial" w:hAnsi="Arial" w:cs="Arial"/>
                <w:b/>
                <w:sz w:val="18"/>
                <w:szCs w:val="18"/>
              </w:rPr>
              <w:t>{dd/mm/yyyy}</w:t>
            </w:r>
            <w:r>
              <w:rPr>
                <w:rFonts w:ascii="Arial" w:hAnsi="Arial" w:cs="Arial"/>
                <w:b/>
                <w:sz w:val="18"/>
                <w:szCs w:val="18"/>
              </w:rPr>
              <w:t xml:space="preserve">, the number of </w:t>
            </w:r>
            <w:del w:id="671" w:author="Jamal, Zaher CWK" w:date="2015-06-16T15:46:00Z">
              <w:r w:rsidR="003B2D50" w:rsidDel="00D56F6B">
                <w:rPr>
                  <w:rFonts w:ascii="Arial" w:hAnsi="Arial" w:cs="Arial"/>
                  <w:b/>
                  <w:sz w:val="18"/>
                  <w:szCs w:val="18"/>
                </w:rPr>
                <w:delText>user</w:delText>
              </w:r>
            </w:del>
            <w:ins w:id="672" w:author="Jamal, Zaher CWK" w:date="2015-06-16T15:46:00Z">
              <w:r w:rsidR="00D56F6B">
                <w:rPr>
                  <w:rFonts w:ascii="Arial" w:hAnsi="Arial" w:cs="Arial"/>
                  <w:b/>
                  <w:sz w:val="18"/>
                  <w:szCs w:val="18"/>
                </w:rPr>
                <w:t>member</w:t>
              </w:r>
            </w:ins>
            <w:r>
              <w:rPr>
                <w:rFonts w:ascii="Arial" w:hAnsi="Arial" w:cs="Arial"/>
                <w:b/>
                <w:sz w:val="18"/>
                <w:szCs w:val="18"/>
              </w:rPr>
              <w:t>s was:</w:t>
            </w:r>
          </w:p>
        </w:tc>
        <w:tc>
          <w:tcPr>
            <w:tcW w:w="428" w:type="pct"/>
            <w:shd w:val="clear" w:color="auto" w:fill="auto"/>
          </w:tcPr>
          <w:p w14:paraId="28548C73" w14:textId="77777777" w:rsidR="00042F56" w:rsidRDefault="00D579E1" w:rsidP="003875AD">
            <w:pPr>
              <w:rPr>
                <w:rFonts w:ascii="Arial" w:hAnsi="Arial" w:cs="Arial"/>
                <w:sz w:val="18"/>
                <w:szCs w:val="18"/>
              </w:rPr>
            </w:pPr>
            <w:r>
              <w:rPr>
                <w:rFonts w:ascii="Arial" w:hAnsi="Arial" w:cs="Arial"/>
                <w:sz w:val="18"/>
                <w:szCs w:val="18"/>
              </w:rPr>
              <w:t>n/a</w:t>
            </w:r>
          </w:p>
        </w:tc>
        <w:tc>
          <w:tcPr>
            <w:tcW w:w="1097" w:type="pct"/>
            <w:shd w:val="clear" w:color="auto" w:fill="auto"/>
          </w:tcPr>
          <w:p w14:paraId="4E9CD179" w14:textId="4A1B0058" w:rsidR="00D579E1" w:rsidRDefault="00D579E1" w:rsidP="003875AD">
            <w:pPr>
              <w:rPr>
                <w:rFonts w:ascii="Arial" w:hAnsi="Arial" w:cs="Arial"/>
                <w:sz w:val="18"/>
                <w:szCs w:val="18"/>
              </w:rPr>
            </w:pPr>
            <w:r>
              <w:rPr>
                <w:rFonts w:ascii="Arial" w:hAnsi="Arial" w:cs="Arial"/>
                <w:sz w:val="18"/>
                <w:szCs w:val="18"/>
              </w:rPr>
              <w:t>The number of active</w:t>
            </w:r>
            <w:r w:rsidR="0084139A">
              <w:rPr>
                <w:rFonts w:ascii="Arial" w:hAnsi="Arial" w:cs="Arial"/>
                <w:sz w:val="18"/>
                <w:szCs w:val="18"/>
              </w:rPr>
              <w:t>/deferred</w:t>
            </w:r>
            <w:r>
              <w:rPr>
                <w:rFonts w:ascii="Arial" w:hAnsi="Arial" w:cs="Arial"/>
                <w:sz w:val="18"/>
                <w:szCs w:val="18"/>
              </w:rPr>
              <w:t xml:space="preserve"> </w:t>
            </w:r>
            <w:del w:id="673" w:author="Jamal, Zaher CWK" w:date="2015-06-16T15:46:00Z">
              <w:r w:rsidR="003B2D50" w:rsidDel="00D56F6B">
                <w:rPr>
                  <w:rFonts w:ascii="Arial" w:hAnsi="Arial" w:cs="Arial"/>
                  <w:sz w:val="18"/>
                  <w:szCs w:val="18"/>
                </w:rPr>
                <w:delText>user</w:delText>
              </w:r>
            </w:del>
            <w:ins w:id="674" w:author="Jamal, Zaher CWK" w:date="2015-06-16T15:46:00Z">
              <w:r w:rsidR="00D56F6B">
                <w:rPr>
                  <w:rFonts w:ascii="Arial" w:hAnsi="Arial" w:cs="Arial"/>
                  <w:sz w:val="18"/>
                  <w:szCs w:val="18"/>
                </w:rPr>
                <w:t>member</w:t>
              </w:r>
            </w:ins>
            <w:r>
              <w:rPr>
                <w:rFonts w:ascii="Arial" w:hAnsi="Arial" w:cs="Arial"/>
                <w:sz w:val="18"/>
                <w:szCs w:val="18"/>
              </w:rPr>
              <w:t>s at the start of the period</w:t>
            </w:r>
            <w:r w:rsidR="00D52358">
              <w:rPr>
                <w:rFonts w:ascii="Arial" w:hAnsi="Arial" w:cs="Arial"/>
                <w:sz w:val="18"/>
                <w:szCs w:val="18"/>
              </w:rPr>
              <w:t>.</w:t>
            </w:r>
          </w:p>
        </w:tc>
        <w:tc>
          <w:tcPr>
            <w:tcW w:w="366" w:type="pct"/>
            <w:shd w:val="clear" w:color="auto" w:fill="auto"/>
          </w:tcPr>
          <w:p w14:paraId="711CE38C" w14:textId="77777777" w:rsidR="00042F56" w:rsidRDefault="00042F56" w:rsidP="003875AD">
            <w:pPr>
              <w:rPr>
                <w:rFonts w:ascii="Arial" w:hAnsi="Arial" w:cs="Arial"/>
                <w:sz w:val="18"/>
                <w:szCs w:val="18"/>
              </w:rPr>
            </w:pPr>
          </w:p>
        </w:tc>
        <w:tc>
          <w:tcPr>
            <w:tcW w:w="1018" w:type="pct"/>
            <w:shd w:val="clear" w:color="auto" w:fill="auto"/>
          </w:tcPr>
          <w:p w14:paraId="7C5274D5" w14:textId="77777777" w:rsidR="00042F56" w:rsidRDefault="00042F56" w:rsidP="003875AD">
            <w:pPr>
              <w:rPr>
                <w:rFonts w:ascii="Arial" w:hAnsi="Arial" w:cs="Arial"/>
                <w:sz w:val="18"/>
                <w:szCs w:val="18"/>
              </w:rPr>
            </w:pPr>
          </w:p>
        </w:tc>
        <w:tc>
          <w:tcPr>
            <w:tcW w:w="444" w:type="pct"/>
          </w:tcPr>
          <w:p w14:paraId="0258FCB4" w14:textId="77777777" w:rsidR="00042F56" w:rsidRDefault="00D52358" w:rsidP="003875AD">
            <w:pPr>
              <w:rPr>
                <w:rFonts w:ascii="Arial" w:hAnsi="Arial" w:cs="Arial"/>
                <w:sz w:val="18"/>
                <w:szCs w:val="18"/>
              </w:rPr>
            </w:pPr>
            <w:r>
              <w:rPr>
                <w:rFonts w:ascii="Arial" w:hAnsi="Arial" w:cs="Arial"/>
                <w:sz w:val="18"/>
                <w:szCs w:val="18"/>
              </w:rPr>
              <w:t>N</w:t>
            </w:r>
          </w:p>
        </w:tc>
        <w:tc>
          <w:tcPr>
            <w:tcW w:w="366" w:type="pct"/>
          </w:tcPr>
          <w:p w14:paraId="2AE33978" w14:textId="77777777" w:rsidR="00042F56" w:rsidRDefault="00042F56" w:rsidP="003875AD">
            <w:pPr>
              <w:rPr>
                <w:rFonts w:ascii="Arial" w:hAnsi="Arial" w:cs="Arial"/>
                <w:sz w:val="18"/>
                <w:szCs w:val="18"/>
              </w:rPr>
            </w:pPr>
          </w:p>
        </w:tc>
      </w:tr>
      <w:tr w:rsidR="00042F56" w:rsidRPr="004A5D01" w14:paraId="04B77408" w14:textId="77777777" w:rsidTr="00D97453">
        <w:trPr>
          <w:trHeight w:val="275"/>
        </w:trPr>
        <w:tc>
          <w:tcPr>
            <w:tcW w:w="428" w:type="pct"/>
            <w:shd w:val="clear" w:color="auto" w:fill="auto"/>
          </w:tcPr>
          <w:p w14:paraId="790D7F4E" w14:textId="77777777" w:rsidR="00042F56" w:rsidRDefault="00042F56" w:rsidP="003875AD">
            <w:r w:rsidRPr="00172675">
              <w:rPr>
                <w:rFonts w:ascii="Arial" w:hAnsi="Arial" w:cs="Arial"/>
                <w:sz w:val="18"/>
                <w:szCs w:val="18"/>
              </w:rPr>
              <w:t>Screen Text</w:t>
            </w:r>
          </w:p>
        </w:tc>
        <w:tc>
          <w:tcPr>
            <w:tcW w:w="853" w:type="pct"/>
            <w:shd w:val="clear" w:color="auto" w:fill="auto"/>
          </w:tcPr>
          <w:p w14:paraId="15D9C1DC" w14:textId="6ECB4023" w:rsidR="00042F56" w:rsidRDefault="00D52358" w:rsidP="0084139A">
            <w:pPr>
              <w:rPr>
                <w:rFonts w:ascii="Arial" w:hAnsi="Arial" w:cs="Arial"/>
                <w:sz w:val="18"/>
                <w:szCs w:val="18"/>
              </w:rPr>
            </w:pPr>
            <w:r>
              <w:rPr>
                <w:rFonts w:ascii="Arial" w:hAnsi="Arial" w:cs="Arial"/>
                <w:sz w:val="18"/>
                <w:szCs w:val="18"/>
              </w:rPr>
              <w:t xml:space="preserve">The number of new </w:t>
            </w:r>
            <w:del w:id="675" w:author="Jamal, Zaher CWK" w:date="2015-06-16T15:46:00Z">
              <w:r w:rsidR="003B2D50" w:rsidDel="00D56F6B">
                <w:rPr>
                  <w:rFonts w:ascii="Arial" w:hAnsi="Arial" w:cs="Arial"/>
                  <w:sz w:val="18"/>
                  <w:szCs w:val="18"/>
                </w:rPr>
                <w:delText>user</w:delText>
              </w:r>
            </w:del>
            <w:ins w:id="676" w:author="Jamal, Zaher CWK" w:date="2015-06-16T15:46:00Z">
              <w:r w:rsidR="00D56F6B">
                <w:rPr>
                  <w:rFonts w:ascii="Arial" w:hAnsi="Arial" w:cs="Arial"/>
                  <w:sz w:val="18"/>
                  <w:szCs w:val="18"/>
                </w:rPr>
                <w:t>member</w:t>
              </w:r>
            </w:ins>
            <w:r>
              <w:rPr>
                <w:rFonts w:ascii="Arial" w:hAnsi="Arial" w:cs="Arial"/>
                <w:sz w:val="18"/>
                <w:szCs w:val="18"/>
              </w:rPr>
              <w:t>s during the period:</w:t>
            </w:r>
          </w:p>
        </w:tc>
        <w:tc>
          <w:tcPr>
            <w:tcW w:w="428" w:type="pct"/>
            <w:shd w:val="clear" w:color="auto" w:fill="auto"/>
          </w:tcPr>
          <w:p w14:paraId="5DEEC566" w14:textId="77777777" w:rsidR="00042F56" w:rsidRDefault="00D52358" w:rsidP="003875AD">
            <w:pPr>
              <w:rPr>
                <w:rFonts w:ascii="Arial" w:hAnsi="Arial" w:cs="Arial"/>
                <w:sz w:val="18"/>
                <w:szCs w:val="18"/>
              </w:rPr>
            </w:pPr>
            <w:r>
              <w:rPr>
                <w:rFonts w:ascii="Arial" w:hAnsi="Arial" w:cs="Arial"/>
                <w:sz w:val="18"/>
                <w:szCs w:val="18"/>
              </w:rPr>
              <w:t>n/a</w:t>
            </w:r>
          </w:p>
        </w:tc>
        <w:tc>
          <w:tcPr>
            <w:tcW w:w="1097" w:type="pct"/>
            <w:shd w:val="clear" w:color="auto" w:fill="auto"/>
          </w:tcPr>
          <w:p w14:paraId="2C17C7E7" w14:textId="6F2ACDF3" w:rsidR="00D52358" w:rsidRDefault="0084139A" w:rsidP="0084139A">
            <w:pPr>
              <w:rPr>
                <w:rFonts w:ascii="Arial" w:hAnsi="Arial" w:cs="Arial"/>
                <w:sz w:val="18"/>
                <w:szCs w:val="18"/>
              </w:rPr>
            </w:pPr>
            <w:r>
              <w:rPr>
                <w:rFonts w:ascii="Arial" w:hAnsi="Arial" w:cs="Arial"/>
                <w:sz w:val="18"/>
                <w:szCs w:val="18"/>
              </w:rPr>
              <w:t xml:space="preserve">The number of new Active </w:t>
            </w:r>
            <w:del w:id="677" w:author="Jamal, Zaher CWK" w:date="2015-06-16T15:46:00Z">
              <w:r w:rsidR="003B2D50" w:rsidDel="00D56F6B">
                <w:rPr>
                  <w:rFonts w:ascii="Arial" w:hAnsi="Arial" w:cs="Arial"/>
                  <w:sz w:val="18"/>
                  <w:szCs w:val="18"/>
                </w:rPr>
                <w:delText>user</w:delText>
              </w:r>
            </w:del>
            <w:ins w:id="678" w:author="Jamal, Zaher CWK" w:date="2015-06-16T15:46:00Z">
              <w:r w:rsidR="00D56F6B">
                <w:rPr>
                  <w:rFonts w:ascii="Arial" w:hAnsi="Arial" w:cs="Arial"/>
                  <w:sz w:val="18"/>
                  <w:szCs w:val="18"/>
                </w:rPr>
                <w:t>member</w:t>
              </w:r>
            </w:ins>
            <w:r>
              <w:rPr>
                <w:rFonts w:ascii="Arial" w:hAnsi="Arial" w:cs="Arial"/>
                <w:sz w:val="18"/>
                <w:szCs w:val="18"/>
              </w:rPr>
              <w:t>s during the period</w:t>
            </w:r>
          </w:p>
        </w:tc>
        <w:tc>
          <w:tcPr>
            <w:tcW w:w="366" w:type="pct"/>
            <w:shd w:val="clear" w:color="auto" w:fill="auto"/>
          </w:tcPr>
          <w:p w14:paraId="275CA756" w14:textId="77777777" w:rsidR="00042F56" w:rsidRDefault="00042F56" w:rsidP="003875AD">
            <w:pPr>
              <w:rPr>
                <w:rFonts w:ascii="Arial" w:hAnsi="Arial" w:cs="Arial"/>
                <w:sz w:val="18"/>
                <w:szCs w:val="18"/>
              </w:rPr>
            </w:pPr>
          </w:p>
        </w:tc>
        <w:tc>
          <w:tcPr>
            <w:tcW w:w="1018" w:type="pct"/>
            <w:shd w:val="clear" w:color="auto" w:fill="auto"/>
          </w:tcPr>
          <w:p w14:paraId="288C4D7C" w14:textId="77777777" w:rsidR="00042F56" w:rsidRDefault="00042F56" w:rsidP="003875AD">
            <w:pPr>
              <w:rPr>
                <w:rFonts w:ascii="Arial" w:hAnsi="Arial" w:cs="Arial"/>
                <w:sz w:val="18"/>
                <w:szCs w:val="18"/>
              </w:rPr>
            </w:pPr>
          </w:p>
        </w:tc>
        <w:tc>
          <w:tcPr>
            <w:tcW w:w="444" w:type="pct"/>
          </w:tcPr>
          <w:p w14:paraId="29854D37" w14:textId="77777777" w:rsidR="00042F56" w:rsidRDefault="00D52358" w:rsidP="003875AD">
            <w:pPr>
              <w:rPr>
                <w:rFonts w:ascii="Arial" w:hAnsi="Arial" w:cs="Arial"/>
                <w:sz w:val="18"/>
                <w:szCs w:val="18"/>
              </w:rPr>
            </w:pPr>
            <w:r>
              <w:rPr>
                <w:rFonts w:ascii="Arial" w:hAnsi="Arial" w:cs="Arial"/>
                <w:sz w:val="18"/>
                <w:szCs w:val="18"/>
              </w:rPr>
              <w:t>N</w:t>
            </w:r>
          </w:p>
        </w:tc>
        <w:tc>
          <w:tcPr>
            <w:tcW w:w="366" w:type="pct"/>
          </w:tcPr>
          <w:p w14:paraId="79EFEF2C" w14:textId="77777777" w:rsidR="00042F56" w:rsidRDefault="00042F56" w:rsidP="003875AD">
            <w:pPr>
              <w:rPr>
                <w:rFonts w:ascii="Arial" w:hAnsi="Arial" w:cs="Arial"/>
                <w:sz w:val="18"/>
                <w:szCs w:val="18"/>
              </w:rPr>
            </w:pPr>
          </w:p>
        </w:tc>
      </w:tr>
      <w:tr w:rsidR="0084139A" w:rsidRPr="004A5D01" w14:paraId="320F5103" w14:textId="77777777" w:rsidTr="00D97453">
        <w:trPr>
          <w:trHeight w:val="275"/>
        </w:trPr>
        <w:tc>
          <w:tcPr>
            <w:tcW w:w="428" w:type="pct"/>
            <w:shd w:val="clear" w:color="auto" w:fill="auto"/>
          </w:tcPr>
          <w:p w14:paraId="0CEB12ED" w14:textId="77777777" w:rsidR="0084139A" w:rsidRPr="00172675" w:rsidRDefault="0084139A" w:rsidP="001760DA">
            <w:pPr>
              <w:rPr>
                <w:rFonts w:ascii="Arial" w:hAnsi="Arial" w:cs="Arial"/>
                <w:sz w:val="18"/>
                <w:szCs w:val="18"/>
              </w:rPr>
            </w:pPr>
            <w:r w:rsidRPr="00172675">
              <w:rPr>
                <w:rFonts w:ascii="Arial" w:hAnsi="Arial" w:cs="Arial"/>
                <w:sz w:val="18"/>
                <w:szCs w:val="18"/>
              </w:rPr>
              <w:t>Screen Text</w:t>
            </w:r>
          </w:p>
        </w:tc>
        <w:tc>
          <w:tcPr>
            <w:tcW w:w="853" w:type="pct"/>
            <w:shd w:val="clear" w:color="auto" w:fill="auto"/>
          </w:tcPr>
          <w:p w14:paraId="3141D488" w14:textId="24D16DE1" w:rsidR="0084139A" w:rsidRDefault="0084139A" w:rsidP="001760DA">
            <w:pPr>
              <w:rPr>
                <w:rFonts w:ascii="Arial" w:hAnsi="Arial" w:cs="Arial"/>
                <w:sz w:val="18"/>
                <w:szCs w:val="18"/>
              </w:rPr>
            </w:pPr>
            <w:r>
              <w:rPr>
                <w:rFonts w:ascii="Arial" w:hAnsi="Arial" w:cs="Arial"/>
                <w:sz w:val="18"/>
                <w:szCs w:val="18"/>
              </w:rPr>
              <w:t xml:space="preserve">The number of new Deferred </w:t>
            </w:r>
            <w:del w:id="679" w:author="Jamal, Zaher CWK" w:date="2015-06-16T15:46:00Z">
              <w:r w:rsidR="003B2D50" w:rsidDel="00D56F6B">
                <w:rPr>
                  <w:rFonts w:ascii="Arial" w:hAnsi="Arial" w:cs="Arial"/>
                  <w:sz w:val="18"/>
                  <w:szCs w:val="18"/>
                </w:rPr>
                <w:delText>user</w:delText>
              </w:r>
            </w:del>
            <w:ins w:id="680" w:author="Jamal, Zaher CWK" w:date="2015-06-16T15:46:00Z">
              <w:r w:rsidR="00D56F6B">
                <w:rPr>
                  <w:rFonts w:ascii="Arial" w:hAnsi="Arial" w:cs="Arial"/>
                  <w:sz w:val="18"/>
                  <w:szCs w:val="18"/>
                </w:rPr>
                <w:t>member</w:t>
              </w:r>
            </w:ins>
            <w:r>
              <w:rPr>
                <w:rFonts w:ascii="Arial" w:hAnsi="Arial" w:cs="Arial"/>
                <w:sz w:val="18"/>
                <w:szCs w:val="18"/>
              </w:rPr>
              <w:t>s during the period:</w:t>
            </w:r>
          </w:p>
        </w:tc>
        <w:tc>
          <w:tcPr>
            <w:tcW w:w="428" w:type="pct"/>
            <w:shd w:val="clear" w:color="auto" w:fill="auto"/>
          </w:tcPr>
          <w:p w14:paraId="4583355B"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55A2B6A1" w14:textId="3D1C65B5" w:rsidR="0084139A" w:rsidRDefault="0084139A" w:rsidP="001760DA">
            <w:pPr>
              <w:rPr>
                <w:rFonts w:ascii="Arial" w:hAnsi="Arial" w:cs="Arial"/>
                <w:sz w:val="18"/>
                <w:szCs w:val="18"/>
              </w:rPr>
            </w:pPr>
            <w:r>
              <w:rPr>
                <w:rFonts w:ascii="Arial" w:hAnsi="Arial" w:cs="Arial"/>
                <w:sz w:val="18"/>
                <w:szCs w:val="18"/>
              </w:rPr>
              <w:t xml:space="preserve">The number of new Deferred </w:t>
            </w:r>
            <w:del w:id="681" w:author="Jamal, Zaher CWK" w:date="2015-06-16T15:47:00Z">
              <w:r w:rsidR="003B2D50" w:rsidDel="00D56F6B">
                <w:rPr>
                  <w:rFonts w:ascii="Arial" w:hAnsi="Arial" w:cs="Arial"/>
                  <w:sz w:val="18"/>
                  <w:szCs w:val="18"/>
                </w:rPr>
                <w:delText>user</w:delText>
              </w:r>
            </w:del>
            <w:ins w:id="682" w:author="Jamal, Zaher CWK" w:date="2015-06-16T15:47:00Z">
              <w:r w:rsidR="00D56F6B">
                <w:rPr>
                  <w:rFonts w:ascii="Arial" w:hAnsi="Arial" w:cs="Arial"/>
                  <w:sz w:val="18"/>
                  <w:szCs w:val="18"/>
                </w:rPr>
                <w:t>member</w:t>
              </w:r>
            </w:ins>
            <w:r>
              <w:rPr>
                <w:rFonts w:ascii="Arial" w:hAnsi="Arial" w:cs="Arial"/>
                <w:sz w:val="18"/>
                <w:szCs w:val="18"/>
              </w:rPr>
              <w:t>s during the period</w:t>
            </w:r>
          </w:p>
        </w:tc>
        <w:tc>
          <w:tcPr>
            <w:tcW w:w="366" w:type="pct"/>
            <w:shd w:val="clear" w:color="auto" w:fill="auto"/>
          </w:tcPr>
          <w:p w14:paraId="5E451EC5" w14:textId="77777777" w:rsidR="0084139A" w:rsidRDefault="0084139A" w:rsidP="003875AD">
            <w:pPr>
              <w:rPr>
                <w:rFonts w:ascii="Arial" w:hAnsi="Arial" w:cs="Arial"/>
                <w:sz w:val="18"/>
                <w:szCs w:val="18"/>
              </w:rPr>
            </w:pPr>
          </w:p>
        </w:tc>
        <w:tc>
          <w:tcPr>
            <w:tcW w:w="1018" w:type="pct"/>
            <w:shd w:val="clear" w:color="auto" w:fill="auto"/>
          </w:tcPr>
          <w:p w14:paraId="1CBA5511" w14:textId="77777777" w:rsidR="0084139A" w:rsidRDefault="0084139A" w:rsidP="003875AD">
            <w:pPr>
              <w:rPr>
                <w:rFonts w:ascii="Arial" w:hAnsi="Arial" w:cs="Arial"/>
                <w:sz w:val="18"/>
                <w:szCs w:val="18"/>
              </w:rPr>
            </w:pPr>
          </w:p>
        </w:tc>
        <w:tc>
          <w:tcPr>
            <w:tcW w:w="444" w:type="pct"/>
          </w:tcPr>
          <w:p w14:paraId="335E3D6D" w14:textId="77777777" w:rsidR="0084139A" w:rsidRDefault="0084139A" w:rsidP="003875AD">
            <w:pPr>
              <w:rPr>
                <w:rFonts w:ascii="Arial" w:hAnsi="Arial" w:cs="Arial"/>
                <w:sz w:val="18"/>
                <w:szCs w:val="18"/>
              </w:rPr>
            </w:pPr>
          </w:p>
        </w:tc>
        <w:tc>
          <w:tcPr>
            <w:tcW w:w="366" w:type="pct"/>
          </w:tcPr>
          <w:p w14:paraId="416746AE" w14:textId="77777777" w:rsidR="0084139A" w:rsidRDefault="0084139A" w:rsidP="003875AD">
            <w:pPr>
              <w:rPr>
                <w:rFonts w:ascii="Arial" w:hAnsi="Arial" w:cs="Arial"/>
                <w:sz w:val="18"/>
                <w:szCs w:val="18"/>
              </w:rPr>
            </w:pPr>
          </w:p>
        </w:tc>
      </w:tr>
      <w:tr w:rsidR="0084139A" w:rsidRPr="004A5D01" w14:paraId="21BC0022" w14:textId="77777777" w:rsidTr="00D97453">
        <w:trPr>
          <w:trHeight w:val="275"/>
        </w:trPr>
        <w:tc>
          <w:tcPr>
            <w:tcW w:w="428" w:type="pct"/>
            <w:shd w:val="clear" w:color="auto" w:fill="auto"/>
          </w:tcPr>
          <w:p w14:paraId="10A3A4BA" w14:textId="77777777" w:rsidR="0084139A" w:rsidRDefault="0084139A" w:rsidP="001760DA">
            <w:r w:rsidRPr="00172675">
              <w:rPr>
                <w:rFonts w:ascii="Arial" w:hAnsi="Arial" w:cs="Arial"/>
                <w:sz w:val="18"/>
                <w:szCs w:val="18"/>
              </w:rPr>
              <w:t>Screen Text</w:t>
            </w:r>
          </w:p>
        </w:tc>
        <w:tc>
          <w:tcPr>
            <w:tcW w:w="853" w:type="pct"/>
            <w:shd w:val="clear" w:color="auto" w:fill="auto"/>
          </w:tcPr>
          <w:p w14:paraId="70F335BB" w14:textId="31CC59CD" w:rsidR="0084139A" w:rsidRDefault="0084139A" w:rsidP="0084139A">
            <w:pPr>
              <w:rPr>
                <w:rFonts w:ascii="Arial" w:hAnsi="Arial" w:cs="Arial"/>
                <w:sz w:val="18"/>
                <w:szCs w:val="18"/>
              </w:rPr>
            </w:pPr>
            <w:r>
              <w:rPr>
                <w:rFonts w:ascii="Arial" w:hAnsi="Arial" w:cs="Arial"/>
                <w:sz w:val="18"/>
                <w:szCs w:val="18"/>
              </w:rPr>
              <w:t xml:space="preserve">The number </w:t>
            </w:r>
            <w:del w:id="683" w:author="Jamal, Zaher CWK" w:date="2015-06-16T15:47:00Z">
              <w:r w:rsidR="003B2D50" w:rsidDel="00D56F6B">
                <w:rPr>
                  <w:rFonts w:ascii="Arial" w:hAnsi="Arial" w:cs="Arial"/>
                  <w:sz w:val="18"/>
                  <w:szCs w:val="18"/>
                </w:rPr>
                <w:delText>user</w:delText>
              </w:r>
            </w:del>
            <w:ins w:id="684" w:author="Jamal, Zaher CWK" w:date="2015-06-16T15:47:00Z">
              <w:r w:rsidR="00D56F6B">
                <w:rPr>
                  <w:rFonts w:ascii="Arial" w:hAnsi="Arial" w:cs="Arial"/>
                  <w:sz w:val="18"/>
                  <w:szCs w:val="18"/>
                </w:rPr>
                <w:t>member</w:t>
              </w:r>
            </w:ins>
            <w:r>
              <w:rPr>
                <w:rFonts w:ascii="Arial" w:hAnsi="Arial" w:cs="Arial"/>
                <w:sz w:val="18"/>
                <w:szCs w:val="18"/>
              </w:rPr>
              <w:t>s from Deferred to Active the period:</w:t>
            </w:r>
          </w:p>
        </w:tc>
        <w:tc>
          <w:tcPr>
            <w:tcW w:w="428" w:type="pct"/>
            <w:shd w:val="clear" w:color="auto" w:fill="auto"/>
          </w:tcPr>
          <w:p w14:paraId="3D612FAF"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546F2404" w14:textId="4DCE701B" w:rsidR="0084139A" w:rsidRDefault="0084139A" w:rsidP="0084139A">
            <w:pPr>
              <w:rPr>
                <w:rFonts w:ascii="Arial" w:hAnsi="Arial" w:cs="Arial"/>
                <w:sz w:val="18"/>
                <w:szCs w:val="18"/>
              </w:rPr>
            </w:pPr>
            <w:r>
              <w:rPr>
                <w:rFonts w:ascii="Arial" w:hAnsi="Arial" w:cs="Arial"/>
                <w:sz w:val="18"/>
                <w:szCs w:val="18"/>
              </w:rPr>
              <w:t xml:space="preserve">The number of </w:t>
            </w:r>
            <w:del w:id="685" w:author="Jamal, Zaher CWK" w:date="2015-06-16T15:47:00Z">
              <w:r w:rsidR="003B2D50" w:rsidDel="00D56F6B">
                <w:rPr>
                  <w:rFonts w:ascii="Arial" w:hAnsi="Arial" w:cs="Arial"/>
                  <w:sz w:val="18"/>
                  <w:szCs w:val="18"/>
                </w:rPr>
                <w:delText>user</w:delText>
              </w:r>
            </w:del>
            <w:ins w:id="686" w:author="Jamal, Zaher CWK" w:date="2015-06-16T15:47:00Z">
              <w:r w:rsidR="00D56F6B">
                <w:rPr>
                  <w:rFonts w:ascii="Arial" w:hAnsi="Arial" w:cs="Arial"/>
                  <w:sz w:val="18"/>
                  <w:szCs w:val="18"/>
                </w:rPr>
                <w:t>member</w:t>
              </w:r>
            </w:ins>
            <w:r>
              <w:rPr>
                <w:rFonts w:ascii="Arial" w:hAnsi="Arial" w:cs="Arial"/>
                <w:sz w:val="18"/>
                <w:szCs w:val="18"/>
              </w:rPr>
              <w:t>s who went from Deferred to Active during the period</w:t>
            </w:r>
          </w:p>
        </w:tc>
        <w:tc>
          <w:tcPr>
            <w:tcW w:w="366" w:type="pct"/>
            <w:shd w:val="clear" w:color="auto" w:fill="auto"/>
          </w:tcPr>
          <w:p w14:paraId="46C58651" w14:textId="77777777" w:rsidR="0084139A" w:rsidRDefault="0084139A" w:rsidP="003875AD">
            <w:pPr>
              <w:rPr>
                <w:rFonts w:ascii="Arial" w:hAnsi="Arial" w:cs="Arial"/>
                <w:sz w:val="18"/>
                <w:szCs w:val="18"/>
              </w:rPr>
            </w:pPr>
          </w:p>
        </w:tc>
        <w:tc>
          <w:tcPr>
            <w:tcW w:w="1018" w:type="pct"/>
            <w:shd w:val="clear" w:color="auto" w:fill="auto"/>
          </w:tcPr>
          <w:p w14:paraId="22BEBB9A" w14:textId="77777777" w:rsidR="0084139A" w:rsidRDefault="0084139A" w:rsidP="003875AD">
            <w:pPr>
              <w:rPr>
                <w:rFonts w:ascii="Arial" w:hAnsi="Arial" w:cs="Arial"/>
                <w:sz w:val="18"/>
                <w:szCs w:val="18"/>
              </w:rPr>
            </w:pPr>
          </w:p>
        </w:tc>
        <w:tc>
          <w:tcPr>
            <w:tcW w:w="444" w:type="pct"/>
          </w:tcPr>
          <w:p w14:paraId="0A2FC52F" w14:textId="77777777" w:rsidR="0084139A" w:rsidRDefault="0084139A" w:rsidP="003875AD">
            <w:pPr>
              <w:rPr>
                <w:rFonts w:ascii="Arial" w:hAnsi="Arial" w:cs="Arial"/>
                <w:sz w:val="18"/>
                <w:szCs w:val="18"/>
              </w:rPr>
            </w:pPr>
          </w:p>
        </w:tc>
        <w:tc>
          <w:tcPr>
            <w:tcW w:w="366" w:type="pct"/>
          </w:tcPr>
          <w:p w14:paraId="65AC656D" w14:textId="77777777" w:rsidR="0084139A" w:rsidRDefault="0084139A" w:rsidP="003875AD">
            <w:pPr>
              <w:rPr>
                <w:rFonts w:ascii="Arial" w:hAnsi="Arial" w:cs="Arial"/>
                <w:sz w:val="18"/>
                <w:szCs w:val="18"/>
              </w:rPr>
            </w:pPr>
          </w:p>
        </w:tc>
      </w:tr>
      <w:tr w:rsidR="0084139A" w:rsidRPr="004A5D01" w14:paraId="6DAA4766" w14:textId="77777777" w:rsidTr="00D97453">
        <w:trPr>
          <w:trHeight w:val="275"/>
        </w:trPr>
        <w:tc>
          <w:tcPr>
            <w:tcW w:w="428" w:type="pct"/>
            <w:shd w:val="clear" w:color="auto" w:fill="auto"/>
          </w:tcPr>
          <w:p w14:paraId="445DE3A8" w14:textId="77777777" w:rsidR="0084139A" w:rsidRDefault="0084139A" w:rsidP="001760DA">
            <w:r w:rsidRPr="00172675">
              <w:rPr>
                <w:rFonts w:ascii="Arial" w:hAnsi="Arial" w:cs="Arial"/>
                <w:sz w:val="18"/>
                <w:szCs w:val="18"/>
              </w:rPr>
              <w:t>Screen Text</w:t>
            </w:r>
          </w:p>
        </w:tc>
        <w:tc>
          <w:tcPr>
            <w:tcW w:w="853" w:type="pct"/>
            <w:shd w:val="clear" w:color="auto" w:fill="auto"/>
          </w:tcPr>
          <w:p w14:paraId="60F36C8F" w14:textId="77777777" w:rsidR="0084139A" w:rsidRDefault="0084139A" w:rsidP="001760DA">
            <w:pPr>
              <w:ind w:left="35"/>
              <w:rPr>
                <w:rFonts w:ascii="Arial" w:hAnsi="Arial" w:cs="Arial"/>
                <w:sz w:val="18"/>
                <w:szCs w:val="18"/>
              </w:rPr>
            </w:pPr>
            <w:r>
              <w:rPr>
                <w:rFonts w:ascii="Arial" w:hAnsi="Arial" w:cs="Arial"/>
                <w:sz w:val="18"/>
                <w:szCs w:val="18"/>
              </w:rPr>
              <w:t>Less the number of Retirements during the period:</w:t>
            </w:r>
          </w:p>
        </w:tc>
        <w:tc>
          <w:tcPr>
            <w:tcW w:w="428" w:type="pct"/>
            <w:shd w:val="clear" w:color="auto" w:fill="auto"/>
          </w:tcPr>
          <w:p w14:paraId="7598A38E"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7BC77738" w14:textId="05570D17" w:rsidR="0084139A" w:rsidRDefault="0084139A" w:rsidP="001760DA">
            <w:pPr>
              <w:rPr>
                <w:rFonts w:ascii="Arial" w:hAnsi="Arial" w:cs="Arial"/>
                <w:sz w:val="18"/>
                <w:szCs w:val="18"/>
              </w:rPr>
            </w:pPr>
            <w:r>
              <w:rPr>
                <w:rFonts w:ascii="Arial" w:hAnsi="Arial" w:cs="Arial"/>
                <w:sz w:val="18"/>
                <w:szCs w:val="18"/>
              </w:rPr>
              <w:t xml:space="preserve">If any </w:t>
            </w:r>
            <w:del w:id="687" w:author="Jamal, Zaher CWK" w:date="2015-06-16T15:47:00Z">
              <w:r w:rsidR="003B2D50" w:rsidDel="00D56F6B">
                <w:rPr>
                  <w:rFonts w:ascii="Arial" w:hAnsi="Arial" w:cs="Arial"/>
                  <w:sz w:val="18"/>
                  <w:szCs w:val="18"/>
                </w:rPr>
                <w:delText>user</w:delText>
              </w:r>
            </w:del>
            <w:ins w:id="688" w:author="Jamal, Zaher CWK" w:date="2015-06-16T15:47:00Z">
              <w:r w:rsidR="00D56F6B">
                <w:rPr>
                  <w:rFonts w:ascii="Arial" w:hAnsi="Arial" w:cs="Arial"/>
                  <w:sz w:val="18"/>
                  <w:szCs w:val="18"/>
                </w:rPr>
                <w:t>member</w:t>
              </w:r>
            </w:ins>
            <w:r>
              <w:rPr>
                <w:rFonts w:ascii="Arial" w:hAnsi="Arial" w:cs="Arial"/>
                <w:sz w:val="18"/>
                <w:szCs w:val="18"/>
              </w:rPr>
              <w:t>s retired during the period then display this row.</w:t>
            </w:r>
          </w:p>
        </w:tc>
        <w:tc>
          <w:tcPr>
            <w:tcW w:w="366" w:type="pct"/>
            <w:shd w:val="clear" w:color="auto" w:fill="auto"/>
          </w:tcPr>
          <w:p w14:paraId="2E358A45" w14:textId="77777777" w:rsidR="0084139A" w:rsidRDefault="0084139A" w:rsidP="003875AD">
            <w:pPr>
              <w:rPr>
                <w:rFonts w:ascii="Arial" w:hAnsi="Arial" w:cs="Arial"/>
                <w:sz w:val="18"/>
                <w:szCs w:val="18"/>
              </w:rPr>
            </w:pPr>
          </w:p>
        </w:tc>
        <w:tc>
          <w:tcPr>
            <w:tcW w:w="1018" w:type="pct"/>
            <w:shd w:val="clear" w:color="auto" w:fill="auto"/>
          </w:tcPr>
          <w:p w14:paraId="57063455" w14:textId="77777777" w:rsidR="0084139A" w:rsidRDefault="0084139A" w:rsidP="003875AD">
            <w:pPr>
              <w:rPr>
                <w:rFonts w:ascii="Arial" w:hAnsi="Arial" w:cs="Arial"/>
                <w:sz w:val="18"/>
                <w:szCs w:val="18"/>
              </w:rPr>
            </w:pPr>
          </w:p>
        </w:tc>
        <w:tc>
          <w:tcPr>
            <w:tcW w:w="444" w:type="pct"/>
          </w:tcPr>
          <w:p w14:paraId="241294B8" w14:textId="77777777" w:rsidR="0084139A" w:rsidRDefault="0084139A" w:rsidP="003875AD">
            <w:pPr>
              <w:rPr>
                <w:rFonts w:ascii="Arial" w:hAnsi="Arial" w:cs="Arial"/>
                <w:sz w:val="18"/>
                <w:szCs w:val="18"/>
              </w:rPr>
            </w:pPr>
          </w:p>
        </w:tc>
        <w:tc>
          <w:tcPr>
            <w:tcW w:w="366" w:type="pct"/>
          </w:tcPr>
          <w:p w14:paraId="77E029A3" w14:textId="77777777" w:rsidR="0084139A" w:rsidRDefault="0084139A" w:rsidP="003875AD">
            <w:pPr>
              <w:rPr>
                <w:rFonts w:ascii="Arial" w:hAnsi="Arial" w:cs="Arial"/>
                <w:sz w:val="18"/>
                <w:szCs w:val="18"/>
              </w:rPr>
            </w:pPr>
          </w:p>
        </w:tc>
      </w:tr>
      <w:tr w:rsidR="0084139A" w:rsidRPr="004A5D01" w14:paraId="7C4FD3CB" w14:textId="77777777" w:rsidTr="00D97453">
        <w:trPr>
          <w:trHeight w:val="275"/>
        </w:trPr>
        <w:tc>
          <w:tcPr>
            <w:tcW w:w="428" w:type="pct"/>
            <w:shd w:val="clear" w:color="auto" w:fill="auto"/>
          </w:tcPr>
          <w:p w14:paraId="3882178E" w14:textId="77777777" w:rsidR="0084139A" w:rsidRDefault="0084139A" w:rsidP="001760DA">
            <w:r w:rsidRPr="00172675">
              <w:rPr>
                <w:rFonts w:ascii="Arial" w:hAnsi="Arial" w:cs="Arial"/>
                <w:sz w:val="18"/>
                <w:szCs w:val="18"/>
              </w:rPr>
              <w:t>Screen Text</w:t>
            </w:r>
          </w:p>
        </w:tc>
        <w:tc>
          <w:tcPr>
            <w:tcW w:w="853" w:type="pct"/>
            <w:shd w:val="clear" w:color="auto" w:fill="auto"/>
          </w:tcPr>
          <w:p w14:paraId="71CE7408" w14:textId="77777777" w:rsidR="0084139A" w:rsidRDefault="0084139A" w:rsidP="001760DA">
            <w:pPr>
              <w:ind w:left="35"/>
              <w:rPr>
                <w:rFonts w:ascii="Arial" w:hAnsi="Arial" w:cs="Arial"/>
                <w:sz w:val="18"/>
                <w:szCs w:val="18"/>
              </w:rPr>
            </w:pPr>
            <w:r>
              <w:rPr>
                <w:rFonts w:ascii="Arial" w:hAnsi="Arial" w:cs="Arial"/>
                <w:sz w:val="18"/>
                <w:szCs w:val="18"/>
              </w:rPr>
              <w:t>Less the number of  Leavers during the period:</w:t>
            </w:r>
          </w:p>
          <w:p w14:paraId="184641C2" w14:textId="77777777" w:rsidR="0084139A" w:rsidRDefault="0084139A" w:rsidP="001760DA">
            <w:pPr>
              <w:rPr>
                <w:rFonts w:ascii="Arial" w:hAnsi="Arial" w:cs="Arial"/>
                <w:sz w:val="18"/>
                <w:szCs w:val="18"/>
              </w:rPr>
            </w:pPr>
          </w:p>
        </w:tc>
        <w:tc>
          <w:tcPr>
            <w:tcW w:w="428" w:type="pct"/>
            <w:shd w:val="clear" w:color="auto" w:fill="auto"/>
          </w:tcPr>
          <w:p w14:paraId="5A5563DA"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18E47AC3" w14:textId="5E55E273" w:rsidR="0084139A" w:rsidRDefault="0084139A">
            <w:pPr>
              <w:rPr>
                <w:rFonts w:ascii="Arial" w:hAnsi="Arial" w:cs="Arial"/>
                <w:sz w:val="18"/>
                <w:szCs w:val="18"/>
              </w:rPr>
            </w:pPr>
            <w:r>
              <w:rPr>
                <w:rFonts w:ascii="Arial" w:hAnsi="Arial" w:cs="Arial"/>
                <w:sz w:val="18"/>
                <w:szCs w:val="18"/>
              </w:rPr>
              <w:t xml:space="preserve">If any </w:t>
            </w:r>
            <w:del w:id="689" w:author="Jamal, Zaher CWK" w:date="2015-06-16T15:51:00Z">
              <w:r w:rsidR="003B2D50" w:rsidDel="00D56F6B">
                <w:rPr>
                  <w:rFonts w:ascii="Arial" w:hAnsi="Arial" w:cs="Arial"/>
                  <w:sz w:val="18"/>
                  <w:szCs w:val="18"/>
                </w:rPr>
                <w:delText>user</w:delText>
              </w:r>
            </w:del>
            <w:ins w:id="690" w:author="Jamal, Zaher CWK" w:date="2015-06-16T15:51:00Z">
              <w:r w:rsidR="00D56F6B">
                <w:rPr>
                  <w:rFonts w:ascii="Arial" w:hAnsi="Arial" w:cs="Arial"/>
                  <w:sz w:val="18"/>
                  <w:szCs w:val="18"/>
                </w:rPr>
                <w:t>member</w:t>
              </w:r>
            </w:ins>
            <w:r>
              <w:rPr>
                <w:rFonts w:ascii="Arial" w:hAnsi="Arial" w:cs="Arial"/>
                <w:sz w:val="18"/>
                <w:szCs w:val="18"/>
              </w:rPr>
              <w:t xml:space="preserve">s </w:t>
            </w:r>
            <w:del w:id="691" w:author="Jamal, Zaher CWK" w:date="2015-06-16T15:51:00Z">
              <w:r w:rsidDel="00D56F6B">
                <w:rPr>
                  <w:rFonts w:ascii="Arial" w:hAnsi="Arial" w:cs="Arial"/>
                  <w:sz w:val="18"/>
                  <w:szCs w:val="18"/>
                </w:rPr>
                <w:delText xml:space="preserve">because </w:delText>
              </w:r>
            </w:del>
            <w:ins w:id="692" w:author="Jamal, Zaher CWK" w:date="2015-06-16T15:51:00Z">
              <w:r w:rsidR="00D56F6B">
                <w:rPr>
                  <w:rFonts w:ascii="Arial" w:hAnsi="Arial" w:cs="Arial"/>
                  <w:sz w:val="18"/>
                  <w:szCs w:val="18"/>
                </w:rPr>
                <w:t xml:space="preserve">became </w:t>
              </w:r>
            </w:ins>
            <w:r>
              <w:rPr>
                <w:rFonts w:ascii="Arial" w:hAnsi="Arial" w:cs="Arial"/>
                <w:sz w:val="18"/>
                <w:szCs w:val="18"/>
              </w:rPr>
              <w:t>inactive during the period then display this row.</w:t>
            </w:r>
          </w:p>
        </w:tc>
        <w:tc>
          <w:tcPr>
            <w:tcW w:w="366" w:type="pct"/>
            <w:shd w:val="clear" w:color="auto" w:fill="auto"/>
          </w:tcPr>
          <w:p w14:paraId="10465925" w14:textId="77777777" w:rsidR="0084139A" w:rsidRDefault="0084139A" w:rsidP="003875AD">
            <w:pPr>
              <w:rPr>
                <w:rFonts w:ascii="Arial" w:hAnsi="Arial" w:cs="Arial"/>
                <w:sz w:val="18"/>
                <w:szCs w:val="18"/>
              </w:rPr>
            </w:pPr>
          </w:p>
        </w:tc>
        <w:tc>
          <w:tcPr>
            <w:tcW w:w="1018" w:type="pct"/>
            <w:shd w:val="clear" w:color="auto" w:fill="auto"/>
          </w:tcPr>
          <w:p w14:paraId="75D68CCC" w14:textId="77777777" w:rsidR="0084139A" w:rsidRDefault="0084139A" w:rsidP="003875AD">
            <w:pPr>
              <w:rPr>
                <w:rFonts w:ascii="Arial" w:hAnsi="Arial" w:cs="Arial"/>
                <w:sz w:val="18"/>
                <w:szCs w:val="18"/>
              </w:rPr>
            </w:pPr>
          </w:p>
        </w:tc>
        <w:tc>
          <w:tcPr>
            <w:tcW w:w="444" w:type="pct"/>
          </w:tcPr>
          <w:p w14:paraId="42E45C54" w14:textId="77777777" w:rsidR="0084139A" w:rsidRDefault="0084139A" w:rsidP="003875AD">
            <w:pPr>
              <w:rPr>
                <w:rFonts w:ascii="Arial" w:hAnsi="Arial" w:cs="Arial"/>
                <w:sz w:val="18"/>
                <w:szCs w:val="18"/>
              </w:rPr>
            </w:pPr>
            <w:r>
              <w:rPr>
                <w:rFonts w:ascii="Arial" w:hAnsi="Arial" w:cs="Arial"/>
                <w:sz w:val="18"/>
                <w:szCs w:val="18"/>
              </w:rPr>
              <w:t>N</w:t>
            </w:r>
          </w:p>
        </w:tc>
        <w:tc>
          <w:tcPr>
            <w:tcW w:w="366" w:type="pct"/>
          </w:tcPr>
          <w:p w14:paraId="4DB6E3D9" w14:textId="77777777" w:rsidR="0084139A" w:rsidRDefault="0084139A" w:rsidP="003875AD">
            <w:pPr>
              <w:rPr>
                <w:rFonts w:ascii="Arial" w:hAnsi="Arial" w:cs="Arial"/>
                <w:sz w:val="18"/>
                <w:szCs w:val="18"/>
              </w:rPr>
            </w:pPr>
            <w:r>
              <w:rPr>
                <w:rFonts w:ascii="Arial" w:hAnsi="Arial" w:cs="Arial"/>
                <w:sz w:val="18"/>
                <w:szCs w:val="18"/>
              </w:rPr>
              <w:t>n/a</w:t>
            </w:r>
          </w:p>
        </w:tc>
      </w:tr>
      <w:tr w:rsidR="0084139A" w:rsidRPr="004A5D01" w14:paraId="06B20A16" w14:textId="77777777" w:rsidTr="00D97453">
        <w:trPr>
          <w:trHeight w:val="275"/>
        </w:trPr>
        <w:tc>
          <w:tcPr>
            <w:tcW w:w="428" w:type="pct"/>
            <w:shd w:val="clear" w:color="auto" w:fill="auto"/>
          </w:tcPr>
          <w:p w14:paraId="1D7D1C64" w14:textId="77777777" w:rsidR="0084139A" w:rsidRDefault="0084139A" w:rsidP="001760DA">
            <w:r w:rsidRPr="00172675">
              <w:rPr>
                <w:rFonts w:ascii="Arial" w:hAnsi="Arial" w:cs="Arial"/>
                <w:sz w:val="18"/>
                <w:szCs w:val="18"/>
              </w:rPr>
              <w:t>Screen Text</w:t>
            </w:r>
          </w:p>
        </w:tc>
        <w:tc>
          <w:tcPr>
            <w:tcW w:w="853" w:type="pct"/>
            <w:shd w:val="clear" w:color="auto" w:fill="auto"/>
          </w:tcPr>
          <w:p w14:paraId="63B6F5BA" w14:textId="77777777" w:rsidR="0084139A" w:rsidRDefault="0084139A" w:rsidP="001760DA">
            <w:pPr>
              <w:ind w:left="35"/>
              <w:rPr>
                <w:rFonts w:ascii="Arial" w:hAnsi="Arial" w:cs="Arial"/>
                <w:sz w:val="18"/>
                <w:szCs w:val="18"/>
              </w:rPr>
            </w:pPr>
            <w:r>
              <w:rPr>
                <w:rFonts w:ascii="Arial" w:hAnsi="Arial" w:cs="Arial"/>
                <w:sz w:val="18"/>
                <w:szCs w:val="18"/>
              </w:rPr>
              <w:t>Less the number of Deaths during the period:</w:t>
            </w:r>
          </w:p>
          <w:p w14:paraId="7CFDD2C2" w14:textId="77777777" w:rsidR="0084139A" w:rsidRDefault="0084139A" w:rsidP="001760DA">
            <w:pPr>
              <w:rPr>
                <w:rFonts w:ascii="Arial" w:hAnsi="Arial" w:cs="Arial"/>
                <w:sz w:val="18"/>
                <w:szCs w:val="18"/>
              </w:rPr>
            </w:pPr>
          </w:p>
        </w:tc>
        <w:tc>
          <w:tcPr>
            <w:tcW w:w="428" w:type="pct"/>
            <w:shd w:val="clear" w:color="auto" w:fill="auto"/>
          </w:tcPr>
          <w:p w14:paraId="308B55C9"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6C66DCDA" w14:textId="0818DCCB" w:rsidR="0084139A" w:rsidRDefault="0084139A" w:rsidP="001760DA">
            <w:pPr>
              <w:rPr>
                <w:rFonts w:ascii="Arial" w:hAnsi="Arial" w:cs="Arial"/>
                <w:sz w:val="18"/>
                <w:szCs w:val="18"/>
              </w:rPr>
            </w:pPr>
            <w:r>
              <w:rPr>
                <w:rFonts w:ascii="Arial" w:hAnsi="Arial" w:cs="Arial"/>
                <w:sz w:val="18"/>
                <w:szCs w:val="18"/>
              </w:rPr>
              <w:t xml:space="preserve">If any </w:t>
            </w:r>
            <w:del w:id="693" w:author="Jamal, Zaher CWK" w:date="2015-06-16T15:51:00Z">
              <w:r w:rsidR="003B2D50" w:rsidDel="00D56F6B">
                <w:rPr>
                  <w:rFonts w:ascii="Arial" w:hAnsi="Arial" w:cs="Arial"/>
                  <w:sz w:val="18"/>
                  <w:szCs w:val="18"/>
                </w:rPr>
                <w:delText>user</w:delText>
              </w:r>
            </w:del>
            <w:ins w:id="694" w:author="Jamal, Zaher CWK" w:date="2015-06-16T15:51:00Z">
              <w:r w:rsidR="00D56F6B">
                <w:rPr>
                  <w:rFonts w:ascii="Arial" w:hAnsi="Arial" w:cs="Arial"/>
                  <w:sz w:val="18"/>
                  <w:szCs w:val="18"/>
                </w:rPr>
                <w:t>member</w:t>
              </w:r>
            </w:ins>
            <w:r>
              <w:rPr>
                <w:rFonts w:ascii="Arial" w:hAnsi="Arial" w:cs="Arial"/>
                <w:sz w:val="18"/>
                <w:szCs w:val="18"/>
              </w:rPr>
              <w:t>s died during the period then display this row.</w:t>
            </w:r>
          </w:p>
        </w:tc>
        <w:tc>
          <w:tcPr>
            <w:tcW w:w="366" w:type="pct"/>
            <w:shd w:val="clear" w:color="auto" w:fill="auto"/>
          </w:tcPr>
          <w:p w14:paraId="4133996C" w14:textId="77777777" w:rsidR="0084139A" w:rsidRDefault="0084139A" w:rsidP="003875AD">
            <w:pPr>
              <w:rPr>
                <w:rFonts w:ascii="Arial" w:hAnsi="Arial" w:cs="Arial"/>
                <w:sz w:val="18"/>
                <w:szCs w:val="18"/>
              </w:rPr>
            </w:pPr>
          </w:p>
        </w:tc>
        <w:tc>
          <w:tcPr>
            <w:tcW w:w="1018" w:type="pct"/>
            <w:shd w:val="clear" w:color="auto" w:fill="auto"/>
          </w:tcPr>
          <w:p w14:paraId="73919262" w14:textId="77777777" w:rsidR="0084139A" w:rsidRDefault="0084139A" w:rsidP="003875AD">
            <w:pPr>
              <w:rPr>
                <w:rFonts w:ascii="Arial" w:hAnsi="Arial" w:cs="Arial"/>
                <w:sz w:val="18"/>
                <w:szCs w:val="18"/>
              </w:rPr>
            </w:pPr>
          </w:p>
        </w:tc>
        <w:tc>
          <w:tcPr>
            <w:tcW w:w="444" w:type="pct"/>
          </w:tcPr>
          <w:p w14:paraId="32A9A4C0" w14:textId="77777777" w:rsidR="0084139A" w:rsidRDefault="0084139A" w:rsidP="003875AD">
            <w:pPr>
              <w:rPr>
                <w:rFonts w:ascii="Arial" w:hAnsi="Arial" w:cs="Arial"/>
                <w:sz w:val="18"/>
                <w:szCs w:val="18"/>
              </w:rPr>
            </w:pPr>
            <w:r>
              <w:rPr>
                <w:rFonts w:ascii="Arial" w:hAnsi="Arial" w:cs="Arial"/>
                <w:sz w:val="18"/>
                <w:szCs w:val="18"/>
              </w:rPr>
              <w:t>N</w:t>
            </w:r>
          </w:p>
        </w:tc>
        <w:tc>
          <w:tcPr>
            <w:tcW w:w="366" w:type="pct"/>
          </w:tcPr>
          <w:p w14:paraId="31222A00" w14:textId="77777777" w:rsidR="0084139A" w:rsidRDefault="0084139A" w:rsidP="003875AD">
            <w:pPr>
              <w:rPr>
                <w:rFonts w:ascii="Arial" w:hAnsi="Arial" w:cs="Arial"/>
                <w:sz w:val="18"/>
                <w:szCs w:val="18"/>
              </w:rPr>
            </w:pPr>
          </w:p>
        </w:tc>
      </w:tr>
      <w:tr w:rsidR="0084139A" w:rsidRPr="004A5D01" w14:paraId="155124B9" w14:textId="77777777" w:rsidTr="00D97453">
        <w:trPr>
          <w:trHeight w:val="275"/>
        </w:trPr>
        <w:tc>
          <w:tcPr>
            <w:tcW w:w="428" w:type="pct"/>
            <w:shd w:val="clear" w:color="auto" w:fill="auto"/>
          </w:tcPr>
          <w:p w14:paraId="7739976D" w14:textId="77777777" w:rsidR="0084139A" w:rsidRDefault="0084139A" w:rsidP="001760DA">
            <w:r w:rsidRPr="00172675">
              <w:rPr>
                <w:rFonts w:ascii="Arial" w:hAnsi="Arial" w:cs="Arial"/>
                <w:sz w:val="18"/>
                <w:szCs w:val="18"/>
              </w:rPr>
              <w:t>Screen Text</w:t>
            </w:r>
          </w:p>
        </w:tc>
        <w:tc>
          <w:tcPr>
            <w:tcW w:w="853" w:type="pct"/>
            <w:shd w:val="clear" w:color="auto" w:fill="auto"/>
          </w:tcPr>
          <w:p w14:paraId="77731B98" w14:textId="77777777" w:rsidR="0084139A" w:rsidRDefault="0084139A" w:rsidP="001760DA">
            <w:pPr>
              <w:ind w:left="35"/>
              <w:rPr>
                <w:rFonts w:ascii="Arial" w:hAnsi="Arial" w:cs="Arial"/>
                <w:sz w:val="18"/>
                <w:szCs w:val="18"/>
              </w:rPr>
            </w:pPr>
            <w:r>
              <w:rPr>
                <w:rFonts w:ascii="Arial" w:hAnsi="Arial" w:cs="Arial"/>
                <w:sz w:val="18"/>
                <w:szCs w:val="18"/>
              </w:rPr>
              <w:t>Less the number of Transfers during the period:</w:t>
            </w:r>
          </w:p>
          <w:p w14:paraId="15F67EBF" w14:textId="77777777" w:rsidR="0084139A" w:rsidRDefault="0084139A" w:rsidP="001760DA">
            <w:pPr>
              <w:rPr>
                <w:rFonts w:ascii="Arial" w:hAnsi="Arial" w:cs="Arial"/>
                <w:sz w:val="18"/>
                <w:szCs w:val="18"/>
              </w:rPr>
            </w:pPr>
          </w:p>
        </w:tc>
        <w:tc>
          <w:tcPr>
            <w:tcW w:w="428" w:type="pct"/>
            <w:shd w:val="clear" w:color="auto" w:fill="auto"/>
          </w:tcPr>
          <w:p w14:paraId="2C6927DA"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592A8E17" w14:textId="38BDAD3A" w:rsidR="0084139A" w:rsidRDefault="0084139A" w:rsidP="001760DA">
            <w:pPr>
              <w:rPr>
                <w:rFonts w:ascii="Arial" w:hAnsi="Arial" w:cs="Arial"/>
                <w:sz w:val="18"/>
                <w:szCs w:val="18"/>
              </w:rPr>
            </w:pPr>
            <w:r>
              <w:rPr>
                <w:rFonts w:ascii="Arial" w:hAnsi="Arial" w:cs="Arial"/>
                <w:sz w:val="18"/>
                <w:szCs w:val="18"/>
              </w:rPr>
              <w:t xml:space="preserve">If any </w:t>
            </w:r>
            <w:del w:id="695" w:author="Jamal, Zaher CWK" w:date="2015-06-16T15:51:00Z">
              <w:r w:rsidR="003B2D50" w:rsidDel="00D56F6B">
                <w:rPr>
                  <w:rFonts w:ascii="Arial" w:hAnsi="Arial" w:cs="Arial"/>
                  <w:sz w:val="18"/>
                  <w:szCs w:val="18"/>
                </w:rPr>
                <w:delText>user</w:delText>
              </w:r>
            </w:del>
            <w:ins w:id="696" w:author="Jamal, Zaher CWK" w:date="2015-06-16T15:51:00Z">
              <w:r w:rsidR="00D56F6B">
                <w:rPr>
                  <w:rFonts w:ascii="Arial" w:hAnsi="Arial" w:cs="Arial"/>
                  <w:sz w:val="18"/>
                  <w:szCs w:val="18"/>
                </w:rPr>
                <w:t>member</w:t>
              </w:r>
            </w:ins>
            <w:r>
              <w:rPr>
                <w:rFonts w:ascii="Arial" w:hAnsi="Arial" w:cs="Arial"/>
                <w:sz w:val="18"/>
                <w:szCs w:val="18"/>
              </w:rPr>
              <w:t>s transferred during the period then display this row.</w:t>
            </w:r>
          </w:p>
        </w:tc>
        <w:tc>
          <w:tcPr>
            <w:tcW w:w="366" w:type="pct"/>
            <w:shd w:val="clear" w:color="auto" w:fill="auto"/>
          </w:tcPr>
          <w:p w14:paraId="5099F586" w14:textId="77777777" w:rsidR="0084139A" w:rsidRDefault="0084139A" w:rsidP="003875AD">
            <w:pPr>
              <w:rPr>
                <w:rFonts w:ascii="Arial" w:hAnsi="Arial" w:cs="Arial"/>
                <w:sz w:val="18"/>
                <w:szCs w:val="18"/>
              </w:rPr>
            </w:pPr>
          </w:p>
        </w:tc>
        <w:tc>
          <w:tcPr>
            <w:tcW w:w="1018" w:type="pct"/>
            <w:shd w:val="clear" w:color="auto" w:fill="auto"/>
          </w:tcPr>
          <w:p w14:paraId="3D6D0878" w14:textId="77777777" w:rsidR="0084139A" w:rsidRDefault="0084139A" w:rsidP="003875AD">
            <w:pPr>
              <w:rPr>
                <w:rFonts w:ascii="Arial" w:hAnsi="Arial" w:cs="Arial"/>
                <w:sz w:val="18"/>
                <w:szCs w:val="18"/>
              </w:rPr>
            </w:pPr>
          </w:p>
        </w:tc>
        <w:tc>
          <w:tcPr>
            <w:tcW w:w="444" w:type="pct"/>
          </w:tcPr>
          <w:p w14:paraId="1AEAC7ED" w14:textId="77777777" w:rsidR="0084139A" w:rsidRDefault="0084139A" w:rsidP="003875AD">
            <w:pPr>
              <w:rPr>
                <w:rFonts w:ascii="Arial" w:hAnsi="Arial" w:cs="Arial"/>
                <w:sz w:val="18"/>
                <w:szCs w:val="18"/>
              </w:rPr>
            </w:pPr>
            <w:r>
              <w:rPr>
                <w:rFonts w:ascii="Arial" w:hAnsi="Arial" w:cs="Arial"/>
                <w:sz w:val="18"/>
                <w:szCs w:val="18"/>
              </w:rPr>
              <w:t>N</w:t>
            </w:r>
          </w:p>
        </w:tc>
        <w:tc>
          <w:tcPr>
            <w:tcW w:w="366" w:type="pct"/>
          </w:tcPr>
          <w:p w14:paraId="3C048AE4" w14:textId="77777777" w:rsidR="0084139A" w:rsidRDefault="0084139A" w:rsidP="003875AD">
            <w:pPr>
              <w:rPr>
                <w:rFonts w:ascii="Arial" w:hAnsi="Arial" w:cs="Arial"/>
                <w:sz w:val="18"/>
                <w:szCs w:val="18"/>
              </w:rPr>
            </w:pPr>
          </w:p>
        </w:tc>
      </w:tr>
      <w:tr w:rsidR="0084139A" w:rsidRPr="004A5D01" w14:paraId="501AEE1F" w14:textId="77777777" w:rsidTr="00D97453">
        <w:trPr>
          <w:trHeight w:val="275"/>
        </w:trPr>
        <w:tc>
          <w:tcPr>
            <w:tcW w:w="428" w:type="pct"/>
            <w:shd w:val="clear" w:color="auto" w:fill="auto"/>
          </w:tcPr>
          <w:p w14:paraId="64FA8327" w14:textId="77777777" w:rsidR="0084139A" w:rsidRDefault="0084139A" w:rsidP="001760DA">
            <w:r w:rsidRPr="00172675">
              <w:rPr>
                <w:rFonts w:ascii="Arial" w:hAnsi="Arial" w:cs="Arial"/>
                <w:sz w:val="18"/>
                <w:szCs w:val="18"/>
              </w:rPr>
              <w:t>Screen Text</w:t>
            </w:r>
          </w:p>
        </w:tc>
        <w:tc>
          <w:tcPr>
            <w:tcW w:w="853" w:type="pct"/>
            <w:shd w:val="clear" w:color="auto" w:fill="auto"/>
          </w:tcPr>
          <w:p w14:paraId="798666FA" w14:textId="77777777" w:rsidR="0084139A" w:rsidRDefault="0084139A" w:rsidP="001760DA">
            <w:pPr>
              <w:ind w:left="35"/>
              <w:rPr>
                <w:rFonts w:ascii="Arial" w:hAnsi="Arial" w:cs="Arial"/>
                <w:sz w:val="18"/>
                <w:szCs w:val="18"/>
              </w:rPr>
            </w:pPr>
            <w:r>
              <w:rPr>
                <w:rFonts w:ascii="Arial" w:hAnsi="Arial" w:cs="Arial"/>
                <w:sz w:val="18"/>
                <w:szCs w:val="18"/>
              </w:rPr>
              <w:t xml:space="preserve">Less the number of </w:t>
            </w:r>
            <w:r w:rsidR="00D97453">
              <w:rPr>
                <w:rFonts w:ascii="Arial" w:hAnsi="Arial" w:cs="Arial"/>
                <w:sz w:val="18"/>
                <w:szCs w:val="18"/>
              </w:rPr>
              <w:t>Enhanced Protection</w:t>
            </w:r>
            <w:r>
              <w:rPr>
                <w:rFonts w:ascii="Arial" w:hAnsi="Arial" w:cs="Arial"/>
                <w:sz w:val="18"/>
                <w:szCs w:val="18"/>
              </w:rPr>
              <w:t xml:space="preserve"> during the period:</w:t>
            </w:r>
          </w:p>
          <w:p w14:paraId="34296FAB" w14:textId="77777777" w:rsidR="0084139A" w:rsidRDefault="0084139A" w:rsidP="001760DA">
            <w:pPr>
              <w:rPr>
                <w:rFonts w:ascii="Arial" w:hAnsi="Arial" w:cs="Arial"/>
                <w:sz w:val="18"/>
                <w:szCs w:val="18"/>
              </w:rPr>
            </w:pPr>
          </w:p>
        </w:tc>
        <w:tc>
          <w:tcPr>
            <w:tcW w:w="428" w:type="pct"/>
            <w:shd w:val="clear" w:color="auto" w:fill="auto"/>
          </w:tcPr>
          <w:p w14:paraId="34ADCDDC" w14:textId="77777777" w:rsidR="0084139A" w:rsidRDefault="0084139A" w:rsidP="001760DA">
            <w:pPr>
              <w:rPr>
                <w:rFonts w:ascii="Arial" w:hAnsi="Arial" w:cs="Arial"/>
                <w:sz w:val="18"/>
                <w:szCs w:val="18"/>
              </w:rPr>
            </w:pPr>
            <w:r>
              <w:rPr>
                <w:rFonts w:ascii="Arial" w:hAnsi="Arial" w:cs="Arial"/>
                <w:sz w:val="18"/>
                <w:szCs w:val="18"/>
              </w:rPr>
              <w:t>n/a</w:t>
            </w:r>
          </w:p>
        </w:tc>
        <w:tc>
          <w:tcPr>
            <w:tcW w:w="1097" w:type="pct"/>
            <w:shd w:val="clear" w:color="auto" w:fill="auto"/>
          </w:tcPr>
          <w:p w14:paraId="0ABF497E" w14:textId="4C10BFBB" w:rsidR="0084139A" w:rsidRDefault="0084139A" w:rsidP="00D97453">
            <w:pPr>
              <w:rPr>
                <w:rFonts w:ascii="Arial" w:hAnsi="Arial" w:cs="Arial"/>
                <w:sz w:val="18"/>
                <w:szCs w:val="18"/>
              </w:rPr>
            </w:pPr>
            <w:r>
              <w:rPr>
                <w:rFonts w:ascii="Arial" w:hAnsi="Arial" w:cs="Arial"/>
                <w:sz w:val="18"/>
                <w:szCs w:val="18"/>
              </w:rPr>
              <w:t xml:space="preserve">If any </w:t>
            </w:r>
            <w:del w:id="697" w:author="Jamal, Zaher CWK" w:date="2015-06-16T15:51:00Z">
              <w:r w:rsidR="003B2D50" w:rsidDel="00D56F6B">
                <w:rPr>
                  <w:rFonts w:ascii="Arial" w:hAnsi="Arial" w:cs="Arial"/>
                  <w:sz w:val="18"/>
                  <w:szCs w:val="18"/>
                </w:rPr>
                <w:delText>user</w:delText>
              </w:r>
            </w:del>
            <w:ins w:id="698" w:author="Jamal, Zaher CWK" w:date="2015-06-16T15:51:00Z">
              <w:r w:rsidR="00D56F6B">
                <w:rPr>
                  <w:rFonts w:ascii="Arial" w:hAnsi="Arial" w:cs="Arial"/>
                  <w:sz w:val="18"/>
                  <w:szCs w:val="18"/>
                </w:rPr>
                <w:t>member</w:t>
              </w:r>
            </w:ins>
            <w:r>
              <w:rPr>
                <w:rFonts w:ascii="Arial" w:hAnsi="Arial" w:cs="Arial"/>
                <w:sz w:val="18"/>
                <w:szCs w:val="18"/>
              </w:rPr>
              <w:t xml:space="preserve">s </w:t>
            </w:r>
            <w:r w:rsidR="00D97453">
              <w:rPr>
                <w:rFonts w:ascii="Arial" w:hAnsi="Arial" w:cs="Arial"/>
                <w:sz w:val="18"/>
                <w:szCs w:val="18"/>
              </w:rPr>
              <w:t xml:space="preserve">became Enhanced Protection </w:t>
            </w:r>
            <w:r>
              <w:rPr>
                <w:rFonts w:ascii="Arial" w:hAnsi="Arial" w:cs="Arial"/>
                <w:sz w:val="18"/>
                <w:szCs w:val="18"/>
              </w:rPr>
              <w:t>during the period then display this row.</w:t>
            </w:r>
          </w:p>
        </w:tc>
        <w:tc>
          <w:tcPr>
            <w:tcW w:w="366" w:type="pct"/>
            <w:shd w:val="clear" w:color="auto" w:fill="auto"/>
          </w:tcPr>
          <w:p w14:paraId="67730EB5" w14:textId="77777777" w:rsidR="0084139A" w:rsidRDefault="0084139A" w:rsidP="00D52358">
            <w:pPr>
              <w:rPr>
                <w:rFonts w:ascii="Arial" w:hAnsi="Arial" w:cs="Arial"/>
                <w:sz w:val="18"/>
                <w:szCs w:val="18"/>
              </w:rPr>
            </w:pPr>
          </w:p>
        </w:tc>
        <w:tc>
          <w:tcPr>
            <w:tcW w:w="1018" w:type="pct"/>
            <w:shd w:val="clear" w:color="auto" w:fill="auto"/>
          </w:tcPr>
          <w:p w14:paraId="44082ED7" w14:textId="77777777" w:rsidR="0084139A" w:rsidRDefault="0084139A" w:rsidP="00D52358">
            <w:pPr>
              <w:rPr>
                <w:rFonts w:ascii="Arial" w:hAnsi="Arial" w:cs="Arial"/>
                <w:sz w:val="18"/>
                <w:szCs w:val="18"/>
              </w:rPr>
            </w:pPr>
          </w:p>
        </w:tc>
        <w:tc>
          <w:tcPr>
            <w:tcW w:w="444" w:type="pct"/>
          </w:tcPr>
          <w:p w14:paraId="08F9B5F7" w14:textId="77777777" w:rsidR="0084139A" w:rsidRDefault="0084139A" w:rsidP="00D52358">
            <w:pPr>
              <w:rPr>
                <w:rFonts w:ascii="Arial" w:hAnsi="Arial" w:cs="Arial"/>
                <w:sz w:val="18"/>
                <w:szCs w:val="18"/>
              </w:rPr>
            </w:pPr>
            <w:r>
              <w:rPr>
                <w:rFonts w:ascii="Arial" w:hAnsi="Arial" w:cs="Arial"/>
                <w:sz w:val="18"/>
                <w:szCs w:val="18"/>
              </w:rPr>
              <w:t>N</w:t>
            </w:r>
          </w:p>
        </w:tc>
        <w:tc>
          <w:tcPr>
            <w:tcW w:w="366" w:type="pct"/>
          </w:tcPr>
          <w:p w14:paraId="6EC67F9F" w14:textId="77777777" w:rsidR="0084139A" w:rsidRDefault="0084139A" w:rsidP="00D52358">
            <w:pPr>
              <w:rPr>
                <w:rFonts w:ascii="Arial" w:hAnsi="Arial" w:cs="Arial"/>
                <w:sz w:val="18"/>
                <w:szCs w:val="18"/>
              </w:rPr>
            </w:pPr>
          </w:p>
        </w:tc>
      </w:tr>
      <w:tr w:rsidR="00BA4172" w:rsidRPr="004A5D01" w14:paraId="08DA172E" w14:textId="77777777" w:rsidTr="00D97453">
        <w:trPr>
          <w:trHeight w:val="275"/>
        </w:trPr>
        <w:tc>
          <w:tcPr>
            <w:tcW w:w="428" w:type="pct"/>
            <w:shd w:val="clear" w:color="auto" w:fill="auto"/>
          </w:tcPr>
          <w:p w14:paraId="342E02BD" w14:textId="77777777" w:rsidR="00BA4172" w:rsidRDefault="00BA4172" w:rsidP="004E08C2">
            <w:r w:rsidRPr="00172675">
              <w:rPr>
                <w:rFonts w:ascii="Arial" w:hAnsi="Arial" w:cs="Arial"/>
                <w:sz w:val="18"/>
                <w:szCs w:val="18"/>
              </w:rPr>
              <w:t>Screen Text</w:t>
            </w:r>
          </w:p>
        </w:tc>
        <w:tc>
          <w:tcPr>
            <w:tcW w:w="853" w:type="pct"/>
            <w:shd w:val="clear" w:color="auto" w:fill="auto"/>
          </w:tcPr>
          <w:p w14:paraId="642BE094" w14:textId="77777777" w:rsidR="00BA4172" w:rsidRDefault="00BA4172" w:rsidP="004E08C2">
            <w:pPr>
              <w:ind w:left="35"/>
              <w:rPr>
                <w:rFonts w:ascii="Arial" w:hAnsi="Arial" w:cs="Arial"/>
                <w:sz w:val="18"/>
                <w:szCs w:val="18"/>
              </w:rPr>
            </w:pPr>
            <w:r>
              <w:rPr>
                <w:rFonts w:ascii="Arial" w:hAnsi="Arial" w:cs="Arial"/>
                <w:sz w:val="18"/>
                <w:szCs w:val="18"/>
              </w:rPr>
              <w:t>Less the number of Decline during the period:</w:t>
            </w:r>
          </w:p>
          <w:p w14:paraId="02537865" w14:textId="77777777" w:rsidR="00BA4172" w:rsidRDefault="00BA4172" w:rsidP="004E08C2">
            <w:pPr>
              <w:rPr>
                <w:rFonts w:ascii="Arial" w:hAnsi="Arial" w:cs="Arial"/>
                <w:sz w:val="18"/>
                <w:szCs w:val="18"/>
              </w:rPr>
            </w:pPr>
          </w:p>
        </w:tc>
        <w:tc>
          <w:tcPr>
            <w:tcW w:w="428" w:type="pct"/>
            <w:shd w:val="clear" w:color="auto" w:fill="auto"/>
          </w:tcPr>
          <w:p w14:paraId="573E5A03"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0E0FFC16" w14:textId="230123B0" w:rsidR="00BA4172" w:rsidRDefault="00BA4172" w:rsidP="00BA4172">
            <w:pPr>
              <w:rPr>
                <w:rFonts w:ascii="Arial" w:hAnsi="Arial" w:cs="Arial"/>
                <w:sz w:val="18"/>
                <w:szCs w:val="18"/>
              </w:rPr>
            </w:pPr>
            <w:r>
              <w:rPr>
                <w:rFonts w:ascii="Arial" w:hAnsi="Arial" w:cs="Arial"/>
                <w:sz w:val="18"/>
                <w:szCs w:val="18"/>
              </w:rPr>
              <w:t xml:space="preserve">If any </w:t>
            </w:r>
            <w:del w:id="699" w:author="Jamal, Zaher CWK" w:date="2015-06-16T15:51:00Z">
              <w:r w:rsidR="003B2D50" w:rsidDel="00D56F6B">
                <w:rPr>
                  <w:rFonts w:ascii="Arial" w:hAnsi="Arial" w:cs="Arial"/>
                  <w:sz w:val="18"/>
                  <w:szCs w:val="18"/>
                </w:rPr>
                <w:delText>user</w:delText>
              </w:r>
            </w:del>
            <w:ins w:id="700" w:author="Jamal, Zaher CWK" w:date="2015-06-16T15:51:00Z">
              <w:r w:rsidR="00D56F6B">
                <w:rPr>
                  <w:rFonts w:ascii="Arial" w:hAnsi="Arial" w:cs="Arial"/>
                  <w:sz w:val="18"/>
                  <w:szCs w:val="18"/>
                </w:rPr>
                <w:t>member</w:t>
              </w:r>
            </w:ins>
            <w:r>
              <w:rPr>
                <w:rFonts w:ascii="Arial" w:hAnsi="Arial" w:cs="Arial"/>
                <w:sz w:val="18"/>
                <w:szCs w:val="18"/>
              </w:rPr>
              <w:t>s became Declined during the period then display this row.</w:t>
            </w:r>
          </w:p>
        </w:tc>
        <w:tc>
          <w:tcPr>
            <w:tcW w:w="366" w:type="pct"/>
            <w:shd w:val="clear" w:color="auto" w:fill="auto"/>
          </w:tcPr>
          <w:p w14:paraId="16469E0E" w14:textId="77777777" w:rsidR="00BA4172" w:rsidRDefault="00BA4172" w:rsidP="004E08C2">
            <w:pPr>
              <w:rPr>
                <w:rFonts w:ascii="Arial" w:hAnsi="Arial" w:cs="Arial"/>
                <w:sz w:val="18"/>
                <w:szCs w:val="18"/>
              </w:rPr>
            </w:pPr>
          </w:p>
        </w:tc>
        <w:tc>
          <w:tcPr>
            <w:tcW w:w="1018" w:type="pct"/>
            <w:shd w:val="clear" w:color="auto" w:fill="auto"/>
          </w:tcPr>
          <w:p w14:paraId="2E2A2C32" w14:textId="77777777" w:rsidR="00BA4172" w:rsidRDefault="00BA4172" w:rsidP="004E08C2">
            <w:pPr>
              <w:rPr>
                <w:rFonts w:ascii="Arial" w:hAnsi="Arial" w:cs="Arial"/>
                <w:sz w:val="18"/>
                <w:szCs w:val="18"/>
              </w:rPr>
            </w:pPr>
          </w:p>
        </w:tc>
        <w:tc>
          <w:tcPr>
            <w:tcW w:w="444" w:type="pct"/>
          </w:tcPr>
          <w:p w14:paraId="22EE3AFB"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2859673B" w14:textId="77777777" w:rsidR="00BA4172" w:rsidRDefault="00BA4172" w:rsidP="004E08C2">
            <w:pPr>
              <w:rPr>
                <w:rFonts w:ascii="Arial" w:hAnsi="Arial" w:cs="Arial"/>
                <w:sz w:val="18"/>
                <w:szCs w:val="18"/>
              </w:rPr>
            </w:pPr>
          </w:p>
        </w:tc>
      </w:tr>
      <w:tr w:rsidR="00BA4172" w:rsidRPr="004A5D01" w14:paraId="74280154" w14:textId="77777777" w:rsidTr="00D97453">
        <w:trPr>
          <w:trHeight w:val="275"/>
        </w:trPr>
        <w:tc>
          <w:tcPr>
            <w:tcW w:w="428" w:type="pct"/>
            <w:shd w:val="clear" w:color="auto" w:fill="auto"/>
          </w:tcPr>
          <w:p w14:paraId="31B803E6" w14:textId="77777777" w:rsidR="00BA4172" w:rsidRDefault="00BA4172" w:rsidP="00480E5F">
            <w:r w:rsidRPr="00172675">
              <w:rPr>
                <w:rFonts w:ascii="Arial" w:hAnsi="Arial" w:cs="Arial"/>
                <w:sz w:val="18"/>
                <w:szCs w:val="18"/>
              </w:rPr>
              <w:t>Screen Text</w:t>
            </w:r>
          </w:p>
        </w:tc>
        <w:tc>
          <w:tcPr>
            <w:tcW w:w="853" w:type="pct"/>
            <w:shd w:val="clear" w:color="auto" w:fill="auto"/>
          </w:tcPr>
          <w:p w14:paraId="7B7A4D44" w14:textId="77777777" w:rsidR="00BA4172" w:rsidRDefault="00BA4172" w:rsidP="00480E5F">
            <w:pPr>
              <w:ind w:left="35"/>
              <w:rPr>
                <w:rFonts w:ascii="Arial" w:hAnsi="Arial" w:cs="Arial"/>
                <w:sz w:val="18"/>
                <w:szCs w:val="18"/>
              </w:rPr>
            </w:pPr>
            <w:r>
              <w:rPr>
                <w:rFonts w:ascii="Arial" w:hAnsi="Arial" w:cs="Arial"/>
                <w:sz w:val="18"/>
                <w:szCs w:val="18"/>
              </w:rPr>
              <w:t>Less the number of Ported during the period:</w:t>
            </w:r>
          </w:p>
          <w:p w14:paraId="1DF32B2E" w14:textId="77777777" w:rsidR="00BA4172" w:rsidRDefault="00BA4172" w:rsidP="00480E5F">
            <w:pPr>
              <w:rPr>
                <w:rFonts w:ascii="Arial" w:hAnsi="Arial" w:cs="Arial"/>
                <w:sz w:val="18"/>
                <w:szCs w:val="18"/>
              </w:rPr>
            </w:pPr>
          </w:p>
        </w:tc>
        <w:tc>
          <w:tcPr>
            <w:tcW w:w="428" w:type="pct"/>
            <w:shd w:val="clear" w:color="auto" w:fill="auto"/>
          </w:tcPr>
          <w:p w14:paraId="14CC58C2" w14:textId="77777777" w:rsidR="00BA4172" w:rsidRDefault="00BA4172" w:rsidP="00480E5F">
            <w:pPr>
              <w:rPr>
                <w:rFonts w:ascii="Arial" w:hAnsi="Arial" w:cs="Arial"/>
                <w:sz w:val="18"/>
                <w:szCs w:val="18"/>
              </w:rPr>
            </w:pPr>
            <w:r>
              <w:rPr>
                <w:rFonts w:ascii="Arial" w:hAnsi="Arial" w:cs="Arial"/>
                <w:sz w:val="18"/>
                <w:szCs w:val="18"/>
              </w:rPr>
              <w:t>n/a</w:t>
            </w:r>
          </w:p>
        </w:tc>
        <w:tc>
          <w:tcPr>
            <w:tcW w:w="1097" w:type="pct"/>
            <w:shd w:val="clear" w:color="auto" w:fill="auto"/>
          </w:tcPr>
          <w:p w14:paraId="7E75C42B" w14:textId="376B78B2" w:rsidR="00BA4172" w:rsidRDefault="00BA4172" w:rsidP="00D97453">
            <w:pPr>
              <w:rPr>
                <w:rFonts w:ascii="Arial" w:hAnsi="Arial" w:cs="Arial"/>
                <w:sz w:val="18"/>
                <w:szCs w:val="18"/>
              </w:rPr>
            </w:pPr>
            <w:r>
              <w:rPr>
                <w:rFonts w:ascii="Arial" w:hAnsi="Arial" w:cs="Arial"/>
                <w:sz w:val="18"/>
                <w:szCs w:val="18"/>
              </w:rPr>
              <w:t xml:space="preserve">If any </w:t>
            </w:r>
            <w:del w:id="701" w:author="Jamal, Zaher CWK" w:date="2015-06-16T15:51:00Z">
              <w:r w:rsidR="003B2D50" w:rsidDel="00D56F6B">
                <w:rPr>
                  <w:rFonts w:ascii="Arial" w:hAnsi="Arial" w:cs="Arial"/>
                  <w:sz w:val="18"/>
                  <w:szCs w:val="18"/>
                </w:rPr>
                <w:delText>user</w:delText>
              </w:r>
            </w:del>
            <w:ins w:id="702" w:author="Jamal, Zaher CWK" w:date="2015-06-16T15:51:00Z">
              <w:r w:rsidR="00D56F6B">
                <w:rPr>
                  <w:rFonts w:ascii="Arial" w:hAnsi="Arial" w:cs="Arial"/>
                  <w:sz w:val="18"/>
                  <w:szCs w:val="18"/>
                </w:rPr>
                <w:t>member</w:t>
              </w:r>
            </w:ins>
            <w:r>
              <w:rPr>
                <w:rFonts w:ascii="Arial" w:hAnsi="Arial" w:cs="Arial"/>
                <w:sz w:val="18"/>
                <w:szCs w:val="18"/>
              </w:rPr>
              <w:t>s became Ported during the period then display this row.</w:t>
            </w:r>
          </w:p>
        </w:tc>
        <w:tc>
          <w:tcPr>
            <w:tcW w:w="366" w:type="pct"/>
            <w:shd w:val="clear" w:color="auto" w:fill="auto"/>
          </w:tcPr>
          <w:p w14:paraId="06F3A095" w14:textId="77777777" w:rsidR="00BA4172" w:rsidRDefault="00BA4172" w:rsidP="00480E5F">
            <w:pPr>
              <w:rPr>
                <w:rFonts w:ascii="Arial" w:hAnsi="Arial" w:cs="Arial"/>
                <w:sz w:val="18"/>
                <w:szCs w:val="18"/>
              </w:rPr>
            </w:pPr>
          </w:p>
        </w:tc>
        <w:tc>
          <w:tcPr>
            <w:tcW w:w="1018" w:type="pct"/>
            <w:shd w:val="clear" w:color="auto" w:fill="auto"/>
          </w:tcPr>
          <w:p w14:paraId="4B642A74" w14:textId="77777777" w:rsidR="00BA4172" w:rsidRDefault="00BA4172" w:rsidP="00480E5F">
            <w:pPr>
              <w:rPr>
                <w:rFonts w:ascii="Arial" w:hAnsi="Arial" w:cs="Arial"/>
                <w:sz w:val="18"/>
                <w:szCs w:val="18"/>
              </w:rPr>
            </w:pPr>
          </w:p>
        </w:tc>
        <w:tc>
          <w:tcPr>
            <w:tcW w:w="444" w:type="pct"/>
          </w:tcPr>
          <w:p w14:paraId="5CBD7211" w14:textId="77777777" w:rsidR="00BA4172" w:rsidRDefault="00BA4172" w:rsidP="00480E5F">
            <w:pPr>
              <w:rPr>
                <w:rFonts w:ascii="Arial" w:hAnsi="Arial" w:cs="Arial"/>
                <w:sz w:val="18"/>
                <w:szCs w:val="18"/>
              </w:rPr>
            </w:pPr>
            <w:r>
              <w:rPr>
                <w:rFonts w:ascii="Arial" w:hAnsi="Arial" w:cs="Arial"/>
                <w:sz w:val="18"/>
                <w:szCs w:val="18"/>
              </w:rPr>
              <w:t>N</w:t>
            </w:r>
          </w:p>
        </w:tc>
        <w:tc>
          <w:tcPr>
            <w:tcW w:w="366" w:type="pct"/>
          </w:tcPr>
          <w:p w14:paraId="6ACDCC6A" w14:textId="77777777" w:rsidR="00BA4172" w:rsidRDefault="00BA4172" w:rsidP="00480E5F">
            <w:pPr>
              <w:rPr>
                <w:rFonts w:ascii="Arial" w:hAnsi="Arial" w:cs="Arial"/>
                <w:sz w:val="18"/>
                <w:szCs w:val="18"/>
              </w:rPr>
            </w:pPr>
          </w:p>
        </w:tc>
      </w:tr>
      <w:tr w:rsidR="00BA4172" w:rsidRPr="004A5D01" w14:paraId="09FB2F74" w14:textId="77777777" w:rsidTr="00D97453">
        <w:trPr>
          <w:trHeight w:val="275"/>
        </w:trPr>
        <w:tc>
          <w:tcPr>
            <w:tcW w:w="428" w:type="pct"/>
            <w:shd w:val="clear" w:color="auto" w:fill="auto"/>
          </w:tcPr>
          <w:p w14:paraId="3DC7F96A" w14:textId="77777777" w:rsidR="00BA4172" w:rsidRDefault="00BA4172" w:rsidP="00480E5F">
            <w:r w:rsidRPr="00172675">
              <w:rPr>
                <w:rFonts w:ascii="Arial" w:hAnsi="Arial" w:cs="Arial"/>
                <w:sz w:val="18"/>
                <w:szCs w:val="18"/>
              </w:rPr>
              <w:t>Screen Text</w:t>
            </w:r>
          </w:p>
        </w:tc>
        <w:tc>
          <w:tcPr>
            <w:tcW w:w="853" w:type="pct"/>
            <w:shd w:val="clear" w:color="auto" w:fill="auto"/>
          </w:tcPr>
          <w:p w14:paraId="3BB821C3" w14:textId="77777777" w:rsidR="00BA4172" w:rsidRDefault="00BA4172" w:rsidP="00480E5F">
            <w:pPr>
              <w:ind w:left="35"/>
              <w:rPr>
                <w:rFonts w:ascii="Arial" w:hAnsi="Arial" w:cs="Arial"/>
                <w:sz w:val="18"/>
                <w:szCs w:val="18"/>
              </w:rPr>
            </w:pPr>
            <w:r>
              <w:rPr>
                <w:rFonts w:ascii="Arial" w:hAnsi="Arial" w:cs="Arial"/>
                <w:sz w:val="18"/>
                <w:szCs w:val="18"/>
              </w:rPr>
              <w:t>Less the number of Refunds during the period:</w:t>
            </w:r>
          </w:p>
          <w:p w14:paraId="21F40FE8" w14:textId="77777777" w:rsidR="00BA4172" w:rsidRDefault="00BA4172" w:rsidP="00480E5F">
            <w:pPr>
              <w:rPr>
                <w:rFonts w:ascii="Arial" w:hAnsi="Arial" w:cs="Arial"/>
                <w:sz w:val="18"/>
                <w:szCs w:val="18"/>
              </w:rPr>
            </w:pPr>
          </w:p>
        </w:tc>
        <w:tc>
          <w:tcPr>
            <w:tcW w:w="428" w:type="pct"/>
            <w:shd w:val="clear" w:color="auto" w:fill="auto"/>
          </w:tcPr>
          <w:p w14:paraId="2B12F77F" w14:textId="77777777" w:rsidR="00BA4172" w:rsidRDefault="00BA4172" w:rsidP="00480E5F">
            <w:pPr>
              <w:rPr>
                <w:rFonts w:ascii="Arial" w:hAnsi="Arial" w:cs="Arial"/>
                <w:sz w:val="18"/>
                <w:szCs w:val="18"/>
              </w:rPr>
            </w:pPr>
            <w:r>
              <w:rPr>
                <w:rFonts w:ascii="Arial" w:hAnsi="Arial" w:cs="Arial"/>
                <w:sz w:val="18"/>
                <w:szCs w:val="18"/>
              </w:rPr>
              <w:t>n/a</w:t>
            </w:r>
          </w:p>
        </w:tc>
        <w:tc>
          <w:tcPr>
            <w:tcW w:w="1097" w:type="pct"/>
            <w:shd w:val="clear" w:color="auto" w:fill="auto"/>
          </w:tcPr>
          <w:p w14:paraId="11AD902B" w14:textId="36792DA5" w:rsidR="00BA4172" w:rsidRDefault="00BA4172" w:rsidP="00480E5F">
            <w:pPr>
              <w:rPr>
                <w:rFonts w:ascii="Arial" w:hAnsi="Arial" w:cs="Arial"/>
                <w:sz w:val="18"/>
                <w:szCs w:val="18"/>
              </w:rPr>
            </w:pPr>
            <w:r>
              <w:rPr>
                <w:rFonts w:ascii="Arial" w:hAnsi="Arial" w:cs="Arial"/>
                <w:sz w:val="18"/>
                <w:szCs w:val="18"/>
              </w:rPr>
              <w:t xml:space="preserve">If any </w:t>
            </w:r>
            <w:del w:id="703" w:author="Jamal, Zaher CWK" w:date="2015-06-16T15:51:00Z">
              <w:r w:rsidR="003B2D50" w:rsidDel="00D56F6B">
                <w:rPr>
                  <w:rFonts w:ascii="Arial" w:hAnsi="Arial" w:cs="Arial"/>
                  <w:sz w:val="18"/>
                  <w:szCs w:val="18"/>
                </w:rPr>
                <w:delText>user</w:delText>
              </w:r>
            </w:del>
            <w:ins w:id="704" w:author="Jamal, Zaher CWK" w:date="2015-06-16T15:51:00Z">
              <w:r w:rsidR="00D56F6B">
                <w:rPr>
                  <w:rFonts w:ascii="Arial" w:hAnsi="Arial" w:cs="Arial"/>
                  <w:sz w:val="18"/>
                  <w:szCs w:val="18"/>
                </w:rPr>
                <w:t>member</w:t>
              </w:r>
            </w:ins>
            <w:r>
              <w:rPr>
                <w:rFonts w:ascii="Arial" w:hAnsi="Arial" w:cs="Arial"/>
                <w:sz w:val="18"/>
                <w:szCs w:val="18"/>
              </w:rPr>
              <w:t>s had a refund during the period then display this row.</w:t>
            </w:r>
          </w:p>
        </w:tc>
        <w:tc>
          <w:tcPr>
            <w:tcW w:w="366" w:type="pct"/>
            <w:shd w:val="clear" w:color="auto" w:fill="auto"/>
          </w:tcPr>
          <w:p w14:paraId="4A806A9B" w14:textId="77777777" w:rsidR="00BA4172" w:rsidRDefault="00BA4172" w:rsidP="00480E5F">
            <w:pPr>
              <w:rPr>
                <w:rFonts w:ascii="Arial" w:hAnsi="Arial" w:cs="Arial"/>
                <w:sz w:val="18"/>
                <w:szCs w:val="18"/>
              </w:rPr>
            </w:pPr>
          </w:p>
        </w:tc>
        <w:tc>
          <w:tcPr>
            <w:tcW w:w="1018" w:type="pct"/>
            <w:shd w:val="clear" w:color="auto" w:fill="auto"/>
          </w:tcPr>
          <w:p w14:paraId="3B86A3DC" w14:textId="77777777" w:rsidR="00BA4172" w:rsidRDefault="00BA4172" w:rsidP="00480E5F">
            <w:pPr>
              <w:rPr>
                <w:rFonts w:ascii="Arial" w:hAnsi="Arial" w:cs="Arial"/>
                <w:sz w:val="18"/>
                <w:szCs w:val="18"/>
              </w:rPr>
            </w:pPr>
          </w:p>
        </w:tc>
        <w:tc>
          <w:tcPr>
            <w:tcW w:w="444" w:type="pct"/>
          </w:tcPr>
          <w:p w14:paraId="374909D0" w14:textId="77777777" w:rsidR="00BA4172" w:rsidRDefault="00BA4172" w:rsidP="00480E5F">
            <w:pPr>
              <w:rPr>
                <w:rFonts w:ascii="Arial" w:hAnsi="Arial" w:cs="Arial"/>
                <w:sz w:val="18"/>
                <w:szCs w:val="18"/>
              </w:rPr>
            </w:pPr>
            <w:r>
              <w:rPr>
                <w:rFonts w:ascii="Arial" w:hAnsi="Arial" w:cs="Arial"/>
                <w:sz w:val="18"/>
                <w:szCs w:val="18"/>
              </w:rPr>
              <w:t>N</w:t>
            </w:r>
          </w:p>
        </w:tc>
        <w:tc>
          <w:tcPr>
            <w:tcW w:w="366" w:type="pct"/>
          </w:tcPr>
          <w:p w14:paraId="080A30B4" w14:textId="77777777" w:rsidR="00BA4172" w:rsidRDefault="00BA4172" w:rsidP="00480E5F">
            <w:pPr>
              <w:rPr>
                <w:rFonts w:ascii="Arial" w:hAnsi="Arial" w:cs="Arial"/>
                <w:sz w:val="18"/>
                <w:szCs w:val="18"/>
              </w:rPr>
            </w:pPr>
          </w:p>
        </w:tc>
      </w:tr>
      <w:tr w:rsidR="00BA4172" w:rsidRPr="004A5D01" w14:paraId="2097156B" w14:textId="77777777" w:rsidTr="00D97453">
        <w:trPr>
          <w:trHeight w:val="275"/>
        </w:trPr>
        <w:tc>
          <w:tcPr>
            <w:tcW w:w="428" w:type="pct"/>
            <w:shd w:val="clear" w:color="auto" w:fill="auto"/>
          </w:tcPr>
          <w:p w14:paraId="04582240" w14:textId="77777777" w:rsidR="00BA4172" w:rsidRDefault="00BA4172" w:rsidP="004E08C2">
            <w:r w:rsidRPr="00172675">
              <w:rPr>
                <w:rFonts w:ascii="Arial" w:hAnsi="Arial" w:cs="Arial"/>
                <w:sz w:val="18"/>
                <w:szCs w:val="18"/>
              </w:rPr>
              <w:t>Screen Text</w:t>
            </w:r>
          </w:p>
        </w:tc>
        <w:tc>
          <w:tcPr>
            <w:tcW w:w="853" w:type="pct"/>
            <w:shd w:val="clear" w:color="auto" w:fill="auto"/>
          </w:tcPr>
          <w:p w14:paraId="4426B210" w14:textId="77777777" w:rsidR="00BA4172" w:rsidRDefault="00BA4172" w:rsidP="004E08C2">
            <w:pPr>
              <w:ind w:left="35"/>
              <w:rPr>
                <w:rFonts w:ascii="Arial" w:hAnsi="Arial" w:cs="Arial"/>
                <w:sz w:val="18"/>
                <w:szCs w:val="18"/>
              </w:rPr>
            </w:pPr>
            <w:r>
              <w:rPr>
                <w:rFonts w:ascii="Arial" w:hAnsi="Arial" w:cs="Arial"/>
                <w:sz w:val="18"/>
                <w:szCs w:val="18"/>
              </w:rPr>
              <w:t>Less the number of  Active Leavers during the period:</w:t>
            </w:r>
          </w:p>
          <w:p w14:paraId="1B89EE3A" w14:textId="77777777" w:rsidR="00BA4172" w:rsidRDefault="00BA4172" w:rsidP="004E08C2">
            <w:pPr>
              <w:rPr>
                <w:rFonts w:ascii="Arial" w:hAnsi="Arial" w:cs="Arial"/>
                <w:sz w:val="18"/>
                <w:szCs w:val="18"/>
              </w:rPr>
            </w:pPr>
          </w:p>
        </w:tc>
        <w:tc>
          <w:tcPr>
            <w:tcW w:w="428" w:type="pct"/>
            <w:shd w:val="clear" w:color="auto" w:fill="auto"/>
          </w:tcPr>
          <w:p w14:paraId="1584D574"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23FD8754" w14:textId="570F6836" w:rsidR="00BA4172" w:rsidRDefault="00BA4172" w:rsidP="00BA4172">
            <w:pPr>
              <w:rPr>
                <w:rFonts w:ascii="Arial" w:hAnsi="Arial" w:cs="Arial"/>
                <w:sz w:val="18"/>
                <w:szCs w:val="18"/>
              </w:rPr>
            </w:pPr>
            <w:r>
              <w:rPr>
                <w:rFonts w:ascii="Arial" w:hAnsi="Arial" w:cs="Arial"/>
                <w:sz w:val="18"/>
                <w:szCs w:val="18"/>
              </w:rPr>
              <w:t xml:space="preserve">If any </w:t>
            </w:r>
            <w:del w:id="705" w:author="Jamal, Zaher CWK" w:date="2015-06-16T15:51:00Z">
              <w:r w:rsidR="003B2D50" w:rsidDel="00D56F6B">
                <w:rPr>
                  <w:rFonts w:ascii="Arial" w:hAnsi="Arial" w:cs="Arial"/>
                  <w:sz w:val="18"/>
                  <w:szCs w:val="18"/>
                </w:rPr>
                <w:delText>user</w:delText>
              </w:r>
            </w:del>
            <w:ins w:id="706" w:author="Jamal, Zaher CWK" w:date="2015-06-16T15:51:00Z">
              <w:r w:rsidR="00D56F6B">
                <w:rPr>
                  <w:rFonts w:ascii="Arial" w:hAnsi="Arial" w:cs="Arial"/>
                  <w:sz w:val="18"/>
                  <w:szCs w:val="18"/>
                </w:rPr>
                <w:t>member</w:t>
              </w:r>
            </w:ins>
            <w:r>
              <w:rPr>
                <w:rFonts w:ascii="Arial" w:hAnsi="Arial" w:cs="Arial"/>
                <w:sz w:val="18"/>
                <w:szCs w:val="18"/>
              </w:rPr>
              <w:t>s became Active Leavers during the period then display this row.</w:t>
            </w:r>
          </w:p>
        </w:tc>
        <w:tc>
          <w:tcPr>
            <w:tcW w:w="366" w:type="pct"/>
            <w:shd w:val="clear" w:color="auto" w:fill="auto"/>
          </w:tcPr>
          <w:p w14:paraId="503D603B" w14:textId="77777777" w:rsidR="00BA4172" w:rsidRDefault="00BA4172" w:rsidP="004E08C2">
            <w:pPr>
              <w:rPr>
                <w:rFonts w:ascii="Arial" w:hAnsi="Arial" w:cs="Arial"/>
                <w:sz w:val="18"/>
                <w:szCs w:val="18"/>
              </w:rPr>
            </w:pPr>
          </w:p>
        </w:tc>
        <w:tc>
          <w:tcPr>
            <w:tcW w:w="1018" w:type="pct"/>
            <w:shd w:val="clear" w:color="auto" w:fill="auto"/>
          </w:tcPr>
          <w:p w14:paraId="5DA1928B" w14:textId="77777777" w:rsidR="00BA4172" w:rsidRDefault="00BA4172" w:rsidP="004E08C2">
            <w:pPr>
              <w:rPr>
                <w:rFonts w:ascii="Arial" w:hAnsi="Arial" w:cs="Arial"/>
                <w:sz w:val="18"/>
                <w:szCs w:val="18"/>
              </w:rPr>
            </w:pPr>
          </w:p>
        </w:tc>
        <w:tc>
          <w:tcPr>
            <w:tcW w:w="444" w:type="pct"/>
          </w:tcPr>
          <w:p w14:paraId="1A7FD9E8"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35D752FA" w14:textId="77777777" w:rsidR="00BA4172" w:rsidRDefault="00BA4172" w:rsidP="00480E5F">
            <w:pPr>
              <w:rPr>
                <w:rFonts w:ascii="Arial" w:hAnsi="Arial" w:cs="Arial"/>
                <w:sz w:val="18"/>
                <w:szCs w:val="18"/>
              </w:rPr>
            </w:pPr>
          </w:p>
        </w:tc>
      </w:tr>
      <w:tr w:rsidR="00BA4172" w:rsidRPr="004A5D01" w14:paraId="70C622A7" w14:textId="77777777" w:rsidTr="00D97453">
        <w:trPr>
          <w:trHeight w:val="275"/>
        </w:trPr>
        <w:tc>
          <w:tcPr>
            <w:tcW w:w="428" w:type="pct"/>
            <w:shd w:val="clear" w:color="auto" w:fill="auto"/>
          </w:tcPr>
          <w:p w14:paraId="5F1D601E" w14:textId="77777777" w:rsidR="00BA4172" w:rsidRDefault="00BA4172" w:rsidP="004E08C2">
            <w:r w:rsidRPr="00172675">
              <w:rPr>
                <w:rFonts w:ascii="Arial" w:hAnsi="Arial" w:cs="Arial"/>
                <w:sz w:val="18"/>
                <w:szCs w:val="18"/>
              </w:rPr>
              <w:t>Screen Text</w:t>
            </w:r>
          </w:p>
        </w:tc>
        <w:tc>
          <w:tcPr>
            <w:tcW w:w="853" w:type="pct"/>
            <w:shd w:val="clear" w:color="auto" w:fill="auto"/>
          </w:tcPr>
          <w:p w14:paraId="04FD4C39" w14:textId="77777777" w:rsidR="00BA4172" w:rsidRDefault="00BA4172" w:rsidP="004E08C2">
            <w:pPr>
              <w:ind w:left="35"/>
              <w:rPr>
                <w:rFonts w:ascii="Arial" w:hAnsi="Arial" w:cs="Arial"/>
                <w:sz w:val="18"/>
                <w:szCs w:val="18"/>
              </w:rPr>
            </w:pPr>
            <w:r>
              <w:rPr>
                <w:rFonts w:ascii="Arial" w:hAnsi="Arial" w:cs="Arial"/>
                <w:sz w:val="18"/>
                <w:szCs w:val="18"/>
              </w:rPr>
              <w:t>Less the number of Pending Refunds during the period:</w:t>
            </w:r>
          </w:p>
          <w:p w14:paraId="0461DAB6" w14:textId="77777777" w:rsidR="00BA4172" w:rsidRDefault="00BA4172" w:rsidP="004E08C2">
            <w:pPr>
              <w:rPr>
                <w:rFonts w:ascii="Arial" w:hAnsi="Arial" w:cs="Arial"/>
                <w:sz w:val="18"/>
                <w:szCs w:val="18"/>
              </w:rPr>
            </w:pPr>
          </w:p>
        </w:tc>
        <w:tc>
          <w:tcPr>
            <w:tcW w:w="428" w:type="pct"/>
            <w:shd w:val="clear" w:color="auto" w:fill="auto"/>
          </w:tcPr>
          <w:p w14:paraId="39102DD7"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3CBB7403" w14:textId="61240661" w:rsidR="00BA4172" w:rsidRDefault="00BA4172" w:rsidP="004E08C2">
            <w:pPr>
              <w:rPr>
                <w:rFonts w:ascii="Arial" w:hAnsi="Arial" w:cs="Arial"/>
                <w:sz w:val="18"/>
                <w:szCs w:val="18"/>
              </w:rPr>
            </w:pPr>
            <w:r>
              <w:rPr>
                <w:rFonts w:ascii="Arial" w:hAnsi="Arial" w:cs="Arial"/>
                <w:sz w:val="18"/>
                <w:szCs w:val="18"/>
              </w:rPr>
              <w:t xml:space="preserve">If any </w:t>
            </w:r>
            <w:del w:id="707" w:author="Jamal, Zaher CWK" w:date="2015-06-16T15:51:00Z">
              <w:r w:rsidR="003B2D50" w:rsidDel="00D56F6B">
                <w:rPr>
                  <w:rFonts w:ascii="Arial" w:hAnsi="Arial" w:cs="Arial"/>
                  <w:sz w:val="18"/>
                  <w:szCs w:val="18"/>
                </w:rPr>
                <w:delText>user</w:delText>
              </w:r>
            </w:del>
            <w:ins w:id="708" w:author="Jamal, Zaher CWK" w:date="2015-06-16T15:51:00Z">
              <w:r w:rsidR="00D56F6B">
                <w:rPr>
                  <w:rFonts w:ascii="Arial" w:hAnsi="Arial" w:cs="Arial"/>
                  <w:sz w:val="18"/>
                  <w:szCs w:val="18"/>
                </w:rPr>
                <w:t>member</w:t>
              </w:r>
            </w:ins>
            <w:r>
              <w:rPr>
                <w:rFonts w:ascii="Arial" w:hAnsi="Arial" w:cs="Arial"/>
                <w:sz w:val="18"/>
                <w:szCs w:val="18"/>
              </w:rPr>
              <w:t>s had a refund pending during the period then display this row.</w:t>
            </w:r>
          </w:p>
        </w:tc>
        <w:tc>
          <w:tcPr>
            <w:tcW w:w="366" w:type="pct"/>
            <w:shd w:val="clear" w:color="auto" w:fill="auto"/>
          </w:tcPr>
          <w:p w14:paraId="7E5E67EF" w14:textId="77777777" w:rsidR="00BA4172" w:rsidRDefault="00BA4172" w:rsidP="004E08C2">
            <w:pPr>
              <w:rPr>
                <w:rFonts w:ascii="Arial" w:hAnsi="Arial" w:cs="Arial"/>
                <w:sz w:val="18"/>
                <w:szCs w:val="18"/>
              </w:rPr>
            </w:pPr>
          </w:p>
        </w:tc>
        <w:tc>
          <w:tcPr>
            <w:tcW w:w="1018" w:type="pct"/>
            <w:shd w:val="clear" w:color="auto" w:fill="auto"/>
          </w:tcPr>
          <w:p w14:paraId="06C63BA8" w14:textId="77777777" w:rsidR="00BA4172" w:rsidRDefault="00BA4172" w:rsidP="004E08C2">
            <w:pPr>
              <w:rPr>
                <w:rFonts w:ascii="Arial" w:hAnsi="Arial" w:cs="Arial"/>
                <w:sz w:val="18"/>
                <w:szCs w:val="18"/>
              </w:rPr>
            </w:pPr>
          </w:p>
        </w:tc>
        <w:tc>
          <w:tcPr>
            <w:tcW w:w="444" w:type="pct"/>
          </w:tcPr>
          <w:p w14:paraId="7DEB4B02"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46A987A8" w14:textId="77777777" w:rsidR="00BA4172" w:rsidRDefault="00BA4172" w:rsidP="00480E5F">
            <w:pPr>
              <w:rPr>
                <w:rFonts w:ascii="Arial" w:hAnsi="Arial" w:cs="Arial"/>
                <w:sz w:val="18"/>
                <w:szCs w:val="18"/>
              </w:rPr>
            </w:pPr>
          </w:p>
        </w:tc>
      </w:tr>
      <w:tr w:rsidR="00BA4172" w:rsidRPr="004A5D01" w14:paraId="6EF6A631" w14:textId="77777777" w:rsidTr="00D97453">
        <w:trPr>
          <w:trHeight w:val="275"/>
        </w:trPr>
        <w:tc>
          <w:tcPr>
            <w:tcW w:w="428" w:type="pct"/>
            <w:shd w:val="clear" w:color="auto" w:fill="auto"/>
          </w:tcPr>
          <w:p w14:paraId="7C2C4CB6" w14:textId="77777777" w:rsidR="00BA4172" w:rsidRDefault="00BA4172" w:rsidP="004E08C2">
            <w:r w:rsidRPr="00172675">
              <w:rPr>
                <w:rFonts w:ascii="Arial" w:hAnsi="Arial" w:cs="Arial"/>
                <w:sz w:val="18"/>
                <w:szCs w:val="18"/>
              </w:rPr>
              <w:t>Screen Text</w:t>
            </w:r>
          </w:p>
        </w:tc>
        <w:tc>
          <w:tcPr>
            <w:tcW w:w="853" w:type="pct"/>
            <w:shd w:val="clear" w:color="auto" w:fill="auto"/>
          </w:tcPr>
          <w:p w14:paraId="4A87DF9F" w14:textId="77777777" w:rsidR="00BA4172" w:rsidRDefault="00BA4172" w:rsidP="004E08C2">
            <w:pPr>
              <w:ind w:left="35"/>
              <w:rPr>
                <w:rFonts w:ascii="Arial" w:hAnsi="Arial" w:cs="Arial"/>
                <w:sz w:val="18"/>
                <w:szCs w:val="18"/>
              </w:rPr>
            </w:pPr>
            <w:r>
              <w:rPr>
                <w:rFonts w:ascii="Arial" w:hAnsi="Arial" w:cs="Arial"/>
                <w:sz w:val="18"/>
                <w:szCs w:val="18"/>
              </w:rPr>
              <w:t>Less the number of Status Corrections during the period:*</w:t>
            </w:r>
          </w:p>
          <w:p w14:paraId="599ABA31" w14:textId="77777777" w:rsidR="00BA4172" w:rsidRDefault="00BA4172" w:rsidP="004E08C2">
            <w:pPr>
              <w:rPr>
                <w:rFonts w:ascii="Arial" w:hAnsi="Arial" w:cs="Arial"/>
                <w:sz w:val="18"/>
                <w:szCs w:val="18"/>
              </w:rPr>
            </w:pPr>
          </w:p>
        </w:tc>
        <w:tc>
          <w:tcPr>
            <w:tcW w:w="428" w:type="pct"/>
            <w:shd w:val="clear" w:color="auto" w:fill="auto"/>
          </w:tcPr>
          <w:p w14:paraId="1FE5C511"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4CC5D9CB" w14:textId="605990AC" w:rsidR="00BA4172" w:rsidRDefault="00BA4172" w:rsidP="00BA4172">
            <w:pPr>
              <w:rPr>
                <w:rFonts w:ascii="Arial" w:hAnsi="Arial" w:cs="Arial"/>
                <w:sz w:val="18"/>
                <w:szCs w:val="18"/>
              </w:rPr>
            </w:pPr>
            <w:r>
              <w:rPr>
                <w:rFonts w:ascii="Arial" w:hAnsi="Arial" w:cs="Arial"/>
                <w:sz w:val="18"/>
                <w:szCs w:val="18"/>
              </w:rPr>
              <w:t xml:space="preserve">If any </w:t>
            </w:r>
            <w:del w:id="709" w:author="Jamal, Zaher CWK" w:date="2015-06-16T15:51:00Z">
              <w:r w:rsidR="003B2D50" w:rsidDel="00D56F6B">
                <w:rPr>
                  <w:rFonts w:ascii="Arial" w:hAnsi="Arial" w:cs="Arial"/>
                  <w:sz w:val="18"/>
                  <w:szCs w:val="18"/>
                </w:rPr>
                <w:delText>user</w:delText>
              </w:r>
            </w:del>
            <w:ins w:id="710" w:author="Jamal, Zaher CWK" w:date="2015-06-16T15:51:00Z">
              <w:r w:rsidR="00D56F6B">
                <w:rPr>
                  <w:rFonts w:ascii="Arial" w:hAnsi="Arial" w:cs="Arial"/>
                  <w:sz w:val="18"/>
                  <w:szCs w:val="18"/>
                </w:rPr>
                <w:t>member</w:t>
              </w:r>
            </w:ins>
            <w:r>
              <w:rPr>
                <w:rFonts w:ascii="Arial" w:hAnsi="Arial" w:cs="Arial"/>
                <w:sz w:val="18"/>
                <w:szCs w:val="18"/>
              </w:rPr>
              <w:t>s had their Status corrected during the period then display this row.*</w:t>
            </w:r>
          </w:p>
        </w:tc>
        <w:tc>
          <w:tcPr>
            <w:tcW w:w="366" w:type="pct"/>
            <w:shd w:val="clear" w:color="auto" w:fill="auto"/>
          </w:tcPr>
          <w:p w14:paraId="5D411890" w14:textId="77777777" w:rsidR="00BA4172" w:rsidRDefault="00BA4172" w:rsidP="004E08C2">
            <w:pPr>
              <w:rPr>
                <w:rFonts w:ascii="Arial" w:hAnsi="Arial" w:cs="Arial"/>
                <w:sz w:val="18"/>
                <w:szCs w:val="18"/>
              </w:rPr>
            </w:pPr>
          </w:p>
        </w:tc>
        <w:tc>
          <w:tcPr>
            <w:tcW w:w="1018" w:type="pct"/>
            <w:shd w:val="clear" w:color="auto" w:fill="auto"/>
          </w:tcPr>
          <w:p w14:paraId="255821A8" w14:textId="77777777" w:rsidR="00BA4172" w:rsidRDefault="00BA4172" w:rsidP="004E08C2">
            <w:pPr>
              <w:rPr>
                <w:rFonts w:ascii="Arial" w:hAnsi="Arial" w:cs="Arial"/>
                <w:sz w:val="18"/>
                <w:szCs w:val="18"/>
              </w:rPr>
            </w:pPr>
          </w:p>
        </w:tc>
        <w:tc>
          <w:tcPr>
            <w:tcW w:w="444" w:type="pct"/>
          </w:tcPr>
          <w:p w14:paraId="410FFF9A"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1DCD7B0F" w14:textId="77777777" w:rsidR="00BA4172" w:rsidRDefault="00BA4172" w:rsidP="00480E5F">
            <w:pPr>
              <w:rPr>
                <w:rFonts w:ascii="Arial" w:hAnsi="Arial" w:cs="Arial"/>
                <w:sz w:val="18"/>
                <w:szCs w:val="18"/>
              </w:rPr>
            </w:pPr>
          </w:p>
        </w:tc>
      </w:tr>
      <w:tr w:rsidR="00BA4172" w:rsidRPr="004A5D01" w14:paraId="464028CA" w14:textId="77777777" w:rsidTr="00D97453">
        <w:trPr>
          <w:trHeight w:val="275"/>
        </w:trPr>
        <w:tc>
          <w:tcPr>
            <w:tcW w:w="428" w:type="pct"/>
            <w:shd w:val="clear" w:color="auto" w:fill="auto"/>
          </w:tcPr>
          <w:p w14:paraId="0752AB67" w14:textId="77777777" w:rsidR="00BA4172" w:rsidRPr="00172675" w:rsidRDefault="00BA4172" w:rsidP="00BA4172">
            <w:pPr>
              <w:rPr>
                <w:rFonts w:ascii="Arial" w:hAnsi="Arial" w:cs="Arial"/>
                <w:sz w:val="18"/>
                <w:szCs w:val="18"/>
              </w:rPr>
            </w:pPr>
            <w:r>
              <w:rPr>
                <w:rFonts w:ascii="Arial" w:hAnsi="Arial" w:cs="Arial"/>
                <w:sz w:val="18"/>
                <w:szCs w:val="18"/>
              </w:rPr>
              <w:t>Screen Text</w:t>
            </w:r>
          </w:p>
        </w:tc>
        <w:tc>
          <w:tcPr>
            <w:tcW w:w="853" w:type="pct"/>
            <w:shd w:val="clear" w:color="auto" w:fill="auto"/>
          </w:tcPr>
          <w:p w14:paraId="09863CCD" w14:textId="6BC257F5" w:rsidR="00BA4172" w:rsidRDefault="00BA4172" w:rsidP="00480E5F">
            <w:pPr>
              <w:ind w:left="35"/>
              <w:rPr>
                <w:rFonts w:ascii="Arial" w:hAnsi="Arial" w:cs="Arial"/>
                <w:sz w:val="18"/>
                <w:szCs w:val="18"/>
              </w:rPr>
            </w:pPr>
            <w:r>
              <w:rPr>
                <w:rFonts w:ascii="Arial" w:hAnsi="Arial" w:cs="Arial"/>
                <w:sz w:val="18"/>
                <w:szCs w:val="18"/>
              </w:rPr>
              <w:t xml:space="preserve">Number of Active </w:t>
            </w:r>
            <w:del w:id="711" w:author="Jamal, Zaher CWK" w:date="2015-06-16T15:52:00Z">
              <w:r w:rsidR="003B2D50" w:rsidDel="00D56F6B">
                <w:rPr>
                  <w:rFonts w:ascii="Arial" w:hAnsi="Arial" w:cs="Arial"/>
                  <w:sz w:val="18"/>
                  <w:szCs w:val="18"/>
                </w:rPr>
                <w:delText>user</w:delText>
              </w:r>
            </w:del>
            <w:ins w:id="712" w:author="Jamal, Zaher CWK" w:date="2015-06-16T15:52:00Z">
              <w:r w:rsidR="00D56F6B">
                <w:rPr>
                  <w:rFonts w:ascii="Arial" w:hAnsi="Arial" w:cs="Arial"/>
                  <w:sz w:val="18"/>
                  <w:szCs w:val="18"/>
                </w:rPr>
                <w:t>member</w:t>
              </w:r>
            </w:ins>
            <w:r>
              <w:rPr>
                <w:rFonts w:ascii="Arial" w:hAnsi="Arial" w:cs="Arial"/>
                <w:sz w:val="18"/>
                <w:szCs w:val="18"/>
              </w:rPr>
              <w:t>s as at {dd/mm/yyyy}</w:t>
            </w:r>
          </w:p>
        </w:tc>
        <w:tc>
          <w:tcPr>
            <w:tcW w:w="428" w:type="pct"/>
            <w:shd w:val="clear" w:color="auto" w:fill="auto"/>
          </w:tcPr>
          <w:p w14:paraId="7DD748A7" w14:textId="77777777" w:rsidR="00BA4172" w:rsidRDefault="00BA4172" w:rsidP="00480E5F">
            <w:pPr>
              <w:rPr>
                <w:rFonts w:ascii="Arial" w:hAnsi="Arial" w:cs="Arial"/>
                <w:sz w:val="18"/>
                <w:szCs w:val="18"/>
              </w:rPr>
            </w:pPr>
            <w:r>
              <w:rPr>
                <w:rFonts w:ascii="Arial" w:hAnsi="Arial" w:cs="Arial"/>
                <w:sz w:val="18"/>
                <w:szCs w:val="18"/>
              </w:rPr>
              <w:t>n/a</w:t>
            </w:r>
          </w:p>
        </w:tc>
        <w:tc>
          <w:tcPr>
            <w:tcW w:w="1097" w:type="pct"/>
            <w:shd w:val="clear" w:color="auto" w:fill="auto"/>
          </w:tcPr>
          <w:p w14:paraId="470B3A1C" w14:textId="59456DD9" w:rsidR="00BA4172" w:rsidRDefault="00BA4172" w:rsidP="00BA4172">
            <w:pPr>
              <w:rPr>
                <w:rFonts w:ascii="Arial" w:hAnsi="Arial" w:cs="Arial"/>
                <w:sz w:val="18"/>
                <w:szCs w:val="18"/>
              </w:rPr>
            </w:pPr>
            <w:r>
              <w:rPr>
                <w:rFonts w:ascii="Arial" w:hAnsi="Arial" w:cs="Arial"/>
                <w:sz w:val="18"/>
                <w:szCs w:val="18"/>
              </w:rPr>
              <w:t xml:space="preserve">Total number of Active </w:t>
            </w:r>
            <w:del w:id="713" w:author="Jamal, Zaher CWK" w:date="2015-06-16T15:52:00Z">
              <w:r w:rsidR="003B2D50" w:rsidDel="00D56F6B">
                <w:rPr>
                  <w:rFonts w:ascii="Arial" w:hAnsi="Arial" w:cs="Arial"/>
                  <w:sz w:val="18"/>
                  <w:szCs w:val="18"/>
                </w:rPr>
                <w:delText>user</w:delText>
              </w:r>
            </w:del>
            <w:ins w:id="714" w:author="Jamal, Zaher CWK" w:date="2015-06-16T15:52:00Z">
              <w:r w:rsidR="00D56F6B">
                <w:rPr>
                  <w:rFonts w:ascii="Arial" w:hAnsi="Arial" w:cs="Arial"/>
                  <w:sz w:val="18"/>
                  <w:szCs w:val="18"/>
                </w:rPr>
                <w:t>member</w:t>
              </w:r>
            </w:ins>
            <w:r>
              <w:rPr>
                <w:rFonts w:ascii="Arial" w:hAnsi="Arial" w:cs="Arial"/>
                <w:sz w:val="18"/>
                <w:szCs w:val="18"/>
              </w:rPr>
              <w:t>s as at the To date of the report</w:t>
            </w:r>
          </w:p>
        </w:tc>
        <w:tc>
          <w:tcPr>
            <w:tcW w:w="366" w:type="pct"/>
            <w:shd w:val="clear" w:color="auto" w:fill="auto"/>
          </w:tcPr>
          <w:p w14:paraId="14C11F5D" w14:textId="77777777" w:rsidR="00BA4172" w:rsidRDefault="00BA4172" w:rsidP="00480E5F">
            <w:pPr>
              <w:rPr>
                <w:rFonts w:ascii="Arial" w:hAnsi="Arial" w:cs="Arial"/>
                <w:sz w:val="18"/>
                <w:szCs w:val="18"/>
              </w:rPr>
            </w:pPr>
          </w:p>
        </w:tc>
        <w:tc>
          <w:tcPr>
            <w:tcW w:w="1018" w:type="pct"/>
            <w:shd w:val="clear" w:color="auto" w:fill="auto"/>
          </w:tcPr>
          <w:p w14:paraId="4FDCE86F" w14:textId="77777777" w:rsidR="00BA4172" w:rsidRDefault="00BA4172" w:rsidP="00480E5F">
            <w:pPr>
              <w:rPr>
                <w:rFonts w:ascii="Arial" w:hAnsi="Arial" w:cs="Arial"/>
                <w:sz w:val="18"/>
                <w:szCs w:val="18"/>
              </w:rPr>
            </w:pPr>
          </w:p>
        </w:tc>
        <w:tc>
          <w:tcPr>
            <w:tcW w:w="444" w:type="pct"/>
          </w:tcPr>
          <w:p w14:paraId="68CDC642" w14:textId="77777777" w:rsidR="00BA4172" w:rsidRDefault="00BA4172" w:rsidP="00480E5F">
            <w:pPr>
              <w:rPr>
                <w:rFonts w:ascii="Arial" w:hAnsi="Arial" w:cs="Arial"/>
                <w:sz w:val="18"/>
                <w:szCs w:val="18"/>
              </w:rPr>
            </w:pPr>
            <w:r>
              <w:rPr>
                <w:rFonts w:ascii="Arial" w:hAnsi="Arial" w:cs="Arial"/>
                <w:sz w:val="18"/>
                <w:szCs w:val="18"/>
              </w:rPr>
              <w:t>N</w:t>
            </w:r>
          </w:p>
        </w:tc>
        <w:tc>
          <w:tcPr>
            <w:tcW w:w="366" w:type="pct"/>
          </w:tcPr>
          <w:p w14:paraId="393BCD4F" w14:textId="77777777" w:rsidR="00BA4172" w:rsidRDefault="00BA4172" w:rsidP="00480E5F">
            <w:pPr>
              <w:rPr>
                <w:rFonts w:ascii="Arial" w:hAnsi="Arial" w:cs="Arial"/>
                <w:sz w:val="18"/>
                <w:szCs w:val="18"/>
              </w:rPr>
            </w:pPr>
          </w:p>
        </w:tc>
      </w:tr>
      <w:tr w:rsidR="00BA4172" w:rsidRPr="004A5D01" w14:paraId="463AFA32" w14:textId="77777777" w:rsidTr="00D97453">
        <w:trPr>
          <w:trHeight w:val="275"/>
        </w:trPr>
        <w:tc>
          <w:tcPr>
            <w:tcW w:w="428" w:type="pct"/>
            <w:shd w:val="clear" w:color="auto" w:fill="auto"/>
          </w:tcPr>
          <w:p w14:paraId="2669A61A" w14:textId="77777777" w:rsidR="00BA4172" w:rsidRPr="00172675" w:rsidRDefault="00BA4172" w:rsidP="004E08C2">
            <w:pPr>
              <w:rPr>
                <w:rFonts w:ascii="Arial" w:hAnsi="Arial" w:cs="Arial"/>
                <w:sz w:val="18"/>
                <w:szCs w:val="18"/>
              </w:rPr>
            </w:pPr>
            <w:r>
              <w:rPr>
                <w:rFonts w:ascii="Arial" w:hAnsi="Arial" w:cs="Arial"/>
                <w:sz w:val="18"/>
                <w:szCs w:val="18"/>
              </w:rPr>
              <w:t>Screen Text</w:t>
            </w:r>
          </w:p>
        </w:tc>
        <w:tc>
          <w:tcPr>
            <w:tcW w:w="853" w:type="pct"/>
            <w:shd w:val="clear" w:color="auto" w:fill="auto"/>
          </w:tcPr>
          <w:p w14:paraId="3E15E952" w14:textId="652F1505" w:rsidR="00BA4172" w:rsidRDefault="00BA4172" w:rsidP="00BA4172">
            <w:pPr>
              <w:ind w:left="35"/>
              <w:rPr>
                <w:rFonts w:ascii="Arial" w:hAnsi="Arial" w:cs="Arial"/>
                <w:sz w:val="18"/>
                <w:szCs w:val="18"/>
              </w:rPr>
            </w:pPr>
            <w:r>
              <w:rPr>
                <w:rFonts w:ascii="Arial" w:hAnsi="Arial" w:cs="Arial"/>
                <w:sz w:val="18"/>
                <w:szCs w:val="18"/>
              </w:rPr>
              <w:t xml:space="preserve">Number of Deferred </w:t>
            </w:r>
            <w:del w:id="715" w:author="Jamal, Zaher CWK" w:date="2015-06-16T15:52:00Z">
              <w:r w:rsidR="003B2D50" w:rsidDel="00D56F6B">
                <w:rPr>
                  <w:rFonts w:ascii="Arial" w:hAnsi="Arial" w:cs="Arial"/>
                  <w:sz w:val="18"/>
                  <w:szCs w:val="18"/>
                </w:rPr>
                <w:delText>user</w:delText>
              </w:r>
            </w:del>
            <w:ins w:id="716" w:author="Jamal, Zaher CWK" w:date="2015-06-16T15:52:00Z">
              <w:r w:rsidR="00D56F6B">
                <w:rPr>
                  <w:rFonts w:ascii="Arial" w:hAnsi="Arial" w:cs="Arial"/>
                  <w:sz w:val="18"/>
                  <w:szCs w:val="18"/>
                </w:rPr>
                <w:t>member</w:t>
              </w:r>
            </w:ins>
            <w:r>
              <w:rPr>
                <w:rFonts w:ascii="Arial" w:hAnsi="Arial" w:cs="Arial"/>
                <w:sz w:val="18"/>
                <w:szCs w:val="18"/>
              </w:rPr>
              <w:t>s as at {dd/mm/yyyy}</w:t>
            </w:r>
          </w:p>
        </w:tc>
        <w:tc>
          <w:tcPr>
            <w:tcW w:w="428" w:type="pct"/>
            <w:shd w:val="clear" w:color="auto" w:fill="auto"/>
          </w:tcPr>
          <w:p w14:paraId="69A4B944"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6F6454AB" w14:textId="58C87134" w:rsidR="00BA4172" w:rsidRDefault="00BA4172" w:rsidP="00BA4172">
            <w:pPr>
              <w:rPr>
                <w:rFonts w:ascii="Arial" w:hAnsi="Arial" w:cs="Arial"/>
                <w:sz w:val="18"/>
                <w:szCs w:val="18"/>
              </w:rPr>
            </w:pPr>
            <w:r>
              <w:rPr>
                <w:rFonts w:ascii="Arial" w:hAnsi="Arial" w:cs="Arial"/>
                <w:sz w:val="18"/>
                <w:szCs w:val="18"/>
              </w:rPr>
              <w:t xml:space="preserve">Total number of  Deferred </w:t>
            </w:r>
            <w:del w:id="717" w:author="Jamal, Zaher CWK" w:date="2015-06-16T15:52:00Z">
              <w:r w:rsidR="003B2D50" w:rsidDel="00D56F6B">
                <w:rPr>
                  <w:rFonts w:ascii="Arial" w:hAnsi="Arial" w:cs="Arial"/>
                  <w:sz w:val="18"/>
                  <w:szCs w:val="18"/>
                </w:rPr>
                <w:delText>user</w:delText>
              </w:r>
            </w:del>
            <w:ins w:id="718" w:author="Jamal, Zaher CWK" w:date="2015-06-16T15:52:00Z">
              <w:r w:rsidR="00D56F6B">
                <w:rPr>
                  <w:rFonts w:ascii="Arial" w:hAnsi="Arial" w:cs="Arial"/>
                  <w:sz w:val="18"/>
                  <w:szCs w:val="18"/>
                </w:rPr>
                <w:t>member</w:t>
              </w:r>
            </w:ins>
            <w:r>
              <w:rPr>
                <w:rFonts w:ascii="Arial" w:hAnsi="Arial" w:cs="Arial"/>
                <w:sz w:val="18"/>
                <w:szCs w:val="18"/>
              </w:rPr>
              <w:t>s as at the To date of the report</w:t>
            </w:r>
          </w:p>
        </w:tc>
        <w:tc>
          <w:tcPr>
            <w:tcW w:w="366" w:type="pct"/>
            <w:shd w:val="clear" w:color="auto" w:fill="auto"/>
          </w:tcPr>
          <w:p w14:paraId="771124B2" w14:textId="77777777" w:rsidR="00BA4172" w:rsidRDefault="00BA4172" w:rsidP="004E08C2">
            <w:pPr>
              <w:rPr>
                <w:rFonts w:ascii="Arial" w:hAnsi="Arial" w:cs="Arial"/>
                <w:sz w:val="18"/>
                <w:szCs w:val="18"/>
              </w:rPr>
            </w:pPr>
          </w:p>
        </w:tc>
        <w:tc>
          <w:tcPr>
            <w:tcW w:w="1018" w:type="pct"/>
            <w:shd w:val="clear" w:color="auto" w:fill="auto"/>
          </w:tcPr>
          <w:p w14:paraId="67B9B52D" w14:textId="77777777" w:rsidR="00BA4172" w:rsidRDefault="00BA4172" w:rsidP="004E08C2">
            <w:pPr>
              <w:rPr>
                <w:rFonts w:ascii="Arial" w:hAnsi="Arial" w:cs="Arial"/>
                <w:sz w:val="18"/>
                <w:szCs w:val="18"/>
              </w:rPr>
            </w:pPr>
          </w:p>
        </w:tc>
        <w:tc>
          <w:tcPr>
            <w:tcW w:w="444" w:type="pct"/>
          </w:tcPr>
          <w:p w14:paraId="5A686A92"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72CD3A1A" w14:textId="77777777" w:rsidR="00BA4172" w:rsidRDefault="00BA4172" w:rsidP="00480E5F">
            <w:pPr>
              <w:rPr>
                <w:rFonts w:ascii="Arial" w:hAnsi="Arial" w:cs="Arial"/>
                <w:sz w:val="18"/>
                <w:szCs w:val="18"/>
              </w:rPr>
            </w:pPr>
          </w:p>
        </w:tc>
      </w:tr>
      <w:tr w:rsidR="00BA4172" w:rsidRPr="004A5D01" w14:paraId="317045E6" w14:textId="77777777" w:rsidTr="00D97453">
        <w:trPr>
          <w:trHeight w:val="275"/>
        </w:trPr>
        <w:tc>
          <w:tcPr>
            <w:tcW w:w="428" w:type="pct"/>
            <w:shd w:val="clear" w:color="auto" w:fill="auto"/>
          </w:tcPr>
          <w:p w14:paraId="5F9D28A7" w14:textId="77777777" w:rsidR="00BA4172" w:rsidRPr="00172675" w:rsidRDefault="00BA4172" w:rsidP="004E08C2">
            <w:pPr>
              <w:rPr>
                <w:rFonts w:ascii="Arial" w:hAnsi="Arial" w:cs="Arial"/>
                <w:sz w:val="18"/>
                <w:szCs w:val="18"/>
              </w:rPr>
            </w:pPr>
            <w:r>
              <w:rPr>
                <w:rFonts w:ascii="Arial" w:hAnsi="Arial" w:cs="Arial"/>
                <w:sz w:val="18"/>
                <w:szCs w:val="18"/>
              </w:rPr>
              <w:t>Screen Text</w:t>
            </w:r>
          </w:p>
        </w:tc>
        <w:tc>
          <w:tcPr>
            <w:tcW w:w="853" w:type="pct"/>
            <w:shd w:val="clear" w:color="auto" w:fill="auto"/>
          </w:tcPr>
          <w:p w14:paraId="2B2D7C5D" w14:textId="03357472" w:rsidR="00BA4172" w:rsidRDefault="00BA4172" w:rsidP="004E08C2">
            <w:pPr>
              <w:ind w:left="35"/>
              <w:rPr>
                <w:rFonts w:ascii="Arial" w:hAnsi="Arial" w:cs="Arial"/>
                <w:sz w:val="18"/>
                <w:szCs w:val="18"/>
              </w:rPr>
            </w:pPr>
            <w:r>
              <w:rPr>
                <w:rFonts w:ascii="Arial" w:hAnsi="Arial" w:cs="Arial"/>
                <w:sz w:val="18"/>
                <w:szCs w:val="18"/>
              </w:rPr>
              <w:t xml:space="preserve">Number of Active &amp;  Deferred </w:t>
            </w:r>
            <w:del w:id="719" w:author="Jamal, Zaher CWK" w:date="2015-06-16T15:52:00Z">
              <w:r w:rsidR="003B2D50" w:rsidDel="00D56F6B">
                <w:rPr>
                  <w:rFonts w:ascii="Arial" w:hAnsi="Arial" w:cs="Arial"/>
                  <w:sz w:val="18"/>
                  <w:szCs w:val="18"/>
                </w:rPr>
                <w:delText>user</w:delText>
              </w:r>
            </w:del>
            <w:ins w:id="720" w:author="Jamal, Zaher CWK" w:date="2015-06-16T15:52:00Z">
              <w:r w:rsidR="00D56F6B">
                <w:rPr>
                  <w:rFonts w:ascii="Arial" w:hAnsi="Arial" w:cs="Arial"/>
                  <w:sz w:val="18"/>
                  <w:szCs w:val="18"/>
                </w:rPr>
                <w:t>member</w:t>
              </w:r>
            </w:ins>
            <w:r>
              <w:rPr>
                <w:rFonts w:ascii="Arial" w:hAnsi="Arial" w:cs="Arial"/>
                <w:sz w:val="18"/>
                <w:szCs w:val="18"/>
              </w:rPr>
              <w:t>s as at {dd/mm/yyyy}</w:t>
            </w:r>
          </w:p>
        </w:tc>
        <w:tc>
          <w:tcPr>
            <w:tcW w:w="428" w:type="pct"/>
            <w:shd w:val="clear" w:color="auto" w:fill="auto"/>
          </w:tcPr>
          <w:p w14:paraId="0B08D2A1"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6C8531F8" w14:textId="766BE57D" w:rsidR="00BA4172" w:rsidRDefault="00BA4172" w:rsidP="004E08C2">
            <w:pPr>
              <w:rPr>
                <w:rFonts w:ascii="Arial" w:hAnsi="Arial" w:cs="Arial"/>
                <w:sz w:val="18"/>
                <w:szCs w:val="18"/>
              </w:rPr>
            </w:pPr>
            <w:r>
              <w:rPr>
                <w:rFonts w:ascii="Arial" w:hAnsi="Arial" w:cs="Arial"/>
                <w:sz w:val="18"/>
                <w:szCs w:val="18"/>
              </w:rPr>
              <w:t xml:space="preserve">Total number of  Active &amp; Deferred </w:t>
            </w:r>
            <w:del w:id="721" w:author="Jamal, Zaher CWK" w:date="2015-06-16T15:52:00Z">
              <w:r w:rsidR="003B2D50" w:rsidDel="00D56F6B">
                <w:rPr>
                  <w:rFonts w:ascii="Arial" w:hAnsi="Arial" w:cs="Arial"/>
                  <w:sz w:val="18"/>
                  <w:szCs w:val="18"/>
                </w:rPr>
                <w:delText>user</w:delText>
              </w:r>
            </w:del>
            <w:ins w:id="722" w:author="Jamal, Zaher CWK" w:date="2015-06-16T15:52:00Z">
              <w:r w:rsidR="00D56F6B">
                <w:rPr>
                  <w:rFonts w:ascii="Arial" w:hAnsi="Arial" w:cs="Arial"/>
                  <w:sz w:val="18"/>
                  <w:szCs w:val="18"/>
                </w:rPr>
                <w:t>member</w:t>
              </w:r>
            </w:ins>
            <w:r>
              <w:rPr>
                <w:rFonts w:ascii="Arial" w:hAnsi="Arial" w:cs="Arial"/>
                <w:sz w:val="18"/>
                <w:szCs w:val="18"/>
              </w:rPr>
              <w:t>s as at the To date of the report</w:t>
            </w:r>
          </w:p>
        </w:tc>
        <w:tc>
          <w:tcPr>
            <w:tcW w:w="366" w:type="pct"/>
            <w:shd w:val="clear" w:color="auto" w:fill="auto"/>
          </w:tcPr>
          <w:p w14:paraId="4CDADBDF" w14:textId="77777777" w:rsidR="00BA4172" w:rsidRDefault="00BA4172" w:rsidP="004E08C2">
            <w:pPr>
              <w:rPr>
                <w:rFonts w:ascii="Arial" w:hAnsi="Arial" w:cs="Arial"/>
                <w:sz w:val="18"/>
                <w:szCs w:val="18"/>
              </w:rPr>
            </w:pPr>
          </w:p>
        </w:tc>
        <w:tc>
          <w:tcPr>
            <w:tcW w:w="1018" w:type="pct"/>
            <w:shd w:val="clear" w:color="auto" w:fill="auto"/>
          </w:tcPr>
          <w:p w14:paraId="0331DFB2" w14:textId="77777777" w:rsidR="00BA4172" w:rsidRDefault="00BA4172" w:rsidP="004E08C2">
            <w:pPr>
              <w:rPr>
                <w:rFonts w:ascii="Arial" w:hAnsi="Arial" w:cs="Arial"/>
                <w:sz w:val="18"/>
                <w:szCs w:val="18"/>
              </w:rPr>
            </w:pPr>
          </w:p>
        </w:tc>
        <w:tc>
          <w:tcPr>
            <w:tcW w:w="444" w:type="pct"/>
          </w:tcPr>
          <w:p w14:paraId="2B5F4F6F"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02772FC5" w14:textId="77777777" w:rsidR="00BA4172" w:rsidRDefault="00BA4172" w:rsidP="00480E5F">
            <w:pPr>
              <w:rPr>
                <w:rFonts w:ascii="Arial" w:hAnsi="Arial" w:cs="Arial"/>
                <w:sz w:val="18"/>
                <w:szCs w:val="18"/>
              </w:rPr>
            </w:pPr>
          </w:p>
        </w:tc>
      </w:tr>
      <w:tr w:rsidR="00BA4172" w:rsidRPr="004A5D01" w14:paraId="4637DE75" w14:textId="77777777" w:rsidTr="00D97453">
        <w:trPr>
          <w:trHeight w:val="275"/>
        </w:trPr>
        <w:tc>
          <w:tcPr>
            <w:tcW w:w="428" w:type="pct"/>
            <w:shd w:val="clear" w:color="auto" w:fill="auto"/>
          </w:tcPr>
          <w:p w14:paraId="3B365E47" w14:textId="77777777" w:rsidR="00BA4172" w:rsidRPr="00172675" w:rsidRDefault="00BA4172" w:rsidP="004E08C2">
            <w:pPr>
              <w:rPr>
                <w:rFonts w:ascii="Arial" w:hAnsi="Arial" w:cs="Arial"/>
                <w:sz w:val="18"/>
                <w:szCs w:val="18"/>
              </w:rPr>
            </w:pPr>
            <w:r>
              <w:rPr>
                <w:rFonts w:ascii="Arial" w:hAnsi="Arial" w:cs="Arial"/>
                <w:sz w:val="18"/>
                <w:szCs w:val="18"/>
              </w:rPr>
              <w:t>Screen Text</w:t>
            </w:r>
          </w:p>
        </w:tc>
        <w:tc>
          <w:tcPr>
            <w:tcW w:w="853" w:type="pct"/>
            <w:shd w:val="clear" w:color="auto" w:fill="auto"/>
          </w:tcPr>
          <w:p w14:paraId="2FCB8C7B" w14:textId="2AB92366" w:rsidR="00BA4172" w:rsidRDefault="00BA4172" w:rsidP="00BA4172">
            <w:pPr>
              <w:ind w:left="35"/>
              <w:rPr>
                <w:rFonts w:ascii="Arial" w:hAnsi="Arial" w:cs="Arial"/>
                <w:sz w:val="18"/>
                <w:szCs w:val="18"/>
              </w:rPr>
            </w:pPr>
            <w:r>
              <w:rPr>
                <w:rFonts w:ascii="Arial" w:hAnsi="Arial" w:cs="Arial"/>
                <w:sz w:val="18"/>
                <w:szCs w:val="18"/>
              </w:rPr>
              <w:t xml:space="preserve">Number of Active </w:t>
            </w:r>
            <w:del w:id="723" w:author="Jamal, Zaher CWK" w:date="2015-06-16T15:52:00Z">
              <w:r w:rsidR="003B2D50" w:rsidDel="00D56F6B">
                <w:rPr>
                  <w:rFonts w:ascii="Arial" w:hAnsi="Arial" w:cs="Arial"/>
                  <w:sz w:val="18"/>
                  <w:szCs w:val="18"/>
                </w:rPr>
                <w:delText>user</w:delText>
              </w:r>
            </w:del>
            <w:ins w:id="724" w:author="Jamal, Zaher CWK" w:date="2015-06-16T15:52:00Z">
              <w:r w:rsidR="00D56F6B">
                <w:rPr>
                  <w:rFonts w:ascii="Arial" w:hAnsi="Arial" w:cs="Arial"/>
                  <w:sz w:val="18"/>
                  <w:szCs w:val="18"/>
                </w:rPr>
                <w:t>member</w:t>
              </w:r>
            </w:ins>
            <w:r>
              <w:rPr>
                <w:rFonts w:ascii="Arial" w:hAnsi="Arial" w:cs="Arial"/>
                <w:sz w:val="18"/>
                <w:szCs w:val="18"/>
              </w:rPr>
              <w:t>s invested in Lifestyle</w:t>
            </w:r>
          </w:p>
        </w:tc>
        <w:tc>
          <w:tcPr>
            <w:tcW w:w="428" w:type="pct"/>
            <w:shd w:val="clear" w:color="auto" w:fill="auto"/>
          </w:tcPr>
          <w:p w14:paraId="2ED9177D"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5966D0DA" w14:textId="77C9A1D1" w:rsidR="00BA4172" w:rsidRDefault="00BA4172" w:rsidP="00BA4172">
            <w:pPr>
              <w:rPr>
                <w:rFonts w:ascii="Arial" w:hAnsi="Arial" w:cs="Arial"/>
                <w:sz w:val="18"/>
                <w:szCs w:val="18"/>
              </w:rPr>
            </w:pPr>
            <w:r>
              <w:rPr>
                <w:rFonts w:ascii="Arial" w:hAnsi="Arial" w:cs="Arial"/>
                <w:sz w:val="18"/>
                <w:szCs w:val="18"/>
              </w:rPr>
              <w:t xml:space="preserve">Total number of  </w:t>
            </w:r>
            <w:del w:id="725" w:author="Jamal, Zaher CWK" w:date="2015-06-16T15:52:00Z">
              <w:r w:rsidR="003B2D50" w:rsidDel="00D56F6B">
                <w:rPr>
                  <w:rFonts w:ascii="Arial" w:hAnsi="Arial" w:cs="Arial"/>
                  <w:sz w:val="18"/>
                  <w:szCs w:val="18"/>
                </w:rPr>
                <w:delText>user</w:delText>
              </w:r>
            </w:del>
            <w:ins w:id="726" w:author="Jamal, Zaher CWK" w:date="2015-06-16T15:52:00Z">
              <w:r w:rsidR="00D56F6B">
                <w:rPr>
                  <w:rFonts w:ascii="Arial" w:hAnsi="Arial" w:cs="Arial"/>
                  <w:sz w:val="18"/>
                  <w:szCs w:val="18"/>
                </w:rPr>
                <w:t>member</w:t>
              </w:r>
            </w:ins>
            <w:r>
              <w:rPr>
                <w:rFonts w:ascii="Arial" w:hAnsi="Arial" w:cs="Arial"/>
                <w:sz w:val="18"/>
                <w:szCs w:val="18"/>
              </w:rPr>
              <w:t>s investing  in Lifestyle as at the To date of the report</w:t>
            </w:r>
          </w:p>
        </w:tc>
        <w:tc>
          <w:tcPr>
            <w:tcW w:w="366" w:type="pct"/>
            <w:shd w:val="clear" w:color="auto" w:fill="auto"/>
          </w:tcPr>
          <w:p w14:paraId="58672F1C" w14:textId="77777777" w:rsidR="00BA4172" w:rsidRDefault="00BA4172" w:rsidP="004E08C2">
            <w:pPr>
              <w:rPr>
                <w:rFonts w:ascii="Arial" w:hAnsi="Arial" w:cs="Arial"/>
                <w:sz w:val="18"/>
                <w:szCs w:val="18"/>
              </w:rPr>
            </w:pPr>
          </w:p>
        </w:tc>
        <w:tc>
          <w:tcPr>
            <w:tcW w:w="1018" w:type="pct"/>
            <w:shd w:val="clear" w:color="auto" w:fill="auto"/>
          </w:tcPr>
          <w:p w14:paraId="09871EF1" w14:textId="77777777" w:rsidR="00BA4172" w:rsidRDefault="00BA4172" w:rsidP="004E08C2">
            <w:pPr>
              <w:rPr>
                <w:rFonts w:ascii="Arial" w:hAnsi="Arial" w:cs="Arial"/>
                <w:sz w:val="18"/>
                <w:szCs w:val="18"/>
              </w:rPr>
            </w:pPr>
          </w:p>
        </w:tc>
        <w:tc>
          <w:tcPr>
            <w:tcW w:w="444" w:type="pct"/>
          </w:tcPr>
          <w:p w14:paraId="1FBAA7E5"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56C7B356" w14:textId="77777777" w:rsidR="00BA4172" w:rsidRDefault="00BA4172" w:rsidP="00480E5F">
            <w:pPr>
              <w:rPr>
                <w:rFonts w:ascii="Arial" w:hAnsi="Arial" w:cs="Arial"/>
                <w:sz w:val="18"/>
                <w:szCs w:val="18"/>
              </w:rPr>
            </w:pPr>
          </w:p>
        </w:tc>
      </w:tr>
      <w:tr w:rsidR="00BA4172" w:rsidRPr="004A5D01" w14:paraId="79EC1C29" w14:textId="77777777" w:rsidTr="00D97453">
        <w:trPr>
          <w:trHeight w:val="275"/>
        </w:trPr>
        <w:tc>
          <w:tcPr>
            <w:tcW w:w="428" w:type="pct"/>
            <w:shd w:val="clear" w:color="auto" w:fill="auto"/>
          </w:tcPr>
          <w:p w14:paraId="685DFDC7" w14:textId="77777777" w:rsidR="00BA4172" w:rsidRPr="00172675" w:rsidRDefault="00BA4172" w:rsidP="004E08C2">
            <w:pPr>
              <w:rPr>
                <w:rFonts w:ascii="Arial" w:hAnsi="Arial" w:cs="Arial"/>
                <w:sz w:val="18"/>
                <w:szCs w:val="18"/>
              </w:rPr>
            </w:pPr>
            <w:r>
              <w:rPr>
                <w:rFonts w:ascii="Arial" w:hAnsi="Arial" w:cs="Arial"/>
                <w:sz w:val="18"/>
                <w:szCs w:val="18"/>
              </w:rPr>
              <w:t>Screen Text</w:t>
            </w:r>
          </w:p>
        </w:tc>
        <w:tc>
          <w:tcPr>
            <w:tcW w:w="853" w:type="pct"/>
            <w:shd w:val="clear" w:color="auto" w:fill="auto"/>
          </w:tcPr>
          <w:p w14:paraId="78DD9BDF" w14:textId="18024576" w:rsidR="00BA4172" w:rsidRDefault="00BA4172" w:rsidP="00BA4172">
            <w:pPr>
              <w:ind w:left="35"/>
              <w:rPr>
                <w:rFonts w:ascii="Arial" w:hAnsi="Arial" w:cs="Arial"/>
                <w:sz w:val="18"/>
                <w:szCs w:val="18"/>
              </w:rPr>
            </w:pPr>
            <w:r>
              <w:rPr>
                <w:rFonts w:ascii="Arial" w:hAnsi="Arial" w:cs="Arial"/>
                <w:sz w:val="18"/>
                <w:szCs w:val="18"/>
              </w:rPr>
              <w:t xml:space="preserve">Number of Active </w:t>
            </w:r>
            <w:del w:id="727" w:author="Jamal, Zaher CWK" w:date="2015-06-16T15:52:00Z">
              <w:r w:rsidR="003B2D50" w:rsidDel="00D56F6B">
                <w:rPr>
                  <w:rFonts w:ascii="Arial" w:hAnsi="Arial" w:cs="Arial"/>
                  <w:sz w:val="18"/>
                  <w:szCs w:val="18"/>
                </w:rPr>
                <w:delText>user</w:delText>
              </w:r>
            </w:del>
            <w:ins w:id="728" w:author="Jamal, Zaher CWK" w:date="2015-06-16T15:52:00Z">
              <w:r w:rsidR="00D56F6B">
                <w:rPr>
                  <w:rFonts w:ascii="Arial" w:hAnsi="Arial" w:cs="Arial"/>
                  <w:sz w:val="18"/>
                  <w:szCs w:val="18"/>
                </w:rPr>
                <w:t>member</w:t>
              </w:r>
            </w:ins>
            <w:r>
              <w:rPr>
                <w:rFonts w:ascii="Arial" w:hAnsi="Arial" w:cs="Arial"/>
                <w:sz w:val="18"/>
                <w:szCs w:val="18"/>
              </w:rPr>
              <w:t>s invested in Freestyle</w:t>
            </w:r>
          </w:p>
        </w:tc>
        <w:tc>
          <w:tcPr>
            <w:tcW w:w="428" w:type="pct"/>
            <w:shd w:val="clear" w:color="auto" w:fill="auto"/>
          </w:tcPr>
          <w:p w14:paraId="68B1BF62" w14:textId="77777777" w:rsidR="00BA4172" w:rsidRDefault="00BA4172" w:rsidP="004E08C2">
            <w:pPr>
              <w:rPr>
                <w:rFonts w:ascii="Arial" w:hAnsi="Arial" w:cs="Arial"/>
                <w:sz w:val="18"/>
                <w:szCs w:val="18"/>
              </w:rPr>
            </w:pPr>
            <w:r>
              <w:rPr>
                <w:rFonts w:ascii="Arial" w:hAnsi="Arial" w:cs="Arial"/>
                <w:sz w:val="18"/>
                <w:szCs w:val="18"/>
              </w:rPr>
              <w:t>n/a</w:t>
            </w:r>
          </w:p>
        </w:tc>
        <w:tc>
          <w:tcPr>
            <w:tcW w:w="1097" w:type="pct"/>
            <w:shd w:val="clear" w:color="auto" w:fill="auto"/>
          </w:tcPr>
          <w:p w14:paraId="0607F8BC" w14:textId="7D70BA36" w:rsidR="00BA4172" w:rsidRDefault="00BA4172" w:rsidP="00BA4172">
            <w:pPr>
              <w:rPr>
                <w:rFonts w:ascii="Arial" w:hAnsi="Arial" w:cs="Arial"/>
                <w:sz w:val="18"/>
                <w:szCs w:val="18"/>
              </w:rPr>
            </w:pPr>
            <w:r>
              <w:rPr>
                <w:rFonts w:ascii="Arial" w:hAnsi="Arial" w:cs="Arial"/>
                <w:sz w:val="18"/>
                <w:szCs w:val="18"/>
              </w:rPr>
              <w:t xml:space="preserve">Total number of  </w:t>
            </w:r>
            <w:del w:id="729" w:author="Jamal, Zaher CWK" w:date="2015-06-16T15:52:00Z">
              <w:r w:rsidR="003B2D50" w:rsidDel="00D56F6B">
                <w:rPr>
                  <w:rFonts w:ascii="Arial" w:hAnsi="Arial" w:cs="Arial"/>
                  <w:sz w:val="18"/>
                  <w:szCs w:val="18"/>
                </w:rPr>
                <w:delText>user</w:delText>
              </w:r>
            </w:del>
            <w:ins w:id="730" w:author="Jamal, Zaher CWK" w:date="2015-06-16T15:52:00Z">
              <w:r w:rsidR="00D56F6B">
                <w:rPr>
                  <w:rFonts w:ascii="Arial" w:hAnsi="Arial" w:cs="Arial"/>
                  <w:sz w:val="18"/>
                  <w:szCs w:val="18"/>
                </w:rPr>
                <w:t>member</w:t>
              </w:r>
            </w:ins>
            <w:r>
              <w:rPr>
                <w:rFonts w:ascii="Arial" w:hAnsi="Arial" w:cs="Arial"/>
                <w:sz w:val="18"/>
                <w:szCs w:val="18"/>
              </w:rPr>
              <w:t>s investing in Freestyle as at the To date of the report</w:t>
            </w:r>
          </w:p>
        </w:tc>
        <w:tc>
          <w:tcPr>
            <w:tcW w:w="366" w:type="pct"/>
            <w:shd w:val="clear" w:color="auto" w:fill="auto"/>
          </w:tcPr>
          <w:p w14:paraId="7ADDE783" w14:textId="77777777" w:rsidR="00BA4172" w:rsidRDefault="00BA4172" w:rsidP="004E08C2">
            <w:pPr>
              <w:rPr>
                <w:rFonts w:ascii="Arial" w:hAnsi="Arial" w:cs="Arial"/>
                <w:sz w:val="18"/>
                <w:szCs w:val="18"/>
              </w:rPr>
            </w:pPr>
          </w:p>
        </w:tc>
        <w:tc>
          <w:tcPr>
            <w:tcW w:w="1018" w:type="pct"/>
            <w:shd w:val="clear" w:color="auto" w:fill="auto"/>
          </w:tcPr>
          <w:p w14:paraId="2E0774AB" w14:textId="77777777" w:rsidR="00BA4172" w:rsidRDefault="00BA4172" w:rsidP="004E08C2">
            <w:pPr>
              <w:rPr>
                <w:rFonts w:ascii="Arial" w:hAnsi="Arial" w:cs="Arial"/>
                <w:sz w:val="18"/>
                <w:szCs w:val="18"/>
              </w:rPr>
            </w:pPr>
          </w:p>
        </w:tc>
        <w:tc>
          <w:tcPr>
            <w:tcW w:w="444" w:type="pct"/>
          </w:tcPr>
          <w:p w14:paraId="6F138322" w14:textId="77777777" w:rsidR="00BA4172" w:rsidRDefault="00BA4172" w:rsidP="004E08C2">
            <w:pPr>
              <w:rPr>
                <w:rFonts w:ascii="Arial" w:hAnsi="Arial" w:cs="Arial"/>
                <w:sz w:val="18"/>
                <w:szCs w:val="18"/>
              </w:rPr>
            </w:pPr>
            <w:r>
              <w:rPr>
                <w:rFonts w:ascii="Arial" w:hAnsi="Arial" w:cs="Arial"/>
                <w:sz w:val="18"/>
                <w:szCs w:val="18"/>
              </w:rPr>
              <w:t>N</w:t>
            </w:r>
          </w:p>
        </w:tc>
        <w:tc>
          <w:tcPr>
            <w:tcW w:w="366" w:type="pct"/>
          </w:tcPr>
          <w:p w14:paraId="5A9AA656" w14:textId="77777777" w:rsidR="00BA4172" w:rsidRDefault="00BA4172" w:rsidP="00D52358">
            <w:pPr>
              <w:rPr>
                <w:rFonts w:ascii="Arial" w:hAnsi="Arial" w:cs="Arial"/>
                <w:sz w:val="18"/>
                <w:szCs w:val="18"/>
              </w:rPr>
            </w:pPr>
          </w:p>
        </w:tc>
      </w:tr>
      <w:tr w:rsidR="00BA4172" w:rsidRPr="004A5D01" w14:paraId="54916C53" w14:textId="77777777" w:rsidTr="00D97453">
        <w:trPr>
          <w:trHeight w:val="275"/>
        </w:trPr>
        <w:tc>
          <w:tcPr>
            <w:tcW w:w="428" w:type="pct"/>
            <w:shd w:val="clear" w:color="auto" w:fill="auto"/>
          </w:tcPr>
          <w:p w14:paraId="720158D0" w14:textId="77777777" w:rsidR="00BA4172" w:rsidRPr="004A5D01" w:rsidRDefault="00BA4172" w:rsidP="00D52358">
            <w:pPr>
              <w:rPr>
                <w:rFonts w:ascii="Arial" w:hAnsi="Arial" w:cs="Arial"/>
                <w:sz w:val="18"/>
                <w:szCs w:val="18"/>
              </w:rPr>
            </w:pPr>
            <w:r>
              <w:rPr>
                <w:rFonts w:ascii="Arial" w:hAnsi="Arial" w:cs="Arial"/>
                <w:sz w:val="18"/>
                <w:szCs w:val="18"/>
              </w:rPr>
              <w:t>Button</w:t>
            </w:r>
          </w:p>
        </w:tc>
        <w:tc>
          <w:tcPr>
            <w:tcW w:w="853" w:type="pct"/>
            <w:shd w:val="clear" w:color="auto" w:fill="auto"/>
          </w:tcPr>
          <w:p w14:paraId="38B91095" w14:textId="77777777" w:rsidR="00BA4172" w:rsidRPr="003A18F3" w:rsidRDefault="00BA4172" w:rsidP="00D52358">
            <w:pPr>
              <w:rPr>
                <w:rFonts w:ascii="Arial" w:hAnsi="Arial" w:cs="Arial"/>
                <w:b/>
                <w:sz w:val="18"/>
                <w:szCs w:val="18"/>
              </w:rPr>
            </w:pPr>
            <w:r>
              <w:rPr>
                <w:rFonts w:ascii="Arial" w:hAnsi="Arial" w:cs="Arial"/>
                <w:b/>
                <w:sz w:val="18"/>
                <w:szCs w:val="18"/>
              </w:rPr>
              <w:t>Details</w:t>
            </w:r>
          </w:p>
        </w:tc>
        <w:tc>
          <w:tcPr>
            <w:tcW w:w="428" w:type="pct"/>
            <w:shd w:val="clear" w:color="auto" w:fill="auto"/>
          </w:tcPr>
          <w:p w14:paraId="2EBE090F"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97" w:type="pct"/>
            <w:shd w:val="clear" w:color="auto" w:fill="auto"/>
          </w:tcPr>
          <w:p w14:paraId="4B6E51A0" w14:textId="77777777" w:rsidR="00BA4172" w:rsidRPr="004A5D01" w:rsidRDefault="00BA4172" w:rsidP="00D52358">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66" w:type="pct"/>
            <w:shd w:val="clear" w:color="auto" w:fill="auto"/>
          </w:tcPr>
          <w:p w14:paraId="623E4469"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09D34F75"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0A9BF0C8"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1B70E1C1"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3D22ADFC" w14:textId="77777777" w:rsidTr="00D97453">
        <w:trPr>
          <w:trHeight w:val="275"/>
        </w:trPr>
        <w:tc>
          <w:tcPr>
            <w:tcW w:w="428" w:type="pct"/>
            <w:shd w:val="clear" w:color="auto" w:fill="auto"/>
          </w:tcPr>
          <w:p w14:paraId="69F5835E" w14:textId="77777777" w:rsidR="00BA4172" w:rsidRPr="004A5D01" w:rsidRDefault="00BA4172" w:rsidP="00D52358">
            <w:pPr>
              <w:rPr>
                <w:rFonts w:ascii="Arial" w:hAnsi="Arial" w:cs="Arial"/>
                <w:sz w:val="18"/>
                <w:szCs w:val="18"/>
              </w:rPr>
            </w:pPr>
            <w:r>
              <w:rPr>
                <w:rFonts w:ascii="Arial" w:hAnsi="Arial" w:cs="Arial"/>
                <w:sz w:val="18"/>
                <w:szCs w:val="18"/>
              </w:rPr>
              <w:t>Button/Icon</w:t>
            </w:r>
          </w:p>
        </w:tc>
        <w:tc>
          <w:tcPr>
            <w:tcW w:w="853" w:type="pct"/>
            <w:shd w:val="clear" w:color="auto" w:fill="auto"/>
          </w:tcPr>
          <w:p w14:paraId="0ABD977A" w14:textId="77777777" w:rsidR="00BA4172" w:rsidRPr="004A5D01" w:rsidRDefault="00BA4172" w:rsidP="00D52358">
            <w:pPr>
              <w:rPr>
                <w:rFonts w:ascii="Arial" w:hAnsi="Arial" w:cs="Arial"/>
                <w:sz w:val="18"/>
                <w:szCs w:val="18"/>
              </w:rPr>
            </w:pPr>
            <w:r>
              <w:rPr>
                <w:rFonts w:ascii="Arial" w:hAnsi="Arial" w:cs="Arial"/>
                <w:sz w:val="18"/>
                <w:szCs w:val="18"/>
              </w:rPr>
              <w:t>PDF Icon</w:t>
            </w:r>
          </w:p>
        </w:tc>
        <w:tc>
          <w:tcPr>
            <w:tcW w:w="428" w:type="pct"/>
            <w:shd w:val="clear" w:color="auto" w:fill="auto"/>
          </w:tcPr>
          <w:p w14:paraId="2668CD22" w14:textId="77777777" w:rsidR="00BA4172" w:rsidRDefault="00BA4172" w:rsidP="00D52358">
            <w:r w:rsidRPr="00D56711">
              <w:rPr>
                <w:rFonts w:ascii="Arial" w:hAnsi="Arial" w:cs="Arial"/>
                <w:sz w:val="18"/>
                <w:szCs w:val="18"/>
              </w:rPr>
              <w:t>n/a</w:t>
            </w:r>
          </w:p>
        </w:tc>
        <w:tc>
          <w:tcPr>
            <w:tcW w:w="1097" w:type="pct"/>
            <w:shd w:val="clear" w:color="auto" w:fill="auto"/>
          </w:tcPr>
          <w:p w14:paraId="1D925277" w14:textId="77777777" w:rsidR="00BA4172" w:rsidRPr="00933CDC" w:rsidRDefault="00BA4172" w:rsidP="00D52358">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11727327"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6EB8636D"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32CB38A5"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3948E915"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06E53385" w14:textId="77777777" w:rsidTr="00D97453">
        <w:trPr>
          <w:trHeight w:val="275"/>
        </w:trPr>
        <w:tc>
          <w:tcPr>
            <w:tcW w:w="428" w:type="pct"/>
            <w:shd w:val="clear" w:color="auto" w:fill="auto"/>
          </w:tcPr>
          <w:p w14:paraId="767970D7" w14:textId="77777777" w:rsidR="00BA4172" w:rsidRDefault="00BA4172" w:rsidP="00D52358">
            <w:r w:rsidRPr="00853E88">
              <w:rPr>
                <w:rFonts w:ascii="Arial" w:hAnsi="Arial" w:cs="Arial"/>
                <w:sz w:val="18"/>
                <w:szCs w:val="18"/>
              </w:rPr>
              <w:t>Button/Icon</w:t>
            </w:r>
          </w:p>
        </w:tc>
        <w:tc>
          <w:tcPr>
            <w:tcW w:w="853" w:type="pct"/>
            <w:shd w:val="clear" w:color="auto" w:fill="auto"/>
          </w:tcPr>
          <w:p w14:paraId="2BEACF35" w14:textId="77777777" w:rsidR="00BA4172" w:rsidRPr="005256C7" w:rsidRDefault="00BA4172" w:rsidP="00D52358">
            <w:pPr>
              <w:rPr>
                <w:rFonts w:ascii="Arial" w:hAnsi="Arial" w:cs="Arial"/>
                <w:sz w:val="18"/>
                <w:szCs w:val="18"/>
              </w:rPr>
            </w:pPr>
            <w:r>
              <w:rPr>
                <w:rFonts w:ascii="Arial" w:hAnsi="Arial" w:cs="Arial"/>
                <w:sz w:val="18"/>
                <w:szCs w:val="18"/>
              </w:rPr>
              <w:t>Excel Icon</w:t>
            </w:r>
          </w:p>
        </w:tc>
        <w:tc>
          <w:tcPr>
            <w:tcW w:w="428" w:type="pct"/>
            <w:shd w:val="clear" w:color="auto" w:fill="auto"/>
          </w:tcPr>
          <w:p w14:paraId="6A1BFBB1" w14:textId="77777777" w:rsidR="00BA4172" w:rsidRDefault="00BA4172" w:rsidP="00D52358">
            <w:r w:rsidRPr="00D56711">
              <w:rPr>
                <w:rFonts w:ascii="Arial" w:hAnsi="Arial" w:cs="Arial"/>
                <w:sz w:val="18"/>
                <w:szCs w:val="18"/>
              </w:rPr>
              <w:t>n/a</w:t>
            </w:r>
          </w:p>
        </w:tc>
        <w:tc>
          <w:tcPr>
            <w:tcW w:w="1097" w:type="pct"/>
            <w:shd w:val="clear" w:color="auto" w:fill="auto"/>
          </w:tcPr>
          <w:p w14:paraId="4E93B487" w14:textId="77777777" w:rsidR="00BA4172" w:rsidRPr="005256C7" w:rsidRDefault="00BA4172" w:rsidP="00D52358">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13818938"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6B79EB94"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3F4F7C7C"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6767744A"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10E2ACAE" w14:textId="77777777" w:rsidTr="00D97453">
        <w:trPr>
          <w:trHeight w:val="275"/>
        </w:trPr>
        <w:tc>
          <w:tcPr>
            <w:tcW w:w="428" w:type="pct"/>
            <w:shd w:val="clear" w:color="auto" w:fill="auto"/>
          </w:tcPr>
          <w:p w14:paraId="21F639BA" w14:textId="77777777" w:rsidR="00BA4172" w:rsidRDefault="00BA4172" w:rsidP="00D52358">
            <w:r w:rsidRPr="00853E88">
              <w:rPr>
                <w:rFonts w:ascii="Arial" w:hAnsi="Arial" w:cs="Arial"/>
                <w:sz w:val="18"/>
                <w:szCs w:val="18"/>
              </w:rPr>
              <w:t>Button/Icon</w:t>
            </w:r>
          </w:p>
        </w:tc>
        <w:tc>
          <w:tcPr>
            <w:tcW w:w="853" w:type="pct"/>
            <w:shd w:val="clear" w:color="auto" w:fill="auto"/>
          </w:tcPr>
          <w:p w14:paraId="7E116830" w14:textId="77777777" w:rsidR="00BA4172" w:rsidRPr="004A5D01" w:rsidRDefault="00BA4172" w:rsidP="00D52358">
            <w:pPr>
              <w:rPr>
                <w:rFonts w:ascii="Arial" w:hAnsi="Arial" w:cs="Arial"/>
                <w:sz w:val="18"/>
                <w:szCs w:val="18"/>
              </w:rPr>
            </w:pPr>
            <w:r>
              <w:rPr>
                <w:rFonts w:ascii="Arial" w:hAnsi="Arial" w:cs="Arial"/>
                <w:sz w:val="18"/>
                <w:szCs w:val="18"/>
              </w:rPr>
              <w:t>Print Icon</w:t>
            </w:r>
          </w:p>
        </w:tc>
        <w:tc>
          <w:tcPr>
            <w:tcW w:w="428" w:type="pct"/>
            <w:shd w:val="clear" w:color="auto" w:fill="auto"/>
          </w:tcPr>
          <w:p w14:paraId="7CD6EE8C" w14:textId="77777777" w:rsidR="00BA4172" w:rsidRDefault="00BA4172" w:rsidP="00D52358">
            <w:r w:rsidRPr="00D56711">
              <w:rPr>
                <w:rFonts w:ascii="Arial" w:hAnsi="Arial" w:cs="Arial"/>
                <w:sz w:val="18"/>
                <w:szCs w:val="18"/>
              </w:rPr>
              <w:t>n/a</w:t>
            </w:r>
          </w:p>
        </w:tc>
        <w:tc>
          <w:tcPr>
            <w:tcW w:w="1097" w:type="pct"/>
            <w:shd w:val="clear" w:color="auto" w:fill="auto"/>
          </w:tcPr>
          <w:p w14:paraId="5C8A6D77" w14:textId="77777777" w:rsidR="00BA4172" w:rsidRDefault="00BA4172" w:rsidP="00D52358">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45964AC4"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31BF278E"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0D5D5113"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4FFBFB40"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154F57C7" w14:textId="77777777" w:rsidTr="00D97453">
        <w:trPr>
          <w:trHeight w:val="275"/>
        </w:trPr>
        <w:tc>
          <w:tcPr>
            <w:tcW w:w="428" w:type="pct"/>
            <w:shd w:val="clear" w:color="auto" w:fill="auto"/>
          </w:tcPr>
          <w:p w14:paraId="63074E4C" w14:textId="77777777" w:rsidR="00BA4172" w:rsidRPr="004A5D01" w:rsidRDefault="00BA4172" w:rsidP="00D52358">
            <w:pPr>
              <w:rPr>
                <w:rFonts w:ascii="Arial" w:hAnsi="Arial" w:cs="Arial"/>
                <w:sz w:val="18"/>
                <w:szCs w:val="18"/>
              </w:rPr>
            </w:pPr>
            <w:r>
              <w:rPr>
                <w:rFonts w:ascii="Arial" w:hAnsi="Arial" w:cs="Arial"/>
                <w:sz w:val="18"/>
                <w:szCs w:val="18"/>
              </w:rPr>
              <w:t>Link?</w:t>
            </w:r>
          </w:p>
        </w:tc>
        <w:tc>
          <w:tcPr>
            <w:tcW w:w="853" w:type="pct"/>
            <w:shd w:val="clear" w:color="auto" w:fill="auto"/>
          </w:tcPr>
          <w:p w14:paraId="2A53B791" w14:textId="77777777" w:rsidR="00BA4172" w:rsidRPr="004A5D01" w:rsidRDefault="00BA4172" w:rsidP="00D52358">
            <w:pPr>
              <w:rPr>
                <w:rFonts w:ascii="Arial" w:hAnsi="Arial" w:cs="Arial"/>
                <w:sz w:val="18"/>
                <w:szCs w:val="18"/>
              </w:rPr>
            </w:pPr>
            <w:r>
              <w:rPr>
                <w:rFonts w:ascii="Arial" w:hAnsi="Arial" w:cs="Arial"/>
                <w:sz w:val="18"/>
                <w:szCs w:val="18"/>
              </w:rPr>
              <w:t>Errors/Warnings</w:t>
            </w:r>
          </w:p>
        </w:tc>
        <w:tc>
          <w:tcPr>
            <w:tcW w:w="428" w:type="pct"/>
            <w:shd w:val="clear" w:color="auto" w:fill="auto"/>
          </w:tcPr>
          <w:p w14:paraId="68B5F61D" w14:textId="77777777" w:rsidR="00BA4172" w:rsidRPr="004A5D01" w:rsidRDefault="00BA4172" w:rsidP="00D52358">
            <w:pPr>
              <w:rPr>
                <w:rFonts w:ascii="Arial" w:hAnsi="Arial" w:cs="Arial"/>
                <w:sz w:val="18"/>
                <w:szCs w:val="18"/>
              </w:rPr>
            </w:pPr>
          </w:p>
        </w:tc>
        <w:tc>
          <w:tcPr>
            <w:tcW w:w="1097" w:type="pct"/>
            <w:shd w:val="clear" w:color="auto" w:fill="auto"/>
          </w:tcPr>
          <w:p w14:paraId="27AF9878" w14:textId="77777777" w:rsidR="00BA4172" w:rsidRPr="00426DCF" w:rsidRDefault="00BA4172" w:rsidP="00D52358">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66" w:type="pct"/>
            <w:shd w:val="clear" w:color="auto" w:fill="auto"/>
          </w:tcPr>
          <w:p w14:paraId="1678F695"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39987471"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28B7E360"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319AA8ED"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0673A504" w14:textId="77777777" w:rsidTr="00D97453">
        <w:trPr>
          <w:trHeight w:val="275"/>
        </w:trPr>
        <w:tc>
          <w:tcPr>
            <w:tcW w:w="428" w:type="pct"/>
            <w:shd w:val="clear" w:color="auto" w:fill="auto"/>
          </w:tcPr>
          <w:p w14:paraId="1FE7324E" w14:textId="77777777" w:rsidR="00BA4172" w:rsidRPr="004A5D01" w:rsidRDefault="00BA4172" w:rsidP="00D52358">
            <w:pPr>
              <w:rPr>
                <w:rFonts w:ascii="Arial" w:hAnsi="Arial" w:cs="Arial"/>
                <w:sz w:val="18"/>
                <w:szCs w:val="18"/>
              </w:rPr>
            </w:pPr>
            <w:r>
              <w:rPr>
                <w:rFonts w:ascii="Arial" w:hAnsi="Arial" w:cs="Arial"/>
                <w:sz w:val="18"/>
                <w:szCs w:val="18"/>
              </w:rPr>
              <w:t>Button</w:t>
            </w:r>
          </w:p>
        </w:tc>
        <w:tc>
          <w:tcPr>
            <w:tcW w:w="853" w:type="pct"/>
            <w:shd w:val="clear" w:color="auto" w:fill="auto"/>
          </w:tcPr>
          <w:p w14:paraId="038198FB" w14:textId="77777777" w:rsidR="00BA4172" w:rsidRPr="004A5D01" w:rsidRDefault="00BA4172" w:rsidP="00D52358">
            <w:pPr>
              <w:rPr>
                <w:rFonts w:ascii="Arial" w:hAnsi="Arial" w:cs="Arial"/>
                <w:sz w:val="18"/>
                <w:szCs w:val="18"/>
              </w:rPr>
            </w:pPr>
            <w:r>
              <w:rPr>
                <w:rFonts w:ascii="Arial" w:hAnsi="Arial" w:cs="Arial"/>
                <w:sz w:val="18"/>
                <w:szCs w:val="18"/>
              </w:rPr>
              <w:t>Delete</w:t>
            </w:r>
          </w:p>
        </w:tc>
        <w:tc>
          <w:tcPr>
            <w:tcW w:w="428" w:type="pct"/>
            <w:shd w:val="clear" w:color="auto" w:fill="auto"/>
          </w:tcPr>
          <w:p w14:paraId="1DD682F8"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97" w:type="pct"/>
            <w:shd w:val="clear" w:color="auto" w:fill="auto"/>
          </w:tcPr>
          <w:p w14:paraId="496B16E5" w14:textId="77777777" w:rsidR="00BA4172" w:rsidRPr="004A5D01" w:rsidRDefault="00BA4172" w:rsidP="00D52358">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66" w:type="pct"/>
            <w:shd w:val="clear" w:color="auto" w:fill="auto"/>
          </w:tcPr>
          <w:p w14:paraId="2C5A2EE0"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1018" w:type="pct"/>
            <w:shd w:val="clear" w:color="auto" w:fill="auto"/>
          </w:tcPr>
          <w:p w14:paraId="1AC51F7E" w14:textId="77777777" w:rsidR="00BA4172" w:rsidRPr="004A5D01" w:rsidRDefault="00BA4172" w:rsidP="00D52358">
            <w:pPr>
              <w:rPr>
                <w:rFonts w:ascii="Arial" w:hAnsi="Arial" w:cs="Arial"/>
                <w:sz w:val="18"/>
                <w:szCs w:val="18"/>
              </w:rPr>
            </w:pPr>
            <w:r>
              <w:rPr>
                <w:rFonts w:ascii="Arial" w:hAnsi="Arial" w:cs="Arial"/>
                <w:sz w:val="18"/>
                <w:szCs w:val="18"/>
              </w:rPr>
              <w:t>n/a</w:t>
            </w:r>
          </w:p>
        </w:tc>
        <w:tc>
          <w:tcPr>
            <w:tcW w:w="444" w:type="pct"/>
          </w:tcPr>
          <w:p w14:paraId="1755EFA1" w14:textId="77777777" w:rsidR="00BA4172" w:rsidRPr="004A5D01" w:rsidRDefault="00BA4172" w:rsidP="00D52358">
            <w:pPr>
              <w:rPr>
                <w:rFonts w:ascii="Arial" w:hAnsi="Arial" w:cs="Arial"/>
                <w:sz w:val="18"/>
                <w:szCs w:val="18"/>
              </w:rPr>
            </w:pPr>
            <w:r>
              <w:rPr>
                <w:rFonts w:ascii="Arial" w:hAnsi="Arial" w:cs="Arial"/>
                <w:sz w:val="18"/>
                <w:szCs w:val="18"/>
              </w:rPr>
              <w:t>N</w:t>
            </w:r>
          </w:p>
        </w:tc>
        <w:tc>
          <w:tcPr>
            <w:tcW w:w="366" w:type="pct"/>
          </w:tcPr>
          <w:p w14:paraId="56D6B892" w14:textId="77777777" w:rsidR="00BA4172" w:rsidRPr="004A5D01" w:rsidRDefault="00BA4172" w:rsidP="00D52358">
            <w:pPr>
              <w:rPr>
                <w:rFonts w:ascii="Arial" w:hAnsi="Arial" w:cs="Arial"/>
                <w:sz w:val="18"/>
                <w:szCs w:val="18"/>
              </w:rPr>
            </w:pPr>
            <w:r>
              <w:rPr>
                <w:rFonts w:ascii="Arial" w:hAnsi="Arial" w:cs="Arial"/>
                <w:sz w:val="18"/>
                <w:szCs w:val="18"/>
              </w:rPr>
              <w:t>n/a</w:t>
            </w:r>
          </w:p>
        </w:tc>
      </w:tr>
      <w:tr w:rsidR="00BA4172" w:rsidRPr="004A5D01" w14:paraId="1CD72A7C" w14:textId="77777777" w:rsidTr="00D97453">
        <w:trPr>
          <w:trHeight w:val="259"/>
        </w:trPr>
        <w:tc>
          <w:tcPr>
            <w:tcW w:w="4190" w:type="pct"/>
            <w:gridSpan w:val="6"/>
            <w:shd w:val="clear" w:color="auto" w:fill="auto"/>
          </w:tcPr>
          <w:p w14:paraId="1D8E341E" w14:textId="77777777" w:rsidR="00BA4172" w:rsidRDefault="00BA4172" w:rsidP="00D52358">
            <w:pPr>
              <w:rPr>
                <w:rFonts w:ascii="Arial" w:hAnsi="Arial" w:cs="Arial"/>
                <w:sz w:val="18"/>
                <w:szCs w:val="18"/>
              </w:rPr>
            </w:pPr>
            <w:r w:rsidRPr="009C3BB2">
              <w:rPr>
                <w:rFonts w:ascii="Arial" w:hAnsi="Arial" w:cs="Arial"/>
                <w:sz w:val="18"/>
                <w:szCs w:val="18"/>
              </w:rPr>
              <w:t>Requested Date: dd/mm/yyyy hh:mm:ss</w:t>
            </w:r>
          </w:p>
          <w:p w14:paraId="73721612" w14:textId="77777777" w:rsidR="00BA4172" w:rsidRPr="009C3BB2" w:rsidRDefault="00BA4172" w:rsidP="00D52358">
            <w:pPr>
              <w:rPr>
                <w:rFonts w:ascii="Arial" w:hAnsi="Arial" w:cs="Arial"/>
                <w:sz w:val="18"/>
                <w:szCs w:val="18"/>
              </w:rPr>
            </w:pPr>
            <w:r>
              <w:rPr>
                <w:rFonts w:ascii="Arial" w:hAnsi="Arial" w:cs="Arial"/>
                <w:sz w:val="18"/>
                <w:szCs w:val="18"/>
              </w:rPr>
              <w:t>Requested By: userid of user who requested the report</w:t>
            </w:r>
          </w:p>
        </w:tc>
        <w:tc>
          <w:tcPr>
            <w:tcW w:w="444" w:type="pct"/>
            <w:shd w:val="clear" w:color="auto" w:fill="auto"/>
          </w:tcPr>
          <w:p w14:paraId="7AC5B310" w14:textId="77777777" w:rsidR="00BA4172" w:rsidRPr="004A5D01" w:rsidRDefault="00BA4172" w:rsidP="00D52358">
            <w:pPr>
              <w:rPr>
                <w:sz w:val="18"/>
                <w:szCs w:val="18"/>
              </w:rPr>
            </w:pPr>
            <w:r>
              <w:rPr>
                <w:sz w:val="18"/>
                <w:szCs w:val="18"/>
              </w:rPr>
              <w:t>Y</w:t>
            </w:r>
          </w:p>
        </w:tc>
        <w:tc>
          <w:tcPr>
            <w:tcW w:w="366" w:type="pct"/>
          </w:tcPr>
          <w:p w14:paraId="0D7356D7" w14:textId="77777777" w:rsidR="00BA4172" w:rsidRPr="004A5D01" w:rsidRDefault="00BA4172" w:rsidP="00D52358">
            <w:pPr>
              <w:rPr>
                <w:sz w:val="18"/>
                <w:szCs w:val="18"/>
              </w:rPr>
            </w:pPr>
            <w:r>
              <w:rPr>
                <w:sz w:val="18"/>
                <w:szCs w:val="18"/>
              </w:rPr>
              <w:t>tbd</w:t>
            </w:r>
          </w:p>
        </w:tc>
      </w:tr>
    </w:tbl>
    <w:p w14:paraId="05858941" w14:textId="77777777" w:rsidR="00042F56" w:rsidRDefault="00042F56" w:rsidP="00042F56">
      <w:pPr>
        <w:tabs>
          <w:tab w:val="num" w:pos="993"/>
        </w:tabs>
      </w:pPr>
    </w:p>
    <w:p w14:paraId="6EEF2A8C" w14:textId="77777777" w:rsidR="00633FF9" w:rsidRDefault="00633FF9" w:rsidP="00042F56">
      <w:pPr>
        <w:pStyle w:val="Heading2"/>
        <w:tabs>
          <w:tab w:val="num" w:pos="993"/>
        </w:tabs>
        <w:ind w:left="0" w:firstLine="0"/>
        <w:sectPr w:rsidR="00633FF9" w:rsidSect="00D579E1">
          <w:pgSz w:w="15840" w:h="12240" w:orient="landscape"/>
          <w:pgMar w:top="1440" w:right="1440" w:bottom="1440" w:left="1440" w:header="720" w:footer="720" w:gutter="0"/>
          <w:cols w:space="720"/>
          <w:docGrid w:linePitch="360"/>
        </w:sectPr>
      </w:pPr>
    </w:p>
    <w:p w14:paraId="684035F1" w14:textId="77777777" w:rsidR="00633FF9" w:rsidRDefault="00633FF9" w:rsidP="00633FF9">
      <w:pPr>
        <w:pStyle w:val="Heading3"/>
        <w:ind w:left="0" w:firstLine="0"/>
      </w:pPr>
      <w:bookmarkStart w:id="731" w:name="_Toc422842069"/>
      <w:r>
        <w:t>PMUC0</w:t>
      </w:r>
      <w:r w:rsidR="003B36F2">
        <w:t>42</w:t>
      </w:r>
      <w:r>
        <w:t xml:space="preserve"> – Standard Reports - </w:t>
      </w:r>
      <w:r w:rsidR="00BA535D">
        <w:t>Plan Statement</w:t>
      </w:r>
      <w:bookmarkEnd w:id="731"/>
    </w:p>
    <w:p w14:paraId="02624CC6" w14:textId="77777777" w:rsidR="00633FF9" w:rsidRDefault="00633FF9" w:rsidP="00633F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33FF9" w:rsidRPr="005D68D4" w14:paraId="16C3AC92" w14:textId="77777777" w:rsidTr="006C4819">
        <w:tc>
          <w:tcPr>
            <w:tcW w:w="9322" w:type="dxa"/>
            <w:gridSpan w:val="2"/>
            <w:shd w:val="pct20" w:color="auto" w:fill="auto"/>
          </w:tcPr>
          <w:p w14:paraId="102802D4"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3B36F2">
              <w:rPr>
                <w:rFonts w:ascii="Arial" w:hAnsi="Arial" w:cs="Arial"/>
                <w:b/>
                <w:bCs/>
                <w:sz w:val="18"/>
                <w:szCs w:val="18"/>
              </w:rPr>
              <w:t>42</w:t>
            </w:r>
          </w:p>
          <w:p w14:paraId="6A0129A6" w14:textId="77777777" w:rsidR="00633FF9" w:rsidRPr="005D68D4" w:rsidRDefault="00633FF9" w:rsidP="006C4819">
            <w:pPr>
              <w:rPr>
                <w:rFonts w:ascii="Arial" w:hAnsi="Arial" w:cs="Arial"/>
                <w:b/>
                <w:bCs/>
                <w:sz w:val="18"/>
                <w:szCs w:val="18"/>
              </w:rPr>
            </w:pPr>
          </w:p>
          <w:p w14:paraId="49A7C3B5"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BA535D">
              <w:rPr>
                <w:rFonts w:ascii="Arial" w:hAnsi="Arial" w:cs="Arial"/>
                <w:b/>
                <w:bCs/>
                <w:sz w:val="18"/>
                <w:szCs w:val="18"/>
              </w:rPr>
              <w:t>Plan Statement</w:t>
            </w:r>
          </w:p>
          <w:p w14:paraId="440BE101" w14:textId="77777777" w:rsidR="00633FF9" w:rsidRPr="005D68D4" w:rsidRDefault="00633FF9" w:rsidP="006C4819">
            <w:pPr>
              <w:rPr>
                <w:rFonts w:ascii="Arial" w:hAnsi="Arial" w:cs="Arial"/>
                <w:b/>
                <w:sz w:val="18"/>
                <w:szCs w:val="18"/>
              </w:rPr>
            </w:pPr>
          </w:p>
        </w:tc>
      </w:tr>
      <w:tr w:rsidR="00633FF9" w:rsidRPr="005D68D4" w14:paraId="5849CE1A" w14:textId="77777777" w:rsidTr="006C4819">
        <w:tc>
          <w:tcPr>
            <w:tcW w:w="2093" w:type="dxa"/>
            <w:shd w:val="pct20" w:color="auto" w:fill="auto"/>
          </w:tcPr>
          <w:p w14:paraId="6BC02245"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44EFAAFA" w14:textId="77777777" w:rsidR="00633FF9" w:rsidRPr="005D68D4" w:rsidRDefault="00633FF9" w:rsidP="006C4819">
            <w:pPr>
              <w:rPr>
                <w:rFonts w:ascii="Arial" w:hAnsi="Arial" w:cs="Arial"/>
                <w:b/>
                <w:bCs/>
                <w:sz w:val="18"/>
                <w:szCs w:val="18"/>
              </w:rPr>
            </w:pPr>
          </w:p>
        </w:tc>
        <w:tc>
          <w:tcPr>
            <w:tcW w:w="7229" w:type="dxa"/>
            <w:shd w:val="clear" w:color="auto" w:fill="auto"/>
          </w:tcPr>
          <w:p w14:paraId="397F00AD"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BA535D">
              <w:rPr>
                <w:rFonts w:ascii="Arial" w:hAnsi="Arial" w:cs="Arial"/>
                <w:sz w:val="18"/>
                <w:szCs w:val="18"/>
              </w:rPr>
              <w:t>Plan Statement</w:t>
            </w:r>
            <w:r>
              <w:rPr>
                <w:rFonts w:ascii="Arial" w:hAnsi="Arial" w:cs="Arial"/>
                <w:sz w:val="18"/>
                <w:szCs w:val="18"/>
              </w:rPr>
              <w:t xml:space="preserve"> Standard Report</w:t>
            </w:r>
          </w:p>
        </w:tc>
      </w:tr>
      <w:tr w:rsidR="00633FF9" w:rsidRPr="005D68D4" w14:paraId="21B39DFE" w14:textId="77777777" w:rsidTr="006C4819">
        <w:tc>
          <w:tcPr>
            <w:tcW w:w="2093" w:type="dxa"/>
            <w:shd w:val="pct20" w:color="auto" w:fill="auto"/>
          </w:tcPr>
          <w:p w14:paraId="2274B2CF"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71FC703C"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7C6AA11C" w14:textId="7F7FD1B2"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0D1F55AD" w14:textId="77777777" w:rsidTr="006C4819">
        <w:tc>
          <w:tcPr>
            <w:tcW w:w="2093" w:type="dxa"/>
            <w:shd w:val="pct20" w:color="auto" w:fill="auto"/>
          </w:tcPr>
          <w:p w14:paraId="02C0E5A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3D36087C" w14:textId="77777777" w:rsidR="00633FF9" w:rsidRPr="005D68D4" w:rsidRDefault="00633FF9" w:rsidP="006C4819">
            <w:pPr>
              <w:rPr>
                <w:rFonts w:ascii="Arial" w:hAnsi="Arial" w:cs="Arial"/>
                <w:b/>
                <w:bCs/>
                <w:sz w:val="18"/>
                <w:szCs w:val="18"/>
              </w:rPr>
            </w:pPr>
          </w:p>
        </w:tc>
        <w:tc>
          <w:tcPr>
            <w:tcW w:w="7229" w:type="dxa"/>
            <w:shd w:val="clear" w:color="auto" w:fill="auto"/>
          </w:tcPr>
          <w:p w14:paraId="5CF06353"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BA535D">
              <w:rPr>
                <w:rFonts w:ascii="Arial" w:hAnsi="Arial" w:cs="Arial"/>
                <w:sz w:val="18"/>
                <w:szCs w:val="18"/>
              </w:rPr>
              <w:t>Plan Statement</w:t>
            </w:r>
            <w:r>
              <w:rPr>
                <w:rFonts w:ascii="Arial" w:hAnsi="Arial" w:cs="Arial"/>
                <w:sz w:val="18"/>
                <w:szCs w:val="18"/>
              </w:rPr>
              <w:t>” from the Select a Report pull down list</w:t>
            </w:r>
          </w:p>
        </w:tc>
      </w:tr>
      <w:tr w:rsidR="00633FF9" w:rsidRPr="005D68D4" w14:paraId="7E26C1E8" w14:textId="77777777" w:rsidTr="006C4819">
        <w:tc>
          <w:tcPr>
            <w:tcW w:w="2093" w:type="dxa"/>
            <w:shd w:val="pct20" w:color="auto" w:fill="auto"/>
          </w:tcPr>
          <w:p w14:paraId="06267E4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0DC64421"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0A306887"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088B8827" w14:textId="77777777" w:rsidTr="006C4819">
        <w:tc>
          <w:tcPr>
            <w:tcW w:w="2093" w:type="dxa"/>
            <w:shd w:val="pct20" w:color="auto" w:fill="auto"/>
          </w:tcPr>
          <w:p w14:paraId="2FE9CA55"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3703EBD5" w14:textId="77777777" w:rsidR="00633FF9" w:rsidRPr="005D68D4" w:rsidRDefault="00633FF9" w:rsidP="006C4819">
            <w:pPr>
              <w:rPr>
                <w:rFonts w:ascii="Arial" w:hAnsi="Arial" w:cs="Arial"/>
                <w:b/>
                <w:bCs/>
                <w:sz w:val="18"/>
                <w:szCs w:val="18"/>
              </w:rPr>
            </w:pPr>
          </w:p>
        </w:tc>
        <w:tc>
          <w:tcPr>
            <w:tcW w:w="7229" w:type="dxa"/>
            <w:shd w:val="clear" w:color="auto" w:fill="auto"/>
          </w:tcPr>
          <w:p w14:paraId="2C7B12C3" w14:textId="77777777" w:rsidR="00633FF9" w:rsidRPr="005D68D4" w:rsidRDefault="00633FF9" w:rsidP="006C4819">
            <w:pPr>
              <w:rPr>
                <w:rFonts w:ascii="Arial" w:hAnsi="Arial" w:cs="Arial"/>
                <w:sz w:val="18"/>
                <w:szCs w:val="18"/>
              </w:rPr>
            </w:pPr>
            <w:r>
              <w:rPr>
                <w:rFonts w:ascii="Arial" w:hAnsi="Arial" w:cs="Arial"/>
                <w:sz w:val="18"/>
                <w:szCs w:val="18"/>
              </w:rPr>
              <w:t>The “</w:t>
            </w:r>
            <w:r w:rsidR="00BA535D">
              <w:rPr>
                <w:rFonts w:ascii="Arial" w:hAnsi="Arial" w:cs="Arial"/>
                <w:sz w:val="18"/>
                <w:szCs w:val="18"/>
              </w:rPr>
              <w:t>Plan Statement</w:t>
            </w:r>
            <w:r>
              <w:rPr>
                <w:rFonts w:ascii="Arial" w:hAnsi="Arial" w:cs="Arial"/>
                <w:sz w:val="18"/>
                <w:szCs w:val="18"/>
              </w:rPr>
              <w:t>” standard report is produced</w:t>
            </w:r>
          </w:p>
        </w:tc>
      </w:tr>
      <w:tr w:rsidR="00633FF9" w:rsidRPr="005D68D4" w14:paraId="570B6384" w14:textId="77777777" w:rsidTr="006C4819">
        <w:tc>
          <w:tcPr>
            <w:tcW w:w="2093" w:type="dxa"/>
            <w:shd w:val="pct20" w:color="auto" w:fill="auto"/>
          </w:tcPr>
          <w:p w14:paraId="6BF2F45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293B173"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7F76E7" w:rsidRPr="005D68D4" w14:paraId="079A5BFE" w14:textId="77777777" w:rsidTr="006C4819">
        <w:tc>
          <w:tcPr>
            <w:tcW w:w="2093" w:type="dxa"/>
            <w:shd w:val="pct20" w:color="auto" w:fill="auto"/>
          </w:tcPr>
          <w:p w14:paraId="6AF59784" w14:textId="77777777" w:rsidR="007F76E7" w:rsidRPr="005D68D4" w:rsidRDefault="007F76E7" w:rsidP="006C4819">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6AC2979D" w14:textId="77777777" w:rsidR="007F76E7" w:rsidRDefault="007F76E7" w:rsidP="007F76E7">
            <w:pPr>
              <w:rPr>
                <w:rFonts w:ascii="Arial" w:hAnsi="Arial" w:cs="Arial"/>
                <w:sz w:val="18"/>
                <w:szCs w:val="18"/>
              </w:rPr>
            </w:pPr>
            <w:r>
              <w:rPr>
                <w:rFonts w:ascii="Arial" w:hAnsi="Arial" w:cs="Arial"/>
                <w:sz w:val="18"/>
                <w:szCs w:val="18"/>
              </w:rPr>
              <w:t xml:space="preserve">Priority </w:t>
            </w:r>
            <w:r w:rsidR="004B5A4F">
              <w:rPr>
                <w:rFonts w:ascii="Arial" w:hAnsi="Arial" w:cs="Arial"/>
                <w:sz w:val="18"/>
                <w:szCs w:val="18"/>
              </w:rPr>
              <w:t xml:space="preserve">No </w:t>
            </w:r>
            <w:r>
              <w:rPr>
                <w:rFonts w:ascii="Arial" w:hAnsi="Arial" w:cs="Arial"/>
                <w:sz w:val="18"/>
                <w:szCs w:val="18"/>
              </w:rPr>
              <w:t>1</w:t>
            </w:r>
          </w:p>
          <w:p w14:paraId="463F5B32" w14:textId="77777777" w:rsidR="007F76E7" w:rsidRDefault="007F76E7" w:rsidP="007F76E7">
            <w:pPr>
              <w:rPr>
                <w:rFonts w:ascii="Arial" w:hAnsi="Arial" w:cs="Arial"/>
                <w:sz w:val="18"/>
                <w:szCs w:val="18"/>
              </w:rPr>
            </w:pPr>
            <w:r>
              <w:rPr>
                <w:rFonts w:ascii="Arial" w:hAnsi="Arial" w:cs="Arial"/>
                <w:sz w:val="18"/>
                <w:szCs w:val="18"/>
              </w:rPr>
              <w:t>This report is currently available on Group Web so is considered a ‘Must Have’ report</w:t>
            </w:r>
          </w:p>
        </w:tc>
      </w:tr>
      <w:tr w:rsidR="00633FF9" w:rsidRPr="005D68D4" w14:paraId="6087701D" w14:textId="77777777" w:rsidTr="006C4819">
        <w:tc>
          <w:tcPr>
            <w:tcW w:w="2093" w:type="dxa"/>
            <w:shd w:val="pct20" w:color="auto" w:fill="auto"/>
          </w:tcPr>
          <w:p w14:paraId="47C7D60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586B5BBB" w14:textId="77777777" w:rsidR="00633FF9" w:rsidRPr="005D68D4" w:rsidRDefault="00633FF9" w:rsidP="006C4819">
            <w:pPr>
              <w:rPr>
                <w:rFonts w:ascii="Arial" w:hAnsi="Arial" w:cs="Arial"/>
                <w:b/>
                <w:bCs/>
                <w:sz w:val="18"/>
                <w:szCs w:val="18"/>
              </w:rPr>
            </w:pPr>
          </w:p>
          <w:p w14:paraId="29AAF8D1" w14:textId="77777777" w:rsidR="00633FF9" w:rsidRPr="005D68D4" w:rsidRDefault="00633FF9" w:rsidP="006C4819">
            <w:pPr>
              <w:rPr>
                <w:rFonts w:ascii="Arial" w:hAnsi="Arial" w:cs="Arial"/>
                <w:b/>
                <w:bCs/>
                <w:sz w:val="18"/>
                <w:szCs w:val="18"/>
              </w:rPr>
            </w:pPr>
          </w:p>
        </w:tc>
        <w:tc>
          <w:tcPr>
            <w:tcW w:w="7229" w:type="dxa"/>
            <w:shd w:val="clear" w:color="auto" w:fill="auto"/>
          </w:tcPr>
          <w:p w14:paraId="1F182246" w14:textId="77777777" w:rsidR="00633FF9" w:rsidRPr="00DB4E5F" w:rsidRDefault="00633FF9" w:rsidP="004E06BD">
            <w:pPr>
              <w:numPr>
                <w:ilvl w:val="0"/>
                <w:numId w:val="116"/>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7BE7A1AE" w14:textId="77777777" w:rsidR="00633FF9" w:rsidRPr="00DB4E5F" w:rsidRDefault="00633FF9" w:rsidP="004E06BD">
            <w:pPr>
              <w:numPr>
                <w:ilvl w:val="0"/>
                <w:numId w:val="116"/>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003290A4" w14:textId="77777777" w:rsidR="00633FF9" w:rsidRPr="00DB4E5F" w:rsidRDefault="00633FF9" w:rsidP="004E06BD">
            <w:pPr>
              <w:numPr>
                <w:ilvl w:val="0"/>
                <w:numId w:val="116"/>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2EE3A3F1" w14:textId="77777777" w:rsidR="00633FF9" w:rsidRPr="00DB4E5F" w:rsidRDefault="00633FF9" w:rsidP="004E06BD">
            <w:pPr>
              <w:numPr>
                <w:ilvl w:val="0"/>
                <w:numId w:val="116"/>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6E152F83" w14:textId="77777777" w:rsidR="00633FF9" w:rsidRPr="00DB4E5F" w:rsidRDefault="00633FF9" w:rsidP="004E06BD">
            <w:pPr>
              <w:numPr>
                <w:ilvl w:val="0"/>
                <w:numId w:val="116"/>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BA535D">
              <w:rPr>
                <w:rFonts w:ascii="Arial" w:hAnsi="Arial" w:cs="Arial"/>
                <w:sz w:val="18"/>
                <w:szCs w:val="18"/>
              </w:rPr>
              <w:t>Plan Statement</w:t>
            </w:r>
            <w:r>
              <w:rPr>
                <w:rFonts w:ascii="Arial" w:hAnsi="Arial" w:cs="Arial"/>
                <w:sz w:val="18"/>
                <w:szCs w:val="18"/>
              </w:rPr>
              <w:t>” report from the list</w:t>
            </w:r>
          </w:p>
          <w:p w14:paraId="3DCCB072" w14:textId="77777777" w:rsidR="00633FF9" w:rsidRPr="00DB4E5F" w:rsidRDefault="00633FF9" w:rsidP="004E06BD">
            <w:pPr>
              <w:numPr>
                <w:ilvl w:val="0"/>
                <w:numId w:val="116"/>
              </w:numPr>
              <w:rPr>
                <w:rFonts w:ascii="Arial" w:hAnsi="Arial" w:cs="Arial"/>
                <w:sz w:val="18"/>
                <w:szCs w:val="18"/>
              </w:rPr>
            </w:pPr>
            <w:r>
              <w:rPr>
                <w:rFonts w:ascii="Arial" w:hAnsi="Arial" w:cs="Arial"/>
                <w:sz w:val="18"/>
                <w:szCs w:val="18"/>
              </w:rPr>
              <w:t>The system displays the “Default Scope” for the report</w:t>
            </w:r>
          </w:p>
          <w:p w14:paraId="7099E8FE"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user accepts the “Default Scope” and selects Continue</w:t>
            </w:r>
          </w:p>
          <w:p w14:paraId="5B8C4179" w14:textId="77777777" w:rsidR="00633FF9" w:rsidRDefault="00633FF9" w:rsidP="004E06BD">
            <w:pPr>
              <w:numPr>
                <w:ilvl w:val="0"/>
                <w:numId w:val="116"/>
              </w:numPr>
              <w:rPr>
                <w:rFonts w:ascii="Arial" w:hAnsi="Arial" w:cs="Arial"/>
                <w:sz w:val="18"/>
                <w:szCs w:val="18"/>
              </w:rPr>
            </w:pPr>
            <w:r>
              <w:rPr>
                <w:rFonts w:ascii="Arial" w:hAnsi="Arial" w:cs="Arial"/>
                <w:sz w:val="18"/>
                <w:szCs w:val="18"/>
              </w:rPr>
              <w:t xml:space="preserve">The system displays the “Default Filter” for the report </w:t>
            </w:r>
          </w:p>
          <w:p w14:paraId="2EB899B2"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user accepts the “Default Filter and selects Continue</w:t>
            </w:r>
          </w:p>
          <w:p w14:paraId="7AED1A3A"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system displays the date range options</w:t>
            </w:r>
          </w:p>
          <w:p w14:paraId="751417BB"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user selects/enters a date range for the report and selects “Request Report”</w:t>
            </w:r>
          </w:p>
          <w:p w14:paraId="1EDF5A18"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7990199D" w14:textId="77777777" w:rsidR="00633FF9" w:rsidRDefault="00633FF9" w:rsidP="004E06BD">
            <w:pPr>
              <w:numPr>
                <w:ilvl w:val="0"/>
                <w:numId w:val="116"/>
              </w:numPr>
              <w:rPr>
                <w:rFonts w:ascii="Arial" w:hAnsi="Arial" w:cs="Arial"/>
                <w:sz w:val="18"/>
                <w:szCs w:val="18"/>
              </w:rPr>
            </w:pPr>
            <w:r>
              <w:rPr>
                <w:rFonts w:ascii="Arial" w:hAnsi="Arial" w:cs="Arial"/>
                <w:sz w:val="18"/>
                <w:szCs w:val="18"/>
              </w:rPr>
              <w:t>The user selects View Report</w:t>
            </w:r>
          </w:p>
          <w:p w14:paraId="2833A681" w14:textId="77777777" w:rsidR="00633FF9" w:rsidRPr="005D68D4" w:rsidRDefault="00633FF9" w:rsidP="004E06BD">
            <w:pPr>
              <w:numPr>
                <w:ilvl w:val="0"/>
                <w:numId w:val="116"/>
              </w:numPr>
              <w:rPr>
                <w:rFonts w:ascii="Arial" w:hAnsi="Arial" w:cs="Arial"/>
                <w:sz w:val="18"/>
                <w:szCs w:val="18"/>
              </w:rPr>
            </w:pPr>
            <w:r>
              <w:rPr>
                <w:rFonts w:ascii="Arial" w:hAnsi="Arial" w:cs="Arial"/>
                <w:sz w:val="18"/>
                <w:szCs w:val="18"/>
              </w:rPr>
              <w:t>The system displays the report as specified</w:t>
            </w:r>
          </w:p>
        </w:tc>
      </w:tr>
      <w:tr w:rsidR="00633FF9" w:rsidRPr="005D68D4" w14:paraId="2D9AAF5D" w14:textId="77777777" w:rsidTr="006C4819">
        <w:tc>
          <w:tcPr>
            <w:tcW w:w="2093" w:type="dxa"/>
            <w:shd w:val="pct20" w:color="auto" w:fill="auto"/>
          </w:tcPr>
          <w:p w14:paraId="46E4ECC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575CDC92" w14:textId="77777777" w:rsidR="00633FF9" w:rsidRPr="005D68D4" w:rsidRDefault="00633FF9" w:rsidP="006C4819">
            <w:pPr>
              <w:rPr>
                <w:rFonts w:ascii="Arial" w:hAnsi="Arial" w:cs="Arial"/>
                <w:b/>
                <w:bCs/>
                <w:sz w:val="18"/>
                <w:szCs w:val="18"/>
              </w:rPr>
            </w:pPr>
          </w:p>
          <w:p w14:paraId="2086A90E" w14:textId="77777777" w:rsidR="00633FF9" w:rsidRPr="005D68D4" w:rsidRDefault="00633FF9" w:rsidP="006C4819">
            <w:pPr>
              <w:rPr>
                <w:rFonts w:ascii="Arial" w:hAnsi="Arial" w:cs="Arial"/>
                <w:b/>
                <w:bCs/>
                <w:sz w:val="18"/>
                <w:szCs w:val="18"/>
              </w:rPr>
            </w:pPr>
          </w:p>
        </w:tc>
        <w:tc>
          <w:tcPr>
            <w:tcW w:w="7229" w:type="dxa"/>
            <w:shd w:val="clear" w:color="auto" w:fill="auto"/>
          </w:tcPr>
          <w:p w14:paraId="691033A8" w14:textId="77777777" w:rsidR="00633FF9" w:rsidRPr="005D68D4" w:rsidRDefault="00633FF9" w:rsidP="006C4819">
            <w:pPr>
              <w:rPr>
                <w:rFonts w:ascii="Arial" w:hAnsi="Arial" w:cs="Arial"/>
                <w:sz w:val="18"/>
                <w:szCs w:val="18"/>
              </w:rPr>
            </w:pPr>
          </w:p>
        </w:tc>
      </w:tr>
      <w:tr w:rsidR="00F66F38" w:rsidRPr="005D68D4" w14:paraId="6D2AE0F2" w14:textId="77777777" w:rsidTr="006C4819">
        <w:tc>
          <w:tcPr>
            <w:tcW w:w="2093" w:type="dxa"/>
            <w:shd w:val="pct20" w:color="auto" w:fill="auto"/>
          </w:tcPr>
          <w:p w14:paraId="27A164FF" w14:textId="105A994E"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7EB7F640" w14:textId="77777777" w:rsidR="00F66F38" w:rsidRDefault="00F66F38" w:rsidP="00F66F38">
            <w:pPr>
              <w:rPr>
                <w:rFonts w:ascii="Arial" w:hAnsi="Arial" w:cs="Arial"/>
                <w:sz w:val="18"/>
                <w:szCs w:val="18"/>
              </w:rPr>
            </w:pPr>
            <w:r>
              <w:rPr>
                <w:rFonts w:ascii="Arial" w:hAnsi="Arial" w:cs="Arial"/>
                <w:sz w:val="18"/>
                <w:szCs w:val="18"/>
              </w:rPr>
              <w:t>HTML/PDF/Excel</w:t>
            </w:r>
          </w:p>
          <w:p w14:paraId="75AC46F3" w14:textId="77777777" w:rsidR="00F66F38" w:rsidRPr="005D68D4" w:rsidRDefault="00F66F38" w:rsidP="00F66F38">
            <w:pPr>
              <w:rPr>
                <w:rFonts w:ascii="Arial" w:hAnsi="Arial" w:cs="Arial"/>
                <w:sz w:val="18"/>
                <w:szCs w:val="18"/>
              </w:rPr>
            </w:pPr>
          </w:p>
        </w:tc>
      </w:tr>
      <w:tr w:rsidR="00F66F38" w:rsidRPr="005D68D4" w14:paraId="074ED990" w14:textId="77777777" w:rsidTr="006C4819">
        <w:tc>
          <w:tcPr>
            <w:tcW w:w="2093" w:type="dxa"/>
            <w:shd w:val="pct20" w:color="auto" w:fill="auto"/>
          </w:tcPr>
          <w:p w14:paraId="207DE13E" w14:textId="726EFDA7"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2705F6C4" w14:textId="4F4773C6" w:rsidR="00F66F38" w:rsidRDefault="00F66F38" w:rsidP="00F66F38">
            <w:pPr>
              <w:rPr>
                <w:rFonts w:ascii="Arial" w:hAnsi="Arial" w:cs="Arial"/>
                <w:sz w:val="18"/>
                <w:szCs w:val="18"/>
              </w:rPr>
            </w:pPr>
            <w:r>
              <w:rPr>
                <w:rFonts w:ascii="Arial" w:hAnsi="Arial" w:cs="Arial"/>
                <w:sz w:val="18"/>
                <w:szCs w:val="18"/>
              </w:rPr>
              <w:t>None</w:t>
            </w:r>
          </w:p>
          <w:p w14:paraId="1836BF1F" w14:textId="77777777" w:rsidR="00F66F38" w:rsidRPr="005D68D4" w:rsidRDefault="00F66F38" w:rsidP="00F66F38">
            <w:pPr>
              <w:rPr>
                <w:rFonts w:ascii="Arial" w:hAnsi="Arial" w:cs="Arial"/>
                <w:sz w:val="18"/>
                <w:szCs w:val="18"/>
              </w:rPr>
            </w:pPr>
          </w:p>
        </w:tc>
      </w:tr>
      <w:tr w:rsidR="00F66F38" w:rsidRPr="005D68D4" w14:paraId="5D863647" w14:textId="77777777" w:rsidTr="006C4819">
        <w:trPr>
          <w:trHeight w:val="683"/>
        </w:trPr>
        <w:tc>
          <w:tcPr>
            <w:tcW w:w="2093" w:type="dxa"/>
            <w:shd w:val="pct20" w:color="auto" w:fill="auto"/>
          </w:tcPr>
          <w:p w14:paraId="22465BE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003F7918" w14:textId="77777777" w:rsidR="00F66F38" w:rsidRPr="005D68D4" w:rsidRDefault="00F66F38" w:rsidP="00F66F38">
            <w:pPr>
              <w:rPr>
                <w:rFonts w:ascii="Arial" w:hAnsi="Arial" w:cs="Arial"/>
                <w:b/>
                <w:bCs/>
                <w:sz w:val="18"/>
                <w:szCs w:val="18"/>
              </w:rPr>
            </w:pPr>
          </w:p>
        </w:tc>
        <w:tc>
          <w:tcPr>
            <w:tcW w:w="7229" w:type="dxa"/>
            <w:shd w:val="clear" w:color="auto" w:fill="auto"/>
          </w:tcPr>
          <w:p w14:paraId="1E154398"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30CEE8B3" w14:textId="77777777" w:rsidR="00F66F38" w:rsidRDefault="00F66F38" w:rsidP="00F66F38">
            <w:pPr>
              <w:rPr>
                <w:rFonts w:ascii="Arial" w:hAnsi="Arial" w:cs="Arial"/>
                <w:sz w:val="18"/>
                <w:szCs w:val="18"/>
              </w:rPr>
            </w:pPr>
          </w:p>
          <w:p w14:paraId="0CC1F206" w14:textId="77777777" w:rsidR="00F66F38" w:rsidRDefault="00F66F38" w:rsidP="00F66F38">
            <w:pPr>
              <w:rPr>
                <w:rFonts w:ascii="Arial" w:hAnsi="Arial" w:cs="Arial"/>
                <w:sz w:val="18"/>
                <w:szCs w:val="18"/>
              </w:rPr>
            </w:pPr>
            <w:r>
              <w:rPr>
                <w:rFonts w:ascii="Arial" w:hAnsi="Arial" w:cs="Arial"/>
                <w:sz w:val="18"/>
                <w:szCs w:val="18"/>
              </w:rPr>
              <w:t>The default scope linked to the Plan Statement should be “Current Scheme” this should mean that the statement is run for the scheme that the user is logged in as.  No lower level permissions should apply.</w:t>
            </w:r>
          </w:p>
          <w:p w14:paraId="076E7F3D" w14:textId="77777777" w:rsidR="00F66F38" w:rsidRDefault="00F66F38" w:rsidP="00F66F38">
            <w:pPr>
              <w:rPr>
                <w:rFonts w:ascii="Arial" w:hAnsi="Arial" w:cs="Arial"/>
                <w:sz w:val="18"/>
                <w:szCs w:val="18"/>
              </w:rPr>
            </w:pPr>
          </w:p>
          <w:p w14:paraId="3513FD56"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5AEA8C3B" w14:textId="77777777" w:rsidR="00F66F38" w:rsidRDefault="00F66F38" w:rsidP="00F66F38">
            <w:pPr>
              <w:rPr>
                <w:rFonts w:ascii="Arial" w:hAnsi="Arial" w:cs="Arial"/>
                <w:sz w:val="18"/>
                <w:szCs w:val="18"/>
              </w:rPr>
            </w:pPr>
          </w:p>
          <w:p w14:paraId="731291EA" w14:textId="0CC3B51E" w:rsidR="00F66F38" w:rsidRDefault="00F66F38" w:rsidP="00F66F38">
            <w:pPr>
              <w:rPr>
                <w:rFonts w:ascii="Arial" w:hAnsi="Arial" w:cs="Arial"/>
                <w:sz w:val="18"/>
                <w:szCs w:val="18"/>
              </w:rPr>
            </w:pPr>
            <w:r>
              <w:rPr>
                <w:rFonts w:ascii="Arial" w:hAnsi="Arial" w:cs="Arial"/>
                <w:sz w:val="18"/>
                <w:szCs w:val="18"/>
              </w:rPr>
              <w:t xml:space="preserve">The default filter linked to the Plan Statement should be the “Standard Filter” this should mean that the statement is run for all </w:t>
            </w:r>
            <w:del w:id="732" w:author="Jamal, Zaher CWK" w:date="2015-06-16T15:53:00Z">
              <w:r w:rsidR="003B2D50" w:rsidDel="00D56F6B">
                <w:rPr>
                  <w:rFonts w:ascii="Arial" w:hAnsi="Arial" w:cs="Arial"/>
                  <w:sz w:val="18"/>
                  <w:szCs w:val="18"/>
                </w:rPr>
                <w:delText>user</w:delText>
              </w:r>
            </w:del>
            <w:ins w:id="733" w:author="Jamal, Zaher CWK" w:date="2015-06-16T15:53:00Z">
              <w:r w:rsidR="00D56F6B">
                <w:rPr>
                  <w:rFonts w:ascii="Arial" w:hAnsi="Arial" w:cs="Arial"/>
                  <w:sz w:val="18"/>
                  <w:szCs w:val="18"/>
                </w:rPr>
                <w:t>member</w:t>
              </w:r>
            </w:ins>
            <w:r>
              <w:rPr>
                <w:rFonts w:ascii="Arial" w:hAnsi="Arial" w:cs="Arial"/>
                <w:sz w:val="18"/>
                <w:szCs w:val="18"/>
              </w:rPr>
              <w:t>s that meet the run statement criteria.</w:t>
            </w:r>
          </w:p>
          <w:p w14:paraId="2A74C016" w14:textId="77777777" w:rsidR="00F66F38" w:rsidRDefault="00F66F38" w:rsidP="00F66F38">
            <w:pPr>
              <w:rPr>
                <w:rFonts w:ascii="Arial" w:hAnsi="Arial" w:cs="Arial"/>
                <w:sz w:val="18"/>
                <w:szCs w:val="18"/>
              </w:rPr>
            </w:pPr>
          </w:p>
          <w:p w14:paraId="5BF9CC0E"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19161A8B" w14:textId="77777777" w:rsidR="00F66F38" w:rsidRDefault="00F66F38" w:rsidP="00F66F38">
            <w:pPr>
              <w:rPr>
                <w:rFonts w:ascii="Arial" w:hAnsi="Arial" w:cs="Arial"/>
                <w:sz w:val="18"/>
                <w:szCs w:val="18"/>
              </w:rPr>
            </w:pPr>
          </w:p>
          <w:p w14:paraId="0004F7BA"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59A05B02" w14:textId="77777777" w:rsidR="00F66F38" w:rsidRDefault="00F66F38" w:rsidP="00F66F38">
            <w:pPr>
              <w:rPr>
                <w:rFonts w:ascii="Arial" w:hAnsi="Arial" w:cs="Arial"/>
                <w:sz w:val="18"/>
                <w:szCs w:val="18"/>
              </w:rPr>
            </w:pPr>
          </w:p>
          <w:p w14:paraId="77D03DA8" w14:textId="77777777" w:rsidR="00F66F38" w:rsidRDefault="00F66F38"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0ADA4D3F" w14:textId="77777777" w:rsidR="00F66F38" w:rsidRDefault="00F66F38" w:rsidP="004E06BD">
            <w:pPr>
              <w:numPr>
                <w:ilvl w:val="0"/>
                <w:numId w:val="109"/>
              </w:numPr>
              <w:rPr>
                <w:rFonts w:ascii="Arial" w:hAnsi="Arial" w:cs="Arial"/>
                <w:sz w:val="18"/>
                <w:szCs w:val="18"/>
              </w:rPr>
            </w:pPr>
            <w:r>
              <w:rPr>
                <w:rFonts w:ascii="Arial" w:hAnsi="Arial" w:cs="Arial"/>
                <w:sz w:val="18"/>
                <w:szCs w:val="18"/>
              </w:rPr>
              <w:t>To date – last day of previous month</w:t>
            </w:r>
          </w:p>
          <w:p w14:paraId="73D21D0F" w14:textId="77777777" w:rsidR="00F66F38" w:rsidRDefault="00F66F38" w:rsidP="00F66F38">
            <w:pPr>
              <w:rPr>
                <w:rFonts w:ascii="Arial" w:hAnsi="Arial" w:cs="Arial"/>
                <w:sz w:val="18"/>
                <w:szCs w:val="18"/>
              </w:rPr>
            </w:pPr>
          </w:p>
          <w:p w14:paraId="5EB1CAF9" w14:textId="77777777" w:rsidR="00F66F38" w:rsidRDefault="00F66F38" w:rsidP="00F66F38">
            <w:pPr>
              <w:rPr>
                <w:rFonts w:ascii="Arial" w:hAnsi="Arial" w:cs="Arial"/>
                <w:sz w:val="18"/>
                <w:szCs w:val="18"/>
              </w:rPr>
            </w:pPr>
            <w:r>
              <w:rPr>
                <w:rFonts w:ascii="Arial" w:hAnsi="Arial" w:cs="Arial"/>
                <w:sz w:val="18"/>
                <w:szCs w:val="18"/>
              </w:rPr>
              <w:t>The TRANSACT_DETAILS&gt;EFF_DT field can be used to obtain the transactions for the date range entered</w:t>
            </w:r>
          </w:p>
          <w:p w14:paraId="65C49C7B" w14:textId="77777777" w:rsidR="00F66F38" w:rsidRDefault="00F66F38" w:rsidP="00F66F38">
            <w:pPr>
              <w:rPr>
                <w:rFonts w:ascii="Arial" w:hAnsi="Arial" w:cs="Arial"/>
                <w:sz w:val="18"/>
                <w:szCs w:val="18"/>
              </w:rPr>
            </w:pPr>
          </w:p>
          <w:p w14:paraId="42B3F559"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Request Statement</w:t>
            </w:r>
          </w:p>
          <w:p w14:paraId="0CD828EF" w14:textId="77777777" w:rsidR="00F66F38" w:rsidRDefault="00F66F38" w:rsidP="00F66F38">
            <w:pPr>
              <w:rPr>
                <w:rFonts w:ascii="Arial" w:hAnsi="Arial" w:cs="Arial"/>
                <w:sz w:val="18"/>
                <w:szCs w:val="18"/>
              </w:rPr>
            </w:pPr>
          </w:p>
          <w:p w14:paraId="5BA704E1" w14:textId="2AE60857"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Plan Statement the system needs to obtain the following data for the selected date range and valid </w:t>
            </w:r>
            <w:del w:id="734" w:author="Jamal, Zaher CWK" w:date="2015-06-16T16:10:00Z">
              <w:r w:rsidR="003B2D50" w:rsidDel="009149AB">
                <w:rPr>
                  <w:rFonts w:ascii="Arial" w:hAnsi="Arial" w:cs="Arial"/>
                  <w:sz w:val="18"/>
                  <w:szCs w:val="18"/>
                </w:rPr>
                <w:delText>user</w:delText>
              </w:r>
            </w:del>
            <w:ins w:id="735" w:author="Jamal, Zaher CWK" w:date="2015-06-16T16:10:00Z">
              <w:r w:rsidR="009149AB">
                <w:rPr>
                  <w:rFonts w:ascii="Arial" w:hAnsi="Arial" w:cs="Arial"/>
                  <w:sz w:val="18"/>
                  <w:szCs w:val="18"/>
                </w:rPr>
                <w:t>member</w:t>
              </w:r>
            </w:ins>
            <w:r>
              <w:rPr>
                <w:rFonts w:ascii="Arial" w:hAnsi="Arial" w:cs="Arial"/>
                <w:sz w:val="18"/>
                <w:szCs w:val="18"/>
              </w:rPr>
              <w:t>s of the scheme:</w:t>
            </w:r>
          </w:p>
          <w:p w14:paraId="31732473" w14:textId="77777777" w:rsidR="00F66F38" w:rsidRDefault="00F66F38" w:rsidP="00F66F38">
            <w:pPr>
              <w:rPr>
                <w:rFonts w:ascii="Arial" w:hAnsi="Arial" w:cs="Arial"/>
                <w:sz w:val="18"/>
                <w:szCs w:val="18"/>
              </w:rPr>
            </w:pPr>
          </w:p>
          <w:p w14:paraId="294A1B28" w14:textId="77777777" w:rsidR="00F66F38" w:rsidRPr="00054814" w:rsidRDefault="00F66F38" w:rsidP="004E06BD">
            <w:pPr>
              <w:numPr>
                <w:ilvl w:val="0"/>
                <w:numId w:val="117"/>
              </w:numPr>
              <w:rPr>
                <w:rFonts w:ascii="Arial" w:hAnsi="Arial" w:cs="Arial"/>
                <w:sz w:val="18"/>
                <w:szCs w:val="18"/>
              </w:rPr>
            </w:pPr>
            <w:r w:rsidRPr="00054814">
              <w:rPr>
                <w:rFonts w:ascii="Arial" w:hAnsi="Arial" w:cs="Arial"/>
                <w:sz w:val="18"/>
                <w:szCs w:val="18"/>
              </w:rPr>
              <w:t>Opening Balance at dd/mm/yyyy  – balance at the start date of the date range</w:t>
            </w:r>
          </w:p>
          <w:p w14:paraId="1B009D08" w14:textId="77777777" w:rsidR="00F66F38" w:rsidRPr="00054814" w:rsidRDefault="00F66F38" w:rsidP="004E06BD">
            <w:pPr>
              <w:numPr>
                <w:ilvl w:val="0"/>
                <w:numId w:val="117"/>
              </w:numPr>
              <w:rPr>
                <w:rFonts w:ascii="Arial" w:hAnsi="Arial" w:cs="Arial"/>
                <w:sz w:val="18"/>
                <w:szCs w:val="18"/>
              </w:rPr>
            </w:pPr>
            <w:r>
              <w:rPr>
                <w:rFonts w:ascii="Arial" w:hAnsi="Arial" w:cs="Arial"/>
                <w:sz w:val="18"/>
                <w:szCs w:val="18"/>
              </w:rPr>
              <w:t xml:space="preserve">Total </w:t>
            </w:r>
            <w:r w:rsidRPr="00054814">
              <w:rPr>
                <w:rFonts w:ascii="Arial" w:hAnsi="Arial" w:cs="Arial"/>
                <w:sz w:val="18"/>
                <w:szCs w:val="18"/>
              </w:rPr>
              <w:t xml:space="preserve">Administration transfers </w:t>
            </w:r>
            <w:r>
              <w:rPr>
                <w:rFonts w:ascii="Arial" w:hAnsi="Arial" w:cs="Arial"/>
                <w:sz w:val="18"/>
                <w:szCs w:val="18"/>
              </w:rPr>
              <w:t xml:space="preserve">received in the date range- </w:t>
            </w:r>
            <w:r w:rsidRPr="00054814">
              <w:rPr>
                <w:rFonts w:ascii="Arial" w:hAnsi="Arial" w:cs="Arial"/>
                <w:sz w:val="18"/>
                <w:szCs w:val="18"/>
              </w:rPr>
              <w:t>where applicable</w:t>
            </w:r>
          </w:p>
          <w:p w14:paraId="01950B09" w14:textId="77777777" w:rsidR="00F66F38" w:rsidRDefault="00F66F38" w:rsidP="004E06BD">
            <w:pPr>
              <w:numPr>
                <w:ilvl w:val="0"/>
                <w:numId w:val="117"/>
              </w:numPr>
              <w:rPr>
                <w:rFonts w:ascii="Arial" w:hAnsi="Arial" w:cs="Arial"/>
                <w:sz w:val="18"/>
                <w:szCs w:val="18"/>
              </w:rPr>
            </w:pPr>
            <w:r w:rsidRPr="00783C4C">
              <w:rPr>
                <w:rFonts w:ascii="Arial" w:hAnsi="Arial" w:cs="Arial"/>
                <w:sz w:val="18"/>
                <w:szCs w:val="18"/>
              </w:rPr>
              <w:t>Total Payments/Contributions received in the date range</w:t>
            </w:r>
          </w:p>
          <w:p w14:paraId="4DD5048D" w14:textId="77777777" w:rsidR="00F66F38" w:rsidRPr="00783C4C" w:rsidRDefault="00F66F38" w:rsidP="004E06BD">
            <w:pPr>
              <w:numPr>
                <w:ilvl w:val="0"/>
                <w:numId w:val="117"/>
              </w:numPr>
              <w:rPr>
                <w:rFonts w:ascii="Arial" w:hAnsi="Arial" w:cs="Arial"/>
                <w:sz w:val="18"/>
                <w:szCs w:val="18"/>
              </w:rPr>
            </w:pPr>
            <w:r>
              <w:rPr>
                <w:rFonts w:ascii="Arial" w:hAnsi="Arial" w:cs="Arial"/>
                <w:sz w:val="18"/>
                <w:szCs w:val="18"/>
              </w:rPr>
              <w:t xml:space="preserve">Total </w:t>
            </w:r>
            <w:r w:rsidRPr="00783C4C">
              <w:rPr>
                <w:rFonts w:ascii="Arial" w:hAnsi="Arial" w:cs="Arial"/>
                <w:sz w:val="18"/>
                <w:szCs w:val="18"/>
              </w:rPr>
              <w:t xml:space="preserve">Payments </w:t>
            </w:r>
            <w:r>
              <w:rPr>
                <w:rFonts w:ascii="Arial" w:hAnsi="Arial" w:cs="Arial"/>
                <w:sz w:val="18"/>
                <w:szCs w:val="18"/>
              </w:rPr>
              <w:t>made in the date range</w:t>
            </w:r>
            <w:r w:rsidRPr="00783C4C">
              <w:rPr>
                <w:rFonts w:ascii="Arial" w:hAnsi="Arial" w:cs="Arial"/>
                <w:sz w:val="18"/>
                <w:szCs w:val="18"/>
              </w:rPr>
              <w:t xml:space="preserve"> payments from the account (this will be a negative) – where applicable</w:t>
            </w:r>
          </w:p>
          <w:p w14:paraId="001C7C7B" w14:textId="77777777" w:rsidR="00F66F38" w:rsidRPr="00054814" w:rsidRDefault="00F66F38" w:rsidP="004E06BD">
            <w:pPr>
              <w:numPr>
                <w:ilvl w:val="0"/>
                <w:numId w:val="117"/>
              </w:numPr>
              <w:rPr>
                <w:rFonts w:ascii="Arial" w:hAnsi="Arial" w:cs="Arial"/>
                <w:sz w:val="18"/>
                <w:szCs w:val="18"/>
              </w:rPr>
            </w:pPr>
            <w:r w:rsidRPr="00054814">
              <w:rPr>
                <w:rFonts w:ascii="Arial" w:hAnsi="Arial" w:cs="Arial"/>
                <w:sz w:val="18"/>
                <w:szCs w:val="18"/>
              </w:rPr>
              <w:t xml:space="preserve">Sub total </w:t>
            </w:r>
            <w:r>
              <w:rPr>
                <w:rFonts w:ascii="Arial" w:hAnsi="Arial" w:cs="Arial"/>
                <w:sz w:val="18"/>
                <w:szCs w:val="18"/>
              </w:rPr>
              <w:t>of a, b &amp; c above</w:t>
            </w:r>
          </w:p>
          <w:p w14:paraId="5FE01ECC" w14:textId="77777777" w:rsidR="00F66F38" w:rsidRPr="00054814" w:rsidRDefault="00F66F38" w:rsidP="004E06BD">
            <w:pPr>
              <w:numPr>
                <w:ilvl w:val="0"/>
                <w:numId w:val="117"/>
              </w:numPr>
              <w:rPr>
                <w:rFonts w:ascii="Arial" w:hAnsi="Arial" w:cs="Arial"/>
                <w:sz w:val="18"/>
                <w:szCs w:val="18"/>
              </w:rPr>
            </w:pPr>
            <w:r>
              <w:rPr>
                <w:rFonts w:ascii="Arial" w:hAnsi="Arial" w:cs="Arial"/>
                <w:sz w:val="18"/>
                <w:szCs w:val="18"/>
              </w:rPr>
              <w:t xml:space="preserve">Value of </w:t>
            </w:r>
            <w:r w:rsidRPr="00054814">
              <w:rPr>
                <w:rFonts w:ascii="Arial" w:hAnsi="Arial" w:cs="Arial"/>
                <w:sz w:val="18"/>
                <w:szCs w:val="18"/>
              </w:rPr>
              <w:t>Investment Performance</w:t>
            </w:r>
            <w:r>
              <w:rPr>
                <w:rFonts w:ascii="Arial" w:hAnsi="Arial" w:cs="Arial"/>
                <w:sz w:val="18"/>
                <w:szCs w:val="18"/>
              </w:rPr>
              <w:t xml:space="preserve"> in the date range(this could be positive or negative)</w:t>
            </w:r>
          </w:p>
          <w:p w14:paraId="340A6715" w14:textId="77777777" w:rsidR="00F66F38" w:rsidRPr="00054814" w:rsidRDefault="00F66F38" w:rsidP="004E06BD">
            <w:pPr>
              <w:numPr>
                <w:ilvl w:val="0"/>
                <w:numId w:val="117"/>
              </w:numPr>
              <w:rPr>
                <w:rFonts w:ascii="Arial" w:hAnsi="Arial" w:cs="Arial"/>
                <w:sz w:val="18"/>
                <w:szCs w:val="18"/>
              </w:rPr>
            </w:pPr>
            <w:r w:rsidRPr="00054814">
              <w:rPr>
                <w:rFonts w:ascii="Arial" w:hAnsi="Arial" w:cs="Arial"/>
                <w:sz w:val="18"/>
                <w:szCs w:val="18"/>
              </w:rPr>
              <w:t>Balance as at dd/mm/yyyy – balance at the end date of the date range</w:t>
            </w:r>
          </w:p>
          <w:p w14:paraId="0E2152DE" w14:textId="77777777" w:rsidR="00F66F38" w:rsidRDefault="00F66F38" w:rsidP="00F66F38">
            <w:pPr>
              <w:rPr>
                <w:rFonts w:ascii="Arial" w:hAnsi="Arial" w:cs="Arial"/>
                <w:sz w:val="18"/>
                <w:szCs w:val="18"/>
              </w:rPr>
            </w:pPr>
          </w:p>
          <w:p w14:paraId="2F74D801" w14:textId="77777777" w:rsidR="00F66F38" w:rsidRPr="00053B0A" w:rsidRDefault="00F66F38" w:rsidP="00F66F38">
            <w:pPr>
              <w:rPr>
                <w:rFonts w:ascii="Arial" w:hAnsi="Arial" w:cs="Arial"/>
                <w:sz w:val="18"/>
                <w:szCs w:val="18"/>
                <w:u w:val="single"/>
              </w:rPr>
            </w:pPr>
            <w:r w:rsidRPr="00053B0A">
              <w:rPr>
                <w:rFonts w:ascii="Arial" w:hAnsi="Arial" w:cs="Arial"/>
                <w:sz w:val="18"/>
                <w:szCs w:val="18"/>
                <w:u w:val="single"/>
              </w:rPr>
              <w:t>13. View Statement</w:t>
            </w:r>
          </w:p>
          <w:p w14:paraId="308F7189" w14:textId="77777777" w:rsidR="00F66F38" w:rsidRDefault="00F66F38" w:rsidP="00F66F38">
            <w:pPr>
              <w:rPr>
                <w:rFonts w:ascii="Arial" w:hAnsi="Arial" w:cs="Arial"/>
                <w:sz w:val="18"/>
                <w:szCs w:val="18"/>
              </w:rPr>
            </w:pPr>
          </w:p>
          <w:p w14:paraId="0A036013" w14:textId="77777777" w:rsidR="00F66F38" w:rsidRDefault="00F66F38" w:rsidP="00F66F38">
            <w:pPr>
              <w:rPr>
                <w:rFonts w:ascii="Arial" w:hAnsi="Arial" w:cs="Arial"/>
                <w:sz w:val="18"/>
                <w:szCs w:val="18"/>
              </w:rPr>
            </w:pPr>
            <w:r>
              <w:rPr>
                <w:rFonts w:ascii="Arial" w:hAnsi="Arial" w:cs="Arial"/>
                <w:sz w:val="18"/>
                <w:szCs w:val="18"/>
              </w:rPr>
              <w:t>Once the statement has run and the user wants to view the report by selecting either the HTML, PDF or Excel icon the following fields should be displayed:</w:t>
            </w:r>
          </w:p>
          <w:p w14:paraId="3E89816F" w14:textId="77777777" w:rsidR="00F66F38" w:rsidRDefault="00F66F38" w:rsidP="00F66F38">
            <w:pPr>
              <w:rPr>
                <w:rFonts w:ascii="Arial" w:hAnsi="Arial" w:cs="Arial"/>
                <w:sz w:val="18"/>
                <w:szCs w:val="18"/>
              </w:rPr>
            </w:pPr>
          </w:p>
          <w:p w14:paraId="3C375292"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Plan Statement for {Scheme Name} for date range {dd/mm/yyyy} to {dd/mm/yyyy} (if the scope used means that multiple schemes are selected then do not display (for {Scheme Name}.</w:t>
            </w:r>
          </w:p>
          <w:p w14:paraId="31677D50"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6A3F2A78"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144D3794"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Opening Balance at dd/mm/yyyy  – balance at the start date of the date range</w:t>
            </w:r>
          </w:p>
          <w:p w14:paraId="7159F783"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Administration transfers – where applicable</w:t>
            </w:r>
          </w:p>
          <w:p w14:paraId="2379591F"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Payments to your account – total of any incoming payments to the account</w:t>
            </w:r>
          </w:p>
          <w:p w14:paraId="015CCFE9"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Payments from the account – total of any out bound payments from the account (this will be a negative) – where applicable</w:t>
            </w:r>
          </w:p>
          <w:p w14:paraId="60A0C25C"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 xml:space="preserve">Sub total </w:t>
            </w:r>
          </w:p>
          <w:p w14:paraId="124D1D6A" w14:textId="77777777" w:rsidR="00F66F38" w:rsidRPr="00054814" w:rsidRDefault="00F66F38" w:rsidP="004E06BD">
            <w:pPr>
              <w:numPr>
                <w:ilvl w:val="0"/>
                <w:numId w:val="106"/>
              </w:numPr>
              <w:rPr>
                <w:rFonts w:ascii="Arial" w:hAnsi="Arial" w:cs="Arial"/>
                <w:sz w:val="18"/>
                <w:szCs w:val="18"/>
              </w:rPr>
            </w:pPr>
            <w:r w:rsidRPr="00054814">
              <w:rPr>
                <w:rFonts w:ascii="Arial" w:hAnsi="Arial" w:cs="Arial"/>
                <w:sz w:val="18"/>
                <w:szCs w:val="18"/>
              </w:rPr>
              <w:t>Investment Performance</w:t>
            </w:r>
          </w:p>
          <w:p w14:paraId="336E3038" w14:textId="77777777" w:rsidR="00F66F38" w:rsidRDefault="00F66F38" w:rsidP="004E06BD">
            <w:pPr>
              <w:numPr>
                <w:ilvl w:val="0"/>
                <w:numId w:val="106"/>
              </w:numPr>
              <w:rPr>
                <w:rFonts w:ascii="Arial" w:hAnsi="Arial" w:cs="Arial"/>
                <w:sz w:val="18"/>
                <w:szCs w:val="18"/>
              </w:rPr>
            </w:pPr>
            <w:r w:rsidRPr="00054814">
              <w:rPr>
                <w:rFonts w:ascii="Arial" w:hAnsi="Arial" w:cs="Arial"/>
                <w:sz w:val="18"/>
                <w:szCs w:val="18"/>
              </w:rPr>
              <w:t>Balance as at dd/mm/yyyy</w:t>
            </w:r>
          </w:p>
          <w:p w14:paraId="253C9D7A" w14:textId="77777777" w:rsidR="00F66F38" w:rsidRDefault="00F66F38" w:rsidP="004E06BD">
            <w:pPr>
              <w:numPr>
                <w:ilvl w:val="0"/>
                <w:numId w:val="106"/>
              </w:numPr>
              <w:rPr>
                <w:rFonts w:ascii="Arial" w:hAnsi="Arial" w:cs="Arial"/>
                <w:sz w:val="18"/>
                <w:szCs w:val="18"/>
              </w:rPr>
            </w:pPr>
            <w:r>
              <w:rPr>
                <w:rFonts w:ascii="Arial" w:hAnsi="Arial" w:cs="Arial"/>
                <w:sz w:val="18"/>
                <w:szCs w:val="18"/>
              </w:rPr>
              <w:t>Footer - Date and time of request and userid who requested the report</w:t>
            </w:r>
          </w:p>
          <w:p w14:paraId="21720F97" w14:textId="77777777" w:rsidR="00F66F38" w:rsidRDefault="00F66F38" w:rsidP="00F66F38">
            <w:pPr>
              <w:rPr>
                <w:rFonts w:ascii="Arial" w:hAnsi="Arial" w:cs="Arial"/>
                <w:sz w:val="18"/>
                <w:szCs w:val="18"/>
              </w:rPr>
            </w:pPr>
          </w:p>
          <w:p w14:paraId="2FCCC529"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5DB47D4D" w14:textId="77777777" w:rsidR="00F66F38" w:rsidRDefault="00F66F38" w:rsidP="00F66F38">
            <w:pPr>
              <w:rPr>
                <w:rFonts w:ascii="Arial" w:hAnsi="Arial" w:cs="Arial"/>
                <w:sz w:val="18"/>
                <w:szCs w:val="18"/>
              </w:rPr>
            </w:pPr>
          </w:p>
          <w:p w14:paraId="7037D0C8" w14:textId="77777777" w:rsidR="00F66F38" w:rsidRDefault="00F66F38" w:rsidP="00F66F38">
            <w:pPr>
              <w:rPr>
                <w:rFonts w:ascii="Arial" w:hAnsi="Arial" w:cs="Arial"/>
                <w:sz w:val="18"/>
                <w:szCs w:val="18"/>
              </w:rPr>
            </w:pPr>
            <w:r>
              <w:rPr>
                <w:noProof/>
                <w:lang w:eastAsia="en-GB"/>
              </w:rPr>
              <w:drawing>
                <wp:inline distT="0" distB="0" distL="0" distR="0" wp14:anchorId="094F5E1D" wp14:editId="44DA427F">
                  <wp:extent cx="3044825" cy="1148080"/>
                  <wp:effectExtent l="0" t="0" r="3175" b="0"/>
                  <wp:docPr id="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044825" cy="1148080"/>
                          </a:xfrm>
                          <a:prstGeom prst="rect">
                            <a:avLst/>
                          </a:prstGeom>
                          <a:noFill/>
                          <a:ln>
                            <a:noFill/>
                          </a:ln>
                        </pic:spPr>
                      </pic:pic>
                    </a:graphicData>
                  </a:graphic>
                </wp:inline>
              </w:drawing>
            </w:r>
          </w:p>
          <w:p w14:paraId="28517262" w14:textId="77777777" w:rsidR="00F66F38" w:rsidRDefault="00F66F38" w:rsidP="00F66F38">
            <w:pPr>
              <w:rPr>
                <w:rFonts w:ascii="Arial" w:hAnsi="Arial" w:cs="Arial"/>
                <w:sz w:val="18"/>
                <w:szCs w:val="18"/>
              </w:rPr>
            </w:pPr>
          </w:p>
          <w:p w14:paraId="579DD877" w14:textId="77777777" w:rsidR="00F66F38" w:rsidRPr="003924C6" w:rsidRDefault="00F66F38" w:rsidP="00F66F38">
            <w:pPr>
              <w:rPr>
                <w:rFonts w:ascii="Arial" w:hAnsi="Arial" w:cs="Arial"/>
                <w:sz w:val="18"/>
                <w:szCs w:val="18"/>
              </w:rPr>
            </w:pPr>
          </w:p>
        </w:tc>
      </w:tr>
      <w:tr w:rsidR="00F66F38" w:rsidRPr="005D68D4" w14:paraId="515D45C3" w14:textId="77777777" w:rsidTr="006C4819">
        <w:tc>
          <w:tcPr>
            <w:tcW w:w="2093" w:type="dxa"/>
            <w:shd w:val="pct20" w:color="auto" w:fill="auto"/>
          </w:tcPr>
          <w:p w14:paraId="00DD34F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41457BD0" w14:textId="77777777" w:rsidR="00F66F38" w:rsidRPr="005D68D4" w:rsidRDefault="00F66F38" w:rsidP="00F66F38">
            <w:pPr>
              <w:rPr>
                <w:rFonts w:ascii="Arial" w:hAnsi="Arial" w:cs="Arial"/>
                <w:b/>
                <w:bCs/>
                <w:sz w:val="18"/>
                <w:szCs w:val="18"/>
              </w:rPr>
            </w:pPr>
          </w:p>
        </w:tc>
        <w:tc>
          <w:tcPr>
            <w:tcW w:w="7229" w:type="dxa"/>
            <w:shd w:val="clear" w:color="auto" w:fill="auto"/>
          </w:tcPr>
          <w:p w14:paraId="21ABA81E" w14:textId="77777777" w:rsidR="00F66F38" w:rsidRPr="005D68D4" w:rsidRDefault="00F66F38" w:rsidP="00F66F38">
            <w:pPr>
              <w:rPr>
                <w:rFonts w:ascii="Arial" w:hAnsi="Arial" w:cs="Arial"/>
                <w:sz w:val="18"/>
                <w:szCs w:val="18"/>
              </w:rPr>
            </w:pPr>
            <w:r>
              <w:rPr>
                <w:rFonts w:ascii="Arial" w:hAnsi="Arial" w:cs="Arial"/>
                <w:sz w:val="18"/>
                <w:szCs w:val="18"/>
              </w:rPr>
              <w:t>Plan Statement – there is a requirement to have a Plan Statement, what is currently on the Plan Statement on GW is a 3 tab report which shows a Balance tab, a Transactions tab, an Investments tab.  Having done some analysis I think therefore  the Plan Statement is 3 separate reports which have also been defined in the requirements as Plan Statement (Balance tab) Client Portfolio Valuation Report (Investments tab), Client Portfolio Transaction History Report (transactions tab).  This use case will therefore assume that the Plan Statement is just the RM equivalent of the scheme balance/scheme valuation</w:t>
            </w:r>
          </w:p>
        </w:tc>
      </w:tr>
      <w:tr w:rsidR="00F66F38" w:rsidRPr="005D68D4" w14:paraId="7B6D8E3C" w14:textId="77777777" w:rsidTr="006C4819">
        <w:tc>
          <w:tcPr>
            <w:tcW w:w="2093" w:type="dxa"/>
            <w:shd w:val="pct20" w:color="auto" w:fill="auto"/>
          </w:tcPr>
          <w:p w14:paraId="024A32E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738F21A0"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5509FE4C" w14:textId="77777777" w:rsidR="00F66F38" w:rsidRPr="005D68D4" w:rsidRDefault="00F66F38" w:rsidP="00F66F38">
            <w:pPr>
              <w:rPr>
                <w:rFonts w:ascii="Arial" w:hAnsi="Arial" w:cs="Arial"/>
                <w:sz w:val="18"/>
                <w:szCs w:val="18"/>
              </w:rPr>
            </w:pPr>
          </w:p>
        </w:tc>
      </w:tr>
      <w:tr w:rsidR="00F66F38" w:rsidRPr="005D68D4" w14:paraId="64BE81C9" w14:textId="77777777" w:rsidTr="006C4819">
        <w:tc>
          <w:tcPr>
            <w:tcW w:w="2093" w:type="dxa"/>
            <w:shd w:val="pct20" w:color="auto" w:fill="auto"/>
          </w:tcPr>
          <w:p w14:paraId="34F691D4"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72453992" w14:textId="77777777" w:rsidR="00F66F38" w:rsidRPr="005D68D4" w:rsidRDefault="00F66F38" w:rsidP="00F66F38">
            <w:pPr>
              <w:rPr>
                <w:rFonts w:ascii="Arial" w:hAnsi="Arial" w:cs="Arial"/>
                <w:sz w:val="18"/>
                <w:szCs w:val="18"/>
              </w:rPr>
            </w:pPr>
          </w:p>
        </w:tc>
      </w:tr>
      <w:tr w:rsidR="00F66F38" w:rsidRPr="005D68D4" w14:paraId="488BE763" w14:textId="77777777" w:rsidTr="006C4819">
        <w:tc>
          <w:tcPr>
            <w:tcW w:w="2093" w:type="dxa"/>
            <w:shd w:val="pct20" w:color="auto" w:fill="auto"/>
          </w:tcPr>
          <w:p w14:paraId="7B85DDA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59951D25" w14:textId="77777777" w:rsidR="00F66F38" w:rsidRPr="005D68D4" w:rsidRDefault="00F66F38" w:rsidP="00F66F38">
            <w:pPr>
              <w:rPr>
                <w:rFonts w:ascii="Arial" w:hAnsi="Arial" w:cs="Arial"/>
                <w:sz w:val="18"/>
                <w:szCs w:val="18"/>
              </w:rPr>
            </w:pPr>
            <w:r>
              <w:rPr>
                <w:rFonts w:ascii="Arial" w:hAnsi="Arial" w:cs="Arial"/>
                <w:sz w:val="18"/>
                <w:szCs w:val="18"/>
              </w:rPr>
              <w:t>PM0044 – Plan Statement  - Current Balance Tab</w:t>
            </w:r>
          </w:p>
        </w:tc>
      </w:tr>
      <w:tr w:rsidR="00F66F38" w:rsidRPr="005D68D4" w14:paraId="28FC505B" w14:textId="77777777" w:rsidTr="006C4819">
        <w:tc>
          <w:tcPr>
            <w:tcW w:w="2093" w:type="dxa"/>
            <w:shd w:val="pct20" w:color="auto" w:fill="auto"/>
          </w:tcPr>
          <w:p w14:paraId="3A389DBA"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2907BD77" w14:textId="77777777" w:rsidR="00F66F38" w:rsidRPr="005D68D4" w:rsidRDefault="00F66F38" w:rsidP="00F66F38">
            <w:pPr>
              <w:rPr>
                <w:rFonts w:ascii="Arial" w:hAnsi="Arial" w:cs="Arial"/>
                <w:sz w:val="18"/>
                <w:szCs w:val="18"/>
              </w:rPr>
            </w:pPr>
            <w:r w:rsidRPr="005D68D4">
              <w:rPr>
                <w:rFonts w:ascii="Arial" w:hAnsi="Arial" w:cs="Arial"/>
                <w:sz w:val="18"/>
                <w:szCs w:val="18"/>
              </w:rPr>
              <w:t>Sue Allwood</w:t>
            </w:r>
          </w:p>
        </w:tc>
      </w:tr>
    </w:tbl>
    <w:p w14:paraId="72A36987" w14:textId="77777777" w:rsidR="00633FF9" w:rsidRDefault="00633FF9" w:rsidP="00633FF9"/>
    <w:p w14:paraId="02146246" w14:textId="77777777" w:rsidR="00633FF9" w:rsidRDefault="00633FF9" w:rsidP="00633FF9">
      <w:pPr>
        <w:tabs>
          <w:tab w:val="num" w:pos="993"/>
        </w:tabs>
        <w:sectPr w:rsidR="00633FF9" w:rsidSect="00AF6F0D">
          <w:pgSz w:w="12240" w:h="15840"/>
          <w:pgMar w:top="1440" w:right="1440" w:bottom="1440" w:left="1440" w:header="720" w:footer="720" w:gutter="0"/>
          <w:cols w:space="720"/>
          <w:docGrid w:linePitch="360"/>
        </w:sectPr>
      </w:pPr>
    </w:p>
    <w:p w14:paraId="630ABF37" w14:textId="77777777" w:rsidR="00633FF9" w:rsidRPr="002E6C43" w:rsidRDefault="00BA535D" w:rsidP="002E6C43">
      <w:pPr>
        <w:pStyle w:val="Heading4"/>
      </w:pPr>
      <w:r>
        <w:t>Plan Statement</w:t>
      </w:r>
      <w:r w:rsidR="00633FF9" w:rsidRPr="002E6C43">
        <w:t xml:space="preserve"> Screen Properties</w:t>
      </w:r>
    </w:p>
    <w:p w14:paraId="2E568C22"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2202"/>
        <w:gridCol w:w="1127"/>
        <w:gridCol w:w="2835"/>
        <w:gridCol w:w="942"/>
        <w:gridCol w:w="2631"/>
        <w:gridCol w:w="1144"/>
        <w:gridCol w:w="942"/>
      </w:tblGrid>
      <w:tr w:rsidR="00633FF9" w:rsidRPr="004A5D01" w14:paraId="233F96A2" w14:textId="77777777" w:rsidTr="007E4400">
        <w:trPr>
          <w:trHeight w:val="825"/>
        </w:trPr>
        <w:tc>
          <w:tcPr>
            <w:tcW w:w="4189" w:type="pct"/>
            <w:gridSpan w:val="6"/>
            <w:shd w:val="clear" w:color="auto" w:fill="auto"/>
          </w:tcPr>
          <w:p w14:paraId="494AB517"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44" w:type="pct"/>
            <w:shd w:val="clear" w:color="auto" w:fill="auto"/>
          </w:tcPr>
          <w:p w14:paraId="52120ACC"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366" w:type="pct"/>
          </w:tcPr>
          <w:p w14:paraId="19350CFA"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201CAD3D" w14:textId="77777777" w:rsidTr="007E4400">
        <w:trPr>
          <w:trHeight w:val="275"/>
        </w:trPr>
        <w:tc>
          <w:tcPr>
            <w:tcW w:w="4189" w:type="pct"/>
            <w:gridSpan w:val="6"/>
            <w:shd w:val="clear" w:color="auto" w:fill="auto"/>
          </w:tcPr>
          <w:p w14:paraId="59828716" w14:textId="77777777" w:rsidR="00633FF9" w:rsidRPr="007C38EA" w:rsidRDefault="00BA535D" w:rsidP="006C4819">
            <w:pPr>
              <w:rPr>
                <w:rFonts w:ascii="Arial" w:hAnsi="Arial" w:cs="Arial"/>
                <w:b/>
                <w:sz w:val="22"/>
                <w:szCs w:val="22"/>
              </w:rPr>
            </w:pPr>
            <w:r>
              <w:rPr>
                <w:rFonts w:ascii="Arial" w:hAnsi="Arial" w:cs="Arial"/>
                <w:b/>
                <w:sz w:val="22"/>
                <w:szCs w:val="22"/>
              </w:rPr>
              <w:t>Plan Statement</w:t>
            </w:r>
            <w:r w:rsidR="00633FF9" w:rsidRPr="007C38EA">
              <w:rPr>
                <w:rFonts w:ascii="Arial" w:hAnsi="Arial" w:cs="Arial"/>
                <w:b/>
                <w:sz w:val="22"/>
                <w:szCs w:val="22"/>
              </w:rPr>
              <w:t xml:space="preserve"> for {Scheme Name} for date range {dd/mm/yyyy} to {dd/mm/yyyy}</w:t>
            </w:r>
          </w:p>
          <w:p w14:paraId="7F8546B5" w14:textId="77777777" w:rsidR="007E4400" w:rsidRPr="00053B0A" w:rsidRDefault="007E4400" w:rsidP="007E4400">
            <w:pPr>
              <w:rPr>
                <w:rFonts w:ascii="Arial" w:hAnsi="Arial" w:cs="Arial"/>
                <w:i/>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36F6874A" w14:textId="77777777" w:rsidR="00633FF9" w:rsidRDefault="00633FF9" w:rsidP="006C4819">
            <w:pPr>
              <w:rPr>
                <w:rFonts w:ascii="Arial" w:hAnsi="Arial" w:cs="Arial"/>
                <w:b/>
                <w:sz w:val="20"/>
                <w:szCs w:val="20"/>
              </w:rPr>
            </w:pPr>
          </w:p>
          <w:p w14:paraId="2AB0ED56"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608DD2B5" w14:textId="77777777" w:rsidR="00633FF9" w:rsidRDefault="00633FF9" w:rsidP="006C4819">
            <w:pPr>
              <w:rPr>
                <w:rFonts w:ascii="Arial" w:hAnsi="Arial" w:cs="Arial"/>
                <w:b/>
                <w:sz w:val="20"/>
                <w:szCs w:val="20"/>
              </w:rPr>
            </w:pPr>
          </w:p>
          <w:p w14:paraId="3BD95B1F" w14:textId="77777777" w:rsidR="00633FF9" w:rsidRPr="007C38EA"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44" w:type="pct"/>
            <w:shd w:val="clear" w:color="auto" w:fill="auto"/>
          </w:tcPr>
          <w:p w14:paraId="1C898749"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Y</w:t>
            </w:r>
          </w:p>
        </w:tc>
        <w:tc>
          <w:tcPr>
            <w:tcW w:w="366" w:type="pct"/>
          </w:tcPr>
          <w:p w14:paraId="6317B8E2"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6358033D" w14:textId="77777777" w:rsidTr="007E4400">
        <w:trPr>
          <w:trHeight w:val="275"/>
        </w:trPr>
        <w:tc>
          <w:tcPr>
            <w:tcW w:w="428" w:type="pct"/>
            <w:shd w:val="clear" w:color="auto" w:fill="auto"/>
          </w:tcPr>
          <w:p w14:paraId="072ECFA9"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853" w:type="pct"/>
            <w:shd w:val="clear" w:color="auto" w:fill="auto"/>
          </w:tcPr>
          <w:p w14:paraId="29E13959"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428" w:type="pct"/>
            <w:shd w:val="clear" w:color="auto" w:fill="auto"/>
          </w:tcPr>
          <w:p w14:paraId="4061D297"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1097" w:type="pct"/>
            <w:shd w:val="clear" w:color="auto" w:fill="auto"/>
          </w:tcPr>
          <w:p w14:paraId="03D8BABC"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366" w:type="pct"/>
            <w:shd w:val="clear" w:color="auto" w:fill="auto"/>
          </w:tcPr>
          <w:p w14:paraId="2C80638A"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1018" w:type="pct"/>
            <w:shd w:val="clear" w:color="auto" w:fill="auto"/>
          </w:tcPr>
          <w:p w14:paraId="5477632C"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44" w:type="pct"/>
          </w:tcPr>
          <w:p w14:paraId="0324781D" w14:textId="77777777" w:rsidR="00633FF9" w:rsidRPr="004A5D01" w:rsidRDefault="00633FF9" w:rsidP="006C4819">
            <w:pPr>
              <w:rPr>
                <w:rFonts w:ascii="Arial" w:hAnsi="Arial" w:cs="Arial"/>
                <w:b/>
                <w:sz w:val="18"/>
                <w:szCs w:val="18"/>
              </w:rPr>
            </w:pPr>
          </w:p>
        </w:tc>
        <w:tc>
          <w:tcPr>
            <w:tcW w:w="366" w:type="pct"/>
          </w:tcPr>
          <w:p w14:paraId="29209DF2" w14:textId="77777777" w:rsidR="00633FF9" w:rsidRPr="004A5D01" w:rsidRDefault="00633FF9" w:rsidP="006C4819">
            <w:pPr>
              <w:rPr>
                <w:rFonts w:ascii="Arial" w:hAnsi="Arial" w:cs="Arial"/>
                <w:b/>
                <w:sz w:val="18"/>
                <w:szCs w:val="18"/>
              </w:rPr>
            </w:pPr>
          </w:p>
        </w:tc>
      </w:tr>
      <w:tr w:rsidR="007E4400" w:rsidRPr="004A5D01" w14:paraId="01D6C51C" w14:textId="77777777" w:rsidTr="007E4400">
        <w:trPr>
          <w:trHeight w:val="275"/>
        </w:trPr>
        <w:tc>
          <w:tcPr>
            <w:tcW w:w="428" w:type="pct"/>
            <w:shd w:val="clear" w:color="auto" w:fill="auto"/>
          </w:tcPr>
          <w:p w14:paraId="42812017" w14:textId="77777777" w:rsidR="007E4400" w:rsidRDefault="007E4400" w:rsidP="007E4400">
            <w:pPr>
              <w:rPr>
                <w:rFonts w:ascii="Arial" w:hAnsi="Arial" w:cs="Arial"/>
                <w:sz w:val="18"/>
                <w:szCs w:val="18"/>
              </w:rPr>
            </w:pPr>
            <w:r>
              <w:rPr>
                <w:rFonts w:ascii="Arial" w:hAnsi="Arial" w:cs="Arial"/>
                <w:sz w:val="18"/>
                <w:szCs w:val="18"/>
              </w:rPr>
              <w:t>Screen Text</w:t>
            </w:r>
          </w:p>
        </w:tc>
        <w:tc>
          <w:tcPr>
            <w:tcW w:w="853" w:type="pct"/>
            <w:shd w:val="clear" w:color="auto" w:fill="auto"/>
          </w:tcPr>
          <w:p w14:paraId="6EB8DF87" w14:textId="77777777" w:rsidR="007E4400" w:rsidRPr="007C38EA" w:rsidRDefault="007E4400" w:rsidP="007E4400">
            <w:pPr>
              <w:rPr>
                <w:rFonts w:ascii="Arial" w:hAnsi="Arial" w:cs="Arial"/>
                <w:b/>
                <w:sz w:val="18"/>
                <w:szCs w:val="18"/>
              </w:rPr>
            </w:pPr>
            <w:r w:rsidRPr="007C38EA">
              <w:rPr>
                <w:rFonts w:ascii="Arial" w:hAnsi="Arial" w:cs="Arial"/>
                <w:b/>
                <w:sz w:val="18"/>
                <w:szCs w:val="18"/>
              </w:rPr>
              <w:t>Opening Balance as at {dd/mm/yyyy}</w:t>
            </w:r>
          </w:p>
        </w:tc>
        <w:tc>
          <w:tcPr>
            <w:tcW w:w="428" w:type="pct"/>
            <w:shd w:val="clear" w:color="auto" w:fill="auto"/>
          </w:tcPr>
          <w:p w14:paraId="456441B1"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323902B0" w14:textId="77777777" w:rsidR="007E4400" w:rsidRPr="006472F6" w:rsidRDefault="007E4400" w:rsidP="007E4400">
            <w:pPr>
              <w:rPr>
                <w:rFonts w:ascii="Arial" w:hAnsi="Arial" w:cs="Arial"/>
                <w:sz w:val="18"/>
                <w:szCs w:val="18"/>
              </w:rPr>
            </w:pPr>
            <w:r w:rsidRPr="006472F6">
              <w:rPr>
                <w:rFonts w:ascii="Arial" w:hAnsi="Arial" w:cs="Arial"/>
                <w:sz w:val="18"/>
                <w:szCs w:val="18"/>
              </w:rPr>
              <w:t xml:space="preserve">Balance of the </w:t>
            </w:r>
            <w:r>
              <w:rPr>
                <w:rFonts w:ascii="Arial" w:hAnsi="Arial" w:cs="Arial"/>
                <w:sz w:val="18"/>
                <w:szCs w:val="18"/>
              </w:rPr>
              <w:t>scheme</w:t>
            </w:r>
            <w:r w:rsidRPr="006472F6">
              <w:rPr>
                <w:rFonts w:ascii="Arial" w:hAnsi="Arial" w:cs="Arial"/>
                <w:sz w:val="18"/>
                <w:szCs w:val="18"/>
              </w:rPr>
              <w:t xml:space="preserve"> account as at the start date of the statement</w:t>
            </w:r>
          </w:p>
          <w:p w14:paraId="5028D62E" w14:textId="77777777" w:rsidR="007E4400" w:rsidRPr="006472F6" w:rsidRDefault="007E4400" w:rsidP="007E4400">
            <w:pPr>
              <w:rPr>
                <w:rFonts w:ascii="Arial" w:hAnsi="Arial" w:cs="Arial"/>
                <w:sz w:val="18"/>
                <w:szCs w:val="18"/>
              </w:rPr>
            </w:pPr>
            <w:r w:rsidRPr="006472F6">
              <w:rPr>
                <w:rFonts w:ascii="Arial" w:hAnsi="Arial" w:cs="Arial"/>
                <w:sz w:val="18"/>
                <w:szCs w:val="18"/>
              </w:rPr>
              <w:t>£n.nn</w:t>
            </w:r>
          </w:p>
          <w:p w14:paraId="49AD7E0C" w14:textId="77777777" w:rsidR="007E4400" w:rsidRPr="006472F6" w:rsidRDefault="007E4400" w:rsidP="007E4400">
            <w:pPr>
              <w:rPr>
                <w:rFonts w:ascii="Arial" w:hAnsi="Arial" w:cs="Arial"/>
                <w:sz w:val="18"/>
                <w:szCs w:val="18"/>
              </w:rPr>
            </w:pPr>
            <w:r w:rsidRPr="006472F6">
              <w:rPr>
                <w:rFonts w:ascii="Arial" w:hAnsi="Arial" w:cs="Arial"/>
                <w:sz w:val="18"/>
                <w:szCs w:val="18"/>
              </w:rPr>
              <w:t>Right Aligned</w:t>
            </w:r>
          </w:p>
          <w:p w14:paraId="1FC97C4F" w14:textId="77777777" w:rsidR="007E4400" w:rsidRDefault="007E4400" w:rsidP="007E4400">
            <w:pPr>
              <w:rPr>
                <w:rFonts w:ascii="Arial" w:hAnsi="Arial" w:cs="Arial"/>
                <w:sz w:val="18"/>
                <w:szCs w:val="18"/>
              </w:rPr>
            </w:pPr>
            <w:r w:rsidRPr="006472F6">
              <w:rPr>
                <w:rFonts w:ascii="Arial" w:hAnsi="Arial" w:cs="Arial"/>
                <w:sz w:val="18"/>
                <w:szCs w:val="18"/>
              </w:rPr>
              <w:t>2 dps</w:t>
            </w:r>
          </w:p>
        </w:tc>
        <w:tc>
          <w:tcPr>
            <w:tcW w:w="366" w:type="pct"/>
            <w:shd w:val="clear" w:color="auto" w:fill="auto"/>
          </w:tcPr>
          <w:p w14:paraId="0FB2B666"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560C1669"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28C48C31"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174309AC"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15643DFF" w14:textId="77777777" w:rsidTr="007E4400">
        <w:trPr>
          <w:trHeight w:val="275"/>
        </w:trPr>
        <w:tc>
          <w:tcPr>
            <w:tcW w:w="428" w:type="pct"/>
            <w:shd w:val="clear" w:color="auto" w:fill="auto"/>
          </w:tcPr>
          <w:p w14:paraId="27546A70" w14:textId="77777777" w:rsidR="007E4400" w:rsidRDefault="007E4400" w:rsidP="007E4400">
            <w:r w:rsidRPr="00172675">
              <w:rPr>
                <w:rFonts w:ascii="Arial" w:hAnsi="Arial" w:cs="Arial"/>
                <w:sz w:val="18"/>
                <w:szCs w:val="18"/>
              </w:rPr>
              <w:t>Screen Text</w:t>
            </w:r>
          </w:p>
        </w:tc>
        <w:tc>
          <w:tcPr>
            <w:tcW w:w="853" w:type="pct"/>
            <w:shd w:val="clear" w:color="auto" w:fill="auto"/>
          </w:tcPr>
          <w:p w14:paraId="6C84050E" w14:textId="77777777" w:rsidR="007E4400" w:rsidRDefault="007E4400" w:rsidP="007E4400">
            <w:pPr>
              <w:rPr>
                <w:rFonts w:ascii="Arial" w:hAnsi="Arial" w:cs="Arial"/>
                <w:sz w:val="18"/>
                <w:szCs w:val="18"/>
              </w:rPr>
            </w:pPr>
            <w:r w:rsidRPr="00054814">
              <w:rPr>
                <w:rFonts w:ascii="Arial" w:hAnsi="Arial" w:cs="Arial"/>
                <w:sz w:val="18"/>
                <w:szCs w:val="18"/>
              </w:rPr>
              <w:t>Administration transfers</w:t>
            </w:r>
          </w:p>
        </w:tc>
        <w:tc>
          <w:tcPr>
            <w:tcW w:w="428" w:type="pct"/>
            <w:shd w:val="clear" w:color="auto" w:fill="auto"/>
          </w:tcPr>
          <w:p w14:paraId="1FC2EE09"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1432A42B" w14:textId="77777777" w:rsidR="007E4400" w:rsidRDefault="007E4400" w:rsidP="007E4400">
            <w:pPr>
              <w:rPr>
                <w:rFonts w:ascii="Arial" w:hAnsi="Arial" w:cs="Arial"/>
                <w:sz w:val="18"/>
                <w:szCs w:val="18"/>
              </w:rPr>
            </w:pPr>
          </w:p>
        </w:tc>
        <w:tc>
          <w:tcPr>
            <w:tcW w:w="366" w:type="pct"/>
            <w:shd w:val="clear" w:color="auto" w:fill="auto"/>
          </w:tcPr>
          <w:p w14:paraId="75D0B160"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6231B313"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27AFBBD7"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1BC5FC14"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4D65CAB2" w14:textId="77777777" w:rsidTr="007E4400">
        <w:trPr>
          <w:trHeight w:val="275"/>
        </w:trPr>
        <w:tc>
          <w:tcPr>
            <w:tcW w:w="428" w:type="pct"/>
            <w:shd w:val="clear" w:color="auto" w:fill="auto"/>
          </w:tcPr>
          <w:p w14:paraId="41AB11FD" w14:textId="77777777" w:rsidR="007E4400" w:rsidRDefault="007E4400" w:rsidP="007E4400">
            <w:r w:rsidRPr="00172675">
              <w:rPr>
                <w:rFonts w:ascii="Arial" w:hAnsi="Arial" w:cs="Arial"/>
                <w:sz w:val="18"/>
                <w:szCs w:val="18"/>
              </w:rPr>
              <w:t>Screen Text</w:t>
            </w:r>
          </w:p>
        </w:tc>
        <w:tc>
          <w:tcPr>
            <w:tcW w:w="853" w:type="pct"/>
            <w:shd w:val="clear" w:color="auto" w:fill="auto"/>
          </w:tcPr>
          <w:p w14:paraId="5ADDF325" w14:textId="77777777" w:rsidR="007E4400" w:rsidRDefault="007E4400" w:rsidP="007E4400">
            <w:pPr>
              <w:rPr>
                <w:rFonts w:ascii="Arial" w:hAnsi="Arial" w:cs="Arial"/>
                <w:sz w:val="18"/>
                <w:szCs w:val="18"/>
              </w:rPr>
            </w:pPr>
            <w:r w:rsidRPr="00054814">
              <w:rPr>
                <w:rFonts w:ascii="Arial" w:hAnsi="Arial" w:cs="Arial"/>
                <w:sz w:val="18"/>
                <w:szCs w:val="18"/>
              </w:rPr>
              <w:t xml:space="preserve">Payments </w:t>
            </w:r>
            <w:r>
              <w:rPr>
                <w:rFonts w:ascii="Arial" w:hAnsi="Arial" w:cs="Arial"/>
                <w:sz w:val="18"/>
                <w:szCs w:val="18"/>
              </w:rPr>
              <w:t>into your scheme</w:t>
            </w:r>
          </w:p>
        </w:tc>
        <w:tc>
          <w:tcPr>
            <w:tcW w:w="428" w:type="pct"/>
            <w:shd w:val="clear" w:color="auto" w:fill="auto"/>
          </w:tcPr>
          <w:p w14:paraId="0FC5C349"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30E19020" w14:textId="77777777" w:rsidR="007E4400" w:rsidRDefault="007E4400" w:rsidP="007E4400">
            <w:pPr>
              <w:rPr>
                <w:rFonts w:ascii="Arial" w:hAnsi="Arial" w:cs="Arial"/>
                <w:sz w:val="18"/>
                <w:szCs w:val="18"/>
              </w:rPr>
            </w:pPr>
          </w:p>
        </w:tc>
        <w:tc>
          <w:tcPr>
            <w:tcW w:w="366" w:type="pct"/>
            <w:shd w:val="clear" w:color="auto" w:fill="auto"/>
          </w:tcPr>
          <w:p w14:paraId="5862F5D6"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677E0741"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68E933C2"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55738FF0"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13D6F735" w14:textId="77777777" w:rsidTr="007E4400">
        <w:trPr>
          <w:trHeight w:val="275"/>
        </w:trPr>
        <w:tc>
          <w:tcPr>
            <w:tcW w:w="428" w:type="pct"/>
            <w:shd w:val="clear" w:color="auto" w:fill="auto"/>
          </w:tcPr>
          <w:p w14:paraId="551DE6B4" w14:textId="77777777" w:rsidR="007E4400" w:rsidRDefault="007E4400" w:rsidP="007E4400">
            <w:r w:rsidRPr="00172675">
              <w:rPr>
                <w:rFonts w:ascii="Arial" w:hAnsi="Arial" w:cs="Arial"/>
                <w:sz w:val="18"/>
                <w:szCs w:val="18"/>
              </w:rPr>
              <w:t>Screen Text</w:t>
            </w:r>
          </w:p>
        </w:tc>
        <w:tc>
          <w:tcPr>
            <w:tcW w:w="853" w:type="pct"/>
            <w:shd w:val="clear" w:color="auto" w:fill="auto"/>
          </w:tcPr>
          <w:p w14:paraId="772871A3" w14:textId="77777777" w:rsidR="007E4400" w:rsidRDefault="007E4400" w:rsidP="007E4400">
            <w:pPr>
              <w:rPr>
                <w:rFonts w:ascii="Arial" w:hAnsi="Arial" w:cs="Arial"/>
                <w:sz w:val="18"/>
                <w:szCs w:val="18"/>
              </w:rPr>
            </w:pPr>
            <w:r>
              <w:rPr>
                <w:rFonts w:ascii="Arial" w:hAnsi="Arial" w:cs="Arial"/>
                <w:sz w:val="18"/>
                <w:szCs w:val="18"/>
              </w:rPr>
              <w:t>Payments out of your scheme</w:t>
            </w:r>
          </w:p>
        </w:tc>
        <w:tc>
          <w:tcPr>
            <w:tcW w:w="428" w:type="pct"/>
            <w:shd w:val="clear" w:color="auto" w:fill="auto"/>
          </w:tcPr>
          <w:p w14:paraId="659C69C8"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3C930954" w14:textId="77777777" w:rsidR="007E4400" w:rsidRDefault="007E4400" w:rsidP="007E4400">
            <w:pPr>
              <w:rPr>
                <w:rFonts w:ascii="Arial" w:hAnsi="Arial" w:cs="Arial"/>
                <w:sz w:val="18"/>
                <w:szCs w:val="18"/>
              </w:rPr>
            </w:pPr>
          </w:p>
        </w:tc>
        <w:tc>
          <w:tcPr>
            <w:tcW w:w="366" w:type="pct"/>
            <w:shd w:val="clear" w:color="auto" w:fill="auto"/>
          </w:tcPr>
          <w:p w14:paraId="6FD9B607"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0E291492"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5906D96A"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76CF9012"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08896030" w14:textId="77777777" w:rsidTr="007E4400">
        <w:trPr>
          <w:trHeight w:val="275"/>
        </w:trPr>
        <w:tc>
          <w:tcPr>
            <w:tcW w:w="428" w:type="pct"/>
            <w:shd w:val="clear" w:color="auto" w:fill="auto"/>
          </w:tcPr>
          <w:p w14:paraId="38D658B0" w14:textId="77777777" w:rsidR="007E4400" w:rsidRDefault="007E4400" w:rsidP="007E4400">
            <w:r w:rsidRPr="00172675">
              <w:rPr>
                <w:rFonts w:ascii="Arial" w:hAnsi="Arial" w:cs="Arial"/>
                <w:sz w:val="18"/>
                <w:szCs w:val="18"/>
              </w:rPr>
              <w:t>Screen Text</w:t>
            </w:r>
          </w:p>
        </w:tc>
        <w:tc>
          <w:tcPr>
            <w:tcW w:w="853" w:type="pct"/>
            <w:shd w:val="clear" w:color="auto" w:fill="auto"/>
          </w:tcPr>
          <w:p w14:paraId="121526C4" w14:textId="77777777" w:rsidR="007E4400" w:rsidRDefault="007E4400" w:rsidP="007E4400">
            <w:pPr>
              <w:rPr>
                <w:rFonts w:ascii="Arial" w:hAnsi="Arial" w:cs="Arial"/>
                <w:sz w:val="18"/>
                <w:szCs w:val="18"/>
              </w:rPr>
            </w:pPr>
            <w:r>
              <w:rPr>
                <w:rFonts w:ascii="Arial" w:hAnsi="Arial" w:cs="Arial"/>
                <w:sz w:val="18"/>
                <w:szCs w:val="18"/>
              </w:rPr>
              <w:t>Sub total</w:t>
            </w:r>
          </w:p>
        </w:tc>
        <w:tc>
          <w:tcPr>
            <w:tcW w:w="428" w:type="pct"/>
            <w:shd w:val="clear" w:color="auto" w:fill="auto"/>
          </w:tcPr>
          <w:p w14:paraId="507CE3FA"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6242BF31" w14:textId="77777777" w:rsidR="007E4400" w:rsidRDefault="007E4400" w:rsidP="007E4400">
            <w:pPr>
              <w:rPr>
                <w:rFonts w:ascii="Arial" w:hAnsi="Arial" w:cs="Arial"/>
                <w:sz w:val="18"/>
                <w:szCs w:val="18"/>
              </w:rPr>
            </w:pPr>
          </w:p>
        </w:tc>
        <w:tc>
          <w:tcPr>
            <w:tcW w:w="366" w:type="pct"/>
            <w:shd w:val="clear" w:color="auto" w:fill="auto"/>
          </w:tcPr>
          <w:p w14:paraId="35AD9EAE"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60AD57EB"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7512C2FC"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6BCF3DF9"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0F3BB88F" w14:textId="77777777" w:rsidTr="007E4400">
        <w:trPr>
          <w:trHeight w:val="275"/>
        </w:trPr>
        <w:tc>
          <w:tcPr>
            <w:tcW w:w="428" w:type="pct"/>
            <w:shd w:val="clear" w:color="auto" w:fill="auto"/>
          </w:tcPr>
          <w:p w14:paraId="193BC61D" w14:textId="77777777" w:rsidR="007E4400" w:rsidRDefault="007E4400" w:rsidP="007E4400">
            <w:r w:rsidRPr="00172675">
              <w:rPr>
                <w:rFonts w:ascii="Arial" w:hAnsi="Arial" w:cs="Arial"/>
                <w:sz w:val="18"/>
                <w:szCs w:val="18"/>
              </w:rPr>
              <w:t>Screen Text</w:t>
            </w:r>
          </w:p>
        </w:tc>
        <w:tc>
          <w:tcPr>
            <w:tcW w:w="853" w:type="pct"/>
            <w:shd w:val="clear" w:color="auto" w:fill="auto"/>
          </w:tcPr>
          <w:p w14:paraId="252C149D" w14:textId="77777777" w:rsidR="007E4400" w:rsidRDefault="007E4400" w:rsidP="007E4400">
            <w:pPr>
              <w:rPr>
                <w:rFonts w:ascii="Arial" w:hAnsi="Arial" w:cs="Arial"/>
                <w:sz w:val="18"/>
                <w:szCs w:val="18"/>
              </w:rPr>
            </w:pPr>
            <w:r>
              <w:rPr>
                <w:rFonts w:ascii="Arial" w:hAnsi="Arial" w:cs="Arial"/>
                <w:sz w:val="18"/>
                <w:szCs w:val="18"/>
              </w:rPr>
              <w:t>Investment Performance</w:t>
            </w:r>
          </w:p>
        </w:tc>
        <w:tc>
          <w:tcPr>
            <w:tcW w:w="428" w:type="pct"/>
            <w:shd w:val="clear" w:color="auto" w:fill="auto"/>
          </w:tcPr>
          <w:p w14:paraId="271F88DA"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7FD1E769" w14:textId="77777777" w:rsidR="007E4400" w:rsidRDefault="007E4400" w:rsidP="007E4400">
            <w:pPr>
              <w:rPr>
                <w:rFonts w:ascii="Arial" w:hAnsi="Arial" w:cs="Arial"/>
                <w:sz w:val="18"/>
                <w:szCs w:val="18"/>
              </w:rPr>
            </w:pPr>
          </w:p>
        </w:tc>
        <w:tc>
          <w:tcPr>
            <w:tcW w:w="366" w:type="pct"/>
            <w:shd w:val="clear" w:color="auto" w:fill="auto"/>
          </w:tcPr>
          <w:p w14:paraId="32A7ADA4"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65BD4837"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29884571"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6BDCC342" w14:textId="77777777" w:rsidR="007E4400" w:rsidRDefault="007E4400" w:rsidP="007E4400">
            <w:pPr>
              <w:rPr>
                <w:rFonts w:ascii="Arial" w:hAnsi="Arial" w:cs="Arial"/>
                <w:sz w:val="18"/>
                <w:szCs w:val="18"/>
              </w:rPr>
            </w:pPr>
            <w:r>
              <w:rPr>
                <w:rFonts w:ascii="Arial" w:hAnsi="Arial" w:cs="Arial"/>
                <w:sz w:val="18"/>
                <w:szCs w:val="18"/>
              </w:rPr>
              <w:t>n/a</w:t>
            </w:r>
          </w:p>
        </w:tc>
      </w:tr>
      <w:tr w:rsidR="007E4400" w:rsidRPr="004A5D01" w14:paraId="4F525FF9" w14:textId="77777777" w:rsidTr="007E4400">
        <w:trPr>
          <w:trHeight w:val="275"/>
        </w:trPr>
        <w:tc>
          <w:tcPr>
            <w:tcW w:w="428" w:type="pct"/>
            <w:shd w:val="clear" w:color="auto" w:fill="auto"/>
          </w:tcPr>
          <w:p w14:paraId="012409EA" w14:textId="77777777" w:rsidR="007E4400" w:rsidRDefault="007E4400" w:rsidP="007E4400">
            <w:r w:rsidRPr="00172675">
              <w:rPr>
                <w:rFonts w:ascii="Arial" w:hAnsi="Arial" w:cs="Arial"/>
                <w:sz w:val="18"/>
                <w:szCs w:val="18"/>
              </w:rPr>
              <w:t>Screen Text</w:t>
            </w:r>
          </w:p>
        </w:tc>
        <w:tc>
          <w:tcPr>
            <w:tcW w:w="853" w:type="pct"/>
            <w:shd w:val="clear" w:color="auto" w:fill="auto"/>
          </w:tcPr>
          <w:p w14:paraId="5E9CFFD1" w14:textId="77777777" w:rsidR="007E4400" w:rsidRDefault="007E4400" w:rsidP="007E4400">
            <w:pPr>
              <w:rPr>
                <w:rFonts w:ascii="Arial" w:hAnsi="Arial" w:cs="Arial"/>
                <w:sz w:val="18"/>
                <w:szCs w:val="18"/>
              </w:rPr>
            </w:pPr>
            <w:r>
              <w:rPr>
                <w:rFonts w:ascii="Arial" w:hAnsi="Arial" w:cs="Arial"/>
                <w:sz w:val="18"/>
                <w:szCs w:val="18"/>
              </w:rPr>
              <w:t>Closing Balance as at {dd/mm/yyyy?</w:t>
            </w:r>
          </w:p>
        </w:tc>
        <w:tc>
          <w:tcPr>
            <w:tcW w:w="428" w:type="pct"/>
            <w:shd w:val="clear" w:color="auto" w:fill="auto"/>
          </w:tcPr>
          <w:p w14:paraId="480EDC67" w14:textId="77777777" w:rsidR="007E4400" w:rsidRDefault="007E4400" w:rsidP="007E4400">
            <w:pPr>
              <w:rPr>
                <w:rFonts w:ascii="Arial" w:hAnsi="Arial" w:cs="Arial"/>
                <w:sz w:val="18"/>
                <w:szCs w:val="18"/>
              </w:rPr>
            </w:pPr>
            <w:r>
              <w:rPr>
                <w:rFonts w:ascii="Arial" w:hAnsi="Arial" w:cs="Arial"/>
                <w:sz w:val="18"/>
                <w:szCs w:val="18"/>
              </w:rPr>
              <w:t>n/a</w:t>
            </w:r>
          </w:p>
        </w:tc>
        <w:tc>
          <w:tcPr>
            <w:tcW w:w="1097" w:type="pct"/>
            <w:shd w:val="clear" w:color="auto" w:fill="auto"/>
          </w:tcPr>
          <w:p w14:paraId="7D2A3ACC" w14:textId="77777777" w:rsidR="004C741B" w:rsidRPr="006472F6" w:rsidRDefault="004C741B" w:rsidP="004C741B">
            <w:pPr>
              <w:rPr>
                <w:rFonts w:ascii="Arial" w:hAnsi="Arial" w:cs="Arial"/>
                <w:sz w:val="18"/>
                <w:szCs w:val="18"/>
              </w:rPr>
            </w:pPr>
            <w:r>
              <w:rPr>
                <w:rFonts w:ascii="Arial" w:hAnsi="Arial" w:cs="Arial"/>
                <w:sz w:val="18"/>
                <w:szCs w:val="18"/>
              </w:rPr>
              <w:t xml:space="preserve">Closing </w:t>
            </w:r>
            <w:r w:rsidRPr="006472F6">
              <w:rPr>
                <w:rFonts w:ascii="Arial" w:hAnsi="Arial" w:cs="Arial"/>
                <w:sz w:val="18"/>
                <w:szCs w:val="18"/>
              </w:rPr>
              <w:t xml:space="preserve">Balance of the </w:t>
            </w:r>
            <w:r>
              <w:rPr>
                <w:rFonts w:ascii="Arial" w:hAnsi="Arial" w:cs="Arial"/>
                <w:sz w:val="18"/>
                <w:szCs w:val="18"/>
              </w:rPr>
              <w:t>scheme</w:t>
            </w:r>
            <w:r w:rsidRPr="006472F6">
              <w:rPr>
                <w:rFonts w:ascii="Arial" w:hAnsi="Arial" w:cs="Arial"/>
                <w:sz w:val="18"/>
                <w:szCs w:val="18"/>
              </w:rPr>
              <w:t xml:space="preserve"> account as at the start date of the statement</w:t>
            </w:r>
          </w:p>
          <w:p w14:paraId="581EAD14" w14:textId="77777777" w:rsidR="004C741B" w:rsidRPr="006472F6" w:rsidRDefault="004C741B" w:rsidP="004C741B">
            <w:pPr>
              <w:rPr>
                <w:rFonts w:ascii="Arial" w:hAnsi="Arial" w:cs="Arial"/>
                <w:sz w:val="18"/>
                <w:szCs w:val="18"/>
              </w:rPr>
            </w:pPr>
            <w:r w:rsidRPr="006472F6">
              <w:rPr>
                <w:rFonts w:ascii="Arial" w:hAnsi="Arial" w:cs="Arial"/>
                <w:sz w:val="18"/>
                <w:szCs w:val="18"/>
              </w:rPr>
              <w:t>£n.nn</w:t>
            </w:r>
          </w:p>
          <w:p w14:paraId="2BE2B39B" w14:textId="77777777" w:rsidR="004C741B" w:rsidRPr="006472F6" w:rsidRDefault="004C741B" w:rsidP="004C741B">
            <w:pPr>
              <w:rPr>
                <w:rFonts w:ascii="Arial" w:hAnsi="Arial" w:cs="Arial"/>
                <w:sz w:val="18"/>
                <w:szCs w:val="18"/>
              </w:rPr>
            </w:pPr>
            <w:r w:rsidRPr="006472F6">
              <w:rPr>
                <w:rFonts w:ascii="Arial" w:hAnsi="Arial" w:cs="Arial"/>
                <w:sz w:val="18"/>
                <w:szCs w:val="18"/>
              </w:rPr>
              <w:t>Right Aligned</w:t>
            </w:r>
          </w:p>
          <w:p w14:paraId="331104E5" w14:textId="77777777" w:rsidR="007E4400" w:rsidRDefault="004C741B" w:rsidP="004C741B">
            <w:pPr>
              <w:rPr>
                <w:rFonts w:ascii="Arial" w:hAnsi="Arial" w:cs="Arial"/>
                <w:sz w:val="18"/>
                <w:szCs w:val="18"/>
              </w:rPr>
            </w:pPr>
            <w:r w:rsidRPr="006472F6">
              <w:rPr>
                <w:rFonts w:ascii="Arial" w:hAnsi="Arial" w:cs="Arial"/>
                <w:sz w:val="18"/>
                <w:szCs w:val="18"/>
              </w:rPr>
              <w:t>2 dps</w:t>
            </w:r>
          </w:p>
        </w:tc>
        <w:tc>
          <w:tcPr>
            <w:tcW w:w="366" w:type="pct"/>
            <w:shd w:val="clear" w:color="auto" w:fill="auto"/>
          </w:tcPr>
          <w:p w14:paraId="2EF598E3" w14:textId="77777777" w:rsidR="007E4400" w:rsidRDefault="007E4400" w:rsidP="007E4400">
            <w:pPr>
              <w:rPr>
                <w:rFonts w:ascii="Arial" w:hAnsi="Arial" w:cs="Arial"/>
                <w:sz w:val="18"/>
                <w:szCs w:val="18"/>
              </w:rPr>
            </w:pPr>
            <w:r>
              <w:rPr>
                <w:rFonts w:ascii="Arial" w:hAnsi="Arial" w:cs="Arial"/>
                <w:sz w:val="18"/>
                <w:szCs w:val="18"/>
              </w:rPr>
              <w:t>Y</w:t>
            </w:r>
          </w:p>
        </w:tc>
        <w:tc>
          <w:tcPr>
            <w:tcW w:w="1018" w:type="pct"/>
            <w:shd w:val="clear" w:color="auto" w:fill="auto"/>
          </w:tcPr>
          <w:p w14:paraId="1EF7122F" w14:textId="77777777" w:rsidR="007E4400" w:rsidRDefault="004C741B" w:rsidP="007E4400">
            <w:pPr>
              <w:rPr>
                <w:rFonts w:ascii="Arial" w:hAnsi="Arial" w:cs="Arial"/>
                <w:sz w:val="18"/>
                <w:szCs w:val="18"/>
              </w:rPr>
            </w:pPr>
            <w:r>
              <w:rPr>
                <w:rFonts w:ascii="Arial" w:hAnsi="Arial" w:cs="Arial"/>
                <w:sz w:val="18"/>
                <w:szCs w:val="18"/>
              </w:rPr>
              <w:t>To be defined if required</w:t>
            </w:r>
          </w:p>
        </w:tc>
        <w:tc>
          <w:tcPr>
            <w:tcW w:w="444" w:type="pct"/>
          </w:tcPr>
          <w:p w14:paraId="07816720" w14:textId="77777777" w:rsidR="007E4400" w:rsidRDefault="007E4400" w:rsidP="007E4400">
            <w:pPr>
              <w:rPr>
                <w:rFonts w:ascii="Arial" w:hAnsi="Arial" w:cs="Arial"/>
                <w:sz w:val="18"/>
                <w:szCs w:val="18"/>
              </w:rPr>
            </w:pPr>
            <w:r>
              <w:rPr>
                <w:rFonts w:ascii="Arial" w:hAnsi="Arial" w:cs="Arial"/>
                <w:sz w:val="18"/>
                <w:szCs w:val="18"/>
              </w:rPr>
              <w:t>N</w:t>
            </w:r>
          </w:p>
        </w:tc>
        <w:tc>
          <w:tcPr>
            <w:tcW w:w="366" w:type="pct"/>
          </w:tcPr>
          <w:p w14:paraId="0A5DE622" w14:textId="77777777" w:rsidR="007E4400" w:rsidRDefault="007E4400" w:rsidP="007E4400">
            <w:pPr>
              <w:rPr>
                <w:rFonts w:ascii="Arial" w:hAnsi="Arial" w:cs="Arial"/>
                <w:sz w:val="18"/>
                <w:szCs w:val="18"/>
              </w:rPr>
            </w:pPr>
            <w:r>
              <w:rPr>
                <w:rFonts w:ascii="Arial" w:hAnsi="Arial" w:cs="Arial"/>
                <w:sz w:val="18"/>
                <w:szCs w:val="18"/>
              </w:rPr>
              <w:t>n/a</w:t>
            </w:r>
          </w:p>
        </w:tc>
      </w:tr>
      <w:tr w:rsidR="00633FF9" w:rsidRPr="004A5D01" w14:paraId="3A2D902D" w14:textId="77777777" w:rsidTr="007E4400">
        <w:trPr>
          <w:trHeight w:val="275"/>
        </w:trPr>
        <w:tc>
          <w:tcPr>
            <w:tcW w:w="428" w:type="pct"/>
            <w:shd w:val="clear" w:color="auto" w:fill="auto"/>
          </w:tcPr>
          <w:p w14:paraId="2638A116"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853" w:type="pct"/>
            <w:shd w:val="clear" w:color="auto" w:fill="auto"/>
          </w:tcPr>
          <w:p w14:paraId="6588835C"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428" w:type="pct"/>
            <w:shd w:val="clear" w:color="auto" w:fill="auto"/>
          </w:tcPr>
          <w:p w14:paraId="41244D5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97" w:type="pct"/>
            <w:shd w:val="clear" w:color="auto" w:fill="auto"/>
          </w:tcPr>
          <w:p w14:paraId="28B8ED09"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66" w:type="pct"/>
            <w:shd w:val="clear" w:color="auto" w:fill="auto"/>
          </w:tcPr>
          <w:p w14:paraId="596A3C9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5BA39A9D"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2E6F5B7E"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0115BE2E"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3D29845" w14:textId="77777777" w:rsidTr="007E4400">
        <w:trPr>
          <w:trHeight w:val="275"/>
        </w:trPr>
        <w:tc>
          <w:tcPr>
            <w:tcW w:w="428" w:type="pct"/>
            <w:shd w:val="clear" w:color="auto" w:fill="auto"/>
          </w:tcPr>
          <w:p w14:paraId="0100E14C"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853" w:type="pct"/>
            <w:shd w:val="clear" w:color="auto" w:fill="auto"/>
          </w:tcPr>
          <w:p w14:paraId="19CFE279"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428" w:type="pct"/>
            <w:shd w:val="clear" w:color="auto" w:fill="auto"/>
          </w:tcPr>
          <w:p w14:paraId="573008D5" w14:textId="77777777" w:rsidR="00633FF9" w:rsidRDefault="00633FF9" w:rsidP="006C4819">
            <w:r w:rsidRPr="00D56711">
              <w:rPr>
                <w:rFonts w:ascii="Arial" w:hAnsi="Arial" w:cs="Arial"/>
                <w:sz w:val="18"/>
                <w:szCs w:val="18"/>
              </w:rPr>
              <w:t>n/a</w:t>
            </w:r>
          </w:p>
        </w:tc>
        <w:tc>
          <w:tcPr>
            <w:tcW w:w="1097" w:type="pct"/>
            <w:shd w:val="clear" w:color="auto" w:fill="auto"/>
          </w:tcPr>
          <w:p w14:paraId="68CFC6A7"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0604F327"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06F0C3A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5D8EEF7A"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4F86074B"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102CE724" w14:textId="77777777" w:rsidTr="007E4400">
        <w:trPr>
          <w:trHeight w:val="275"/>
        </w:trPr>
        <w:tc>
          <w:tcPr>
            <w:tcW w:w="428" w:type="pct"/>
            <w:shd w:val="clear" w:color="auto" w:fill="auto"/>
          </w:tcPr>
          <w:p w14:paraId="2128689C" w14:textId="77777777" w:rsidR="00633FF9" w:rsidRDefault="00633FF9" w:rsidP="006C4819">
            <w:r w:rsidRPr="00853E88">
              <w:rPr>
                <w:rFonts w:ascii="Arial" w:hAnsi="Arial" w:cs="Arial"/>
                <w:sz w:val="18"/>
                <w:szCs w:val="18"/>
              </w:rPr>
              <w:t>Button/Icon</w:t>
            </w:r>
          </w:p>
        </w:tc>
        <w:tc>
          <w:tcPr>
            <w:tcW w:w="853" w:type="pct"/>
            <w:shd w:val="clear" w:color="auto" w:fill="auto"/>
          </w:tcPr>
          <w:p w14:paraId="2641DE79"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428" w:type="pct"/>
            <w:shd w:val="clear" w:color="auto" w:fill="auto"/>
          </w:tcPr>
          <w:p w14:paraId="48008B78" w14:textId="77777777" w:rsidR="00633FF9" w:rsidRDefault="00633FF9" w:rsidP="006C4819">
            <w:r w:rsidRPr="00D56711">
              <w:rPr>
                <w:rFonts w:ascii="Arial" w:hAnsi="Arial" w:cs="Arial"/>
                <w:sz w:val="18"/>
                <w:szCs w:val="18"/>
              </w:rPr>
              <w:t>n/a</w:t>
            </w:r>
          </w:p>
        </w:tc>
        <w:tc>
          <w:tcPr>
            <w:tcW w:w="1097" w:type="pct"/>
            <w:shd w:val="clear" w:color="auto" w:fill="auto"/>
          </w:tcPr>
          <w:p w14:paraId="57F34752"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2B03EEA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50E6682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3236C649"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7A61ACBE"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79D3E6A" w14:textId="77777777" w:rsidTr="007E4400">
        <w:trPr>
          <w:trHeight w:val="275"/>
        </w:trPr>
        <w:tc>
          <w:tcPr>
            <w:tcW w:w="428" w:type="pct"/>
            <w:shd w:val="clear" w:color="auto" w:fill="auto"/>
          </w:tcPr>
          <w:p w14:paraId="25AC1C22" w14:textId="77777777" w:rsidR="00633FF9" w:rsidRDefault="00633FF9" w:rsidP="006C4819">
            <w:r w:rsidRPr="00853E88">
              <w:rPr>
                <w:rFonts w:ascii="Arial" w:hAnsi="Arial" w:cs="Arial"/>
                <w:sz w:val="18"/>
                <w:szCs w:val="18"/>
              </w:rPr>
              <w:t>Button/Icon</w:t>
            </w:r>
          </w:p>
        </w:tc>
        <w:tc>
          <w:tcPr>
            <w:tcW w:w="853" w:type="pct"/>
            <w:shd w:val="clear" w:color="auto" w:fill="auto"/>
          </w:tcPr>
          <w:p w14:paraId="56C005D6"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428" w:type="pct"/>
            <w:shd w:val="clear" w:color="auto" w:fill="auto"/>
          </w:tcPr>
          <w:p w14:paraId="1FACD981" w14:textId="77777777" w:rsidR="00633FF9" w:rsidRDefault="00633FF9" w:rsidP="006C4819">
            <w:r w:rsidRPr="00D56711">
              <w:rPr>
                <w:rFonts w:ascii="Arial" w:hAnsi="Arial" w:cs="Arial"/>
                <w:sz w:val="18"/>
                <w:szCs w:val="18"/>
              </w:rPr>
              <w:t>n/a</w:t>
            </w:r>
          </w:p>
        </w:tc>
        <w:tc>
          <w:tcPr>
            <w:tcW w:w="1097" w:type="pct"/>
            <w:shd w:val="clear" w:color="auto" w:fill="auto"/>
          </w:tcPr>
          <w:p w14:paraId="4520FFE2"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1E0548A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4BC140C7"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4FDEF3C6"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373AD8D5"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A0417FE" w14:textId="77777777" w:rsidTr="007E4400">
        <w:trPr>
          <w:trHeight w:val="275"/>
        </w:trPr>
        <w:tc>
          <w:tcPr>
            <w:tcW w:w="428" w:type="pct"/>
            <w:shd w:val="clear" w:color="auto" w:fill="auto"/>
          </w:tcPr>
          <w:p w14:paraId="16705CF3"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853" w:type="pct"/>
            <w:shd w:val="clear" w:color="auto" w:fill="auto"/>
          </w:tcPr>
          <w:p w14:paraId="6FAA9417"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428" w:type="pct"/>
            <w:shd w:val="clear" w:color="auto" w:fill="auto"/>
          </w:tcPr>
          <w:p w14:paraId="7E0030EF" w14:textId="77777777" w:rsidR="00633FF9" w:rsidRPr="004A5D01" w:rsidRDefault="00633FF9" w:rsidP="006C4819">
            <w:pPr>
              <w:rPr>
                <w:rFonts w:ascii="Arial" w:hAnsi="Arial" w:cs="Arial"/>
                <w:sz w:val="18"/>
                <w:szCs w:val="18"/>
              </w:rPr>
            </w:pPr>
          </w:p>
        </w:tc>
        <w:tc>
          <w:tcPr>
            <w:tcW w:w="1097" w:type="pct"/>
            <w:shd w:val="clear" w:color="auto" w:fill="auto"/>
          </w:tcPr>
          <w:p w14:paraId="68624752"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66" w:type="pct"/>
            <w:shd w:val="clear" w:color="auto" w:fill="auto"/>
          </w:tcPr>
          <w:p w14:paraId="1D56F06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2B52650F"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12FBB3AA"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5D28319C"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DE920A3" w14:textId="77777777" w:rsidTr="007E4400">
        <w:trPr>
          <w:trHeight w:val="275"/>
        </w:trPr>
        <w:tc>
          <w:tcPr>
            <w:tcW w:w="428" w:type="pct"/>
            <w:shd w:val="clear" w:color="auto" w:fill="auto"/>
          </w:tcPr>
          <w:p w14:paraId="3A1961D0"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853" w:type="pct"/>
            <w:shd w:val="clear" w:color="auto" w:fill="auto"/>
          </w:tcPr>
          <w:p w14:paraId="7ACA29AC"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428" w:type="pct"/>
            <w:shd w:val="clear" w:color="auto" w:fill="auto"/>
          </w:tcPr>
          <w:p w14:paraId="38ADA5C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97" w:type="pct"/>
            <w:shd w:val="clear" w:color="auto" w:fill="auto"/>
          </w:tcPr>
          <w:p w14:paraId="78BD3AD3"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66" w:type="pct"/>
            <w:shd w:val="clear" w:color="auto" w:fill="auto"/>
          </w:tcPr>
          <w:p w14:paraId="0E869CB4"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5D36562B"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089492FB"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46D7551D"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251A752" w14:textId="77777777" w:rsidTr="007E4400">
        <w:trPr>
          <w:trHeight w:val="259"/>
        </w:trPr>
        <w:tc>
          <w:tcPr>
            <w:tcW w:w="4189" w:type="pct"/>
            <w:gridSpan w:val="6"/>
            <w:shd w:val="clear" w:color="auto" w:fill="auto"/>
          </w:tcPr>
          <w:p w14:paraId="0395E4A9"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2871D9E6" w14:textId="77777777" w:rsidR="004C741B" w:rsidRPr="009C3BB2" w:rsidRDefault="004C741B" w:rsidP="006C4819">
            <w:pPr>
              <w:rPr>
                <w:rFonts w:ascii="Arial" w:hAnsi="Arial" w:cs="Arial"/>
                <w:sz w:val="18"/>
                <w:szCs w:val="18"/>
              </w:rPr>
            </w:pPr>
            <w:r>
              <w:rPr>
                <w:rFonts w:ascii="Arial" w:hAnsi="Arial" w:cs="Arial"/>
                <w:sz w:val="18"/>
                <w:szCs w:val="18"/>
              </w:rPr>
              <w:t>Created By: user id who requested the report</w:t>
            </w:r>
          </w:p>
        </w:tc>
        <w:tc>
          <w:tcPr>
            <w:tcW w:w="444" w:type="pct"/>
            <w:shd w:val="clear" w:color="auto" w:fill="auto"/>
          </w:tcPr>
          <w:p w14:paraId="32C1105E" w14:textId="77777777" w:rsidR="00633FF9" w:rsidRPr="004A5D01" w:rsidRDefault="00633FF9" w:rsidP="006C4819">
            <w:pPr>
              <w:rPr>
                <w:sz w:val="18"/>
                <w:szCs w:val="18"/>
              </w:rPr>
            </w:pPr>
            <w:r>
              <w:rPr>
                <w:sz w:val="18"/>
                <w:szCs w:val="18"/>
              </w:rPr>
              <w:t>Y</w:t>
            </w:r>
          </w:p>
        </w:tc>
        <w:tc>
          <w:tcPr>
            <w:tcW w:w="366" w:type="pct"/>
          </w:tcPr>
          <w:p w14:paraId="339DA863" w14:textId="77777777" w:rsidR="00633FF9" w:rsidRPr="004A5D01" w:rsidRDefault="00633FF9" w:rsidP="006C4819">
            <w:pPr>
              <w:rPr>
                <w:sz w:val="18"/>
                <w:szCs w:val="18"/>
              </w:rPr>
            </w:pPr>
            <w:r>
              <w:rPr>
                <w:sz w:val="18"/>
                <w:szCs w:val="18"/>
              </w:rPr>
              <w:t>tbd</w:t>
            </w:r>
          </w:p>
        </w:tc>
      </w:tr>
    </w:tbl>
    <w:p w14:paraId="518CC7F5" w14:textId="77777777" w:rsidR="00633FF9" w:rsidRDefault="00633FF9" w:rsidP="00633FF9">
      <w:pPr>
        <w:tabs>
          <w:tab w:val="num" w:pos="993"/>
        </w:tabs>
      </w:pPr>
    </w:p>
    <w:p w14:paraId="20DFF3AC" w14:textId="77777777" w:rsidR="00633FF9" w:rsidRDefault="00633FF9" w:rsidP="00633FF9">
      <w:pPr>
        <w:pStyle w:val="Heading3"/>
        <w:numPr>
          <w:ilvl w:val="0"/>
          <w:numId w:val="0"/>
        </w:numPr>
        <w:sectPr w:rsidR="00633FF9" w:rsidSect="006C4819">
          <w:pgSz w:w="15840" w:h="12240" w:orient="landscape" w:code="1"/>
          <w:pgMar w:top="1440" w:right="1440" w:bottom="1440" w:left="1440" w:header="720" w:footer="720" w:gutter="0"/>
          <w:cols w:space="720"/>
          <w:docGrid w:linePitch="360"/>
        </w:sectPr>
      </w:pPr>
    </w:p>
    <w:p w14:paraId="4A93D604" w14:textId="77777777" w:rsidR="008C0AF8" w:rsidRPr="008C0AF8" w:rsidRDefault="008C0AF8" w:rsidP="004E06BD">
      <w:pPr>
        <w:pStyle w:val="ListParagraph"/>
        <w:keepNext/>
        <w:numPr>
          <w:ilvl w:val="2"/>
          <w:numId w:val="59"/>
        </w:numPr>
        <w:spacing w:before="240" w:after="60"/>
        <w:contextualSpacing w:val="0"/>
        <w:outlineLvl w:val="2"/>
        <w:rPr>
          <w:rFonts w:eastAsia="Times New Roman" w:cs="Arial"/>
          <w:iCs/>
          <w:vanish/>
          <w:sz w:val="26"/>
          <w:szCs w:val="26"/>
        </w:rPr>
      </w:pPr>
      <w:bookmarkStart w:id="736" w:name="_Toc402961202"/>
      <w:bookmarkStart w:id="737" w:name="_Toc403385035"/>
      <w:bookmarkStart w:id="738" w:name="_Toc403395681"/>
      <w:bookmarkStart w:id="739" w:name="_Toc403398462"/>
      <w:bookmarkStart w:id="740" w:name="_Toc403466711"/>
      <w:bookmarkStart w:id="741" w:name="_Toc403552872"/>
      <w:bookmarkStart w:id="742" w:name="_Toc403740061"/>
      <w:bookmarkStart w:id="743" w:name="_Toc403740725"/>
      <w:bookmarkStart w:id="744" w:name="_Toc404756332"/>
      <w:bookmarkStart w:id="745" w:name="_Toc419106956"/>
      <w:bookmarkStart w:id="746" w:name="_Toc419877155"/>
      <w:bookmarkStart w:id="747" w:name="_Toc419880312"/>
      <w:bookmarkStart w:id="748" w:name="_Toc419880888"/>
      <w:bookmarkStart w:id="749" w:name="_Toc419885778"/>
      <w:bookmarkStart w:id="750" w:name="_Toc419900241"/>
      <w:bookmarkStart w:id="751" w:name="_Toc419903295"/>
      <w:bookmarkStart w:id="752" w:name="_Toc419903416"/>
      <w:bookmarkStart w:id="753" w:name="_Toc420509091"/>
      <w:bookmarkStart w:id="754" w:name="_Toc420998234"/>
      <w:bookmarkStart w:id="755" w:name="_Toc421095086"/>
      <w:bookmarkStart w:id="756" w:name="_Toc421199364"/>
      <w:bookmarkStart w:id="757" w:name="_Toc422407652"/>
      <w:bookmarkStart w:id="758" w:name="_Toc422841000"/>
      <w:bookmarkStart w:id="759" w:name="_Toc422842070"/>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p>
    <w:p w14:paraId="24862AB3" w14:textId="77777777" w:rsidR="008C0AF8" w:rsidRPr="008C0AF8" w:rsidRDefault="008C0AF8" w:rsidP="004E06BD">
      <w:pPr>
        <w:pStyle w:val="ListParagraph"/>
        <w:keepNext/>
        <w:numPr>
          <w:ilvl w:val="2"/>
          <w:numId w:val="59"/>
        </w:numPr>
        <w:spacing w:before="240" w:after="60"/>
        <w:contextualSpacing w:val="0"/>
        <w:outlineLvl w:val="2"/>
        <w:rPr>
          <w:rFonts w:eastAsia="Times New Roman" w:cs="Arial"/>
          <w:iCs/>
          <w:vanish/>
          <w:sz w:val="26"/>
          <w:szCs w:val="26"/>
        </w:rPr>
      </w:pPr>
      <w:bookmarkStart w:id="760" w:name="_Toc402961203"/>
      <w:bookmarkStart w:id="761" w:name="_Toc403385036"/>
      <w:bookmarkStart w:id="762" w:name="_Toc403395682"/>
      <w:bookmarkStart w:id="763" w:name="_Toc403398463"/>
      <w:bookmarkStart w:id="764" w:name="_Toc403466712"/>
      <w:bookmarkStart w:id="765" w:name="_Toc403552873"/>
      <w:bookmarkStart w:id="766" w:name="_Toc403740062"/>
      <w:bookmarkStart w:id="767" w:name="_Toc403740726"/>
      <w:bookmarkStart w:id="768" w:name="_Toc404756333"/>
      <w:bookmarkStart w:id="769" w:name="_Toc419106957"/>
      <w:bookmarkStart w:id="770" w:name="_Toc419877156"/>
      <w:bookmarkStart w:id="771" w:name="_Toc419880313"/>
      <w:bookmarkStart w:id="772" w:name="_Toc419880889"/>
      <w:bookmarkStart w:id="773" w:name="_Toc419885779"/>
      <w:bookmarkStart w:id="774" w:name="_Toc419900242"/>
      <w:bookmarkStart w:id="775" w:name="_Toc419903296"/>
      <w:bookmarkStart w:id="776" w:name="_Toc419903417"/>
      <w:bookmarkStart w:id="777" w:name="_Toc420509092"/>
      <w:bookmarkStart w:id="778" w:name="_Toc420998235"/>
      <w:bookmarkStart w:id="779" w:name="_Toc421095087"/>
      <w:bookmarkStart w:id="780" w:name="_Toc421199365"/>
      <w:bookmarkStart w:id="781" w:name="_Toc422407653"/>
      <w:bookmarkStart w:id="782" w:name="_Toc422841001"/>
      <w:bookmarkStart w:id="783" w:name="_Toc422842071"/>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p>
    <w:p w14:paraId="4A20E74C" w14:textId="77777777" w:rsidR="008C0AF8" w:rsidRPr="002E6C43" w:rsidRDefault="00633FF9" w:rsidP="002E6C43">
      <w:pPr>
        <w:pStyle w:val="Heading3"/>
      </w:pPr>
      <w:bookmarkStart w:id="784" w:name="_Toc422842072"/>
      <w:r w:rsidRPr="002E6C43">
        <w:t>PMUC0</w:t>
      </w:r>
      <w:r w:rsidR="003B36F2" w:rsidRPr="002E6C43">
        <w:t>43</w:t>
      </w:r>
      <w:r w:rsidRPr="002E6C43">
        <w:t xml:space="preserve"> –Standard Reports – </w:t>
      </w:r>
      <w:r w:rsidR="00BA535D">
        <w:t>Plan Transaction</w:t>
      </w:r>
      <w:r w:rsidR="008C0AF8" w:rsidRPr="002E6C43">
        <w:t xml:space="preserve"> Summary</w:t>
      </w:r>
      <w:bookmarkEnd w:id="784"/>
    </w:p>
    <w:p w14:paraId="6B563961" w14:textId="77777777" w:rsidR="00633FF9" w:rsidRDefault="00633FF9" w:rsidP="00633F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33FF9" w:rsidRPr="005D68D4" w14:paraId="1D4AAC12" w14:textId="77777777" w:rsidTr="006C4819">
        <w:tc>
          <w:tcPr>
            <w:tcW w:w="9322" w:type="dxa"/>
            <w:gridSpan w:val="2"/>
            <w:shd w:val="pct20" w:color="auto" w:fill="auto"/>
          </w:tcPr>
          <w:p w14:paraId="65E43838"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43</w:t>
            </w:r>
          </w:p>
          <w:p w14:paraId="7F4DB174" w14:textId="77777777" w:rsidR="00633FF9" w:rsidRPr="005D68D4" w:rsidRDefault="00633FF9" w:rsidP="006C4819">
            <w:pPr>
              <w:rPr>
                <w:rFonts w:ascii="Arial" w:hAnsi="Arial" w:cs="Arial"/>
                <w:b/>
                <w:bCs/>
                <w:sz w:val="18"/>
                <w:szCs w:val="18"/>
              </w:rPr>
            </w:pPr>
          </w:p>
          <w:p w14:paraId="629DABAB"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BA535D">
              <w:rPr>
                <w:rFonts w:ascii="Arial" w:hAnsi="Arial" w:cs="Arial"/>
                <w:b/>
                <w:bCs/>
                <w:sz w:val="18"/>
                <w:szCs w:val="18"/>
              </w:rPr>
              <w:t>Plan Transaction</w:t>
            </w:r>
            <w:r>
              <w:rPr>
                <w:rFonts w:ascii="Arial" w:hAnsi="Arial" w:cs="Arial"/>
                <w:b/>
                <w:bCs/>
                <w:sz w:val="18"/>
                <w:szCs w:val="18"/>
              </w:rPr>
              <w:t xml:space="preserve"> Summary</w:t>
            </w:r>
          </w:p>
          <w:p w14:paraId="55CFBB20" w14:textId="77777777" w:rsidR="00633FF9" w:rsidRPr="005D68D4" w:rsidRDefault="00633FF9" w:rsidP="006C4819">
            <w:pPr>
              <w:rPr>
                <w:rFonts w:ascii="Arial" w:hAnsi="Arial" w:cs="Arial"/>
                <w:b/>
                <w:sz w:val="18"/>
                <w:szCs w:val="18"/>
              </w:rPr>
            </w:pPr>
          </w:p>
        </w:tc>
      </w:tr>
      <w:tr w:rsidR="00633FF9" w:rsidRPr="005D68D4" w14:paraId="263C6616" w14:textId="77777777" w:rsidTr="006C4819">
        <w:tc>
          <w:tcPr>
            <w:tcW w:w="2093" w:type="dxa"/>
            <w:shd w:val="pct20" w:color="auto" w:fill="auto"/>
          </w:tcPr>
          <w:p w14:paraId="54B7E22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2D6C44DE" w14:textId="77777777" w:rsidR="00633FF9" w:rsidRPr="005D68D4" w:rsidRDefault="00633FF9" w:rsidP="006C4819">
            <w:pPr>
              <w:rPr>
                <w:rFonts w:ascii="Arial" w:hAnsi="Arial" w:cs="Arial"/>
                <w:b/>
                <w:bCs/>
                <w:sz w:val="18"/>
                <w:szCs w:val="18"/>
              </w:rPr>
            </w:pPr>
          </w:p>
        </w:tc>
        <w:tc>
          <w:tcPr>
            <w:tcW w:w="7229" w:type="dxa"/>
            <w:shd w:val="clear" w:color="auto" w:fill="auto"/>
          </w:tcPr>
          <w:p w14:paraId="2D9AC9CC"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BA535D">
              <w:rPr>
                <w:rFonts w:ascii="Arial" w:hAnsi="Arial" w:cs="Arial"/>
                <w:sz w:val="18"/>
                <w:szCs w:val="18"/>
              </w:rPr>
              <w:t>Plan Transaction</w:t>
            </w:r>
            <w:r>
              <w:rPr>
                <w:rFonts w:ascii="Arial" w:hAnsi="Arial" w:cs="Arial"/>
                <w:sz w:val="18"/>
                <w:szCs w:val="18"/>
              </w:rPr>
              <w:t xml:space="preserve"> Summary Standard Report</w:t>
            </w:r>
          </w:p>
        </w:tc>
      </w:tr>
      <w:tr w:rsidR="00633FF9" w:rsidRPr="005D68D4" w14:paraId="47E44D94" w14:textId="77777777" w:rsidTr="006C4819">
        <w:tc>
          <w:tcPr>
            <w:tcW w:w="2093" w:type="dxa"/>
            <w:shd w:val="pct20" w:color="auto" w:fill="auto"/>
          </w:tcPr>
          <w:p w14:paraId="76251EB3"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0917A886"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6BA8DAF1" w14:textId="659C9BD0"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64D04CF8" w14:textId="77777777" w:rsidTr="006C4819">
        <w:tc>
          <w:tcPr>
            <w:tcW w:w="2093" w:type="dxa"/>
            <w:shd w:val="pct20" w:color="auto" w:fill="auto"/>
          </w:tcPr>
          <w:p w14:paraId="1C8114B0"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1F036953" w14:textId="77777777" w:rsidR="00633FF9" w:rsidRPr="005D68D4" w:rsidRDefault="00633FF9" w:rsidP="006C4819">
            <w:pPr>
              <w:rPr>
                <w:rFonts w:ascii="Arial" w:hAnsi="Arial" w:cs="Arial"/>
                <w:b/>
                <w:bCs/>
                <w:sz w:val="18"/>
                <w:szCs w:val="18"/>
              </w:rPr>
            </w:pPr>
          </w:p>
        </w:tc>
        <w:tc>
          <w:tcPr>
            <w:tcW w:w="7229" w:type="dxa"/>
            <w:shd w:val="clear" w:color="auto" w:fill="auto"/>
          </w:tcPr>
          <w:p w14:paraId="60EC5045"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BA535D">
              <w:rPr>
                <w:rFonts w:ascii="Arial" w:hAnsi="Arial" w:cs="Arial"/>
                <w:sz w:val="18"/>
                <w:szCs w:val="18"/>
              </w:rPr>
              <w:t>Plan Transaction</w:t>
            </w:r>
            <w:r>
              <w:rPr>
                <w:rFonts w:ascii="Arial" w:hAnsi="Arial" w:cs="Arial"/>
                <w:sz w:val="18"/>
                <w:szCs w:val="18"/>
              </w:rPr>
              <w:t xml:space="preserve"> Summary” from the Select a Report pull down list</w:t>
            </w:r>
          </w:p>
        </w:tc>
      </w:tr>
      <w:tr w:rsidR="00633FF9" w:rsidRPr="005D68D4" w14:paraId="349E1683" w14:textId="77777777" w:rsidTr="006C4819">
        <w:tc>
          <w:tcPr>
            <w:tcW w:w="2093" w:type="dxa"/>
            <w:shd w:val="pct20" w:color="auto" w:fill="auto"/>
          </w:tcPr>
          <w:p w14:paraId="2625A12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0CA3636E"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732A30C6"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06DBDBC9" w14:textId="77777777" w:rsidTr="006C4819">
        <w:tc>
          <w:tcPr>
            <w:tcW w:w="2093" w:type="dxa"/>
            <w:shd w:val="pct20" w:color="auto" w:fill="auto"/>
          </w:tcPr>
          <w:p w14:paraId="2FD27FB9"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397AB7C5" w14:textId="77777777" w:rsidR="00633FF9" w:rsidRPr="005D68D4" w:rsidRDefault="00633FF9" w:rsidP="006C4819">
            <w:pPr>
              <w:rPr>
                <w:rFonts w:ascii="Arial" w:hAnsi="Arial" w:cs="Arial"/>
                <w:b/>
                <w:bCs/>
                <w:sz w:val="18"/>
                <w:szCs w:val="18"/>
              </w:rPr>
            </w:pPr>
          </w:p>
        </w:tc>
        <w:tc>
          <w:tcPr>
            <w:tcW w:w="7229" w:type="dxa"/>
            <w:shd w:val="clear" w:color="auto" w:fill="auto"/>
          </w:tcPr>
          <w:p w14:paraId="33E8D90F" w14:textId="77777777" w:rsidR="00633FF9" w:rsidRPr="005D68D4" w:rsidRDefault="00633FF9" w:rsidP="006C4819">
            <w:pPr>
              <w:rPr>
                <w:rFonts w:ascii="Arial" w:hAnsi="Arial" w:cs="Arial"/>
                <w:sz w:val="18"/>
                <w:szCs w:val="18"/>
              </w:rPr>
            </w:pPr>
            <w:r>
              <w:rPr>
                <w:rFonts w:ascii="Arial" w:hAnsi="Arial" w:cs="Arial"/>
                <w:sz w:val="18"/>
                <w:szCs w:val="18"/>
              </w:rPr>
              <w:t>The “</w:t>
            </w:r>
            <w:r w:rsidR="00BA535D">
              <w:rPr>
                <w:rFonts w:ascii="Arial" w:hAnsi="Arial" w:cs="Arial"/>
                <w:sz w:val="18"/>
                <w:szCs w:val="18"/>
              </w:rPr>
              <w:t>Plan Transaction</w:t>
            </w:r>
            <w:r>
              <w:rPr>
                <w:rFonts w:ascii="Arial" w:hAnsi="Arial" w:cs="Arial"/>
                <w:sz w:val="18"/>
                <w:szCs w:val="18"/>
              </w:rPr>
              <w:t xml:space="preserve"> Summary” standard report is produced</w:t>
            </w:r>
          </w:p>
        </w:tc>
      </w:tr>
      <w:tr w:rsidR="00633FF9" w:rsidRPr="005D68D4" w14:paraId="7AFF50F5" w14:textId="77777777" w:rsidTr="006C4819">
        <w:tc>
          <w:tcPr>
            <w:tcW w:w="2093" w:type="dxa"/>
            <w:shd w:val="pct20" w:color="auto" w:fill="auto"/>
          </w:tcPr>
          <w:p w14:paraId="3B8B5E80"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CB51BFB"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7F76E7" w:rsidRPr="005D68D4" w14:paraId="4CF67190" w14:textId="77777777" w:rsidTr="006C4819">
        <w:tc>
          <w:tcPr>
            <w:tcW w:w="2093" w:type="dxa"/>
            <w:shd w:val="pct20" w:color="auto" w:fill="auto"/>
          </w:tcPr>
          <w:p w14:paraId="2FD1D30C" w14:textId="77777777" w:rsidR="007F76E7" w:rsidRPr="005D68D4" w:rsidRDefault="007F76E7" w:rsidP="006C4819">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1F9A3992" w14:textId="77777777" w:rsidR="007F76E7" w:rsidRDefault="007F76E7" w:rsidP="007F76E7">
            <w:pPr>
              <w:rPr>
                <w:rFonts w:ascii="Arial" w:hAnsi="Arial" w:cs="Arial"/>
                <w:sz w:val="18"/>
                <w:szCs w:val="18"/>
              </w:rPr>
            </w:pPr>
            <w:r>
              <w:rPr>
                <w:rFonts w:ascii="Arial" w:hAnsi="Arial" w:cs="Arial"/>
                <w:sz w:val="18"/>
                <w:szCs w:val="18"/>
              </w:rPr>
              <w:t xml:space="preserve">Priority </w:t>
            </w:r>
            <w:r w:rsidR="004B5A4F">
              <w:rPr>
                <w:rFonts w:ascii="Arial" w:hAnsi="Arial" w:cs="Arial"/>
                <w:sz w:val="18"/>
                <w:szCs w:val="18"/>
              </w:rPr>
              <w:t xml:space="preserve">No </w:t>
            </w:r>
            <w:r>
              <w:rPr>
                <w:rFonts w:ascii="Arial" w:hAnsi="Arial" w:cs="Arial"/>
                <w:sz w:val="18"/>
                <w:szCs w:val="18"/>
              </w:rPr>
              <w:t>1</w:t>
            </w:r>
          </w:p>
          <w:p w14:paraId="7A9F5114" w14:textId="77777777" w:rsidR="007F76E7" w:rsidRDefault="007F76E7" w:rsidP="007F76E7">
            <w:pPr>
              <w:rPr>
                <w:rFonts w:ascii="Arial" w:hAnsi="Arial" w:cs="Arial"/>
                <w:sz w:val="18"/>
                <w:szCs w:val="18"/>
              </w:rPr>
            </w:pPr>
            <w:r>
              <w:rPr>
                <w:rFonts w:ascii="Arial" w:hAnsi="Arial" w:cs="Arial"/>
                <w:sz w:val="18"/>
                <w:szCs w:val="18"/>
              </w:rPr>
              <w:t>This report is currently available on Group Web so is considered a ‘Must Have’ report</w:t>
            </w:r>
          </w:p>
        </w:tc>
      </w:tr>
      <w:tr w:rsidR="00633FF9" w:rsidRPr="005D68D4" w14:paraId="37E5CE20" w14:textId="77777777" w:rsidTr="006C4819">
        <w:tc>
          <w:tcPr>
            <w:tcW w:w="2093" w:type="dxa"/>
            <w:shd w:val="pct20" w:color="auto" w:fill="auto"/>
          </w:tcPr>
          <w:p w14:paraId="256F808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41A34F87" w14:textId="77777777" w:rsidR="00633FF9" w:rsidRPr="005D68D4" w:rsidRDefault="00633FF9" w:rsidP="006C4819">
            <w:pPr>
              <w:rPr>
                <w:rFonts w:ascii="Arial" w:hAnsi="Arial" w:cs="Arial"/>
                <w:b/>
                <w:bCs/>
                <w:sz w:val="18"/>
                <w:szCs w:val="18"/>
              </w:rPr>
            </w:pPr>
          </w:p>
          <w:p w14:paraId="312ED1A0" w14:textId="77777777" w:rsidR="00633FF9" w:rsidRPr="005D68D4" w:rsidRDefault="00633FF9" w:rsidP="006C4819">
            <w:pPr>
              <w:rPr>
                <w:rFonts w:ascii="Arial" w:hAnsi="Arial" w:cs="Arial"/>
                <w:b/>
                <w:bCs/>
                <w:sz w:val="18"/>
                <w:szCs w:val="18"/>
              </w:rPr>
            </w:pPr>
          </w:p>
        </w:tc>
        <w:tc>
          <w:tcPr>
            <w:tcW w:w="7229" w:type="dxa"/>
            <w:shd w:val="clear" w:color="auto" w:fill="auto"/>
          </w:tcPr>
          <w:p w14:paraId="6C2CA9F5" w14:textId="77777777" w:rsidR="00633FF9" w:rsidRPr="00DB4E5F" w:rsidRDefault="00633FF9" w:rsidP="004E06BD">
            <w:pPr>
              <w:numPr>
                <w:ilvl w:val="0"/>
                <w:numId w:val="118"/>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08811D1C" w14:textId="77777777" w:rsidR="00633FF9" w:rsidRPr="00DB4E5F" w:rsidRDefault="00633FF9" w:rsidP="004E06BD">
            <w:pPr>
              <w:numPr>
                <w:ilvl w:val="0"/>
                <w:numId w:val="118"/>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5C466D73" w14:textId="77777777" w:rsidR="00633FF9" w:rsidRPr="00DB4E5F" w:rsidRDefault="00633FF9" w:rsidP="004E06BD">
            <w:pPr>
              <w:numPr>
                <w:ilvl w:val="0"/>
                <w:numId w:val="118"/>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14E1AA0C" w14:textId="77777777" w:rsidR="00633FF9" w:rsidRPr="00DB4E5F" w:rsidRDefault="00633FF9" w:rsidP="004E06BD">
            <w:pPr>
              <w:numPr>
                <w:ilvl w:val="0"/>
                <w:numId w:val="118"/>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30455CF6" w14:textId="77777777" w:rsidR="00633FF9" w:rsidRPr="00DB4E5F" w:rsidRDefault="00633FF9" w:rsidP="004E06BD">
            <w:pPr>
              <w:numPr>
                <w:ilvl w:val="0"/>
                <w:numId w:val="118"/>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BA535D">
              <w:rPr>
                <w:rFonts w:ascii="Arial" w:hAnsi="Arial" w:cs="Arial"/>
                <w:sz w:val="18"/>
                <w:szCs w:val="18"/>
              </w:rPr>
              <w:t>Plan Transaction</w:t>
            </w:r>
            <w:r>
              <w:rPr>
                <w:rFonts w:ascii="Arial" w:hAnsi="Arial" w:cs="Arial"/>
                <w:sz w:val="18"/>
                <w:szCs w:val="18"/>
              </w:rPr>
              <w:t xml:space="preserve"> Summary” report from the list</w:t>
            </w:r>
          </w:p>
          <w:p w14:paraId="700C1198" w14:textId="77777777" w:rsidR="00633FF9" w:rsidRPr="00DB4E5F" w:rsidRDefault="00633FF9" w:rsidP="004E06BD">
            <w:pPr>
              <w:numPr>
                <w:ilvl w:val="0"/>
                <w:numId w:val="118"/>
              </w:numPr>
              <w:rPr>
                <w:rFonts w:ascii="Arial" w:hAnsi="Arial" w:cs="Arial"/>
                <w:sz w:val="18"/>
                <w:szCs w:val="18"/>
              </w:rPr>
            </w:pPr>
            <w:r>
              <w:rPr>
                <w:rFonts w:ascii="Arial" w:hAnsi="Arial" w:cs="Arial"/>
                <w:sz w:val="18"/>
                <w:szCs w:val="18"/>
              </w:rPr>
              <w:t>The system displays the “Default Scope” for the report</w:t>
            </w:r>
          </w:p>
          <w:p w14:paraId="1A0BF852"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user accepts the “Default Scope” and selects Continue</w:t>
            </w:r>
          </w:p>
          <w:p w14:paraId="58421E41" w14:textId="77777777" w:rsidR="00633FF9" w:rsidRDefault="00633FF9" w:rsidP="004E06BD">
            <w:pPr>
              <w:numPr>
                <w:ilvl w:val="0"/>
                <w:numId w:val="118"/>
              </w:numPr>
              <w:rPr>
                <w:rFonts w:ascii="Arial" w:hAnsi="Arial" w:cs="Arial"/>
                <w:sz w:val="18"/>
                <w:szCs w:val="18"/>
              </w:rPr>
            </w:pPr>
            <w:r>
              <w:rPr>
                <w:rFonts w:ascii="Arial" w:hAnsi="Arial" w:cs="Arial"/>
                <w:sz w:val="18"/>
                <w:szCs w:val="18"/>
              </w:rPr>
              <w:t xml:space="preserve">The system displays the “Default Filter” for the report </w:t>
            </w:r>
          </w:p>
          <w:p w14:paraId="7B8F93DA"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user accepts the “Default Filter and selects Continue</w:t>
            </w:r>
          </w:p>
          <w:p w14:paraId="4E281625"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system displays the date range options</w:t>
            </w:r>
          </w:p>
          <w:p w14:paraId="72E65E55"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user selects/enters a date range for the report and selects “Request Report”</w:t>
            </w:r>
          </w:p>
          <w:p w14:paraId="0ABDDB5E"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30955B9F" w14:textId="77777777" w:rsidR="00633FF9" w:rsidRDefault="00633FF9" w:rsidP="004E06BD">
            <w:pPr>
              <w:numPr>
                <w:ilvl w:val="0"/>
                <w:numId w:val="118"/>
              </w:numPr>
              <w:rPr>
                <w:rFonts w:ascii="Arial" w:hAnsi="Arial" w:cs="Arial"/>
                <w:sz w:val="18"/>
                <w:szCs w:val="18"/>
              </w:rPr>
            </w:pPr>
            <w:r>
              <w:rPr>
                <w:rFonts w:ascii="Arial" w:hAnsi="Arial" w:cs="Arial"/>
                <w:sz w:val="18"/>
                <w:szCs w:val="18"/>
              </w:rPr>
              <w:t>The user selects View Report</w:t>
            </w:r>
          </w:p>
          <w:p w14:paraId="6CE8BE9F" w14:textId="77777777" w:rsidR="00633FF9" w:rsidRPr="005D68D4" w:rsidRDefault="00633FF9" w:rsidP="004E06BD">
            <w:pPr>
              <w:numPr>
                <w:ilvl w:val="0"/>
                <w:numId w:val="118"/>
              </w:numPr>
              <w:rPr>
                <w:rFonts w:ascii="Arial" w:hAnsi="Arial" w:cs="Arial"/>
                <w:sz w:val="18"/>
                <w:szCs w:val="18"/>
              </w:rPr>
            </w:pPr>
            <w:r>
              <w:rPr>
                <w:rFonts w:ascii="Arial" w:hAnsi="Arial" w:cs="Arial"/>
                <w:sz w:val="18"/>
                <w:szCs w:val="18"/>
              </w:rPr>
              <w:t>The system displays the report as specified</w:t>
            </w:r>
          </w:p>
        </w:tc>
      </w:tr>
      <w:tr w:rsidR="00633FF9" w:rsidRPr="005D68D4" w14:paraId="1D9DAED4" w14:textId="77777777" w:rsidTr="006C4819">
        <w:tc>
          <w:tcPr>
            <w:tcW w:w="2093" w:type="dxa"/>
            <w:shd w:val="pct20" w:color="auto" w:fill="auto"/>
          </w:tcPr>
          <w:p w14:paraId="06217EE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4E0E8FF4" w14:textId="77777777" w:rsidR="00633FF9" w:rsidRPr="005D68D4" w:rsidRDefault="00633FF9" w:rsidP="006C4819">
            <w:pPr>
              <w:rPr>
                <w:rFonts w:ascii="Arial" w:hAnsi="Arial" w:cs="Arial"/>
                <w:b/>
                <w:bCs/>
                <w:sz w:val="18"/>
                <w:szCs w:val="18"/>
              </w:rPr>
            </w:pPr>
          </w:p>
          <w:p w14:paraId="1FB55F48" w14:textId="77777777" w:rsidR="00633FF9" w:rsidRPr="005D68D4" w:rsidRDefault="00633FF9" w:rsidP="006C4819">
            <w:pPr>
              <w:rPr>
                <w:rFonts w:ascii="Arial" w:hAnsi="Arial" w:cs="Arial"/>
                <w:b/>
                <w:bCs/>
                <w:sz w:val="18"/>
                <w:szCs w:val="18"/>
              </w:rPr>
            </w:pPr>
          </w:p>
        </w:tc>
        <w:tc>
          <w:tcPr>
            <w:tcW w:w="7229" w:type="dxa"/>
            <w:shd w:val="clear" w:color="auto" w:fill="auto"/>
          </w:tcPr>
          <w:p w14:paraId="0C150641" w14:textId="77777777" w:rsidR="00633FF9" w:rsidRPr="005D68D4" w:rsidRDefault="00633FF9" w:rsidP="006C4819">
            <w:pPr>
              <w:rPr>
                <w:rFonts w:ascii="Arial" w:hAnsi="Arial" w:cs="Arial"/>
                <w:sz w:val="18"/>
                <w:szCs w:val="18"/>
              </w:rPr>
            </w:pPr>
          </w:p>
        </w:tc>
      </w:tr>
      <w:tr w:rsidR="00F66F38" w:rsidRPr="005D68D4" w14:paraId="2273016E" w14:textId="77777777" w:rsidTr="006C4819">
        <w:tc>
          <w:tcPr>
            <w:tcW w:w="2093" w:type="dxa"/>
            <w:shd w:val="pct20" w:color="auto" w:fill="auto"/>
          </w:tcPr>
          <w:p w14:paraId="13EF14FF" w14:textId="0F9C211B"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73AECFFD" w14:textId="77777777" w:rsidR="00F66F38" w:rsidRDefault="00F66F38" w:rsidP="00F66F38">
            <w:pPr>
              <w:rPr>
                <w:rFonts w:ascii="Arial" w:hAnsi="Arial" w:cs="Arial"/>
                <w:sz w:val="18"/>
                <w:szCs w:val="18"/>
              </w:rPr>
            </w:pPr>
            <w:r>
              <w:rPr>
                <w:rFonts w:ascii="Arial" w:hAnsi="Arial" w:cs="Arial"/>
                <w:sz w:val="18"/>
                <w:szCs w:val="18"/>
              </w:rPr>
              <w:t>HTML/PDF/Excel</w:t>
            </w:r>
          </w:p>
          <w:p w14:paraId="56053FF2" w14:textId="77777777" w:rsidR="00F66F38" w:rsidRPr="005D68D4" w:rsidRDefault="00F66F38" w:rsidP="00F66F38">
            <w:pPr>
              <w:rPr>
                <w:rFonts w:ascii="Arial" w:hAnsi="Arial" w:cs="Arial"/>
                <w:sz w:val="18"/>
                <w:szCs w:val="18"/>
              </w:rPr>
            </w:pPr>
          </w:p>
        </w:tc>
      </w:tr>
      <w:tr w:rsidR="00F66F38" w:rsidRPr="005D68D4" w14:paraId="65E97DD7" w14:textId="77777777" w:rsidTr="006C4819">
        <w:tc>
          <w:tcPr>
            <w:tcW w:w="2093" w:type="dxa"/>
            <w:shd w:val="pct20" w:color="auto" w:fill="auto"/>
          </w:tcPr>
          <w:p w14:paraId="1AF430C0" w14:textId="146E0C2F"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5CD61082" w14:textId="77777777" w:rsidR="00F66F38" w:rsidRDefault="00F66F38" w:rsidP="00F66F38">
            <w:pPr>
              <w:rPr>
                <w:rFonts w:ascii="Arial" w:hAnsi="Arial" w:cs="Arial"/>
                <w:sz w:val="18"/>
                <w:szCs w:val="18"/>
              </w:rPr>
            </w:pPr>
            <w:r>
              <w:rPr>
                <w:rFonts w:ascii="Arial" w:hAnsi="Arial" w:cs="Arial"/>
                <w:sz w:val="18"/>
                <w:szCs w:val="18"/>
              </w:rPr>
              <w:t>None</w:t>
            </w:r>
          </w:p>
          <w:p w14:paraId="24FF0181" w14:textId="77777777" w:rsidR="00F66F38" w:rsidRPr="005D68D4" w:rsidRDefault="00F66F38" w:rsidP="00F66F38">
            <w:pPr>
              <w:rPr>
                <w:rFonts w:ascii="Arial" w:hAnsi="Arial" w:cs="Arial"/>
                <w:sz w:val="18"/>
                <w:szCs w:val="18"/>
              </w:rPr>
            </w:pPr>
          </w:p>
        </w:tc>
      </w:tr>
      <w:tr w:rsidR="00F66F38" w:rsidRPr="005D68D4" w14:paraId="2FCD4F57" w14:textId="77777777" w:rsidTr="006C4819">
        <w:trPr>
          <w:trHeight w:val="683"/>
        </w:trPr>
        <w:tc>
          <w:tcPr>
            <w:tcW w:w="2093" w:type="dxa"/>
            <w:shd w:val="pct20" w:color="auto" w:fill="auto"/>
          </w:tcPr>
          <w:p w14:paraId="4548ABDE"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0FF64DFA" w14:textId="77777777" w:rsidR="00F66F38" w:rsidRPr="005D68D4" w:rsidRDefault="00F66F38" w:rsidP="00F66F38">
            <w:pPr>
              <w:rPr>
                <w:rFonts w:ascii="Arial" w:hAnsi="Arial" w:cs="Arial"/>
                <w:b/>
                <w:bCs/>
                <w:sz w:val="18"/>
                <w:szCs w:val="18"/>
              </w:rPr>
            </w:pPr>
          </w:p>
        </w:tc>
        <w:tc>
          <w:tcPr>
            <w:tcW w:w="7229" w:type="dxa"/>
            <w:shd w:val="clear" w:color="auto" w:fill="auto"/>
          </w:tcPr>
          <w:p w14:paraId="771A19A1"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3F561CF7" w14:textId="77777777" w:rsidR="00F66F38" w:rsidRDefault="00F66F38" w:rsidP="00F66F38">
            <w:pPr>
              <w:rPr>
                <w:rFonts w:ascii="Arial" w:hAnsi="Arial" w:cs="Arial"/>
                <w:sz w:val="18"/>
                <w:szCs w:val="18"/>
              </w:rPr>
            </w:pPr>
          </w:p>
          <w:p w14:paraId="65A203B9" w14:textId="77777777" w:rsidR="00F66F38" w:rsidRDefault="00F66F38" w:rsidP="00F66F38">
            <w:pPr>
              <w:rPr>
                <w:rFonts w:ascii="Arial" w:hAnsi="Arial" w:cs="Arial"/>
                <w:sz w:val="18"/>
                <w:szCs w:val="18"/>
              </w:rPr>
            </w:pPr>
            <w:r>
              <w:rPr>
                <w:rFonts w:ascii="Arial" w:hAnsi="Arial" w:cs="Arial"/>
                <w:sz w:val="18"/>
                <w:szCs w:val="18"/>
              </w:rPr>
              <w:t>The default scope linked to the Plan Transaction Summary should be “Current Scheme” this should mean that the statement is run for the scheme that the user is logged in as.  No lower level permissions should apply.</w:t>
            </w:r>
          </w:p>
          <w:p w14:paraId="1375C1CD" w14:textId="77777777" w:rsidR="00F66F38" w:rsidRDefault="00F66F38" w:rsidP="00F66F38">
            <w:pPr>
              <w:rPr>
                <w:rFonts w:ascii="Arial" w:hAnsi="Arial" w:cs="Arial"/>
                <w:sz w:val="18"/>
                <w:szCs w:val="18"/>
              </w:rPr>
            </w:pPr>
          </w:p>
          <w:p w14:paraId="27989709"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23E70BA3" w14:textId="77777777" w:rsidR="00F66F38" w:rsidRDefault="00F66F38" w:rsidP="00F66F38">
            <w:pPr>
              <w:rPr>
                <w:rFonts w:ascii="Arial" w:hAnsi="Arial" w:cs="Arial"/>
                <w:sz w:val="18"/>
                <w:szCs w:val="18"/>
              </w:rPr>
            </w:pPr>
          </w:p>
          <w:p w14:paraId="71B63E1C" w14:textId="40DC1E37" w:rsidR="00F66F38" w:rsidRDefault="00F66F38" w:rsidP="00F66F38">
            <w:pPr>
              <w:rPr>
                <w:rFonts w:ascii="Arial" w:hAnsi="Arial" w:cs="Arial"/>
                <w:sz w:val="18"/>
                <w:szCs w:val="18"/>
              </w:rPr>
            </w:pPr>
            <w:r>
              <w:rPr>
                <w:rFonts w:ascii="Arial" w:hAnsi="Arial" w:cs="Arial"/>
                <w:sz w:val="18"/>
                <w:szCs w:val="18"/>
              </w:rPr>
              <w:t xml:space="preserve">The default filter linked to the Plan Transaction Summary should be the “Standard Filter” this should mean that the Plan Transaction Summary is run for all </w:t>
            </w:r>
            <w:del w:id="785" w:author="Jamal, Zaher CWK" w:date="2015-06-16T16:24:00Z">
              <w:r w:rsidR="003B2D50" w:rsidDel="009149AB">
                <w:rPr>
                  <w:rFonts w:ascii="Arial" w:hAnsi="Arial" w:cs="Arial"/>
                  <w:sz w:val="18"/>
                  <w:szCs w:val="18"/>
                </w:rPr>
                <w:delText>user</w:delText>
              </w:r>
            </w:del>
            <w:ins w:id="786" w:author="Jamal, Zaher CWK" w:date="2015-06-16T16:24:00Z">
              <w:r w:rsidR="009149AB">
                <w:rPr>
                  <w:rFonts w:ascii="Arial" w:hAnsi="Arial" w:cs="Arial"/>
                  <w:sz w:val="18"/>
                  <w:szCs w:val="18"/>
                </w:rPr>
                <w:t>member</w:t>
              </w:r>
            </w:ins>
            <w:r>
              <w:rPr>
                <w:rFonts w:ascii="Arial" w:hAnsi="Arial" w:cs="Arial"/>
                <w:sz w:val="18"/>
                <w:szCs w:val="18"/>
              </w:rPr>
              <w:t>s that meet the report criteria.</w:t>
            </w:r>
          </w:p>
          <w:p w14:paraId="7779A677" w14:textId="77777777" w:rsidR="00F66F38" w:rsidRDefault="00F66F38" w:rsidP="00F66F38">
            <w:pPr>
              <w:rPr>
                <w:rFonts w:ascii="Arial" w:hAnsi="Arial" w:cs="Arial"/>
                <w:sz w:val="18"/>
                <w:szCs w:val="18"/>
              </w:rPr>
            </w:pPr>
          </w:p>
          <w:p w14:paraId="10F40B75"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7D685474" w14:textId="77777777" w:rsidR="00F66F38" w:rsidRDefault="00F66F38" w:rsidP="00F66F38">
            <w:pPr>
              <w:rPr>
                <w:rFonts w:ascii="Arial" w:hAnsi="Arial" w:cs="Arial"/>
                <w:sz w:val="18"/>
                <w:szCs w:val="18"/>
              </w:rPr>
            </w:pPr>
          </w:p>
          <w:p w14:paraId="267CD4E3"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1DFFCDED" w14:textId="77777777" w:rsidR="00F66F38" w:rsidRDefault="00F66F38" w:rsidP="00F66F38">
            <w:pPr>
              <w:rPr>
                <w:rFonts w:ascii="Arial" w:hAnsi="Arial" w:cs="Arial"/>
                <w:sz w:val="18"/>
                <w:szCs w:val="18"/>
              </w:rPr>
            </w:pPr>
          </w:p>
          <w:p w14:paraId="798BBF2E" w14:textId="77777777" w:rsidR="00F66F38" w:rsidRDefault="00F66F38"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01324FDC" w14:textId="77777777" w:rsidR="00F66F38" w:rsidRDefault="00F66F38" w:rsidP="004E06BD">
            <w:pPr>
              <w:numPr>
                <w:ilvl w:val="0"/>
                <w:numId w:val="109"/>
              </w:numPr>
              <w:rPr>
                <w:rFonts w:ascii="Arial" w:hAnsi="Arial" w:cs="Arial"/>
                <w:sz w:val="18"/>
                <w:szCs w:val="18"/>
              </w:rPr>
            </w:pPr>
            <w:r>
              <w:rPr>
                <w:rFonts w:ascii="Arial" w:hAnsi="Arial" w:cs="Arial"/>
                <w:sz w:val="18"/>
                <w:szCs w:val="18"/>
              </w:rPr>
              <w:t>To date – last day of previous month</w:t>
            </w:r>
          </w:p>
          <w:p w14:paraId="022E600D" w14:textId="77777777" w:rsidR="00F66F38" w:rsidRDefault="00F66F38" w:rsidP="00F66F38">
            <w:pPr>
              <w:rPr>
                <w:rFonts w:ascii="Arial" w:hAnsi="Arial" w:cs="Arial"/>
                <w:sz w:val="18"/>
                <w:szCs w:val="18"/>
              </w:rPr>
            </w:pPr>
          </w:p>
          <w:p w14:paraId="48277DE2" w14:textId="77777777" w:rsidR="00F66F38" w:rsidRDefault="00F66F38" w:rsidP="00F66F38">
            <w:pPr>
              <w:rPr>
                <w:rFonts w:ascii="Arial" w:hAnsi="Arial" w:cs="Arial"/>
                <w:sz w:val="18"/>
                <w:szCs w:val="18"/>
              </w:rPr>
            </w:pPr>
            <w:r>
              <w:rPr>
                <w:rFonts w:ascii="Arial" w:hAnsi="Arial" w:cs="Arial"/>
                <w:sz w:val="18"/>
                <w:szCs w:val="18"/>
              </w:rPr>
              <w:t>The TRANSACT_DETAILS&gt;EFF_DT field can be used to obtain the transactions for the date range entered</w:t>
            </w:r>
          </w:p>
          <w:p w14:paraId="2E151E0E" w14:textId="77777777" w:rsidR="00F66F38" w:rsidRDefault="00F66F38" w:rsidP="00F66F38">
            <w:pPr>
              <w:rPr>
                <w:rFonts w:ascii="Arial" w:hAnsi="Arial" w:cs="Arial"/>
                <w:sz w:val="18"/>
                <w:szCs w:val="18"/>
              </w:rPr>
            </w:pPr>
          </w:p>
          <w:p w14:paraId="7B2ECD3C"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4D8461F2" w14:textId="77777777" w:rsidR="00F66F38" w:rsidRDefault="00F66F38" w:rsidP="00F66F38">
            <w:pPr>
              <w:rPr>
                <w:rFonts w:ascii="Arial" w:hAnsi="Arial" w:cs="Arial"/>
                <w:sz w:val="18"/>
                <w:szCs w:val="18"/>
              </w:rPr>
            </w:pPr>
          </w:p>
          <w:p w14:paraId="6AAE5129" w14:textId="77777777" w:rsidR="00F66F38" w:rsidRDefault="00F66F38" w:rsidP="00F66F38">
            <w:pPr>
              <w:rPr>
                <w:rFonts w:ascii="Arial" w:hAnsi="Arial" w:cs="Arial"/>
                <w:sz w:val="18"/>
                <w:szCs w:val="18"/>
              </w:rPr>
            </w:pPr>
            <w:r>
              <w:rPr>
                <w:rFonts w:ascii="Arial" w:hAnsi="Arial" w:cs="Arial"/>
                <w:sz w:val="18"/>
                <w:szCs w:val="18"/>
              </w:rPr>
              <w:t>Upon selecting the “Request Report” option for a Plan Transaction Summary the system needs to obtain the following data for the selected date range:</w:t>
            </w:r>
          </w:p>
          <w:p w14:paraId="3C6C8057" w14:textId="77777777" w:rsidR="00F66F38" w:rsidRDefault="00F66F38" w:rsidP="00F66F38">
            <w:pPr>
              <w:rPr>
                <w:rFonts w:ascii="Arial" w:hAnsi="Arial" w:cs="Arial"/>
                <w:sz w:val="18"/>
                <w:szCs w:val="18"/>
              </w:rPr>
            </w:pPr>
          </w:p>
          <w:p w14:paraId="29845968" w14:textId="77777777" w:rsidR="00F66F38" w:rsidRPr="00054814" w:rsidRDefault="00F66F38" w:rsidP="004E06BD">
            <w:pPr>
              <w:numPr>
                <w:ilvl w:val="0"/>
                <w:numId w:val="119"/>
              </w:numPr>
              <w:rPr>
                <w:rFonts w:ascii="Arial" w:hAnsi="Arial" w:cs="Arial"/>
                <w:sz w:val="18"/>
                <w:szCs w:val="18"/>
              </w:rPr>
            </w:pPr>
            <w:r>
              <w:rPr>
                <w:rFonts w:ascii="Arial" w:hAnsi="Arial" w:cs="Arial"/>
                <w:sz w:val="18"/>
                <w:szCs w:val="18"/>
              </w:rPr>
              <w:t>Total value for each type of transaction processed for each month within the date range</w:t>
            </w:r>
          </w:p>
          <w:p w14:paraId="5566AF6A" w14:textId="77777777" w:rsidR="00F66F38" w:rsidRPr="00054814" w:rsidRDefault="00F66F38" w:rsidP="004E06BD">
            <w:pPr>
              <w:numPr>
                <w:ilvl w:val="0"/>
                <w:numId w:val="119"/>
              </w:numPr>
              <w:rPr>
                <w:rFonts w:ascii="Arial" w:hAnsi="Arial" w:cs="Arial"/>
                <w:sz w:val="18"/>
                <w:szCs w:val="18"/>
              </w:rPr>
            </w:pPr>
            <w:r>
              <w:rPr>
                <w:rFonts w:ascii="Arial" w:hAnsi="Arial" w:cs="Arial"/>
                <w:sz w:val="18"/>
                <w:szCs w:val="18"/>
              </w:rPr>
              <w:t>A summary total for all transactions processed for each month within the date range</w:t>
            </w:r>
          </w:p>
          <w:p w14:paraId="5F645E08" w14:textId="77777777" w:rsidR="00F66F38" w:rsidRPr="00054814" w:rsidRDefault="00F66F38" w:rsidP="004E06BD">
            <w:pPr>
              <w:numPr>
                <w:ilvl w:val="0"/>
                <w:numId w:val="119"/>
              </w:numPr>
              <w:rPr>
                <w:rFonts w:ascii="Arial" w:hAnsi="Arial" w:cs="Arial"/>
                <w:sz w:val="18"/>
                <w:szCs w:val="18"/>
              </w:rPr>
            </w:pPr>
            <w:r>
              <w:rPr>
                <w:rFonts w:ascii="Arial" w:hAnsi="Arial" w:cs="Arial"/>
                <w:sz w:val="18"/>
                <w:szCs w:val="18"/>
              </w:rPr>
              <w:t>Total value for each type of transaction processed  within the entire date range</w:t>
            </w:r>
          </w:p>
          <w:p w14:paraId="287841A8" w14:textId="77777777" w:rsidR="00F66F38" w:rsidRPr="00054814" w:rsidRDefault="00F66F38" w:rsidP="004E06BD">
            <w:pPr>
              <w:numPr>
                <w:ilvl w:val="0"/>
                <w:numId w:val="119"/>
              </w:numPr>
              <w:rPr>
                <w:rFonts w:ascii="Arial" w:hAnsi="Arial" w:cs="Arial"/>
                <w:sz w:val="18"/>
                <w:szCs w:val="18"/>
              </w:rPr>
            </w:pPr>
            <w:r>
              <w:rPr>
                <w:rFonts w:ascii="Arial" w:hAnsi="Arial" w:cs="Arial"/>
                <w:sz w:val="18"/>
                <w:szCs w:val="18"/>
              </w:rPr>
              <w:t>A summary total for each type of transaction processed  within the entire date range</w:t>
            </w:r>
            <w:r w:rsidRPr="00054814">
              <w:rPr>
                <w:rFonts w:ascii="Arial" w:hAnsi="Arial" w:cs="Arial"/>
                <w:sz w:val="18"/>
                <w:szCs w:val="18"/>
              </w:rPr>
              <w:t xml:space="preserve"> </w:t>
            </w:r>
          </w:p>
          <w:p w14:paraId="287BA153" w14:textId="77777777" w:rsidR="00F66F38" w:rsidRDefault="00F66F38" w:rsidP="00F66F38">
            <w:pPr>
              <w:rPr>
                <w:rFonts w:ascii="Arial" w:hAnsi="Arial" w:cs="Arial"/>
                <w:sz w:val="18"/>
                <w:szCs w:val="18"/>
              </w:rPr>
            </w:pPr>
          </w:p>
          <w:p w14:paraId="29E8B815" w14:textId="77777777" w:rsidR="00F66F38" w:rsidRPr="00E70B0E" w:rsidRDefault="00F66F38" w:rsidP="00F66F38">
            <w:pPr>
              <w:rPr>
                <w:rFonts w:ascii="Arial" w:hAnsi="Arial" w:cs="Arial"/>
                <w:sz w:val="18"/>
                <w:szCs w:val="18"/>
                <w:u w:val="single"/>
              </w:rPr>
            </w:pPr>
            <w:r w:rsidRPr="00E70B0E">
              <w:rPr>
                <w:rFonts w:ascii="Arial" w:hAnsi="Arial" w:cs="Arial"/>
                <w:sz w:val="18"/>
                <w:szCs w:val="18"/>
                <w:u w:val="single"/>
              </w:rPr>
              <w:t>13. View Valuation</w:t>
            </w:r>
          </w:p>
          <w:p w14:paraId="5FEAC9AE" w14:textId="77777777" w:rsidR="00F66F38" w:rsidRDefault="00F66F38" w:rsidP="00F66F38">
            <w:pPr>
              <w:rPr>
                <w:rFonts w:ascii="Arial" w:hAnsi="Arial" w:cs="Arial"/>
                <w:sz w:val="18"/>
                <w:szCs w:val="18"/>
              </w:rPr>
            </w:pPr>
          </w:p>
          <w:p w14:paraId="4D480010" w14:textId="77777777" w:rsidR="00F66F38" w:rsidRDefault="00F66F38" w:rsidP="00F66F38">
            <w:pPr>
              <w:rPr>
                <w:rFonts w:ascii="Arial" w:hAnsi="Arial" w:cs="Arial"/>
                <w:sz w:val="18"/>
                <w:szCs w:val="18"/>
              </w:rPr>
            </w:pPr>
            <w:r>
              <w:rPr>
                <w:rFonts w:ascii="Arial" w:hAnsi="Arial" w:cs="Arial"/>
                <w:sz w:val="18"/>
                <w:szCs w:val="18"/>
              </w:rPr>
              <w:t>Once the valuation has run and the user wants to view the report by selecting either the HTML, PDF or Excel icon the following fields should be displayed:</w:t>
            </w:r>
          </w:p>
          <w:p w14:paraId="5E373636" w14:textId="77777777" w:rsidR="00F66F38" w:rsidRDefault="00F66F38" w:rsidP="00F66F38">
            <w:pPr>
              <w:rPr>
                <w:rFonts w:ascii="Arial" w:hAnsi="Arial" w:cs="Arial"/>
                <w:sz w:val="18"/>
                <w:szCs w:val="18"/>
              </w:rPr>
            </w:pPr>
          </w:p>
          <w:p w14:paraId="07278BA3"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Plan Transaction Summary for {Scheme Name} for date range {dd/mm/yyyy} to {dd/mm/yyyy} (if the scope used means that multiple schemes are selected then do not display (for {Scheme Name}).</w:t>
            </w:r>
          </w:p>
          <w:p w14:paraId="1324B3C6"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02117851"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7341768B"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Date received</w:t>
            </w:r>
            <w:r w:rsidRPr="00054814">
              <w:rPr>
                <w:rFonts w:ascii="Arial" w:hAnsi="Arial" w:cs="Arial"/>
                <w:sz w:val="18"/>
                <w:szCs w:val="18"/>
              </w:rPr>
              <w:t xml:space="preserve">  – </w:t>
            </w:r>
            <w:r>
              <w:rPr>
                <w:rFonts w:ascii="Arial" w:hAnsi="Arial" w:cs="Arial"/>
                <w:sz w:val="18"/>
                <w:szCs w:val="18"/>
              </w:rPr>
              <w:t>first month within the date range</w:t>
            </w:r>
          </w:p>
          <w:p w14:paraId="316D9867"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Type of transaction – list of all transaction types where there has been activity</w:t>
            </w:r>
          </w:p>
          <w:p w14:paraId="547C732B"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Amount – value for each transaction type</w:t>
            </w:r>
          </w:p>
          <w:p w14:paraId="455B2AF6"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Sub</w:t>
            </w:r>
            <w:r w:rsidRPr="00054814">
              <w:rPr>
                <w:rFonts w:ascii="Arial" w:hAnsi="Arial" w:cs="Arial"/>
                <w:sz w:val="18"/>
                <w:szCs w:val="18"/>
              </w:rPr>
              <w:t xml:space="preserve">total </w:t>
            </w:r>
            <w:r>
              <w:rPr>
                <w:rFonts w:ascii="Arial" w:hAnsi="Arial" w:cs="Arial"/>
                <w:sz w:val="18"/>
                <w:szCs w:val="18"/>
              </w:rPr>
              <w:t>– Subtotal for the month</w:t>
            </w:r>
          </w:p>
          <w:p w14:paraId="558C0040" w14:textId="77777777" w:rsidR="00F66F38" w:rsidRDefault="00F66F38" w:rsidP="004E06BD">
            <w:pPr>
              <w:numPr>
                <w:ilvl w:val="0"/>
                <w:numId w:val="106"/>
              </w:numPr>
              <w:rPr>
                <w:rFonts w:ascii="Arial" w:hAnsi="Arial" w:cs="Arial"/>
                <w:sz w:val="18"/>
                <w:szCs w:val="18"/>
              </w:rPr>
            </w:pPr>
            <w:r>
              <w:rPr>
                <w:rFonts w:ascii="Arial" w:hAnsi="Arial" w:cs="Arial"/>
                <w:sz w:val="18"/>
                <w:szCs w:val="18"/>
              </w:rPr>
              <w:t>Repeat Date received, Type of transaction, Amount &amp; Subtotal for additional months</w:t>
            </w:r>
          </w:p>
          <w:p w14:paraId="76F26BC4" w14:textId="77777777" w:rsidR="00F66F38" w:rsidRDefault="00F66F38" w:rsidP="004E06BD">
            <w:pPr>
              <w:numPr>
                <w:ilvl w:val="0"/>
                <w:numId w:val="106"/>
              </w:numPr>
              <w:rPr>
                <w:rFonts w:ascii="Arial" w:hAnsi="Arial" w:cs="Arial"/>
                <w:sz w:val="18"/>
                <w:szCs w:val="18"/>
              </w:rPr>
            </w:pPr>
            <w:r>
              <w:rPr>
                <w:rFonts w:ascii="Arial" w:hAnsi="Arial" w:cs="Arial"/>
                <w:sz w:val="18"/>
                <w:szCs w:val="18"/>
              </w:rPr>
              <w:t>Summary of transactions for the period -  list of all transaction types where there has been activity with the amount for each transaction</w:t>
            </w:r>
          </w:p>
          <w:p w14:paraId="4D1D3A35"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Total – Total for the whole period</w:t>
            </w:r>
          </w:p>
          <w:p w14:paraId="754EF4C4" w14:textId="77777777" w:rsidR="00F66F38" w:rsidRDefault="00F66F38" w:rsidP="00F66F38">
            <w:pPr>
              <w:rPr>
                <w:rFonts w:ascii="Arial" w:hAnsi="Arial" w:cs="Arial"/>
                <w:sz w:val="18"/>
                <w:szCs w:val="18"/>
              </w:rPr>
            </w:pPr>
          </w:p>
          <w:p w14:paraId="71110A85"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35CD9251" w14:textId="77777777" w:rsidR="00F66F38" w:rsidRDefault="00F66F38" w:rsidP="00F66F38">
            <w:pPr>
              <w:rPr>
                <w:rFonts w:ascii="Arial" w:hAnsi="Arial" w:cs="Arial"/>
                <w:sz w:val="18"/>
                <w:szCs w:val="18"/>
              </w:rPr>
            </w:pPr>
          </w:p>
          <w:p w14:paraId="2A730CF6" w14:textId="77777777" w:rsidR="00F66F38" w:rsidRDefault="00F66F38" w:rsidP="00F66F38">
            <w:pPr>
              <w:rPr>
                <w:rFonts w:ascii="Arial" w:hAnsi="Arial" w:cs="Arial"/>
                <w:sz w:val="18"/>
                <w:szCs w:val="18"/>
              </w:rPr>
            </w:pPr>
            <w:r>
              <w:rPr>
                <w:noProof/>
                <w:lang w:eastAsia="en-GB"/>
              </w:rPr>
              <w:drawing>
                <wp:inline distT="0" distB="0" distL="0" distR="0" wp14:anchorId="0435D250" wp14:editId="1FD2082D">
                  <wp:extent cx="3093085" cy="4504055"/>
                  <wp:effectExtent l="0" t="0" r="0" b="0"/>
                  <wp:docPr id="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3085" cy="4504055"/>
                          </a:xfrm>
                          <a:prstGeom prst="rect">
                            <a:avLst/>
                          </a:prstGeom>
                          <a:noFill/>
                          <a:ln>
                            <a:noFill/>
                          </a:ln>
                        </pic:spPr>
                      </pic:pic>
                    </a:graphicData>
                  </a:graphic>
                </wp:inline>
              </w:drawing>
            </w:r>
          </w:p>
          <w:p w14:paraId="1AC5038C" w14:textId="77777777" w:rsidR="00F66F38" w:rsidRDefault="00F66F38" w:rsidP="00F66F38">
            <w:pPr>
              <w:rPr>
                <w:rFonts w:ascii="Arial" w:hAnsi="Arial" w:cs="Arial"/>
                <w:sz w:val="18"/>
                <w:szCs w:val="18"/>
              </w:rPr>
            </w:pPr>
          </w:p>
          <w:p w14:paraId="1325E4F5" w14:textId="77777777" w:rsidR="00F66F38" w:rsidRPr="003924C6" w:rsidRDefault="00F66F38" w:rsidP="00F66F38">
            <w:pPr>
              <w:rPr>
                <w:rFonts w:ascii="Arial" w:hAnsi="Arial" w:cs="Arial"/>
                <w:sz w:val="18"/>
                <w:szCs w:val="18"/>
              </w:rPr>
            </w:pPr>
          </w:p>
        </w:tc>
      </w:tr>
      <w:tr w:rsidR="00F66F38" w:rsidRPr="005D68D4" w14:paraId="0948C29C" w14:textId="77777777" w:rsidTr="006C4819">
        <w:tc>
          <w:tcPr>
            <w:tcW w:w="2093" w:type="dxa"/>
            <w:shd w:val="pct20" w:color="auto" w:fill="auto"/>
          </w:tcPr>
          <w:p w14:paraId="7269894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55C37BD9" w14:textId="77777777" w:rsidR="00F66F38" w:rsidRPr="005D68D4" w:rsidRDefault="00F66F38" w:rsidP="00F66F38">
            <w:pPr>
              <w:rPr>
                <w:rFonts w:ascii="Arial" w:hAnsi="Arial" w:cs="Arial"/>
                <w:b/>
                <w:bCs/>
                <w:sz w:val="18"/>
                <w:szCs w:val="18"/>
              </w:rPr>
            </w:pPr>
          </w:p>
        </w:tc>
        <w:tc>
          <w:tcPr>
            <w:tcW w:w="7229" w:type="dxa"/>
            <w:shd w:val="clear" w:color="auto" w:fill="auto"/>
          </w:tcPr>
          <w:p w14:paraId="477309C6" w14:textId="61FA4CD3" w:rsidR="00F66F38" w:rsidRDefault="00F66F38" w:rsidP="004E06BD">
            <w:pPr>
              <w:numPr>
                <w:ilvl w:val="0"/>
                <w:numId w:val="113"/>
              </w:numPr>
              <w:rPr>
                <w:rFonts w:ascii="Arial" w:hAnsi="Arial" w:cs="Arial"/>
                <w:b/>
                <w:i/>
                <w:color w:val="FF0000"/>
                <w:sz w:val="18"/>
                <w:szCs w:val="18"/>
              </w:rPr>
            </w:pPr>
            <w:r w:rsidRPr="00271456">
              <w:rPr>
                <w:rFonts w:ascii="Arial" w:hAnsi="Arial" w:cs="Arial"/>
                <w:b/>
                <w:i/>
                <w:color w:val="FF0000"/>
                <w:sz w:val="18"/>
                <w:szCs w:val="18"/>
              </w:rPr>
              <w:t xml:space="preserve">Need to define what the report selection criteria is, i.e the </w:t>
            </w:r>
            <w:del w:id="787" w:author="Jamal, Zaher CWK" w:date="2015-06-16T16:25:00Z">
              <w:r w:rsidR="003B2D50" w:rsidDel="009149AB">
                <w:rPr>
                  <w:rFonts w:ascii="Arial" w:hAnsi="Arial" w:cs="Arial"/>
                  <w:b/>
                  <w:i/>
                  <w:color w:val="FF0000"/>
                  <w:sz w:val="18"/>
                  <w:szCs w:val="18"/>
                </w:rPr>
                <w:delText>user</w:delText>
              </w:r>
            </w:del>
            <w:ins w:id="788" w:author="Jamal, Zaher CWK" w:date="2015-06-16T16:25:00Z">
              <w:r w:rsidR="009149AB">
                <w:rPr>
                  <w:rFonts w:ascii="Arial" w:hAnsi="Arial" w:cs="Arial"/>
                  <w:b/>
                  <w:i/>
                  <w:color w:val="FF0000"/>
                  <w:sz w:val="18"/>
                  <w:szCs w:val="18"/>
                </w:rPr>
                <w:t>member</w:t>
              </w:r>
            </w:ins>
            <w:r w:rsidRPr="00271456">
              <w:rPr>
                <w:rFonts w:ascii="Arial" w:hAnsi="Arial" w:cs="Arial"/>
                <w:b/>
                <w:i/>
                <w:color w:val="FF0000"/>
                <w:sz w:val="18"/>
                <w:szCs w:val="18"/>
              </w:rPr>
              <w:t xml:space="preserve"> population of the scheme, what statuses should it include or is it everyone where something has happened for the date range?</w:t>
            </w:r>
          </w:p>
          <w:p w14:paraId="234AD7E2" w14:textId="77777777" w:rsidR="00F66F38" w:rsidRPr="00706646" w:rsidRDefault="00F66F38" w:rsidP="00F66F38">
            <w:pPr>
              <w:ind w:left="720"/>
              <w:rPr>
                <w:rFonts w:ascii="Arial" w:hAnsi="Arial" w:cs="Arial"/>
                <w:b/>
                <w:color w:val="FF0000"/>
                <w:sz w:val="18"/>
                <w:szCs w:val="18"/>
              </w:rPr>
            </w:pPr>
            <w:r>
              <w:rPr>
                <w:rFonts w:ascii="Arial" w:hAnsi="Arial" w:cs="Arial"/>
                <w:b/>
                <w:color w:val="00B050"/>
                <w:sz w:val="18"/>
                <w:szCs w:val="18"/>
              </w:rPr>
              <w:t>E</w:t>
            </w:r>
            <w:r w:rsidRPr="00706646">
              <w:rPr>
                <w:rFonts w:ascii="Arial" w:hAnsi="Arial" w:cs="Arial"/>
                <w:b/>
                <w:color w:val="00B050"/>
                <w:sz w:val="18"/>
                <w:szCs w:val="18"/>
              </w:rPr>
              <w:t>veryone where something has happened for the date range</w:t>
            </w:r>
          </w:p>
        </w:tc>
      </w:tr>
      <w:tr w:rsidR="00F66F38" w:rsidRPr="005D68D4" w14:paraId="4B501603" w14:textId="77777777" w:rsidTr="006C4819">
        <w:tc>
          <w:tcPr>
            <w:tcW w:w="2093" w:type="dxa"/>
            <w:shd w:val="pct20" w:color="auto" w:fill="auto"/>
          </w:tcPr>
          <w:p w14:paraId="475E956A"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1296ECEF"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430C561B" w14:textId="77777777" w:rsidR="00F66F38" w:rsidRPr="005D68D4" w:rsidRDefault="00F66F38" w:rsidP="00F66F38">
            <w:pPr>
              <w:rPr>
                <w:rFonts w:ascii="Arial" w:hAnsi="Arial" w:cs="Arial"/>
                <w:sz w:val="18"/>
                <w:szCs w:val="18"/>
              </w:rPr>
            </w:pPr>
          </w:p>
        </w:tc>
      </w:tr>
      <w:tr w:rsidR="00F66F38" w:rsidRPr="005D68D4" w14:paraId="7C801610" w14:textId="77777777" w:rsidTr="006C4819">
        <w:tc>
          <w:tcPr>
            <w:tcW w:w="2093" w:type="dxa"/>
            <w:shd w:val="pct20" w:color="auto" w:fill="auto"/>
          </w:tcPr>
          <w:p w14:paraId="5A694083"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12DCD01D" w14:textId="77777777" w:rsidR="00F66F38" w:rsidRDefault="00F66F38" w:rsidP="00F66F38">
            <w:pPr>
              <w:rPr>
                <w:rFonts w:ascii="Arial" w:hAnsi="Arial" w:cs="Arial"/>
                <w:sz w:val="18"/>
                <w:szCs w:val="18"/>
              </w:rPr>
            </w:pPr>
            <w:r>
              <w:rPr>
                <w:rFonts w:ascii="Arial" w:hAnsi="Arial" w:cs="Arial"/>
                <w:sz w:val="18"/>
                <w:szCs w:val="18"/>
              </w:rPr>
              <w:t>Priority 1</w:t>
            </w:r>
          </w:p>
          <w:p w14:paraId="3C2898F0" w14:textId="77777777" w:rsidR="00F66F38" w:rsidRPr="005D68D4" w:rsidRDefault="00F66F38" w:rsidP="00F66F38">
            <w:pPr>
              <w:rPr>
                <w:rFonts w:ascii="Arial" w:hAnsi="Arial" w:cs="Arial"/>
                <w:sz w:val="18"/>
                <w:szCs w:val="18"/>
              </w:rPr>
            </w:pPr>
            <w:r>
              <w:rPr>
                <w:rFonts w:ascii="Arial" w:hAnsi="Arial" w:cs="Arial"/>
                <w:sz w:val="18"/>
                <w:szCs w:val="18"/>
              </w:rPr>
              <w:t>This report is currently available on Group Web so is considered a ‘Must Have’ report</w:t>
            </w:r>
          </w:p>
        </w:tc>
      </w:tr>
      <w:tr w:rsidR="00F66F38" w:rsidRPr="005D68D4" w14:paraId="4E5E6405" w14:textId="77777777" w:rsidTr="006C4819">
        <w:tc>
          <w:tcPr>
            <w:tcW w:w="2093" w:type="dxa"/>
            <w:shd w:val="pct20" w:color="auto" w:fill="auto"/>
          </w:tcPr>
          <w:p w14:paraId="58DB4CB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701AC758" w14:textId="77777777" w:rsidR="00F66F38" w:rsidRPr="005D68D4" w:rsidRDefault="00F66F38" w:rsidP="00F66F38">
            <w:pPr>
              <w:rPr>
                <w:rFonts w:ascii="Arial" w:hAnsi="Arial" w:cs="Arial"/>
                <w:sz w:val="18"/>
                <w:szCs w:val="18"/>
              </w:rPr>
            </w:pPr>
            <w:r>
              <w:rPr>
                <w:rFonts w:ascii="Arial" w:hAnsi="Arial" w:cs="Arial"/>
                <w:sz w:val="18"/>
                <w:szCs w:val="18"/>
              </w:rPr>
              <w:t>PM0044 – Scheme Statement – Transactions Tab</w:t>
            </w:r>
          </w:p>
        </w:tc>
      </w:tr>
      <w:tr w:rsidR="00F66F38" w:rsidRPr="005D68D4" w14:paraId="24F40897" w14:textId="77777777" w:rsidTr="006C4819">
        <w:tc>
          <w:tcPr>
            <w:tcW w:w="2093" w:type="dxa"/>
            <w:shd w:val="pct20" w:color="auto" w:fill="auto"/>
          </w:tcPr>
          <w:p w14:paraId="162FE0C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45CEADF2"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40FA3D01" w14:textId="77777777" w:rsidR="00633FF9" w:rsidRDefault="00633FF9" w:rsidP="00633FF9"/>
    <w:p w14:paraId="5B033963" w14:textId="77777777" w:rsidR="00633FF9" w:rsidRDefault="00633FF9" w:rsidP="00633FF9">
      <w:pPr>
        <w:tabs>
          <w:tab w:val="num" w:pos="993"/>
        </w:tabs>
        <w:sectPr w:rsidR="00633FF9" w:rsidSect="006C4819">
          <w:pgSz w:w="12240" w:h="15840" w:code="1"/>
          <w:pgMar w:top="1440" w:right="1440" w:bottom="1440" w:left="1440" w:header="720" w:footer="720" w:gutter="0"/>
          <w:cols w:space="720"/>
          <w:docGrid w:linePitch="360"/>
        </w:sectPr>
      </w:pPr>
    </w:p>
    <w:p w14:paraId="25BD65A1" w14:textId="7FAC62D5" w:rsidR="00633FF9" w:rsidRPr="002E6C43" w:rsidRDefault="00224935" w:rsidP="002E6C43">
      <w:pPr>
        <w:pStyle w:val="Heading4"/>
      </w:pPr>
      <w:r>
        <w:t xml:space="preserve">Plan </w:t>
      </w:r>
      <w:r w:rsidR="00633FF9" w:rsidRPr="002E6C43">
        <w:t>Transaction Summary Screen Properties</w:t>
      </w:r>
    </w:p>
    <w:p w14:paraId="6DF0A315"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60"/>
        <w:gridCol w:w="1173"/>
        <w:gridCol w:w="2230"/>
        <w:gridCol w:w="1254"/>
        <w:gridCol w:w="1036"/>
      </w:tblGrid>
      <w:tr w:rsidR="00633FF9" w:rsidRPr="004A5D01" w14:paraId="52226FD6" w14:textId="77777777" w:rsidTr="00443BEE">
        <w:trPr>
          <w:trHeight w:val="825"/>
        </w:trPr>
        <w:tc>
          <w:tcPr>
            <w:tcW w:w="4116" w:type="pct"/>
            <w:gridSpan w:val="6"/>
            <w:shd w:val="clear" w:color="auto" w:fill="auto"/>
          </w:tcPr>
          <w:p w14:paraId="43AD556A"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6BB295DA"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3D2BBDF0"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7C0F7BE1" w14:textId="77777777" w:rsidTr="00443BEE">
        <w:trPr>
          <w:trHeight w:val="275"/>
        </w:trPr>
        <w:tc>
          <w:tcPr>
            <w:tcW w:w="4116" w:type="pct"/>
            <w:gridSpan w:val="6"/>
            <w:shd w:val="clear" w:color="auto" w:fill="auto"/>
          </w:tcPr>
          <w:p w14:paraId="0E2941CE" w14:textId="62499C84" w:rsidR="00633FF9" w:rsidRPr="007C38EA" w:rsidRDefault="00224935" w:rsidP="006C4819">
            <w:pPr>
              <w:rPr>
                <w:rFonts w:ascii="Arial" w:hAnsi="Arial" w:cs="Arial"/>
                <w:b/>
                <w:sz w:val="22"/>
                <w:szCs w:val="22"/>
              </w:rPr>
            </w:pPr>
            <w:r>
              <w:rPr>
                <w:rFonts w:ascii="Arial" w:hAnsi="Arial" w:cs="Arial"/>
                <w:b/>
                <w:sz w:val="22"/>
                <w:szCs w:val="22"/>
              </w:rPr>
              <w:t xml:space="preserve">Plan </w:t>
            </w:r>
            <w:r w:rsidR="00633FF9">
              <w:rPr>
                <w:rFonts w:ascii="Arial" w:hAnsi="Arial" w:cs="Arial"/>
                <w:b/>
                <w:sz w:val="22"/>
                <w:szCs w:val="22"/>
              </w:rPr>
              <w:t>Transaction Summary</w:t>
            </w:r>
            <w:r w:rsidR="00633FF9" w:rsidRPr="007C38EA">
              <w:rPr>
                <w:rFonts w:ascii="Arial" w:hAnsi="Arial" w:cs="Arial"/>
                <w:b/>
                <w:sz w:val="22"/>
                <w:szCs w:val="22"/>
              </w:rPr>
              <w:t xml:space="preserve"> for {Scheme Name} for date range {dd/mm/yyyy} to {dd/mm/yyyy}</w:t>
            </w:r>
          </w:p>
          <w:p w14:paraId="5FCE463D" w14:textId="77777777" w:rsidR="00A27E7A" w:rsidRPr="00053B0A" w:rsidRDefault="00A27E7A" w:rsidP="00A27E7A">
            <w:pPr>
              <w:rPr>
                <w:rFonts w:ascii="Arial" w:hAnsi="Arial" w:cs="Arial"/>
                <w:i/>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07697A2A" w14:textId="77777777" w:rsidR="00633FF9" w:rsidRDefault="00633FF9" w:rsidP="006C4819">
            <w:pPr>
              <w:rPr>
                <w:rFonts w:ascii="Arial" w:hAnsi="Arial" w:cs="Arial"/>
                <w:b/>
                <w:sz w:val="20"/>
                <w:szCs w:val="20"/>
              </w:rPr>
            </w:pPr>
          </w:p>
          <w:p w14:paraId="7480553A"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7A528635" w14:textId="77777777" w:rsidR="00633FF9" w:rsidRDefault="00633FF9" w:rsidP="006C4819">
            <w:pPr>
              <w:rPr>
                <w:rFonts w:ascii="Arial" w:hAnsi="Arial" w:cs="Arial"/>
                <w:b/>
                <w:sz w:val="20"/>
                <w:szCs w:val="20"/>
              </w:rPr>
            </w:pPr>
          </w:p>
          <w:p w14:paraId="4AF38E13" w14:textId="77777777" w:rsidR="00633FF9" w:rsidRPr="007C38EA"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84" w:type="pct"/>
            <w:shd w:val="clear" w:color="auto" w:fill="auto"/>
          </w:tcPr>
          <w:p w14:paraId="7C9E3B40"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Y</w:t>
            </w:r>
          </w:p>
        </w:tc>
        <w:tc>
          <w:tcPr>
            <w:tcW w:w="400" w:type="pct"/>
          </w:tcPr>
          <w:p w14:paraId="5D5409F9"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327316CE" w14:textId="77777777" w:rsidTr="00443BEE">
        <w:trPr>
          <w:trHeight w:val="275"/>
        </w:trPr>
        <w:tc>
          <w:tcPr>
            <w:tcW w:w="588" w:type="pct"/>
            <w:shd w:val="clear" w:color="auto" w:fill="auto"/>
          </w:tcPr>
          <w:p w14:paraId="7910728D"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07078955"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472C29F7"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4" w:type="pct"/>
            <w:shd w:val="clear" w:color="auto" w:fill="auto"/>
          </w:tcPr>
          <w:p w14:paraId="0452C964"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7704C0F0"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1" w:type="pct"/>
            <w:shd w:val="clear" w:color="auto" w:fill="auto"/>
          </w:tcPr>
          <w:p w14:paraId="0C6ABF8F"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76439AE7" w14:textId="77777777" w:rsidR="00633FF9" w:rsidRPr="004A5D01" w:rsidRDefault="00633FF9" w:rsidP="006C4819">
            <w:pPr>
              <w:rPr>
                <w:rFonts w:ascii="Arial" w:hAnsi="Arial" w:cs="Arial"/>
                <w:b/>
                <w:sz w:val="18"/>
                <w:szCs w:val="18"/>
              </w:rPr>
            </w:pPr>
          </w:p>
        </w:tc>
        <w:tc>
          <w:tcPr>
            <w:tcW w:w="400" w:type="pct"/>
          </w:tcPr>
          <w:p w14:paraId="1A9A7479" w14:textId="77777777" w:rsidR="00633FF9" w:rsidRPr="004A5D01" w:rsidRDefault="00633FF9" w:rsidP="006C4819">
            <w:pPr>
              <w:rPr>
                <w:rFonts w:ascii="Arial" w:hAnsi="Arial" w:cs="Arial"/>
                <w:b/>
                <w:sz w:val="18"/>
                <w:szCs w:val="18"/>
              </w:rPr>
            </w:pPr>
          </w:p>
        </w:tc>
      </w:tr>
      <w:tr w:rsidR="00633FF9" w:rsidRPr="004A5D01" w14:paraId="7A8E71EA" w14:textId="77777777" w:rsidTr="00443BEE">
        <w:trPr>
          <w:trHeight w:val="275"/>
        </w:trPr>
        <w:tc>
          <w:tcPr>
            <w:tcW w:w="588" w:type="pct"/>
            <w:shd w:val="clear" w:color="auto" w:fill="auto"/>
          </w:tcPr>
          <w:p w14:paraId="043EB64E" w14:textId="77777777" w:rsidR="00633FF9" w:rsidRDefault="00633FF9" w:rsidP="006C4819">
            <w:pPr>
              <w:rPr>
                <w:rFonts w:ascii="Arial" w:hAnsi="Arial" w:cs="Arial"/>
                <w:sz w:val="18"/>
                <w:szCs w:val="18"/>
              </w:rPr>
            </w:pPr>
            <w:r>
              <w:rPr>
                <w:rFonts w:ascii="Arial" w:hAnsi="Arial" w:cs="Arial"/>
                <w:sz w:val="18"/>
                <w:szCs w:val="18"/>
              </w:rPr>
              <w:t>Data Column</w:t>
            </w:r>
          </w:p>
        </w:tc>
        <w:tc>
          <w:tcPr>
            <w:tcW w:w="792" w:type="pct"/>
            <w:shd w:val="clear" w:color="auto" w:fill="auto"/>
          </w:tcPr>
          <w:p w14:paraId="74E47D2A" w14:textId="77777777" w:rsidR="00633FF9" w:rsidRPr="0093482D" w:rsidRDefault="00633FF9" w:rsidP="006C4819">
            <w:pPr>
              <w:rPr>
                <w:rFonts w:ascii="Arial" w:hAnsi="Arial" w:cs="Arial"/>
                <w:sz w:val="18"/>
                <w:szCs w:val="18"/>
              </w:rPr>
            </w:pPr>
            <w:r w:rsidRPr="0093482D">
              <w:rPr>
                <w:rFonts w:ascii="Arial" w:hAnsi="Arial" w:cs="Arial"/>
                <w:sz w:val="18"/>
                <w:szCs w:val="18"/>
              </w:rPr>
              <w:t>Date Received</w:t>
            </w:r>
          </w:p>
        </w:tc>
        <w:tc>
          <w:tcPr>
            <w:tcW w:w="588" w:type="pct"/>
            <w:shd w:val="clear" w:color="auto" w:fill="auto"/>
          </w:tcPr>
          <w:p w14:paraId="7CA2A240" w14:textId="77777777" w:rsidR="00633FF9" w:rsidRDefault="00443BEE" w:rsidP="006C4819">
            <w:pPr>
              <w:rPr>
                <w:rFonts w:ascii="Arial" w:hAnsi="Arial" w:cs="Arial"/>
                <w:sz w:val="18"/>
                <w:szCs w:val="18"/>
              </w:rPr>
            </w:pPr>
            <w:r>
              <w:rPr>
                <w:rFonts w:ascii="Arial" w:hAnsi="Arial" w:cs="Arial"/>
                <w:sz w:val="18"/>
                <w:szCs w:val="18"/>
              </w:rPr>
              <w:t>n/a</w:t>
            </w:r>
          </w:p>
        </w:tc>
        <w:tc>
          <w:tcPr>
            <w:tcW w:w="834" w:type="pct"/>
            <w:shd w:val="clear" w:color="auto" w:fill="auto"/>
          </w:tcPr>
          <w:p w14:paraId="063763F8" w14:textId="77777777" w:rsidR="00633FF9" w:rsidRDefault="00633FF9" w:rsidP="006C4819">
            <w:pPr>
              <w:rPr>
                <w:rFonts w:ascii="Arial" w:hAnsi="Arial" w:cs="Arial"/>
                <w:sz w:val="18"/>
                <w:szCs w:val="18"/>
              </w:rPr>
            </w:pPr>
            <w:r>
              <w:rPr>
                <w:rFonts w:ascii="Arial" w:hAnsi="Arial" w:cs="Arial"/>
                <w:sz w:val="18"/>
                <w:szCs w:val="18"/>
              </w:rPr>
              <w:t>Each month of data grouped within the report</w:t>
            </w:r>
          </w:p>
          <w:p w14:paraId="1602D82B" w14:textId="77777777" w:rsidR="00633FF9" w:rsidRPr="006472F6" w:rsidRDefault="00633FF9" w:rsidP="006C4819">
            <w:pPr>
              <w:rPr>
                <w:rFonts w:ascii="Arial" w:hAnsi="Arial" w:cs="Arial"/>
                <w:sz w:val="18"/>
                <w:szCs w:val="18"/>
              </w:rPr>
            </w:pPr>
            <w:r>
              <w:rPr>
                <w:rFonts w:ascii="Arial" w:hAnsi="Arial" w:cs="Arial"/>
                <w:sz w:val="18"/>
                <w:szCs w:val="18"/>
              </w:rPr>
              <w:t>mmmm yyyy</w:t>
            </w:r>
          </w:p>
          <w:p w14:paraId="062BB082" w14:textId="77777777" w:rsidR="00633FF9" w:rsidRDefault="00633FF9" w:rsidP="006C4819">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551F1842" w14:textId="77777777" w:rsidR="00633FF9" w:rsidRDefault="00633FF9" w:rsidP="006C4819">
            <w:pPr>
              <w:rPr>
                <w:rFonts w:ascii="Arial" w:hAnsi="Arial" w:cs="Arial"/>
                <w:sz w:val="18"/>
                <w:szCs w:val="18"/>
              </w:rPr>
            </w:pPr>
            <w:r>
              <w:rPr>
                <w:rFonts w:ascii="Arial" w:hAnsi="Arial" w:cs="Arial"/>
                <w:sz w:val="18"/>
                <w:szCs w:val="18"/>
              </w:rPr>
              <w:t>N</w:t>
            </w:r>
          </w:p>
        </w:tc>
        <w:tc>
          <w:tcPr>
            <w:tcW w:w="861" w:type="pct"/>
            <w:shd w:val="clear" w:color="auto" w:fill="auto"/>
          </w:tcPr>
          <w:p w14:paraId="24F27C30" w14:textId="77777777" w:rsidR="00633FF9" w:rsidRDefault="00443BEE" w:rsidP="006C4819">
            <w:pPr>
              <w:rPr>
                <w:rFonts w:ascii="Arial" w:hAnsi="Arial" w:cs="Arial"/>
                <w:sz w:val="18"/>
                <w:szCs w:val="18"/>
              </w:rPr>
            </w:pPr>
            <w:r>
              <w:rPr>
                <w:rFonts w:ascii="Arial" w:hAnsi="Arial" w:cs="Arial"/>
                <w:sz w:val="18"/>
                <w:szCs w:val="18"/>
              </w:rPr>
              <w:t>n/a</w:t>
            </w:r>
          </w:p>
        </w:tc>
        <w:tc>
          <w:tcPr>
            <w:tcW w:w="484" w:type="pct"/>
          </w:tcPr>
          <w:p w14:paraId="0592F99C" w14:textId="77777777" w:rsidR="00633FF9" w:rsidRDefault="00443BEE" w:rsidP="006C4819">
            <w:pPr>
              <w:rPr>
                <w:rFonts w:ascii="Arial" w:hAnsi="Arial" w:cs="Arial"/>
                <w:sz w:val="18"/>
                <w:szCs w:val="18"/>
              </w:rPr>
            </w:pPr>
            <w:r>
              <w:rPr>
                <w:rFonts w:ascii="Arial" w:hAnsi="Arial" w:cs="Arial"/>
                <w:sz w:val="18"/>
                <w:szCs w:val="18"/>
              </w:rPr>
              <w:t>N</w:t>
            </w:r>
          </w:p>
        </w:tc>
        <w:tc>
          <w:tcPr>
            <w:tcW w:w="400" w:type="pct"/>
          </w:tcPr>
          <w:p w14:paraId="727E83AD" w14:textId="77777777" w:rsidR="00633FF9" w:rsidRDefault="00443BEE" w:rsidP="006C4819">
            <w:pPr>
              <w:rPr>
                <w:rFonts w:ascii="Arial" w:hAnsi="Arial" w:cs="Arial"/>
                <w:sz w:val="18"/>
                <w:szCs w:val="18"/>
              </w:rPr>
            </w:pPr>
            <w:r>
              <w:rPr>
                <w:rFonts w:ascii="Arial" w:hAnsi="Arial" w:cs="Arial"/>
                <w:sz w:val="18"/>
                <w:szCs w:val="18"/>
              </w:rPr>
              <w:t>n/a</w:t>
            </w:r>
          </w:p>
        </w:tc>
      </w:tr>
      <w:tr w:rsidR="00443BEE" w:rsidRPr="004A5D01" w14:paraId="73125CBE" w14:textId="77777777" w:rsidTr="00443BEE">
        <w:trPr>
          <w:trHeight w:val="275"/>
        </w:trPr>
        <w:tc>
          <w:tcPr>
            <w:tcW w:w="588" w:type="pct"/>
            <w:shd w:val="clear" w:color="auto" w:fill="auto"/>
          </w:tcPr>
          <w:p w14:paraId="45B517C4" w14:textId="77777777" w:rsidR="00443BEE" w:rsidRDefault="00443BEE" w:rsidP="00443BEE">
            <w:r>
              <w:rPr>
                <w:rFonts w:ascii="Arial" w:hAnsi="Arial" w:cs="Arial"/>
                <w:sz w:val="18"/>
                <w:szCs w:val="18"/>
              </w:rPr>
              <w:t>Data Column</w:t>
            </w:r>
          </w:p>
        </w:tc>
        <w:tc>
          <w:tcPr>
            <w:tcW w:w="792" w:type="pct"/>
            <w:shd w:val="clear" w:color="auto" w:fill="auto"/>
          </w:tcPr>
          <w:p w14:paraId="4F5D9A7C" w14:textId="77777777" w:rsidR="00443BEE" w:rsidRDefault="00443BEE" w:rsidP="00443BEE">
            <w:pPr>
              <w:rPr>
                <w:rFonts w:ascii="Arial" w:hAnsi="Arial" w:cs="Arial"/>
                <w:sz w:val="18"/>
                <w:szCs w:val="18"/>
              </w:rPr>
            </w:pPr>
            <w:r>
              <w:rPr>
                <w:rFonts w:ascii="Arial" w:hAnsi="Arial" w:cs="Arial"/>
                <w:sz w:val="18"/>
                <w:szCs w:val="18"/>
              </w:rPr>
              <w:t>Type of transaction</w:t>
            </w:r>
          </w:p>
        </w:tc>
        <w:tc>
          <w:tcPr>
            <w:tcW w:w="588" w:type="pct"/>
            <w:shd w:val="clear" w:color="auto" w:fill="auto"/>
          </w:tcPr>
          <w:p w14:paraId="54FC708C" w14:textId="77777777" w:rsidR="00443BEE" w:rsidRDefault="00443BEE" w:rsidP="00443BEE">
            <w:r w:rsidRPr="008B4AFC">
              <w:rPr>
                <w:rFonts w:ascii="Arial" w:hAnsi="Arial" w:cs="Arial"/>
                <w:sz w:val="18"/>
                <w:szCs w:val="18"/>
              </w:rPr>
              <w:t>n/a</w:t>
            </w:r>
          </w:p>
        </w:tc>
        <w:tc>
          <w:tcPr>
            <w:tcW w:w="834" w:type="pct"/>
            <w:shd w:val="clear" w:color="auto" w:fill="auto"/>
          </w:tcPr>
          <w:p w14:paraId="73767B1B" w14:textId="77777777" w:rsidR="00443BEE" w:rsidRDefault="00443BEE" w:rsidP="00443BEE">
            <w:pPr>
              <w:rPr>
                <w:rFonts w:ascii="Arial" w:hAnsi="Arial" w:cs="Arial"/>
                <w:sz w:val="18"/>
                <w:szCs w:val="18"/>
              </w:rPr>
            </w:pPr>
            <w:r>
              <w:rPr>
                <w:rFonts w:ascii="Arial" w:hAnsi="Arial" w:cs="Arial"/>
                <w:sz w:val="18"/>
                <w:szCs w:val="18"/>
              </w:rPr>
              <w:t>Each transaction type summarised within the report</w:t>
            </w:r>
          </w:p>
          <w:p w14:paraId="235DA941" w14:textId="77777777" w:rsidR="00443BEE" w:rsidRDefault="00443BEE" w:rsidP="00443BEE">
            <w:pPr>
              <w:rPr>
                <w:rFonts w:ascii="Arial" w:hAnsi="Arial" w:cs="Arial"/>
                <w:sz w:val="18"/>
                <w:szCs w:val="18"/>
              </w:rPr>
            </w:pPr>
            <w:r>
              <w:rPr>
                <w:rFonts w:ascii="Arial" w:hAnsi="Arial" w:cs="Arial"/>
                <w:sz w:val="18"/>
                <w:szCs w:val="18"/>
              </w:rPr>
              <w:t>Alphanumeric text</w:t>
            </w:r>
          </w:p>
          <w:p w14:paraId="5B32F28F" w14:textId="77777777" w:rsidR="00443BEE" w:rsidRDefault="00443BEE" w:rsidP="00443BEE">
            <w:pPr>
              <w:rPr>
                <w:rFonts w:ascii="Arial" w:hAnsi="Arial" w:cs="Arial"/>
                <w:sz w:val="18"/>
                <w:szCs w:val="18"/>
              </w:rPr>
            </w:pPr>
            <w:r>
              <w:rPr>
                <w:rFonts w:ascii="Arial" w:hAnsi="Arial" w:cs="Arial"/>
                <w:sz w:val="18"/>
                <w:szCs w:val="18"/>
              </w:rPr>
              <w:t>Left aligned</w:t>
            </w:r>
          </w:p>
        </w:tc>
        <w:tc>
          <w:tcPr>
            <w:tcW w:w="453" w:type="pct"/>
            <w:shd w:val="clear" w:color="auto" w:fill="auto"/>
          </w:tcPr>
          <w:p w14:paraId="4C9050E2"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577BCE62"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43A96F1A"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561808B1"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4FAB1917" w14:textId="77777777" w:rsidTr="00443BEE">
        <w:trPr>
          <w:trHeight w:val="275"/>
        </w:trPr>
        <w:tc>
          <w:tcPr>
            <w:tcW w:w="588" w:type="pct"/>
            <w:shd w:val="clear" w:color="auto" w:fill="auto"/>
          </w:tcPr>
          <w:p w14:paraId="227CDB30" w14:textId="77777777" w:rsidR="00443BEE" w:rsidRDefault="00443BEE" w:rsidP="00443BEE">
            <w:r>
              <w:rPr>
                <w:rFonts w:ascii="Arial" w:hAnsi="Arial" w:cs="Arial"/>
                <w:sz w:val="18"/>
                <w:szCs w:val="18"/>
              </w:rPr>
              <w:t>Data Column</w:t>
            </w:r>
          </w:p>
        </w:tc>
        <w:tc>
          <w:tcPr>
            <w:tcW w:w="792" w:type="pct"/>
            <w:shd w:val="clear" w:color="auto" w:fill="auto"/>
          </w:tcPr>
          <w:p w14:paraId="2AF18526" w14:textId="77777777" w:rsidR="00443BEE" w:rsidRDefault="00443BEE" w:rsidP="00443BEE">
            <w:pPr>
              <w:rPr>
                <w:rFonts w:ascii="Arial" w:hAnsi="Arial" w:cs="Arial"/>
                <w:sz w:val="18"/>
                <w:szCs w:val="18"/>
              </w:rPr>
            </w:pPr>
            <w:r>
              <w:rPr>
                <w:rFonts w:ascii="Arial" w:hAnsi="Arial" w:cs="Arial"/>
                <w:sz w:val="18"/>
                <w:szCs w:val="18"/>
              </w:rPr>
              <w:t>Amount</w:t>
            </w:r>
          </w:p>
        </w:tc>
        <w:tc>
          <w:tcPr>
            <w:tcW w:w="588" w:type="pct"/>
            <w:shd w:val="clear" w:color="auto" w:fill="auto"/>
          </w:tcPr>
          <w:p w14:paraId="0E8DCBF0" w14:textId="77777777" w:rsidR="00443BEE" w:rsidRDefault="00443BEE" w:rsidP="00443BEE">
            <w:r w:rsidRPr="008B4AFC">
              <w:rPr>
                <w:rFonts w:ascii="Arial" w:hAnsi="Arial" w:cs="Arial"/>
                <w:sz w:val="18"/>
                <w:szCs w:val="18"/>
              </w:rPr>
              <w:t>n/a</w:t>
            </w:r>
          </w:p>
        </w:tc>
        <w:tc>
          <w:tcPr>
            <w:tcW w:w="834" w:type="pct"/>
            <w:shd w:val="clear" w:color="auto" w:fill="auto"/>
          </w:tcPr>
          <w:p w14:paraId="70D57473" w14:textId="77777777" w:rsidR="00443BEE" w:rsidRDefault="00443BEE" w:rsidP="00443BEE">
            <w:pPr>
              <w:rPr>
                <w:rFonts w:ascii="Arial" w:hAnsi="Arial" w:cs="Arial"/>
                <w:sz w:val="18"/>
                <w:szCs w:val="18"/>
              </w:rPr>
            </w:pPr>
            <w:r>
              <w:rPr>
                <w:rFonts w:ascii="Arial" w:hAnsi="Arial" w:cs="Arial"/>
                <w:sz w:val="18"/>
                <w:szCs w:val="18"/>
              </w:rPr>
              <w:t>Each value summarised  within the report</w:t>
            </w:r>
          </w:p>
          <w:p w14:paraId="47E15DCE" w14:textId="77777777" w:rsidR="00443BEE" w:rsidRDefault="00443BEE" w:rsidP="00443BEE">
            <w:pPr>
              <w:rPr>
                <w:rFonts w:ascii="Arial" w:hAnsi="Arial" w:cs="Arial"/>
                <w:sz w:val="18"/>
                <w:szCs w:val="18"/>
              </w:rPr>
            </w:pPr>
            <w:r>
              <w:rPr>
                <w:rFonts w:ascii="Arial" w:hAnsi="Arial" w:cs="Arial"/>
                <w:sz w:val="18"/>
                <w:szCs w:val="18"/>
              </w:rPr>
              <w:t>Numeric to 2dp</w:t>
            </w:r>
          </w:p>
          <w:p w14:paraId="2BD895C2" w14:textId="77777777" w:rsidR="00443BEE" w:rsidRPr="009E79D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2EF5F8DD"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2D58F168"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4831E252"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3CC43ED4"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73099930" w14:textId="77777777" w:rsidTr="00443BEE">
        <w:trPr>
          <w:trHeight w:val="275"/>
        </w:trPr>
        <w:tc>
          <w:tcPr>
            <w:tcW w:w="588" w:type="pct"/>
            <w:shd w:val="clear" w:color="auto" w:fill="auto"/>
          </w:tcPr>
          <w:p w14:paraId="71EE6B88" w14:textId="77777777" w:rsidR="00443BEE" w:rsidRDefault="00443BEE" w:rsidP="00443BEE">
            <w:r>
              <w:rPr>
                <w:rFonts w:ascii="Arial" w:hAnsi="Arial" w:cs="Arial"/>
                <w:sz w:val="18"/>
                <w:szCs w:val="18"/>
              </w:rPr>
              <w:t>Data Column</w:t>
            </w:r>
          </w:p>
        </w:tc>
        <w:tc>
          <w:tcPr>
            <w:tcW w:w="792" w:type="pct"/>
            <w:shd w:val="clear" w:color="auto" w:fill="auto"/>
          </w:tcPr>
          <w:p w14:paraId="62A03AFD" w14:textId="77777777" w:rsidR="00443BEE" w:rsidRDefault="00443BEE" w:rsidP="00443BEE">
            <w:pPr>
              <w:rPr>
                <w:rFonts w:ascii="Arial" w:hAnsi="Arial" w:cs="Arial"/>
                <w:sz w:val="18"/>
                <w:szCs w:val="18"/>
              </w:rPr>
            </w:pPr>
            <w:r>
              <w:rPr>
                <w:rFonts w:ascii="Arial" w:hAnsi="Arial" w:cs="Arial"/>
                <w:sz w:val="18"/>
                <w:szCs w:val="18"/>
              </w:rPr>
              <w:t>Subtotal</w:t>
            </w:r>
          </w:p>
        </w:tc>
        <w:tc>
          <w:tcPr>
            <w:tcW w:w="588" w:type="pct"/>
            <w:shd w:val="clear" w:color="auto" w:fill="auto"/>
          </w:tcPr>
          <w:p w14:paraId="3803DC0B" w14:textId="77777777" w:rsidR="00443BEE" w:rsidRDefault="00443BEE" w:rsidP="00443BEE">
            <w:r w:rsidRPr="008B4AFC">
              <w:rPr>
                <w:rFonts w:ascii="Arial" w:hAnsi="Arial" w:cs="Arial"/>
                <w:sz w:val="18"/>
                <w:szCs w:val="18"/>
              </w:rPr>
              <w:t>n/a</w:t>
            </w:r>
          </w:p>
        </w:tc>
        <w:tc>
          <w:tcPr>
            <w:tcW w:w="834" w:type="pct"/>
            <w:shd w:val="clear" w:color="auto" w:fill="auto"/>
          </w:tcPr>
          <w:p w14:paraId="071D6D90" w14:textId="77777777" w:rsidR="00443BEE" w:rsidRDefault="00443BEE" w:rsidP="00443BEE">
            <w:pPr>
              <w:rPr>
                <w:rFonts w:ascii="Arial" w:hAnsi="Arial" w:cs="Arial"/>
                <w:sz w:val="18"/>
                <w:szCs w:val="18"/>
              </w:rPr>
            </w:pPr>
            <w:r>
              <w:rPr>
                <w:rFonts w:ascii="Arial" w:hAnsi="Arial" w:cs="Arial"/>
                <w:sz w:val="18"/>
                <w:szCs w:val="18"/>
              </w:rPr>
              <w:t>Value summarised  for each month within the report</w:t>
            </w:r>
          </w:p>
          <w:p w14:paraId="0F00DF71" w14:textId="77777777" w:rsidR="00443BEE" w:rsidRDefault="00443BEE" w:rsidP="00443BEE">
            <w:pPr>
              <w:rPr>
                <w:rFonts w:ascii="Arial" w:hAnsi="Arial" w:cs="Arial"/>
                <w:sz w:val="18"/>
                <w:szCs w:val="18"/>
              </w:rPr>
            </w:pPr>
            <w:r>
              <w:rPr>
                <w:rFonts w:ascii="Arial" w:hAnsi="Arial" w:cs="Arial"/>
                <w:sz w:val="18"/>
                <w:szCs w:val="18"/>
              </w:rPr>
              <w:t>Numeric to 2dp</w:t>
            </w:r>
          </w:p>
          <w:p w14:paraId="2F88B962" w14:textId="77777777" w:rsidR="00443BE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2B3CBB72"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53EFCBE5"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316DF4F9"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625BB3B2"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3199CD10" w14:textId="77777777" w:rsidTr="00443BEE">
        <w:trPr>
          <w:trHeight w:val="275"/>
        </w:trPr>
        <w:tc>
          <w:tcPr>
            <w:tcW w:w="588" w:type="pct"/>
            <w:shd w:val="clear" w:color="auto" w:fill="auto"/>
          </w:tcPr>
          <w:p w14:paraId="5246CB5C" w14:textId="77777777" w:rsidR="00443BEE" w:rsidRDefault="00443BEE" w:rsidP="00443BEE">
            <w:r w:rsidRPr="00172675">
              <w:rPr>
                <w:rFonts w:ascii="Arial" w:hAnsi="Arial" w:cs="Arial"/>
                <w:sz w:val="18"/>
                <w:szCs w:val="18"/>
              </w:rPr>
              <w:t>Screen Text</w:t>
            </w:r>
          </w:p>
        </w:tc>
        <w:tc>
          <w:tcPr>
            <w:tcW w:w="792" w:type="pct"/>
            <w:shd w:val="clear" w:color="auto" w:fill="auto"/>
          </w:tcPr>
          <w:p w14:paraId="00F46B42" w14:textId="77777777" w:rsidR="00443BEE" w:rsidRPr="009E79DE" w:rsidRDefault="00443BEE" w:rsidP="00443BEE">
            <w:pPr>
              <w:rPr>
                <w:rFonts w:ascii="Arial" w:hAnsi="Arial" w:cs="Arial"/>
                <w:b/>
                <w:sz w:val="18"/>
                <w:szCs w:val="18"/>
              </w:rPr>
            </w:pPr>
            <w:r w:rsidRPr="009E79DE">
              <w:rPr>
                <w:rFonts w:ascii="Arial" w:hAnsi="Arial" w:cs="Arial"/>
                <w:b/>
                <w:sz w:val="18"/>
                <w:szCs w:val="18"/>
              </w:rPr>
              <w:t>Summary of transactions for the period</w:t>
            </w:r>
          </w:p>
        </w:tc>
        <w:tc>
          <w:tcPr>
            <w:tcW w:w="588" w:type="pct"/>
            <w:shd w:val="clear" w:color="auto" w:fill="auto"/>
          </w:tcPr>
          <w:p w14:paraId="3BC3667E" w14:textId="77777777" w:rsidR="00443BEE" w:rsidRDefault="00443BEE" w:rsidP="00443BEE">
            <w:r w:rsidRPr="008B4AFC">
              <w:rPr>
                <w:rFonts w:ascii="Arial" w:hAnsi="Arial" w:cs="Arial"/>
                <w:sz w:val="18"/>
                <w:szCs w:val="18"/>
              </w:rPr>
              <w:t>n/a</w:t>
            </w:r>
          </w:p>
        </w:tc>
        <w:tc>
          <w:tcPr>
            <w:tcW w:w="834" w:type="pct"/>
            <w:shd w:val="clear" w:color="auto" w:fill="auto"/>
          </w:tcPr>
          <w:p w14:paraId="523FCD5C" w14:textId="77777777" w:rsidR="00443BEE" w:rsidRDefault="00443BEE" w:rsidP="00443BEE">
            <w:pPr>
              <w:rPr>
                <w:rFonts w:ascii="Arial" w:hAnsi="Arial" w:cs="Arial"/>
                <w:sz w:val="18"/>
                <w:szCs w:val="18"/>
              </w:rPr>
            </w:pPr>
            <w:r>
              <w:rPr>
                <w:rFonts w:ascii="Arial" w:hAnsi="Arial" w:cs="Arial"/>
                <w:sz w:val="18"/>
                <w:szCs w:val="18"/>
              </w:rPr>
              <w:t>Summary of all transaction types for the entire period</w:t>
            </w:r>
          </w:p>
          <w:p w14:paraId="74B622B4" w14:textId="77777777" w:rsidR="00443BEE" w:rsidRDefault="00443BEE" w:rsidP="00443BEE">
            <w:pPr>
              <w:rPr>
                <w:rFonts w:ascii="Arial" w:hAnsi="Arial" w:cs="Arial"/>
                <w:sz w:val="18"/>
                <w:szCs w:val="18"/>
              </w:rPr>
            </w:pPr>
            <w:r>
              <w:rPr>
                <w:rFonts w:ascii="Arial" w:hAnsi="Arial" w:cs="Arial"/>
                <w:sz w:val="18"/>
                <w:szCs w:val="18"/>
              </w:rPr>
              <w:t>Left aligned</w:t>
            </w:r>
          </w:p>
        </w:tc>
        <w:tc>
          <w:tcPr>
            <w:tcW w:w="453" w:type="pct"/>
            <w:shd w:val="clear" w:color="auto" w:fill="auto"/>
          </w:tcPr>
          <w:p w14:paraId="0A5E3CE5"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5C52C713"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6EAC1258"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5A48B021" w14:textId="77777777" w:rsidR="00443BEE" w:rsidRDefault="00443BEE" w:rsidP="00443BEE">
            <w:pPr>
              <w:rPr>
                <w:rFonts w:ascii="Arial" w:hAnsi="Arial" w:cs="Arial"/>
                <w:sz w:val="18"/>
                <w:szCs w:val="18"/>
              </w:rPr>
            </w:pPr>
            <w:r>
              <w:rPr>
                <w:rFonts w:ascii="Arial" w:hAnsi="Arial" w:cs="Arial"/>
                <w:sz w:val="18"/>
                <w:szCs w:val="18"/>
              </w:rPr>
              <w:t>n/a</w:t>
            </w:r>
          </w:p>
        </w:tc>
      </w:tr>
      <w:tr w:rsidR="00443BEE" w14:paraId="10BEC9A2" w14:textId="77777777" w:rsidTr="00443BEE">
        <w:trPr>
          <w:trHeight w:val="275"/>
        </w:trPr>
        <w:tc>
          <w:tcPr>
            <w:tcW w:w="588" w:type="pct"/>
            <w:shd w:val="clear" w:color="auto" w:fill="auto"/>
          </w:tcPr>
          <w:p w14:paraId="745CA7F1" w14:textId="77777777" w:rsidR="00443BEE" w:rsidRDefault="00443BEE" w:rsidP="00443BEE">
            <w:r>
              <w:rPr>
                <w:rFonts w:ascii="Arial" w:hAnsi="Arial" w:cs="Arial"/>
                <w:sz w:val="18"/>
                <w:szCs w:val="18"/>
              </w:rPr>
              <w:t>Data Column</w:t>
            </w:r>
          </w:p>
        </w:tc>
        <w:tc>
          <w:tcPr>
            <w:tcW w:w="792" w:type="pct"/>
            <w:shd w:val="clear" w:color="auto" w:fill="auto"/>
          </w:tcPr>
          <w:p w14:paraId="21A3AD2F" w14:textId="77777777" w:rsidR="00443BEE" w:rsidRDefault="00443BEE" w:rsidP="00443BEE">
            <w:pPr>
              <w:rPr>
                <w:rFonts w:ascii="Arial" w:hAnsi="Arial" w:cs="Arial"/>
                <w:sz w:val="18"/>
                <w:szCs w:val="18"/>
              </w:rPr>
            </w:pPr>
            <w:r>
              <w:rPr>
                <w:rFonts w:ascii="Arial" w:hAnsi="Arial" w:cs="Arial"/>
                <w:sz w:val="18"/>
                <w:szCs w:val="18"/>
              </w:rPr>
              <w:t>Type of transaction</w:t>
            </w:r>
          </w:p>
        </w:tc>
        <w:tc>
          <w:tcPr>
            <w:tcW w:w="588" w:type="pct"/>
            <w:shd w:val="clear" w:color="auto" w:fill="auto"/>
          </w:tcPr>
          <w:p w14:paraId="1F379574" w14:textId="77777777" w:rsidR="00443BEE" w:rsidRDefault="00443BEE" w:rsidP="00443BEE">
            <w:r w:rsidRPr="008B4AFC">
              <w:rPr>
                <w:rFonts w:ascii="Arial" w:hAnsi="Arial" w:cs="Arial"/>
                <w:sz w:val="18"/>
                <w:szCs w:val="18"/>
              </w:rPr>
              <w:t>n/a</w:t>
            </w:r>
          </w:p>
        </w:tc>
        <w:tc>
          <w:tcPr>
            <w:tcW w:w="834" w:type="pct"/>
            <w:shd w:val="clear" w:color="auto" w:fill="auto"/>
          </w:tcPr>
          <w:p w14:paraId="326D5184" w14:textId="77777777" w:rsidR="00443BEE" w:rsidRDefault="00443BEE" w:rsidP="00443BEE">
            <w:pPr>
              <w:rPr>
                <w:rFonts w:ascii="Arial" w:hAnsi="Arial" w:cs="Arial"/>
                <w:sz w:val="18"/>
                <w:szCs w:val="18"/>
              </w:rPr>
            </w:pPr>
            <w:r>
              <w:rPr>
                <w:rFonts w:ascii="Arial" w:hAnsi="Arial" w:cs="Arial"/>
                <w:sz w:val="18"/>
                <w:szCs w:val="18"/>
              </w:rPr>
              <w:t>Each transaction type summarised within the report</w:t>
            </w:r>
          </w:p>
          <w:p w14:paraId="26DD0EA5" w14:textId="77777777" w:rsidR="00443BEE" w:rsidRDefault="00443BEE" w:rsidP="00443BEE">
            <w:pPr>
              <w:rPr>
                <w:rFonts w:ascii="Arial" w:hAnsi="Arial" w:cs="Arial"/>
                <w:sz w:val="18"/>
                <w:szCs w:val="18"/>
              </w:rPr>
            </w:pPr>
            <w:r>
              <w:rPr>
                <w:rFonts w:ascii="Arial" w:hAnsi="Arial" w:cs="Arial"/>
                <w:sz w:val="18"/>
                <w:szCs w:val="18"/>
              </w:rPr>
              <w:t>Alphanumeric text</w:t>
            </w:r>
          </w:p>
          <w:p w14:paraId="098793AE" w14:textId="77777777" w:rsidR="00443BEE" w:rsidRDefault="00443BEE" w:rsidP="00443BEE">
            <w:pPr>
              <w:rPr>
                <w:rFonts w:ascii="Arial" w:hAnsi="Arial" w:cs="Arial"/>
                <w:sz w:val="18"/>
                <w:szCs w:val="18"/>
              </w:rPr>
            </w:pPr>
            <w:r>
              <w:rPr>
                <w:rFonts w:ascii="Arial" w:hAnsi="Arial" w:cs="Arial"/>
                <w:sz w:val="18"/>
                <w:szCs w:val="18"/>
              </w:rPr>
              <w:t>Left aligned</w:t>
            </w:r>
          </w:p>
        </w:tc>
        <w:tc>
          <w:tcPr>
            <w:tcW w:w="453" w:type="pct"/>
            <w:shd w:val="clear" w:color="auto" w:fill="auto"/>
          </w:tcPr>
          <w:p w14:paraId="3139357B"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7AC57D28"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055F60B2"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370D3533" w14:textId="77777777" w:rsidR="00443BEE" w:rsidRDefault="00443BEE" w:rsidP="00443BEE">
            <w:pPr>
              <w:rPr>
                <w:rFonts w:ascii="Arial" w:hAnsi="Arial" w:cs="Arial"/>
                <w:sz w:val="18"/>
                <w:szCs w:val="18"/>
              </w:rPr>
            </w:pPr>
            <w:r>
              <w:rPr>
                <w:rFonts w:ascii="Arial" w:hAnsi="Arial" w:cs="Arial"/>
                <w:sz w:val="18"/>
                <w:szCs w:val="18"/>
              </w:rPr>
              <w:t>n/a</w:t>
            </w:r>
          </w:p>
        </w:tc>
      </w:tr>
      <w:tr w:rsidR="00633FF9" w14:paraId="3074D3DC" w14:textId="77777777" w:rsidTr="00443BEE">
        <w:trPr>
          <w:trHeight w:val="275"/>
        </w:trPr>
        <w:tc>
          <w:tcPr>
            <w:tcW w:w="588" w:type="pct"/>
            <w:shd w:val="clear" w:color="auto" w:fill="auto"/>
          </w:tcPr>
          <w:p w14:paraId="024A191B" w14:textId="77777777" w:rsidR="00633FF9" w:rsidRDefault="00633FF9" w:rsidP="006C4819">
            <w:r>
              <w:rPr>
                <w:rFonts w:ascii="Arial" w:hAnsi="Arial" w:cs="Arial"/>
                <w:sz w:val="18"/>
                <w:szCs w:val="18"/>
              </w:rPr>
              <w:t>Data Column</w:t>
            </w:r>
          </w:p>
        </w:tc>
        <w:tc>
          <w:tcPr>
            <w:tcW w:w="792" w:type="pct"/>
            <w:shd w:val="clear" w:color="auto" w:fill="auto"/>
          </w:tcPr>
          <w:p w14:paraId="6FB1DEB2" w14:textId="77777777" w:rsidR="00633FF9" w:rsidRDefault="00633FF9" w:rsidP="006C4819">
            <w:pPr>
              <w:rPr>
                <w:rFonts w:ascii="Arial" w:hAnsi="Arial" w:cs="Arial"/>
                <w:sz w:val="18"/>
                <w:szCs w:val="18"/>
              </w:rPr>
            </w:pPr>
            <w:r>
              <w:rPr>
                <w:rFonts w:ascii="Arial" w:hAnsi="Arial" w:cs="Arial"/>
                <w:sz w:val="18"/>
                <w:szCs w:val="18"/>
              </w:rPr>
              <w:t>Amount</w:t>
            </w:r>
          </w:p>
        </w:tc>
        <w:tc>
          <w:tcPr>
            <w:tcW w:w="588" w:type="pct"/>
            <w:shd w:val="clear" w:color="auto" w:fill="auto"/>
          </w:tcPr>
          <w:p w14:paraId="15B95438" w14:textId="77777777" w:rsidR="00633FF9" w:rsidRDefault="00443BEE" w:rsidP="006C4819">
            <w:pPr>
              <w:rPr>
                <w:rFonts w:ascii="Arial" w:hAnsi="Arial" w:cs="Arial"/>
                <w:sz w:val="18"/>
                <w:szCs w:val="18"/>
              </w:rPr>
            </w:pPr>
            <w:r>
              <w:rPr>
                <w:rFonts w:ascii="Arial" w:hAnsi="Arial" w:cs="Arial"/>
                <w:sz w:val="18"/>
                <w:szCs w:val="18"/>
              </w:rPr>
              <w:t>n/a</w:t>
            </w:r>
          </w:p>
        </w:tc>
        <w:tc>
          <w:tcPr>
            <w:tcW w:w="834" w:type="pct"/>
            <w:shd w:val="clear" w:color="auto" w:fill="auto"/>
          </w:tcPr>
          <w:p w14:paraId="01E0B500" w14:textId="77777777" w:rsidR="00633FF9" w:rsidRDefault="00633FF9" w:rsidP="006C4819">
            <w:pPr>
              <w:rPr>
                <w:rFonts w:ascii="Arial" w:hAnsi="Arial" w:cs="Arial"/>
                <w:sz w:val="18"/>
                <w:szCs w:val="18"/>
              </w:rPr>
            </w:pPr>
            <w:r>
              <w:rPr>
                <w:rFonts w:ascii="Arial" w:hAnsi="Arial" w:cs="Arial"/>
                <w:sz w:val="18"/>
                <w:szCs w:val="18"/>
              </w:rPr>
              <w:t>Each value summarised  within the report</w:t>
            </w:r>
          </w:p>
          <w:p w14:paraId="248C6D82" w14:textId="77777777" w:rsidR="00633FF9" w:rsidRDefault="00633FF9" w:rsidP="006C4819">
            <w:pPr>
              <w:rPr>
                <w:rFonts w:ascii="Arial" w:hAnsi="Arial" w:cs="Arial"/>
                <w:sz w:val="18"/>
                <w:szCs w:val="18"/>
              </w:rPr>
            </w:pPr>
            <w:r>
              <w:rPr>
                <w:rFonts w:ascii="Arial" w:hAnsi="Arial" w:cs="Arial"/>
                <w:sz w:val="18"/>
                <w:szCs w:val="18"/>
              </w:rPr>
              <w:t>Numeric to 2dp</w:t>
            </w:r>
          </w:p>
          <w:p w14:paraId="3A51EA06" w14:textId="77777777" w:rsidR="00633FF9" w:rsidRPr="009E79DE" w:rsidRDefault="00633FF9" w:rsidP="006C4819">
            <w:pPr>
              <w:rPr>
                <w:rFonts w:ascii="Arial" w:hAnsi="Arial" w:cs="Arial"/>
                <w:sz w:val="18"/>
                <w:szCs w:val="18"/>
              </w:rPr>
            </w:pPr>
            <w:r>
              <w:rPr>
                <w:rFonts w:ascii="Arial" w:hAnsi="Arial" w:cs="Arial"/>
                <w:sz w:val="18"/>
                <w:szCs w:val="18"/>
              </w:rPr>
              <w:t>Right aligned</w:t>
            </w:r>
          </w:p>
        </w:tc>
        <w:tc>
          <w:tcPr>
            <w:tcW w:w="453" w:type="pct"/>
            <w:shd w:val="clear" w:color="auto" w:fill="auto"/>
          </w:tcPr>
          <w:p w14:paraId="738BB1D5" w14:textId="77777777" w:rsidR="00633FF9" w:rsidRDefault="00633FF9" w:rsidP="006C4819">
            <w:pPr>
              <w:rPr>
                <w:rFonts w:ascii="Arial" w:hAnsi="Arial" w:cs="Arial"/>
                <w:sz w:val="18"/>
                <w:szCs w:val="18"/>
              </w:rPr>
            </w:pPr>
            <w:r>
              <w:rPr>
                <w:rFonts w:ascii="Arial" w:hAnsi="Arial" w:cs="Arial"/>
                <w:sz w:val="18"/>
                <w:szCs w:val="18"/>
              </w:rPr>
              <w:t>N</w:t>
            </w:r>
          </w:p>
        </w:tc>
        <w:tc>
          <w:tcPr>
            <w:tcW w:w="861" w:type="pct"/>
            <w:shd w:val="clear" w:color="auto" w:fill="auto"/>
          </w:tcPr>
          <w:p w14:paraId="5132276C" w14:textId="77777777" w:rsidR="00633FF9" w:rsidRDefault="00633FF9" w:rsidP="006C4819">
            <w:pPr>
              <w:rPr>
                <w:rFonts w:ascii="Arial" w:hAnsi="Arial" w:cs="Arial"/>
                <w:sz w:val="18"/>
                <w:szCs w:val="18"/>
              </w:rPr>
            </w:pPr>
            <w:r>
              <w:rPr>
                <w:rFonts w:ascii="Arial" w:hAnsi="Arial" w:cs="Arial"/>
                <w:sz w:val="18"/>
                <w:szCs w:val="18"/>
              </w:rPr>
              <w:t>n/a</w:t>
            </w:r>
          </w:p>
        </w:tc>
        <w:tc>
          <w:tcPr>
            <w:tcW w:w="484" w:type="pct"/>
          </w:tcPr>
          <w:p w14:paraId="0C1F3B92" w14:textId="77777777" w:rsidR="00633FF9" w:rsidRDefault="00633FF9" w:rsidP="006C4819">
            <w:pPr>
              <w:rPr>
                <w:rFonts w:ascii="Arial" w:hAnsi="Arial" w:cs="Arial"/>
                <w:sz w:val="18"/>
                <w:szCs w:val="18"/>
              </w:rPr>
            </w:pPr>
            <w:r>
              <w:rPr>
                <w:rFonts w:ascii="Arial" w:hAnsi="Arial" w:cs="Arial"/>
                <w:sz w:val="18"/>
                <w:szCs w:val="18"/>
              </w:rPr>
              <w:t>N</w:t>
            </w:r>
          </w:p>
        </w:tc>
        <w:tc>
          <w:tcPr>
            <w:tcW w:w="400" w:type="pct"/>
          </w:tcPr>
          <w:p w14:paraId="253D01A5" w14:textId="77777777" w:rsidR="00633FF9" w:rsidRDefault="00633FF9" w:rsidP="006C4819">
            <w:pPr>
              <w:rPr>
                <w:rFonts w:ascii="Arial" w:hAnsi="Arial" w:cs="Arial"/>
                <w:sz w:val="18"/>
                <w:szCs w:val="18"/>
              </w:rPr>
            </w:pPr>
            <w:r>
              <w:rPr>
                <w:rFonts w:ascii="Arial" w:hAnsi="Arial" w:cs="Arial"/>
                <w:sz w:val="18"/>
                <w:szCs w:val="18"/>
              </w:rPr>
              <w:t>n/a</w:t>
            </w:r>
          </w:p>
        </w:tc>
      </w:tr>
      <w:tr w:rsidR="00443BEE" w14:paraId="570063AC" w14:textId="77777777" w:rsidTr="00443BEE">
        <w:trPr>
          <w:trHeight w:val="275"/>
        </w:trPr>
        <w:tc>
          <w:tcPr>
            <w:tcW w:w="588" w:type="pct"/>
            <w:shd w:val="clear" w:color="auto" w:fill="auto"/>
          </w:tcPr>
          <w:p w14:paraId="0CF06C40" w14:textId="77777777" w:rsidR="00443BEE" w:rsidRDefault="00443BEE" w:rsidP="00443BEE">
            <w:r>
              <w:rPr>
                <w:rFonts w:ascii="Arial" w:hAnsi="Arial" w:cs="Arial"/>
                <w:sz w:val="18"/>
                <w:szCs w:val="18"/>
              </w:rPr>
              <w:t>Data Column</w:t>
            </w:r>
          </w:p>
        </w:tc>
        <w:tc>
          <w:tcPr>
            <w:tcW w:w="792" w:type="pct"/>
            <w:shd w:val="clear" w:color="auto" w:fill="auto"/>
          </w:tcPr>
          <w:p w14:paraId="7E75981B" w14:textId="77777777" w:rsidR="00443BEE" w:rsidRDefault="00443BEE" w:rsidP="00443BEE">
            <w:pPr>
              <w:rPr>
                <w:rFonts w:ascii="Arial" w:hAnsi="Arial" w:cs="Arial"/>
                <w:sz w:val="18"/>
                <w:szCs w:val="18"/>
              </w:rPr>
            </w:pPr>
            <w:r>
              <w:rPr>
                <w:rFonts w:ascii="Arial" w:hAnsi="Arial" w:cs="Arial"/>
                <w:sz w:val="18"/>
                <w:szCs w:val="18"/>
              </w:rPr>
              <w:t>Subtotal</w:t>
            </w:r>
          </w:p>
        </w:tc>
        <w:tc>
          <w:tcPr>
            <w:tcW w:w="588" w:type="pct"/>
            <w:shd w:val="clear" w:color="auto" w:fill="auto"/>
          </w:tcPr>
          <w:p w14:paraId="0059413E" w14:textId="77777777" w:rsidR="00443BEE" w:rsidRDefault="00443BEE" w:rsidP="00443BEE">
            <w:pPr>
              <w:rPr>
                <w:rFonts w:ascii="Arial" w:hAnsi="Arial" w:cs="Arial"/>
                <w:sz w:val="18"/>
                <w:szCs w:val="18"/>
              </w:rPr>
            </w:pPr>
            <w:r>
              <w:rPr>
                <w:rFonts w:ascii="Arial" w:hAnsi="Arial" w:cs="Arial"/>
                <w:sz w:val="18"/>
                <w:szCs w:val="18"/>
              </w:rPr>
              <w:t>n/a</w:t>
            </w:r>
          </w:p>
        </w:tc>
        <w:tc>
          <w:tcPr>
            <w:tcW w:w="834" w:type="pct"/>
            <w:shd w:val="clear" w:color="auto" w:fill="auto"/>
          </w:tcPr>
          <w:p w14:paraId="7B289DB1" w14:textId="77777777" w:rsidR="00443BEE" w:rsidRDefault="00443BEE" w:rsidP="00443BEE">
            <w:pPr>
              <w:rPr>
                <w:rFonts w:ascii="Arial" w:hAnsi="Arial" w:cs="Arial"/>
                <w:sz w:val="18"/>
                <w:szCs w:val="18"/>
              </w:rPr>
            </w:pPr>
            <w:r>
              <w:rPr>
                <w:rFonts w:ascii="Arial" w:hAnsi="Arial" w:cs="Arial"/>
                <w:sz w:val="18"/>
                <w:szCs w:val="18"/>
              </w:rPr>
              <w:t>Total Value  for the report</w:t>
            </w:r>
          </w:p>
          <w:p w14:paraId="60369C04" w14:textId="77777777" w:rsidR="00443BEE" w:rsidRDefault="00443BEE" w:rsidP="00443BEE">
            <w:pPr>
              <w:rPr>
                <w:rFonts w:ascii="Arial" w:hAnsi="Arial" w:cs="Arial"/>
                <w:sz w:val="18"/>
                <w:szCs w:val="18"/>
              </w:rPr>
            </w:pPr>
            <w:r>
              <w:rPr>
                <w:rFonts w:ascii="Arial" w:hAnsi="Arial" w:cs="Arial"/>
                <w:sz w:val="18"/>
                <w:szCs w:val="18"/>
              </w:rPr>
              <w:t>Numeric to 2dp</w:t>
            </w:r>
          </w:p>
          <w:p w14:paraId="2A0C3253" w14:textId="77777777" w:rsidR="00443BE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30F37112" w14:textId="77777777" w:rsidR="00443BEE" w:rsidRDefault="00443BEE" w:rsidP="00443BEE">
            <w:pPr>
              <w:rPr>
                <w:rFonts w:ascii="Arial" w:hAnsi="Arial" w:cs="Arial"/>
                <w:sz w:val="18"/>
                <w:szCs w:val="18"/>
              </w:rPr>
            </w:pPr>
            <w:r>
              <w:rPr>
                <w:rFonts w:ascii="Arial" w:hAnsi="Arial" w:cs="Arial"/>
                <w:sz w:val="18"/>
                <w:szCs w:val="18"/>
              </w:rPr>
              <w:t>N</w:t>
            </w:r>
          </w:p>
        </w:tc>
        <w:tc>
          <w:tcPr>
            <w:tcW w:w="861" w:type="pct"/>
            <w:shd w:val="clear" w:color="auto" w:fill="auto"/>
          </w:tcPr>
          <w:p w14:paraId="06458DFE"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35650392"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7F46B7A6" w14:textId="77777777" w:rsidR="00443BEE" w:rsidRDefault="00443BEE" w:rsidP="00443BEE">
            <w:pPr>
              <w:rPr>
                <w:rFonts w:ascii="Arial" w:hAnsi="Arial" w:cs="Arial"/>
                <w:sz w:val="18"/>
                <w:szCs w:val="18"/>
              </w:rPr>
            </w:pPr>
            <w:r>
              <w:rPr>
                <w:rFonts w:ascii="Arial" w:hAnsi="Arial" w:cs="Arial"/>
                <w:sz w:val="18"/>
                <w:szCs w:val="18"/>
              </w:rPr>
              <w:t>n/a</w:t>
            </w:r>
          </w:p>
        </w:tc>
      </w:tr>
      <w:tr w:rsidR="00633FF9" w:rsidRPr="004A5D01" w14:paraId="5B1E8DD9" w14:textId="77777777" w:rsidTr="00443BEE">
        <w:trPr>
          <w:trHeight w:val="275"/>
        </w:trPr>
        <w:tc>
          <w:tcPr>
            <w:tcW w:w="588" w:type="pct"/>
            <w:shd w:val="clear" w:color="auto" w:fill="auto"/>
          </w:tcPr>
          <w:p w14:paraId="44FCADCD"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2CA47607"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3C50BB3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4" w:type="pct"/>
            <w:shd w:val="clear" w:color="auto" w:fill="auto"/>
          </w:tcPr>
          <w:p w14:paraId="002C050E"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33CAA12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7F9568C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21E17C14"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6261C063"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700286E6" w14:textId="77777777" w:rsidTr="00443BEE">
        <w:trPr>
          <w:trHeight w:val="275"/>
        </w:trPr>
        <w:tc>
          <w:tcPr>
            <w:tcW w:w="588" w:type="pct"/>
            <w:shd w:val="clear" w:color="auto" w:fill="auto"/>
          </w:tcPr>
          <w:p w14:paraId="3E34AFA6"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064349C7"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5E71FBEE" w14:textId="77777777" w:rsidR="00633FF9" w:rsidRDefault="00633FF9" w:rsidP="006C4819">
            <w:r w:rsidRPr="00D56711">
              <w:rPr>
                <w:rFonts w:ascii="Arial" w:hAnsi="Arial" w:cs="Arial"/>
                <w:sz w:val="18"/>
                <w:szCs w:val="18"/>
              </w:rPr>
              <w:t>n/a</w:t>
            </w:r>
          </w:p>
        </w:tc>
        <w:tc>
          <w:tcPr>
            <w:tcW w:w="834" w:type="pct"/>
            <w:shd w:val="clear" w:color="auto" w:fill="auto"/>
          </w:tcPr>
          <w:p w14:paraId="55DAD2D8"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6D78C33"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562A514D"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307DC978"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64A6D9E8"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150A2A2C" w14:textId="77777777" w:rsidTr="00443BEE">
        <w:trPr>
          <w:trHeight w:val="275"/>
        </w:trPr>
        <w:tc>
          <w:tcPr>
            <w:tcW w:w="588" w:type="pct"/>
            <w:shd w:val="clear" w:color="auto" w:fill="auto"/>
          </w:tcPr>
          <w:p w14:paraId="2BFE1BCB" w14:textId="77777777" w:rsidR="00633FF9" w:rsidRDefault="00633FF9" w:rsidP="006C4819">
            <w:r w:rsidRPr="00853E88">
              <w:rPr>
                <w:rFonts w:ascii="Arial" w:hAnsi="Arial" w:cs="Arial"/>
                <w:sz w:val="18"/>
                <w:szCs w:val="18"/>
              </w:rPr>
              <w:t>Button/Icon</w:t>
            </w:r>
          </w:p>
        </w:tc>
        <w:tc>
          <w:tcPr>
            <w:tcW w:w="792" w:type="pct"/>
            <w:shd w:val="clear" w:color="auto" w:fill="auto"/>
          </w:tcPr>
          <w:p w14:paraId="4E7D067F"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2D6F287B" w14:textId="77777777" w:rsidR="00633FF9" w:rsidRDefault="00633FF9" w:rsidP="006C4819">
            <w:r w:rsidRPr="00D56711">
              <w:rPr>
                <w:rFonts w:ascii="Arial" w:hAnsi="Arial" w:cs="Arial"/>
                <w:sz w:val="18"/>
                <w:szCs w:val="18"/>
              </w:rPr>
              <w:t>n/a</w:t>
            </w:r>
          </w:p>
        </w:tc>
        <w:tc>
          <w:tcPr>
            <w:tcW w:w="834" w:type="pct"/>
            <w:shd w:val="clear" w:color="auto" w:fill="auto"/>
          </w:tcPr>
          <w:p w14:paraId="1C70B135"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2A4AEC6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175C4DCA"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4B210976"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4D74CDDB"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55AD2B16" w14:textId="77777777" w:rsidTr="00443BEE">
        <w:trPr>
          <w:trHeight w:val="275"/>
        </w:trPr>
        <w:tc>
          <w:tcPr>
            <w:tcW w:w="588" w:type="pct"/>
            <w:shd w:val="clear" w:color="auto" w:fill="auto"/>
          </w:tcPr>
          <w:p w14:paraId="420084C5" w14:textId="77777777" w:rsidR="00633FF9" w:rsidRDefault="00633FF9" w:rsidP="006C4819">
            <w:r w:rsidRPr="00853E88">
              <w:rPr>
                <w:rFonts w:ascii="Arial" w:hAnsi="Arial" w:cs="Arial"/>
                <w:sz w:val="18"/>
                <w:szCs w:val="18"/>
              </w:rPr>
              <w:t>Button/Icon</w:t>
            </w:r>
          </w:p>
        </w:tc>
        <w:tc>
          <w:tcPr>
            <w:tcW w:w="792" w:type="pct"/>
            <w:shd w:val="clear" w:color="auto" w:fill="auto"/>
          </w:tcPr>
          <w:p w14:paraId="28F2488B"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71D5C134" w14:textId="77777777" w:rsidR="00633FF9" w:rsidRDefault="00633FF9" w:rsidP="006C4819">
            <w:r w:rsidRPr="00D56711">
              <w:rPr>
                <w:rFonts w:ascii="Arial" w:hAnsi="Arial" w:cs="Arial"/>
                <w:sz w:val="18"/>
                <w:szCs w:val="18"/>
              </w:rPr>
              <w:t>n/a</w:t>
            </w:r>
          </w:p>
        </w:tc>
        <w:tc>
          <w:tcPr>
            <w:tcW w:w="834" w:type="pct"/>
            <w:shd w:val="clear" w:color="auto" w:fill="auto"/>
          </w:tcPr>
          <w:p w14:paraId="3061D763"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3490AF3B"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2D9F421A"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1B7A6DA"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0D88D702"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1F219203" w14:textId="77777777" w:rsidTr="00443BEE">
        <w:trPr>
          <w:trHeight w:val="275"/>
        </w:trPr>
        <w:tc>
          <w:tcPr>
            <w:tcW w:w="588" w:type="pct"/>
            <w:shd w:val="clear" w:color="auto" w:fill="auto"/>
          </w:tcPr>
          <w:p w14:paraId="6F5AD025"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09EFFD87"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56DDCEAD" w14:textId="77777777" w:rsidR="00633FF9" w:rsidRPr="004A5D01" w:rsidRDefault="00633FF9" w:rsidP="006C4819">
            <w:pPr>
              <w:rPr>
                <w:rFonts w:ascii="Arial" w:hAnsi="Arial" w:cs="Arial"/>
                <w:sz w:val="18"/>
                <w:szCs w:val="18"/>
              </w:rPr>
            </w:pPr>
          </w:p>
        </w:tc>
        <w:tc>
          <w:tcPr>
            <w:tcW w:w="834" w:type="pct"/>
            <w:shd w:val="clear" w:color="auto" w:fill="auto"/>
          </w:tcPr>
          <w:p w14:paraId="164EAA40"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62E62633"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3254614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6A247FBC"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1545502D"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75558764" w14:textId="77777777" w:rsidTr="00443BEE">
        <w:trPr>
          <w:trHeight w:val="275"/>
        </w:trPr>
        <w:tc>
          <w:tcPr>
            <w:tcW w:w="588" w:type="pct"/>
            <w:shd w:val="clear" w:color="auto" w:fill="auto"/>
          </w:tcPr>
          <w:p w14:paraId="65EB3163"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0AD29AEE"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4C8E488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4" w:type="pct"/>
            <w:shd w:val="clear" w:color="auto" w:fill="auto"/>
          </w:tcPr>
          <w:p w14:paraId="0980E8AB"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316A8D23"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1" w:type="pct"/>
            <w:shd w:val="clear" w:color="auto" w:fill="auto"/>
          </w:tcPr>
          <w:p w14:paraId="5FB5473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4879D81B"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05645675"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77BFB8B8" w14:textId="77777777" w:rsidTr="00443BEE">
        <w:trPr>
          <w:trHeight w:val="259"/>
        </w:trPr>
        <w:tc>
          <w:tcPr>
            <w:tcW w:w="4116" w:type="pct"/>
            <w:gridSpan w:val="6"/>
            <w:shd w:val="clear" w:color="auto" w:fill="auto"/>
          </w:tcPr>
          <w:p w14:paraId="6D37ECB4"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1580AC74" w14:textId="77777777" w:rsidR="00443BEE" w:rsidRPr="009C3BB2" w:rsidRDefault="00443BEE" w:rsidP="006C4819">
            <w:pPr>
              <w:rPr>
                <w:rFonts w:ascii="Arial" w:hAnsi="Arial" w:cs="Arial"/>
                <w:sz w:val="18"/>
                <w:szCs w:val="18"/>
              </w:rPr>
            </w:pPr>
            <w:r>
              <w:rPr>
                <w:rFonts w:ascii="Arial" w:hAnsi="Arial" w:cs="Arial"/>
                <w:sz w:val="18"/>
                <w:szCs w:val="18"/>
              </w:rPr>
              <w:t>Created By: userid of user requesting the report</w:t>
            </w:r>
          </w:p>
        </w:tc>
        <w:tc>
          <w:tcPr>
            <w:tcW w:w="484" w:type="pct"/>
            <w:shd w:val="clear" w:color="auto" w:fill="auto"/>
          </w:tcPr>
          <w:p w14:paraId="0464A9BF" w14:textId="77777777" w:rsidR="00633FF9" w:rsidRPr="004A5D01" w:rsidRDefault="00633FF9" w:rsidP="006C4819">
            <w:pPr>
              <w:rPr>
                <w:sz w:val="18"/>
                <w:szCs w:val="18"/>
              </w:rPr>
            </w:pPr>
            <w:r>
              <w:rPr>
                <w:sz w:val="18"/>
                <w:szCs w:val="18"/>
              </w:rPr>
              <w:t>Y</w:t>
            </w:r>
          </w:p>
        </w:tc>
        <w:tc>
          <w:tcPr>
            <w:tcW w:w="400" w:type="pct"/>
          </w:tcPr>
          <w:p w14:paraId="24D0C26E" w14:textId="77777777" w:rsidR="00633FF9" w:rsidRPr="004A5D01" w:rsidRDefault="00633FF9" w:rsidP="006C4819">
            <w:pPr>
              <w:rPr>
                <w:sz w:val="18"/>
                <w:szCs w:val="18"/>
              </w:rPr>
            </w:pPr>
            <w:r>
              <w:rPr>
                <w:sz w:val="18"/>
                <w:szCs w:val="18"/>
              </w:rPr>
              <w:t>tbd</w:t>
            </w:r>
          </w:p>
        </w:tc>
      </w:tr>
    </w:tbl>
    <w:p w14:paraId="111E64FB" w14:textId="77777777" w:rsidR="00633FF9" w:rsidRDefault="00633FF9" w:rsidP="00633FF9">
      <w:pPr>
        <w:tabs>
          <w:tab w:val="num" w:pos="993"/>
        </w:tabs>
        <w:sectPr w:rsidR="00633FF9" w:rsidSect="006C4819">
          <w:pgSz w:w="15840" w:h="12240" w:orient="landscape"/>
          <w:pgMar w:top="1440" w:right="1440" w:bottom="1440" w:left="1440" w:header="720" w:footer="720" w:gutter="0"/>
          <w:cols w:space="720"/>
          <w:docGrid w:linePitch="360"/>
        </w:sectPr>
      </w:pPr>
    </w:p>
    <w:p w14:paraId="5614A7A8" w14:textId="77777777" w:rsidR="00633FF9" w:rsidRDefault="00633FF9" w:rsidP="00633FF9">
      <w:pPr>
        <w:tabs>
          <w:tab w:val="num" w:pos="993"/>
        </w:tabs>
      </w:pPr>
    </w:p>
    <w:p w14:paraId="7170B3E4" w14:textId="77777777" w:rsidR="00633FF9" w:rsidRDefault="00633FF9" w:rsidP="00D41AE1">
      <w:pPr>
        <w:pStyle w:val="Heading3"/>
      </w:pPr>
      <w:bookmarkStart w:id="789" w:name="_Toc422842073"/>
      <w:r>
        <w:t>PMUC0</w:t>
      </w:r>
      <w:r w:rsidR="00F718FA">
        <w:t>44</w:t>
      </w:r>
      <w:r w:rsidR="001824DA">
        <w:t>a</w:t>
      </w:r>
      <w:r>
        <w:t xml:space="preserve"> – Standard Reports – </w:t>
      </w:r>
      <w:r w:rsidR="00BA535D">
        <w:t>Plan Investment</w:t>
      </w:r>
      <w:r>
        <w:t xml:space="preserve"> Summary </w:t>
      </w:r>
      <w:r w:rsidR="00D41AE1">
        <w:t>by Fund</w:t>
      </w:r>
      <w:bookmarkEnd w:id="789"/>
    </w:p>
    <w:p w14:paraId="0BB22632" w14:textId="77777777" w:rsidR="00633FF9" w:rsidRDefault="00633FF9" w:rsidP="00633F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633FF9" w:rsidRPr="005D68D4" w14:paraId="6F05C0F2" w14:textId="77777777" w:rsidTr="006C4819">
        <w:tc>
          <w:tcPr>
            <w:tcW w:w="9322" w:type="dxa"/>
            <w:gridSpan w:val="2"/>
            <w:shd w:val="pct20" w:color="auto" w:fill="auto"/>
          </w:tcPr>
          <w:p w14:paraId="4C700316"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44</w:t>
            </w:r>
          </w:p>
          <w:p w14:paraId="0033424E" w14:textId="77777777" w:rsidR="00633FF9" w:rsidRPr="005D68D4" w:rsidRDefault="00633FF9" w:rsidP="006C4819">
            <w:pPr>
              <w:rPr>
                <w:rFonts w:ascii="Arial" w:hAnsi="Arial" w:cs="Arial"/>
                <w:b/>
                <w:bCs/>
                <w:sz w:val="18"/>
                <w:szCs w:val="18"/>
              </w:rPr>
            </w:pPr>
          </w:p>
          <w:p w14:paraId="49835F9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D41AE1">
              <w:rPr>
                <w:rFonts w:ascii="Arial" w:hAnsi="Arial" w:cs="Arial"/>
                <w:b/>
                <w:bCs/>
                <w:sz w:val="18"/>
                <w:szCs w:val="18"/>
              </w:rPr>
              <w:t>Plan Investment Summary by Fund</w:t>
            </w:r>
          </w:p>
          <w:p w14:paraId="4FF7C322" w14:textId="77777777" w:rsidR="00633FF9" w:rsidRPr="005D68D4" w:rsidRDefault="00633FF9" w:rsidP="006C4819">
            <w:pPr>
              <w:rPr>
                <w:rFonts w:ascii="Arial" w:hAnsi="Arial" w:cs="Arial"/>
                <w:b/>
                <w:sz w:val="18"/>
                <w:szCs w:val="18"/>
              </w:rPr>
            </w:pPr>
          </w:p>
        </w:tc>
      </w:tr>
      <w:tr w:rsidR="00633FF9" w:rsidRPr="005D68D4" w14:paraId="1583BC44" w14:textId="77777777" w:rsidTr="006C4819">
        <w:tc>
          <w:tcPr>
            <w:tcW w:w="2093" w:type="dxa"/>
            <w:shd w:val="pct20" w:color="auto" w:fill="auto"/>
          </w:tcPr>
          <w:p w14:paraId="4AC7FCB3"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7536315F" w14:textId="77777777" w:rsidR="00633FF9" w:rsidRPr="005D68D4" w:rsidRDefault="00633FF9" w:rsidP="006C4819">
            <w:pPr>
              <w:rPr>
                <w:rFonts w:ascii="Arial" w:hAnsi="Arial" w:cs="Arial"/>
                <w:b/>
                <w:bCs/>
                <w:sz w:val="18"/>
                <w:szCs w:val="18"/>
              </w:rPr>
            </w:pPr>
          </w:p>
        </w:tc>
        <w:tc>
          <w:tcPr>
            <w:tcW w:w="7229" w:type="dxa"/>
            <w:shd w:val="clear" w:color="auto" w:fill="auto"/>
          </w:tcPr>
          <w:p w14:paraId="3B10FB41"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D41AE1">
              <w:rPr>
                <w:rFonts w:ascii="Arial" w:hAnsi="Arial" w:cs="Arial"/>
                <w:sz w:val="18"/>
                <w:szCs w:val="18"/>
              </w:rPr>
              <w:t>Plan Investment Summary by Fund</w:t>
            </w:r>
            <w:r>
              <w:rPr>
                <w:rFonts w:ascii="Arial" w:hAnsi="Arial" w:cs="Arial"/>
                <w:sz w:val="18"/>
                <w:szCs w:val="18"/>
              </w:rPr>
              <w:t xml:space="preserve"> Standard Report</w:t>
            </w:r>
          </w:p>
        </w:tc>
      </w:tr>
      <w:tr w:rsidR="00633FF9" w:rsidRPr="005D68D4" w14:paraId="18D27517" w14:textId="77777777" w:rsidTr="006C4819">
        <w:tc>
          <w:tcPr>
            <w:tcW w:w="2093" w:type="dxa"/>
            <w:shd w:val="pct20" w:color="auto" w:fill="auto"/>
          </w:tcPr>
          <w:p w14:paraId="79DA3366"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42F2C0D2"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75DC205D" w14:textId="44126808"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06BCA1C9" w14:textId="77777777" w:rsidTr="006C4819">
        <w:tc>
          <w:tcPr>
            <w:tcW w:w="2093" w:type="dxa"/>
            <w:shd w:val="pct20" w:color="auto" w:fill="auto"/>
          </w:tcPr>
          <w:p w14:paraId="5CE2BD0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0179E4C6" w14:textId="77777777" w:rsidR="00633FF9" w:rsidRPr="005D68D4" w:rsidRDefault="00633FF9" w:rsidP="006C4819">
            <w:pPr>
              <w:rPr>
                <w:rFonts w:ascii="Arial" w:hAnsi="Arial" w:cs="Arial"/>
                <w:b/>
                <w:bCs/>
                <w:sz w:val="18"/>
                <w:szCs w:val="18"/>
              </w:rPr>
            </w:pPr>
          </w:p>
        </w:tc>
        <w:tc>
          <w:tcPr>
            <w:tcW w:w="7229" w:type="dxa"/>
            <w:shd w:val="clear" w:color="auto" w:fill="auto"/>
          </w:tcPr>
          <w:p w14:paraId="3C4A3AC0"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D41AE1">
              <w:rPr>
                <w:rFonts w:ascii="Arial" w:hAnsi="Arial" w:cs="Arial"/>
                <w:sz w:val="18"/>
                <w:szCs w:val="18"/>
              </w:rPr>
              <w:t>Plan Investment Summary by Fund</w:t>
            </w:r>
            <w:r>
              <w:rPr>
                <w:rFonts w:ascii="Arial" w:hAnsi="Arial" w:cs="Arial"/>
                <w:sz w:val="18"/>
                <w:szCs w:val="18"/>
              </w:rPr>
              <w:t>” from the Select a Report pull down list</w:t>
            </w:r>
          </w:p>
        </w:tc>
      </w:tr>
      <w:tr w:rsidR="00633FF9" w:rsidRPr="005D68D4" w14:paraId="343F784B" w14:textId="77777777" w:rsidTr="006C4819">
        <w:tc>
          <w:tcPr>
            <w:tcW w:w="2093" w:type="dxa"/>
            <w:shd w:val="pct20" w:color="auto" w:fill="auto"/>
          </w:tcPr>
          <w:p w14:paraId="0D974648"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7F6FFCB6" w14:textId="77777777" w:rsidR="00633FF9" w:rsidRPr="005D68D4" w:rsidRDefault="00633FF9" w:rsidP="006C4819">
            <w:pPr>
              <w:rPr>
                <w:rFonts w:ascii="Arial" w:hAnsi="Arial" w:cs="Arial"/>
                <w:bCs/>
                <w:color w:val="FF0000"/>
                <w:sz w:val="18"/>
                <w:szCs w:val="18"/>
              </w:rPr>
            </w:pPr>
          </w:p>
        </w:tc>
        <w:tc>
          <w:tcPr>
            <w:tcW w:w="7229" w:type="dxa"/>
            <w:shd w:val="clear" w:color="auto" w:fill="auto"/>
          </w:tcPr>
          <w:p w14:paraId="063EDA0A"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3C1B9419" w14:textId="77777777" w:rsidTr="006C4819">
        <w:tc>
          <w:tcPr>
            <w:tcW w:w="2093" w:type="dxa"/>
            <w:shd w:val="pct20" w:color="auto" w:fill="auto"/>
          </w:tcPr>
          <w:p w14:paraId="01F693B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6B8E7FDE" w14:textId="77777777" w:rsidR="00633FF9" w:rsidRPr="005D68D4" w:rsidRDefault="00633FF9" w:rsidP="006C4819">
            <w:pPr>
              <w:rPr>
                <w:rFonts w:ascii="Arial" w:hAnsi="Arial" w:cs="Arial"/>
                <w:b/>
                <w:bCs/>
                <w:sz w:val="18"/>
                <w:szCs w:val="18"/>
              </w:rPr>
            </w:pPr>
          </w:p>
        </w:tc>
        <w:tc>
          <w:tcPr>
            <w:tcW w:w="7229" w:type="dxa"/>
            <w:shd w:val="clear" w:color="auto" w:fill="auto"/>
          </w:tcPr>
          <w:p w14:paraId="54CC490E" w14:textId="77777777" w:rsidR="00633FF9" w:rsidRPr="005D68D4" w:rsidRDefault="00633FF9" w:rsidP="006C4819">
            <w:pPr>
              <w:rPr>
                <w:rFonts w:ascii="Arial" w:hAnsi="Arial" w:cs="Arial"/>
                <w:sz w:val="18"/>
                <w:szCs w:val="18"/>
              </w:rPr>
            </w:pPr>
            <w:r>
              <w:rPr>
                <w:rFonts w:ascii="Arial" w:hAnsi="Arial" w:cs="Arial"/>
                <w:sz w:val="18"/>
                <w:szCs w:val="18"/>
              </w:rPr>
              <w:t>The “</w:t>
            </w:r>
            <w:r w:rsidR="00D41AE1">
              <w:rPr>
                <w:rFonts w:ascii="Arial" w:hAnsi="Arial" w:cs="Arial"/>
                <w:sz w:val="18"/>
                <w:szCs w:val="18"/>
              </w:rPr>
              <w:t>Plan Investment Summary by Fund</w:t>
            </w:r>
            <w:r>
              <w:rPr>
                <w:rFonts w:ascii="Arial" w:hAnsi="Arial" w:cs="Arial"/>
                <w:sz w:val="18"/>
                <w:szCs w:val="18"/>
              </w:rPr>
              <w:t>” standard report is produced</w:t>
            </w:r>
          </w:p>
        </w:tc>
      </w:tr>
      <w:tr w:rsidR="00633FF9" w:rsidRPr="005D68D4" w14:paraId="44D48778" w14:textId="77777777" w:rsidTr="006C4819">
        <w:tc>
          <w:tcPr>
            <w:tcW w:w="2093" w:type="dxa"/>
            <w:shd w:val="pct20" w:color="auto" w:fill="auto"/>
          </w:tcPr>
          <w:p w14:paraId="090D6026"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612E35D8"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7F76E7" w:rsidRPr="005D68D4" w14:paraId="6CB921EF" w14:textId="77777777" w:rsidTr="006C4819">
        <w:tc>
          <w:tcPr>
            <w:tcW w:w="2093" w:type="dxa"/>
            <w:shd w:val="pct20" w:color="auto" w:fill="auto"/>
          </w:tcPr>
          <w:p w14:paraId="285DE4EE" w14:textId="77777777" w:rsidR="007F76E7" w:rsidRPr="005D68D4" w:rsidRDefault="007F76E7" w:rsidP="006C4819">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35244C3D" w14:textId="77777777" w:rsidR="007F76E7" w:rsidRDefault="007F76E7" w:rsidP="007F76E7">
            <w:pPr>
              <w:rPr>
                <w:rFonts w:ascii="Arial" w:hAnsi="Arial" w:cs="Arial"/>
                <w:sz w:val="18"/>
                <w:szCs w:val="18"/>
              </w:rPr>
            </w:pPr>
            <w:r>
              <w:rPr>
                <w:rFonts w:ascii="Arial" w:hAnsi="Arial" w:cs="Arial"/>
                <w:sz w:val="18"/>
                <w:szCs w:val="18"/>
              </w:rPr>
              <w:t xml:space="preserve">Priority </w:t>
            </w:r>
            <w:r w:rsidR="004B5A4F">
              <w:rPr>
                <w:rFonts w:ascii="Arial" w:hAnsi="Arial" w:cs="Arial"/>
                <w:sz w:val="18"/>
                <w:szCs w:val="18"/>
              </w:rPr>
              <w:t xml:space="preserve">No </w:t>
            </w:r>
            <w:r>
              <w:rPr>
                <w:rFonts w:ascii="Arial" w:hAnsi="Arial" w:cs="Arial"/>
                <w:sz w:val="18"/>
                <w:szCs w:val="18"/>
              </w:rPr>
              <w:t>1</w:t>
            </w:r>
          </w:p>
          <w:p w14:paraId="4C8D8877" w14:textId="77777777" w:rsidR="007F76E7" w:rsidRDefault="007F76E7" w:rsidP="007F76E7">
            <w:pPr>
              <w:rPr>
                <w:rFonts w:ascii="Arial" w:hAnsi="Arial" w:cs="Arial"/>
                <w:sz w:val="18"/>
                <w:szCs w:val="18"/>
              </w:rPr>
            </w:pPr>
            <w:r>
              <w:rPr>
                <w:rFonts w:ascii="Arial" w:hAnsi="Arial" w:cs="Arial"/>
                <w:sz w:val="18"/>
                <w:szCs w:val="18"/>
              </w:rPr>
              <w:t>This report is currently available on Group Web so is considered a ‘Must Have’ report</w:t>
            </w:r>
          </w:p>
        </w:tc>
      </w:tr>
      <w:tr w:rsidR="00633FF9" w:rsidRPr="005D68D4" w14:paraId="26F5DD8A" w14:textId="77777777" w:rsidTr="006C4819">
        <w:tc>
          <w:tcPr>
            <w:tcW w:w="2093" w:type="dxa"/>
            <w:shd w:val="pct20" w:color="auto" w:fill="auto"/>
          </w:tcPr>
          <w:p w14:paraId="1557AC76"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5F7FEE3A" w14:textId="77777777" w:rsidR="00633FF9" w:rsidRPr="005D68D4" w:rsidRDefault="00633FF9" w:rsidP="006C4819">
            <w:pPr>
              <w:rPr>
                <w:rFonts w:ascii="Arial" w:hAnsi="Arial" w:cs="Arial"/>
                <w:b/>
                <w:bCs/>
                <w:sz w:val="18"/>
                <w:szCs w:val="18"/>
              </w:rPr>
            </w:pPr>
          </w:p>
          <w:p w14:paraId="49E30C39" w14:textId="77777777" w:rsidR="00633FF9" w:rsidRPr="005D68D4" w:rsidRDefault="00633FF9" w:rsidP="006C4819">
            <w:pPr>
              <w:rPr>
                <w:rFonts w:ascii="Arial" w:hAnsi="Arial" w:cs="Arial"/>
                <w:b/>
                <w:bCs/>
                <w:sz w:val="18"/>
                <w:szCs w:val="18"/>
              </w:rPr>
            </w:pPr>
          </w:p>
        </w:tc>
        <w:tc>
          <w:tcPr>
            <w:tcW w:w="7229" w:type="dxa"/>
            <w:shd w:val="clear" w:color="auto" w:fill="auto"/>
          </w:tcPr>
          <w:p w14:paraId="2658C8CA" w14:textId="77777777" w:rsidR="00633FF9" w:rsidRPr="00DB4E5F" w:rsidRDefault="00633FF9" w:rsidP="004E06BD">
            <w:pPr>
              <w:numPr>
                <w:ilvl w:val="0"/>
                <w:numId w:val="120"/>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371BBE4E" w14:textId="77777777" w:rsidR="00633FF9" w:rsidRPr="00DB4E5F" w:rsidRDefault="00633FF9" w:rsidP="004E06BD">
            <w:pPr>
              <w:numPr>
                <w:ilvl w:val="0"/>
                <w:numId w:val="120"/>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3E6096C5" w14:textId="77777777" w:rsidR="00633FF9" w:rsidRPr="00DB4E5F" w:rsidRDefault="00633FF9" w:rsidP="004E06BD">
            <w:pPr>
              <w:numPr>
                <w:ilvl w:val="0"/>
                <w:numId w:val="120"/>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1A84D4A4" w14:textId="77777777" w:rsidR="00633FF9" w:rsidRPr="00DB4E5F" w:rsidRDefault="00633FF9" w:rsidP="004E06BD">
            <w:pPr>
              <w:numPr>
                <w:ilvl w:val="0"/>
                <w:numId w:val="120"/>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74DE5F95" w14:textId="77777777" w:rsidR="00633FF9" w:rsidRPr="00DB4E5F" w:rsidRDefault="00633FF9" w:rsidP="004E06BD">
            <w:pPr>
              <w:numPr>
                <w:ilvl w:val="0"/>
                <w:numId w:val="120"/>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D41AE1">
              <w:rPr>
                <w:rFonts w:ascii="Arial" w:hAnsi="Arial" w:cs="Arial"/>
                <w:sz w:val="18"/>
                <w:szCs w:val="18"/>
              </w:rPr>
              <w:t>Plan Investment Summary by Fund</w:t>
            </w:r>
            <w:r>
              <w:rPr>
                <w:rFonts w:ascii="Arial" w:hAnsi="Arial" w:cs="Arial"/>
                <w:sz w:val="18"/>
                <w:szCs w:val="18"/>
              </w:rPr>
              <w:t>” report from the list</w:t>
            </w:r>
          </w:p>
          <w:p w14:paraId="1205C653" w14:textId="77777777" w:rsidR="00633FF9" w:rsidRPr="00DB4E5F" w:rsidRDefault="00633FF9" w:rsidP="004E06BD">
            <w:pPr>
              <w:numPr>
                <w:ilvl w:val="0"/>
                <w:numId w:val="120"/>
              </w:numPr>
              <w:rPr>
                <w:rFonts w:ascii="Arial" w:hAnsi="Arial" w:cs="Arial"/>
                <w:sz w:val="18"/>
                <w:szCs w:val="18"/>
              </w:rPr>
            </w:pPr>
            <w:r>
              <w:rPr>
                <w:rFonts w:ascii="Arial" w:hAnsi="Arial" w:cs="Arial"/>
                <w:sz w:val="18"/>
                <w:szCs w:val="18"/>
              </w:rPr>
              <w:t>The system displays the “Default Scope” for the report</w:t>
            </w:r>
          </w:p>
          <w:p w14:paraId="029626E9"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user accepts the “Default Scope” and selects Continue</w:t>
            </w:r>
          </w:p>
          <w:p w14:paraId="555F7A6E" w14:textId="77777777" w:rsidR="00633FF9" w:rsidRDefault="00633FF9" w:rsidP="004E06BD">
            <w:pPr>
              <w:numPr>
                <w:ilvl w:val="0"/>
                <w:numId w:val="120"/>
              </w:numPr>
              <w:rPr>
                <w:rFonts w:ascii="Arial" w:hAnsi="Arial" w:cs="Arial"/>
                <w:sz w:val="18"/>
                <w:szCs w:val="18"/>
              </w:rPr>
            </w:pPr>
            <w:r>
              <w:rPr>
                <w:rFonts w:ascii="Arial" w:hAnsi="Arial" w:cs="Arial"/>
                <w:sz w:val="18"/>
                <w:szCs w:val="18"/>
              </w:rPr>
              <w:t xml:space="preserve">The system displays the “Default Filter” for the report </w:t>
            </w:r>
          </w:p>
          <w:p w14:paraId="4AE8BA3C"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user accepts the “Default Filter and selects Continue</w:t>
            </w:r>
          </w:p>
          <w:p w14:paraId="5D3D6C55"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system displays the date range options</w:t>
            </w:r>
          </w:p>
          <w:p w14:paraId="1871DF3C"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user selects/enters the ‘As at date’ for the report and selects “Request Report”</w:t>
            </w:r>
          </w:p>
          <w:p w14:paraId="638DB8EB"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4EFBEB15" w14:textId="77777777" w:rsidR="00633FF9" w:rsidRDefault="00633FF9" w:rsidP="004E06BD">
            <w:pPr>
              <w:numPr>
                <w:ilvl w:val="0"/>
                <w:numId w:val="120"/>
              </w:numPr>
              <w:rPr>
                <w:rFonts w:ascii="Arial" w:hAnsi="Arial" w:cs="Arial"/>
                <w:sz w:val="18"/>
                <w:szCs w:val="18"/>
              </w:rPr>
            </w:pPr>
            <w:r>
              <w:rPr>
                <w:rFonts w:ascii="Arial" w:hAnsi="Arial" w:cs="Arial"/>
                <w:sz w:val="18"/>
                <w:szCs w:val="18"/>
              </w:rPr>
              <w:t>The user selects View Report</w:t>
            </w:r>
          </w:p>
          <w:p w14:paraId="31766B0F" w14:textId="77777777" w:rsidR="00633FF9" w:rsidRPr="005D68D4" w:rsidRDefault="00633FF9" w:rsidP="004E06BD">
            <w:pPr>
              <w:numPr>
                <w:ilvl w:val="0"/>
                <w:numId w:val="120"/>
              </w:numPr>
              <w:rPr>
                <w:rFonts w:ascii="Arial" w:hAnsi="Arial" w:cs="Arial"/>
                <w:sz w:val="18"/>
                <w:szCs w:val="18"/>
              </w:rPr>
            </w:pPr>
            <w:r>
              <w:rPr>
                <w:rFonts w:ascii="Arial" w:hAnsi="Arial" w:cs="Arial"/>
                <w:sz w:val="18"/>
                <w:szCs w:val="18"/>
              </w:rPr>
              <w:t>The system displays the report as specified</w:t>
            </w:r>
          </w:p>
        </w:tc>
      </w:tr>
      <w:tr w:rsidR="00633FF9" w:rsidRPr="005D68D4" w14:paraId="271CBBC9" w14:textId="77777777" w:rsidTr="006C4819">
        <w:tc>
          <w:tcPr>
            <w:tcW w:w="2093" w:type="dxa"/>
            <w:shd w:val="pct20" w:color="auto" w:fill="auto"/>
          </w:tcPr>
          <w:p w14:paraId="4140CEB9"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6E477602" w14:textId="77777777" w:rsidR="00633FF9" w:rsidRPr="005D68D4" w:rsidRDefault="00633FF9" w:rsidP="006C4819">
            <w:pPr>
              <w:rPr>
                <w:rFonts w:ascii="Arial" w:hAnsi="Arial" w:cs="Arial"/>
                <w:b/>
                <w:bCs/>
                <w:sz w:val="18"/>
                <w:szCs w:val="18"/>
              </w:rPr>
            </w:pPr>
          </w:p>
          <w:p w14:paraId="46870CA8" w14:textId="77777777" w:rsidR="00633FF9" w:rsidRPr="005D68D4" w:rsidRDefault="00633FF9" w:rsidP="006C4819">
            <w:pPr>
              <w:rPr>
                <w:rFonts w:ascii="Arial" w:hAnsi="Arial" w:cs="Arial"/>
                <w:b/>
                <w:bCs/>
                <w:sz w:val="18"/>
                <w:szCs w:val="18"/>
              </w:rPr>
            </w:pPr>
          </w:p>
        </w:tc>
        <w:tc>
          <w:tcPr>
            <w:tcW w:w="7229" w:type="dxa"/>
            <w:shd w:val="clear" w:color="auto" w:fill="auto"/>
          </w:tcPr>
          <w:p w14:paraId="45FD7275" w14:textId="77777777" w:rsidR="00633FF9" w:rsidRPr="005D68D4" w:rsidRDefault="00633FF9" w:rsidP="006C4819">
            <w:pPr>
              <w:rPr>
                <w:rFonts w:ascii="Arial" w:hAnsi="Arial" w:cs="Arial"/>
                <w:sz w:val="18"/>
                <w:szCs w:val="18"/>
              </w:rPr>
            </w:pPr>
          </w:p>
        </w:tc>
      </w:tr>
      <w:tr w:rsidR="00F66F38" w:rsidRPr="005D68D4" w14:paraId="7E611013" w14:textId="77777777" w:rsidTr="006C4819">
        <w:tc>
          <w:tcPr>
            <w:tcW w:w="2093" w:type="dxa"/>
            <w:shd w:val="pct20" w:color="auto" w:fill="auto"/>
          </w:tcPr>
          <w:p w14:paraId="2F5EED2F" w14:textId="7CE3F3FE"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50145142" w14:textId="77777777" w:rsidR="00F66F38" w:rsidRDefault="00F66F38" w:rsidP="00F66F38">
            <w:pPr>
              <w:rPr>
                <w:rFonts w:ascii="Arial" w:hAnsi="Arial" w:cs="Arial"/>
                <w:sz w:val="18"/>
                <w:szCs w:val="18"/>
              </w:rPr>
            </w:pPr>
            <w:r>
              <w:rPr>
                <w:rFonts w:ascii="Arial" w:hAnsi="Arial" w:cs="Arial"/>
                <w:sz w:val="18"/>
                <w:szCs w:val="18"/>
              </w:rPr>
              <w:t>HTML/PDF/Excel</w:t>
            </w:r>
          </w:p>
          <w:p w14:paraId="67BDFB5D" w14:textId="77777777" w:rsidR="00F66F38" w:rsidRPr="005D68D4" w:rsidRDefault="00F66F38" w:rsidP="00F66F38">
            <w:pPr>
              <w:rPr>
                <w:rFonts w:ascii="Arial" w:hAnsi="Arial" w:cs="Arial"/>
                <w:sz w:val="18"/>
                <w:szCs w:val="18"/>
              </w:rPr>
            </w:pPr>
          </w:p>
        </w:tc>
      </w:tr>
      <w:tr w:rsidR="00F66F38" w:rsidRPr="005D68D4" w14:paraId="271228F1" w14:textId="77777777" w:rsidTr="006C4819">
        <w:tc>
          <w:tcPr>
            <w:tcW w:w="2093" w:type="dxa"/>
            <w:shd w:val="pct20" w:color="auto" w:fill="auto"/>
          </w:tcPr>
          <w:p w14:paraId="04800624" w14:textId="367E1FBA"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1F93F8BD" w14:textId="77777777" w:rsidR="00F66F38" w:rsidRDefault="00F66F38" w:rsidP="00F66F38">
            <w:pPr>
              <w:rPr>
                <w:rFonts w:ascii="Arial" w:hAnsi="Arial" w:cs="Arial"/>
                <w:sz w:val="18"/>
                <w:szCs w:val="18"/>
              </w:rPr>
            </w:pPr>
            <w:r>
              <w:rPr>
                <w:rFonts w:ascii="Arial" w:hAnsi="Arial" w:cs="Arial"/>
                <w:sz w:val="18"/>
                <w:szCs w:val="18"/>
              </w:rPr>
              <w:t>None</w:t>
            </w:r>
          </w:p>
          <w:p w14:paraId="3E784595" w14:textId="77777777" w:rsidR="00F66F38" w:rsidRPr="005D68D4" w:rsidRDefault="00F66F38" w:rsidP="00F66F38">
            <w:pPr>
              <w:rPr>
                <w:rFonts w:ascii="Arial" w:hAnsi="Arial" w:cs="Arial"/>
                <w:sz w:val="18"/>
                <w:szCs w:val="18"/>
              </w:rPr>
            </w:pPr>
          </w:p>
        </w:tc>
      </w:tr>
      <w:tr w:rsidR="00F66F38" w:rsidRPr="005D68D4" w14:paraId="267A322A" w14:textId="77777777" w:rsidTr="006C4819">
        <w:trPr>
          <w:trHeight w:val="683"/>
        </w:trPr>
        <w:tc>
          <w:tcPr>
            <w:tcW w:w="2093" w:type="dxa"/>
            <w:shd w:val="pct20" w:color="auto" w:fill="auto"/>
          </w:tcPr>
          <w:p w14:paraId="145CDA3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492C8C21" w14:textId="77777777" w:rsidR="00F66F38" w:rsidRPr="005D68D4" w:rsidRDefault="00F66F38" w:rsidP="00F66F38">
            <w:pPr>
              <w:rPr>
                <w:rFonts w:ascii="Arial" w:hAnsi="Arial" w:cs="Arial"/>
                <w:b/>
                <w:bCs/>
                <w:sz w:val="18"/>
                <w:szCs w:val="18"/>
              </w:rPr>
            </w:pPr>
          </w:p>
        </w:tc>
        <w:tc>
          <w:tcPr>
            <w:tcW w:w="7229" w:type="dxa"/>
            <w:shd w:val="clear" w:color="auto" w:fill="auto"/>
          </w:tcPr>
          <w:p w14:paraId="4D08BC82"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63349DFE" w14:textId="77777777" w:rsidR="00F66F38" w:rsidRDefault="00F66F38" w:rsidP="00F66F38">
            <w:pPr>
              <w:rPr>
                <w:rFonts w:ascii="Arial" w:hAnsi="Arial" w:cs="Arial"/>
                <w:sz w:val="18"/>
                <w:szCs w:val="18"/>
              </w:rPr>
            </w:pPr>
          </w:p>
          <w:p w14:paraId="749E0026" w14:textId="77777777" w:rsidR="00F66F38" w:rsidRDefault="00F66F38" w:rsidP="00F66F38">
            <w:pPr>
              <w:rPr>
                <w:rFonts w:ascii="Arial" w:hAnsi="Arial" w:cs="Arial"/>
                <w:sz w:val="18"/>
                <w:szCs w:val="18"/>
              </w:rPr>
            </w:pPr>
            <w:r>
              <w:rPr>
                <w:rFonts w:ascii="Arial" w:hAnsi="Arial" w:cs="Arial"/>
                <w:sz w:val="18"/>
                <w:szCs w:val="18"/>
              </w:rPr>
              <w:t>The default scope linked to the Plan Investment Summary by Fund should be “Current Scheme” this should mean that the report is run for the scheme that the user is logged in as.  No lower level permissions should apply.</w:t>
            </w:r>
          </w:p>
          <w:p w14:paraId="6C789AB4" w14:textId="77777777" w:rsidR="00F66F38" w:rsidRDefault="00F66F38" w:rsidP="00F66F38">
            <w:pPr>
              <w:rPr>
                <w:rFonts w:ascii="Arial" w:hAnsi="Arial" w:cs="Arial"/>
                <w:sz w:val="18"/>
                <w:szCs w:val="18"/>
              </w:rPr>
            </w:pPr>
          </w:p>
          <w:p w14:paraId="69D3D09E"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7DF72685" w14:textId="77777777" w:rsidR="00F66F38" w:rsidRDefault="00F66F38" w:rsidP="00F66F38">
            <w:pPr>
              <w:rPr>
                <w:rFonts w:ascii="Arial" w:hAnsi="Arial" w:cs="Arial"/>
                <w:sz w:val="18"/>
                <w:szCs w:val="18"/>
              </w:rPr>
            </w:pPr>
          </w:p>
          <w:p w14:paraId="0D8DB674" w14:textId="02709827" w:rsidR="00F66F38" w:rsidRDefault="00F66F38" w:rsidP="00F66F38">
            <w:pPr>
              <w:rPr>
                <w:rFonts w:ascii="Arial" w:hAnsi="Arial" w:cs="Arial"/>
                <w:sz w:val="18"/>
                <w:szCs w:val="18"/>
              </w:rPr>
            </w:pPr>
            <w:r>
              <w:rPr>
                <w:rFonts w:ascii="Arial" w:hAnsi="Arial" w:cs="Arial"/>
                <w:sz w:val="18"/>
                <w:szCs w:val="18"/>
              </w:rPr>
              <w:t xml:space="preserve">The default filter linked to the Plan Investment Summary by Fund should be the “Standard Filter” this should mean that the report is run for all </w:t>
            </w:r>
            <w:del w:id="790" w:author="Jamal, Zaher CWK" w:date="2015-06-16T16:26:00Z">
              <w:r w:rsidR="003B2D50" w:rsidDel="009149AB">
                <w:rPr>
                  <w:rFonts w:ascii="Arial" w:hAnsi="Arial" w:cs="Arial"/>
                  <w:sz w:val="18"/>
                  <w:szCs w:val="18"/>
                </w:rPr>
                <w:delText>user</w:delText>
              </w:r>
            </w:del>
            <w:ins w:id="791" w:author="Jamal, Zaher CWK" w:date="2015-06-16T16:26:00Z">
              <w:r w:rsidR="009149AB">
                <w:rPr>
                  <w:rFonts w:ascii="Arial" w:hAnsi="Arial" w:cs="Arial"/>
                  <w:sz w:val="18"/>
                  <w:szCs w:val="18"/>
                </w:rPr>
                <w:t>member</w:t>
              </w:r>
            </w:ins>
            <w:r>
              <w:rPr>
                <w:rFonts w:ascii="Arial" w:hAnsi="Arial" w:cs="Arial"/>
                <w:sz w:val="18"/>
                <w:szCs w:val="18"/>
              </w:rPr>
              <w:t>s that meet the report criteria.</w:t>
            </w:r>
          </w:p>
          <w:p w14:paraId="109D369E" w14:textId="77777777" w:rsidR="00F66F38" w:rsidRDefault="00F66F38" w:rsidP="00F66F38">
            <w:pPr>
              <w:rPr>
                <w:rFonts w:ascii="Arial" w:hAnsi="Arial" w:cs="Arial"/>
                <w:sz w:val="18"/>
                <w:szCs w:val="18"/>
              </w:rPr>
            </w:pPr>
          </w:p>
          <w:p w14:paraId="7A4500E5"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4440458E" w14:textId="77777777" w:rsidR="00F66F38" w:rsidRDefault="00F66F38" w:rsidP="00F66F38">
            <w:pPr>
              <w:rPr>
                <w:rFonts w:ascii="Arial" w:hAnsi="Arial" w:cs="Arial"/>
                <w:sz w:val="18"/>
                <w:szCs w:val="18"/>
              </w:rPr>
            </w:pPr>
          </w:p>
          <w:p w14:paraId="70B935DE"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0C548B53" w14:textId="77777777" w:rsidR="00F66F38" w:rsidRDefault="00F66F38" w:rsidP="00F66F38">
            <w:pPr>
              <w:rPr>
                <w:rFonts w:ascii="Arial" w:hAnsi="Arial" w:cs="Arial"/>
                <w:sz w:val="18"/>
                <w:szCs w:val="18"/>
              </w:rPr>
            </w:pPr>
          </w:p>
          <w:p w14:paraId="2271A46E"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7CBDC90E" w14:textId="77777777" w:rsidR="00F66F38" w:rsidRDefault="00F66F38" w:rsidP="00F66F38">
            <w:pPr>
              <w:rPr>
                <w:rFonts w:ascii="Arial" w:hAnsi="Arial" w:cs="Arial"/>
                <w:sz w:val="18"/>
                <w:szCs w:val="18"/>
              </w:rPr>
            </w:pPr>
          </w:p>
          <w:p w14:paraId="17D707AA" w14:textId="77777777" w:rsidR="00F66F38" w:rsidRDefault="00F66F38" w:rsidP="00F66F38">
            <w:pPr>
              <w:rPr>
                <w:rFonts w:ascii="Arial" w:hAnsi="Arial" w:cs="Arial"/>
                <w:sz w:val="18"/>
                <w:szCs w:val="18"/>
              </w:rPr>
            </w:pPr>
            <w:r>
              <w:rPr>
                <w:rFonts w:ascii="Arial" w:hAnsi="Arial" w:cs="Arial"/>
                <w:sz w:val="18"/>
                <w:szCs w:val="18"/>
              </w:rPr>
              <w:t>The TRANSACT_DETAILS&gt;EFF_DT field can be used to obtain the transactions up to the date  entered</w:t>
            </w:r>
          </w:p>
          <w:p w14:paraId="2F4DB5B0" w14:textId="77777777" w:rsidR="00F66F38" w:rsidRDefault="00F66F38" w:rsidP="00F66F38">
            <w:pPr>
              <w:rPr>
                <w:rFonts w:ascii="Arial" w:hAnsi="Arial" w:cs="Arial"/>
                <w:sz w:val="18"/>
                <w:szCs w:val="18"/>
              </w:rPr>
            </w:pPr>
          </w:p>
          <w:p w14:paraId="533FEBDD"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56486FB3" w14:textId="77777777" w:rsidR="00F66F38" w:rsidRDefault="00F66F38" w:rsidP="00F66F38">
            <w:pPr>
              <w:rPr>
                <w:rFonts w:ascii="Arial" w:hAnsi="Arial" w:cs="Arial"/>
                <w:sz w:val="18"/>
                <w:szCs w:val="18"/>
              </w:rPr>
            </w:pPr>
          </w:p>
          <w:p w14:paraId="33F20DE1" w14:textId="77777777" w:rsidR="00F66F38" w:rsidRDefault="00F66F38" w:rsidP="00F66F38">
            <w:pPr>
              <w:rPr>
                <w:rFonts w:ascii="Arial" w:hAnsi="Arial" w:cs="Arial"/>
                <w:sz w:val="18"/>
                <w:szCs w:val="18"/>
              </w:rPr>
            </w:pPr>
            <w:r>
              <w:rPr>
                <w:rFonts w:ascii="Arial" w:hAnsi="Arial" w:cs="Arial"/>
                <w:sz w:val="18"/>
                <w:szCs w:val="18"/>
              </w:rPr>
              <w:t>Upon selecting the “Request Report” option for a Plan Investment Summary by Fund the system needs to obtain the following data for the selected date range:</w:t>
            </w:r>
          </w:p>
          <w:p w14:paraId="680B4122" w14:textId="77777777" w:rsidR="00F66F38" w:rsidRDefault="00F66F38" w:rsidP="00F66F38">
            <w:pPr>
              <w:rPr>
                <w:rFonts w:ascii="Arial" w:hAnsi="Arial" w:cs="Arial"/>
                <w:sz w:val="18"/>
                <w:szCs w:val="18"/>
              </w:rPr>
            </w:pPr>
          </w:p>
          <w:p w14:paraId="12CEB1BC" w14:textId="2417E323" w:rsidR="00F66F38" w:rsidRPr="00054814" w:rsidRDefault="00F66F38" w:rsidP="004E06BD">
            <w:pPr>
              <w:numPr>
                <w:ilvl w:val="0"/>
                <w:numId w:val="121"/>
              </w:numPr>
              <w:rPr>
                <w:rFonts w:ascii="Arial" w:hAnsi="Arial" w:cs="Arial"/>
                <w:sz w:val="18"/>
                <w:szCs w:val="18"/>
              </w:rPr>
            </w:pPr>
            <w:r>
              <w:rPr>
                <w:rFonts w:ascii="Arial" w:hAnsi="Arial" w:cs="Arial"/>
                <w:sz w:val="18"/>
                <w:szCs w:val="18"/>
              </w:rPr>
              <w:t xml:space="preserve">List of all funds the </w:t>
            </w:r>
            <w:del w:id="792" w:author="Jamal, Zaher CWK" w:date="2015-06-16T16:26:00Z">
              <w:r w:rsidR="003B2D50" w:rsidDel="009149AB">
                <w:rPr>
                  <w:rFonts w:ascii="Arial" w:hAnsi="Arial" w:cs="Arial"/>
                  <w:sz w:val="18"/>
                  <w:szCs w:val="18"/>
                </w:rPr>
                <w:delText>user</w:delText>
              </w:r>
            </w:del>
            <w:ins w:id="793" w:author="Jamal, Zaher CWK" w:date="2015-06-16T16:26:00Z">
              <w:r w:rsidR="009149AB">
                <w:rPr>
                  <w:rFonts w:ascii="Arial" w:hAnsi="Arial" w:cs="Arial"/>
                  <w:sz w:val="18"/>
                  <w:szCs w:val="18"/>
                </w:rPr>
                <w:t>member</w:t>
              </w:r>
            </w:ins>
            <w:r>
              <w:rPr>
                <w:rFonts w:ascii="Arial" w:hAnsi="Arial" w:cs="Arial"/>
                <w:sz w:val="18"/>
                <w:szCs w:val="18"/>
              </w:rPr>
              <w:t>s of the scheme are invested in at the run date (i.e. the as at date)</w:t>
            </w:r>
          </w:p>
          <w:p w14:paraId="1E8540DB" w14:textId="77777777" w:rsidR="00F66F38" w:rsidRPr="00054814" w:rsidRDefault="00F66F38" w:rsidP="004E06BD">
            <w:pPr>
              <w:numPr>
                <w:ilvl w:val="0"/>
                <w:numId w:val="121"/>
              </w:numPr>
              <w:rPr>
                <w:rFonts w:ascii="Arial" w:hAnsi="Arial" w:cs="Arial"/>
                <w:sz w:val="18"/>
                <w:szCs w:val="18"/>
              </w:rPr>
            </w:pPr>
            <w:r>
              <w:rPr>
                <w:rFonts w:ascii="Arial" w:hAnsi="Arial" w:cs="Arial"/>
                <w:sz w:val="18"/>
                <w:szCs w:val="18"/>
              </w:rPr>
              <w:t>The AMC % for each fund listed</w:t>
            </w:r>
          </w:p>
          <w:p w14:paraId="7915D6F0" w14:textId="77777777" w:rsidR="00F66F38" w:rsidRPr="00054814" w:rsidRDefault="00F66F38" w:rsidP="004E06BD">
            <w:pPr>
              <w:numPr>
                <w:ilvl w:val="0"/>
                <w:numId w:val="121"/>
              </w:numPr>
              <w:rPr>
                <w:rFonts w:ascii="Arial" w:hAnsi="Arial" w:cs="Arial"/>
                <w:sz w:val="18"/>
                <w:szCs w:val="18"/>
              </w:rPr>
            </w:pPr>
            <w:r>
              <w:rPr>
                <w:rFonts w:ascii="Arial" w:hAnsi="Arial" w:cs="Arial"/>
                <w:sz w:val="18"/>
                <w:szCs w:val="18"/>
              </w:rPr>
              <w:t>The number of units held for each fund as at the run date</w:t>
            </w:r>
          </w:p>
          <w:p w14:paraId="55E3BD08" w14:textId="77777777" w:rsidR="00F66F38" w:rsidRDefault="00F66F38" w:rsidP="004E06BD">
            <w:pPr>
              <w:numPr>
                <w:ilvl w:val="0"/>
                <w:numId w:val="121"/>
              </w:numPr>
              <w:rPr>
                <w:rFonts w:ascii="Arial" w:hAnsi="Arial" w:cs="Arial"/>
                <w:sz w:val="18"/>
                <w:szCs w:val="18"/>
              </w:rPr>
            </w:pPr>
            <w:r>
              <w:rPr>
                <w:rFonts w:ascii="Arial" w:hAnsi="Arial" w:cs="Arial"/>
                <w:sz w:val="18"/>
                <w:szCs w:val="18"/>
              </w:rPr>
              <w:t>The unit price for each fund as at the run date</w:t>
            </w:r>
          </w:p>
          <w:p w14:paraId="1CD7C1E3" w14:textId="77777777" w:rsidR="00F66F38" w:rsidRDefault="00F66F38" w:rsidP="004E06BD">
            <w:pPr>
              <w:numPr>
                <w:ilvl w:val="0"/>
                <w:numId w:val="121"/>
              </w:numPr>
              <w:rPr>
                <w:rFonts w:ascii="Arial" w:hAnsi="Arial" w:cs="Arial"/>
                <w:sz w:val="18"/>
                <w:szCs w:val="18"/>
              </w:rPr>
            </w:pPr>
            <w:r>
              <w:rPr>
                <w:rFonts w:ascii="Arial" w:hAnsi="Arial" w:cs="Arial"/>
                <w:sz w:val="18"/>
                <w:szCs w:val="18"/>
              </w:rPr>
              <w:t>The value for each fund as at the end of the run date</w:t>
            </w:r>
          </w:p>
          <w:p w14:paraId="1C35DD1C" w14:textId="77777777" w:rsidR="00F66F38" w:rsidRPr="00054814" w:rsidRDefault="00F66F38" w:rsidP="004E06BD">
            <w:pPr>
              <w:numPr>
                <w:ilvl w:val="0"/>
                <w:numId w:val="121"/>
              </w:numPr>
              <w:rPr>
                <w:rFonts w:ascii="Arial" w:hAnsi="Arial" w:cs="Arial"/>
                <w:sz w:val="18"/>
                <w:szCs w:val="18"/>
              </w:rPr>
            </w:pPr>
            <w:r>
              <w:rPr>
                <w:rFonts w:ascii="Arial" w:hAnsi="Arial" w:cs="Arial"/>
                <w:sz w:val="18"/>
                <w:szCs w:val="18"/>
              </w:rPr>
              <w:t>The total value for all funds as at the run date</w:t>
            </w:r>
          </w:p>
          <w:p w14:paraId="59704520" w14:textId="77777777" w:rsidR="00F66F38" w:rsidRDefault="00F66F38" w:rsidP="00F66F38">
            <w:pPr>
              <w:rPr>
                <w:rFonts w:ascii="Arial" w:hAnsi="Arial" w:cs="Arial"/>
                <w:sz w:val="18"/>
                <w:szCs w:val="18"/>
              </w:rPr>
            </w:pPr>
          </w:p>
          <w:p w14:paraId="4318C12E" w14:textId="77777777" w:rsidR="00F66F38" w:rsidRPr="00443BEE" w:rsidRDefault="00F66F38" w:rsidP="00F66F38">
            <w:pPr>
              <w:rPr>
                <w:rFonts w:ascii="Arial" w:hAnsi="Arial" w:cs="Arial"/>
                <w:sz w:val="18"/>
                <w:szCs w:val="18"/>
                <w:u w:val="single"/>
              </w:rPr>
            </w:pPr>
            <w:r w:rsidRPr="00443BEE">
              <w:rPr>
                <w:rFonts w:ascii="Arial" w:hAnsi="Arial" w:cs="Arial"/>
                <w:sz w:val="18"/>
                <w:szCs w:val="18"/>
                <w:u w:val="single"/>
              </w:rPr>
              <w:t xml:space="preserve">13. View </w:t>
            </w:r>
            <w:r>
              <w:rPr>
                <w:rFonts w:ascii="Arial" w:hAnsi="Arial" w:cs="Arial"/>
                <w:sz w:val="18"/>
                <w:szCs w:val="18"/>
                <w:u w:val="single"/>
              </w:rPr>
              <w:t>Report</w:t>
            </w:r>
          </w:p>
          <w:p w14:paraId="27B7D269" w14:textId="77777777" w:rsidR="00F66F38" w:rsidRDefault="00F66F38" w:rsidP="00F66F38">
            <w:pPr>
              <w:rPr>
                <w:rFonts w:ascii="Arial" w:hAnsi="Arial" w:cs="Arial"/>
                <w:sz w:val="18"/>
                <w:szCs w:val="18"/>
              </w:rPr>
            </w:pPr>
          </w:p>
          <w:p w14:paraId="520FD1AC"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43EB90EC" w14:textId="77777777" w:rsidR="00F66F38" w:rsidRDefault="00F66F38" w:rsidP="00F66F38">
            <w:pPr>
              <w:rPr>
                <w:rFonts w:ascii="Arial" w:hAnsi="Arial" w:cs="Arial"/>
                <w:sz w:val="18"/>
                <w:szCs w:val="18"/>
              </w:rPr>
            </w:pPr>
          </w:p>
          <w:p w14:paraId="3F23749E"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Plan Investment Summary by Fund for {Scheme Name} as at {dd/mm/yyyy} (if the scope used means that multiple schemes are selected then do not display (for {Scheme Name}).</w:t>
            </w:r>
          </w:p>
          <w:p w14:paraId="4E3DA4CB"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2DE7DFF5"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3387762C"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Fund – list of funds</w:t>
            </w:r>
          </w:p>
          <w:p w14:paraId="6ECD4A5A"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AMC % - the AMC for each fund</w:t>
            </w:r>
          </w:p>
          <w:p w14:paraId="54AA4CC4"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Number of units</w:t>
            </w:r>
          </w:p>
          <w:p w14:paraId="244FCE9A"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Unit price</w:t>
            </w:r>
          </w:p>
          <w:p w14:paraId="24B5A3CB" w14:textId="77777777" w:rsidR="00F66F38" w:rsidRDefault="00F66F38" w:rsidP="004E06BD">
            <w:pPr>
              <w:numPr>
                <w:ilvl w:val="0"/>
                <w:numId w:val="106"/>
              </w:numPr>
              <w:rPr>
                <w:rFonts w:ascii="Arial" w:hAnsi="Arial" w:cs="Arial"/>
                <w:sz w:val="18"/>
                <w:szCs w:val="18"/>
              </w:rPr>
            </w:pPr>
            <w:r>
              <w:rPr>
                <w:rFonts w:ascii="Arial" w:hAnsi="Arial" w:cs="Arial"/>
                <w:sz w:val="18"/>
                <w:szCs w:val="18"/>
              </w:rPr>
              <w:t>Value</w:t>
            </w:r>
          </w:p>
          <w:p w14:paraId="67595EE9" w14:textId="77777777" w:rsidR="00F66F38" w:rsidRPr="00C60BDF" w:rsidRDefault="00F66F38" w:rsidP="004E06BD">
            <w:pPr>
              <w:numPr>
                <w:ilvl w:val="0"/>
                <w:numId w:val="106"/>
              </w:numPr>
              <w:rPr>
                <w:rFonts w:ascii="Arial" w:hAnsi="Arial" w:cs="Arial"/>
                <w:sz w:val="18"/>
                <w:szCs w:val="18"/>
              </w:rPr>
            </w:pPr>
            <w:r w:rsidRPr="00C60BDF">
              <w:rPr>
                <w:rFonts w:ascii="Arial" w:hAnsi="Arial" w:cs="Arial"/>
                <w:sz w:val="18"/>
                <w:szCs w:val="18"/>
              </w:rPr>
              <w:t>Total</w:t>
            </w:r>
          </w:p>
          <w:p w14:paraId="6A9B0B60" w14:textId="77777777" w:rsidR="00F66F38" w:rsidRDefault="00F66F38" w:rsidP="00F66F38">
            <w:pPr>
              <w:rPr>
                <w:rFonts w:ascii="Arial" w:hAnsi="Arial" w:cs="Arial"/>
                <w:sz w:val="18"/>
                <w:szCs w:val="18"/>
              </w:rPr>
            </w:pPr>
          </w:p>
          <w:p w14:paraId="59104FF2"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61D7CA3C" w14:textId="77777777" w:rsidR="00F66F38" w:rsidRDefault="00F66F38" w:rsidP="00F66F38">
            <w:pPr>
              <w:rPr>
                <w:rFonts w:ascii="Arial" w:hAnsi="Arial" w:cs="Arial"/>
                <w:sz w:val="18"/>
                <w:szCs w:val="18"/>
              </w:rPr>
            </w:pPr>
          </w:p>
          <w:p w14:paraId="2E76390A" w14:textId="77777777" w:rsidR="00F66F38" w:rsidRDefault="00F66F38" w:rsidP="00F66F38">
            <w:pPr>
              <w:rPr>
                <w:rFonts w:ascii="Arial" w:hAnsi="Arial" w:cs="Arial"/>
                <w:sz w:val="18"/>
                <w:szCs w:val="18"/>
              </w:rPr>
            </w:pPr>
            <w:r>
              <w:rPr>
                <w:noProof/>
                <w:lang w:eastAsia="en-GB"/>
              </w:rPr>
              <w:drawing>
                <wp:inline distT="0" distB="0" distL="0" distR="0" wp14:anchorId="57907A44" wp14:editId="5CAF6D53">
                  <wp:extent cx="4278086" cy="4831212"/>
                  <wp:effectExtent l="0" t="0" r="825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79320" cy="4832606"/>
                          </a:xfrm>
                          <a:prstGeom prst="rect">
                            <a:avLst/>
                          </a:prstGeom>
                          <a:noFill/>
                          <a:ln>
                            <a:noFill/>
                          </a:ln>
                        </pic:spPr>
                      </pic:pic>
                    </a:graphicData>
                  </a:graphic>
                </wp:inline>
              </w:drawing>
            </w:r>
          </w:p>
          <w:p w14:paraId="0876F4ED" w14:textId="77777777" w:rsidR="00F66F38" w:rsidRDefault="00F66F38" w:rsidP="00F66F38">
            <w:pPr>
              <w:rPr>
                <w:rFonts w:ascii="Arial" w:hAnsi="Arial" w:cs="Arial"/>
                <w:sz w:val="18"/>
                <w:szCs w:val="18"/>
              </w:rPr>
            </w:pPr>
          </w:p>
          <w:p w14:paraId="569ED5BA" w14:textId="77777777" w:rsidR="00F66F38" w:rsidRPr="003924C6" w:rsidRDefault="00F66F38" w:rsidP="00F66F38">
            <w:pPr>
              <w:rPr>
                <w:rFonts w:ascii="Arial" w:hAnsi="Arial" w:cs="Arial"/>
                <w:sz w:val="18"/>
                <w:szCs w:val="18"/>
              </w:rPr>
            </w:pPr>
            <w:r>
              <w:rPr>
                <w:rFonts w:ascii="Arial" w:hAnsi="Arial" w:cs="Arial"/>
                <w:sz w:val="18"/>
                <w:szCs w:val="18"/>
              </w:rPr>
              <w:t>NB: This is only an example layout</w:t>
            </w:r>
          </w:p>
        </w:tc>
      </w:tr>
      <w:tr w:rsidR="00F66F38" w:rsidRPr="005D68D4" w14:paraId="396ECD78" w14:textId="77777777" w:rsidTr="006C4819">
        <w:tc>
          <w:tcPr>
            <w:tcW w:w="2093" w:type="dxa"/>
            <w:shd w:val="pct20" w:color="auto" w:fill="auto"/>
          </w:tcPr>
          <w:p w14:paraId="38E336D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7FBAEDA7" w14:textId="77777777" w:rsidR="00F66F38" w:rsidRPr="005D68D4" w:rsidRDefault="00F66F38" w:rsidP="00F66F38">
            <w:pPr>
              <w:rPr>
                <w:rFonts w:ascii="Arial" w:hAnsi="Arial" w:cs="Arial"/>
                <w:b/>
                <w:bCs/>
                <w:sz w:val="18"/>
                <w:szCs w:val="18"/>
              </w:rPr>
            </w:pPr>
          </w:p>
        </w:tc>
        <w:tc>
          <w:tcPr>
            <w:tcW w:w="7229" w:type="dxa"/>
            <w:shd w:val="clear" w:color="auto" w:fill="auto"/>
          </w:tcPr>
          <w:p w14:paraId="413C17EE" w14:textId="77777777" w:rsidR="00F66F38" w:rsidRPr="005D68D4" w:rsidRDefault="00F66F38" w:rsidP="00F66F38">
            <w:pPr>
              <w:rPr>
                <w:rFonts w:ascii="Arial" w:hAnsi="Arial" w:cs="Arial"/>
                <w:sz w:val="18"/>
                <w:szCs w:val="18"/>
              </w:rPr>
            </w:pPr>
          </w:p>
        </w:tc>
      </w:tr>
      <w:tr w:rsidR="00F66F38" w:rsidRPr="005D68D4" w14:paraId="3E4B3D9C" w14:textId="77777777" w:rsidTr="006C4819">
        <w:tc>
          <w:tcPr>
            <w:tcW w:w="2093" w:type="dxa"/>
            <w:shd w:val="pct20" w:color="auto" w:fill="auto"/>
          </w:tcPr>
          <w:p w14:paraId="6ACD3D6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5EBA475A"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2B502FEC" w14:textId="77777777" w:rsidR="00F66F38" w:rsidRPr="005D68D4" w:rsidRDefault="00F66F38" w:rsidP="00F66F38">
            <w:pPr>
              <w:rPr>
                <w:rFonts w:ascii="Arial" w:hAnsi="Arial" w:cs="Arial"/>
                <w:sz w:val="18"/>
                <w:szCs w:val="18"/>
              </w:rPr>
            </w:pPr>
          </w:p>
        </w:tc>
      </w:tr>
      <w:tr w:rsidR="00F66F38" w:rsidRPr="005D68D4" w14:paraId="2FFBCAE0" w14:textId="77777777" w:rsidTr="006C4819">
        <w:tc>
          <w:tcPr>
            <w:tcW w:w="2093" w:type="dxa"/>
            <w:shd w:val="pct20" w:color="auto" w:fill="auto"/>
          </w:tcPr>
          <w:p w14:paraId="6787717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52181235" w14:textId="77777777" w:rsidR="00F66F38" w:rsidRDefault="00F66F38" w:rsidP="00F66F38">
            <w:pPr>
              <w:rPr>
                <w:rFonts w:ascii="Arial" w:hAnsi="Arial" w:cs="Arial"/>
                <w:sz w:val="18"/>
                <w:szCs w:val="18"/>
              </w:rPr>
            </w:pPr>
            <w:r>
              <w:rPr>
                <w:rFonts w:ascii="Arial" w:hAnsi="Arial" w:cs="Arial"/>
                <w:sz w:val="18"/>
                <w:szCs w:val="18"/>
              </w:rPr>
              <w:t>Priority 1</w:t>
            </w:r>
          </w:p>
          <w:p w14:paraId="007F5566" w14:textId="77777777" w:rsidR="00F66F38" w:rsidRPr="005D68D4" w:rsidRDefault="00F66F38" w:rsidP="00F66F38">
            <w:pPr>
              <w:rPr>
                <w:rFonts w:ascii="Arial" w:hAnsi="Arial" w:cs="Arial"/>
                <w:sz w:val="18"/>
                <w:szCs w:val="18"/>
              </w:rPr>
            </w:pPr>
            <w:r>
              <w:rPr>
                <w:rFonts w:ascii="Arial" w:hAnsi="Arial" w:cs="Arial"/>
                <w:sz w:val="18"/>
                <w:szCs w:val="18"/>
              </w:rPr>
              <w:t>This report is currently available on Group Web so is considered a ‘Must Have’ report</w:t>
            </w:r>
          </w:p>
        </w:tc>
      </w:tr>
      <w:tr w:rsidR="00F66F38" w:rsidRPr="005D68D4" w14:paraId="4EC208E1" w14:textId="77777777" w:rsidTr="006C4819">
        <w:tc>
          <w:tcPr>
            <w:tcW w:w="2093" w:type="dxa"/>
            <w:shd w:val="pct20" w:color="auto" w:fill="auto"/>
          </w:tcPr>
          <w:p w14:paraId="69A2BC47"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231DF162" w14:textId="77777777" w:rsidR="00F66F38" w:rsidRPr="005D68D4" w:rsidRDefault="00F66F38" w:rsidP="00F66F38">
            <w:pPr>
              <w:rPr>
                <w:rFonts w:ascii="Arial" w:hAnsi="Arial" w:cs="Arial"/>
                <w:sz w:val="18"/>
                <w:szCs w:val="18"/>
              </w:rPr>
            </w:pPr>
            <w:r>
              <w:rPr>
                <w:rFonts w:ascii="Arial" w:hAnsi="Arial" w:cs="Arial"/>
                <w:sz w:val="18"/>
                <w:szCs w:val="18"/>
              </w:rPr>
              <w:t>PM0044 – Scheme Statement – Investments Tab</w:t>
            </w:r>
          </w:p>
        </w:tc>
      </w:tr>
      <w:tr w:rsidR="00F66F38" w:rsidRPr="005D68D4" w14:paraId="77AE3F1A" w14:textId="77777777" w:rsidTr="006C4819">
        <w:tc>
          <w:tcPr>
            <w:tcW w:w="2093" w:type="dxa"/>
            <w:shd w:val="pct20" w:color="auto" w:fill="auto"/>
          </w:tcPr>
          <w:p w14:paraId="04DB762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724FBA62"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72B7D23C" w14:textId="77777777" w:rsidR="00633FF9" w:rsidRDefault="00633FF9" w:rsidP="00633FF9"/>
    <w:p w14:paraId="11094980"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2C557729" w14:textId="3D0656C9" w:rsidR="00633FF9" w:rsidRPr="002E6C43" w:rsidRDefault="00224935" w:rsidP="002E6C43">
      <w:pPr>
        <w:pStyle w:val="Heading4"/>
      </w:pPr>
      <w:r>
        <w:t xml:space="preserve">Plan </w:t>
      </w:r>
      <w:r w:rsidR="00633FF9" w:rsidRPr="002E6C43">
        <w:t xml:space="preserve">Investment Summary </w:t>
      </w:r>
      <w:r w:rsidR="001824DA">
        <w:t xml:space="preserve">by Fund </w:t>
      </w:r>
      <w:r w:rsidR="00633FF9" w:rsidRPr="002E6C43">
        <w:t>Screen Properties</w:t>
      </w:r>
    </w:p>
    <w:p w14:paraId="65C93A8E"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65"/>
        <w:gridCol w:w="1173"/>
        <w:gridCol w:w="2225"/>
        <w:gridCol w:w="1254"/>
        <w:gridCol w:w="1036"/>
      </w:tblGrid>
      <w:tr w:rsidR="00633FF9" w:rsidRPr="004A5D01" w14:paraId="2E40563E" w14:textId="77777777" w:rsidTr="006C4819">
        <w:trPr>
          <w:trHeight w:val="825"/>
        </w:trPr>
        <w:tc>
          <w:tcPr>
            <w:tcW w:w="4116" w:type="pct"/>
            <w:gridSpan w:val="6"/>
            <w:shd w:val="clear" w:color="auto" w:fill="auto"/>
          </w:tcPr>
          <w:p w14:paraId="73D8518B"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4CBD3A48"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1271AE81"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50A55B20" w14:textId="77777777" w:rsidTr="006C4819">
        <w:trPr>
          <w:trHeight w:val="275"/>
        </w:trPr>
        <w:tc>
          <w:tcPr>
            <w:tcW w:w="4116" w:type="pct"/>
            <w:gridSpan w:val="6"/>
            <w:shd w:val="clear" w:color="auto" w:fill="auto"/>
          </w:tcPr>
          <w:p w14:paraId="75395805" w14:textId="373C26E6" w:rsidR="00633FF9" w:rsidRPr="007C38EA" w:rsidRDefault="00224935" w:rsidP="006C4819">
            <w:pPr>
              <w:rPr>
                <w:rFonts w:ascii="Arial" w:hAnsi="Arial" w:cs="Arial"/>
                <w:b/>
                <w:sz w:val="22"/>
                <w:szCs w:val="22"/>
              </w:rPr>
            </w:pPr>
            <w:r>
              <w:rPr>
                <w:rFonts w:ascii="Arial" w:hAnsi="Arial" w:cs="Arial"/>
                <w:b/>
                <w:sz w:val="22"/>
                <w:szCs w:val="22"/>
              </w:rPr>
              <w:t xml:space="preserve">Plan </w:t>
            </w:r>
            <w:r w:rsidR="00633FF9">
              <w:rPr>
                <w:rFonts w:ascii="Arial" w:hAnsi="Arial" w:cs="Arial"/>
                <w:b/>
                <w:sz w:val="22"/>
                <w:szCs w:val="22"/>
              </w:rPr>
              <w:t>Investment Summary</w:t>
            </w:r>
            <w:r w:rsidR="00633FF9" w:rsidRPr="007C38EA">
              <w:rPr>
                <w:rFonts w:ascii="Arial" w:hAnsi="Arial" w:cs="Arial"/>
                <w:b/>
                <w:sz w:val="22"/>
                <w:szCs w:val="22"/>
              </w:rPr>
              <w:t xml:space="preserve"> </w:t>
            </w:r>
            <w:r w:rsidR="001824DA">
              <w:rPr>
                <w:rFonts w:ascii="Arial" w:hAnsi="Arial" w:cs="Arial"/>
                <w:b/>
                <w:sz w:val="22"/>
                <w:szCs w:val="22"/>
              </w:rPr>
              <w:t xml:space="preserve">by Fund </w:t>
            </w:r>
            <w:r w:rsidR="00633FF9" w:rsidRPr="007C38EA">
              <w:rPr>
                <w:rFonts w:ascii="Arial" w:hAnsi="Arial" w:cs="Arial"/>
                <w:b/>
                <w:sz w:val="22"/>
                <w:szCs w:val="22"/>
              </w:rPr>
              <w:t xml:space="preserve">for {Scheme Name} </w:t>
            </w:r>
            <w:r w:rsidR="00B254D5">
              <w:rPr>
                <w:rFonts w:ascii="Arial" w:hAnsi="Arial" w:cs="Arial"/>
                <w:b/>
                <w:sz w:val="22"/>
                <w:szCs w:val="22"/>
              </w:rPr>
              <w:t>as at</w:t>
            </w:r>
            <w:r w:rsidR="00633FF9" w:rsidRPr="007C38EA">
              <w:rPr>
                <w:rFonts w:ascii="Arial" w:hAnsi="Arial" w:cs="Arial"/>
                <w:b/>
                <w:sz w:val="22"/>
                <w:szCs w:val="22"/>
              </w:rPr>
              <w:t xml:space="preserve"> {dd/mm/yyyy}</w:t>
            </w:r>
          </w:p>
          <w:p w14:paraId="33F2AD4E" w14:textId="77777777" w:rsidR="00633FF9" w:rsidRDefault="00443BEE" w:rsidP="006C4819">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7FEF5BFA"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1CA89370" w14:textId="77777777" w:rsidR="00633FF9" w:rsidRDefault="00633FF9" w:rsidP="006C4819">
            <w:pPr>
              <w:rPr>
                <w:rFonts w:ascii="Arial" w:hAnsi="Arial" w:cs="Arial"/>
                <w:b/>
                <w:sz w:val="20"/>
                <w:szCs w:val="20"/>
              </w:rPr>
            </w:pPr>
          </w:p>
          <w:p w14:paraId="0A2CEEDB" w14:textId="77777777" w:rsidR="00633FF9" w:rsidRPr="007C38EA"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84" w:type="pct"/>
            <w:shd w:val="clear" w:color="auto" w:fill="auto"/>
          </w:tcPr>
          <w:p w14:paraId="78D3FFC0"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Y</w:t>
            </w:r>
          </w:p>
        </w:tc>
        <w:tc>
          <w:tcPr>
            <w:tcW w:w="400" w:type="pct"/>
          </w:tcPr>
          <w:p w14:paraId="780771CA"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2B10ABEA" w14:textId="77777777" w:rsidTr="00443BEE">
        <w:trPr>
          <w:trHeight w:val="275"/>
        </w:trPr>
        <w:tc>
          <w:tcPr>
            <w:tcW w:w="588" w:type="pct"/>
            <w:shd w:val="clear" w:color="auto" w:fill="auto"/>
          </w:tcPr>
          <w:p w14:paraId="72A5C77E"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5CE32A0D"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11D1298A"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6" w:type="pct"/>
            <w:shd w:val="clear" w:color="auto" w:fill="auto"/>
          </w:tcPr>
          <w:p w14:paraId="20334D6E"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6B2E3493"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59" w:type="pct"/>
            <w:shd w:val="clear" w:color="auto" w:fill="auto"/>
          </w:tcPr>
          <w:p w14:paraId="66A3CD68"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350BFF1A" w14:textId="77777777" w:rsidR="00633FF9" w:rsidRPr="004A5D01" w:rsidRDefault="00633FF9" w:rsidP="006C4819">
            <w:pPr>
              <w:rPr>
                <w:rFonts w:ascii="Arial" w:hAnsi="Arial" w:cs="Arial"/>
                <w:b/>
                <w:sz w:val="18"/>
                <w:szCs w:val="18"/>
              </w:rPr>
            </w:pPr>
          </w:p>
        </w:tc>
        <w:tc>
          <w:tcPr>
            <w:tcW w:w="400" w:type="pct"/>
          </w:tcPr>
          <w:p w14:paraId="284646A3" w14:textId="77777777" w:rsidR="00633FF9" w:rsidRPr="004A5D01" w:rsidRDefault="00633FF9" w:rsidP="006C4819">
            <w:pPr>
              <w:rPr>
                <w:rFonts w:ascii="Arial" w:hAnsi="Arial" w:cs="Arial"/>
                <w:b/>
                <w:sz w:val="18"/>
                <w:szCs w:val="18"/>
              </w:rPr>
            </w:pPr>
          </w:p>
        </w:tc>
      </w:tr>
      <w:tr w:rsidR="00633FF9" w:rsidRPr="004A5D01" w14:paraId="2128E7AB" w14:textId="77777777" w:rsidTr="00443BEE">
        <w:trPr>
          <w:trHeight w:val="275"/>
        </w:trPr>
        <w:tc>
          <w:tcPr>
            <w:tcW w:w="588" w:type="pct"/>
            <w:shd w:val="clear" w:color="auto" w:fill="auto"/>
          </w:tcPr>
          <w:p w14:paraId="399FFB89" w14:textId="77777777" w:rsidR="00633FF9" w:rsidRDefault="00633FF9" w:rsidP="006C4819">
            <w:pPr>
              <w:rPr>
                <w:rFonts w:ascii="Arial" w:hAnsi="Arial" w:cs="Arial"/>
                <w:sz w:val="18"/>
                <w:szCs w:val="18"/>
              </w:rPr>
            </w:pPr>
            <w:r>
              <w:rPr>
                <w:rFonts w:ascii="Arial" w:hAnsi="Arial" w:cs="Arial"/>
                <w:sz w:val="18"/>
                <w:szCs w:val="18"/>
              </w:rPr>
              <w:t>Data Column</w:t>
            </w:r>
          </w:p>
        </w:tc>
        <w:tc>
          <w:tcPr>
            <w:tcW w:w="792" w:type="pct"/>
            <w:shd w:val="clear" w:color="auto" w:fill="auto"/>
          </w:tcPr>
          <w:p w14:paraId="49819434" w14:textId="77777777" w:rsidR="00633FF9" w:rsidRPr="00A77FC7" w:rsidRDefault="00633FF9" w:rsidP="006C4819">
            <w:pPr>
              <w:rPr>
                <w:rFonts w:ascii="Arial" w:hAnsi="Arial" w:cs="Arial"/>
                <w:sz w:val="18"/>
                <w:szCs w:val="18"/>
              </w:rPr>
            </w:pPr>
            <w:r>
              <w:rPr>
                <w:rFonts w:ascii="Arial" w:hAnsi="Arial" w:cs="Arial"/>
                <w:sz w:val="18"/>
                <w:szCs w:val="18"/>
              </w:rPr>
              <w:t>Fund</w:t>
            </w:r>
          </w:p>
        </w:tc>
        <w:tc>
          <w:tcPr>
            <w:tcW w:w="588" w:type="pct"/>
            <w:shd w:val="clear" w:color="auto" w:fill="auto"/>
          </w:tcPr>
          <w:p w14:paraId="0B1F7C24" w14:textId="77777777" w:rsidR="00633FF9" w:rsidRDefault="00443BEE" w:rsidP="006C4819">
            <w:pPr>
              <w:rPr>
                <w:rFonts w:ascii="Arial" w:hAnsi="Arial" w:cs="Arial"/>
                <w:sz w:val="18"/>
                <w:szCs w:val="18"/>
              </w:rPr>
            </w:pPr>
            <w:r>
              <w:rPr>
                <w:rFonts w:ascii="Arial" w:hAnsi="Arial" w:cs="Arial"/>
                <w:sz w:val="18"/>
                <w:szCs w:val="18"/>
              </w:rPr>
              <w:t>n/a</w:t>
            </w:r>
          </w:p>
        </w:tc>
        <w:tc>
          <w:tcPr>
            <w:tcW w:w="836" w:type="pct"/>
            <w:shd w:val="clear" w:color="auto" w:fill="auto"/>
          </w:tcPr>
          <w:p w14:paraId="51EA1E1C" w14:textId="77777777" w:rsidR="00633FF9" w:rsidRDefault="00633FF9" w:rsidP="006C4819">
            <w:pPr>
              <w:rPr>
                <w:rFonts w:ascii="Arial" w:hAnsi="Arial" w:cs="Arial"/>
                <w:sz w:val="18"/>
                <w:szCs w:val="18"/>
              </w:rPr>
            </w:pPr>
            <w:r>
              <w:rPr>
                <w:rFonts w:ascii="Arial" w:hAnsi="Arial" w:cs="Arial"/>
                <w:sz w:val="18"/>
                <w:szCs w:val="18"/>
              </w:rPr>
              <w:t>Name of each fund grouped within the report</w:t>
            </w:r>
          </w:p>
          <w:p w14:paraId="1D91F862" w14:textId="77777777" w:rsidR="00633FF9" w:rsidRPr="006472F6" w:rsidRDefault="00633FF9" w:rsidP="006C4819">
            <w:pPr>
              <w:rPr>
                <w:rFonts w:ascii="Arial" w:hAnsi="Arial" w:cs="Arial"/>
                <w:sz w:val="18"/>
                <w:szCs w:val="18"/>
              </w:rPr>
            </w:pPr>
            <w:r>
              <w:rPr>
                <w:rFonts w:ascii="Arial" w:hAnsi="Arial" w:cs="Arial"/>
                <w:sz w:val="18"/>
                <w:szCs w:val="18"/>
              </w:rPr>
              <w:t>Alphanumeric</w:t>
            </w:r>
          </w:p>
          <w:p w14:paraId="03F283C6" w14:textId="77777777" w:rsidR="00633FF9" w:rsidRDefault="00633FF9" w:rsidP="006C4819">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09B5F0F0" w14:textId="77777777" w:rsidR="00633FF9" w:rsidRDefault="00633FF9" w:rsidP="006C4819">
            <w:pPr>
              <w:rPr>
                <w:rFonts w:ascii="Arial" w:hAnsi="Arial" w:cs="Arial"/>
                <w:sz w:val="18"/>
                <w:szCs w:val="18"/>
              </w:rPr>
            </w:pPr>
            <w:r>
              <w:rPr>
                <w:rFonts w:ascii="Arial" w:hAnsi="Arial" w:cs="Arial"/>
                <w:sz w:val="18"/>
                <w:szCs w:val="18"/>
              </w:rPr>
              <w:t>N</w:t>
            </w:r>
          </w:p>
        </w:tc>
        <w:tc>
          <w:tcPr>
            <w:tcW w:w="859" w:type="pct"/>
            <w:shd w:val="clear" w:color="auto" w:fill="auto"/>
          </w:tcPr>
          <w:p w14:paraId="23E8EEE5" w14:textId="77777777" w:rsidR="00633FF9" w:rsidRDefault="00443BEE" w:rsidP="006C4819">
            <w:pPr>
              <w:rPr>
                <w:rFonts w:ascii="Arial" w:hAnsi="Arial" w:cs="Arial"/>
                <w:sz w:val="18"/>
                <w:szCs w:val="18"/>
              </w:rPr>
            </w:pPr>
            <w:r>
              <w:rPr>
                <w:rFonts w:ascii="Arial" w:hAnsi="Arial" w:cs="Arial"/>
                <w:sz w:val="18"/>
                <w:szCs w:val="18"/>
              </w:rPr>
              <w:t>n/a</w:t>
            </w:r>
          </w:p>
        </w:tc>
        <w:tc>
          <w:tcPr>
            <w:tcW w:w="484" w:type="pct"/>
          </w:tcPr>
          <w:p w14:paraId="3A219A83" w14:textId="77777777" w:rsidR="00633FF9" w:rsidRDefault="00443BEE" w:rsidP="006C4819">
            <w:pPr>
              <w:rPr>
                <w:rFonts w:ascii="Arial" w:hAnsi="Arial" w:cs="Arial"/>
                <w:sz w:val="18"/>
                <w:szCs w:val="18"/>
              </w:rPr>
            </w:pPr>
            <w:r>
              <w:rPr>
                <w:rFonts w:ascii="Arial" w:hAnsi="Arial" w:cs="Arial"/>
                <w:sz w:val="18"/>
                <w:szCs w:val="18"/>
              </w:rPr>
              <w:t>N</w:t>
            </w:r>
          </w:p>
        </w:tc>
        <w:tc>
          <w:tcPr>
            <w:tcW w:w="400" w:type="pct"/>
          </w:tcPr>
          <w:p w14:paraId="36316CD5" w14:textId="77777777" w:rsidR="00633FF9" w:rsidRDefault="00443BEE" w:rsidP="006C4819">
            <w:pPr>
              <w:rPr>
                <w:rFonts w:ascii="Arial" w:hAnsi="Arial" w:cs="Arial"/>
                <w:sz w:val="18"/>
                <w:szCs w:val="18"/>
              </w:rPr>
            </w:pPr>
            <w:r>
              <w:rPr>
                <w:rFonts w:ascii="Arial" w:hAnsi="Arial" w:cs="Arial"/>
                <w:sz w:val="18"/>
                <w:szCs w:val="18"/>
              </w:rPr>
              <w:t>n/a</w:t>
            </w:r>
          </w:p>
        </w:tc>
      </w:tr>
      <w:tr w:rsidR="00443BEE" w:rsidRPr="004A5D01" w14:paraId="3B391742" w14:textId="77777777" w:rsidTr="00443BEE">
        <w:trPr>
          <w:trHeight w:val="275"/>
        </w:trPr>
        <w:tc>
          <w:tcPr>
            <w:tcW w:w="588" w:type="pct"/>
            <w:shd w:val="clear" w:color="auto" w:fill="auto"/>
          </w:tcPr>
          <w:p w14:paraId="394C5F1E" w14:textId="77777777" w:rsidR="00443BEE" w:rsidRDefault="00443BEE" w:rsidP="00443BEE">
            <w:r>
              <w:rPr>
                <w:rFonts w:ascii="Arial" w:hAnsi="Arial" w:cs="Arial"/>
                <w:sz w:val="18"/>
                <w:szCs w:val="18"/>
              </w:rPr>
              <w:t>Data Column</w:t>
            </w:r>
          </w:p>
        </w:tc>
        <w:tc>
          <w:tcPr>
            <w:tcW w:w="792" w:type="pct"/>
            <w:shd w:val="clear" w:color="auto" w:fill="auto"/>
          </w:tcPr>
          <w:p w14:paraId="41E9CD20" w14:textId="77777777" w:rsidR="00443BEE" w:rsidRDefault="00443BEE" w:rsidP="00443BEE">
            <w:pPr>
              <w:rPr>
                <w:rFonts w:ascii="Arial" w:hAnsi="Arial" w:cs="Arial"/>
                <w:sz w:val="18"/>
                <w:szCs w:val="18"/>
              </w:rPr>
            </w:pPr>
            <w:r>
              <w:rPr>
                <w:rFonts w:ascii="Arial" w:hAnsi="Arial" w:cs="Arial"/>
                <w:sz w:val="18"/>
                <w:szCs w:val="18"/>
              </w:rPr>
              <w:t>AMC (%)*</w:t>
            </w:r>
          </w:p>
        </w:tc>
        <w:tc>
          <w:tcPr>
            <w:tcW w:w="588" w:type="pct"/>
            <w:shd w:val="clear" w:color="auto" w:fill="auto"/>
          </w:tcPr>
          <w:p w14:paraId="416F2C8D" w14:textId="77777777" w:rsidR="00443BEE" w:rsidRDefault="00443BEE" w:rsidP="00443BEE">
            <w:r w:rsidRPr="00B064F5">
              <w:rPr>
                <w:rFonts w:ascii="Arial" w:hAnsi="Arial" w:cs="Arial"/>
                <w:sz w:val="18"/>
                <w:szCs w:val="18"/>
              </w:rPr>
              <w:t>n/a</w:t>
            </w:r>
          </w:p>
        </w:tc>
        <w:tc>
          <w:tcPr>
            <w:tcW w:w="836" w:type="pct"/>
            <w:shd w:val="clear" w:color="auto" w:fill="auto"/>
          </w:tcPr>
          <w:p w14:paraId="610CF496" w14:textId="77777777" w:rsidR="00443BEE" w:rsidRDefault="00443BEE" w:rsidP="00443BEE">
            <w:pPr>
              <w:rPr>
                <w:rFonts w:ascii="Arial" w:hAnsi="Arial" w:cs="Arial"/>
                <w:sz w:val="18"/>
                <w:szCs w:val="18"/>
              </w:rPr>
            </w:pPr>
            <w:r>
              <w:rPr>
                <w:rFonts w:ascii="Arial" w:hAnsi="Arial" w:cs="Arial"/>
                <w:sz w:val="18"/>
                <w:szCs w:val="18"/>
              </w:rPr>
              <w:t>Percentage</w:t>
            </w:r>
          </w:p>
          <w:p w14:paraId="491016C0" w14:textId="77777777" w:rsidR="00443BEE" w:rsidRPr="006472F6" w:rsidRDefault="00443BEE" w:rsidP="00443BEE">
            <w:pPr>
              <w:rPr>
                <w:rFonts w:ascii="Arial" w:hAnsi="Arial" w:cs="Arial"/>
                <w:sz w:val="18"/>
                <w:szCs w:val="18"/>
              </w:rPr>
            </w:pPr>
            <w:r>
              <w:rPr>
                <w:rFonts w:ascii="Arial" w:hAnsi="Arial" w:cs="Arial"/>
                <w:sz w:val="18"/>
                <w:szCs w:val="18"/>
              </w:rPr>
              <w:t>2 dp</w:t>
            </w:r>
          </w:p>
          <w:p w14:paraId="0945B20C" w14:textId="77777777" w:rsidR="00443BEE" w:rsidRDefault="00443BEE" w:rsidP="00443BEE">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51CC3838" w14:textId="77777777" w:rsidR="00443BEE" w:rsidRDefault="00443BEE" w:rsidP="00443BEE">
            <w:pPr>
              <w:rPr>
                <w:rFonts w:ascii="Arial" w:hAnsi="Arial" w:cs="Arial"/>
                <w:sz w:val="18"/>
                <w:szCs w:val="18"/>
              </w:rPr>
            </w:pPr>
            <w:r>
              <w:rPr>
                <w:rFonts w:ascii="Arial" w:hAnsi="Arial" w:cs="Arial"/>
                <w:sz w:val="18"/>
                <w:szCs w:val="18"/>
              </w:rPr>
              <w:t>N</w:t>
            </w:r>
          </w:p>
        </w:tc>
        <w:tc>
          <w:tcPr>
            <w:tcW w:w="859" w:type="pct"/>
            <w:shd w:val="clear" w:color="auto" w:fill="auto"/>
          </w:tcPr>
          <w:p w14:paraId="2295AF96"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637DCEE7"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6C7763B5"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6903A209" w14:textId="77777777" w:rsidTr="00443BEE">
        <w:trPr>
          <w:trHeight w:val="275"/>
        </w:trPr>
        <w:tc>
          <w:tcPr>
            <w:tcW w:w="588" w:type="pct"/>
            <w:shd w:val="clear" w:color="auto" w:fill="auto"/>
          </w:tcPr>
          <w:p w14:paraId="183E063C" w14:textId="77777777" w:rsidR="00443BEE" w:rsidRDefault="00443BEE" w:rsidP="00443BEE">
            <w:r>
              <w:rPr>
                <w:rFonts w:ascii="Arial" w:hAnsi="Arial" w:cs="Arial"/>
                <w:sz w:val="18"/>
                <w:szCs w:val="18"/>
              </w:rPr>
              <w:t>Data Column</w:t>
            </w:r>
          </w:p>
        </w:tc>
        <w:tc>
          <w:tcPr>
            <w:tcW w:w="792" w:type="pct"/>
            <w:shd w:val="clear" w:color="auto" w:fill="auto"/>
          </w:tcPr>
          <w:p w14:paraId="1E81FBAC" w14:textId="77777777" w:rsidR="00443BEE" w:rsidRDefault="00443BEE" w:rsidP="00443BEE">
            <w:pPr>
              <w:rPr>
                <w:rFonts w:ascii="Arial" w:hAnsi="Arial" w:cs="Arial"/>
                <w:sz w:val="18"/>
                <w:szCs w:val="18"/>
              </w:rPr>
            </w:pPr>
            <w:r>
              <w:rPr>
                <w:rFonts w:ascii="Arial" w:hAnsi="Arial" w:cs="Arial"/>
                <w:sz w:val="18"/>
                <w:szCs w:val="18"/>
              </w:rPr>
              <w:t>Number of units</w:t>
            </w:r>
          </w:p>
        </w:tc>
        <w:tc>
          <w:tcPr>
            <w:tcW w:w="588" w:type="pct"/>
            <w:shd w:val="clear" w:color="auto" w:fill="auto"/>
          </w:tcPr>
          <w:p w14:paraId="7BA0C115" w14:textId="77777777" w:rsidR="00443BEE" w:rsidRDefault="00443BEE" w:rsidP="00443BEE">
            <w:r w:rsidRPr="00B064F5">
              <w:rPr>
                <w:rFonts w:ascii="Arial" w:hAnsi="Arial" w:cs="Arial"/>
                <w:sz w:val="18"/>
                <w:szCs w:val="18"/>
              </w:rPr>
              <w:t>n/a</w:t>
            </w:r>
          </w:p>
        </w:tc>
        <w:tc>
          <w:tcPr>
            <w:tcW w:w="836" w:type="pct"/>
            <w:shd w:val="clear" w:color="auto" w:fill="auto"/>
          </w:tcPr>
          <w:p w14:paraId="611C4D65" w14:textId="77777777" w:rsidR="00443BEE" w:rsidRDefault="00443BEE" w:rsidP="00443BEE">
            <w:pPr>
              <w:rPr>
                <w:rFonts w:ascii="Arial" w:hAnsi="Arial" w:cs="Arial"/>
                <w:sz w:val="18"/>
                <w:szCs w:val="18"/>
              </w:rPr>
            </w:pPr>
            <w:r>
              <w:rPr>
                <w:rFonts w:ascii="Arial" w:hAnsi="Arial" w:cs="Arial"/>
                <w:sz w:val="18"/>
                <w:szCs w:val="18"/>
              </w:rPr>
              <w:t>Numeric</w:t>
            </w:r>
          </w:p>
          <w:p w14:paraId="15D204D2" w14:textId="77777777" w:rsidR="00443BEE" w:rsidRDefault="00443BEE" w:rsidP="00443BEE">
            <w:pPr>
              <w:rPr>
                <w:rFonts w:ascii="Arial" w:hAnsi="Arial" w:cs="Arial"/>
                <w:sz w:val="18"/>
                <w:szCs w:val="18"/>
              </w:rPr>
            </w:pPr>
            <w:r>
              <w:rPr>
                <w:rFonts w:ascii="Arial" w:hAnsi="Arial" w:cs="Arial"/>
                <w:sz w:val="18"/>
                <w:szCs w:val="18"/>
              </w:rPr>
              <w:t>To 6dp</w:t>
            </w:r>
          </w:p>
          <w:p w14:paraId="350F99B2" w14:textId="77777777" w:rsidR="00443BEE" w:rsidRPr="009E79D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32881E5A" w14:textId="77777777" w:rsidR="00443BEE" w:rsidRDefault="00443BEE" w:rsidP="00443BEE">
            <w:pPr>
              <w:rPr>
                <w:rFonts w:ascii="Arial" w:hAnsi="Arial" w:cs="Arial"/>
                <w:sz w:val="18"/>
                <w:szCs w:val="18"/>
              </w:rPr>
            </w:pPr>
            <w:r>
              <w:rPr>
                <w:rFonts w:ascii="Arial" w:hAnsi="Arial" w:cs="Arial"/>
                <w:sz w:val="18"/>
                <w:szCs w:val="18"/>
              </w:rPr>
              <w:t>N</w:t>
            </w:r>
          </w:p>
        </w:tc>
        <w:tc>
          <w:tcPr>
            <w:tcW w:w="859" w:type="pct"/>
            <w:shd w:val="clear" w:color="auto" w:fill="auto"/>
          </w:tcPr>
          <w:p w14:paraId="2B01309F"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67B31A01"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5CF974D3"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137DED0B" w14:textId="77777777" w:rsidTr="00443BEE">
        <w:trPr>
          <w:trHeight w:val="275"/>
        </w:trPr>
        <w:tc>
          <w:tcPr>
            <w:tcW w:w="588" w:type="pct"/>
            <w:shd w:val="clear" w:color="auto" w:fill="auto"/>
          </w:tcPr>
          <w:p w14:paraId="4B6C15E0" w14:textId="77777777" w:rsidR="00443BEE" w:rsidRDefault="00443BEE" w:rsidP="00443BEE">
            <w:r>
              <w:rPr>
                <w:rFonts w:ascii="Arial" w:hAnsi="Arial" w:cs="Arial"/>
                <w:sz w:val="18"/>
                <w:szCs w:val="18"/>
              </w:rPr>
              <w:t>Data Column</w:t>
            </w:r>
          </w:p>
        </w:tc>
        <w:tc>
          <w:tcPr>
            <w:tcW w:w="792" w:type="pct"/>
            <w:shd w:val="clear" w:color="auto" w:fill="auto"/>
          </w:tcPr>
          <w:p w14:paraId="0C900DB7" w14:textId="77777777" w:rsidR="00443BEE" w:rsidRDefault="00443BEE" w:rsidP="00443BEE">
            <w:pPr>
              <w:rPr>
                <w:rFonts w:ascii="Arial" w:hAnsi="Arial" w:cs="Arial"/>
                <w:sz w:val="18"/>
                <w:szCs w:val="18"/>
              </w:rPr>
            </w:pPr>
            <w:r>
              <w:rPr>
                <w:rFonts w:ascii="Arial" w:hAnsi="Arial" w:cs="Arial"/>
                <w:sz w:val="18"/>
                <w:szCs w:val="18"/>
              </w:rPr>
              <w:t>Unit price</w:t>
            </w:r>
          </w:p>
        </w:tc>
        <w:tc>
          <w:tcPr>
            <w:tcW w:w="588" w:type="pct"/>
            <w:shd w:val="clear" w:color="auto" w:fill="auto"/>
          </w:tcPr>
          <w:p w14:paraId="0D6AE912" w14:textId="77777777" w:rsidR="00443BEE" w:rsidRDefault="00443BEE" w:rsidP="00443BEE">
            <w:r w:rsidRPr="00B064F5">
              <w:rPr>
                <w:rFonts w:ascii="Arial" w:hAnsi="Arial" w:cs="Arial"/>
                <w:sz w:val="18"/>
                <w:szCs w:val="18"/>
              </w:rPr>
              <w:t>n/a</w:t>
            </w:r>
          </w:p>
        </w:tc>
        <w:tc>
          <w:tcPr>
            <w:tcW w:w="836" w:type="pct"/>
            <w:shd w:val="clear" w:color="auto" w:fill="auto"/>
          </w:tcPr>
          <w:p w14:paraId="597C04DF" w14:textId="77777777" w:rsidR="00443BEE" w:rsidRDefault="00443BEE" w:rsidP="00443BEE">
            <w:pPr>
              <w:rPr>
                <w:rFonts w:ascii="Arial" w:hAnsi="Arial" w:cs="Arial"/>
                <w:sz w:val="18"/>
                <w:szCs w:val="18"/>
              </w:rPr>
            </w:pPr>
            <w:r>
              <w:rPr>
                <w:rFonts w:ascii="Arial" w:hAnsi="Arial" w:cs="Arial"/>
                <w:sz w:val="18"/>
                <w:szCs w:val="18"/>
              </w:rPr>
              <w:t>Numeric</w:t>
            </w:r>
          </w:p>
          <w:p w14:paraId="05D3B4BC" w14:textId="77777777" w:rsidR="00443BEE" w:rsidRDefault="00443BEE" w:rsidP="00443BEE">
            <w:pPr>
              <w:rPr>
                <w:rFonts w:ascii="Arial" w:hAnsi="Arial" w:cs="Arial"/>
                <w:sz w:val="18"/>
                <w:szCs w:val="18"/>
              </w:rPr>
            </w:pPr>
            <w:r>
              <w:rPr>
                <w:rFonts w:ascii="Arial" w:hAnsi="Arial" w:cs="Arial"/>
                <w:sz w:val="18"/>
                <w:szCs w:val="18"/>
              </w:rPr>
              <w:t>To 6dp</w:t>
            </w:r>
          </w:p>
          <w:p w14:paraId="25C93BFB" w14:textId="77777777" w:rsidR="00443BE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340EE20D" w14:textId="77777777" w:rsidR="00443BEE" w:rsidRDefault="00443BEE" w:rsidP="00443BEE">
            <w:pPr>
              <w:rPr>
                <w:rFonts w:ascii="Arial" w:hAnsi="Arial" w:cs="Arial"/>
                <w:sz w:val="18"/>
                <w:szCs w:val="18"/>
              </w:rPr>
            </w:pPr>
            <w:r>
              <w:rPr>
                <w:rFonts w:ascii="Arial" w:hAnsi="Arial" w:cs="Arial"/>
                <w:sz w:val="18"/>
                <w:szCs w:val="18"/>
              </w:rPr>
              <w:t>N</w:t>
            </w:r>
          </w:p>
        </w:tc>
        <w:tc>
          <w:tcPr>
            <w:tcW w:w="859" w:type="pct"/>
            <w:shd w:val="clear" w:color="auto" w:fill="auto"/>
          </w:tcPr>
          <w:p w14:paraId="3A02ECB5"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1D3FA962"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2E51CEF9" w14:textId="77777777" w:rsidR="00443BEE" w:rsidRDefault="00443BEE" w:rsidP="00443BEE">
            <w:pPr>
              <w:rPr>
                <w:rFonts w:ascii="Arial" w:hAnsi="Arial" w:cs="Arial"/>
                <w:sz w:val="18"/>
                <w:szCs w:val="18"/>
              </w:rPr>
            </w:pPr>
            <w:r>
              <w:rPr>
                <w:rFonts w:ascii="Arial" w:hAnsi="Arial" w:cs="Arial"/>
                <w:sz w:val="18"/>
                <w:szCs w:val="18"/>
              </w:rPr>
              <w:t>n/a</w:t>
            </w:r>
          </w:p>
        </w:tc>
      </w:tr>
      <w:tr w:rsidR="00443BEE" w:rsidRPr="004A5D01" w14:paraId="0D1ADFCD" w14:textId="77777777" w:rsidTr="00443BEE">
        <w:trPr>
          <w:trHeight w:val="275"/>
        </w:trPr>
        <w:tc>
          <w:tcPr>
            <w:tcW w:w="588" w:type="pct"/>
            <w:shd w:val="clear" w:color="auto" w:fill="auto"/>
          </w:tcPr>
          <w:p w14:paraId="60FB7684" w14:textId="77777777" w:rsidR="00443BEE" w:rsidRDefault="00443BEE" w:rsidP="00443BEE">
            <w:r>
              <w:rPr>
                <w:rFonts w:ascii="Arial" w:hAnsi="Arial" w:cs="Arial"/>
                <w:sz w:val="18"/>
                <w:szCs w:val="18"/>
              </w:rPr>
              <w:t>Data Column</w:t>
            </w:r>
          </w:p>
        </w:tc>
        <w:tc>
          <w:tcPr>
            <w:tcW w:w="792" w:type="pct"/>
            <w:shd w:val="clear" w:color="auto" w:fill="auto"/>
          </w:tcPr>
          <w:p w14:paraId="29FE96A6" w14:textId="77777777" w:rsidR="00443BEE" w:rsidRPr="00A77FC7" w:rsidRDefault="00443BEE" w:rsidP="00443BEE">
            <w:pPr>
              <w:rPr>
                <w:rFonts w:ascii="Arial" w:hAnsi="Arial" w:cs="Arial"/>
                <w:sz w:val="18"/>
                <w:szCs w:val="18"/>
              </w:rPr>
            </w:pPr>
            <w:r>
              <w:rPr>
                <w:rFonts w:ascii="Arial" w:hAnsi="Arial" w:cs="Arial"/>
                <w:sz w:val="18"/>
                <w:szCs w:val="18"/>
              </w:rPr>
              <w:t>Value (£)</w:t>
            </w:r>
          </w:p>
        </w:tc>
        <w:tc>
          <w:tcPr>
            <w:tcW w:w="588" w:type="pct"/>
            <w:shd w:val="clear" w:color="auto" w:fill="auto"/>
          </w:tcPr>
          <w:p w14:paraId="26E618FA" w14:textId="77777777" w:rsidR="00443BEE" w:rsidRDefault="00443BEE" w:rsidP="00443BEE">
            <w:r w:rsidRPr="00B064F5">
              <w:rPr>
                <w:rFonts w:ascii="Arial" w:hAnsi="Arial" w:cs="Arial"/>
                <w:sz w:val="18"/>
                <w:szCs w:val="18"/>
              </w:rPr>
              <w:t>n/a</w:t>
            </w:r>
          </w:p>
        </w:tc>
        <w:tc>
          <w:tcPr>
            <w:tcW w:w="836" w:type="pct"/>
            <w:shd w:val="clear" w:color="auto" w:fill="auto"/>
          </w:tcPr>
          <w:p w14:paraId="6458EAE9" w14:textId="77777777" w:rsidR="00443BEE" w:rsidRDefault="00443BEE" w:rsidP="00443BEE">
            <w:pPr>
              <w:rPr>
                <w:rFonts w:ascii="Arial" w:hAnsi="Arial" w:cs="Arial"/>
                <w:sz w:val="18"/>
                <w:szCs w:val="18"/>
              </w:rPr>
            </w:pPr>
            <w:r>
              <w:rPr>
                <w:rFonts w:ascii="Arial" w:hAnsi="Arial" w:cs="Arial"/>
                <w:sz w:val="18"/>
                <w:szCs w:val="18"/>
              </w:rPr>
              <w:t>Numeric</w:t>
            </w:r>
          </w:p>
          <w:p w14:paraId="4238E069" w14:textId="77777777" w:rsidR="00443BEE" w:rsidRDefault="00443BEE" w:rsidP="00443BEE">
            <w:pPr>
              <w:rPr>
                <w:rFonts w:ascii="Arial" w:hAnsi="Arial" w:cs="Arial"/>
                <w:sz w:val="18"/>
                <w:szCs w:val="18"/>
              </w:rPr>
            </w:pPr>
            <w:r>
              <w:rPr>
                <w:rFonts w:ascii="Arial" w:hAnsi="Arial" w:cs="Arial"/>
                <w:sz w:val="18"/>
                <w:szCs w:val="18"/>
              </w:rPr>
              <w:t>To 2dp</w:t>
            </w:r>
          </w:p>
          <w:p w14:paraId="1B05E7F9" w14:textId="77777777" w:rsidR="00443BEE" w:rsidRDefault="00443BEE" w:rsidP="00443BEE">
            <w:pPr>
              <w:rPr>
                <w:rFonts w:ascii="Arial" w:hAnsi="Arial" w:cs="Arial"/>
                <w:sz w:val="18"/>
                <w:szCs w:val="18"/>
              </w:rPr>
            </w:pPr>
            <w:r>
              <w:rPr>
                <w:rFonts w:ascii="Arial" w:hAnsi="Arial" w:cs="Arial"/>
                <w:sz w:val="18"/>
                <w:szCs w:val="18"/>
              </w:rPr>
              <w:t>Right aligned</w:t>
            </w:r>
          </w:p>
        </w:tc>
        <w:tc>
          <w:tcPr>
            <w:tcW w:w="453" w:type="pct"/>
            <w:shd w:val="clear" w:color="auto" w:fill="auto"/>
          </w:tcPr>
          <w:p w14:paraId="4CA10E67" w14:textId="77777777" w:rsidR="00443BEE" w:rsidRDefault="00443BEE" w:rsidP="00443BEE">
            <w:pPr>
              <w:rPr>
                <w:rFonts w:ascii="Arial" w:hAnsi="Arial" w:cs="Arial"/>
                <w:sz w:val="18"/>
                <w:szCs w:val="18"/>
              </w:rPr>
            </w:pPr>
            <w:r>
              <w:rPr>
                <w:rFonts w:ascii="Arial" w:hAnsi="Arial" w:cs="Arial"/>
                <w:sz w:val="18"/>
                <w:szCs w:val="18"/>
              </w:rPr>
              <w:t>N</w:t>
            </w:r>
          </w:p>
        </w:tc>
        <w:tc>
          <w:tcPr>
            <w:tcW w:w="859" w:type="pct"/>
            <w:shd w:val="clear" w:color="auto" w:fill="auto"/>
          </w:tcPr>
          <w:p w14:paraId="59B2622E"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2B6D539B"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1C2D336F" w14:textId="77777777" w:rsidR="00443BEE" w:rsidRDefault="00443BEE" w:rsidP="00443BEE">
            <w:pPr>
              <w:rPr>
                <w:rFonts w:ascii="Arial" w:hAnsi="Arial" w:cs="Arial"/>
                <w:sz w:val="18"/>
                <w:szCs w:val="18"/>
              </w:rPr>
            </w:pPr>
            <w:r>
              <w:rPr>
                <w:rFonts w:ascii="Arial" w:hAnsi="Arial" w:cs="Arial"/>
                <w:sz w:val="18"/>
                <w:szCs w:val="18"/>
              </w:rPr>
              <w:t>n/a</w:t>
            </w:r>
          </w:p>
        </w:tc>
      </w:tr>
      <w:tr w:rsidR="00171BB3" w:rsidRPr="004A5D01" w14:paraId="6C1BD8AB" w14:textId="77777777" w:rsidTr="00443BEE">
        <w:trPr>
          <w:trHeight w:val="275"/>
        </w:trPr>
        <w:tc>
          <w:tcPr>
            <w:tcW w:w="588" w:type="pct"/>
            <w:shd w:val="clear" w:color="auto" w:fill="auto"/>
          </w:tcPr>
          <w:p w14:paraId="5B0870F8" w14:textId="77777777" w:rsidR="00171BB3" w:rsidRDefault="00171BB3" w:rsidP="00443BEE">
            <w:pPr>
              <w:rPr>
                <w:rFonts w:ascii="Arial" w:hAnsi="Arial" w:cs="Arial"/>
                <w:sz w:val="18"/>
                <w:szCs w:val="18"/>
              </w:rPr>
            </w:pPr>
            <w:r>
              <w:rPr>
                <w:rFonts w:ascii="Arial" w:hAnsi="Arial" w:cs="Arial"/>
                <w:sz w:val="18"/>
                <w:szCs w:val="18"/>
              </w:rPr>
              <w:t>Data Row</w:t>
            </w:r>
          </w:p>
        </w:tc>
        <w:tc>
          <w:tcPr>
            <w:tcW w:w="792" w:type="pct"/>
            <w:shd w:val="clear" w:color="auto" w:fill="auto"/>
          </w:tcPr>
          <w:p w14:paraId="6DE2CE74" w14:textId="77777777" w:rsidR="00171BB3" w:rsidRDefault="00171BB3" w:rsidP="00443BEE">
            <w:pPr>
              <w:rPr>
                <w:rFonts w:ascii="Arial" w:hAnsi="Arial" w:cs="Arial"/>
                <w:sz w:val="18"/>
                <w:szCs w:val="18"/>
              </w:rPr>
            </w:pPr>
            <w:r>
              <w:rPr>
                <w:rFonts w:ascii="Arial" w:hAnsi="Arial" w:cs="Arial"/>
                <w:sz w:val="18"/>
                <w:szCs w:val="18"/>
              </w:rPr>
              <w:t>Total</w:t>
            </w:r>
          </w:p>
        </w:tc>
        <w:tc>
          <w:tcPr>
            <w:tcW w:w="588" w:type="pct"/>
            <w:shd w:val="clear" w:color="auto" w:fill="auto"/>
          </w:tcPr>
          <w:p w14:paraId="31173BB7" w14:textId="77777777" w:rsidR="00171BB3" w:rsidRPr="00B064F5" w:rsidRDefault="00171BB3" w:rsidP="00443BEE">
            <w:pPr>
              <w:rPr>
                <w:rFonts w:ascii="Arial" w:hAnsi="Arial" w:cs="Arial"/>
                <w:sz w:val="18"/>
                <w:szCs w:val="18"/>
              </w:rPr>
            </w:pPr>
            <w:r>
              <w:rPr>
                <w:rFonts w:ascii="Arial" w:hAnsi="Arial" w:cs="Arial"/>
                <w:sz w:val="18"/>
                <w:szCs w:val="18"/>
              </w:rPr>
              <w:t>n/a</w:t>
            </w:r>
          </w:p>
        </w:tc>
        <w:tc>
          <w:tcPr>
            <w:tcW w:w="836" w:type="pct"/>
            <w:shd w:val="clear" w:color="auto" w:fill="auto"/>
          </w:tcPr>
          <w:p w14:paraId="635AB3D2" w14:textId="77777777" w:rsidR="00171BB3" w:rsidRDefault="00171BB3" w:rsidP="00171BB3">
            <w:pPr>
              <w:rPr>
                <w:rFonts w:ascii="Arial" w:hAnsi="Arial" w:cs="Arial"/>
                <w:sz w:val="18"/>
                <w:szCs w:val="18"/>
              </w:rPr>
            </w:pPr>
            <w:r>
              <w:rPr>
                <w:rFonts w:ascii="Arial" w:hAnsi="Arial" w:cs="Arial"/>
                <w:sz w:val="18"/>
                <w:szCs w:val="18"/>
              </w:rPr>
              <w:t>Numeric</w:t>
            </w:r>
          </w:p>
          <w:p w14:paraId="29B15F0D" w14:textId="77777777" w:rsidR="00171BB3" w:rsidRDefault="00171BB3" w:rsidP="00171BB3">
            <w:pPr>
              <w:rPr>
                <w:rFonts w:ascii="Arial" w:hAnsi="Arial" w:cs="Arial"/>
                <w:sz w:val="18"/>
                <w:szCs w:val="18"/>
              </w:rPr>
            </w:pPr>
            <w:r>
              <w:rPr>
                <w:rFonts w:ascii="Arial" w:hAnsi="Arial" w:cs="Arial"/>
                <w:sz w:val="18"/>
                <w:szCs w:val="18"/>
              </w:rPr>
              <w:t>To 2dp</w:t>
            </w:r>
          </w:p>
          <w:p w14:paraId="14982E72" w14:textId="77777777" w:rsidR="00171BB3" w:rsidRDefault="00171BB3" w:rsidP="00171BB3">
            <w:pPr>
              <w:rPr>
                <w:rFonts w:ascii="Arial" w:hAnsi="Arial" w:cs="Arial"/>
                <w:sz w:val="18"/>
                <w:szCs w:val="18"/>
              </w:rPr>
            </w:pPr>
            <w:r>
              <w:rPr>
                <w:rFonts w:ascii="Arial" w:hAnsi="Arial" w:cs="Arial"/>
                <w:sz w:val="18"/>
                <w:szCs w:val="18"/>
              </w:rPr>
              <w:t>Right aligned</w:t>
            </w:r>
          </w:p>
        </w:tc>
        <w:tc>
          <w:tcPr>
            <w:tcW w:w="453" w:type="pct"/>
            <w:shd w:val="clear" w:color="auto" w:fill="auto"/>
          </w:tcPr>
          <w:p w14:paraId="2D3A9226" w14:textId="77777777" w:rsidR="00171BB3" w:rsidRDefault="00171BB3" w:rsidP="00443BEE">
            <w:pPr>
              <w:rPr>
                <w:rFonts w:ascii="Arial" w:hAnsi="Arial" w:cs="Arial"/>
                <w:sz w:val="18"/>
                <w:szCs w:val="18"/>
              </w:rPr>
            </w:pPr>
          </w:p>
        </w:tc>
        <w:tc>
          <w:tcPr>
            <w:tcW w:w="859" w:type="pct"/>
            <w:shd w:val="clear" w:color="auto" w:fill="auto"/>
          </w:tcPr>
          <w:p w14:paraId="3B058144" w14:textId="77777777" w:rsidR="00171BB3" w:rsidRDefault="00171BB3" w:rsidP="00443BEE">
            <w:pPr>
              <w:rPr>
                <w:rFonts w:ascii="Arial" w:hAnsi="Arial" w:cs="Arial"/>
                <w:sz w:val="18"/>
                <w:szCs w:val="18"/>
              </w:rPr>
            </w:pPr>
          </w:p>
        </w:tc>
        <w:tc>
          <w:tcPr>
            <w:tcW w:w="484" w:type="pct"/>
          </w:tcPr>
          <w:p w14:paraId="5D3CCFCA" w14:textId="77777777" w:rsidR="00171BB3" w:rsidRDefault="00171BB3" w:rsidP="00443BEE">
            <w:pPr>
              <w:rPr>
                <w:rFonts w:ascii="Arial" w:hAnsi="Arial" w:cs="Arial"/>
                <w:sz w:val="18"/>
                <w:szCs w:val="18"/>
              </w:rPr>
            </w:pPr>
          </w:p>
        </w:tc>
        <w:tc>
          <w:tcPr>
            <w:tcW w:w="400" w:type="pct"/>
          </w:tcPr>
          <w:p w14:paraId="00FC5A2B" w14:textId="77777777" w:rsidR="00171BB3" w:rsidRDefault="00171BB3" w:rsidP="00443BEE">
            <w:pPr>
              <w:rPr>
                <w:rFonts w:ascii="Arial" w:hAnsi="Arial" w:cs="Arial"/>
                <w:sz w:val="18"/>
                <w:szCs w:val="18"/>
              </w:rPr>
            </w:pPr>
          </w:p>
        </w:tc>
      </w:tr>
      <w:tr w:rsidR="00443BEE" w:rsidRPr="004A5D01" w14:paraId="5937A41D" w14:textId="77777777" w:rsidTr="00443BEE">
        <w:trPr>
          <w:trHeight w:val="275"/>
        </w:trPr>
        <w:tc>
          <w:tcPr>
            <w:tcW w:w="588" w:type="pct"/>
            <w:shd w:val="clear" w:color="auto" w:fill="auto"/>
          </w:tcPr>
          <w:p w14:paraId="0354090B" w14:textId="77777777" w:rsidR="00443BEE" w:rsidRDefault="00443BEE" w:rsidP="00443BEE">
            <w:r>
              <w:rPr>
                <w:rFonts w:ascii="Arial" w:hAnsi="Arial" w:cs="Arial"/>
                <w:sz w:val="18"/>
                <w:szCs w:val="18"/>
              </w:rPr>
              <w:t>Screen Text</w:t>
            </w:r>
          </w:p>
        </w:tc>
        <w:tc>
          <w:tcPr>
            <w:tcW w:w="792" w:type="pct"/>
            <w:shd w:val="clear" w:color="auto" w:fill="auto"/>
          </w:tcPr>
          <w:p w14:paraId="49EB9FD2" w14:textId="77777777" w:rsidR="00443BEE" w:rsidRDefault="00443BEE" w:rsidP="00443BEE">
            <w:pPr>
              <w:rPr>
                <w:rFonts w:ascii="Arial" w:hAnsi="Arial" w:cs="Arial"/>
                <w:sz w:val="18"/>
                <w:szCs w:val="18"/>
              </w:rPr>
            </w:pPr>
            <w:r>
              <w:rPr>
                <w:rFonts w:ascii="Arial" w:hAnsi="Arial" w:cs="Arial"/>
                <w:sz w:val="18"/>
                <w:szCs w:val="18"/>
              </w:rPr>
              <w:t>*AMC – Annual management charge applicable to the fund</w:t>
            </w:r>
          </w:p>
        </w:tc>
        <w:tc>
          <w:tcPr>
            <w:tcW w:w="588" w:type="pct"/>
            <w:shd w:val="clear" w:color="auto" w:fill="auto"/>
          </w:tcPr>
          <w:p w14:paraId="6F5F174D" w14:textId="77777777" w:rsidR="00443BEE" w:rsidRDefault="00443BEE" w:rsidP="00443BEE">
            <w:r w:rsidRPr="00B064F5">
              <w:rPr>
                <w:rFonts w:ascii="Arial" w:hAnsi="Arial" w:cs="Arial"/>
                <w:sz w:val="18"/>
                <w:szCs w:val="18"/>
              </w:rPr>
              <w:t>n/a</w:t>
            </w:r>
          </w:p>
        </w:tc>
        <w:tc>
          <w:tcPr>
            <w:tcW w:w="836" w:type="pct"/>
            <w:shd w:val="clear" w:color="auto" w:fill="auto"/>
          </w:tcPr>
          <w:p w14:paraId="2E0DD7EA" w14:textId="77777777" w:rsidR="00443BEE" w:rsidRDefault="00443BEE" w:rsidP="00443BEE">
            <w:pPr>
              <w:rPr>
                <w:rFonts w:ascii="Arial" w:hAnsi="Arial" w:cs="Arial"/>
                <w:sz w:val="18"/>
                <w:szCs w:val="18"/>
              </w:rPr>
            </w:pPr>
            <w:r>
              <w:rPr>
                <w:rFonts w:ascii="Arial" w:hAnsi="Arial" w:cs="Arial"/>
                <w:sz w:val="18"/>
                <w:szCs w:val="18"/>
              </w:rPr>
              <w:t>Report footer</w:t>
            </w:r>
          </w:p>
          <w:p w14:paraId="6420F80F" w14:textId="77777777" w:rsidR="00443BEE" w:rsidRDefault="00443BEE" w:rsidP="00443BEE">
            <w:pPr>
              <w:rPr>
                <w:rFonts w:ascii="Arial" w:hAnsi="Arial" w:cs="Arial"/>
                <w:sz w:val="18"/>
                <w:szCs w:val="18"/>
              </w:rPr>
            </w:pPr>
            <w:r>
              <w:rPr>
                <w:rFonts w:ascii="Arial" w:hAnsi="Arial" w:cs="Arial"/>
                <w:sz w:val="18"/>
                <w:szCs w:val="18"/>
              </w:rPr>
              <w:t>Left aligned with 1</w:t>
            </w:r>
            <w:r w:rsidRPr="0093482D">
              <w:rPr>
                <w:rFonts w:ascii="Arial" w:hAnsi="Arial" w:cs="Arial"/>
                <w:sz w:val="18"/>
                <w:szCs w:val="18"/>
                <w:vertAlign w:val="superscript"/>
              </w:rPr>
              <w:t>st</w:t>
            </w:r>
            <w:r>
              <w:rPr>
                <w:rFonts w:ascii="Arial" w:hAnsi="Arial" w:cs="Arial"/>
                <w:sz w:val="18"/>
                <w:szCs w:val="18"/>
              </w:rPr>
              <w:t xml:space="preserve"> data column</w:t>
            </w:r>
          </w:p>
        </w:tc>
        <w:tc>
          <w:tcPr>
            <w:tcW w:w="453" w:type="pct"/>
            <w:shd w:val="clear" w:color="auto" w:fill="auto"/>
          </w:tcPr>
          <w:p w14:paraId="5FD93F4C" w14:textId="77777777" w:rsidR="00443BEE" w:rsidRDefault="00443BEE" w:rsidP="00443BEE">
            <w:pPr>
              <w:rPr>
                <w:rFonts w:ascii="Arial" w:hAnsi="Arial" w:cs="Arial"/>
                <w:sz w:val="18"/>
                <w:szCs w:val="18"/>
              </w:rPr>
            </w:pPr>
            <w:r>
              <w:rPr>
                <w:rFonts w:ascii="Arial" w:hAnsi="Arial" w:cs="Arial"/>
                <w:sz w:val="18"/>
                <w:szCs w:val="18"/>
              </w:rPr>
              <w:t>N</w:t>
            </w:r>
          </w:p>
        </w:tc>
        <w:tc>
          <w:tcPr>
            <w:tcW w:w="859" w:type="pct"/>
            <w:shd w:val="clear" w:color="auto" w:fill="auto"/>
          </w:tcPr>
          <w:p w14:paraId="2C5E3D5F" w14:textId="77777777" w:rsidR="00443BEE" w:rsidRDefault="00443BEE" w:rsidP="00443BEE">
            <w:pPr>
              <w:rPr>
                <w:rFonts w:ascii="Arial" w:hAnsi="Arial" w:cs="Arial"/>
                <w:sz w:val="18"/>
                <w:szCs w:val="18"/>
              </w:rPr>
            </w:pPr>
            <w:r>
              <w:rPr>
                <w:rFonts w:ascii="Arial" w:hAnsi="Arial" w:cs="Arial"/>
                <w:sz w:val="18"/>
                <w:szCs w:val="18"/>
              </w:rPr>
              <w:t>n/a</w:t>
            </w:r>
          </w:p>
        </w:tc>
        <w:tc>
          <w:tcPr>
            <w:tcW w:w="484" w:type="pct"/>
          </w:tcPr>
          <w:p w14:paraId="36653B88" w14:textId="77777777" w:rsidR="00443BEE" w:rsidRDefault="00443BEE" w:rsidP="00443BEE">
            <w:pPr>
              <w:rPr>
                <w:rFonts w:ascii="Arial" w:hAnsi="Arial" w:cs="Arial"/>
                <w:sz w:val="18"/>
                <w:szCs w:val="18"/>
              </w:rPr>
            </w:pPr>
            <w:r>
              <w:rPr>
                <w:rFonts w:ascii="Arial" w:hAnsi="Arial" w:cs="Arial"/>
                <w:sz w:val="18"/>
                <w:szCs w:val="18"/>
              </w:rPr>
              <w:t>N</w:t>
            </w:r>
          </w:p>
        </w:tc>
        <w:tc>
          <w:tcPr>
            <w:tcW w:w="400" w:type="pct"/>
          </w:tcPr>
          <w:p w14:paraId="64A997F6" w14:textId="77777777" w:rsidR="00443BEE" w:rsidRDefault="00443BEE" w:rsidP="00443BEE">
            <w:pPr>
              <w:rPr>
                <w:rFonts w:ascii="Arial" w:hAnsi="Arial" w:cs="Arial"/>
                <w:sz w:val="18"/>
                <w:szCs w:val="18"/>
              </w:rPr>
            </w:pPr>
            <w:r>
              <w:rPr>
                <w:rFonts w:ascii="Arial" w:hAnsi="Arial" w:cs="Arial"/>
                <w:sz w:val="18"/>
                <w:szCs w:val="18"/>
              </w:rPr>
              <w:t>n/a</w:t>
            </w:r>
          </w:p>
        </w:tc>
      </w:tr>
      <w:tr w:rsidR="00633FF9" w:rsidRPr="004A5D01" w14:paraId="3CB15916" w14:textId="77777777" w:rsidTr="00443BEE">
        <w:trPr>
          <w:trHeight w:val="275"/>
        </w:trPr>
        <w:tc>
          <w:tcPr>
            <w:tcW w:w="588" w:type="pct"/>
            <w:shd w:val="clear" w:color="auto" w:fill="auto"/>
          </w:tcPr>
          <w:p w14:paraId="469FCE04"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7BAF555A"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106A5F1A"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6" w:type="pct"/>
            <w:shd w:val="clear" w:color="auto" w:fill="auto"/>
          </w:tcPr>
          <w:p w14:paraId="5BCF103B"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31AE929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113A2E3B"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000C4795"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7222D0CE"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9D1A010" w14:textId="77777777" w:rsidTr="00443BEE">
        <w:trPr>
          <w:trHeight w:val="275"/>
        </w:trPr>
        <w:tc>
          <w:tcPr>
            <w:tcW w:w="588" w:type="pct"/>
            <w:shd w:val="clear" w:color="auto" w:fill="auto"/>
          </w:tcPr>
          <w:p w14:paraId="7AB377FB"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520ED3F7"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1DE68745" w14:textId="77777777" w:rsidR="00633FF9" w:rsidRDefault="00633FF9" w:rsidP="006C4819">
            <w:r w:rsidRPr="00D56711">
              <w:rPr>
                <w:rFonts w:ascii="Arial" w:hAnsi="Arial" w:cs="Arial"/>
                <w:sz w:val="18"/>
                <w:szCs w:val="18"/>
              </w:rPr>
              <w:t>n/a</w:t>
            </w:r>
          </w:p>
        </w:tc>
        <w:tc>
          <w:tcPr>
            <w:tcW w:w="836" w:type="pct"/>
            <w:shd w:val="clear" w:color="auto" w:fill="auto"/>
          </w:tcPr>
          <w:p w14:paraId="2FE0220E"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4875192"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165129C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42BB912D"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30BD50CD"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229B0F2F" w14:textId="77777777" w:rsidTr="00443BEE">
        <w:trPr>
          <w:trHeight w:val="275"/>
        </w:trPr>
        <w:tc>
          <w:tcPr>
            <w:tcW w:w="588" w:type="pct"/>
            <w:shd w:val="clear" w:color="auto" w:fill="auto"/>
          </w:tcPr>
          <w:p w14:paraId="29F66C9E" w14:textId="77777777" w:rsidR="00633FF9" w:rsidRDefault="00633FF9" w:rsidP="006C4819">
            <w:r w:rsidRPr="00853E88">
              <w:rPr>
                <w:rFonts w:ascii="Arial" w:hAnsi="Arial" w:cs="Arial"/>
                <w:sz w:val="18"/>
                <w:szCs w:val="18"/>
              </w:rPr>
              <w:t>Button/Icon</w:t>
            </w:r>
          </w:p>
        </w:tc>
        <w:tc>
          <w:tcPr>
            <w:tcW w:w="792" w:type="pct"/>
            <w:shd w:val="clear" w:color="auto" w:fill="auto"/>
          </w:tcPr>
          <w:p w14:paraId="6DB1A4F7"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53128114" w14:textId="77777777" w:rsidR="00633FF9" w:rsidRDefault="00633FF9" w:rsidP="006C4819">
            <w:r w:rsidRPr="00D56711">
              <w:rPr>
                <w:rFonts w:ascii="Arial" w:hAnsi="Arial" w:cs="Arial"/>
                <w:sz w:val="18"/>
                <w:szCs w:val="18"/>
              </w:rPr>
              <w:t>n/a</w:t>
            </w:r>
          </w:p>
        </w:tc>
        <w:tc>
          <w:tcPr>
            <w:tcW w:w="836" w:type="pct"/>
            <w:shd w:val="clear" w:color="auto" w:fill="auto"/>
          </w:tcPr>
          <w:p w14:paraId="07EEC518"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E0BE19D"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58DB3134"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6BFB8AC1"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2C06F96A"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C410C58" w14:textId="77777777" w:rsidTr="00443BEE">
        <w:trPr>
          <w:trHeight w:val="275"/>
        </w:trPr>
        <w:tc>
          <w:tcPr>
            <w:tcW w:w="588" w:type="pct"/>
            <w:shd w:val="clear" w:color="auto" w:fill="auto"/>
          </w:tcPr>
          <w:p w14:paraId="31A22FFA" w14:textId="77777777" w:rsidR="00633FF9" w:rsidRDefault="00633FF9" w:rsidP="006C4819">
            <w:r w:rsidRPr="00853E88">
              <w:rPr>
                <w:rFonts w:ascii="Arial" w:hAnsi="Arial" w:cs="Arial"/>
                <w:sz w:val="18"/>
                <w:szCs w:val="18"/>
              </w:rPr>
              <w:t>Button/Icon</w:t>
            </w:r>
          </w:p>
        </w:tc>
        <w:tc>
          <w:tcPr>
            <w:tcW w:w="792" w:type="pct"/>
            <w:shd w:val="clear" w:color="auto" w:fill="auto"/>
          </w:tcPr>
          <w:p w14:paraId="3617629C"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3A2EDDE1" w14:textId="77777777" w:rsidR="00633FF9" w:rsidRDefault="00633FF9" w:rsidP="006C4819">
            <w:r w:rsidRPr="00D56711">
              <w:rPr>
                <w:rFonts w:ascii="Arial" w:hAnsi="Arial" w:cs="Arial"/>
                <w:sz w:val="18"/>
                <w:szCs w:val="18"/>
              </w:rPr>
              <w:t>n/a</w:t>
            </w:r>
          </w:p>
        </w:tc>
        <w:tc>
          <w:tcPr>
            <w:tcW w:w="836" w:type="pct"/>
            <w:shd w:val="clear" w:color="auto" w:fill="auto"/>
          </w:tcPr>
          <w:p w14:paraId="3302C719"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0C9CD31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7759E380"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4E79ABC5"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2CBF9197"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1543DD11" w14:textId="77777777" w:rsidTr="00443BEE">
        <w:trPr>
          <w:trHeight w:val="275"/>
        </w:trPr>
        <w:tc>
          <w:tcPr>
            <w:tcW w:w="588" w:type="pct"/>
            <w:shd w:val="clear" w:color="auto" w:fill="auto"/>
          </w:tcPr>
          <w:p w14:paraId="76837889"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2CB4278B"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165DB812" w14:textId="77777777" w:rsidR="00633FF9" w:rsidRPr="004A5D01" w:rsidRDefault="00633FF9" w:rsidP="006C4819">
            <w:pPr>
              <w:rPr>
                <w:rFonts w:ascii="Arial" w:hAnsi="Arial" w:cs="Arial"/>
                <w:sz w:val="18"/>
                <w:szCs w:val="18"/>
              </w:rPr>
            </w:pPr>
          </w:p>
        </w:tc>
        <w:tc>
          <w:tcPr>
            <w:tcW w:w="836" w:type="pct"/>
            <w:shd w:val="clear" w:color="auto" w:fill="auto"/>
          </w:tcPr>
          <w:p w14:paraId="246B4356"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420307F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0954904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0C2ED014"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7AF14729"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5FF46DED" w14:textId="77777777" w:rsidTr="00443BEE">
        <w:trPr>
          <w:trHeight w:val="275"/>
        </w:trPr>
        <w:tc>
          <w:tcPr>
            <w:tcW w:w="588" w:type="pct"/>
            <w:shd w:val="clear" w:color="auto" w:fill="auto"/>
          </w:tcPr>
          <w:p w14:paraId="6784A1AD"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663B5525"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0D3E4A7B"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6" w:type="pct"/>
            <w:shd w:val="clear" w:color="auto" w:fill="auto"/>
          </w:tcPr>
          <w:p w14:paraId="29BC0296"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2CBC0D4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59" w:type="pct"/>
            <w:shd w:val="clear" w:color="auto" w:fill="auto"/>
          </w:tcPr>
          <w:p w14:paraId="4556665C"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1EA1C425"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3EEE886C"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02D59D87" w14:textId="77777777" w:rsidTr="006C4819">
        <w:trPr>
          <w:trHeight w:val="259"/>
        </w:trPr>
        <w:tc>
          <w:tcPr>
            <w:tcW w:w="4116" w:type="pct"/>
            <w:gridSpan w:val="6"/>
            <w:shd w:val="clear" w:color="auto" w:fill="auto"/>
          </w:tcPr>
          <w:p w14:paraId="3F29FD02"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48DBFC62" w14:textId="77777777" w:rsidR="00443BEE" w:rsidRPr="009C3BB2" w:rsidRDefault="00443BEE" w:rsidP="006C4819">
            <w:pPr>
              <w:rPr>
                <w:rFonts w:ascii="Arial" w:hAnsi="Arial" w:cs="Arial"/>
                <w:sz w:val="18"/>
                <w:szCs w:val="18"/>
              </w:rPr>
            </w:pPr>
            <w:r>
              <w:rPr>
                <w:rFonts w:ascii="Arial" w:hAnsi="Arial" w:cs="Arial"/>
                <w:sz w:val="18"/>
                <w:szCs w:val="18"/>
              </w:rPr>
              <w:t>Created By: userid of the user who requested the report</w:t>
            </w:r>
          </w:p>
        </w:tc>
        <w:tc>
          <w:tcPr>
            <w:tcW w:w="484" w:type="pct"/>
            <w:shd w:val="clear" w:color="auto" w:fill="auto"/>
          </w:tcPr>
          <w:p w14:paraId="3A6E2075" w14:textId="77777777" w:rsidR="00633FF9" w:rsidRPr="004A5D01" w:rsidRDefault="00443BEE" w:rsidP="006C4819">
            <w:pPr>
              <w:rPr>
                <w:sz w:val="18"/>
                <w:szCs w:val="18"/>
              </w:rPr>
            </w:pPr>
            <w:r>
              <w:rPr>
                <w:sz w:val="18"/>
                <w:szCs w:val="18"/>
              </w:rPr>
              <w:t>N</w:t>
            </w:r>
          </w:p>
        </w:tc>
        <w:tc>
          <w:tcPr>
            <w:tcW w:w="400" w:type="pct"/>
          </w:tcPr>
          <w:p w14:paraId="2DDFEEB7" w14:textId="77777777" w:rsidR="00633FF9" w:rsidRPr="004A5D01" w:rsidRDefault="00443BEE" w:rsidP="006C4819">
            <w:pPr>
              <w:rPr>
                <w:sz w:val="18"/>
                <w:szCs w:val="18"/>
              </w:rPr>
            </w:pPr>
            <w:r>
              <w:rPr>
                <w:sz w:val="18"/>
                <w:szCs w:val="18"/>
              </w:rPr>
              <w:t>n/a</w:t>
            </w:r>
          </w:p>
        </w:tc>
      </w:tr>
    </w:tbl>
    <w:p w14:paraId="5808FC9D" w14:textId="77777777" w:rsidR="00633FF9" w:rsidRDefault="00633FF9" w:rsidP="00633FF9">
      <w:pPr>
        <w:tabs>
          <w:tab w:val="num" w:pos="993"/>
        </w:tabs>
      </w:pPr>
    </w:p>
    <w:p w14:paraId="6BCFF232" w14:textId="77777777" w:rsidR="001824DA" w:rsidRDefault="001824DA" w:rsidP="00633FF9">
      <w:pPr>
        <w:pStyle w:val="Heading3"/>
        <w:ind w:left="0" w:firstLine="0"/>
        <w:sectPr w:rsidR="001824DA" w:rsidSect="006C4819">
          <w:pgSz w:w="15840" w:h="12240" w:orient="landscape"/>
          <w:pgMar w:top="1440" w:right="1440" w:bottom="1440" w:left="1440" w:header="720" w:footer="720" w:gutter="0"/>
          <w:cols w:space="720"/>
          <w:docGrid w:linePitch="360"/>
        </w:sectPr>
      </w:pPr>
    </w:p>
    <w:p w14:paraId="238B4CDF" w14:textId="77777777" w:rsidR="001824DA" w:rsidRDefault="001824DA" w:rsidP="001824DA">
      <w:pPr>
        <w:pStyle w:val="Heading3"/>
      </w:pPr>
      <w:bookmarkStart w:id="794" w:name="_Toc422842074"/>
      <w:r>
        <w:t xml:space="preserve">PMUC044b – Standard Reports – Plan Investment Summary by </w:t>
      </w:r>
      <w:r w:rsidR="00171BB3">
        <w:t>Money Type</w:t>
      </w:r>
      <w:bookmarkEnd w:id="794"/>
    </w:p>
    <w:p w14:paraId="3210BF49" w14:textId="77777777" w:rsidR="001824DA" w:rsidRDefault="001824DA" w:rsidP="001824DA"/>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1824DA" w:rsidRPr="005D68D4" w14:paraId="175320BE" w14:textId="77777777" w:rsidTr="00E276DE">
        <w:tc>
          <w:tcPr>
            <w:tcW w:w="9322" w:type="dxa"/>
            <w:gridSpan w:val="2"/>
            <w:shd w:val="pct20" w:color="auto" w:fill="auto"/>
          </w:tcPr>
          <w:p w14:paraId="478716CE" w14:textId="77777777" w:rsidR="001824DA" w:rsidRPr="005D68D4" w:rsidRDefault="001824DA" w:rsidP="00E276DE">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PMUC044</w:t>
            </w:r>
          </w:p>
          <w:p w14:paraId="2482BB06" w14:textId="77777777" w:rsidR="001824DA" w:rsidRPr="005D68D4" w:rsidRDefault="001824DA" w:rsidP="00E276DE">
            <w:pPr>
              <w:rPr>
                <w:rFonts w:ascii="Arial" w:hAnsi="Arial" w:cs="Arial"/>
                <w:b/>
                <w:bCs/>
                <w:sz w:val="18"/>
                <w:szCs w:val="18"/>
              </w:rPr>
            </w:pPr>
          </w:p>
          <w:p w14:paraId="464D9505"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Standard Reports – Plan Investment Summary by Fund</w:t>
            </w:r>
          </w:p>
          <w:p w14:paraId="295AB15E" w14:textId="77777777" w:rsidR="001824DA" w:rsidRPr="005D68D4" w:rsidRDefault="001824DA" w:rsidP="00E276DE">
            <w:pPr>
              <w:rPr>
                <w:rFonts w:ascii="Arial" w:hAnsi="Arial" w:cs="Arial"/>
                <w:b/>
                <w:sz w:val="18"/>
                <w:szCs w:val="18"/>
              </w:rPr>
            </w:pPr>
          </w:p>
        </w:tc>
      </w:tr>
      <w:tr w:rsidR="001824DA" w:rsidRPr="005D68D4" w14:paraId="3C15BA23" w14:textId="77777777" w:rsidTr="00E276DE">
        <w:tc>
          <w:tcPr>
            <w:tcW w:w="2093" w:type="dxa"/>
            <w:shd w:val="pct20" w:color="auto" w:fill="auto"/>
          </w:tcPr>
          <w:p w14:paraId="6B1BD856"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Summary</w:t>
            </w:r>
          </w:p>
          <w:p w14:paraId="264747BE" w14:textId="77777777" w:rsidR="001824DA" w:rsidRPr="005D68D4" w:rsidRDefault="001824DA" w:rsidP="00E276DE">
            <w:pPr>
              <w:rPr>
                <w:rFonts w:ascii="Arial" w:hAnsi="Arial" w:cs="Arial"/>
                <w:b/>
                <w:bCs/>
                <w:sz w:val="18"/>
                <w:szCs w:val="18"/>
              </w:rPr>
            </w:pPr>
          </w:p>
        </w:tc>
        <w:tc>
          <w:tcPr>
            <w:tcW w:w="7229" w:type="dxa"/>
            <w:shd w:val="clear" w:color="auto" w:fill="auto"/>
          </w:tcPr>
          <w:p w14:paraId="1797F81A" w14:textId="77777777" w:rsidR="001824DA" w:rsidRPr="009E3CE8" w:rsidRDefault="001824DA" w:rsidP="00E276DE">
            <w:pPr>
              <w:rPr>
                <w:rFonts w:ascii="Arial" w:hAnsi="Arial" w:cs="Arial"/>
                <w:sz w:val="18"/>
                <w:szCs w:val="18"/>
              </w:rPr>
            </w:pPr>
            <w:r>
              <w:rPr>
                <w:rFonts w:ascii="Arial" w:hAnsi="Arial" w:cs="Arial"/>
                <w:sz w:val="18"/>
                <w:szCs w:val="18"/>
              </w:rPr>
              <w:t xml:space="preserve">Items required to produce and view a </w:t>
            </w:r>
            <w:r w:rsidR="00171BB3">
              <w:rPr>
                <w:rFonts w:ascii="Arial" w:hAnsi="Arial" w:cs="Arial"/>
                <w:sz w:val="18"/>
                <w:szCs w:val="18"/>
              </w:rPr>
              <w:t>Plan Investment Summary by Money Type</w:t>
            </w:r>
            <w:r>
              <w:rPr>
                <w:rFonts w:ascii="Arial" w:hAnsi="Arial" w:cs="Arial"/>
                <w:sz w:val="18"/>
                <w:szCs w:val="18"/>
              </w:rPr>
              <w:t xml:space="preserve"> Standard Report</w:t>
            </w:r>
          </w:p>
        </w:tc>
      </w:tr>
      <w:tr w:rsidR="001824DA" w:rsidRPr="005D68D4" w14:paraId="4B002DC1" w14:textId="77777777" w:rsidTr="00E276DE">
        <w:tc>
          <w:tcPr>
            <w:tcW w:w="2093" w:type="dxa"/>
            <w:shd w:val="pct20" w:color="auto" w:fill="auto"/>
          </w:tcPr>
          <w:p w14:paraId="2892AF80"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Actor</w:t>
            </w:r>
          </w:p>
          <w:p w14:paraId="1E6392BA" w14:textId="77777777" w:rsidR="001824DA" w:rsidRPr="005D68D4" w:rsidRDefault="001824DA" w:rsidP="00E276DE">
            <w:pPr>
              <w:rPr>
                <w:rFonts w:ascii="Arial" w:hAnsi="Arial" w:cs="Arial"/>
                <w:bCs/>
                <w:color w:val="FF0000"/>
                <w:sz w:val="18"/>
                <w:szCs w:val="18"/>
              </w:rPr>
            </w:pPr>
          </w:p>
        </w:tc>
        <w:tc>
          <w:tcPr>
            <w:tcW w:w="7229" w:type="dxa"/>
            <w:shd w:val="clear" w:color="auto" w:fill="auto"/>
          </w:tcPr>
          <w:p w14:paraId="6D009926" w14:textId="112DE336" w:rsidR="001824DA" w:rsidRPr="005D68D4" w:rsidRDefault="00DB2F0C" w:rsidP="00E276DE">
            <w:pPr>
              <w:rPr>
                <w:rFonts w:ascii="Arial" w:hAnsi="Arial" w:cs="Arial"/>
                <w:sz w:val="18"/>
                <w:szCs w:val="18"/>
              </w:rPr>
            </w:pPr>
            <w:r>
              <w:rPr>
                <w:rFonts w:ascii="Arial" w:hAnsi="Arial" w:cs="Arial"/>
                <w:sz w:val="18"/>
                <w:szCs w:val="18"/>
              </w:rPr>
              <w:t>PlanManager</w:t>
            </w:r>
            <w:r w:rsidR="001824DA" w:rsidRPr="007702FC">
              <w:rPr>
                <w:rFonts w:ascii="Arial" w:hAnsi="Arial" w:cs="Arial"/>
                <w:sz w:val="18"/>
                <w:szCs w:val="18"/>
              </w:rPr>
              <w:t xml:space="preserve"> User</w:t>
            </w:r>
          </w:p>
        </w:tc>
      </w:tr>
      <w:tr w:rsidR="001824DA" w:rsidRPr="005D68D4" w14:paraId="563D3262" w14:textId="77777777" w:rsidTr="00E276DE">
        <w:tc>
          <w:tcPr>
            <w:tcW w:w="2093" w:type="dxa"/>
            <w:shd w:val="pct20" w:color="auto" w:fill="auto"/>
          </w:tcPr>
          <w:p w14:paraId="60E83521"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Trigger</w:t>
            </w:r>
          </w:p>
          <w:p w14:paraId="474B2208" w14:textId="77777777" w:rsidR="001824DA" w:rsidRPr="005D68D4" w:rsidRDefault="001824DA" w:rsidP="00E276DE">
            <w:pPr>
              <w:rPr>
                <w:rFonts w:ascii="Arial" w:hAnsi="Arial" w:cs="Arial"/>
                <w:b/>
                <w:bCs/>
                <w:sz w:val="18"/>
                <w:szCs w:val="18"/>
              </w:rPr>
            </w:pPr>
          </w:p>
        </w:tc>
        <w:tc>
          <w:tcPr>
            <w:tcW w:w="7229" w:type="dxa"/>
            <w:shd w:val="clear" w:color="auto" w:fill="auto"/>
          </w:tcPr>
          <w:p w14:paraId="28656E17" w14:textId="77777777" w:rsidR="001824DA" w:rsidRPr="005D68D4" w:rsidRDefault="001824DA" w:rsidP="00E276DE">
            <w:pPr>
              <w:rPr>
                <w:rFonts w:ascii="Arial" w:hAnsi="Arial" w:cs="Arial"/>
                <w:sz w:val="18"/>
                <w:szCs w:val="18"/>
              </w:rPr>
            </w:pPr>
            <w:r>
              <w:rPr>
                <w:rFonts w:ascii="Arial" w:hAnsi="Arial" w:cs="Arial"/>
                <w:sz w:val="18"/>
                <w:szCs w:val="18"/>
              </w:rPr>
              <w:t>User selecting the “</w:t>
            </w:r>
            <w:r w:rsidR="00171BB3">
              <w:rPr>
                <w:rFonts w:ascii="Arial" w:hAnsi="Arial" w:cs="Arial"/>
                <w:sz w:val="18"/>
                <w:szCs w:val="18"/>
              </w:rPr>
              <w:t>Plan Investment Summary by Money Type</w:t>
            </w:r>
            <w:r>
              <w:rPr>
                <w:rFonts w:ascii="Arial" w:hAnsi="Arial" w:cs="Arial"/>
                <w:sz w:val="18"/>
                <w:szCs w:val="18"/>
              </w:rPr>
              <w:t>” from the Select a Report pull down list</w:t>
            </w:r>
          </w:p>
        </w:tc>
      </w:tr>
      <w:tr w:rsidR="001824DA" w:rsidRPr="005D68D4" w14:paraId="46A7F4A9" w14:textId="77777777" w:rsidTr="00E276DE">
        <w:tc>
          <w:tcPr>
            <w:tcW w:w="2093" w:type="dxa"/>
            <w:shd w:val="pct20" w:color="auto" w:fill="auto"/>
          </w:tcPr>
          <w:p w14:paraId="04C2C521"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Pre- conditions</w:t>
            </w:r>
          </w:p>
          <w:p w14:paraId="3F112934" w14:textId="77777777" w:rsidR="001824DA" w:rsidRPr="005D68D4" w:rsidRDefault="001824DA" w:rsidP="00E276DE">
            <w:pPr>
              <w:rPr>
                <w:rFonts w:ascii="Arial" w:hAnsi="Arial" w:cs="Arial"/>
                <w:bCs/>
                <w:color w:val="FF0000"/>
                <w:sz w:val="18"/>
                <w:szCs w:val="18"/>
              </w:rPr>
            </w:pPr>
          </w:p>
        </w:tc>
        <w:tc>
          <w:tcPr>
            <w:tcW w:w="7229" w:type="dxa"/>
            <w:shd w:val="clear" w:color="auto" w:fill="auto"/>
          </w:tcPr>
          <w:p w14:paraId="10667BCC" w14:textId="77777777" w:rsidR="001824DA" w:rsidRPr="00FF3E36" w:rsidRDefault="001824DA" w:rsidP="00E276DE">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1824DA" w:rsidRPr="005D68D4" w14:paraId="573C2E87" w14:textId="77777777" w:rsidTr="00E276DE">
        <w:tc>
          <w:tcPr>
            <w:tcW w:w="2093" w:type="dxa"/>
            <w:shd w:val="pct20" w:color="auto" w:fill="auto"/>
          </w:tcPr>
          <w:p w14:paraId="3461D009"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Post –conditions</w:t>
            </w:r>
          </w:p>
          <w:p w14:paraId="2776BE8A" w14:textId="77777777" w:rsidR="001824DA" w:rsidRPr="005D68D4" w:rsidRDefault="001824DA" w:rsidP="00E276DE">
            <w:pPr>
              <w:rPr>
                <w:rFonts w:ascii="Arial" w:hAnsi="Arial" w:cs="Arial"/>
                <w:b/>
                <w:bCs/>
                <w:sz w:val="18"/>
                <w:szCs w:val="18"/>
              </w:rPr>
            </w:pPr>
          </w:p>
        </w:tc>
        <w:tc>
          <w:tcPr>
            <w:tcW w:w="7229" w:type="dxa"/>
            <w:shd w:val="clear" w:color="auto" w:fill="auto"/>
          </w:tcPr>
          <w:p w14:paraId="117882BC" w14:textId="77777777" w:rsidR="001824DA" w:rsidRPr="005D68D4" w:rsidRDefault="001824DA" w:rsidP="00E276DE">
            <w:pPr>
              <w:rPr>
                <w:rFonts w:ascii="Arial" w:hAnsi="Arial" w:cs="Arial"/>
                <w:sz w:val="18"/>
                <w:szCs w:val="18"/>
              </w:rPr>
            </w:pPr>
            <w:r>
              <w:rPr>
                <w:rFonts w:ascii="Arial" w:hAnsi="Arial" w:cs="Arial"/>
                <w:sz w:val="18"/>
                <w:szCs w:val="18"/>
              </w:rPr>
              <w:t>The “</w:t>
            </w:r>
            <w:r w:rsidR="00171BB3">
              <w:rPr>
                <w:rFonts w:ascii="Arial" w:hAnsi="Arial" w:cs="Arial"/>
                <w:sz w:val="18"/>
                <w:szCs w:val="18"/>
              </w:rPr>
              <w:t>Plan Investment Summary by Money Type</w:t>
            </w:r>
            <w:r>
              <w:rPr>
                <w:rFonts w:ascii="Arial" w:hAnsi="Arial" w:cs="Arial"/>
                <w:sz w:val="18"/>
                <w:szCs w:val="18"/>
              </w:rPr>
              <w:t>” standard report is produced</w:t>
            </w:r>
          </w:p>
        </w:tc>
      </w:tr>
      <w:tr w:rsidR="001824DA" w:rsidRPr="005D68D4" w14:paraId="164134A3" w14:textId="77777777" w:rsidTr="00E276DE">
        <w:tc>
          <w:tcPr>
            <w:tcW w:w="2093" w:type="dxa"/>
            <w:shd w:val="pct20" w:color="auto" w:fill="auto"/>
          </w:tcPr>
          <w:p w14:paraId="3AD1CEC7"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1DF68B0D" w14:textId="77777777" w:rsidR="001824DA" w:rsidRPr="005D68D4" w:rsidRDefault="001824DA" w:rsidP="00E276DE">
            <w:pPr>
              <w:rPr>
                <w:rFonts w:ascii="Arial" w:hAnsi="Arial" w:cs="Arial"/>
                <w:sz w:val="18"/>
                <w:szCs w:val="18"/>
              </w:rPr>
            </w:pPr>
            <w:r>
              <w:rPr>
                <w:rFonts w:ascii="Arial" w:hAnsi="Arial" w:cs="Arial"/>
                <w:sz w:val="18"/>
                <w:szCs w:val="18"/>
              </w:rPr>
              <w:t>Adhoc</w:t>
            </w:r>
          </w:p>
        </w:tc>
      </w:tr>
      <w:tr w:rsidR="001824DA" w:rsidRPr="005D68D4" w14:paraId="5EC88059" w14:textId="77777777" w:rsidTr="00E276DE">
        <w:tc>
          <w:tcPr>
            <w:tcW w:w="2093" w:type="dxa"/>
            <w:shd w:val="pct20" w:color="auto" w:fill="auto"/>
          </w:tcPr>
          <w:p w14:paraId="5E8D0C8E" w14:textId="77777777" w:rsidR="001824DA" w:rsidRPr="005D68D4" w:rsidRDefault="001824DA" w:rsidP="00E276DE">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64279E64" w14:textId="77777777" w:rsidR="001824DA" w:rsidRDefault="001824DA" w:rsidP="00E276DE">
            <w:pPr>
              <w:rPr>
                <w:rFonts w:ascii="Arial" w:hAnsi="Arial" w:cs="Arial"/>
                <w:sz w:val="18"/>
                <w:szCs w:val="18"/>
              </w:rPr>
            </w:pPr>
            <w:r>
              <w:rPr>
                <w:rFonts w:ascii="Arial" w:hAnsi="Arial" w:cs="Arial"/>
                <w:sz w:val="18"/>
                <w:szCs w:val="18"/>
              </w:rPr>
              <w:t>Priority No 1</w:t>
            </w:r>
          </w:p>
          <w:p w14:paraId="5EF4575D" w14:textId="77777777" w:rsidR="001824DA" w:rsidRDefault="001824DA" w:rsidP="00E276DE">
            <w:pPr>
              <w:rPr>
                <w:rFonts w:ascii="Arial" w:hAnsi="Arial" w:cs="Arial"/>
                <w:sz w:val="18"/>
                <w:szCs w:val="18"/>
              </w:rPr>
            </w:pPr>
            <w:r>
              <w:rPr>
                <w:rFonts w:ascii="Arial" w:hAnsi="Arial" w:cs="Arial"/>
                <w:sz w:val="18"/>
                <w:szCs w:val="18"/>
              </w:rPr>
              <w:t>This report is currently available on Group Web so is considered a ‘Must Have’ report</w:t>
            </w:r>
          </w:p>
        </w:tc>
      </w:tr>
      <w:tr w:rsidR="001824DA" w:rsidRPr="005D68D4" w14:paraId="65D0CB88" w14:textId="77777777" w:rsidTr="00E276DE">
        <w:tc>
          <w:tcPr>
            <w:tcW w:w="2093" w:type="dxa"/>
            <w:shd w:val="pct20" w:color="auto" w:fill="auto"/>
          </w:tcPr>
          <w:p w14:paraId="4CF0AFF2"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Basic Course of Action</w:t>
            </w:r>
          </w:p>
          <w:p w14:paraId="489ABA0B" w14:textId="77777777" w:rsidR="001824DA" w:rsidRPr="005D68D4" w:rsidRDefault="001824DA" w:rsidP="00E276DE">
            <w:pPr>
              <w:rPr>
                <w:rFonts w:ascii="Arial" w:hAnsi="Arial" w:cs="Arial"/>
                <w:b/>
                <w:bCs/>
                <w:sz w:val="18"/>
                <w:szCs w:val="18"/>
              </w:rPr>
            </w:pPr>
          </w:p>
          <w:p w14:paraId="72E01DBF" w14:textId="77777777" w:rsidR="001824DA" w:rsidRPr="005D68D4" w:rsidRDefault="001824DA" w:rsidP="00E276DE">
            <w:pPr>
              <w:rPr>
                <w:rFonts w:ascii="Arial" w:hAnsi="Arial" w:cs="Arial"/>
                <w:b/>
                <w:bCs/>
                <w:sz w:val="18"/>
                <w:szCs w:val="18"/>
              </w:rPr>
            </w:pPr>
          </w:p>
        </w:tc>
        <w:tc>
          <w:tcPr>
            <w:tcW w:w="7229" w:type="dxa"/>
            <w:shd w:val="clear" w:color="auto" w:fill="auto"/>
          </w:tcPr>
          <w:p w14:paraId="1AE21BDB" w14:textId="77777777" w:rsidR="001824DA" w:rsidRPr="00DB4E5F" w:rsidRDefault="001824DA" w:rsidP="004E06BD">
            <w:pPr>
              <w:numPr>
                <w:ilvl w:val="0"/>
                <w:numId w:val="156"/>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6F535096" w14:textId="77777777" w:rsidR="001824DA" w:rsidRPr="00DB4E5F" w:rsidRDefault="001824DA" w:rsidP="004E06BD">
            <w:pPr>
              <w:numPr>
                <w:ilvl w:val="0"/>
                <w:numId w:val="156"/>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6A4774E3" w14:textId="77777777" w:rsidR="001824DA" w:rsidRPr="00DB4E5F" w:rsidRDefault="001824DA" w:rsidP="004E06BD">
            <w:pPr>
              <w:numPr>
                <w:ilvl w:val="0"/>
                <w:numId w:val="156"/>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525C25F8" w14:textId="77777777" w:rsidR="001824DA" w:rsidRPr="00DB4E5F" w:rsidRDefault="001824DA" w:rsidP="004E06BD">
            <w:pPr>
              <w:numPr>
                <w:ilvl w:val="0"/>
                <w:numId w:val="156"/>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34297E73" w14:textId="77777777" w:rsidR="001824DA" w:rsidRPr="00DB4E5F" w:rsidRDefault="001824DA" w:rsidP="004E06BD">
            <w:pPr>
              <w:numPr>
                <w:ilvl w:val="0"/>
                <w:numId w:val="156"/>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171BB3">
              <w:rPr>
                <w:rFonts w:ascii="Arial" w:hAnsi="Arial" w:cs="Arial"/>
                <w:sz w:val="18"/>
                <w:szCs w:val="18"/>
              </w:rPr>
              <w:t>Plan Investment Summary by Money Type</w:t>
            </w:r>
            <w:r>
              <w:rPr>
                <w:rFonts w:ascii="Arial" w:hAnsi="Arial" w:cs="Arial"/>
                <w:sz w:val="18"/>
                <w:szCs w:val="18"/>
              </w:rPr>
              <w:t>” report from the list</w:t>
            </w:r>
          </w:p>
          <w:p w14:paraId="36E4D613" w14:textId="77777777" w:rsidR="001824DA" w:rsidRPr="00DB4E5F" w:rsidRDefault="001824DA" w:rsidP="004E06BD">
            <w:pPr>
              <w:numPr>
                <w:ilvl w:val="0"/>
                <w:numId w:val="156"/>
              </w:numPr>
              <w:rPr>
                <w:rFonts w:ascii="Arial" w:hAnsi="Arial" w:cs="Arial"/>
                <w:sz w:val="18"/>
                <w:szCs w:val="18"/>
              </w:rPr>
            </w:pPr>
            <w:r>
              <w:rPr>
                <w:rFonts w:ascii="Arial" w:hAnsi="Arial" w:cs="Arial"/>
                <w:sz w:val="18"/>
                <w:szCs w:val="18"/>
              </w:rPr>
              <w:t>The system displays the “Default Scope” for the report</w:t>
            </w:r>
          </w:p>
          <w:p w14:paraId="03F557A5"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user accepts the “Default Scope” and selects Continue</w:t>
            </w:r>
          </w:p>
          <w:p w14:paraId="76300604" w14:textId="77777777" w:rsidR="001824DA" w:rsidRDefault="001824DA" w:rsidP="004E06BD">
            <w:pPr>
              <w:numPr>
                <w:ilvl w:val="0"/>
                <w:numId w:val="156"/>
              </w:numPr>
              <w:rPr>
                <w:rFonts w:ascii="Arial" w:hAnsi="Arial" w:cs="Arial"/>
                <w:sz w:val="18"/>
                <w:szCs w:val="18"/>
              </w:rPr>
            </w:pPr>
            <w:r>
              <w:rPr>
                <w:rFonts w:ascii="Arial" w:hAnsi="Arial" w:cs="Arial"/>
                <w:sz w:val="18"/>
                <w:szCs w:val="18"/>
              </w:rPr>
              <w:t xml:space="preserve">The system displays the “Default Filter” for the report </w:t>
            </w:r>
          </w:p>
          <w:p w14:paraId="2B63C6AF"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user accepts the “Default Filter and selects Continue</w:t>
            </w:r>
          </w:p>
          <w:p w14:paraId="2DC9EB89"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system displays the date range options</w:t>
            </w:r>
          </w:p>
          <w:p w14:paraId="365DB6F2"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user selects/enters the ‘As at date’ for the report and selects “Request Report”</w:t>
            </w:r>
          </w:p>
          <w:p w14:paraId="44402307"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6B8C9776" w14:textId="77777777" w:rsidR="001824DA" w:rsidRDefault="001824DA" w:rsidP="004E06BD">
            <w:pPr>
              <w:numPr>
                <w:ilvl w:val="0"/>
                <w:numId w:val="156"/>
              </w:numPr>
              <w:rPr>
                <w:rFonts w:ascii="Arial" w:hAnsi="Arial" w:cs="Arial"/>
                <w:sz w:val="18"/>
                <w:szCs w:val="18"/>
              </w:rPr>
            </w:pPr>
            <w:r>
              <w:rPr>
                <w:rFonts w:ascii="Arial" w:hAnsi="Arial" w:cs="Arial"/>
                <w:sz w:val="18"/>
                <w:szCs w:val="18"/>
              </w:rPr>
              <w:t>The user selects View Report</w:t>
            </w:r>
          </w:p>
          <w:p w14:paraId="0B9B747E" w14:textId="77777777" w:rsidR="001824DA" w:rsidRPr="005D68D4" w:rsidRDefault="001824DA" w:rsidP="004E06BD">
            <w:pPr>
              <w:numPr>
                <w:ilvl w:val="0"/>
                <w:numId w:val="156"/>
              </w:numPr>
              <w:rPr>
                <w:rFonts w:ascii="Arial" w:hAnsi="Arial" w:cs="Arial"/>
                <w:sz w:val="18"/>
                <w:szCs w:val="18"/>
              </w:rPr>
            </w:pPr>
            <w:r>
              <w:rPr>
                <w:rFonts w:ascii="Arial" w:hAnsi="Arial" w:cs="Arial"/>
                <w:sz w:val="18"/>
                <w:szCs w:val="18"/>
              </w:rPr>
              <w:t>The system displays the report as specified</w:t>
            </w:r>
          </w:p>
        </w:tc>
      </w:tr>
      <w:tr w:rsidR="001824DA" w:rsidRPr="005D68D4" w14:paraId="129A3A6E" w14:textId="77777777" w:rsidTr="00E276DE">
        <w:tc>
          <w:tcPr>
            <w:tcW w:w="2093" w:type="dxa"/>
            <w:shd w:val="pct20" w:color="auto" w:fill="auto"/>
          </w:tcPr>
          <w:p w14:paraId="161CFE5F" w14:textId="77777777" w:rsidR="001824DA" w:rsidRPr="005D68D4" w:rsidRDefault="001824DA" w:rsidP="00E276DE">
            <w:pPr>
              <w:rPr>
                <w:rFonts w:ascii="Arial" w:hAnsi="Arial" w:cs="Arial"/>
                <w:b/>
                <w:bCs/>
                <w:sz w:val="18"/>
                <w:szCs w:val="18"/>
              </w:rPr>
            </w:pPr>
            <w:r w:rsidRPr="005D68D4">
              <w:rPr>
                <w:rFonts w:ascii="Arial" w:hAnsi="Arial" w:cs="Arial"/>
                <w:b/>
                <w:bCs/>
                <w:sz w:val="18"/>
                <w:szCs w:val="18"/>
              </w:rPr>
              <w:t>Alternate scenario extensions</w:t>
            </w:r>
          </w:p>
          <w:p w14:paraId="71572D71" w14:textId="77777777" w:rsidR="001824DA" w:rsidRPr="005D68D4" w:rsidRDefault="001824DA" w:rsidP="00E276DE">
            <w:pPr>
              <w:rPr>
                <w:rFonts w:ascii="Arial" w:hAnsi="Arial" w:cs="Arial"/>
                <w:b/>
                <w:bCs/>
                <w:sz w:val="18"/>
                <w:szCs w:val="18"/>
              </w:rPr>
            </w:pPr>
          </w:p>
          <w:p w14:paraId="38774B53" w14:textId="77777777" w:rsidR="001824DA" w:rsidRPr="005D68D4" w:rsidRDefault="001824DA" w:rsidP="00E276DE">
            <w:pPr>
              <w:rPr>
                <w:rFonts w:ascii="Arial" w:hAnsi="Arial" w:cs="Arial"/>
                <w:b/>
                <w:bCs/>
                <w:sz w:val="18"/>
                <w:szCs w:val="18"/>
              </w:rPr>
            </w:pPr>
          </w:p>
        </w:tc>
        <w:tc>
          <w:tcPr>
            <w:tcW w:w="7229" w:type="dxa"/>
            <w:shd w:val="clear" w:color="auto" w:fill="auto"/>
          </w:tcPr>
          <w:p w14:paraId="539191FB" w14:textId="77777777" w:rsidR="001824DA" w:rsidRPr="005D68D4" w:rsidRDefault="001824DA" w:rsidP="00E276DE">
            <w:pPr>
              <w:rPr>
                <w:rFonts w:ascii="Arial" w:hAnsi="Arial" w:cs="Arial"/>
                <w:sz w:val="18"/>
                <w:szCs w:val="18"/>
              </w:rPr>
            </w:pPr>
          </w:p>
        </w:tc>
      </w:tr>
      <w:tr w:rsidR="00F66F38" w:rsidRPr="005D68D4" w14:paraId="2384EFCC" w14:textId="77777777" w:rsidTr="00E276DE">
        <w:tc>
          <w:tcPr>
            <w:tcW w:w="2093" w:type="dxa"/>
            <w:shd w:val="pct20" w:color="auto" w:fill="auto"/>
          </w:tcPr>
          <w:p w14:paraId="6632D7B7" w14:textId="6306255D"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7DD45200" w14:textId="77777777" w:rsidR="00F66F38" w:rsidRDefault="00F66F38" w:rsidP="00F66F38">
            <w:pPr>
              <w:rPr>
                <w:rFonts w:ascii="Arial" w:hAnsi="Arial" w:cs="Arial"/>
                <w:sz w:val="18"/>
                <w:szCs w:val="18"/>
              </w:rPr>
            </w:pPr>
            <w:r>
              <w:rPr>
                <w:rFonts w:ascii="Arial" w:hAnsi="Arial" w:cs="Arial"/>
                <w:sz w:val="18"/>
                <w:szCs w:val="18"/>
              </w:rPr>
              <w:t>HTML/PDF/Excel</w:t>
            </w:r>
          </w:p>
          <w:p w14:paraId="478A6657" w14:textId="77777777" w:rsidR="00F66F38" w:rsidRPr="005D68D4" w:rsidRDefault="00F66F38" w:rsidP="00F66F38">
            <w:pPr>
              <w:rPr>
                <w:rFonts w:ascii="Arial" w:hAnsi="Arial" w:cs="Arial"/>
                <w:sz w:val="18"/>
                <w:szCs w:val="18"/>
              </w:rPr>
            </w:pPr>
          </w:p>
        </w:tc>
      </w:tr>
      <w:tr w:rsidR="00F66F38" w:rsidRPr="005D68D4" w14:paraId="357173AE" w14:textId="77777777" w:rsidTr="00E276DE">
        <w:tc>
          <w:tcPr>
            <w:tcW w:w="2093" w:type="dxa"/>
            <w:shd w:val="pct20" w:color="auto" w:fill="auto"/>
          </w:tcPr>
          <w:p w14:paraId="74CE1E5D" w14:textId="555AB572"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13EFC28A" w14:textId="77777777" w:rsidR="00F66F38" w:rsidRDefault="00F66F38" w:rsidP="00F66F38">
            <w:pPr>
              <w:rPr>
                <w:rFonts w:ascii="Arial" w:hAnsi="Arial" w:cs="Arial"/>
                <w:sz w:val="18"/>
                <w:szCs w:val="18"/>
              </w:rPr>
            </w:pPr>
            <w:r>
              <w:rPr>
                <w:rFonts w:ascii="Arial" w:hAnsi="Arial" w:cs="Arial"/>
                <w:sz w:val="18"/>
                <w:szCs w:val="18"/>
              </w:rPr>
              <w:t>None</w:t>
            </w:r>
          </w:p>
          <w:p w14:paraId="226FC8A7" w14:textId="77777777" w:rsidR="00F66F38" w:rsidRPr="005D68D4" w:rsidRDefault="00F66F38" w:rsidP="00F66F38">
            <w:pPr>
              <w:rPr>
                <w:rFonts w:ascii="Arial" w:hAnsi="Arial" w:cs="Arial"/>
                <w:sz w:val="18"/>
                <w:szCs w:val="18"/>
              </w:rPr>
            </w:pPr>
          </w:p>
        </w:tc>
      </w:tr>
      <w:tr w:rsidR="00F66F38" w:rsidRPr="005D68D4" w14:paraId="5D92324C" w14:textId="77777777" w:rsidTr="00E276DE">
        <w:trPr>
          <w:trHeight w:val="683"/>
        </w:trPr>
        <w:tc>
          <w:tcPr>
            <w:tcW w:w="2093" w:type="dxa"/>
            <w:shd w:val="pct20" w:color="auto" w:fill="auto"/>
          </w:tcPr>
          <w:p w14:paraId="41C0452F"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082AF0E6" w14:textId="77777777" w:rsidR="00F66F38" w:rsidRPr="005D68D4" w:rsidRDefault="00F66F38" w:rsidP="00F66F38">
            <w:pPr>
              <w:rPr>
                <w:rFonts w:ascii="Arial" w:hAnsi="Arial" w:cs="Arial"/>
                <w:b/>
                <w:bCs/>
                <w:sz w:val="18"/>
                <w:szCs w:val="18"/>
              </w:rPr>
            </w:pPr>
          </w:p>
        </w:tc>
        <w:tc>
          <w:tcPr>
            <w:tcW w:w="7229" w:type="dxa"/>
            <w:shd w:val="clear" w:color="auto" w:fill="auto"/>
          </w:tcPr>
          <w:p w14:paraId="72684C57"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2645ACEE" w14:textId="77777777" w:rsidR="00F66F38" w:rsidRDefault="00F66F38" w:rsidP="00F66F38">
            <w:pPr>
              <w:rPr>
                <w:rFonts w:ascii="Arial" w:hAnsi="Arial" w:cs="Arial"/>
                <w:sz w:val="18"/>
                <w:szCs w:val="18"/>
              </w:rPr>
            </w:pPr>
          </w:p>
          <w:p w14:paraId="5A07DBBC" w14:textId="77777777" w:rsidR="00F66F38" w:rsidRDefault="00F66F38" w:rsidP="00F66F38">
            <w:pPr>
              <w:rPr>
                <w:rFonts w:ascii="Arial" w:hAnsi="Arial" w:cs="Arial"/>
                <w:sz w:val="18"/>
                <w:szCs w:val="18"/>
              </w:rPr>
            </w:pPr>
            <w:r>
              <w:rPr>
                <w:rFonts w:ascii="Arial" w:hAnsi="Arial" w:cs="Arial"/>
                <w:sz w:val="18"/>
                <w:szCs w:val="18"/>
              </w:rPr>
              <w:t>The default scope linked to the Plan Investment Summary by Money Type should be “Current Scheme” this should mean that the report is run for the scheme that the user is logged in as.  No lower level permissions should apply.</w:t>
            </w:r>
          </w:p>
          <w:p w14:paraId="7A859AC1" w14:textId="77777777" w:rsidR="00F66F38" w:rsidRDefault="00F66F38" w:rsidP="00F66F38">
            <w:pPr>
              <w:rPr>
                <w:rFonts w:ascii="Arial" w:hAnsi="Arial" w:cs="Arial"/>
                <w:sz w:val="18"/>
                <w:szCs w:val="18"/>
              </w:rPr>
            </w:pPr>
          </w:p>
          <w:p w14:paraId="728EC7AF"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6A8F823A" w14:textId="77777777" w:rsidR="00F66F38" w:rsidRDefault="00F66F38" w:rsidP="00F66F38">
            <w:pPr>
              <w:rPr>
                <w:rFonts w:ascii="Arial" w:hAnsi="Arial" w:cs="Arial"/>
                <w:sz w:val="18"/>
                <w:szCs w:val="18"/>
              </w:rPr>
            </w:pPr>
          </w:p>
          <w:p w14:paraId="1E83DC70" w14:textId="7EB55A0E" w:rsidR="00F66F38" w:rsidRDefault="00F66F38" w:rsidP="00F66F38">
            <w:pPr>
              <w:rPr>
                <w:rFonts w:ascii="Arial" w:hAnsi="Arial" w:cs="Arial"/>
                <w:sz w:val="18"/>
                <w:szCs w:val="18"/>
              </w:rPr>
            </w:pPr>
            <w:r>
              <w:rPr>
                <w:rFonts w:ascii="Arial" w:hAnsi="Arial" w:cs="Arial"/>
                <w:sz w:val="18"/>
                <w:szCs w:val="18"/>
              </w:rPr>
              <w:t xml:space="preserve">The default filter linked to the Plan Investment Summary by Money Type should be the “Standard Filter” this should mean that the report is run for all </w:t>
            </w:r>
            <w:del w:id="795" w:author="Jamal, Zaher CWK" w:date="2015-06-16T16:35:00Z">
              <w:r w:rsidR="003B2D50" w:rsidDel="009149AB">
                <w:rPr>
                  <w:rFonts w:ascii="Arial" w:hAnsi="Arial" w:cs="Arial"/>
                  <w:sz w:val="18"/>
                  <w:szCs w:val="18"/>
                </w:rPr>
                <w:delText>user</w:delText>
              </w:r>
            </w:del>
            <w:ins w:id="796" w:author="Jamal, Zaher CWK" w:date="2015-06-16T16:35:00Z">
              <w:r w:rsidR="009149AB">
                <w:rPr>
                  <w:rFonts w:ascii="Arial" w:hAnsi="Arial" w:cs="Arial"/>
                  <w:sz w:val="18"/>
                  <w:szCs w:val="18"/>
                </w:rPr>
                <w:t>member</w:t>
              </w:r>
            </w:ins>
            <w:r>
              <w:rPr>
                <w:rFonts w:ascii="Arial" w:hAnsi="Arial" w:cs="Arial"/>
                <w:sz w:val="18"/>
                <w:szCs w:val="18"/>
              </w:rPr>
              <w:t>s that meet the report criteria.</w:t>
            </w:r>
          </w:p>
          <w:p w14:paraId="43AC87B5" w14:textId="77777777" w:rsidR="00F66F38" w:rsidRDefault="00F66F38" w:rsidP="00F66F38">
            <w:pPr>
              <w:rPr>
                <w:rFonts w:ascii="Arial" w:hAnsi="Arial" w:cs="Arial"/>
                <w:sz w:val="18"/>
                <w:szCs w:val="18"/>
              </w:rPr>
            </w:pPr>
          </w:p>
          <w:p w14:paraId="4CDF0E7C"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243B7BD2" w14:textId="77777777" w:rsidR="00F66F38" w:rsidRDefault="00F66F38" w:rsidP="00F66F38">
            <w:pPr>
              <w:rPr>
                <w:rFonts w:ascii="Arial" w:hAnsi="Arial" w:cs="Arial"/>
                <w:sz w:val="18"/>
                <w:szCs w:val="18"/>
              </w:rPr>
            </w:pPr>
          </w:p>
          <w:p w14:paraId="1909F9CA"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2EC06D56" w14:textId="77777777" w:rsidR="00F66F38" w:rsidRDefault="00F66F38" w:rsidP="00F66F38">
            <w:pPr>
              <w:rPr>
                <w:rFonts w:ascii="Arial" w:hAnsi="Arial" w:cs="Arial"/>
                <w:sz w:val="18"/>
                <w:szCs w:val="18"/>
              </w:rPr>
            </w:pPr>
          </w:p>
          <w:p w14:paraId="272F4380"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5B3D555F" w14:textId="77777777" w:rsidR="00F66F38" w:rsidRDefault="00F66F38" w:rsidP="00F66F38">
            <w:pPr>
              <w:rPr>
                <w:rFonts w:ascii="Arial" w:hAnsi="Arial" w:cs="Arial"/>
                <w:sz w:val="18"/>
                <w:szCs w:val="18"/>
              </w:rPr>
            </w:pPr>
          </w:p>
          <w:p w14:paraId="5B010F7A" w14:textId="77777777" w:rsidR="00F66F38" w:rsidRDefault="00F66F38" w:rsidP="00F66F38">
            <w:pPr>
              <w:rPr>
                <w:rFonts w:ascii="Arial" w:hAnsi="Arial" w:cs="Arial"/>
                <w:sz w:val="18"/>
                <w:szCs w:val="18"/>
              </w:rPr>
            </w:pPr>
            <w:r>
              <w:rPr>
                <w:rFonts w:ascii="Arial" w:hAnsi="Arial" w:cs="Arial"/>
                <w:sz w:val="18"/>
                <w:szCs w:val="18"/>
              </w:rPr>
              <w:t>The TRANSACT_DETAILS&gt;EFF_DT field can be used to obtain the transactions up to the date  entered</w:t>
            </w:r>
          </w:p>
          <w:p w14:paraId="52BB9FB9" w14:textId="77777777" w:rsidR="00F66F38" w:rsidRDefault="00F66F38" w:rsidP="00F66F38">
            <w:pPr>
              <w:rPr>
                <w:rFonts w:ascii="Arial" w:hAnsi="Arial" w:cs="Arial"/>
                <w:sz w:val="18"/>
                <w:szCs w:val="18"/>
              </w:rPr>
            </w:pPr>
          </w:p>
          <w:p w14:paraId="02EB6556"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1B9B41A7" w14:textId="77777777" w:rsidR="00F66F38" w:rsidRDefault="00F66F38" w:rsidP="00F66F38">
            <w:pPr>
              <w:rPr>
                <w:rFonts w:ascii="Arial" w:hAnsi="Arial" w:cs="Arial"/>
                <w:sz w:val="18"/>
                <w:szCs w:val="18"/>
              </w:rPr>
            </w:pPr>
          </w:p>
          <w:p w14:paraId="2E3259FF" w14:textId="77777777" w:rsidR="00F66F38" w:rsidRDefault="00F66F38" w:rsidP="00F66F38">
            <w:pPr>
              <w:rPr>
                <w:rFonts w:ascii="Arial" w:hAnsi="Arial" w:cs="Arial"/>
                <w:sz w:val="18"/>
                <w:szCs w:val="18"/>
              </w:rPr>
            </w:pPr>
            <w:r>
              <w:rPr>
                <w:rFonts w:ascii="Arial" w:hAnsi="Arial" w:cs="Arial"/>
                <w:sz w:val="18"/>
                <w:szCs w:val="18"/>
              </w:rPr>
              <w:t>Upon selecting the “Request Report” option for a Plan Investment Summary by Money Type the system needs to obtain the following data for the selected date range grouped by Money Type:</w:t>
            </w:r>
          </w:p>
          <w:p w14:paraId="5CB34A33" w14:textId="77777777" w:rsidR="00F66F38" w:rsidRDefault="00F66F38" w:rsidP="00F66F38">
            <w:pPr>
              <w:rPr>
                <w:rFonts w:ascii="Arial" w:hAnsi="Arial" w:cs="Arial"/>
                <w:sz w:val="18"/>
                <w:szCs w:val="18"/>
              </w:rPr>
            </w:pPr>
          </w:p>
          <w:p w14:paraId="65327A11" w14:textId="350291E7" w:rsidR="00F66F38" w:rsidRPr="00054814" w:rsidRDefault="00F66F38" w:rsidP="004E06BD">
            <w:pPr>
              <w:numPr>
                <w:ilvl w:val="0"/>
                <w:numId w:val="157"/>
              </w:numPr>
              <w:rPr>
                <w:rFonts w:ascii="Arial" w:hAnsi="Arial" w:cs="Arial"/>
                <w:sz w:val="18"/>
                <w:szCs w:val="18"/>
              </w:rPr>
            </w:pPr>
            <w:r>
              <w:rPr>
                <w:rFonts w:ascii="Arial" w:hAnsi="Arial" w:cs="Arial"/>
                <w:sz w:val="18"/>
                <w:szCs w:val="18"/>
              </w:rPr>
              <w:t xml:space="preserve">List of all funds the </w:t>
            </w:r>
            <w:del w:id="797" w:author="Jamal, Zaher CWK" w:date="2015-06-16T16:35:00Z">
              <w:r w:rsidR="003B2D50" w:rsidDel="009149AB">
                <w:rPr>
                  <w:rFonts w:ascii="Arial" w:hAnsi="Arial" w:cs="Arial"/>
                  <w:sz w:val="18"/>
                  <w:szCs w:val="18"/>
                </w:rPr>
                <w:delText>user</w:delText>
              </w:r>
            </w:del>
            <w:ins w:id="798" w:author="Jamal, Zaher CWK" w:date="2015-06-16T16:35:00Z">
              <w:r w:rsidR="009149AB">
                <w:rPr>
                  <w:rFonts w:ascii="Arial" w:hAnsi="Arial" w:cs="Arial"/>
                  <w:sz w:val="18"/>
                  <w:szCs w:val="18"/>
                </w:rPr>
                <w:t>member</w:t>
              </w:r>
            </w:ins>
            <w:r>
              <w:rPr>
                <w:rFonts w:ascii="Arial" w:hAnsi="Arial" w:cs="Arial"/>
                <w:sz w:val="18"/>
                <w:szCs w:val="18"/>
              </w:rPr>
              <w:t>s of the scheme are invested in at the run date (i.e. the as at date)</w:t>
            </w:r>
          </w:p>
          <w:p w14:paraId="5C81BB76" w14:textId="77777777" w:rsidR="00F66F38" w:rsidRPr="00054814" w:rsidRDefault="00F66F38" w:rsidP="004E06BD">
            <w:pPr>
              <w:numPr>
                <w:ilvl w:val="0"/>
                <w:numId w:val="157"/>
              </w:numPr>
              <w:rPr>
                <w:rFonts w:ascii="Arial" w:hAnsi="Arial" w:cs="Arial"/>
                <w:sz w:val="18"/>
                <w:szCs w:val="18"/>
              </w:rPr>
            </w:pPr>
            <w:r>
              <w:rPr>
                <w:rFonts w:ascii="Arial" w:hAnsi="Arial" w:cs="Arial"/>
                <w:sz w:val="18"/>
                <w:szCs w:val="18"/>
              </w:rPr>
              <w:t>The AMC % for each fund listed</w:t>
            </w:r>
          </w:p>
          <w:p w14:paraId="78017D2C" w14:textId="77777777" w:rsidR="00F66F38" w:rsidRPr="00054814" w:rsidRDefault="00F66F38" w:rsidP="004E06BD">
            <w:pPr>
              <w:numPr>
                <w:ilvl w:val="0"/>
                <w:numId w:val="157"/>
              </w:numPr>
              <w:rPr>
                <w:rFonts w:ascii="Arial" w:hAnsi="Arial" w:cs="Arial"/>
                <w:sz w:val="18"/>
                <w:szCs w:val="18"/>
              </w:rPr>
            </w:pPr>
            <w:r>
              <w:rPr>
                <w:rFonts w:ascii="Arial" w:hAnsi="Arial" w:cs="Arial"/>
                <w:sz w:val="18"/>
                <w:szCs w:val="18"/>
              </w:rPr>
              <w:t>The number of units held for each fund as at the run date</w:t>
            </w:r>
          </w:p>
          <w:p w14:paraId="6C2C02FC" w14:textId="77777777" w:rsidR="00F66F38" w:rsidRDefault="00F66F38" w:rsidP="004E06BD">
            <w:pPr>
              <w:numPr>
                <w:ilvl w:val="0"/>
                <w:numId w:val="157"/>
              </w:numPr>
              <w:rPr>
                <w:rFonts w:ascii="Arial" w:hAnsi="Arial" w:cs="Arial"/>
                <w:sz w:val="18"/>
                <w:szCs w:val="18"/>
              </w:rPr>
            </w:pPr>
            <w:r>
              <w:rPr>
                <w:rFonts w:ascii="Arial" w:hAnsi="Arial" w:cs="Arial"/>
                <w:sz w:val="18"/>
                <w:szCs w:val="18"/>
              </w:rPr>
              <w:t>The unit price for each fund as at the run date</w:t>
            </w:r>
          </w:p>
          <w:p w14:paraId="6F7B5D14" w14:textId="77777777" w:rsidR="00F66F38" w:rsidRDefault="00F66F38" w:rsidP="004E06BD">
            <w:pPr>
              <w:numPr>
                <w:ilvl w:val="0"/>
                <w:numId w:val="157"/>
              </w:numPr>
              <w:rPr>
                <w:rFonts w:ascii="Arial" w:hAnsi="Arial" w:cs="Arial"/>
                <w:sz w:val="18"/>
                <w:szCs w:val="18"/>
              </w:rPr>
            </w:pPr>
            <w:r>
              <w:rPr>
                <w:rFonts w:ascii="Arial" w:hAnsi="Arial" w:cs="Arial"/>
                <w:sz w:val="18"/>
                <w:szCs w:val="18"/>
              </w:rPr>
              <w:t>The value for each fund as at the end of the run date</w:t>
            </w:r>
          </w:p>
          <w:p w14:paraId="6AAEB8E1" w14:textId="77777777" w:rsidR="00F66F38" w:rsidRDefault="00F66F38" w:rsidP="004E06BD">
            <w:pPr>
              <w:numPr>
                <w:ilvl w:val="0"/>
                <w:numId w:val="157"/>
              </w:numPr>
              <w:rPr>
                <w:rFonts w:ascii="Arial" w:hAnsi="Arial" w:cs="Arial"/>
                <w:sz w:val="18"/>
                <w:szCs w:val="18"/>
              </w:rPr>
            </w:pPr>
            <w:r>
              <w:rPr>
                <w:rFonts w:ascii="Arial" w:hAnsi="Arial" w:cs="Arial"/>
                <w:sz w:val="18"/>
                <w:szCs w:val="18"/>
              </w:rPr>
              <w:t>The total value for all funds as at the run date</w:t>
            </w:r>
          </w:p>
          <w:p w14:paraId="4BF7903D" w14:textId="77777777" w:rsidR="00F66F38" w:rsidRDefault="00F66F38" w:rsidP="00F66F38">
            <w:pPr>
              <w:rPr>
                <w:rFonts w:ascii="Arial" w:hAnsi="Arial" w:cs="Arial"/>
                <w:sz w:val="18"/>
                <w:szCs w:val="18"/>
              </w:rPr>
            </w:pPr>
          </w:p>
          <w:p w14:paraId="736561B4" w14:textId="77777777" w:rsidR="00F66F38" w:rsidRPr="00443BEE" w:rsidRDefault="00F66F38" w:rsidP="00F66F38">
            <w:pPr>
              <w:rPr>
                <w:rFonts w:ascii="Arial" w:hAnsi="Arial" w:cs="Arial"/>
                <w:sz w:val="18"/>
                <w:szCs w:val="18"/>
                <w:u w:val="single"/>
              </w:rPr>
            </w:pPr>
            <w:r w:rsidRPr="00443BEE">
              <w:rPr>
                <w:rFonts w:ascii="Arial" w:hAnsi="Arial" w:cs="Arial"/>
                <w:sz w:val="18"/>
                <w:szCs w:val="18"/>
                <w:u w:val="single"/>
              </w:rPr>
              <w:t xml:space="preserve">13. View </w:t>
            </w:r>
            <w:r>
              <w:rPr>
                <w:rFonts w:ascii="Arial" w:hAnsi="Arial" w:cs="Arial"/>
                <w:sz w:val="18"/>
                <w:szCs w:val="18"/>
                <w:u w:val="single"/>
              </w:rPr>
              <w:t>Report</w:t>
            </w:r>
          </w:p>
          <w:p w14:paraId="136225AA" w14:textId="77777777" w:rsidR="00F66F38" w:rsidRDefault="00F66F38" w:rsidP="00F66F38">
            <w:pPr>
              <w:rPr>
                <w:rFonts w:ascii="Arial" w:hAnsi="Arial" w:cs="Arial"/>
                <w:sz w:val="18"/>
                <w:szCs w:val="18"/>
              </w:rPr>
            </w:pPr>
          </w:p>
          <w:p w14:paraId="374B9432"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698106CC" w14:textId="77777777" w:rsidR="00F66F38" w:rsidRDefault="00F66F38" w:rsidP="00F66F38">
            <w:pPr>
              <w:rPr>
                <w:rFonts w:ascii="Arial" w:hAnsi="Arial" w:cs="Arial"/>
                <w:sz w:val="18"/>
                <w:szCs w:val="18"/>
              </w:rPr>
            </w:pPr>
          </w:p>
          <w:p w14:paraId="15EEA8A3"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Plan Investment Summary by Money Type for {Scheme Name} as at {dd/mm/yyyy} (if the scope used means that multiple schemes are selected then do not display (for {Scheme Name}).</w:t>
            </w:r>
          </w:p>
          <w:p w14:paraId="7FC83799"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3F09E63D"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79D27D29" w14:textId="77777777" w:rsidR="00F66F38" w:rsidRDefault="00F66F38" w:rsidP="004E06BD">
            <w:pPr>
              <w:numPr>
                <w:ilvl w:val="0"/>
                <w:numId w:val="106"/>
              </w:numPr>
              <w:rPr>
                <w:rFonts w:ascii="Arial" w:hAnsi="Arial" w:cs="Arial"/>
                <w:sz w:val="18"/>
                <w:szCs w:val="18"/>
              </w:rPr>
            </w:pPr>
            <w:r>
              <w:rPr>
                <w:rFonts w:ascii="Arial" w:hAnsi="Arial" w:cs="Arial"/>
                <w:sz w:val="18"/>
                <w:szCs w:val="18"/>
              </w:rPr>
              <w:t>Money Type Header</w:t>
            </w:r>
          </w:p>
          <w:p w14:paraId="1B188748"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Fund – list of funds</w:t>
            </w:r>
          </w:p>
          <w:p w14:paraId="170A9286"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AMC % - the AMC for each fund</w:t>
            </w:r>
          </w:p>
          <w:p w14:paraId="0BA3EF75"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Number of units</w:t>
            </w:r>
          </w:p>
          <w:p w14:paraId="2B2607A3"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Unit price</w:t>
            </w:r>
          </w:p>
          <w:p w14:paraId="6CFFD187" w14:textId="77777777" w:rsidR="00F66F38" w:rsidRDefault="00F66F38" w:rsidP="004E06BD">
            <w:pPr>
              <w:numPr>
                <w:ilvl w:val="0"/>
                <w:numId w:val="106"/>
              </w:numPr>
              <w:rPr>
                <w:rFonts w:ascii="Arial" w:hAnsi="Arial" w:cs="Arial"/>
                <w:sz w:val="18"/>
                <w:szCs w:val="18"/>
              </w:rPr>
            </w:pPr>
            <w:r>
              <w:rPr>
                <w:rFonts w:ascii="Arial" w:hAnsi="Arial" w:cs="Arial"/>
                <w:sz w:val="18"/>
                <w:szCs w:val="18"/>
              </w:rPr>
              <w:t>Value</w:t>
            </w:r>
          </w:p>
          <w:p w14:paraId="2D1615AA" w14:textId="77777777" w:rsidR="00F66F38" w:rsidRPr="00C60BDF" w:rsidRDefault="00F66F38" w:rsidP="004E06BD">
            <w:pPr>
              <w:numPr>
                <w:ilvl w:val="0"/>
                <w:numId w:val="106"/>
              </w:numPr>
              <w:rPr>
                <w:rFonts w:ascii="Arial" w:hAnsi="Arial" w:cs="Arial"/>
                <w:sz w:val="18"/>
                <w:szCs w:val="18"/>
              </w:rPr>
            </w:pPr>
            <w:r w:rsidRPr="00C60BDF">
              <w:rPr>
                <w:rFonts w:ascii="Arial" w:hAnsi="Arial" w:cs="Arial"/>
                <w:sz w:val="18"/>
                <w:szCs w:val="18"/>
              </w:rPr>
              <w:t>Total</w:t>
            </w:r>
            <w:r>
              <w:rPr>
                <w:rFonts w:ascii="Arial" w:hAnsi="Arial" w:cs="Arial"/>
                <w:sz w:val="18"/>
                <w:szCs w:val="18"/>
              </w:rPr>
              <w:t xml:space="preserve"> for Money Type</w:t>
            </w:r>
          </w:p>
          <w:p w14:paraId="4349EAB5" w14:textId="77777777" w:rsidR="00F66F38" w:rsidRDefault="00F66F38" w:rsidP="00F66F38">
            <w:pPr>
              <w:rPr>
                <w:rFonts w:ascii="Arial" w:hAnsi="Arial" w:cs="Arial"/>
                <w:sz w:val="18"/>
                <w:szCs w:val="18"/>
              </w:rPr>
            </w:pPr>
          </w:p>
          <w:p w14:paraId="05BDF454"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6352F46F" w14:textId="77777777" w:rsidR="00F66F38" w:rsidRDefault="00F66F38" w:rsidP="00F66F38">
            <w:pPr>
              <w:rPr>
                <w:rFonts w:ascii="Arial" w:hAnsi="Arial" w:cs="Arial"/>
                <w:sz w:val="18"/>
                <w:szCs w:val="18"/>
              </w:rPr>
            </w:pPr>
          </w:p>
          <w:p w14:paraId="00782FD4" w14:textId="77777777" w:rsidR="00F66F38" w:rsidRDefault="00F66F38" w:rsidP="00F66F38">
            <w:pPr>
              <w:rPr>
                <w:rFonts w:ascii="Arial" w:hAnsi="Arial" w:cs="Arial"/>
                <w:sz w:val="18"/>
                <w:szCs w:val="18"/>
              </w:rPr>
            </w:pPr>
            <w:r>
              <w:rPr>
                <w:noProof/>
                <w:lang w:eastAsia="en-GB"/>
              </w:rPr>
              <w:drawing>
                <wp:inline distT="0" distB="0" distL="0" distR="0" wp14:anchorId="5101F533" wp14:editId="53287C85">
                  <wp:extent cx="4234543" cy="440501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34611" cy="4405089"/>
                          </a:xfrm>
                          <a:prstGeom prst="rect">
                            <a:avLst/>
                          </a:prstGeom>
                          <a:noFill/>
                          <a:ln>
                            <a:noFill/>
                          </a:ln>
                        </pic:spPr>
                      </pic:pic>
                    </a:graphicData>
                  </a:graphic>
                </wp:inline>
              </w:drawing>
            </w:r>
          </w:p>
          <w:p w14:paraId="1DCF81E7" w14:textId="77777777" w:rsidR="00F66F38" w:rsidRDefault="00F66F38" w:rsidP="00F66F38">
            <w:pPr>
              <w:rPr>
                <w:rFonts w:ascii="Arial" w:hAnsi="Arial" w:cs="Arial"/>
                <w:sz w:val="18"/>
                <w:szCs w:val="18"/>
              </w:rPr>
            </w:pPr>
            <w:r>
              <w:rPr>
                <w:rFonts w:ascii="Arial" w:hAnsi="Arial" w:cs="Arial"/>
                <w:sz w:val="18"/>
                <w:szCs w:val="18"/>
              </w:rPr>
              <w:t>NB: This is only an example layout</w:t>
            </w:r>
          </w:p>
          <w:p w14:paraId="3CB74300" w14:textId="77777777" w:rsidR="00F66F38" w:rsidRPr="003924C6" w:rsidRDefault="00F66F38" w:rsidP="00F66F38">
            <w:pPr>
              <w:rPr>
                <w:rFonts w:ascii="Arial" w:hAnsi="Arial" w:cs="Arial"/>
                <w:sz w:val="18"/>
                <w:szCs w:val="18"/>
              </w:rPr>
            </w:pPr>
          </w:p>
        </w:tc>
      </w:tr>
      <w:tr w:rsidR="00F66F38" w:rsidRPr="005D68D4" w14:paraId="479B3F06" w14:textId="77777777" w:rsidTr="00E276DE">
        <w:tc>
          <w:tcPr>
            <w:tcW w:w="2093" w:type="dxa"/>
            <w:shd w:val="pct20" w:color="auto" w:fill="auto"/>
          </w:tcPr>
          <w:p w14:paraId="4CA0874B"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4573217C" w14:textId="77777777" w:rsidR="00F66F38" w:rsidRPr="005D68D4" w:rsidRDefault="00F66F38" w:rsidP="00F66F38">
            <w:pPr>
              <w:rPr>
                <w:rFonts w:ascii="Arial" w:hAnsi="Arial" w:cs="Arial"/>
                <w:b/>
                <w:bCs/>
                <w:sz w:val="18"/>
                <w:szCs w:val="18"/>
              </w:rPr>
            </w:pPr>
          </w:p>
        </w:tc>
        <w:tc>
          <w:tcPr>
            <w:tcW w:w="7229" w:type="dxa"/>
            <w:shd w:val="clear" w:color="auto" w:fill="auto"/>
          </w:tcPr>
          <w:p w14:paraId="6CD878B2" w14:textId="77777777" w:rsidR="00F66F38" w:rsidRPr="005D68D4" w:rsidRDefault="00F66F38" w:rsidP="00F66F38">
            <w:pPr>
              <w:rPr>
                <w:rFonts w:ascii="Arial" w:hAnsi="Arial" w:cs="Arial"/>
                <w:sz w:val="18"/>
                <w:szCs w:val="18"/>
              </w:rPr>
            </w:pPr>
          </w:p>
        </w:tc>
      </w:tr>
      <w:tr w:rsidR="00F66F38" w:rsidRPr="005D68D4" w14:paraId="67D78B5C" w14:textId="77777777" w:rsidTr="00E276DE">
        <w:tc>
          <w:tcPr>
            <w:tcW w:w="2093" w:type="dxa"/>
            <w:shd w:val="pct20" w:color="auto" w:fill="auto"/>
          </w:tcPr>
          <w:p w14:paraId="29CD947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4EC62194"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2202FE03" w14:textId="77777777" w:rsidR="00F66F38" w:rsidRPr="005D68D4" w:rsidRDefault="00F66F38" w:rsidP="00F66F38">
            <w:pPr>
              <w:rPr>
                <w:rFonts w:ascii="Arial" w:hAnsi="Arial" w:cs="Arial"/>
                <w:sz w:val="18"/>
                <w:szCs w:val="18"/>
              </w:rPr>
            </w:pPr>
          </w:p>
        </w:tc>
      </w:tr>
      <w:tr w:rsidR="00F66F38" w:rsidRPr="005D68D4" w14:paraId="2ABC0CBC" w14:textId="77777777" w:rsidTr="00E276DE">
        <w:tc>
          <w:tcPr>
            <w:tcW w:w="2093" w:type="dxa"/>
            <w:shd w:val="pct20" w:color="auto" w:fill="auto"/>
          </w:tcPr>
          <w:p w14:paraId="530A333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495AD8C9" w14:textId="77777777" w:rsidR="00F66F38" w:rsidRDefault="00F66F38" w:rsidP="00F66F38">
            <w:pPr>
              <w:rPr>
                <w:rFonts w:ascii="Arial" w:hAnsi="Arial" w:cs="Arial"/>
                <w:sz w:val="18"/>
                <w:szCs w:val="18"/>
              </w:rPr>
            </w:pPr>
            <w:r>
              <w:rPr>
                <w:rFonts w:ascii="Arial" w:hAnsi="Arial" w:cs="Arial"/>
                <w:sz w:val="18"/>
                <w:szCs w:val="18"/>
              </w:rPr>
              <w:t>Priority 1</w:t>
            </w:r>
          </w:p>
          <w:p w14:paraId="3D3B65C5" w14:textId="77777777" w:rsidR="00F66F38" w:rsidRPr="005D68D4" w:rsidRDefault="00F66F38" w:rsidP="00F66F38">
            <w:pPr>
              <w:rPr>
                <w:rFonts w:ascii="Arial" w:hAnsi="Arial" w:cs="Arial"/>
                <w:sz w:val="18"/>
                <w:szCs w:val="18"/>
              </w:rPr>
            </w:pPr>
            <w:r>
              <w:rPr>
                <w:rFonts w:ascii="Arial" w:hAnsi="Arial" w:cs="Arial"/>
                <w:sz w:val="18"/>
                <w:szCs w:val="18"/>
              </w:rPr>
              <w:t>This report is currently available on Group Web so is considered a ‘Must Have’ report</w:t>
            </w:r>
          </w:p>
        </w:tc>
      </w:tr>
      <w:tr w:rsidR="00F66F38" w:rsidRPr="005D68D4" w14:paraId="5CC773B2" w14:textId="77777777" w:rsidTr="00E276DE">
        <w:tc>
          <w:tcPr>
            <w:tcW w:w="2093" w:type="dxa"/>
            <w:shd w:val="pct20" w:color="auto" w:fill="auto"/>
          </w:tcPr>
          <w:p w14:paraId="0B415DCB"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65B7F1E3" w14:textId="77777777" w:rsidR="00F66F38" w:rsidRPr="005D68D4" w:rsidRDefault="00F66F38" w:rsidP="00F66F38">
            <w:pPr>
              <w:rPr>
                <w:rFonts w:ascii="Arial" w:hAnsi="Arial" w:cs="Arial"/>
                <w:sz w:val="18"/>
                <w:szCs w:val="18"/>
              </w:rPr>
            </w:pPr>
            <w:r>
              <w:rPr>
                <w:rFonts w:ascii="Arial" w:hAnsi="Arial" w:cs="Arial"/>
                <w:sz w:val="18"/>
                <w:szCs w:val="18"/>
              </w:rPr>
              <w:t>PM0044 – Scheme Statement – Investments Tab</w:t>
            </w:r>
          </w:p>
        </w:tc>
      </w:tr>
      <w:tr w:rsidR="00F66F38" w:rsidRPr="005D68D4" w14:paraId="7C945AD4" w14:textId="77777777" w:rsidTr="00E276DE">
        <w:tc>
          <w:tcPr>
            <w:tcW w:w="2093" w:type="dxa"/>
            <w:shd w:val="pct20" w:color="auto" w:fill="auto"/>
          </w:tcPr>
          <w:p w14:paraId="6AAE528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3CA0B6DF"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626D84B4" w14:textId="77777777" w:rsidR="001824DA" w:rsidRDefault="001824DA" w:rsidP="001824DA"/>
    <w:p w14:paraId="1E88D9D0" w14:textId="77777777" w:rsidR="001824DA" w:rsidRDefault="001824DA" w:rsidP="001824DA">
      <w:pPr>
        <w:tabs>
          <w:tab w:val="num" w:pos="993"/>
        </w:tabs>
        <w:sectPr w:rsidR="001824DA" w:rsidSect="006C4819">
          <w:pgSz w:w="12240" w:h="15840"/>
          <w:pgMar w:top="1440" w:right="1440" w:bottom="1440" w:left="1440" w:header="720" w:footer="720" w:gutter="0"/>
          <w:cols w:space="720"/>
          <w:docGrid w:linePitch="360"/>
        </w:sectPr>
      </w:pPr>
    </w:p>
    <w:p w14:paraId="0318D409" w14:textId="19AD2325" w:rsidR="001824DA" w:rsidRPr="002E6C43" w:rsidRDefault="00224935" w:rsidP="001824DA">
      <w:pPr>
        <w:pStyle w:val="Heading4"/>
      </w:pPr>
      <w:r>
        <w:t xml:space="preserve">Plan </w:t>
      </w:r>
      <w:r w:rsidR="001824DA" w:rsidRPr="002E6C43">
        <w:t xml:space="preserve">Investment Summary </w:t>
      </w:r>
      <w:r w:rsidR="00171BB3">
        <w:t xml:space="preserve">by Money Type </w:t>
      </w:r>
      <w:r w:rsidR="001824DA" w:rsidRPr="002E6C43">
        <w:t>Screen Properties</w:t>
      </w:r>
    </w:p>
    <w:p w14:paraId="6A8B1E15" w14:textId="77777777" w:rsidR="001824DA" w:rsidRDefault="001824DA" w:rsidP="001824D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65"/>
        <w:gridCol w:w="1173"/>
        <w:gridCol w:w="2225"/>
        <w:gridCol w:w="1254"/>
        <w:gridCol w:w="1036"/>
      </w:tblGrid>
      <w:tr w:rsidR="001824DA" w:rsidRPr="004A5D01" w14:paraId="49464F7D" w14:textId="77777777" w:rsidTr="00E276DE">
        <w:trPr>
          <w:trHeight w:val="825"/>
        </w:trPr>
        <w:tc>
          <w:tcPr>
            <w:tcW w:w="4116" w:type="pct"/>
            <w:gridSpan w:val="6"/>
            <w:shd w:val="clear" w:color="auto" w:fill="auto"/>
          </w:tcPr>
          <w:p w14:paraId="760DEA0A" w14:textId="77777777" w:rsidR="001824DA" w:rsidRPr="004A5D01" w:rsidRDefault="001824DA" w:rsidP="00E276DE">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0ED86D62" w14:textId="77777777" w:rsidR="001824DA" w:rsidRPr="004A5D01" w:rsidRDefault="001824DA" w:rsidP="00E276DE">
            <w:pPr>
              <w:rPr>
                <w:rFonts w:ascii="Arial" w:hAnsi="Arial" w:cs="Arial"/>
                <w:b/>
                <w:sz w:val="18"/>
                <w:szCs w:val="18"/>
              </w:rPr>
            </w:pPr>
            <w:r w:rsidRPr="004A5D01">
              <w:rPr>
                <w:rFonts w:ascii="Arial" w:hAnsi="Arial" w:cs="Arial"/>
                <w:b/>
                <w:sz w:val="18"/>
                <w:szCs w:val="18"/>
              </w:rPr>
              <w:t>Can tailoring apply?</w:t>
            </w:r>
          </w:p>
        </w:tc>
        <w:tc>
          <w:tcPr>
            <w:tcW w:w="400" w:type="pct"/>
          </w:tcPr>
          <w:p w14:paraId="1FE903DF" w14:textId="77777777" w:rsidR="001824DA" w:rsidRPr="004A5D01" w:rsidRDefault="001824DA" w:rsidP="00E276DE">
            <w:pPr>
              <w:rPr>
                <w:rFonts w:ascii="Arial" w:hAnsi="Arial" w:cs="Arial"/>
                <w:b/>
                <w:sz w:val="18"/>
                <w:szCs w:val="18"/>
              </w:rPr>
            </w:pPr>
            <w:r w:rsidRPr="004A5D01">
              <w:rPr>
                <w:rFonts w:ascii="Arial" w:hAnsi="Arial" w:cs="Arial"/>
                <w:b/>
                <w:sz w:val="18"/>
                <w:szCs w:val="18"/>
              </w:rPr>
              <w:t>Target</w:t>
            </w:r>
          </w:p>
        </w:tc>
      </w:tr>
      <w:tr w:rsidR="001824DA" w:rsidRPr="004A5D01" w14:paraId="01B45BE3" w14:textId="77777777" w:rsidTr="00E276DE">
        <w:trPr>
          <w:trHeight w:val="275"/>
        </w:trPr>
        <w:tc>
          <w:tcPr>
            <w:tcW w:w="4116" w:type="pct"/>
            <w:gridSpan w:val="6"/>
            <w:shd w:val="clear" w:color="auto" w:fill="auto"/>
          </w:tcPr>
          <w:p w14:paraId="29644135" w14:textId="2229F0E6" w:rsidR="001824DA" w:rsidRPr="007C38EA" w:rsidRDefault="00224935" w:rsidP="00E276DE">
            <w:pPr>
              <w:rPr>
                <w:rFonts w:ascii="Arial" w:hAnsi="Arial" w:cs="Arial"/>
                <w:b/>
                <w:sz w:val="22"/>
                <w:szCs w:val="22"/>
              </w:rPr>
            </w:pPr>
            <w:r>
              <w:rPr>
                <w:rFonts w:ascii="Arial" w:hAnsi="Arial" w:cs="Arial"/>
                <w:b/>
                <w:sz w:val="22"/>
                <w:szCs w:val="22"/>
              </w:rPr>
              <w:t xml:space="preserve">Plan </w:t>
            </w:r>
            <w:r w:rsidR="001824DA">
              <w:rPr>
                <w:rFonts w:ascii="Arial" w:hAnsi="Arial" w:cs="Arial"/>
                <w:b/>
                <w:sz w:val="22"/>
                <w:szCs w:val="22"/>
              </w:rPr>
              <w:t>Investment Summary</w:t>
            </w:r>
            <w:r w:rsidR="001824DA" w:rsidRPr="007C38EA">
              <w:rPr>
                <w:rFonts w:ascii="Arial" w:hAnsi="Arial" w:cs="Arial"/>
                <w:b/>
                <w:sz w:val="22"/>
                <w:szCs w:val="22"/>
              </w:rPr>
              <w:t xml:space="preserve"> </w:t>
            </w:r>
            <w:r w:rsidR="00171BB3">
              <w:rPr>
                <w:rFonts w:ascii="Arial" w:hAnsi="Arial" w:cs="Arial"/>
                <w:b/>
                <w:sz w:val="22"/>
                <w:szCs w:val="22"/>
              </w:rPr>
              <w:t xml:space="preserve">by Money Type </w:t>
            </w:r>
            <w:r w:rsidR="001824DA" w:rsidRPr="007C38EA">
              <w:rPr>
                <w:rFonts w:ascii="Arial" w:hAnsi="Arial" w:cs="Arial"/>
                <w:b/>
                <w:sz w:val="22"/>
                <w:szCs w:val="22"/>
              </w:rPr>
              <w:t xml:space="preserve">for {Scheme Name} </w:t>
            </w:r>
            <w:r w:rsidR="001824DA">
              <w:rPr>
                <w:rFonts w:ascii="Arial" w:hAnsi="Arial" w:cs="Arial"/>
                <w:b/>
                <w:sz w:val="22"/>
                <w:szCs w:val="22"/>
              </w:rPr>
              <w:t>as at</w:t>
            </w:r>
            <w:r w:rsidR="001824DA" w:rsidRPr="007C38EA">
              <w:rPr>
                <w:rFonts w:ascii="Arial" w:hAnsi="Arial" w:cs="Arial"/>
                <w:b/>
                <w:sz w:val="22"/>
                <w:szCs w:val="22"/>
              </w:rPr>
              <w:t xml:space="preserve"> {dd/mm/yyyy}</w:t>
            </w:r>
          </w:p>
          <w:p w14:paraId="06265D15" w14:textId="77777777" w:rsidR="001824DA" w:rsidRDefault="001824DA" w:rsidP="00E276DE">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08CDA568" w14:textId="77777777" w:rsidR="001824DA" w:rsidRDefault="001824DA" w:rsidP="00E276DE">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544F31CA" w14:textId="77777777" w:rsidR="001824DA" w:rsidRDefault="001824DA" w:rsidP="00E276DE">
            <w:pPr>
              <w:rPr>
                <w:rFonts w:ascii="Arial" w:hAnsi="Arial" w:cs="Arial"/>
                <w:b/>
                <w:sz w:val="20"/>
                <w:szCs w:val="20"/>
              </w:rPr>
            </w:pPr>
          </w:p>
          <w:p w14:paraId="7D35F642" w14:textId="77777777" w:rsidR="001824DA" w:rsidRPr="007C38EA" w:rsidRDefault="001824DA" w:rsidP="00E276DE">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84" w:type="pct"/>
            <w:shd w:val="clear" w:color="auto" w:fill="auto"/>
          </w:tcPr>
          <w:p w14:paraId="1A35470D" w14:textId="77777777" w:rsidR="001824DA" w:rsidRPr="004A5D01" w:rsidRDefault="001824DA" w:rsidP="00E276DE">
            <w:pPr>
              <w:autoSpaceDE w:val="0"/>
              <w:autoSpaceDN w:val="0"/>
              <w:adjustRightInd w:val="0"/>
              <w:rPr>
                <w:rFonts w:ascii="Arial" w:hAnsi="Arial" w:cs="Arial"/>
                <w:sz w:val="18"/>
                <w:szCs w:val="18"/>
              </w:rPr>
            </w:pPr>
            <w:r w:rsidRPr="004A5D01">
              <w:rPr>
                <w:rFonts w:ascii="Arial" w:hAnsi="Arial" w:cs="Arial"/>
                <w:sz w:val="18"/>
                <w:szCs w:val="18"/>
              </w:rPr>
              <w:t>Y</w:t>
            </w:r>
          </w:p>
        </w:tc>
        <w:tc>
          <w:tcPr>
            <w:tcW w:w="400" w:type="pct"/>
          </w:tcPr>
          <w:p w14:paraId="08F387FB" w14:textId="77777777" w:rsidR="001824DA" w:rsidRPr="004A5D01" w:rsidRDefault="001824DA" w:rsidP="00E276DE">
            <w:pPr>
              <w:autoSpaceDE w:val="0"/>
              <w:autoSpaceDN w:val="0"/>
              <w:adjustRightInd w:val="0"/>
              <w:rPr>
                <w:rFonts w:ascii="Arial" w:hAnsi="Arial" w:cs="Arial"/>
                <w:sz w:val="18"/>
                <w:szCs w:val="18"/>
              </w:rPr>
            </w:pPr>
            <w:r w:rsidRPr="004A5D01">
              <w:rPr>
                <w:rFonts w:ascii="Arial" w:hAnsi="Arial" w:cs="Arial"/>
                <w:sz w:val="18"/>
                <w:szCs w:val="18"/>
              </w:rPr>
              <w:t>tbd</w:t>
            </w:r>
          </w:p>
        </w:tc>
      </w:tr>
      <w:tr w:rsidR="001824DA" w:rsidRPr="004A5D01" w14:paraId="6A290331" w14:textId="77777777" w:rsidTr="00E276DE">
        <w:trPr>
          <w:trHeight w:val="275"/>
        </w:trPr>
        <w:tc>
          <w:tcPr>
            <w:tcW w:w="588" w:type="pct"/>
            <w:shd w:val="clear" w:color="auto" w:fill="auto"/>
          </w:tcPr>
          <w:p w14:paraId="7F35D3AD" w14:textId="77777777" w:rsidR="001824DA" w:rsidRPr="004A5D01" w:rsidRDefault="001824DA" w:rsidP="00E276DE">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4F06873D" w14:textId="77777777" w:rsidR="001824DA" w:rsidRPr="004A5D01" w:rsidRDefault="001824DA" w:rsidP="00E276DE">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487F1596" w14:textId="77777777" w:rsidR="001824DA" w:rsidRPr="004A5D01" w:rsidRDefault="001824DA" w:rsidP="00E276DE">
            <w:pPr>
              <w:rPr>
                <w:rFonts w:ascii="Arial" w:hAnsi="Arial" w:cs="Arial"/>
                <w:b/>
                <w:sz w:val="18"/>
                <w:szCs w:val="18"/>
              </w:rPr>
            </w:pPr>
            <w:r w:rsidRPr="004A5D01">
              <w:rPr>
                <w:rFonts w:ascii="Arial" w:hAnsi="Arial" w:cs="Arial"/>
                <w:b/>
                <w:sz w:val="18"/>
                <w:szCs w:val="18"/>
              </w:rPr>
              <w:t>Mandatory</w:t>
            </w:r>
          </w:p>
        </w:tc>
        <w:tc>
          <w:tcPr>
            <w:tcW w:w="836" w:type="pct"/>
            <w:shd w:val="clear" w:color="auto" w:fill="auto"/>
          </w:tcPr>
          <w:p w14:paraId="4E6C00F2" w14:textId="77777777" w:rsidR="001824DA" w:rsidRPr="004A5D01" w:rsidRDefault="001824DA" w:rsidP="00E276DE">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206D1B82" w14:textId="77777777" w:rsidR="001824DA" w:rsidRPr="004A5D01" w:rsidRDefault="001824DA" w:rsidP="00E276DE">
            <w:pPr>
              <w:rPr>
                <w:rFonts w:ascii="Arial" w:hAnsi="Arial" w:cs="Arial"/>
                <w:b/>
                <w:sz w:val="18"/>
                <w:szCs w:val="18"/>
              </w:rPr>
            </w:pPr>
            <w:r w:rsidRPr="004A5D01">
              <w:rPr>
                <w:rFonts w:ascii="Arial" w:hAnsi="Arial" w:cs="Arial"/>
                <w:b/>
                <w:sz w:val="18"/>
                <w:szCs w:val="18"/>
              </w:rPr>
              <w:t>Help Icon Applies</w:t>
            </w:r>
          </w:p>
        </w:tc>
        <w:tc>
          <w:tcPr>
            <w:tcW w:w="859" w:type="pct"/>
            <w:shd w:val="clear" w:color="auto" w:fill="auto"/>
          </w:tcPr>
          <w:p w14:paraId="14C50AAB" w14:textId="77777777" w:rsidR="001824DA" w:rsidRPr="004A5D01" w:rsidRDefault="001824DA" w:rsidP="00E276DE">
            <w:pPr>
              <w:rPr>
                <w:rFonts w:ascii="Arial" w:hAnsi="Arial" w:cs="Arial"/>
                <w:b/>
                <w:sz w:val="18"/>
                <w:szCs w:val="18"/>
              </w:rPr>
            </w:pPr>
            <w:r w:rsidRPr="004A5D01">
              <w:rPr>
                <w:rFonts w:ascii="Arial" w:hAnsi="Arial" w:cs="Arial"/>
                <w:b/>
                <w:sz w:val="18"/>
                <w:szCs w:val="18"/>
              </w:rPr>
              <w:t>Help Icon Text</w:t>
            </w:r>
          </w:p>
        </w:tc>
        <w:tc>
          <w:tcPr>
            <w:tcW w:w="484" w:type="pct"/>
          </w:tcPr>
          <w:p w14:paraId="6636FDB0" w14:textId="77777777" w:rsidR="001824DA" w:rsidRPr="004A5D01" w:rsidRDefault="001824DA" w:rsidP="00E276DE">
            <w:pPr>
              <w:rPr>
                <w:rFonts w:ascii="Arial" w:hAnsi="Arial" w:cs="Arial"/>
                <w:b/>
                <w:sz w:val="18"/>
                <w:szCs w:val="18"/>
              </w:rPr>
            </w:pPr>
          </w:p>
        </w:tc>
        <w:tc>
          <w:tcPr>
            <w:tcW w:w="400" w:type="pct"/>
          </w:tcPr>
          <w:p w14:paraId="66AF3249" w14:textId="77777777" w:rsidR="001824DA" w:rsidRPr="004A5D01" w:rsidRDefault="001824DA" w:rsidP="00E276DE">
            <w:pPr>
              <w:rPr>
                <w:rFonts w:ascii="Arial" w:hAnsi="Arial" w:cs="Arial"/>
                <w:b/>
                <w:sz w:val="18"/>
                <w:szCs w:val="18"/>
              </w:rPr>
            </w:pPr>
          </w:p>
        </w:tc>
      </w:tr>
      <w:tr w:rsidR="00171BB3" w:rsidRPr="004A5D01" w14:paraId="52286BBA" w14:textId="77777777" w:rsidTr="00E276DE">
        <w:trPr>
          <w:trHeight w:val="275"/>
        </w:trPr>
        <w:tc>
          <w:tcPr>
            <w:tcW w:w="588" w:type="pct"/>
            <w:shd w:val="clear" w:color="auto" w:fill="auto"/>
          </w:tcPr>
          <w:p w14:paraId="426C657D" w14:textId="77777777" w:rsidR="00171BB3" w:rsidRDefault="00171BB3" w:rsidP="00E276DE">
            <w:pPr>
              <w:rPr>
                <w:rFonts w:ascii="Arial" w:hAnsi="Arial" w:cs="Arial"/>
                <w:sz w:val="18"/>
                <w:szCs w:val="18"/>
              </w:rPr>
            </w:pPr>
            <w:r>
              <w:rPr>
                <w:rFonts w:ascii="Arial" w:hAnsi="Arial" w:cs="Arial"/>
                <w:sz w:val="18"/>
                <w:szCs w:val="18"/>
              </w:rPr>
              <w:t>Data Header</w:t>
            </w:r>
          </w:p>
        </w:tc>
        <w:tc>
          <w:tcPr>
            <w:tcW w:w="792" w:type="pct"/>
            <w:shd w:val="clear" w:color="auto" w:fill="auto"/>
          </w:tcPr>
          <w:p w14:paraId="537E3B75" w14:textId="77777777" w:rsidR="00171BB3" w:rsidRDefault="00171BB3" w:rsidP="00E276DE">
            <w:pPr>
              <w:rPr>
                <w:rFonts w:ascii="Arial" w:hAnsi="Arial" w:cs="Arial"/>
                <w:sz w:val="18"/>
                <w:szCs w:val="18"/>
              </w:rPr>
            </w:pPr>
            <w:r>
              <w:rPr>
                <w:rFonts w:ascii="Arial" w:hAnsi="Arial" w:cs="Arial"/>
                <w:sz w:val="18"/>
                <w:szCs w:val="18"/>
              </w:rPr>
              <w:t>{Money Type}</w:t>
            </w:r>
          </w:p>
        </w:tc>
        <w:tc>
          <w:tcPr>
            <w:tcW w:w="588" w:type="pct"/>
            <w:shd w:val="clear" w:color="auto" w:fill="auto"/>
          </w:tcPr>
          <w:p w14:paraId="2CBBE98C" w14:textId="77777777" w:rsidR="00171BB3" w:rsidRDefault="00171BB3" w:rsidP="00E276DE">
            <w:pPr>
              <w:rPr>
                <w:rFonts w:ascii="Arial" w:hAnsi="Arial" w:cs="Arial"/>
                <w:sz w:val="18"/>
                <w:szCs w:val="18"/>
              </w:rPr>
            </w:pPr>
            <w:r>
              <w:rPr>
                <w:rFonts w:ascii="Arial" w:hAnsi="Arial" w:cs="Arial"/>
                <w:sz w:val="18"/>
                <w:szCs w:val="18"/>
              </w:rPr>
              <w:t>n/a</w:t>
            </w:r>
          </w:p>
        </w:tc>
        <w:tc>
          <w:tcPr>
            <w:tcW w:w="836" w:type="pct"/>
            <w:shd w:val="clear" w:color="auto" w:fill="auto"/>
          </w:tcPr>
          <w:p w14:paraId="3FFB64DE" w14:textId="77777777" w:rsidR="00171BB3" w:rsidRDefault="00171BB3" w:rsidP="00E276DE">
            <w:pPr>
              <w:rPr>
                <w:rFonts w:ascii="Arial" w:hAnsi="Arial" w:cs="Arial"/>
                <w:sz w:val="18"/>
                <w:szCs w:val="18"/>
              </w:rPr>
            </w:pPr>
            <w:r>
              <w:rPr>
                <w:rFonts w:ascii="Arial" w:hAnsi="Arial" w:cs="Arial"/>
                <w:sz w:val="18"/>
                <w:szCs w:val="18"/>
              </w:rPr>
              <w:t>Name of the Money Type grouping</w:t>
            </w:r>
          </w:p>
        </w:tc>
        <w:tc>
          <w:tcPr>
            <w:tcW w:w="453" w:type="pct"/>
            <w:shd w:val="clear" w:color="auto" w:fill="auto"/>
          </w:tcPr>
          <w:p w14:paraId="2A597DA7" w14:textId="77777777" w:rsidR="00171BB3" w:rsidRDefault="00171BB3" w:rsidP="00E276DE">
            <w:pPr>
              <w:rPr>
                <w:rFonts w:ascii="Arial" w:hAnsi="Arial" w:cs="Arial"/>
                <w:sz w:val="18"/>
                <w:szCs w:val="18"/>
              </w:rPr>
            </w:pPr>
          </w:p>
        </w:tc>
        <w:tc>
          <w:tcPr>
            <w:tcW w:w="859" w:type="pct"/>
            <w:shd w:val="clear" w:color="auto" w:fill="auto"/>
          </w:tcPr>
          <w:p w14:paraId="463643D0" w14:textId="77777777" w:rsidR="00171BB3" w:rsidRDefault="00171BB3" w:rsidP="00E276DE">
            <w:pPr>
              <w:rPr>
                <w:rFonts w:ascii="Arial" w:hAnsi="Arial" w:cs="Arial"/>
                <w:sz w:val="18"/>
                <w:szCs w:val="18"/>
              </w:rPr>
            </w:pPr>
          </w:p>
        </w:tc>
        <w:tc>
          <w:tcPr>
            <w:tcW w:w="484" w:type="pct"/>
          </w:tcPr>
          <w:p w14:paraId="2AD45BBB" w14:textId="77777777" w:rsidR="00171BB3" w:rsidRDefault="00171BB3" w:rsidP="00E276DE">
            <w:pPr>
              <w:rPr>
                <w:rFonts w:ascii="Arial" w:hAnsi="Arial" w:cs="Arial"/>
                <w:sz w:val="18"/>
                <w:szCs w:val="18"/>
              </w:rPr>
            </w:pPr>
          </w:p>
        </w:tc>
        <w:tc>
          <w:tcPr>
            <w:tcW w:w="400" w:type="pct"/>
          </w:tcPr>
          <w:p w14:paraId="2FCFCE41" w14:textId="77777777" w:rsidR="00171BB3" w:rsidRDefault="00171BB3" w:rsidP="00E276DE">
            <w:pPr>
              <w:rPr>
                <w:rFonts w:ascii="Arial" w:hAnsi="Arial" w:cs="Arial"/>
                <w:sz w:val="18"/>
                <w:szCs w:val="18"/>
              </w:rPr>
            </w:pPr>
          </w:p>
        </w:tc>
      </w:tr>
      <w:tr w:rsidR="001824DA" w:rsidRPr="004A5D01" w14:paraId="0414BE6B" w14:textId="77777777" w:rsidTr="00E276DE">
        <w:trPr>
          <w:trHeight w:val="275"/>
        </w:trPr>
        <w:tc>
          <w:tcPr>
            <w:tcW w:w="588" w:type="pct"/>
            <w:shd w:val="clear" w:color="auto" w:fill="auto"/>
          </w:tcPr>
          <w:p w14:paraId="73B9AFC9" w14:textId="77777777" w:rsidR="001824DA" w:rsidRDefault="001824DA" w:rsidP="00E276DE">
            <w:pPr>
              <w:rPr>
                <w:rFonts w:ascii="Arial" w:hAnsi="Arial" w:cs="Arial"/>
                <w:sz w:val="18"/>
                <w:szCs w:val="18"/>
              </w:rPr>
            </w:pPr>
            <w:r>
              <w:rPr>
                <w:rFonts w:ascii="Arial" w:hAnsi="Arial" w:cs="Arial"/>
                <w:sz w:val="18"/>
                <w:szCs w:val="18"/>
              </w:rPr>
              <w:t>Data Column</w:t>
            </w:r>
          </w:p>
        </w:tc>
        <w:tc>
          <w:tcPr>
            <w:tcW w:w="792" w:type="pct"/>
            <w:shd w:val="clear" w:color="auto" w:fill="auto"/>
          </w:tcPr>
          <w:p w14:paraId="35999D78" w14:textId="77777777" w:rsidR="001824DA" w:rsidRPr="00A77FC7" w:rsidRDefault="001824DA" w:rsidP="00E276DE">
            <w:pPr>
              <w:rPr>
                <w:rFonts w:ascii="Arial" w:hAnsi="Arial" w:cs="Arial"/>
                <w:sz w:val="18"/>
                <w:szCs w:val="18"/>
              </w:rPr>
            </w:pPr>
            <w:r>
              <w:rPr>
                <w:rFonts w:ascii="Arial" w:hAnsi="Arial" w:cs="Arial"/>
                <w:sz w:val="18"/>
                <w:szCs w:val="18"/>
              </w:rPr>
              <w:t>Fund</w:t>
            </w:r>
          </w:p>
        </w:tc>
        <w:tc>
          <w:tcPr>
            <w:tcW w:w="588" w:type="pct"/>
            <w:shd w:val="clear" w:color="auto" w:fill="auto"/>
          </w:tcPr>
          <w:p w14:paraId="613ACA5A" w14:textId="77777777" w:rsidR="001824DA" w:rsidRDefault="001824DA" w:rsidP="00E276DE">
            <w:pPr>
              <w:rPr>
                <w:rFonts w:ascii="Arial" w:hAnsi="Arial" w:cs="Arial"/>
                <w:sz w:val="18"/>
                <w:szCs w:val="18"/>
              </w:rPr>
            </w:pPr>
            <w:r>
              <w:rPr>
                <w:rFonts w:ascii="Arial" w:hAnsi="Arial" w:cs="Arial"/>
                <w:sz w:val="18"/>
                <w:szCs w:val="18"/>
              </w:rPr>
              <w:t>n/a</w:t>
            </w:r>
          </w:p>
        </w:tc>
        <w:tc>
          <w:tcPr>
            <w:tcW w:w="836" w:type="pct"/>
            <w:shd w:val="clear" w:color="auto" w:fill="auto"/>
          </w:tcPr>
          <w:p w14:paraId="2771BCA8" w14:textId="77777777" w:rsidR="001824DA" w:rsidRDefault="001824DA" w:rsidP="00E276DE">
            <w:pPr>
              <w:rPr>
                <w:rFonts w:ascii="Arial" w:hAnsi="Arial" w:cs="Arial"/>
                <w:sz w:val="18"/>
                <w:szCs w:val="18"/>
              </w:rPr>
            </w:pPr>
            <w:r>
              <w:rPr>
                <w:rFonts w:ascii="Arial" w:hAnsi="Arial" w:cs="Arial"/>
                <w:sz w:val="18"/>
                <w:szCs w:val="18"/>
              </w:rPr>
              <w:t>Name of each fund grouped within the report</w:t>
            </w:r>
          </w:p>
          <w:p w14:paraId="515F4A54" w14:textId="77777777" w:rsidR="001824DA" w:rsidRPr="006472F6" w:rsidRDefault="001824DA" w:rsidP="00E276DE">
            <w:pPr>
              <w:rPr>
                <w:rFonts w:ascii="Arial" w:hAnsi="Arial" w:cs="Arial"/>
                <w:sz w:val="18"/>
                <w:szCs w:val="18"/>
              </w:rPr>
            </w:pPr>
            <w:r>
              <w:rPr>
                <w:rFonts w:ascii="Arial" w:hAnsi="Arial" w:cs="Arial"/>
                <w:sz w:val="18"/>
                <w:szCs w:val="18"/>
              </w:rPr>
              <w:t>Alphanumeric</w:t>
            </w:r>
          </w:p>
          <w:p w14:paraId="4FB3556D" w14:textId="77777777" w:rsidR="001824DA" w:rsidRDefault="001824DA" w:rsidP="00E276DE">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2DE1196E"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2F995AD7"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293EC7B1"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687FA61E" w14:textId="77777777" w:rsidR="001824DA" w:rsidRDefault="001824DA" w:rsidP="00E276DE">
            <w:pPr>
              <w:rPr>
                <w:rFonts w:ascii="Arial" w:hAnsi="Arial" w:cs="Arial"/>
                <w:sz w:val="18"/>
                <w:szCs w:val="18"/>
              </w:rPr>
            </w:pPr>
            <w:r>
              <w:rPr>
                <w:rFonts w:ascii="Arial" w:hAnsi="Arial" w:cs="Arial"/>
                <w:sz w:val="18"/>
                <w:szCs w:val="18"/>
              </w:rPr>
              <w:t>n/a</w:t>
            </w:r>
          </w:p>
        </w:tc>
      </w:tr>
      <w:tr w:rsidR="001824DA" w:rsidRPr="004A5D01" w14:paraId="3AB5F768" w14:textId="77777777" w:rsidTr="00E276DE">
        <w:trPr>
          <w:trHeight w:val="275"/>
        </w:trPr>
        <w:tc>
          <w:tcPr>
            <w:tcW w:w="588" w:type="pct"/>
            <w:shd w:val="clear" w:color="auto" w:fill="auto"/>
          </w:tcPr>
          <w:p w14:paraId="2AD9C977" w14:textId="77777777" w:rsidR="001824DA" w:rsidRDefault="001824DA" w:rsidP="00E276DE">
            <w:r>
              <w:rPr>
                <w:rFonts w:ascii="Arial" w:hAnsi="Arial" w:cs="Arial"/>
                <w:sz w:val="18"/>
                <w:szCs w:val="18"/>
              </w:rPr>
              <w:t>Data Column</w:t>
            </w:r>
          </w:p>
        </w:tc>
        <w:tc>
          <w:tcPr>
            <w:tcW w:w="792" w:type="pct"/>
            <w:shd w:val="clear" w:color="auto" w:fill="auto"/>
          </w:tcPr>
          <w:p w14:paraId="0012B5B9" w14:textId="77777777" w:rsidR="001824DA" w:rsidRDefault="001824DA" w:rsidP="00E276DE">
            <w:pPr>
              <w:rPr>
                <w:rFonts w:ascii="Arial" w:hAnsi="Arial" w:cs="Arial"/>
                <w:sz w:val="18"/>
                <w:szCs w:val="18"/>
              </w:rPr>
            </w:pPr>
            <w:r>
              <w:rPr>
                <w:rFonts w:ascii="Arial" w:hAnsi="Arial" w:cs="Arial"/>
                <w:sz w:val="18"/>
                <w:szCs w:val="18"/>
              </w:rPr>
              <w:t>AMC (%)*</w:t>
            </w:r>
          </w:p>
        </w:tc>
        <w:tc>
          <w:tcPr>
            <w:tcW w:w="588" w:type="pct"/>
            <w:shd w:val="clear" w:color="auto" w:fill="auto"/>
          </w:tcPr>
          <w:p w14:paraId="68D2255D" w14:textId="77777777" w:rsidR="001824DA" w:rsidRDefault="001824DA" w:rsidP="00E276DE">
            <w:r w:rsidRPr="00B064F5">
              <w:rPr>
                <w:rFonts w:ascii="Arial" w:hAnsi="Arial" w:cs="Arial"/>
                <w:sz w:val="18"/>
                <w:szCs w:val="18"/>
              </w:rPr>
              <w:t>n/a</w:t>
            </w:r>
          </w:p>
        </w:tc>
        <w:tc>
          <w:tcPr>
            <w:tcW w:w="836" w:type="pct"/>
            <w:shd w:val="clear" w:color="auto" w:fill="auto"/>
          </w:tcPr>
          <w:p w14:paraId="60F0529A" w14:textId="77777777" w:rsidR="001824DA" w:rsidRDefault="001824DA" w:rsidP="00E276DE">
            <w:pPr>
              <w:rPr>
                <w:rFonts w:ascii="Arial" w:hAnsi="Arial" w:cs="Arial"/>
                <w:sz w:val="18"/>
                <w:szCs w:val="18"/>
              </w:rPr>
            </w:pPr>
            <w:r>
              <w:rPr>
                <w:rFonts w:ascii="Arial" w:hAnsi="Arial" w:cs="Arial"/>
                <w:sz w:val="18"/>
                <w:szCs w:val="18"/>
              </w:rPr>
              <w:t>Percentage</w:t>
            </w:r>
          </w:p>
          <w:p w14:paraId="7E9DC20C" w14:textId="77777777" w:rsidR="001824DA" w:rsidRPr="006472F6" w:rsidRDefault="001824DA" w:rsidP="00E276DE">
            <w:pPr>
              <w:rPr>
                <w:rFonts w:ascii="Arial" w:hAnsi="Arial" w:cs="Arial"/>
                <w:sz w:val="18"/>
                <w:szCs w:val="18"/>
              </w:rPr>
            </w:pPr>
            <w:r>
              <w:rPr>
                <w:rFonts w:ascii="Arial" w:hAnsi="Arial" w:cs="Arial"/>
                <w:sz w:val="18"/>
                <w:szCs w:val="18"/>
              </w:rPr>
              <w:t>2 dp</w:t>
            </w:r>
          </w:p>
          <w:p w14:paraId="052A39FA" w14:textId="77777777" w:rsidR="001824DA" w:rsidRDefault="001824DA" w:rsidP="00E276DE">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3FFEE9C9"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315BA62D"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2402E43E"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1DFAD479" w14:textId="77777777" w:rsidR="001824DA" w:rsidRDefault="001824DA" w:rsidP="00E276DE">
            <w:pPr>
              <w:rPr>
                <w:rFonts w:ascii="Arial" w:hAnsi="Arial" w:cs="Arial"/>
                <w:sz w:val="18"/>
                <w:szCs w:val="18"/>
              </w:rPr>
            </w:pPr>
            <w:r>
              <w:rPr>
                <w:rFonts w:ascii="Arial" w:hAnsi="Arial" w:cs="Arial"/>
                <w:sz w:val="18"/>
                <w:szCs w:val="18"/>
              </w:rPr>
              <w:t>n/a</w:t>
            </w:r>
          </w:p>
        </w:tc>
      </w:tr>
      <w:tr w:rsidR="001824DA" w:rsidRPr="004A5D01" w14:paraId="390D8240" w14:textId="77777777" w:rsidTr="00E276DE">
        <w:trPr>
          <w:trHeight w:val="275"/>
        </w:trPr>
        <w:tc>
          <w:tcPr>
            <w:tcW w:w="588" w:type="pct"/>
            <w:shd w:val="clear" w:color="auto" w:fill="auto"/>
          </w:tcPr>
          <w:p w14:paraId="71E11543" w14:textId="77777777" w:rsidR="001824DA" w:rsidRDefault="001824DA" w:rsidP="00E276DE">
            <w:r>
              <w:rPr>
                <w:rFonts w:ascii="Arial" w:hAnsi="Arial" w:cs="Arial"/>
                <w:sz w:val="18"/>
                <w:szCs w:val="18"/>
              </w:rPr>
              <w:t>Data Column</w:t>
            </w:r>
          </w:p>
        </w:tc>
        <w:tc>
          <w:tcPr>
            <w:tcW w:w="792" w:type="pct"/>
            <w:shd w:val="clear" w:color="auto" w:fill="auto"/>
          </w:tcPr>
          <w:p w14:paraId="62F9AC4A" w14:textId="77777777" w:rsidR="001824DA" w:rsidRDefault="001824DA" w:rsidP="00E276DE">
            <w:pPr>
              <w:rPr>
                <w:rFonts w:ascii="Arial" w:hAnsi="Arial" w:cs="Arial"/>
                <w:sz w:val="18"/>
                <w:szCs w:val="18"/>
              </w:rPr>
            </w:pPr>
            <w:r>
              <w:rPr>
                <w:rFonts w:ascii="Arial" w:hAnsi="Arial" w:cs="Arial"/>
                <w:sz w:val="18"/>
                <w:szCs w:val="18"/>
              </w:rPr>
              <w:t>Number of units</w:t>
            </w:r>
          </w:p>
        </w:tc>
        <w:tc>
          <w:tcPr>
            <w:tcW w:w="588" w:type="pct"/>
            <w:shd w:val="clear" w:color="auto" w:fill="auto"/>
          </w:tcPr>
          <w:p w14:paraId="1F5383F4" w14:textId="77777777" w:rsidR="001824DA" w:rsidRDefault="001824DA" w:rsidP="00E276DE">
            <w:r w:rsidRPr="00B064F5">
              <w:rPr>
                <w:rFonts w:ascii="Arial" w:hAnsi="Arial" w:cs="Arial"/>
                <w:sz w:val="18"/>
                <w:szCs w:val="18"/>
              </w:rPr>
              <w:t>n/a</w:t>
            </w:r>
          </w:p>
        </w:tc>
        <w:tc>
          <w:tcPr>
            <w:tcW w:w="836" w:type="pct"/>
            <w:shd w:val="clear" w:color="auto" w:fill="auto"/>
          </w:tcPr>
          <w:p w14:paraId="61F9DEC9" w14:textId="77777777" w:rsidR="001824DA" w:rsidRDefault="001824DA" w:rsidP="00E276DE">
            <w:pPr>
              <w:rPr>
                <w:rFonts w:ascii="Arial" w:hAnsi="Arial" w:cs="Arial"/>
                <w:sz w:val="18"/>
                <w:szCs w:val="18"/>
              </w:rPr>
            </w:pPr>
            <w:r>
              <w:rPr>
                <w:rFonts w:ascii="Arial" w:hAnsi="Arial" w:cs="Arial"/>
                <w:sz w:val="18"/>
                <w:szCs w:val="18"/>
              </w:rPr>
              <w:t>Numeric</w:t>
            </w:r>
          </w:p>
          <w:p w14:paraId="49E4B93C" w14:textId="77777777" w:rsidR="001824DA" w:rsidRDefault="001824DA" w:rsidP="00E276DE">
            <w:pPr>
              <w:rPr>
                <w:rFonts w:ascii="Arial" w:hAnsi="Arial" w:cs="Arial"/>
                <w:sz w:val="18"/>
                <w:szCs w:val="18"/>
              </w:rPr>
            </w:pPr>
            <w:r>
              <w:rPr>
                <w:rFonts w:ascii="Arial" w:hAnsi="Arial" w:cs="Arial"/>
                <w:sz w:val="18"/>
                <w:szCs w:val="18"/>
              </w:rPr>
              <w:t>To 6dp</w:t>
            </w:r>
          </w:p>
          <w:p w14:paraId="66A30212" w14:textId="77777777" w:rsidR="001824DA" w:rsidRPr="009E79DE" w:rsidRDefault="001824DA" w:rsidP="00E276DE">
            <w:pPr>
              <w:rPr>
                <w:rFonts w:ascii="Arial" w:hAnsi="Arial" w:cs="Arial"/>
                <w:sz w:val="18"/>
                <w:szCs w:val="18"/>
              </w:rPr>
            </w:pPr>
            <w:r>
              <w:rPr>
                <w:rFonts w:ascii="Arial" w:hAnsi="Arial" w:cs="Arial"/>
                <w:sz w:val="18"/>
                <w:szCs w:val="18"/>
              </w:rPr>
              <w:t>Right aligned</w:t>
            </w:r>
          </w:p>
        </w:tc>
        <w:tc>
          <w:tcPr>
            <w:tcW w:w="453" w:type="pct"/>
            <w:shd w:val="clear" w:color="auto" w:fill="auto"/>
          </w:tcPr>
          <w:p w14:paraId="16934D20"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2C027D46"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768CA631"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0CD095BF" w14:textId="77777777" w:rsidR="001824DA" w:rsidRDefault="001824DA" w:rsidP="00E276DE">
            <w:pPr>
              <w:rPr>
                <w:rFonts w:ascii="Arial" w:hAnsi="Arial" w:cs="Arial"/>
                <w:sz w:val="18"/>
                <w:szCs w:val="18"/>
              </w:rPr>
            </w:pPr>
            <w:r>
              <w:rPr>
                <w:rFonts w:ascii="Arial" w:hAnsi="Arial" w:cs="Arial"/>
                <w:sz w:val="18"/>
                <w:szCs w:val="18"/>
              </w:rPr>
              <w:t>n/a</w:t>
            </w:r>
          </w:p>
        </w:tc>
      </w:tr>
      <w:tr w:rsidR="001824DA" w:rsidRPr="004A5D01" w14:paraId="2AA4E5F4" w14:textId="77777777" w:rsidTr="00E276DE">
        <w:trPr>
          <w:trHeight w:val="275"/>
        </w:trPr>
        <w:tc>
          <w:tcPr>
            <w:tcW w:w="588" w:type="pct"/>
            <w:shd w:val="clear" w:color="auto" w:fill="auto"/>
          </w:tcPr>
          <w:p w14:paraId="564A9E20" w14:textId="77777777" w:rsidR="001824DA" w:rsidRDefault="001824DA" w:rsidP="00E276DE">
            <w:r>
              <w:rPr>
                <w:rFonts w:ascii="Arial" w:hAnsi="Arial" w:cs="Arial"/>
                <w:sz w:val="18"/>
                <w:szCs w:val="18"/>
              </w:rPr>
              <w:t>Data Column</w:t>
            </w:r>
          </w:p>
        </w:tc>
        <w:tc>
          <w:tcPr>
            <w:tcW w:w="792" w:type="pct"/>
            <w:shd w:val="clear" w:color="auto" w:fill="auto"/>
          </w:tcPr>
          <w:p w14:paraId="07A11968" w14:textId="77777777" w:rsidR="001824DA" w:rsidRDefault="001824DA" w:rsidP="00E276DE">
            <w:pPr>
              <w:rPr>
                <w:rFonts w:ascii="Arial" w:hAnsi="Arial" w:cs="Arial"/>
                <w:sz w:val="18"/>
                <w:szCs w:val="18"/>
              </w:rPr>
            </w:pPr>
            <w:r>
              <w:rPr>
                <w:rFonts w:ascii="Arial" w:hAnsi="Arial" w:cs="Arial"/>
                <w:sz w:val="18"/>
                <w:szCs w:val="18"/>
              </w:rPr>
              <w:t>Unit price</w:t>
            </w:r>
          </w:p>
        </w:tc>
        <w:tc>
          <w:tcPr>
            <w:tcW w:w="588" w:type="pct"/>
            <w:shd w:val="clear" w:color="auto" w:fill="auto"/>
          </w:tcPr>
          <w:p w14:paraId="4A584DD9" w14:textId="77777777" w:rsidR="001824DA" w:rsidRDefault="001824DA" w:rsidP="00E276DE">
            <w:r w:rsidRPr="00B064F5">
              <w:rPr>
                <w:rFonts w:ascii="Arial" w:hAnsi="Arial" w:cs="Arial"/>
                <w:sz w:val="18"/>
                <w:szCs w:val="18"/>
              </w:rPr>
              <w:t>n/a</w:t>
            </w:r>
          </w:p>
        </w:tc>
        <w:tc>
          <w:tcPr>
            <w:tcW w:w="836" w:type="pct"/>
            <w:shd w:val="clear" w:color="auto" w:fill="auto"/>
          </w:tcPr>
          <w:p w14:paraId="38AF57F9" w14:textId="77777777" w:rsidR="001824DA" w:rsidRDefault="001824DA" w:rsidP="00E276DE">
            <w:pPr>
              <w:rPr>
                <w:rFonts w:ascii="Arial" w:hAnsi="Arial" w:cs="Arial"/>
                <w:sz w:val="18"/>
                <w:szCs w:val="18"/>
              </w:rPr>
            </w:pPr>
            <w:r>
              <w:rPr>
                <w:rFonts w:ascii="Arial" w:hAnsi="Arial" w:cs="Arial"/>
                <w:sz w:val="18"/>
                <w:szCs w:val="18"/>
              </w:rPr>
              <w:t>Numeric</w:t>
            </w:r>
          </w:p>
          <w:p w14:paraId="39CEB2A4" w14:textId="77777777" w:rsidR="001824DA" w:rsidRDefault="001824DA" w:rsidP="00E276DE">
            <w:pPr>
              <w:rPr>
                <w:rFonts w:ascii="Arial" w:hAnsi="Arial" w:cs="Arial"/>
                <w:sz w:val="18"/>
                <w:szCs w:val="18"/>
              </w:rPr>
            </w:pPr>
            <w:r>
              <w:rPr>
                <w:rFonts w:ascii="Arial" w:hAnsi="Arial" w:cs="Arial"/>
                <w:sz w:val="18"/>
                <w:szCs w:val="18"/>
              </w:rPr>
              <w:t>To 6dp</w:t>
            </w:r>
          </w:p>
          <w:p w14:paraId="49A8067C" w14:textId="77777777" w:rsidR="001824DA" w:rsidRDefault="001824DA" w:rsidP="00E276DE">
            <w:pPr>
              <w:rPr>
                <w:rFonts w:ascii="Arial" w:hAnsi="Arial" w:cs="Arial"/>
                <w:sz w:val="18"/>
                <w:szCs w:val="18"/>
              </w:rPr>
            </w:pPr>
            <w:r>
              <w:rPr>
                <w:rFonts w:ascii="Arial" w:hAnsi="Arial" w:cs="Arial"/>
                <w:sz w:val="18"/>
                <w:szCs w:val="18"/>
              </w:rPr>
              <w:t>Right aligned</w:t>
            </w:r>
          </w:p>
        </w:tc>
        <w:tc>
          <w:tcPr>
            <w:tcW w:w="453" w:type="pct"/>
            <w:shd w:val="clear" w:color="auto" w:fill="auto"/>
          </w:tcPr>
          <w:p w14:paraId="4E0D92C5"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79C47398"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00937ADE"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34DD58D0" w14:textId="77777777" w:rsidR="001824DA" w:rsidRDefault="001824DA" w:rsidP="00E276DE">
            <w:pPr>
              <w:rPr>
                <w:rFonts w:ascii="Arial" w:hAnsi="Arial" w:cs="Arial"/>
                <w:sz w:val="18"/>
                <w:szCs w:val="18"/>
              </w:rPr>
            </w:pPr>
            <w:r>
              <w:rPr>
                <w:rFonts w:ascii="Arial" w:hAnsi="Arial" w:cs="Arial"/>
                <w:sz w:val="18"/>
                <w:szCs w:val="18"/>
              </w:rPr>
              <w:t>n/a</w:t>
            </w:r>
          </w:p>
        </w:tc>
      </w:tr>
      <w:tr w:rsidR="001824DA" w:rsidRPr="004A5D01" w14:paraId="7840B37B" w14:textId="77777777" w:rsidTr="00E276DE">
        <w:trPr>
          <w:trHeight w:val="275"/>
        </w:trPr>
        <w:tc>
          <w:tcPr>
            <w:tcW w:w="588" w:type="pct"/>
            <w:shd w:val="clear" w:color="auto" w:fill="auto"/>
          </w:tcPr>
          <w:p w14:paraId="13167E13" w14:textId="77777777" w:rsidR="001824DA" w:rsidRDefault="001824DA" w:rsidP="00E276DE">
            <w:r>
              <w:rPr>
                <w:rFonts w:ascii="Arial" w:hAnsi="Arial" w:cs="Arial"/>
                <w:sz w:val="18"/>
                <w:szCs w:val="18"/>
              </w:rPr>
              <w:t>Data Column</w:t>
            </w:r>
          </w:p>
        </w:tc>
        <w:tc>
          <w:tcPr>
            <w:tcW w:w="792" w:type="pct"/>
            <w:shd w:val="clear" w:color="auto" w:fill="auto"/>
          </w:tcPr>
          <w:p w14:paraId="60EF521D" w14:textId="77777777" w:rsidR="001824DA" w:rsidRPr="00A77FC7" w:rsidRDefault="001824DA" w:rsidP="00E276DE">
            <w:pPr>
              <w:rPr>
                <w:rFonts w:ascii="Arial" w:hAnsi="Arial" w:cs="Arial"/>
                <w:sz w:val="18"/>
                <w:szCs w:val="18"/>
              </w:rPr>
            </w:pPr>
            <w:r>
              <w:rPr>
                <w:rFonts w:ascii="Arial" w:hAnsi="Arial" w:cs="Arial"/>
                <w:sz w:val="18"/>
                <w:szCs w:val="18"/>
              </w:rPr>
              <w:t>Value (£)</w:t>
            </w:r>
          </w:p>
        </w:tc>
        <w:tc>
          <w:tcPr>
            <w:tcW w:w="588" w:type="pct"/>
            <w:shd w:val="clear" w:color="auto" w:fill="auto"/>
          </w:tcPr>
          <w:p w14:paraId="582E155D" w14:textId="77777777" w:rsidR="001824DA" w:rsidRDefault="001824DA" w:rsidP="00E276DE">
            <w:r w:rsidRPr="00B064F5">
              <w:rPr>
                <w:rFonts w:ascii="Arial" w:hAnsi="Arial" w:cs="Arial"/>
                <w:sz w:val="18"/>
                <w:szCs w:val="18"/>
              </w:rPr>
              <w:t>n/a</w:t>
            </w:r>
          </w:p>
        </w:tc>
        <w:tc>
          <w:tcPr>
            <w:tcW w:w="836" w:type="pct"/>
            <w:shd w:val="clear" w:color="auto" w:fill="auto"/>
          </w:tcPr>
          <w:p w14:paraId="7AF66573" w14:textId="77777777" w:rsidR="001824DA" w:rsidRDefault="001824DA" w:rsidP="00E276DE">
            <w:pPr>
              <w:rPr>
                <w:rFonts w:ascii="Arial" w:hAnsi="Arial" w:cs="Arial"/>
                <w:sz w:val="18"/>
                <w:szCs w:val="18"/>
              </w:rPr>
            </w:pPr>
            <w:r>
              <w:rPr>
                <w:rFonts w:ascii="Arial" w:hAnsi="Arial" w:cs="Arial"/>
                <w:sz w:val="18"/>
                <w:szCs w:val="18"/>
              </w:rPr>
              <w:t>Numeric</w:t>
            </w:r>
          </w:p>
          <w:p w14:paraId="599EF6B8" w14:textId="77777777" w:rsidR="001824DA" w:rsidRDefault="001824DA" w:rsidP="00E276DE">
            <w:pPr>
              <w:rPr>
                <w:rFonts w:ascii="Arial" w:hAnsi="Arial" w:cs="Arial"/>
                <w:sz w:val="18"/>
                <w:szCs w:val="18"/>
              </w:rPr>
            </w:pPr>
            <w:r>
              <w:rPr>
                <w:rFonts w:ascii="Arial" w:hAnsi="Arial" w:cs="Arial"/>
                <w:sz w:val="18"/>
                <w:szCs w:val="18"/>
              </w:rPr>
              <w:t>To 2dp</w:t>
            </w:r>
          </w:p>
          <w:p w14:paraId="426BDA1E" w14:textId="77777777" w:rsidR="001824DA" w:rsidRDefault="001824DA" w:rsidP="00E276DE">
            <w:pPr>
              <w:rPr>
                <w:rFonts w:ascii="Arial" w:hAnsi="Arial" w:cs="Arial"/>
                <w:sz w:val="18"/>
                <w:szCs w:val="18"/>
              </w:rPr>
            </w:pPr>
            <w:r>
              <w:rPr>
                <w:rFonts w:ascii="Arial" w:hAnsi="Arial" w:cs="Arial"/>
                <w:sz w:val="18"/>
                <w:szCs w:val="18"/>
              </w:rPr>
              <w:t>Right aligned</w:t>
            </w:r>
          </w:p>
        </w:tc>
        <w:tc>
          <w:tcPr>
            <w:tcW w:w="453" w:type="pct"/>
            <w:shd w:val="clear" w:color="auto" w:fill="auto"/>
          </w:tcPr>
          <w:p w14:paraId="3E9B929B"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715418C0"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424672CA"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23AE7EBC" w14:textId="77777777" w:rsidR="001824DA" w:rsidRDefault="001824DA" w:rsidP="00E276DE">
            <w:pPr>
              <w:rPr>
                <w:rFonts w:ascii="Arial" w:hAnsi="Arial" w:cs="Arial"/>
                <w:sz w:val="18"/>
                <w:szCs w:val="18"/>
              </w:rPr>
            </w:pPr>
            <w:r>
              <w:rPr>
                <w:rFonts w:ascii="Arial" w:hAnsi="Arial" w:cs="Arial"/>
                <w:sz w:val="18"/>
                <w:szCs w:val="18"/>
              </w:rPr>
              <w:t>n/a</w:t>
            </w:r>
          </w:p>
        </w:tc>
      </w:tr>
      <w:tr w:rsidR="00171BB3" w:rsidRPr="004A5D01" w14:paraId="4BC388A8" w14:textId="77777777" w:rsidTr="00E276DE">
        <w:trPr>
          <w:trHeight w:val="275"/>
        </w:trPr>
        <w:tc>
          <w:tcPr>
            <w:tcW w:w="588" w:type="pct"/>
            <w:shd w:val="clear" w:color="auto" w:fill="auto"/>
          </w:tcPr>
          <w:p w14:paraId="653276EF" w14:textId="77777777" w:rsidR="00171BB3" w:rsidRDefault="00171BB3" w:rsidP="00E276DE">
            <w:pPr>
              <w:rPr>
                <w:rFonts w:ascii="Arial" w:hAnsi="Arial" w:cs="Arial"/>
                <w:sz w:val="18"/>
                <w:szCs w:val="18"/>
              </w:rPr>
            </w:pPr>
            <w:r>
              <w:rPr>
                <w:rFonts w:ascii="Arial" w:hAnsi="Arial" w:cs="Arial"/>
                <w:sz w:val="18"/>
                <w:szCs w:val="18"/>
              </w:rPr>
              <w:t>Data Footer</w:t>
            </w:r>
          </w:p>
        </w:tc>
        <w:tc>
          <w:tcPr>
            <w:tcW w:w="792" w:type="pct"/>
            <w:shd w:val="clear" w:color="auto" w:fill="auto"/>
          </w:tcPr>
          <w:p w14:paraId="5C099566" w14:textId="77777777" w:rsidR="00171BB3" w:rsidRDefault="00171BB3" w:rsidP="00E276DE">
            <w:pPr>
              <w:rPr>
                <w:rFonts w:ascii="Arial" w:hAnsi="Arial" w:cs="Arial"/>
                <w:sz w:val="18"/>
                <w:szCs w:val="18"/>
              </w:rPr>
            </w:pPr>
            <w:r>
              <w:rPr>
                <w:rFonts w:ascii="Arial" w:hAnsi="Arial" w:cs="Arial"/>
                <w:sz w:val="18"/>
                <w:szCs w:val="18"/>
              </w:rPr>
              <w:t>Total {Money Type}</w:t>
            </w:r>
          </w:p>
        </w:tc>
        <w:tc>
          <w:tcPr>
            <w:tcW w:w="588" w:type="pct"/>
            <w:shd w:val="clear" w:color="auto" w:fill="auto"/>
          </w:tcPr>
          <w:p w14:paraId="76B55D71" w14:textId="77777777" w:rsidR="00171BB3" w:rsidRPr="00B064F5" w:rsidRDefault="00171BB3" w:rsidP="00E276DE">
            <w:pPr>
              <w:rPr>
                <w:rFonts w:ascii="Arial" w:hAnsi="Arial" w:cs="Arial"/>
                <w:sz w:val="18"/>
                <w:szCs w:val="18"/>
              </w:rPr>
            </w:pPr>
            <w:r>
              <w:rPr>
                <w:rFonts w:ascii="Arial" w:hAnsi="Arial" w:cs="Arial"/>
                <w:sz w:val="18"/>
                <w:szCs w:val="18"/>
              </w:rPr>
              <w:t>n/a</w:t>
            </w:r>
          </w:p>
        </w:tc>
        <w:tc>
          <w:tcPr>
            <w:tcW w:w="836" w:type="pct"/>
            <w:shd w:val="clear" w:color="auto" w:fill="auto"/>
          </w:tcPr>
          <w:p w14:paraId="26CEADC4" w14:textId="77777777" w:rsidR="00171BB3" w:rsidRDefault="00171BB3" w:rsidP="00171BB3">
            <w:pPr>
              <w:rPr>
                <w:rFonts w:ascii="Arial" w:hAnsi="Arial" w:cs="Arial"/>
                <w:sz w:val="18"/>
                <w:szCs w:val="18"/>
              </w:rPr>
            </w:pPr>
            <w:r>
              <w:rPr>
                <w:rFonts w:ascii="Arial" w:hAnsi="Arial" w:cs="Arial"/>
                <w:sz w:val="18"/>
                <w:szCs w:val="18"/>
              </w:rPr>
              <w:t>Total for Money type grouping</w:t>
            </w:r>
          </w:p>
          <w:p w14:paraId="61ECF977" w14:textId="77777777" w:rsidR="00171BB3" w:rsidRDefault="00171BB3" w:rsidP="00171BB3">
            <w:pPr>
              <w:rPr>
                <w:rFonts w:ascii="Arial" w:hAnsi="Arial" w:cs="Arial"/>
                <w:sz w:val="18"/>
                <w:szCs w:val="18"/>
              </w:rPr>
            </w:pPr>
            <w:r>
              <w:rPr>
                <w:rFonts w:ascii="Arial" w:hAnsi="Arial" w:cs="Arial"/>
                <w:sz w:val="18"/>
                <w:szCs w:val="18"/>
              </w:rPr>
              <w:t>To 2dp</w:t>
            </w:r>
          </w:p>
          <w:p w14:paraId="5B2B2C16" w14:textId="77777777" w:rsidR="00171BB3" w:rsidRDefault="00171BB3" w:rsidP="00171BB3">
            <w:pPr>
              <w:rPr>
                <w:rFonts w:ascii="Arial" w:hAnsi="Arial" w:cs="Arial"/>
                <w:sz w:val="18"/>
                <w:szCs w:val="18"/>
              </w:rPr>
            </w:pPr>
            <w:r>
              <w:rPr>
                <w:rFonts w:ascii="Arial" w:hAnsi="Arial" w:cs="Arial"/>
                <w:sz w:val="18"/>
                <w:szCs w:val="18"/>
              </w:rPr>
              <w:t>Right aligned</w:t>
            </w:r>
          </w:p>
        </w:tc>
        <w:tc>
          <w:tcPr>
            <w:tcW w:w="453" w:type="pct"/>
            <w:shd w:val="clear" w:color="auto" w:fill="auto"/>
          </w:tcPr>
          <w:p w14:paraId="22472A60" w14:textId="77777777" w:rsidR="00171BB3" w:rsidRDefault="00171BB3" w:rsidP="00E276DE">
            <w:pPr>
              <w:rPr>
                <w:rFonts w:ascii="Arial" w:hAnsi="Arial" w:cs="Arial"/>
                <w:sz w:val="18"/>
                <w:szCs w:val="18"/>
              </w:rPr>
            </w:pPr>
          </w:p>
        </w:tc>
        <w:tc>
          <w:tcPr>
            <w:tcW w:w="859" w:type="pct"/>
            <w:shd w:val="clear" w:color="auto" w:fill="auto"/>
          </w:tcPr>
          <w:p w14:paraId="1F316B4F" w14:textId="77777777" w:rsidR="00171BB3" w:rsidRDefault="00171BB3" w:rsidP="00E276DE">
            <w:pPr>
              <w:rPr>
                <w:rFonts w:ascii="Arial" w:hAnsi="Arial" w:cs="Arial"/>
                <w:sz w:val="18"/>
                <w:szCs w:val="18"/>
              </w:rPr>
            </w:pPr>
          </w:p>
        </w:tc>
        <w:tc>
          <w:tcPr>
            <w:tcW w:w="484" w:type="pct"/>
          </w:tcPr>
          <w:p w14:paraId="45EE85A6" w14:textId="77777777" w:rsidR="00171BB3" w:rsidRDefault="00171BB3" w:rsidP="00E276DE">
            <w:pPr>
              <w:rPr>
                <w:rFonts w:ascii="Arial" w:hAnsi="Arial" w:cs="Arial"/>
                <w:sz w:val="18"/>
                <w:szCs w:val="18"/>
              </w:rPr>
            </w:pPr>
          </w:p>
        </w:tc>
        <w:tc>
          <w:tcPr>
            <w:tcW w:w="400" w:type="pct"/>
          </w:tcPr>
          <w:p w14:paraId="6A8A03E0" w14:textId="77777777" w:rsidR="00171BB3" w:rsidRDefault="00171BB3" w:rsidP="00E276DE">
            <w:pPr>
              <w:rPr>
                <w:rFonts w:ascii="Arial" w:hAnsi="Arial" w:cs="Arial"/>
                <w:sz w:val="18"/>
                <w:szCs w:val="18"/>
              </w:rPr>
            </w:pPr>
          </w:p>
        </w:tc>
      </w:tr>
      <w:tr w:rsidR="001824DA" w:rsidRPr="004A5D01" w14:paraId="477F4F3B" w14:textId="77777777" w:rsidTr="00E276DE">
        <w:trPr>
          <w:trHeight w:val="275"/>
        </w:trPr>
        <w:tc>
          <w:tcPr>
            <w:tcW w:w="588" w:type="pct"/>
            <w:shd w:val="clear" w:color="auto" w:fill="auto"/>
          </w:tcPr>
          <w:p w14:paraId="275E7E88" w14:textId="77777777" w:rsidR="001824DA" w:rsidRDefault="001824DA" w:rsidP="00E276DE">
            <w:r>
              <w:rPr>
                <w:rFonts w:ascii="Arial" w:hAnsi="Arial" w:cs="Arial"/>
                <w:sz w:val="18"/>
                <w:szCs w:val="18"/>
              </w:rPr>
              <w:t>Screen Text</w:t>
            </w:r>
          </w:p>
        </w:tc>
        <w:tc>
          <w:tcPr>
            <w:tcW w:w="792" w:type="pct"/>
            <w:shd w:val="clear" w:color="auto" w:fill="auto"/>
          </w:tcPr>
          <w:p w14:paraId="6F28F7A7" w14:textId="77777777" w:rsidR="001824DA" w:rsidRDefault="001824DA" w:rsidP="00E276DE">
            <w:pPr>
              <w:rPr>
                <w:rFonts w:ascii="Arial" w:hAnsi="Arial" w:cs="Arial"/>
                <w:sz w:val="18"/>
                <w:szCs w:val="18"/>
              </w:rPr>
            </w:pPr>
            <w:r>
              <w:rPr>
                <w:rFonts w:ascii="Arial" w:hAnsi="Arial" w:cs="Arial"/>
                <w:sz w:val="18"/>
                <w:szCs w:val="18"/>
              </w:rPr>
              <w:t>*AMC – Annual management charge applicable to the fund</w:t>
            </w:r>
          </w:p>
        </w:tc>
        <w:tc>
          <w:tcPr>
            <w:tcW w:w="588" w:type="pct"/>
            <w:shd w:val="clear" w:color="auto" w:fill="auto"/>
          </w:tcPr>
          <w:p w14:paraId="11B1B01E" w14:textId="77777777" w:rsidR="001824DA" w:rsidRDefault="001824DA" w:rsidP="00E276DE">
            <w:r w:rsidRPr="00B064F5">
              <w:rPr>
                <w:rFonts w:ascii="Arial" w:hAnsi="Arial" w:cs="Arial"/>
                <w:sz w:val="18"/>
                <w:szCs w:val="18"/>
              </w:rPr>
              <w:t>n/a</w:t>
            </w:r>
          </w:p>
        </w:tc>
        <w:tc>
          <w:tcPr>
            <w:tcW w:w="836" w:type="pct"/>
            <w:shd w:val="clear" w:color="auto" w:fill="auto"/>
          </w:tcPr>
          <w:p w14:paraId="68BE187B" w14:textId="77777777" w:rsidR="001824DA" w:rsidRDefault="001824DA" w:rsidP="00E276DE">
            <w:pPr>
              <w:rPr>
                <w:rFonts w:ascii="Arial" w:hAnsi="Arial" w:cs="Arial"/>
                <w:sz w:val="18"/>
                <w:szCs w:val="18"/>
              </w:rPr>
            </w:pPr>
            <w:r>
              <w:rPr>
                <w:rFonts w:ascii="Arial" w:hAnsi="Arial" w:cs="Arial"/>
                <w:sz w:val="18"/>
                <w:szCs w:val="18"/>
              </w:rPr>
              <w:t>Report footer</w:t>
            </w:r>
          </w:p>
          <w:p w14:paraId="5FBE1F9E" w14:textId="77777777" w:rsidR="001824DA" w:rsidRDefault="001824DA" w:rsidP="00E276DE">
            <w:pPr>
              <w:rPr>
                <w:rFonts w:ascii="Arial" w:hAnsi="Arial" w:cs="Arial"/>
                <w:sz w:val="18"/>
                <w:szCs w:val="18"/>
              </w:rPr>
            </w:pPr>
            <w:r>
              <w:rPr>
                <w:rFonts w:ascii="Arial" w:hAnsi="Arial" w:cs="Arial"/>
                <w:sz w:val="18"/>
                <w:szCs w:val="18"/>
              </w:rPr>
              <w:t>Left aligned with 1</w:t>
            </w:r>
            <w:r w:rsidRPr="0093482D">
              <w:rPr>
                <w:rFonts w:ascii="Arial" w:hAnsi="Arial" w:cs="Arial"/>
                <w:sz w:val="18"/>
                <w:szCs w:val="18"/>
                <w:vertAlign w:val="superscript"/>
              </w:rPr>
              <w:t>st</w:t>
            </w:r>
            <w:r>
              <w:rPr>
                <w:rFonts w:ascii="Arial" w:hAnsi="Arial" w:cs="Arial"/>
                <w:sz w:val="18"/>
                <w:szCs w:val="18"/>
              </w:rPr>
              <w:t xml:space="preserve"> data column</w:t>
            </w:r>
          </w:p>
        </w:tc>
        <w:tc>
          <w:tcPr>
            <w:tcW w:w="453" w:type="pct"/>
            <w:shd w:val="clear" w:color="auto" w:fill="auto"/>
          </w:tcPr>
          <w:p w14:paraId="1BCFD0AF" w14:textId="77777777" w:rsidR="001824DA" w:rsidRDefault="001824DA" w:rsidP="00E276DE">
            <w:pPr>
              <w:rPr>
                <w:rFonts w:ascii="Arial" w:hAnsi="Arial" w:cs="Arial"/>
                <w:sz w:val="18"/>
                <w:szCs w:val="18"/>
              </w:rPr>
            </w:pPr>
            <w:r>
              <w:rPr>
                <w:rFonts w:ascii="Arial" w:hAnsi="Arial" w:cs="Arial"/>
                <w:sz w:val="18"/>
                <w:szCs w:val="18"/>
              </w:rPr>
              <w:t>N</w:t>
            </w:r>
          </w:p>
        </w:tc>
        <w:tc>
          <w:tcPr>
            <w:tcW w:w="859" w:type="pct"/>
            <w:shd w:val="clear" w:color="auto" w:fill="auto"/>
          </w:tcPr>
          <w:p w14:paraId="0E858CB7" w14:textId="77777777" w:rsidR="001824DA" w:rsidRDefault="001824DA" w:rsidP="00E276DE">
            <w:pPr>
              <w:rPr>
                <w:rFonts w:ascii="Arial" w:hAnsi="Arial" w:cs="Arial"/>
                <w:sz w:val="18"/>
                <w:szCs w:val="18"/>
              </w:rPr>
            </w:pPr>
            <w:r>
              <w:rPr>
                <w:rFonts w:ascii="Arial" w:hAnsi="Arial" w:cs="Arial"/>
                <w:sz w:val="18"/>
                <w:szCs w:val="18"/>
              </w:rPr>
              <w:t>n/a</w:t>
            </w:r>
          </w:p>
        </w:tc>
        <w:tc>
          <w:tcPr>
            <w:tcW w:w="484" w:type="pct"/>
          </w:tcPr>
          <w:p w14:paraId="3473F25E" w14:textId="77777777" w:rsidR="001824DA" w:rsidRDefault="001824DA" w:rsidP="00E276DE">
            <w:pPr>
              <w:rPr>
                <w:rFonts w:ascii="Arial" w:hAnsi="Arial" w:cs="Arial"/>
                <w:sz w:val="18"/>
                <w:szCs w:val="18"/>
              </w:rPr>
            </w:pPr>
            <w:r>
              <w:rPr>
                <w:rFonts w:ascii="Arial" w:hAnsi="Arial" w:cs="Arial"/>
                <w:sz w:val="18"/>
                <w:szCs w:val="18"/>
              </w:rPr>
              <w:t>N</w:t>
            </w:r>
          </w:p>
        </w:tc>
        <w:tc>
          <w:tcPr>
            <w:tcW w:w="400" w:type="pct"/>
          </w:tcPr>
          <w:p w14:paraId="5F25C83A" w14:textId="77777777" w:rsidR="001824DA" w:rsidRDefault="001824DA" w:rsidP="00E276DE">
            <w:pPr>
              <w:rPr>
                <w:rFonts w:ascii="Arial" w:hAnsi="Arial" w:cs="Arial"/>
                <w:sz w:val="18"/>
                <w:szCs w:val="18"/>
              </w:rPr>
            </w:pPr>
            <w:r>
              <w:rPr>
                <w:rFonts w:ascii="Arial" w:hAnsi="Arial" w:cs="Arial"/>
                <w:sz w:val="18"/>
                <w:szCs w:val="18"/>
              </w:rPr>
              <w:t>n/a</w:t>
            </w:r>
          </w:p>
        </w:tc>
      </w:tr>
      <w:tr w:rsidR="001824DA" w:rsidRPr="004A5D01" w14:paraId="4AD8344E" w14:textId="77777777" w:rsidTr="00E276DE">
        <w:trPr>
          <w:trHeight w:val="275"/>
        </w:trPr>
        <w:tc>
          <w:tcPr>
            <w:tcW w:w="588" w:type="pct"/>
            <w:shd w:val="clear" w:color="auto" w:fill="auto"/>
          </w:tcPr>
          <w:p w14:paraId="7A0F756E" w14:textId="77777777" w:rsidR="001824DA" w:rsidRPr="004A5D01" w:rsidRDefault="001824DA" w:rsidP="00E276DE">
            <w:pPr>
              <w:rPr>
                <w:rFonts w:ascii="Arial" w:hAnsi="Arial" w:cs="Arial"/>
                <w:sz w:val="18"/>
                <w:szCs w:val="18"/>
              </w:rPr>
            </w:pPr>
            <w:r>
              <w:rPr>
                <w:rFonts w:ascii="Arial" w:hAnsi="Arial" w:cs="Arial"/>
                <w:sz w:val="18"/>
                <w:szCs w:val="18"/>
              </w:rPr>
              <w:t>Button</w:t>
            </w:r>
          </w:p>
        </w:tc>
        <w:tc>
          <w:tcPr>
            <w:tcW w:w="792" w:type="pct"/>
            <w:shd w:val="clear" w:color="auto" w:fill="auto"/>
          </w:tcPr>
          <w:p w14:paraId="3E18E57D" w14:textId="77777777" w:rsidR="001824DA" w:rsidRPr="003A18F3" w:rsidRDefault="001824DA" w:rsidP="00E276DE">
            <w:pPr>
              <w:rPr>
                <w:rFonts w:ascii="Arial" w:hAnsi="Arial" w:cs="Arial"/>
                <w:b/>
                <w:sz w:val="18"/>
                <w:szCs w:val="18"/>
              </w:rPr>
            </w:pPr>
            <w:r>
              <w:rPr>
                <w:rFonts w:ascii="Arial" w:hAnsi="Arial" w:cs="Arial"/>
                <w:b/>
                <w:sz w:val="18"/>
                <w:szCs w:val="18"/>
              </w:rPr>
              <w:t>Details</w:t>
            </w:r>
          </w:p>
        </w:tc>
        <w:tc>
          <w:tcPr>
            <w:tcW w:w="588" w:type="pct"/>
            <w:shd w:val="clear" w:color="auto" w:fill="auto"/>
          </w:tcPr>
          <w:p w14:paraId="5C28AEDF"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36" w:type="pct"/>
            <w:shd w:val="clear" w:color="auto" w:fill="auto"/>
          </w:tcPr>
          <w:p w14:paraId="1FC97F46" w14:textId="77777777" w:rsidR="001824DA" w:rsidRPr="004A5D01" w:rsidRDefault="001824DA" w:rsidP="00E276DE">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1024673D"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5F995B96"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195B6DD3"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6390F371"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62660FF1" w14:textId="77777777" w:rsidTr="00E276DE">
        <w:trPr>
          <w:trHeight w:val="275"/>
        </w:trPr>
        <w:tc>
          <w:tcPr>
            <w:tcW w:w="588" w:type="pct"/>
            <w:shd w:val="clear" w:color="auto" w:fill="auto"/>
          </w:tcPr>
          <w:p w14:paraId="635B70A5" w14:textId="77777777" w:rsidR="001824DA" w:rsidRPr="004A5D01" w:rsidRDefault="001824DA" w:rsidP="00E276DE">
            <w:pPr>
              <w:rPr>
                <w:rFonts w:ascii="Arial" w:hAnsi="Arial" w:cs="Arial"/>
                <w:sz w:val="18"/>
                <w:szCs w:val="18"/>
              </w:rPr>
            </w:pPr>
            <w:r>
              <w:rPr>
                <w:rFonts w:ascii="Arial" w:hAnsi="Arial" w:cs="Arial"/>
                <w:sz w:val="18"/>
                <w:szCs w:val="18"/>
              </w:rPr>
              <w:t>Button/Icon</w:t>
            </w:r>
          </w:p>
        </w:tc>
        <w:tc>
          <w:tcPr>
            <w:tcW w:w="792" w:type="pct"/>
            <w:shd w:val="clear" w:color="auto" w:fill="auto"/>
          </w:tcPr>
          <w:p w14:paraId="45FD61C0" w14:textId="77777777" w:rsidR="001824DA" w:rsidRPr="004A5D01" w:rsidRDefault="001824DA" w:rsidP="00E276DE">
            <w:pPr>
              <w:rPr>
                <w:rFonts w:ascii="Arial" w:hAnsi="Arial" w:cs="Arial"/>
                <w:sz w:val="18"/>
                <w:szCs w:val="18"/>
              </w:rPr>
            </w:pPr>
            <w:r>
              <w:rPr>
                <w:rFonts w:ascii="Arial" w:hAnsi="Arial" w:cs="Arial"/>
                <w:sz w:val="18"/>
                <w:szCs w:val="18"/>
              </w:rPr>
              <w:t>PDF Icon</w:t>
            </w:r>
          </w:p>
        </w:tc>
        <w:tc>
          <w:tcPr>
            <w:tcW w:w="588" w:type="pct"/>
            <w:shd w:val="clear" w:color="auto" w:fill="auto"/>
          </w:tcPr>
          <w:p w14:paraId="249BED9A" w14:textId="77777777" w:rsidR="001824DA" w:rsidRDefault="001824DA" w:rsidP="00E276DE">
            <w:r w:rsidRPr="00D56711">
              <w:rPr>
                <w:rFonts w:ascii="Arial" w:hAnsi="Arial" w:cs="Arial"/>
                <w:sz w:val="18"/>
                <w:szCs w:val="18"/>
              </w:rPr>
              <w:t>n/a</w:t>
            </w:r>
          </w:p>
        </w:tc>
        <w:tc>
          <w:tcPr>
            <w:tcW w:w="836" w:type="pct"/>
            <w:shd w:val="clear" w:color="auto" w:fill="auto"/>
          </w:tcPr>
          <w:p w14:paraId="0CF6E12C" w14:textId="77777777" w:rsidR="001824DA" w:rsidRPr="00933CDC" w:rsidRDefault="001824DA" w:rsidP="00E276DE">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76291F9C"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22AEA094"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20531FD0"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2FF8446E"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235ADE95" w14:textId="77777777" w:rsidTr="00E276DE">
        <w:trPr>
          <w:trHeight w:val="275"/>
        </w:trPr>
        <w:tc>
          <w:tcPr>
            <w:tcW w:w="588" w:type="pct"/>
            <w:shd w:val="clear" w:color="auto" w:fill="auto"/>
          </w:tcPr>
          <w:p w14:paraId="007E848B" w14:textId="77777777" w:rsidR="001824DA" w:rsidRDefault="001824DA" w:rsidP="00E276DE">
            <w:r w:rsidRPr="00853E88">
              <w:rPr>
                <w:rFonts w:ascii="Arial" w:hAnsi="Arial" w:cs="Arial"/>
                <w:sz w:val="18"/>
                <w:szCs w:val="18"/>
              </w:rPr>
              <w:t>Button/Icon</w:t>
            </w:r>
          </w:p>
        </w:tc>
        <w:tc>
          <w:tcPr>
            <w:tcW w:w="792" w:type="pct"/>
            <w:shd w:val="clear" w:color="auto" w:fill="auto"/>
          </w:tcPr>
          <w:p w14:paraId="10AF82DE" w14:textId="77777777" w:rsidR="001824DA" w:rsidRPr="005256C7" w:rsidRDefault="001824DA" w:rsidP="00E276DE">
            <w:pPr>
              <w:rPr>
                <w:rFonts w:ascii="Arial" w:hAnsi="Arial" w:cs="Arial"/>
                <w:sz w:val="18"/>
                <w:szCs w:val="18"/>
              </w:rPr>
            </w:pPr>
            <w:r>
              <w:rPr>
                <w:rFonts w:ascii="Arial" w:hAnsi="Arial" w:cs="Arial"/>
                <w:sz w:val="18"/>
                <w:szCs w:val="18"/>
              </w:rPr>
              <w:t>Excel Icon</w:t>
            </w:r>
          </w:p>
        </w:tc>
        <w:tc>
          <w:tcPr>
            <w:tcW w:w="588" w:type="pct"/>
            <w:shd w:val="clear" w:color="auto" w:fill="auto"/>
          </w:tcPr>
          <w:p w14:paraId="383C453C" w14:textId="77777777" w:rsidR="001824DA" w:rsidRDefault="001824DA" w:rsidP="00E276DE">
            <w:r w:rsidRPr="00D56711">
              <w:rPr>
                <w:rFonts w:ascii="Arial" w:hAnsi="Arial" w:cs="Arial"/>
                <w:sz w:val="18"/>
                <w:szCs w:val="18"/>
              </w:rPr>
              <w:t>n/a</w:t>
            </w:r>
          </w:p>
        </w:tc>
        <w:tc>
          <w:tcPr>
            <w:tcW w:w="836" w:type="pct"/>
            <w:shd w:val="clear" w:color="auto" w:fill="auto"/>
          </w:tcPr>
          <w:p w14:paraId="7B38D1D1" w14:textId="77777777" w:rsidR="001824DA" w:rsidRPr="005256C7" w:rsidRDefault="001824DA" w:rsidP="00E276DE">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DD63E4E"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2F210816"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213FEDFD"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2C99CD04"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61954158" w14:textId="77777777" w:rsidTr="00E276DE">
        <w:trPr>
          <w:trHeight w:val="275"/>
        </w:trPr>
        <w:tc>
          <w:tcPr>
            <w:tcW w:w="588" w:type="pct"/>
            <w:shd w:val="clear" w:color="auto" w:fill="auto"/>
          </w:tcPr>
          <w:p w14:paraId="7019C295" w14:textId="77777777" w:rsidR="001824DA" w:rsidRDefault="001824DA" w:rsidP="00E276DE">
            <w:r w:rsidRPr="00853E88">
              <w:rPr>
                <w:rFonts w:ascii="Arial" w:hAnsi="Arial" w:cs="Arial"/>
                <w:sz w:val="18"/>
                <w:szCs w:val="18"/>
              </w:rPr>
              <w:t>Button/Icon</w:t>
            </w:r>
          </w:p>
        </w:tc>
        <w:tc>
          <w:tcPr>
            <w:tcW w:w="792" w:type="pct"/>
            <w:shd w:val="clear" w:color="auto" w:fill="auto"/>
          </w:tcPr>
          <w:p w14:paraId="274AC0C5" w14:textId="77777777" w:rsidR="001824DA" w:rsidRPr="004A5D01" w:rsidRDefault="001824DA" w:rsidP="00E276DE">
            <w:pPr>
              <w:rPr>
                <w:rFonts w:ascii="Arial" w:hAnsi="Arial" w:cs="Arial"/>
                <w:sz w:val="18"/>
                <w:szCs w:val="18"/>
              </w:rPr>
            </w:pPr>
            <w:r>
              <w:rPr>
                <w:rFonts w:ascii="Arial" w:hAnsi="Arial" w:cs="Arial"/>
                <w:sz w:val="18"/>
                <w:szCs w:val="18"/>
              </w:rPr>
              <w:t>Print Icon</w:t>
            </w:r>
          </w:p>
        </w:tc>
        <w:tc>
          <w:tcPr>
            <w:tcW w:w="588" w:type="pct"/>
            <w:shd w:val="clear" w:color="auto" w:fill="auto"/>
          </w:tcPr>
          <w:p w14:paraId="79D21C1B" w14:textId="77777777" w:rsidR="001824DA" w:rsidRDefault="001824DA" w:rsidP="00E276DE">
            <w:r w:rsidRPr="00D56711">
              <w:rPr>
                <w:rFonts w:ascii="Arial" w:hAnsi="Arial" w:cs="Arial"/>
                <w:sz w:val="18"/>
                <w:szCs w:val="18"/>
              </w:rPr>
              <w:t>n/a</w:t>
            </w:r>
          </w:p>
        </w:tc>
        <w:tc>
          <w:tcPr>
            <w:tcW w:w="836" w:type="pct"/>
            <w:shd w:val="clear" w:color="auto" w:fill="auto"/>
          </w:tcPr>
          <w:p w14:paraId="0C8D3026" w14:textId="77777777" w:rsidR="001824DA" w:rsidRDefault="001824DA" w:rsidP="00E276DE">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1F7CCA7E"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11710F74"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396A9A26"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49A888CF"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5FDD406D" w14:textId="77777777" w:rsidTr="00E276DE">
        <w:trPr>
          <w:trHeight w:val="275"/>
        </w:trPr>
        <w:tc>
          <w:tcPr>
            <w:tcW w:w="588" w:type="pct"/>
            <w:shd w:val="clear" w:color="auto" w:fill="auto"/>
          </w:tcPr>
          <w:p w14:paraId="35F8A622" w14:textId="77777777" w:rsidR="001824DA" w:rsidRPr="004A5D01" w:rsidRDefault="001824DA" w:rsidP="00E276DE">
            <w:pPr>
              <w:rPr>
                <w:rFonts w:ascii="Arial" w:hAnsi="Arial" w:cs="Arial"/>
                <w:sz w:val="18"/>
                <w:szCs w:val="18"/>
              </w:rPr>
            </w:pPr>
            <w:r>
              <w:rPr>
                <w:rFonts w:ascii="Arial" w:hAnsi="Arial" w:cs="Arial"/>
                <w:sz w:val="18"/>
                <w:szCs w:val="18"/>
              </w:rPr>
              <w:t>Link?</w:t>
            </w:r>
          </w:p>
        </w:tc>
        <w:tc>
          <w:tcPr>
            <w:tcW w:w="792" w:type="pct"/>
            <w:shd w:val="clear" w:color="auto" w:fill="auto"/>
          </w:tcPr>
          <w:p w14:paraId="1F0A460A" w14:textId="77777777" w:rsidR="001824DA" w:rsidRPr="004A5D01" w:rsidRDefault="001824DA" w:rsidP="00E276DE">
            <w:pPr>
              <w:rPr>
                <w:rFonts w:ascii="Arial" w:hAnsi="Arial" w:cs="Arial"/>
                <w:sz w:val="18"/>
                <w:szCs w:val="18"/>
              </w:rPr>
            </w:pPr>
            <w:r>
              <w:rPr>
                <w:rFonts w:ascii="Arial" w:hAnsi="Arial" w:cs="Arial"/>
                <w:sz w:val="18"/>
                <w:szCs w:val="18"/>
              </w:rPr>
              <w:t>Errors/Warnings</w:t>
            </w:r>
          </w:p>
        </w:tc>
        <w:tc>
          <w:tcPr>
            <w:tcW w:w="588" w:type="pct"/>
            <w:shd w:val="clear" w:color="auto" w:fill="auto"/>
          </w:tcPr>
          <w:p w14:paraId="682D9F62" w14:textId="77777777" w:rsidR="001824DA" w:rsidRPr="004A5D01" w:rsidRDefault="001824DA" w:rsidP="00E276DE">
            <w:pPr>
              <w:rPr>
                <w:rFonts w:ascii="Arial" w:hAnsi="Arial" w:cs="Arial"/>
                <w:sz w:val="18"/>
                <w:szCs w:val="18"/>
              </w:rPr>
            </w:pPr>
          </w:p>
        </w:tc>
        <w:tc>
          <w:tcPr>
            <w:tcW w:w="836" w:type="pct"/>
            <w:shd w:val="clear" w:color="auto" w:fill="auto"/>
          </w:tcPr>
          <w:p w14:paraId="394863D2" w14:textId="77777777" w:rsidR="001824DA" w:rsidRPr="00426DCF" w:rsidRDefault="001824DA" w:rsidP="00E276DE">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292A3460"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53280C7C"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4273C112"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6DC2A913"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01531221" w14:textId="77777777" w:rsidTr="00E276DE">
        <w:trPr>
          <w:trHeight w:val="275"/>
        </w:trPr>
        <w:tc>
          <w:tcPr>
            <w:tcW w:w="588" w:type="pct"/>
            <w:shd w:val="clear" w:color="auto" w:fill="auto"/>
          </w:tcPr>
          <w:p w14:paraId="45FD7F9F" w14:textId="77777777" w:rsidR="001824DA" w:rsidRPr="004A5D01" w:rsidRDefault="001824DA" w:rsidP="00E276DE">
            <w:pPr>
              <w:rPr>
                <w:rFonts w:ascii="Arial" w:hAnsi="Arial" w:cs="Arial"/>
                <w:sz w:val="18"/>
                <w:szCs w:val="18"/>
              </w:rPr>
            </w:pPr>
            <w:r>
              <w:rPr>
                <w:rFonts w:ascii="Arial" w:hAnsi="Arial" w:cs="Arial"/>
                <w:sz w:val="18"/>
                <w:szCs w:val="18"/>
              </w:rPr>
              <w:t>Button</w:t>
            </w:r>
          </w:p>
        </w:tc>
        <w:tc>
          <w:tcPr>
            <w:tcW w:w="792" w:type="pct"/>
            <w:shd w:val="clear" w:color="auto" w:fill="auto"/>
          </w:tcPr>
          <w:p w14:paraId="2915D16D" w14:textId="77777777" w:rsidR="001824DA" w:rsidRPr="004A5D01" w:rsidRDefault="001824DA" w:rsidP="00E276DE">
            <w:pPr>
              <w:rPr>
                <w:rFonts w:ascii="Arial" w:hAnsi="Arial" w:cs="Arial"/>
                <w:sz w:val="18"/>
                <w:szCs w:val="18"/>
              </w:rPr>
            </w:pPr>
            <w:r>
              <w:rPr>
                <w:rFonts w:ascii="Arial" w:hAnsi="Arial" w:cs="Arial"/>
                <w:sz w:val="18"/>
                <w:szCs w:val="18"/>
              </w:rPr>
              <w:t>Delete</w:t>
            </w:r>
          </w:p>
        </w:tc>
        <w:tc>
          <w:tcPr>
            <w:tcW w:w="588" w:type="pct"/>
            <w:shd w:val="clear" w:color="auto" w:fill="auto"/>
          </w:tcPr>
          <w:p w14:paraId="45101432"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36" w:type="pct"/>
            <w:shd w:val="clear" w:color="auto" w:fill="auto"/>
          </w:tcPr>
          <w:p w14:paraId="14E39497" w14:textId="77777777" w:rsidR="001824DA" w:rsidRPr="004A5D01" w:rsidRDefault="001824DA" w:rsidP="00E276DE">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79C810D6"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859" w:type="pct"/>
            <w:shd w:val="clear" w:color="auto" w:fill="auto"/>
          </w:tcPr>
          <w:p w14:paraId="0B3AD37D" w14:textId="77777777" w:rsidR="001824DA" w:rsidRPr="004A5D01" w:rsidRDefault="001824DA" w:rsidP="00E276DE">
            <w:pPr>
              <w:rPr>
                <w:rFonts w:ascii="Arial" w:hAnsi="Arial" w:cs="Arial"/>
                <w:sz w:val="18"/>
                <w:szCs w:val="18"/>
              </w:rPr>
            </w:pPr>
            <w:r>
              <w:rPr>
                <w:rFonts w:ascii="Arial" w:hAnsi="Arial" w:cs="Arial"/>
                <w:sz w:val="18"/>
                <w:szCs w:val="18"/>
              </w:rPr>
              <w:t>n/a</w:t>
            </w:r>
          </w:p>
        </w:tc>
        <w:tc>
          <w:tcPr>
            <w:tcW w:w="484" w:type="pct"/>
          </w:tcPr>
          <w:p w14:paraId="6AD00BB2" w14:textId="77777777" w:rsidR="001824DA" w:rsidRPr="004A5D01" w:rsidRDefault="001824DA" w:rsidP="00E276DE">
            <w:pPr>
              <w:rPr>
                <w:rFonts w:ascii="Arial" w:hAnsi="Arial" w:cs="Arial"/>
                <w:sz w:val="18"/>
                <w:szCs w:val="18"/>
              </w:rPr>
            </w:pPr>
            <w:r>
              <w:rPr>
                <w:rFonts w:ascii="Arial" w:hAnsi="Arial" w:cs="Arial"/>
                <w:sz w:val="18"/>
                <w:szCs w:val="18"/>
              </w:rPr>
              <w:t>N</w:t>
            </w:r>
          </w:p>
        </w:tc>
        <w:tc>
          <w:tcPr>
            <w:tcW w:w="400" w:type="pct"/>
          </w:tcPr>
          <w:p w14:paraId="4A5D88BA" w14:textId="77777777" w:rsidR="001824DA" w:rsidRPr="004A5D01" w:rsidRDefault="001824DA" w:rsidP="00E276DE">
            <w:pPr>
              <w:rPr>
                <w:rFonts w:ascii="Arial" w:hAnsi="Arial" w:cs="Arial"/>
                <w:sz w:val="18"/>
                <w:szCs w:val="18"/>
              </w:rPr>
            </w:pPr>
            <w:r>
              <w:rPr>
                <w:rFonts w:ascii="Arial" w:hAnsi="Arial" w:cs="Arial"/>
                <w:sz w:val="18"/>
                <w:szCs w:val="18"/>
              </w:rPr>
              <w:t>n/a</w:t>
            </w:r>
          </w:p>
        </w:tc>
      </w:tr>
      <w:tr w:rsidR="001824DA" w:rsidRPr="004A5D01" w14:paraId="155DCB5A" w14:textId="77777777" w:rsidTr="00E276DE">
        <w:trPr>
          <w:trHeight w:val="259"/>
        </w:trPr>
        <w:tc>
          <w:tcPr>
            <w:tcW w:w="4116" w:type="pct"/>
            <w:gridSpan w:val="6"/>
            <w:shd w:val="clear" w:color="auto" w:fill="auto"/>
          </w:tcPr>
          <w:p w14:paraId="6AEB2532" w14:textId="77777777" w:rsidR="001824DA" w:rsidRDefault="001824DA" w:rsidP="00E276DE">
            <w:pPr>
              <w:rPr>
                <w:rFonts w:ascii="Arial" w:hAnsi="Arial" w:cs="Arial"/>
                <w:sz w:val="18"/>
                <w:szCs w:val="18"/>
              </w:rPr>
            </w:pPr>
            <w:r w:rsidRPr="009C3BB2">
              <w:rPr>
                <w:rFonts w:ascii="Arial" w:hAnsi="Arial" w:cs="Arial"/>
                <w:sz w:val="18"/>
                <w:szCs w:val="18"/>
              </w:rPr>
              <w:t>Requested Date: dd/mm/yyyy hh:mm:ss</w:t>
            </w:r>
          </w:p>
          <w:p w14:paraId="59FEEB9F" w14:textId="77777777" w:rsidR="001824DA" w:rsidRPr="009C3BB2" w:rsidRDefault="001824DA" w:rsidP="00E276DE">
            <w:pPr>
              <w:rPr>
                <w:rFonts w:ascii="Arial" w:hAnsi="Arial" w:cs="Arial"/>
                <w:sz w:val="18"/>
                <w:szCs w:val="18"/>
              </w:rPr>
            </w:pPr>
            <w:r>
              <w:rPr>
                <w:rFonts w:ascii="Arial" w:hAnsi="Arial" w:cs="Arial"/>
                <w:sz w:val="18"/>
                <w:szCs w:val="18"/>
              </w:rPr>
              <w:t>Created By: userid of the user who requested the report</w:t>
            </w:r>
          </w:p>
        </w:tc>
        <w:tc>
          <w:tcPr>
            <w:tcW w:w="484" w:type="pct"/>
            <w:shd w:val="clear" w:color="auto" w:fill="auto"/>
          </w:tcPr>
          <w:p w14:paraId="23A20CE7" w14:textId="77777777" w:rsidR="001824DA" w:rsidRPr="004A5D01" w:rsidRDefault="001824DA" w:rsidP="00E276DE">
            <w:pPr>
              <w:rPr>
                <w:sz w:val="18"/>
                <w:szCs w:val="18"/>
              </w:rPr>
            </w:pPr>
            <w:r>
              <w:rPr>
                <w:sz w:val="18"/>
                <w:szCs w:val="18"/>
              </w:rPr>
              <w:t>N</w:t>
            </w:r>
          </w:p>
        </w:tc>
        <w:tc>
          <w:tcPr>
            <w:tcW w:w="400" w:type="pct"/>
          </w:tcPr>
          <w:p w14:paraId="1AD5C11A" w14:textId="77777777" w:rsidR="001824DA" w:rsidRPr="004A5D01" w:rsidRDefault="001824DA" w:rsidP="00E276DE">
            <w:pPr>
              <w:rPr>
                <w:sz w:val="18"/>
                <w:szCs w:val="18"/>
              </w:rPr>
            </w:pPr>
            <w:r>
              <w:rPr>
                <w:sz w:val="18"/>
                <w:szCs w:val="18"/>
              </w:rPr>
              <w:t>n/a</w:t>
            </w:r>
          </w:p>
        </w:tc>
      </w:tr>
    </w:tbl>
    <w:p w14:paraId="4A4F0B6B" w14:textId="77777777" w:rsidR="001824DA" w:rsidRDefault="001824DA" w:rsidP="001824DA">
      <w:pPr>
        <w:tabs>
          <w:tab w:val="num" w:pos="993"/>
        </w:tabs>
      </w:pPr>
    </w:p>
    <w:p w14:paraId="5575EBE6" w14:textId="77777777" w:rsidR="001824DA" w:rsidRDefault="001824DA" w:rsidP="00633FF9">
      <w:pPr>
        <w:pStyle w:val="Heading3"/>
        <w:ind w:left="0" w:firstLine="0"/>
        <w:sectPr w:rsidR="001824DA" w:rsidSect="006C4819">
          <w:pgSz w:w="15840" w:h="12240" w:orient="landscape"/>
          <w:pgMar w:top="1440" w:right="1440" w:bottom="1440" w:left="1440" w:header="720" w:footer="720" w:gutter="0"/>
          <w:cols w:space="720"/>
          <w:docGrid w:linePitch="360"/>
        </w:sectPr>
      </w:pPr>
    </w:p>
    <w:p w14:paraId="27E7C334" w14:textId="3AD81000" w:rsidR="00633FF9" w:rsidRDefault="00633FF9" w:rsidP="00633FF9">
      <w:pPr>
        <w:pStyle w:val="Heading3"/>
        <w:ind w:left="0" w:firstLine="0"/>
      </w:pPr>
      <w:bookmarkStart w:id="799" w:name="_Toc422842075"/>
      <w:r>
        <w:t>PMUC0</w:t>
      </w:r>
      <w:r w:rsidR="00F718FA">
        <w:t>45</w:t>
      </w:r>
      <w:r>
        <w:t xml:space="preserve"> – Standard Reports – </w:t>
      </w:r>
      <w:r w:rsidR="00EB2422">
        <w:t xml:space="preserve">Plan Valuation by </w:t>
      </w:r>
      <w:del w:id="800" w:author="Jamal, Zaher CWK" w:date="2015-06-16T16:35:00Z">
        <w:r w:rsidR="003B2D50" w:rsidDel="009149AB">
          <w:delText>User</w:delText>
        </w:r>
      </w:del>
      <w:ins w:id="801" w:author="Jamal, Zaher CWK" w:date="2015-06-16T16:35:00Z">
        <w:r w:rsidR="009149AB">
          <w:t>Member</w:t>
        </w:r>
      </w:ins>
      <w:bookmarkEnd w:id="799"/>
    </w:p>
    <w:p w14:paraId="013863E8" w14:textId="77777777" w:rsidR="00633FF9" w:rsidRDefault="00633FF9" w:rsidP="00633F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7"/>
        <w:gridCol w:w="7863"/>
      </w:tblGrid>
      <w:tr w:rsidR="00633FF9" w:rsidRPr="005D68D4" w14:paraId="633BB5CD" w14:textId="77777777" w:rsidTr="00F66F38">
        <w:tc>
          <w:tcPr>
            <w:tcW w:w="9350" w:type="dxa"/>
            <w:gridSpan w:val="2"/>
            <w:shd w:val="pct20" w:color="auto" w:fill="auto"/>
          </w:tcPr>
          <w:p w14:paraId="6B5D6FBB"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45</w:t>
            </w:r>
          </w:p>
          <w:p w14:paraId="7A943877" w14:textId="77777777" w:rsidR="00633FF9" w:rsidRPr="005D68D4" w:rsidRDefault="00633FF9" w:rsidP="006C4819">
            <w:pPr>
              <w:rPr>
                <w:rFonts w:ascii="Arial" w:hAnsi="Arial" w:cs="Arial"/>
                <w:b/>
                <w:bCs/>
                <w:sz w:val="18"/>
                <w:szCs w:val="18"/>
              </w:rPr>
            </w:pPr>
          </w:p>
          <w:p w14:paraId="23472964" w14:textId="7FC74029"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EB2422">
              <w:rPr>
                <w:rFonts w:ascii="Arial" w:hAnsi="Arial" w:cs="Arial"/>
                <w:b/>
                <w:bCs/>
                <w:sz w:val="18"/>
                <w:szCs w:val="18"/>
              </w:rPr>
              <w:t xml:space="preserve">Plan Valuation by </w:t>
            </w:r>
            <w:del w:id="802" w:author="Jamal, Zaher CWK" w:date="2015-06-16T16:35:00Z">
              <w:r w:rsidR="003B2D50" w:rsidDel="009149AB">
                <w:rPr>
                  <w:rFonts w:ascii="Arial" w:hAnsi="Arial" w:cs="Arial"/>
                  <w:b/>
                  <w:bCs/>
                  <w:sz w:val="18"/>
                  <w:szCs w:val="18"/>
                </w:rPr>
                <w:delText>User</w:delText>
              </w:r>
            </w:del>
            <w:ins w:id="803" w:author="Jamal, Zaher CWK" w:date="2015-06-16T16:35:00Z">
              <w:r w:rsidR="009149AB">
                <w:rPr>
                  <w:rFonts w:ascii="Arial" w:hAnsi="Arial" w:cs="Arial"/>
                  <w:b/>
                  <w:bCs/>
                  <w:sz w:val="18"/>
                  <w:szCs w:val="18"/>
                </w:rPr>
                <w:t>Member</w:t>
              </w:r>
            </w:ins>
          </w:p>
          <w:p w14:paraId="7C0B940D" w14:textId="77777777" w:rsidR="00633FF9" w:rsidRPr="005D68D4" w:rsidRDefault="00633FF9" w:rsidP="006C4819">
            <w:pPr>
              <w:rPr>
                <w:rFonts w:ascii="Arial" w:hAnsi="Arial" w:cs="Arial"/>
                <w:b/>
                <w:sz w:val="18"/>
                <w:szCs w:val="18"/>
              </w:rPr>
            </w:pPr>
          </w:p>
        </w:tc>
      </w:tr>
      <w:tr w:rsidR="00633FF9" w:rsidRPr="005D68D4" w14:paraId="536162BA" w14:textId="77777777" w:rsidTr="00F66F38">
        <w:tc>
          <w:tcPr>
            <w:tcW w:w="1487" w:type="dxa"/>
            <w:shd w:val="pct20" w:color="auto" w:fill="auto"/>
          </w:tcPr>
          <w:p w14:paraId="04BA55B7"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7B76F198" w14:textId="77777777" w:rsidR="00633FF9" w:rsidRPr="005D68D4" w:rsidRDefault="00633FF9" w:rsidP="006C4819">
            <w:pPr>
              <w:rPr>
                <w:rFonts w:ascii="Arial" w:hAnsi="Arial" w:cs="Arial"/>
                <w:b/>
                <w:bCs/>
                <w:sz w:val="18"/>
                <w:szCs w:val="18"/>
              </w:rPr>
            </w:pPr>
          </w:p>
        </w:tc>
        <w:tc>
          <w:tcPr>
            <w:tcW w:w="7863" w:type="dxa"/>
            <w:shd w:val="clear" w:color="auto" w:fill="auto"/>
          </w:tcPr>
          <w:p w14:paraId="1D1F4331" w14:textId="7556EBDC"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EB2422">
              <w:rPr>
                <w:rFonts w:ascii="Arial" w:hAnsi="Arial" w:cs="Arial"/>
                <w:sz w:val="18"/>
                <w:szCs w:val="18"/>
              </w:rPr>
              <w:t xml:space="preserve">Plan Valuation by </w:t>
            </w:r>
            <w:del w:id="804" w:author="Jamal, Zaher CWK" w:date="2015-06-16T16:35:00Z">
              <w:r w:rsidR="003B2D50" w:rsidDel="009149AB">
                <w:rPr>
                  <w:rFonts w:ascii="Arial" w:hAnsi="Arial" w:cs="Arial"/>
                  <w:sz w:val="18"/>
                  <w:szCs w:val="18"/>
                </w:rPr>
                <w:delText>User</w:delText>
              </w:r>
            </w:del>
            <w:ins w:id="805" w:author="Jamal, Zaher CWK" w:date="2015-06-16T16:35:00Z">
              <w:r w:rsidR="009149AB">
                <w:rPr>
                  <w:rFonts w:ascii="Arial" w:hAnsi="Arial" w:cs="Arial"/>
                  <w:sz w:val="18"/>
                  <w:szCs w:val="18"/>
                </w:rPr>
                <w:t>Member</w:t>
              </w:r>
            </w:ins>
            <w:r>
              <w:rPr>
                <w:rFonts w:ascii="Arial" w:hAnsi="Arial" w:cs="Arial"/>
                <w:sz w:val="18"/>
                <w:szCs w:val="18"/>
              </w:rPr>
              <w:t xml:space="preserve"> Standard Report</w:t>
            </w:r>
          </w:p>
        </w:tc>
      </w:tr>
      <w:tr w:rsidR="00633FF9" w:rsidRPr="005D68D4" w14:paraId="1D852807" w14:textId="77777777" w:rsidTr="00F66F38">
        <w:tc>
          <w:tcPr>
            <w:tcW w:w="1487" w:type="dxa"/>
            <w:shd w:val="pct20" w:color="auto" w:fill="auto"/>
          </w:tcPr>
          <w:p w14:paraId="5A154EB0"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7E789CF6" w14:textId="77777777" w:rsidR="00633FF9" w:rsidRPr="005D68D4" w:rsidRDefault="00633FF9" w:rsidP="006C4819">
            <w:pPr>
              <w:rPr>
                <w:rFonts w:ascii="Arial" w:hAnsi="Arial" w:cs="Arial"/>
                <w:bCs/>
                <w:color w:val="FF0000"/>
                <w:sz w:val="18"/>
                <w:szCs w:val="18"/>
              </w:rPr>
            </w:pPr>
          </w:p>
        </w:tc>
        <w:tc>
          <w:tcPr>
            <w:tcW w:w="7863" w:type="dxa"/>
            <w:shd w:val="clear" w:color="auto" w:fill="auto"/>
          </w:tcPr>
          <w:p w14:paraId="742A8033" w14:textId="28723C1A"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6F9FDCCD" w14:textId="77777777" w:rsidTr="00F66F38">
        <w:tc>
          <w:tcPr>
            <w:tcW w:w="1487" w:type="dxa"/>
            <w:shd w:val="pct20" w:color="auto" w:fill="auto"/>
          </w:tcPr>
          <w:p w14:paraId="185D65F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521E85C2" w14:textId="77777777" w:rsidR="00633FF9" w:rsidRPr="005D68D4" w:rsidRDefault="00633FF9" w:rsidP="006C4819">
            <w:pPr>
              <w:rPr>
                <w:rFonts w:ascii="Arial" w:hAnsi="Arial" w:cs="Arial"/>
                <w:b/>
                <w:bCs/>
                <w:sz w:val="18"/>
                <w:szCs w:val="18"/>
              </w:rPr>
            </w:pPr>
          </w:p>
        </w:tc>
        <w:tc>
          <w:tcPr>
            <w:tcW w:w="7863" w:type="dxa"/>
            <w:shd w:val="clear" w:color="auto" w:fill="auto"/>
          </w:tcPr>
          <w:p w14:paraId="77FE3E10" w14:textId="6D277167" w:rsidR="00633FF9" w:rsidRPr="005D68D4" w:rsidRDefault="00633FF9" w:rsidP="006C4819">
            <w:pPr>
              <w:rPr>
                <w:rFonts w:ascii="Arial" w:hAnsi="Arial" w:cs="Arial"/>
                <w:sz w:val="18"/>
                <w:szCs w:val="18"/>
              </w:rPr>
            </w:pPr>
            <w:r>
              <w:rPr>
                <w:rFonts w:ascii="Arial" w:hAnsi="Arial" w:cs="Arial"/>
                <w:sz w:val="18"/>
                <w:szCs w:val="18"/>
              </w:rPr>
              <w:t>User selecting the “</w:t>
            </w:r>
            <w:r w:rsidR="00EB2422">
              <w:rPr>
                <w:rFonts w:ascii="Arial" w:hAnsi="Arial" w:cs="Arial"/>
                <w:sz w:val="18"/>
                <w:szCs w:val="18"/>
              </w:rPr>
              <w:t xml:space="preserve">Plan Valuation by </w:t>
            </w:r>
            <w:del w:id="806" w:author="Jamal, Zaher CWK" w:date="2015-06-16T16:35:00Z">
              <w:r w:rsidR="003B2D50" w:rsidDel="009149AB">
                <w:rPr>
                  <w:rFonts w:ascii="Arial" w:hAnsi="Arial" w:cs="Arial"/>
                  <w:sz w:val="18"/>
                  <w:szCs w:val="18"/>
                </w:rPr>
                <w:delText>User</w:delText>
              </w:r>
            </w:del>
            <w:ins w:id="807" w:author="Jamal, Zaher CWK" w:date="2015-06-16T16:35:00Z">
              <w:r w:rsidR="009149AB">
                <w:rPr>
                  <w:rFonts w:ascii="Arial" w:hAnsi="Arial" w:cs="Arial"/>
                  <w:sz w:val="18"/>
                  <w:szCs w:val="18"/>
                </w:rPr>
                <w:t>Member</w:t>
              </w:r>
            </w:ins>
            <w:r>
              <w:rPr>
                <w:rFonts w:ascii="Arial" w:hAnsi="Arial" w:cs="Arial"/>
                <w:sz w:val="18"/>
                <w:szCs w:val="18"/>
              </w:rPr>
              <w:t>” from the Select a Report pull down list</w:t>
            </w:r>
          </w:p>
        </w:tc>
      </w:tr>
      <w:tr w:rsidR="00633FF9" w:rsidRPr="005D68D4" w14:paraId="29153BF3" w14:textId="77777777" w:rsidTr="00F66F38">
        <w:tc>
          <w:tcPr>
            <w:tcW w:w="1487" w:type="dxa"/>
            <w:shd w:val="pct20" w:color="auto" w:fill="auto"/>
          </w:tcPr>
          <w:p w14:paraId="62E6A160"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44C9D849" w14:textId="77777777" w:rsidR="00633FF9" w:rsidRPr="005D68D4" w:rsidRDefault="00633FF9" w:rsidP="006C4819">
            <w:pPr>
              <w:rPr>
                <w:rFonts w:ascii="Arial" w:hAnsi="Arial" w:cs="Arial"/>
                <w:bCs/>
                <w:color w:val="FF0000"/>
                <w:sz w:val="18"/>
                <w:szCs w:val="18"/>
              </w:rPr>
            </w:pPr>
          </w:p>
        </w:tc>
        <w:tc>
          <w:tcPr>
            <w:tcW w:w="7863" w:type="dxa"/>
            <w:shd w:val="clear" w:color="auto" w:fill="auto"/>
          </w:tcPr>
          <w:p w14:paraId="0E7B3E64"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43901A23" w14:textId="77777777" w:rsidTr="00F66F38">
        <w:tc>
          <w:tcPr>
            <w:tcW w:w="1487" w:type="dxa"/>
            <w:shd w:val="pct20" w:color="auto" w:fill="auto"/>
          </w:tcPr>
          <w:p w14:paraId="2EA9A6E8"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3D74CCA7" w14:textId="77777777" w:rsidR="00633FF9" w:rsidRPr="005D68D4" w:rsidRDefault="00633FF9" w:rsidP="006C4819">
            <w:pPr>
              <w:rPr>
                <w:rFonts w:ascii="Arial" w:hAnsi="Arial" w:cs="Arial"/>
                <w:b/>
                <w:bCs/>
                <w:sz w:val="18"/>
                <w:szCs w:val="18"/>
              </w:rPr>
            </w:pPr>
          </w:p>
        </w:tc>
        <w:tc>
          <w:tcPr>
            <w:tcW w:w="7863" w:type="dxa"/>
            <w:shd w:val="clear" w:color="auto" w:fill="auto"/>
          </w:tcPr>
          <w:p w14:paraId="44DBE940" w14:textId="4ED34C06" w:rsidR="00633FF9" w:rsidRPr="005D68D4" w:rsidRDefault="00633FF9" w:rsidP="006C4819">
            <w:pPr>
              <w:rPr>
                <w:rFonts w:ascii="Arial" w:hAnsi="Arial" w:cs="Arial"/>
                <w:sz w:val="18"/>
                <w:szCs w:val="18"/>
              </w:rPr>
            </w:pPr>
            <w:r>
              <w:rPr>
                <w:rFonts w:ascii="Arial" w:hAnsi="Arial" w:cs="Arial"/>
                <w:sz w:val="18"/>
                <w:szCs w:val="18"/>
              </w:rPr>
              <w:t>The “</w:t>
            </w:r>
            <w:r w:rsidR="00EB2422">
              <w:rPr>
                <w:rFonts w:ascii="Arial" w:hAnsi="Arial" w:cs="Arial"/>
                <w:sz w:val="18"/>
                <w:szCs w:val="18"/>
              </w:rPr>
              <w:t xml:space="preserve">Plan Valuation by </w:t>
            </w:r>
            <w:del w:id="808" w:author="Jamal, Zaher CWK" w:date="2015-06-16T16:35:00Z">
              <w:r w:rsidR="003B2D50" w:rsidDel="009149AB">
                <w:rPr>
                  <w:rFonts w:ascii="Arial" w:hAnsi="Arial" w:cs="Arial"/>
                  <w:sz w:val="18"/>
                  <w:szCs w:val="18"/>
                </w:rPr>
                <w:delText>User</w:delText>
              </w:r>
            </w:del>
            <w:ins w:id="809" w:author="Jamal, Zaher CWK" w:date="2015-06-16T16:35:00Z">
              <w:r w:rsidR="009149AB">
                <w:rPr>
                  <w:rFonts w:ascii="Arial" w:hAnsi="Arial" w:cs="Arial"/>
                  <w:sz w:val="18"/>
                  <w:szCs w:val="18"/>
                </w:rPr>
                <w:t>Member</w:t>
              </w:r>
            </w:ins>
            <w:r>
              <w:rPr>
                <w:rFonts w:ascii="Arial" w:hAnsi="Arial" w:cs="Arial"/>
                <w:sz w:val="18"/>
                <w:szCs w:val="18"/>
              </w:rPr>
              <w:t>” standard report is produced</w:t>
            </w:r>
          </w:p>
        </w:tc>
      </w:tr>
      <w:tr w:rsidR="00633FF9" w:rsidRPr="005D68D4" w14:paraId="344D8D00" w14:textId="77777777" w:rsidTr="00F66F38">
        <w:tc>
          <w:tcPr>
            <w:tcW w:w="1487" w:type="dxa"/>
            <w:shd w:val="pct20" w:color="auto" w:fill="auto"/>
          </w:tcPr>
          <w:p w14:paraId="0A477B0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863" w:type="dxa"/>
            <w:shd w:val="clear" w:color="auto" w:fill="auto"/>
          </w:tcPr>
          <w:p w14:paraId="73483607"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EB2422" w:rsidRPr="005D68D4" w14:paraId="77B83C9C" w14:textId="77777777" w:rsidTr="00F66F38">
        <w:tc>
          <w:tcPr>
            <w:tcW w:w="1487" w:type="dxa"/>
            <w:shd w:val="pct20" w:color="auto" w:fill="auto"/>
          </w:tcPr>
          <w:p w14:paraId="1E27068E" w14:textId="77777777" w:rsidR="00EB2422" w:rsidRPr="005D68D4" w:rsidRDefault="00EB2422" w:rsidP="006C4819">
            <w:pPr>
              <w:rPr>
                <w:rFonts w:ascii="Arial" w:hAnsi="Arial" w:cs="Arial"/>
                <w:b/>
                <w:bCs/>
                <w:sz w:val="18"/>
                <w:szCs w:val="18"/>
              </w:rPr>
            </w:pPr>
            <w:r>
              <w:rPr>
                <w:rFonts w:ascii="Arial" w:hAnsi="Arial" w:cs="Arial"/>
                <w:b/>
                <w:bCs/>
                <w:sz w:val="18"/>
                <w:szCs w:val="18"/>
              </w:rPr>
              <w:t>Priority</w:t>
            </w:r>
          </w:p>
        </w:tc>
        <w:tc>
          <w:tcPr>
            <w:tcW w:w="7863" w:type="dxa"/>
            <w:shd w:val="clear" w:color="auto" w:fill="auto"/>
          </w:tcPr>
          <w:p w14:paraId="5A3328FC" w14:textId="77777777" w:rsidR="00EB2422" w:rsidRDefault="00EB2422" w:rsidP="006C4819">
            <w:pPr>
              <w:rPr>
                <w:rFonts w:ascii="Arial" w:hAnsi="Arial" w:cs="Arial"/>
                <w:sz w:val="18"/>
                <w:szCs w:val="18"/>
              </w:rPr>
            </w:pPr>
            <w:r>
              <w:rPr>
                <w:rFonts w:ascii="Arial" w:hAnsi="Arial" w:cs="Arial"/>
                <w:sz w:val="18"/>
                <w:szCs w:val="18"/>
              </w:rPr>
              <w:t>Priority No 9</w:t>
            </w:r>
          </w:p>
        </w:tc>
      </w:tr>
      <w:tr w:rsidR="00633FF9" w:rsidRPr="005D68D4" w14:paraId="525215A2" w14:textId="77777777" w:rsidTr="00F66F38">
        <w:tc>
          <w:tcPr>
            <w:tcW w:w="1487" w:type="dxa"/>
            <w:shd w:val="pct20" w:color="auto" w:fill="auto"/>
          </w:tcPr>
          <w:p w14:paraId="71FA308B"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262538B6" w14:textId="77777777" w:rsidR="00633FF9" w:rsidRPr="005D68D4" w:rsidRDefault="00633FF9" w:rsidP="006C4819">
            <w:pPr>
              <w:rPr>
                <w:rFonts w:ascii="Arial" w:hAnsi="Arial" w:cs="Arial"/>
                <w:b/>
                <w:bCs/>
                <w:sz w:val="18"/>
                <w:szCs w:val="18"/>
              </w:rPr>
            </w:pPr>
          </w:p>
          <w:p w14:paraId="7CFD6D76" w14:textId="77777777" w:rsidR="00633FF9" w:rsidRPr="005D68D4" w:rsidRDefault="00633FF9" w:rsidP="006C4819">
            <w:pPr>
              <w:rPr>
                <w:rFonts w:ascii="Arial" w:hAnsi="Arial" w:cs="Arial"/>
                <w:b/>
                <w:bCs/>
                <w:sz w:val="18"/>
                <w:szCs w:val="18"/>
              </w:rPr>
            </w:pPr>
          </w:p>
        </w:tc>
        <w:tc>
          <w:tcPr>
            <w:tcW w:w="7863" w:type="dxa"/>
            <w:shd w:val="clear" w:color="auto" w:fill="auto"/>
          </w:tcPr>
          <w:p w14:paraId="215D55C9" w14:textId="77777777" w:rsidR="00633FF9" w:rsidRPr="00DB4E5F" w:rsidRDefault="00633FF9" w:rsidP="004E06BD">
            <w:pPr>
              <w:numPr>
                <w:ilvl w:val="0"/>
                <w:numId w:val="122"/>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14B0B4B2" w14:textId="77777777" w:rsidR="00633FF9" w:rsidRPr="00DB4E5F" w:rsidRDefault="00633FF9" w:rsidP="004E06BD">
            <w:pPr>
              <w:numPr>
                <w:ilvl w:val="0"/>
                <w:numId w:val="122"/>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5A10DEBD" w14:textId="77777777" w:rsidR="00633FF9" w:rsidRPr="00DB4E5F" w:rsidRDefault="00633FF9" w:rsidP="004E06BD">
            <w:pPr>
              <w:numPr>
                <w:ilvl w:val="0"/>
                <w:numId w:val="122"/>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543DDCD7" w14:textId="77777777" w:rsidR="00633FF9" w:rsidRPr="00DB4E5F" w:rsidRDefault="00633FF9" w:rsidP="004E06BD">
            <w:pPr>
              <w:numPr>
                <w:ilvl w:val="0"/>
                <w:numId w:val="122"/>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644DF853" w14:textId="54F0D2C7" w:rsidR="00633FF9" w:rsidRPr="00DB4E5F" w:rsidRDefault="00633FF9" w:rsidP="004E06BD">
            <w:pPr>
              <w:numPr>
                <w:ilvl w:val="0"/>
                <w:numId w:val="122"/>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810" w:author="Jamal, Zaher CWK" w:date="2015-06-16T16:36:00Z">
              <w:r w:rsidR="009149AB">
                <w:rPr>
                  <w:rFonts w:ascii="Arial" w:hAnsi="Arial" w:cs="Arial"/>
                  <w:sz w:val="18"/>
                  <w:szCs w:val="18"/>
                </w:rPr>
                <w:t>s</w:t>
              </w:r>
            </w:ins>
            <w:r>
              <w:rPr>
                <w:rFonts w:ascii="Arial" w:hAnsi="Arial" w:cs="Arial"/>
                <w:sz w:val="18"/>
                <w:szCs w:val="18"/>
              </w:rPr>
              <w:t xml:space="preserve"> the “</w:t>
            </w:r>
            <w:r w:rsidR="00EB2422">
              <w:rPr>
                <w:rFonts w:ascii="Arial" w:hAnsi="Arial" w:cs="Arial"/>
                <w:sz w:val="18"/>
                <w:szCs w:val="18"/>
              </w:rPr>
              <w:t xml:space="preserve">Plan Valuation by </w:t>
            </w:r>
            <w:del w:id="811" w:author="Jamal, Zaher CWK" w:date="2015-06-16T16:36:00Z">
              <w:r w:rsidR="003B2D50" w:rsidDel="009149AB">
                <w:rPr>
                  <w:rFonts w:ascii="Arial" w:hAnsi="Arial" w:cs="Arial"/>
                  <w:sz w:val="18"/>
                  <w:szCs w:val="18"/>
                </w:rPr>
                <w:delText>User</w:delText>
              </w:r>
            </w:del>
            <w:ins w:id="812" w:author="Jamal, Zaher CWK" w:date="2015-06-16T16:36:00Z">
              <w:r w:rsidR="009149AB">
                <w:rPr>
                  <w:rFonts w:ascii="Arial" w:hAnsi="Arial" w:cs="Arial"/>
                  <w:sz w:val="18"/>
                  <w:szCs w:val="18"/>
                </w:rPr>
                <w:t>Member</w:t>
              </w:r>
            </w:ins>
            <w:r>
              <w:rPr>
                <w:rFonts w:ascii="Arial" w:hAnsi="Arial" w:cs="Arial"/>
                <w:sz w:val="18"/>
                <w:szCs w:val="18"/>
              </w:rPr>
              <w:t>” report from the list</w:t>
            </w:r>
          </w:p>
          <w:p w14:paraId="1E3C684A" w14:textId="77777777" w:rsidR="00633FF9" w:rsidRPr="00DB4E5F" w:rsidRDefault="00633FF9" w:rsidP="004E06BD">
            <w:pPr>
              <w:numPr>
                <w:ilvl w:val="0"/>
                <w:numId w:val="122"/>
              </w:numPr>
              <w:rPr>
                <w:rFonts w:ascii="Arial" w:hAnsi="Arial" w:cs="Arial"/>
                <w:sz w:val="18"/>
                <w:szCs w:val="18"/>
              </w:rPr>
            </w:pPr>
            <w:r>
              <w:rPr>
                <w:rFonts w:ascii="Arial" w:hAnsi="Arial" w:cs="Arial"/>
                <w:sz w:val="18"/>
                <w:szCs w:val="18"/>
              </w:rPr>
              <w:t>The system displays the “Default Scope” for the report</w:t>
            </w:r>
          </w:p>
          <w:p w14:paraId="0E799416"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user accepts the “Default Scope” and selects Continue</w:t>
            </w:r>
          </w:p>
          <w:p w14:paraId="6932C21E" w14:textId="77777777" w:rsidR="00633FF9" w:rsidRDefault="00633FF9" w:rsidP="004E06BD">
            <w:pPr>
              <w:numPr>
                <w:ilvl w:val="0"/>
                <w:numId w:val="122"/>
              </w:numPr>
              <w:rPr>
                <w:rFonts w:ascii="Arial" w:hAnsi="Arial" w:cs="Arial"/>
                <w:sz w:val="18"/>
                <w:szCs w:val="18"/>
              </w:rPr>
            </w:pPr>
            <w:r>
              <w:rPr>
                <w:rFonts w:ascii="Arial" w:hAnsi="Arial" w:cs="Arial"/>
                <w:sz w:val="18"/>
                <w:szCs w:val="18"/>
              </w:rPr>
              <w:t xml:space="preserve">The system displays the “Default Filter” for the report </w:t>
            </w:r>
          </w:p>
          <w:p w14:paraId="5B4DE698"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user accepts the “Default Filter and selects Continue</w:t>
            </w:r>
          </w:p>
          <w:p w14:paraId="56942C0F"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system displays the date range options</w:t>
            </w:r>
          </w:p>
          <w:p w14:paraId="0D6B294C"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user selects/enters the ‘As at date’ for the report and selects “Request Report”</w:t>
            </w:r>
          </w:p>
          <w:p w14:paraId="631C0706"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454656C8" w14:textId="77777777" w:rsidR="00633FF9" w:rsidRDefault="00633FF9" w:rsidP="004E06BD">
            <w:pPr>
              <w:numPr>
                <w:ilvl w:val="0"/>
                <w:numId w:val="122"/>
              </w:numPr>
              <w:rPr>
                <w:rFonts w:ascii="Arial" w:hAnsi="Arial" w:cs="Arial"/>
                <w:sz w:val="18"/>
                <w:szCs w:val="18"/>
              </w:rPr>
            </w:pPr>
            <w:r>
              <w:rPr>
                <w:rFonts w:ascii="Arial" w:hAnsi="Arial" w:cs="Arial"/>
                <w:sz w:val="18"/>
                <w:szCs w:val="18"/>
              </w:rPr>
              <w:t>The user selects View Report</w:t>
            </w:r>
          </w:p>
          <w:p w14:paraId="367C1C2F" w14:textId="77777777" w:rsidR="00633FF9" w:rsidRPr="005D68D4" w:rsidRDefault="00633FF9" w:rsidP="004E06BD">
            <w:pPr>
              <w:numPr>
                <w:ilvl w:val="0"/>
                <w:numId w:val="122"/>
              </w:numPr>
              <w:rPr>
                <w:rFonts w:ascii="Arial" w:hAnsi="Arial" w:cs="Arial"/>
                <w:sz w:val="18"/>
                <w:szCs w:val="18"/>
              </w:rPr>
            </w:pPr>
            <w:r>
              <w:rPr>
                <w:rFonts w:ascii="Arial" w:hAnsi="Arial" w:cs="Arial"/>
                <w:sz w:val="18"/>
                <w:szCs w:val="18"/>
              </w:rPr>
              <w:t>The system displays the report as specified</w:t>
            </w:r>
          </w:p>
        </w:tc>
      </w:tr>
      <w:tr w:rsidR="00633FF9" w:rsidRPr="005D68D4" w14:paraId="11F7ECBF" w14:textId="77777777" w:rsidTr="00F66F38">
        <w:tc>
          <w:tcPr>
            <w:tcW w:w="1487" w:type="dxa"/>
            <w:shd w:val="pct20" w:color="auto" w:fill="auto"/>
          </w:tcPr>
          <w:p w14:paraId="3214CA89"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62AAA5B6" w14:textId="77777777" w:rsidR="00633FF9" w:rsidRPr="005D68D4" w:rsidRDefault="00633FF9" w:rsidP="006C4819">
            <w:pPr>
              <w:rPr>
                <w:rFonts w:ascii="Arial" w:hAnsi="Arial" w:cs="Arial"/>
                <w:b/>
                <w:bCs/>
                <w:sz w:val="18"/>
                <w:szCs w:val="18"/>
              </w:rPr>
            </w:pPr>
          </w:p>
          <w:p w14:paraId="47A41CF2" w14:textId="77777777" w:rsidR="00633FF9" w:rsidRPr="005D68D4" w:rsidRDefault="00633FF9" w:rsidP="006C4819">
            <w:pPr>
              <w:rPr>
                <w:rFonts w:ascii="Arial" w:hAnsi="Arial" w:cs="Arial"/>
                <w:b/>
                <w:bCs/>
                <w:sz w:val="18"/>
                <w:szCs w:val="18"/>
              </w:rPr>
            </w:pPr>
          </w:p>
        </w:tc>
        <w:tc>
          <w:tcPr>
            <w:tcW w:w="7863" w:type="dxa"/>
            <w:shd w:val="clear" w:color="auto" w:fill="auto"/>
          </w:tcPr>
          <w:p w14:paraId="7DF743FB" w14:textId="77777777" w:rsidR="00633FF9" w:rsidRPr="005D68D4" w:rsidRDefault="00633FF9" w:rsidP="006C4819">
            <w:pPr>
              <w:rPr>
                <w:rFonts w:ascii="Arial" w:hAnsi="Arial" w:cs="Arial"/>
                <w:sz w:val="18"/>
                <w:szCs w:val="18"/>
              </w:rPr>
            </w:pPr>
          </w:p>
        </w:tc>
      </w:tr>
      <w:tr w:rsidR="00F66F38" w:rsidRPr="005D68D4" w14:paraId="149E0C3F" w14:textId="77777777" w:rsidTr="00F66F38">
        <w:tc>
          <w:tcPr>
            <w:tcW w:w="1487" w:type="dxa"/>
            <w:shd w:val="pct20" w:color="auto" w:fill="auto"/>
          </w:tcPr>
          <w:p w14:paraId="71DDE66B" w14:textId="66B4283B"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63" w:type="dxa"/>
            <w:shd w:val="clear" w:color="auto" w:fill="auto"/>
          </w:tcPr>
          <w:p w14:paraId="28785752" w14:textId="3480AB47" w:rsidR="00F66F38" w:rsidRDefault="00F66F38" w:rsidP="00F66F38">
            <w:pPr>
              <w:rPr>
                <w:rFonts w:ascii="Arial" w:hAnsi="Arial" w:cs="Arial"/>
                <w:sz w:val="18"/>
                <w:szCs w:val="18"/>
              </w:rPr>
            </w:pPr>
            <w:r>
              <w:rPr>
                <w:rFonts w:ascii="Arial" w:hAnsi="Arial" w:cs="Arial"/>
                <w:sz w:val="18"/>
                <w:szCs w:val="18"/>
              </w:rPr>
              <w:t>Excel</w:t>
            </w:r>
          </w:p>
          <w:p w14:paraId="68DD80AB" w14:textId="77777777" w:rsidR="00F66F38" w:rsidRPr="005D68D4" w:rsidRDefault="00F66F38" w:rsidP="00F66F38">
            <w:pPr>
              <w:rPr>
                <w:rFonts w:ascii="Arial" w:hAnsi="Arial" w:cs="Arial"/>
                <w:sz w:val="18"/>
                <w:szCs w:val="18"/>
              </w:rPr>
            </w:pPr>
          </w:p>
        </w:tc>
      </w:tr>
      <w:tr w:rsidR="00F66F38" w:rsidRPr="005D68D4" w14:paraId="53D8CAEB" w14:textId="77777777" w:rsidTr="00F66F38">
        <w:tc>
          <w:tcPr>
            <w:tcW w:w="1487" w:type="dxa"/>
            <w:shd w:val="pct20" w:color="auto" w:fill="auto"/>
          </w:tcPr>
          <w:p w14:paraId="5B09BEE1" w14:textId="2BBAB03E"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63" w:type="dxa"/>
            <w:shd w:val="clear" w:color="auto" w:fill="auto"/>
          </w:tcPr>
          <w:p w14:paraId="340810FE" w14:textId="32075850" w:rsidR="00F66F38" w:rsidRDefault="00F66F38" w:rsidP="00F66F38">
            <w:pPr>
              <w:rPr>
                <w:rFonts w:ascii="Arial" w:hAnsi="Arial" w:cs="Arial"/>
                <w:sz w:val="18"/>
                <w:szCs w:val="18"/>
              </w:rPr>
            </w:pPr>
            <w:r>
              <w:rPr>
                <w:rFonts w:ascii="Arial" w:hAnsi="Arial" w:cs="Arial"/>
                <w:sz w:val="18"/>
                <w:szCs w:val="18"/>
              </w:rPr>
              <w:t>All defined Filters</w:t>
            </w:r>
          </w:p>
          <w:p w14:paraId="1FECA092" w14:textId="77777777" w:rsidR="00F66F38" w:rsidRPr="005D68D4" w:rsidRDefault="00F66F38" w:rsidP="00F66F38">
            <w:pPr>
              <w:rPr>
                <w:rFonts w:ascii="Arial" w:hAnsi="Arial" w:cs="Arial"/>
                <w:sz w:val="18"/>
                <w:szCs w:val="18"/>
              </w:rPr>
            </w:pPr>
          </w:p>
        </w:tc>
      </w:tr>
      <w:tr w:rsidR="00F66F38" w:rsidRPr="005D68D4" w14:paraId="75D7AC9F" w14:textId="77777777" w:rsidTr="00F66F38">
        <w:trPr>
          <w:trHeight w:val="683"/>
        </w:trPr>
        <w:tc>
          <w:tcPr>
            <w:tcW w:w="1487" w:type="dxa"/>
            <w:shd w:val="pct20" w:color="auto" w:fill="auto"/>
          </w:tcPr>
          <w:p w14:paraId="6F4218E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55C234A0" w14:textId="77777777" w:rsidR="00F66F38" w:rsidRPr="005D68D4" w:rsidRDefault="00F66F38" w:rsidP="00F66F38">
            <w:pPr>
              <w:rPr>
                <w:rFonts w:ascii="Arial" w:hAnsi="Arial" w:cs="Arial"/>
                <w:b/>
                <w:bCs/>
                <w:sz w:val="18"/>
                <w:szCs w:val="18"/>
              </w:rPr>
            </w:pPr>
          </w:p>
        </w:tc>
        <w:tc>
          <w:tcPr>
            <w:tcW w:w="7863" w:type="dxa"/>
            <w:shd w:val="clear" w:color="auto" w:fill="auto"/>
          </w:tcPr>
          <w:p w14:paraId="1669CEBF"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742D2916" w14:textId="77777777" w:rsidR="00F66F38" w:rsidRDefault="00F66F38" w:rsidP="00F66F38">
            <w:pPr>
              <w:rPr>
                <w:rFonts w:ascii="Arial" w:hAnsi="Arial" w:cs="Arial"/>
                <w:sz w:val="18"/>
                <w:szCs w:val="18"/>
              </w:rPr>
            </w:pPr>
          </w:p>
          <w:p w14:paraId="038E1793" w14:textId="7B4A3039" w:rsidR="00F66F38" w:rsidRDefault="00F66F38" w:rsidP="00F66F38">
            <w:pPr>
              <w:rPr>
                <w:rFonts w:ascii="Arial" w:hAnsi="Arial" w:cs="Arial"/>
                <w:sz w:val="18"/>
                <w:szCs w:val="18"/>
              </w:rPr>
            </w:pPr>
            <w:r>
              <w:rPr>
                <w:rFonts w:ascii="Arial" w:hAnsi="Arial" w:cs="Arial"/>
                <w:sz w:val="18"/>
                <w:szCs w:val="18"/>
              </w:rPr>
              <w:t xml:space="preserve">The default scope linked to the Plan Valuation by </w:t>
            </w:r>
            <w:del w:id="813" w:author="Jamal, Zaher CWK" w:date="2015-06-16T16:36:00Z">
              <w:r w:rsidR="003B2D50" w:rsidDel="009149AB">
                <w:rPr>
                  <w:rFonts w:ascii="Arial" w:hAnsi="Arial" w:cs="Arial"/>
                  <w:sz w:val="18"/>
                  <w:szCs w:val="18"/>
                </w:rPr>
                <w:delText>User</w:delText>
              </w:r>
            </w:del>
            <w:ins w:id="814" w:author="Jamal, Zaher CWK" w:date="2015-06-16T16:36:00Z">
              <w:r w:rsidR="009149AB">
                <w:rPr>
                  <w:rFonts w:ascii="Arial" w:hAnsi="Arial" w:cs="Arial"/>
                  <w:sz w:val="18"/>
                  <w:szCs w:val="18"/>
                </w:rPr>
                <w:t>Member</w:t>
              </w:r>
            </w:ins>
            <w:r>
              <w:rPr>
                <w:rFonts w:ascii="Arial" w:hAnsi="Arial" w:cs="Arial"/>
                <w:sz w:val="18"/>
                <w:szCs w:val="18"/>
              </w:rPr>
              <w:t xml:space="preserve"> should be “Current Scheme” this should mean that the report is run for the scheme that the user is logged in as.  No lower level permissions should apply.</w:t>
            </w:r>
          </w:p>
          <w:p w14:paraId="7D2B0923" w14:textId="77777777" w:rsidR="00F66F38" w:rsidRDefault="00F66F38" w:rsidP="00F66F38">
            <w:pPr>
              <w:rPr>
                <w:rFonts w:ascii="Arial" w:hAnsi="Arial" w:cs="Arial"/>
                <w:sz w:val="18"/>
                <w:szCs w:val="18"/>
              </w:rPr>
            </w:pPr>
          </w:p>
          <w:p w14:paraId="770A8064"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68EC861E" w14:textId="77777777" w:rsidR="00F66F38" w:rsidRDefault="00F66F38" w:rsidP="00F66F38">
            <w:pPr>
              <w:rPr>
                <w:rFonts w:ascii="Arial" w:hAnsi="Arial" w:cs="Arial"/>
                <w:sz w:val="18"/>
                <w:szCs w:val="18"/>
              </w:rPr>
            </w:pPr>
          </w:p>
          <w:p w14:paraId="54E22E99" w14:textId="034D4B29" w:rsidR="00F66F38" w:rsidRDefault="00F66F38" w:rsidP="00F66F38">
            <w:pPr>
              <w:rPr>
                <w:rFonts w:ascii="Arial" w:hAnsi="Arial" w:cs="Arial"/>
                <w:sz w:val="18"/>
                <w:szCs w:val="18"/>
              </w:rPr>
            </w:pPr>
            <w:r>
              <w:rPr>
                <w:rFonts w:ascii="Arial" w:hAnsi="Arial" w:cs="Arial"/>
                <w:sz w:val="18"/>
                <w:szCs w:val="18"/>
              </w:rPr>
              <w:t xml:space="preserve">The default filter linked to the Plan Valuation by </w:t>
            </w:r>
            <w:del w:id="815" w:author="Jamal, Zaher CWK" w:date="2015-06-16T16:36:00Z">
              <w:r w:rsidR="003B2D50" w:rsidDel="009149AB">
                <w:rPr>
                  <w:rFonts w:ascii="Arial" w:hAnsi="Arial" w:cs="Arial"/>
                  <w:sz w:val="18"/>
                  <w:szCs w:val="18"/>
                </w:rPr>
                <w:delText>User</w:delText>
              </w:r>
            </w:del>
            <w:ins w:id="816" w:author="Jamal, Zaher CWK" w:date="2015-06-16T16:36:00Z">
              <w:r w:rsidR="009149AB">
                <w:rPr>
                  <w:rFonts w:ascii="Arial" w:hAnsi="Arial" w:cs="Arial"/>
                  <w:sz w:val="18"/>
                  <w:szCs w:val="18"/>
                </w:rPr>
                <w:t>Member</w:t>
              </w:r>
            </w:ins>
            <w:r>
              <w:rPr>
                <w:rFonts w:ascii="Arial" w:hAnsi="Arial" w:cs="Arial"/>
                <w:sz w:val="18"/>
                <w:szCs w:val="18"/>
              </w:rPr>
              <w:t xml:space="preserve"> should be the “Standard Filter” this should mean that the report is run for all </w:t>
            </w:r>
            <w:del w:id="817" w:author="Jamal, Zaher CWK" w:date="2015-06-16T16:37:00Z">
              <w:r w:rsidR="003B2D50" w:rsidDel="009149AB">
                <w:rPr>
                  <w:rFonts w:ascii="Arial" w:hAnsi="Arial" w:cs="Arial"/>
                  <w:sz w:val="18"/>
                  <w:szCs w:val="18"/>
                </w:rPr>
                <w:delText>user</w:delText>
              </w:r>
            </w:del>
            <w:ins w:id="818" w:author="Jamal, Zaher CWK" w:date="2015-06-16T16:37:00Z">
              <w:r w:rsidR="009149AB">
                <w:rPr>
                  <w:rFonts w:ascii="Arial" w:hAnsi="Arial" w:cs="Arial"/>
                  <w:sz w:val="18"/>
                  <w:szCs w:val="18"/>
                </w:rPr>
                <w:t>member</w:t>
              </w:r>
            </w:ins>
            <w:r>
              <w:rPr>
                <w:rFonts w:ascii="Arial" w:hAnsi="Arial" w:cs="Arial"/>
                <w:sz w:val="18"/>
                <w:szCs w:val="18"/>
              </w:rPr>
              <w:t>s that meet the run statement criteria.</w:t>
            </w:r>
          </w:p>
          <w:p w14:paraId="04228D89" w14:textId="77777777" w:rsidR="00F66F38" w:rsidRDefault="00F66F38" w:rsidP="00F66F38">
            <w:pPr>
              <w:rPr>
                <w:rFonts w:ascii="Arial" w:hAnsi="Arial" w:cs="Arial"/>
                <w:sz w:val="18"/>
                <w:szCs w:val="18"/>
              </w:rPr>
            </w:pPr>
          </w:p>
          <w:p w14:paraId="3C9C6E1A"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5838B12A" w14:textId="77777777" w:rsidR="00F66F38" w:rsidRDefault="00F66F38" w:rsidP="00F66F38">
            <w:pPr>
              <w:rPr>
                <w:rFonts w:ascii="Arial" w:hAnsi="Arial" w:cs="Arial"/>
                <w:sz w:val="18"/>
                <w:szCs w:val="18"/>
              </w:rPr>
            </w:pPr>
          </w:p>
          <w:p w14:paraId="11F16A4F"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75880833" w14:textId="77777777" w:rsidR="00F66F38" w:rsidRDefault="00F66F38" w:rsidP="00F66F38">
            <w:pPr>
              <w:rPr>
                <w:rFonts w:ascii="Arial" w:hAnsi="Arial" w:cs="Arial"/>
                <w:sz w:val="18"/>
                <w:szCs w:val="18"/>
              </w:rPr>
            </w:pPr>
          </w:p>
          <w:p w14:paraId="7EAF92DF" w14:textId="77777777" w:rsidR="00F66F38" w:rsidRDefault="00F66F38" w:rsidP="00F66F38">
            <w:pPr>
              <w:rPr>
                <w:rFonts w:ascii="Arial" w:hAnsi="Arial" w:cs="Arial"/>
                <w:sz w:val="18"/>
                <w:szCs w:val="18"/>
              </w:rPr>
            </w:pPr>
            <w:r>
              <w:rPr>
                <w:rFonts w:ascii="Arial" w:hAnsi="Arial" w:cs="Arial"/>
                <w:sz w:val="18"/>
                <w:szCs w:val="18"/>
              </w:rPr>
              <w:t>The TRANSACT_DETAILS&gt;EFF_DT field can be used to obtain the transactions up to the date  entered</w:t>
            </w:r>
          </w:p>
          <w:p w14:paraId="30A26914" w14:textId="77777777" w:rsidR="00F66F38" w:rsidRDefault="00F66F38" w:rsidP="00F66F38">
            <w:pPr>
              <w:rPr>
                <w:rFonts w:ascii="Arial" w:hAnsi="Arial" w:cs="Arial"/>
                <w:sz w:val="18"/>
                <w:szCs w:val="18"/>
              </w:rPr>
            </w:pPr>
          </w:p>
          <w:p w14:paraId="61A5E5AD"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34690DA4" w14:textId="77777777" w:rsidR="00F66F38" w:rsidRDefault="00F66F38" w:rsidP="00F66F38">
            <w:pPr>
              <w:rPr>
                <w:rFonts w:ascii="Arial" w:hAnsi="Arial" w:cs="Arial"/>
                <w:sz w:val="18"/>
                <w:szCs w:val="18"/>
              </w:rPr>
            </w:pPr>
          </w:p>
          <w:p w14:paraId="3D3D26B8" w14:textId="3BBCE334"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Plan Valuation by </w:t>
            </w:r>
            <w:del w:id="819" w:author="Jamal, Zaher CWK" w:date="2015-06-16T16:37:00Z">
              <w:r w:rsidR="003B2D50" w:rsidDel="009149AB">
                <w:rPr>
                  <w:rFonts w:ascii="Arial" w:hAnsi="Arial" w:cs="Arial"/>
                  <w:sz w:val="18"/>
                  <w:szCs w:val="18"/>
                </w:rPr>
                <w:delText>User</w:delText>
              </w:r>
            </w:del>
            <w:ins w:id="820" w:author="Jamal, Zaher CWK" w:date="2015-06-16T16:37:00Z">
              <w:r w:rsidR="009149AB">
                <w:rPr>
                  <w:rFonts w:ascii="Arial" w:hAnsi="Arial" w:cs="Arial"/>
                  <w:sz w:val="18"/>
                  <w:szCs w:val="18"/>
                </w:rPr>
                <w:t>Member</w:t>
              </w:r>
            </w:ins>
            <w:r>
              <w:rPr>
                <w:rFonts w:ascii="Arial" w:hAnsi="Arial" w:cs="Arial"/>
                <w:sz w:val="18"/>
                <w:szCs w:val="18"/>
              </w:rPr>
              <w:t xml:space="preserve"> the system needs to obtain the following data for each </w:t>
            </w:r>
            <w:del w:id="821" w:author="Jamal, Zaher CWK" w:date="2015-06-16T16:37:00Z">
              <w:r w:rsidR="003B2D50" w:rsidDel="009149AB">
                <w:rPr>
                  <w:rFonts w:ascii="Arial" w:hAnsi="Arial" w:cs="Arial"/>
                  <w:sz w:val="18"/>
                  <w:szCs w:val="18"/>
                </w:rPr>
                <w:delText>user</w:delText>
              </w:r>
            </w:del>
            <w:ins w:id="822" w:author="Jamal, Zaher CWK" w:date="2015-06-16T16:37:00Z">
              <w:r w:rsidR="009149AB">
                <w:rPr>
                  <w:rFonts w:ascii="Arial" w:hAnsi="Arial" w:cs="Arial"/>
                  <w:sz w:val="18"/>
                  <w:szCs w:val="18"/>
                </w:rPr>
                <w:t>member</w:t>
              </w:r>
            </w:ins>
            <w:r>
              <w:rPr>
                <w:rFonts w:ascii="Arial" w:hAnsi="Arial" w:cs="Arial"/>
                <w:sz w:val="18"/>
                <w:szCs w:val="18"/>
              </w:rPr>
              <w:t xml:space="preserve"> as at the date entered:</w:t>
            </w:r>
          </w:p>
          <w:p w14:paraId="6E032806" w14:textId="77777777" w:rsidR="00F66F38" w:rsidRDefault="00F66F38" w:rsidP="00F66F38">
            <w:pPr>
              <w:rPr>
                <w:rFonts w:ascii="Arial" w:hAnsi="Arial" w:cs="Arial"/>
                <w:sz w:val="18"/>
                <w:szCs w:val="18"/>
              </w:rPr>
            </w:pPr>
          </w:p>
          <w:p w14:paraId="0A235D74" w14:textId="3BA052B1" w:rsidR="00F66F38" w:rsidRDefault="003B2D50" w:rsidP="004E06BD">
            <w:pPr>
              <w:numPr>
                <w:ilvl w:val="0"/>
                <w:numId w:val="123"/>
              </w:numPr>
              <w:rPr>
                <w:rFonts w:ascii="Arial" w:hAnsi="Arial" w:cs="Arial"/>
                <w:sz w:val="18"/>
                <w:szCs w:val="18"/>
              </w:rPr>
            </w:pPr>
            <w:del w:id="823" w:author="Jamal, Zaher CWK" w:date="2015-06-16T16:37:00Z">
              <w:r w:rsidDel="009149AB">
                <w:rPr>
                  <w:rFonts w:ascii="Arial" w:hAnsi="Arial" w:cs="Arial"/>
                  <w:sz w:val="18"/>
                  <w:szCs w:val="18"/>
                </w:rPr>
                <w:delText>User</w:delText>
              </w:r>
            </w:del>
            <w:ins w:id="824" w:author="Jamal, Zaher CWK" w:date="2015-06-16T16:37:00Z">
              <w:r w:rsidR="009149AB">
                <w:rPr>
                  <w:rFonts w:ascii="Arial" w:hAnsi="Arial" w:cs="Arial"/>
                  <w:sz w:val="18"/>
                  <w:szCs w:val="18"/>
                </w:rPr>
                <w:t>Member</w:t>
              </w:r>
            </w:ins>
            <w:r w:rsidR="00F66F38">
              <w:rPr>
                <w:rFonts w:ascii="Arial" w:hAnsi="Arial" w:cs="Arial"/>
                <w:sz w:val="18"/>
                <w:szCs w:val="18"/>
              </w:rPr>
              <w:t xml:space="preserve"> account number</w:t>
            </w:r>
          </w:p>
          <w:p w14:paraId="09C4D494" w14:textId="28DA1D7B" w:rsidR="00F66F38" w:rsidRDefault="003B2D50" w:rsidP="004E06BD">
            <w:pPr>
              <w:numPr>
                <w:ilvl w:val="0"/>
                <w:numId w:val="123"/>
              </w:numPr>
              <w:rPr>
                <w:rFonts w:ascii="Arial" w:hAnsi="Arial" w:cs="Arial"/>
                <w:sz w:val="18"/>
                <w:szCs w:val="18"/>
              </w:rPr>
            </w:pPr>
            <w:del w:id="825" w:author="Jamal, Zaher CWK" w:date="2015-06-16T16:37:00Z">
              <w:r w:rsidDel="009149AB">
                <w:rPr>
                  <w:rFonts w:ascii="Arial" w:hAnsi="Arial" w:cs="Arial"/>
                  <w:sz w:val="18"/>
                  <w:szCs w:val="18"/>
                </w:rPr>
                <w:delText>User</w:delText>
              </w:r>
            </w:del>
            <w:ins w:id="826" w:author="Jamal, Zaher CWK" w:date="2015-06-16T16:37:00Z">
              <w:r w:rsidR="009149AB">
                <w:rPr>
                  <w:rFonts w:ascii="Arial" w:hAnsi="Arial" w:cs="Arial"/>
                  <w:sz w:val="18"/>
                  <w:szCs w:val="18"/>
                </w:rPr>
                <w:t>Member</w:t>
              </w:r>
            </w:ins>
            <w:r w:rsidR="00F66F38">
              <w:rPr>
                <w:rFonts w:ascii="Arial" w:hAnsi="Arial" w:cs="Arial"/>
                <w:sz w:val="18"/>
                <w:szCs w:val="18"/>
              </w:rPr>
              <w:t xml:space="preserve"> surname</w:t>
            </w:r>
          </w:p>
          <w:p w14:paraId="5F1BF666" w14:textId="54F234B7" w:rsidR="00F66F38" w:rsidRDefault="003B2D50" w:rsidP="004E06BD">
            <w:pPr>
              <w:numPr>
                <w:ilvl w:val="0"/>
                <w:numId w:val="123"/>
              </w:numPr>
              <w:rPr>
                <w:rFonts w:ascii="Arial" w:hAnsi="Arial" w:cs="Arial"/>
                <w:sz w:val="18"/>
                <w:szCs w:val="18"/>
              </w:rPr>
            </w:pPr>
            <w:del w:id="827" w:author="Jamal, Zaher CWK" w:date="2015-06-16T16:37:00Z">
              <w:r w:rsidDel="009149AB">
                <w:rPr>
                  <w:rFonts w:ascii="Arial" w:hAnsi="Arial" w:cs="Arial"/>
                  <w:sz w:val="18"/>
                  <w:szCs w:val="18"/>
                </w:rPr>
                <w:delText>User</w:delText>
              </w:r>
            </w:del>
            <w:ins w:id="828" w:author="Jamal, Zaher CWK" w:date="2015-06-16T16:37:00Z">
              <w:r w:rsidR="009149AB">
                <w:rPr>
                  <w:rFonts w:ascii="Arial" w:hAnsi="Arial" w:cs="Arial"/>
                  <w:sz w:val="18"/>
                  <w:szCs w:val="18"/>
                </w:rPr>
                <w:t>Member</w:t>
              </w:r>
            </w:ins>
            <w:r w:rsidR="00F66F38">
              <w:rPr>
                <w:rFonts w:ascii="Arial" w:hAnsi="Arial" w:cs="Arial"/>
                <w:sz w:val="18"/>
                <w:szCs w:val="18"/>
              </w:rPr>
              <w:t xml:space="preserve"> forename</w:t>
            </w:r>
          </w:p>
          <w:p w14:paraId="4EC88F94" w14:textId="45B82EE7" w:rsidR="00F66F38" w:rsidRDefault="003B2D50" w:rsidP="004E06BD">
            <w:pPr>
              <w:numPr>
                <w:ilvl w:val="0"/>
                <w:numId w:val="123"/>
              </w:numPr>
              <w:rPr>
                <w:rFonts w:ascii="Arial" w:hAnsi="Arial" w:cs="Arial"/>
                <w:sz w:val="18"/>
                <w:szCs w:val="18"/>
              </w:rPr>
            </w:pPr>
            <w:del w:id="829" w:author="Jamal, Zaher CWK" w:date="2015-06-16T16:37:00Z">
              <w:r w:rsidDel="009149AB">
                <w:rPr>
                  <w:rFonts w:ascii="Arial" w:hAnsi="Arial" w:cs="Arial"/>
                  <w:sz w:val="18"/>
                  <w:szCs w:val="18"/>
                </w:rPr>
                <w:delText>User</w:delText>
              </w:r>
            </w:del>
            <w:ins w:id="830" w:author="Jamal, Zaher CWK" w:date="2015-06-16T16:37:00Z">
              <w:r w:rsidR="009149AB">
                <w:rPr>
                  <w:rFonts w:ascii="Arial" w:hAnsi="Arial" w:cs="Arial"/>
                  <w:sz w:val="18"/>
                  <w:szCs w:val="18"/>
                </w:rPr>
                <w:t>Member</w:t>
              </w:r>
            </w:ins>
            <w:r w:rsidR="00F66F38">
              <w:rPr>
                <w:rFonts w:ascii="Arial" w:hAnsi="Arial" w:cs="Arial"/>
                <w:sz w:val="18"/>
                <w:szCs w:val="18"/>
              </w:rPr>
              <w:t xml:space="preserve"> NINO</w:t>
            </w:r>
          </w:p>
          <w:p w14:paraId="7F390983" w14:textId="77777777" w:rsidR="00F66F38" w:rsidRDefault="00F66F38" w:rsidP="004E06BD">
            <w:pPr>
              <w:numPr>
                <w:ilvl w:val="0"/>
                <w:numId w:val="123"/>
              </w:numPr>
              <w:rPr>
                <w:rFonts w:ascii="Arial" w:hAnsi="Arial" w:cs="Arial"/>
                <w:sz w:val="18"/>
                <w:szCs w:val="18"/>
              </w:rPr>
            </w:pPr>
            <w:r>
              <w:rPr>
                <w:rFonts w:ascii="Arial" w:hAnsi="Arial" w:cs="Arial"/>
                <w:sz w:val="18"/>
                <w:szCs w:val="18"/>
              </w:rPr>
              <w:t>Account Status</w:t>
            </w:r>
          </w:p>
          <w:p w14:paraId="4A2EE43F" w14:textId="127BA7F1" w:rsidR="00F66F38" w:rsidRDefault="00F66F38" w:rsidP="004E06BD">
            <w:pPr>
              <w:numPr>
                <w:ilvl w:val="0"/>
                <w:numId w:val="123"/>
              </w:numPr>
              <w:rPr>
                <w:rFonts w:ascii="Arial" w:hAnsi="Arial" w:cs="Arial"/>
                <w:sz w:val="18"/>
                <w:szCs w:val="18"/>
              </w:rPr>
            </w:pPr>
            <w:r>
              <w:rPr>
                <w:rFonts w:ascii="Arial" w:hAnsi="Arial" w:cs="Arial"/>
                <w:sz w:val="18"/>
                <w:szCs w:val="18"/>
              </w:rPr>
              <w:t xml:space="preserve">Fund Description – List of Fund Descriptions the </w:t>
            </w:r>
            <w:del w:id="831" w:author="Jamal, Zaher CWK" w:date="2015-06-16T16:37:00Z">
              <w:r w:rsidR="003B2D50" w:rsidDel="009149AB">
                <w:rPr>
                  <w:rFonts w:ascii="Arial" w:hAnsi="Arial" w:cs="Arial"/>
                  <w:sz w:val="18"/>
                  <w:szCs w:val="18"/>
                </w:rPr>
                <w:delText>user</w:delText>
              </w:r>
            </w:del>
            <w:ins w:id="832" w:author="Jamal, Zaher CWK" w:date="2015-06-16T16:37:00Z">
              <w:r w:rsidR="009149AB">
                <w:rPr>
                  <w:rFonts w:ascii="Arial" w:hAnsi="Arial" w:cs="Arial"/>
                  <w:sz w:val="18"/>
                  <w:szCs w:val="18"/>
                </w:rPr>
                <w:t>member</w:t>
              </w:r>
            </w:ins>
            <w:r>
              <w:rPr>
                <w:rFonts w:ascii="Arial" w:hAnsi="Arial" w:cs="Arial"/>
                <w:sz w:val="18"/>
                <w:szCs w:val="18"/>
              </w:rPr>
              <w:t xml:space="preserve"> is investing in</w:t>
            </w:r>
          </w:p>
          <w:p w14:paraId="03F70FE5" w14:textId="77777777" w:rsidR="00F66F38" w:rsidRDefault="00F66F38" w:rsidP="004E06BD">
            <w:pPr>
              <w:numPr>
                <w:ilvl w:val="0"/>
                <w:numId w:val="123"/>
              </w:numPr>
              <w:rPr>
                <w:rFonts w:ascii="Arial" w:hAnsi="Arial" w:cs="Arial"/>
                <w:sz w:val="18"/>
                <w:szCs w:val="18"/>
              </w:rPr>
            </w:pPr>
            <w:r>
              <w:rPr>
                <w:rFonts w:ascii="Arial" w:hAnsi="Arial" w:cs="Arial"/>
                <w:sz w:val="18"/>
                <w:szCs w:val="18"/>
              </w:rPr>
              <w:t>Money Type – Type of contribution being invested into each fund</w:t>
            </w:r>
          </w:p>
          <w:p w14:paraId="382970D9" w14:textId="77777777" w:rsidR="00F66F38" w:rsidRDefault="00F66F38" w:rsidP="004E06BD">
            <w:pPr>
              <w:numPr>
                <w:ilvl w:val="0"/>
                <w:numId w:val="123"/>
              </w:numPr>
              <w:rPr>
                <w:rFonts w:ascii="Arial" w:hAnsi="Arial" w:cs="Arial"/>
                <w:sz w:val="18"/>
                <w:szCs w:val="18"/>
              </w:rPr>
            </w:pPr>
            <w:r>
              <w:rPr>
                <w:rFonts w:ascii="Arial" w:hAnsi="Arial" w:cs="Arial"/>
                <w:sz w:val="18"/>
                <w:szCs w:val="18"/>
              </w:rPr>
              <w:t>Units – Number of Units held in each fund</w:t>
            </w:r>
          </w:p>
          <w:p w14:paraId="28DB1890" w14:textId="77777777" w:rsidR="00F66F38" w:rsidRDefault="00F66F38" w:rsidP="004E06BD">
            <w:pPr>
              <w:numPr>
                <w:ilvl w:val="0"/>
                <w:numId w:val="123"/>
              </w:numPr>
              <w:rPr>
                <w:rFonts w:ascii="Arial" w:hAnsi="Arial" w:cs="Arial"/>
                <w:sz w:val="18"/>
                <w:szCs w:val="18"/>
              </w:rPr>
            </w:pPr>
            <w:r>
              <w:rPr>
                <w:rFonts w:ascii="Arial" w:hAnsi="Arial" w:cs="Arial"/>
                <w:sz w:val="18"/>
                <w:szCs w:val="18"/>
              </w:rPr>
              <w:t>Fund price – Current price for each fund</w:t>
            </w:r>
          </w:p>
          <w:p w14:paraId="784A1D15" w14:textId="77777777" w:rsidR="00F66F38" w:rsidRPr="00054814" w:rsidRDefault="00F66F38" w:rsidP="004E06BD">
            <w:pPr>
              <w:numPr>
                <w:ilvl w:val="0"/>
                <w:numId w:val="123"/>
              </w:numPr>
              <w:rPr>
                <w:rFonts w:ascii="Arial" w:hAnsi="Arial" w:cs="Arial"/>
                <w:sz w:val="18"/>
                <w:szCs w:val="18"/>
              </w:rPr>
            </w:pPr>
            <w:r>
              <w:rPr>
                <w:rFonts w:ascii="Arial" w:hAnsi="Arial" w:cs="Arial"/>
                <w:sz w:val="18"/>
                <w:szCs w:val="18"/>
              </w:rPr>
              <w:t>Value – Value of holding in each fund</w:t>
            </w:r>
          </w:p>
          <w:p w14:paraId="4E4AA77D" w14:textId="77777777" w:rsidR="00F66F38" w:rsidRDefault="00F66F38" w:rsidP="00F66F38">
            <w:pPr>
              <w:rPr>
                <w:rFonts w:ascii="Arial" w:hAnsi="Arial" w:cs="Arial"/>
                <w:sz w:val="18"/>
                <w:szCs w:val="18"/>
              </w:rPr>
            </w:pPr>
          </w:p>
          <w:p w14:paraId="21083FCD"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548469B2" w14:textId="77777777" w:rsidR="00F66F38" w:rsidRDefault="00F66F38" w:rsidP="00F66F38">
            <w:pPr>
              <w:rPr>
                <w:rFonts w:ascii="Arial" w:hAnsi="Arial" w:cs="Arial"/>
                <w:sz w:val="18"/>
                <w:szCs w:val="18"/>
              </w:rPr>
            </w:pPr>
          </w:p>
          <w:p w14:paraId="76D7C3C7"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4E7E9BA2" w14:textId="77777777" w:rsidR="00F66F38" w:rsidRDefault="00F66F38" w:rsidP="00F66F38">
            <w:pPr>
              <w:rPr>
                <w:rFonts w:ascii="Arial" w:hAnsi="Arial" w:cs="Arial"/>
                <w:sz w:val="18"/>
                <w:szCs w:val="18"/>
              </w:rPr>
            </w:pPr>
          </w:p>
          <w:p w14:paraId="6A2576E2" w14:textId="235311A5" w:rsidR="00F66F38" w:rsidRDefault="00F66F38" w:rsidP="004E06BD">
            <w:pPr>
              <w:numPr>
                <w:ilvl w:val="0"/>
                <w:numId w:val="106"/>
              </w:numPr>
              <w:rPr>
                <w:rFonts w:ascii="Arial" w:hAnsi="Arial" w:cs="Arial"/>
                <w:sz w:val="18"/>
                <w:szCs w:val="18"/>
              </w:rPr>
            </w:pPr>
            <w:r>
              <w:rPr>
                <w:rFonts w:ascii="Arial" w:hAnsi="Arial" w:cs="Arial"/>
                <w:sz w:val="18"/>
                <w:szCs w:val="18"/>
              </w:rPr>
              <w:t xml:space="preserve">Header - Plan Valuation by </w:t>
            </w:r>
            <w:del w:id="833" w:author="Jamal, Zaher CWK" w:date="2015-06-16T16:37:00Z">
              <w:r w:rsidR="003B2D50" w:rsidDel="009149AB">
                <w:rPr>
                  <w:rFonts w:ascii="Arial" w:hAnsi="Arial" w:cs="Arial"/>
                  <w:sz w:val="18"/>
                  <w:szCs w:val="18"/>
                </w:rPr>
                <w:delText>User</w:delText>
              </w:r>
            </w:del>
            <w:ins w:id="834" w:author="Jamal, Zaher CWK" w:date="2015-06-16T16:37:00Z">
              <w:r w:rsidR="009149AB">
                <w:rPr>
                  <w:rFonts w:ascii="Arial" w:hAnsi="Arial" w:cs="Arial"/>
                  <w:sz w:val="18"/>
                  <w:szCs w:val="18"/>
                </w:rPr>
                <w:t>Member</w:t>
              </w:r>
            </w:ins>
            <w:r>
              <w:rPr>
                <w:rFonts w:ascii="Arial" w:hAnsi="Arial" w:cs="Arial"/>
                <w:sz w:val="18"/>
                <w:szCs w:val="18"/>
              </w:rPr>
              <w:t xml:space="preserve"> for {Scheme Name} as at {dd/mm/yyyy} (if the scope used means that multiple schemes are selected then do not display (for {Scheme Name}).</w:t>
            </w:r>
          </w:p>
          <w:p w14:paraId="3A4E9E8F"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7525A159"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3FABC586" w14:textId="47FBA643" w:rsidR="00F66F38" w:rsidRDefault="003B2D50" w:rsidP="004E06BD">
            <w:pPr>
              <w:numPr>
                <w:ilvl w:val="0"/>
                <w:numId w:val="106"/>
              </w:numPr>
              <w:rPr>
                <w:rFonts w:ascii="Arial" w:hAnsi="Arial" w:cs="Arial"/>
                <w:sz w:val="18"/>
                <w:szCs w:val="18"/>
              </w:rPr>
            </w:pPr>
            <w:del w:id="835" w:author="Jamal, Zaher CWK" w:date="2015-06-16T16:37:00Z">
              <w:r w:rsidDel="009149AB">
                <w:rPr>
                  <w:rFonts w:ascii="Arial" w:hAnsi="Arial" w:cs="Arial"/>
                  <w:sz w:val="18"/>
                  <w:szCs w:val="18"/>
                </w:rPr>
                <w:delText>User</w:delText>
              </w:r>
            </w:del>
            <w:ins w:id="836" w:author="Jamal, Zaher CWK" w:date="2015-06-16T16:37:00Z">
              <w:r w:rsidR="009149AB">
                <w:rPr>
                  <w:rFonts w:ascii="Arial" w:hAnsi="Arial" w:cs="Arial"/>
                  <w:sz w:val="18"/>
                  <w:szCs w:val="18"/>
                </w:rPr>
                <w:t>Member</w:t>
              </w:r>
            </w:ins>
            <w:r w:rsidR="00F66F38">
              <w:rPr>
                <w:rFonts w:ascii="Arial" w:hAnsi="Arial" w:cs="Arial"/>
                <w:sz w:val="18"/>
                <w:szCs w:val="18"/>
              </w:rPr>
              <w:t xml:space="preserve"> account number</w:t>
            </w:r>
          </w:p>
          <w:p w14:paraId="3BC578A0" w14:textId="017993B7" w:rsidR="00F66F38" w:rsidRDefault="003B2D50" w:rsidP="004E06BD">
            <w:pPr>
              <w:numPr>
                <w:ilvl w:val="0"/>
                <w:numId w:val="106"/>
              </w:numPr>
              <w:rPr>
                <w:rFonts w:ascii="Arial" w:hAnsi="Arial" w:cs="Arial"/>
                <w:sz w:val="18"/>
                <w:szCs w:val="18"/>
              </w:rPr>
            </w:pPr>
            <w:del w:id="837" w:author="Jamal, Zaher CWK" w:date="2015-06-16T16:37:00Z">
              <w:r w:rsidDel="009149AB">
                <w:rPr>
                  <w:rFonts w:ascii="Arial" w:hAnsi="Arial" w:cs="Arial"/>
                  <w:sz w:val="18"/>
                  <w:szCs w:val="18"/>
                </w:rPr>
                <w:delText>User</w:delText>
              </w:r>
            </w:del>
            <w:ins w:id="838" w:author="Jamal, Zaher CWK" w:date="2015-06-16T16:37:00Z">
              <w:r w:rsidR="009149AB">
                <w:rPr>
                  <w:rFonts w:ascii="Arial" w:hAnsi="Arial" w:cs="Arial"/>
                  <w:sz w:val="18"/>
                  <w:szCs w:val="18"/>
                </w:rPr>
                <w:t>Member</w:t>
              </w:r>
            </w:ins>
            <w:r w:rsidR="00F66F38">
              <w:rPr>
                <w:rFonts w:ascii="Arial" w:hAnsi="Arial" w:cs="Arial"/>
                <w:sz w:val="18"/>
                <w:szCs w:val="18"/>
              </w:rPr>
              <w:t xml:space="preserve"> surname</w:t>
            </w:r>
          </w:p>
          <w:p w14:paraId="21B16EE3" w14:textId="0140DA60" w:rsidR="00F66F38" w:rsidRDefault="003B2D50" w:rsidP="004E06BD">
            <w:pPr>
              <w:numPr>
                <w:ilvl w:val="0"/>
                <w:numId w:val="106"/>
              </w:numPr>
              <w:rPr>
                <w:rFonts w:ascii="Arial" w:hAnsi="Arial" w:cs="Arial"/>
                <w:sz w:val="18"/>
                <w:szCs w:val="18"/>
              </w:rPr>
            </w:pPr>
            <w:del w:id="839" w:author="Jamal, Zaher CWK" w:date="2015-06-16T16:37:00Z">
              <w:r w:rsidDel="009149AB">
                <w:rPr>
                  <w:rFonts w:ascii="Arial" w:hAnsi="Arial" w:cs="Arial"/>
                  <w:sz w:val="18"/>
                  <w:szCs w:val="18"/>
                </w:rPr>
                <w:delText>User</w:delText>
              </w:r>
            </w:del>
            <w:ins w:id="840" w:author="Jamal, Zaher CWK" w:date="2015-06-16T16:37:00Z">
              <w:r w:rsidR="009149AB">
                <w:rPr>
                  <w:rFonts w:ascii="Arial" w:hAnsi="Arial" w:cs="Arial"/>
                  <w:sz w:val="18"/>
                  <w:szCs w:val="18"/>
                </w:rPr>
                <w:t>Member</w:t>
              </w:r>
            </w:ins>
            <w:r w:rsidR="00F66F38">
              <w:rPr>
                <w:rFonts w:ascii="Arial" w:hAnsi="Arial" w:cs="Arial"/>
                <w:sz w:val="18"/>
                <w:szCs w:val="18"/>
              </w:rPr>
              <w:t xml:space="preserve"> forename</w:t>
            </w:r>
          </w:p>
          <w:p w14:paraId="2EF7CF5C" w14:textId="7BB50A91" w:rsidR="00F66F38" w:rsidRDefault="003B2D50" w:rsidP="004E06BD">
            <w:pPr>
              <w:numPr>
                <w:ilvl w:val="0"/>
                <w:numId w:val="106"/>
              </w:numPr>
              <w:rPr>
                <w:rFonts w:ascii="Arial" w:hAnsi="Arial" w:cs="Arial"/>
                <w:sz w:val="18"/>
                <w:szCs w:val="18"/>
              </w:rPr>
            </w:pPr>
            <w:del w:id="841" w:author="Jamal, Zaher CWK" w:date="2015-06-16T16:37:00Z">
              <w:r w:rsidDel="009149AB">
                <w:rPr>
                  <w:rFonts w:ascii="Arial" w:hAnsi="Arial" w:cs="Arial"/>
                  <w:sz w:val="18"/>
                  <w:szCs w:val="18"/>
                </w:rPr>
                <w:delText>User</w:delText>
              </w:r>
            </w:del>
            <w:ins w:id="842" w:author="Jamal, Zaher CWK" w:date="2015-06-16T16:37:00Z">
              <w:r w:rsidR="009149AB">
                <w:rPr>
                  <w:rFonts w:ascii="Arial" w:hAnsi="Arial" w:cs="Arial"/>
                  <w:sz w:val="18"/>
                  <w:szCs w:val="18"/>
                </w:rPr>
                <w:t>Member</w:t>
              </w:r>
            </w:ins>
            <w:r w:rsidR="00F66F38">
              <w:rPr>
                <w:rFonts w:ascii="Arial" w:hAnsi="Arial" w:cs="Arial"/>
                <w:sz w:val="18"/>
                <w:szCs w:val="18"/>
              </w:rPr>
              <w:t xml:space="preserve"> NINO</w:t>
            </w:r>
          </w:p>
          <w:p w14:paraId="73DACE8A" w14:textId="77777777" w:rsidR="00F66F38" w:rsidRDefault="00F66F38" w:rsidP="004E06BD">
            <w:pPr>
              <w:numPr>
                <w:ilvl w:val="0"/>
                <w:numId w:val="106"/>
              </w:numPr>
              <w:rPr>
                <w:rFonts w:ascii="Arial" w:hAnsi="Arial" w:cs="Arial"/>
                <w:sz w:val="18"/>
                <w:szCs w:val="18"/>
              </w:rPr>
            </w:pPr>
            <w:r>
              <w:rPr>
                <w:rFonts w:ascii="Arial" w:hAnsi="Arial" w:cs="Arial"/>
                <w:sz w:val="18"/>
                <w:szCs w:val="18"/>
              </w:rPr>
              <w:t>Account Status</w:t>
            </w:r>
          </w:p>
          <w:p w14:paraId="2C328755" w14:textId="77777777" w:rsidR="00F66F38" w:rsidRDefault="00F66F38" w:rsidP="004E06BD">
            <w:pPr>
              <w:numPr>
                <w:ilvl w:val="0"/>
                <w:numId w:val="106"/>
              </w:numPr>
              <w:rPr>
                <w:rFonts w:ascii="Arial" w:hAnsi="Arial" w:cs="Arial"/>
                <w:sz w:val="18"/>
                <w:szCs w:val="18"/>
              </w:rPr>
            </w:pPr>
            <w:r>
              <w:rPr>
                <w:rFonts w:ascii="Arial" w:hAnsi="Arial" w:cs="Arial"/>
                <w:sz w:val="18"/>
                <w:szCs w:val="18"/>
              </w:rPr>
              <w:t>Long Fund Name</w:t>
            </w:r>
          </w:p>
          <w:p w14:paraId="297EA3D1" w14:textId="77777777" w:rsidR="00F66F38" w:rsidRDefault="00F66F38" w:rsidP="004E06BD">
            <w:pPr>
              <w:numPr>
                <w:ilvl w:val="0"/>
                <w:numId w:val="106"/>
              </w:numPr>
              <w:rPr>
                <w:rFonts w:ascii="Arial" w:hAnsi="Arial" w:cs="Arial"/>
                <w:sz w:val="18"/>
                <w:szCs w:val="18"/>
              </w:rPr>
            </w:pPr>
            <w:r>
              <w:rPr>
                <w:rFonts w:ascii="Arial" w:hAnsi="Arial" w:cs="Arial"/>
                <w:sz w:val="18"/>
                <w:szCs w:val="18"/>
              </w:rPr>
              <w:t xml:space="preserve">Investment </w:t>
            </w:r>
            <w:r w:rsidRPr="00F05156">
              <w:rPr>
                <w:rFonts w:ascii="Arial" w:hAnsi="Arial" w:cs="Arial"/>
                <w:sz w:val="18"/>
                <w:szCs w:val="18"/>
              </w:rPr>
              <w:t>Fund</w:t>
            </w:r>
          </w:p>
          <w:p w14:paraId="7A5F5DE4" w14:textId="77777777" w:rsidR="00F66F38" w:rsidRPr="00F05156" w:rsidRDefault="00F66F38" w:rsidP="004E06BD">
            <w:pPr>
              <w:numPr>
                <w:ilvl w:val="0"/>
                <w:numId w:val="106"/>
              </w:numPr>
              <w:rPr>
                <w:rFonts w:ascii="Arial" w:hAnsi="Arial" w:cs="Arial"/>
                <w:sz w:val="18"/>
                <w:szCs w:val="18"/>
              </w:rPr>
            </w:pPr>
            <w:r>
              <w:rPr>
                <w:rFonts w:ascii="Arial" w:hAnsi="Arial" w:cs="Arial"/>
                <w:sz w:val="18"/>
                <w:szCs w:val="18"/>
              </w:rPr>
              <w:t xml:space="preserve">Money </w:t>
            </w:r>
            <w:r w:rsidRPr="00F05156">
              <w:rPr>
                <w:rFonts w:ascii="Arial" w:hAnsi="Arial" w:cs="Arial"/>
                <w:sz w:val="18"/>
                <w:szCs w:val="18"/>
              </w:rPr>
              <w:t>Type</w:t>
            </w:r>
          </w:p>
          <w:p w14:paraId="37A1F348" w14:textId="77777777" w:rsidR="00F66F38" w:rsidRDefault="00F66F38" w:rsidP="004E06BD">
            <w:pPr>
              <w:numPr>
                <w:ilvl w:val="0"/>
                <w:numId w:val="106"/>
              </w:numPr>
              <w:rPr>
                <w:rFonts w:ascii="Arial" w:hAnsi="Arial" w:cs="Arial"/>
                <w:sz w:val="18"/>
                <w:szCs w:val="18"/>
              </w:rPr>
            </w:pPr>
            <w:r>
              <w:rPr>
                <w:rFonts w:ascii="Arial" w:hAnsi="Arial" w:cs="Arial"/>
                <w:sz w:val="18"/>
                <w:szCs w:val="18"/>
              </w:rPr>
              <w:t>Units</w:t>
            </w:r>
          </w:p>
          <w:p w14:paraId="5AFEE9F2" w14:textId="77777777" w:rsidR="00F66F38" w:rsidRDefault="00F66F38" w:rsidP="004E06BD">
            <w:pPr>
              <w:numPr>
                <w:ilvl w:val="0"/>
                <w:numId w:val="106"/>
              </w:numPr>
              <w:rPr>
                <w:rFonts w:ascii="Arial" w:hAnsi="Arial" w:cs="Arial"/>
                <w:sz w:val="18"/>
                <w:szCs w:val="18"/>
              </w:rPr>
            </w:pPr>
            <w:r>
              <w:rPr>
                <w:rFonts w:ascii="Arial" w:hAnsi="Arial" w:cs="Arial"/>
                <w:sz w:val="18"/>
                <w:szCs w:val="18"/>
              </w:rPr>
              <w:t>Fund price</w:t>
            </w:r>
          </w:p>
          <w:p w14:paraId="0061CC20"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Value</w:t>
            </w:r>
          </w:p>
          <w:p w14:paraId="42E0879F" w14:textId="77777777" w:rsidR="00F66F38" w:rsidRDefault="00F66F38" w:rsidP="00F66F38">
            <w:pPr>
              <w:rPr>
                <w:rFonts w:ascii="Arial" w:hAnsi="Arial" w:cs="Arial"/>
                <w:sz w:val="18"/>
                <w:szCs w:val="18"/>
              </w:rPr>
            </w:pPr>
          </w:p>
          <w:p w14:paraId="3ABFA7BE" w14:textId="5D5154A4" w:rsidR="00F66F38" w:rsidRDefault="00F66F38" w:rsidP="00F66F38">
            <w:pPr>
              <w:rPr>
                <w:rFonts w:ascii="Arial" w:hAnsi="Arial" w:cs="Arial"/>
                <w:sz w:val="18"/>
                <w:szCs w:val="18"/>
              </w:rPr>
            </w:pPr>
            <w:r>
              <w:rPr>
                <w:rFonts w:ascii="Arial" w:hAnsi="Arial" w:cs="Arial"/>
                <w:sz w:val="18"/>
                <w:szCs w:val="18"/>
              </w:rPr>
              <w:t xml:space="preserve">It will be a tabular format, sorted by </w:t>
            </w:r>
            <w:del w:id="843" w:author="Jamal, Zaher CWK" w:date="2015-06-16T16:38:00Z">
              <w:r w:rsidR="003B2D50" w:rsidDel="009149AB">
                <w:rPr>
                  <w:rFonts w:ascii="Arial" w:hAnsi="Arial" w:cs="Arial"/>
                  <w:sz w:val="18"/>
                  <w:szCs w:val="18"/>
                </w:rPr>
                <w:delText>user</w:delText>
              </w:r>
            </w:del>
            <w:ins w:id="844" w:author="Jamal, Zaher CWK" w:date="2015-06-16T16:38:00Z">
              <w:r w:rsidR="009149AB">
                <w:rPr>
                  <w:rFonts w:ascii="Arial" w:hAnsi="Arial" w:cs="Arial"/>
                  <w:sz w:val="18"/>
                  <w:szCs w:val="18"/>
                </w:rPr>
                <w:t>member</w:t>
              </w:r>
            </w:ins>
            <w:r>
              <w:rPr>
                <w:rFonts w:ascii="Arial" w:hAnsi="Arial" w:cs="Arial"/>
                <w:sz w:val="18"/>
                <w:szCs w:val="18"/>
              </w:rPr>
              <w:t xml:space="preserve"> account number and grouping each </w:t>
            </w:r>
            <w:del w:id="845" w:author="Jamal, Zaher CWK" w:date="2015-06-16T16:38:00Z">
              <w:r w:rsidR="003B2D50" w:rsidDel="009149AB">
                <w:rPr>
                  <w:rFonts w:ascii="Arial" w:hAnsi="Arial" w:cs="Arial"/>
                  <w:sz w:val="18"/>
                  <w:szCs w:val="18"/>
                </w:rPr>
                <w:delText>user</w:delText>
              </w:r>
            </w:del>
            <w:ins w:id="846" w:author="Jamal, Zaher CWK" w:date="2015-06-16T16:38:00Z">
              <w:r w:rsidR="009149AB">
                <w:rPr>
                  <w:rFonts w:ascii="Arial" w:hAnsi="Arial" w:cs="Arial"/>
                  <w:sz w:val="18"/>
                  <w:szCs w:val="18"/>
                </w:rPr>
                <w:t>member</w:t>
              </w:r>
            </w:ins>
            <w:r>
              <w:rPr>
                <w:rFonts w:ascii="Arial" w:hAnsi="Arial" w:cs="Arial"/>
                <w:sz w:val="18"/>
                <w:szCs w:val="18"/>
              </w:rPr>
              <w:t>s investments together, example below:</w:t>
            </w:r>
          </w:p>
          <w:p w14:paraId="6593091A" w14:textId="77777777" w:rsidR="00F66F38" w:rsidRDefault="00F66F38" w:rsidP="00F66F38">
            <w:pPr>
              <w:rPr>
                <w:rFonts w:ascii="Arial" w:hAnsi="Arial" w:cs="Arial"/>
                <w:sz w:val="18"/>
                <w:szCs w:val="18"/>
              </w:rPr>
            </w:pPr>
          </w:p>
          <w:p w14:paraId="54D1058F" w14:textId="77777777" w:rsidR="00F66F38" w:rsidRDefault="00F66F38" w:rsidP="00F66F38">
            <w:pPr>
              <w:rPr>
                <w:rFonts w:ascii="Arial" w:hAnsi="Arial" w:cs="Arial"/>
                <w:sz w:val="18"/>
                <w:szCs w:val="18"/>
              </w:rPr>
            </w:pPr>
            <w:r>
              <w:rPr>
                <w:noProof/>
                <w:lang w:eastAsia="en-GB"/>
              </w:rPr>
              <w:drawing>
                <wp:inline distT="0" distB="0" distL="0" distR="0" wp14:anchorId="533DCFBC" wp14:editId="05573BD6">
                  <wp:extent cx="4963886" cy="1305127"/>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60703" cy="1304290"/>
                          </a:xfrm>
                          <a:prstGeom prst="rect">
                            <a:avLst/>
                          </a:prstGeom>
                          <a:noFill/>
                          <a:ln>
                            <a:noFill/>
                          </a:ln>
                        </pic:spPr>
                      </pic:pic>
                    </a:graphicData>
                  </a:graphic>
                </wp:inline>
              </w:drawing>
            </w:r>
          </w:p>
          <w:p w14:paraId="71CF13FD" w14:textId="77777777" w:rsidR="00F66F38" w:rsidRDefault="00F66F38" w:rsidP="00F66F38">
            <w:pPr>
              <w:rPr>
                <w:rFonts w:ascii="Arial" w:hAnsi="Arial" w:cs="Arial"/>
                <w:sz w:val="18"/>
                <w:szCs w:val="18"/>
              </w:rPr>
            </w:pPr>
            <w:r>
              <w:rPr>
                <w:rFonts w:ascii="Arial" w:hAnsi="Arial" w:cs="Arial"/>
                <w:sz w:val="18"/>
                <w:szCs w:val="18"/>
              </w:rPr>
              <w:t>NB: This is only an example layout and doesn’t include all fields.  All the fields listed above need to be included.</w:t>
            </w:r>
          </w:p>
          <w:p w14:paraId="303ED755" w14:textId="77777777" w:rsidR="00F66F38" w:rsidRPr="003924C6" w:rsidRDefault="00F66F38" w:rsidP="00F66F38">
            <w:pPr>
              <w:rPr>
                <w:rFonts w:ascii="Arial" w:hAnsi="Arial" w:cs="Arial"/>
                <w:sz w:val="18"/>
                <w:szCs w:val="18"/>
              </w:rPr>
            </w:pPr>
          </w:p>
        </w:tc>
      </w:tr>
      <w:tr w:rsidR="00F66F38" w:rsidRPr="005D68D4" w14:paraId="0AC3EC8E" w14:textId="77777777" w:rsidTr="00F66F38">
        <w:tc>
          <w:tcPr>
            <w:tcW w:w="1487" w:type="dxa"/>
            <w:shd w:val="pct20" w:color="auto" w:fill="auto"/>
          </w:tcPr>
          <w:p w14:paraId="6E063A4F"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7FF7CDEC" w14:textId="77777777" w:rsidR="00F66F38" w:rsidRPr="005D68D4" w:rsidRDefault="00F66F38" w:rsidP="00F66F38">
            <w:pPr>
              <w:rPr>
                <w:rFonts w:ascii="Arial" w:hAnsi="Arial" w:cs="Arial"/>
                <w:b/>
                <w:bCs/>
                <w:sz w:val="18"/>
                <w:szCs w:val="18"/>
              </w:rPr>
            </w:pPr>
          </w:p>
        </w:tc>
        <w:tc>
          <w:tcPr>
            <w:tcW w:w="7863" w:type="dxa"/>
            <w:shd w:val="clear" w:color="auto" w:fill="auto"/>
          </w:tcPr>
          <w:p w14:paraId="60A3E638" w14:textId="77777777" w:rsidR="00F66F38" w:rsidRPr="005D68D4" w:rsidRDefault="00F66F38" w:rsidP="00F66F38">
            <w:pPr>
              <w:rPr>
                <w:rFonts w:ascii="Arial" w:hAnsi="Arial" w:cs="Arial"/>
                <w:sz w:val="18"/>
                <w:szCs w:val="18"/>
              </w:rPr>
            </w:pPr>
          </w:p>
        </w:tc>
      </w:tr>
      <w:tr w:rsidR="00F66F38" w:rsidRPr="005D68D4" w14:paraId="66205979" w14:textId="77777777" w:rsidTr="00F66F38">
        <w:tc>
          <w:tcPr>
            <w:tcW w:w="1487" w:type="dxa"/>
            <w:shd w:val="pct20" w:color="auto" w:fill="auto"/>
          </w:tcPr>
          <w:p w14:paraId="1956C0E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3032418B" w14:textId="77777777" w:rsidR="00F66F38" w:rsidRPr="005D68D4" w:rsidRDefault="00F66F38" w:rsidP="00F66F38">
            <w:pPr>
              <w:rPr>
                <w:rFonts w:ascii="Arial" w:hAnsi="Arial" w:cs="Arial"/>
                <w:b/>
                <w:bCs/>
                <w:color w:val="FF0000"/>
                <w:sz w:val="18"/>
                <w:szCs w:val="18"/>
              </w:rPr>
            </w:pPr>
          </w:p>
        </w:tc>
        <w:tc>
          <w:tcPr>
            <w:tcW w:w="7863" w:type="dxa"/>
            <w:shd w:val="clear" w:color="auto" w:fill="auto"/>
          </w:tcPr>
          <w:p w14:paraId="1309481E" w14:textId="77777777" w:rsidR="00F66F38" w:rsidRPr="005D68D4" w:rsidRDefault="00F66F38" w:rsidP="00F66F38">
            <w:pPr>
              <w:rPr>
                <w:rFonts w:ascii="Arial" w:hAnsi="Arial" w:cs="Arial"/>
                <w:sz w:val="18"/>
                <w:szCs w:val="18"/>
              </w:rPr>
            </w:pPr>
          </w:p>
        </w:tc>
      </w:tr>
      <w:tr w:rsidR="00F66F38" w:rsidRPr="005D68D4" w14:paraId="70F63D0B" w14:textId="77777777" w:rsidTr="00F66F38">
        <w:tc>
          <w:tcPr>
            <w:tcW w:w="1487" w:type="dxa"/>
            <w:shd w:val="pct20" w:color="auto" w:fill="auto"/>
          </w:tcPr>
          <w:p w14:paraId="0215681A"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63" w:type="dxa"/>
            <w:shd w:val="clear" w:color="auto" w:fill="auto"/>
          </w:tcPr>
          <w:p w14:paraId="0A476B91" w14:textId="77777777" w:rsidR="00F66F38" w:rsidRPr="005D68D4" w:rsidRDefault="00F66F38" w:rsidP="00F66F38">
            <w:pPr>
              <w:rPr>
                <w:rFonts w:ascii="Arial" w:hAnsi="Arial" w:cs="Arial"/>
                <w:sz w:val="18"/>
                <w:szCs w:val="18"/>
              </w:rPr>
            </w:pPr>
          </w:p>
        </w:tc>
      </w:tr>
      <w:tr w:rsidR="00F66F38" w:rsidRPr="005D68D4" w14:paraId="4DFDB4C1" w14:textId="77777777" w:rsidTr="00F66F38">
        <w:tc>
          <w:tcPr>
            <w:tcW w:w="1487" w:type="dxa"/>
            <w:shd w:val="pct20" w:color="auto" w:fill="auto"/>
          </w:tcPr>
          <w:p w14:paraId="3190B5A4"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63" w:type="dxa"/>
            <w:shd w:val="clear" w:color="auto" w:fill="auto"/>
          </w:tcPr>
          <w:p w14:paraId="17951971" w14:textId="04298BDF" w:rsidR="00F66F38" w:rsidRPr="005D68D4" w:rsidRDefault="00F66F38" w:rsidP="00F66F38">
            <w:pPr>
              <w:rPr>
                <w:rFonts w:ascii="Arial" w:hAnsi="Arial" w:cs="Arial"/>
                <w:sz w:val="18"/>
                <w:szCs w:val="18"/>
              </w:rPr>
            </w:pPr>
            <w:r>
              <w:rPr>
                <w:rFonts w:ascii="Arial" w:hAnsi="Arial" w:cs="Arial"/>
                <w:sz w:val="18"/>
                <w:szCs w:val="18"/>
              </w:rPr>
              <w:t xml:space="preserve">PM0044 – Scheme Valuation by </w:t>
            </w:r>
            <w:del w:id="847" w:author="Jamal, Zaher CWK" w:date="2015-06-16T16:38:00Z">
              <w:r w:rsidR="003B2D50" w:rsidDel="009149AB">
                <w:rPr>
                  <w:rFonts w:ascii="Arial" w:hAnsi="Arial" w:cs="Arial"/>
                  <w:sz w:val="18"/>
                  <w:szCs w:val="18"/>
                </w:rPr>
                <w:delText>User</w:delText>
              </w:r>
            </w:del>
            <w:ins w:id="848" w:author="Jamal, Zaher CWK" w:date="2015-06-16T16:38:00Z">
              <w:r w:rsidR="009149AB">
                <w:rPr>
                  <w:rFonts w:ascii="Arial" w:hAnsi="Arial" w:cs="Arial"/>
                  <w:sz w:val="18"/>
                  <w:szCs w:val="18"/>
                </w:rPr>
                <w:t>Member</w:t>
              </w:r>
            </w:ins>
          </w:p>
        </w:tc>
      </w:tr>
      <w:tr w:rsidR="00F66F38" w:rsidRPr="005D68D4" w14:paraId="31C0B1BC" w14:textId="77777777" w:rsidTr="00F66F38">
        <w:tc>
          <w:tcPr>
            <w:tcW w:w="1487" w:type="dxa"/>
            <w:shd w:val="pct20" w:color="auto" w:fill="auto"/>
          </w:tcPr>
          <w:p w14:paraId="190C2C8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63" w:type="dxa"/>
            <w:shd w:val="clear" w:color="auto" w:fill="auto"/>
          </w:tcPr>
          <w:p w14:paraId="031402EB"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486F5443" w14:textId="77777777" w:rsidR="00633FF9" w:rsidRDefault="00633FF9" w:rsidP="00633FF9"/>
    <w:p w14:paraId="72006C72"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154D5704" w14:textId="78919614" w:rsidR="00633FF9" w:rsidRDefault="00EB2422" w:rsidP="00633FF9">
      <w:pPr>
        <w:pStyle w:val="Heading4"/>
        <w:ind w:left="0" w:firstLine="0"/>
      </w:pPr>
      <w:r>
        <w:t xml:space="preserve">Plan Valuation by </w:t>
      </w:r>
      <w:del w:id="849" w:author="Jamal, Zaher CWK" w:date="2015-06-16T16:38:00Z">
        <w:r w:rsidR="003B2D50" w:rsidDel="009149AB">
          <w:delText>User</w:delText>
        </w:r>
      </w:del>
      <w:ins w:id="850" w:author="Jamal, Zaher CWK" w:date="2015-06-16T16:38:00Z">
        <w:r w:rsidR="009149AB">
          <w:t>Member</w:t>
        </w:r>
      </w:ins>
      <w:r w:rsidR="00633FF9">
        <w:t xml:space="preserve"> Screen Properties</w:t>
      </w:r>
    </w:p>
    <w:p w14:paraId="530FE2D5"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633FF9" w:rsidRPr="004A5D01" w14:paraId="58A834E9" w14:textId="77777777" w:rsidTr="00260A54">
        <w:trPr>
          <w:trHeight w:val="825"/>
        </w:trPr>
        <w:tc>
          <w:tcPr>
            <w:tcW w:w="4116" w:type="pct"/>
            <w:gridSpan w:val="6"/>
            <w:shd w:val="clear" w:color="auto" w:fill="auto"/>
          </w:tcPr>
          <w:p w14:paraId="237DEFEE"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316A3C2D"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53936576"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7319DBA0" w14:textId="77777777" w:rsidTr="00260A54">
        <w:trPr>
          <w:trHeight w:val="275"/>
        </w:trPr>
        <w:tc>
          <w:tcPr>
            <w:tcW w:w="4116" w:type="pct"/>
            <w:gridSpan w:val="6"/>
            <w:shd w:val="clear" w:color="auto" w:fill="auto"/>
          </w:tcPr>
          <w:p w14:paraId="4802AEB4" w14:textId="5FC3F71D" w:rsidR="00633FF9" w:rsidRPr="007C38EA" w:rsidRDefault="00EB2422" w:rsidP="006C4819">
            <w:pPr>
              <w:rPr>
                <w:rFonts w:ascii="Arial" w:hAnsi="Arial" w:cs="Arial"/>
                <w:b/>
                <w:sz w:val="22"/>
                <w:szCs w:val="22"/>
              </w:rPr>
            </w:pPr>
            <w:r>
              <w:rPr>
                <w:rFonts w:ascii="Arial" w:hAnsi="Arial" w:cs="Arial"/>
                <w:b/>
                <w:sz w:val="22"/>
                <w:szCs w:val="22"/>
              </w:rPr>
              <w:t xml:space="preserve">Plan Valuation by </w:t>
            </w:r>
            <w:del w:id="851" w:author="Jamal, Zaher CWK" w:date="2015-06-16T16:38:00Z">
              <w:r w:rsidR="003B2D50" w:rsidDel="009149AB">
                <w:rPr>
                  <w:rFonts w:ascii="Arial" w:hAnsi="Arial" w:cs="Arial"/>
                  <w:b/>
                  <w:sz w:val="22"/>
                  <w:szCs w:val="22"/>
                </w:rPr>
                <w:delText>User</w:delText>
              </w:r>
            </w:del>
            <w:ins w:id="852" w:author="Jamal, Zaher CWK" w:date="2015-06-16T16:38:00Z">
              <w:r w:rsidR="009149AB">
                <w:rPr>
                  <w:rFonts w:ascii="Arial" w:hAnsi="Arial" w:cs="Arial"/>
                  <w:b/>
                  <w:sz w:val="22"/>
                  <w:szCs w:val="22"/>
                </w:rPr>
                <w:t>Member</w:t>
              </w:r>
            </w:ins>
            <w:r w:rsidR="00633FF9" w:rsidRPr="007C38EA">
              <w:rPr>
                <w:rFonts w:ascii="Arial" w:hAnsi="Arial" w:cs="Arial"/>
                <w:b/>
                <w:sz w:val="22"/>
                <w:szCs w:val="22"/>
              </w:rPr>
              <w:t xml:space="preserve"> for {Scheme Name} </w:t>
            </w:r>
            <w:r w:rsidR="00633FF9">
              <w:rPr>
                <w:rFonts w:ascii="Arial" w:hAnsi="Arial" w:cs="Arial"/>
                <w:b/>
                <w:sz w:val="22"/>
                <w:szCs w:val="22"/>
              </w:rPr>
              <w:t>as at</w:t>
            </w:r>
            <w:r w:rsidR="00633FF9" w:rsidRPr="007C38EA">
              <w:rPr>
                <w:rFonts w:ascii="Arial" w:hAnsi="Arial" w:cs="Arial"/>
                <w:b/>
                <w:sz w:val="22"/>
                <w:szCs w:val="22"/>
              </w:rPr>
              <w:t xml:space="preserve"> {dd/mm/yyyy}</w:t>
            </w:r>
          </w:p>
          <w:p w14:paraId="29F503FD" w14:textId="77777777" w:rsidR="00633FF9" w:rsidRDefault="00260A54" w:rsidP="006C4819">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37A6B729"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11CD66DB" w14:textId="77777777" w:rsidR="00633FF9" w:rsidRDefault="00633FF9" w:rsidP="006C4819">
            <w:pPr>
              <w:rPr>
                <w:rFonts w:ascii="Arial" w:hAnsi="Arial" w:cs="Arial"/>
                <w:b/>
                <w:sz w:val="20"/>
                <w:szCs w:val="20"/>
              </w:rPr>
            </w:pPr>
          </w:p>
          <w:p w14:paraId="0FEF9390"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74FCB108" w14:textId="77777777" w:rsidR="00633FF9" w:rsidRPr="007C38EA" w:rsidRDefault="00633FF9" w:rsidP="006C4819">
            <w:pPr>
              <w:rPr>
                <w:rFonts w:ascii="Arial" w:hAnsi="Arial" w:cs="Arial"/>
                <w:sz w:val="18"/>
                <w:szCs w:val="18"/>
              </w:rPr>
            </w:pPr>
          </w:p>
        </w:tc>
        <w:tc>
          <w:tcPr>
            <w:tcW w:w="484" w:type="pct"/>
            <w:shd w:val="clear" w:color="auto" w:fill="auto"/>
          </w:tcPr>
          <w:p w14:paraId="1D20892D"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Y</w:t>
            </w:r>
          </w:p>
        </w:tc>
        <w:tc>
          <w:tcPr>
            <w:tcW w:w="400" w:type="pct"/>
          </w:tcPr>
          <w:p w14:paraId="043B5433"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01EF07B7" w14:textId="77777777" w:rsidTr="00260A54">
        <w:trPr>
          <w:trHeight w:val="275"/>
        </w:trPr>
        <w:tc>
          <w:tcPr>
            <w:tcW w:w="588" w:type="pct"/>
            <w:shd w:val="clear" w:color="auto" w:fill="auto"/>
          </w:tcPr>
          <w:p w14:paraId="420B84AF"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4EEDF548"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19E79E7B"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65B7878F"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4CD85F9A"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23D86AF1"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408B6AC7" w14:textId="77777777" w:rsidR="00633FF9" w:rsidRPr="004A5D01" w:rsidRDefault="00633FF9" w:rsidP="006C4819">
            <w:pPr>
              <w:rPr>
                <w:rFonts w:ascii="Arial" w:hAnsi="Arial" w:cs="Arial"/>
                <w:b/>
                <w:sz w:val="18"/>
                <w:szCs w:val="18"/>
              </w:rPr>
            </w:pPr>
          </w:p>
        </w:tc>
        <w:tc>
          <w:tcPr>
            <w:tcW w:w="400" w:type="pct"/>
          </w:tcPr>
          <w:p w14:paraId="3F8C3C38" w14:textId="77777777" w:rsidR="00633FF9" w:rsidRPr="004A5D01" w:rsidRDefault="00633FF9" w:rsidP="006C4819">
            <w:pPr>
              <w:rPr>
                <w:rFonts w:ascii="Arial" w:hAnsi="Arial" w:cs="Arial"/>
                <w:b/>
                <w:sz w:val="18"/>
                <w:szCs w:val="18"/>
              </w:rPr>
            </w:pPr>
          </w:p>
        </w:tc>
      </w:tr>
      <w:tr w:rsidR="00633FF9" w:rsidRPr="004A5D01" w14:paraId="284C88FB" w14:textId="77777777" w:rsidTr="00260A54">
        <w:trPr>
          <w:trHeight w:val="275"/>
        </w:trPr>
        <w:tc>
          <w:tcPr>
            <w:tcW w:w="588" w:type="pct"/>
            <w:shd w:val="clear" w:color="auto" w:fill="auto"/>
          </w:tcPr>
          <w:p w14:paraId="4A07A303" w14:textId="77777777" w:rsidR="00633FF9" w:rsidRDefault="00633FF9" w:rsidP="006C4819">
            <w:r>
              <w:rPr>
                <w:rFonts w:ascii="Arial" w:hAnsi="Arial" w:cs="Arial"/>
                <w:sz w:val="18"/>
                <w:szCs w:val="18"/>
              </w:rPr>
              <w:t>Data Column</w:t>
            </w:r>
          </w:p>
        </w:tc>
        <w:tc>
          <w:tcPr>
            <w:tcW w:w="792" w:type="pct"/>
            <w:shd w:val="clear" w:color="auto" w:fill="auto"/>
          </w:tcPr>
          <w:p w14:paraId="22059864" w14:textId="29ACF79F" w:rsidR="00633FF9" w:rsidRPr="00A77FC7" w:rsidRDefault="003B2D50" w:rsidP="006C4819">
            <w:pPr>
              <w:rPr>
                <w:rFonts w:ascii="Arial" w:hAnsi="Arial" w:cs="Arial"/>
                <w:sz w:val="18"/>
                <w:szCs w:val="18"/>
              </w:rPr>
            </w:pPr>
            <w:del w:id="853" w:author="Jamal, Zaher CWK" w:date="2015-06-16T16:38:00Z">
              <w:r w:rsidDel="009149AB">
                <w:rPr>
                  <w:rFonts w:ascii="Arial" w:hAnsi="Arial" w:cs="Arial"/>
                  <w:sz w:val="18"/>
                  <w:szCs w:val="18"/>
                </w:rPr>
                <w:delText>User</w:delText>
              </w:r>
            </w:del>
            <w:ins w:id="854" w:author="Jamal, Zaher CWK" w:date="2015-06-16T16:38:00Z">
              <w:r w:rsidR="009149AB">
                <w:rPr>
                  <w:rFonts w:ascii="Arial" w:hAnsi="Arial" w:cs="Arial"/>
                  <w:sz w:val="18"/>
                  <w:szCs w:val="18"/>
                </w:rPr>
                <w:t>Member</w:t>
              </w:r>
            </w:ins>
            <w:r w:rsidR="00633FF9">
              <w:rPr>
                <w:rFonts w:ascii="Arial" w:hAnsi="Arial" w:cs="Arial"/>
                <w:sz w:val="18"/>
                <w:szCs w:val="18"/>
              </w:rPr>
              <w:t xml:space="preserve"> Account</w:t>
            </w:r>
          </w:p>
        </w:tc>
        <w:tc>
          <w:tcPr>
            <w:tcW w:w="588" w:type="pct"/>
            <w:shd w:val="clear" w:color="auto" w:fill="auto"/>
          </w:tcPr>
          <w:p w14:paraId="4BB3E6D4" w14:textId="77777777" w:rsidR="00633FF9" w:rsidRDefault="00260A54"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4FAB3D30" w14:textId="77777777" w:rsidR="00633FF9" w:rsidRDefault="00633FF9" w:rsidP="006C4819">
            <w:pPr>
              <w:rPr>
                <w:rFonts w:ascii="Arial" w:hAnsi="Arial" w:cs="Arial"/>
                <w:sz w:val="18"/>
                <w:szCs w:val="18"/>
              </w:rPr>
            </w:pPr>
            <w:r>
              <w:rPr>
                <w:rFonts w:ascii="Arial" w:hAnsi="Arial" w:cs="Arial"/>
                <w:sz w:val="18"/>
                <w:szCs w:val="18"/>
              </w:rPr>
              <w:t>Alphanumeric</w:t>
            </w:r>
          </w:p>
          <w:p w14:paraId="77574309" w14:textId="77777777" w:rsidR="00633FF9" w:rsidRDefault="00633FF9" w:rsidP="006C4819">
            <w:pPr>
              <w:rPr>
                <w:rFonts w:ascii="Arial" w:hAnsi="Arial" w:cs="Arial"/>
                <w:sz w:val="18"/>
                <w:szCs w:val="18"/>
              </w:rPr>
            </w:pPr>
            <w:r>
              <w:rPr>
                <w:rFonts w:ascii="Arial" w:hAnsi="Arial" w:cs="Arial"/>
                <w:sz w:val="18"/>
                <w:szCs w:val="18"/>
              </w:rPr>
              <w:t>A/NNNNNNNNN</w:t>
            </w:r>
          </w:p>
          <w:p w14:paraId="69B39FFC" w14:textId="77777777" w:rsidR="00633FF9" w:rsidRDefault="00633FF9" w:rsidP="006C4819">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2B0D8028" w14:textId="77777777" w:rsidR="00633FF9" w:rsidRDefault="00633FF9" w:rsidP="006C4819">
            <w:pPr>
              <w:rPr>
                <w:rFonts w:ascii="Arial" w:hAnsi="Arial" w:cs="Arial"/>
                <w:sz w:val="18"/>
                <w:szCs w:val="18"/>
              </w:rPr>
            </w:pPr>
            <w:r>
              <w:rPr>
                <w:rFonts w:ascii="Arial" w:hAnsi="Arial" w:cs="Arial"/>
                <w:sz w:val="18"/>
                <w:szCs w:val="18"/>
              </w:rPr>
              <w:t>N</w:t>
            </w:r>
          </w:p>
        </w:tc>
        <w:tc>
          <w:tcPr>
            <w:tcW w:w="864" w:type="pct"/>
            <w:shd w:val="clear" w:color="auto" w:fill="auto"/>
          </w:tcPr>
          <w:p w14:paraId="3FFA50CE" w14:textId="77777777" w:rsidR="00633FF9" w:rsidRDefault="00260A54" w:rsidP="006C4819">
            <w:pPr>
              <w:rPr>
                <w:rFonts w:ascii="Arial" w:hAnsi="Arial" w:cs="Arial"/>
                <w:sz w:val="18"/>
                <w:szCs w:val="18"/>
              </w:rPr>
            </w:pPr>
            <w:r>
              <w:rPr>
                <w:rFonts w:ascii="Arial" w:hAnsi="Arial" w:cs="Arial"/>
                <w:sz w:val="18"/>
                <w:szCs w:val="18"/>
              </w:rPr>
              <w:t>n/a</w:t>
            </w:r>
          </w:p>
        </w:tc>
        <w:tc>
          <w:tcPr>
            <w:tcW w:w="484" w:type="pct"/>
          </w:tcPr>
          <w:p w14:paraId="00FAB340" w14:textId="77777777" w:rsidR="00633FF9" w:rsidRDefault="00260A54" w:rsidP="006C4819">
            <w:pPr>
              <w:rPr>
                <w:rFonts w:ascii="Arial" w:hAnsi="Arial" w:cs="Arial"/>
                <w:sz w:val="18"/>
                <w:szCs w:val="18"/>
              </w:rPr>
            </w:pPr>
            <w:r>
              <w:rPr>
                <w:rFonts w:ascii="Arial" w:hAnsi="Arial" w:cs="Arial"/>
                <w:sz w:val="18"/>
                <w:szCs w:val="18"/>
              </w:rPr>
              <w:t>N</w:t>
            </w:r>
          </w:p>
        </w:tc>
        <w:tc>
          <w:tcPr>
            <w:tcW w:w="400" w:type="pct"/>
          </w:tcPr>
          <w:p w14:paraId="2CBB4B82" w14:textId="77777777" w:rsidR="00633FF9" w:rsidRDefault="00260A54" w:rsidP="006C4819">
            <w:pPr>
              <w:rPr>
                <w:rFonts w:ascii="Arial" w:hAnsi="Arial" w:cs="Arial"/>
                <w:sz w:val="18"/>
                <w:szCs w:val="18"/>
              </w:rPr>
            </w:pPr>
            <w:r>
              <w:rPr>
                <w:rFonts w:ascii="Arial" w:hAnsi="Arial" w:cs="Arial"/>
                <w:sz w:val="18"/>
                <w:szCs w:val="18"/>
              </w:rPr>
              <w:t>n/a</w:t>
            </w:r>
          </w:p>
        </w:tc>
      </w:tr>
      <w:tr w:rsidR="00260A54" w:rsidRPr="004A5D01" w14:paraId="3C5B522A" w14:textId="77777777" w:rsidTr="00260A54">
        <w:trPr>
          <w:trHeight w:val="275"/>
        </w:trPr>
        <w:tc>
          <w:tcPr>
            <w:tcW w:w="588" w:type="pct"/>
            <w:shd w:val="clear" w:color="auto" w:fill="auto"/>
          </w:tcPr>
          <w:p w14:paraId="1B2FC07E" w14:textId="77777777" w:rsidR="00260A54" w:rsidRDefault="00260A54" w:rsidP="00260A54">
            <w:r>
              <w:rPr>
                <w:rFonts w:ascii="Arial" w:hAnsi="Arial" w:cs="Arial"/>
                <w:sz w:val="18"/>
                <w:szCs w:val="18"/>
              </w:rPr>
              <w:t>Data Column</w:t>
            </w:r>
          </w:p>
        </w:tc>
        <w:tc>
          <w:tcPr>
            <w:tcW w:w="792" w:type="pct"/>
            <w:shd w:val="clear" w:color="auto" w:fill="auto"/>
          </w:tcPr>
          <w:p w14:paraId="11F85F8E" w14:textId="77777777" w:rsidR="00260A54" w:rsidRDefault="00260A54" w:rsidP="00260A54">
            <w:pPr>
              <w:rPr>
                <w:rFonts w:ascii="Arial" w:hAnsi="Arial" w:cs="Arial"/>
                <w:sz w:val="18"/>
                <w:szCs w:val="18"/>
              </w:rPr>
            </w:pPr>
            <w:r>
              <w:rPr>
                <w:rFonts w:ascii="Arial" w:hAnsi="Arial" w:cs="Arial"/>
                <w:sz w:val="18"/>
                <w:szCs w:val="18"/>
              </w:rPr>
              <w:t>Surname</w:t>
            </w:r>
          </w:p>
        </w:tc>
        <w:tc>
          <w:tcPr>
            <w:tcW w:w="588" w:type="pct"/>
            <w:shd w:val="clear" w:color="auto" w:fill="auto"/>
          </w:tcPr>
          <w:p w14:paraId="00768825" w14:textId="77777777" w:rsidR="00260A54" w:rsidRDefault="00260A54" w:rsidP="00260A54">
            <w:r w:rsidRPr="006F2AEF">
              <w:rPr>
                <w:rFonts w:ascii="Arial" w:hAnsi="Arial" w:cs="Arial"/>
                <w:sz w:val="18"/>
                <w:szCs w:val="18"/>
              </w:rPr>
              <w:t>n/a</w:t>
            </w:r>
          </w:p>
        </w:tc>
        <w:tc>
          <w:tcPr>
            <w:tcW w:w="831" w:type="pct"/>
            <w:shd w:val="clear" w:color="auto" w:fill="auto"/>
          </w:tcPr>
          <w:p w14:paraId="5E519C17" w14:textId="77777777" w:rsidR="00260A54" w:rsidRDefault="00260A54" w:rsidP="00260A54">
            <w:pPr>
              <w:rPr>
                <w:rFonts w:ascii="Arial" w:hAnsi="Arial" w:cs="Arial"/>
                <w:sz w:val="18"/>
                <w:szCs w:val="18"/>
              </w:rPr>
            </w:pPr>
            <w:r>
              <w:rPr>
                <w:rFonts w:ascii="Arial" w:hAnsi="Arial" w:cs="Arial"/>
                <w:sz w:val="18"/>
                <w:szCs w:val="18"/>
              </w:rPr>
              <w:t>Alphanumeric</w:t>
            </w:r>
          </w:p>
          <w:p w14:paraId="7BDDF9BA"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DC260B1"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75040D30"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377ACEB1"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7D5837A3"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2BEC05DA" w14:textId="77777777" w:rsidTr="00260A54">
        <w:trPr>
          <w:trHeight w:val="275"/>
        </w:trPr>
        <w:tc>
          <w:tcPr>
            <w:tcW w:w="588" w:type="pct"/>
            <w:shd w:val="clear" w:color="auto" w:fill="auto"/>
          </w:tcPr>
          <w:p w14:paraId="166BE91B" w14:textId="77777777" w:rsidR="00260A54" w:rsidRDefault="00260A54" w:rsidP="00260A54">
            <w:r>
              <w:rPr>
                <w:rFonts w:ascii="Arial" w:hAnsi="Arial" w:cs="Arial"/>
                <w:sz w:val="18"/>
                <w:szCs w:val="18"/>
              </w:rPr>
              <w:t>Data Column</w:t>
            </w:r>
          </w:p>
        </w:tc>
        <w:tc>
          <w:tcPr>
            <w:tcW w:w="792" w:type="pct"/>
            <w:shd w:val="clear" w:color="auto" w:fill="auto"/>
          </w:tcPr>
          <w:p w14:paraId="44DA6E1A" w14:textId="77777777" w:rsidR="00260A54" w:rsidRDefault="00260A54" w:rsidP="00260A54">
            <w:pPr>
              <w:rPr>
                <w:rFonts w:ascii="Arial" w:hAnsi="Arial" w:cs="Arial"/>
                <w:sz w:val="18"/>
                <w:szCs w:val="18"/>
              </w:rPr>
            </w:pPr>
            <w:r>
              <w:rPr>
                <w:rFonts w:ascii="Arial" w:hAnsi="Arial" w:cs="Arial"/>
                <w:sz w:val="18"/>
                <w:szCs w:val="18"/>
              </w:rPr>
              <w:t>Forename</w:t>
            </w:r>
          </w:p>
        </w:tc>
        <w:tc>
          <w:tcPr>
            <w:tcW w:w="588" w:type="pct"/>
            <w:shd w:val="clear" w:color="auto" w:fill="auto"/>
          </w:tcPr>
          <w:p w14:paraId="0ABEA541" w14:textId="77777777" w:rsidR="00260A54" w:rsidRDefault="00260A54" w:rsidP="00260A54">
            <w:r w:rsidRPr="006F2AEF">
              <w:rPr>
                <w:rFonts w:ascii="Arial" w:hAnsi="Arial" w:cs="Arial"/>
                <w:sz w:val="18"/>
                <w:szCs w:val="18"/>
              </w:rPr>
              <w:t>n/a</w:t>
            </w:r>
          </w:p>
        </w:tc>
        <w:tc>
          <w:tcPr>
            <w:tcW w:w="831" w:type="pct"/>
            <w:shd w:val="clear" w:color="auto" w:fill="auto"/>
          </w:tcPr>
          <w:p w14:paraId="4ED65EDE" w14:textId="77777777" w:rsidR="00260A54" w:rsidRDefault="00260A54" w:rsidP="00260A54">
            <w:pPr>
              <w:rPr>
                <w:rFonts w:ascii="Arial" w:hAnsi="Arial" w:cs="Arial"/>
                <w:sz w:val="18"/>
                <w:szCs w:val="18"/>
              </w:rPr>
            </w:pPr>
            <w:r>
              <w:rPr>
                <w:rFonts w:ascii="Arial" w:hAnsi="Arial" w:cs="Arial"/>
                <w:sz w:val="18"/>
                <w:szCs w:val="18"/>
              </w:rPr>
              <w:t>Alphanumeric</w:t>
            </w:r>
          </w:p>
          <w:p w14:paraId="11024397"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EE7C2A3"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3C22A555"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182D779C"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23526B53"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232CE4E1" w14:textId="77777777" w:rsidTr="00260A54">
        <w:trPr>
          <w:trHeight w:val="275"/>
        </w:trPr>
        <w:tc>
          <w:tcPr>
            <w:tcW w:w="588" w:type="pct"/>
            <w:shd w:val="clear" w:color="auto" w:fill="auto"/>
          </w:tcPr>
          <w:p w14:paraId="18A9469A" w14:textId="77777777" w:rsidR="00260A54" w:rsidRDefault="00260A54" w:rsidP="00260A54">
            <w:r>
              <w:rPr>
                <w:rFonts w:ascii="Arial" w:hAnsi="Arial" w:cs="Arial"/>
                <w:sz w:val="18"/>
                <w:szCs w:val="18"/>
              </w:rPr>
              <w:t>Data Column</w:t>
            </w:r>
          </w:p>
        </w:tc>
        <w:tc>
          <w:tcPr>
            <w:tcW w:w="792" w:type="pct"/>
            <w:shd w:val="clear" w:color="auto" w:fill="auto"/>
          </w:tcPr>
          <w:p w14:paraId="31064395" w14:textId="77777777" w:rsidR="00260A54" w:rsidRDefault="00260A54" w:rsidP="00260A54">
            <w:pPr>
              <w:rPr>
                <w:rFonts w:ascii="Arial" w:hAnsi="Arial" w:cs="Arial"/>
                <w:sz w:val="18"/>
                <w:szCs w:val="18"/>
              </w:rPr>
            </w:pPr>
            <w:r>
              <w:rPr>
                <w:rFonts w:ascii="Arial" w:hAnsi="Arial" w:cs="Arial"/>
                <w:sz w:val="18"/>
                <w:szCs w:val="18"/>
              </w:rPr>
              <w:t>NINO</w:t>
            </w:r>
          </w:p>
        </w:tc>
        <w:tc>
          <w:tcPr>
            <w:tcW w:w="588" w:type="pct"/>
            <w:shd w:val="clear" w:color="auto" w:fill="auto"/>
          </w:tcPr>
          <w:p w14:paraId="585B8976" w14:textId="77777777" w:rsidR="00260A54" w:rsidRDefault="00260A54" w:rsidP="00260A54">
            <w:r w:rsidRPr="006F2AEF">
              <w:rPr>
                <w:rFonts w:ascii="Arial" w:hAnsi="Arial" w:cs="Arial"/>
                <w:sz w:val="18"/>
                <w:szCs w:val="18"/>
              </w:rPr>
              <w:t>n/a</w:t>
            </w:r>
          </w:p>
        </w:tc>
        <w:tc>
          <w:tcPr>
            <w:tcW w:w="831" w:type="pct"/>
            <w:shd w:val="clear" w:color="auto" w:fill="auto"/>
          </w:tcPr>
          <w:p w14:paraId="4AB56801" w14:textId="77777777" w:rsidR="00260A54" w:rsidRDefault="00260A54" w:rsidP="00260A54">
            <w:pPr>
              <w:rPr>
                <w:rFonts w:ascii="Arial" w:hAnsi="Arial" w:cs="Arial"/>
                <w:sz w:val="18"/>
                <w:szCs w:val="18"/>
              </w:rPr>
            </w:pPr>
            <w:r>
              <w:rPr>
                <w:rFonts w:ascii="Arial" w:hAnsi="Arial" w:cs="Arial"/>
                <w:sz w:val="18"/>
                <w:szCs w:val="18"/>
              </w:rPr>
              <w:t>Alphanumeric</w:t>
            </w:r>
          </w:p>
          <w:p w14:paraId="2C63DD09"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E23609D"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7E3E1F4E"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3043DCFC"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36818DE2"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158E17A9" w14:textId="77777777" w:rsidTr="00260A54">
        <w:trPr>
          <w:trHeight w:val="275"/>
        </w:trPr>
        <w:tc>
          <w:tcPr>
            <w:tcW w:w="588" w:type="pct"/>
            <w:shd w:val="clear" w:color="auto" w:fill="auto"/>
          </w:tcPr>
          <w:p w14:paraId="0C55540C" w14:textId="77777777" w:rsidR="00260A54" w:rsidRDefault="00260A54" w:rsidP="00260A54">
            <w:r>
              <w:rPr>
                <w:rFonts w:ascii="Arial" w:hAnsi="Arial" w:cs="Arial"/>
                <w:sz w:val="18"/>
                <w:szCs w:val="18"/>
              </w:rPr>
              <w:t>Data Column</w:t>
            </w:r>
          </w:p>
        </w:tc>
        <w:tc>
          <w:tcPr>
            <w:tcW w:w="792" w:type="pct"/>
            <w:shd w:val="clear" w:color="auto" w:fill="auto"/>
          </w:tcPr>
          <w:p w14:paraId="40860EB3" w14:textId="77777777" w:rsidR="00260A54" w:rsidRDefault="00260A54" w:rsidP="00260A54">
            <w:pPr>
              <w:rPr>
                <w:rFonts w:ascii="Arial" w:hAnsi="Arial" w:cs="Arial"/>
                <w:sz w:val="18"/>
                <w:szCs w:val="18"/>
              </w:rPr>
            </w:pPr>
            <w:r>
              <w:rPr>
                <w:rFonts w:ascii="Arial" w:hAnsi="Arial" w:cs="Arial"/>
                <w:sz w:val="18"/>
                <w:szCs w:val="18"/>
              </w:rPr>
              <w:t>Account Status</w:t>
            </w:r>
          </w:p>
        </w:tc>
        <w:tc>
          <w:tcPr>
            <w:tcW w:w="588" w:type="pct"/>
            <w:shd w:val="clear" w:color="auto" w:fill="auto"/>
          </w:tcPr>
          <w:p w14:paraId="71EEC7A9" w14:textId="77777777" w:rsidR="00260A54" w:rsidRDefault="00260A54" w:rsidP="00260A54">
            <w:r w:rsidRPr="006F2AEF">
              <w:rPr>
                <w:rFonts w:ascii="Arial" w:hAnsi="Arial" w:cs="Arial"/>
                <w:sz w:val="18"/>
                <w:szCs w:val="18"/>
              </w:rPr>
              <w:t>n/a</w:t>
            </w:r>
          </w:p>
        </w:tc>
        <w:tc>
          <w:tcPr>
            <w:tcW w:w="831" w:type="pct"/>
            <w:shd w:val="clear" w:color="auto" w:fill="auto"/>
          </w:tcPr>
          <w:p w14:paraId="706E880A" w14:textId="77777777" w:rsidR="00260A54" w:rsidRDefault="00260A54" w:rsidP="00260A54">
            <w:pPr>
              <w:rPr>
                <w:rFonts w:ascii="Arial" w:hAnsi="Arial" w:cs="Arial"/>
                <w:sz w:val="18"/>
                <w:szCs w:val="18"/>
              </w:rPr>
            </w:pPr>
            <w:r>
              <w:rPr>
                <w:rFonts w:ascii="Arial" w:hAnsi="Arial" w:cs="Arial"/>
                <w:sz w:val="18"/>
                <w:szCs w:val="18"/>
              </w:rPr>
              <w:t>Alphanumeric</w:t>
            </w:r>
          </w:p>
          <w:p w14:paraId="5B65EC54"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702846BA"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542E4335"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0DD528FD"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4592387E"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6C40D05C" w14:textId="77777777" w:rsidTr="00260A54">
        <w:trPr>
          <w:trHeight w:val="275"/>
        </w:trPr>
        <w:tc>
          <w:tcPr>
            <w:tcW w:w="588" w:type="pct"/>
            <w:shd w:val="clear" w:color="auto" w:fill="auto"/>
          </w:tcPr>
          <w:p w14:paraId="072E78BA" w14:textId="77777777" w:rsidR="00260A54" w:rsidRDefault="00260A54" w:rsidP="00260A54">
            <w:r>
              <w:rPr>
                <w:rFonts w:ascii="Arial" w:hAnsi="Arial" w:cs="Arial"/>
                <w:sz w:val="18"/>
                <w:szCs w:val="18"/>
              </w:rPr>
              <w:t>Data Column</w:t>
            </w:r>
          </w:p>
        </w:tc>
        <w:tc>
          <w:tcPr>
            <w:tcW w:w="792" w:type="pct"/>
            <w:shd w:val="clear" w:color="auto" w:fill="auto"/>
          </w:tcPr>
          <w:p w14:paraId="1CDA323E" w14:textId="77777777" w:rsidR="00260A54" w:rsidRDefault="00260A54" w:rsidP="00260A54">
            <w:pPr>
              <w:rPr>
                <w:rFonts w:ascii="Arial" w:hAnsi="Arial" w:cs="Arial"/>
                <w:sz w:val="18"/>
                <w:szCs w:val="18"/>
              </w:rPr>
            </w:pPr>
            <w:r>
              <w:rPr>
                <w:rFonts w:ascii="Arial" w:hAnsi="Arial" w:cs="Arial"/>
                <w:sz w:val="18"/>
                <w:szCs w:val="18"/>
              </w:rPr>
              <w:t>Money Type</w:t>
            </w:r>
          </w:p>
        </w:tc>
        <w:tc>
          <w:tcPr>
            <w:tcW w:w="588" w:type="pct"/>
            <w:shd w:val="clear" w:color="auto" w:fill="auto"/>
          </w:tcPr>
          <w:p w14:paraId="79C6309D" w14:textId="77777777" w:rsidR="00260A54" w:rsidRDefault="00260A54" w:rsidP="00260A54">
            <w:r w:rsidRPr="006F2AEF">
              <w:rPr>
                <w:rFonts w:ascii="Arial" w:hAnsi="Arial" w:cs="Arial"/>
                <w:sz w:val="18"/>
                <w:szCs w:val="18"/>
              </w:rPr>
              <w:t>n/a</w:t>
            </w:r>
          </w:p>
        </w:tc>
        <w:tc>
          <w:tcPr>
            <w:tcW w:w="831" w:type="pct"/>
            <w:shd w:val="clear" w:color="auto" w:fill="auto"/>
          </w:tcPr>
          <w:p w14:paraId="4343EACD" w14:textId="77777777" w:rsidR="00260A54" w:rsidRDefault="00260A54" w:rsidP="00260A54">
            <w:pPr>
              <w:rPr>
                <w:rFonts w:ascii="Arial" w:hAnsi="Arial" w:cs="Arial"/>
                <w:sz w:val="18"/>
                <w:szCs w:val="18"/>
              </w:rPr>
            </w:pPr>
            <w:r>
              <w:rPr>
                <w:rFonts w:ascii="Arial" w:hAnsi="Arial" w:cs="Arial"/>
                <w:sz w:val="18"/>
                <w:szCs w:val="18"/>
              </w:rPr>
              <w:t>Alphanumeric</w:t>
            </w:r>
          </w:p>
          <w:p w14:paraId="1F938661"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7996EAC9"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2DBA2006"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586B5B86"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29A2F940"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7D9C7C00" w14:textId="77777777" w:rsidTr="00260A54">
        <w:trPr>
          <w:trHeight w:val="275"/>
        </w:trPr>
        <w:tc>
          <w:tcPr>
            <w:tcW w:w="588" w:type="pct"/>
            <w:shd w:val="clear" w:color="auto" w:fill="auto"/>
          </w:tcPr>
          <w:p w14:paraId="0D863789" w14:textId="77777777" w:rsidR="00260A54" w:rsidRDefault="00260A54" w:rsidP="00260A54">
            <w:r>
              <w:rPr>
                <w:rFonts w:ascii="Arial" w:hAnsi="Arial" w:cs="Arial"/>
                <w:sz w:val="18"/>
                <w:szCs w:val="18"/>
              </w:rPr>
              <w:t>Data Column</w:t>
            </w:r>
          </w:p>
        </w:tc>
        <w:tc>
          <w:tcPr>
            <w:tcW w:w="792" w:type="pct"/>
            <w:shd w:val="clear" w:color="auto" w:fill="auto"/>
          </w:tcPr>
          <w:p w14:paraId="710D3BA3" w14:textId="77777777" w:rsidR="00260A54" w:rsidRDefault="00260A54" w:rsidP="00260A54">
            <w:pPr>
              <w:rPr>
                <w:rFonts w:ascii="Arial" w:hAnsi="Arial" w:cs="Arial"/>
                <w:sz w:val="18"/>
                <w:szCs w:val="18"/>
              </w:rPr>
            </w:pPr>
            <w:r>
              <w:rPr>
                <w:rFonts w:ascii="Arial" w:hAnsi="Arial" w:cs="Arial"/>
                <w:sz w:val="18"/>
                <w:szCs w:val="18"/>
              </w:rPr>
              <w:t>Fund Description</w:t>
            </w:r>
          </w:p>
        </w:tc>
        <w:tc>
          <w:tcPr>
            <w:tcW w:w="588" w:type="pct"/>
            <w:shd w:val="clear" w:color="auto" w:fill="auto"/>
          </w:tcPr>
          <w:p w14:paraId="23B5D740" w14:textId="77777777" w:rsidR="00260A54" w:rsidRDefault="00260A54" w:rsidP="00260A54">
            <w:r w:rsidRPr="006F2AEF">
              <w:rPr>
                <w:rFonts w:ascii="Arial" w:hAnsi="Arial" w:cs="Arial"/>
                <w:sz w:val="18"/>
                <w:szCs w:val="18"/>
              </w:rPr>
              <w:t>n/a</w:t>
            </w:r>
          </w:p>
        </w:tc>
        <w:tc>
          <w:tcPr>
            <w:tcW w:w="831" w:type="pct"/>
            <w:shd w:val="clear" w:color="auto" w:fill="auto"/>
          </w:tcPr>
          <w:p w14:paraId="120F6F9F" w14:textId="77777777" w:rsidR="00260A54" w:rsidRDefault="00260A54" w:rsidP="00260A54">
            <w:pPr>
              <w:rPr>
                <w:rFonts w:ascii="Arial" w:hAnsi="Arial" w:cs="Arial"/>
                <w:sz w:val="18"/>
                <w:szCs w:val="18"/>
              </w:rPr>
            </w:pPr>
            <w:r>
              <w:rPr>
                <w:rFonts w:ascii="Arial" w:hAnsi="Arial" w:cs="Arial"/>
                <w:sz w:val="18"/>
                <w:szCs w:val="18"/>
              </w:rPr>
              <w:t>Alphanumeric</w:t>
            </w:r>
          </w:p>
          <w:p w14:paraId="7539D12B" w14:textId="77777777" w:rsidR="00260A54" w:rsidRDefault="00260A54" w:rsidP="00260A5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61A577B"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7B9AE312"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00061E22"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05BEA3BF"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205F8944" w14:textId="77777777" w:rsidTr="00260A54">
        <w:trPr>
          <w:trHeight w:val="275"/>
        </w:trPr>
        <w:tc>
          <w:tcPr>
            <w:tcW w:w="588" w:type="pct"/>
            <w:shd w:val="clear" w:color="auto" w:fill="auto"/>
          </w:tcPr>
          <w:p w14:paraId="774DFA89" w14:textId="77777777" w:rsidR="00260A54" w:rsidRDefault="00260A54" w:rsidP="00260A54">
            <w:r>
              <w:rPr>
                <w:rFonts w:ascii="Arial" w:hAnsi="Arial" w:cs="Arial"/>
                <w:sz w:val="18"/>
                <w:szCs w:val="18"/>
              </w:rPr>
              <w:t>Data Column</w:t>
            </w:r>
          </w:p>
        </w:tc>
        <w:tc>
          <w:tcPr>
            <w:tcW w:w="792" w:type="pct"/>
            <w:shd w:val="clear" w:color="auto" w:fill="auto"/>
          </w:tcPr>
          <w:p w14:paraId="05914F30" w14:textId="77777777" w:rsidR="00260A54" w:rsidRDefault="00260A54" w:rsidP="00260A54">
            <w:pPr>
              <w:rPr>
                <w:rFonts w:ascii="Arial" w:hAnsi="Arial" w:cs="Arial"/>
                <w:sz w:val="18"/>
                <w:szCs w:val="18"/>
              </w:rPr>
            </w:pPr>
            <w:r>
              <w:rPr>
                <w:rFonts w:ascii="Arial" w:hAnsi="Arial" w:cs="Arial"/>
                <w:sz w:val="18"/>
                <w:szCs w:val="18"/>
              </w:rPr>
              <w:t>Units</w:t>
            </w:r>
          </w:p>
        </w:tc>
        <w:tc>
          <w:tcPr>
            <w:tcW w:w="588" w:type="pct"/>
            <w:shd w:val="clear" w:color="auto" w:fill="auto"/>
          </w:tcPr>
          <w:p w14:paraId="329789D4" w14:textId="77777777" w:rsidR="00260A54" w:rsidRDefault="00260A54" w:rsidP="00260A54">
            <w:r w:rsidRPr="006F2AEF">
              <w:rPr>
                <w:rFonts w:ascii="Arial" w:hAnsi="Arial" w:cs="Arial"/>
                <w:sz w:val="18"/>
                <w:szCs w:val="18"/>
              </w:rPr>
              <w:t>n/a</w:t>
            </w:r>
          </w:p>
        </w:tc>
        <w:tc>
          <w:tcPr>
            <w:tcW w:w="831" w:type="pct"/>
            <w:shd w:val="clear" w:color="auto" w:fill="auto"/>
          </w:tcPr>
          <w:p w14:paraId="7A8F55FD" w14:textId="77777777" w:rsidR="00260A54" w:rsidRDefault="00260A54" w:rsidP="00260A54">
            <w:pPr>
              <w:rPr>
                <w:rFonts w:ascii="Arial" w:hAnsi="Arial" w:cs="Arial"/>
                <w:sz w:val="18"/>
                <w:szCs w:val="18"/>
              </w:rPr>
            </w:pPr>
            <w:r>
              <w:rPr>
                <w:rFonts w:ascii="Arial" w:hAnsi="Arial" w:cs="Arial"/>
                <w:sz w:val="18"/>
                <w:szCs w:val="18"/>
              </w:rPr>
              <w:t>Numeric</w:t>
            </w:r>
          </w:p>
          <w:p w14:paraId="67E2D227" w14:textId="77777777" w:rsidR="00260A54" w:rsidRDefault="00260A54" w:rsidP="00260A54">
            <w:pPr>
              <w:rPr>
                <w:rFonts w:ascii="Arial" w:hAnsi="Arial" w:cs="Arial"/>
                <w:sz w:val="18"/>
                <w:szCs w:val="18"/>
              </w:rPr>
            </w:pPr>
            <w:r>
              <w:rPr>
                <w:rFonts w:ascii="Arial" w:hAnsi="Arial" w:cs="Arial"/>
                <w:sz w:val="18"/>
                <w:szCs w:val="18"/>
              </w:rPr>
              <w:t>6dp</w:t>
            </w:r>
          </w:p>
          <w:p w14:paraId="03A51D21" w14:textId="77777777" w:rsidR="00260A54" w:rsidRDefault="00260A54" w:rsidP="00260A54">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05B313C"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757CB81D"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4CB03156"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1E619360"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7DF420AC" w14:textId="77777777" w:rsidTr="00260A54">
        <w:trPr>
          <w:trHeight w:val="275"/>
        </w:trPr>
        <w:tc>
          <w:tcPr>
            <w:tcW w:w="588" w:type="pct"/>
            <w:shd w:val="clear" w:color="auto" w:fill="auto"/>
          </w:tcPr>
          <w:p w14:paraId="0C21C2CF" w14:textId="77777777" w:rsidR="00260A54" w:rsidRDefault="00260A54" w:rsidP="00260A54">
            <w:r>
              <w:rPr>
                <w:rFonts w:ascii="Arial" w:hAnsi="Arial" w:cs="Arial"/>
                <w:sz w:val="18"/>
                <w:szCs w:val="18"/>
              </w:rPr>
              <w:t>Data Column</w:t>
            </w:r>
          </w:p>
        </w:tc>
        <w:tc>
          <w:tcPr>
            <w:tcW w:w="792" w:type="pct"/>
            <w:shd w:val="clear" w:color="auto" w:fill="auto"/>
          </w:tcPr>
          <w:p w14:paraId="063B2F28" w14:textId="77777777" w:rsidR="00260A54" w:rsidRDefault="00260A54" w:rsidP="00260A54">
            <w:pPr>
              <w:rPr>
                <w:rFonts w:ascii="Arial" w:hAnsi="Arial" w:cs="Arial"/>
                <w:sz w:val="18"/>
                <w:szCs w:val="18"/>
              </w:rPr>
            </w:pPr>
            <w:r>
              <w:rPr>
                <w:rFonts w:ascii="Arial" w:hAnsi="Arial" w:cs="Arial"/>
                <w:sz w:val="18"/>
                <w:szCs w:val="18"/>
              </w:rPr>
              <w:t>Fund Price</w:t>
            </w:r>
          </w:p>
        </w:tc>
        <w:tc>
          <w:tcPr>
            <w:tcW w:w="588" w:type="pct"/>
            <w:shd w:val="clear" w:color="auto" w:fill="auto"/>
          </w:tcPr>
          <w:p w14:paraId="278CCE9A" w14:textId="77777777" w:rsidR="00260A54" w:rsidRDefault="00260A54" w:rsidP="00260A54">
            <w:r w:rsidRPr="006F2AEF">
              <w:rPr>
                <w:rFonts w:ascii="Arial" w:hAnsi="Arial" w:cs="Arial"/>
                <w:sz w:val="18"/>
                <w:szCs w:val="18"/>
              </w:rPr>
              <w:t>n/a</w:t>
            </w:r>
          </w:p>
        </w:tc>
        <w:tc>
          <w:tcPr>
            <w:tcW w:w="831" w:type="pct"/>
            <w:shd w:val="clear" w:color="auto" w:fill="auto"/>
          </w:tcPr>
          <w:p w14:paraId="5FDE9ED8" w14:textId="77777777" w:rsidR="00260A54" w:rsidRDefault="00260A54" w:rsidP="00260A54">
            <w:pPr>
              <w:rPr>
                <w:rFonts w:ascii="Arial" w:hAnsi="Arial" w:cs="Arial"/>
                <w:sz w:val="18"/>
                <w:szCs w:val="18"/>
              </w:rPr>
            </w:pPr>
            <w:r>
              <w:rPr>
                <w:rFonts w:ascii="Arial" w:hAnsi="Arial" w:cs="Arial"/>
                <w:sz w:val="18"/>
                <w:szCs w:val="18"/>
              </w:rPr>
              <w:t>Numeric</w:t>
            </w:r>
          </w:p>
          <w:p w14:paraId="7A80A772" w14:textId="77777777" w:rsidR="00260A54" w:rsidRDefault="00260A54" w:rsidP="00260A54">
            <w:pPr>
              <w:rPr>
                <w:rFonts w:ascii="Arial" w:hAnsi="Arial" w:cs="Arial"/>
                <w:sz w:val="18"/>
                <w:szCs w:val="18"/>
              </w:rPr>
            </w:pPr>
            <w:r>
              <w:rPr>
                <w:rFonts w:ascii="Arial" w:hAnsi="Arial" w:cs="Arial"/>
                <w:sz w:val="18"/>
                <w:szCs w:val="18"/>
              </w:rPr>
              <w:t>6dp</w:t>
            </w:r>
          </w:p>
          <w:p w14:paraId="34A4BE98" w14:textId="77777777" w:rsidR="00260A54" w:rsidRDefault="00260A54" w:rsidP="00260A54">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F30A290"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77D943E1"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650DF936"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641E6ACD" w14:textId="77777777" w:rsidR="00260A54" w:rsidRDefault="00260A54" w:rsidP="00260A54">
            <w:pPr>
              <w:rPr>
                <w:rFonts w:ascii="Arial" w:hAnsi="Arial" w:cs="Arial"/>
                <w:sz w:val="18"/>
                <w:szCs w:val="18"/>
              </w:rPr>
            </w:pPr>
            <w:r>
              <w:rPr>
                <w:rFonts w:ascii="Arial" w:hAnsi="Arial" w:cs="Arial"/>
                <w:sz w:val="18"/>
                <w:szCs w:val="18"/>
              </w:rPr>
              <w:t>n/a</w:t>
            </w:r>
          </w:p>
        </w:tc>
      </w:tr>
      <w:tr w:rsidR="00260A54" w:rsidRPr="004A5D01" w14:paraId="0619A745" w14:textId="77777777" w:rsidTr="00260A54">
        <w:trPr>
          <w:trHeight w:val="275"/>
        </w:trPr>
        <w:tc>
          <w:tcPr>
            <w:tcW w:w="588" w:type="pct"/>
            <w:shd w:val="clear" w:color="auto" w:fill="auto"/>
          </w:tcPr>
          <w:p w14:paraId="19965D66" w14:textId="77777777" w:rsidR="00260A54" w:rsidRDefault="00260A54" w:rsidP="00260A54">
            <w:r>
              <w:rPr>
                <w:rFonts w:ascii="Arial" w:hAnsi="Arial" w:cs="Arial"/>
                <w:sz w:val="18"/>
                <w:szCs w:val="18"/>
              </w:rPr>
              <w:t>Data Column</w:t>
            </w:r>
          </w:p>
        </w:tc>
        <w:tc>
          <w:tcPr>
            <w:tcW w:w="792" w:type="pct"/>
            <w:shd w:val="clear" w:color="auto" w:fill="auto"/>
          </w:tcPr>
          <w:p w14:paraId="3889CFB9" w14:textId="77777777" w:rsidR="00260A54" w:rsidRDefault="00260A54" w:rsidP="00260A54">
            <w:pPr>
              <w:rPr>
                <w:rFonts w:ascii="Arial" w:hAnsi="Arial" w:cs="Arial"/>
                <w:sz w:val="18"/>
                <w:szCs w:val="18"/>
              </w:rPr>
            </w:pPr>
            <w:r>
              <w:rPr>
                <w:rFonts w:ascii="Arial" w:hAnsi="Arial" w:cs="Arial"/>
                <w:sz w:val="18"/>
                <w:szCs w:val="18"/>
              </w:rPr>
              <w:t>Value (£)</w:t>
            </w:r>
          </w:p>
        </w:tc>
        <w:tc>
          <w:tcPr>
            <w:tcW w:w="588" w:type="pct"/>
            <w:shd w:val="clear" w:color="auto" w:fill="auto"/>
          </w:tcPr>
          <w:p w14:paraId="19F2B27E" w14:textId="77777777" w:rsidR="00260A54" w:rsidRDefault="00260A54" w:rsidP="00260A54">
            <w:r w:rsidRPr="006F2AEF">
              <w:rPr>
                <w:rFonts w:ascii="Arial" w:hAnsi="Arial" w:cs="Arial"/>
                <w:sz w:val="18"/>
                <w:szCs w:val="18"/>
              </w:rPr>
              <w:t>n/a</w:t>
            </w:r>
          </w:p>
        </w:tc>
        <w:tc>
          <w:tcPr>
            <w:tcW w:w="831" w:type="pct"/>
            <w:shd w:val="clear" w:color="auto" w:fill="auto"/>
          </w:tcPr>
          <w:p w14:paraId="0EB64DCA" w14:textId="77777777" w:rsidR="00260A54" w:rsidRDefault="00260A54" w:rsidP="00260A54">
            <w:pPr>
              <w:rPr>
                <w:rFonts w:ascii="Arial" w:hAnsi="Arial" w:cs="Arial"/>
                <w:sz w:val="18"/>
                <w:szCs w:val="18"/>
              </w:rPr>
            </w:pPr>
            <w:r>
              <w:rPr>
                <w:rFonts w:ascii="Arial" w:hAnsi="Arial" w:cs="Arial"/>
                <w:sz w:val="18"/>
                <w:szCs w:val="18"/>
              </w:rPr>
              <w:t>Numeric</w:t>
            </w:r>
          </w:p>
          <w:p w14:paraId="02D2F2D6" w14:textId="77777777" w:rsidR="00260A54" w:rsidRDefault="00260A54" w:rsidP="00260A54">
            <w:pPr>
              <w:rPr>
                <w:rFonts w:ascii="Arial" w:hAnsi="Arial" w:cs="Arial"/>
                <w:sz w:val="18"/>
                <w:szCs w:val="18"/>
              </w:rPr>
            </w:pPr>
            <w:r>
              <w:rPr>
                <w:rFonts w:ascii="Arial" w:hAnsi="Arial" w:cs="Arial"/>
                <w:sz w:val="18"/>
                <w:szCs w:val="18"/>
              </w:rPr>
              <w:t>2dp</w:t>
            </w:r>
          </w:p>
          <w:p w14:paraId="71BAB4E9" w14:textId="77777777" w:rsidR="00260A54" w:rsidRDefault="00260A54" w:rsidP="00260A54">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2BB3F31" w14:textId="77777777" w:rsidR="00260A54" w:rsidRDefault="00260A54" w:rsidP="00260A54">
            <w:pPr>
              <w:rPr>
                <w:rFonts w:ascii="Arial" w:hAnsi="Arial" w:cs="Arial"/>
                <w:sz w:val="18"/>
                <w:szCs w:val="18"/>
              </w:rPr>
            </w:pPr>
            <w:r>
              <w:rPr>
                <w:rFonts w:ascii="Arial" w:hAnsi="Arial" w:cs="Arial"/>
                <w:sz w:val="18"/>
                <w:szCs w:val="18"/>
              </w:rPr>
              <w:t>N</w:t>
            </w:r>
          </w:p>
        </w:tc>
        <w:tc>
          <w:tcPr>
            <w:tcW w:w="864" w:type="pct"/>
            <w:shd w:val="clear" w:color="auto" w:fill="auto"/>
          </w:tcPr>
          <w:p w14:paraId="0473FE9D" w14:textId="77777777" w:rsidR="00260A54" w:rsidRDefault="00260A54" w:rsidP="00260A54">
            <w:pPr>
              <w:rPr>
                <w:rFonts w:ascii="Arial" w:hAnsi="Arial" w:cs="Arial"/>
                <w:sz w:val="18"/>
                <w:szCs w:val="18"/>
              </w:rPr>
            </w:pPr>
            <w:r>
              <w:rPr>
                <w:rFonts w:ascii="Arial" w:hAnsi="Arial" w:cs="Arial"/>
                <w:sz w:val="18"/>
                <w:szCs w:val="18"/>
              </w:rPr>
              <w:t>n/a</w:t>
            </w:r>
          </w:p>
        </w:tc>
        <w:tc>
          <w:tcPr>
            <w:tcW w:w="484" w:type="pct"/>
          </w:tcPr>
          <w:p w14:paraId="70FB8F45" w14:textId="77777777" w:rsidR="00260A54" w:rsidRDefault="00260A54" w:rsidP="00260A54">
            <w:pPr>
              <w:rPr>
                <w:rFonts w:ascii="Arial" w:hAnsi="Arial" w:cs="Arial"/>
                <w:sz w:val="18"/>
                <w:szCs w:val="18"/>
              </w:rPr>
            </w:pPr>
            <w:r>
              <w:rPr>
                <w:rFonts w:ascii="Arial" w:hAnsi="Arial" w:cs="Arial"/>
                <w:sz w:val="18"/>
                <w:szCs w:val="18"/>
              </w:rPr>
              <w:t>N</w:t>
            </w:r>
          </w:p>
        </w:tc>
        <w:tc>
          <w:tcPr>
            <w:tcW w:w="400" w:type="pct"/>
          </w:tcPr>
          <w:p w14:paraId="7DB439C8" w14:textId="77777777" w:rsidR="00260A54" w:rsidRDefault="00260A54" w:rsidP="00260A54">
            <w:pPr>
              <w:rPr>
                <w:rFonts w:ascii="Arial" w:hAnsi="Arial" w:cs="Arial"/>
                <w:sz w:val="18"/>
                <w:szCs w:val="18"/>
              </w:rPr>
            </w:pPr>
            <w:r>
              <w:rPr>
                <w:rFonts w:ascii="Arial" w:hAnsi="Arial" w:cs="Arial"/>
                <w:sz w:val="18"/>
                <w:szCs w:val="18"/>
              </w:rPr>
              <w:t>n/a</w:t>
            </w:r>
          </w:p>
        </w:tc>
      </w:tr>
      <w:tr w:rsidR="00633FF9" w:rsidRPr="004A5D01" w14:paraId="0971C544" w14:textId="77777777" w:rsidTr="00260A54">
        <w:trPr>
          <w:trHeight w:val="275"/>
        </w:trPr>
        <w:tc>
          <w:tcPr>
            <w:tcW w:w="588" w:type="pct"/>
            <w:shd w:val="clear" w:color="auto" w:fill="auto"/>
          </w:tcPr>
          <w:p w14:paraId="2132AE0D"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304BF41A"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6CE058F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75C10B09"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09D15148"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3E27F81F"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1E66833F"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5DC5D463"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58F60B7D" w14:textId="77777777" w:rsidTr="00260A54">
        <w:trPr>
          <w:trHeight w:val="275"/>
        </w:trPr>
        <w:tc>
          <w:tcPr>
            <w:tcW w:w="588" w:type="pct"/>
            <w:shd w:val="clear" w:color="auto" w:fill="auto"/>
          </w:tcPr>
          <w:p w14:paraId="6CA9795F"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3CA23024"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351DAE05" w14:textId="77777777" w:rsidR="00633FF9" w:rsidRDefault="00633FF9" w:rsidP="006C4819">
            <w:r w:rsidRPr="00D56711">
              <w:rPr>
                <w:rFonts w:ascii="Arial" w:hAnsi="Arial" w:cs="Arial"/>
                <w:sz w:val="18"/>
                <w:szCs w:val="18"/>
              </w:rPr>
              <w:t>n/a</w:t>
            </w:r>
          </w:p>
        </w:tc>
        <w:tc>
          <w:tcPr>
            <w:tcW w:w="831" w:type="pct"/>
            <w:shd w:val="clear" w:color="auto" w:fill="auto"/>
          </w:tcPr>
          <w:p w14:paraId="4EA9C098"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14E6BB2"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8867BC2"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7A46911F"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003A55B1"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7CAC103F" w14:textId="77777777" w:rsidTr="00260A54">
        <w:trPr>
          <w:trHeight w:val="275"/>
        </w:trPr>
        <w:tc>
          <w:tcPr>
            <w:tcW w:w="588" w:type="pct"/>
            <w:shd w:val="clear" w:color="auto" w:fill="auto"/>
          </w:tcPr>
          <w:p w14:paraId="7223B059" w14:textId="77777777" w:rsidR="00633FF9" w:rsidRDefault="00633FF9" w:rsidP="006C4819">
            <w:r w:rsidRPr="00853E88">
              <w:rPr>
                <w:rFonts w:ascii="Arial" w:hAnsi="Arial" w:cs="Arial"/>
                <w:sz w:val="18"/>
                <w:szCs w:val="18"/>
              </w:rPr>
              <w:t>Button/Icon</w:t>
            </w:r>
          </w:p>
        </w:tc>
        <w:tc>
          <w:tcPr>
            <w:tcW w:w="792" w:type="pct"/>
            <w:shd w:val="clear" w:color="auto" w:fill="auto"/>
          </w:tcPr>
          <w:p w14:paraId="5E312ACF"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1F44375F" w14:textId="77777777" w:rsidR="00633FF9" w:rsidRDefault="00633FF9" w:rsidP="006C4819">
            <w:r w:rsidRPr="00D56711">
              <w:rPr>
                <w:rFonts w:ascii="Arial" w:hAnsi="Arial" w:cs="Arial"/>
                <w:sz w:val="18"/>
                <w:szCs w:val="18"/>
              </w:rPr>
              <w:t>n/a</w:t>
            </w:r>
          </w:p>
        </w:tc>
        <w:tc>
          <w:tcPr>
            <w:tcW w:w="831" w:type="pct"/>
            <w:shd w:val="clear" w:color="auto" w:fill="auto"/>
          </w:tcPr>
          <w:p w14:paraId="170CE7C5"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5242324"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36650D3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DB901D2"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1D87C562"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2E4CF32" w14:textId="77777777" w:rsidTr="00260A54">
        <w:trPr>
          <w:trHeight w:val="275"/>
        </w:trPr>
        <w:tc>
          <w:tcPr>
            <w:tcW w:w="588" w:type="pct"/>
            <w:shd w:val="clear" w:color="auto" w:fill="auto"/>
          </w:tcPr>
          <w:p w14:paraId="6FF8444F" w14:textId="77777777" w:rsidR="00633FF9" w:rsidRDefault="00633FF9" w:rsidP="006C4819">
            <w:r w:rsidRPr="00853E88">
              <w:rPr>
                <w:rFonts w:ascii="Arial" w:hAnsi="Arial" w:cs="Arial"/>
                <w:sz w:val="18"/>
                <w:szCs w:val="18"/>
              </w:rPr>
              <w:t>Button/Icon</w:t>
            </w:r>
          </w:p>
        </w:tc>
        <w:tc>
          <w:tcPr>
            <w:tcW w:w="792" w:type="pct"/>
            <w:shd w:val="clear" w:color="auto" w:fill="auto"/>
          </w:tcPr>
          <w:p w14:paraId="22617B9E"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10D02C0D" w14:textId="77777777" w:rsidR="00633FF9" w:rsidRDefault="00633FF9" w:rsidP="006C4819">
            <w:r w:rsidRPr="00D56711">
              <w:rPr>
                <w:rFonts w:ascii="Arial" w:hAnsi="Arial" w:cs="Arial"/>
                <w:sz w:val="18"/>
                <w:szCs w:val="18"/>
              </w:rPr>
              <w:t>n/a</w:t>
            </w:r>
          </w:p>
        </w:tc>
        <w:tc>
          <w:tcPr>
            <w:tcW w:w="831" w:type="pct"/>
            <w:shd w:val="clear" w:color="auto" w:fill="auto"/>
          </w:tcPr>
          <w:p w14:paraId="1D36A56C"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474EAA3"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245A5738"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38D0B751"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3A156C34"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1F70A928" w14:textId="77777777" w:rsidTr="00260A54">
        <w:trPr>
          <w:trHeight w:val="275"/>
        </w:trPr>
        <w:tc>
          <w:tcPr>
            <w:tcW w:w="588" w:type="pct"/>
            <w:shd w:val="clear" w:color="auto" w:fill="auto"/>
          </w:tcPr>
          <w:p w14:paraId="7EED95DD"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7B9B4448"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0E9767E2" w14:textId="77777777" w:rsidR="00633FF9" w:rsidRPr="004A5D01" w:rsidRDefault="00633FF9" w:rsidP="006C4819">
            <w:pPr>
              <w:rPr>
                <w:rFonts w:ascii="Arial" w:hAnsi="Arial" w:cs="Arial"/>
                <w:sz w:val="18"/>
                <w:szCs w:val="18"/>
              </w:rPr>
            </w:pPr>
          </w:p>
        </w:tc>
        <w:tc>
          <w:tcPr>
            <w:tcW w:w="831" w:type="pct"/>
            <w:shd w:val="clear" w:color="auto" w:fill="auto"/>
          </w:tcPr>
          <w:p w14:paraId="617907F7"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7B3377C7"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087007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6296963"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0DBCCF7D"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6885A2A1" w14:textId="77777777" w:rsidTr="00260A54">
        <w:trPr>
          <w:trHeight w:val="275"/>
        </w:trPr>
        <w:tc>
          <w:tcPr>
            <w:tcW w:w="588" w:type="pct"/>
            <w:shd w:val="clear" w:color="auto" w:fill="auto"/>
          </w:tcPr>
          <w:p w14:paraId="40162698"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2CD35E80"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43DD20B4"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153C68D1"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498DE21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6327166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6D930791"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3C962E93"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2F63B2F" w14:textId="77777777" w:rsidTr="00260A54">
        <w:trPr>
          <w:trHeight w:val="259"/>
        </w:trPr>
        <w:tc>
          <w:tcPr>
            <w:tcW w:w="4116" w:type="pct"/>
            <w:gridSpan w:val="6"/>
            <w:shd w:val="clear" w:color="auto" w:fill="auto"/>
          </w:tcPr>
          <w:p w14:paraId="69BCE389"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0E71F1F0" w14:textId="77777777" w:rsidR="00260A54" w:rsidRPr="009C3BB2" w:rsidRDefault="00260A54" w:rsidP="006C4819">
            <w:pPr>
              <w:rPr>
                <w:rFonts w:ascii="Arial" w:hAnsi="Arial" w:cs="Arial"/>
                <w:sz w:val="18"/>
                <w:szCs w:val="18"/>
              </w:rPr>
            </w:pPr>
            <w:r>
              <w:rPr>
                <w:rFonts w:ascii="Arial" w:hAnsi="Arial" w:cs="Arial"/>
                <w:sz w:val="18"/>
                <w:szCs w:val="18"/>
              </w:rPr>
              <w:t>Created By: Userid who requested the report</w:t>
            </w:r>
          </w:p>
        </w:tc>
        <w:tc>
          <w:tcPr>
            <w:tcW w:w="484" w:type="pct"/>
            <w:shd w:val="clear" w:color="auto" w:fill="auto"/>
          </w:tcPr>
          <w:p w14:paraId="445B3EA2" w14:textId="77777777" w:rsidR="00633FF9" w:rsidRPr="004A5D01" w:rsidRDefault="00633FF9" w:rsidP="006C4819">
            <w:pPr>
              <w:rPr>
                <w:sz w:val="18"/>
                <w:szCs w:val="18"/>
              </w:rPr>
            </w:pPr>
            <w:r>
              <w:rPr>
                <w:sz w:val="18"/>
                <w:szCs w:val="18"/>
              </w:rPr>
              <w:t>Y</w:t>
            </w:r>
          </w:p>
        </w:tc>
        <w:tc>
          <w:tcPr>
            <w:tcW w:w="400" w:type="pct"/>
          </w:tcPr>
          <w:p w14:paraId="7B7E9A66" w14:textId="77777777" w:rsidR="00633FF9" w:rsidRPr="004A5D01" w:rsidRDefault="00633FF9" w:rsidP="006C4819">
            <w:pPr>
              <w:rPr>
                <w:sz w:val="18"/>
                <w:szCs w:val="18"/>
              </w:rPr>
            </w:pPr>
            <w:r>
              <w:rPr>
                <w:sz w:val="18"/>
                <w:szCs w:val="18"/>
              </w:rPr>
              <w:t>tbd</w:t>
            </w:r>
          </w:p>
        </w:tc>
      </w:tr>
    </w:tbl>
    <w:p w14:paraId="7B4944ED" w14:textId="77777777" w:rsidR="00633FF9" w:rsidRDefault="00633FF9" w:rsidP="00633FF9">
      <w:pPr>
        <w:pStyle w:val="Heading3"/>
        <w:ind w:left="0" w:firstLine="0"/>
        <w:sectPr w:rsidR="00633FF9" w:rsidSect="006C4819">
          <w:pgSz w:w="15840" w:h="12240" w:orient="landscape"/>
          <w:pgMar w:top="1440" w:right="1440" w:bottom="1440" w:left="1440" w:header="720" w:footer="720" w:gutter="0"/>
          <w:cols w:space="720"/>
          <w:docGrid w:linePitch="360"/>
        </w:sectPr>
      </w:pPr>
    </w:p>
    <w:p w14:paraId="44E6238B" w14:textId="77777777" w:rsidR="00633FF9" w:rsidRDefault="00633FF9" w:rsidP="00633FF9">
      <w:pPr>
        <w:pStyle w:val="Heading3"/>
        <w:ind w:left="0" w:firstLine="0"/>
      </w:pPr>
      <w:bookmarkStart w:id="855" w:name="_Toc422842076"/>
      <w:r>
        <w:t>PMUC0</w:t>
      </w:r>
      <w:r w:rsidR="00F718FA">
        <w:t>46</w:t>
      </w:r>
      <w:r>
        <w:t xml:space="preserve"> – Standard Reports – </w:t>
      </w:r>
      <w:r w:rsidR="004914FE">
        <w:t>Payments In</w:t>
      </w:r>
      <w:bookmarkEnd w:id="855"/>
    </w:p>
    <w:p w14:paraId="4BEE779E" w14:textId="77777777" w:rsidR="00633FF9" w:rsidRDefault="00633FF9" w:rsidP="00633F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3"/>
        <w:gridCol w:w="7857"/>
      </w:tblGrid>
      <w:tr w:rsidR="00633FF9" w:rsidRPr="005D68D4" w14:paraId="7366B2CA" w14:textId="77777777" w:rsidTr="00F66F38">
        <w:tc>
          <w:tcPr>
            <w:tcW w:w="9350" w:type="dxa"/>
            <w:gridSpan w:val="2"/>
            <w:shd w:val="pct20" w:color="auto" w:fill="auto"/>
          </w:tcPr>
          <w:p w14:paraId="166FC65D"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46</w:t>
            </w:r>
          </w:p>
          <w:p w14:paraId="591988B8" w14:textId="77777777" w:rsidR="00633FF9" w:rsidRPr="005D68D4" w:rsidRDefault="00633FF9" w:rsidP="006C4819">
            <w:pPr>
              <w:rPr>
                <w:rFonts w:ascii="Arial" w:hAnsi="Arial" w:cs="Arial"/>
                <w:b/>
                <w:bCs/>
                <w:sz w:val="18"/>
                <w:szCs w:val="18"/>
              </w:rPr>
            </w:pPr>
          </w:p>
          <w:p w14:paraId="439ED7C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4914FE">
              <w:rPr>
                <w:rFonts w:ascii="Arial" w:hAnsi="Arial" w:cs="Arial"/>
                <w:b/>
                <w:bCs/>
                <w:sz w:val="18"/>
                <w:szCs w:val="18"/>
              </w:rPr>
              <w:t>Payments In</w:t>
            </w:r>
          </w:p>
          <w:p w14:paraId="3FC7E9F2" w14:textId="77777777" w:rsidR="00633FF9" w:rsidRPr="005D68D4" w:rsidRDefault="00633FF9" w:rsidP="006C4819">
            <w:pPr>
              <w:rPr>
                <w:rFonts w:ascii="Arial" w:hAnsi="Arial" w:cs="Arial"/>
                <w:b/>
                <w:sz w:val="18"/>
                <w:szCs w:val="18"/>
              </w:rPr>
            </w:pPr>
          </w:p>
        </w:tc>
      </w:tr>
      <w:tr w:rsidR="00633FF9" w:rsidRPr="005D68D4" w14:paraId="6AA82D8E" w14:textId="77777777" w:rsidTr="00F66F38">
        <w:tc>
          <w:tcPr>
            <w:tcW w:w="1493" w:type="dxa"/>
            <w:shd w:val="pct20" w:color="auto" w:fill="auto"/>
          </w:tcPr>
          <w:p w14:paraId="45E5F355"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21B4D8C6" w14:textId="77777777" w:rsidR="00633FF9" w:rsidRPr="005D68D4" w:rsidRDefault="00633FF9" w:rsidP="006C4819">
            <w:pPr>
              <w:rPr>
                <w:rFonts w:ascii="Arial" w:hAnsi="Arial" w:cs="Arial"/>
                <w:b/>
                <w:bCs/>
                <w:sz w:val="18"/>
                <w:szCs w:val="18"/>
              </w:rPr>
            </w:pPr>
          </w:p>
        </w:tc>
        <w:tc>
          <w:tcPr>
            <w:tcW w:w="7857" w:type="dxa"/>
            <w:shd w:val="clear" w:color="auto" w:fill="auto"/>
          </w:tcPr>
          <w:p w14:paraId="31ECF60D"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4914FE">
              <w:rPr>
                <w:rFonts w:ascii="Arial" w:hAnsi="Arial" w:cs="Arial"/>
                <w:sz w:val="18"/>
                <w:szCs w:val="18"/>
              </w:rPr>
              <w:t>Payments In</w:t>
            </w:r>
            <w:r>
              <w:rPr>
                <w:rFonts w:ascii="Arial" w:hAnsi="Arial" w:cs="Arial"/>
                <w:sz w:val="18"/>
                <w:szCs w:val="18"/>
              </w:rPr>
              <w:t xml:space="preserve"> Standard Report</w:t>
            </w:r>
          </w:p>
        </w:tc>
      </w:tr>
      <w:tr w:rsidR="00633FF9" w:rsidRPr="005D68D4" w14:paraId="7FE0A504" w14:textId="77777777" w:rsidTr="00F66F38">
        <w:tc>
          <w:tcPr>
            <w:tcW w:w="1493" w:type="dxa"/>
            <w:shd w:val="pct20" w:color="auto" w:fill="auto"/>
          </w:tcPr>
          <w:p w14:paraId="50E8A2D0"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07BAD391" w14:textId="77777777" w:rsidR="00633FF9" w:rsidRPr="005D68D4" w:rsidRDefault="00633FF9" w:rsidP="006C4819">
            <w:pPr>
              <w:rPr>
                <w:rFonts w:ascii="Arial" w:hAnsi="Arial" w:cs="Arial"/>
                <w:bCs/>
                <w:color w:val="FF0000"/>
                <w:sz w:val="18"/>
                <w:szCs w:val="18"/>
              </w:rPr>
            </w:pPr>
          </w:p>
        </w:tc>
        <w:tc>
          <w:tcPr>
            <w:tcW w:w="7857" w:type="dxa"/>
            <w:shd w:val="clear" w:color="auto" w:fill="auto"/>
          </w:tcPr>
          <w:p w14:paraId="25531886" w14:textId="41786EBD"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4CD7C4AE" w14:textId="77777777" w:rsidTr="00F66F38">
        <w:tc>
          <w:tcPr>
            <w:tcW w:w="1493" w:type="dxa"/>
            <w:shd w:val="pct20" w:color="auto" w:fill="auto"/>
          </w:tcPr>
          <w:p w14:paraId="68279093"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50E236A3" w14:textId="77777777" w:rsidR="00633FF9" w:rsidRPr="005D68D4" w:rsidRDefault="00633FF9" w:rsidP="006C4819">
            <w:pPr>
              <w:rPr>
                <w:rFonts w:ascii="Arial" w:hAnsi="Arial" w:cs="Arial"/>
                <w:b/>
                <w:bCs/>
                <w:sz w:val="18"/>
                <w:szCs w:val="18"/>
              </w:rPr>
            </w:pPr>
          </w:p>
        </w:tc>
        <w:tc>
          <w:tcPr>
            <w:tcW w:w="7857" w:type="dxa"/>
            <w:shd w:val="clear" w:color="auto" w:fill="auto"/>
          </w:tcPr>
          <w:p w14:paraId="1156DFE3"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4914FE">
              <w:rPr>
                <w:rFonts w:ascii="Arial" w:hAnsi="Arial" w:cs="Arial"/>
                <w:sz w:val="18"/>
                <w:szCs w:val="18"/>
              </w:rPr>
              <w:t>Payments In</w:t>
            </w:r>
            <w:r>
              <w:rPr>
                <w:rFonts w:ascii="Arial" w:hAnsi="Arial" w:cs="Arial"/>
                <w:sz w:val="18"/>
                <w:szCs w:val="18"/>
              </w:rPr>
              <w:t>” from the Select a Report pull down list</w:t>
            </w:r>
          </w:p>
        </w:tc>
      </w:tr>
      <w:tr w:rsidR="00633FF9" w:rsidRPr="005D68D4" w14:paraId="74F8426B" w14:textId="77777777" w:rsidTr="00F66F38">
        <w:tc>
          <w:tcPr>
            <w:tcW w:w="1493" w:type="dxa"/>
            <w:shd w:val="pct20" w:color="auto" w:fill="auto"/>
          </w:tcPr>
          <w:p w14:paraId="0CA1306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1ECB06E3" w14:textId="77777777" w:rsidR="00633FF9" w:rsidRPr="005D68D4" w:rsidRDefault="00633FF9" w:rsidP="006C4819">
            <w:pPr>
              <w:rPr>
                <w:rFonts w:ascii="Arial" w:hAnsi="Arial" w:cs="Arial"/>
                <w:bCs/>
                <w:color w:val="FF0000"/>
                <w:sz w:val="18"/>
                <w:szCs w:val="18"/>
              </w:rPr>
            </w:pPr>
          </w:p>
        </w:tc>
        <w:tc>
          <w:tcPr>
            <w:tcW w:w="7857" w:type="dxa"/>
            <w:shd w:val="clear" w:color="auto" w:fill="auto"/>
          </w:tcPr>
          <w:p w14:paraId="6DD3E4AA"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44FDF9AC" w14:textId="77777777" w:rsidTr="00F66F38">
        <w:tc>
          <w:tcPr>
            <w:tcW w:w="1493" w:type="dxa"/>
            <w:shd w:val="pct20" w:color="auto" w:fill="auto"/>
          </w:tcPr>
          <w:p w14:paraId="7318FC07"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20898DCF" w14:textId="77777777" w:rsidR="00633FF9" w:rsidRPr="005D68D4" w:rsidRDefault="00633FF9" w:rsidP="006C4819">
            <w:pPr>
              <w:rPr>
                <w:rFonts w:ascii="Arial" w:hAnsi="Arial" w:cs="Arial"/>
                <w:b/>
                <w:bCs/>
                <w:sz w:val="18"/>
                <w:szCs w:val="18"/>
              </w:rPr>
            </w:pPr>
          </w:p>
        </w:tc>
        <w:tc>
          <w:tcPr>
            <w:tcW w:w="7857" w:type="dxa"/>
            <w:shd w:val="clear" w:color="auto" w:fill="auto"/>
          </w:tcPr>
          <w:p w14:paraId="5811FC04" w14:textId="77777777" w:rsidR="00633FF9" w:rsidRPr="005D68D4" w:rsidRDefault="00633FF9" w:rsidP="006C4819">
            <w:pPr>
              <w:rPr>
                <w:rFonts w:ascii="Arial" w:hAnsi="Arial" w:cs="Arial"/>
                <w:sz w:val="18"/>
                <w:szCs w:val="18"/>
              </w:rPr>
            </w:pPr>
            <w:r>
              <w:rPr>
                <w:rFonts w:ascii="Arial" w:hAnsi="Arial" w:cs="Arial"/>
                <w:sz w:val="18"/>
                <w:szCs w:val="18"/>
              </w:rPr>
              <w:t>The “</w:t>
            </w:r>
            <w:r w:rsidR="004914FE">
              <w:rPr>
                <w:rFonts w:ascii="Arial" w:hAnsi="Arial" w:cs="Arial"/>
                <w:sz w:val="18"/>
                <w:szCs w:val="18"/>
              </w:rPr>
              <w:t>Payments In</w:t>
            </w:r>
            <w:r>
              <w:rPr>
                <w:rFonts w:ascii="Arial" w:hAnsi="Arial" w:cs="Arial"/>
                <w:sz w:val="18"/>
                <w:szCs w:val="18"/>
              </w:rPr>
              <w:t>” standard report is produced</w:t>
            </w:r>
          </w:p>
        </w:tc>
      </w:tr>
      <w:tr w:rsidR="00633FF9" w:rsidRPr="005D68D4" w14:paraId="160B50DC" w14:textId="77777777" w:rsidTr="00F66F38">
        <w:tc>
          <w:tcPr>
            <w:tcW w:w="1493" w:type="dxa"/>
            <w:shd w:val="pct20" w:color="auto" w:fill="auto"/>
          </w:tcPr>
          <w:p w14:paraId="5E601B9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857" w:type="dxa"/>
            <w:shd w:val="clear" w:color="auto" w:fill="auto"/>
          </w:tcPr>
          <w:p w14:paraId="281057F6"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2A2988" w:rsidRPr="005D68D4" w14:paraId="1EF09AFD" w14:textId="77777777" w:rsidTr="00F66F38">
        <w:tc>
          <w:tcPr>
            <w:tcW w:w="1493" w:type="dxa"/>
            <w:shd w:val="pct20" w:color="auto" w:fill="auto"/>
          </w:tcPr>
          <w:p w14:paraId="4B29CF41" w14:textId="77777777" w:rsidR="002A2988" w:rsidRPr="005D68D4" w:rsidRDefault="002A2988" w:rsidP="006C4819">
            <w:pPr>
              <w:rPr>
                <w:rFonts w:ascii="Arial" w:hAnsi="Arial" w:cs="Arial"/>
                <w:b/>
                <w:bCs/>
                <w:sz w:val="18"/>
                <w:szCs w:val="18"/>
              </w:rPr>
            </w:pPr>
            <w:r>
              <w:rPr>
                <w:rFonts w:ascii="Arial" w:hAnsi="Arial" w:cs="Arial"/>
                <w:b/>
                <w:bCs/>
                <w:sz w:val="18"/>
                <w:szCs w:val="18"/>
              </w:rPr>
              <w:t>Priority</w:t>
            </w:r>
          </w:p>
        </w:tc>
        <w:tc>
          <w:tcPr>
            <w:tcW w:w="7857" w:type="dxa"/>
            <w:shd w:val="clear" w:color="auto" w:fill="auto"/>
          </w:tcPr>
          <w:p w14:paraId="1E00C775" w14:textId="77777777" w:rsidR="002A2988" w:rsidRDefault="002A2988" w:rsidP="006C4819">
            <w:pPr>
              <w:rPr>
                <w:rFonts w:ascii="Arial" w:hAnsi="Arial" w:cs="Arial"/>
                <w:sz w:val="18"/>
                <w:szCs w:val="18"/>
              </w:rPr>
            </w:pPr>
            <w:r>
              <w:rPr>
                <w:rFonts w:ascii="Arial" w:hAnsi="Arial" w:cs="Arial"/>
                <w:sz w:val="18"/>
                <w:szCs w:val="18"/>
              </w:rPr>
              <w:t>Priority No 5</w:t>
            </w:r>
          </w:p>
        </w:tc>
      </w:tr>
      <w:tr w:rsidR="00633FF9" w:rsidRPr="005D68D4" w14:paraId="0A09E629" w14:textId="77777777" w:rsidTr="00F66F38">
        <w:tc>
          <w:tcPr>
            <w:tcW w:w="1493" w:type="dxa"/>
            <w:shd w:val="pct20" w:color="auto" w:fill="auto"/>
          </w:tcPr>
          <w:p w14:paraId="0F769A54"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540B47C1" w14:textId="77777777" w:rsidR="00633FF9" w:rsidRPr="005D68D4" w:rsidRDefault="00633FF9" w:rsidP="006C4819">
            <w:pPr>
              <w:rPr>
                <w:rFonts w:ascii="Arial" w:hAnsi="Arial" w:cs="Arial"/>
                <w:b/>
                <w:bCs/>
                <w:sz w:val="18"/>
                <w:szCs w:val="18"/>
              </w:rPr>
            </w:pPr>
          </w:p>
          <w:p w14:paraId="4FCC9CA4" w14:textId="77777777" w:rsidR="00633FF9" w:rsidRPr="005D68D4" w:rsidRDefault="00633FF9" w:rsidP="006C4819">
            <w:pPr>
              <w:rPr>
                <w:rFonts w:ascii="Arial" w:hAnsi="Arial" w:cs="Arial"/>
                <w:b/>
                <w:bCs/>
                <w:sz w:val="18"/>
                <w:szCs w:val="18"/>
              </w:rPr>
            </w:pPr>
          </w:p>
        </w:tc>
        <w:tc>
          <w:tcPr>
            <w:tcW w:w="7857" w:type="dxa"/>
            <w:shd w:val="clear" w:color="auto" w:fill="auto"/>
          </w:tcPr>
          <w:p w14:paraId="77A21E22" w14:textId="77777777" w:rsidR="00633FF9" w:rsidRPr="00DB4E5F" w:rsidRDefault="00633FF9" w:rsidP="004E06BD">
            <w:pPr>
              <w:numPr>
                <w:ilvl w:val="0"/>
                <w:numId w:val="124"/>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216B0766" w14:textId="77777777" w:rsidR="00633FF9" w:rsidRPr="00DB4E5F" w:rsidRDefault="00633FF9" w:rsidP="004E06BD">
            <w:pPr>
              <w:numPr>
                <w:ilvl w:val="0"/>
                <w:numId w:val="124"/>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22079013" w14:textId="77777777" w:rsidR="00633FF9" w:rsidRPr="00DB4E5F" w:rsidRDefault="00633FF9" w:rsidP="004E06BD">
            <w:pPr>
              <w:numPr>
                <w:ilvl w:val="0"/>
                <w:numId w:val="124"/>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172EEF56" w14:textId="77777777" w:rsidR="00633FF9" w:rsidRPr="00DB4E5F" w:rsidRDefault="00633FF9" w:rsidP="004E06BD">
            <w:pPr>
              <w:numPr>
                <w:ilvl w:val="0"/>
                <w:numId w:val="124"/>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7EA08630" w14:textId="6BA449BA" w:rsidR="00633FF9" w:rsidRPr="00DB4E5F" w:rsidRDefault="00633FF9" w:rsidP="004E06BD">
            <w:pPr>
              <w:numPr>
                <w:ilvl w:val="0"/>
                <w:numId w:val="124"/>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856" w:author="Jamal, Zaher CWK" w:date="2015-06-16T16:38:00Z">
              <w:r w:rsidR="009149AB">
                <w:rPr>
                  <w:rFonts w:ascii="Arial" w:hAnsi="Arial" w:cs="Arial"/>
                  <w:sz w:val="18"/>
                  <w:szCs w:val="18"/>
                </w:rPr>
                <w:t>s</w:t>
              </w:r>
            </w:ins>
            <w:r>
              <w:rPr>
                <w:rFonts w:ascii="Arial" w:hAnsi="Arial" w:cs="Arial"/>
                <w:sz w:val="18"/>
                <w:szCs w:val="18"/>
              </w:rPr>
              <w:t xml:space="preserve"> the “</w:t>
            </w:r>
            <w:r w:rsidR="004914FE">
              <w:rPr>
                <w:rFonts w:ascii="Arial" w:hAnsi="Arial" w:cs="Arial"/>
                <w:sz w:val="18"/>
                <w:szCs w:val="18"/>
              </w:rPr>
              <w:t>Payments In</w:t>
            </w:r>
            <w:r>
              <w:rPr>
                <w:rFonts w:ascii="Arial" w:hAnsi="Arial" w:cs="Arial"/>
                <w:sz w:val="18"/>
                <w:szCs w:val="18"/>
              </w:rPr>
              <w:t>” report from the list</w:t>
            </w:r>
          </w:p>
          <w:p w14:paraId="6F48D85F" w14:textId="77777777" w:rsidR="00633FF9" w:rsidRPr="00DB4E5F" w:rsidRDefault="00633FF9" w:rsidP="004E06BD">
            <w:pPr>
              <w:numPr>
                <w:ilvl w:val="0"/>
                <w:numId w:val="124"/>
              </w:numPr>
              <w:rPr>
                <w:rFonts w:ascii="Arial" w:hAnsi="Arial" w:cs="Arial"/>
                <w:sz w:val="18"/>
                <w:szCs w:val="18"/>
              </w:rPr>
            </w:pPr>
            <w:r>
              <w:rPr>
                <w:rFonts w:ascii="Arial" w:hAnsi="Arial" w:cs="Arial"/>
                <w:sz w:val="18"/>
                <w:szCs w:val="18"/>
              </w:rPr>
              <w:t>The system displays the “Default Scope” for the report</w:t>
            </w:r>
          </w:p>
          <w:p w14:paraId="58A194F1"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user accepts the “Default Scope” and selects Continue</w:t>
            </w:r>
          </w:p>
          <w:p w14:paraId="49DBD910" w14:textId="77777777" w:rsidR="00633FF9" w:rsidRDefault="00633FF9" w:rsidP="004E06BD">
            <w:pPr>
              <w:numPr>
                <w:ilvl w:val="0"/>
                <w:numId w:val="124"/>
              </w:numPr>
              <w:rPr>
                <w:rFonts w:ascii="Arial" w:hAnsi="Arial" w:cs="Arial"/>
                <w:sz w:val="18"/>
                <w:szCs w:val="18"/>
              </w:rPr>
            </w:pPr>
            <w:r>
              <w:rPr>
                <w:rFonts w:ascii="Arial" w:hAnsi="Arial" w:cs="Arial"/>
                <w:sz w:val="18"/>
                <w:szCs w:val="18"/>
              </w:rPr>
              <w:t xml:space="preserve">The system displays the “Default Filter” for the report </w:t>
            </w:r>
          </w:p>
          <w:p w14:paraId="122309CA"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user accepts the “Default Filter and selects Continue</w:t>
            </w:r>
          </w:p>
          <w:p w14:paraId="653B4F17"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system displays the date range options</w:t>
            </w:r>
          </w:p>
          <w:p w14:paraId="2F5614DA"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user selects/enters a date range for the report and selects “Request Report”</w:t>
            </w:r>
          </w:p>
          <w:p w14:paraId="146AAD77"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5B8D5F88" w14:textId="77777777" w:rsidR="00633FF9" w:rsidRDefault="00633FF9" w:rsidP="004E06BD">
            <w:pPr>
              <w:numPr>
                <w:ilvl w:val="0"/>
                <w:numId w:val="124"/>
              </w:numPr>
              <w:rPr>
                <w:rFonts w:ascii="Arial" w:hAnsi="Arial" w:cs="Arial"/>
                <w:sz w:val="18"/>
                <w:szCs w:val="18"/>
              </w:rPr>
            </w:pPr>
            <w:r>
              <w:rPr>
                <w:rFonts w:ascii="Arial" w:hAnsi="Arial" w:cs="Arial"/>
                <w:sz w:val="18"/>
                <w:szCs w:val="18"/>
              </w:rPr>
              <w:t>The user selects View Report</w:t>
            </w:r>
          </w:p>
          <w:p w14:paraId="5996D22D" w14:textId="77777777" w:rsidR="00633FF9" w:rsidRPr="005D68D4" w:rsidRDefault="00633FF9" w:rsidP="004E06BD">
            <w:pPr>
              <w:numPr>
                <w:ilvl w:val="0"/>
                <w:numId w:val="124"/>
              </w:numPr>
              <w:rPr>
                <w:rFonts w:ascii="Arial" w:hAnsi="Arial" w:cs="Arial"/>
                <w:sz w:val="18"/>
                <w:szCs w:val="18"/>
              </w:rPr>
            </w:pPr>
            <w:r>
              <w:rPr>
                <w:rFonts w:ascii="Arial" w:hAnsi="Arial" w:cs="Arial"/>
                <w:sz w:val="18"/>
                <w:szCs w:val="18"/>
              </w:rPr>
              <w:t>The system displays the report as specified</w:t>
            </w:r>
          </w:p>
        </w:tc>
      </w:tr>
      <w:tr w:rsidR="00633FF9" w:rsidRPr="005D68D4" w14:paraId="5469757C" w14:textId="77777777" w:rsidTr="00F66F38">
        <w:tc>
          <w:tcPr>
            <w:tcW w:w="1493" w:type="dxa"/>
            <w:shd w:val="pct20" w:color="auto" w:fill="auto"/>
          </w:tcPr>
          <w:p w14:paraId="38CF764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09F880C5" w14:textId="77777777" w:rsidR="00633FF9" w:rsidRPr="005D68D4" w:rsidRDefault="00633FF9" w:rsidP="006C4819">
            <w:pPr>
              <w:rPr>
                <w:rFonts w:ascii="Arial" w:hAnsi="Arial" w:cs="Arial"/>
                <w:b/>
                <w:bCs/>
                <w:sz w:val="18"/>
                <w:szCs w:val="18"/>
              </w:rPr>
            </w:pPr>
          </w:p>
          <w:p w14:paraId="1D70C149" w14:textId="77777777" w:rsidR="00633FF9" w:rsidRPr="005D68D4" w:rsidRDefault="00633FF9" w:rsidP="006C4819">
            <w:pPr>
              <w:rPr>
                <w:rFonts w:ascii="Arial" w:hAnsi="Arial" w:cs="Arial"/>
                <w:b/>
                <w:bCs/>
                <w:sz w:val="18"/>
                <w:szCs w:val="18"/>
              </w:rPr>
            </w:pPr>
          </w:p>
        </w:tc>
        <w:tc>
          <w:tcPr>
            <w:tcW w:w="7857" w:type="dxa"/>
            <w:shd w:val="clear" w:color="auto" w:fill="auto"/>
          </w:tcPr>
          <w:p w14:paraId="09B3DE72" w14:textId="77777777" w:rsidR="00633FF9" w:rsidRPr="005D68D4" w:rsidRDefault="00633FF9" w:rsidP="006C4819">
            <w:pPr>
              <w:rPr>
                <w:rFonts w:ascii="Arial" w:hAnsi="Arial" w:cs="Arial"/>
                <w:sz w:val="18"/>
                <w:szCs w:val="18"/>
              </w:rPr>
            </w:pPr>
          </w:p>
        </w:tc>
      </w:tr>
      <w:tr w:rsidR="00F66F38" w:rsidRPr="005D68D4" w14:paraId="018DE30F" w14:textId="77777777" w:rsidTr="00F66F38">
        <w:tc>
          <w:tcPr>
            <w:tcW w:w="1493" w:type="dxa"/>
            <w:shd w:val="pct20" w:color="auto" w:fill="auto"/>
          </w:tcPr>
          <w:p w14:paraId="3F8D7B5B" w14:textId="7FFACB63"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57" w:type="dxa"/>
            <w:shd w:val="clear" w:color="auto" w:fill="auto"/>
          </w:tcPr>
          <w:p w14:paraId="53598608" w14:textId="77777777" w:rsidR="00F66F38" w:rsidRDefault="00F66F38" w:rsidP="00F66F38">
            <w:pPr>
              <w:rPr>
                <w:rFonts w:ascii="Arial" w:hAnsi="Arial" w:cs="Arial"/>
                <w:sz w:val="18"/>
                <w:szCs w:val="18"/>
              </w:rPr>
            </w:pPr>
            <w:r>
              <w:rPr>
                <w:rFonts w:ascii="Arial" w:hAnsi="Arial" w:cs="Arial"/>
                <w:sz w:val="18"/>
                <w:szCs w:val="18"/>
              </w:rPr>
              <w:t>HTML/PDF/Excel</w:t>
            </w:r>
          </w:p>
          <w:p w14:paraId="31C22EE5" w14:textId="77777777" w:rsidR="00F66F38" w:rsidRPr="005D68D4" w:rsidRDefault="00F66F38" w:rsidP="00F66F38">
            <w:pPr>
              <w:rPr>
                <w:rFonts w:ascii="Arial" w:hAnsi="Arial" w:cs="Arial"/>
                <w:sz w:val="18"/>
                <w:szCs w:val="18"/>
              </w:rPr>
            </w:pPr>
          </w:p>
        </w:tc>
      </w:tr>
      <w:tr w:rsidR="00F66F38" w:rsidRPr="005D68D4" w14:paraId="05458129" w14:textId="77777777" w:rsidTr="00F66F38">
        <w:tc>
          <w:tcPr>
            <w:tcW w:w="1493" w:type="dxa"/>
            <w:shd w:val="pct20" w:color="auto" w:fill="auto"/>
          </w:tcPr>
          <w:p w14:paraId="686561B1" w14:textId="2C77BE7E"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57" w:type="dxa"/>
            <w:shd w:val="clear" w:color="auto" w:fill="auto"/>
          </w:tcPr>
          <w:p w14:paraId="08D3BC99" w14:textId="77777777"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w:t>
            </w:r>
          </w:p>
          <w:p w14:paraId="1461C168" w14:textId="77777777" w:rsidR="00F66F38" w:rsidRPr="005D68D4" w:rsidRDefault="00F66F38" w:rsidP="00F66F38">
            <w:pPr>
              <w:rPr>
                <w:rFonts w:ascii="Arial" w:hAnsi="Arial" w:cs="Arial"/>
                <w:sz w:val="18"/>
                <w:szCs w:val="18"/>
              </w:rPr>
            </w:pPr>
          </w:p>
        </w:tc>
      </w:tr>
      <w:tr w:rsidR="00F66F38" w:rsidRPr="005D68D4" w14:paraId="4B0ADD11" w14:textId="77777777" w:rsidTr="00F66F38">
        <w:trPr>
          <w:trHeight w:val="683"/>
        </w:trPr>
        <w:tc>
          <w:tcPr>
            <w:tcW w:w="1493" w:type="dxa"/>
            <w:shd w:val="pct20" w:color="auto" w:fill="auto"/>
          </w:tcPr>
          <w:p w14:paraId="6CCCE71E"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0BCB5845" w14:textId="77777777" w:rsidR="00F66F38" w:rsidRPr="005D68D4" w:rsidRDefault="00F66F38" w:rsidP="00F66F38">
            <w:pPr>
              <w:rPr>
                <w:rFonts w:ascii="Arial" w:hAnsi="Arial" w:cs="Arial"/>
                <w:b/>
                <w:bCs/>
                <w:sz w:val="18"/>
                <w:szCs w:val="18"/>
              </w:rPr>
            </w:pPr>
          </w:p>
        </w:tc>
        <w:tc>
          <w:tcPr>
            <w:tcW w:w="7857" w:type="dxa"/>
            <w:shd w:val="clear" w:color="auto" w:fill="auto"/>
          </w:tcPr>
          <w:p w14:paraId="130617FA"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6BD27B2E" w14:textId="77777777" w:rsidR="00F66F38" w:rsidRDefault="00F66F38" w:rsidP="00F66F38">
            <w:pPr>
              <w:rPr>
                <w:rFonts w:ascii="Arial" w:hAnsi="Arial" w:cs="Arial"/>
                <w:sz w:val="18"/>
                <w:szCs w:val="18"/>
              </w:rPr>
            </w:pPr>
          </w:p>
          <w:p w14:paraId="04CC77BF" w14:textId="77777777" w:rsidR="00F66F38" w:rsidRDefault="00F66F38" w:rsidP="00F66F38">
            <w:pPr>
              <w:rPr>
                <w:rFonts w:ascii="Arial" w:hAnsi="Arial" w:cs="Arial"/>
                <w:sz w:val="18"/>
                <w:szCs w:val="18"/>
              </w:rPr>
            </w:pPr>
            <w:r>
              <w:rPr>
                <w:rFonts w:ascii="Arial" w:hAnsi="Arial" w:cs="Arial"/>
                <w:sz w:val="18"/>
                <w:szCs w:val="18"/>
              </w:rPr>
              <w:t>The default scope linked to the Payments In should be “Current Scheme” this should mean that the report is run for the scheme that the user is logged in as.  No lower level permissions should apply.</w:t>
            </w:r>
          </w:p>
          <w:p w14:paraId="331A7A62" w14:textId="77777777" w:rsidR="00F66F38" w:rsidRDefault="00F66F38" w:rsidP="00F66F38">
            <w:pPr>
              <w:rPr>
                <w:rFonts w:ascii="Arial" w:hAnsi="Arial" w:cs="Arial"/>
                <w:sz w:val="18"/>
                <w:szCs w:val="18"/>
              </w:rPr>
            </w:pPr>
          </w:p>
          <w:p w14:paraId="19D5CA96"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39C98CD2" w14:textId="77777777" w:rsidR="00F66F38" w:rsidRDefault="00F66F38" w:rsidP="00F66F38">
            <w:pPr>
              <w:rPr>
                <w:rFonts w:ascii="Arial" w:hAnsi="Arial" w:cs="Arial"/>
                <w:sz w:val="18"/>
                <w:szCs w:val="18"/>
              </w:rPr>
            </w:pPr>
          </w:p>
          <w:p w14:paraId="042C3434" w14:textId="4EB7F4FC" w:rsidR="00F66F38" w:rsidRDefault="00F66F38" w:rsidP="00F66F38">
            <w:pPr>
              <w:rPr>
                <w:rFonts w:ascii="Arial" w:hAnsi="Arial" w:cs="Arial"/>
                <w:sz w:val="18"/>
                <w:szCs w:val="18"/>
              </w:rPr>
            </w:pPr>
            <w:r>
              <w:rPr>
                <w:rFonts w:ascii="Arial" w:hAnsi="Arial" w:cs="Arial"/>
                <w:sz w:val="18"/>
                <w:szCs w:val="18"/>
              </w:rPr>
              <w:t xml:space="preserve">The default filter linked to the Payments In should be the “Standard Filter” this should mean that the report is run for all </w:t>
            </w:r>
            <w:del w:id="857" w:author="Jamal, Zaher CWK" w:date="2015-06-16T16:39:00Z">
              <w:r w:rsidR="003B2D50" w:rsidDel="009149AB">
                <w:rPr>
                  <w:rFonts w:ascii="Arial" w:hAnsi="Arial" w:cs="Arial"/>
                  <w:sz w:val="18"/>
                  <w:szCs w:val="18"/>
                </w:rPr>
                <w:delText>user</w:delText>
              </w:r>
            </w:del>
            <w:ins w:id="858" w:author="Jamal, Zaher CWK" w:date="2015-06-16T16:39:00Z">
              <w:r w:rsidR="009149AB">
                <w:rPr>
                  <w:rFonts w:ascii="Arial" w:hAnsi="Arial" w:cs="Arial"/>
                  <w:sz w:val="18"/>
                  <w:szCs w:val="18"/>
                </w:rPr>
                <w:t>member</w:t>
              </w:r>
            </w:ins>
            <w:r>
              <w:rPr>
                <w:rFonts w:ascii="Arial" w:hAnsi="Arial" w:cs="Arial"/>
                <w:sz w:val="18"/>
                <w:szCs w:val="18"/>
              </w:rPr>
              <w:t>s that meet the run statement criteria.</w:t>
            </w:r>
          </w:p>
          <w:p w14:paraId="2EDB4F30" w14:textId="77777777" w:rsidR="00F66F38" w:rsidRDefault="00F66F38" w:rsidP="00F66F38">
            <w:pPr>
              <w:rPr>
                <w:rFonts w:ascii="Arial" w:hAnsi="Arial" w:cs="Arial"/>
                <w:sz w:val="18"/>
                <w:szCs w:val="18"/>
              </w:rPr>
            </w:pPr>
          </w:p>
          <w:p w14:paraId="2E79A2EE"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0B6C4AAC" w14:textId="77777777" w:rsidR="00F66F38" w:rsidRDefault="00F66F38" w:rsidP="00F66F38">
            <w:pPr>
              <w:rPr>
                <w:rFonts w:ascii="Arial" w:hAnsi="Arial" w:cs="Arial"/>
                <w:sz w:val="18"/>
                <w:szCs w:val="18"/>
              </w:rPr>
            </w:pPr>
          </w:p>
          <w:p w14:paraId="54796387"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4FEC10FA" w14:textId="77777777" w:rsidR="00F66F38" w:rsidRDefault="00F66F38" w:rsidP="00F66F38">
            <w:pPr>
              <w:rPr>
                <w:rFonts w:ascii="Arial" w:hAnsi="Arial" w:cs="Arial"/>
                <w:sz w:val="18"/>
                <w:szCs w:val="18"/>
              </w:rPr>
            </w:pPr>
          </w:p>
          <w:p w14:paraId="2E5425FB" w14:textId="77777777" w:rsidR="00F66F38" w:rsidRDefault="00F66F38"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6D41DBE2" w14:textId="77777777" w:rsidR="00F66F38" w:rsidRDefault="00F66F38" w:rsidP="004E06BD">
            <w:pPr>
              <w:numPr>
                <w:ilvl w:val="0"/>
                <w:numId w:val="109"/>
              </w:numPr>
              <w:rPr>
                <w:rFonts w:ascii="Arial" w:hAnsi="Arial" w:cs="Arial"/>
                <w:sz w:val="18"/>
                <w:szCs w:val="18"/>
              </w:rPr>
            </w:pPr>
            <w:r>
              <w:rPr>
                <w:rFonts w:ascii="Arial" w:hAnsi="Arial" w:cs="Arial"/>
                <w:sz w:val="18"/>
                <w:szCs w:val="18"/>
              </w:rPr>
              <w:t>To date – last day of previous month</w:t>
            </w:r>
          </w:p>
          <w:p w14:paraId="129D54CE" w14:textId="77777777" w:rsidR="00F66F38" w:rsidRDefault="00F66F38" w:rsidP="00F66F38">
            <w:pPr>
              <w:rPr>
                <w:rFonts w:ascii="Arial" w:hAnsi="Arial" w:cs="Arial"/>
                <w:sz w:val="18"/>
                <w:szCs w:val="18"/>
              </w:rPr>
            </w:pPr>
          </w:p>
          <w:p w14:paraId="38CB254C"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TRANSACT_DETAILS&gt;EFF_DT field can be used to obtain the transactions for the date range entered</w:t>
            </w:r>
          </w:p>
          <w:p w14:paraId="6462B2DE" w14:textId="77777777" w:rsidR="00F66F38" w:rsidRDefault="00F66F38" w:rsidP="00F66F38">
            <w:pPr>
              <w:rPr>
                <w:rFonts w:ascii="Arial" w:hAnsi="Arial" w:cs="Arial"/>
                <w:sz w:val="18"/>
                <w:szCs w:val="18"/>
              </w:rPr>
            </w:pPr>
          </w:p>
          <w:p w14:paraId="3974DBD2"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5321D3B7" w14:textId="77777777" w:rsidR="00F66F38" w:rsidRDefault="00F66F38" w:rsidP="00F66F38">
            <w:pPr>
              <w:rPr>
                <w:rFonts w:ascii="Arial" w:hAnsi="Arial" w:cs="Arial"/>
                <w:sz w:val="18"/>
                <w:szCs w:val="18"/>
              </w:rPr>
            </w:pPr>
          </w:p>
          <w:p w14:paraId="53C3F7CF" w14:textId="77777777" w:rsidR="00F66F38" w:rsidRDefault="00F66F38" w:rsidP="00F66F38">
            <w:pPr>
              <w:rPr>
                <w:rFonts w:ascii="Arial" w:hAnsi="Arial" w:cs="Arial"/>
                <w:sz w:val="18"/>
                <w:szCs w:val="18"/>
              </w:rPr>
            </w:pPr>
            <w:r>
              <w:rPr>
                <w:rFonts w:ascii="Arial" w:hAnsi="Arial" w:cs="Arial"/>
                <w:sz w:val="18"/>
                <w:szCs w:val="18"/>
              </w:rPr>
              <w:t>Upon selecting the “Request Report” option for a Payments In the system needs to obtain the following data for the selected date range:</w:t>
            </w:r>
          </w:p>
          <w:p w14:paraId="2006A25C" w14:textId="77777777" w:rsidR="00F66F38" w:rsidRDefault="00F66F38" w:rsidP="00F66F38">
            <w:pPr>
              <w:rPr>
                <w:rFonts w:ascii="Arial" w:hAnsi="Arial" w:cs="Arial"/>
                <w:sz w:val="18"/>
                <w:szCs w:val="18"/>
              </w:rPr>
            </w:pPr>
          </w:p>
          <w:p w14:paraId="398F54F3" w14:textId="77777777" w:rsidR="00F66F38" w:rsidRPr="00054814" w:rsidRDefault="00F66F38" w:rsidP="004E06BD">
            <w:pPr>
              <w:numPr>
                <w:ilvl w:val="0"/>
                <w:numId w:val="125"/>
              </w:numPr>
              <w:rPr>
                <w:rFonts w:ascii="Arial" w:hAnsi="Arial" w:cs="Arial"/>
                <w:sz w:val="18"/>
                <w:szCs w:val="18"/>
              </w:rPr>
            </w:pPr>
            <w:r>
              <w:rPr>
                <w:rFonts w:ascii="Arial" w:hAnsi="Arial" w:cs="Arial"/>
                <w:sz w:val="18"/>
                <w:szCs w:val="18"/>
              </w:rPr>
              <w:t>The dates of all payments were received within the date range</w:t>
            </w:r>
          </w:p>
          <w:p w14:paraId="4ABACA97" w14:textId="77777777" w:rsidR="00F66F38" w:rsidRPr="00054814" w:rsidRDefault="00F66F38" w:rsidP="004E06BD">
            <w:pPr>
              <w:numPr>
                <w:ilvl w:val="0"/>
                <w:numId w:val="125"/>
              </w:numPr>
              <w:rPr>
                <w:rFonts w:ascii="Arial" w:hAnsi="Arial" w:cs="Arial"/>
                <w:sz w:val="18"/>
                <w:szCs w:val="18"/>
              </w:rPr>
            </w:pPr>
            <w:r>
              <w:rPr>
                <w:rFonts w:ascii="Arial" w:hAnsi="Arial" w:cs="Arial"/>
                <w:sz w:val="18"/>
                <w:szCs w:val="18"/>
              </w:rPr>
              <w:t>The different types of payments that were received within the date range, i.e. Employer, Employee, AVC, Special, Others</w:t>
            </w:r>
          </w:p>
          <w:p w14:paraId="7AFAD44D" w14:textId="77777777" w:rsidR="00F66F38" w:rsidRPr="00054814" w:rsidRDefault="00F66F38" w:rsidP="004E06BD">
            <w:pPr>
              <w:numPr>
                <w:ilvl w:val="0"/>
                <w:numId w:val="125"/>
              </w:numPr>
              <w:rPr>
                <w:rFonts w:ascii="Arial" w:hAnsi="Arial" w:cs="Arial"/>
                <w:sz w:val="18"/>
                <w:szCs w:val="18"/>
              </w:rPr>
            </w:pPr>
            <w:r>
              <w:rPr>
                <w:rFonts w:ascii="Arial" w:hAnsi="Arial" w:cs="Arial"/>
                <w:sz w:val="18"/>
                <w:szCs w:val="18"/>
              </w:rPr>
              <w:t>Calculate the totals for each type of Payments for the identified dates</w:t>
            </w:r>
          </w:p>
          <w:p w14:paraId="03AF78D3" w14:textId="77777777" w:rsidR="00F66F38" w:rsidRDefault="00F66F38" w:rsidP="004E06BD">
            <w:pPr>
              <w:numPr>
                <w:ilvl w:val="0"/>
                <w:numId w:val="125"/>
              </w:numPr>
              <w:rPr>
                <w:rFonts w:ascii="Arial" w:hAnsi="Arial" w:cs="Arial"/>
                <w:sz w:val="18"/>
                <w:szCs w:val="18"/>
              </w:rPr>
            </w:pPr>
            <w:r>
              <w:rPr>
                <w:rFonts w:ascii="Arial" w:hAnsi="Arial" w:cs="Arial"/>
                <w:sz w:val="18"/>
                <w:szCs w:val="18"/>
              </w:rPr>
              <w:t>The total Payments received for each identified date</w:t>
            </w:r>
          </w:p>
          <w:p w14:paraId="7DBAEB06" w14:textId="77777777" w:rsidR="00F66F38" w:rsidRDefault="00F66F38" w:rsidP="004E06BD">
            <w:pPr>
              <w:numPr>
                <w:ilvl w:val="0"/>
                <w:numId w:val="125"/>
              </w:numPr>
              <w:rPr>
                <w:rFonts w:ascii="Arial" w:hAnsi="Arial" w:cs="Arial"/>
                <w:sz w:val="18"/>
                <w:szCs w:val="18"/>
              </w:rPr>
            </w:pPr>
            <w:r>
              <w:rPr>
                <w:rFonts w:ascii="Arial" w:hAnsi="Arial" w:cs="Arial"/>
                <w:sz w:val="18"/>
                <w:szCs w:val="18"/>
              </w:rPr>
              <w:t>The total for each type of Payment received within the date range</w:t>
            </w:r>
          </w:p>
          <w:p w14:paraId="06D7441D" w14:textId="77777777" w:rsidR="00F66F38" w:rsidRDefault="00F66F38" w:rsidP="004E06BD">
            <w:pPr>
              <w:numPr>
                <w:ilvl w:val="0"/>
                <w:numId w:val="125"/>
              </w:numPr>
              <w:rPr>
                <w:rFonts w:ascii="Arial" w:hAnsi="Arial" w:cs="Arial"/>
                <w:sz w:val="18"/>
                <w:szCs w:val="18"/>
              </w:rPr>
            </w:pPr>
            <w:r>
              <w:rPr>
                <w:rFonts w:ascii="Arial" w:hAnsi="Arial" w:cs="Arial"/>
                <w:sz w:val="18"/>
                <w:szCs w:val="18"/>
              </w:rPr>
              <w:t>If more than one scheme has been selected the data should be split and calculated per scheme</w:t>
            </w:r>
          </w:p>
          <w:p w14:paraId="0B5CB4A0" w14:textId="77777777" w:rsidR="00F66F38" w:rsidRDefault="00F66F38" w:rsidP="00F66F38">
            <w:pPr>
              <w:rPr>
                <w:rFonts w:ascii="Arial" w:hAnsi="Arial" w:cs="Arial"/>
                <w:sz w:val="18"/>
                <w:szCs w:val="18"/>
              </w:rPr>
            </w:pPr>
          </w:p>
          <w:p w14:paraId="7E8A186A" w14:textId="77777777" w:rsidR="00F66F38" w:rsidRPr="00260A54" w:rsidRDefault="00F66F38" w:rsidP="00F66F38">
            <w:pPr>
              <w:rPr>
                <w:rFonts w:ascii="Arial" w:hAnsi="Arial" w:cs="Arial"/>
                <w:sz w:val="18"/>
                <w:szCs w:val="18"/>
                <w:u w:val="single"/>
              </w:rPr>
            </w:pPr>
            <w:r w:rsidRPr="00260A54">
              <w:rPr>
                <w:rFonts w:ascii="Arial" w:hAnsi="Arial" w:cs="Arial"/>
                <w:sz w:val="18"/>
                <w:szCs w:val="18"/>
                <w:u w:val="single"/>
              </w:rPr>
              <w:t>13. View Report</w:t>
            </w:r>
          </w:p>
          <w:p w14:paraId="12D7A6DA" w14:textId="77777777" w:rsidR="00F66F38" w:rsidRDefault="00F66F38" w:rsidP="00F66F38">
            <w:pPr>
              <w:rPr>
                <w:rFonts w:ascii="Arial" w:hAnsi="Arial" w:cs="Arial"/>
                <w:sz w:val="18"/>
                <w:szCs w:val="18"/>
              </w:rPr>
            </w:pPr>
          </w:p>
          <w:p w14:paraId="7628B4E9"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2B145EF" w14:textId="77777777" w:rsidR="00F66F38" w:rsidRDefault="00F66F38" w:rsidP="00F66F38">
            <w:pPr>
              <w:rPr>
                <w:rFonts w:ascii="Arial" w:hAnsi="Arial" w:cs="Arial"/>
                <w:sz w:val="18"/>
                <w:szCs w:val="18"/>
              </w:rPr>
            </w:pPr>
          </w:p>
          <w:p w14:paraId="35D49BE5"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Payments In for {Scheme Name} for date range {dd/mm/yyyy} to {dd/mm/yyyy} (if the scope used means that multiple schemes are selected then do not display (for {Scheme Name}).</w:t>
            </w:r>
          </w:p>
          <w:p w14:paraId="386D7144"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599F05B5"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44AADFF3" w14:textId="77777777" w:rsidR="00F66F38" w:rsidRDefault="00F66F38" w:rsidP="004E06BD">
            <w:pPr>
              <w:numPr>
                <w:ilvl w:val="0"/>
                <w:numId w:val="106"/>
              </w:numPr>
              <w:rPr>
                <w:rFonts w:ascii="Arial" w:hAnsi="Arial" w:cs="Arial"/>
                <w:sz w:val="18"/>
                <w:szCs w:val="18"/>
              </w:rPr>
            </w:pPr>
            <w:r>
              <w:rPr>
                <w:rFonts w:ascii="Arial" w:hAnsi="Arial" w:cs="Arial"/>
                <w:sz w:val="18"/>
                <w:szCs w:val="18"/>
              </w:rPr>
              <w:t>Scheme No</w:t>
            </w:r>
          </w:p>
          <w:p w14:paraId="6A5E3608" w14:textId="77777777" w:rsidR="00F66F38" w:rsidRDefault="00F66F38" w:rsidP="004E06BD">
            <w:pPr>
              <w:numPr>
                <w:ilvl w:val="0"/>
                <w:numId w:val="106"/>
              </w:numPr>
              <w:rPr>
                <w:rFonts w:ascii="Arial" w:hAnsi="Arial" w:cs="Arial"/>
                <w:sz w:val="18"/>
                <w:szCs w:val="18"/>
              </w:rPr>
            </w:pPr>
            <w:r>
              <w:rPr>
                <w:rFonts w:ascii="Arial" w:hAnsi="Arial" w:cs="Arial"/>
                <w:sz w:val="18"/>
                <w:szCs w:val="18"/>
              </w:rPr>
              <w:t>Scheme Name</w:t>
            </w:r>
          </w:p>
          <w:p w14:paraId="3B4BB90F" w14:textId="77777777" w:rsidR="00F66F38" w:rsidRDefault="00F66F38" w:rsidP="004E06BD">
            <w:pPr>
              <w:numPr>
                <w:ilvl w:val="0"/>
                <w:numId w:val="106"/>
              </w:numPr>
              <w:rPr>
                <w:rFonts w:ascii="Arial" w:hAnsi="Arial" w:cs="Arial"/>
                <w:sz w:val="18"/>
                <w:szCs w:val="18"/>
              </w:rPr>
            </w:pPr>
            <w:r>
              <w:rPr>
                <w:rFonts w:ascii="Arial" w:hAnsi="Arial" w:cs="Arial"/>
                <w:sz w:val="18"/>
                <w:szCs w:val="18"/>
              </w:rPr>
              <w:t>Tr Ref No</w:t>
            </w:r>
          </w:p>
          <w:p w14:paraId="63073A5B" w14:textId="77777777" w:rsidR="00F66F38" w:rsidRDefault="00F66F38" w:rsidP="004E06BD">
            <w:pPr>
              <w:numPr>
                <w:ilvl w:val="0"/>
                <w:numId w:val="106"/>
              </w:numPr>
              <w:rPr>
                <w:rFonts w:ascii="Arial" w:hAnsi="Arial" w:cs="Arial"/>
                <w:sz w:val="18"/>
                <w:szCs w:val="18"/>
              </w:rPr>
            </w:pPr>
            <w:r>
              <w:rPr>
                <w:rFonts w:ascii="Arial" w:hAnsi="Arial" w:cs="Arial"/>
                <w:sz w:val="18"/>
                <w:szCs w:val="18"/>
              </w:rPr>
              <w:t xml:space="preserve">Date Payment received </w:t>
            </w:r>
          </w:p>
          <w:p w14:paraId="2756A0F5"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Payment Month – list of months within the date range where Payments received</w:t>
            </w:r>
          </w:p>
          <w:p w14:paraId="4169A00F" w14:textId="77777777" w:rsidR="00F66F38" w:rsidRDefault="00F66F38" w:rsidP="004E06BD">
            <w:pPr>
              <w:numPr>
                <w:ilvl w:val="0"/>
                <w:numId w:val="106"/>
              </w:numPr>
              <w:rPr>
                <w:rFonts w:ascii="Arial" w:hAnsi="Arial" w:cs="Arial"/>
                <w:sz w:val="18"/>
                <w:szCs w:val="18"/>
              </w:rPr>
            </w:pPr>
            <w:r>
              <w:rPr>
                <w:rFonts w:ascii="Arial" w:hAnsi="Arial" w:cs="Arial"/>
                <w:sz w:val="18"/>
                <w:szCs w:val="18"/>
              </w:rPr>
              <w:t>Trade Date</w:t>
            </w:r>
          </w:p>
          <w:p w14:paraId="0C2E3D1D" w14:textId="77777777" w:rsidR="00F66F38" w:rsidRDefault="00F66F38" w:rsidP="004E06BD">
            <w:pPr>
              <w:numPr>
                <w:ilvl w:val="0"/>
                <w:numId w:val="106"/>
              </w:numPr>
              <w:rPr>
                <w:rFonts w:ascii="Arial" w:hAnsi="Arial" w:cs="Arial"/>
                <w:sz w:val="18"/>
                <w:szCs w:val="18"/>
              </w:rPr>
            </w:pPr>
            <w:r>
              <w:rPr>
                <w:rFonts w:ascii="Arial" w:hAnsi="Arial" w:cs="Arial"/>
                <w:sz w:val="18"/>
                <w:szCs w:val="18"/>
              </w:rPr>
              <w:t>Payroll Site</w:t>
            </w:r>
          </w:p>
          <w:p w14:paraId="64EB36F5" w14:textId="77777777" w:rsidR="00F66F38" w:rsidRDefault="00F66F38" w:rsidP="004E06BD">
            <w:pPr>
              <w:numPr>
                <w:ilvl w:val="0"/>
                <w:numId w:val="106"/>
              </w:numPr>
              <w:rPr>
                <w:rFonts w:ascii="Arial" w:hAnsi="Arial" w:cs="Arial"/>
                <w:sz w:val="18"/>
                <w:szCs w:val="18"/>
              </w:rPr>
            </w:pPr>
            <w:r>
              <w:rPr>
                <w:rFonts w:ascii="Arial" w:hAnsi="Arial" w:cs="Arial"/>
                <w:sz w:val="18"/>
                <w:szCs w:val="18"/>
              </w:rPr>
              <w:t>Employer</w:t>
            </w:r>
          </w:p>
          <w:p w14:paraId="2EA84267" w14:textId="75D72C47" w:rsidR="00F66F38" w:rsidRDefault="003B2D50" w:rsidP="004E06BD">
            <w:pPr>
              <w:numPr>
                <w:ilvl w:val="0"/>
                <w:numId w:val="106"/>
              </w:numPr>
              <w:rPr>
                <w:rFonts w:ascii="Arial" w:hAnsi="Arial" w:cs="Arial"/>
                <w:sz w:val="18"/>
                <w:szCs w:val="18"/>
              </w:rPr>
            </w:pPr>
            <w:del w:id="859" w:author="Jamal, Zaher CWK" w:date="2015-06-16T16:43:00Z">
              <w:r w:rsidDel="0011575D">
                <w:rPr>
                  <w:rFonts w:ascii="Arial" w:hAnsi="Arial" w:cs="Arial"/>
                  <w:sz w:val="18"/>
                  <w:szCs w:val="18"/>
                </w:rPr>
                <w:delText>User</w:delText>
              </w:r>
            </w:del>
            <w:ins w:id="860" w:author="Jamal, Zaher CWK" w:date="2015-06-16T16:43:00Z">
              <w:r w:rsidR="0011575D">
                <w:rPr>
                  <w:rFonts w:ascii="Arial" w:hAnsi="Arial" w:cs="Arial"/>
                  <w:sz w:val="18"/>
                  <w:szCs w:val="18"/>
                </w:rPr>
                <w:t>Member</w:t>
              </w:r>
            </w:ins>
          </w:p>
          <w:p w14:paraId="08082464" w14:textId="77777777" w:rsidR="00F66F38" w:rsidRDefault="00F66F38" w:rsidP="004E06BD">
            <w:pPr>
              <w:numPr>
                <w:ilvl w:val="0"/>
                <w:numId w:val="106"/>
              </w:numPr>
              <w:rPr>
                <w:rFonts w:ascii="Arial" w:hAnsi="Arial" w:cs="Arial"/>
                <w:sz w:val="18"/>
                <w:szCs w:val="18"/>
              </w:rPr>
            </w:pPr>
            <w:r>
              <w:rPr>
                <w:rFonts w:ascii="Arial" w:hAnsi="Arial" w:cs="Arial"/>
                <w:sz w:val="18"/>
                <w:szCs w:val="18"/>
              </w:rPr>
              <w:t>AVC</w:t>
            </w:r>
          </w:p>
          <w:p w14:paraId="3B68C1EE" w14:textId="77777777" w:rsidR="00F66F38" w:rsidRDefault="00F66F38" w:rsidP="004E06BD">
            <w:pPr>
              <w:numPr>
                <w:ilvl w:val="0"/>
                <w:numId w:val="106"/>
              </w:numPr>
              <w:rPr>
                <w:rFonts w:ascii="Arial" w:hAnsi="Arial" w:cs="Arial"/>
                <w:sz w:val="18"/>
                <w:szCs w:val="18"/>
              </w:rPr>
            </w:pPr>
            <w:r>
              <w:rPr>
                <w:rFonts w:ascii="Arial" w:hAnsi="Arial" w:cs="Arial"/>
                <w:sz w:val="18"/>
                <w:szCs w:val="18"/>
              </w:rPr>
              <w:t>Transfers</w:t>
            </w:r>
          </w:p>
          <w:p w14:paraId="3CE4AABE" w14:textId="77777777" w:rsidR="00F66F38" w:rsidRDefault="00F66F38" w:rsidP="004E06BD">
            <w:pPr>
              <w:numPr>
                <w:ilvl w:val="0"/>
                <w:numId w:val="106"/>
              </w:numPr>
              <w:rPr>
                <w:rFonts w:ascii="Arial" w:hAnsi="Arial" w:cs="Arial"/>
                <w:sz w:val="18"/>
                <w:szCs w:val="18"/>
              </w:rPr>
            </w:pPr>
            <w:r>
              <w:rPr>
                <w:rFonts w:ascii="Arial" w:hAnsi="Arial" w:cs="Arial"/>
                <w:sz w:val="18"/>
                <w:szCs w:val="18"/>
              </w:rPr>
              <w:t>Employer Special</w:t>
            </w:r>
          </w:p>
          <w:p w14:paraId="2B77085A" w14:textId="77777777" w:rsidR="00F66F38" w:rsidRDefault="00F66F38" w:rsidP="004E06BD">
            <w:pPr>
              <w:numPr>
                <w:ilvl w:val="0"/>
                <w:numId w:val="106"/>
              </w:numPr>
              <w:rPr>
                <w:rFonts w:ascii="Arial" w:hAnsi="Arial" w:cs="Arial"/>
                <w:sz w:val="18"/>
                <w:szCs w:val="18"/>
              </w:rPr>
            </w:pPr>
            <w:r>
              <w:rPr>
                <w:rFonts w:ascii="Arial" w:hAnsi="Arial" w:cs="Arial"/>
                <w:sz w:val="18"/>
                <w:szCs w:val="18"/>
              </w:rPr>
              <w:t>Total before Tax</w:t>
            </w:r>
          </w:p>
          <w:p w14:paraId="1088298F" w14:textId="77777777" w:rsidR="00F66F38" w:rsidRDefault="00F66F38" w:rsidP="004E06BD">
            <w:pPr>
              <w:numPr>
                <w:ilvl w:val="0"/>
                <w:numId w:val="106"/>
              </w:numPr>
              <w:rPr>
                <w:rFonts w:ascii="Arial" w:hAnsi="Arial" w:cs="Arial"/>
                <w:sz w:val="18"/>
                <w:szCs w:val="18"/>
              </w:rPr>
            </w:pPr>
            <w:r>
              <w:rPr>
                <w:rFonts w:ascii="Arial" w:hAnsi="Arial" w:cs="Arial"/>
                <w:sz w:val="18"/>
                <w:szCs w:val="18"/>
              </w:rPr>
              <w:t>Tax</w:t>
            </w:r>
          </w:p>
          <w:p w14:paraId="52AF03A7"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Total after tax</w:t>
            </w:r>
          </w:p>
          <w:p w14:paraId="1F2BFA0F" w14:textId="77777777" w:rsidR="00F66F38" w:rsidRDefault="00F66F38" w:rsidP="00F66F38">
            <w:pPr>
              <w:rPr>
                <w:rFonts w:ascii="Arial" w:hAnsi="Arial" w:cs="Arial"/>
                <w:sz w:val="18"/>
                <w:szCs w:val="18"/>
              </w:rPr>
            </w:pPr>
          </w:p>
          <w:p w14:paraId="7524C380"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1E6CEC3B" w14:textId="77777777" w:rsidR="00F66F38" w:rsidRDefault="00F66F38" w:rsidP="00F66F38">
            <w:pPr>
              <w:rPr>
                <w:rFonts w:ascii="Arial" w:hAnsi="Arial" w:cs="Arial"/>
                <w:sz w:val="18"/>
                <w:szCs w:val="18"/>
              </w:rPr>
            </w:pPr>
          </w:p>
          <w:p w14:paraId="53AF481B" w14:textId="77777777" w:rsidR="00F66F38" w:rsidRDefault="00F66F38" w:rsidP="00F66F38">
            <w:pPr>
              <w:rPr>
                <w:rFonts w:ascii="Arial" w:hAnsi="Arial" w:cs="Arial"/>
                <w:sz w:val="18"/>
                <w:szCs w:val="18"/>
              </w:rPr>
            </w:pPr>
            <w:r>
              <w:rPr>
                <w:noProof/>
                <w:lang w:eastAsia="en-GB"/>
              </w:rPr>
              <w:drawing>
                <wp:inline distT="0" distB="0" distL="0" distR="0" wp14:anchorId="7E9F40BA" wp14:editId="3E83246B">
                  <wp:extent cx="4942114" cy="778120"/>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43783" cy="778383"/>
                          </a:xfrm>
                          <a:prstGeom prst="rect">
                            <a:avLst/>
                          </a:prstGeom>
                          <a:noFill/>
                          <a:ln>
                            <a:noFill/>
                          </a:ln>
                        </pic:spPr>
                      </pic:pic>
                    </a:graphicData>
                  </a:graphic>
                </wp:inline>
              </w:drawing>
            </w:r>
          </w:p>
          <w:p w14:paraId="066E2840" w14:textId="77777777" w:rsidR="00F66F38" w:rsidRPr="003924C6" w:rsidRDefault="00F66F38" w:rsidP="00F66F38">
            <w:pPr>
              <w:rPr>
                <w:rFonts w:ascii="Arial" w:hAnsi="Arial" w:cs="Arial"/>
                <w:sz w:val="18"/>
                <w:szCs w:val="18"/>
              </w:rPr>
            </w:pPr>
            <w:r>
              <w:rPr>
                <w:rFonts w:ascii="Arial" w:hAnsi="Arial" w:cs="Arial"/>
                <w:sz w:val="18"/>
                <w:szCs w:val="18"/>
                <w:lang w:eastAsia="en-GB"/>
              </w:rPr>
              <w:t>NB: This is only an example layout and doesn’t include all fields.  All the fields listed above need to be included.</w:t>
            </w:r>
          </w:p>
        </w:tc>
      </w:tr>
      <w:tr w:rsidR="00F66F38" w:rsidRPr="005D68D4" w14:paraId="5A3C61BE" w14:textId="77777777" w:rsidTr="00F66F38">
        <w:tc>
          <w:tcPr>
            <w:tcW w:w="1493" w:type="dxa"/>
            <w:shd w:val="pct20" w:color="auto" w:fill="auto"/>
          </w:tcPr>
          <w:p w14:paraId="7ACFA964"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0BA267D4" w14:textId="77777777" w:rsidR="00F66F38" w:rsidRPr="005D68D4" w:rsidRDefault="00F66F38" w:rsidP="00F66F38">
            <w:pPr>
              <w:rPr>
                <w:rFonts w:ascii="Arial" w:hAnsi="Arial" w:cs="Arial"/>
                <w:b/>
                <w:bCs/>
                <w:sz w:val="18"/>
                <w:szCs w:val="18"/>
              </w:rPr>
            </w:pPr>
          </w:p>
        </w:tc>
        <w:tc>
          <w:tcPr>
            <w:tcW w:w="7857" w:type="dxa"/>
            <w:shd w:val="clear" w:color="auto" w:fill="auto"/>
          </w:tcPr>
          <w:p w14:paraId="7075E549" w14:textId="77777777" w:rsidR="00F66F38" w:rsidRDefault="00F66F38" w:rsidP="00F66F38">
            <w:pPr>
              <w:rPr>
                <w:rFonts w:ascii="Arial" w:hAnsi="Arial" w:cs="Arial"/>
                <w:sz w:val="18"/>
                <w:szCs w:val="18"/>
              </w:rPr>
            </w:pPr>
            <w:r>
              <w:rPr>
                <w:rFonts w:ascii="Arial" w:hAnsi="Arial" w:cs="Arial"/>
                <w:sz w:val="18"/>
                <w:szCs w:val="18"/>
              </w:rPr>
              <w:t>This is the equivalent of the summary version of the Contribution Analysis report included within the MI Pack.</w:t>
            </w:r>
          </w:p>
          <w:p w14:paraId="75EA2757" w14:textId="75FB32E3" w:rsidR="00F66F38" w:rsidRDefault="00F66F38" w:rsidP="00F66F38">
            <w:pPr>
              <w:rPr>
                <w:rFonts w:ascii="Arial" w:hAnsi="Arial" w:cs="Arial"/>
                <w:sz w:val="18"/>
                <w:szCs w:val="18"/>
              </w:rPr>
            </w:pPr>
            <w:r>
              <w:rPr>
                <w:rFonts w:ascii="Arial" w:hAnsi="Arial" w:cs="Arial"/>
                <w:sz w:val="18"/>
                <w:szCs w:val="18"/>
              </w:rPr>
              <w:t xml:space="preserve">Some schemes receive further details on individual contributions received including details of </w:t>
            </w:r>
            <w:del w:id="861" w:author="Jamal, Zaher CWK" w:date="2015-06-16T16:43:00Z">
              <w:r w:rsidR="003B2D50" w:rsidDel="0011575D">
                <w:rPr>
                  <w:rFonts w:ascii="Arial" w:hAnsi="Arial" w:cs="Arial"/>
                  <w:sz w:val="18"/>
                  <w:szCs w:val="18"/>
                </w:rPr>
                <w:delText>user</w:delText>
              </w:r>
            </w:del>
            <w:ins w:id="862" w:author="Jamal, Zaher CWK" w:date="2015-06-16T16:43:00Z">
              <w:r w:rsidR="0011575D">
                <w:rPr>
                  <w:rFonts w:ascii="Arial" w:hAnsi="Arial" w:cs="Arial"/>
                  <w:sz w:val="18"/>
                  <w:szCs w:val="18"/>
                </w:rPr>
                <w:t>member</w:t>
              </w:r>
            </w:ins>
            <w:r>
              <w:rPr>
                <w:rFonts w:ascii="Arial" w:hAnsi="Arial" w:cs="Arial"/>
                <w:sz w:val="18"/>
                <w:szCs w:val="18"/>
              </w:rPr>
              <w:t>s.  See ‘</w:t>
            </w:r>
            <w:del w:id="863" w:author="Jamal, Zaher CWK" w:date="2015-06-16T16:43:00Z">
              <w:r w:rsidR="003B2D50" w:rsidDel="0011575D">
                <w:rPr>
                  <w:rFonts w:ascii="Arial" w:hAnsi="Arial" w:cs="Arial"/>
                  <w:sz w:val="18"/>
                  <w:szCs w:val="18"/>
                </w:rPr>
                <w:delText>User</w:delText>
              </w:r>
            </w:del>
            <w:ins w:id="864" w:author="Jamal, Zaher CWK" w:date="2015-06-16T16:43:00Z">
              <w:r w:rsidR="0011575D">
                <w:rPr>
                  <w:rFonts w:ascii="Arial" w:hAnsi="Arial" w:cs="Arial"/>
                  <w:sz w:val="18"/>
                  <w:szCs w:val="18"/>
                </w:rPr>
                <w:t>Member</w:t>
              </w:r>
            </w:ins>
            <w:r>
              <w:rPr>
                <w:rFonts w:ascii="Arial" w:hAnsi="Arial" w:cs="Arial"/>
                <w:sz w:val="18"/>
                <w:szCs w:val="18"/>
              </w:rPr>
              <w:t xml:space="preserve"> Contribution Analysis’</w:t>
            </w:r>
          </w:p>
          <w:p w14:paraId="32F41E55" w14:textId="59814D3E" w:rsidR="00F66F38" w:rsidRPr="004914FE" w:rsidRDefault="00F66F38" w:rsidP="004E06BD">
            <w:pPr>
              <w:pStyle w:val="ListParagraph"/>
              <w:numPr>
                <w:ilvl w:val="0"/>
                <w:numId w:val="153"/>
              </w:numPr>
              <w:rPr>
                <w:rFonts w:cs="Arial"/>
                <w:b/>
                <w:i/>
                <w:sz w:val="18"/>
                <w:szCs w:val="18"/>
              </w:rPr>
            </w:pPr>
            <w:r w:rsidRPr="004914FE">
              <w:rPr>
                <w:rFonts w:cs="Arial"/>
                <w:b/>
                <w:i/>
                <w:color w:val="FF0000"/>
                <w:sz w:val="18"/>
                <w:szCs w:val="18"/>
              </w:rPr>
              <w:t xml:space="preserve">Some schemes receive a graph showing ‘number of </w:t>
            </w:r>
            <w:del w:id="865" w:author="Jamal, Zaher CWK" w:date="2015-06-16T16:43:00Z">
              <w:r w:rsidR="003B2D50" w:rsidDel="0011575D">
                <w:rPr>
                  <w:rFonts w:cs="Arial"/>
                  <w:b/>
                  <w:i/>
                  <w:color w:val="FF0000"/>
                  <w:sz w:val="18"/>
                  <w:szCs w:val="18"/>
                </w:rPr>
                <w:delText>user</w:delText>
              </w:r>
            </w:del>
            <w:ins w:id="866" w:author="Jamal, Zaher CWK" w:date="2015-06-16T16:43:00Z">
              <w:r w:rsidR="0011575D">
                <w:rPr>
                  <w:rFonts w:cs="Arial"/>
                  <w:b/>
                  <w:i/>
                  <w:color w:val="FF0000"/>
                  <w:sz w:val="18"/>
                  <w:szCs w:val="18"/>
                </w:rPr>
                <w:t>member</w:t>
              </w:r>
            </w:ins>
            <w:r w:rsidRPr="004914FE">
              <w:rPr>
                <w:rFonts w:cs="Arial"/>
                <w:b/>
                <w:i/>
                <w:color w:val="FF0000"/>
                <w:sz w:val="18"/>
                <w:szCs w:val="18"/>
              </w:rPr>
              <w:t>s and rate being deducted’.  Do we need to look at providing these reports?</w:t>
            </w:r>
            <w:r>
              <w:rPr>
                <w:rFonts w:cs="Arial"/>
                <w:b/>
                <w:i/>
                <w:color w:val="FF0000"/>
                <w:sz w:val="18"/>
                <w:szCs w:val="18"/>
              </w:rPr>
              <w:t xml:space="preserve">  </w:t>
            </w:r>
            <w:r w:rsidRPr="004914FE">
              <w:rPr>
                <w:rFonts w:cs="Arial"/>
                <w:b/>
                <w:color w:val="00B050"/>
                <w:sz w:val="18"/>
                <w:szCs w:val="18"/>
              </w:rPr>
              <w:t>Graph not detailed in final requirements document so will not be included</w:t>
            </w:r>
          </w:p>
        </w:tc>
      </w:tr>
      <w:tr w:rsidR="00F66F38" w:rsidRPr="005D68D4" w14:paraId="02B54C15" w14:textId="77777777" w:rsidTr="00F66F38">
        <w:tc>
          <w:tcPr>
            <w:tcW w:w="1493" w:type="dxa"/>
            <w:shd w:val="pct20" w:color="auto" w:fill="auto"/>
          </w:tcPr>
          <w:p w14:paraId="597E9F1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69A968B4" w14:textId="77777777" w:rsidR="00F66F38" w:rsidRPr="005D68D4" w:rsidRDefault="00F66F38" w:rsidP="00F66F38">
            <w:pPr>
              <w:rPr>
                <w:rFonts w:ascii="Arial" w:hAnsi="Arial" w:cs="Arial"/>
                <w:b/>
                <w:bCs/>
                <w:color w:val="FF0000"/>
                <w:sz w:val="18"/>
                <w:szCs w:val="18"/>
              </w:rPr>
            </w:pPr>
          </w:p>
        </w:tc>
        <w:tc>
          <w:tcPr>
            <w:tcW w:w="7857" w:type="dxa"/>
            <w:shd w:val="clear" w:color="auto" w:fill="auto"/>
          </w:tcPr>
          <w:p w14:paraId="2322A233" w14:textId="77777777" w:rsidR="00F66F38" w:rsidRPr="005D68D4" w:rsidRDefault="00F66F38" w:rsidP="00F66F38">
            <w:pPr>
              <w:rPr>
                <w:rFonts w:ascii="Arial" w:hAnsi="Arial" w:cs="Arial"/>
                <w:sz w:val="18"/>
                <w:szCs w:val="18"/>
              </w:rPr>
            </w:pPr>
          </w:p>
        </w:tc>
      </w:tr>
      <w:tr w:rsidR="00F66F38" w:rsidRPr="005D68D4" w14:paraId="31581B2E" w14:textId="77777777" w:rsidTr="00F66F38">
        <w:tc>
          <w:tcPr>
            <w:tcW w:w="1493" w:type="dxa"/>
            <w:shd w:val="pct20" w:color="auto" w:fill="auto"/>
          </w:tcPr>
          <w:p w14:paraId="0034750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57" w:type="dxa"/>
            <w:shd w:val="clear" w:color="auto" w:fill="auto"/>
          </w:tcPr>
          <w:p w14:paraId="777A7E9C" w14:textId="77777777" w:rsidR="00F66F38" w:rsidRPr="005D68D4" w:rsidRDefault="00F66F38" w:rsidP="00F66F38">
            <w:pPr>
              <w:rPr>
                <w:rFonts w:ascii="Arial" w:hAnsi="Arial" w:cs="Arial"/>
                <w:sz w:val="18"/>
                <w:szCs w:val="18"/>
              </w:rPr>
            </w:pPr>
          </w:p>
        </w:tc>
      </w:tr>
      <w:tr w:rsidR="00F66F38" w:rsidRPr="005D68D4" w14:paraId="096D67D6" w14:textId="77777777" w:rsidTr="00F66F38">
        <w:tc>
          <w:tcPr>
            <w:tcW w:w="1493" w:type="dxa"/>
            <w:shd w:val="pct20" w:color="auto" w:fill="auto"/>
          </w:tcPr>
          <w:p w14:paraId="1C178EC0"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57" w:type="dxa"/>
            <w:shd w:val="clear" w:color="auto" w:fill="auto"/>
          </w:tcPr>
          <w:p w14:paraId="4ECC29D3" w14:textId="77777777" w:rsidR="00F66F38" w:rsidRPr="005D68D4" w:rsidRDefault="00F66F38" w:rsidP="00F66F38">
            <w:pPr>
              <w:rPr>
                <w:rFonts w:ascii="Arial" w:hAnsi="Arial" w:cs="Arial"/>
                <w:sz w:val="18"/>
                <w:szCs w:val="18"/>
              </w:rPr>
            </w:pPr>
            <w:r>
              <w:rPr>
                <w:rFonts w:ascii="Arial" w:hAnsi="Arial" w:cs="Arial"/>
                <w:sz w:val="18"/>
                <w:szCs w:val="18"/>
              </w:rPr>
              <w:t>PM0044 – Contribution Level Split - Summary</w:t>
            </w:r>
          </w:p>
        </w:tc>
      </w:tr>
      <w:tr w:rsidR="00F66F38" w:rsidRPr="005D68D4" w14:paraId="3457BB0B" w14:textId="77777777" w:rsidTr="00F66F38">
        <w:tc>
          <w:tcPr>
            <w:tcW w:w="1493" w:type="dxa"/>
            <w:shd w:val="pct20" w:color="auto" w:fill="auto"/>
          </w:tcPr>
          <w:p w14:paraId="45352A9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57" w:type="dxa"/>
            <w:shd w:val="clear" w:color="auto" w:fill="auto"/>
          </w:tcPr>
          <w:p w14:paraId="23B00FB8"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24AF6D7D" w14:textId="77777777" w:rsidR="00633FF9" w:rsidRDefault="00633FF9" w:rsidP="00633FF9"/>
    <w:p w14:paraId="79081BBD"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471D1EDD" w14:textId="77777777" w:rsidR="00633FF9" w:rsidRDefault="004914FE" w:rsidP="00633FF9">
      <w:pPr>
        <w:pStyle w:val="Heading4"/>
        <w:ind w:left="0" w:firstLine="0"/>
      </w:pPr>
      <w:r>
        <w:t>Payments In</w:t>
      </w:r>
      <w:r w:rsidR="00633FF9">
        <w:t xml:space="preserve"> Screen Properties</w:t>
      </w:r>
    </w:p>
    <w:p w14:paraId="4335F235"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2202"/>
        <w:gridCol w:w="1127"/>
        <w:gridCol w:w="2835"/>
        <w:gridCol w:w="942"/>
        <w:gridCol w:w="2631"/>
        <w:gridCol w:w="1144"/>
        <w:gridCol w:w="942"/>
      </w:tblGrid>
      <w:tr w:rsidR="00633FF9" w:rsidRPr="004A5D01" w14:paraId="700EFDB6" w14:textId="77777777" w:rsidTr="00BD3631">
        <w:trPr>
          <w:trHeight w:val="825"/>
        </w:trPr>
        <w:tc>
          <w:tcPr>
            <w:tcW w:w="4190" w:type="pct"/>
            <w:gridSpan w:val="6"/>
            <w:shd w:val="clear" w:color="auto" w:fill="auto"/>
          </w:tcPr>
          <w:p w14:paraId="0799A0A4"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44" w:type="pct"/>
            <w:shd w:val="clear" w:color="auto" w:fill="auto"/>
          </w:tcPr>
          <w:p w14:paraId="2BB46EB3"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366" w:type="pct"/>
          </w:tcPr>
          <w:p w14:paraId="44078891"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7AC984AB" w14:textId="77777777" w:rsidTr="00BD3631">
        <w:trPr>
          <w:trHeight w:val="275"/>
        </w:trPr>
        <w:tc>
          <w:tcPr>
            <w:tcW w:w="4190" w:type="pct"/>
            <w:gridSpan w:val="6"/>
            <w:shd w:val="clear" w:color="auto" w:fill="auto"/>
          </w:tcPr>
          <w:p w14:paraId="0A28238F" w14:textId="77777777" w:rsidR="00633FF9" w:rsidRPr="007C38EA" w:rsidRDefault="004914FE" w:rsidP="006C4819">
            <w:pPr>
              <w:rPr>
                <w:rFonts w:ascii="Arial" w:hAnsi="Arial" w:cs="Arial"/>
                <w:b/>
                <w:sz w:val="22"/>
                <w:szCs w:val="22"/>
              </w:rPr>
            </w:pPr>
            <w:r>
              <w:rPr>
                <w:rFonts w:ascii="Arial" w:hAnsi="Arial" w:cs="Arial"/>
                <w:b/>
                <w:sz w:val="22"/>
                <w:szCs w:val="22"/>
              </w:rPr>
              <w:t>Payments In</w:t>
            </w:r>
            <w:r w:rsidR="00633FF9" w:rsidRPr="007C38EA">
              <w:rPr>
                <w:rFonts w:ascii="Arial" w:hAnsi="Arial" w:cs="Arial"/>
                <w:b/>
                <w:sz w:val="22"/>
                <w:szCs w:val="22"/>
              </w:rPr>
              <w:t xml:space="preserve"> for {Scheme Name} for date range {dd/mm/yyyy} to {dd/mm/yyyy}</w:t>
            </w:r>
          </w:p>
          <w:p w14:paraId="40E8E2EA" w14:textId="77777777" w:rsidR="00260A54" w:rsidRDefault="00260A54" w:rsidP="00260A54">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41560D2A" w14:textId="77777777" w:rsidR="00633FF9" w:rsidRDefault="00633FF9" w:rsidP="006C4819">
            <w:pPr>
              <w:rPr>
                <w:rFonts w:ascii="Arial" w:hAnsi="Arial" w:cs="Arial"/>
                <w:b/>
                <w:sz w:val="20"/>
                <w:szCs w:val="20"/>
              </w:rPr>
            </w:pPr>
          </w:p>
          <w:p w14:paraId="1D43DC27"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4F617A1E" w14:textId="77777777" w:rsidR="00633FF9" w:rsidRDefault="00633FF9" w:rsidP="006C4819">
            <w:pPr>
              <w:rPr>
                <w:rFonts w:ascii="Arial" w:hAnsi="Arial" w:cs="Arial"/>
                <w:b/>
                <w:sz w:val="20"/>
                <w:szCs w:val="20"/>
              </w:rPr>
            </w:pPr>
          </w:p>
          <w:p w14:paraId="6996A258"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52DEF4D1" w14:textId="77777777" w:rsidR="00633FF9" w:rsidRPr="007C38EA" w:rsidRDefault="00633FF9" w:rsidP="006C4819">
            <w:pPr>
              <w:rPr>
                <w:rFonts w:ascii="Arial" w:hAnsi="Arial" w:cs="Arial"/>
                <w:sz w:val="18"/>
                <w:szCs w:val="18"/>
              </w:rPr>
            </w:pPr>
          </w:p>
        </w:tc>
        <w:tc>
          <w:tcPr>
            <w:tcW w:w="444" w:type="pct"/>
            <w:shd w:val="clear" w:color="auto" w:fill="auto"/>
          </w:tcPr>
          <w:p w14:paraId="4E62D083" w14:textId="77777777" w:rsidR="00633FF9" w:rsidRPr="004A5D01" w:rsidRDefault="00BD3631" w:rsidP="006C4819">
            <w:pPr>
              <w:autoSpaceDE w:val="0"/>
              <w:autoSpaceDN w:val="0"/>
              <w:adjustRightInd w:val="0"/>
              <w:rPr>
                <w:rFonts w:ascii="Arial" w:hAnsi="Arial" w:cs="Arial"/>
                <w:sz w:val="18"/>
                <w:szCs w:val="18"/>
              </w:rPr>
            </w:pPr>
            <w:r>
              <w:rPr>
                <w:rFonts w:ascii="Arial" w:hAnsi="Arial" w:cs="Arial"/>
                <w:sz w:val="18"/>
                <w:szCs w:val="18"/>
              </w:rPr>
              <w:t>N</w:t>
            </w:r>
          </w:p>
        </w:tc>
        <w:tc>
          <w:tcPr>
            <w:tcW w:w="366" w:type="pct"/>
          </w:tcPr>
          <w:p w14:paraId="3FE62295" w14:textId="77777777" w:rsidR="00633FF9" w:rsidRPr="004A5D01" w:rsidRDefault="00BD3631" w:rsidP="006C4819">
            <w:pPr>
              <w:autoSpaceDE w:val="0"/>
              <w:autoSpaceDN w:val="0"/>
              <w:adjustRightInd w:val="0"/>
              <w:rPr>
                <w:rFonts w:ascii="Arial" w:hAnsi="Arial" w:cs="Arial"/>
                <w:sz w:val="18"/>
                <w:szCs w:val="18"/>
              </w:rPr>
            </w:pPr>
            <w:r>
              <w:rPr>
                <w:rFonts w:ascii="Arial" w:hAnsi="Arial" w:cs="Arial"/>
                <w:sz w:val="18"/>
                <w:szCs w:val="18"/>
              </w:rPr>
              <w:t>n/a</w:t>
            </w:r>
          </w:p>
        </w:tc>
      </w:tr>
      <w:tr w:rsidR="00633FF9" w:rsidRPr="004A5D01" w14:paraId="42FA69F5" w14:textId="77777777" w:rsidTr="006C4819">
        <w:trPr>
          <w:trHeight w:val="275"/>
        </w:trPr>
        <w:tc>
          <w:tcPr>
            <w:tcW w:w="428" w:type="pct"/>
            <w:shd w:val="clear" w:color="auto" w:fill="auto"/>
          </w:tcPr>
          <w:p w14:paraId="1FF38C75"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853" w:type="pct"/>
            <w:shd w:val="clear" w:color="auto" w:fill="auto"/>
          </w:tcPr>
          <w:p w14:paraId="5D60338D"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428" w:type="pct"/>
            <w:shd w:val="clear" w:color="auto" w:fill="auto"/>
          </w:tcPr>
          <w:p w14:paraId="4EA69A43"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1097" w:type="pct"/>
            <w:shd w:val="clear" w:color="auto" w:fill="auto"/>
          </w:tcPr>
          <w:p w14:paraId="6878E7B6"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366" w:type="pct"/>
            <w:shd w:val="clear" w:color="auto" w:fill="auto"/>
          </w:tcPr>
          <w:p w14:paraId="015E1620"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1018" w:type="pct"/>
            <w:shd w:val="clear" w:color="auto" w:fill="auto"/>
          </w:tcPr>
          <w:p w14:paraId="11837769"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44" w:type="pct"/>
          </w:tcPr>
          <w:p w14:paraId="7B88A9F2" w14:textId="77777777" w:rsidR="00633FF9" w:rsidRPr="004A5D01" w:rsidRDefault="00633FF9" w:rsidP="006C4819">
            <w:pPr>
              <w:rPr>
                <w:rFonts w:ascii="Arial" w:hAnsi="Arial" w:cs="Arial"/>
                <w:b/>
                <w:sz w:val="18"/>
                <w:szCs w:val="18"/>
              </w:rPr>
            </w:pPr>
          </w:p>
        </w:tc>
        <w:tc>
          <w:tcPr>
            <w:tcW w:w="366" w:type="pct"/>
          </w:tcPr>
          <w:p w14:paraId="44EC9419" w14:textId="77777777" w:rsidR="00633FF9" w:rsidRPr="004A5D01" w:rsidRDefault="00633FF9" w:rsidP="006C4819">
            <w:pPr>
              <w:rPr>
                <w:rFonts w:ascii="Arial" w:hAnsi="Arial" w:cs="Arial"/>
                <w:b/>
                <w:sz w:val="18"/>
                <w:szCs w:val="18"/>
              </w:rPr>
            </w:pPr>
          </w:p>
        </w:tc>
      </w:tr>
      <w:tr w:rsidR="00633FF9" w:rsidRPr="004A5D01" w14:paraId="5F71CAAA" w14:textId="77777777" w:rsidTr="006C4819">
        <w:trPr>
          <w:trHeight w:val="275"/>
        </w:trPr>
        <w:tc>
          <w:tcPr>
            <w:tcW w:w="428" w:type="pct"/>
            <w:shd w:val="clear" w:color="auto" w:fill="auto"/>
          </w:tcPr>
          <w:p w14:paraId="1BBFC4E8" w14:textId="77777777" w:rsidR="00633FF9" w:rsidRDefault="00633FF9" w:rsidP="006C4819">
            <w:pPr>
              <w:rPr>
                <w:rFonts w:ascii="Arial" w:hAnsi="Arial" w:cs="Arial"/>
                <w:sz w:val="18"/>
                <w:szCs w:val="18"/>
              </w:rPr>
            </w:pPr>
            <w:r>
              <w:rPr>
                <w:rFonts w:ascii="Arial" w:hAnsi="Arial" w:cs="Arial"/>
                <w:sz w:val="18"/>
                <w:szCs w:val="18"/>
              </w:rPr>
              <w:t>Data Column</w:t>
            </w:r>
          </w:p>
        </w:tc>
        <w:tc>
          <w:tcPr>
            <w:tcW w:w="853" w:type="pct"/>
            <w:shd w:val="clear" w:color="auto" w:fill="auto"/>
          </w:tcPr>
          <w:p w14:paraId="26F1B726" w14:textId="77777777" w:rsidR="00633FF9" w:rsidRPr="00A77FC7" w:rsidRDefault="00633FF9" w:rsidP="006C4819">
            <w:pPr>
              <w:rPr>
                <w:rFonts w:ascii="Arial" w:hAnsi="Arial" w:cs="Arial"/>
                <w:sz w:val="18"/>
                <w:szCs w:val="18"/>
              </w:rPr>
            </w:pPr>
            <w:r w:rsidRPr="00A77FC7">
              <w:rPr>
                <w:rFonts w:ascii="Arial" w:hAnsi="Arial" w:cs="Arial"/>
                <w:sz w:val="18"/>
                <w:szCs w:val="18"/>
              </w:rPr>
              <w:t>Contribution Month</w:t>
            </w:r>
          </w:p>
        </w:tc>
        <w:tc>
          <w:tcPr>
            <w:tcW w:w="428" w:type="pct"/>
            <w:shd w:val="clear" w:color="auto" w:fill="auto"/>
          </w:tcPr>
          <w:p w14:paraId="220BEF7E" w14:textId="77777777" w:rsidR="00633FF9" w:rsidRDefault="00BD3631" w:rsidP="006C4819">
            <w:pPr>
              <w:rPr>
                <w:rFonts w:ascii="Arial" w:hAnsi="Arial" w:cs="Arial"/>
                <w:sz w:val="18"/>
                <w:szCs w:val="18"/>
              </w:rPr>
            </w:pPr>
            <w:r>
              <w:rPr>
                <w:rFonts w:ascii="Arial" w:hAnsi="Arial" w:cs="Arial"/>
                <w:sz w:val="18"/>
                <w:szCs w:val="18"/>
              </w:rPr>
              <w:t>n/a</w:t>
            </w:r>
          </w:p>
        </w:tc>
        <w:tc>
          <w:tcPr>
            <w:tcW w:w="1097" w:type="pct"/>
            <w:shd w:val="clear" w:color="auto" w:fill="auto"/>
          </w:tcPr>
          <w:p w14:paraId="3EEF8193" w14:textId="77777777" w:rsidR="00633FF9" w:rsidRDefault="00633FF9" w:rsidP="006C4819">
            <w:pPr>
              <w:rPr>
                <w:rFonts w:ascii="Arial" w:hAnsi="Arial" w:cs="Arial"/>
                <w:sz w:val="18"/>
                <w:szCs w:val="18"/>
              </w:rPr>
            </w:pPr>
            <w:r>
              <w:rPr>
                <w:rFonts w:ascii="Arial" w:hAnsi="Arial" w:cs="Arial"/>
                <w:sz w:val="18"/>
                <w:szCs w:val="18"/>
              </w:rPr>
              <w:t>Each month of data grouped within the report</w:t>
            </w:r>
          </w:p>
          <w:p w14:paraId="054AC537" w14:textId="77777777" w:rsidR="00633FF9" w:rsidRPr="006472F6" w:rsidRDefault="00633FF9" w:rsidP="006C4819">
            <w:pPr>
              <w:rPr>
                <w:rFonts w:ascii="Arial" w:hAnsi="Arial" w:cs="Arial"/>
                <w:sz w:val="18"/>
                <w:szCs w:val="18"/>
              </w:rPr>
            </w:pPr>
            <w:r>
              <w:rPr>
                <w:rFonts w:ascii="Arial" w:hAnsi="Arial" w:cs="Arial"/>
                <w:sz w:val="18"/>
                <w:szCs w:val="18"/>
              </w:rPr>
              <w:t>mmmm yyyy</w:t>
            </w:r>
          </w:p>
          <w:p w14:paraId="207C762C" w14:textId="77777777" w:rsidR="00633FF9" w:rsidRDefault="00633FF9" w:rsidP="006C4819">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366" w:type="pct"/>
            <w:shd w:val="clear" w:color="auto" w:fill="auto"/>
          </w:tcPr>
          <w:p w14:paraId="61CE2962" w14:textId="77777777" w:rsidR="00633FF9" w:rsidRDefault="00633FF9" w:rsidP="006C4819">
            <w:pPr>
              <w:rPr>
                <w:rFonts w:ascii="Arial" w:hAnsi="Arial" w:cs="Arial"/>
                <w:sz w:val="18"/>
                <w:szCs w:val="18"/>
              </w:rPr>
            </w:pPr>
            <w:r>
              <w:rPr>
                <w:rFonts w:ascii="Arial" w:hAnsi="Arial" w:cs="Arial"/>
                <w:sz w:val="18"/>
                <w:szCs w:val="18"/>
              </w:rPr>
              <w:t>N</w:t>
            </w:r>
          </w:p>
        </w:tc>
        <w:tc>
          <w:tcPr>
            <w:tcW w:w="1018" w:type="pct"/>
            <w:shd w:val="clear" w:color="auto" w:fill="auto"/>
          </w:tcPr>
          <w:p w14:paraId="3D1685AB" w14:textId="77777777" w:rsidR="00633FF9" w:rsidRDefault="00BD3631" w:rsidP="006C4819">
            <w:pPr>
              <w:rPr>
                <w:rFonts w:ascii="Arial" w:hAnsi="Arial" w:cs="Arial"/>
                <w:sz w:val="18"/>
                <w:szCs w:val="18"/>
              </w:rPr>
            </w:pPr>
            <w:r>
              <w:rPr>
                <w:rFonts w:ascii="Arial" w:hAnsi="Arial" w:cs="Arial"/>
                <w:sz w:val="18"/>
                <w:szCs w:val="18"/>
              </w:rPr>
              <w:t>n/a</w:t>
            </w:r>
          </w:p>
        </w:tc>
        <w:tc>
          <w:tcPr>
            <w:tcW w:w="444" w:type="pct"/>
          </w:tcPr>
          <w:p w14:paraId="2412CEA2" w14:textId="77777777" w:rsidR="00633FF9" w:rsidRDefault="00BD3631" w:rsidP="006C4819">
            <w:pPr>
              <w:rPr>
                <w:rFonts w:ascii="Arial" w:hAnsi="Arial" w:cs="Arial"/>
                <w:sz w:val="18"/>
                <w:szCs w:val="18"/>
              </w:rPr>
            </w:pPr>
            <w:r>
              <w:rPr>
                <w:rFonts w:ascii="Arial" w:hAnsi="Arial" w:cs="Arial"/>
                <w:sz w:val="18"/>
                <w:szCs w:val="18"/>
              </w:rPr>
              <w:t>N</w:t>
            </w:r>
          </w:p>
        </w:tc>
        <w:tc>
          <w:tcPr>
            <w:tcW w:w="366" w:type="pct"/>
          </w:tcPr>
          <w:p w14:paraId="008DEAB5" w14:textId="77777777" w:rsidR="00633FF9" w:rsidRDefault="00BD3631" w:rsidP="006C4819">
            <w:pPr>
              <w:rPr>
                <w:rFonts w:ascii="Arial" w:hAnsi="Arial" w:cs="Arial"/>
                <w:sz w:val="18"/>
                <w:szCs w:val="18"/>
              </w:rPr>
            </w:pPr>
            <w:r>
              <w:rPr>
                <w:rFonts w:ascii="Arial" w:hAnsi="Arial" w:cs="Arial"/>
                <w:sz w:val="18"/>
                <w:szCs w:val="18"/>
              </w:rPr>
              <w:t>n/a</w:t>
            </w:r>
          </w:p>
        </w:tc>
      </w:tr>
      <w:tr w:rsidR="00BD3631" w:rsidRPr="004A5D01" w14:paraId="2DCE40A0" w14:textId="77777777" w:rsidTr="006C4819">
        <w:trPr>
          <w:trHeight w:val="275"/>
        </w:trPr>
        <w:tc>
          <w:tcPr>
            <w:tcW w:w="428" w:type="pct"/>
            <w:shd w:val="clear" w:color="auto" w:fill="auto"/>
          </w:tcPr>
          <w:p w14:paraId="2B78BC58" w14:textId="77777777" w:rsidR="00BD3631" w:rsidRDefault="00BD3631" w:rsidP="00BD3631">
            <w:r>
              <w:rPr>
                <w:rFonts w:ascii="Arial" w:hAnsi="Arial" w:cs="Arial"/>
                <w:sz w:val="18"/>
                <w:szCs w:val="18"/>
              </w:rPr>
              <w:t>Data Column</w:t>
            </w:r>
          </w:p>
        </w:tc>
        <w:tc>
          <w:tcPr>
            <w:tcW w:w="853" w:type="pct"/>
            <w:shd w:val="clear" w:color="auto" w:fill="auto"/>
          </w:tcPr>
          <w:p w14:paraId="51DE4014" w14:textId="77777777" w:rsidR="00BD3631" w:rsidRDefault="00BD3631" w:rsidP="00BD3631">
            <w:pPr>
              <w:rPr>
                <w:rFonts w:ascii="Arial" w:hAnsi="Arial" w:cs="Arial"/>
                <w:sz w:val="18"/>
                <w:szCs w:val="18"/>
              </w:rPr>
            </w:pPr>
            <w:r>
              <w:rPr>
                <w:rFonts w:ascii="Arial" w:hAnsi="Arial" w:cs="Arial"/>
                <w:sz w:val="18"/>
                <w:szCs w:val="18"/>
              </w:rPr>
              <w:t>Date Contributions received</w:t>
            </w:r>
          </w:p>
        </w:tc>
        <w:tc>
          <w:tcPr>
            <w:tcW w:w="428" w:type="pct"/>
            <w:shd w:val="clear" w:color="auto" w:fill="auto"/>
          </w:tcPr>
          <w:p w14:paraId="564D1D60" w14:textId="77777777" w:rsidR="00BD3631" w:rsidRDefault="00BD3631" w:rsidP="00BD3631">
            <w:r w:rsidRPr="00D43146">
              <w:rPr>
                <w:rFonts w:ascii="Arial" w:hAnsi="Arial" w:cs="Arial"/>
                <w:sz w:val="18"/>
                <w:szCs w:val="18"/>
              </w:rPr>
              <w:t>n/a</w:t>
            </w:r>
          </w:p>
        </w:tc>
        <w:tc>
          <w:tcPr>
            <w:tcW w:w="1097" w:type="pct"/>
            <w:shd w:val="clear" w:color="auto" w:fill="auto"/>
          </w:tcPr>
          <w:p w14:paraId="676CCB1B" w14:textId="77777777" w:rsidR="00BD3631" w:rsidRDefault="00BD3631" w:rsidP="00BD3631">
            <w:pPr>
              <w:rPr>
                <w:rFonts w:ascii="Arial" w:hAnsi="Arial" w:cs="Arial"/>
                <w:sz w:val="18"/>
                <w:szCs w:val="18"/>
              </w:rPr>
            </w:pPr>
            <w:r>
              <w:rPr>
                <w:rFonts w:ascii="Arial" w:hAnsi="Arial" w:cs="Arial"/>
                <w:sz w:val="18"/>
                <w:szCs w:val="18"/>
              </w:rPr>
              <w:t>Date</w:t>
            </w:r>
          </w:p>
          <w:p w14:paraId="53B8C5D7" w14:textId="77777777" w:rsidR="00BD3631" w:rsidRPr="006472F6" w:rsidRDefault="00BD3631" w:rsidP="00BD3631">
            <w:pPr>
              <w:rPr>
                <w:rFonts w:ascii="Arial" w:hAnsi="Arial" w:cs="Arial"/>
                <w:sz w:val="18"/>
                <w:szCs w:val="18"/>
              </w:rPr>
            </w:pPr>
            <w:r>
              <w:rPr>
                <w:rFonts w:ascii="Arial" w:hAnsi="Arial" w:cs="Arial"/>
                <w:sz w:val="18"/>
                <w:szCs w:val="18"/>
              </w:rPr>
              <w:t>Dd/mm/yyyy</w:t>
            </w:r>
          </w:p>
          <w:p w14:paraId="728AACAF" w14:textId="77777777" w:rsidR="00BD3631" w:rsidRDefault="00BD3631" w:rsidP="00BD3631">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366" w:type="pct"/>
            <w:shd w:val="clear" w:color="auto" w:fill="auto"/>
          </w:tcPr>
          <w:p w14:paraId="4D0F9EC6" w14:textId="77777777" w:rsidR="00BD3631" w:rsidRDefault="00BD3631" w:rsidP="00BD3631">
            <w:pPr>
              <w:rPr>
                <w:rFonts w:ascii="Arial" w:hAnsi="Arial" w:cs="Arial"/>
                <w:sz w:val="18"/>
                <w:szCs w:val="18"/>
              </w:rPr>
            </w:pPr>
            <w:r>
              <w:rPr>
                <w:rFonts w:ascii="Arial" w:hAnsi="Arial" w:cs="Arial"/>
                <w:sz w:val="18"/>
                <w:szCs w:val="18"/>
              </w:rPr>
              <w:t>N</w:t>
            </w:r>
          </w:p>
        </w:tc>
        <w:tc>
          <w:tcPr>
            <w:tcW w:w="1018" w:type="pct"/>
            <w:shd w:val="clear" w:color="auto" w:fill="auto"/>
          </w:tcPr>
          <w:p w14:paraId="6B4AECAA" w14:textId="77777777" w:rsidR="00BD3631" w:rsidRDefault="00BD3631" w:rsidP="00BD3631">
            <w:pPr>
              <w:rPr>
                <w:rFonts w:ascii="Arial" w:hAnsi="Arial" w:cs="Arial"/>
                <w:sz w:val="18"/>
                <w:szCs w:val="18"/>
              </w:rPr>
            </w:pPr>
            <w:r>
              <w:rPr>
                <w:rFonts w:ascii="Arial" w:hAnsi="Arial" w:cs="Arial"/>
                <w:sz w:val="18"/>
                <w:szCs w:val="18"/>
              </w:rPr>
              <w:t>n/a</w:t>
            </w:r>
          </w:p>
        </w:tc>
        <w:tc>
          <w:tcPr>
            <w:tcW w:w="444" w:type="pct"/>
          </w:tcPr>
          <w:p w14:paraId="346634B0" w14:textId="77777777" w:rsidR="00BD3631" w:rsidRDefault="00BD3631" w:rsidP="00BD3631">
            <w:pPr>
              <w:rPr>
                <w:rFonts w:ascii="Arial" w:hAnsi="Arial" w:cs="Arial"/>
                <w:sz w:val="18"/>
                <w:szCs w:val="18"/>
              </w:rPr>
            </w:pPr>
            <w:r>
              <w:rPr>
                <w:rFonts w:ascii="Arial" w:hAnsi="Arial" w:cs="Arial"/>
                <w:sz w:val="18"/>
                <w:szCs w:val="18"/>
              </w:rPr>
              <w:t>N</w:t>
            </w:r>
          </w:p>
        </w:tc>
        <w:tc>
          <w:tcPr>
            <w:tcW w:w="366" w:type="pct"/>
          </w:tcPr>
          <w:p w14:paraId="50001263" w14:textId="77777777" w:rsidR="00BD3631" w:rsidRDefault="00BD3631" w:rsidP="00BD3631">
            <w:pPr>
              <w:rPr>
                <w:rFonts w:ascii="Arial" w:hAnsi="Arial" w:cs="Arial"/>
                <w:sz w:val="18"/>
                <w:szCs w:val="18"/>
              </w:rPr>
            </w:pPr>
            <w:r>
              <w:rPr>
                <w:rFonts w:ascii="Arial" w:hAnsi="Arial" w:cs="Arial"/>
                <w:sz w:val="18"/>
                <w:szCs w:val="18"/>
              </w:rPr>
              <w:t>n/a</w:t>
            </w:r>
          </w:p>
        </w:tc>
      </w:tr>
      <w:tr w:rsidR="00BD3631" w:rsidRPr="004A5D01" w14:paraId="59EE37C4" w14:textId="77777777" w:rsidTr="006C4819">
        <w:trPr>
          <w:trHeight w:val="275"/>
        </w:trPr>
        <w:tc>
          <w:tcPr>
            <w:tcW w:w="428" w:type="pct"/>
            <w:shd w:val="clear" w:color="auto" w:fill="auto"/>
          </w:tcPr>
          <w:p w14:paraId="5C91F9BD" w14:textId="77777777" w:rsidR="00BD3631" w:rsidRDefault="00BD3631" w:rsidP="00BD3631">
            <w:pPr>
              <w:rPr>
                <w:rFonts w:ascii="Arial" w:hAnsi="Arial" w:cs="Arial"/>
                <w:sz w:val="18"/>
                <w:szCs w:val="18"/>
              </w:rPr>
            </w:pPr>
            <w:r>
              <w:rPr>
                <w:rFonts w:ascii="Arial" w:hAnsi="Arial" w:cs="Arial"/>
                <w:sz w:val="18"/>
                <w:szCs w:val="18"/>
              </w:rPr>
              <w:t>Data Column</w:t>
            </w:r>
          </w:p>
          <w:p w14:paraId="6726A9AA" w14:textId="77777777" w:rsidR="00BD3631" w:rsidRDefault="00BD3631" w:rsidP="00BD3631">
            <w:r>
              <w:rPr>
                <w:rFonts w:ascii="Arial" w:hAnsi="Arial" w:cs="Arial"/>
                <w:sz w:val="18"/>
                <w:szCs w:val="18"/>
              </w:rPr>
              <w:t>(Amount of these columns will vary)</w:t>
            </w:r>
          </w:p>
        </w:tc>
        <w:tc>
          <w:tcPr>
            <w:tcW w:w="853" w:type="pct"/>
            <w:shd w:val="clear" w:color="auto" w:fill="auto"/>
          </w:tcPr>
          <w:p w14:paraId="5147CF13" w14:textId="77777777" w:rsidR="00BD3631" w:rsidRDefault="00BD3631" w:rsidP="00BD3631">
            <w:pPr>
              <w:rPr>
                <w:rFonts w:ascii="Arial" w:hAnsi="Arial" w:cs="Arial"/>
                <w:sz w:val="18"/>
                <w:szCs w:val="18"/>
              </w:rPr>
            </w:pPr>
            <w:r>
              <w:rPr>
                <w:rFonts w:ascii="Arial" w:hAnsi="Arial" w:cs="Arial"/>
                <w:sz w:val="18"/>
                <w:szCs w:val="18"/>
              </w:rPr>
              <w:t>xxxxxx Contributions</w:t>
            </w:r>
          </w:p>
        </w:tc>
        <w:tc>
          <w:tcPr>
            <w:tcW w:w="428" w:type="pct"/>
            <w:shd w:val="clear" w:color="auto" w:fill="auto"/>
          </w:tcPr>
          <w:p w14:paraId="4ADFF075" w14:textId="77777777" w:rsidR="00BD3631" w:rsidRDefault="00BD3631" w:rsidP="00BD3631">
            <w:r w:rsidRPr="00D43146">
              <w:rPr>
                <w:rFonts w:ascii="Arial" w:hAnsi="Arial" w:cs="Arial"/>
                <w:sz w:val="18"/>
                <w:szCs w:val="18"/>
              </w:rPr>
              <w:t>n/a</w:t>
            </w:r>
          </w:p>
        </w:tc>
        <w:tc>
          <w:tcPr>
            <w:tcW w:w="1097" w:type="pct"/>
            <w:shd w:val="clear" w:color="auto" w:fill="auto"/>
          </w:tcPr>
          <w:p w14:paraId="0C188935" w14:textId="77777777" w:rsidR="00BD3631" w:rsidRDefault="00BD3631" w:rsidP="00BD3631">
            <w:pPr>
              <w:rPr>
                <w:rFonts w:ascii="Arial" w:hAnsi="Arial" w:cs="Arial"/>
                <w:sz w:val="18"/>
                <w:szCs w:val="18"/>
              </w:rPr>
            </w:pPr>
            <w:r>
              <w:rPr>
                <w:rFonts w:ascii="Arial" w:hAnsi="Arial" w:cs="Arial"/>
                <w:sz w:val="18"/>
                <w:szCs w:val="18"/>
              </w:rPr>
              <w:t xml:space="preserve">Column for each type of Contribution received </w:t>
            </w:r>
          </w:p>
          <w:p w14:paraId="24545B6C" w14:textId="77777777" w:rsidR="00BD3631" w:rsidRDefault="00BD3631" w:rsidP="00BD3631">
            <w:pPr>
              <w:rPr>
                <w:rFonts w:ascii="Arial" w:hAnsi="Arial" w:cs="Arial"/>
                <w:sz w:val="18"/>
                <w:szCs w:val="18"/>
              </w:rPr>
            </w:pPr>
            <w:r>
              <w:rPr>
                <w:rFonts w:ascii="Arial" w:hAnsi="Arial" w:cs="Arial"/>
                <w:sz w:val="18"/>
                <w:szCs w:val="18"/>
              </w:rPr>
              <w:t>£ to 2dp</w:t>
            </w:r>
          </w:p>
          <w:p w14:paraId="5343F54E" w14:textId="77777777" w:rsidR="00BD3631" w:rsidRPr="009E79DE" w:rsidRDefault="00BD3631" w:rsidP="00BD3631">
            <w:pPr>
              <w:rPr>
                <w:rFonts w:ascii="Arial" w:hAnsi="Arial" w:cs="Arial"/>
                <w:sz w:val="18"/>
                <w:szCs w:val="18"/>
              </w:rPr>
            </w:pPr>
            <w:r>
              <w:rPr>
                <w:rFonts w:ascii="Arial" w:hAnsi="Arial" w:cs="Arial"/>
                <w:sz w:val="18"/>
                <w:szCs w:val="18"/>
              </w:rPr>
              <w:t>Right aligned</w:t>
            </w:r>
          </w:p>
        </w:tc>
        <w:tc>
          <w:tcPr>
            <w:tcW w:w="366" w:type="pct"/>
            <w:shd w:val="clear" w:color="auto" w:fill="auto"/>
          </w:tcPr>
          <w:p w14:paraId="71269E94" w14:textId="77777777" w:rsidR="00BD3631" w:rsidRDefault="00BD3631" w:rsidP="00BD3631">
            <w:pPr>
              <w:rPr>
                <w:rFonts w:ascii="Arial" w:hAnsi="Arial" w:cs="Arial"/>
                <w:sz w:val="18"/>
                <w:szCs w:val="18"/>
              </w:rPr>
            </w:pPr>
            <w:r>
              <w:rPr>
                <w:rFonts w:ascii="Arial" w:hAnsi="Arial" w:cs="Arial"/>
                <w:sz w:val="18"/>
                <w:szCs w:val="18"/>
              </w:rPr>
              <w:t>N</w:t>
            </w:r>
          </w:p>
        </w:tc>
        <w:tc>
          <w:tcPr>
            <w:tcW w:w="1018" w:type="pct"/>
            <w:shd w:val="clear" w:color="auto" w:fill="auto"/>
          </w:tcPr>
          <w:p w14:paraId="719E8D85" w14:textId="77777777" w:rsidR="00BD3631" w:rsidRDefault="00BD3631" w:rsidP="00BD3631">
            <w:pPr>
              <w:rPr>
                <w:rFonts w:ascii="Arial" w:hAnsi="Arial" w:cs="Arial"/>
                <w:sz w:val="18"/>
                <w:szCs w:val="18"/>
              </w:rPr>
            </w:pPr>
            <w:r>
              <w:rPr>
                <w:rFonts w:ascii="Arial" w:hAnsi="Arial" w:cs="Arial"/>
                <w:sz w:val="18"/>
                <w:szCs w:val="18"/>
              </w:rPr>
              <w:t>n/a</w:t>
            </w:r>
          </w:p>
        </w:tc>
        <w:tc>
          <w:tcPr>
            <w:tcW w:w="444" w:type="pct"/>
          </w:tcPr>
          <w:p w14:paraId="6AA82DF6" w14:textId="77777777" w:rsidR="00BD3631" w:rsidRDefault="00BD3631" w:rsidP="00BD3631">
            <w:pPr>
              <w:rPr>
                <w:rFonts w:ascii="Arial" w:hAnsi="Arial" w:cs="Arial"/>
                <w:sz w:val="18"/>
                <w:szCs w:val="18"/>
              </w:rPr>
            </w:pPr>
            <w:r>
              <w:rPr>
                <w:rFonts w:ascii="Arial" w:hAnsi="Arial" w:cs="Arial"/>
                <w:sz w:val="18"/>
                <w:szCs w:val="18"/>
              </w:rPr>
              <w:t>N</w:t>
            </w:r>
          </w:p>
        </w:tc>
        <w:tc>
          <w:tcPr>
            <w:tcW w:w="366" w:type="pct"/>
          </w:tcPr>
          <w:p w14:paraId="50F81FF1" w14:textId="77777777" w:rsidR="00BD3631" w:rsidRDefault="00BD3631" w:rsidP="00BD3631">
            <w:pPr>
              <w:rPr>
                <w:rFonts w:ascii="Arial" w:hAnsi="Arial" w:cs="Arial"/>
                <w:sz w:val="18"/>
                <w:szCs w:val="18"/>
              </w:rPr>
            </w:pPr>
            <w:r>
              <w:rPr>
                <w:rFonts w:ascii="Arial" w:hAnsi="Arial" w:cs="Arial"/>
                <w:sz w:val="18"/>
                <w:szCs w:val="18"/>
              </w:rPr>
              <w:t>n/a</w:t>
            </w:r>
          </w:p>
        </w:tc>
      </w:tr>
      <w:tr w:rsidR="00BD3631" w:rsidRPr="004A5D01" w14:paraId="08D591B4" w14:textId="77777777" w:rsidTr="006C4819">
        <w:trPr>
          <w:trHeight w:val="275"/>
        </w:trPr>
        <w:tc>
          <w:tcPr>
            <w:tcW w:w="428" w:type="pct"/>
            <w:shd w:val="clear" w:color="auto" w:fill="auto"/>
          </w:tcPr>
          <w:p w14:paraId="22DE4487" w14:textId="77777777" w:rsidR="00BD3631" w:rsidRDefault="00BD3631" w:rsidP="00BD3631">
            <w:r>
              <w:rPr>
                <w:rFonts w:ascii="Arial" w:hAnsi="Arial" w:cs="Arial"/>
                <w:sz w:val="18"/>
                <w:szCs w:val="18"/>
              </w:rPr>
              <w:t>Data Column</w:t>
            </w:r>
          </w:p>
        </w:tc>
        <w:tc>
          <w:tcPr>
            <w:tcW w:w="853" w:type="pct"/>
            <w:shd w:val="clear" w:color="auto" w:fill="auto"/>
          </w:tcPr>
          <w:p w14:paraId="43F7BF37" w14:textId="77777777" w:rsidR="00BD3631" w:rsidRDefault="00BD3631" w:rsidP="00BD3631">
            <w:pPr>
              <w:rPr>
                <w:rFonts w:ascii="Arial" w:hAnsi="Arial" w:cs="Arial"/>
                <w:sz w:val="18"/>
                <w:szCs w:val="18"/>
              </w:rPr>
            </w:pPr>
            <w:r>
              <w:rPr>
                <w:rFonts w:ascii="Arial" w:hAnsi="Arial" w:cs="Arial"/>
                <w:sz w:val="18"/>
                <w:szCs w:val="18"/>
              </w:rPr>
              <w:t>Amount Invested</w:t>
            </w:r>
          </w:p>
        </w:tc>
        <w:tc>
          <w:tcPr>
            <w:tcW w:w="428" w:type="pct"/>
            <w:shd w:val="clear" w:color="auto" w:fill="auto"/>
          </w:tcPr>
          <w:p w14:paraId="126F8876" w14:textId="77777777" w:rsidR="00BD3631" w:rsidRDefault="00BD3631" w:rsidP="00BD3631">
            <w:r w:rsidRPr="00D43146">
              <w:rPr>
                <w:rFonts w:ascii="Arial" w:hAnsi="Arial" w:cs="Arial"/>
                <w:sz w:val="18"/>
                <w:szCs w:val="18"/>
              </w:rPr>
              <w:t>n/a</w:t>
            </w:r>
          </w:p>
        </w:tc>
        <w:tc>
          <w:tcPr>
            <w:tcW w:w="1097" w:type="pct"/>
            <w:shd w:val="clear" w:color="auto" w:fill="auto"/>
          </w:tcPr>
          <w:p w14:paraId="5BD2C46C" w14:textId="77777777" w:rsidR="00BD3631" w:rsidRDefault="00BD3631" w:rsidP="00BD3631">
            <w:pPr>
              <w:rPr>
                <w:rFonts w:ascii="Arial" w:hAnsi="Arial" w:cs="Arial"/>
                <w:sz w:val="18"/>
                <w:szCs w:val="18"/>
              </w:rPr>
            </w:pPr>
            <w:r>
              <w:rPr>
                <w:rFonts w:ascii="Arial" w:hAnsi="Arial" w:cs="Arial"/>
                <w:sz w:val="18"/>
                <w:szCs w:val="18"/>
              </w:rPr>
              <w:t>Value summarised  for each month within the report</w:t>
            </w:r>
          </w:p>
          <w:p w14:paraId="3FC64DDC" w14:textId="77777777" w:rsidR="00BD3631" w:rsidRDefault="00BD3631" w:rsidP="00BD3631">
            <w:pPr>
              <w:rPr>
                <w:rFonts w:ascii="Arial" w:hAnsi="Arial" w:cs="Arial"/>
                <w:sz w:val="18"/>
                <w:szCs w:val="18"/>
              </w:rPr>
            </w:pPr>
            <w:r>
              <w:rPr>
                <w:rFonts w:ascii="Arial" w:hAnsi="Arial" w:cs="Arial"/>
                <w:sz w:val="18"/>
                <w:szCs w:val="18"/>
              </w:rPr>
              <w:t>£ to 2dp</w:t>
            </w:r>
          </w:p>
          <w:p w14:paraId="35A5B69B" w14:textId="77777777" w:rsidR="00BD3631" w:rsidRDefault="00BD3631" w:rsidP="00BD3631">
            <w:pPr>
              <w:rPr>
                <w:rFonts w:ascii="Arial" w:hAnsi="Arial" w:cs="Arial"/>
                <w:sz w:val="18"/>
                <w:szCs w:val="18"/>
              </w:rPr>
            </w:pPr>
            <w:r>
              <w:rPr>
                <w:rFonts w:ascii="Arial" w:hAnsi="Arial" w:cs="Arial"/>
                <w:sz w:val="18"/>
                <w:szCs w:val="18"/>
              </w:rPr>
              <w:t>Right aligned</w:t>
            </w:r>
          </w:p>
        </w:tc>
        <w:tc>
          <w:tcPr>
            <w:tcW w:w="366" w:type="pct"/>
            <w:shd w:val="clear" w:color="auto" w:fill="auto"/>
          </w:tcPr>
          <w:p w14:paraId="315B2F4D" w14:textId="77777777" w:rsidR="00BD3631" w:rsidRDefault="00BD3631" w:rsidP="00BD3631">
            <w:pPr>
              <w:rPr>
                <w:rFonts w:ascii="Arial" w:hAnsi="Arial" w:cs="Arial"/>
                <w:sz w:val="18"/>
                <w:szCs w:val="18"/>
              </w:rPr>
            </w:pPr>
            <w:r>
              <w:rPr>
                <w:rFonts w:ascii="Arial" w:hAnsi="Arial" w:cs="Arial"/>
                <w:sz w:val="18"/>
                <w:szCs w:val="18"/>
              </w:rPr>
              <w:t>N</w:t>
            </w:r>
          </w:p>
        </w:tc>
        <w:tc>
          <w:tcPr>
            <w:tcW w:w="1018" w:type="pct"/>
            <w:shd w:val="clear" w:color="auto" w:fill="auto"/>
          </w:tcPr>
          <w:p w14:paraId="12327265" w14:textId="77777777" w:rsidR="00BD3631" w:rsidRDefault="00BD3631" w:rsidP="00BD3631">
            <w:pPr>
              <w:rPr>
                <w:rFonts w:ascii="Arial" w:hAnsi="Arial" w:cs="Arial"/>
                <w:sz w:val="18"/>
                <w:szCs w:val="18"/>
              </w:rPr>
            </w:pPr>
            <w:r>
              <w:rPr>
                <w:rFonts w:ascii="Arial" w:hAnsi="Arial" w:cs="Arial"/>
                <w:sz w:val="18"/>
                <w:szCs w:val="18"/>
              </w:rPr>
              <w:t>n/a</w:t>
            </w:r>
          </w:p>
        </w:tc>
        <w:tc>
          <w:tcPr>
            <w:tcW w:w="444" w:type="pct"/>
          </w:tcPr>
          <w:p w14:paraId="345B42DE" w14:textId="77777777" w:rsidR="00BD3631" w:rsidRDefault="00BD3631" w:rsidP="00BD3631">
            <w:pPr>
              <w:rPr>
                <w:rFonts w:ascii="Arial" w:hAnsi="Arial" w:cs="Arial"/>
                <w:sz w:val="18"/>
                <w:szCs w:val="18"/>
              </w:rPr>
            </w:pPr>
            <w:r>
              <w:rPr>
                <w:rFonts w:ascii="Arial" w:hAnsi="Arial" w:cs="Arial"/>
                <w:sz w:val="18"/>
                <w:szCs w:val="18"/>
              </w:rPr>
              <w:t>N</w:t>
            </w:r>
          </w:p>
        </w:tc>
        <w:tc>
          <w:tcPr>
            <w:tcW w:w="366" w:type="pct"/>
          </w:tcPr>
          <w:p w14:paraId="2C20FEA4" w14:textId="77777777" w:rsidR="00BD3631" w:rsidRDefault="00BD3631" w:rsidP="00BD3631">
            <w:pPr>
              <w:rPr>
                <w:rFonts w:ascii="Arial" w:hAnsi="Arial" w:cs="Arial"/>
                <w:sz w:val="18"/>
                <w:szCs w:val="18"/>
              </w:rPr>
            </w:pPr>
            <w:r>
              <w:rPr>
                <w:rFonts w:ascii="Arial" w:hAnsi="Arial" w:cs="Arial"/>
                <w:sz w:val="18"/>
                <w:szCs w:val="18"/>
              </w:rPr>
              <w:t>n/a</w:t>
            </w:r>
          </w:p>
        </w:tc>
      </w:tr>
      <w:tr w:rsidR="00BD3631" w:rsidRPr="004A5D01" w14:paraId="5AAAFBEF" w14:textId="77777777" w:rsidTr="006C4819">
        <w:trPr>
          <w:trHeight w:val="275"/>
        </w:trPr>
        <w:tc>
          <w:tcPr>
            <w:tcW w:w="428" w:type="pct"/>
            <w:shd w:val="clear" w:color="auto" w:fill="auto"/>
          </w:tcPr>
          <w:p w14:paraId="04435BBE" w14:textId="77777777" w:rsidR="00BD3631" w:rsidRDefault="00BD3631" w:rsidP="00BD3631">
            <w:r>
              <w:rPr>
                <w:rFonts w:ascii="Arial" w:hAnsi="Arial" w:cs="Arial"/>
                <w:sz w:val="18"/>
                <w:szCs w:val="18"/>
              </w:rPr>
              <w:t>Data Column</w:t>
            </w:r>
          </w:p>
        </w:tc>
        <w:tc>
          <w:tcPr>
            <w:tcW w:w="853" w:type="pct"/>
            <w:shd w:val="clear" w:color="auto" w:fill="auto"/>
          </w:tcPr>
          <w:p w14:paraId="27234817" w14:textId="77777777" w:rsidR="00BD3631" w:rsidRPr="00A77FC7" w:rsidRDefault="00BD3631" w:rsidP="00BD3631">
            <w:pPr>
              <w:rPr>
                <w:rFonts w:ascii="Arial" w:hAnsi="Arial" w:cs="Arial"/>
                <w:sz w:val="18"/>
                <w:szCs w:val="18"/>
              </w:rPr>
            </w:pPr>
            <w:r>
              <w:rPr>
                <w:rFonts w:ascii="Arial" w:hAnsi="Arial" w:cs="Arial"/>
                <w:sz w:val="18"/>
                <w:szCs w:val="18"/>
              </w:rPr>
              <w:t>Date Invested</w:t>
            </w:r>
          </w:p>
        </w:tc>
        <w:tc>
          <w:tcPr>
            <w:tcW w:w="428" w:type="pct"/>
            <w:shd w:val="clear" w:color="auto" w:fill="auto"/>
          </w:tcPr>
          <w:p w14:paraId="0F915973" w14:textId="77777777" w:rsidR="00BD3631" w:rsidRDefault="00BD3631" w:rsidP="00BD3631">
            <w:r w:rsidRPr="00D43146">
              <w:rPr>
                <w:rFonts w:ascii="Arial" w:hAnsi="Arial" w:cs="Arial"/>
                <w:sz w:val="18"/>
                <w:szCs w:val="18"/>
              </w:rPr>
              <w:t>n/a</w:t>
            </w:r>
          </w:p>
        </w:tc>
        <w:tc>
          <w:tcPr>
            <w:tcW w:w="1097" w:type="pct"/>
            <w:shd w:val="clear" w:color="auto" w:fill="auto"/>
          </w:tcPr>
          <w:p w14:paraId="56214201" w14:textId="77777777" w:rsidR="00BD3631" w:rsidRDefault="00BD3631" w:rsidP="00BD3631">
            <w:pPr>
              <w:rPr>
                <w:rFonts w:ascii="Arial" w:hAnsi="Arial" w:cs="Arial"/>
                <w:sz w:val="18"/>
                <w:szCs w:val="18"/>
              </w:rPr>
            </w:pPr>
            <w:r>
              <w:rPr>
                <w:rFonts w:ascii="Arial" w:hAnsi="Arial" w:cs="Arial"/>
                <w:sz w:val="18"/>
                <w:szCs w:val="18"/>
              </w:rPr>
              <w:t>Date</w:t>
            </w:r>
          </w:p>
          <w:p w14:paraId="54EE072A" w14:textId="77777777" w:rsidR="00BD3631" w:rsidRPr="006472F6" w:rsidRDefault="00BD3631" w:rsidP="00BD3631">
            <w:pPr>
              <w:rPr>
                <w:rFonts w:ascii="Arial" w:hAnsi="Arial" w:cs="Arial"/>
                <w:sz w:val="18"/>
                <w:szCs w:val="18"/>
              </w:rPr>
            </w:pPr>
            <w:r>
              <w:rPr>
                <w:rFonts w:ascii="Arial" w:hAnsi="Arial" w:cs="Arial"/>
                <w:sz w:val="18"/>
                <w:szCs w:val="18"/>
              </w:rPr>
              <w:t>Dd/mm/yyyy</w:t>
            </w:r>
          </w:p>
          <w:p w14:paraId="4A95B830" w14:textId="77777777" w:rsidR="00BD3631" w:rsidRDefault="00BD3631" w:rsidP="00BD3631">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366" w:type="pct"/>
            <w:shd w:val="clear" w:color="auto" w:fill="auto"/>
          </w:tcPr>
          <w:p w14:paraId="6CC7F2C9" w14:textId="77777777" w:rsidR="00BD3631" w:rsidRDefault="00BD3631" w:rsidP="00BD3631">
            <w:pPr>
              <w:rPr>
                <w:rFonts w:ascii="Arial" w:hAnsi="Arial" w:cs="Arial"/>
                <w:sz w:val="18"/>
                <w:szCs w:val="18"/>
              </w:rPr>
            </w:pPr>
            <w:r>
              <w:rPr>
                <w:rFonts w:ascii="Arial" w:hAnsi="Arial" w:cs="Arial"/>
                <w:sz w:val="18"/>
                <w:szCs w:val="18"/>
              </w:rPr>
              <w:t>N</w:t>
            </w:r>
          </w:p>
        </w:tc>
        <w:tc>
          <w:tcPr>
            <w:tcW w:w="1018" w:type="pct"/>
            <w:shd w:val="clear" w:color="auto" w:fill="auto"/>
          </w:tcPr>
          <w:p w14:paraId="4DB9F1B2" w14:textId="77777777" w:rsidR="00BD3631" w:rsidRDefault="00BD3631" w:rsidP="00BD3631">
            <w:pPr>
              <w:rPr>
                <w:rFonts w:ascii="Arial" w:hAnsi="Arial" w:cs="Arial"/>
                <w:sz w:val="18"/>
                <w:szCs w:val="18"/>
              </w:rPr>
            </w:pPr>
            <w:r>
              <w:rPr>
                <w:rFonts w:ascii="Arial" w:hAnsi="Arial" w:cs="Arial"/>
                <w:sz w:val="18"/>
                <w:szCs w:val="18"/>
              </w:rPr>
              <w:t>n/a</w:t>
            </w:r>
          </w:p>
        </w:tc>
        <w:tc>
          <w:tcPr>
            <w:tcW w:w="444" w:type="pct"/>
          </w:tcPr>
          <w:p w14:paraId="717A0A0F" w14:textId="77777777" w:rsidR="00BD3631" w:rsidRDefault="00BD3631" w:rsidP="00BD3631">
            <w:pPr>
              <w:rPr>
                <w:rFonts w:ascii="Arial" w:hAnsi="Arial" w:cs="Arial"/>
                <w:sz w:val="18"/>
                <w:szCs w:val="18"/>
              </w:rPr>
            </w:pPr>
            <w:r>
              <w:rPr>
                <w:rFonts w:ascii="Arial" w:hAnsi="Arial" w:cs="Arial"/>
                <w:sz w:val="18"/>
                <w:szCs w:val="18"/>
              </w:rPr>
              <w:t>N</w:t>
            </w:r>
          </w:p>
        </w:tc>
        <w:tc>
          <w:tcPr>
            <w:tcW w:w="366" w:type="pct"/>
          </w:tcPr>
          <w:p w14:paraId="71E0DDD4" w14:textId="77777777" w:rsidR="00BD3631" w:rsidRDefault="00BD3631" w:rsidP="00BD3631">
            <w:pPr>
              <w:rPr>
                <w:rFonts w:ascii="Arial" w:hAnsi="Arial" w:cs="Arial"/>
                <w:sz w:val="18"/>
                <w:szCs w:val="18"/>
              </w:rPr>
            </w:pPr>
            <w:r>
              <w:rPr>
                <w:rFonts w:ascii="Arial" w:hAnsi="Arial" w:cs="Arial"/>
                <w:sz w:val="18"/>
                <w:szCs w:val="18"/>
              </w:rPr>
              <w:t>n/a</w:t>
            </w:r>
          </w:p>
        </w:tc>
      </w:tr>
      <w:tr w:rsidR="00BD3631" w:rsidRPr="004A5D01" w14:paraId="230D2CA3" w14:textId="77777777" w:rsidTr="006C4819">
        <w:trPr>
          <w:trHeight w:val="275"/>
        </w:trPr>
        <w:tc>
          <w:tcPr>
            <w:tcW w:w="428" w:type="pct"/>
            <w:shd w:val="clear" w:color="auto" w:fill="auto"/>
          </w:tcPr>
          <w:p w14:paraId="6C8FEBA5" w14:textId="77777777" w:rsidR="00BD3631" w:rsidRDefault="00BD3631" w:rsidP="00BD3631">
            <w:r>
              <w:rPr>
                <w:rFonts w:ascii="Arial" w:hAnsi="Arial" w:cs="Arial"/>
                <w:sz w:val="18"/>
                <w:szCs w:val="18"/>
              </w:rPr>
              <w:t>Data Row</w:t>
            </w:r>
          </w:p>
        </w:tc>
        <w:tc>
          <w:tcPr>
            <w:tcW w:w="853" w:type="pct"/>
            <w:shd w:val="clear" w:color="auto" w:fill="auto"/>
          </w:tcPr>
          <w:p w14:paraId="68500164" w14:textId="77777777" w:rsidR="00BD3631" w:rsidRDefault="00BD3631" w:rsidP="00BD3631">
            <w:pPr>
              <w:rPr>
                <w:rFonts w:ascii="Arial" w:hAnsi="Arial" w:cs="Arial"/>
                <w:sz w:val="18"/>
                <w:szCs w:val="18"/>
              </w:rPr>
            </w:pPr>
            <w:r>
              <w:rPr>
                <w:rFonts w:ascii="Arial" w:hAnsi="Arial" w:cs="Arial"/>
                <w:sz w:val="18"/>
                <w:szCs w:val="18"/>
              </w:rPr>
              <w:t>Totals</w:t>
            </w:r>
          </w:p>
        </w:tc>
        <w:tc>
          <w:tcPr>
            <w:tcW w:w="428" w:type="pct"/>
            <w:shd w:val="clear" w:color="auto" w:fill="auto"/>
          </w:tcPr>
          <w:p w14:paraId="60523B42" w14:textId="77777777" w:rsidR="00BD3631" w:rsidRDefault="00BD3631" w:rsidP="00BD3631">
            <w:r w:rsidRPr="00D43146">
              <w:rPr>
                <w:rFonts w:ascii="Arial" w:hAnsi="Arial" w:cs="Arial"/>
                <w:sz w:val="18"/>
                <w:szCs w:val="18"/>
              </w:rPr>
              <w:t>n/a</w:t>
            </w:r>
          </w:p>
        </w:tc>
        <w:tc>
          <w:tcPr>
            <w:tcW w:w="1097" w:type="pct"/>
            <w:shd w:val="clear" w:color="auto" w:fill="auto"/>
          </w:tcPr>
          <w:p w14:paraId="4DB83C53" w14:textId="77777777" w:rsidR="00BD3631" w:rsidRDefault="00BD3631" w:rsidP="00BD3631">
            <w:pPr>
              <w:rPr>
                <w:rFonts w:ascii="Arial" w:hAnsi="Arial" w:cs="Arial"/>
                <w:sz w:val="18"/>
                <w:szCs w:val="18"/>
              </w:rPr>
            </w:pPr>
            <w:r>
              <w:rPr>
                <w:rFonts w:ascii="Arial" w:hAnsi="Arial" w:cs="Arial"/>
                <w:sz w:val="18"/>
                <w:szCs w:val="18"/>
              </w:rPr>
              <w:t>Total for each contribution type</w:t>
            </w:r>
          </w:p>
          <w:p w14:paraId="2FEF24D4" w14:textId="77777777" w:rsidR="00BD3631" w:rsidRDefault="00BD3631" w:rsidP="00BD3631">
            <w:pPr>
              <w:rPr>
                <w:rFonts w:ascii="Arial" w:hAnsi="Arial" w:cs="Arial"/>
                <w:sz w:val="18"/>
                <w:szCs w:val="18"/>
              </w:rPr>
            </w:pPr>
            <w:r>
              <w:rPr>
                <w:rFonts w:ascii="Arial" w:hAnsi="Arial" w:cs="Arial"/>
                <w:sz w:val="18"/>
                <w:szCs w:val="18"/>
              </w:rPr>
              <w:t>£ to 2dp</w:t>
            </w:r>
          </w:p>
          <w:p w14:paraId="0464A958" w14:textId="77777777" w:rsidR="00BD3631" w:rsidRDefault="00BD3631" w:rsidP="00BD3631">
            <w:pPr>
              <w:rPr>
                <w:rFonts w:ascii="Arial" w:hAnsi="Arial" w:cs="Arial"/>
                <w:sz w:val="18"/>
                <w:szCs w:val="18"/>
              </w:rPr>
            </w:pPr>
            <w:r>
              <w:rPr>
                <w:rFonts w:ascii="Arial" w:hAnsi="Arial" w:cs="Arial"/>
                <w:sz w:val="18"/>
                <w:szCs w:val="18"/>
              </w:rPr>
              <w:t>Right aligned</w:t>
            </w:r>
          </w:p>
        </w:tc>
        <w:tc>
          <w:tcPr>
            <w:tcW w:w="366" w:type="pct"/>
            <w:shd w:val="clear" w:color="auto" w:fill="auto"/>
          </w:tcPr>
          <w:p w14:paraId="24C13DA8" w14:textId="77777777" w:rsidR="00BD3631" w:rsidRDefault="00BD3631" w:rsidP="00BD3631">
            <w:pPr>
              <w:rPr>
                <w:rFonts w:ascii="Arial" w:hAnsi="Arial" w:cs="Arial"/>
                <w:sz w:val="18"/>
                <w:szCs w:val="18"/>
              </w:rPr>
            </w:pPr>
            <w:r>
              <w:rPr>
                <w:rFonts w:ascii="Arial" w:hAnsi="Arial" w:cs="Arial"/>
                <w:sz w:val="18"/>
                <w:szCs w:val="18"/>
              </w:rPr>
              <w:t>N</w:t>
            </w:r>
          </w:p>
        </w:tc>
        <w:tc>
          <w:tcPr>
            <w:tcW w:w="1018" w:type="pct"/>
            <w:shd w:val="clear" w:color="auto" w:fill="auto"/>
          </w:tcPr>
          <w:p w14:paraId="246721B6" w14:textId="77777777" w:rsidR="00BD3631" w:rsidRDefault="00BD3631" w:rsidP="00BD3631">
            <w:pPr>
              <w:rPr>
                <w:rFonts w:ascii="Arial" w:hAnsi="Arial" w:cs="Arial"/>
                <w:sz w:val="18"/>
                <w:szCs w:val="18"/>
              </w:rPr>
            </w:pPr>
            <w:r>
              <w:rPr>
                <w:rFonts w:ascii="Arial" w:hAnsi="Arial" w:cs="Arial"/>
                <w:sz w:val="18"/>
                <w:szCs w:val="18"/>
              </w:rPr>
              <w:t>n/a</w:t>
            </w:r>
          </w:p>
        </w:tc>
        <w:tc>
          <w:tcPr>
            <w:tcW w:w="444" w:type="pct"/>
          </w:tcPr>
          <w:p w14:paraId="23850821" w14:textId="77777777" w:rsidR="00BD3631" w:rsidRDefault="00BD3631" w:rsidP="00BD3631">
            <w:pPr>
              <w:rPr>
                <w:rFonts w:ascii="Arial" w:hAnsi="Arial" w:cs="Arial"/>
                <w:sz w:val="18"/>
                <w:szCs w:val="18"/>
              </w:rPr>
            </w:pPr>
            <w:r>
              <w:rPr>
                <w:rFonts w:ascii="Arial" w:hAnsi="Arial" w:cs="Arial"/>
                <w:sz w:val="18"/>
                <w:szCs w:val="18"/>
              </w:rPr>
              <w:t>N</w:t>
            </w:r>
          </w:p>
        </w:tc>
        <w:tc>
          <w:tcPr>
            <w:tcW w:w="366" w:type="pct"/>
          </w:tcPr>
          <w:p w14:paraId="419598A1" w14:textId="77777777" w:rsidR="00BD3631" w:rsidRDefault="00BD3631" w:rsidP="00BD3631">
            <w:pPr>
              <w:rPr>
                <w:rFonts w:ascii="Arial" w:hAnsi="Arial" w:cs="Arial"/>
                <w:sz w:val="18"/>
                <w:szCs w:val="18"/>
              </w:rPr>
            </w:pPr>
            <w:r>
              <w:rPr>
                <w:rFonts w:ascii="Arial" w:hAnsi="Arial" w:cs="Arial"/>
                <w:sz w:val="18"/>
                <w:szCs w:val="18"/>
              </w:rPr>
              <w:t>n/a</w:t>
            </w:r>
          </w:p>
        </w:tc>
      </w:tr>
      <w:tr w:rsidR="00633FF9" w:rsidRPr="004A5D01" w14:paraId="18CD1390" w14:textId="77777777" w:rsidTr="006C4819">
        <w:trPr>
          <w:trHeight w:val="275"/>
        </w:trPr>
        <w:tc>
          <w:tcPr>
            <w:tcW w:w="428" w:type="pct"/>
            <w:shd w:val="clear" w:color="auto" w:fill="auto"/>
          </w:tcPr>
          <w:p w14:paraId="4B761C04"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853" w:type="pct"/>
            <w:shd w:val="clear" w:color="auto" w:fill="auto"/>
          </w:tcPr>
          <w:p w14:paraId="0D1DA524"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428" w:type="pct"/>
            <w:shd w:val="clear" w:color="auto" w:fill="auto"/>
          </w:tcPr>
          <w:p w14:paraId="455507D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97" w:type="pct"/>
            <w:shd w:val="clear" w:color="auto" w:fill="auto"/>
          </w:tcPr>
          <w:p w14:paraId="6A1A413B"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66" w:type="pct"/>
            <w:shd w:val="clear" w:color="auto" w:fill="auto"/>
          </w:tcPr>
          <w:p w14:paraId="0C455FE2"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5C7C26B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21E5E425"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0B6E129F"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31BA68F1" w14:textId="77777777" w:rsidTr="006C4819">
        <w:trPr>
          <w:trHeight w:val="275"/>
        </w:trPr>
        <w:tc>
          <w:tcPr>
            <w:tcW w:w="428" w:type="pct"/>
            <w:shd w:val="clear" w:color="auto" w:fill="auto"/>
          </w:tcPr>
          <w:p w14:paraId="0E743ED4"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853" w:type="pct"/>
            <w:shd w:val="clear" w:color="auto" w:fill="auto"/>
          </w:tcPr>
          <w:p w14:paraId="1C9AF162"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428" w:type="pct"/>
            <w:shd w:val="clear" w:color="auto" w:fill="auto"/>
          </w:tcPr>
          <w:p w14:paraId="7F2AF013" w14:textId="77777777" w:rsidR="00633FF9" w:rsidRDefault="00633FF9" w:rsidP="006C4819">
            <w:r w:rsidRPr="00D56711">
              <w:rPr>
                <w:rFonts w:ascii="Arial" w:hAnsi="Arial" w:cs="Arial"/>
                <w:sz w:val="18"/>
                <w:szCs w:val="18"/>
              </w:rPr>
              <w:t>n/a</w:t>
            </w:r>
          </w:p>
        </w:tc>
        <w:tc>
          <w:tcPr>
            <w:tcW w:w="1097" w:type="pct"/>
            <w:shd w:val="clear" w:color="auto" w:fill="auto"/>
          </w:tcPr>
          <w:p w14:paraId="2D4900F0"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64B5D0BA"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2E154BBC"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02072ED0"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689B87EC"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54A30A5D" w14:textId="77777777" w:rsidTr="006C4819">
        <w:trPr>
          <w:trHeight w:val="275"/>
        </w:trPr>
        <w:tc>
          <w:tcPr>
            <w:tcW w:w="428" w:type="pct"/>
            <w:shd w:val="clear" w:color="auto" w:fill="auto"/>
          </w:tcPr>
          <w:p w14:paraId="5758A7DC" w14:textId="77777777" w:rsidR="00633FF9" w:rsidRDefault="00633FF9" w:rsidP="006C4819">
            <w:r w:rsidRPr="00853E88">
              <w:rPr>
                <w:rFonts w:ascii="Arial" w:hAnsi="Arial" w:cs="Arial"/>
                <w:sz w:val="18"/>
                <w:szCs w:val="18"/>
              </w:rPr>
              <w:t>Button/Icon</w:t>
            </w:r>
          </w:p>
        </w:tc>
        <w:tc>
          <w:tcPr>
            <w:tcW w:w="853" w:type="pct"/>
            <w:shd w:val="clear" w:color="auto" w:fill="auto"/>
          </w:tcPr>
          <w:p w14:paraId="7F2C999B"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428" w:type="pct"/>
            <w:shd w:val="clear" w:color="auto" w:fill="auto"/>
          </w:tcPr>
          <w:p w14:paraId="6D0DC4B8" w14:textId="77777777" w:rsidR="00633FF9" w:rsidRDefault="00633FF9" w:rsidP="006C4819">
            <w:r w:rsidRPr="00D56711">
              <w:rPr>
                <w:rFonts w:ascii="Arial" w:hAnsi="Arial" w:cs="Arial"/>
                <w:sz w:val="18"/>
                <w:szCs w:val="18"/>
              </w:rPr>
              <w:t>n/a</w:t>
            </w:r>
          </w:p>
        </w:tc>
        <w:tc>
          <w:tcPr>
            <w:tcW w:w="1097" w:type="pct"/>
            <w:shd w:val="clear" w:color="auto" w:fill="auto"/>
          </w:tcPr>
          <w:p w14:paraId="4440B8F6"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0204816C"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01E5CDBA"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6812029B"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15FAE154"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34EC8018" w14:textId="77777777" w:rsidTr="006C4819">
        <w:trPr>
          <w:trHeight w:val="275"/>
        </w:trPr>
        <w:tc>
          <w:tcPr>
            <w:tcW w:w="428" w:type="pct"/>
            <w:shd w:val="clear" w:color="auto" w:fill="auto"/>
          </w:tcPr>
          <w:p w14:paraId="0DD16A21" w14:textId="77777777" w:rsidR="00633FF9" w:rsidRDefault="00633FF9" w:rsidP="006C4819">
            <w:r w:rsidRPr="00853E88">
              <w:rPr>
                <w:rFonts w:ascii="Arial" w:hAnsi="Arial" w:cs="Arial"/>
                <w:sz w:val="18"/>
                <w:szCs w:val="18"/>
              </w:rPr>
              <w:t>Button/Icon</w:t>
            </w:r>
          </w:p>
        </w:tc>
        <w:tc>
          <w:tcPr>
            <w:tcW w:w="853" w:type="pct"/>
            <w:shd w:val="clear" w:color="auto" w:fill="auto"/>
          </w:tcPr>
          <w:p w14:paraId="35E12D62"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428" w:type="pct"/>
            <w:shd w:val="clear" w:color="auto" w:fill="auto"/>
          </w:tcPr>
          <w:p w14:paraId="1A96E7B0" w14:textId="77777777" w:rsidR="00633FF9" w:rsidRDefault="00633FF9" w:rsidP="006C4819">
            <w:r w:rsidRPr="00D56711">
              <w:rPr>
                <w:rFonts w:ascii="Arial" w:hAnsi="Arial" w:cs="Arial"/>
                <w:sz w:val="18"/>
                <w:szCs w:val="18"/>
              </w:rPr>
              <w:t>n/a</w:t>
            </w:r>
          </w:p>
        </w:tc>
        <w:tc>
          <w:tcPr>
            <w:tcW w:w="1097" w:type="pct"/>
            <w:shd w:val="clear" w:color="auto" w:fill="auto"/>
          </w:tcPr>
          <w:p w14:paraId="2A4311AC"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6A09B8F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1208DE0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793987C7"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2F1ADF12"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30E70E6A" w14:textId="77777777" w:rsidTr="006C4819">
        <w:trPr>
          <w:trHeight w:val="275"/>
        </w:trPr>
        <w:tc>
          <w:tcPr>
            <w:tcW w:w="428" w:type="pct"/>
            <w:shd w:val="clear" w:color="auto" w:fill="auto"/>
          </w:tcPr>
          <w:p w14:paraId="6FFAE84A"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853" w:type="pct"/>
            <w:shd w:val="clear" w:color="auto" w:fill="auto"/>
          </w:tcPr>
          <w:p w14:paraId="07AE5B58"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428" w:type="pct"/>
            <w:shd w:val="clear" w:color="auto" w:fill="auto"/>
          </w:tcPr>
          <w:p w14:paraId="46F2E735" w14:textId="77777777" w:rsidR="00633FF9" w:rsidRPr="004A5D01" w:rsidRDefault="00633FF9" w:rsidP="006C4819">
            <w:pPr>
              <w:rPr>
                <w:rFonts w:ascii="Arial" w:hAnsi="Arial" w:cs="Arial"/>
                <w:sz w:val="18"/>
                <w:szCs w:val="18"/>
              </w:rPr>
            </w:pPr>
          </w:p>
        </w:tc>
        <w:tc>
          <w:tcPr>
            <w:tcW w:w="1097" w:type="pct"/>
            <w:shd w:val="clear" w:color="auto" w:fill="auto"/>
          </w:tcPr>
          <w:p w14:paraId="6F9CA47B"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66" w:type="pct"/>
            <w:shd w:val="clear" w:color="auto" w:fill="auto"/>
          </w:tcPr>
          <w:p w14:paraId="675F06C8"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4394097D"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213CCA4B"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34295678"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7FFB3605" w14:textId="77777777" w:rsidTr="006C4819">
        <w:trPr>
          <w:trHeight w:val="275"/>
        </w:trPr>
        <w:tc>
          <w:tcPr>
            <w:tcW w:w="428" w:type="pct"/>
            <w:shd w:val="clear" w:color="auto" w:fill="auto"/>
          </w:tcPr>
          <w:p w14:paraId="2B20C3AA"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853" w:type="pct"/>
            <w:shd w:val="clear" w:color="auto" w:fill="auto"/>
          </w:tcPr>
          <w:p w14:paraId="22FF0B5B"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428" w:type="pct"/>
            <w:shd w:val="clear" w:color="auto" w:fill="auto"/>
          </w:tcPr>
          <w:p w14:paraId="2D63572F"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97" w:type="pct"/>
            <w:shd w:val="clear" w:color="auto" w:fill="auto"/>
          </w:tcPr>
          <w:p w14:paraId="57147798"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66" w:type="pct"/>
            <w:shd w:val="clear" w:color="auto" w:fill="auto"/>
          </w:tcPr>
          <w:p w14:paraId="473CF40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1018" w:type="pct"/>
            <w:shd w:val="clear" w:color="auto" w:fill="auto"/>
          </w:tcPr>
          <w:p w14:paraId="086AD3B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44" w:type="pct"/>
          </w:tcPr>
          <w:p w14:paraId="0549C4AB"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366" w:type="pct"/>
          </w:tcPr>
          <w:p w14:paraId="7A0A80C6"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D106FB4" w14:textId="77777777" w:rsidTr="00BD3631">
        <w:trPr>
          <w:trHeight w:val="259"/>
        </w:trPr>
        <w:tc>
          <w:tcPr>
            <w:tcW w:w="4190" w:type="pct"/>
            <w:gridSpan w:val="6"/>
            <w:shd w:val="clear" w:color="auto" w:fill="auto"/>
          </w:tcPr>
          <w:p w14:paraId="63545507"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354EC715" w14:textId="77777777" w:rsidR="00BD3631" w:rsidRPr="009C3BB2" w:rsidRDefault="00BD3631" w:rsidP="006C4819">
            <w:pPr>
              <w:rPr>
                <w:rFonts w:ascii="Arial" w:hAnsi="Arial" w:cs="Arial"/>
                <w:sz w:val="18"/>
                <w:szCs w:val="18"/>
              </w:rPr>
            </w:pPr>
            <w:r>
              <w:rPr>
                <w:rFonts w:ascii="Arial" w:hAnsi="Arial" w:cs="Arial"/>
                <w:sz w:val="18"/>
                <w:szCs w:val="18"/>
              </w:rPr>
              <w:t>Created By: userid of the user who requested the report</w:t>
            </w:r>
          </w:p>
        </w:tc>
        <w:tc>
          <w:tcPr>
            <w:tcW w:w="444" w:type="pct"/>
            <w:shd w:val="clear" w:color="auto" w:fill="auto"/>
          </w:tcPr>
          <w:p w14:paraId="2A384CCB" w14:textId="77777777" w:rsidR="00633FF9" w:rsidRPr="004A5D01" w:rsidRDefault="00633FF9" w:rsidP="006C4819">
            <w:pPr>
              <w:rPr>
                <w:sz w:val="18"/>
                <w:szCs w:val="18"/>
              </w:rPr>
            </w:pPr>
            <w:r>
              <w:rPr>
                <w:sz w:val="18"/>
                <w:szCs w:val="18"/>
              </w:rPr>
              <w:t>Y</w:t>
            </w:r>
          </w:p>
        </w:tc>
        <w:tc>
          <w:tcPr>
            <w:tcW w:w="366" w:type="pct"/>
          </w:tcPr>
          <w:p w14:paraId="4CE6CB42" w14:textId="77777777" w:rsidR="00633FF9" w:rsidRPr="004A5D01" w:rsidRDefault="00633FF9" w:rsidP="006C4819">
            <w:pPr>
              <w:rPr>
                <w:sz w:val="18"/>
                <w:szCs w:val="18"/>
              </w:rPr>
            </w:pPr>
            <w:r>
              <w:rPr>
                <w:sz w:val="18"/>
                <w:szCs w:val="18"/>
              </w:rPr>
              <w:t>tbd</w:t>
            </w:r>
          </w:p>
        </w:tc>
      </w:tr>
    </w:tbl>
    <w:p w14:paraId="0A9A263C" w14:textId="77777777" w:rsidR="00633FF9" w:rsidRDefault="00633FF9" w:rsidP="00633FF9">
      <w:pPr>
        <w:tabs>
          <w:tab w:val="num" w:pos="993"/>
        </w:tabs>
      </w:pPr>
    </w:p>
    <w:p w14:paraId="56B9771B" w14:textId="77777777" w:rsidR="00633FF9" w:rsidRDefault="00633FF9" w:rsidP="00633FF9">
      <w:pPr>
        <w:pStyle w:val="Heading3"/>
        <w:ind w:left="0" w:firstLine="0"/>
        <w:sectPr w:rsidR="00633FF9" w:rsidSect="006C4819">
          <w:pgSz w:w="15840" w:h="12240" w:orient="landscape"/>
          <w:pgMar w:top="1440" w:right="1440" w:bottom="1440" w:left="1440" w:header="720" w:footer="720" w:gutter="0"/>
          <w:cols w:space="720"/>
          <w:docGrid w:linePitch="360"/>
        </w:sectPr>
      </w:pPr>
    </w:p>
    <w:p w14:paraId="241B2033" w14:textId="77777777" w:rsidR="00633FF9" w:rsidRDefault="00633FF9" w:rsidP="00633FF9">
      <w:pPr>
        <w:pStyle w:val="Heading3"/>
        <w:ind w:left="0" w:firstLine="0"/>
      </w:pPr>
      <w:bookmarkStart w:id="867" w:name="_Toc422842077"/>
      <w:r>
        <w:t>PMUC0</w:t>
      </w:r>
      <w:r w:rsidR="00F718FA">
        <w:t>47</w:t>
      </w:r>
      <w:r>
        <w:t xml:space="preserve"> – Standard Reports – </w:t>
      </w:r>
      <w:r w:rsidR="00116CE6">
        <w:t>Contribution Level Split</w:t>
      </w:r>
      <w:bookmarkEnd w:id="867"/>
    </w:p>
    <w:p w14:paraId="3FAF12C1" w14:textId="77777777" w:rsidR="00633FF9" w:rsidRDefault="00633FF9" w:rsidP="00633F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4"/>
        <w:gridCol w:w="7876"/>
      </w:tblGrid>
      <w:tr w:rsidR="00633FF9" w:rsidRPr="005D68D4" w14:paraId="18C19788" w14:textId="77777777" w:rsidTr="00F66F38">
        <w:tc>
          <w:tcPr>
            <w:tcW w:w="9350" w:type="dxa"/>
            <w:gridSpan w:val="2"/>
            <w:shd w:val="pct20" w:color="auto" w:fill="auto"/>
          </w:tcPr>
          <w:p w14:paraId="3A6F41DE"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47</w:t>
            </w:r>
          </w:p>
          <w:p w14:paraId="593EADA0" w14:textId="77777777" w:rsidR="00633FF9" w:rsidRPr="005D68D4" w:rsidRDefault="00633FF9" w:rsidP="006C4819">
            <w:pPr>
              <w:rPr>
                <w:rFonts w:ascii="Arial" w:hAnsi="Arial" w:cs="Arial"/>
                <w:b/>
                <w:bCs/>
                <w:sz w:val="18"/>
                <w:szCs w:val="18"/>
              </w:rPr>
            </w:pPr>
          </w:p>
          <w:p w14:paraId="5497B40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116CE6">
              <w:rPr>
                <w:rFonts w:ascii="Arial" w:hAnsi="Arial" w:cs="Arial"/>
                <w:b/>
                <w:bCs/>
                <w:sz w:val="18"/>
                <w:szCs w:val="18"/>
              </w:rPr>
              <w:t>Contribution Level Split</w:t>
            </w:r>
          </w:p>
          <w:p w14:paraId="5AE1853F" w14:textId="77777777" w:rsidR="00633FF9" w:rsidRPr="005D68D4" w:rsidRDefault="00633FF9" w:rsidP="006C4819">
            <w:pPr>
              <w:rPr>
                <w:rFonts w:ascii="Arial" w:hAnsi="Arial" w:cs="Arial"/>
                <w:b/>
                <w:sz w:val="18"/>
                <w:szCs w:val="18"/>
              </w:rPr>
            </w:pPr>
          </w:p>
        </w:tc>
      </w:tr>
      <w:tr w:rsidR="00633FF9" w:rsidRPr="005D68D4" w14:paraId="0D1D2AE4" w14:textId="77777777" w:rsidTr="00F66F38">
        <w:tc>
          <w:tcPr>
            <w:tcW w:w="1474" w:type="dxa"/>
            <w:shd w:val="pct20" w:color="auto" w:fill="auto"/>
          </w:tcPr>
          <w:p w14:paraId="55DF077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682EFA09" w14:textId="77777777" w:rsidR="00633FF9" w:rsidRPr="005D68D4" w:rsidRDefault="00633FF9" w:rsidP="006C4819">
            <w:pPr>
              <w:rPr>
                <w:rFonts w:ascii="Arial" w:hAnsi="Arial" w:cs="Arial"/>
                <w:b/>
                <w:bCs/>
                <w:sz w:val="18"/>
                <w:szCs w:val="18"/>
              </w:rPr>
            </w:pPr>
          </w:p>
        </w:tc>
        <w:tc>
          <w:tcPr>
            <w:tcW w:w="7876" w:type="dxa"/>
            <w:shd w:val="clear" w:color="auto" w:fill="auto"/>
          </w:tcPr>
          <w:p w14:paraId="6D3B0AE0"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116CE6">
              <w:rPr>
                <w:rFonts w:ascii="Arial" w:hAnsi="Arial" w:cs="Arial"/>
                <w:sz w:val="18"/>
                <w:szCs w:val="18"/>
              </w:rPr>
              <w:t>Contribution Level Split</w:t>
            </w:r>
            <w:r>
              <w:rPr>
                <w:rFonts w:ascii="Arial" w:hAnsi="Arial" w:cs="Arial"/>
                <w:sz w:val="18"/>
                <w:szCs w:val="18"/>
              </w:rPr>
              <w:t xml:space="preserve"> Standard Report</w:t>
            </w:r>
          </w:p>
        </w:tc>
      </w:tr>
      <w:tr w:rsidR="00633FF9" w:rsidRPr="005D68D4" w14:paraId="33D6AFED" w14:textId="77777777" w:rsidTr="00F66F38">
        <w:tc>
          <w:tcPr>
            <w:tcW w:w="1474" w:type="dxa"/>
            <w:shd w:val="pct20" w:color="auto" w:fill="auto"/>
          </w:tcPr>
          <w:p w14:paraId="33031584"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185D34A2" w14:textId="77777777" w:rsidR="00633FF9" w:rsidRPr="005D68D4" w:rsidRDefault="00633FF9" w:rsidP="006C4819">
            <w:pPr>
              <w:rPr>
                <w:rFonts w:ascii="Arial" w:hAnsi="Arial" w:cs="Arial"/>
                <w:bCs/>
                <w:color w:val="FF0000"/>
                <w:sz w:val="18"/>
                <w:szCs w:val="18"/>
              </w:rPr>
            </w:pPr>
          </w:p>
        </w:tc>
        <w:tc>
          <w:tcPr>
            <w:tcW w:w="7876" w:type="dxa"/>
            <w:shd w:val="clear" w:color="auto" w:fill="auto"/>
          </w:tcPr>
          <w:p w14:paraId="4AB8EFDC" w14:textId="443D1277"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6C58A0F3" w14:textId="77777777" w:rsidTr="00F66F38">
        <w:tc>
          <w:tcPr>
            <w:tcW w:w="1474" w:type="dxa"/>
            <w:shd w:val="pct20" w:color="auto" w:fill="auto"/>
          </w:tcPr>
          <w:p w14:paraId="4E27EB3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6C7882B0" w14:textId="77777777" w:rsidR="00633FF9" w:rsidRPr="005D68D4" w:rsidRDefault="00633FF9" w:rsidP="006C4819">
            <w:pPr>
              <w:rPr>
                <w:rFonts w:ascii="Arial" w:hAnsi="Arial" w:cs="Arial"/>
                <w:b/>
                <w:bCs/>
                <w:sz w:val="18"/>
                <w:szCs w:val="18"/>
              </w:rPr>
            </w:pPr>
          </w:p>
        </w:tc>
        <w:tc>
          <w:tcPr>
            <w:tcW w:w="7876" w:type="dxa"/>
            <w:shd w:val="clear" w:color="auto" w:fill="auto"/>
          </w:tcPr>
          <w:p w14:paraId="663A799E"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116CE6">
              <w:rPr>
                <w:rFonts w:ascii="Arial" w:hAnsi="Arial" w:cs="Arial"/>
                <w:sz w:val="18"/>
                <w:szCs w:val="18"/>
              </w:rPr>
              <w:t>Contribution Level Split</w:t>
            </w:r>
            <w:r>
              <w:rPr>
                <w:rFonts w:ascii="Arial" w:hAnsi="Arial" w:cs="Arial"/>
                <w:sz w:val="18"/>
                <w:szCs w:val="18"/>
              </w:rPr>
              <w:t>” from the Select a Report pull down list</w:t>
            </w:r>
          </w:p>
        </w:tc>
      </w:tr>
      <w:tr w:rsidR="00633FF9" w:rsidRPr="005D68D4" w14:paraId="3C8A824F" w14:textId="77777777" w:rsidTr="00F66F38">
        <w:tc>
          <w:tcPr>
            <w:tcW w:w="1474" w:type="dxa"/>
            <w:shd w:val="pct20" w:color="auto" w:fill="auto"/>
          </w:tcPr>
          <w:p w14:paraId="1F238277"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3050D032" w14:textId="77777777" w:rsidR="00633FF9" w:rsidRPr="005D68D4" w:rsidRDefault="00633FF9" w:rsidP="006C4819">
            <w:pPr>
              <w:rPr>
                <w:rFonts w:ascii="Arial" w:hAnsi="Arial" w:cs="Arial"/>
                <w:bCs/>
                <w:color w:val="FF0000"/>
                <w:sz w:val="18"/>
                <w:szCs w:val="18"/>
              </w:rPr>
            </w:pPr>
          </w:p>
        </w:tc>
        <w:tc>
          <w:tcPr>
            <w:tcW w:w="7876" w:type="dxa"/>
            <w:shd w:val="clear" w:color="auto" w:fill="auto"/>
          </w:tcPr>
          <w:p w14:paraId="274FD426"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708937B9" w14:textId="77777777" w:rsidTr="00F66F38">
        <w:tc>
          <w:tcPr>
            <w:tcW w:w="1474" w:type="dxa"/>
            <w:shd w:val="pct20" w:color="auto" w:fill="auto"/>
          </w:tcPr>
          <w:p w14:paraId="28B5D5A3"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62D185E3" w14:textId="77777777" w:rsidR="00633FF9" w:rsidRPr="005D68D4" w:rsidRDefault="00633FF9" w:rsidP="006C4819">
            <w:pPr>
              <w:rPr>
                <w:rFonts w:ascii="Arial" w:hAnsi="Arial" w:cs="Arial"/>
                <w:b/>
                <w:bCs/>
                <w:sz w:val="18"/>
                <w:szCs w:val="18"/>
              </w:rPr>
            </w:pPr>
          </w:p>
        </w:tc>
        <w:tc>
          <w:tcPr>
            <w:tcW w:w="7876" w:type="dxa"/>
            <w:shd w:val="clear" w:color="auto" w:fill="auto"/>
          </w:tcPr>
          <w:p w14:paraId="1B0A2DBC" w14:textId="77777777" w:rsidR="00633FF9" w:rsidRPr="005D68D4" w:rsidRDefault="00633FF9" w:rsidP="006C4819">
            <w:pPr>
              <w:rPr>
                <w:rFonts w:ascii="Arial" w:hAnsi="Arial" w:cs="Arial"/>
                <w:sz w:val="18"/>
                <w:szCs w:val="18"/>
              </w:rPr>
            </w:pPr>
            <w:r>
              <w:rPr>
                <w:rFonts w:ascii="Arial" w:hAnsi="Arial" w:cs="Arial"/>
                <w:sz w:val="18"/>
                <w:szCs w:val="18"/>
              </w:rPr>
              <w:t>The “</w:t>
            </w:r>
            <w:r w:rsidR="00116CE6">
              <w:rPr>
                <w:rFonts w:ascii="Arial" w:hAnsi="Arial" w:cs="Arial"/>
                <w:sz w:val="18"/>
                <w:szCs w:val="18"/>
              </w:rPr>
              <w:t>Contribution Level Split</w:t>
            </w:r>
            <w:r>
              <w:rPr>
                <w:rFonts w:ascii="Arial" w:hAnsi="Arial" w:cs="Arial"/>
                <w:sz w:val="18"/>
                <w:szCs w:val="18"/>
              </w:rPr>
              <w:t>” standard report is produced</w:t>
            </w:r>
          </w:p>
        </w:tc>
      </w:tr>
      <w:tr w:rsidR="00633FF9" w:rsidRPr="005D68D4" w14:paraId="223BA4A1" w14:textId="77777777" w:rsidTr="00F66F38">
        <w:tc>
          <w:tcPr>
            <w:tcW w:w="1474" w:type="dxa"/>
            <w:shd w:val="pct20" w:color="auto" w:fill="auto"/>
          </w:tcPr>
          <w:p w14:paraId="5B2B9769"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876" w:type="dxa"/>
            <w:shd w:val="clear" w:color="auto" w:fill="auto"/>
          </w:tcPr>
          <w:p w14:paraId="325C83DE"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116CE6" w:rsidRPr="005D68D4" w14:paraId="3315F16C" w14:textId="77777777" w:rsidTr="00F66F38">
        <w:tc>
          <w:tcPr>
            <w:tcW w:w="1474" w:type="dxa"/>
            <w:shd w:val="pct20" w:color="auto" w:fill="auto"/>
          </w:tcPr>
          <w:p w14:paraId="65278B2E" w14:textId="77777777" w:rsidR="00116CE6" w:rsidRPr="005D68D4" w:rsidRDefault="00116CE6" w:rsidP="006C4819">
            <w:pPr>
              <w:rPr>
                <w:rFonts w:ascii="Arial" w:hAnsi="Arial" w:cs="Arial"/>
                <w:b/>
                <w:bCs/>
                <w:sz w:val="18"/>
                <w:szCs w:val="18"/>
              </w:rPr>
            </w:pPr>
            <w:r>
              <w:rPr>
                <w:rFonts w:ascii="Arial" w:hAnsi="Arial" w:cs="Arial"/>
                <w:b/>
                <w:bCs/>
                <w:sz w:val="18"/>
                <w:szCs w:val="18"/>
              </w:rPr>
              <w:t>Priority</w:t>
            </w:r>
          </w:p>
        </w:tc>
        <w:tc>
          <w:tcPr>
            <w:tcW w:w="7876" w:type="dxa"/>
            <w:shd w:val="clear" w:color="auto" w:fill="auto"/>
          </w:tcPr>
          <w:p w14:paraId="3913439F" w14:textId="77777777" w:rsidR="00116CE6" w:rsidRDefault="00116CE6" w:rsidP="006C4819">
            <w:pPr>
              <w:rPr>
                <w:rFonts w:ascii="Arial" w:hAnsi="Arial" w:cs="Arial"/>
                <w:sz w:val="18"/>
                <w:szCs w:val="18"/>
              </w:rPr>
            </w:pPr>
            <w:r>
              <w:rPr>
                <w:rFonts w:ascii="Arial" w:hAnsi="Arial" w:cs="Arial"/>
                <w:sz w:val="18"/>
                <w:szCs w:val="18"/>
              </w:rPr>
              <w:t>Priority No 11</w:t>
            </w:r>
          </w:p>
        </w:tc>
      </w:tr>
      <w:tr w:rsidR="00633FF9" w:rsidRPr="005D68D4" w14:paraId="4A2ED653" w14:textId="77777777" w:rsidTr="00F66F38">
        <w:tc>
          <w:tcPr>
            <w:tcW w:w="1474" w:type="dxa"/>
            <w:shd w:val="pct20" w:color="auto" w:fill="auto"/>
          </w:tcPr>
          <w:p w14:paraId="6BDB7AB9"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5DFFF7C7" w14:textId="77777777" w:rsidR="00633FF9" w:rsidRPr="005D68D4" w:rsidRDefault="00633FF9" w:rsidP="006C4819">
            <w:pPr>
              <w:rPr>
                <w:rFonts w:ascii="Arial" w:hAnsi="Arial" w:cs="Arial"/>
                <w:b/>
                <w:bCs/>
                <w:sz w:val="18"/>
                <w:szCs w:val="18"/>
              </w:rPr>
            </w:pPr>
          </w:p>
          <w:p w14:paraId="3FD16EC6" w14:textId="77777777" w:rsidR="00633FF9" w:rsidRPr="005D68D4" w:rsidRDefault="00633FF9" w:rsidP="006C4819">
            <w:pPr>
              <w:rPr>
                <w:rFonts w:ascii="Arial" w:hAnsi="Arial" w:cs="Arial"/>
                <w:b/>
                <w:bCs/>
                <w:sz w:val="18"/>
                <w:szCs w:val="18"/>
              </w:rPr>
            </w:pPr>
          </w:p>
        </w:tc>
        <w:tc>
          <w:tcPr>
            <w:tcW w:w="7876" w:type="dxa"/>
            <w:shd w:val="clear" w:color="auto" w:fill="auto"/>
          </w:tcPr>
          <w:p w14:paraId="609387D5" w14:textId="77777777" w:rsidR="00633FF9" w:rsidRPr="00DB4E5F" w:rsidRDefault="00633FF9" w:rsidP="004E06BD">
            <w:pPr>
              <w:numPr>
                <w:ilvl w:val="0"/>
                <w:numId w:val="126"/>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16CED16B" w14:textId="77777777" w:rsidR="00633FF9" w:rsidRPr="00DB4E5F" w:rsidRDefault="00633FF9" w:rsidP="004E06BD">
            <w:pPr>
              <w:numPr>
                <w:ilvl w:val="0"/>
                <w:numId w:val="126"/>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1744C3F3" w14:textId="77777777" w:rsidR="00633FF9" w:rsidRPr="00DB4E5F" w:rsidRDefault="00633FF9" w:rsidP="004E06BD">
            <w:pPr>
              <w:numPr>
                <w:ilvl w:val="0"/>
                <w:numId w:val="126"/>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441DFF18" w14:textId="77777777" w:rsidR="00633FF9" w:rsidRPr="00DB4E5F" w:rsidRDefault="00633FF9" w:rsidP="004E06BD">
            <w:pPr>
              <w:numPr>
                <w:ilvl w:val="0"/>
                <w:numId w:val="126"/>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4DD00FF0" w14:textId="03B365E9" w:rsidR="00633FF9" w:rsidRPr="00DB4E5F" w:rsidRDefault="00633FF9" w:rsidP="004E06BD">
            <w:pPr>
              <w:numPr>
                <w:ilvl w:val="0"/>
                <w:numId w:val="126"/>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868" w:author="Jamal, Zaher CWK" w:date="2015-06-16T16:45:00Z">
              <w:r w:rsidR="0011575D">
                <w:rPr>
                  <w:rFonts w:ascii="Arial" w:hAnsi="Arial" w:cs="Arial"/>
                  <w:sz w:val="18"/>
                  <w:szCs w:val="18"/>
                </w:rPr>
                <w:t>s</w:t>
              </w:r>
            </w:ins>
            <w:r>
              <w:rPr>
                <w:rFonts w:ascii="Arial" w:hAnsi="Arial" w:cs="Arial"/>
                <w:sz w:val="18"/>
                <w:szCs w:val="18"/>
              </w:rPr>
              <w:t xml:space="preserve"> the “</w:t>
            </w:r>
            <w:r w:rsidR="00116CE6">
              <w:rPr>
                <w:rFonts w:ascii="Arial" w:hAnsi="Arial" w:cs="Arial"/>
                <w:sz w:val="18"/>
                <w:szCs w:val="18"/>
              </w:rPr>
              <w:t>Contribution Level Split</w:t>
            </w:r>
            <w:r>
              <w:rPr>
                <w:rFonts w:ascii="Arial" w:hAnsi="Arial" w:cs="Arial"/>
                <w:sz w:val="18"/>
                <w:szCs w:val="18"/>
              </w:rPr>
              <w:t>” report from the list</w:t>
            </w:r>
          </w:p>
          <w:p w14:paraId="42004A52" w14:textId="77777777" w:rsidR="00633FF9" w:rsidRPr="00DB4E5F" w:rsidRDefault="00633FF9" w:rsidP="004E06BD">
            <w:pPr>
              <w:numPr>
                <w:ilvl w:val="0"/>
                <w:numId w:val="126"/>
              </w:numPr>
              <w:rPr>
                <w:rFonts w:ascii="Arial" w:hAnsi="Arial" w:cs="Arial"/>
                <w:sz w:val="18"/>
                <w:szCs w:val="18"/>
              </w:rPr>
            </w:pPr>
            <w:r>
              <w:rPr>
                <w:rFonts w:ascii="Arial" w:hAnsi="Arial" w:cs="Arial"/>
                <w:sz w:val="18"/>
                <w:szCs w:val="18"/>
              </w:rPr>
              <w:t>The system displays the “Default Scope” for the report</w:t>
            </w:r>
          </w:p>
          <w:p w14:paraId="2030075B"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user accepts the “Default Scope” and selects Continue</w:t>
            </w:r>
          </w:p>
          <w:p w14:paraId="6D96E02F" w14:textId="77777777" w:rsidR="00633FF9" w:rsidRDefault="00633FF9" w:rsidP="004E06BD">
            <w:pPr>
              <w:numPr>
                <w:ilvl w:val="0"/>
                <w:numId w:val="126"/>
              </w:numPr>
              <w:rPr>
                <w:rFonts w:ascii="Arial" w:hAnsi="Arial" w:cs="Arial"/>
                <w:sz w:val="18"/>
                <w:szCs w:val="18"/>
              </w:rPr>
            </w:pPr>
            <w:r>
              <w:rPr>
                <w:rFonts w:ascii="Arial" w:hAnsi="Arial" w:cs="Arial"/>
                <w:sz w:val="18"/>
                <w:szCs w:val="18"/>
              </w:rPr>
              <w:t xml:space="preserve">The system displays the “Default Filter” for the report </w:t>
            </w:r>
          </w:p>
          <w:p w14:paraId="502358C5"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user accepts the “Default Filter and selects Continue</w:t>
            </w:r>
          </w:p>
          <w:p w14:paraId="77115468"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system displays the date range options</w:t>
            </w:r>
          </w:p>
          <w:p w14:paraId="6EE007A0"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user selects/enters the ‘As at date’ for the report and selects “Request Report”</w:t>
            </w:r>
            <w:r w:rsidR="00B254D5">
              <w:rPr>
                <w:rFonts w:ascii="Arial" w:hAnsi="Arial" w:cs="Arial"/>
                <w:sz w:val="18"/>
                <w:szCs w:val="18"/>
              </w:rPr>
              <w:t xml:space="preserve"> </w:t>
            </w:r>
          </w:p>
          <w:p w14:paraId="23916A0E"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1C9E6857" w14:textId="77777777" w:rsidR="00633FF9" w:rsidRDefault="00633FF9" w:rsidP="004E06BD">
            <w:pPr>
              <w:numPr>
                <w:ilvl w:val="0"/>
                <w:numId w:val="126"/>
              </w:numPr>
              <w:rPr>
                <w:rFonts w:ascii="Arial" w:hAnsi="Arial" w:cs="Arial"/>
                <w:sz w:val="18"/>
                <w:szCs w:val="18"/>
              </w:rPr>
            </w:pPr>
            <w:r>
              <w:rPr>
                <w:rFonts w:ascii="Arial" w:hAnsi="Arial" w:cs="Arial"/>
                <w:sz w:val="18"/>
                <w:szCs w:val="18"/>
              </w:rPr>
              <w:t>The user selects View Report</w:t>
            </w:r>
          </w:p>
          <w:p w14:paraId="04158F80" w14:textId="77777777" w:rsidR="00633FF9" w:rsidRPr="005D68D4" w:rsidRDefault="00633FF9" w:rsidP="004E06BD">
            <w:pPr>
              <w:numPr>
                <w:ilvl w:val="0"/>
                <w:numId w:val="126"/>
              </w:numPr>
              <w:rPr>
                <w:rFonts w:ascii="Arial" w:hAnsi="Arial" w:cs="Arial"/>
                <w:sz w:val="18"/>
                <w:szCs w:val="18"/>
              </w:rPr>
            </w:pPr>
            <w:r>
              <w:rPr>
                <w:rFonts w:ascii="Arial" w:hAnsi="Arial" w:cs="Arial"/>
                <w:sz w:val="18"/>
                <w:szCs w:val="18"/>
              </w:rPr>
              <w:t>The system displays the report as specified</w:t>
            </w:r>
          </w:p>
        </w:tc>
      </w:tr>
      <w:tr w:rsidR="00633FF9" w:rsidRPr="005D68D4" w14:paraId="45ADE510" w14:textId="77777777" w:rsidTr="00F66F38">
        <w:tc>
          <w:tcPr>
            <w:tcW w:w="1474" w:type="dxa"/>
            <w:shd w:val="pct20" w:color="auto" w:fill="auto"/>
          </w:tcPr>
          <w:p w14:paraId="01E10A2B"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314FC932" w14:textId="77777777" w:rsidR="00633FF9" w:rsidRPr="005D68D4" w:rsidRDefault="00633FF9" w:rsidP="006C4819">
            <w:pPr>
              <w:rPr>
                <w:rFonts w:ascii="Arial" w:hAnsi="Arial" w:cs="Arial"/>
                <w:b/>
                <w:bCs/>
                <w:sz w:val="18"/>
                <w:szCs w:val="18"/>
              </w:rPr>
            </w:pPr>
          </w:p>
          <w:p w14:paraId="5CE65822" w14:textId="77777777" w:rsidR="00633FF9" w:rsidRPr="005D68D4" w:rsidRDefault="00633FF9" w:rsidP="006C4819">
            <w:pPr>
              <w:rPr>
                <w:rFonts w:ascii="Arial" w:hAnsi="Arial" w:cs="Arial"/>
                <w:b/>
                <w:bCs/>
                <w:sz w:val="18"/>
                <w:szCs w:val="18"/>
              </w:rPr>
            </w:pPr>
          </w:p>
        </w:tc>
        <w:tc>
          <w:tcPr>
            <w:tcW w:w="7876" w:type="dxa"/>
            <w:shd w:val="clear" w:color="auto" w:fill="auto"/>
          </w:tcPr>
          <w:p w14:paraId="0BD00073" w14:textId="77777777" w:rsidR="00633FF9" w:rsidRPr="005D68D4" w:rsidRDefault="00633FF9" w:rsidP="006C4819">
            <w:pPr>
              <w:rPr>
                <w:rFonts w:ascii="Arial" w:hAnsi="Arial" w:cs="Arial"/>
                <w:sz w:val="18"/>
                <w:szCs w:val="18"/>
              </w:rPr>
            </w:pPr>
          </w:p>
        </w:tc>
      </w:tr>
      <w:tr w:rsidR="00F66F38" w:rsidRPr="005D68D4" w14:paraId="0E87FCA0" w14:textId="77777777" w:rsidTr="00F66F38">
        <w:tc>
          <w:tcPr>
            <w:tcW w:w="1474" w:type="dxa"/>
            <w:shd w:val="pct20" w:color="auto" w:fill="auto"/>
          </w:tcPr>
          <w:p w14:paraId="0500AE16" w14:textId="058FF37B"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76" w:type="dxa"/>
            <w:shd w:val="clear" w:color="auto" w:fill="auto"/>
          </w:tcPr>
          <w:p w14:paraId="7E7C73B9" w14:textId="17531E2E" w:rsidR="00F66F38" w:rsidRDefault="00F66F38" w:rsidP="00F66F38">
            <w:pPr>
              <w:rPr>
                <w:rFonts w:ascii="Arial" w:hAnsi="Arial" w:cs="Arial"/>
                <w:sz w:val="18"/>
                <w:szCs w:val="18"/>
              </w:rPr>
            </w:pPr>
            <w:r>
              <w:rPr>
                <w:rFonts w:ascii="Arial" w:hAnsi="Arial" w:cs="Arial"/>
                <w:sz w:val="18"/>
                <w:szCs w:val="18"/>
              </w:rPr>
              <w:t>HTML/Excel</w:t>
            </w:r>
          </w:p>
          <w:p w14:paraId="06232D28" w14:textId="77777777" w:rsidR="00F66F38" w:rsidRPr="005D68D4" w:rsidRDefault="00F66F38" w:rsidP="00F66F38">
            <w:pPr>
              <w:rPr>
                <w:rFonts w:ascii="Arial" w:hAnsi="Arial" w:cs="Arial"/>
                <w:sz w:val="18"/>
                <w:szCs w:val="18"/>
              </w:rPr>
            </w:pPr>
          </w:p>
        </w:tc>
      </w:tr>
      <w:tr w:rsidR="00F66F38" w:rsidRPr="005D68D4" w14:paraId="6A0D6FD1" w14:textId="77777777" w:rsidTr="00F66F38">
        <w:tc>
          <w:tcPr>
            <w:tcW w:w="1474" w:type="dxa"/>
            <w:shd w:val="pct20" w:color="auto" w:fill="auto"/>
          </w:tcPr>
          <w:p w14:paraId="18D8DBB6" w14:textId="07706956"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76" w:type="dxa"/>
            <w:shd w:val="clear" w:color="auto" w:fill="auto"/>
          </w:tcPr>
          <w:p w14:paraId="7B7E4CB8" w14:textId="77777777"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Scheme/AE Recommendation/Registered on TP/All Contribution Data Fields</w:t>
            </w:r>
          </w:p>
          <w:p w14:paraId="5271927C" w14:textId="3795738A" w:rsidR="00F66F38" w:rsidRPr="005D68D4" w:rsidRDefault="00F66F38" w:rsidP="00F66F38">
            <w:pPr>
              <w:rPr>
                <w:rFonts w:ascii="Arial" w:hAnsi="Arial" w:cs="Arial"/>
                <w:sz w:val="18"/>
                <w:szCs w:val="18"/>
              </w:rPr>
            </w:pPr>
          </w:p>
        </w:tc>
      </w:tr>
      <w:tr w:rsidR="00F66F38" w:rsidRPr="005D68D4" w14:paraId="36B820BF" w14:textId="77777777" w:rsidTr="00F66F38">
        <w:trPr>
          <w:trHeight w:val="683"/>
        </w:trPr>
        <w:tc>
          <w:tcPr>
            <w:tcW w:w="1474" w:type="dxa"/>
            <w:shd w:val="pct20" w:color="auto" w:fill="auto"/>
          </w:tcPr>
          <w:p w14:paraId="3B3973E0"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261F22C8" w14:textId="77777777" w:rsidR="00F66F38" w:rsidRPr="005D68D4" w:rsidRDefault="00F66F38" w:rsidP="00F66F38">
            <w:pPr>
              <w:rPr>
                <w:rFonts w:ascii="Arial" w:hAnsi="Arial" w:cs="Arial"/>
                <w:b/>
                <w:bCs/>
                <w:sz w:val="18"/>
                <w:szCs w:val="18"/>
              </w:rPr>
            </w:pPr>
          </w:p>
        </w:tc>
        <w:tc>
          <w:tcPr>
            <w:tcW w:w="7876" w:type="dxa"/>
            <w:shd w:val="clear" w:color="auto" w:fill="auto"/>
          </w:tcPr>
          <w:p w14:paraId="1386144C"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19C55F95" w14:textId="77777777" w:rsidR="00F66F38" w:rsidRDefault="00F66F38" w:rsidP="00F66F38">
            <w:pPr>
              <w:rPr>
                <w:rFonts w:ascii="Arial" w:hAnsi="Arial" w:cs="Arial"/>
                <w:sz w:val="18"/>
                <w:szCs w:val="18"/>
              </w:rPr>
            </w:pPr>
          </w:p>
          <w:p w14:paraId="43F0A4E8" w14:textId="77777777" w:rsidR="00F66F38" w:rsidRDefault="00F66F38" w:rsidP="00F66F38">
            <w:pPr>
              <w:rPr>
                <w:rFonts w:ascii="Arial" w:hAnsi="Arial" w:cs="Arial"/>
                <w:sz w:val="18"/>
                <w:szCs w:val="18"/>
              </w:rPr>
            </w:pPr>
            <w:r>
              <w:rPr>
                <w:rFonts w:ascii="Arial" w:hAnsi="Arial" w:cs="Arial"/>
                <w:sz w:val="18"/>
                <w:szCs w:val="18"/>
              </w:rPr>
              <w:t>The default scope linked to the Contribution Level Split should be “Current Scheme” this should mean that the report is run for the scheme that the user is logged in as.  No lower level permissions should apply.</w:t>
            </w:r>
          </w:p>
          <w:p w14:paraId="01F32097" w14:textId="77777777" w:rsidR="00F66F38" w:rsidRDefault="00F66F38" w:rsidP="00F66F38">
            <w:pPr>
              <w:rPr>
                <w:rFonts w:ascii="Arial" w:hAnsi="Arial" w:cs="Arial"/>
                <w:sz w:val="18"/>
                <w:szCs w:val="18"/>
              </w:rPr>
            </w:pPr>
          </w:p>
          <w:p w14:paraId="6735FF32"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1D8BFFCE" w14:textId="77777777" w:rsidR="00F66F38" w:rsidRDefault="00F66F38" w:rsidP="00F66F38">
            <w:pPr>
              <w:rPr>
                <w:rFonts w:ascii="Arial" w:hAnsi="Arial" w:cs="Arial"/>
                <w:sz w:val="18"/>
                <w:szCs w:val="18"/>
              </w:rPr>
            </w:pPr>
          </w:p>
          <w:p w14:paraId="1EE135C3" w14:textId="4398CEC6" w:rsidR="00F66F38" w:rsidRDefault="00F66F38" w:rsidP="00F66F38">
            <w:pPr>
              <w:rPr>
                <w:rFonts w:ascii="Arial" w:hAnsi="Arial" w:cs="Arial"/>
                <w:sz w:val="18"/>
                <w:szCs w:val="18"/>
              </w:rPr>
            </w:pPr>
            <w:r>
              <w:rPr>
                <w:rFonts w:ascii="Arial" w:hAnsi="Arial" w:cs="Arial"/>
                <w:sz w:val="18"/>
                <w:szCs w:val="18"/>
              </w:rPr>
              <w:t xml:space="preserve">The default filter linked to the Contribution Level Split should be the “Standard Filter” this should mean that the report is run for all </w:t>
            </w:r>
            <w:del w:id="869" w:author="Jamal, Zaher CWK" w:date="2015-06-16T16:45:00Z">
              <w:r w:rsidR="003B2D50" w:rsidDel="0011575D">
                <w:rPr>
                  <w:rFonts w:ascii="Arial" w:hAnsi="Arial" w:cs="Arial"/>
                  <w:sz w:val="18"/>
                  <w:szCs w:val="18"/>
                </w:rPr>
                <w:delText>user</w:delText>
              </w:r>
            </w:del>
            <w:ins w:id="870" w:author="Jamal, Zaher CWK" w:date="2015-06-16T16:45:00Z">
              <w:r w:rsidR="0011575D">
                <w:rPr>
                  <w:rFonts w:ascii="Arial" w:hAnsi="Arial" w:cs="Arial"/>
                  <w:sz w:val="18"/>
                  <w:szCs w:val="18"/>
                </w:rPr>
                <w:t>member</w:t>
              </w:r>
            </w:ins>
            <w:r>
              <w:rPr>
                <w:rFonts w:ascii="Arial" w:hAnsi="Arial" w:cs="Arial"/>
                <w:sz w:val="18"/>
                <w:szCs w:val="18"/>
              </w:rPr>
              <w:t>s that meet the report criteria.</w:t>
            </w:r>
          </w:p>
          <w:p w14:paraId="40D84EF5" w14:textId="77777777" w:rsidR="00F66F38" w:rsidRDefault="00F66F38" w:rsidP="00F66F38">
            <w:pPr>
              <w:rPr>
                <w:rFonts w:ascii="Arial" w:hAnsi="Arial" w:cs="Arial"/>
                <w:sz w:val="18"/>
                <w:szCs w:val="18"/>
              </w:rPr>
            </w:pPr>
          </w:p>
          <w:p w14:paraId="4559F408"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26F3A762" w14:textId="77777777" w:rsidR="00F66F38" w:rsidRDefault="00F66F38" w:rsidP="00F66F38">
            <w:pPr>
              <w:rPr>
                <w:rFonts w:ascii="Arial" w:hAnsi="Arial" w:cs="Arial"/>
                <w:sz w:val="18"/>
                <w:szCs w:val="18"/>
              </w:rPr>
            </w:pPr>
          </w:p>
          <w:p w14:paraId="6C691139"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15C6A182" w14:textId="77777777" w:rsidR="00F66F38" w:rsidRDefault="00F66F38" w:rsidP="00F66F38">
            <w:pPr>
              <w:rPr>
                <w:rFonts w:ascii="Arial" w:hAnsi="Arial" w:cs="Arial"/>
                <w:sz w:val="18"/>
                <w:szCs w:val="18"/>
              </w:rPr>
            </w:pPr>
          </w:p>
          <w:p w14:paraId="002EBDFD" w14:textId="77777777" w:rsidR="00F66F38" w:rsidRPr="00B25A35" w:rsidRDefault="00F66F38" w:rsidP="004E06BD">
            <w:pPr>
              <w:numPr>
                <w:ilvl w:val="0"/>
                <w:numId w:val="149"/>
              </w:numPr>
              <w:rPr>
                <w:rFonts w:ascii="Arial" w:hAnsi="Arial" w:cs="Arial"/>
                <w:i/>
                <w:strike/>
                <w:color w:val="FF0000"/>
                <w:sz w:val="18"/>
                <w:szCs w:val="18"/>
              </w:rPr>
            </w:pPr>
            <w:r w:rsidRPr="00B25A35">
              <w:rPr>
                <w:rFonts w:ascii="Arial" w:hAnsi="Arial" w:cs="Arial"/>
                <w:strike/>
                <w:sz w:val="18"/>
                <w:szCs w:val="18"/>
              </w:rPr>
              <w:t>As at dd/mm/yyyy (default to yesterday’s date)</w:t>
            </w:r>
          </w:p>
          <w:p w14:paraId="4C66F24D" w14:textId="0F19E938" w:rsidR="00B25A35" w:rsidRPr="00A07AD3" w:rsidRDefault="00B25A35" w:rsidP="004E06BD">
            <w:pPr>
              <w:numPr>
                <w:ilvl w:val="0"/>
                <w:numId w:val="149"/>
              </w:numPr>
              <w:rPr>
                <w:rFonts w:ascii="Arial" w:hAnsi="Arial" w:cs="Arial"/>
                <w:i/>
                <w:color w:val="FF0000"/>
                <w:sz w:val="18"/>
                <w:szCs w:val="18"/>
              </w:rPr>
            </w:pPr>
            <w:r>
              <w:rPr>
                <w:rFonts w:ascii="Arial" w:hAnsi="Arial" w:cs="Arial"/>
                <w:sz w:val="18"/>
                <w:szCs w:val="18"/>
              </w:rPr>
              <w:t>As at dd/mm/yyyy (set as todays date and don’t allow user to change)</w:t>
            </w:r>
          </w:p>
          <w:p w14:paraId="1C3B4A82" w14:textId="77777777" w:rsidR="00F66F38" w:rsidRDefault="00F66F38" w:rsidP="00F66F38">
            <w:pPr>
              <w:rPr>
                <w:rFonts w:ascii="Arial" w:hAnsi="Arial" w:cs="Arial"/>
                <w:sz w:val="18"/>
                <w:szCs w:val="18"/>
              </w:rPr>
            </w:pPr>
          </w:p>
          <w:p w14:paraId="29A62E87"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MISC_AMT_VALUES&gt;EFF_DT field can be used to obtain the contribution levels as at the date  entered</w:t>
            </w:r>
          </w:p>
          <w:p w14:paraId="6753B5FA" w14:textId="77777777" w:rsidR="00F66F38" w:rsidRDefault="00F66F38" w:rsidP="00F66F38">
            <w:pPr>
              <w:rPr>
                <w:rFonts w:ascii="Arial" w:hAnsi="Arial" w:cs="Arial"/>
                <w:sz w:val="18"/>
                <w:szCs w:val="18"/>
              </w:rPr>
            </w:pPr>
          </w:p>
          <w:p w14:paraId="117915DC"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6D484AD2" w14:textId="77777777" w:rsidR="00F66F38" w:rsidRDefault="00F66F38" w:rsidP="00F66F38">
            <w:pPr>
              <w:rPr>
                <w:rFonts w:ascii="Arial" w:hAnsi="Arial" w:cs="Arial"/>
                <w:sz w:val="18"/>
                <w:szCs w:val="18"/>
              </w:rPr>
            </w:pPr>
          </w:p>
          <w:p w14:paraId="096B5972" w14:textId="60E2C9C9"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Contribution Level Split the system needs to obtain the following data for each </w:t>
            </w:r>
            <w:del w:id="871" w:author="Jamal, Zaher CWK" w:date="2015-06-16T16:46:00Z">
              <w:r w:rsidR="003B2D50" w:rsidDel="0011575D">
                <w:rPr>
                  <w:rFonts w:ascii="Arial" w:hAnsi="Arial" w:cs="Arial"/>
                  <w:sz w:val="18"/>
                  <w:szCs w:val="18"/>
                </w:rPr>
                <w:delText>user</w:delText>
              </w:r>
            </w:del>
            <w:ins w:id="872" w:author="Jamal, Zaher CWK" w:date="2015-06-16T16:46:00Z">
              <w:r w:rsidR="0011575D">
                <w:rPr>
                  <w:rFonts w:ascii="Arial" w:hAnsi="Arial" w:cs="Arial"/>
                  <w:sz w:val="18"/>
                  <w:szCs w:val="18"/>
                </w:rPr>
                <w:t>member</w:t>
              </w:r>
            </w:ins>
            <w:r>
              <w:rPr>
                <w:rFonts w:ascii="Arial" w:hAnsi="Arial" w:cs="Arial"/>
                <w:sz w:val="18"/>
                <w:szCs w:val="18"/>
              </w:rPr>
              <w:t xml:space="preserve"> as at the date entered:</w:t>
            </w:r>
          </w:p>
          <w:p w14:paraId="76532754" w14:textId="77777777" w:rsidR="00F66F38" w:rsidRDefault="00F66F38" w:rsidP="00F66F38">
            <w:pPr>
              <w:rPr>
                <w:rFonts w:ascii="Arial" w:hAnsi="Arial" w:cs="Arial"/>
                <w:sz w:val="18"/>
                <w:szCs w:val="18"/>
              </w:rPr>
            </w:pPr>
          </w:p>
          <w:p w14:paraId="6F18B534" w14:textId="5419DB0E" w:rsidR="00F66F38" w:rsidRDefault="003B2D50" w:rsidP="004E06BD">
            <w:pPr>
              <w:numPr>
                <w:ilvl w:val="0"/>
                <w:numId w:val="127"/>
              </w:numPr>
              <w:rPr>
                <w:rFonts w:ascii="Arial" w:hAnsi="Arial" w:cs="Arial"/>
                <w:sz w:val="18"/>
                <w:szCs w:val="18"/>
              </w:rPr>
            </w:pPr>
            <w:del w:id="873" w:author="Jamal, Zaher CWK" w:date="2015-06-16T16:46:00Z">
              <w:r w:rsidDel="0011575D">
                <w:rPr>
                  <w:rFonts w:ascii="Arial" w:hAnsi="Arial" w:cs="Arial"/>
                  <w:sz w:val="18"/>
                  <w:szCs w:val="18"/>
                </w:rPr>
                <w:delText>User</w:delText>
              </w:r>
            </w:del>
            <w:ins w:id="874" w:author="Jamal, Zaher CWK" w:date="2015-06-16T16:46:00Z">
              <w:r w:rsidR="0011575D">
                <w:rPr>
                  <w:rFonts w:ascii="Arial" w:hAnsi="Arial" w:cs="Arial"/>
                  <w:sz w:val="18"/>
                  <w:szCs w:val="18"/>
                </w:rPr>
                <w:t>Member</w:t>
              </w:r>
            </w:ins>
            <w:r w:rsidR="00F66F38">
              <w:rPr>
                <w:rFonts w:ascii="Arial" w:hAnsi="Arial" w:cs="Arial"/>
                <w:sz w:val="18"/>
                <w:szCs w:val="18"/>
              </w:rPr>
              <w:t xml:space="preserve"> account number</w:t>
            </w:r>
          </w:p>
          <w:p w14:paraId="21EC771D" w14:textId="2E0A15CD" w:rsidR="00F66F38" w:rsidRDefault="003B2D50" w:rsidP="004E06BD">
            <w:pPr>
              <w:numPr>
                <w:ilvl w:val="0"/>
                <w:numId w:val="127"/>
              </w:numPr>
              <w:rPr>
                <w:rFonts w:ascii="Arial" w:hAnsi="Arial" w:cs="Arial"/>
                <w:sz w:val="18"/>
                <w:szCs w:val="18"/>
              </w:rPr>
            </w:pPr>
            <w:del w:id="875" w:author="Jamal, Zaher CWK" w:date="2015-06-16T16:46:00Z">
              <w:r w:rsidDel="0011575D">
                <w:rPr>
                  <w:rFonts w:ascii="Arial" w:hAnsi="Arial" w:cs="Arial"/>
                  <w:sz w:val="18"/>
                  <w:szCs w:val="18"/>
                </w:rPr>
                <w:delText>User</w:delText>
              </w:r>
            </w:del>
            <w:ins w:id="876" w:author="Jamal, Zaher CWK" w:date="2015-06-16T16:46:00Z">
              <w:r w:rsidR="0011575D">
                <w:rPr>
                  <w:rFonts w:ascii="Arial" w:hAnsi="Arial" w:cs="Arial"/>
                  <w:sz w:val="18"/>
                  <w:szCs w:val="18"/>
                </w:rPr>
                <w:t>Member</w:t>
              </w:r>
            </w:ins>
            <w:r w:rsidR="00F66F38">
              <w:rPr>
                <w:rFonts w:ascii="Arial" w:hAnsi="Arial" w:cs="Arial"/>
                <w:sz w:val="18"/>
                <w:szCs w:val="18"/>
              </w:rPr>
              <w:t xml:space="preserve"> surname</w:t>
            </w:r>
          </w:p>
          <w:p w14:paraId="07A26AAE" w14:textId="339CDA64" w:rsidR="00F66F38" w:rsidRDefault="003B2D50" w:rsidP="004E06BD">
            <w:pPr>
              <w:numPr>
                <w:ilvl w:val="0"/>
                <w:numId w:val="127"/>
              </w:numPr>
              <w:rPr>
                <w:rFonts w:ascii="Arial" w:hAnsi="Arial" w:cs="Arial"/>
                <w:sz w:val="18"/>
                <w:szCs w:val="18"/>
              </w:rPr>
            </w:pPr>
            <w:del w:id="877" w:author="Jamal, Zaher CWK" w:date="2015-06-16T16:46:00Z">
              <w:r w:rsidDel="0011575D">
                <w:rPr>
                  <w:rFonts w:ascii="Arial" w:hAnsi="Arial" w:cs="Arial"/>
                  <w:sz w:val="18"/>
                  <w:szCs w:val="18"/>
                </w:rPr>
                <w:delText>User</w:delText>
              </w:r>
            </w:del>
            <w:ins w:id="878" w:author="Jamal, Zaher CWK" w:date="2015-06-16T16:46:00Z">
              <w:r w:rsidR="0011575D">
                <w:rPr>
                  <w:rFonts w:ascii="Arial" w:hAnsi="Arial" w:cs="Arial"/>
                  <w:sz w:val="18"/>
                  <w:szCs w:val="18"/>
                </w:rPr>
                <w:t>Member</w:t>
              </w:r>
            </w:ins>
            <w:r w:rsidR="00F66F38">
              <w:rPr>
                <w:rFonts w:ascii="Arial" w:hAnsi="Arial" w:cs="Arial"/>
                <w:sz w:val="18"/>
                <w:szCs w:val="18"/>
              </w:rPr>
              <w:t xml:space="preserve"> forename</w:t>
            </w:r>
          </w:p>
          <w:p w14:paraId="7CE35233" w14:textId="0E3874DE" w:rsidR="00F66F38" w:rsidRDefault="003B2D50" w:rsidP="004E06BD">
            <w:pPr>
              <w:numPr>
                <w:ilvl w:val="0"/>
                <w:numId w:val="127"/>
              </w:numPr>
              <w:rPr>
                <w:rFonts w:ascii="Arial" w:hAnsi="Arial" w:cs="Arial"/>
                <w:sz w:val="18"/>
                <w:szCs w:val="18"/>
              </w:rPr>
            </w:pPr>
            <w:del w:id="879" w:author="Jamal, Zaher CWK" w:date="2015-06-16T16:46:00Z">
              <w:r w:rsidDel="0011575D">
                <w:rPr>
                  <w:rFonts w:ascii="Arial" w:hAnsi="Arial" w:cs="Arial"/>
                  <w:sz w:val="18"/>
                  <w:szCs w:val="18"/>
                </w:rPr>
                <w:delText>User</w:delText>
              </w:r>
            </w:del>
            <w:ins w:id="880" w:author="Jamal, Zaher CWK" w:date="2015-06-16T16:46:00Z">
              <w:r w:rsidR="0011575D">
                <w:rPr>
                  <w:rFonts w:ascii="Arial" w:hAnsi="Arial" w:cs="Arial"/>
                  <w:sz w:val="18"/>
                  <w:szCs w:val="18"/>
                </w:rPr>
                <w:t>Member</w:t>
              </w:r>
            </w:ins>
            <w:r w:rsidR="00F66F38">
              <w:rPr>
                <w:rFonts w:ascii="Arial" w:hAnsi="Arial" w:cs="Arial"/>
                <w:sz w:val="18"/>
                <w:szCs w:val="18"/>
              </w:rPr>
              <w:t xml:space="preserve"> NINO</w:t>
            </w:r>
          </w:p>
          <w:p w14:paraId="37D56930" w14:textId="312FCD70" w:rsidR="00F66F38" w:rsidRDefault="00F66F38" w:rsidP="004E06BD">
            <w:pPr>
              <w:numPr>
                <w:ilvl w:val="0"/>
                <w:numId w:val="127"/>
              </w:numPr>
              <w:rPr>
                <w:rFonts w:ascii="Arial" w:hAnsi="Arial" w:cs="Arial"/>
                <w:sz w:val="18"/>
                <w:szCs w:val="18"/>
              </w:rPr>
            </w:pPr>
            <w:r>
              <w:rPr>
                <w:rFonts w:ascii="Arial" w:hAnsi="Arial" w:cs="Arial"/>
                <w:sz w:val="18"/>
                <w:szCs w:val="18"/>
              </w:rPr>
              <w:t xml:space="preserve">Benefit </w:t>
            </w:r>
            <w:del w:id="881" w:author="Jamal, Zaher CWK" w:date="2015-06-16T16:46:00Z">
              <w:r w:rsidR="003B2D50" w:rsidDel="0011575D">
                <w:rPr>
                  <w:rFonts w:ascii="Arial" w:hAnsi="Arial" w:cs="Arial"/>
                  <w:sz w:val="18"/>
                  <w:szCs w:val="18"/>
                </w:rPr>
                <w:delText>User</w:delText>
              </w:r>
            </w:del>
            <w:ins w:id="882" w:author="Jamal, Zaher CWK" w:date="2015-06-16T16:46:00Z">
              <w:r w:rsidR="0011575D">
                <w:rPr>
                  <w:rFonts w:ascii="Arial" w:hAnsi="Arial" w:cs="Arial"/>
                  <w:sz w:val="18"/>
                  <w:szCs w:val="18"/>
                </w:rPr>
                <w:t>Member</w:t>
              </w:r>
            </w:ins>
            <w:r>
              <w:rPr>
                <w:rFonts w:ascii="Arial" w:hAnsi="Arial" w:cs="Arial"/>
                <w:sz w:val="18"/>
                <w:szCs w:val="18"/>
              </w:rPr>
              <w:t xml:space="preserve"> Group</w:t>
            </w:r>
          </w:p>
          <w:p w14:paraId="11311741" w14:textId="77777777" w:rsidR="00F66F38" w:rsidRDefault="00F66F38" w:rsidP="004E06BD">
            <w:pPr>
              <w:numPr>
                <w:ilvl w:val="0"/>
                <w:numId w:val="127"/>
              </w:numPr>
              <w:rPr>
                <w:rFonts w:ascii="Arial" w:hAnsi="Arial" w:cs="Arial"/>
                <w:sz w:val="18"/>
                <w:szCs w:val="18"/>
              </w:rPr>
            </w:pPr>
            <w:r>
              <w:rPr>
                <w:rFonts w:ascii="Arial" w:hAnsi="Arial" w:cs="Arial"/>
                <w:sz w:val="18"/>
                <w:szCs w:val="18"/>
              </w:rPr>
              <w:t>Contributions – Split by contribution type</w:t>
            </w:r>
          </w:p>
          <w:p w14:paraId="2355D0A9"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2E32B824" w14:textId="77777777" w:rsidR="00F66F38" w:rsidRDefault="00F66F38" w:rsidP="00F66F38">
            <w:pPr>
              <w:rPr>
                <w:rFonts w:ascii="Arial" w:hAnsi="Arial" w:cs="Arial"/>
                <w:sz w:val="18"/>
                <w:szCs w:val="18"/>
              </w:rPr>
            </w:pPr>
          </w:p>
          <w:p w14:paraId="6ACF0143" w14:textId="3384C1BD" w:rsidR="00F66F38" w:rsidRDefault="00F66F38" w:rsidP="00F66F38">
            <w:pPr>
              <w:rPr>
                <w:rFonts w:ascii="Arial" w:hAnsi="Arial" w:cs="Arial"/>
                <w:sz w:val="18"/>
                <w:szCs w:val="18"/>
              </w:rPr>
            </w:pPr>
            <w:r>
              <w:rPr>
                <w:rFonts w:ascii="Arial" w:hAnsi="Arial" w:cs="Arial"/>
                <w:sz w:val="18"/>
                <w:szCs w:val="18"/>
              </w:rPr>
              <w:t xml:space="preserve">Once the report has run and the </w:t>
            </w:r>
            <w:del w:id="883" w:author="Jamal, Zaher CWK" w:date="2015-06-16T16:46:00Z">
              <w:r w:rsidDel="0011575D">
                <w:rPr>
                  <w:rFonts w:ascii="Arial" w:hAnsi="Arial" w:cs="Arial"/>
                  <w:sz w:val="18"/>
                  <w:szCs w:val="18"/>
                </w:rPr>
                <w:delText>user</w:delText>
              </w:r>
            </w:del>
            <w:ins w:id="884" w:author="Jamal, Zaher CWK" w:date="2015-06-16T16:46:00Z">
              <w:r w:rsidR="0011575D">
                <w:rPr>
                  <w:rFonts w:ascii="Arial" w:hAnsi="Arial" w:cs="Arial"/>
                  <w:sz w:val="18"/>
                  <w:szCs w:val="18"/>
                </w:rPr>
                <w:t>member</w:t>
              </w:r>
            </w:ins>
            <w:r>
              <w:rPr>
                <w:rFonts w:ascii="Arial" w:hAnsi="Arial" w:cs="Arial"/>
                <w:sz w:val="18"/>
                <w:szCs w:val="18"/>
              </w:rPr>
              <w:t xml:space="preserve"> wants to view the report by selecting either the HTML, PDF or Excel icon the following fields should be displayed:</w:t>
            </w:r>
          </w:p>
          <w:p w14:paraId="22704C6C" w14:textId="77777777" w:rsidR="00F66F38" w:rsidRDefault="00F66F38" w:rsidP="00F66F38">
            <w:pPr>
              <w:rPr>
                <w:rFonts w:ascii="Arial" w:hAnsi="Arial" w:cs="Arial"/>
                <w:sz w:val="18"/>
                <w:szCs w:val="18"/>
              </w:rPr>
            </w:pPr>
          </w:p>
          <w:p w14:paraId="4930800F"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Contribution Level Split for {Scheme Name} as at {dd/mm/yyyy} (if the scope used means that multiple schemes are selected then do not display (for {Scheme Name}).</w:t>
            </w:r>
          </w:p>
          <w:p w14:paraId="64AD9B76"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7331D9CD"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5A7D88CE" w14:textId="07DD21A1" w:rsidR="00F66F38" w:rsidRDefault="003B2D50" w:rsidP="004E06BD">
            <w:pPr>
              <w:numPr>
                <w:ilvl w:val="0"/>
                <w:numId w:val="106"/>
              </w:numPr>
              <w:rPr>
                <w:rFonts w:ascii="Arial" w:hAnsi="Arial" w:cs="Arial"/>
                <w:sz w:val="18"/>
                <w:szCs w:val="18"/>
              </w:rPr>
            </w:pPr>
            <w:del w:id="885" w:author="Jamal, Zaher CWK" w:date="2015-06-16T16:46:00Z">
              <w:r w:rsidDel="0011575D">
                <w:rPr>
                  <w:rFonts w:ascii="Arial" w:hAnsi="Arial" w:cs="Arial"/>
                  <w:sz w:val="18"/>
                  <w:szCs w:val="18"/>
                </w:rPr>
                <w:delText>User</w:delText>
              </w:r>
            </w:del>
            <w:ins w:id="886" w:author="Jamal, Zaher CWK" w:date="2015-06-16T16:46:00Z">
              <w:r w:rsidR="0011575D">
                <w:rPr>
                  <w:rFonts w:ascii="Arial" w:hAnsi="Arial" w:cs="Arial"/>
                  <w:sz w:val="18"/>
                  <w:szCs w:val="18"/>
                </w:rPr>
                <w:t>Member</w:t>
              </w:r>
            </w:ins>
            <w:r w:rsidR="00F66F38">
              <w:rPr>
                <w:rFonts w:ascii="Arial" w:hAnsi="Arial" w:cs="Arial"/>
                <w:sz w:val="18"/>
                <w:szCs w:val="18"/>
              </w:rPr>
              <w:t xml:space="preserve"> account number</w:t>
            </w:r>
          </w:p>
          <w:p w14:paraId="1CF62014" w14:textId="79B2BE7D" w:rsidR="00F66F38" w:rsidRDefault="003B2D50" w:rsidP="004E06BD">
            <w:pPr>
              <w:numPr>
                <w:ilvl w:val="0"/>
                <w:numId w:val="106"/>
              </w:numPr>
              <w:rPr>
                <w:rFonts w:ascii="Arial" w:hAnsi="Arial" w:cs="Arial"/>
                <w:sz w:val="18"/>
                <w:szCs w:val="18"/>
              </w:rPr>
            </w:pPr>
            <w:del w:id="887" w:author="Jamal, Zaher CWK" w:date="2015-06-16T16:46:00Z">
              <w:r w:rsidDel="0011575D">
                <w:rPr>
                  <w:rFonts w:ascii="Arial" w:hAnsi="Arial" w:cs="Arial"/>
                  <w:sz w:val="18"/>
                  <w:szCs w:val="18"/>
                </w:rPr>
                <w:delText>User</w:delText>
              </w:r>
            </w:del>
            <w:ins w:id="888" w:author="Jamal, Zaher CWK" w:date="2015-06-16T16:46:00Z">
              <w:r w:rsidR="0011575D">
                <w:rPr>
                  <w:rFonts w:ascii="Arial" w:hAnsi="Arial" w:cs="Arial"/>
                  <w:sz w:val="18"/>
                  <w:szCs w:val="18"/>
                </w:rPr>
                <w:t>Member</w:t>
              </w:r>
            </w:ins>
            <w:r w:rsidR="00F66F38">
              <w:rPr>
                <w:rFonts w:ascii="Arial" w:hAnsi="Arial" w:cs="Arial"/>
                <w:sz w:val="18"/>
                <w:szCs w:val="18"/>
              </w:rPr>
              <w:t xml:space="preserve"> surname</w:t>
            </w:r>
          </w:p>
          <w:p w14:paraId="29395F8E" w14:textId="700D8129" w:rsidR="00F66F38" w:rsidRDefault="003B2D50" w:rsidP="004E06BD">
            <w:pPr>
              <w:numPr>
                <w:ilvl w:val="0"/>
                <w:numId w:val="106"/>
              </w:numPr>
              <w:rPr>
                <w:rFonts w:ascii="Arial" w:hAnsi="Arial" w:cs="Arial"/>
                <w:sz w:val="18"/>
                <w:szCs w:val="18"/>
              </w:rPr>
            </w:pPr>
            <w:del w:id="889" w:author="Jamal, Zaher CWK" w:date="2015-06-16T16:46:00Z">
              <w:r w:rsidDel="0011575D">
                <w:rPr>
                  <w:rFonts w:ascii="Arial" w:hAnsi="Arial" w:cs="Arial"/>
                  <w:sz w:val="18"/>
                  <w:szCs w:val="18"/>
                </w:rPr>
                <w:delText>User</w:delText>
              </w:r>
            </w:del>
            <w:ins w:id="890" w:author="Jamal, Zaher CWK" w:date="2015-06-16T16:46:00Z">
              <w:r w:rsidR="0011575D">
                <w:rPr>
                  <w:rFonts w:ascii="Arial" w:hAnsi="Arial" w:cs="Arial"/>
                  <w:sz w:val="18"/>
                  <w:szCs w:val="18"/>
                </w:rPr>
                <w:t>Member</w:t>
              </w:r>
            </w:ins>
            <w:r w:rsidR="00F66F38">
              <w:rPr>
                <w:rFonts w:ascii="Arial" w:hAnsi="Arial" w:cs="Arial"/>
                <w:sz w:val="18"/>
                <w:szCs w:val="18"/>
              </w:rPr>
              <w:t xml:space="preserve"> forename</w:t>
            </w:r>
          </w:p>
          <w:p w14:paraId="19139E95" w14:textId="782F83DC" w:rsidR="00F66F38" w:rsidRDefault="003B2D50" w:rsidP="004E06BD">
            <w:pPr>
              <w:numPr>
                <w:ilvl w:val="0"/>
                <w:numId w:val="106"/>
              </w:numPr>
              <w:rPr>
                <w:rFonts w:ascii="Arial" w:hAnsi="Arial" w:cs="Arial"/>
                <w:sz w:val="18"/>
                <w:szCs w:val="18"/>
              </w:rPr>
            </w:pPr>
            <w:del w:id="891" w:author="Jamal, Zaher CWK" w:date="2015-06-16T16:46:00Z">
              <w:r w:rsidDel="0011575D">
                <w:rPr>
                  <w:rFonts w:ascii="Arial" w:hAnsi="Arial" w:cs="Arial"/>
                  <w:sz w:val="18"/>
                  <w:szCs w:val="18"/>
                </w:rPr>
                <w:delText>User</w:delText>
              </w:r>
            </w:del>
            <w:ins w:id="892" w:author="Jamal, Zaher CWK" w:date="2015-06-16T16:46:00Z">
              <w:r w:rsidR="0011575D">
                <w:rPr>
                  <w:rFonts w:ascii="Arial" w:hAnsi="Arial" w:cs="Arial"/>
                  <w:sz w:val="18"/>
                  <w:szCs w:val="18"/>
                </w:rPr>
                <w:t>Member</w:t>
              </w:r>
            </w:ins>
            <w:r w:rsidR="00F66F38">
              <w:rPr>
                <w:rFonts w:ascii="Arial" w:hAnsi="Arial" w:cs="Arial"/>
                <w:sz w:val="18"/>
                <w:szCs w:val="18"/>
              </w:rPr>
              <w:t xml:space="preserve"> NINO</w:t>
            </w:r>
          </w:p>
          <w:p w14:paraId="20B7855C" w14:textId="7C152AE2" w:rsidR="00F66F38" w:rsidRDefault="003B2D50" w:rsidP="004E06BD">
            <w:pPr>
              <w:numPr>
                <w:ilvl w:val="0"/>
                <w:numId w:val="106"/>
              </w:numPr>
              <w:rPr>
                <w:rFonts w:ascii="Arial" w:hAnsi="Arial" w:cs="Arial"/>
                <w:sz w:val="18"/>
                <w:szCs w:val="18"/>
              </w:rPr>
            </w:pPr>
            <w:del w:id="893" w:author="Jamal, Zaher CWK" w:date="2015-06-16T16:46:00Z">
              <w:r w:rsidDel="0011575D">
                <w:rPr>
                  <w:rFonts w:ascii="Arial" w:hAnsi="Arial" w:cs="Arial"/>
                  <w:sz w:val="18"/>
                  <w:szCs w:val="18"/>
                </w:rPr>
                <w:delText>User</w:delText>
              </w:r>
            </w:del>
            <w:ins w:id="894" w:author="Jamal, Zaher CWK" w:date="2015-06-16T16:46:00Z">
              <w:r w:rsidR="0011575D">
                <w:rPr>
                  <w:rFonts w:ascii="Arial" w:hAnsi="Arial" w:cs="Arial"/>
                  <w:sz w:val="18"/>
                  <w:szCs w:val="18"/>
                </w:rPr>
                <w:t>Member</w:t>
              </w:r>
            </w:ins>
            <w:r w:rsidR="00F66F38">
              <w:rPr>
                <w:rFonts w:ascii="Arial" w:hAnsi="Arial" w:cs="Arial"/>
                <w:sz w:val="18"/>
                <w:szCs w:val="18"/>
              </w:rPr>
              <w:t xml:space="preserve"> Group</w:t>
            </w:r>
          </w:p>
          <w:p w14:paraId="3B83DBFC" w14:textId="77777777" w:rsidR="00F66F38" w:rsidRPr="00054814" w:rsidRDefault="00F66F38" w:rsidP="004E06BD">
            <w:pPr>
              <w:numPr>
                <w:ilvl w:val="0"/>
                <w:numId w:val="106"/>
              </w:numPr>
              <w:rPr>
                <w:rFonts w:ascii="Arial" w:hAnsi="Arial" w:cs="Arial"/>
                <w:sz w:val="18"/>
                <w:szCs w:val="18"/>
              </w:rPr>
            </w:pPr>
            <w:r>
              <w:rPr>
                <w:rFonts w:ascii="Arial" w:hAnsi="Arial" w:cs="Arial"/>
                <w:sz w:val="18"/>
                <w:szCs w:val="18"/>
              </w:rPr>
              <w:t>Contributions – Split by contribution type (only the contribution types valid for the selected should be displayed)</w:t>
            </w:r>
          </w:p>
          <w:p w14:paraId="4C9B29EA" w14:textId="77777777" w:rsidR="00F66F38" w:rsidRDefault="00F66F38" w:rsidP="00F66F38">
            <w:pPr>
              <w:rPr>
                <w:rFonts w:ascii="Arial" w:hAnsi="Arial" w:cs="Arial"/>
                <w:sz w:val="18"/>
                <w:szCs w:val="18"/>
              </w:rPr>
            </w:pPr>
          </w:p>
          <w:p w14:paraId="77A3C7E7"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6138D736" w14:textId="77777777" w:rsidR="00F66F38" w:rsidRDefault="00F66F38" w:rsidP="00F66F38">
            <w:pPr>
              <w:rPr>
                <w:rFonts w:ascii="Arial" w:hAnsi="Arial" w:cs="Arial"/>
                <w:sz w:val="18"/>
                <w:szCs w:val="18"/>
              </w:rPr>
            </w:pPr>
            <w:r>
              <w:rPr>
                <w:noProof/>
                <w:lang w:eastAsia="en-GB"/>
              </w:rPr>
              <w:drawing>
                <wp:inline distT="0" distB="0" distL="0" distR="0" wp14:anchorId="4818F8A8" wp14:editId="0108326E">
                  <wp:extent cx="5029200" cy="790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029200" cy="790575"/>
                          </a:xfrm>
                          <a:prstGeom prst="rect">
                            <a:avLst/>
                          </a:prstGeom>
                          <a:noFill/>
                          <a:ln>
                            <a:noFill/>
                          </a:ln>
                        </pic:spPr>
                      </pic:pic>
                    </a:graphicData>
                  </a:graphic>
                </wp:inline>
              </w:drawing>
            </w:r>
          </w:p>
          <w:p w14:paraId="5CA51AD7" w14:textId="77777777" w:rsidR="00F66F38" w:rsidRDefault="00F66F38" w:rsidP="00F66F38">
            <w:pPr>
              <w:rPr>
                <w:rFonts w:ascii="Arial" w:hAnsi="Arial" w:cs="Arial"/>
                <w:sz w:val="18"/>
                <w:szCs w:val="18"/>
                <w:lang w:eastAsia="en-GB"/>
              </w:rPr>
            </w:pPr>
            <w:r>
              <w:rPr>
                <w:rFonts w:ascii="Arial" w:hAnsi="Arial" w:cs="Arial"/>
                <w:sz w:val="18"/>
                <w:szCs w:val="18"/>
                <w:lang w:eastAsia="en-GB"/>
              </w:rPr>
              <w:t xml:space="preserve">NB: This is only an example layout and may not include all fields. </w:t>
            </w:r>
          </w:p>
          <w:p w14:paraId="45039D58" w14:textId="77777777" w:rsidR="00F66F38" w:rsidRPr="003924C6" w:rsidRDefault="00F66F38" w:rsidP="00F66F38">
            <w:pPr>
              <w:rPr>
                <w:rFonts w:ascii="Arial" w:hAnsi="Arial" w:cs="Arial"/>
                <w:sz w:val="18"/>
                <w:szCs w:val="18"/>
              </w:rPr>
            </w:pPr>
          </w:p>
        </w:tc>
      </w:tr>
      <w:tr w:rsidR="00F66F38" w:rsidRPr="005D68D4" w14:paraId="39B3AB31" w14:textId="77777777" w:rsidTr="00F66F38">
        <w:tc>
          <w:tcPr>
            <w:tcW w:w="1474" w:type="dxa"/>
            <w:shd w:val="pct20" w:color="auto" w:fill="auto"/>
          </w:tcPr>
          <w:p w14:paraId="50CD08D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64D81410" w14:textId="77777777" w:rsidR="00F66F38" w:rsidRPr="005D68D4" w:rsidRDefault="00F66F38" w:rsidP="00F66F38">
            <w:pPr>
              <w:rPr>
                <w:rFonts w:ascii="Arial" w:hAnsi="Arial" w:cs="Arial"/>
                <w:b/>
                <w:bCs/>
                <w:sz w:val="18"/>
                <w:szCs w:val="18"/>
              </w:rPr>
            </w:pPr>
          </w:p>
        </w:tc>
        <w:tc>
          <w:tcPr>
            <w:tcW w:w="7876" w:type="dxa"/>
            <w:shd w:val="clear" w:color="auto" w:fill="auto"/>
          </w:tcPr>
          <w:p w14:paraId="5086975B" w14:textId="512953E0" w:rsidR="00F66F38" w:rsidRDefault="00F66F38" w:rsidP="004E06BD">
            <w:pPr>
              <w:numPr>
                <w:ilvl w:val="0"/>
                <w:numId w:val="114"/>
              </w:numPr>
              <w:rPr>
                <w:rFonts w:ascii="Arial" w:hAnsi="Arial" w:cs="Arial"/>
                <w:sz w:val="18"/>
                <w:szCs w:val="18"/>
              </w:rPr>
            </w:pPr>
            <w:r>
              <w:rPr>
                <w:rFonts w:ascii="Arial" w:hAnsi="Arial" w:cs="Arial"/>
                <w:sz w:val="18"/>
                <w:szCs w:val="18"/>
              </w:rPr>
              <w:t xml:space="preserve">Where the scheme is salary sacrifice the report should show the Salary Sacrifice columns as applicable (these are the Employer Special columns where the </w:t>
            </w:r>
            <w:del w:id="895" w:author="Jamal, Zaher CWK" w:date="2015-06-16T16:46:00Z">
              <w:r w:rsidR="003B2D50" w:rsidDel="0011575D">
                <w:rPr>
                  <w:rFonts w:ascii="Arial" w:hAnsi="Arial" w:cs="Arial"/>
                  <w:sz w:val="18"/>
                  <w:szCs w:val="18"/>
                </w:rPr>
                <w:delText>user</w:delText>
              </w:r>
            </w:del>
            <w:ins w:id="896" w:author="Jamal, Zaher CWK" w:date="2015-06-16T16:46:00Z">
              <w:r w:rsidR="0011575D">
                <w:rPr>
                  <w:rFonts w:ascii="Arial" w:hAnsi="Arial" w:cs="Arial"/>
                  <w:sz w:val="18"/>
                  <w:szCs w:val="18"/>
                </w:rPr>
                <w:t>member</w:t>
              </w:r>
            </w:ins>
            <w:r>
              <w:rPr>
                <w:rFonts w:ascii="Arial" w:hAnsi="Arial" w:cs="Arial"/>
                <w:sz w:val="18"/>
                <w:szCs w:val="18"/>
              </w:rPr>
              <w:t xml:space="preserve"> group is defined as SS).  Friendly name for SS should also be displayed where applicable!</w:t>
            </w:r>
          </w:p>
          <w:p w14:paraId="56696D53" w14:textId="77777777" w:rsidR="00F66F38" w:rsidRDefault="00F66F38" w:rsidP="004E06BD">
            <w:pPr>
              <w:numPr>
                <w:ilvl w:val="0"/>
                <w:numId w:val="114"/>
              </w:numPr>
              <w:rPr>
                <w:rFonts w:ascii="Arial" w:hAnsi="Arial" w:cs="Arial"/>
                <w:b/>
                <w:i/>
                <w:color w:val="FF0000"/>
                <w:sz w:val="18"/>
                <w:szCs w:val="18"/>
              </w:rPr>
            </w:pPr>
            <w:r w:rsidRPr="00B254D5">
              <w:rPr>
                <w:rFonts w:ascii="Arial" w:hAnsi="Arial" w:cs="Arial"/>
                <w:b/>
                <w:i/>
                <w:color w:val="FF0000"/>
                <w:sz w:val="18"/>
                <w:szCs w:val="18"/>
              </w:rPr>
              <w:t>Can this report be run for a date in the past or can it only be run as at Today?</w:t>
            </w:r>
          </w:p>
          <w:p w14:paraId="78939714" w14:textId="77777777" w:rsidR="00F66F38" w:rsidRDefault="00F66F38" w:rsidP="00F66F38">
            <w:pPr>
              <w:ind w:left="720"/>
              <w:rPr>
                <w:rFonts w:ascii="Arial" w:hAnsi="Arial" w:cs="Arial"/>
                <w:b/>
                <w:color w:val="00B050"/>
                <w:sz w:val="18"/>
                <w:szCs w:val="18"/>
              </w:rPr>
            </w:pPr>
            <w:r w:rsidRPr="00F66D55">
              <w:rPr>
                <w:rFonts w:ascii="Arial" w:hAnsi="Arial" w:cs="Arial"/>
                <w:b/>
                <w:color w:val="00B050"/>
                <w:sz w:val="18"/>
                <w:szCs w:val="18"/>
              </w:rPr>
              <w:t>Should be able to run for a date in the past</w:t>
            </w:r>
          </w:p>
          <w:p w14:paraId="2593FF3E" w14:textId="6F593584" w:rsidR="00B25A35" w:rsidRPr="00F66D55" w:rsidRDefault="00B25A35" w:rsidP="00B25A35">
            <w:pPr>
              <w:ind w:left="720"/>
              <w:rPr>
                <w:rFonts w:ascii="Arial" w:hAnsi="Arial" w:cs="Arial"/>
                <w:b/>
                <w:color w:val="FF0000"/>
                <w:sz w:val="18"/>
                <w:szCs w:val="18"/>
              </w:rPr>
            </w:pPr>
            <w:r w:rsidRPr="00B25A35">
              <w:rPr>
                <w:rFonts w:ascii="Arial" w:hAnsi="Arial" w:cs="Arial"/>
                <w:b/>
                <w:color w:val="FF0000"/>
                <w:sz w:val="18"/>
                <w:szCs w:val="18"/>
              </w:rPr>
              <w:t>Update 09/12/14 – ER Contributions are calculated each night as part of the IMIS snapshot and past amounts are not stored in the system.  Therefore this report can only be run ‘As At Today’ and not for a date in the past</w:t>
            </w:r>
          </w:p>
        </w:tc>
      </w:tr>
      <w:tr w:rsidR="00F66F38" w:rsidRPr="005D68D4" w14:paraId="273429E2" w14:textId="77777777" w:rsidTr="00F66F38">
        <w:tc>
          <w:tcPr>
            <w:tcW w:w="1474" w:type="dxa"/>
            <w:shd w:val="pct20" w:color="auto" w:fill="auto"/>
          </w:tcPr>
          <w:p w14:paraId="3CBB3D1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76233700" w14:textId="77777777" w:rsidR="00F66F38" w:rsidRPr="005D68D4" w:rsidRDefault="00F66F38" w:rsidP="00F66F38">
            <w:pPr>
              <w:rPr>
                <w:rFonts w:ascii="Arial" w:hAnsi="Arial" w:cs="Arial"/>
                <w:b/>
                <w:bCs/>
                <w:color w:val="FF0000"/>
                <w:sz w:val="18"/>
                <w:szCs w:val="18"/>
              </w:rPr>
            </w:pPr>
          </w:p>
        </w:tc>
        <w:tc>
          <w:tcPr>
            <w:tcW w:w="7876" w:type="dxa"/>
            <w:shd w:val="clear" w:color="auto" w:fill="auto"/>
          </w:tcPr>
          <w:p w14:paraId="4001FC2D" w14:textId="77777777" w:rsidR="00F66F38" w:rsidRPr="005D68D4" w:rsidRDefault="00F66F38" w:rsidP="00F66F38">
            <w:pPr>
              <w:rPr>
                <w:rFonts w:ascii="Arial" w:hAnsi="Arial" w:cs="Arial"/>
                <w:sz w:val="18"/>
                <w:szCs w:val="18"/>
              </w:rPr>
            </w:pPr>
          </w:p>
        </w:tc>
      </w:tr>
      <w:tr w:rsidR="00F66F38" w:rsidRPr="005D68D4" w14:paraId="64AF3FF2" w14:textId="77777777" w:rsidTr="00F66F38">
        <w:tc>
          <w:tcPr>
            <w:tcW w:w="1474" w:type="dxa"/>
            <w:shd w:val="pct20" w:color="auto" w:fill="auto"/>
          </w:tcPr>
          <w:p w14:paraId="17378D4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76" w:type="dxa"/>
            <w:shd w:val="clear" w:color="auto" w:fill="auto"/>
          </w:tcPr>
          <w:p w14:paraId="4933D640" w14:textId="77777777" w:rsidR="00F66F38" w:rsidRPr="005D68D4" w:rsidRDefault="00F66F38" w:rsidP="00F66F38">
            <w:pPr>
              <w:rPr>
                <w:rFonts w:ascii="Arial" w:hAnsi="Arial" w:cs="Arial"/>
                <w:sz w:val="18"/>
                <w:szCs w:val="18"/>
              </w:rPr>
            </w:pPr>
          </w:p>
        </w:tc>
      </w:tr>
      <w:tr w:rsidR="00F66F38" w:rsidRPr="005D68D4" w14:paraId="746A9CAB" w14:textId="77777777" w:rsidTr="00F66F38">
        <w:tc>
          <w:tcPr>
            <w:tcW w:w="1474" w:type="dxa"/>
            <w:shd w:val="pct20" w:color="auto" w:fill="auto"/>
          </w:tcPr>
          <w:p w14:paraId="323519EE"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76" w:type="dxa"/>
            <w:shd w:val="clear" w:color="auto" w:fill="auto"/>
          </w:tcPr>
          <w:p w14:paraId="3A309255" w14:textId="77777777" w:rsidR="00F66F38" w:rsidRPr="005D68D4" w:rsidRDefault="00F66F38" w:rsidP="00F66F38">
            <w:pPr>
              <w:rPr>
                <w:rFonts w:ascii="Arial" w:hAnsi="Arial" w:cs="Arial"/>
                <w:sz w:val="18"/>
                <w:szCs w:val="18"/>
              </w:rPr>
            </w:pPr>
            <w:r>
              <w:rPr>
                <w:rFonts w:ascii="Arial" w:hAnsi="Arial" w:cs="Arial"/>
                <w:sz w:val="18"/>
                <w:szCs w:val="18"/>
              </w:rPr>
              <w:t>PM0044 – Contribution Level Split - Detail</w:t>
            </w:r>
          </w:p>
        </w:tc>
      </w:tr>
      <w:tr w:rsidR="00F66F38" w:rsidRPr="005D68D4" w14:paraId="4F61343E" w14:textId="77777777" w:rsidTr="00F66F38">
        <w:tc>
          <w:tcPr>
            <w:tcW w:w="1474" w:type="dxa"/>
            <w:shd w:val="pct20" w:color="auto" w:fill="auto"/>
          </w:tcPr>
          <w:p w14:paraId="39094B80"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76" w:type="dxa"/>
            <w:shd w:val="clear" w:color="auto" w:fill="auto"/>
          </w:tcPr>
          <w:p w14:paraId="34A23F3F"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2197C267"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5609B1DF" w14:textId="77777777" w:rsidR="00633FF9" w:rsidRDefault="00116CE6" w:rsidP="00633FF9">
      <w:pPr>
        <w:pStyle w:val="Heading4"/>
        <w:ind w:left="0" w:firstLine="0"/>
      </w:pPr>
      <w:r>
        <w:t>Contribution Level Split</w:t>
      </w:r>
      <w:r w:rsidR="00633FF9">
        <w:t xml:space="preserve"> Screen Properties</w:t>
      </w:r>
    </w:p>
    <w:p w14:paraId="4CF9AAA7"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633FF9" w:rsidRPr="004A5D01" w14:paraId="0BF98ED1" w14:textId="77777777" w:rsidTr="000440D2">
        <w:trPr>
          <w:trHeight w:val="825"/>
        </w:trPr>
        <w:tc>
          <w:tcPr>
            <w:tcW w:w="4116" w:type="pct"/>
            <w:gridSpan w:val="6"/>
            <w:shd w:val="clear" w:color="auto" w:fill="auto"/>
          </w:tcPr>
          <w:p w14:paraId="21149F10"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2F26ECD9"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035917FA"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4FBD5FD7" w14:textId="77777777" w:rsidTr="000440D2">
        <w:trPr>
          <w:trHeight w:val="275"/>
        </w:trPr>
        <w:tc>
          <w:tcPr>
            <w:tcW w:w="4116" w:type="pct"/>
            <w:gridSpan w:val="6"/>
            <w:shd w:val="clear" w:color="auto" w:fill="auto"/>
          </w:tcPr>
          <w:p w14:paraId="7FE895DA" w14:textId="77777777" w:rsidR="00633FF9" w:rsidRPr="007C38EA" w:rsidRDefault="00116CE6" w:rsidP="006C4819">
            <w:pPr>
              <w:rPr>
                <w:rFonts w:ascii="Arial" w:hAnsi="Arial" w:cs="Arial"/>
                <w:b/>
                <w:sz w:val="22"/>
                <w:szCs w:val="22"/>
              </w:rPr>
            </w:pPr>
            <w:r>
              <w:rPr>
                <w:rFonts w:ascii="Arial" w:hAnsi="Arial" w:cs="Arial"/>
                <w:b/>
                <w:sz w:val="22"/>
                <w:szCs w:val="22"/>
              </w:rPr>
              <w:t>Contribution Level Split</w:t>
            </w:r>
            <w:r w:rsidR="00633FF9" w:rsidRPr="007C38EA">
              <w:rPr>
                <w:rFonts w:ascii="Arial" w:hAnsi="Arial" w:cs="Arial"/>
                <w:b/>
                <w:sz w:val="22"/>
                <w:szCs w:val="22"/>
              </w:rPr>
              <w:t xml:space="preserve"> for {Scheme Name} </w:t>
            </w:r>
            <w:r w:rsidR="00633FF9">
              <w:rPr>
                <w:rFonts w:ascii="Arial" w:hAnsi="Arial" w:cs="Arial"/>
                <w:b/>
                <w:sz w:val="22"/>
                <w:szCs w:val="22"/>
              </w:rPr>
              <w:t xml:space="preserve">as at </w:t>
            </w:r>
            <w:r w:rsidR="00633FF9" w:rsidRPr="007C38EA">
              <w:rPr>
                <w:rFonts w:ascii="Arial" w:hAnsi="Arial" w:cs="Arial"/>
                <w:b/>
                <w:sz w:val="22"/>
                <w:szCs w:val="22"/>
              </w:rPr>
              <w:t>{dd/mm/yyyy}</w:t>
            </w:r>
          </w:p>
          <w:p w14:paraId="18C9D9AA" w14:textId="77777777" w:rsidR="000440D2" w:rsidRDefault="000440D2" w:rsidP="000440D2">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12AFFFD7" w14:textId="77777777" w:rsidR="00633FF9" w:rsidRDefault="00633FF9" w:rsidP="006C4819">
            <w:pPr>
              <w:rPr>
                <w:rFonts w:ascii="Arial" w:hAnsi="Arial" w:cs="Arial"/>
                <w:b/>
                <w:sz w:val="20"/>
                <w:szCs w:val="20"/>
              </w:rPr>
            </w:pPr>
          </w:p>
          <w:p w14:paraId="04F68D9C"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01A35D7C" w14:textId="77777777" w:rsidR="00633FF9" w:rsidRDefault="00633FF9" w:rsidP="006C4819">
            <w:pPr>
              <w:rPr>
                <w:rFonts w:ascii="Arial" w:hAnsi="Arial" w:cs="Arial"/>
                <w:b/>
                <w:sz w:val="20"/>
                <w:szCs w:val="20"/>
              </w:rPr>
            </w:pPr>
          </w:p>
          <w:p w14:paraId="73462048"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645159E0" w14:textId="77777777" w:rsidR="00633FF9" w:rsidRPr="007C38EA" w:rsidRDefault="00633FF9" w:rsidP="006C4819">
            <w:pPr>
              <w:rPr>
                <w:rFonts w:ascii="Arial" w:hAnsi="Arial" w:cs="Arial"/>
                <w:sz w:val="18"/>
                <w:szCs w:val="18"/>
              </w:rPr>
            </w:pPr>
          </w:p>
        </w:tc>
        <w:tc>
          <w:tcPr>
            <w:tcW w:w="484" w:type="pct"/>
            <w:shd w:val="clear" w:color="auto" w:fill="auto"/>
          </w:tcPr>
          <w:p w14:paraId="1FF1C529" w14:textId="77777777" w:rsidR="00633FF9" w:rsidRPr="004A5D01" w:rsidRDefault="000440D2" w:rsidP="006C4819">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1925871F" w14:textId="77777777" w:rsidR="00633FF9" w:rsidRPr="004A5D01" w:rsidRDefault="000440D2" w:rsidP="006C4819">
            <w:pPr>
              <w:autoSpaceDE w:val="0"/>
              <w:autoSpaceDN w:val="0"/>
              <w:adjustRightInd w:val="0"/>
              <w:rPr>
                <w:rFonts w:ascii="Arial" w:hAnsi="Arial" w:cs="Arial"/>
                <w:sz w:val="18"/>
                <w:szCs w:val="18"/>
              </w:rPr>
            </w:pPr>
            <w:r>
              <w:rPr>
                <w:rFonts w:ascii="Arial" w:hAnsi="Arial" w:cs="Arial"/>
                <w:sz w:val="18"/>
                <w:szCs w:val="18"/>
              </w:rPr>
              <w:t>n/a</w:t>
            </w:r>
          </w:p>
        </w:tc>
      </w:tr>
      <w:tr w:rsidR="00633FF9" w:rsidRPr="004A5D01" w14:paraId="7409B73D" w14:textId="77777777" w:rsidTr="000440D2">
        <w:trPr>
          <w:trHeight w:val="275"/>
        </w:trPr>
        <w:tc>
          <w:tcPr>
            <w:tcW w:w="588" w:type="pct"/>
            <w:shd w:val="clear" w:color="auto" w:fill="auto"/>
          </w:tcPr>
          <w:p w14:paraId="2F12A20F"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78DFE2F3"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40128BBF"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228807D0"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57A07FD7"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43554DAC"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3A918EE9" w14:textId="77777777" w:rsidR="00633FF9" w:rsidRPr="004A5D01" w:rsidRDefault="00633FF9" w:rsidP="006C4819">
            <w:pPr>
              <w:rPr>
                <w:rFonts w:ascii="Arial" w:hAnsi="Arial" w:cs="Arial"/>
                <w:b/>
                <w:sz w:val="18"/>
                <w:szCs w:val="18"/>
              </w:rPr>
            </w:pPr>
          </w:p>
        </w:tc>
        <w:tc>
          <w:tcPr>
            <w:tcW w:w="400" w:type="pct"/>
          </w:tcPr>
          <w:p w14:paraId="7D2448CC" w14:textId="77777777" w:rsidR="00633FF9" w:rsidRPr="004A5D01" w:rsidRDefault="00633FF9" w:rsidP="006C4819">
            <w:pPr>
              <w:rPr>
                <w:rFonts w:ascii="Arial" w:hAnsi="Arial" w:cs="Arial"/>
                <w:b/>
                <w:sz w:val="18"/>
                <w:szCs w:val="18"/>
              </w:rPr>
            </w:pPr>
          </w:p>
        </w:tc>
      </w:tr>
      <w:tr w:rsidR="00633FF9" w:rsidRPr="004A5D01" w14:paraId="6077E964" w14:textId="77777777" w:rsidTr="000440D2">
        <w:trPr>
          <w:trHeight w:val="275"/>
        </w:trPr>
        <w:tc>
          <w:tcPr>
            <w:tcW w:w="588" w:type="pct"/>
            <w:shd w:val="clear" w:color="auto" w:fill="auto"/>
          </w:tcPr>
          <w:p w14:paraId="33C78630" w14:textId="77777777" w:rsidR="00633FF9" w:rsidRDefault="00633FF9" w:rsidP="006C4819">
            <w:r>
              <w:rPr>
                <w:rFonts w:ascii="Arial" w:hAnsi="Arial" w:cs="Arial"/>
                <w:sz w:val="18"/>
                <w:szCs w:val="18"/>
              </w:rPr>
              <w:t>Data Column</w:t>
            </w:r>
          </w:p>
        </w:tc>
        <w:tc>
          <w:tcPr>
            <w:tcW w:w="792" w:type="pct"/>
            <w:shd w:val="clear" w:color="auto" w:fill="auto"/>
          </w:tcPr>
          <w:p w14:paraId="0873AFFD" w14:textId="07F1B521" w:rsidR="00633FF9" w:rsidRPr="00A77FC7" w:rsidRDefault="003B2D50" w:rsidP="006C4819">
            <w:pPr>
              <w:rPr>
                <w:rFonts w:ascii="Arial" w:hAnsi="Arial" w:cs="Arial"/>
                <w:sz w:val="18"/>
                <w:szCs w:val="18"/>
              </w:rPr>
            </w:pPr>
            <w:del w:id="897" w:author="Jamal, Zaher CWK" w:date="2015-06-16T16:46:00Z">
              <w:r w:rsidDel="0011575D">
                <w:rPr>
                  <w:rFonts w:ascii="Arial" w:hAnsi="Arial" w:cs="Arial"/>
                  <w:sz w:val="18"/>
                  <w:szCs w:val="18"/>
                </w:rPr>
                <w:delText>User</w:delText>
              </w:r>
            </w:del>
            <w:ins w:id="898" w:author="Jamal, Zaher CWK" w:date="2015-06-16T16:46:00Z">
              <w:r w:rsidR="0011575D">
                <w:rPr>
                  <w:rFonts w:ascii="Arial" w:hAnsi="Arial" w:cs="Arial"/>
                  <w:sz w:val="18"/>
                  <w:szCs w:val="18"/>
                </w:rPr>
                <w:t>Member</w:t>
              </w:r>
            </w:ins>
            <w:r w:rsidR="00633FF9">
              <w:rPr>
                <w:rFonts w:ascii="Arial" w:hAnsi="Arial" w:cs="Arial"/>
                <w:sz w:val="18"/>
                <w:szCs w:val="18"/>
              </w:rPr>
              <w:t xml:space="preserve"> Account</w:t>
            </w:r>
          </w:p>
        </w:tc>
        <w:tc>
          <w:tcPr>
            <w:tcW w:w="588" w:type="pct"/>
            <w:shd w:val="clear" w:color="auto" w:fill="auto"/>
          </w:tcPr>
          <w:p w14:paraId="59333A80" w14:textId="77777777" w:rsidR="00633FF9" w:rsidRDefault="000440D2"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1D58262E" w14:textId="77777777" w:rsidR="00633FF9" w:rsidRDefault="00633FF9" w:rsidP="006C4819">
            <w:pPr>
              <w:rPr>
                <w:rFonts w:ascii="Arial" w:hAnsi="Arial" w:cs="Arial"/>
                <w:sz w:val="18"/>
                <w:szCs w:val="18"/>
              </w:rPr>
            </w:pPr>
            <w:r>
              <w:rPr>
                <w:rFonts w:ascii="Arial" w:hAnsi="Arial" w:cs="Arial"/>
                <w:sz w:val="18"/>
                <w:szCs w:val="18"/>
              </w:rPr>
              <w:t>Alphanumeric</w:t>
            </w:r>
          </w:p>
          <w:p w14:paraId="59BD78D8" w14:textId="77777777" w:rsidR="00633FF9" w:rsidRDefault="00633FF9" w:rsidP="006C4819">
            <w:pPr>
              <w:rPr>
                <w:rFonts w:ascii="Arial" w:hAnsi="Arial" w:cs="Arial"/>
                <w:sz w:val="18"/>
                <w:szCs w:val="18"/>
              </w:rPr>
            </w:pPr>
            <w:r>
              <w:rPr>
                <w:rFonts w:ascii="Arial" w:hAnsi="Arial" w:cs="Arial"/>
                <w:sz w:val="18"/>
                <w:szCs w:val="18"/>
              </w:rPr>
              <w:t>A/NNNNNNNNN</w:t>
            </w:r>
          </w:p>
          <w:p w14:paraId="54D1D0E8" w14:textId="77777777" w:rsidR="00633FF9" w:rsidRDefault="00633FF9" w:rsidP="006C4819">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0483757" w14:textId="77777777" w:rsidR="00633FF9" w:rsidRDefault="00633FF9" w:rsidP="006C4819">
            <w:pPr>
              <w:rPr>
                <w:rFonts w:ascii="Arial" w:hAnsi="Arial" w:cs="Arial"/>
                <w:sz w:val="18"/>
                <w:szCs w:val="18"/>
              </w:rPr>
            </w:pPr>
            <w:r>
              <w:rPr>
                <w:rFonts w:ascii="Arial" w:hAnsi="Arial" w:cs="Arial"/>
                <w:sz w:val="18"/>
                <w:szCs w:val="18"/>
              </w:rPr>
              <w:t>N</w:t>
            </w:r>
          </w:p>
        </w:tc>
        <w:tc>
          <w:tcPr>
            <w:tcW w:w="864" w:type="pct"/>
            <w:shd w:val="clear" w:color="auto" w:fill="auto"/>
          </w:tcPr>
          <w:p w14:paraId="3D7FBD07" w14:textId="77777777" w:rsidR="00633FF9" w:rsidRDefault="000440D2" w:rsidP="006C4819">
            <w:pPr>
              <w:rPr>
                <w:rFonts w:ascii="Arial" w:hAnsi="Arial" w:cs="Arial"/>
                <w:sz w:val="18"/>
                <w:szCs w:val="18"/>
              </w:rPr>
            </w:pPr>
            <w:r>
              <w:rPr>
                <w:rFonts w:ascii="Arial" w:hAnsi="Arial" w:cs="Arial"/>
                <w:sz w:val="18"/>
                <w:szCs w:val="18"/>
              </w:rPr>
              <w:t>n/a</w:t>
            </w:r>
          </w:p>
        </w:tc>
        <w:tc>
          <w:tcPr>
            <w:tcW w:w="484" w:type="pct"/>
          </w:tcPr>
          <w:p w14:paraId="688386C3" w14:textId="77777777" w:rsidR="00633FF9" w:rsidRDefault="000440D2" w:rsidP="006C4819">
            <w:pPr>
              <w:rPr>
                <w:rFonts w:ascii="Arial" w:hAnsi="Arial" w:cs="Arial"/>
                <w:sz w:val="18"/>
                <w:szCs w:val="18"/>
              </w:rPr>
            </w:pPr>
            <w:r>
              <w:rPr>
                <w:rFonts w:ascii="Arial" w:hAnsi="Arial" w:cs="Arial"/>
                <w:sz w:val="18"/>
                <w:szCs w:val="18"/>
              </w:rPr>
              <w:t>N</w:t>
            </w:r>
          </w:p>
        </w:tc>
        <w:tc>
          <w:tcPr>
            <w:tcW w:w="400" w:type="pct"/>
          </w:tcPr>
          <w:p w14:paraId="18D5E326" w14:textId="77777777" w:rsidR="00633FF9" w:rsidRDefault="000440D2" w:rsidP="006C4819">
            <w:pPr>
              <w:rPr>
                <w:rFonts w:ascii="Arial" w:hAnsi="Arial" w:cs="Arial"/>
                <w:sz w:val="18"/>
                <w:szCs w:val="18"/>
              </w:rPr>
            </w:pPr>
            <w:r>
              <w:rPr>
                <w:rFonts w:ascii="Arial" w:hAnsi="Arial" w:cs="Arial"/>
                <w:sz w:val="18"/>
                <w:szCs w:val="18"/>
              </w:rPr>
              <w:t>n/a</w:t>
            </w:r>
          </w:p>
        </w:tc>
      </w:tr>
      <w:tr w:rsidR="000440D2" w:rsidRPr="004A5D01" w14:paraId="31053E56" w14:textId="77777777" w:rsidTr="000440D2">
        <w:trPr>
          <w:trHeight w:val="275"/>
        </w:trPr>
        <w:tc>
          <w:tcPr>
            <w:tcW w:w="588" w:type="pct"/>
            <w:shd w:val="clear" w:color="auto" w:fill="auto"/>
          </w:tcPr>
          <w:p w14:paraId="73419131" w14:textId="77777777" w:rsidR="000440D2" w:rsidRDefault="000440D2" w:rsidP="000440D2">
            <w:r>
              <w:rPr>
                <w:rFonts w:ascii="Arial" w:hAnsi="Arial" w:cs="Arial"/>
                <w:sz w:val="18"/>
                <w:szCs w:val="18"/>
              </w:rPr>
              <w:t>Data Column</w:t>
            </w:r>
          </w:p>
        </w:tc>
        <w:tc>
          <w:tcPr>
            <w:tcW w:w="792" w:type="pct"/>
            <w:shd w:val="clear" w:color="auto" w:fill="auto"/>
          </w:tcPr>
          <w:p w14:paraId="356C0C46" w14:textId="77777777" w:rsidR="000440D2" w:rsidRDefault="000440D2" w:rsidP="000440D2">
            <w:pPr>
              <w:rPr>
                <w:rFonts w:ascii="Arial" w:hAnsi="Arial" w:cs="Arial"/>
                <w:sz w:val="18"/>
                <w:szCs w:val="18"/>
              </w:rPr>
            </w:pPr>
            <w:r>
              <w:rPr>
                <w:rFonts w:ascii="Arial" w:hAnsi="Arial" w:cs="Arial"/>
                <w:sz w:val="18"/>
                <w:szCs w:val="18"/>
              </w:rPr>
              <w:t>Surname</w:t>
            </w:r>
          </w:p>
        </w:tc>
        <w:tc>
          <w:tcPr>
            <w:tcW w:w="588" w:type="pct"/>
            <w:shd w:val="clear" w:color="auto" w:fill="auto"/>
          </w:tcPr>
          <w:p w14:paraId="0D1F9C7E" w14:textId="77777777" w:rsidR="000440D2" w:rsidRDefault="000440D2" w:rsidP="000440D2">
            <w:r w:rsidRPr="006D4456">
              <w:rPr>
                <w:rFonts w:ascii="Arial" w:hAnsi="Arial" w:cs="Arial"/>
                <w:sz w:val="18"/>
                <w:szCs w:val="18"/>
              </w:rPr>
              <w:t>n/a</w:t>
            </w:r>
          </w:p>
        </w:tc>
        <w:tc>
          <w:tcPr>
            <w:tcW w:w="831" w:type="pct"/>
            <w:shd w:val="clear" w:color="auto" w:fill="auto"/>
          </w:tcPr>
          <w:p w14:paraId="10C3570E" w14:textId="77777777" w:rsidR="000440D2" w:rsidRDefault="000440D2" w:rsidP="000440D2">
            <w:pPr>
              <w:rPr>
                <w:rFonts w:ascii="Arial" w:hAnsi="Arial" w:cs="Arial"/>
                <w:sz w:val="18"/>
                <w:szCs w:val="18"/>
              </w:rPr>
            </w:pPr>
            <w:r>
              <w:rPr>
                <w:rFonts w:ascii="Arial" w:hAnsi="Arial" w:cs="Arial"/>
                <w:sz w:val="18"/>
                <w:szCs w:val="18"/>
              </w:rPr>
              <w:t>Alphanumeric</w:t>
            </w:r>
          </w:p>
          <w:p w14:paraId="30EF804A" w14:textId="77777777" w:rsidR="000440D2" w:rsidRDefault="000440D2" w:rsidP="000440D2">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6F19664E" w14:textId="77777777" w:rsidR="000440D2" w:rsidRDefault="000440D2" w:rsidP="000440D2">
            <w:pPr>
              <w:rPr>
                <w:rFonts w:ascii="Arial" w:hAnsi="Arial" w:cs="Arial"/>
                <w:sz w:val="18"/>
                <w:szCs w:val="18"/>
              </w:rPr>
            </w:pPr>
            <w:r>
              <w:rPr>
                <w:rFonts w:ascii="Arial" w:hAnsi="Arial" w:cs="Arial"/>
                <w:sz w:val="18"/>
                <w:szCs w:val="18"/>
              </w:rPr>
              <w:t>N</w:t>
            </w:r>
          </w:p>
        </w:tc>
        <w:tc>
          <w:tcPr>
            <w:tcW w:w="864" w:type="pct"/>
            <w:shd w:val="clear" w:color="auto" w:fill="auto"/>
          </w:tcPr>
          <w:p w14:paraId="3C76ACDB" w14:textId="77777777" w:rsidR="000440D2" w:rsidRDefault="000440D2" w:rsidP="000440D2">
            <w:pPr>
              <w:rPr>
                <w:rFonts w:ascii="Arial" w:hAnsi="Arial" w:cs="Arial"/>
                <w:sz w:val="18"/>
                <w:szCs w:val="18"/>
              </w:rPr>
            </w:pPr>
            <w:r>
              <w:rPr>
                <w:rFonts w:ascii="Arial" w:hAnsi="Arial" w:cs="Arial"/>
                <w:sz w:val="18"/>
                <w:szCs w:val="18"/>
              </w:rPr>
              <w:t>n/a</w:t>
            </w:r>
          </w:p>
        </w:tc>
        <w:tc>
          <w:tcPr>
            <w:tcW w:w="484" w:type="pct"/>
          </w:tcPr>
          <w:p w14:paraId="2FD22467" w14:textId="77777777" w:rsidR="000440D2" w:rsidRDefault="000440D2" w:rsidP="000440D2">
            <w:pPr>
              <w:rPr>
                <w:rFonts w:ascii="Arial" w:hAnsi="Arial" w:cs="Arial"/>
                <w:sz w:val="18"/>
                <w:szCs w:val="18"/>
              </w:rPr>
            </w:pPr>
            <w:r>
              <w:rPr>
                <w:rFonts w:ascii="Arial" w:hAnsi="Arial" w:cs="Arial"/>
                <w:sz w:val="18"/>
                <w:szCs w:val="18"/>
              </w:rPr>
              <w:t>N</w:t>
            </w:r>
          </w:p>
        </w:tc>
        <w:tc>
          <w:tcPr>
            <w:tcW w:w="400" w:type="pct"/>
          </w:tcPr>
          <w:p w14:paraId="2BCB4AE7" w14:textId="77777777" w:rsidR="000440D2" w:rsidRDefault="000440D2" w:rsidP="000440D2">
            <w:pPr>
              <w:rPr>
                <w:rFonts w:ascii="Arial" w:hAnsi="Arial" w:cs="Arial"/>
                <w:sz w:val="18"/>
                <w:szCs w:val="18"/>
              </w:rPr>
            </w:pPr>
            <w:r>
              <w:rPr>
                <w:rFonts w:ascii="Arial" w:hAnsi="Arial" w:cs="Arial"/>
                <w:sz w:val="18"/>
                <w:szCs w:val="18"/>
              </w:rPr>
              <w:t>n/a</w:t>
            </w:r>
          </w:p>
        </w:tc>
      </w:tr>
      <w:tr w:rsidR="000440D2" w:rsidRPr="004A5D01" w14:paraId="7D1B515C" w14:textId="77777777" w:rsidTr="000440D2">
        <w:trPr>
          <w:trHeight w:val="275"/>
        </w:trPr>
        <w:tc>
          <w:tcPr>
            <w:tcW w:w="588" w:type="pct"/>
            <w:shd w:val="clear" w:color="auto" w:fill="auto"/>
          </w:tcPr>
          <w:p w14:paraId="3135287C" w14:textId="77777777" w:rsidR="000440D2" w:rsidRDefault="000440D2" w:rsidP="000440D2">
            <w:r>
              <w:rPr>
                <w:rFonts w:ascii="Arial" w:hAnsi="Arial" w:cs="Arial"/>
                <w:sz w:val="18"/>
                <w:szCs w:val="18"/>
              </w:rPr>
              <w:t>Data Column</w:t>
            </w:r>
          </w:p>
        </w:tc>
        <w:tc>
          <w:tcPr>
            <w:tcW w:w="792" w:type="pct"/>
            <w:shd w:val="clear" w:color="auto" w:fill="auto"/>
          </w:tcPr>
          <w:p w14:paraId="5F5EDC36" w14:textId="77777777" w:rsidR="000440D2" w:rsidRDefault="000440D2" w:rsidP="000440D2">
            <w:pPr>
              <w:rPr>
                <w:rFonts w:ascii="Arial" w:hAnsi="Arial" w:cs="Arial"/>
                <w:sz w:val="18"/>
                <w:szCs w:val="18"/>
              </w:rPr>
            </w:pPr>
            <w:r>
              <w:rPr>
                <w:rFonts w:ascii="Arial" w:hAnsi="Arial" w:cs="Arial"/>
                <w:sz w:val="18"/>
                <w:szCs w:val="18"/>
              </w:rPr>
              <w:t>Forename</w:t>
            </w:r>
          </w:p>
        </w:tc>
        <w:tc>
          <w:tcPr>
            <w:tcW w:w="588" w:type="pct"/>
            <w:shd w:val="clear" w:color="auto" w:fill="auto"/>
          </w:tcPr>
          <w:p w14:paraId="5532E22D" w14:textId="77777777" w:rsidR="000440D2" w:rsidRDefault="000440D2" w:rsidP="000440D2">
            <w:r w:rsidRPr="006D4456">
              <w:rPr>
                <w:rFonts w:ascii="Arial" w:hAnsi="Arial" w:cs="Arial"/>
                <w:sz w:val="18"/>
                <w:szCs w:val="18"/>
              </w:rPr>
              <w:t>n/a</w:t>
            </w:r>
          </w:p>
        </w:tc>
        <w:tc>
          <w:tcPr>
            <w:tcW w:w="831" w:type="pct"/>
            <w:shd w:val="clear" w:color="auto" w:fill="auto"/>
          </w:tcPr>
          <w:p w14:paraId="1C1BBB08" w14:textId="77777777" w:rsidR="000440D2" w:rsidRDefault="000440D2" w:rsidP="000440D2">
            <w:pPr>
              <w:rPr>
                <w:rFonts w:ascii="Arial" w:hAnsi="Arial" w:cs="Arial"/>
                <w:sz w:val="18"/>
                <w:szCs w:val="18"/>
              </w:rPr>
            </w:pPr>
            <w:r>
              <w:rPr>
                <w:rFonts w:ascii="Arial" w:hAnsi="Arial" w:cs="Arial"/>
                <w:sz w:val="18"/>
                <w:szCs w:val="18"/>
              </w:rPr>
              <w:t>Alphanumeric</w:t>
            </w:r>
          </w:p>
          <w:p w14:paraId="6EE2DDD9" w14:textId="77777777" w:rsidR="000440D2" w:rsidRDefault="000440D2" w:rsidP="000440D2">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065B3AA" w14:textId="77777777" w:rsidR="000440D2" w:rsidRDefault="000440D2" w:rsidP="000440D2">
            <w:pPr>
              <w:rPr>
                <w:rFonts w:ascii="Arial" w:hAnsi="Arial" w:cs="Arial"/>
                <w:sz w:val="18"/>
                <w:szCs w:val="18"/>
              </w:rPr>
            </w:pPr>
            <w:r>
              <w:rPr>
                <w:rFonts w:ascii="Arial" w:hAnsi="Arial" w:cs="Arial"/>
                <w:sz w:val="18"/>
                <w:szCs w:val="18"/>
              </w:rPr>
              <w:t>N</w:t>
            </w:r>
          </w:p>
        </w:tc>
        <w:tc>
          <w:tcPr>
            <w:tcW w:w="864" w:type="pct"/>
            <w:shd w:val="clear" w:color="auto" w:fill="auto"/>
          </w:tcPr>
          <w:p w14:paraId="28AA2E8A" w14:textId="77777777" w:rsidR="000440D2" w:rsidRDefault="000440D2" w:rsidP="000440D2">
            <w:pPr>
              <w:rPr>
                <w:rFonts w:ascii="Arial" w:hAnsi="Arial" w:cs="Arial"/>
                <w:sz w:val="18"/>
                <w:szCs w:val="18"/>
              </w:rPr>
            </w:pPr>
            <w:r>
              <w:rPr>
                <w:rFonts w:ascii="Arial" w:hAnsi="Arial" w:cs="Arial"/>
                <w:sz w:val="18"/>
                <w:szCs w:val="18"/>
              </w:rPr>
              <w:t>n/a</w:t>
            </w:r>
          </w:p>
        </w:tc>
        <w:tc>
          <w:tcPr>
            <w:tcW w:w="484" w:type="pct"/>
          </w:tcPr>
          <w:p w14:paraId="23C83D4D" w14:textId="77777777" w:rsidR="000440D2" w:rsidRDefault="000440D2" w:rsidP="000440D2">
            <w:pPr>
              <w:rPr>
                <w:rFonts w:ascii="Arial" w:hAnsi="Arial" w:cs="Arial"/>
                <w:sz w:val="18"/>
                <w:szCs w:val="18"/>
              </w:rPr>
            </w:pPr>
            <w:r>
              <w:rPr>
                <w:rFonts w:ascii="Arial" w:hAnsi="Arial" w:cs="Arial"/>
                <w:sz w:val="18"/>
                <w:szCs w:val="18"/>
              </w:rPr>
              <w:t>N</w:t>
            </w:r>
          </w:p>
        </w:tc>
        <w:tc>
          <w:tcPr>
            <w:tcW w:w="400" w:type="pct"/>
          </w:tcPr>
          <w:p w14:paraId="53E46C4B" w14:textId="77777777" w:rsidR="000440D2" w:rsidRDefault="000440D2" w:rsidP="000440D2">
            <w:pPr>
              <w:rPr>
                <w:rFonts w:ascii="Arial" w:hAnsi="Arial" w:cs="Arial"/>
                <w:sz w:val="18"/>
                <w:szCs w:val="18"/>
              </w:rPr>
            </w:pPr>
            <w:r>
              <w:rPr>
                <w:rFonts w:ascii="Arial" w:hAnsi="Arial" w:cs="Arial"/>
                <w:sz w:val="18"/>
                <w:szCs w:val="18"/>
              </w:rPr>
              <w:t>n/a</w:t>
            </w:r>
          </w:p>
        </w:tc>
      </w:tr>
      <w:tr w:rsidR="000440D2" w:rsidRPr="004A5D01" w14:paraId="3E862785" w14:textId="77777777" w:rsidTr="000440D2">
        <w:trPr>
          <w:trHeight w:val="275"/>
        </w:trPr>
        <w:tc>
          <w:tcPr>
            <w:tcW w:w="588" w:type="pct"/>
            <w:shd w:val="clear" w:color="auto" w:fill="auto"/>
          </w:tcPr>
          <w:p w14:paraId="1C0D27A4" w14:textId="77777777" w:rsidR="000440D2" w:rsidRDefault="000440D2" w:rsidP="000440D2">
            <w:r>
              <w:rPr>
                <w:rFonts w:ascii="Arial" w:hAnsi="Arial" w:cs="Arial"/>
                <w:sz w:val="18"/>
                <w:szCs w:val="18"/>
              </w:rPr>
              <w:t>Data Column</w:t>
            </w:r>
          </w:p>
        </w:tc>
        <w:tc>
          <w:tcPr>
            <w:tcW w:w="792" w:type="pct"/>
            <w:shd w:val="clear" w:color="auto" w:fill="auto"/>
          </w:tcPr>
          <w:p w14:paraId="3FB683BD" w14:textId="77777777" w:rsidR="000440D2" w:rsidRDefault="000440D2" w:rsidP="000440D2">
            <w:pPr>
              <w:rPr>
                <w:rFonts w:ascii="Arial" w:hAnsi="Arial" w:cs="Arial"/>
                <w:sz w:val="18"/>
                <w:szCs w:val="18"/>
              </w:rPr>
            </w:pPr>
            <w:r>
              <w:rPr>
                <w:rFonts w:ascii="Arial" w:hAnsi="Arial" w:cs="Arial"/>
                <w:sz w:val="18"/>
                <w:szCs w:val="18"/>
              </w:rPr>
              <w:t>NINO</w:t>
            </w:r>
          </w:p>
        </w:tc>
        <w:tc>
          <w:tcPr>
            <w:tcW w:w="588" w:type="pct"/>
            <w:shd w:val="clear" w:color="auto" w:fill="auto"/>
          </w:tcPr>
          <w:p w14:paraId="57E8B63C" w14:textId="77777777" w:rsidR="000440D2" w:rsidRDefault="000440D2" w:rsidP="000440D2">
            <w:r w:rsidRPr="006D4456">
              <w:rPr>
                <w:rFonts w:ascii="Arial" w:hAnsi="Arial" w:cs="Arial"/>
                <w:sz w:val="18"/>
                <w:szCs w:val="18"/>
              </w:rPr>
              <w:t>n/a</w:t>
            </w:r>
          </w:p>
        </w:tc>
        <w:tc>
          <w:tcPr>
            <w:tcW w:w="831" w:type="pct"/>
            <w:shd w:val="clear" w:color="auto" w:fill="auto"/>
          </w:tcPr>
          <w:p w14:paraId="15A40E11" w14:textId="77777777" w:rsidR="000440D2" w:rsidRDefault="000440D2" w:rsidP="000440D2">
            <w:pPr>
              <w:rPr>
                <w:rFonts w:ascii="Arial" w:hAnsi="Arial" w:cs="Arial"/>
                <w:sz w:val="18"/>
                <w:szCs w:val="18"/>
              </w:rPr>
            </w:pPr>
            <w:r>
              <w:rPr>
                <w:rFonts w:ascii="Arial" w:hAnsi="Arial" w:cs="Arial"/>
                <w:sz w:val="18"/>
                <w:szCs w:val="18"/>
              </w:rPr>
              <w:t>Alphanumeric</w:t>
            </w:r>
          </w:p>
          <w:p w14:paraId="51BC55BA" w14:textId="77777777" w:rsidR="000440D2" w:rsidRDefault="000440D2" w:rsidP="000440D2">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1319936" w14:textId="77777777" w:rsidR="000440D2" w:rsidRDefault="000440D2" w:rsidP="000440D2">
            <w:pPr>
              <w:rPr>
                <w:rFonts w:ascii="Arial" w:hAnsi="Arial" w:cs="Arial"/>
                <w:sz w:val="18"/>
                <w:szCs w:val="18"/>
              </w:rPr>
            </w:pPr>
            <w:r>
              <w:rPr>
                <w:rFonts w:ascii="Arial" w:hAnsi="Arial" w:cs="Arial"/>
                <w:sz w:val="18"/>
                <w:szCs w:val="18"/>
              </w:rPr>
              <w:t>N</w:t>
            </w:r>
          </w:p>
        </w:tc>
        <w:tc>
          <w:tcPr>
            <w:tcW w:w="864" w:type="pct"/>
            <w:shd w:val="clear" w:color="auto" w:fill="auto"/>
          </w:tcPr>
          <w:p w14:paraId="26CF81E3" w14:textId="77777777" w:rsidR="000440D2" w:rsidRDefault="000440D2" w:rsidP="000440D2">
            <w:pPr>
              <w:rPr>
                <w:rFonts w:ascii="Arial" w:hAnsi="Arial" w:cs="Arial"/>
                <w:sz w:val="18"/>
                <w:szCs w:val="18"/>
              </w:rPr>
            </w:pPr>
            <w:r>
              <w:rPr>
                <w:rFonts w:ascii="Arial" w:hAnsi="Arial" w:cs="Arial"/>
                <w:sz w:val="18"/>
                <w:szCs w:val="18"/>
              </w:rPr>
              <w:t>n/a</w:t>
            </w:r>
          </w:p>
        </w:tc>
        <w:tc>
          <w:tcPr>
            <w:tcW w:w="484" w:type="pct"/>
          </w:tcPr>
          <w:p w14:paraId="01B6B012" w14:textId="77777777" w:rsidR="000440D2" w:rsidRDefault="000440D2" w:rsidP="000440D2">
            <w:pPr>
              <w:rPr>
                <w:rFonts w:ascii="Arial" w:hAnsi="Arial" w:cs="Arial"/>
                <w:sz w:val="18"/>
                <w:szCs w:val="18"/>
              </w:rPr>
            </w:pPr>
            <w:r>
              <w:rPr>
                <w:rFonts w:ascii="Arial" w:hAnsi="Arial" w:cs="Arial"/>
                <w:sz w:val="18"/>
                <w:szCs w:val="18"/>
              </w:rPr>
              <w:t>N</w:t>
            </w:r>
          </w:p>
        </w:tc>
        <w:tc>
          <w:tcPr>
            <w:tcW w:w="400" w:type="pct"/>
          </w:tcPr>
          <w:p w14:paraId="588D4468" w14:textId="77777777" w:rsidR="000440D2" w:rsidRDefault="000440D2" w:rsidP="000440D2">
            <w:pPr>
              <w:rPr>
                <w:rFonts w:ascii="Arial" w:hAnsi="Arial" w:cs="Arial"/>
                <w:sz w:val="18"/>
                <w:szCs w:val="18"/>
              </w:rPr>
            </w:pPr>
            <w:r>
              <w:rPr>
                <w:rFonts w:ascii="Arial" w:hAnsi="Arial" w:cs="Arial"/>
                <w:sz w:val="18"/>
                <w:szCs w:val="18"/>
              </w:rPr>
              <w:t>n/a</w:t>
            </w:r>
          </w:p>
        </w:tc>
      </w:tr>
      <w:tr w:rsidR="00DC653F" w:rsidRPr="004A5D01" w14:paraId="1BE9DE11" w14:textId="77777777" w:rsidTr="000440D2">
        <w:trPr>
          <w:trHeight w:val="275"/>
        </w:trPr>
        <w:tc>
          <w:tcPr>
            <w:tcW w:w="588" w:type="pct"/>
            <w:shd w:val="clear" w:color="auto" w:fill="auto"/>
          </w:tcPr>
          <w:p w14:paraId="3BA6ECB6" w14:textId="77777777" w:rsidR="00DC653F" w:rsidRDefault="00DC653F" w:rsidP="000440D2">
            <w:pPr>
              <w:rPr>
                <w:rFonts w:ascii="Arial" w:hAnsi="Arial" w:cs="Arial"/>
                <w:sz w:val="18"/>
                <w:szCs w:val="18"/>
              </w:rPr>
            </w:pPr>
            <w:r>
              <w:rPr>
                <w:rFonts w:ascii="Arial" w:hAnsi="Arial" w:cs="Arial"/>
                <w:sz w:val="18"/>
                <w:szCs w:val="18"/>
              </w:rPr>
              <w:t>Data Column</w:t>
            </w:r>
          </w:p>
        </w:tc>
        <w:tc>
          <w:tcPr>
            <w:tcW w:w="792" w:type="pct"/>
            <w:shd w:val="clear" w:color="auto" w:fill="auto"/>
          </w:tcPr>
          <w:p w14:paraId="0DD3E254" w14:textId="4ABE05C5" w:rsidR="00DC653F" w:rsidRDefault="003B2D50" w:rsidP="000440D2">
            <w:pPr>
              <w:rPr>
                <w:rFonts w:ascii="Arial" w:hAnsi="Arial" w:cs="Arial"/>
                <w:sz w:val="18"/>
                <w:szCs w:val="18"/>
              </w:rPr>
            </w:pPr>
            <w:del w:id="899" w:author="Jamal, Zaher CWK" w:date="2015-06-16T16:46:00Z">
              <w:r w:rsidDel="0011575D">
                <w:rPr>
                  <w:rFonts w:ascii="Arial" w:hAnsi="Arial" w:cs="Arial"/>
                  <w:sz w:val="18"/>
                  <w:szCs w:val="18"/>
                </w:rPr>
                <w:delText>User</w:delText>
              </w:r>
            </w:del>
            <w:ins w:id="900" w:author="Jamal, Zaher CWK" w:date="2015-06-16T16:46:00Z">
              <w:r w:rsidR="0011575D">
                <w:rPr>
                  <w:rFonts w:ascii="Arial" w:hAnsi="Arial" w:cs="Arial"/>
                  <w:sz w:val="18"/>
                  <w:szCs w:val="18"/>
                </w:rPr>
                <w:t>Member</w:t>
              </w:r>
            </w:ins>
            <w:r w:rsidR="00DC653F">
              <w:rPr>
                <w:rFonts w:ascii="Arial" w:hAnsi="Arial" w:cs="Arial"/>
                <w:sz w:val="18"/>
                <w:szCs w:val="18"/>
              </w:rPr>
              <w:t xml:space="preserve"> Group</w:t>
            </w:r>
          </w:p>
        </w:tc>
        <w:tc>
          <w:tcPr>
            <w:tcW w:w="588" w:type="pct"/>
            <w:shd w:val="clear" w:color="auto" w:fill="auto"/>
          </w:tcPr>
          <w:p w14:paraId="149E6CB0" w14:textId="77777777" w:rsidR="00DC653F" w:rsidRDefault="00DC653F" w:rsidP="00E276DE">
            <w:r w:rsidRPr="006D4456">
              <w:rPr>
                <w:rFonts w:ascii="Arial" w:hAnsi="Arial" w:cs="Arial"/>
                <w:sz w:val="18"/>
                <w:szCs w:val="18"/>
              </w:rPr>
              <w:t>n/a</w:t>
            </w:r>
          </w:p>
        </w:tc>
        <w:tc>
          <w:tcPr>
            <w:tcW w:w="831" w:type="pct"/>
            <w:shd w:val="clear" w:color="auto" w:fill="auto"/>
          </w:tcPr>
          <w:p w14:paraId="1CBC49F2" w14:textId="77777777" w:rsidR="00DC653F" w:rsidRDefault="00DC653F" w:rsidP="00E276DE">
            <w:pPr>
              <w:rPr>
                <w:rFonts w:ascii="Arial" w:hAnsi="Arial" w:cs="Arial"/>
                <w:sz w:val="18"/>
                <w:szCs w:val="18"/>
              </w:rPr>
            </w:pPr>
            <w:r>
              <w:rPr>
                <w:rFonts w:ascii="Arial" w:hAnsi="Arial" w:cs="Arial"/>
                <w:sz w:val="18"/>
                <w:szCs w:val="18"/>
              </w:rPr>
              <w:t>Alphanumeric</w:t>
            </w:r>
          </w:p>
          <w:p w14:paraId="7E6D909E" w14:textId="77777777" w:rsidR="00DC653F" w:rsidRDefault="00DC653F" w:rsidP="00E276DE">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C51F715" w14:textId="77777777" w:rsidR="00DC653F" w:rsidRDefault="00DC653F" w:rsidP="00E276DE">
            <w:pPr>
              <w:rPr>
                <w:rFonts w:ascii="Arial" w:hAnsi="Arial" w:cs="Arial"/>
                <w:sz w:val="18"/>
                <w:szCs w:val="18"/>
              </w:rPr>
            </w:pPr>
            <w:r>
              <w:rPr>
                <w:rFonts w:ascii="Arial" w:hAnsi="Arial" w:cs="Arial"/>
                <w:sz w:val="18"/>
                <w:szCs w:val="18"/>
              </w:rPr>
              <w:t>N</w:t>
            </w:r>
          </w:p>
        </w:tc>
        <w:tc>
          <w:tcPr>
            <w:tcW w:w="864" w:type="pct"/>
            <w:shd w:val="clear" w:color="auto" w:fill="auto"/>
          </w:tcPr>
          <w:p w14:paraId="7F80B9DD" w14:textId="77777777" w:rsidR="00DC653F" w:rsidRDefault="00DC653F" w:rsidP="00E276DE">
            <w:pPr>
              <w:rPr>
                <w:rFonts w:ascii="Arial" w:hAnsi="Arial" w:cs="Arial"/>
                <w:sz w:val="18"/>
                <w:szCs w:val="18"/>
              </w:rPr>
            </w:pPr>
            <w:r>
              <w:rPr>
                <w:rFonts w:ascii="Arial" w:hAnsi="Arial" w:cs="Arial"/>
                <w:sz w:val="18"/>
                <w:szCs w:val="18"/>
              </w:rPr>
              <w:t>n/a</w:t>
            </w:r>
          </w:p>
        </w:tc>
        <w:tc>
          <w:tcPr>
            <w:tcW w:w="484" w:type="pct"/>
          </w:tcPr>
          <w:p w14:paraId="0867604E" w14:textId="77777777" w:rsidR="00DC653F" w:rsidRDefault="00DC653F" w:rsidP="00E276DE">
            <w:pPr>
              <w:rPr>
                <w:rFonts w:ascii="Arial" w:hAnsi="Arial" w:cs="Arial"/>
                <w:sz w:val="18"/>
                <w:szCs w:val="18"/>
              </w:rPr>
            </w:pPr>
            <w:r>
              <w:rPr>
                <w:rFonts w:ascii="Arial" w:hAnsi="Arial" w:cs="Arial"/>
                <w:sz w:val="18"/>
                <w:szCs w:val="18"/>
              </w:rPr>
              <w:t>N</w:t>
            </w:r>
          </w:p>
        </w:tc>
        <w:tc>
          <w:tcPr>
            <w:tcW w:w="400" w:type="pct"/>
          </w:tcPr>
          <w:p w14:paraId="00E63E1F" w14:textId="77777777" w:rsidR="00DC653F" w:rsidRDefault="00DC653F" w:rsidP="000440D2">
            <w:pPr>
              <w:rPr>
                <w:rFonts w:ascii="Arial" w:hAnsi="Arial" w:cs="Arial"/>
                <w:sz w:val="18"/>
                <w:szCs w:val="18"/>
              </w:rPr>
            </w:pPr>
          </w:p>
        </w:tc>
      </w:tr>
      <w:tr w:rsidR="00DC653F" w:rsidRPr="004A5D01" w14:paraId="72272DFE" w14:textId="77777777" w:rsidTr="000440D2">
        <w:trPr>
          <w:trHeight w:val="275"/>
        </w:trPr>
        <w:tc>
          <w:tcPr>
            <w:tcW w:w="588" w:type="pct"/>
            <w:shd w:val="clear" w:color="auto" w:fill="auto"/>
          </w:tcPr>
          <w:p w14:paraId="75F8EB7E" w14:textId="77777777" w:rsidR="00DC653F" w:rsidRDefault="00DC653F" w:rsidP="000440D2">
            <w:r>
              <w:rPr>
                <w:rFonts w:ascii="Arial" w:hAnsi="Arial" w:cs="Arial"/>
                <w:sz w:val="18"/>
                <w:szCs w:val="18"/>
              </w:rPr>
              <w:t>Data Column</w:t>
            </w:r>
          </w:p>
        </w:tc>
        <w:tc>
          <w:tcPr>
            <w:tcW w:w="792" w:type="pct"/>
            <w:shd w:val="clear" w:color="auto" w:fill="auto"/>
          </w:tcPr>
          <w:p w14:paraId="696F4AC0" w14:textId="77777777" w:rsidR="00DC653F" w:rsidRDefault="00DC653F" w:rsidP="000440D2">
            <w:pPr>
              <w:rPr>
                <w:rFonts w:ascii="Arial" w:hAnsi="Arial" w:cs="Arial"/>
                <w:sz w:val="18"/>
                <w:szCs w:val="18"/>
              </w:rPr>
            </w:pPr>
            <w:r>
              <w:rPr>
                <w:rFonts w:ascii="Arial" w:hAnsi="Arial" w:cs="Arial"/>
                <w:sz w:val="18"/>
                <w:szCs w:val="18"/>
              </w:rPr>
              <w:t>Employee (%)</w:t>
            </w:r>
          </w:p>
        </w:tc>
        <w:tc>
          <w:tcPr>
            <w:tcW w:w="588" w:type="pct"/>
            <w:shd w:val="clear" w:color="auto" w:fill="auto"/>
          </w:tcPr>
          <w:p w14:paraId="6D93A7A6" w14:textId="77777777" w:rsidR="00DC653F" w:rsidRDefault="00DC653F" w:rsidP="000440D2">
            <w:r w:rsidRPr="006D4456">
              <w:rPr>
                <w:rFonts w:ascii="Arial" w:hAnsi="Arial" w:cs="Arial"/>
                <w:sz w:val="18"/>
                <w:szCs w:val="18"/>
              </w:rPr>
              <w:t>n/a</w:t>
            </w:r>
          </w:p>
        </w:tc>
        <w:tc>
          <w:tcPr>
            <w:tcW w:w="831" w:type="pct"/>
            <w:shd w:val="clear" w:color="auto" w:fill="auto"/>
          </w:tcPr>
          <w:p w14:paraId="54938DD4" w14:textId="77777777" w:rsidR="00DC653F" w:rsidRDefault="00DC653F" w:rsidP="000440D2">
            <w:pPr>
              <w:rPr>
                <w:rFonts w:ascii="Arial" w:hAnsi="Arial" w:cs="Arial"/>
                <w:sz w:val="18"/>
                <w:szCs w:val="18"/>
              </w:rPr>
            </w:pPr>
            <w:r>
              <w:rPr>
                <w:rFonts w:ascii="Arial" w:hAnsi="Arial" w:cs="Arial"/>
                <w:sz w:val="18"/>
                <w:szCs w:val="18"/>
              </w:rPr>
              <w:t>Show value if EE conts paid as % amount</w:t>
            </w:r>
          </w:p>
          <w:p w14:paraId="3BB4E80A" w14:textId="77777777" w:rsidR="00DC653F" w:rsidRDefault="00DC653F" w:rsidP="000440D2">
            <w:pPr>
              <w:rPr>
                <w:rFonts w:ascii="Arial" w:hAnsi="Arial" w:cs="Arial"/>
                <w:sz w:val="18"/>
                <w:szCs w:val="18"/>
              </w:rPr>
            </w:pPr>
            <w:r>
              <w:rPr>
                <w:rFonts w:ascii="Arial" w:hAnsi="Arial" w:cs="Arial"/>
                <w:sz w:val="18"/>
                <w:szCs w:val="18"/>
              </w:rPr>
              <w:t>Numeric  to 2dp</w:t>
            </w:r>
          </w:p>
          <w:p w14:paraId="2636A24C"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18FD0F36"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3F3D36AD"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2A675D32"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5A6F128A"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5BCB7B5D" w14:textId="77777777" w:rsidTr="000440D2">
        <w:trPr>
          <w:trHeight w:val="275"/>
        </w:trPr>
        <w:tc>
          <w:tcPr>
            <w:tcW w:w="588" w:type="pct"/>
            <w:shd w:val="clear" w:color="auto" w:fill="auto"/>
          </w:tcPr>
          <w:p w14:paraId="641C5EC2" w14:textId="77777777" w:rsidR="00DC653F" w:rsidRDefault="00DC653F" w:rsidP="000440D2">
            <w:r>
              <w:rPr>
                <w:rFonts w:ascii="Arial" w:hAnsi="Arial" w:cs="Arial"/>
                <w:sz w:val="18"/>
                <w:szCs w:val="18"/>
              </w:rPr>
              <w:t>Data Column</w:t>
            </w:r>
          </w:p>
        </w:tc>
        <w:tc>
          <w:tcPr>
            <w:tcW w:w="792" w:type="pct"/>
            <w:shd w:val="clear" w:color="auto" w:fill="auto"/>
          </w:tcPr>
          <w:p w14:paraId="2F6C317D" w14:textId="77777777" w:rsidR="00DC653F" w:rsidRDefault="00DC653F" w:rsidP="000440D2">
            <w:pPr>
              <w:rPr>
                <w:rFonts w:ascii="Arial" w:hAnsi="Arial" w:cs="Arial"/>
                <w:sz w:val="18"/>
                <w:szCs w:val="18"/>
              </w:rPr>
            </w:pPr>
            <w:r>
              <w:rPr>
                <w:rFonts w:ascii="Arial" w:hAnsi="Arial" w:cs="Arial"/>
                <w:sz w:val="18"/>
                <w:szCs w:val="18"/>
              </w:rPr>
              <w:t>Employee (£)</w:t>
            </w:r>
          </w:p>
        </w:tc>
        <w:tc>
          <w:tcPr>
            <w:tcW w:w="588" w:type="pct"/>
            <w:shd w:val="clear" w:color="auto" w:fill="auto"/>
          </w:tcPr>
          <w:p w14:paraId="64B3494C" w14:textId="77777777" w:rsidR="00DC653F" w:rsidRDefault="00DC653F" w:rsidP="000440D2">
            <w:r w:rsidRPr="006D4456">
              <w:rPr>
                <w:rFonts w:ascii="Arial" w:hAnsi="Arial" w:cs="Arial"/>
                <w:sz w:val="18"/>
                <w:szCs w:val="18"/>
              </w:rPr>
              <w:t>n/a</w:t>
            </w:r>
          </w:p>
        </w:tc>
        <w:tc>
          <w:tcPr>
            <w:tcW w:w="831" w:type="pct"/>
            <w:shd w:val="clear" w:color="auto" w:fill="auto"/>
          </w:tcPr>
          <w:p w14:paraId="4D0FCDFD" w14:textId="77777777" w:rsidR="00DC653F" w:rsidRDefault="00DC653F" w:rsidP="000440D2">
            <w:pPr>
              <w:rPr>
                <w:rFonts w:ascii="Arial" w:hAnsi="Arial" w:cs="Arial"/>
                <w:sz w:val="18"/>
                <w:szCs w:val="18"/>
              </w:rPr>
            </w:pPr>
            <w:r>
              <w:rPr>
                <w:rFonts w:ascii="Arial" w:hAnsi="Arial" w:cs="Arial"/>
                <w:sz w:val="18"/>
                <w:szCs w:val="18"/>
              </w:rPr>
              <w:t>Show value if EE  conts paid as £ amount</w:t>
            </w:r>
          </w:p>
          <w:p w14:paraId="725E3388" w14:textId="77777777" w:rsidR="00DC653F" w:rsidRDefault="00DC653F" w:rsidP="000440D2">
            <w:pPr>
              <w:rPr>
                <w:rFonts w:ascii="Arial" w:hAnsi="Arial" w:cs="Arial"/>
                <w:sz w:val="18"/>
                <w:szCs w:val="18"/>
              </w:rPr>
            </w:pPr>
            <w:r>
              <w:rPr>
                <w:rFonts w:ascii="Arial" w:hAnsi="Arial" w:cs="Arial"/>
                <w:sz w:val="18"/>
                <w:szCs w:val="18"/>
              </w:rPr>
              <w:t>Numeric  to 2dp</w:t>
            </w:r>
          </w:p>
          <w:p w14:paraId="22EBD355"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4C171F26"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2E12C248"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20B416F4"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37E15D77"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3FFBFDF0" w14:textId="77777777" w:rsidTr="000440D2">
        <w:trPr>
          <w:trHeight w:val="275"/>
        </w:trPr>
        <w:tc>
          <w:tcPr>
            <w:tcW w:w="588" w:type="pct"/>
            <w:shd w:val="clear" w:color="auto" w:fill="auto"/>
          </w:tcPr>
          <w:p w14:paraId="28489686" w14:textId="77777777" w:rsidR="00DC653F" w:rsidRDefault="00DC653F" w:rsidP="000440D2">
            <w:r>
              <w:rPr>
                <w:rFonts w:ascii="Arial" w:hAnsi="Arial" w:cs="Arial"/>
                <w:sz w:val="18"/>
                <w:szCs w:val="18"/>
              </w:rPr>
              <w:t>Data Column</w:t>
            </w:r>
          </w:p>
        </w:tc>
        <w:tc>
          <w:tcPr>
            <w:tcW w:w="792" w:type="pct"/>
            <w:shd w:val="clear" w:color="auto" w:fill="auto"/>
          </w:tcPr>
          <w:p w14:paraId="03C35033" w14:textId="77777777" w:rsidR="00DC653F" w:rsidRDefault="00DC653F" w:rsidP="000440D2">
            <w:pPr>
              <w:rPr>
                <w:rFonts w:ascii="Arial" w:hAnsi="Arial" w:cs="Arial"/>
                <w:sz w:val="18"/>
                <w:szCs w:val="18"/>
              </w:rPr>
            </w:pPr>
            <w:r>
              <w:rPr>
                <w:rFonts w:ascii="Arial" w:hAnsi="Arial" w:cs="Arial"/>
                <w:sz w:val="18"/>
                <w:szCs w:val="18"/>
              </w:rPr>
              <w:t>Employer (%)</w:t>
            </w:r>
          </w:p>
        </w:tc>
        <w:tc>
          <w:tcPr>
            <w:tcW w:w="588" w:type="pct"/>
            <w:shd w:val="clear" w:color="auto" w:fill="auto"/>
          </w:tcPr>
          <w:p w14:paraId="76E86CDF" w14:textId="77777777" w:rsidR="00DC653F" w:rsidRDefault="00DC653F" w:rsidP="000440D2">
            <w:r w:rsidRPr="006D4456">
              <w:rPr>
                <w:rFonts w:ascii="Arial" w:hAnsi="Arial" w:cs="Arial"/>
                <w:sz w:val="18"/>
                <w:szCs w:val="18"/>
              </w:rPr>
              <w:t>n/a</w:t>
            </w:r>
          </w:p>
        </w:tc>
        <w:tc>
          <w:tcPr>
            <w:tcW w:w="831" w:type="pct"/>
            <w:shd w:val="clear" w:color="auto" w:fill="auto"/>
          </w:tcPr>
          <w:p w14:paraId="4DA597A1" w14:textId="77777777" w:rsidR="00DC653F" w:rsidRDefault="00DC653F" w:rsidP="000440D2">
            <w:pPr>
              <w:rPr>
                <w:rFonts w:ascii="Arial" w:hAnsi="Arial" w:cs="Arial"/>
                <w:sz w:val="18"/>
                <w:szCs w:val="18"/>
              </w:rPr>
            </w:pPr>
            <w:r>
              <w:rPr>
                <w:rFonts w:ascii="Arial" w:hAnsi="Arial" w:cs="Arial"/>
                <w:sz w:val="18"/>
                <w:szCs w:val="18"/>
              </w:rPr>
              <w:t>Show value if ER conts paid as % amount</w:t>
            </w:r>
          </w:p>
          <w:p w14:paraId="64B6D5A0" w14:textId="77777777" w:rsidR="00DC653F" w:rsidRDefault="00DC653F" w:rsidP="000440D2">
            <w:pPr>
              <w:rPr>
                <w:rFonts w:ascii="Arial" w:hAnsi="Arial" w:cs="Arial"/>
                <w:sz w:val="18"/>
                <w:szCs w:val="18"/>
              </w:rPr>
            </w:pPr>
            <w:r>
              <w:rPr>
                <w:rFonts w:ascii="Arial" w:hAnsi="Arial" w:cs="Arial"/>
                <w:sz w:val="18"/>
                <w:szCs w:val="18"/>
              </w:rPr>
              <w:t>Numeric  to 2dp</w:t>
            </w:r>
          </w:p>
          <w:p w14:paraId="552E48AB"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BA6B763"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75D6470D"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3870A1C1"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53FA2F78"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02BD763C" w14:textId="77777777" w:rsidTr="000440D2">
        <w:trPr>
          <w:trHeight w:val="275"/>
        </w:trPr>
        <w:tc>
          <w:tcPr>
            <w:tcW w:w="588" w:type="pct"/>
            <w:shd w:val="clear" w:color="auto" w:fill="auto"/>
          </w:tcPr>
          <w:p w14:paraId="4149B6E1" w14:textId="77777777" w:rsidR="00DC653F" w:rsidRDefault="00DC653F" w:rsidP="000440D2">
            <w:r>
              <w:rPr>
                <w:rFonts w:ascii="Arial" w:hAnsi="Arial" w:cs="Arial"/>
                <w:sz w:val="18"/>
                <w:szCs w:val="18"/>
              </w:rPr>
              <w:t>Data Column</w:t>
            </w:r>
          </w:p>
        </w:tc>
        <w:tc>
          <w:tcPr>
            <w:tcW w:w="792" w:type="pct"/>
            <w:shd w:val="clear" w:color="auto" w:fill="auto"/>
          </w:tcPr>
          <w:p w14:paraId="43F9B5A6" w14:textId="77777777" w:rsidR="00DC653F" w:rsidRDefault="00DC653F" w:rsidP="000440D2">
            <w:pPr>
              <w:rPr>
                <w:rFonts w:ascii="Arial" w:hAnsi="Arial" w:cs="Arial"/>
                <w:sz w:val="18"/>
                <w:szCs w:val="18"/>
              </w:rPr>
            </w:pPr>
            <w:r>
              <w:rPr>
                <w:rFonts w:ascii="Arial" w:hAnsi="Arial" w:cs="Arial"/>
                <w:sz w:val="18"/>
                <w:szCs w:val="18"/>
              </w:rPr>
              <w:t>Employer (£)</w:t>
            </w:r>
          </w:p>
        </w:tc>
        <w:tc>
          <w:tcPr>
            <w:tcW w:w="588" w:type="pct"/>
            <w:shd w:val="clear" w:color="auto" w:fill="auto"/>
          </w:tcPr>
          <w:p w14:paraId="5DBA67F6" w14:textId="77777777" w:rsidR="00DC653F" w:rsidRDefault="00DC653F" w:rsidP="000440D2">
            <w:r w:rsidRPr="006D4456">
              <w:rPr>
                <w:rFonts w:ascii="Arial" w:hAnsi="Arial" w:cs="Arial"/>
                <w:sz w:val="18"/>
                <w:szCs w:val="18"/>
              </w:rPr>
              <w:t>n/a</w:t>
            </w:r>
          </w:p>
        </w:tc>
        <w:tc>
          <w:tcPr>
            <w:tcW w:w="831" w:type="pct"/>
            <w:shd w:val="clear" w:color="auto" w:fill="auto"/>
          </w:tcPr>
          <w:p w14:paraId="53332D38" w14:textId="77777777" w:rsidR="00DC653F" w:rsidRDefault="00DC653F" w:rsidP="000440D2">
            <w:pPr>
              <w:rPr>
                <w:rFonts w:ascii="Arial" w:hAnsi="Arial" w:cs="Arial"/>
                <w:sz w:val="18"/>
                <w:szCs w:val="18"/>
              </w:rPr>
            </w:pPr>
            <w:r>
              <w:rPr>
                <w:rFonts w:ascii="Arial" w:hAnsi="Arial" w:cs="Arial"/>
                <w:sz w:val="18"/>
                <w:szCs w:val="18"/>
              </w:rPr>
              <w:t>Show value if ER  conts paid as £ amount</w:t>
            </w:r>
          </w:p>
          <w:p w14:paraId="6D5AA9EA" w14:textId="77777777" w:rsidR="00DC653F" w:rsidRDefault="00DC653F" w:rsidP="000440D2">
            <w:pPr>
              <w:rPr>
                <w:rFonts w:ascii="Arial" w:hAnsi="Arial" w:cs="Arial"/>
                <w:sz w:val="18"/>
                <w:szCs w:val="18"/>
              </w:rPr>
            </w:pPr>
            <w:r>
              <w:rPr>
                <w:rFonts w:ascii="Arial" w:hAnsi="Arial" w:cs="Arial"/>
                <w:sz w:val="18"/>
                <w:szCs w:val="18"/>
              </w:rPr>
              <w:t>Numeric  to 2dp</w:t>
            </w:r>
          </w:p>
          <w:p w14:paraId="4A35576A"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B675C70"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47523A36"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388FF778"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061585DF"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4D61120E" w14:textId="77777777" w:rsidTr="000440D2">
        <w:trPr>
          <w:trHeight w:val="275"/>
        </w:trPr>
        <w:tc>
          <w:tcPr>
            <w:tcW w:w="588" w:type="pct"/>
            <w:shd w:val="clear" w:color="auto" w:fill="auto"/>
          </w:tcPr>
          <w:p w14:paraId="396D9472" w14:textId="77777777" w:rsidR="00DC653F" w:rsidRDefault="00DC653F" w:rsidP="000440D2">
            <w:r>
              <w:rPr>
                <w:rFonts w:ascii="Arial" w:hAnsi="Arial" w:cs="Arial"/>
                <w:sz w:val="18"/>
                <w:szCs w:val="18"/>
              </w:rPr>
              <w:t>Data Column</w:t>
            </w:r>
          </w:p>
        </w:tc>
        <w:tc>
          <w:tcPr>
            <w:tcW w:w="792" w:type="pct"/>
            <w:shd w:val="clear" w:color="auto" w:fill="auto"/>
          </w:tcPr>
          <w:p w14:paraId="3BE4992E" w14:textId="77777777" w:rsidR="00DC653F" w:rsidRDefault="00DC653F" w:rsidP="000440D2">
            <w:pPr>
              <w:rPr>
                <w:rFonts w:ascii="Arial" w:hAnsi="Arial" w:cs="Arial"/>
                <w:sz w:val="18"/>
                <w:szCs w:val="18"/>
              </w:rPr>
            </w:pPr>
            <w:r>
              <w:rPr>
                <w:rFonts w:ascii="Arial" w:hAnsi="Arial" w:cs="Arial"/>
                <w:sz w:val="18"/>
                <w:szCs w:val="18"/>
              </w:rPr>
              <w:t>AVC (%)</w:t>
            </w:r>
          </w:p>
        </w:tc>
        <w:tc>
          <w:tcPr>
            <w:tcW w:w="588" w:type="pct"/>
            <w:shd w:val="clear" w:color="auto" w:fill="auto"/>
          </w:tcPr>
          <w:p w14:paraId="4BD55A4B" w14:textId="77777777" w:rsidR="00DC653F" w:rsidRDefault="00DC653F" w:rsidP="000440D2">
            <w:r w:rsidRPr="006D4456">
              <w:rPr>
                <w:rFonts w:ascii="Arial" w:hAnsi="Arial" w:cs="Arial"/>
                <w:sz w:val="18"/>
                <w:szCs w:val="18"/>
              </w:rPr>
              <w:t>n/a</w:t>
            </w:r>
          </w:p>
        </w:tc>
        <w:tc>
          <w:tcPr>
            <w:tcW w:w="831" w:type="pct"/>
            <w:shd w:val="clear" w:color="auto" w:fill="auto"/>
          </w:tcPr>
          <w:p w14:paraId="52F5CE41" w14:textId="77777777" w:rsidR="00DC653F" w:rsidRDefault="00DC653F" w:rsidP="000440D2">
            <w:pPr>
              <w:rPr>
                <w:rFonts w:ascii="Arial" w:hAnsi="Arial" w:cs="Arial"/>
                <w:sz w:val="18"/>
                <w:szCs w:val="18"/>
              </w:rPr>
            </w:pPr>
            <w:r>
              <w:rPr>
                <w:rFonts w:ascii="Arial" w:hAnsi="Arial" w:cs="Arial"/>
                <w:sz w:val="18"/>
                <w:szCs w:val="18"/>
              </w:rPr>
              <w:t>Show value if AVC conts paid as % amount</w:t>
            </w:r>
          </w:p>
          <w:p w14:paraId="3AF679BE" w14:textId="77777777" w:rsidR="00DC653F" w:rsidRDefault="00DC653F" w:rsidP="000440D2">
            <w:pPr>
              <w:rPr>
                <w:rFonts w:ascii="Arial" w:hAnsi="Arial" w:cs="Arial"/>
                <w:sz w:val="18"/>
                <w:szCs w:val="18"/>
              </w:rPr>
            </w:pPr>
            <w:r>
              <w:rPr>
                <w:rFonts w:ascii="Arial" w:hAnsi="Arial" w:cs="Arial"/>
                <w:sz w:val="18"/>
                <w:szCs w:val="18"/>
              </w:rPr>
              <w:t>Numeric  to 2dp</w:t>
            </w:r>
          </w:p>
          <w:p w14:paraId="1CA9379B"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2C6F706"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45FF601F"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71174EEA"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263B560E"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5FB4A5AC" w14:textId="77777777" w:rsidTr="000440D2">
        <w:trPr>
          <w:trHeight w:val="275"/>
        </w:trPr>
        <w:tc>
          <w:tcPr>
            <w:tcW w:w="588" w:type="pct"/>
            <w:shd w:val="clear" w:color="auto" w:fill="auto"/>
          </w:tcPr>
          <w:p w14:paraId="1FFE7B0E" w14:textId="77777777" w:rsidR="00DC653F" w:rsidRDefault="00DC653F" w:rsidP="000440D2">
            <w:r>
              <w:rPr>
                <w:rFonts w:ascii="Arial" w:hAnsi="Arial" w:cs="Arial"/>
                <w:sz w:val="18"/>
                <w:szCs w:val="18"/>
              </w:rPr>
              <w:t>Data Column</w:t>
            </w:r>
          </w:p>
        </w:tc>
        <w:tc>
          <w:tcPr>
            <w:tcW w:w="792" w:type="pct"/>
            <w:shd w:val="clear" w:color="auto" w:fill="auto"/>
          </w:tcPr>
          <w:p w14:paraId="00C38502" w14:textId="77777777" w:rsidR="00DC653F" w:rsidRDefault="00DC653F" w:rsidP="000440D2">
            <w:pPr>
              <w:rPr>
                <w:rFonts w:ascii="Arial" w:hAnsi="Arial" w:cs="Arial"/>
                <w:sz w:val="18"/>
                <w:szCs w:val="18"/>
              </w:rPr>
            </w:pPr>
            <w:r>
              <w:rPr>
                <w:rFonts w:ascii="Arial" w:hAnsi="Arial" w:cs="Arial"/>
                <w:sz w:val="18"/>
                <w:szCs w:val="18"/>
              </w:rPr>
              <w:t>AVC (£)</w:t>
            </w:r>
          </w:p>
        </w:tc>
        <w:tc>
          <w:tcPr>
            <w:tcW w:w="588" w:type="pct"/>
            <w:shd w:val="clear" w:color="auto" w:fill="auto"/>
          </w:tcPr>
          <w:p w14:paraId="67D244B0" w14:textId="77777777" w:rsidR="00DC653F" w:rsidRDefault="00DC653F" w:rsidP="000440D2">
            <w:pPr>
              <w:rPr>
                <w:rFonts w:ascii="Arial" w:hAnsi="Arial" w:cs="Arial"/>
                <w:sz w:val="18"/>
                <w:szCs w:val="18"/>
              </w:rPr>
            </w:pPr>
            <w:r>
              <w:rPr>
                <w:rFonts w:ascii="Arial" w:hAnsi="Arial" w:cs="Arial"/>
                <w:sz w:val="18"/>
                <w:szCs w:val="18"/>
              </w:rPr>
              <w:t>n/a</w:t>
            </w:r>
          </w:p>
        </w:tc>
        <w:tc>
          <w:tcPr>
            <w:tcW w:w="831" w:type="pct"/>
            <w:shd w:val="clear" w:color="auto" w:fill="auto"/>
          </w:tcPr>
          <w:p w14:paraId="08A1FF2A" w14:textId="77777777" w:rsidR="00DC653F" w:rsidRDefault="00DC653F" w:rsidP="000440D2">
            <w:pPr>
              <w:rPr>
                <w:rFonts w:ascii="Arial" w:hAnsi="Arial" w:cs="Arial"/>
                <w:sz w:val="18"/>
                <w:szCs w:val="18"/>
              </w:rPr>
            </w:pPr>
            <w:r>
              <w:rPr>
                <w:rFonts w:ascii="Arial" w:hAnsi="Arial" w:cs="Arial"/>
                <w:sz w:val="18"/>
                <w:szCs w:val="18"/>
              </w:rPr>
              <w:t>Show value if AVC conts paid as £ amount</w:t>
            </w:r>
          </w:p>
          <w:p w14:paraId="49C6AA6D" w14:textId="77777777" w:rsidR="00DC653F" w:rsidRDefault="00DC653F" w:rsidP="000440D2">
            <w:pPr>
              <w:rPr>
                <w:rFonts w:ascii="Arial" w:hAnsi="Arial" w:cs="Arial"/>
                <w:sz w:val="18"/>
                <w:szCs w:val="18"/>
              </w:rPr>
            </w:pPr>
            <w:r>
              <w:rPr>
                <w:rFonts w:ascii="Arial" w:hAnsi="Arial" w:cs="Arial"/>
                <w:sz w:val="18"/>
                <w:szCs w:val="18"/>
              </w:rPr>
              <w:t>Numeric  to 2dp</w:t>
            </w:r>
          </w:p>
          <w:p w14:paraId="6584EBF7"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375D50CD"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11F19BCC"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7CF293FB"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01241134"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77CD714C" w14:textId="77777777" w:rsidTr="000440D2">
        <w:trPr>
          <w:trHeight w:val="275"/>
        </w:trPr>
        <w:tc>
          <w:tcPr>
            <w:tcW w:w="588" w:type="pct"/>
            <w:shd w:val="clear" w:color="auto" w:fill="auto"/>
          </w:tcPr>
          <w:p w14:paraId="304490A7" w14:textId="77777777" w:rsidR="00DC653F" w:rsidRDefault="00DC653F" w:rsidP="000440D2">
            <w:r>
              <w:rPr>
                <w:rFonts w:ascii="Arial" w:hAnsi="Arial" w:cs="Arial"/>
                <w:sz w:val="18"/>
                <w:szCs w:val="18"/>
              </w:rPr>
              <w:t>Data Column</w:t>
            </w:r>
          </w:p>
        </w:tc>
        <w:tc>
          <w:tcPr>
            <w:tcW w:w="792" w:type="pct"/>
            <w:shd w:val="clear" w:color="auto" w:fill="auto"/>
          </w:tcPr>
          <w:p w14:paraId="516E1B74" w14:textId="77777777" w:rsidR="00DC653F" w:rsidRDefault="00DC653F" w:rsidP="00DC653F">
            <w:pPr>
              <w:rPr>
                <w:rFonts w:ascii="Arial" w:hAnsi="Arial" w:cs="Arial"/>
                <w:sz w:val="18"/>
                <w:szCs w:val="18"/>
              </w:rPr>
            </w:pPr>
            <w:r>
              <w:rPr>
                <w:rFonts w:ascii="Arial" w:hAnsi="Arial" w:cs="Arial"/>
                <w:sz w:val="18"/>
                <w:szCs w:val="18"/>
              </w:rPr>
              <w:t>Employee Sacrifice (%)</w:t>
            </w:r>
          </w:p>
        </w:tc>
        <w:tc>
          <w:tcPr>
            <w:tcW w:w="588" w:type="pct"/>
            <w:shd w:val="clear" w:color="auto" w:fill="auto"/>
          </w:tcPr>
          <w:p w14:paraId="0820013E" w14:textId="77777777" w:rsidR="00DC653F" w:rsidRDefault="00DC653F" w:rsidP="000440D2">
            <w:r w:rsidRPr="006563D6">
              <w:rPr>
                <w:rFonts w:ascii="Arial" w:hAnsi="Arial" w:cs="Arial"/>
                <w:sz w:val="18"/>
                <w:szCs w:val="18"/>
              </w:rPr>
              <w:t>n/a</w:t>
            </w:r>
          </w:p>
        </w:tc>
        <w:tc>
          <w:tcPr>
            <w:tcW w:w="831" w:type="pct"/>
            <w:shd w:val="clear" w:color="auto" w:fill="auto"/>
          </w:tcPr>
          <w:p w14:paraId="4EDC61AB" w14:textId="77777777" w:rsidR="00DC653F" w:rsidRDefault="00DC653F" w:rsidP="000440D2">
            <w:pPr>
              <w:rPr>
                <w:rFonts w:ascii="Arial" w:hAnsi="Arial" w:cs="Arial"/>
                <w:sz w:val="18"/>
                <w:szCs w:val="18"/>
              </w:rPr>
            </w:pPr>
            <w:r>
              <w:rPr>
                <w:rFonts w:ascii="Arial" w:hAnsi="Arial" w:cs="Arial"/>
                <w:sz w:val="18"/>
                <w:szCs w:val="18"/>
              </w:rPr>
              <w:t>Show value if ER Special conts paid as % amount</w:t>
            </w:r>
          </w:p>
          <w:p w14:paraId="779BB529" w14:textId="77777777" w:rsidR="00DC653F" w:rsidRDefault="00DC653F" w:rsidP="000440D2">
            <w:pPr>
              <w:rPr>
                <w:rFonts w:ascii="Arial" w:hAnsi="Arial" w:cs="Arial"/>
                <w:sz w:val="18"/>
                <w:szCs w:val="18"/>
              </w:rPr>
            </w:pPr>
            <w:r>
              <w:rPr>
                <w:rFonts w:ascii="Arial" w:hAnsi="Arial" w:cs="Arial"/>
                <w:sz w:val="18"/>
                <w:szCs w:val="18"/>
              </w:rPr>
              <w:t>Numeric  to 2dp</w:t>
            </w:r>
          </w:p>
          <w:p w14:paraId="2B81D025"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E1AE4CC"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58C83947"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144A4A76"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01175967"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68244DA1" w14:textId="77777777" w:rsidTr="000440D2">
        <w:trPr>
          <w:trHeight w:val="275"/>
        </w:trPr>
        <w:tc>
          <w:tcPr>
            <w:tcW w:w="588" w:type="pct"/>
            <w:shd w:val="clear" w:color="auto" w:fill="auto"/>
          </w:tcPr>
          <w:p w14:paraId="1F80693F" w14:textId="77777777" w:rsidR="00DC653F" w:rsidRDefault="00DC653F" w:rsidP="000440D2">
            <w:r>
              <w:rPr>
                <w:rFonts w:ascii="Arial" w:hAnsi="Arial" w:cs="Arial"/>
                <w:sz w:val="18"/>
                <w:szCs w:val="18"/>
              </w:rPr>
              <w:t>Data Column</w:t>
            </w:r>
          </w:p>
        </w:tc>
        <w:tc>
          <w:tcPr>
            <w:tcW w:w="792" w:type="pct"/>
            <w:shd w:val="clear" w:color="auto" w:fill="auto"/>
          </w:tcPr>
          <w:p w14:paraId="1C5265D6" w14:textId="77777777" w:rsidR="00DC653F" w:rsidRDefault="00DC653F" w:rsidP="000440D2">
            <w:pPr>
              <w:rPr>
                <w:rFonts w:ascii="Arial" w:hAnsi="Arial" w:cs="Arial"/>
                <w:sz w:val="18"/>
                <w:szCs w:val="18"/>
              </w:rPr>
            </w:pPr>
            <w:r>
              <w:rPr>
                <w:rFonts w:ascii="Arial" w:hAnsi="Arial" w:cs="Arial"/>
                <w:sz w:val="18"/>
                <w:szCs w:val="18"/>
              </w:rPr>
              <w:t>Employer Sacrifice (£)</w:t>
            </w:r>
          </w:p>
        </w:tc>
        <w:tc>
          <w:tcPr>
            <w:tcW w:w="588" w:type="pct"/>
            <w:shd w:val="clear" w:color="auto" w:fill="auto"/>
          </w:tcPr>
          <w:p w14:paraId="20199551" w14:textId="77777777" w:rsidR="00DC653F" w:rsidRDefault="00DC653F" w:rsidP="000440D2">
            <w:r w:rsidRPr="006563D6">
              <w:rPr>
                <w:rFonts w:ascii="Arial" w:hAnsi="Arial" w:cs="Arial"/>
                <w:sz w:val="18"/>
                <w:szCs w:val="18"/>
              </w:rPr>
              <w:t>n/a</w:t>
            </w:r>
          </w:p>
        </w:tc>
        <w:tc>
          <w:tcPr>
            <w:tcW w:w="831" w:type="pct"/>
            <w:shd w:val="clear" w:color="auto" w:fill="auto"/>
          </w:tcPr>
          <w:p w14:paraId="1081FE59" w14:textId="77777777" w:rsidR="00DC653F" w:rsidRDefault="00DC653F" w:rsidP="000440D2">
            <w:pPr>
              <w:rPr>
                <w:rFonts w:ascii="Arial" w:hAnsi="Arial" w:cs="Arial"/>
                <w:sz w:val="18"/>
                <w:szCs w:val="18"/>
              </w:rPr>
            </w:pPr>
            <w:r>
              <w:rPr>
                <w:rFonts w:ascii="Arial" w:hAnsi="Arial" w:cs="Arial"/>
                <w:sz w:val="18"/>
                <w:szCs w:val="18"/>
              </w:rPr>
              <w:t>Show value if ER special conts paid as £ amount</w:t>
            </w:r>
          </w:p>
          <w:p w14:paraId="66075F77" w14:textId="77777777" w:rsidR="00DC653F" w:rsidRDefault="00DC653F" w:rsidP="000440D2">
            <w:pPr>
              <w:rPr>
                <w:rFonts w:ascii="Arial" w:hAnsi="Arial" w:cs="Arial"/>
                <w:sz w:val="18"/>
                <w:szCs w:val="18"/>
              </w:rPr>
            </w:pPr>
            <w:r>
              <w:rPr>
                <w:rFonts w:ascii="Arial" w:hAnsi="Arial" w:cs="Arial"/>
                <w:sz w:val="18"/>
                <w:szCs w:val="18"/>
              </w:rPr>
              <w:t>Numeric  to 2dp</w:t>
            </w:r>
          </w:p>
          <w:p w14:paraId="43E64ED8" w14:textId="77777777" w:rsidR="00DC653F" w:rsidRDefault="00DC653F" w:rsidP="000440D2">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56B7C8C" w14:textId="77777777" w:rsidR="00DC653F" w:rsidRDefault="00DC653F" w:rsidP="000440D2">
            <w:pPr>
              <w:rPr>
                <w:rFonts w:ascii="Arial" w:hAnsi="Arial" w:cs="Arial"/>
                <w:sz w:val="18"/>
                <w:szCs w:val="18"/>
              </w:rPr>
            </w:pPr>
            <w:r>
              <w:rPr>
                <w:rFonts w:ascii="Arial" w:hAnsi="Arial" w:cs="Arial"/>
                <w:sz w:val="18"/>
                <w:szCs w:val="18"/>
              </w:rPr>
              <w:t>N</w:t>
            </w:r>
          </w:p>
        </w:tc>
        <w:tc>
          <w:tcPr>
            <w:tcW w:w="864" w:type="pct"/>
            <w:shd w:val="clear" w:color="auto" w:fill="auto"/>
          </w:tcPr>
          <w:p w14:paraId="3795FD06" w14:textId="77777777" w:rsidR="00DC653F" w:rsidRDefault="00DC653F" w:rsidP="000440D2">
            <w:pPr>
              <w:rPr>
                <w:rFonts w:ascii="Arial" w:hAnsi="Arial" w:cs="Arial"/>
                <w:sz w:val="18"/>
                <w:szCs w:val="18"/>
              </w:rPr>
            </w:pPr>
            <w:r>
              <w:rPr>
                <w:rFonts w:ascii="Arial" w:hAnsi="Arial" w:cs="Arial"/>
                <w:sz w:val="18"/>
                <w:szCs w:val="18"/>
              </w:rPr>
              <w:t>n/a</w:t>
            </w:r>
          </w:p>
        </w:tc>
        <w:tc>
          <w:tcPr>
            <w:tcW w:w="484" w:type="pct"/>
          </w:tcPr>
          <w:p w14:paraId="101893E4" w14:textId="77777777" w:rsidR="00DC653F" w:rsidRDefault="00DC653F" w:rsidP="000440D2">
            <w:pPr>
              <w:rPr>
                <w:rFonts w:ascii="Arial" w:hAnsi="Arial" w:cs="Arial"/>
                <w:sz w:val="18"/>
                <w:szCs w:val="18"/>
              </w:rPr>
            </w:pPr>
            <w:r>
              <w:rPr>
                <w:rFonts w:ascii="Arial" w:hAnsi="Arial" w:cs="Arial"/>
                <w:sz w:val="18"/>
                <w:szCs w:val="18"/>
              </w:rPr>
              <w:t>N</w:t>
            </w:r>
          </w:p>
        </w:tc>
        <w:tc>
          <w:tcPr>
            <w:tcW w:w="400" w:type="pct"/>
          </w:tcPr>
          <w:p w14:paraId="19EE5AF6" w14:textId="77777777" w:rsidR="00DC653F" w:rsidRDefault="00DC653F" w:rsidP="000440D2">
            <w:pPr>
              <w:rPr>
                <w:rFonts w:ascii="Arial" w:hAnsi="Arial" w:cs="Arial"/>
                <w:sz w:val="18"/>
                <w:szCs w:val="18"/>
              </w:rPr>
            </w:pPr>
            <w:r>
              <w:rPr>
                <w:rFonts w:ascii="Arial" w:hAnsi="Arial" w:cs="Arial"/>
                <w:sz w:val="18"/>
                <w:szCs w:val="18"/>
              </w:rPr>
              <w:t>n/a</w:t>
            </w:r>
          </w:p>
        </w:tc>
      </w:tr>
      <w:tr w:rsidR="00DC653F" w:rsidRPr="004A5D01" w14:paraId="5B06DD02" w14:textId="77777777" w:rsidTr="000440D2">
        <w:trPr>
          <w:trHeight w:val="275"/>
        </w:trPr>
        <w:tc>
          <w:tcPr>
            <w:tcW w:w="588" w:type="pct"/>
            <w:shd w:val="clear" w:color="auto" w:fill="auto"/>
          </w:tcPr>
          <w:p w14:paraId="53C31784" w14:textId="77777777" w:rsidR="00DC653F" w:rsidRPr="004A5D01" w:rsidRDefault="00DC653F"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7E6A10B8" w14:textId="77777777" w:rsidR="00DC653F" w:rsidRPr="003A18F3" w:rsidRDefault="00DC653F"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46106704"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7E4CEE2C" w14:textId="77777777" w:rsidR="00DC653F" w:rsidRPr="004A5D01" w:rsidRDefault="00DC653F"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685A1980"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639125BB"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526155CB"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7B2524EF"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6726DA39" w14:textId="77777777" w:rsidTr="000440D2">
        <w:trPr>
          <w:trHeight w:val="275"/>
        </w:trPr>
        <w:tc>
          <w:tcPr>
            <w:tcW w:w="588" w:type="pct"/>
            <w:shd w:val="clear" w:color="auto" w:fill="auto"/>
          </w:tcPr>
          <w:p w14:paraId="31597D0E" w14:textId="77777777" w:rsidR="00DC653F" w:rsidRPr="004A5D01" w:rsidRDefault="00DC653F"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511F4811" w14:textId="77777777" w:rsidR="00DC653F" w:rsidRPr="004A5D01" w:rsidRDefault="00DC653F"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381CA70B" w14:textId="77777777" w:rsidR="00DC653F" w:rsidRDefault="00DC653F" w:rsidP="006C4819">
            <w:r w:rsidRPr="00D56711">
              <w:rPr>
                <w:rFonts w:ascii="Arial" w:hAnsi="Arial" w:cs="Arial"/>
                <w:sz w:val="18"/>
                <w:szCs w:val="18"/>
              </w:rPr>
              <w:t>n/a</w:t>
            </w:r>
          </w:p>
        </w:tc>
        <w:tc>
          <w:tcPr>
            <w:tcW w:w="831" w:type="pct"/>
            <w:shd w:val="clear" w:color="auto" w:fill="auto"/>
          </w:tcPr>
          <w:p w14:paraId="3E4115EE" w14:textId="77777777" w:rsidR="00DC653F" w:rsidRPr="00933CDC" w:rsidRDefault="00DC653F"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1F3297F"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488BC567"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3520D935"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4839A975"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77D59C56" w14:textId="77777777" w:rsidTr="000440D2">
        <w:trPr>
          <w:trHeight w:val="275"/>
        </w:trPr>
        <w:tc>
          <w:tcPr>
            <w:tcW w:w="588" w:type="pct"/>
            <w:shd w:val="clear" w:color="auto" w:fill="auto"/>
          </w:tcPr>
          <w:p w14:paraId="588EAC0D" w14:textId="77777777" w:rsidR="00DC653F" w:rsidRDefault="00DC653F" w:rsidP="006C4819">
            <w:r w:rsidRPr="00853E88">
              <w:rPr>
                <w:rFonts w:ascii="Arial" w:hAnsi="Arial" w:cs="Arial"/>
                <w:sz w:val="18"/>
                <w:szCs w:val="18"/>
              </w:rPr>
              <w:t>Button/Icon</w:t>
            </w:r>
          </w:p>
        </w:tc>
        <w:tc>
          <w:tcPr>
            <w:tcW w:w="792" w:type="pct"/>
            <w:shd w:val="clear" w:color="auto" w:fill="auto"/>
          </w:tcPr>
          <w:p w14:paraId="746B4569" w14:textId="77777777" w:rsidR="00DC653F" w:rsidRPr="005256C7" w:rsidRDefault="00DC653F"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5252D36A" w14:textId="77777777" w:rsidR="00DC653F" w:rsidRDefault="00DC653F" w:rsidP="006C4819">
            <w:r w:rsidRPr="00D56711">
              <w:rPr>
                <w:rFonts w:ascii="Arial" w:hAnsi="Arial" w:cs="Arial"/>
                <w:sz w:val="18"/>
                <w:szCs w:val="18"/>
              </w:rPr>
              <w:t>n/a</w:t>
            </w:r>
          </w:p>
        </w:tc>
        <w:tc>
          <w:tcPr>
            <w:tcW w:w="831" w:type="pct"/>
            <w:shd w:val="clear" w:color="auto" w:fill="auto"/>
          </w:tcPr>
          <w:p w14:paraId="4E857687" w14:textId="77777777" w:rsidR="00DC653F" w:rsidRPr="005256C7" w:rsidRDefault="00DC653F"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7120FDE5"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9B926C4"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6F10E852"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76AD77B0"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410A5565" w14:textId="77777777" w:rsidTr="000440D2">
        <w:trPr>
          <w:trHeight w:val="275"/>
        </w:trPr>
        <w:tc>
          <w:tcPr>
            <w:tcW w:w="588" w:type="pct"/>
            <w:shd w:val="clear" w:color="auto" w:fill="auto"/>
          </w:tcPr>
          <w:p w14:paraId="58DB83C1" w14:textId="77777777" w:rsidR="00DC653F" w:rsidRDefault="00DC653F" w:rsidP="006C4819">
            <w:r w:rsidRPr="00853E88">
              <w:rPr>
                <w:rFonts w:ascii="Arial" w:hAnsi="Arial" w:cs="Arial"/>
                <w:sz w:val="18"/>
                <w:szCs w:val="18"/>
              </w:rPr>
              <w:t>Button/Icon</w:t>
            </w:r>
          </w:p>
        </w:tc>
        <w:tc>
          <w:tcPr>
            <w:tcW w:w="792" w:type="pct"/>
            <w:shd w:val="clear" w:color="auto" w:fill="auto"/>
          </w:tcPr>
          <w:p w14:paraId="785A6E55" w14:textId="77777777" w:rsidR="00DC653F" w:rsidRPr="004A5D01" w:rsidRDefault="00DC653F"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4047B04F" w14:textId="77777777" w:rsidR="00DC653F" w:rsidRDefault="00DC653F" w:rsidP="006C4819">
            <w:r w:rsidRPr="00D56711">
              <w:rPr>
                <w:rFonts w:ascii="Arial" w:hAnsi="Arial" w:cs="Arial"/>
                <w:sz w:val="18"/>
                <w:szCs w:val="18"/>
              </w:rPr>
              <w:t>n/a</w:t>
            </w:r>
          </w:p>
        </w:tc>
        <w:tc>
          <w:tcPr>
            <w:tcW w:w="831" w:type="pct"/>
            <w:shd w:val="clear" w:color="auto" w:fill="auto"/>
          </w:tcPr>
          <w:p w14:paraId="1943A33D" w14:textId="77777777" w:rsidR="00DC653F" w:rsidRDefault="00DC653F"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2DA1B26"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4505F4B"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6A647598"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2B002EA6"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4B9FE905" w14:textId="77777777" w:rsidTr="000440D2">
        <w:trPr>
          <w:trHeight w:val="275"/>
        </w:trPr>
        <w:tc>
          <w:tcPr>
            <w:tcW w:w="588" w:type="pct"/>
            <w:shd w:val="clear" w:color="auto" w:fill="auto"/>
          </w:tcPr>
          <w:p w14:paraId="447ADB48" w14:textId="77777777" w:rsidR="00DC653F" w:rsidRPr="004A5D01" w:rsidRDefault="00DC653F"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383B3FF5" w14:textId="77777777" w:rsidR="00DC653F" w:rsidRPr="004A5D01" w:rsidRDefault="00DC653F"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54117BEF" w14:textId="77777777" w:rsidR="00DC653F" w:rsidRPr="004A5D01" w:rsidRDefault="00DC653F" w:rsidP="006C4819">
            <w:pPr>
              <w:rPr>
                <w:rFonts w:ascii="Arial" w:hAnsi="Arial" w:cs="Arial"/>
                <w:sz w:val="18"/>
                <w:szCs w:val="18"/>
              </w:rPr>
            </w:pPr>
          </w:p>
        </w:tc>
        <w:tc>
          <w:tcPr>
            <w:tcW w:w="831" w:type="pct"/>
            <w:shd w:val="clear" w:color="auto" w:fill="auto"/>
          </w:tcPr>
          <w:p w14:paraId="3DCC692D" w14:textId="77777777" w:rsidR="00DC653F" w:rsidRPr="00426DCF" w:rsidRDefault="00DC653F"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65EBA5A8"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C3F14B8"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3B0AA5E5"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228B0DDF"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7F2A6BB2" w14:textId="77777777" w:rsidTr="000440D2">
        <w:trPr>
          <w:trHeight w:val="275"/>
        </w:trPr>
        <w:tc>
          <w:tcPr>
            <w:tcW w:w="588" w:type="pct"/>
            <w:shd w:val="clear" w:color="auto" w:fill="auto"/>
          </w:tcPr>
          <w:p w14:paraId="50BB49D2" w14:textId="77777777" w:rsidR="00DC653F" w:rsidRPr="004A5D01" w:rsidRDefault="00DC653F"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3C0BD16F" w14:textId="77777777" w:rsidR="00DC653F" w:rsidRPr="004A5D01" w:rsidRDefault="00DC653F"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2C6E687E"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22AB6318" w14:textId="77777777" w:rsidR="00DC653F" w:rsidRPr="004A5D01" w:rsidRDefault="00DC653F"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240567D6"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7E6D4798" w14:textId="77777777" w:rsidR="00DC653F" w:rsidRPr="004A5D01" w:rsidRDefault="00DC653F" w:rsidP="006C4819">
            <w:pPr>
              <w:rPr>
                <w:rFonts w:ascii="Arial" w:hAnsi="Arial" w:cs="Arial"/>
                <w:sz w:val="18"/>
                <w:szCs w:val="18"/>
              </w:rPr>
            </w:pPr>
            <w:r>
              <w:rPr>
                <w:rFonts w:ascii="Arial" w:hAnsi="Arial" w:cs="Arial"/>
                <w:sz w:val="18"/>
                <w:szCs w:val="18"/>
              </w:rPr>
              <w:t>n/a</w:t>
            </w:r>
          </w:p>
        </w:tc>
        <w:tc>
          <w:tcPr>
            <w:tcW w:w="484" w:type="pct"/>
          </w:tcPr>
          <w:p w14:paraId="41607DAB" w14:textId="77777777" w:rsidR="00DC653F" w:rsidRPr="004A5D01" w:rsidRDefault="00DC653F" w:rsidP="006C4819">
            <w:pPr>
              <w:rPr>
                <w:rFonts w:ascii="Arial" w:hAnsi="Arial" w:cs="Arial"/>
                <w:sz w:val="18"/>
                <w:szCs w:val="18"/>
              </w:rPr>
            </w:pPr>
            <w:r>
              <w:rPr>
                <w:rFonts w:ascii="Arial" w:hAnsi="Arial" w:cs="Arial"/>
                <w:sz w:val="18"/>
                <w:szCs w:val="18"/>
              </w:rPr>
              <w:t>N</w:t>
            </w:r>
          </w:p>
        </w:tc>
        <w:tc>
          <w:tcPr>
            <w:tcW w:w="400" w:type="pct"/>
          </w:tcPr>
          <w:p w14:paraId="2DC1CEE1" w14:textId="77777777" w:rsidR="00DC653F" w:rsidRPr="004A5D01" w:rsidRDefault="00DC653F" w:rsidP="006C4819">
            <w:pPr>
              <w:rPr>
                <w:rFonts w:ascii="Arial" w:hAnsi="Arial" w:cs="Arial"/>
                <w:sz w:val="18"/>
                <w:szCs w:val="18"/>
              </w:rPr>
            </w:pPr>
            <w:r>
              <w:rPr>
                <w:rFonts w:ascii="Arial" w:hAnsi="Arial" w:cs="Arial"/>
                <w:sz w:val="18"/>
                <w:szCs w:val="18"/>
              </w:rPr>
              <w:t>n/a</w:t>
            </w:r>
          </w:p>
        </w:tc>
      </w:tr>
      <w:tr w:rsidR="00DC653F" w:rsidRPr="004A5D01" w14:paraId="478B3927" w14:textId="77777777" w:rsidTr="000440D2">
        <w:trPr>
          <w:trHeight w:val="259"/>
        </w:trPr>
        <w:tc>
          <w:tcPr>
            <w:tcW w:w="4116" w:type="pct"/>
            <w:gridSpan w:val="6"/>
            <w:shd w:val="clear" w:color="auto" w:fill="auto"/>
          </w:tcPr>
          <w:p w14:paraId="19728354" w14:textId="77777777" w:rsidR="00DC653F" w:rsidRDefault="00DC653F" w:rsidP="006C4819">
            <w:pPr>
              <w:rPr>
                <w:rFonts w:ascii="Arial" w:hAnsi="Arial" w:cs="Arial"/>
                <w:sz w:val="18"/>
                <w:szCs w:val="18"/>
              </w:rPr>
            </w:pPr>
            <w:r w:rsidRPr="009C3BB2">
              <w:rPr>
                <w:rFonts w:ascii="Arial" w:hAnsi="Arial" w:cs="Arial"/>
                <w:sz w:val="18"/>
                <w:szCs w:val="18"/>
              </w:rPr>
              <w:t>Requested Date: dd/mm/yyyy hh:mm:ss</w:t>
            </w:r>
          </w:p>
          <w:p w14:paraId="5924E423" w14:textId="77777777" w:rsidR="00DC653F" w:rsidRPr="009C3BB2" w:rsidRDefault="00DC653F" w:rsidP="006C4819">
            <w:pPr>
              <w:rPr>
                <w:rFonts w:ascii="Arial" w:hAnsi="Arial" w:cs="Arial"/>
                <w:sz w:val="18"/>
                <w:szCs w:val="18"/>
              </w:rPr>
            </w:pPr>
            <w:r>
              <w:rPr>
                <w:rFonts w:ascii="Arial" w:hAnsi="Arial" w:cs="Arial"/>
                <w:sz w:val="18"/>
                <w:szCs w:val="18"/>
              </w:rPr>
              <w:t>Created By: usered who created the report</w:t>
            </w:r>
          </w:p>
        </w:tc>
        <w:tc>
          <w:tcPr>
            <w:tcW w:w="484" w:type="pct"/>
            <w:shd w:val="clear" w:color="auto" w:fill="auto"/>
          </w:tcPr>
          <w:p w14:paraId="7750FC83" w14:textId="77777777" w:rsidR="00DC653F" w:rsidRPr="004A5D01" w:rsidRDefault="00DC653F" w:rsidP="006C4819">
            <w:pPr>
              <w:rPr>
                <w:sz w:val="18"/>
                <w:szCs w:val="18"/>
              </w:rPr>
            </w:pPr>
            <w:r>
              <w:rPr>
                <w:sz w:val="18"/>
                <w:szCs w:val="18"/>
              </w:rPr>
              <w:t>N</w:t>
            </w:r>
          </w:p>
        </w:tc>
        <w:tc>
          <w:tcPr>
            <w:tcW w:w="400" w:type="pct"/>
          </w:tcPr>
          <w:p w14:paraId="78F419B5" w14:textId="77777777" w:rsidR="00DC653F" w:rsidRPr="004A5D01" w:rsidRDefault="00DC653F" w:rsidP="006C4819">
            <w:pPr>
              <w:rPr>
                <w:sz w:val="18"/>
                <w:szCs w:val="18"/>
              </w:rPr>
            </w:pPr>
            <w:r>
              <w:rPr>
                <w:sz w:val="18"/>
                <w:szCs w:val="18"/>
              </w:rPr>
              <w:t>n/a</w:t>
            </w:r>
          </w:p>
        </w:tc>
      </w:tr>
    </w:tbl>
    <w:p w14:paraId="431C6582" w14:textId="77777777" w:rsidR="00633FF9" w:rsidRDefault="00633FF9" w:rsidP="00633FF9">
      <w:pPr>
        <w:pStyle w:val="Heading3"/>
        <w:ind w:left="0" w:firstLine="0"/>
        <w:sectPr w:rsidR="00633FF9" w:rsidSect="006C4819">
          <w:pgSz w:w="15840" w:h="12240" w:orient="landscape"/>
          <w:pgMar w:top="1440" w:right="1440" w:bottom="1440" w:left="1440" w:header="720" w:footer="720" w:gutter="0"/>
          <w:cols w:space="720"/>
          <w:docGrid w:linePitch="360"/>
        </w:sectPr>
      </w:pPr>
    </w:p>
    <w:p w14:paraId="336F0BFC" w14:textId="79E7DBA5" w:rsidR="00633FF9" w:rsidRDefault="00633FF9" w:rsidP="00633FF9">
      <w:pPr>
        <w:pStyle w:val="Heading3"/>
        <w:ind w:left="0" w:firstLine="0"/>
      </w:pPr>
      <w:bookmarkStart w:id="901" w:name="_Toc422842078"/>
      <w:r>
        <w:t>PMUC0</w:t>
      </w:r>
      <w:r w:rsidR="00F718FA">
        <w:t>48</w:t>
      </w:r>
      <w:r>
        <w:t xml:space="preserve"> – Standard Reports – </w:t>
      </w:r>
      <w:del w:id="902" w:author="Jamal, Zaher CWK" w:date="2015-06-16T16:51:00Z">
        <w:r w:rsidR="003B2D50" w:rsidDel="0011575D">
          <w:delText>User</w:delText>
        </w:r>
      </w:del>
      <w:ins w:id="903" w:author="Jamal, Zaher CWK" w:date="2015-06-16T16:51:00Z">
        <w:r w:rsidR="0011575D">
          <w:t>Member</w:t>
        </w:r>
      </w:ins>
      <w:r>
        <w:t xml:space="preserve"> NRA-TRA Comparison</w:t>
      </w:r>
      <w:bookmarkEnd w:id="901"/>
    </w:p>
    <w:p w14:paraId="462BA1A1" w14:textId="77777777" w:rsidR="00633FF9" w:rsidRDefault="00633FF9" w:rsidP="00633F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0"/>
        <w:gridCol w:w="7880"/>
      </w:tblGrid>
      <w:tr w:rsidR="00633FF9" w:rsidRPr="005D68D4" w14:paraId="14D4BC1C" w14:textId="77777777" w:rsidTr="00F66F38">
        <w:tc>
          <w:tcPr>
            <w:tcW w:w="9350" w:type="dxa"/>
            <w:gridSpan w:val="2"/>
            <w:shd w:val="pct20" w:color="auto" w:fill="auto"/>
          </w:tcPr>
          <w:p w14:paraId="12E48A96"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48</w:t>
            </w:r>
          </w:p>
          <w:p w14:paraId="64A561F3" w14:textId="77777777" w:rsidR="00633FF9" w:rsidRPr="005D68D4" w:rsidRDefault="00633FF9" w:rsidP="006C4819">
            <w:pPr>
              <w:rPr>
                <w:rFonts w:ascii="Arial" w:hAnsi="Arial" w:cs="Arial"/>
                <w:b/>
                <w:bCs/>
                <w:sz w:val="18"/>
                <w:szCs w:val="18"/>
              </w:rPr>
            </w:pPr>
          </w:p>
          <w:p w14:paraId="37AB8FBA" w14:textId="5981A92C"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904" w:author="Jamal, Zaher CWK" w:date="2015-06-16T16:51:00Z">
              <w:r w:rsidR="003B2D50" w:rsidDel="0011575D">
                <w:rPr>
                  <w:rFonts w:ascii="Arial" w:hAnsi="Arial" w:cs="Arial"/>
                  <w:b/>
                  <w:bCs/>
                  <w:sz w:val="18"/>
                  <w:szCs w:val="18"/>
                </w:rPr>
                <w:delText>User</w:delText>
              </w:r>
            </w:del>
            <w:ins w:id="905" w:author="Jamal, Zaher CWK" w:date="2015-06-16T16:51:00Z">
              <w:r w:rsidR="0011575D">
                <w:rPr>
                  <w:rFonts w:ascii="Arial" w:hAnsi="Arial" w:cs="Arial"/>
                  <w:b/>
                  <w:bCs/>
                  <w:sz w:val="18"/>
                  <w:szCs w:val="18"/>
                </w:rPr>
                <w:t>Member</w:t>
              </w:r>
            </w:ins>
            <w:r>
              <w:rPr>
                <w:rFonts w:ascii="Arial" w:hAnsi="Arial" w:cs="Arial"/>
                <w:b/>
                <w:bCs/>
                <w:sz w:val="18"/>
                <w:szCs w:val="18"/>
              </w:rPr>
              <w:t xml:space="preserve"> NRA-TRA Comparison</w:t>
            </w:r>
          </w:p>
          <w:p w14:paraId="4BB5B45A" w14:textId="77777777" w:rsidR="00633FF9" w:rsidRPr="005D68D4" w:rsidRDefault="00633FF9" w:rsidP="006C4819">
            <w:pPr>
              <w:rPr>
                <w:rFonts w:ascii="Arial" w:hAnsi="Arial" w:cs="Arial"/>
                <w:b/>
                <w:sz w:val="18"/>
                <w:szCs w:val="18"/>
              </w:rPr>
            </w:pPr>
          </w:p>
        </w:tc>
      </w:tr>
      <w:tr w:rsidR="00633FF9" w:rsidRPr="005D68D4" w14:paraId="31DF624C" w14:textId="77777777" w:rsidTr="00F66F38">
        <w:tc>
          <w:tcPr>
            <w:tcW w:w="1470" w:type="dxa"/>
            <w:shd w:val="pct20" w:color="auto" w:fill="auto"/>
          </w:tcPr>
          <w:p w14:paraId="404148B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238FD725" w14:textId="77777777" w:rsidR="00633FF9" w:rsidRPr="005D68D4" w:rsidRDefault="00633FF9" w:rsidP="006C4819">
            <w:pPr>
              <w:rPr>
                <w:rFonts w:ascii="Arial" w:hAnsi="Arial" w:cs="Arial"/>
                <w:b/>
                <w:bCs/>
                <w:sz w:val="18"/>
                <w:szCs w:val="18"/>
              </w:rPr>
            </w:pPr>
          </w:p>
        </w:tc>
        <w:tc>
          <w:tcPr>
            <w:tcW w:w="7880" w:type="dxa"/>
            <w:shd w:val="clear" w:color="auto" w:fill="auto"/>
          </w:tcPr>
          <w:p w14:paraId="603D7C88" w14:textId="6B6A1043"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del w:id="906" w:author="Jamal, Zaher CWK" w:date="2015-06-16T16:51:00Z">
              <w:r w:rsidR="003B2D50" w:rsidDel="0011575D">
                <w:rPr>
                  <w:rFonts w:ascii="Arial" w:hAnsi="Arial" w:cs="Arial"/>
                  <w:sz w:val="18"/>
                  <w:szCs w:val="18"/>
                </w:rPr>
                <w:delText>User</w:delText>
              </w:r>
            </w:del>
            <w:ins w:id="907" w:author="Jamal, Zaher CWK" w:date="2015-06-16T16:51:00Z">
              <w:r w:rsidR="0011575D">
                <w:rPr>
                  <w:rFonts w:ascii="Arial" w:hAnsi="Arial" w:cs="Arial"/>
                  <w:sz w:val="18"/>
                  <w:szCs w:val="18"/>
                </w:rPr>
                <w:t>Member</w:t>
              </w:r>
            </w:ins>
            <w:r>
              <w:rPr>
                <w:rFonts w:ascii="Arial" w:hAnsi="Arial" w:cs="Arial"/>
                <w:sz w:val="18"/>
                <w:szCs w:val="18"/>
              </w:rPr>
              <w:t xml:space="preserve"> NRA-TRA Comparison Standard Report</w:t>
            </w:r>
          </w:p>
        </w:tc>
      </w:tr>
      <w:tr w:rsidR="00633FF9" w:rsidRPr="005D68D4" w14:paraId="75778656" w14:textId="77777777" w:rsidTr="00F66F38">
        <w:tc>
          <w:tcPr>
            <w:tcW w:w="1470" w:type="dxa"/>
            <w:shd w:val="pct20" w:color="auto" w:fill="auto"/>
          </w:tcPr>
          <w:p w14:paraId="61CABEDF"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3A0952DE" w14:textId="77777777" w:rsidR="00633FF9" w:rsidRPr="005D68D4" w:rsidRDefault="00633FF9" w:rsidP="006C4819">
            <w:pPr>
              <w:rPr>
                <w:rFonts w:ascii="Arial" w:hAnsi="Arial" w:cs="Arial"/>
                <w:bCs/>
                <w:color w:val="FF0000"/>
                <w:sz w:val="18"/>
                <w:szCs w:val="18"/>
              </w:rPr>
            </w:pPr>
          </w:p>
        </w:tc>
        <w:tc>
          <w:tcPr>
            <w:tcW w:w="7880" w:type="dxa"/>
            <w:shd w:val="clear" w:color="auto" w:fill="auto"/>
          </w:tcPr>
          <w:p w14:paraId="12BCF108" w14:textId="75FA35D8"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5EC131F3" w14:textId="77777777" w:rsidTr="00F66F38">
        <w:tc>
          <w:tcPr>
            <w:tcW w:w="1470" w:type="dxa"/>
            <w:shd w:val="pct20" w:color="auto" w:fill="auto"/>
          </w:tcPr>
          <w:p w14:paraId="0569878F"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3C82253B" w14:textId="77777777" w:rsidR="00633FF9" w:rsidRPr="005D68D4" w:rsidRDefault="00633FF9" w:rsidP="006C4819">
            <w:pPr>
              <w:rPr>
                <w:rFonts w:ascii="Arial" w:hAnsi="Arial" w:cs="Arial"/>
                <w:b/>
                <w:bCs/>
                <w:sz w:val="18"/>
                <w:szCs w:val="18"/>
              </w:rPr>
            </w:pPr>
          </w:p>
        </w:tc>
        <w:tc>
          <w:tcPr>
            <w:tcW w:w="7880" w:type="dxa"/>
            <w:shd w:val="clear" w:color="auto" w:fill="auto"/>
          </w:tcPr>
          <w:p w14:paraId="67DB2FAF" w14:textId="6FC592D4" w:rsidR="00633FF9" w:rsidRPr="005D68D4" w:rsidRDefault="00633FF9" w:rsidP="006C4819">
            <w:pPr>
              <w:rPr>
                <w:rFonts w:ascii="Arial" w:hAnsi="Arial" w:cs="Arial"/>
                <w:sz w:val="18"/>
                <w:szCs w:val="18"/>
              </w:rPr>
            </w:pPr>
            <w:r>
              <w:rPr>
                <w:rFonts w:ascii="Arial" w:hAnsi="Arial" w:cs="Arial"/>
                <w:sz w:val="18"/>
                <w:szCs w:val="18"/>
              </w:rPr>
              <w:t>User selecting the “</w:t>
            </w:r>
            <w:del w:id="908" w:author="Jamal, Zaher CWK" w:date="2015-06-16T16:52:00Z">
              <w:r w:rsidR="003B2D50" w:rsidDel="0011575D">
                <w:rPr>
                  <w:rFonts w:ascii="Arial" w:hAnsi="Arial" w:cs="Arial"/>
                  <w:sz w:val="18"/>
                  <w:szCs w:val="18"/>
                </w:rPr>
                <w:delText>User</w:delText>
              </w:r>
            </w:del>
            <w:ins w:id="909" w:author="Jamal, Zaher CWK" w:date="2015-06-16T16:52:00Z">
              <w:r w:rsidR="0011575D">
                <w:rPr>
                  <w:rFonts w:ascii="Arial" w:hAnsi="Arial" w:cs="Arial"/>
                  <w:sz w:val="18"/>
                  <w:szCs w:val="18"/>
                </w:rPr>
                <w:t>Member</w:t>
              </w:r>
            </w:ins>
            <w:r>
              <w:rPr>
                <w:rFonts w:ascii="Arial" w:hAnsi="Arial" w:cs="Arial"/>
                <w:sz w:val="18"/>
                <w:szCs w:val="18"/>
              </w:rPr>
              <w:t xml:space="preserve"> NRA-TRA Comparison” from the Select a Report pull down list</w:t>
            </w:r>
          </w:p>
        </w:tc>
      </w:tr>
      <w:tr w:rsidR="00633FF9" w:rsidRPr="005D68D4" w14:paraId="217AE010" w14:textId="77777777" w:rsidTr="00F66F38">
        <w:tc>
          <w:tcPr>
            <w:tcW w:w="1470" w:type="dxa"/>
            <w:shd w:val="pct20" w:color="auto" w:fill="auto"/>
          </w:tcPr>
          <w:p w14:paraId="34A62E44"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6649AB43" w14:textId="77777777" w:rsidR="00633FF9" w:rsidRPr="005D68D4" w:rsidRDefault="00633FF9" w:rsidP="006C4819">
            <w:pPr>
              <w:rPr>
                <w:rFonts w:ascii="Arial" w:hAnsi="Arial" w:cs="Arial"/>
                <w:bCs/>
                <w:color w:val="FF0000"/>
                <w:sz w:val="18"/>
                <w:szCs w:val="18"/>
              </w:rPr>
            </w:pPr>
          </w:p>
        </w:tc>
        <w:tc>
          <w:tcPr>
            <w:tcW w:w="7880" w:type="dxa"/>
            <w:shd w:val="clear" w:color="auto" w:fill="auto"/>
          </w:tcPr>
          <w:p w14:paraId="333C0AE6"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56A9B0F5" w14:textId="77777777" w:rsidTr="00F66F38">
        <w:tc>
          <w:tcPr>
            <w:tcW w:w="1470" w:type="dxa"/>
            <w:shd w:val="pct20" w:color="auto" w:fill="auto"/>
          </w:tcPr>
          <w:p w14:paraId="01F29CB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53738062" w14:textId="77777777" w:rsidR="00633FF9" w:rsidRPr="005D68D4" w:rsidRDefault="00633FF9" w:rsidP="006C4819">
            <w:pPr>
              <w:rPr>
                <w:rFonts w:ascii="Arial" w:hAnsi="Arial" w:cs="Arial"/>
                <w:b/>
                <w:bCs/>
                <w:sz w:val="18"/>
                <w:szCs w:val="18"/>
              </w:rPr>
            </w:pPr>
          </w:p>
        </w:tc>
        <w:tc>
          <w:tcPr>
            <w:tcW w:w="7880" w:type="dxa"/>
            <w:shd w:val="clear" w:color="auto" w:fill="auto"/>
          </w:tcPr>
          <w:p w14:paraId="11111044" w14:textId="28E5B2AE" w:rsidR="00633FF9" w:rsidRPr="005D68D4" w:rsidRDefault="00633FF9" w:rsidP="006C4819">
            <w:pPr>
              <w:rPr>
                <w:rFonts w:ascii="Arial" w:hAnsi="Arial" w:cs="Arial"/>
                <w:sz w:val="18"/>
                <w:szCs w:val="18"/>
              </w:rPr>
            </w:pPr>
            <w:r>
              <w:rPr>
                <w:rFonts w:ascii="Arial" w:hAnsi="Arial" w:cs="Arial"/>
                <w:sz w:val="18"/>
                <w:szCs w:val="18"/>
              </w:rPr>
              <w:t>The “</w:t>
            </w:r>
            <w:del w:id="910" w:author="Jamal, Zaher CWK" w:date="2015-06-16T16:52:00Z">
              <w:r w:rsidR="003B2D50" w:rsidDel="0011575D">
                <w:rPr>
                  <w:rFonts w:ascii="Arial" w:hAnsi="Arial" w:cs="Arial"/>
                  <w:sz w:val="18"/>
                  <w:szCs w:val="18"/>
                </w:rPr>
                <w:delText>User</w:delText>
              </w:r>
            </w:del>
            <w:ins w:id="911" w:author="Jamal, Zaher CWK" w:date="2015-06-16T16:52:00Z">
              <w:r w:rsidR="0011575D">
                <w:rPr>
                  <w:rFonts w:ascii="Arial" w:hAnsi="Arial" w:cs="Arial"/>
                  <w:sz w:val="18"/>
                  <w:szCs w:val="18"/>
                </w:rPr>
                <w:t>Member</w:t>
              </w:r>
            </w:ins>
            <w:r>
              <w:rPr>
                <w:rFonts w:ascii="Arial" w:hAnsi="Arial" w:cs="Arial"/>
                <w:sz w:val="18"/>
                <w:szCs w:val="18"/>
              </w:rPr>
              <w:t xml:space="preserve"> NRA-TRA Comparison” standard report is produced</w:t>
            </w:r>
          </w:p>
        </w:tc>
      </w:tr>
      <w:tr w:rsidR="00633FF9" w:rsidRPr="005D68D4" w14:paraId="385A37C8" w14:textId="77777777" w:rsidTr="00F66F38">
        <w:tc>
          <w:tcPr>
            <w:tcW w:w="1470" w:type="dxa"/>
            <w:shd w:val="pct20" w:color="auto" w:fill="auto"/>
          </w:tcPr>
          <w:p w14:paraId="46F67FF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880" w:type="dxa"/>
            <w:shd w:val="clear" w:color="auto" w:fill="auto"/>
          </w:tcPr>
          <w:p w14:paraId="799731B0"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BE72F8" w:rsidRPr="005D68D4" w14:paraId="0A7B23FE" w14:textId="77777777" w:rsidTr="00F66F38">
        <w:tc>
          <w:tcPr>
            <w:tcW w:w="1470" w:type="dxa"/>
            <w:shd w:val="pct20" w:color="auto" w:fill="auto"/>
          </w:tcPr>
          <w:p w14:paraId="781ABD75" w14:textId="77777777" w:rsidR="00BE72F8" w:rsidRPr="005D68D4" w:rsidRDefault="00BE72F8" w:rsidP="006C4819">
            <w:pPr>
              <w:rPr>
                <w:rFonts w:ascii="Arial" w:hAnsi="Arial" w:cs="Arial"/>
                <w:b/>
                <w:bCs/>
                <w:sz w:val="18"/>
                <w:szCs w:val="18"/>
              </w:rPr>
            </w:pPr>
            <w:r>
              <w:rPr>
                <w:rFonts w:ascii="Arial" w:hAnsi="Arial" w:cs="Arial"/>
                <w:b/>
                <w:bCs/>
                <w:sz w:val="18"/>
                <w:szCs w:val="18"/>
              </w:rPr>
              <w:t>Priority</w:t>
            </w:r>
          </w:p>
        </w:tc>
        <w:tc>
          <w:tcPr>
            <w:tcW w:w="7880" w:type="dxa"/>
            <w:shd w:val="clear" w:color="auto" w:fill="auto"/>
          </w:tcPr>
          <w:p w14:paraId="34E32E7C" w14:textId="77777777" w:rsidR="00BE72F8" w:rsidRDefault="00BE72F8" w:rsidP="006C4819">
            <w:pPr>
              <w:rPr>
                <w:rFonts w:ascii="Arial" w:hAnsi="Arial" w:cs="Arial"/>
                <w:sz w:val="18"/>
                <w:szCs w:val="18"/>
              </w:rPr>
            </w:pPr>
            <w:r>
              <w:rPr>
                <w:rFonts w:ascii="Arial" w:hAnsi="Arial" w:cs="Arial"/>
                <w:sz w:val="18"/>
                <w:szCs w:val="18"/>
              </w:rPr>
              <w:t>Priority No 17</w:t>
            </w:r>
          </w:p>
        </w:tc>
      </w:tr>
      <w:tr w:rsidR="00633FF9" w:rsidRPr="005D68D4" w14:paraId="69C76222" w14:textId="77777777" w:rsidTr="00F66F38">
        <w:tc>
          <w:tcPr>
            <w:tcW w:w="1470" w:type="dxa"/>
            <w:shd w:val="pct20" w:color="auto" w:fill="auto"/>
          </w:tcPr>
          <w:p w14:paraId="31206BB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43D0236B" w14:textId="77777777" w:rsidR="00633FF9" w:rsidRPr="005D68D4" w:rsidRDefault="00633FF9" w:rsidP="006C4819">
            <w:pPr>
              <w:rPr>
                <w:rFonts w:ascii="Arial" w:hAnsi="Arial" w:cs="Arial"/>
                <w:b/>
                <w:bCs/>
                <w:sz w:val="18"/>
                <w:szCs w:val="18"/>
              </w:rPr>
            </w:pPr>
          </w:p>
          <w:p w14:paraId="22EB899A" w14:textId="77777777" w:rsidR="00633FF9" w:rsidRPr="005D68D4" w:rsidRDefault="00633FF9" w:rsidP="006C4819">
            <w:pPr>
              <w:rPr>
                <w:rFonts w:ascii="Arial" w:hAnsi="Arial" w:cs="Arial"/>
                <w:b/>
                <w:bCs/>
                <w:sz w:val="18"/>
                <w:szCs w:val="18"/>
              </w:rPr>
            </w:pPr>
          </w:p>
        </w:tc>
        <w:tc>
          <w:tcPr>
            <w:tcW w:w="7880" w:type="dxa"/>
            <w:shd w:val="clear" w:color="auto" w:fill="auto"/>
          </w:tcPr>
          <w:p w14:paraId="410AA898" w14:textId="77777777" w:rsidR="00633FF9" w:rsidRPr="00DB4E5F" w:rsidRDefault="00633FF9" w:rsidP="004E06BD">
            <w:pPr>
              <w:numPr>
                <w:ilvl w:val="0"/>
                <w:numId w:val="128"/>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50F2AC47" w14:textId="77777777" w:rsidR="00633FF9" w:rsidRPr="00DB4E5F" w:rsidRDefault="00633FF9" w:rsidP="004E06BD">
            <w:pPr>
              <w:numPr>
                <w:ilvl w:val="0"/>
                <w:numId w:val="128"/>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08C81090" w14:textId="77777777" w:rsidR="00633FF9" w:rsidRPr="00DB4E5F" w:rsidRDefault="00633FF9" w:rsidP="004E06BD">
            <w:pPr>
              <w:numPr>
                <w:ilvl w:val="0"/>
                <w:numId w:val="128"/>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7E3025F2" w14:textId="77777777" w:rsidR="00633FF9" w:rsidRPr="00DB4E5F" w:rsidRDefault="00633FF9" w:rsidP="004E06BD">
            <w:pPr>
              <w:numPr>
                <w:ilvl w:val="0"/>
                <w:numId w:val="128"/>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182CB99D" w14:textId="5A459660" w:rsidR="00633FF9" w:rsidRPr="00DB4E5F" w:rsidRDefault="00633FF9" w:rsidP="004E06BD">
            <w:pPr>
              <w:numPr>
                <w:ilvl w:val="0"/>
                <w:numId w:val="128"/>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912" w:author="Jamal, Zaher CWK" w:date="2015-06-16T16:52:00Z">
              <w:r w:rsidR="0011575D">
                <w:rPr>
                  <w:rFonts w:ascii="Arial" w:hAnsi="Arial" w:cs="Arial"/>
                  <w:sz w:val="18"/>
                  <w:szCs w:val="18"/>
                </w:rPr>
                <w:t>s</w:t>
              </w:r>
            </w:ins>
            <w:r>
              <w:rPr>
                <w:rFonts w:ascii="Arial" w:hAnsi="Arial" w:cs="Arial"/>
                <w:sz w:val="18"/>
                <w:szCs w:val="18"/>
              </w:rPr>
              <w:t xml:space="preserve"> the “</w:t>
            </w:r>
            <w:del w:id="913" w:author="Jamal, Zaher CWK" w:date="2015-06-16T16:53:00Z">
              <w:r w:rsidR="003B2D50" w:rsidDel="0011575D">
                <w:rPr>
                  <w:rFonts w:ascii="Arial" w:hAnsi="Arial" w:cs="Arial"/>
                  <w:sz w:val="18"/>
                  <w:szCs w:val="18"/>
                </w:rPr>
                <w:delText>User</w:delText>
              </w:r>
            </w:del>
            <w:ins w:id="914" w:author="Jamal, Zaher CWK" w:date="2015-06-16T16:53:00Z">
              <w:r w:rsidR="0011575D">
                <w:rPr>
                  <w:rFonts w:ascii="Arial" w:hAnsi="Arial" w:cs="Arial"/>
                  <w:sz w:val="18"/>
                  <w:szCs w:val="18"/>
                </w:rPr>
                <w:t>Member</w:t>
              </w:r>
            </w:ins>
            <w:r>
              <w:rPr>
                <w:rFonts w:ascii="Arial" w:hAnsi="Arial" w:cs="Arial"/>
                <w:sz w:val="18"/>
                <w:szCs w:val="18"/>
              </w:rPr>
              <w:t xml:space="preserve"> NRA-TRA Comparison” report from the list</w:t>
            </w:r>
          </w:p>
          <w:p w14:paraId="06D989E4" w14:textId="77777777" w:rsidR="00633FF9" w:rsidRPr="00DB4E5F" w:rsidRDefault="00633FF9" w:rsidP="004E06BD">
            <w:pPr>
              <w:numPr>
                <w:ilvl w:val="0"/>
                <w:numId w:val="128"/>
              </w:numPr>
              <w:rPr>
                <w:rFonts w:ascii="Arial" w:hAnsi="Arial" w:cs="Arial"/>
                <w:sz w:val="18"/>
                <w:szCs w:val="18"/>
              </w:rPr>
            </w:pPr>
            <w:r>
              <w:rPr>
                <w:rFonts w:ascii="Arial" w:hAnsi="Arial" w:cs="Arial"/>
                <w:sz w:val="18"/>
                <w:szCs w:val="18"/>
              </w:rPr>
              <w:t>The system displays the “Default Scope” for the report</w:t>
            </w:r>
          </w:p>
          <w:p w14:paraId="628B98BD"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user accepts the “Default Scope” and selects Continue</w:t>
            </w:r>
          </w:p>
          <w:p w14:paraId="206F6B3F" w14:textId="77777777" w:rsidR="00633FF9" w:rsidRDefault="00633FF9" w:rsidP="004E06BD">
            <w:pPr>
              <w:numPr>
                <w:ilvl w:val="0"/>
                <w:numId w:val="128"/>
              </w:numPr>
              <w:rPr>
                <w:rFonts w:ascii="Arial" w:hAnsi="Arial" w:cs="Arial"/>
                <w:sz w:val="18"/>
                <w:szCs w:val="18"/>
              </w:rPr>
            </w:pPr>
            <w:r>
              <w:rPr>
                <w:rFonts w:ascii="Arial" w:hAnsi="Arial" w:cs="Arial"/>
                <w:sz w:val="18"/>
                <w:szCs w:val="18"/>
              </w:rPr>
              <w:t xml:space="preserve">The system displays the “Default Filter” for the report </w:t>
            </w:r>
          </w:p>
          <w:p w14:paraId="6D720888"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user accepts the “Default Filter and selects Continue</w:t>
            </w:r>
          </w:p>
          <w:p w14:paraId="4ABE2F88"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system displays the date range options</w:t>
            </w:r>
          </w:p>
          <w:p w14:paraId="7D32646C"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user selects/enters the ‘As at date’ for the report and selects “Request Report”</w:t>
            </w:r>
          </w:p>
          <w:p w14:paraId="11437248"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6383EF1F" w14:textId="77777777" w:rsidR="00633FF9" w:rsidRDefault="00633FF9" w:rsidP="004E06BD">
            <w:pPr>
              <w:numPr>
                <w:ilvl w:val="0"/>
                <w:numId w:val="128"/>
              </w:numPr>
              <w:rPr>
                <w:rFonts w:ascii="Arial" w:hAnsi="Arial" w:cs="Arial"/>
                <w:sz w:val="18"/>
                <w:szCs w:val="18"/>
              </w:rPr>
            </w:pPr>
            <w:r>
              <w:rPr>
                <w:rFonts w:ascii="Arial" w:hAnsi="Arial" w:cs="Arial"/>
                <w:sz w:val="18"/>
                <w:szCs w:val="18"/>
              </w:rPr>
              <w:t>The user selects View Report</w:t>
            </w:r>
          </w:p>
          <w:p w14:paraId="57797697" w14:textId="77777777" w:rsidR="00633FF9" w:rsidRPr="005D68D4" w:rsidRDefault="00633FF9" w:rsidP="004E06BD">
            <w:pPr>
              <w:numPr>
                <w:ilvl w:val="0"/>
                <w:numId w:val="128"/>
              </w:numPr>
              <w:rPr>
                <w:rFonts w:ascii="Arial" w:hAnsi="Arial" w:cs="Arial"/>
                <w:sz w:val="18"/>
                <w:szCs w:val="18"/>
              </w:rPr>
            </w:pPr>
            <w:r>
              <w:rPr>
                <w:rFonts w:ascii="Arial" w:hAnsi="Arial" w:cs="Arial"/>
                <w:sz w:val="18"/>
                <w:szCs w:val="18"/>
              </w:rPr>
              <w:t>The system displays the report as specified</w:t>
            </w:r>
          </w:p>
        </w:tc>
      </w:tr>
      <w:tr w:rsidR="00633FF9" w:rsidRPr="005D68D4" w14:paraId="4D6277BF" w14:textId="77777777" w:rsidTr="00F66F38">
        <w:tc>
          <w:tcPr>
            <w:tcW w:w="1470" w:type="dxa"/>
            <w:shd w:val="pct20" w:color="auto" w:fill="auto"/>
          </w:tcPr>
          <w:p w14:paraId="210CA60B"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7D4AB8DA" w14:textId="77777777" w:rsidR="00633FF9" w:rsidRPr="005D68D4" w:rsidRDefault="00633FF9" w:rsidP="006C4819">
            <w:pPr>
              <w:rPr>
                <w:rFonts w:ascii="Arial" w:hAnsi="Arial" w:cs="Arial"/>
                <w:b/>
                <w:bCs/>
                <w:sz w:val="18"/>
                <w:szCs w:val="18"/>
              </w:rPr>
            </w:pPr>
          </w:p>
          <w:p w14:paraId="36A280A0" w14:textId="77777777" w:rsidR="00633FF9" w:rsidRPr="005D68D4" w:rsidRDefault="00633FF9" w:rsidP="006C4819">
            <w:pPr>
              <w:rPr>
                <w:rFonts w:ascii="Arial" w:hAnsi="Arial" w:cs="Arial"/>
                <w:b/>
                <w:bCs/>
                <w:sz w:val="18"/>
                <w:szCs w:val="18"/>
              </w:rPr>
            </w:pPr>
          </w:p>
        </w:tc>
        <w:tc>
          <w:tcPr>
            <w:tcW w:w="7880" w:type="dxa"/>
            <w:shd w:val="clear" w:color="auto" w:fill="auto"/>
          </w:tcPr>
          <w:p w14:paraId="132D56AA" w14:textId="77777777" w:rsidR="00633FF9" w:rsidRPr="005D68D4" w:rsidRDefault="00633FF9" w:rsidP="006C4819">
            <w:pPr>
              <w:rPr>
                <w:rFonts w:ascii="Arial" w:hAnsi="Arial" w:cs="Arial"/>
                <w:sz w:val="18"/>
                <w:szCs w:val="18"/>
              </w:rPr>
            </w:pPr>
          </w:p>
        </w:tc>
      </w:tr>
      <w:tr w:rsidR="00F66F38" w:rsidRPr="005D68D4" w14:paraId="52B62E0F" w14:textId="77777777" w:rsidTr="00F66F38">
        <w:tc>
          <w:tcPr>
            <w:tcW w:w="1470" w:type="dxa"/>
            <w:shd w:val="pct20" w:color="auto" w:fill="auto"/>
          </w:tcPr>
          <w:p w14:paraId="4164E393" w14:textId="71BAD74A"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80" w:type="dxa"/>
            <w:shd w:val="clear" w:color="auto" w:fill="auto"/>
          </w:tcPr>
          <w:p w14:paraId="27E215D7" w14:textId="77777777" w:rsidR="00F66F38" w:rsidRDefault="00F66F38" w:rsidP="00F66F38">
            <w:pPr>
              <w:rPr>
                <w:rFonts w:ascii="Arial" w:hAnsi="Arial" w:cs="Arial"/>
                <w:sz w:val="18"/>
                <w:szCs w:val="18"/>
              </w:rPr>
            </w:pPr>
            <w:r>
              <w:rPr>
                <w:rFonts w:ascii="Arial" w:hAnsi="Arial" w:cs="Arial"/>
                <w:sz w:val="18"/>
                <w:szCs w:val="18"/>
              </w:rPr>
              <w:t>HTML/Excel</w:t>
            </w:r>
          </w:p>
          <w:p w14:paraId="567B4941" w14:textId="77777777" w:rsidR="00F66F38" w:rsidRPr="005D68D4" w:rsidRDefault="00F66F38" w:rsidP="00F66F38">
            <w:pPr>
              <w:rPr>
                <w:rFonts w:ascii="Arial" w:hAnsi="Arial" w:cs="Arial"/>
                <w:sz w:val="18"/>
                <w:szCs w:val="18"/>
              </w:rPr>
            </w:pPr>
          </w:p>
        </w:tc>
      </w:tr>
      <w:tr w:rsidR="00F66F38" w:rsidRPr="005D68D4" w14:paraId="6D93C747" w14:textId="77777777" w:rsidTr="00F66F38">
        <w:tc>
          <w:tcPr>
            <w:tcW w:w="1470" w:type="dxa"/>
            <w:shd w:val="pct20" w:color="auto" w:fill="auto"/>
          </w:tcPr>
          <w:p w14:paraId="24A00985" w14:textId="276C9892"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80" w:type="dxa"/>
            <w:shd w:val="clear" w:color="auto" w:fill="auto"/>
          </w:tcPr>
          <w:p w14:paraId="0C25ED1D" w14:textId="1A6BB2AC" w:rsidR="00F66F38" w:rsidRDefault="00F66F38" w:rsidP="00F66F38">
            <w:pPr>
              <w:rPr>
                <w:rFonts w:ascii="Arial" w:hAnsi="Arial" w:cs="Arial"/>
                <w:sz w:val="18"/>
                <w:szCs w:val="18"/>
              </w:rPr>
            </w:pPr>
            <w:r>
              <w:rPr>
                <w:rFonts w:ascii="Arial" w:hAnsi="Arial" w:cs="Arial"/>
                <w:sz w:val="18"/>
                <w:szCs w:val="18"/>
              </w:rPr>
              <w:t>Account Status Group</w:t>
            </w:r>
            <w:r w:rsidRPr="00F66F38">
              <w:rPr>
                <w:rFonts w:ascii="Arial" w:hAnsi="Arial" w:cs="Arial"/>
                <w:sz w:val="18"/>
                <w:szCs w:val="18"/>
              </w:rPr>
              <w:t>/Gender/Investment Style</w:t>
            </w:r>
          </w:p>
          <w:p w14:paraId="2A99E931" w14:textId="77777777" w:rsidR="00F66F38" w:rsidRPr="005D68D4" w:rsidRDefault="00F66F38" w:rsidP="00F66F38">
            <w:pPr>
              <w:rPr>
                <w:rFonts w:ascii="Arial" w:hAnsi="Arial" w:cs="Arial"/>
                <w:sz w:val="18"/>
                <w:szCs w:val="18"/>
              </w:rPr>
            </w:pPr>
          </w:p>
        </w:tc>
      </w:tr>
      <w:tr w:rsidR="00F66F38" w:rsidRPr="005D68D4" w14:paraId="60B596C3" w14:textId="77777777" w:rsidTr="00F66F38">
        <w:trPr>
          <w:trHeight w:val="683"/>
        </w:trPr>
        <w:tc>
          <w:tcPr>
            <w:tcW w:w="1470" w:type="dxa"/>
            <w:shd w:val="pct20" w:color="auto" w:fill="auto"/>
          </w:tcPr>
          <w:p w14:paraId="5598B8DF"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5EF91EB9" w14:textId="77777777" w:rsidR="00F66F38" w:rsidRPr="005D68D4" w:rsidRDefault="00F66F38" w:rsidP="00F66F38">
            <w:pPr>
              <w:rPr>
                <w:rFonts w:ascii="Arial" w:hAnsi="Arial" w:cs="Arial"/>
                <w:b/>
                <w:bCs/>
                <w:sz w:val="18"/>
                <w:szCs w:val="18"/>
              </w:rPr>
            </w:pPr>
          </w:p>
        </w:tc>
        <w:tc>
          <w:tcPr>
            <w:tcW w:w="7880" w:type="dxa"/>
            <w:shd w:val="clear" w:color="auto" w:fill="auto"/>
          </w:tcPr>
          <w:p w14:paraId="161C85A3"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5F3F7D4E" w14:textId="77777777" w:rsidR="00F66F38" w:rsidRDefault="00F66F38" w:rsidP="00F66F38">
            <w:pPr>
              <w:rPr>
                <w:rFonts w:ascii="Arial" w:hAnsi="Arial" w:cs="Arial"/>
                <w:sz w:val="18"/>
                <w:szCs w:val="18"/>
              </w:rPr>
            </w:pPr>
          </w:p>
          <w:p w14:paraId="21B6F0EE" w14:textId="656EF602" w:rsidR="00F66F38" w:rsidRDefault="00F66F38" w:rsidP="00F66F38">
            <w:pPr>
              <w:rPr>
                <w:rFonts w:ascii="Arial" w:hAnsi="Arial" w:cs="Arial"/>
                <w:sz w:val="18"/>
                <w:szCs w:val="18"/>
              </w:rPr>
            </w:pPr>
            <w:r>
              <w:rPr>
                <w:rFonts w:ascii="Arial" w:hAnsi="Arial" w:cs="Arial"/>
                <w:sz w:val="18"/>
                <w:szCs w:val="18"/>
              </w:rPr>
              <w:t xml:space="preserve">The default scope linked to the </w:t>
            </w:r>
            <w:del w:id="915" w:author="Jamal, Zaher CWK" w:date="2015-06-16T16:53:00Z">
              <w:r w:rsidR="003B2D50" w:rsidDel="00D43E4B">
                <w:rPr>
                  <w:rFonts w:ascii="Arial" w:hAnsi="Arial" w:cs="Arial"/>
                  <w:sz w:val="18"/>
                  <w:szCs w:val="18"/>
                </w:rPr>
                <w:delText>User</w:delText>
              </w:r>
            </w:del>
            <w:ins w:id="916" w:author="Jamal, Zaher CWK" w:date="2015-06-16T16:53:00Z">
              <w:r w:rsidR="00D43E4B">
                <w:rPr>
                  <w:rFonts w:ascii="Arial" w:hAnsi="Arial" w:cs="Arial"/>
                  <w:sz w:val="18"/>
                  <w:szCs w:val="18"/>
                </w:rPr>
                <w:t>Member</w:t>
              </w:r>
            </w:ins>
            <w:r>
              <w:rPr>
                <w:rFonts w:ascii="Arial" w:hAnsi="Arial" w:cs="Arial"/>
                <w:sz w:val="18"/>
                <w:szCs w:val="18"/>
              </w:rPr>
              <w:t xml:space="preserve"> NRA-TRA Comparison should be “Current Scheme” this should mean that the report is run for the scheme that the user is logged in as.  No lower level permissions should apply.</w:t>
            </w:r>
          </w:p>
          <w:p w14:paraId="02459AE7" w14:textId="77777777" w:rsidR="00F66F38" w:rsidRDefault="00F66F38" w:rsidP="00F66F38">
            <w:pPr>
              <w:rPr>
                <w:rFonts w:ascii="Arial" w:hAnsi="Arial" w:cs="Arial"/>
                <w:sz w:val="18"/>
                <w:szCs w:val="18"/>
              </w:rPr>
            </w:pPr>
          </w:p>
          <w:p w14:paraId="43544B7C"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13E0BD67" w14:textId="77777777" w:rsidR="00F66F38" w:rsidRDefault="00F66F38" w:rsidP="00F66F38">
            <w:pPr>
              <w:rPr>
                <w:rFonts w:ascii="Arial" w:hAnsi="Arial" w:cs="Arial"/>
                <w:sz w:val="18"/>
                <w:szCs w:val="18"/>
              </w:rPr>
            </w:pPr>
          </w:p>
          <w:p w14:paraId="2FCECB5F" w14:textId="733B32CA" w:rsidR="00F66F38" w:rsidRDefault="00F66F38" w:rsidP="00F66F38">
            <w:pPr>
              <w:rPr>
                <w:rFonts w:ascii="Arial" w:hAnsi="Arial" w:cs="Arial"/>
                <w:sz w:val="18"/>
                <w:szCs w:val="18"/>
              </w:rPr>
            </w:pPr>
            <w:r>
              <w:rPr>
                <w:rFonts w:ascii="Arial" w:hAnsi="Arial" w:cs="Arial"/>
                <w:sz w:val="18"/>
                <w:szCs w:val="18"/>
              </w:rPr>
              <w:t xml:space="preserve">The default filter linked to the </w:t>
            </w:r>
            <w:del w:id="917" w:author="Jamal, Zaher CWK" w:date="2015-06-16T16:53:00Z">
              <w:r w:rsidR="003B2D50" w:rsidDel="00D43E4B">
                <w:rPr>
                  <w:rFonts w:ascii="Arial" w:hAnsi="Arial" w:cs="Arial"/>
                  <w:sz w:val="18"/>
                  <w:szCs w:val="18"/>
                </w:rPr>
                <w:delText>User</w:delText>
              </w:r>
            </w:del>
            <w:ins w:id="918" w:author="Jamal, Zaher CWK" w:date="2015-06-16T16:53:00Z">
              <w:r w:rsidR="00D43E4B">
                <w:rPr>
                  <w:rFonts w:ascii="Arial" w:hAnsi="Arial" w:cs="Arial"/>
                  <w:sz w:val="18"/>
                  <w:szCs w:val="18"/>
                </w:rPr>
                <w:t>Member</w:t>
              </w:r>
            </w:ins>
            <w:r>
              <w:rPr>
                <w:rFonts w:ascii="Arial" w:hAnsi="Arial" w:cs="Arial"/>
                <w:sz w:val="18"/>
                <w:szCs w:val="18"/>
              </w:rPr>
              <w:t xml:space="preserve"> NRA-TRA Comparison should be the “Standard Filter” this should mean that the report is run for all </w:t>
            </w:r>
            <w:del w:id="919" w:author="Jamal, Zaher CWK" w:date="2015-06-16T16:53:00Z">
              <w:r w:rsidR="003B2D50" w:rsidDel="00D43E4B">
                <w:rPr>
                  <w:rFonts w:ascii="Arial" w:hAnsi="Arial" w:cs="Arial"/>
                  <w:sz w:val="18"/>
                  <w:szCs w:val="18"/>
                </w:rPr>
                <w:delText>user</w:delText>
              </w:r>
            </w:del>
            <w:ins w:id="920" w:author="Jamal, Zaher CWK" w:date="2015-06-16T16:53:00Z">
              <w:r w:rsidR="00D43E4B">
                <w:rPr>
                  <w:rFonts w:ascii="Arial" w:hAnsi="Arial" w:cs="Arial"/>
                  <w:sz w:val="18"/>
                  <w:szCs w:val="18"/>
                </w:rPr>
                <w:t>member</w:t>
              </w:r>
            </w:ins>
            <w:r>
              <w:rPr>
                <w:rFonts w:ascii="Arial" w:hAnsi="Arial" w:cs="Arial"/>
                <w:sz w:val="18"/>
                <w:szCs w:val="18"/>
              </w:rPr>
              <w:t>s that meet the report criteria.</w:t>
            </w:r>
          </w:p>
          <w:p w14:paraId="2B5CC2C5" w14:textId="77777777" w:rsidR="00F66F38" w:rsidRDefault="00F66F38" w:rsidP="00F66F38">
            <w:pPr>
              <w:rPr>
                <w:rFonts w:ascii="Arial" w:hAnsi="Arial" w:cs="Arial"/>
                <w:sz w:val="18"/>
                <w:szCs w:val="18"/>
              </w:rPr>
            </w:pPr>
          </w:p>
          <w:p w14:paraId="20A8CF71"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072AEDA8" w14:textId="77777777" w:rsidR="00F66F38" w:rsidRDefault="00F66F38" w:rsidP="00F66F38">
            <w:pPr>
              <w:rPr>
                <w:rFonts w:ascii="Arial" w:hAnsi="Arial" w:cs="Arial"/>
                <w:sz w:val="18"/>
                <w:szCs w:val="18"/>
              </w:rPr>
            </w:pPr>
          </w:p>
          <w:p w14:paraId="14EC0413"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3D650FAA" w14:textId="77777777" w:rsidR="00F66F38" w:rsidRDefault="00F66F38" w:rsidP="00F66F38">
            <w:pPr>
              <w:rPr>
                <w:rFonts w:ascii="Arial" w:hAnsi="Arial" w:cs="Arial"/>
                <w:sz w:val="18"/>
                <w:szCs w:val="18"/>
              </w:rPr>
            </w:pPr>
          </w:p>
          <w:p w14:paraId="6916C087"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MBR_DATES&gt;MBR_DT field can be used to obtain the contribution levels as at the date  entered</w:t>
            </w:r>
          </w:p>
          <w:p w14:paraId="28E4D7BB" w14:textId="77777777" w:rsidR="00F66F38" w:rsidRDefault="00F66F38" w:rsidP="00F66F38">
            <w:pPr>
              <w:rPr>
                <w:rFonts w:ascii="Arial" w:hAnsi="Arial" w:cs="Arial"/>
                <w:sz w:val="18"/>
                <w:szCs w:val="18"/>
              </w:rPr>
            </w:pPr>
          </w:p>
          <w:p w14:paraId="6E34EEDB"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7FBC4429" w14:textId="77777777" w:rsidR="00F66F38" w:rsidRDefault="00F66F38" w:rsidP="00F66F38">
            <w:pPr>
              <w:rPr>
                <w:rFonts w:ascii="Arial" w:hAnsi="Arial" w:cs="Arial"/>
                <w:sz w:val="18"/>
                <w:szCs w:val="18"/>
              </w:rPr>
            </w:pPr>
          </w:p>
          <w:p w14:paraId="748FDBCB" w14:textId="4EAD612A"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w:t>
            </w:r>
            <w:del w:id="921" w:author="Jamal, Zaher CWK" w:date="2015-06-16T16:53:00Z">
              <w:r w:rsidR="003B2D50" w:rsidDel="00D43E4B">
                <w:rPr>
                  <w:rFonts w:ascii="Arial" w:hAnsi="Arial" w:cs="Arial"/>
                  <w:sz w:val="18"/>
                  <w:szCs w:val="18"/>
                </w:rPr>
                <w:delText>User</w:delText>
              </w:r>
            </w:del>
            <w:ins w:id="922" w:author="Jamal, Zaher CWK" w:date="2015-06-16T16:53:00Z">
              <w:r w:rsidR="00D43E4B">
                <w:rPr>
                  <w:rFonts w:ascii="Arial" w:hAnsi="Arial" w:cs="Arial"/>
                  <w:sz w:val="18"/>
                  <w:szCs w:val="18"/>
                </w:rPr>
                <w:t>Member</w:t>
              </w:r>
            </w:ins>
            <w:r>
              <w:rPr>
                <w:rFonts w:ascii="Arial" w:hAnsi="Arial" w:cs="Arial"/>
                <w:sz w:val="18"/>
                <w:szCs w:val="18"/>
              </w:rPr>
              <w:t xml:space="preserve"> NRA-TRA Comparison the system needs to identify each </w:t>
            </w:r>
            <w:del w:id="923" w:author="Jamal, Zaher CWK" w:date="2015-06-16T16:54:00Z">
              <w:r w:rsidR="003B2D50" w:rsidDel="00D43E4B">
                <w:rPr>
                  <w:rFonts w:ascii="Arial" w:hAnsi="Arial" w:cs="Arial"/>
                  <w:sz w:val="18"/>
                  <w:szCs w:val="18"/>
                </w:rPr>
                <w:delText>user</w:delText>
              </w:r>
            </w:del>
            <w:ins w:id="924" w:author="Jamal, Zaher CWK" w:date="2015-06-16T16:54:00Z">
              <w:r w:rsidR="00D43E4B">
                <w:rPr>
                  <w:rFonts w:ascii="Arial" w:hAnsi="Arial" w:cs="Arial"/>
                  <w:sz w:val="18"/>
                  <w:szCs w:val="18"/>
                </w:rPr>
                <w:t>member</w:t>
              </w:r>
            </w:ins>
            <w:r>
              <w:rPr>
                <w:rFonts w:ascii="Arial" w:hAnsi="Arial" w:cs="Arial"/>
                <w:sz w:val="18"/>
                <w:szCs w:val="18"/>
              </w:rPr>
              <w:t xml:space="preserve"> whose TRA differs from the NRA as at the date entered and report the following data:</w:t>
            </w:r>
          </w:p>
          <w:p w14:paraId="4DEFE12C" w14:textId="77777777" w:rsidR="00F66F38" w:rsidRDefault="00F66F38" w:rsidP="00F66F38">
            <w:pPr>
              <w:rPr>
                <w:rFonts w:ascii="Arial" w:hAnsi="Arial" w:cs="Arial"/>
                <w:sz w:val="18"/>
                <w:szCs w:val="18"/>
              </w:rPr>
            </w:pPr>
          </w:p>
          <w:p w14:paraId="069E3A84" w14:textId="6DBA10D4" w:rsidR="00F66F38" w:rsidRDefault="003B2D50" w:rsidP="004E06BD">
            <w:pPr>
              <w:numPr>
                <w:ilvl w:val="0"/>
                <w:numId w:val="129"/>
              </w:numPr>
              <w:rPr>
                <w:rFonts w:ascii="Arial" w:hAnsi="Arial" w:cs="Arial"/>
                <w:sz w:val="18"/>
                <w:szCs w:val="18"/>
              </w:rPr>
            </w:pPr>
            <w:del w:id="925" w:author="Jamal, Zaher CWK" w:date="2015-06-16T16:54:00Z">
              <w:r w:rsidDel="00D43E4B">
                <w:rPr>
                  <w:rFonts w:ascii="Arial" w:hAnsi="Arial" w:cs="Arial"/>
                  <w:sz w:val="18"/>
                  <w:szCs w:val="18"/>
                </w:rPr>
                <w:delText>User</w:delText>
              </w:r>
            </w:del>
            <w:ins w:id="926" w:author="Jamal, Zaher CWK" w:date="2015-06-16T16:54:00Z">
              <w:r w:rsidR="00D43E4B">
                <w:rPr>
                  <w:rFonts w:ascii="Arial" w:hAnsi="Arial" w:cs="Arial"/>
                  <w:sz w:val="18"/>
                  <w:szCs w:val="18"/>
                </w:rPr>
                <w:t>Member</w:t>
              </w:r>
            </w:ins>
            <w:r w:rsidR="00F66F38">
              <w:rPr>
                <w:rFonts w:ascii="Arial" w:hAnsi="Arial" w:cs="Arial"/>
                <w:sz w:val="18"/>
                <w:szCs w:val="18"/>
              </w:rPr>
              <w:t xml:space="preserve"> account number</w:t>
            </w:r>
          </w:p>
          <w:p w14:paraId="7F379225" w14:textId="14B6D482" w:rsidR="00F66F38" w:rsidRDefault="003B2D50" w:rsidP="004E06BD">
            <w:pPr>
              <w:numPr>
                <w:ilvl w:val="0"/>
                <w:numId w:val="129"/>
              </w:numPr>
              <w:rPr>
                <w:rFonts w:ascii="Arial" w:hAnsi="Arial" w:cs="Arial"/>
                <w:sz w:val="18"/>
                <w:szCs w:val="18"/>
              </w:rPr>
            </w:pPr>
            <w:del w:id="927" w:author="Jamal, Zaher CWK" w:date="2015-06-16T16:54:00Z">
              <w:r w:rsidDel="00D43E4B">
                <w:rPr>
                  <w:rFonts w:ascii="Arial" w:hAnsi="Arial" w:cs="Arial"/>
                  <w:sz w:val="18"/>
                  <w:szCs w:val="18"/>
                </w:rPr>
                <w:delText>User</w:delText>
              </w:r>
            </w:del>
            <w:ins w:id="928" w:author="Jamal, Zaher CWK" w:date="2015-06-16T16:54:00Z">
              <w:r w:rsidR="00D43E4B">
                <w:rPr>
                  <w:rFonts w:ascii="Arial" w:hAnsi="Arial" w:cs="Arial"/>
                  <w:sz w:val="18"/>
                  <w:szCs w:val="18"/>
                </w:rPr>
                <w:t>Member</w:t>
              </w:r>
            </w:ins>
            <w:r w:rsidR="00F66F38">
              <w:rPr>
                <w:rFonts w:ascii="Arial" w:hAnsi="Arial" w:cs="Arial"/>
                <w:sz w:val="18"/>
                <w:szCs w:val="18"/>
              </w:rPr>
              <w:t xml:space="preserve"> surname</w:t>
            </w:r>
          </w:p>
          <w:p w14:paraId="11EE9E7D" w14:textId="26DC93A4" w:rsidR="00F66F38" w:rsidRDefault="003B2D50" w:rsidP="004E06BD">
            <w:pPr>
              <w:numPr>
                <w:ilvl w:val="0"/>
                <w:numId w:val="129"/>
              </w:numPr>
              <w:rPr>
                <w:rFonts w:ascii="Arial" w:hAnsi="Arial" w:cs="Arial"/>
                <w:sz w:val="18"/>
                <w:szCs w:val="18"/>
              </w:rPr>
            </w:pPr>
            <w:del w:id="929" w:author="Jamal, Zaher CWK" w:date="2015-06-16T16:54:00Z">
              <w:r w:rsidDel="00D43E4B">
                <w:rPr>
                  <w:rFonts w:ascii="Arial" w:hAnsi="Arial" w:cs="Arial"/>
                  <w:sz w:val="18"/>
                  <w:szCs w:val="18"/>
                </w:rPr>
                <w:delText>User</w:delText>
              </w:r>
            </w:del>
            <w:ins w:id="930" w:author="Jamal, Zaher CWK" w:date="2015-06-16T16:54:00Z">
              <w:r w:rsidR="00D43E4B">
                <w:rPr>
                  <w:rFonts w:ascii="Arial" w:hAnsi="Arial" w:cs="Arial"/>
                  <w:sz w:val="18"/>
                  <w:szCs w:val="18"/>
                </w:rPr>
                <w:t>Member</w:t>
              </w:r>
            </w:ins>
            <w:r w:rsidR="00F66F38">
              <w:rPr>
                <w:rFonts w:ascii="Arial" w:hAnsi="Arial" w:cs="Arial"/>
                <w:sz w:val="18"/>
                <w:szCs w:val="18"/>
              </w:rPr>
              <w:t xml:space="preserve"> forename</w:t>
            </w:r>
          </w:p>
          <w:p w14:paraId="0A42DD6E" w14:textId="0D7D4B5A" w:rsidR="00F66F38" w:rsidRDefault="003B2D50" w:rsidP="004E06BD">
            <w:pPr>
              <w:numPr>
                <w:ilvl w:val="0"/>
                <w:numId w:val="129"/>
              </w:numPr>
              <w:rPr>
                <w:rFonts w:ascii="Arial" w:hAnsi="Arial" w:cs="Arial"/>
                <w:sz w:val="18"/>
                <w:szCs w:val="18"/>
              </w:rPr>
            </w:pPr>
            <w:del w:id="931" w:author="Jamal, Zaher CWK" w:date="2015-06-16T16:54:00Z">
              <w:r w:rsidDel="00D43E4B">
                <w:rPr>
                  <w:rFonts w:ascii="Arial" w:hAnsi="Arial" w:cs="Arial"/>
                  <w:sz w:val="18"/>
                  <w:szCs w:val="18"/>
                </w:rPr>
                <w:delText>User</w:delText>
              </w:r>
            </w:del>
            <w:ins w:id="932" w:author="Jamal, Zaher CWK" w:date="2015-06-16T16:54:00Z">
              <w:r w:rsidR="00D43E4B">
                <w:rPr>
                  <w:rFonts w:ascii="Arial" w:hAnsi="Arial" w:cs="Arial"/>
                  <w:sz w:val="18"/>
                  <w:szCs w:val="18"/>
                </w:rPr>
                <w:t>Member</w:t>
              </w:r>
            </w:ins>
            <w:r w:rsidR="00F66F38">
              <w:rPr>
                <w:rFonts w:ascii="Arial" w:hAnsi="Arial" w:cs="Arial"/>
                <w:sz w:val="18"/>
                <w:szCs w:val="18"/>
              </w:rPr>
              <w:t xml:space="preserve"> NINO</w:t>
            </w:r>
          </w:p>
          <w:p w14:paraId="42358B65" w14:textId="77777777" w:rsidR="00F66F38" w:rsidRDefault="00F66F38" w:rsidP="004E06BD">
            <w:pPr>
              <w:numPr>
                <w:ilvl w:val="0"/>
                <w:numId w:val="129"/>
              </w:numPr>
              <w:rPr>
                <w:rFonts w:ascii="Arial" w:hAnsi="Arial" w:cs="Arial"/>
                <w:sz w:val="18"/>
                <w:szCs w:val="18"/>
              </w:rPr>
            </w:pPr>
            <w:r>
              <w:rPr>
                <w:rFonts w:ascii="Arial" w:hAnsi="Arial" w:cs="Arial"/>
                <w:sz w:val="18"/>
                <w:szCs w:val="18"/>
              </w:rPr>
              <w:t>Scheme NRA</w:t>
            </w:r>
          </w:p>
          <w:p w14:paraId="1B3171A4" w14:textId="614DD57C" w:rsidR="00F66F38" w:rsidRDefault="003B2D50" w:rsidP="004E06BD">
            <w:pPr>
              <w:numPr>
                <w:ilvl w:val="0"/>
                <w:numId w:val="129"/>
              </w:numPr>
              <w:rPr>
                <w:rFonts w:ascii="Arial" w:hAnsi="Arial" w:cs="Arial"/>
                <w:sz w:val="18"/>
                <w:szCs w:val="18"/>
              </w:rPr>
            </w:pPr>
            <w:del w:id="933" w:author="Jamal, Zaher CWK" w:date="2015-06-16T16:54:00Z">
              <w:r w:rsidDel="00D43E4B">
                <w:rPr>
                  <w:rFonts w:ascii="Arial" w:hAnsi="Arial" w:cs="Arial"/>
                  <w:sz w:val="18"/>
                  <w:szCs w:val="18"/>
                </w:rPr>
                <w:delText>User</w:delText>
              </w:r>
            </w:del>
            <w:ins w:id="934" w:author="Jamal, Zaher CWK" w:date="2015-06-16T16:54:00Z">
              <w:r w:rsidR="00D43E4B">
                <w:rPr>
                  <w:rFonts w:ascii="Arial" w:hAnsi="Arial" w:cs="Arial"/>
                  <w:sz w:val="18"/>
                  <w:szCs w:val="18"/>
                </w:rPr>
                <w:t>Member</w:t>
              </w:r>
            </w:ins>
            <w:r w:rsidR="00F66F38">
              <w:rPr>
                <w:rFonts w:ascii="Arial" w:hAnsi="Arial" w:cs="Arial"/>
                <w:sz w:val="18"/>
                <w:szCs w:val="18"/>
              </w:rPr>
              <w:t xml:space="preserve"> TRA</w:t>
            </w:r>
          </w:p>
          <w:p w14:paraId="52E17326" w14:textId="77777777" w:rsidR="00F66F38" w:rsidRDefault="00F66F38" w:rsidP="00F66F38">
            <w:pPr>
              <w:ind w:left="360"/>
              <w:rPr>
                <w:rFonts w:ascii="Arial" w:hAnsi="Arial" w:cs="Arial"/>
                <w:sz w:val="18"/>
                <w:szCs w:val="18"/>
              </w:rPr>
            </w:pPr>
            <w:r>
              <w:rPr>
                <w:rFonts w:ascii="Arial" w:hAnsi="Arial" w:cs="Arial"/>
                <w:sz w:val="18"/>
                <w:szCs w:val="18"/>
              </w:rPr>
              <w:t>And also obtain:</w:t>
            </w:r>
          </w:p>
          <w:p w14:paraId="2E0B5917" w14:textId="6AD1A087" w:rsidR="00F66F38" w:rsidRPr="00054814" w:rsidRDefault="00F66F38" w:rsidP="004E06BD">
            <w:pPr>
              <w:numPr>
                <w:ilvl w:val="0"/>
                <w:numId w:val="130"/>
              </w:numPr>
              <w:rPr>
                <w:rFonts w:ascii="Arial" w:hAnsi="Arial" w:cs="Arial"/>
                <w:sz w:val="18"/>
                <w:szCs w:val="18"/>
              </w:rPr>
            </w:pPr>
            <w:r>
              <w:rPr>
                <w:rFonts w:ascii="Arial" w:hAnsi="Arial" w:cs="Arial"/>
                <w:sz w:val="18"/>
                <w:szCs w:val="18"/>
              </w:rPr>
              <w:t xml:space="preserve">Total number of </w:t>
            </w:r>
            <w:del w:id="935" w:author="Jamal, Zaher CWK" w:date="2015-06-16T16:54:00Z">
              <w:r w:rsidR="003B2D50" w:rsidDel="00D43E4B">
                <w:rPr>
                  <w:rFonts w:ascii="Arial" w:hAnsi="Arial" w:cs="Arial"/>
                  <w:sz w:val="18"/>
                  <w:szCs w:val="18"/>
                </w:rPr>
                <w:delText>user</w:delText>
              </w:r>
            </w:del>
            <w:ins w:id="936" w:author="Jamal, Zaher CWK" w:date="2015-06-16T16:54:00Z">
              <w:r w:rsidR="00D43E4B">
                <w:rPr>
                  <w:rFonts w:ascii="Arial" w:hAnsi="Arial" w:cs="Arial"/>
                  <w:sz w:val="18"/>
                  <w:szCs w:val="18"/>
                </w:rPr>
                <w:t>member</w:t>
              </w:r>
            </w:ins>
            <w:r>
              <w:rPr>
                <w:rFonts w:ascii="Arial" w:hAnsi="Arial" w:cs="Arial"/>
                <w:sz w:val="18"/>
                <w:szCs w:val="18"/>
              </w:rPr>
              <w:t>s</w:t>
            </w:r>
          </w:p>
          <w:p w14:paraId="04658A7F" w14:textId="625D19B4" w:rsidR="00F66F38" w:rsidRPr="00054814" w:rsidRDefault="00F66F38" w:rsidP="004E06BD">
            <w:pPr>
              <w:numPr>
                <w:ilvl w:val="0"/>
                <w:numId w:val="130"/>
              </w:numPr>
              <w:rPr>
                <w:rFonts w:ascii="Arial" w:hAnsi="Arial" w:cs="Arial"/>
                <w:sz w:val="18"/>
                <w:szCs w:val="18"/>
              </w:rPr>
            </w:pPr>
            <w:r>
              <w:rPr>
                <w:rFonts w:ascii="Arial" w:hAnsi="Arial" w:cs="Arial"/>
                <w:sz w:val="18"/>
                <w:szCs w:val="18"/>
              </w:rPr>
              <w:t xml:space="preserve">Total number of </w:t>
            </w:r>
            <w:del w:id="937" w:author="Jamal, Zaher CWK" w:date="2015-06-16T16:54:00Z">
              <w:r w:rsidR="003B2D50" w:rsidDel="00D43E4B">
                <w:rPr>
                  <w:rFonts w:ascii="Arial" w:hAnsi="Arial" w:cs="Arial"/>
                  <w:sz w:val="18"/>
                  <w:szCs w:val="18"/>
                </w:rPr>
                <w:delText>user</w:delText>
              </w:r>
            </w:del>
            <w:ins w:id="938" w:author="Jamal, Zaher CWK" w:date="2015-06-16T16:54:00Z">
              <w:r w:rsidR="00D43E4B">
                <w:rPr>
                  <w:rFonts w:ascii="Arial" w:hAnsi="Arial" w:cs="Arial"/>
                  <w:sz w:val="18"/>
                  <w:szCs w:val="18"/>
                </w:rPr>
                <w:t>member</w:t>
              </w:r>
            </w:ins>
            <w:r>
              <w:rPr>
                <w:rFonts w:ascii="Arial" w:hAnsi="Arial" w:cs="Arial"/>
                <w:sz w:val="18"/>
                <w:szCs w:val="18"/>
              </w:rPr>
              <w:t>s with a TRA matching the NRA</w:t>
            </w:r>
          </w:p>
          <w:p w14:paraId="467ED406" w14:textId="02B72B38" w:rsidR="00F66F38" w:rsidRPr="008253D7" w:rsidRDefault="00F66F38" w:rsidP="004E06BD">
            <w:pPr>
              <w:numPr>
                <w:ilvl w:val="0"/>
                <w:numId w:val="130"/>
              </w:numPr>
              <w:rPr>
                <w:rFonts w:ascii="Arial" w:hAnsi="Arial" w:cs="Arial"/>
                <w:sz w:val="18"/>
                <w:szCs w:val="18"/>
              </w:rPr>
            </w:pPr>
            <w:r>
              <w:rPr>
                <w:rFonts w:ascii="Arial" w:hAnsi="Arial" w:cs="Arial"/>
                <w:sz w:val="18"/>
                <w:szCs w:val="18"/>
              </w:rPr>
              <w:t xml:space="preserve">Total number of </w:t>
            </w:r>
            <w:del w:id="939" w:author="Jamal, Zaher CWK" w:date="2015-06-16T16:54:00Z">
              <w:r w:rsidR="003B2D50" w:rsidDel="00D43E4B">
                <w:rPr>
                  <w:rFonts w:ascii="Arial" w:hAnsi="Arial" w:cs="Arial"/>
                  <w:sz w:val="18"/>
                  <w:szCs w:val="18"/>
                </w:rPr>
                <w:delText>user</w:delText>
              </w:r>
            </w:del>
            <w:ins w:id="940" w:author="Jamal, Zaher CWK" w:date="2015-06-16T16:54:00Z">
              <w:r w:rsidR="00D43E4B">
                <w:rPr>
                  <w:rFonts w:ascii="Arial" w:hAnsi="Arial" w:cs="Arial"/>
                  <w:sz w:val="18"/>
                  <w:szCs w:val="18"/>
                </w:rPr>
                <w:t>member</w:t>
              </w:r>
            </w:ins>
            <w:r>
              <w:rPr>
                <w:rFonts w:ascii="Arial" w:hAnsi="Arial" w:cs="Arial"/>
                <w:sz w:val="18"/>
                <w:szCs w:val="18"/>
              </w:rPr>
              <w:t>s with a TRA differing from  the NRA</w:t>
            </w:r>
          </w:p>
          <w:p w14:paraId="0A98B244" w14:textId="77777777" w:rsidR="00F66F38" w:rsidRDefault="00F66F38" w:rsidP="00F66F38">
            <w:pPr>
              <w:rPr>
                <w:rFonts w:ascii="Arial" w:hAnsi="Arial" w:cs="Arial"/>
                <w:sz w:val="18"/>
                <w:szCs w:val="18"/>
              </w:rPr>
            </w:pPr>
          </w:p>
          <w:p w14:paraId="1EFB8424"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32091DB7" w14:textId="77777777" w:rsidR="00F66F38" w:rsidRDefault="00F66F38" w:rsidP="00F66F38">
            <w:pPr>
              <w:rPr>
                <w:rFonts w:ascii="Arial" w:hAnsi="Arial" w:cs="Arial"/>
                <w:sz w:val="18"/>
                <w:szCs w:val="18"/>
              </w:rPr>
            </w:pPr>
          </w:p>
          <w:p w14:paraId="22C5B7A5"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622F755" w14:textId="77777777" w:rsidR="00F66F38" w:rsidRDefault="00F66F38" w:rsidP="00F66F38">
            <w:pPr>
              <w:rPr>
                <w:rFonts w:ascii="Arial" w:hAnsi="Arial" w:cs="Arial"/>
                <w:sz w:val="18"/>
                <w:szCs w:val="18"/>
              </w:rPr>
            </w:pPr>
          </w:p>
          <w:p w14:paraId="567728CE" w14:textId="0203A82B" w:rsidR="00F66F38" w:rsidRDefault="00F66F38" w:rsidP="004E06BD">
            <w:pPr>
              <w:numPr>
                <w:ilvl w:val="0"/>
                <w:numId w:val="106"/>
              </w:numPr>
              <w:rPr>
                <w:rFonts w:ascii="Arial" w:hAnsi="Arial" w:cs="Arial"/>
                <w:sz w:val="18"/>
                <w:szCs w:val="18"/>
              </w:rPr>
            </w:pPr>
            <w:r>
              <w:rPr>
                <w:rFonts w:ascii="Arial" w:hAnsi="Arial" w:cs="Arial"/>
                <w:sz w:val="18"/>
                <w:szCs w:val="18"/>
              </w:rPr>
              <w:t xml:space="preserve">Header - </w:t>
            </w:r>
            <w:del w:id="941" w:author="Jamal, Zaher CWK" w:date="2015-06-16T16:54:00Z">
              <w:r w:rsidR="003B2D50" w:rsidDel="00D43E4B">
                <w:rPr>
                  <w:rFonts w:ascii="Arial" w:hAnsi="Arial" w:cs="Arial"/>
                  <w:sz w:val="18"/>
                  <w:szCs w:val="18"/>
                </w:rPr>
                <w:delText>User</w:delText>
              </w:r>
            </w:del>
            <w:ins w:id="942" w:author="Jamal, Zaher CWK" w:date="2015-06-16T16:54:00Z">
              <w:r w:rsidR="00D43E4B">
                <w:rPr>
                  <w:rFonts w:ascii="Arial" w:hAnsi="Arial" w:cs="Arial"/>
                  <w:sz w:val="18"/>
                  <w:szCs w:val="18"/>
                </w:rPr>
                <w:t>Member</w:t>
              </w:r>
            </w:ins>
            <w:r>
              <w:rPr>
                <w:rFonts w:ascii="Arial" w:hAnsi="Arial" w:cs="Arial"/>
                <w:sz w:val="18"/>
                <w:szCs w:val="18"/>
              </w:rPr>
              <w:t xml:space="preserve"> NRA-TRA Comparison for {Scheme Name} as at {dd/mm/yyyy} (if the scope used means that multiple schemes are selected then do not display (for {Scheme Name}).</w:t>
            </w:r>
          </w:p>
          <w:p w14:paraId="34655821"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2EF2B60B"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303E857C" w14:textId="6A585383" w:rsidR="00F66F38" w:rsidRPr="00054814" w:rsidRDefault="00F66F38" w:rsidP="004E06BD">
            <w:pPr>
              <w:numPr>
                <w:ilvl w:val="0"/>
                <w:numId w:val="106"/>
              </w:numPr>
              <w:rPr>
                <w:rFonts w:ascii="Arial" w:hAnsi="Arial" w:cs="Arial"/>
                <w:sz w:val="18"/>
                <w:szCs w:val="18"/>
              </w:rPr>
            </w:pPr>
            <w:r>
              <w:rPr>
                <w:rFonts w:ascii="Arial" w:hAnsi="Arial" w:cs="Arial"/>
                <w:sz w:val="18"/>
                <w:szCs w:val="18"/>
              </w:rPr>
              <w:t xml:space="preserve">Total number of </w:t>
            </w:r>
            <w:del w:id="943" w:author="Jamal, Zaher CWK" w:date="2015-06-16T16:54:00Z">
              <w:r w:rsidR="003B2D50" w:rsidDel="00D43E4B">
                <w:rPr>
                  <w:rFonts w:ascii="Arial" w:hAnsi="Arial" w:cs="Arial"/>
                  <w:sz w:val="18"/>
                  <w:szCs w:val="18"/>
                </w:rPr>
                <w:delText>user</w:delText>
              </w:r>
            </w:del>
            <w:ins w:id="944" w:author="Jamal, Zaher CWK" w:date="2015-06-16T16:54:00Z">
              <w:r w:rsidR="00D43E4B">
                <w:rPr>
                  <w:rFonts w:ascii="Arial" w:hAnsi="Arial" w:cs="Arial"/>
                  <w:sz w:val="18"/>
                  <w:szCs w:val="18"/>
                </w:rPr>
                <w:t>member</w:t>
              </w:r>
            </w:ins>
            <w:r>
              <w:rPr>
                <w:rFonts w:ascii="Arial" w:hAnsi="Arial" w:cs="Arial"/>
                <w:sz w:val="18"/>
                <w:szCs w:val="18"/>
              </w:rPr>
              <w:t>s</w:t>
            </w:r>
          </w:p>
          <w:p w14:paraId="6993B671" w14:textId="6A700042" w:rsidR="00F66F38" w:rsidRPr="00054814" w:rsidRDefault="00F66F38" w:rsidP="004E06BD">
            <w:pPr>
              <w:numPr>
                <w:ilvl w:val="0"/>
                <w:numId w:val="106"/>
              </w:numPr>
              <w:rPr>
                <w:rFonts w:ascii="Arial" w:hAnsi="Arial" w:cs="Arial"/>
                <w:sz w:val="18"/>
                <w:szCs w:val="18"/>
              </w:rPr>
            </w:pPr>
            <w:r>
              <w:rPr>
                <w:rFonts w:ascii="Arial" w:hAnsi="Arial" w:cs="Arial"/>
                <w:sz w:val="18"/>
                <w:szCs w:val="18"/>
              </w:rPr>
              <w:t xml:space="preserve">Total number of </w:t>
            </w:r>
            <w:del w:id="945" w:author="Jamal, Zaher CWK" w:date="2015-06-16T16:54:00Z">
              <w:r w:rsidR="003B2D50" w:rsidDel="00D43E4B">
                <w:rPr>
                  <w:rFonts w:ascii="Arial" w:hAnsi="Arial" w:cs="Arial"/>
                  <w:sz w:val="18"/>
                  <w:szCs w:val="18"/>
                </w:rPr>
                <w:delText>user</w:delText>
              </w:r>
            </w:del>
            <w:ins w:id="946" w:author="Jamal, Zaher CWK" w:date="2015-06-16T16:54:00Z">
              <w:r w:rsidR="00D43E4B">
                <w:rPr>
                  <w:rFonts w:ascii="Arial" w:hAnsi="Arial" w:cs="Arial"/>
                  <w:sz w:val="18"/>
                  <w:szCs w:val="18"/>
                </w:rPr>
                <w:t>member</w:t>
              </w:r>
            </w:ins>
            <w:r>
              <w:rPr>
                <w:rFonts w:ascii="Arial" w:hAnsi="Arial" w:cs="Arial"/>
                <w:sz w:val="18"/>
                <w:szCs w:val="18"/>
              </w:rPr>
              <w:t>s with a TRA matching the NRA</w:t>
            </w:r>
          </w:p>
          <w:p w14:paraId="62CB096E" w14:textId="1966334F" w:rsidR="00F66F38" w:rsidRDefault="00F66F38" w:rsidP="004E06BD">
            <w:pPr>
              <w:numPr>
                <w:ilvl w:val="0"/>
                <w:numId w:val="106"/>
              </w:numPr>
              <w:rPr>
                <w:rFonts w:ascii="Arial" w:hAnsi="Arial" w:cs="Arial"/>
                <w:sz w:val="18"/>
                <w:szCs w:val="18"/>
              </w:rPr>
            </w:pPr>
            <w:r>
              <w:rPr>
                <w:rFonts w:ascii="Arial" w:hAnsi="Arial" w:cs="Arial"/>
                <w:sz w:val="18"/>
                <w:szCs w:val="18"/>
              </w:rPr>
              <w:t xml:space="preserve">Total number of </w:t>
            </w:r>
            <w:del w:id="947" w:author="Jamal, Zaher CWK" w:date="2015-06-16T16:54:00Z">
              <w:r w:rsidR="003B2D50" w:rsidDel="00D43E4B">
                <w:rPr>
                  <w:rFonts w:ascii="Arial" w:hAnsi="Arial" w:cs="Arial"/>
                  <w:sz w:val="18"/>
                  <w:szCs w:val="18"/>
                </w:rPr>
                <w:delText>user</w:delText>
              </w:r>
            </w:del>
            <w:ins w:id="948" w:author="Jamal, Zaher CWK" w:date="2015-06-16T16:54:00Z">
              <w:r w:rsidR="00D43E4B">
                <w:rPr>
                  <w:rFonts w:ascii="Arial" w:hAnsi="Arial" w:cs="Arial"/>
                  <w:sz w:val="18"/>
                  <w:szCs w:val="18"/>
                </w:rPr>
                <w:t>member</w:t>
              </w:r>
            </w:ins>
            <w:r>
              <w:rPr>
                <w:rFonts w:ascii="Arial" w:hAnsi="Arial" w:cs="Arial"/>
                <w:sz w:val="18"/>
                <w:szCs w:val="18"/>
              </w:rPr>
              <w:t xml:space="preserve">s with a TRA differing from  the NRA </w:t>
            </w:r>
          </w:p>
          <w:p w14:paraId="2235AEE2" w14:textId="0BAC0283" w:rsidR="00F66F38" w:rsidRDefault="003B2D50" w:rsidP="004E06BD">
            <w:pPr>
              <w:numPr>
                <w:ilvl w:val="0"/>
                <w:numId w:val="106"/>
              </w:numPr>
              <w:rPr>
                <w:rFonts w:ascii="Arial" w:hAnsi="Arial" w:cs="Arial"/>
                <w:sz w:val="18"/>
                <w:szCs w:val="18"/>
              </w:rPr>
            </w:pPr>
            <w:del w:id="949" w:author="Jamal, Zaher CWK" w:date="2015-06-16T16:55:00Z">
              <w:r w:rsidDel="00D43E4B">
                <w:rPr>
                  <w:rFonts w:ascii="Arial" w:hAnsi="Arial" w:cs="Arial"/>
                  <w:sz w:val="18"/>
                  <w:szCs w:val="18"/>
                </w:rPr>
                <w:delText>User</w:delText>
              </w:r>
            </w:del>
            <w:ins w:id="950" w:author="Jamal, Zaher CWK" w:date="2015-06-16T16:55:00Z">
              <w:r w:rsidR="00D43E4B">
                <w:rPr>
                  <w:rFonts w:ascii="Arial" w:hAnsi="Arial" w:cs="Arial"/>
                  <w:sz w:val="18"/>
                  <w:szCs w:val="18"/>
                </w:rPr>
                <w:t>Member</w:t>
              </w:r>
            </w:ins>
            <w:r w:rsidR="00F66F38">
              <w:rPr>
                <w:rFonts w:ascii="Arial" w:hAnsi="Arial" w:cs="Arial"/>
                <w:sz w:val="18"/>
                <w:szCs w:val="18"/>
              </w:rPr>
              <w:t xml:space="preserve"> Account Number</w:t>
            </w:r>
          </w:p>
          <w:p w14:paraId="0082D97D" w14:textId="67C2FE8C" w:rsidR="00F66F38" w:rsidRDefault="003B2D50" w:rsidP="004E06BD">
            <w:pPr>
              <w:numPr>
                <w:ilvl w:val="0"/>
                <w:numId w:val="106"/>
              </w:numPr>
              <w:rPr>
                <w:rFonts w:ascii="Arial" w:hAnsi="Arial" w:cs="Arial"/>
                <w:sz w:val="18"/>
                <w:szCs w:val="18"/>
              </w:rPr>
            </w:pPr>
            <w:del w:id="951" w:author="Jamal, Zaher CWK" w:date="2015-06-16T16:55:00Z">
              <w:r w:rsidDel="00D43E4B">
                <w:rPr>
                  <w:rFonts w:ascii="Arial" w:hAnsi="Arial" w:cs="Arial"/>
                  <w:sz w:val="18"/>
                  <w:szCs w:val="18"/>
                </w:rPr>
                <w:delText>User</w:delText>
              </w:r>
            </w:del>
            <w:ins w:id="952" w:author="Jamal, Zaher CWK" w:date="2015-06-16T16:55:00Z">
              <w:r w:rsidR="00D43E4B">
                <w:rPr>
                  <w:rFonts w:ascii="Arial" w:hAnsi="Arial" w:cs="Arial"/>
                  <w:sz w:val="18"/>
                  <w:szCs w:val="18"/>
                </w:rPr>
                <w:t>Member</w:t>
              </w:r>
            </w:ins>
            <w:r w:rsidR="00F66F38">
              <w:rPr>
                <w:rFonts w:ascii="Arial" w:hAnsi="Arial" w:cs="Arial"/>
                <w:sz w:val="18"/>
                <w:szCs w:val="18"/>
              </w:rPr>
              <w:t xml:space="preserve"> Surname</w:t>
            </w:r>
          </w:p>
          <w:p w14:paraId="36DE4B88" w14:textId="6CAB69A3" w:rsidR="00F66F38" w:rsidRDefault="003B2D50" w:rsidP="004E06BD">
            <w:pPr>
              <w:numPr>
                <w:ilvl w:val="0"/>
                <w:numId w:val="106"/>
              </w:numPr>
              <w:rPr>
                <w:rFonts w:ascii="Arial" w:hAnsi="Arial" w:cs="Arial"/>
                <w:sz w:val="18"/>
                <w:szCs w:val="18"/>
              </w:rPr>
            </w:pPr>
            <w:del w:id="953" w:author="Jamal, Zaher CWK" w:date="2015-06-16T16:55:00Z">
              <w:r w:rsidDel="00D43E4B">
                <w:rPr>
                  <w:rFonts w:ascii="Arial" w:hAnsi="Arial" w:cs="Arial"/>
                  <w:sz w:val="18"/>
                  <w:szCs w:val="18"/>
                </w:rPr>
                <w:delText>User</w:delText>
              </w:r>
            </w:del>
            <w:ins w:id="954" w:author="Jamal, Zaher CWK" w:date="2015-06-16T16:55:00Z">
              <w:r w:rsidR="00D43E4B">
                <w:rPr>
                  <w:rFonts w:ascii="Arial" w:hAnsi="Arial" w:cs="Arial"/>
                  <w:sz w:val="18"/>
                  <w:szCs w:val="18"/>
                </w:rPr>
                <w:t>Member</w:t>
              </w:r>
            </w:ins>
            <w:r w:rsidR="00F66F38">
              <w:rPr>
                <w:rFonts w:ascii="Arial" w:hAnsi="Arial" w:cs="Arial"/>
                <w:sz w:val="18"/>
                <w:szCs w:val="18"/>
              </w:rPr>
              <w:t xml:space="preserve"> Forename</w:t>
            </w:r>
          </w:p>
          <w:p w14:paraId="09045FF3" w14:textId="370A3DBA" w:rsidR="00F66F38" w:rsidRDefault="003B2D50" w:rsidP="004E06BD">
            <w:pPr>
              <w:numPr>
                <w:ilvl w:val="0"/>
                <w:numId w:val="106"/>
              </w:numPr>
              <w:rPr>
                <w:rFonts w:ascii="Arial" w:hAnsi="Arial" w:cs="Arial"/>
                <w:sz w:val="18"/>
                <w:szCs w:val="18"/>
              </w:rPr>
            </w:pPr>
            <w:del w:id="955" w:author="Jamal, Zaher CWK" w:date="2015-06-16T16:55:00Z">
              <w:r w:rsidDel="00D43E4B">
                <w:rPr>
                  <w:rFonts w:ascii="Arial" w:hAnsi="Arial" w:cs="Arial"/>
                  <w:sz w:val="18"/>
                  <w:szCs w:val="18"/>
                </w:rPr>
                <w:delText>User</w:delText>
              </w:r>
            </w:del>
            <w:ins w:id="956" w:author="Jamal, Zaher CWK" w:date="2015-06-16T16:55:00Z">
              <w:r w:rsidR="00D43E4B">
                <w:rPr>
                  <w:rFonts w:ascii="Arial" w:hAnsi="Arial" w:cs="Arial"/>
                  <w:sz w:val="18"/>
                  <w:szCs w:val="18"/>
                </w:rPr>
                <w:t>Member</w:t>
              </w:r>
            </w:ins>
            <w:r w:rsidR="00F66F38">
              <w:rPr>
                <w:rFonts w:ascii="Arial" w:hAnsi="Arial" w:cs="Arial"/>
                <w:sz w:val="18"/>
                <w:szCs w:val="18"/>
              </w:rPr>
              <w:t xml:space="preserve"> NINO</w:t>
            </w:r>
          </w:p>
          <w:p w14:paraId="07E1AD6B" w14:textId="77777777" w:rsidR="00F66F38" w:rsidRDefault="00F66F38" w:rsidP="004E06BD">
            <w:pPr>
              <w:numPr>
                <w:ilvl w:val="0"/>
                <w:numId w:val="106"/>
              </w:numPr>
              <w:rPr>
                <w:rFonts w:ascii="Arial" w:hAnsi="Arial" w:cs="Arial"/>
                <w:sz w:val="18"/>
                <w:szCs w:val="18"/>
              </w:rPr>
            </w:pPr>
            <w:r>
              <w:rPr>
                <w:rFonts w:ascii="Arial" w:hAnsi="Arial" w:cs="Arial"/>
                <w:sz w:val="18"/>
                <w:szCs w:val="18"/>
              </w:rPr>
              <w:t>Scheme NRA</w:t>
            </w:r>
          </w:p>
          <w:p w14:paraId="77C6A7ED" w14:textId="77777777" w:rsidR="00F66F38" w:rsidRDefault="00F66F38" w:rsidP="00F66F38">
            <w:pPr>
              <w:rPr>
                <w:rFonts w:ascii="Arial" w:hAnsi="Arial" w:cs="Arial"/>
                <w:sz w:val="18"/>
                <w:szCs w:val="18"/>
              </w:rPr>
            </w:pPr>
          </w:p>
          <w:p w14:paraId="1B2528EF"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7BA019C9" w14:textId="77777777" w:rsidR="00F66F38" w:rsidRDefault="00F66F38" w:rsidP="00F66F38">
            <w:pPr>
              <w:rPr>
                <w:rFonts w:ascii="Arial" w:hAnsi="Arial" w:cs="Arial"/>
                <w:sz w:val="18"/>
                <w:szCs w:val="18"/>
              </w:rPr>
            </w:pPr>
          </w:p>
          <w:p w14:paraId="480A205E" w14:textId="77777777" w:rsidR="00F66F38" w:rsidRDefault="00F66F38" w:rsidP="00F66F38">
            <w:pPr>
              <w:rPr>
                <w:rFonts w:ascii="Arial" w:hAnsi="Arial" w:cs="Arial"/>
                <w:sz w:val="18"/>
                <w:szCs w:val="18"/>
              </w:rPr>
            </w:pPr>
            <w:r>
              <w:rPr>
                <w:noProof/>
                <w:lang w:eastAsia="en-GB"/>
              </w:rPr>
              <w:drawing>
                <wp:inline distT="0" distB="0" distL="0" distR="0" wp14:anchorId="328360EE" wp14:editId="752A626D">
                  <wp:extent cx="5048885" cy="1750695"/>
                  <wp:effectExtent l="0" t="0" r="0" b="190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048885" cy="1750695"/>
                          </a:xfrm>
                          <a:prstGeom prst="rect">
                            <a:avLst/>
                          </a:prstGeom>
                          <a:noFill/>
                          <a:ln>
                            <a:noFill/>
                          </a:ln>
                        </pic:spPr>
                      </pic:pic>
                    </a:graphicData>
                  </a:graphic>
                </wp:inline>
              </w:drawing>
            </w:r>
          </w:p>
          <w:p w14:paraId="478882CD" w14:textId="77777777" w:rsidR="00F66F38" w:rsidRDefault="00F66F38" w:rsidP="00F66F38">
            <w:pPr>
              <w:rPr>
                <w:rFonts w:ascii="Arial" w:hAnsi="Arial" w:cs="Arial"/>
                <w:sz w:val="18"/>
                <w:szCs w:val="18"/>
              </w:rPr>
            </w:pPr>
            <w:r>
              <w:rPr>
                <w:rFonts w:ascii="Arial" w:hAnsi="Arial" w:cs="Arial"/>
                <w:sz w:val="18"/>
                <w:szCs w:val="18"/>
                <w:lang w:eastAsia="en-GB"/>
              </w:rPr>
              <w:t>NB: This is only an example layout.  If the required data can be provided but in a different layout then this would be acceptable.</w:t>
            </w:r>
          </w:p>
          <w:p w14:paraId="5B0EC558" w14:textId="77777777" w:rsidR="00F66F38" w:rsidRPr="003924C6" w:rsidRDefault="00F66F38" w:rsidP="00F66F38">
            <w:pPr>
              <w:rPr>
                <w:rFonts w:ascii="Arial" w:hAnsi="Arial" w:cs="Arial"/>
                <w:sz w:val="18"/>
                <w:szCs w:val="18"/>
              </w:rPr>
            </w:pPr>
          </w:p>
        </w:tc>
      </w:tr>
      <w:tr w:rsidR="00F66F38" w:rsidRPr="005D68D4" w14:paraId="69538CC4" w14:textId="77777777" w:rsidTr="00F66F38">
        <w:tc>
          <w:tcPr>
            <w:tcW w:w="1470" w:type="dxa"/>
            <w:shd w:val="pct20" w:color="auto" w:fill="auto"/>
          </w:tcPr>
          <w:p w14:paraId="31658FDB"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204C964F" w14:textId="77777777" w:rsidR="00F66F38" w:rsidRPr="005D68D4" w:rsidRDefault="00F66F38" w:rsidP="00F66F38">
            <w:pPr>
              <w:rPr>
                <w:rFonts w:ascii="Arial" w:hAnsi="Arial" w:cs="Arial"/>
                <w:b/>
                <w:bCs/>
                <w:sz w:val="18"/>
                <w:szCs w:val="18"/>
              </w:rPr>
            </w:pPr>
          </w:p>
        </w:tc>
        <w:tc>
          <w:tcPr>
            <w:tcW w:w="7880" w:type="dxa"/>
            <w:shd w:val="clear" w:color="auto" w:fill="auto"/>
          </w:tcPr>
          <w:p w14:paraId="352F0EB2" w14:textId="77777777" w:rsidR="00F66F38" w:rsidRPr="005D68D4" w:rsidRDefault="00F66F38" w:rsidP="00F66F38">
            <w:pPr>
              <w:rPr>
                <w:rFonts w:ascii="Arial" w:hAnsi="Arial" w:cs="Arial"/>
                <w:sz w:val="18"/>
                <w:szCs w:val="18"/>
              </w:rPr>
            </w:pPr>
            <w:r w:rsidRPr="00B254D5">
              <w:rPr>
                <w:rFonts w:ascii="Arial" w:hAnsi="Arial" w:cs="Arial"/>
                <w:b/>
                <w:i/>
                <w:color w:val="FF0000"/>
                <w:sz w:val="18"/>
                <w:szCs w:val="18"/>
              </w:rPr>
              <w:t>Can this report be run for a date in the past or can it only be run as at Today?</w:t>
            </w:r>
          </w:p>
        </w:tc>
      </w:tr>
      <w:tr w:rsidR="00F66F38" w:rsidRPr="005D68D4" w14:paraId="3A3E4F87" w14:textId="77777777" w:rsidTr="00F66F38">
        <w:tc>
          <w:tcPr>
            <w:tcW w:w="1470" w:type="dxa"/>
            <w:shd w:val="pct20" w:color="auto" w:fill="auto"/>
          </w:tcPr>
          <w:p w14:paraId="454C2DB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1681CE1F" w14:textId="77777777" w:rsidR="00F66F38" w:rsidRPr="005D68D4" w:rsidRDefault="00F66F38" w:rsidP="00F66F38">
            <w:pPr>
              <w:rPr>
                <w:rFonts w:ascii="Arial" w:hAnsi="Arial" w:cs="Arial"/>
                <w:b/>
                <w:bCs/>
                <w:color w:val="FF0000"/>
                <w:sz w:val="18"/>
                <w:szCs w:val="18"/>
              </w:rPr>
            </w:pPr>
          </w:p>
        </w:tc>
        <w:tc>
          <w:tcPr>
            <w:tcW w:w="7880" w:type="dxa"/>
            <w:shd w:val="clear" w:color="auto" w:fill="auto"/>
          </w:tcPr>
          <w:p w14:paraId="0CCD478B" w14:textId="77777777" w:rsidR="00F66F38" w:rsidRPr="005D68D4" w:rsidRDefault="00F66F38" w:rsidP="00F66F38">
            <w:pPr>
              <w:rPr>
                <w:rFonts w:ascii="Arial" w:hAnsi="Arial" w:cs="Arial"/>
                <w:sz w:val="18"/>
                <w:szCs w:val="18"/>
              </w:rPr>
            </w:pPr>
          </w:p>
        </w:tc>
      </w:tr>
      <w:tr w:rsidR="00F66F38" w:rsidRPr="005D68D4" w14:paraId="21BBF923" w14:textId="77777777" w:rsidTr="00F66F38">
        <w:tc>
          <w:tcPr>
            <w:tcW w:w="1470" w:type="dxa"/>
            <w:shd w:val="pct20" w:color="auto" w:fill="auto"/>
          </w:tcPr>
          <w:p w14:paraId="037DB21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80" w:type="dxa"/>
            <w:shd w:val="clear" w:color="auto" w:fill="auto"/>
          </w:tcPr>
          <w:p w14:paraId="08258069" w14:textId="77777777" w:rsidR="00F66F38" w:rsidRPr="005D68D4" w:rsidRDefault="00F66F38" w:rsidP="00F66F38">
            <w:pPr>
              <w:rPr>
                <w:rFonts w:ascii="Arial" w:hAnsi="Arial" w:cs="Arial"/>
                <w:sz w:val="18"/>
                <w:szCs w:val="18"/>
              </w:rPr>
            </w:pPr>
          </w:p>
        </w:tc>
      </w:tr>
      <w:tr w:rsidR="00F66F38" w:rsidRPr="005D68D4" w14:paraId="68F5EB74" w14:textId="77777777" w:rsidTr="00F66F38">
        <w:tc>
          <w:tcPr>
            <w:tcW w:w="1470" w:type="dxa"/>
            <w:shd w:val="pct20" w:color="auto" w:fill="auto"/>
          </w:tcPr>
          <w:p w14:paraId="4351880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80" w:type="dxa"/>
            <w:shd w:val="clear" w:color="auto" w:fill="auto"/>
          </w:tcPr>
          <w:p w14:paraId="29DB9BD4" w14:textId="77777777" w:rsidR="00F66F38" w:rsidRPr="005D68D4" w:rsidRDefault="00F66F38" w:rsidP="00F66F38">
            <w:pPr>
              <w:rPr>
                <w:rFonts w:ascii="Arial" w:hAnsi="Arial" w:cs="Arial"/>
                <w:sz w:val="18"/>
                <w:szCs w:val="18"/>
              </w:rPr>
            </w:pPr>
            <w:r>
              <w:rPr>
                <w:rFonts w:ascii="Arial" w:hAnsi="Arial" w:cs="Arial"/>
                <w:sz w:val="18"/>
                <w:szCs w:val="18"/>
              </w:rPr>
              <w:t>PM0044 – NRA – TRA Comparison Report</w:t>
            </w:r>
          </w:p>
        </w:tc>
      </w:tr>
      <w:tr w:rsidR="00F66F38" w:rsidRPr="005D68D4" w14:paraId="6AC4F263" w14:textId="77777777" w:rsidTr="00F66F38">
        <w:tc>
          <w:tcPr>
            <w:tcW w:w="1470" w:type="dxa"/>
            <w:shd w:val="pct20" w:color="auto" w:fill="auto"/>
          </w:tcPr>
          <w:p w14:paraId="3D56C05F"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80" w:type="dxa"/>
            <w:shd w:val="clear" w:color="auto" w:fill="auto"/>
          </w:tcPr>
          <w:p w14:paraId="441EC052"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2093AFAF" w14:textId="77777777" w:rsidR="00633FF9" w:rsidRDefault="00633FF9" w:rsidP="00633FF9"/>
    <w:p w14:paraId="5CC79FD1"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714B0D8F" w14:textId="4BDB5A0D" w:rsidR="00633FF9" w:rsidRDefault="003B2D50" w:rsidP="00633FF9">
      <w:pPr>
        <w:pStyle w:val="Heading4"/>
        <w:ind w:left="0" w:firstLine="0"/>
      </w:pPr>
      <w:del w:id="957" w:author="Jamal, Zaher CWK" w:date="2015-06-16T16:55:00Z">
        <w:r w:rsidDel="00D43E4B">
          <w:delText>User</w:delText>
        </w:r>
      </w:del>
      <w:ins w:id="958" w:author="Jamal, Zaher CWK" w:date="2015-06-16T16:55:00Z">
        <w:r w:rsidR="00D43E4B">
          <w:t>Member</w:t>
        </w:r>
      </w:ins>
      <w:r w:rsidR="00633FF9">
        <w:t xml:space="preserve"> NRA-TRA Comparison Screen Properties</w:t>
      </w:r>
    </w:p>
    <w:p w14:paraId="675411B8"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633FF9" w:rsidRPr="004A5D01" w14:paraId="13C4AB36" w14:textId="77777777" w:rsidTr="00D07F80">
        <w:trPr>
          <w:trHeight w:val="825"/>
        </w:trPr>
        <w:tc>
          <w:tcPr>
            <w:tcW w:w="4116" w:type="pct"/>
            <w:gridSpan w:val="6"/>
            <w:shd w:val="clear" w:color="auto" w:fill="auto"/>
          </w:tcPr>
          <w:p w14:paraId="1F38B9E7"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5E40A8A2"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71924742"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501D542D" w14:textId="77777777" w:rsidTr="00D07F80">
        <w:trPr>
          <w:trHeight w:val="275"/>
        </w:trPr>
        <w:tc>
          <w:tcPr>
            <w:tcW w:w="4116" w:type="pct"/>
            <w:gridSpan w:val="6"/>
            <w:shd w:val="clear" w:color="auto" w:fill="auto"/>
          </w:tcPr>
          <w:p w14:paraId="7AE8F062" w14:textId="493C8310" w:rsidR="00633FF9" w:rsidRPr="007C38EA" w:rsidRDefault="003B2D50" w:rsidP="006C4819">
            <w:pPr>
              <w:rPr>
                <w:rFonts w:ascii="Arial" w:hAnsi="Arial" w:cs="Arial"/>
                <w:b/>
                <w:sz w:val="22"/>
                <w:szCs w:val="22"/>
              </w:rPr>
            </w:pPr>
            <w:del w:id="959" w:author="Jamal, Zaher CWK" w:date="2015-06-16T16:56:00Z">
              <w:r w:rsidDel="00D43E4B">
                <w:rPr>
                  <w:rFonts w:ascii="Arial" w:hAnsi="Arial" w:cs="Arial"/>
                  <w:b/>
                  <w:sz w:val="22"/>
                  <w:szCs w:val="22"/>
                </w:rPr>
                <w:delText>User</w:delText>
              </w:r>
            </w:del>
            <w:ins w:id="960" w:author="Jamal, Zaher CWK" w:date="2015-06-16T16:56:00Z">
              <w:r w:rsidR="00D43E4B">
                <w:rPr>
                  <w:rFonts w:ascii="Arial" w:hAnsi="Arial" w:cs="Arial"/>
                  <w:b/>
                  <w:sz w:val="22"/>
                  <w:szCs w:val="22"/>
                </w:rPr>
                <w:t>Member</w:t>
              </w:r>
            </w:ins>
            <w:r w:rsidR="00633FF9">
              <w:rPr>
                <w:rFonts w:ascii="Arial" w:hAnsi="Arial" w:cs="Arial"/>
                <w:b/>
                <w:sz w:val="22"/>
                <w:szCs w:val="22"/>
              </w:rPr>
              <w:t xml:space="preserve"> NRA-TRA Comparison</w:t>
            </w:r>
            <w:r w:rsidR="00633FF9" w:rsidRPr="007C38EA">
              <w:rPr>
                <w:rFonts w:ascii="Arial" w:hAnsi="Arial" w:cs="Arial"/>
                <w:b/>
                <w:sz w:val="22"/>
                <w:szCs w:val="22"/>
              </w:rPr>
              <w:t xml:space="preserve"> for {Scheme Name} </w:t>
            </w:r>
            <w:r w:rsidR="00B254D5">
              <w:rPr>
                <w:rFonts w:ascii="Arial" w:hAnsi="Arial" w:cs="Arial"/>
                <w:b/>
                <w:sz w:val="22"/>
                <w:szCs w:val="22"/>
              </w:rPr>
              <w:t>as at</w:t>
            </w:r>
            <w:r w:rsidR="00633FF9" w:rsidRPr="007C38EA">
              <w:rPr>
                <w:rFonts w:ascii="Arial" w:hAnsi="Arial" w:cs="Arial"/>
                <w:b/>
                <w:sz w:val="22"/>
                <w:szCs w:val="22"/>
              </w:rPr>
              <w:t xml:space="preserve"> {dd/mm/yyyy}</w:t>
            </w:r>
          </w:p>
          <w:p w14:paraId="555AE187" w14:textId="77777777" w:rsidR="00D07F80" w:rsidRDefault="00D07F80" w:rsidP="00D07F80">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1A8AD0B0" w14:textId="77777777" w:rsidR="00633FF9" w:rsidRDefault="00633FF9" w:rsidP="006C4819">
            <w:pPr>
              <w:rPr>
                <w:rFonts w:ascii="Arial" w:hAnsi="Arial" w:cs="Arial"/>
                <w:b/>
                <w:sz w:val="20"/>
                <w:szCs w:val="20"/>
              </w:rPr>
            </w:pPr>
          </w:p>
          <w:p w14:paraId="5A749ED7"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46FE9312" w14:textId="77777777" w:rsidR="00633FF9" w:rsidRDefault="00633FF9" w:rsidP="006C4819">
            <w:pPr>
              <w:rPr>
                <w:rFonts w:ascii="Arial" w:hAnsi="Arial" w:cs="Arial"/>
                <w:b/>
                <w:sz w:val="20"/>
                <w:szCs w:val="20"/>
              </w:rPr>
            </w:pPr>
          </w:p>
          <w:p w14:paraId="2F5CE1C5"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194E204E" w14:textId="77777777" w:rsidR="00633FF9" w:rsidRPr="007C38EA" w:rsidRDefault="00633FF9" w:rsidP="006C4819">
            <w:pPr>
              <w:rPr>
                <w:rFonts w:ascii="Arial" w:hAnsi="Arial" w:cs="Arial"/>
                <w:sz w:val="18"/>
                <w:szCs w:val="18"/>
              </w:rPr>
            </w:pPr>
          </w:p>
        </w:tc>
        <w:tc>
          <w:tcPr>
            <w:tcW w:w="484" w:type="pct"/>
            <w:shd w:val="clear" w:color="auto" w:fill="auto"/>
          </w:tcPr>
          <w:p w14:paraId="653A0CBA" w14:textId="77777777" w:rsidR="00633FF9" w:rsidRPr="004A5D01" w:rsidRDefault="00D07F80" w:rsidP="006C4819">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7F0724D7"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00875D2C" w14:textId="77777777" w:rsidTr="00D07F80">
        <w:trPr>
          <w:trHeight w:val="275"/>
        </w:trPr>
        <w:tc>
          <w:tcPr>
            <w:tcW w:w="588" w:type="pct"/>
            <w:shd w:val="clear" w:color="auto" w:fill="auto"/>
          </w:tcPr>
          <w:p w14:paraId="103316CC"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12FE386D"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3DC7566F"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234BB9F1"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2B290F52"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613D7C2D"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0ED1BDD1" w14:textId="77777777" w:rsidR="00633FF9" w:rsidRPr="004A5D01" w:rsidRDefault="00633FF9" w:rsidP="006C4819">
            <w:pPr>
              <w:rPr>
                <w:rFonts w:ascii="Arial" w:hAnsi="Arial" w:cs="Arial"/>
                <w:b/>
                <w:sz w:val="18"/>
                <w:szCs w:val="18"/>
              </w:rPr>
            </w:pPr>
          </w:p>
        </w:tc>
        <w:tc>
          <w:tcPr>
            <w:tcW w:w="400" w:type="pct"/>
          </w:tcPr>
          <w:p w14:paraId="1F6BAAE2" w14:textId="77777777" w:rsidR="00633FF9" w:rsidRPr="004A5D01" w:rsidRDefault="00633FF9" w:rsidP="006C4819">
            <w:pPr>
              <w:rPr>
                <w:rFonts w:ascii="Arial" w:hAnsi="Arial" w:cs="Arial"/>
                <w:b/>
                <w:sz w:val="18"/>
                <w:szCs w:val="18"/>
              </w:rPr>
            </w:pPr>
          </w:p>
        </w:tc>
      </w:tr>
      <w:tr w:rsidR="00633FF9" w:rsidRPr="004A5D01" w14:paraId="7105BFED" w14:textId="77777777" w:rsidTr="00D07F80">
        <w:trPr>
          <w:trHeight w:val="275"/>
        </w:trPr>
        <w:tc>
          <w:tcPr>
            <w:tcW w:w="588" w:type="pct"/>
            <w:shd w:val="clear" w:color="auto" w:fill="auto"/>
          </w:tcPr>
          <w:p w14:paraId="640E15E2" w14:textId="77777777" w:rsidR="00633FF9" w:rsidRDefault="00633FF9" w:rsidP="006C4819">
            <w:pPr>
              <w:rPr>
                <w:rFonts w:ascii="Arial" w:hAnsi="Arial" w:cs="Arial"/>
                <w:sz w:val="18"/>
                <w:szCs w:val="18"/>
              </w:rPr>
            </w:pPr>
            <w:r>
              <w:rPr>
                <w:rFonts w:ascii="Arial" w:hAnsi="Arial" w:cs="Arial"/>
                <w:sz w:val="18"/>
                <w:szCs w:val="18"/>
              </w:rPr>
              <w:t>Data Label</w:t>
            </w:r>
          </w:p>
        </w:tc>
        <w:tc>
          <w:tcPr>
            <w:tcW w:w="792" w:type="pct"/>
            <w:shd w:val="clear" w:color="auto" w:fill="auto"/>
          </w:tcPr>
          <w:p w14:paraId="0B6A6216" w14:textId="77777777" w:rsidR="00633FF9" w:rsidRPr="00A77FC7" w:rsidRDefault="00633FF9" w:rsidP="006C4819">
            <w:pPr>
              <w:rPr>
                <w:rFonts w:ascii="Arial" w:hAnsi="Arial" w:cs="Arial"/>
                <w:sz w:val="18"/>
                <w:szCs w:val="18"/>
              </w:rPr>
            </w:pPr>
            <w:r>
              <w:rPr>
                <w:rFonts w:ascii="Arial" w:hAnsi="Arial" w:cs="Arial"/>
                <w:sz w:val="18"/>
                <w:szCs w:val="18"/>
              </w:rPr>
              <w:t>NRA-TRA Comparison</w:t>
            </w:r>
          </w:p>
        </w:tc>
        <w:tc>
          <w:tcPr>
            <w:tcW w:w="588" w:type="pct"/>
            <w:shd w:val="clear" w:color="auto" w:fill="auto"/>
          </w:tcPr>
          <w:p w14:paraId="0B41A2EA" w14:textId="77777777" w:rsidR="00633FF9" w:rsidRDefault="00D07F80"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701391F8" w14:textId="77777777" w:rsidR="00633FF9" w:rsidRDefault="00633FF9" w:rsidP="006C4819">
            <w:pPr>
              <w:rPr>
                <w:rFonts w:ascii="Arial" w:hAnsi="Arial" w:cs="Arial"/>
                <w:sz w:val="18"/>
                <w:szCs w:val="18"/>
              </w:rPr>
            </w:pPr>
            <w:r>
              <w:rPr>
                <w:rFonts w:ascii="Arial" w:hAnsi="Arial" w:cs="Arial"/>
                <w:sz w:val="18"/>
                <w:szCs w:val="18"/>
              </w:rPr>
              <w:t>Text</w:t>
            </w:r>
          </w:p>
          <w:p w14:paraId="39D3C251" w14:textId="77777777" w:rsidR="00633FF9" w:rsidRDefault="00633FF9" w:rsidP="006C4819">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0BD27492" w14:textId="77777777" w:rsidR="00633FF9" w:rsidRDefault="00633FF9" w:rsidP="006C4819">
            <w:pPr>
              <w:rPr>
                <w:rFonts w:ascii="Arial" w:hAnsi="Arial" w:cs="Arial"/>
                <w:sz w:val="18"/>
                <w:szCs w:val="18"/>
              </w:rPr>
            </w:pPr>
            <w:r>
              <w:rPr>
                <w:rFonts w:ascii="Arial" w:hAnsi="Arial" w:cs="Arial"/>
                <w:sz w:val="18"/>
                <w:szCs w:val="18"/>
              </w:rPr>
              <w:t>N</w:t>
            </w:r>
          </w:p>
        </w:tc>
        <w:tc>
          <w:tcPr>
            <w:tcW w:w="864" w:type="pct"/>
            <w:shd w:val="clear" w:color="auto" w:fill="auto"/>
          </w:tcPr>
          <w:p w14:paraId="23CEC208" w14:textId="77777777" w:rsidR="00633FF9" w:rsidRDefault="00D07F80" w:rsidP="006C4819">
            <w:pPr>
              <w:rPr>
                <w:rFonts w:ascii="Arial" w:hAnsi="Arial" w:cs="Arial"/>
                <w:sz w:val="18"/>
                <w:szCs w:val="18"/>
              </w:rPr>
            </w:pPr>
            <w:r>
              <w:rPr>
                <w:rFonts w:ascii="Arial" w:hAnsi="Arial" w:cs="Arial"/>
                <w:sz w:val="18"/>
                <w:szCs w:val="18"/>
              </w:rPr>
              <w:t>n/a</w:t>
            </w:r>
          </w:p>
        </w:tc>
        <w:tc>
          <w:tcPr>
            <w:tcW w:w="484" w:type="pct"/>
          </w:tcPr>
          <w:p w14:paraId="4DF68133" w14:textId="77777777" w:rsidR="00633FF9" w:rsidRDefault="00D07F80" w:rsidP="006C4819">
            <w:pPr>
              <w:rPr>
                <w:rFonts w:ascii="Arial" w:hAnsi="Arial" w:cs="Arial"/>
                <w:sz w:val="18"/>
                <w:szCs w:val="18"/>
              </w:rPr>
            </w:pPr>
            <w:r>
              <w:rPr>
                <w:rFonts w:ascii="Arial" w:hAnsi="Arial" w:cs="Arial"/>
                <w:sz w:val="18"/>
                <w:szCs w:val="18"/>
              </w:rPr>
              <w:t>n/a</w:t>
            </w:r>
          </w:p>
        </w:tc>
        <w:tc>
          <w:tcPr>
            <w:tcW w:w="400" w:type="pct"/>
          </w:tcPr>
          <w:p w14:paraId="04C768A2" w14:textId="77777777" w:rsidR="00633FF9" w:rsidRDefault="00D07F80" w:rsidP="006C4819">
            <w:pPr>
              <w:rPr>
                <w:rFonts w:ascii="Arial" w:hAnsi="Arial" w:cs="Arial"/>
                <w:sz w:val="18"/>
                <w:szCs w:val="18"/>
              </w:rPr>
            </w:pPr>
            <w:r>
              <w:rPr>
                <w:rFonts w:ascii="Arial" w:hAnsi="Arial" w:cs="Arial"/>
                <w:sz w:val="18"/>
                <w:szCs w:val="18"/>
              </w:rPr>
              <w:t>n/a</w:t>
            </w:r>
          </w:p>
        </w:tc>
      </w:tr>
      <w:tr w:rsidR="00D07F80" w:rsidRPr="004A5D01" w14:paraId="44313A78" w14:textId="77777777" w:rsidTr="00D07F80">
        <w:trPr>
          <w:trHeight w:val="275"/>
        </w:trPr>
        <w:tc>
          <w:tcPr>
            <w:tcW w:w="588" w:type="pct"/>
            <w:shd w:val="clear" w:color="auto" w:fill="auto"/>
          </w:tcPr>
          <w:p w14:paraId="04A0E654" w14:textId="77777777" w:rsidR="00D07F80" w:rsidRDefault="00D07F80" w:rsidP="00D07F80">
            <w:r>
              <w:rPr>
                <w:rFonts w:ascii="Arial" w:hAnsi="Arial" w:cs="Arial"/>
                <w:sz w:val="18"/>
                <w:szCs w:val="18"/>
              </w:rPr>
              <w:t>Data Row</w:t>
            </w:r>
          </w:p>
        </w:tc>
        <w:tc>
          <w:tcPr>
            <w:tcW w:w="792" w:type="pct"/>
            <w:shd w:val="clear" w:color="auto" w:fill="auto"/>
          </w:tcPr>
          <w:p w14:paraId="2BB0E87A" w14:textId="1AD3D268" w:rsidR="00D07F80" w:rsidRDefault="00D07F80" w:rsidP="00D07F80">
            <w:pPr>
              <w:rPr>
                <w:rFonts w:ascii="Arial" w:hAnsi="Arial" w:cs="Arial"/>
                <w:sz w:val="18"/>
                <w:szCs w:val="18"/>
              </w:rPr>
            </w:pPr>
            <w:r>
              <w:rPr>
                <w:rFonts w:ascii="Arial" w:hAnsi="Arial" w:cs="Arial"/>
                <w:sz w:val="18"/>
                <w:szCs w:val="18"/>
              </w:rPr>
              <w:t xml:space="preserve">Total number of </w:t>
            </w:r>
            <w:del w:id="961" w:author="Jamal, Zaher CWK" w:date="2015-06-16T16:56:00Z">
              <w:r w:rsidR="003B2D50" w:rsidDel="00D43E4B">
                <w:rPr>
                  <w:rFonts w:ascii="Arial" w:hAnsi="Arial" w:cs="Arial"/>
                  <w:sz w:val="18"/>
                  <w:szCs w:val="18"/>
                </w:rPr>
                <w:delText>User</w:delText>
              </w:r>
            </w:del>
            <w:ins w:id="962" w:author="Jamal, Zaher CWK" w:date="2015-06-16T16:56:00Z">
              <w:r w:rsidR="00D43E4B">
                <w:rPr>
                  <w:rFonts w:ascii="Arial" w:hAnsi="Arial" w:cs="Arial"/>
                  <w:sz w:val="18"/>
                  <w:szCs w:val="18"/>
                </w:rPr>
                <w:t>Member</w:t>
              </w:r>
            </w:ins>
            <w:r>
              <w:rPr>
                <w:rFonts w:ascii="Arial" w:hAnsi="Arial" w:cs="Arial"/>
                <w:sz w:val="18"/>
                <w:szCs w:val="18"/>
              </w:rPr>
              <w:t>s</w:t>
            </w:r>
          </w:p>
        </w:tc>
        <w:tc>
          <w:tcPr>
            <w:tcW w:w="588" w:type="pct"/>
            <w:shd w:val="clear" w:color="auto" w:fill="auto"/>
          </w:tcPr>
          <w:p w14:paraId="3CD3607E" w14:textId="77777777" w:rsidR="00D07F80" w:rsidRDefault="00D07F80" w:rsidP="00D07F80">
            <w:r w:rsidRPr="00612446">
              <w:rPr>
                <w:rFonts w:ascii="Arial" w:hAnsi="Arial" w:cs="Arial"/>
                <w:sz w:val="18"/>
                <w:szCs w:val="18"/>
              </w:rPr>
              <w:t>n/a</w:t>
            </w:r>
          </w:p>
        </w:tc>
        <w:tc>
          <w:tcPr>
            <w:tcW w:w="831" w:type="pct"/>
            <w:shd w:val="clear" w:color="auto" w:fill="auto"/>
          </w:tcPr>
          <w:p w14:paraId="1429A941" w14:textId="77777777" w:rsidR="00D07F80" w:rsidRPr="006472F6" w:rsidRDefault="00D07F80" w:rsidP="00D07F80">
            <w:pPr>
              <w:rPr>
                <w:rFonts w:ascii="Arial" w:hAnsi="Arial" w:cs="Arial"/>
                <w:sz w:val="18"/>
                <w:szCs w:val="18"/>
              </w:rPr>
            </w:pPr>
            <w:r>
              <w:rPr>
                <w:rFonts w:ascii="Arial" w:hAnsi="Arial" w:cs="Arial"/>
                <w:sz w:val="18"/>
                <w:szCs w:val="18"/>
              </w:rPr>
              <w:t>Text</w:t>
            </w:r>
          </w:p>
          <w:p w14:paraId="1D4ED02C" w14:textId="77777777" w:rsidR="00D07F80" w:rsidRDefault="00D07F80" w:rsidP="00D07F8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7394EC3E"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3337F292"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0461A22F"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3097A211"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1E229E06" w14:textId="77777777" w:rsidTr="00D07F80">
        <w:trPr>
          <w:trHeight w:val="275"/>
        </w:trPr>
        <w:tc>
          <w:tcPr>
            <w:tcW w:w="588" w:type="pct"/>
            <w:shd w:val="clear" w:color="auto" w:fill="auto"/>
          </w:tcPr>
          <w:p w14:paraId="2F9CF4B2" w14:textId="77777777" w:rsidR="00D07F80" w:rsidRDefault="00D07F80" w:rsidP="00D07F80">
            <w:r>
              <w:rPr>
                <w:rFonts w:ascii="Arial" w:hAnsi="Arial" w:cs="Arial"/>
                <w:sz w:val="18"/>
                <w:szCs w:val="18"/>
              </w:rPr>
              <w:t>Data Row</w:t>
            </w:r>
          </w:p>
        </w:tc>
        <w:tc>
          <w:tcPr>
            <w:tcW w:w="792" w:type="pct"/>
            <w:shd w:val="clear" w:color="auto" w:fill="auto"/>
          </w:tcPr>
          <w:p w14:paraId="3364281B" w14:textId="4944E8DC" w:rsidR="00D07F80" w:rsidRDefault="00D07F80" w:rsidP="00D07F80">
            <w:pPr>
              <w:rPr>
                <w:rFonts w:ascii="Arial" w:hAnsi="Arial" w:cs="Arial"/>
                <w:sz w:val="18"/>
                <w:szCs w:val="18"/>
              </w:rPr>
            </w:pPr>
            <w:r>
              <w:rPr>
                <w:rFonts w:ascii="Arial" w:hAnsi="Arial" w:cs="Arial"/>
                <w:sz w:val="18"/>
                <w:szCs w:val="18"/>
              </w:rPr>
              <w:t xml:space="preserve">Total number of </w:t>
            </w:r>
            <w:del w:id="963" w:author="Jamal, Zaher CWK" w:date="2015-06-16T16:56:00Z">
              <w:r w:rsidR="003B2D50" w:rsidDel="00D43E4B">
                <w:rPr>
                  <w:rFonts w:ascii="Arial" w:hAnsi="Arial" w:cs="Arial"/>
                  <w:sz w:val="18"/>
                  <w:szCs w:val="18"/>
                </w:rPr>
                <w:delText>User</w:delText>
              </w:r>
            </w:del>
            <w:ins w:id="964" w:author="Jamal, Zaher CWK" w:date="2015-06-16T16:56:00Z">
              <w:r w:rsidR="00D43E4B">
                <w:rPr>
                  <w:rFonts w:ascii="Arial" w:hAnsi="Arial" w:cs="Arial"/>
                  <w:sz w:val="18"/>
                  <w:szCs w:val="18"/>
                </w:rPr>
                <w:t>Member</w:t>
              </w:r>
            </w:ins>
            <w:r>
              <w:rPr>
                <w:rFonts w:ascii="Arial" w:hAnsi="Arial" w:cs="Arial"/>
                <w:sz w:val="18"/>
                <w:szCs w:val="18"/>
              </w:rPr>
              <w:t>s with a TRA matching the NRA</w:t>
            </w:r>
          </w:p>
        </w:tc>
        <w:tc>
          <w:tcPr>
            <w:tcW w:w="588" w:type="pct"/>
            <w:shd w:val="clear" w:color="auto" w:fill="auto"/>
          </w:tcPr>
          <w:p w14:paraId="24636CAD" w14:textId="77777777" w:rsidR="00D07F80" w:rsidRDefault="00D07F80" w:rsidP="00D07F80">
            <w:r w:rsidRPr="00612446">
              <w:rPr>
                <w:rFonts w:ascii="Arial" w:hAnsi="Arial" w:cs="Arial"/>
                <w:sz w:val="18"/>
                <w:szCs w:val="18"/>
              </w:rPr>
              <w:t>n/a</w:t>
            </w:r>
          </w:p>
        </w:tc>
        <w:tc>
          <w:tcPr>
            <w:tcW w:w="831" w:type="pct"/>
            <w:shd w:val="clear" w:color="auto" w:fill="auto"/>
          </w:tcPr>
          <w:p w14:paraId="154CECA9" w14:textId="77777777" w:rsidR="00D07F80" w:rsidRDefault="00D07F80" w:rsidP="00D07F80">
            <w:pPr>
              <w:rPr>
                <w:rFonts w:ascii="Arial" w:hAnsi="Arial" w:cs="Arial"/>
                <w:sz w:val="18"/>
                <w:szCs w:val="18"/>
              </w:rPr>
            </w:pPr>
            <w:r>
              <w:rPr>
                <w:rFonts w:ascii="Arial" w:hAnsi="Arial" w:cs="Arial"/>
                <w:sz w:val="18"/>
                <w:szCs w:val="18"/>
              </w:rPr>
              <w:t>Text</w:t>
            </w:r>
          </w:p>
          <w:p w14:paraId="431FD1A2" w14:textId="77777777" w:rsidR="00D07F80" w:rsidRPr="009E79DE" w:rsidRDefault="00D07F80" w:rsidP="00D07F80">
            <w:pPr>
              <w:rPr>
                <w:rFonts w:ascii="Arial" w:hAnsi="Arial" w:cs="Arial"/>
                <w:sz w:val="18"/>
                <w:szCs w:val="18"/>
              </w:rPr>
            </w:pPr>
            <w:r>
              <w:rPr>
                <w:rFonts w:ascii="Arial" w:hAnsi="Arial" w:cs="Arial"/>
                <w:sz w:val="18"/>
                <w:szCs w:val="18"/>
              </w:rPr>
              <w:t>Left aligned</w:t>
            </w:r>
          </w:p>
        </w:tc>
        <w:tc>
          <w:tcPr>
            <w:tcW w:w="453" w:type="pct"/>
            <w:shd w:val="clear" w:color="auto" w:fill="auto"/>
          </w:tcPr>
          <w:p w14:paraId="36B9FD35"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1833AD6D"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1190F9E7"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01CFDB74"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197861DA" w14:textId="77777777" w:rsidTr="00D07F80">
        <w:trPr>
          <w:trHeight w:val="275"/>
        </w:trPr>
        <w:tc>
          <w:tcPr>
            <w:tcW w:w="588" w:type="pct"/>
            <w:shd w:val="clear" w:color="auto" w:fill="auto"/>
          </w:tcPr>
          <w:p w14:paraId="31151E74" w14:textId="77777777" w:rsidR="00D07F80" w:rsidRDefault="00D07F80" w:rsidP="00D07F80">
            <w:r>
              <w:rPr>
                <w:rFonts w:ascii="Arial" w:hAnsi="Arial" w:cs="Arial"/>
                <w:sz w:val="18"/>
                <w:szCs w:val="18"/>
              </w:rPr>
              <w:t>Data Row</w:t>
            </w:r>
          </w:p>
        </w:tc>
        <w:tc>
          <w:tcPr>
            <w:tcW w:w="792" w:type="pct"/>
            <w:shd w:val="clear" w:color="auto" w:fill="auto"/>
          </w:tcPr>
          <w:p w14:paraId="123E238E" w14:textId="49649AEA" w:rsidR="00D07F80" w:rsidRDefault="00D07F80" w:rsidP="00D07F80">
            <w:pPr>
              <w:rPr>
                <w:rFonts w:ascii="Arial" w:hAnsi="Arial" w:cs="Arial"/>
                <w:sz w:val="18"/>
                <w:szCs w:val="18"/>
              </w:rPr>
            </w:pPr>
            <w:r>
              <w:rPr>
                <w:rFonts w:ascii="Arial" w:hAnsi="Arial" w:cs="Arial"/>
                <w:sz w:val="18"/>
                <w:szCs w:val="18"/>
              </w:rPr>
              <w:t xml:space="preserve">Total number of </w:t>
            </w:r>
            <w:del w:id="965" w:author="Jamal, Zaher CWK" w:date="2015-06-16T16:57:00Z">
              <w:r w:rsidR="003B2D50" w:rsidDel="00D43E4B">
                <w:rPr>
                  <w:rFonts w:ascii="Arial" w:hAnsi="Arial" w:cs="Arial"/>
                  <w:sz w:val="18"/>
                  <w:szCs w:val="18"/>
                </w:rPr>
                <w:delText>User</w:delText>
              </w:r>
            </w:del>
            <w:ins w:id="966" w:author="Jamal, Zaher CWK" w:date="2015-06-16T16:57:00Z">
              <w:r w:rsidR="00D43E4B">
                <w:rPr>
                  <w:rFonts w:ascii="Arial" w:hAnsi="Arial" w:cs="Arial"/>
                  <w:sz w:val="18"/>
                  <w:szCs w:val="18"/>
                </w:rPr>
                <w:t>Member</w:t>
              </w:r>
            </w:ins>
            <w:r>
              <w:rPr>
                <w:rFonts w:ascii="Arial" w:hAnsi="Arial" w:cs="Arial"/>
                <w:sz w:val="18"/>
                <w:szCs w:val="18"/>
              </w:rPr>
              <w:t>s with a TRA differing from the NRA</w:t>
            </w:r>
          </w:p>
        </w:tc>
        <w:tc>
          <w:tcPr>
            <w:tcW w:w="588" w:type="pct"/>
            <w:shd w:val="clear" w:color="auto" w:fill="auto"/>
          </w:tcPr>
          <w:p w14:paraId="74E6C923" w14:textId="77777777" w:rsidR="00D07F80" w:rsidRDefault="00D07F80" w:rsidP="00D07F80">
            <w:r w:rsidRPr="00612446">
              <w:rPr>
                <w:rFonts w:ascii="Arial" w:hAnsi="Arial" w:cs="Arial"/>
                <w:sz w:val="18"/>
                <w:szCs w:val="18"/>
              </w:rPr>
              <w:t>n/a</w:t>
            </w:r>
          </w:p>
        </w:tc>
        <w:tc>
          <w:tcPr>
            <w:tcW w:w="831" w:type="pct"/>
            <w:shd w:val="clear" w:color="auto" w:fill="auto"/>
          </w:tcPr>
          <w:p w14:paraId="54BF39A7" w14:textId="77777777" w:rsidR="00D07F80" w:rsidRDefault="00D07F80" w:rsidP="00D07F80">
            <w:pPr>
              <w:rPr>
                <w:rFonts w:ascii="Arial" w:hAnsi="Arial" w:cs="Arial"/>
                <w:sz w:val="18"/>
                <w:szCs w:val="18"/>
              </w:rPr>
            </w:pPr>
            <w:r>
              <w:rPr>
                <w:rFonts w:ascii="Arial" w:hAnsi="Arial" w:cs="Arial"/>
                <w:sz w:val="18"/>
                <w:szCs w:val="18"/>
              </w:rPr>
              <w:t>Text</w:t>
            </w:r>
          </w:p>
          <w:p w14:paraId="471391E9" w14:textId="77777777" w:rsidR="00D07F80" w:rsidRPr="009E79DE" w:rsidRDefault="00D07F80" w:rsidP="00D07F80">
            <w:pPr>
              <w:rPr>
                <w:rFonts w:ascii="Arial" w:hAnsi="Arial" w:cs="Arial"/>
                <w:sz w:val="18"/>
                <w:szCs w:val="18"/>
              </w:rPr>
            </w:pPr>
            <w:r>
              <w:rPr>
                <w:rFonts w:ascii="Arial" w:hAnsi="Arial" w:cs="Arial"/>
                <w:sz w:val="18"/>
                <w:szCs w:val="18"/>
              </w:rPr>
              <w:t>Left aligned</w:t>
            </w:r>
          </w:p>
        </w:tc>
        <w:tc>
          <w:tcPr>
            <w:tcW w:w="453" w:type="pct"/>
            <w:shd w:val="clear" w:color="auto" w:fill="auto"/>
          </w:tcPr>
          <w:p w14:paraId="54D1741B"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02600F32"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3A33AD68"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6B904A1E"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7790D330" w14:textId="77777777" w:rsidTr="00D07F80">
        <w:trPr>
          <w:trHeight w:val="275"/>
        </w:trPr>
        <w:tc>
          <w:tcPr>
            <w:tcW w:w="588" w:type="pct"/>
            <w:shd w:val="clear" w:color="auto" w:fill="auto"/>
          </w:tcPr>
          <w:p w14:paraId="3A4EB2E6" w14:textId="77777777" w:rsidR="00D07F80" w:rsidRDefault="00D07F80" w:rsidP="00D07F80">
            <w:pPr>
              <w:rPr>
                <w:rFonts w:ascii="Arial" w:hAnsi="Arial" w:cs="Arial"/>
                <w:sz w:val="18"/>
                <w:szCs w:val="18"/>
              </w:rPr>
            </w:pPr>
            <w:r>
              <w:rPr>
                <w:rFonts w:ascii="Arial" w:hAnsi="Arial" w:cs="Arial"/>
                <w:sz w:val="18"/>
                <w:szCs w:val="18"/>
              </w:rPr>
              <w:t>Data Label</w:t>
            </w:r>
          </w:p>
        </w:tc>
        <w:tc>
          <w:tcPr>
            <w:tcW w:w="792" w:type="pct"/>
            <w:shd w:val="clear" w:color="auto" w:fill="auto"/>
          </w:tcPr>
          <w:p w14:paraId="7831FF10" w14:textId="77777777" w:rsidR="00D07F80" w:rsidRPr="00A77FC7" w:rsidRDefault="00D07F80" w:rsidP="00D07F80">
            <w:pPr>
              <w:rPr>
                <w:rFonts w:ascii="Arial" w:hAnsi="Arial" w:cs="Arial"/>
                <w:sz w:val="18"/>
                <w:szCs w:val="18"/>
              </w:rPr>
            </w:pPr>
            <w:r>
              <w:rPr>
                <w:rFonts w:ascii="Arial" w:hAnsi="Arial" w:cs="Arial"/>
                <w:sz w:val="18"/>
                <w:szCs w:val="18"/>
              </w:rPr>
              <w:t>NRA Exceptions</w:t>
            </w:r>
          </w:p>
        </w:tc>
        <w:tc>
          <w:tcPr>
            <w:tcW w:w="588" w:type="pct"/>
            <w:shd w:val="clear" w:color="auto" w:fill="auto"/>
          </w:tcPr>
          <w:p w14:paraId="3112FD07" w14:textId="77777777" w:rsidR="00D07F80" w:rsidRDefault="00D07F80" w:rsidP="00D07F80">
            <w:r w:rsidRPr="00612446">
              <w:rPr>
                <w:rFonts w:ascii="Arial" w:hAnsi="Arial" w:cs="Arial"/>
                <w:sz w:val="18"/>
                <w:szCs w:val="18"/>
              </w:rPr>
              <w:t>n/a</w:t>
            </w:r>
          </w:p>
        </w:tc>
        <w:tc>
          <w:tcPr>
            <w:tcW w:w="831" w:type="pct"/>
            <w:shd w:val="clear" w:color="auto" w:fill="auto"/>
          </w:tcPr>
          <w:p w14:paraId="4081C4E4" w14:textId="77777777" w:rsidR="00D07F80" w:rsidRDefault="00D07F80" w:rsidP="00D07F80">
            <w:pPr>
              <w:rPr>
                <w:rFonts w:ascii="Arial" w:hAnsi="Arial" w:cs="Arial"/>
                <w:sz w:val="18"/>
                <w:szCs w:val="18"/>
              </w:rPr>
            </w:pPr>
            <w:r>
              <w:rPr>
                <w:rFonts w:ascii="Arial" w:hAnsi="Arial" w:cs="Arial"/>
                <w:sz w:val="18"/>
                <w:szCs w:val="18"/>
              </w:rPr>
              <w:t>Text</w:t>
            </w:r>
          </w:p>
          <w:p w14:paraId="4D6B4661" w14:textId="77777777" w:rsidR="00D07F80" w:rsidRDefault="00D07F80" w:rsidP="00D07F80">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2777D221"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3AC4FC21"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3209440C"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288453D5"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600E077A" w14:textId="77777777" w:rsidTr="00D07F80">
        <w:trPr>
          <w:trHeight w:val="275"/>
        </w:trPr>
        <w:tc>
          <w:tcPr>
            <w:tcW w:w="588" w:type="pct"/>
            <w:shd w:val="clear" w:color="auto" w:fill="auto"/>
          </w:tcPr>
          <w:p w14:paraId="0A02DD37" w14:textId="77777777" w:rsidR="00D07F80" w:rsidRDefault="00D07F80" w:rsidP="00D07F80">
            <w:r>
              <w:rPr>
                <w:rFonts w:ascii="Arial" w:hAnsi="Arial" w:cs="Arial"/>
                <w:sz w:val="18"/>
                <w:szCs w:val="18"/>
              </w:rPr>
              <w:t>Data Column</w:t>
            </w:r>
          </w:p>
        </w:tc>
        <w:tc>
          <w:tcPr>
            <w:tcW w:w="792" w:type="pct"/>
            <w:shd w:val="clear" w:color="auto" w:fill="auto"/>
          </w:tcPr>
          <w:p w14:paraId="2AED355D" w14:textId="61A49DA9" w:rsidR="00D07F80" w:rsidRPr="00A77FC7" w:rsidRDefault="003B2D50" w:rsidP="00D07F80">
            <w:pPr>
              <w:rPr>
                <w:rFonts w:ascii="Arial" w:hAnsi="Arial" w:cs="Arial"/>
                <w:sz w:val="18"/>
                <w:szCs w:val="18"/>
              </w:rPr>
            </w:pPr>
            <w:del w:id="967" w:author="Jamal, Zaher CWK" w:date="2015-06-16T16:57:00Z">
              <w:r w:rsidDel="00D43E4B">
                <w:rPr>
                  <w:rFonts w:ascii="Arial" w:hAnsi="Arial" w:cs="Arial"/>
                  <w:sz w:val="18"/>
                  <w:szCs w:val="18"/>
                </w:rPr>
                <w:delText>User</w:delText>
              </w:r>
            </w:del>
            <w:ins w:id="968" w:author="Jamal, Zaher CWK" w:date="2015-06-16T16:57:00Z">
              <w:r w:rsidR="00D43E4B">
                <w:rPr>
                  <w:rFonts w:ascii="Arial" w:hAnsi="Arial" w:cs="Arial"/>
                  <w:sz w:val="18"/>
                  <w:szCs w:val="18"/>
                </w:rPr>
                <w:t>Member</w:t>
              </w:r>
            </w:ins>
            <w:r w:rsidR="00D07F80">
              <w:rPr>
                <w:rFonts w:ascii="Arial" w:hAnsi="Arial" w:cs="Arial"/>
                <w:sz w:val="18"/>
                <w:szCs w:val="18"/>
              </w:rPr>
              <w:t xml:space="preserve"> Account</w:t>
            </w:r>
          </w:p>
        </w:tc>
        <w:tc>
          <w:tcPr>
            <w:tcW w:w="588" w:type="pct"/>
            <w:shd w:val="clear" w:color="auto" w:fill="auto"/>
          </w:tcPr>
          <w:p w14:paraId="6924F4F8" w14:textId="77777777" w:rsidR="00D07F80" w:rsidRDefault="00D07F80" w:rsidP="00D07F80">
            <w:r w:rsidRPr="00612446">
              <w:rPr>
                <w:rFonts w:ascii="Arial" w:hAnsi="Arial" w:cs="Arial"/>
                <w:sz w:val="18"/>
                <w:szCs w:val="18"/>
              </w:rPr>
              <w:t>n/a</w:t>
            </w:r>
          </w:p>
        </w:tc>
        <w:tc>
          <w:tcPr>
            <w:tcW w:w="831" w:type="pct"/>
            <w:shd w:val="clear" w:color="auto" w:fill="auto"/>
          </w:tcPr>
          <w:p w14:paraId="49D6B32C" w14:textId="77777777" w:rsidR="00D07F80" w:rsidRDefault="00D07F80" w:rsidP="00D07F80">
            <w:pPr>
              <w:rPr>
                <w:rFonts w:ascii="Arial" w:hAnsi="Arial" w:cs="Arial"/>
                <w:sz w:val="18"/>
                <w:szCs w:val="18"/>
              </w:rPr>
            </w:pPr>
            <w:r>
              <w:rPr>
                <w:rFonts w:ascii="Arial" w:hAnsi="Arial" w:cs="Arial"/>
                <w:sz w:val="18"/>
                <w:szCs w:val="18"/>
              </w:rPr>
              <w:t>Alphanumeric</w:t>
            </w:r>
          </w:p>
          <w:p w14:paraId="4CA47A19" w14:textId="77777777" w:rsidR="00D07F80" w:rsidRDefault="00D07F80" w:rsidP="00D07F80">
            <w:pPr>
              <w:rPr>
                <w:rFonts w:ascii="Arial" w:hAnsi="Arial" w:cs="Arial"/>
                <w:sz w:val="18"/>
                <w:szCs w:val="18"/>
              </w:rPr>
            </w:pPr>
            <w:r>
              <w:rPr>
                <w:rFonts w:ascii="Arial" w:hAnsi="Arial" w:cs="Arial"/>
                <w:sz w:val="18"/>
                <w:szCs w:val="18"/>
              </w:rPr>
              <w:t>A/NNNNNNNNN</w:t>
            </w:r>
          </w:p>
          <w:p w14:paraId="5CECE620" w14:textId="77777777" w:rsidR="00D07F80" w:rsidRDefault="00D07F80" w:rsidP="00D07F8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74539B0"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05C2C32C"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1BC6253C"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1B8F35C2"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4311B5C5" w14:textId="77777777" w:rsidTr="00D07F80">
        <w:trPr>
          <w:trHeight w:val="275"/>
        </w:trPr>
        <w:tc>
          <w:tcPr>
            <w:tcW w:w="588" w:type="pct"/>
            <w:shd w:val="clear" w:color="auto" w:fill="auto"/>
          </w:tcPr>
          <w:p w14:paraId="1541AF69" w14:textId="77777777" w:rsidR="00D07F80" w:rsidRDefault="00D07F80" w:rsidP="00D07F80">
            <w:r>
              <w:rPr>
                <w:rFonts w:ascii="Arial" w:hAnsi="Arial" w:cs="Arial"/>
                <w:sz w:val="18"/>
                <w:szCs w:val="18"/>
              </w:rPr>
              <w:t>Data Column</w:t>
            </w:r>
          </w:p>
        </w:tc>
        <w:tc>
          <w:tcPr>
            <w:tcW w:w="792" w:type="pct"/>
            <w:shd w:val="clear" w:color="auto" w:fill="auto"/>
          </w:tcPr>
          <w:p w14:paraId="13F30BB1" w14:textId="77777777" w:rsidR="00D07F80" w:rsidRDefault="00D07F80" w:rsidP="00D07F80">
            <w:pPr>
              <w:rPr>
                <w:rFonts w:ascii="Arial" w:hAnsi="Arial" w:cs="Arial"/>
                <w:sz w:val="18"/>
                <w:szCs w:val="18"/>
              </w:rPr>
            </w:pPr>
            <w:r>
              <w:rPr>
                <w:rFonts w:ascii="Arial" w:hAnsi="Arial" w:cs="Arial"/>
                <w:sz w:val="18"/>
                <w:szCs w:val="18"/>
              </w:rPr>
              <w:t>Surname</w:t>
            </w:r>
          </w:p>
        </w:tc>
        <w:tc>
          <w:tcPr>
            <w:tcW w:w="588" w:type="pct"/>
            <w:shd w:val="clear" w:color="auto" w:fill="auto"/>
          </w:tcPr>
          <w:p w14:paraId="6E142FC8" w14:textId="77777777" w:rsidR="00D07F80" w:rsidRDefault="00D07F80" w:rsidP="00D07F80">
            <w:r w:rsidRPr="00612446">
              <w:rPr>
                <w:rFonts w:ascii="Arial" w:hAnsi="Arial" w:cs="Arial"/>
                <w:sz w:val="18"/>
                <w:szCs w:val="18"/>
              </w:rPr>
              <w:t>n/a</w:t>
            </w:r>
          </w:p>
        </w:tc>
        <w:tc>
          <w:tcPr>
            <w:tcW w:w="831" w:type="pct"/>
            <w:shd w:val="clear" w:color="auto" w:fill="auto"/>
          </w:tcPr>
          <w:p w14:paraId="177A0B7D" w14:textId="77777777" w:rsidR="00D07F80" w:rsidRDefault="00D07F80" w:rsidP="00D07F80">
            <w:pPr>
              <w:rPr>
                <w:rFonts w:ascii="Arial" w:hAnsi="Arial" w:cs="Arial"/>
                <w:sz w:val="18"/>
                <w:szCs w:val="18"/>
              </w:rPr>
            </w:pPr>
            <w:r>
              <w:rPr>
                <w:rFonts w:ascii="Arial" w:hAnsi="Arial" w:cs="Arial"/>
                <w:sz w:val="18"/>
                <w:szCs w:val="18"/>
              </w:rPr>
              <w:t>Alphanumeric</w:t>
            </w:r>
          </w:p>
          <w:p w14:paraId="40176964" w14:textId="77777777" w:rsidR="00D07F80" w:rsidRDefault="00D07F80" w:rsidP="00D07F8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5D32F6E5"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073699AB"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54B1ECDE"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48D8DFE2"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79694312" w14:textId="77777777" w:rsidTr="00D07F80">
        <w:trPr>
          <w:trHeight w:val="275"/>
        </w:trPr>
        <w:tc>
          <w:tcPr>
            <w:tcW w:w="588" w:type="pct"/>
            <w:shd w:val="clear" w:color="auto" w:fill="auto"/>
          </w:tcPr>
          <w:p w14:paraId="19772A26" w14:textId="77777777" w:rsidR="00D07F80" w:rsidRDefault="00D07F80" w:rsidP="00D07F80">
            <w:r>
              <w:rPr>
                <w:rFonts w:ascii="Arial" w:hAnsi="Arial" w:cs="Arial"/>
                <w:sz w:val="18"/>
                <w:szCs w:val="18"/>
              </w:rPr>
              <w:t>Data Column</w:t>
            </w:r>
          </w:p>
        </w:tc>
        <w:tc>
          <w:tcPr>
            <w:tcW w:w="792" w:type="pct"/>
            <w:shd w:val="clear" w:color="auto" w:fill="auto"/>
          </w:tcPr>
          <w:p w14:paraId="0B98B6A5" w14:textId="77777777" w:rsidR="00D07F80" w:rsidRDefault="00D07F80" w:rsidP="00D07F80">
            <w:pPr>
              <w:rPr>
                <w:rFonts w:ascii="Arial" w:hAnsi="Arial" w:cs="Arial"/>
                <w:sz w:val="18"/>
                <w:szCs w:val="18"/>
              </w:rPr>
            </w:pPr>
            <w:r>
              <w:rPr>
                <w:rFonts w:ascii="Arial" w:hAnsi="Arial" w:cs="Arial"/>
                <w:sz w:val="18"/>
                <w:szCs w:val="18"/>
              </w:rPr>
              <w:t>Forename</w:t>
            </w:r>
          </w:p>
        </w:tc>
        <w:tc>
          <w:tcPr>
            <w:tcW w:w="588" w:type="pct"/>
            <w:shd w:val="clear" w:color="auto" w:fill="auto"/>
          </w:tcPr>
          <w:p w14:paraId="7CA38C50" w14:textId="77777777" w:rsidR="00D07F80" w:rsidRDefault="00D07F80" w:rsidP="00D07F80">
            <w:r w:rsidRPr="00612446">
              <w:rPr>
                <w:rFonts w:ascii="Arial" w:hAnsi="Arial" w:cs="Arial"/>
                <w:sz w:val="18"/>
                <w:szCs w:val="18"/>
              </w:rPr>
              <w:t>n/a</w:t>
            </w:r>
          </w:p>
        </w:tc>
        <w:tc>
          <w:tcPr>
            <w:tcW w:w="831" w:type="pct"/>
            <w:shd w:val="clear" w:color="auto" w:fill="auto"/>
          </w:tcPr>
          <w:p w14:paraId="294AD7FE" w14:textId="77777777" w:rsidR="00D07F80" w:rsidRDefault="00D07F80" w:rsidP="00D07F80">
            <w:pPr>
              <w:rPr>
                <w:rFonts w:ascii="Arial" w:hAnsi="Arial" w:cs="Arial"/>
                <w:sz w:val="18"/>
                <w:szCs w:val="18"/>
              </w:rPr>
            </w:pPr>
            <w:r>
              <w:rPr>
                <w:rFonts w:ascii="Arial" w:hAnsi="Arial" w:cs="Arial"/>
                <w:sz w:val="18"/>
                <w:szCs w:val="18"/>
              </w:rPr>
              <w:t>Alphanumeric</w:t>
            </w:r>
          </w:p>
          <w:p w14:paraId="374CF9B9" w14:textId="77777777" w:rsidR="00D07F80" w:rsidRDefault="00D07F80" w:rsidP="00D07F8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F150EDE"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05E81A44"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34445E59"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3DE44649"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41F65A3F" w14:textId="77777777" w:rsidTr="00D07F80">
        <w:trPr>
          <w:trHeight w:val="275"/>
        </w:trPr>
        <w:tc>
          <w:tcPr>
            <w:tcW w:w="588" w:type="pct"/>
            <w:shd w:val="clear" w:color="auto" w:fill="auto"/>
          </w:tcPr>
          <w:p w14:paraId="563F0099" w14:textId="77777777" w:rsidR="00D07F80" w:rsidRDefault="00D07F80" w:rsidP="00D07F80">
            <w:r>
              <w:rPr>
                <w:rFonts w:ascii="Arial" w:hAnsi="Arial" w:cs="Arial"/>
                <w:sz w:val="18"/>
                <w:szCs w:val="18"/>
              </w:rPr>
              <w:t>Data Column</w:t>
            </w:r>
          </w:p>
        </w:tc>
        <w:tc>
          <w:tcPr>
            <w:tcW w:w="792" w:type="pct"/>
            <w:shd w:val="clear" w:color="auto" w:fill="auto"/>
          </w:tcPr>
          <w:p w14:paraId="4A06DF8C" w14:textId="77777777" w:rsidR="00D07F80" w:rsidRDefault="00D07F80" w:rsidP="00D07F80">
            <w:pPr>
              <w:rPr>
                <w:rFonts w:ascii="Arial" w:hAnsi="Arial" w:cs="Arial"/>
                <w:sz w:val="18"/>
                <w:szCs w:val="18"/>
              </w:rPr>
            </w:pPr>
            <w:r>
              <w:rPr>
                <w:rFonts w:ascii="Arial" w:hAnsi="Arial" w:cs="Arial"/>
                <w:sz w:val="18"/>
                <w:szCs w:val="18"/>
              </w:rPr>
              <w:t>NINO</w:t>
            </w:r>
          </w:p>
        </w:tc>
        <w:tc>
          <w:tcPr>
            <w:tcW w:w="588" w:type="pct"/>
            <w:shd w:val="clear" w:color="auto" w:fill="auto"/>
          </w:tcPr>
          <w:p w14:paraId="04BAE244" w14:textId="77777777" w:rsidR="00D07F80" w:rsidRDefault="00D07F80" w:rsidP="00D07F80">
            <w:r w:rsidRPr="00612446">
              <w:rPr>
                <w:rFonts w:ascii="Arial" w:hAnsi="Arial" w:cs="Arial"/>
                <w:sz w:val="18"/>
                <w:szCs w:val="18"/>
              </w:rPr>
              <w:t>n/a</w:t>
            </w:r>
          </w:p>
        </w:tc>
        <w:tc>
          <w:tcPr>
            <w:tcW w:w="831" w:type="pct"/>
            <w:shd w:val="clear" w:color="auto" w:fill="auto"/>
          </w:tcPr>
          <w:p w14:paraId="10870D78" w14:textId="77777777" w:rsidR="00D07F80" w:rsidRDefault="00D07F80" w:rsidP="00D07F80">
            <w:pPr>
              <w:rPr>
                <w:rFonts w:ascii="Arial" w:hAnsi="Arial" w:cs="Arial"/>
                <w:sz w:val="18"/>
                <w:szCs w:val="18"/>
              </w:rPr>
            </w:pPr>
            <w:r>
              <w:rPr>
                <w:rFonts w:ascii="Arial" w:hAnsi="Arial" w:cs="Arial"/>
                <w:sz w:val="18"/>
                <w:szCs w:val="18"/>
              </w:rPr>
              <w:t>Alphanumeric</w:t>
            </w:r>
          </w:p>
          <w:p w14:paraId="281C6201" w14:textId="77777777" w:rsidR="00D07F80" w:rsidRDefault="00D07F80" w:rsidP="00D07F8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63E876AF"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681E0BDC"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63B9F387"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6FC05E80"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077A87DB" w14:textId="77777777" w:rsidTr="00D07F80">
        <w:trPr>
          <w:trHeight w:val="275"/>
        </w:trPr>
        <w:tc>
          <w:tcPr>
            <w:tcW w:w="588" w:type="pct"/>
            <w:shd w:val="clear" w:color="auto" w:fill="auto"/>
          </w:tcPr>
          <w:p w14:paraId="22F10592" w14:textId="77777777" w:rsidR="00D07F80" w:rsidRDefault="00D07F80" w:rsidP="00D07F80">
            <w:r>
              <w:rPr>
                <w:rFonts w:ascii="Arial" w:hAnsi="Arial" w:cs="Arial"/>
                <w:sz w:val="18"/>
                <w:szCs w:val="18"/>
              </w:rPr>
              <w:t>Data Column</w:t>
            </w:r>
          </w:p>
        </w:tc>
        <w:tc>
          <w:tcPr>
            <w:tcW w:w="792" w:type="pct"/>
            <w:shd w:val="clear" w:color="auto" w:fill="auto"/>
          </w:tcPr>
          <w:p w14:paraId="136F6DFC" w14:textId="77777777" w:rsidR="00D07F80" w:rsidRDefault="00D07F80" w:rsidP="00D07F80">
            <w:pPr>
              <w:rPr>
                <w:rFonts w:ascii="Arial" w:hAnsi="Arial" w:cs="Arial"/>
                <w:sz w:val="18"/>
                <w:szCs w:val="18"/>
              </w:rPr>
            </w:pPr>
            <w:r>
              <w:rPr>
                <w:rFonts w:ascii="Arial" w:hAnsi="Arial" w:cs="Arial"/>
                <w:sz w:val="18"/>
                <w:szCs w:val="18"/>
              </w:rPr>
              <w:t>Scheme NRA</w:t>
            </w:r>
          </w:p>
        </w:tc>
        <w:tc>
          <w:tcPr>
            <w:tcW w:w="588" w:type="pct"/>
            <w:shd w:val="clear" w:color="auto" w:fill="auto"/>
          </w:tcPr>
          <w:p w14:paraId="34DB1C03" w14:textId="77777777" w:rsidR="00D07F80" w:rsidRDefault="00D07F80" w:rsidP="00D07F80">
            <w:r w:rsidRPr="00612446">
              <w:rPr>
                <w:rFonts w:ascii="Arial" w:hAnsi="Arial" w:cs="Arial"/>
                <w:sz w:val="18"/>
                <w:szCs w:val="18"/>
              </w:rPr>
              <w:t>n/a</w:t>
            </w:r>
          </w:p>
        </w:tc>
        <w:tc>
          <w:tcPr>
            <w:tcW w:w="831" w:type="pct"/>
            <w:shd w:val="clear" w:color="auto" w:fill="auto"/>
          </w:tcPr>
          <w:p w14:paraId="54CE7329" w14:textId="77777777" w:rsidR="00D07F80" w:rsidRDefault="00D07F80" w:rsidP="00D07F80">
            <w:pPr>
              <w:rPr>
                <w:rFonts w:ascii="Arial" w:hAnsi="Arial" w:cs="Arial"/>
                <w:sz w:val="18"/>
                <w:szCs w:val="18"/>
              </w:rPr>
            </w:pPr>
            <w:r>
              <w:rPr>
                <w:rFonts w:ascii="Arial" w:hAnsi="Arial" w:cs="Arial"/>
                <w:sz w:val="18"/>
                <w:szCs w:val="18"/>
              </w:rPr>
              <w:t>Numeric</w:t>
            </w:r>
          </w:p>
          <w:p w14:paraId="0F24BE18" w14:textId="77777777" w:rsidR="00D07F80" w:rsidRDefault="00D07F80" w:rsidP="00D07F80">
            <w:pPr>
              <w:rPr>
                <w:rFonts w:ascii="Arial" w:hAnsi="Arial" w:cs="Arial"/>
                <w:sz w:val="18"/>
                <w:szCs w:val="18"/>
              </w:rPr>
            </w:pPr>
            <w:r>
              <w:rPr>
                <w:rFonts w:ascii="Arial" w:hAnsi="Arial" w:cs="Arial"/>
                <w:sz w:val="18"/>
                <w:szCs w:val="18"/>
              </w:rPr>
              <w:t>NN</w:t>
            </w:r>
          </w:p>
          <w:p w14:paraId="0F9D5C2A" w14:textId="77777777" w:rsidR="00D07F80" w:rsidRDefault="00D07F80" w:rsidP="00D07F8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2E568A3"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55EC0397"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5A52918B"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2CA66B99"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45ECEAE8" w14:textId="77777777" w:rsidTr="00D07F80">
        <w:trPr>
          <w:trHeight w:val="275"/>
        </w:trPr>
        <w:tc>
          <w:tcPr>
            <w:tcW w:w="588" w:type="pct"/>
            <w:shd w:val="clear" w:color="auto" w:fill="auto"/>
          </w:tcPr>
          <w:p w14:paraId="02BA83AD" w14:textId="77777777" w:rsidR="00D07F80" w:rsidRDefault="00D07F80" w:rsidP="00D07F80">
            <w:r>
              <w:rPr>
                <w:rFonts w:ascii="Arial" w:hAnsi="Arial" w:cs="Arial"/>
                <w:sz w:val="18"/>
                <w:szCs w:val="18"/>
              </w:rPr>
              <w:t>Data Column</w:t>
            </w:r>
          </w:p>
        </w:tc>
        <w:tc>
          <w:tcPr>
            <w:tcW w:w="792" w:type="pct"/>
            <w:shd w:val="clear" w:color="auto" w:fill="auto"/>
          </w:tcPr>
          <w:p w14:paraId="485A3048" w14:textId="7AEF4941" w:rsidR="00D07F80" w:rsidRDefault="003B2D50" w:rsidP="00D07F80">
            <w:pPr>
              <w:rPr>
                <w:rFonts w:ascii="Arial" w:hAnsi="Arial" w:cs="Arial"/>
                <w:sz w:val="18"/>
                <w:szCs w:val="18"/>
              </w:rPr>
            </w:pPr>
            <w:del w:id="969" w:author="Jamal, Zaher CWK" w:date="2015-06-16T16:57:00Z">
              <w:r w:rsidDel="00D43E4B">
                <w:rPr>
                  <w:rFonts w:ascii="Arial" w:hAnsi="Arial" w:cs="Arial"/>
                  <w:sz w:val="18"/>
                  <w:szCs w:val="18"/>
                </w:rPr>
                <w:delText>User</w:delText>
              </w:r>
            </w:del>
            <w:ins w:id="970" w:author="Jamal, Zaher CWK" w:date="2015-06-16T16:57:00Z">
              <w:r w:rsidR="00D43E4B">
                <w:rPr>
                  <w:rFonts w:ascii="Arial" w:hAnsi="Arial" w:cs="Arial"/>
                  <w:sz w:val="18"/>
                  <w:szCs w:val="18"/>
                </w:rPr>
                <w:t>Member</w:t>
              </w:r>
            </w:ins>
            <w:r w:rsidR="00D07F80">
              <w:rPr>
                <w:rFonts w:ascii="Arial" w:hAnsi="Arial" w:cs="Arial"/>
                <w:sz w:val="18"/>
                <w:szCs w:val="18"/>
              </w:rPr>
              <w:t>’s TRA</w:t>
            </w:r>
          </w:p>
        </w:tc>
        <w:tc>
          <w:tcPr>
            <w:tcW w:w="588" w:type="pct"/>
            <w:shd w:val="clear" w:color="auto" w:fill="auto"/>
          </w:tcPr>
          <w:p w14:paraId="46FB08FC" w14:textId="77777777" w:rsidR="00D07F80" w:rsidRDefault="00D07F80" w:rsidP="00D07F80">
            <w:r w:rsidRPr="00612446">
              <w:rPr>
                <w:rFonts w:ascii="Arial" w:hAnsi="Arial" w:cs="Arial"/>
                <w:sz w:val="18"/>
                <w:szCs w:val="18"/>
              </w:rPr>
              <w:t>n/a</w:t>
            </w:r>
          </w:p>
        </w:tc>
        <w:tc>
          <w:tcPr>
            <w:tcW w:w="831" w:type="pct"/>
            <w:shd w:val="clear" w:color="auto" w:fill="auto"/>
          </w:tcPr>
          <w:p w14:paraId="27947953" w14:textId="77777777" w:rsidR="00D07F80" w:rsidRDefault="00D07F80" w:rsidP="00D07F80">
            <w:pPr>
              <w:rPr>
                <w:rFonts w:ascii="Arial" w:hAnsi="Arial" w:cs="Arial"/>
                <w:sz w:val="18"/>
                <w:szCs w:val="18"/>
              </w:rPr>
            </w:pPr>
            <w:r>
              <w:rPr>
                <w:rFonts w:ascii="Arial" w:hAnsi="Arial" w:cs="Arial"/>
                <w:sz w:val="18"/>
                <w:szCs w:val="18"/>
              </w:rPr>
              <w:t>Numeric</w:t>
            </w:r>
          </w:p>
          <w:p w14:paraId="05FF2D76" w14:textId="77777777" w:rsidR="00D07F80" w:rsidRDefault="00D07F80" w:rsidP="00D07F80">
            <w:pPr>
              <w:rPr>
                <w:rFonts w:ascii="Arial" w:hAnsi="Arial" w:cs="Arial"/>
                <w:sz w:val="18"/>
                <w:szCs w:val="18"/>
              </w:rPr>
            </w:pPr>
            <w:r>
              <w:rPr>
                <w:rFonts w:ascii="Arial" w:hAnsi="Arial" w:cs="Arial"/>
                <w:sz w:val="18"/>
                <w:szCs w:val="18"/>
              </w:rPr>
              <w:t>NN</w:t>
            </w:r>
          </w:p>
          <w:p w14:paraId="297FC636" w14:textId="77777777" w:rsidR="00D07F80" w:rsidRDefault="00D07F80" w:rsidP="00D07F8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5E3BDE4"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2CF8971D"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57CA11B8"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7E16A60B"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73D36138" w14:textId="77777777" w:rsidTr="00D07F80">
        <w:trPr>
          <w:trHeight w:val="275"/>
        </w:trPr>
        <w:tc>
          <w:tcPr>
            <w:tcW w:w="588" w:type="pct"/>
            <w:shd w:val="clear" w:color="auto" w:fill="auto"/>
          </w:tcPr>
          <w:p w14:paraId="2CFCAA50" w14:textId="77777777" w:rsidR="00D07F80" w:rsidRPr="004A5D01" w:rsidRDefault="00D07F80" w:rsidP="00D07F80">
            <w:pPr>
              <w:rPr>
                <w:rFonts w:ascii="Arial" w:hAnsi="Arial" w:cs="Arial"/>
                <w:sz w:val="18"/>
                <w:szCs w:val="18"/>
              </w:rPr>
            </w:pPr>
            <w:r>
              <w:rPr>
                <w:rFonts w:ascii="Arial" w:hAnsi="Arial" w:cs="Arial"/>
                <w:sz w:val="18"/>
                <w:szCs w:val="18"/>
              </w:rPr>
              <w:t>Button</w:t>
            </w:r>
          </w:p>
        </w:tc>
        <w:tc>
          <w:tcPr>
            <w:tcW w:w="792" w:type="pct"/>
            <w:shd w:val="clear" w:color="auto" w:fill="auto"/>
          </w:tcPr>
          <w:p w14:paraId="741E8558" w14:textId="77777777" w:rsidR="00D07F80" w:rsidRPr="003A18F3" w:rsidRDefault="00D07F80" w:rsidP="00D07F80">
            <w:pPr>
              <w:rPr>
                <w:rFonts w:ascii="Arial" w:hAnsi="Arial" w:cs="Arial"/>
                <w:b/>
                <w:sz w:val="18"/>
                <w:szCs w:val="18"/>
              </w:rPr>
            </w:pPr>
            <w:r>
              <w:rPr>
                <w:rFonts w:ascii="Arial" w:hAnsi="Arial" w:cs="Arial"/>
                <w:b/>
                <w:sz w:val="18"/>
                <w:szCs w:val="18"/>
              </w:rPr>
              <w:t>Details</w:t>
            </w:r>
          </w:p>
        </w:tc>
        <w:tc>
          <w:tcPr>
            <w:tcW w:w="588" w:type="pct"/>
            <w:shd w:val="clear" w:color="auto" w:fill="auto"/>
          </w:tcPr>
          <w:p w14:paraId="51EE6958" w14:textId="77777777" w:rsidR="00D07F80" w:rsidRPr="004A5D01" w:rsidRDefault="00D07F80" w:rsidP="00D07F80">
            <w:pPr>
              <w:rPr>
                <w:rFonts w:ascii="Arial" w:hAnsi="Arial" w:cs="Arial"/>
                <w:sz w:val="18"/>
                <w:szCs w:val="18"/>
              </w:rPr>
            </w:pPr>
            <w:r>
              <w:rPr>
                <w:rFonts w:ascii="Arial" w:hAnsi="Arial" w:cs="Arial"/>
                <w:sz w:val="18"/>
                <w:szCs w:val="18"/>
              </w:rPr>
              <w:t>n/a</w:t>
            </w:r>
          </w:p>
        </w:tc>
        <w:tc>
          <w:tcPr>
            <w:tcW w:w="831" w:type="pct"/>
            <w:shd w:val="clear" w:color="auto" w:fill="auto"/>
          </w:tcPr>
          <w:p w14:paraId="424C2FDB" w14:textId="77777777" w:rsidR="00D07F80" w:rsidRPr="004A5D01" w:rsidRDefault="00D07F80" w:rsidP="00D07F80">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7FD4CB0F"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217EEADF"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1D05408F"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6D8A75BA"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4B5F82EE" w14:textId="77777777" w:rsidTr="00D07F80">
        <w:trPr>
          <w:trHeight w:val="275"/>
        </w:trPr>
        <w:tc>
          <w:tcPr>
            <w:tcW w:w="588" w:type="pct"/>
            <w:shd w:val="clear" w:color="auto" w:fill="auto"/>
          </w:tcPr>
          <w:p w14:paraId="0F459CE7" w14:textId="77777777" w:rsidR="00D07F80" w:rsidRPr="004A5D01" w:rsidRDefault="00D07F80" w:rsidP="00D07F80">
            <w:pPr>
              <w:rPr>
                <w:rFonts w:ascii="Arial" w:hAnsi="Arial" w:cs="Arial"/>
                <w:sz w:val="18"/>
                <w:szCs w:val="18"/>
              </w:rPr>
            </w:pPr>
            <w:r>
              <w:rPr>
                <w:rFonts w:ascii="Arial" w:hAnsi="Arial" w:cs="Arial"/>
                <w:sz w:val="18"/>
                <w:szCs w:val="18"/>
              </w:rPr>
              <w:t>Button/Icon</w:t>
            </w:r>
          </w:p>
        </w:tc>
        <w:tc>
          <w:tcPr>
            <w:tcW w:w="792" w:type="pct"/>
            <w:shd w:val="clear" w:color="auto" w:fill="auto"/>
          </w:tcPr>
          <w:p w14:paraId="7CA1119F" w14:textId="77777777" w:rsidR="00D07F80" w:rsidRPr="004A5D01" w:rsidRDefault="00D07F80" w:rsidP="00D07F80">
            <w:pPr>
              <w:rPr>
                <w:rFonts w:ascii="Arial" w:hAnsi="Arial" w:cs="Arial"/>
                <w:sz w:val="18"/>
                <w:szCs w:val="18"/>
              </w:rPr>
            </w:pPr>
            <w:r>
              <w:rPr>
                <w:rFonts w:ascii="Arial" w:hAnsi="Arial" w:cs="Arial"/>
                <w:sz w:val="18"/>
                <w:szCs w:val="18"/>
              </w:rPr>
              <w:t>PDF Icon</w:t>
            </w:r>
          </w:p>
        </w:tc>
        <w:tc>
          <w:tcPr>
            <w:tcW w:w="588" w:type="pct"/>
            <w:shd w:val="clear" w:color="auto" w:fill="auto"/>
          </w:tcPr>
          <w:p w14:paraId="4A2DFA72" w14:textId="77777777" w:rsidR="00D07F80" w:rsidRDefault="00D07F80" w:rsidP="00D07F80">
            <w:r w:rsidRPr="00D56711">
              <w:rPr>
                <w:rFonts w:ascii="Arial" w:hAnsi="Arial" w:cs="Arial"/>
                <w:sz w:val="18"/>
                <w:szCs w:val="18"/>
              </w:rPr>
              <w:t>n/a</w:t>
            </w:r>
          </w:p>
        </w:tc>
        <w:tc>
          <w:tcPr>
            <w:tcW w:w="831" w:type="pct"/>
            <w:shd w:val="clear" w:color="auto" w:fill="auto"/>
          </w:tcPr>
          <w:p w14:paraId="60EDC0A7" w14:textId="77777777" w:rsidR="00D07F80" w:rsidRPr="00933CDC" w:rsidRDefault="00D07F80" w:rsidP="00D07F80">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1C04AD52"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7A79F6C8"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33FD4840"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16C980D1"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4B4F4448" w14:textId="77777777" w:rsidTr="00D07F80">
        <w:trPr>
          <w:trHeight w:val="275"/>
        </w:trPr>
        <w:tc>
          <w:tcPr>
            <w:tcW w:w="588" w:type="pct"/>
            <w:shd w:val="clear" w:color="auto" w:fill="auto"/>
          </w:tcPr>
          <w:p w14:paraId="2A2EB65C" w14:textId="77777777" w:rsidR="00D07F80" w:rsidRDefault="00D07F80" w:rsidP="00D07F80">
            <w:r w:rsidRPr="00853E88">
              <w:rPr>
                <w:rFonts w:ascii="Arial" w:hAnsi="Arial" w:cs="Arial"/>
                <w:sz w:val="18"/>
                <w:szCs w:val="18"/>
              </w:rPr>
              <w:t>Button/Icon</w:t>
            </w:r>
          </w:p>
        </w:tc>
        <w:tc>
          <w:tcPr>
            <w:tcW w:w="792" w:type="pct"/>
            <w:shd w:val="clear" w:color="auto" w:fill="auto"/>
          </w:tcPr>
          <w:p w14:paraId="5D16AF5A" w14:textId="77777777" w:rsidR="00D07F80" w:rsidRPr="005256C7" w:rsidRDefault="00D07F80" w:rsidP="00D07F80">
            <w:pPr>
              <w:rPr>
                <w:rFonts w:ascii="Arial" w:hAnsi="Arial" w:cs="Arial"/>
                <w:sz w:val="18"/>
                <w:szCs w:val="18"/>
              </w:rPr>
            </w:pPr>
            <w:r>
              <w:rPr>
                <w:rFonts w:ascii="Arial" w:hAnsi="Arial" w:cs="Arial"/>
                <w:sz w:val="18"/>
                <w:szCs w:val="18"/>
              </w:rPr>
              <w:t>Excel Icon</w:t>
            </w:r>
          </w:p>
        </w:tc>
        <w:tc>
          <w:tcPr>
            <w:tcW w:w="588" w:type="pct"/>
            <w:shd w:val="clear" w:color="auto" w:fill="auto"/>
          </w:tcPr>
          <w:p w14:paraId="4A51F7EC" w14:textId="77777777" w:rsidR="00D07F80" w:rsidRDefault="00D07F80" w:rsidP="00D07F80">
            <w:r w:rsidRPr="00D56711">
              <w:rPr>
                <w:rFonts w:ascii="Arial" w:hAnsi="Arial" w:cs="Arial"/>
                <w:sz w:val="18"/>
                <w:szCs w:val="18"/>
              </w:rPr>
              <w:t>n/a</w:t>
            </w:r>
          </w:p>
        </w:tc>
        <w:tc>
          <w:tcPr>
            <w:tcW w:w="831" w:type="pct"/>
            <w:shd w:val="clear" w:color="auto" w:fill="auto"/>
          </w:tcPr>
          <w:p w14:paraId="45A0E59C" w14:textId="77777777" w:rsidR="00D07F80" w:rsidRPr="005256C7" w:rsidRDefault="00D07F80" w:rsidP="00D07F80">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8957973"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2960FA35"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086B9D65"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2381F2E0"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380BD4D5" w14:textId="77777777" w:rsidTr="00D07F80">
        <w:trPr>
          <w:trHeight w:val="275"/>
        </w:trPr>
        <w:tc>
          <w:tcPr>
            <w:tcW w:w="588" w:type="pct"/>
            <w:shd w:val="clear" w:color="auto" w:fill="auto"/>
          </w:tcPr>
          <w:p w14:paraId="3AFB4DE1" w14:textId="77777777" w:rsidR="00D07F80" w:rsidRDefault="00D07F80" w:rsidP="00D07F80">
            <w:r w:rsidRPr="00853E88">
              <w:rPr>
                <w:rFonts w:ascii="Arial" w:hAnsi="Arial" w:cs="Arial"/>
                <w:sz w:val="18"/>
                <w:szCs w:val="18"/>
              </w:rPr>
              <w:t>Button/Icon</w:t>
            </w:r>
          </w:p>
        </w:tc>
        <w:tc>
          <w:tcPr>
            <w:tcW w:w="792" w:type="pct"/>
            <w:shd w:val="clear" w:color="auto" w:fill="auto"/>
          </w:tcPr>
          <w:p w14:paraId="55E794C4" w14:textId="77777777" w:rsidR="00D07F80" w:rsidRPr="004A5D01" w:rsidRDefault="00D07F80" w:rsidP="00D07F80">
            <w:pPr>
              <w:rPr>
                <w:rFonts w:ascii="Arial" w:hAnsi="Arial" w:cs="Arial"/>
                <w:sz w:val="18"/>
                <w:szCs w:val="18"/>
              </w:rPr>
            </w:pPr>
            <w:r>
              <w:rPr>
                <w:rFonts w:ascii="Arial" w:hAnsi="Arial" w:cs="Arial"/>
                <w:sz w:val="18"/>
                <w:szCs w:val="18"/>
              </w:rPr>
              <w:t>Print Icon</w:t>
            </w:r>
          </w:p>
        </w:tc>
        <w:tc>
          <w:tcPr>
            <w:tcW w:w="588" w:type="pct"/>
            <w:shd w:val="clear" w:color="auto" w:fill="auto"/>
          </w:tcPr>
          <w:p w14:paraId="30430FDA" w14:textId="77777777" w:rsidR="00D07F80" w:rsidRDefault="00D07F80" w:rsidP="00D07F80">
            <w:r w:rsidRPr="00D56711">
              <w:rPr>
                <w:rFonts w:ascii="Arial" w:hAnsi="Arial" w:cs="Arial"/>
                <w:sz w:val="18"/>
                <w:szCs w:val="18"/>
              </w:rPr>
              <w:t>n/a</w:t>
            </w:r>
          </w:p>
        </w:tc>
        <w:tc>
          <w:tcPr>
            <w:tcW w:w="831" w:type="pct"/>
            <w:shd w:val="clear" w:color="auto" w:fill="auto"/>
          </w:tcPr>
          <w:p w14:paraId="17C3E036" w14:textId="77777777" w:rsidR="00D07F80" w:rsidRDefault="00D07F80" w:rsidP="00D07F80">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07D2C11"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6D1067B5"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29677B4C"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01F1E5DC"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6FC1F598" w14:textId="77777777" w:rsidTr="00D07F80">
        <w:trPr>
          <w:trHeight w:val="275"/>
        </w:trPr>
        <w:tc>
          <w:tcPr>
            <w:tcW w:w="588" w:type="pct"/>
            <w:shd w:val="clear" w:color="auto" w:fill="auto"/>
          </w:tcPr>
          <w:p w14:paraId="38F0B3CB" w14:textId="77777777" w:rsidR="00D07F80" w:rsidRPr="004A5D01" w:rsidRDefault="00D07F80" w:rsidP="00D07F80">
            <w:pPr>
              <w:rPr>
                <w:rFonts w:ascii="Arial" w:hAnsi="Arial" w:cs="Arial"/>
                <w:sz w:val="18"/>
                <w:szCs w:val="18"/>
              </w:rPr>
            </w:pPr>
            <w:r>
              <w:rPr>
                <w:rFonts w:ascii="Arial" w:hAnsi="Arial" w:cs="Arial"/>
                <w:sz w:val="18"/>
                <w:szCs w:val="18"/>
              </w:rPr>
              <w:t>Link?</w:t>
            </w:r>
          </w:p>
        </w:tc>
        <w:tc>
          <w:tcPr>
            <w:tcW w:w="792" w:type="pct"/>
            <w:shd w:val="clear" w:color="auto" w:fill="auto"/>
          </w:tcPr>
          <w:p w14:paraId="052E3702" w14:textId="77777777" w:rsidR="00D07F80" w:rsidRPr="004A5D01" w:rsidRDefault="00D07F80" w:rsidP="00D07F80">
            <w:pPr>
              <w:rPr>
                <w:rFonts w:ascii="Arial" w:hAnsi="Arial" w:cs="Arial"/>
                <w:sz w:val="18"/>
                <w:szCs w:val="18"/>
              </w:rPr>
            </w:pPr>
            <w:r>
              <w:rPr>
                <w:rFonts w:ascii="Arial" w:hAnsi="Arial" w:cs="Arial"/>
                <w:sz w:val="18"/>
                <w:szCs w:val="18"/>
              </w:rPr>
              <w:t>Errors/Warnings</w:t>
            </w:r>
          </w:p>
        </w:tc>
        <w:tc>
          <w:tcPr>
            <w:tcW w:w="588" w:type="pct"/>
            <w:shd w:val="clear" w:color="auto" w:fill="auto"/>
          </w:tcPr>
          <w:p w14:paraId="59010D69" w14:textId="77777777" w:rsidR="00D07F80" w:rsidRPr="004A5D01" w:rsidRDefault="00D07F80" w:rsidP="00D07F80">
            <w:pPr>
              <w:rPr>
                <w:rFonts w:ascii="Arial" w:hAnsi="Arial" w:cs="Arial"/>
                <w:sz w:val="18"/>
                <w:szCs w:val="18"/>
              </w:rPr>
            </w:pPr>
          </w:p>
        </w:tc>
        <w:tc>
          <w:tcPr>
            <w:tcW w:w="831" w:type="pct"/>
            <w:shd w:val="clear" w:color="auto" w:fill="auto"/>
          </w:tcPr>
          <w:p w14:paraId="186C4C24" w14:textId="77777777" w:rsidR="00D07F80" w:rsidRPr="00426DCF" w:rsidRDefault="00D07F80" w:rsidP="00D07F80">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0DB1B023"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74BEE4E3"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5A5FBED1"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26283690" w14:textId="77777777" w:rsidR="00D07F80" w:rsidRDefault="00D07F80" w:rsidP="00D07F80">
            <w:pPr>
              <w:rPr>
                <w:rFonts w:ascii="Arial" w:hAnsi="Arial" w:cs="Arial"/>
                <w:sz w:val="18"/>
                <w:szCs w:val="18"/>
              </w:rPr>
            </w:pPr>
            <w:r>
              <w:rPr>
                <w:rFonts w:ascii="Arial" w:hAnsi="Arial" w:cs="Arial"/>
                <w:sz w:val="18"/>
                <w:szCs w:val="18"/>
              </w:rPr>
              <w:t>n/a</w:t>
            </w:r>
          </w:p>
        </w:tc>
      </w:tr>
      <w:tr w:rsidR="00D07F80" w:rsidRPr="004A5D01" w14:paraId="65BA4D91" w14:textId="77777777" w:rsidTr="00D07F80">
        <w:trPr>
          <w:trHeight w:val="275"/>
        </w:trPr>
        <w:tc>
          <w:tcPr>
            <w:tcW w:w="588" w:type="pct"/>
            <w:shd w:val="clear" w:color="auto" w:fill="auto"/>
          </w:tcPr>
          <w:p w14:paraId="7EF7CCC3" w14:textId="77777777" w:rsidR="00D07F80" w:rsidRPr="004A5D01" w:rsidRDefault="00D07F80" w:rsidP="00D07F80">
            <w:pPr>
              <w:rPr>
                <w:rFonts w:ascii="Arial" w:hAnsi="Arial" w:cs="Arial"/>
                <w:sz w:val="18"/>
                <w:szCs w:val="18"/>
              </w:rPr>
            </w:pPr>
            <w:r>
              <w:rPr>
                <w:rFonts w:ascii="Arial" w:hAnsi="Arial" w:cs="Arial"/>
                <w:sz w:val="18"/>
                <w:szCs w:val="18"/>
              </w:rPr>
              <w:t>Button</w:t>
            </w:r>
          </w:p>
        </w:tc>
        <w:tc>
          <w:tcPr>
            <w:tcW w:w="792" w:type="pct"/>
            <w:shd w:val="clear" w:color="auto" w:fill="auto"/>
          </w:tcPr>
          <w:p w14:paraId="0377617C" w14:textId="77777777" w:rsidR="00D07F80" w:rsidRPr="004A5D01" w:rsidRDefault="00D07F80" w:rsidP="00D07F80">
            <w:pPr>
              <w:rPr>
                <w:rFonts w:ascii="Arial" w:hAnsi="Arial" w:cs="Arial"/>
                <w:sz w:val="18"/>
                <w:szCs w:val="18"/>
              </w:rPr>
            </w:pPr>
            <w:r>
              <w:rPr>
                <w:rFonts w:ascii="Arial" w:hAnsi="Arial" w:cs="Arial"/>
                <w:sz w:val="18"/>
                <w:szCs w:val="18"/>
              </w:rPr>
              <w:t>Delete</w:t>
            </w:r>
          </w:p>
        </w:tc>
        <w:tc>
          <w:tcPr>
            <w:tcW w:w="588" w:type="pct"/>
            <w:shd w:val="clear" w:color="auto" w:fill="auto"/>
          </w:tcPr>
          <w:p w14:paraId="15E38347" w14:textId="77777777" w:rsidR="00D07F80" w:rsidRPr="004A5D01" w:rsidRDefault="00D07F80" w:rsidP="00D07F80">
            <w:pPr>
              <w:rPr>
                <w:rFonts w:ascii="Arial" w:hAnsi="Arial" w:cs="Arial"/>
                <w:sz w:val="18"/>
                <w:szCs w:val="18"/>
              </w:rPr>
            </w:pPr>
            <w:r>
              <w:rPr>
                <w:rFonts w:ascii="Arial" w:hAnsi="Arial" w:cs="Arial"/>
                <w:sz w:val="18"/>
                <w:szCs w:val="18"/>
              </w:rPr>
              <w:t>n/a</w:t>
            </w:r>
          </w:p>
        </w:tc>
        <w:tc>
          <w:tcPr>
            <w:tcW w:w="831" w:type="pct"/>
            <w:shd w:val="clear" w:color="auto" w:fill="auto"/>
          </w:tcPr>
          <w:p w14:paraId="542FFB3B" w14:textId="77777777" w:rsidR="00D07F80" w:rsidRPr="004A5D01" w:rsidRDefault="00D07F80" w:rsidP="00D07F80">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4FC5E85D" w14:textId="77777777" w:rsidR="00D07F80" w:rsidRDefault="00D07F80" w:rsidP="00D07F80">
            <w:pPr>
              <w:rPr>
                <w:rFonts w:ascii="Arial" w:hAnsi="Arial" w:cs="Arial"/>
                <w:sz w:val="18"/>
                <w:szCs w:val="18"/>
              </w:rPr>
            </w:pPr>
            <w:r>
              <w:rPr>
                <w:rFonts w:ascii="Arial" w:hAnsi="Arial" w:cs="Arial"/>
                <w:sz w:val="18"/>
                <w:szCs w:val="18"/>
              </w:rPr>
              <w:t>N</w:t>
            </w:r>
          </w:p>
        </w:tc>
        <w:tc>
          <w:tcPr>
            <w:tcW w:w="864" w:type="pct"/>
            <w:shd w:val="clear" w:color="auto" w:fill="auto"/>
          </w:tcPr>
          <w:p w14:paraId="76702122" w14:textId="77777777" w:rsidR="00D07F80" w:rsidRDefault="00D07F80" w:rsidP="00D07F80">
            <w:pPr>
              <w:rPr>
                <w:rFonts w:ascii="Arial" w:hAnsi="Arial" w:cs="Arial"/>
                <w:sz w:val="18"/>
                <w:szCs w:val="18"/>
              </w:rPr>
            </w:pPr>
            <w:r>
              <w:rPr>
                <w:rFonts w:ascii="Arial" w:hAnsi="Arial" w:cs="Arial"/>
                <w:sz w:val="18"/>
                <w:szCs w:val="18"/>
              </w:rPr>
              <w:t>n/a</w:t>
            </w:r>
          </w:p>
        </w:tc>
        <w:tc>
          <w:tcPr>
            <w:tcW w:w="484" w:type="pct"/>
          </w:tcPr>
          <w:p w14:paraId="46B3FE07" w14:textId="77777777" w:rsidR="00D07F80" w:rsidRDefault="00D07F80" w:rsidP="00D07F80">
            <w:pPr>
              <w:rPr>
                <w:rFonts w:ascii="Arial" w:hAnsi="Arial" w:cs="Arial"/>
                <w:sz w:val="18"/>
                <w:szCs w:val="18"/>
              </w:rPr>
            </w:pPr>
            <w:r>
              <w:rPr>
                <w:rFonts w:ascii="Arial" w:hAnsi="Arial" w:cs="Arial"/>
                <w:sz w:val="18"/>
                <w:szCs w:val="18"/>
              </w:rPr>
              <w:t>n/a</w:t>
            </w:r>
          </w:p>
        </w:tc>
        <w:tc>
          <w:tcPr>
            <w:tcW w:w="400" w:type="pct"/>
          </w:tcPr>
          <w:p w14:paraId="022522F2" w14:textId="77777777" w:rsidR="00D07F80" w:rsidRDefault="00D07F80" w:rsidP="00D07F80">
            <w:pPr>
              <w:rPr>
                <w:rFonts w:ascii="Arial" w:hAnsi="Arial" w:cs="Arial"/>
                <w:sz w:val="18"/>
                <w:szCs w:val="18"/>
              </w:rPr>
            </w:pPr>
            <w:r>
              <w:rPr>
                <w:rFonts w:ascii="Arial" w:hAnsi="Arial" w:cs="Arial"/>
                <w:sz w:val="18"/>
                <w:szCs w:val="18"/>
              </w:rPr>
              <w:t>n/a</w:t>
            </w:r>
          </w:p>
        </w:tc>
      </w:tr>
      <w:tr w:rsidR="00633FF9" w:rsidRPr="004A5D01" w14:paraId="1CBB989C" w14:textId="77777777" w:rsidTr="00D07F80">
        <w:trPr>
          <w:trHeight w:val="259"/>
        </w:trPr>
        <w:tc>
          <w:tcPr>
            <w:tcW w:w="4116" w:type="pct"/>
            <w:gridSpan w:val="6"/>
            <w:shd w:val="clear" w:color="auto" w:fill="auto"/>
          </w:tcPr>
          <w:p w14:paraId="373EA199" w14:textId="77777777" w:rsidR="00633FF9" w:rsidRDefault="00633FF9" w:rsidP="006C4819">
            <w:pPr>
              <w:rPr>
                <w:rFonts w:ascii="Arial" w:hAnsi="Arial" w:cs="Arial"/>
                <w:sz w:val="18"/>
                <w:szCs w:val="18"/>
              </w:rPr>
            </w:pPr>
            <w:r w:rsidRPr="009C3BB2">
              <w:rPr>
                <w:rFonts w:ascii="Arial" w:hAnsi="Arial" w:cs="Arial"/>
                <w:sz w:val="18"/>
                <w:szCs w:val="18"/>
              </w:rPr>
              <w:t>Requested Date: dd/mm/yyyy hh:mm:ss</w:t>
            </w:r>
          </w:p>
          <w:p w14:paraId="78CA46F7" w14:textId="77777777" w:rsidR="00D07F80" w:rsidRPr="009C3BB2" w:rsidRDefault="00A72D48" w:rsidP="006C4819">
            <w:pPr>
              <w:rPr>
                <w:rFonts w:ascii="Arial" w:hAnsi="Arial" w:cs="Arial"/>
                <w:sz w:val="18"/>
                <w:szCs w:val="18"/>
              </w:rPr>
            </w:pPr>
            <w:r>
              <w:rPr>
                <w:rFonts w:ascii="Arial" w:hAnsi="Arial" w:cs="Arial"/>
                <w:sz w:val="18"/>
                <w:szCs w:val="18"/>
              </w:rPr>
              <w:t>Created By: useri</w:t>
            </w:r>
            <w:r w:rsidR="00D07F80">
              <w:rPr>
                <w:rFonts w:ascii="Arial" w:hAnsi="Arial" w:cs="Arial"/>
                <w:sz w:val="18"/>
                <w:szCs w:val="18"/>
              </w:rPr>
              <w:t>d who created the report</w:t>
            </w:r>
          </w:p>
        </w:tc>
        <w:tc>
          <w:tcPr>
            <w:tcW w:w="484" w:type="pct"/>
            <w:shd w:val="clear" w:color="auto" w:fill="auto"/>
          </w:tcPr>
          <w:p w14:paraId="03117083" w14:textId="77777777" w:rsidR="00633FF9" w:rsidRPr="004A5D01" w:rsidRDefault="00D07F80" w:rsidP="006C4819">
            <w:pPr>
              <w:rPr>
                <w:sz w:val="18"/>
                <w:szCs w:val="18"/>
              </w:rPr>
            </w:pPr>
            <w:r>
              <w:rPr>
                <w:sz w:val="18"/>
                <w:szCs w:val="18"/>
              </w:rPr>
              <w:t>N</w:t>
            </w:r>
          </w:p>
        </w:tc>
        <w:tc>
          <w:tcPr>
            <w:tcW w:w="400" w:type="pct"/>
          </w:tcPr>
          <w:p w14:paraId="4F1611F4" w14:textId="77777777" w:rsidR="00633FF9" w:rsidRPr="004A5D01" w:rsidRDefault="00D07F80" w:rsidP="006C4819">
            <w:pPr>
              <w:rPr>
                <w:sz w:val="18"/>
                <w:szCs w:val="18"/>
              </w:rPr>
            </w:pPr>
            <w:r>
              <w:rPr>
                <w:sz w:val="18"/>
                <w:szCs w:val="18"/>
              </w:rPr>
              <w:t>n/a</w:t>
            </w:r>
          </w:p>
        </w:tc>
      </w:tr>
    </w:tbl>
    <w:p w14:paraId="63DA506B" w14:textId="77777777" w:rsidR="00633FF9" w:rsidRDefault="00633FF9" w:rsidP="00633FF9">
      <w:pPr>
        <w:pStyle w:val="Heading3"/>
        <w:ind w:left="0" w:firstLine="0"/>
        <w:sectPr w:rsidR="00633FF9" w:rsidSect="006C4819">
          <w:pgSz w:w="15840" w:h="12240" w:orient="landscape"/>
          <w:pgMar w:top="1440" w:right="1440" w:bottom="1440" w:left="1440" w:header="720" w:footer="720" w:gutter="0"/>
          <w:cols w:space="720"/>
          <w:docGrid w:linePitch="360"/>
        </w:sectPr>
      </w:pPr>
    </w:p>
    <w:p w14:paraId="494BF81B" w14:textId="77777777" w:rsidR="00633FF9" w:rsidRDefault="00633FF9" w:rsidP="00633FF9">
      <w:pPr>
        <w:pStyle w:val="Heading3"/>
        <w:ind w:left="0" w:firstLine="0"/>
      </w:pPr>
      <w:bookmarkStart w:id="971" w:name="_Toc422842079"/>
      <w:r>
        <w:t>PMUC0</w:t>
      </w:r>
      <w:r w:rsidR="00F718FA">
        <w:t>49</w:t>
      </w:r>
      <w:r>
        <w:t xml:space="preserve"> – Standard Reports – </w:t>
      </w:r>
      <w:r w:rsidR="004914FE">
        <w:t>Payments</w:t>
      </w:r>
      <w:r>
        <w:t xml:space="preserve"> Out</w:t>
      </w:r>
      <w:bookmarkEnd w:id="971"/>
    </w:p>
    <w:p w14:paraId="0279F87B" w14:textId="77777777" w:rsidR="00633FF9" w:rsidRDefault="00633FF9" w:rsidP="00633F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2"/>
        <w:gridCol w:w="7878"/>
      </w:tblGrid>
      <w:tr w:rsidR="00633FF9" w:rsidRPr="005D68D4" w14:paraId="0646A394" w14:textId="77777777" w:rsidTr="00F66F38">
        <w:tc>
          <w:tcPr>
            <w:tcW w:w="9350" w:type="dxa"/>
            <w:gridSpan w:val="2"/>
            <w:shd w:val="pct20" w:color="auto" w:fill="auto"/>
          </w:tcPr>
          <w:p w14:paraId="1C3E43E7"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49</w:t>
            </w:r>
          </w:p>
          <w:p w14:paraId="1BBFB7C2" w14:textId="77777777" w:rsidR="00633FF9" w:rsidRPr="005D68D4" w:rsidRDefault="00633FF9" w:rsidP="006C4819">
            <w:pPr>
              <w:rPr>
                <w:rFonts w:ascii="Arial" w:hAnsi="Arial" w:cs="Arial"/>
                <w:b/>
                <w:bCs/>
                <w:sz w:val="18"/>
                <w:szCs w:val="18"/>
              </w:rPr>
            </w:pPr>
          </w:p>
          <w:p w14:paraId="24F958DB"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4914FE">
              <w:rPr>
                <w:rFonts w:ascii="Arial" w:hAnsi="Arial" w:cs="Arial"/>
                <w:b/>
                <w:bCs/>
                <w:sz w:val="18"/>
                <w:szCs w:val="18"/>
              </w:rPr>
              <w:t>Payments</w:t>
            </w:r>
            <w:r>
              <w:rPr>
                <w:rFonts w:ascii="Arial" w:hAnsi="Arial" w:cs="Arial"/>
                <w:b/>
                <w:bCs/>
                <w:sz w:val="18"/>
                <w:szCs w:val="18"/>
              </w:rPr>
              <w:t xml:space="preserve"> Out</w:t>
            </w:r>
          </w:p>
          <w:p w14:paraId="0CD29910" w14:textId="77777777" w:rsidR="00633FF9" w:rsidRPr="005D68D4" w:rsidRDefault="00633FF9" w:rsidP="006C4819">
            <w:pPr>
              <w:rPr>
                <w:rFonts w:ascii="Arial" w:hAnsi="Arial" w:cs="Arial"/>
                <w:b/>
                <w:sz w:val="18"/>
                <w:szCs w:val="18"/>
              </w:rPr>
            </w:pPr>
          </w:p>
        </w:tc>
      </w:tr>
      <w:tr w:rsidR="00633FF9" w:rsidRPr="005D68D4" w14:paraId="5A901158" w14:textId="77777777" w:rsidTr="00F66F38">
        <w:tc>
          <w:tcPr>
            <w:tcW w:w="1472" w:type="dxa"/>
            <w:shd w:val="pct20" w:color="auto" w:fill="auto"/>
          </w:tcPr>
          <w:p w14:paraId="5EFE110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53E0E09C" w14:textId="77777777" w:rsidR="00633FF9" w:rsidRPr="005D68D4" w:rsidRDefault="00633FF9" w:rsidP="006C4819">
            <w:pPr>
              <w:rPr>
                <w:rFonts w:ascii="Arial" w:hAnsi="Arial" w:cs="Arial"/>
                <w:b/>
                <w:bCs/>
                <w:sz w:val="18"/>
                <w:szCs w:val="18"/>
              </w:rPr>
            </w:pPr>
          </w:p>
        </w:tc>
        <w:tc>
          <w:tcPr>
            <w:tcW w:w="7878" w:type="dxa"/>
            <w:shd w:val="clear" w:color="auto" w:fill="auto"/>
          </w:tcPr>
          <w:p w14:paraId="7515A60C" w14:textId="77777777" w:rsidR="00633FF9" w:rsidRPr="009E3CE8" w:rsidRDefault="00633FF9" w:rsidP="006C4819">
            <w:pPr>
              <w:rPr>
                <w:rFonts w:ascii="Arial" w:hAnsi="Arial" w:cs="Arial"/>
                <w:sz w:val="18"/>
                <w:szCs w:val="18"/>
              </w:rPr>
            </w:pPr>
            <w:r>
              <w:rPr>
                <w:rFonts w:ascii="Arial" w:hAnsi="Arial" w:cs="Arial"/>
                <w:sz w:val="18"/>
                <w:szCs w:val="18"/>
              </w:rPr>
              <w:t xml:space="preserve">Items required to produce and view a </w:t>
            </w:r>
            <w:r w:rsidR="004914FE">
              <w:rPr>
                <w:rFonts w:ascii="Arial" w:hAnsi="Arial" w:cs="Arial"/>
                <w:sz w:val="18"/>
                <w:szCs w:val="18"/>
              </w:rPr>
              <w:t>Payments</w:t>
            </w:r>
            <w:r>
              <w:rPr>
                <w:rFonts w:ascii="Arial" w:hAnsi="Arial" w:cs="Arial"/>
                <w:sz w:val="18"/>
                <w:szCs w:val="18"/>
              </w:rPr>
              <w:t xml:space="preserve"> Out Standard Report</w:t>
            </w:r>
          </w:p>
        </w:tc>
      </w:tr>
      <w:tr w:rsidR="00633FF9" w:rsidRPr="005D68D4" w14:paraId="756273F2" w14:textId="77777777" w:rsidTr="00F66F38">
        <w:tc>
          <w:tcPr>
            <w:tcW w:w="1472" w:type="dxa"/>
            <w:shd w:val="pct20" w:color="auto" w:fill="auto"/>
          </w:tcPr>
          <w:p w14:paraId="63F647E4"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7A30D762" w14:textId="77777777" w:rsidR="00633FF9" w:rsidRPr="005D68D4" w:rsidRDefault="00633FF9" w:rsidP="006C4819">
            <w:pPr>
              <w:rPr>
                <w:rFonts w:ascii="Arial" w:hAnsi="Arial" w:cs="Arial"/>
                <w:bCs/>
                <w:color w:val="FF0000"/>
                <w:sz w:val="18"/>
                <w:szCs w:val="18"/>
              </w:rPr>
            </w:pPr>
          </w:p>
        </w:tc>
        <w:tc>
          <w:tcPr>
            <w:tcW w:w="7878" w:type="dxa"/>
            <w:shd w:val="clear" w:color="auto" w:fill="auto"/>
          </w:tcPr>
          <w:p w14:paraId="3EC3B779" w14:textId="1C07DCC9"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7723675F" w14:textId="77777777" w:rsidTr="00F66F38">
        <w:tc>
          <w:tcPr>
            <w:tcW w:w="1472" w:type="dxa"/>
            <w:shd w:val="pct20" w:color="auto" w:fill="auto"/>
          </w:tcPr>
          <w:p w14:paraId="5D0706B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7198B733" w14:textId="77777777" w:rsidR="00633FF9" w:rsidRPr="005D68D4" w:rsidRDefault="00633FF9" w:rsidP="006C4819">
            <w:pPr>
              <w:rPr>
                <w:rFonts w:ascii="Arial" w:hAnsi="Arial" w:cs="Arial"/>
                <w:b/>
                <w:bCs/>
                <w:sz w:val="18"/>
                <w:szCs w:val="18"/>
              </w:rPr>
            </w:pPr>
          </w:p>
        </w:tc>
        <w:tc>
          <w:tcPr>
            <w:tcW w:w="7878" w:type="dxa"/>
            <w:shd w:val="clear" w:color="auto" w:fill="auto"/>
          </w:tcPr>
          <w:p w14:paraId="0AB905E2" w14:textId="77777777" w:rsidR="00633FF9" w:rsidRPr="005D68D4" w:rsidRDefault="00633FF9" w:rsidP="006C4819">
            <w:pPr>
              <w:rPr>
                <w:rFonts w:ascii="Arial" w:hAnsi="Arial" w:cs="Arial"/>
                <w:sz w:val="18"/>
                <w:szCs w:val="18"/>
              </w:rPr>
            </w:pPr>
            <w:r>
              <w:rPr>
                <w:rFonts w:ascii="Arial" w:hAnsi="Arial" w:cs="Arial"/>
                <w:sz w:val="18"/>
                <w:szCs w:val="18"/>
              </w:rPr>
              <w:t>User selecting the “</w:t>
            </w:r>
            <w:r w:rsidR="004914FE">
              <w:rPr>
                <w:rFonts w:ascii="Arial" w:hAnsi="Arial" w:cs="Arial"/>
                <w:sz w:val="18"/>
                <w:szCs w:val="18"/>
              </w:rPr>
              <w:t>Payments</w:t>
            </w:r>
            <w:r>
              <w:rPr>
                <w:rFonts w:ascii="Arial" w:hAnsi="Arial" w:cs="Arial"/>
                <w:sz w:val="18"/>
                <w:szCs w:val="18"/>
              </w:rPr>
              <w:t xml:space="preserve"> Out” from the Select a Report pull down list</w:t>
            </w:r>
          </w:p>
        </w:tc>
      </w:tr>
      <w:tr w:rsidR="00633FF9" w:rsidRPr="005D68D4" w14:paraId="222400ED" w14:textId="77777777" w:rsidTr="00F66F38">
        <w:tc>
          <w:tcPr>
            <w:tcW w:w="1472" w:type="dxa"/>
            <w:shd w:val="pct20" w:color="auto" w:fill="auto"/>
          </w:tcPr>
          <w:p w14:paraId="2441912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026AB03C" w14:textId="77777777" w:rsidR="00633FF9" w:rsidRPr="005D68D4" w:rsidRDefault="00633FF9" w:rsidP="006C4819">
            <w:pPr>
              <w:rPr>
                <w:rFonts w:ascii="Arial" w:hAnsi="Arial" w:cs="Arial"/>
                <w:bCs/>
                <w:color w:val="FF0000"/>
                <w:sz w:val="18"/>
                <w:szCs w:val="18"/>
              </w:rPr>
            </w:pPr>
          </w:p>
        </w:tc>
        <w:tc>
          <w:tcPr>
            <w:tcW w:w="7878" w:type="dxa"/>
            <w:shd w:val="clear" w:color="auto" w:fill="auto"/>
          </w:tcPr>
          <w:p w14:paraId="51F79535"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69D3C51F" w14:textId="77777777" w:rsidTr="00F66F38">
        <w:tc>
          <w:tcPr>
            <w:tcW w:w="1472" w:type="dxa"/>
            <w:shd w:val="pct20" w:color="auto" w:fill="auto"/>
          </w:tcPr>
          <w:p w14:paraId="5A445971"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0B28199F" w14:textId="77777777" w:rsidR="00633FF9" w:rsidRPr="005D68D4" w:rsidRDefault="00633FF9" w:rsidP="006C4819">
            <w:pPr>
              <w:rPr>
                <w:rFonts w:ascii="Arial" w:hAnsi="Arial" w:cs="Arial"/>
                <w:b/>
                <w:bCs/>
                <w:sz w:val="18"/>
                <w:szCs w:val="18"/>
              </w:rPr>
            </w:pPr>
          </w:p>
        </w:tc>
        <w:tc>
          <w:tcPr>
            <w:tcW w:w="7878" w:type="dxa"/>
            <w:shd w:val="clear" w:color="auto" w:fill="auto"/>
          </w:tcPr>
          <w:p w14:paraId="1C6BACE0" w14:textId="77777777" w:rsidR="00633FF9" w:rsidRPr="005D68D4" w:rsidRDefault="00633FF9" w:rsidP="006C4819">
            <w:pPr>
              <w:rPr>
                <w:rFonts w:ascii="Arial" w:hAnsi="Arial" w:cs="Arial"/>
                <w:sz w:val="18"/>
                <w:szCs w:val="18"/>
              </w:rPr>
            </w:pPr>
            <w:r>
              <w:rPr>
                <w:rFonts w:ascii="Arial" w:hAnsi="Arial" w:cs="Arial"/>
                <w:sz w:val="18"/>
                <w:szCs w:val="18"/>
              </w:rPr>
              <w:t>The “</w:t>
            </w:r>
            <w:r w:rsidR="004914FE">
              <w:rPr>
                <w:rFonts w:ascii="Arial" w:hAnsi="Arial" w:cs="Arial"/>
                <w:sz w:val="18"/>
                <w:szCs w:val="18"/>
              </w:rPr>
              <w:t>Payments</w:t>
            </w:r>
            <w:r>
              <w:rPr>
                <w:rFonts w:ascii="Arial" w:hAnsi="Arial" w:cs="Arial"/>
                <w:sz w:val="18"/>
                <w:szCs w:val="18"/>
              </w:rPr>
              <w:t xml:space="preserve"> Out” standard report is produced</w:t>
            </w:r>
          </w:p>
        </w:tc>
      </w:tr>
      <w:tr w:rsidR="00633FF9" w:rsidRPr="005D68D4" w14:paraId="3DA62B91" w14:textId="77777777" w:rsidTr="00F66F38">
        <w:tc>
          <w:tcPr>
            <w:tcW w:w="1472" w:type="dxa"/>
            <w:shd w:val="pct20" w:color="auto" w:fill="auto"/>
          </w:tcPr>
          <w:p w14:paraId="7C3E157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878" w:type="dxa"/>
            <w:shd w:val="clear" w:color="auto" w:fill="auto"/>
          </w:tcPr>
          <w:p w14:paraId="74CB7DCE"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8D190B" w:rsidRPr="005D68D4" w14:paraId="53F1D0A2" w14:textId="77777777" w:rsidTr="00F66F38">
        <w:tc>
          <w:tcPr>
            <w:tcW w:w="1472" w:type="dxa"/>
            <w:shd w:val="pct20" w:color="auto" w:fill="auto"/>
          </w:tcPr>
          <w:p w14:paraId="2AE22A86" w14:textId="77777777" w:rsidR="008D190B" w:rsidRPr="005D68D4" w:rsidRDefault="008D190B" w:rsidP="006C4819">
            <w:pPr>
              <w:rPr>
                <w:rFonts w:ascii="Arial" w:hAnsi="Arial" w:cs="Arial"/>
                <w:b/>
                <w:bCs/>
                <w:sz w:val="18"/>
                <w:szCs w:val="18"/>
              </w:rPr>
            </w:pPr>
            <w:r>
              <w:rPr>
                <w:rFonts w:ascii="Arial" w:hAnsi="Arial" w:cs="Arial"/>
                <w:b/>
                <w:bCs/>
                <w:sz w:val="18"/>
                <w:szCs w:val="18"/>
              </w:rPr>
              <w:t>Priority</w:t>
            </w:r>
          </w:p>
        </w:tc>
        <w:tc>
          <w:tcPr>
            <w:tcW w:w="7878" w:type="dxa"/>
            <w:shd w:val="clear" w:color="auto" w:fill="auto"/>
          </w:tcPr>
          <w:p w14:paraId="41863025" w14:textId="77777777" w:rsidR="008D190B" w:rsidRDefault="008D190B" w:rsidP="006C4819">
            <w:pPr>
              <w:rPr>
                <w:rFonts w:ascii="Arial" w:hAnsi="Arial" w:cs="Arial"/>
                <w:sz w:val="18"/>
                <w:szCs w:val="18"/>
              </w:rPr>
            </w:pPr>
            <w:r>
              <w:rPr>
                <w:rFonts w:ascii="Arial" w:hAnsi="Arial" w:cs="Arial"/>
                <w:sz w:val="18"/>
                <w:szCs w:val="18"/>
              </w:rPr>
              <w:t>Priority No 4</w:t>
            </w:r>
          </w:p>
        </w:tc>
      </w:tr>
      <w:tr w:rsidR="00633FF9" w:rsidRPr="005D68D4" w14:paraId="273AAD16" w14:textId="77777777" w:rsidTr="00F66F38">
        <w:tc>
          <w:tcPr>
            <w:tcW w:w="1472" w:type="dxa"/>
            <w:shd w:val="pct20" w:color="auto" w:fill="auto"/>
          </w:tcPr>
          <w:p w14:paraId="7EDDC4D8"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1CD58530" w14:textId="77777777" w:rsidR="00633FF9" w:rsidRPr="005D68D4" w:rsidRDefault="00633FF9" w:rsidP="006C4819">
            <w:pPr>
              <w:rPr>
                <w:rFonts w:ascii="Arial" w:hAnsi="Arial" w:cs="Arial"/>
                <w:b/>
                <w:bCs/>
                <w:sz w:val="18"/>
                <w:szCs w:val="18"/>
              </w:rPr>
            </w:pPr>
          </w:p>
          <w:p w14:paraId="46633982" w14:textId="77777777" w:rsidR="00633FF9" w:rsidRPr="005D68D4" w:rsidRDefault="00633FF9" w:rsidP="006C4819">
            <w:pPr>
              <w:rPr>
                <w:rFonts w:ascii="Arial" w:hAnsi="Arial" w:cs="Arial"/>
                <w:b/>
                <w:bCs/>
                <w:sz w:val="18"/>
                <w:szCs w:val="18"/>
              </w:rPr>
            </w:pPr>
          </w:p>
        </w:tc>
        <w:tc>
          <w:tcPr>
            <w:tcW w:w="7878" w:type="dxa"/>
            <w:shd w:val="clear" w:color="auto" w:fill="auto"/>
          </w:tcPr>
          <w:p w14:paraId="67A21D78" w14:textId="77777777" w:rsidR="00633FF9" w:rsidRPr="00DB4E5F" w:rsidRDefault="00633FF9" w:rsidP="004E06BD">
            <w:pPr>
              <w:numPr>
                <w:ilvl w:val="0"/>
                <w:numId w:val="131"/>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51517E5A" w14:textId="77777777" w:rsidR="00633FF9" w:rsidRPr="00DB4E5F" w:rsidRDefault="00633FF9" w:rsidP="004E06BD">
            <w:pPr>
              <w:numPr>
                <w:ilvl w:val="0"/>
                <w:numId w:val="131"/>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3E6922E7" w14:textId="77777777" w:rsidR="00633FF9" w:rsidRPr="00DB4E5F" w:rsidRDefault="00633FF9" w:rsidP="004E06BD">
            <w:pPr>
              <w:numPr>
                <w:ilvl w:val="0"/>
                <w:numId w:val="131"/>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626CDA72" w14:textId="77777777" w:rsidR="00633FF9" w:rsidRPr="00DB4E5F" w:rsidRDefault="00633FF9" w:rsidP="004E06BD">
            <w:pPr>
              <w:numPr>
                <w:ilvl w:val="0"/>
                <w:numId w:val="131"/>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05054227" w14:textId="48DA3F5F" w:rsidR="00633FF9" w:rsidRPr="00DB4E5F" w:rsidRDefault="00633FF9" w:rsidP="004E06BD">
            <w:pPr>
              <w:numPr>
                <w:ilvl w:val="0"/>
                <w:numId w:val="131"/>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972" w:author="Jamal, Zaher CWK" w:date="2015-06-16T16:57:00Z">
              <w:r w:rsidR="00D43E4B">
                <w:rPr>
                  <w:rFonts w:ascii="Arial" w:hAnsi="Arial" w:cs="Arial"/>
                  <w:sz w:val="18"/>
                  <w:szCs w:val="18"/>
                </w:rPr>
                <w:t>s</w:t>
              </w:r>
            </w:ins>
            <w:r>
              <w:rPr>
                <w:rFonts w:ascii="Arial" w:hAnsi="Arial" w:cs="Arial"/>
                <w:sz w:val="18"/>
                <w:szCs w:val="18"/>
              </w:rPr>
              <w:t xml:space="preserve"> the “</w:t>
            </w:r>
            <w:r w:rsidR="004914FE">
              <w:rPr>
                <w:rFonts w:ascii="Arial" w:hAnsi="Arial" w:cs="Arial"/>
                <w:sz w:val="18"/>
                <w:szCs w:val="18"/>
              </w:rPr>
              <w:t>Payments</w:t>
            </w:r>
            <w:r>
              <w:rPr>
                <w:rFonts w:ascii="Arial" w:hAnsi="Arial" w:cs="Arial"/>
                <w:sz w:val="18"/>
                <w:szCs w:val="18"/>
              </w:rPr>
              <w:t xml:space="preserve"> Out” report from the list</w:t>
            </w:r>
          </w:p>
          <w:p w14:paraId="35C77383" w14:textId="77777777" w:rsidR="00633FF9" w:rsidRPr="00DB4E5F" w:rsidRDefault="00633FF9" w:rsidP="004E06BD">
            <w:pPr>
              <w:numPr>
                <w:ilvl w:val="0"/>
                <w:numId w:val="131"/>
              </w:numPr>
              <w:rPr>
                <w:rFonts w:ascii="Arial" w:hAnsi="Arial" w:cs="Arial"/>
                <w:sz w:val="18"/>
                <w:szCs w:val="18"/>
              </w:rPr>
            </w:pPr>
            <w:r>
              <w:rPr>
                <w:rFonts w:ascii="Arial" w:hAnsi="Arial" w:cs="Arial"/>
                <w:sz w:val="18"/>
                <w:szCs w:val="18"/>
              </w:rPr>
              <w:t>The system displays the “Default Scope” for the report</w:t>
            </w:r>
          </w:p>
          <w:p w14:paraId="3FA73BE9"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user accepts the “Default Scope” and selects Continue</w:t>
            </w:r>
          </w:p>
          <w:p w14:paraId="0DB232E3" w14:textId="77777777" w:rsidR="00633FF9" w:rsidRDefault="00633FF9" w:rsidP="004E06BD">
            <w:pPr>
              <w:numPr>
                <w:ilvl w:val="0"/>
                <w:numId w:val="131"/>
              </w:numPr>
              <w:rPr>
                <w:rFonts w:ascii="Arial" w:hAnsi="Arial" w:cs="Arial"/>
                <w:sz w:val="18"/>
                <w:szCs w:val="18"/>
              </w:rPr>
            </w:pPr>
            <w:r>
              <w:rPr>
                <w:rFonts w:ascii="Arial" w:hAnsi="Arial" w:cs="Arial"/>
                <w:sz w:val="18"/>
                <w:szCs w:val="18"/>
              </w:rPr>
              <w:t xml:space="preserve">The system displays the “Default Filter” for the report </w:t>
            </w:r>
          </w:p>
          <w:p w14:paraId="0856EEC2"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user accepts the “Default Filter and selects Continue</w:t>
            </w:r>
          </w:p>
          <w:p w14:paraId="0A12361D"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system displays the date range options</w:t>
            </w:r>
          </w:p>
          <w:p w14:paraId="77B29B66"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user selects/enters a date range for the report and selects “Request Report”</w:t>
            </w:r>
          </w:p>
          <w:p w14:paraId="1A007FFC"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203A97A1" w14:textId="77777777" w:rsidR="00633FF9" w:rsidRDefault="00633FF9" w:rsidP="004E06BD">
            <w:pPr>
              <w:numPr>
                <w:ilvl w:val="0"/>
                <w:numId w:val="131"/>
              </w:numPr>
              <w:rPr>
                <w:rFonts w:ascii="Arial" w:hAnsi="Arial" w:cs="Arial"/>
                <w:sz w:val="18"/>
                <w:szCs w:val="18"/>
              </w:rPr>
            </w:pPr>
            <w:r>
              <w:rPr>
                <w:rFonts w:ascii="Arial" w:hAnsi="Arial" w:cs="Arial"/>
                <w:sz w:val="18"/>
                <w:szCs w:val="18"/>
              </w:rPr>
              <w:t>The user selects View Report</w:t>
            </w:r>
          </w:p>
          <w:p w14:paraId="02D7ADFE" w14:textId="77777777" w:rsidR="00633FF9" w:rsidRPr="005D68D4" w:rsidRDefault="00633FF9" w:rsidP="004E06BD">
            <w:pPr>
              <w:numPr>
                <w:ilvl w:val="0"/>
                <w:numId w:val="131"/>
              </w:numPr>
              <w:rPr>
                <w:rFonts w:ascii="Arial" w:hAnsi="Arial" w:cs="Arial"/>
                <w:sz w:val="18"/>
                <w:szCs w:val="18"/>
              </w:rPr>
            </w:pPr>
            <w:r>
              <w:rPr>
                <w:rFonts w:ascii="Arial" w:hAnsi="Arial" w:cs="Arial"/>
                <w:sz w:val="18"/>
                <w:szCs w:val="18"/>
              </w:rPr>
              <w:t>The system displays the report as specified</w:t>
            </w:r>
          </w:p>
        </w:tc>
      </w:tr>
      <w:tr w:rsidR="00633FF9" w:rsidRPr="005D68D4" w14:paraId="17A7EA53" w14:textId="77777777" w:rsidTr="00F66F38">
        <w:tc>
          <w:tcPr>
            <w:tcW w:w="1472" w:type="dxa"/>
            <w:shd w:val="pct20" w:color="auto" w:fill="auto"/>
          </w:tcPr>
          <w:p w14:paraId="110EE73C"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03C9A2CC" w14:textId="77777777" w:rsidR="00633FF9" w:rsidRPr="005D68D4" w:rsidRDefault="00633FF9" w:rsidP="006C4819">
            <w:pPr>
              <w:rPr>
                <w:rFonts w:ascii="Arial" w:hAnsi="Arial" w:cs="Arial"/>
                <w:b/>
                <w:bCs/>
                <w:sz w:val="18"/>
                <w:szCs w:val="18"/>
              </w:rPr>
            </w:pPr>
          </w:p>
        </w:tc>
        <w:tc>
          <w:tcPr>
            <w:tcW w:w="7878" w:type="dxa"/>
            <w:shd w:val="clear" w:color="auto" w:fill="auto"/>
          </w:tcPr>
          <w:p w14:paraId="69770FD9" w14:textId="77777777" w:rsidR="00633FF9" w:rsidRPr="005D68D4" w:rsidRDefault="00633FF9" w:rsidP="006C4819">
            <w:pPr>
              <w:rPr>
                <w:rFonts w:ascii="Arial" w:hAnsi="Arial" w:cs="Arial"/>
                <w:sz w:val="18"/>
                <w:szCs w:val="18"/>
              </w:rPr>
            </w:pPr>
          </w:p>
        </w:tc>
      </w:tr>
      <w:tr w:rsidR="00F66F38" w:rsidRPr="005D68D4" w14:paraId="30DF7E5E" w14:textId="77777777" w:rsidTr="00F66F38">
        <w:tc>
          <w:tcPr>
            <w:tcW w:w="1472" w:type="dxa"/>
            <w:shd w:val="pct20" w:color="auto" w:fill="auto"/>
          </w:tcPr>
          <w:p w14:paraId="7034C49E" w14:textId="64331BB8"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78" w:type="dxa"/>
            <w:shd w:val="clear" w:color="auto" w:fill="auto"/>
          </w:tcPr>
          <w:p w14:paraId="17BB402E" w14:textId="6C62159A" w:rsidR="00F66F38" w:rsidRDefault="00F66F38" w:rsidP="00F66F38">
            <w:pPr>
              <w:rPr>
                <w:rFonts w:ascii="Arial" w:hAnsi="Arial" w:cs="Arial"/>
                <w:sz w:val="18"/>
                <w:szCs w:val="18"/>
              </w:rPr>
            </w:pPr>
            <w:r>
              <w:rPr>
                <w:rFonts w:ascii="Arial" w:hAnsi="Arial" w:cs="Arial"/>
                <w:sz w:val="18"/>
                <w:szCs w:val="18"/>
              </w:rPr>
              <w:t>Excel</w:t>
            </w:r>
          </w:p>
          <w:p w14:paraId="3367D191" w14:textId="77777777" w:rsidR="00F66F38" w:rsidRPr="005D68D4" w:rsidRDefault="00F66F38" w:rsidP="00F66F38">
            <w:pPr>
              <w:rPr>
                <w:rFonts w:ascii="Arial" w:hAnsi="Arial" w:cs="Arial"/>
                <w:sz w:val="18"/>
                <w:szCs w:val="18"/>
              </w:rPr>
            </w:pPr>
          </w:p>
        </w:tc>
      </w:tr>
      <w:tr w:rsidR="00F66F38" w:rsidRPr="005D68D4" w14:paraId="6A54D223" w14:textId="77777777" w:rsidTr="00F66F38">
        <w:tc>
          <w:tcPr>
            <w:tcW w:w="1472" w:type="dxa"/>
            <w:shd w:val="pct20" w:color="auto" w:fill="auto"/>
          </w:tcPr>
          <w:p w14:paraId="4D00BAA9" w14:textId="0599F27E"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78" w:type="dxa"/>
            <w:shd w:val="clear" w:color="auto" w:fill="auto"/>
          </w:tcPr>
          <w:p w14:paraId="7DF86DB6" w14:textId="09E39B27"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w:t>
            </w:r>
            <w:r>
              <w:rPr>
                <w:rFonts w:ascii="Arial" w:hAnsi="Arial" w:cs="Arial"/>
                <w:sz w:val="18"/>
                <w:szCs w:val="18"/>
              </w:rPr>
              <w:t>/AE Recommendation</w:t>
            </w:r>
          </w:p>
          <w:p w14:paraId="3005D1F8" w14:textId="77777777" w:rsidR="00F66F38" w:rsidRPr="005D68D4" w:rsidRDefault="00F66F38" w:rsidP="00F66F38">
            <w:pPr>
              <w:rPr>
                <w:rFonts w:ascii="Arial" w:hAnsi="Arial" w:cs="Arial"/>
                <w:sz w:val="18"/>
                <w:szCs w:val="18"/>
              </w:rPr>
            </w:pPr>
          </w:p>
        </w:tc>
      </w:tr>
      <w:tr w:rsidR="00F66F38" w:rsidRPr="005D68D4" w14:paraId="4AC06533" w14:textId="77777777" w:rsidTr="00F66F38">
        <w:trPr>
          <w:trHeight w:val="683"/>
        </w:trPr>
        <w:tc>
          <w:tcPr>
            <w:tcW w:w="1472" w:type="dxa"/>
            <w:shd w:val="pct20" w:color="auto" w:fill="auto"/>
          </w:tcPr>
          <w:p w14:paraId="1FD53A9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52363EF3" w14:textId="77777777" w:rsidR="00F66F38" w:rsidRPr="005D68D4" w:rsidRDefault="00F66F38" w:rsidP="00F66F38">
            <w:pPr>
              <w:rPr>
                <w:rFonts w:ascii="Arial" w:hAnsi="Arial" w:cs="Arial"/>
                <w:b/>
                <w:bCs/>
                <w:sz w:val="18"/>
                <w:szCs w:val="18"/>
              </w:rPr>
            </w:pPr>
          </w:p>
        </w:tc>
        <w:tc>
          <w:tcPr>
            <w:tcW w:w="7878" w:type="dxa"/>
            <w:shd w:val="clear" w:color="auto" w:fill="auto"/>
          </w:tcPr>
          <w:p w14:paraId="0619C6AC"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25E77885" w14:textId="77777777" w:rsidR="00F66F38" w:rsidRDefault="00F66F38" w:rsidP="00F66F38">
            <w:pPr>
              <w:rPr>
                <w:rFonts w:ascii="Arial" w:hAnsi="Arial" w:cs="Arial"/>
                <w:sz w:val="18"/>
                <w:szCs w:val="18"/>
              </w:rPr>
            </w:pPr>
          </w:p>
          <w:p w14:paraId="3C075D75" w14:textId="77777777" w:rsidR="00F66F38" w:rsidRDefault="00F66F38" w:rsidP="00F66F38">
            <w:pPr>
              <w:rPr>
                <w:rFonts w:ascii="Arial" w:hAnsi="Arial" w:cs="Arial"/>
                <w:sz w:val="18"/>
                <w:szCs w:val="18"/>
              </w:rPr>
            </w:pPr>
            <w:r>
              <w:rPr>
                <w:rFonts w:ascii="Arial" w:hAnsi="Arial" w:cs="Arial"/>
                <w:sz w:val="18"/>
                <w:szCs w:val="18"/>
              </w:rPr>
              <w:t>The default scope linked to the Payments Out should be “Current Scheme” this should mean that the report is run for the scheme that the user is logged in as.  No lower level permissions should apply.</w:t>
            </w:r>
          </w:p>
          <w:p w14:paraId="019934DD" w14:textId="77777777" w:rsidR="00F66F38" w:rsidRDefault="00F66F38" w:rsidP="00F66F38">
            <w:pPr>
              <w:rPr>
                <w:rFonts w:ascii="Arial" w:hAnsi="Arial" w:cs="Arial"/>
                <w:sz w:val="18"/>
                <w:szCs w:val="18"/>
              </w:rPr>
            </w:pPr>
          </w:p>
          <w:p w14:paraId="6D8DB037"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6FAE1515" w14:textId="77777777" w:rsidR="00F66F38" w:rsidRDefault="00F66F38" w:rsidP="00F66F38">
            <w:pPr>
              <w:rPr>
                <w:rFonts w:ascii="Arial" w:hAnsi="Arial" w:cs="Arial"/>
                <w:sz w:val="18"/>
                <w:szCs w:val="18"/>
              </w:rPr>
            </w:pPr>
          </w:p>
          <w:p w14:paraId="046BA99D" w14:textId="4E41C14C" w:rsidR="00F66F38" w:rsidRDefault="00F66F38" w:rsidP="00F66F38">
            <w:pPr>
              <w:rPr>
                <w:rFonts w:ascii="Arial" w:hAnsi="Arial" w:cs="Arial"/>
                <w:sz w:val="18"/>
                <w:szCs w:val="18"/>
              </w:rPr>
            </w:pPr>
            <w:r>
              <w:rPr>
                <w:rFonts w:ascii="Arial" w:hAnsi="Arial" w:cs="Arial"/>
                <w:sz w:val="18"/>
                <w:szCs w:val="18"/>
              </w:rPr>
              <w:t xml:space="preserve">The default filter linked to the Payments Out should be the “Standard Filter” this should mean that the report is run for all </w:t>
            </w:r>
            <w:del w:id="973" w:author="Jamal, Zaher CWK" w:date="2015-06-16T16:57:00Z">
              <w:r w:rsidR="003B2D50" w:rsidDel="00D43E4B">
                <w:rPr>
                  <w:rFonts w:ascii="Arial" w:hAnsi="Arial" w:cs="Arial"/>
                  <w:sz w:val="18"/>
                  <w:szCs w:val="18"/>
                </w:rPr>
                <w:delText>user</w:delText>
              </w:r>
            </w:del>
            <w:ins w:id="974" w:author="Jamal, Zaher CWK" w:date="2015-06-16T16:57:00Z">
              <w:r w:rsidR="00D43E4B">
                <w:rPr>
                  <w:rFonts w:ascii="Arial" w:hAnsi="Arial" w:cs="Arial"/>
                  <w:sz w:val="18"/>
                  <w:szCs w:val="18"/>
                </w:rPr>
                <w:t>member</w:t>
              </w:r>
            </w:ins>
            <w:r>
              <w:rPr>
                <w:rFonts w:ascii="Arial" w:hAnsi="Arial" w:cs="Arial"/>
                <w:sz w:val="18"/>
                <w:szCs w:val="18"/>
              </w:rPr>
              <w:t>s that meet the report criteria.</w:t>
            </w:r>
          </w:p>
          <w:p w14:paraId="31569D90" w14:textId="77777777" w:rsidR="00F66F38" w:rsidRDefault="00F66F38" w:rsidP="00F66F38">
            <w:pPr>
              <w:rPr>
                <w:rFonts w:ascii="Arial" w:hAnsi="Arial" w:cs="Arial"/>
                <w:sz w:val="18"/>
                <w:szCs w:val="18"/>
              </w:rPr>
            </w:pPr>
          </w:p>
          <w:p w14:paraId="62E7799F"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6531C092" w14:textId="77777777" w:rsidR="00F66F38" w:rsidRDefault="00F66F38" w:rsidP="00F66F38">
            <w:pPr>
              <w:rPr>
                <w:rFonts w:ascii="Arial" w:hAnsi="Arial" w:cs="Arial"/>
                <w:sz w:val="18"/>
                <w:szCs w:val="18"/>
              </w:rPr>
            </w:pPr>
          </w:p>
          <w:p w14:paraId="40B58BE3"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0FC45E0E" w14:textId="77777777" w:rsidR="00F66F38" w:rsidRDefault="00F66F38" w:rsidP="00F66F38">
            <w:pPr>
              <w:rPr>
                <w:rFonts w:ascii="Arial" w:hAnsi="Arial" w:cs="Arial"/>
                <w:sz w:val="18"/>
                <w:szCs w:val="18"/>
              </w:rPr>
            </w:pPr>
          </w:p>
          <w:p w14:paraId="7B5909B6" w14:textId="77777777" w:rsidR="00F66F38" w:rsidRDefault="00F66F38"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21D68806" w14:textId="77777777" w:rsidR="00F66F38" w:rsidRDefault="00F66F38" w:rsidP="004E06BD">
            <w:pPr>
              <w:numPr>
                <w:ilvl w:val="0"/>
                <w:numId w:val="109"/>
              </w:numPr>
              <w:rPr>
                <w:rFonts w:ascii="Arial" w:hAnsi="Arial" w:cs="Arial"/>
                <w:sz w:val="18"/>
                <w:szCs w:val="18"/>
              </w:rPr>
            </w:pPr>
            <w:r>
              <w:rPr>
                <w:rFonts w:ascii="Arial" w:hAnsi="Arial" w:cs="Arial"/>
                <w:sz w:val="18"/>
                <w:szCs w:val="18"/>
              </w:rPr>
              <w:t>To date – last day of previous month</w:t>
            </w:r>
          </w:p>
          <w:p w14:paraId="3E2D203A" w14:textId="77777777" w:rsidR="00F66F38" w:rsidRDefault="00F66F38" w:rsidP="00F66F38">
            <w:pPr>
              <w:rPr>
                <w:rFonts w:ascii="Arial" w:hAnsi="Arial" w:cs="Arial"/>
                <w:sz w:val="18"/>
                <w:szCs w:val="18"/>
              </w:rPr>
            </w:pPr>
          </w:p>
          <w:p w14:paraId="643A26F0"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TRANSACT_DETAILS&gt;EFF_DT field can be used to obtain the transactions for the date range entered</w:t>
            </w:r>
          </w:p>
          <w:p w14:paraId="25F4A52C" w14:textId="77777777" w:rsidR="00F66F38" w:rsidRDefault="00F66F38" w:rsidP="00F66F38">
            <w:pPr>
              <w:rPr>
                <w:rFonts w:ascii="Arial" w:hAnsi="Arial" w:cs="Arial"/>
                <w:sz w:val="18"/>
                <w:szCs w:val="18"/>
              </w:rPr>
            </w:pPr>
          </w:p>
          <w:p w14:paraId="3571569C"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58147F67" w14:textId="77777777" w:rsidR="00F66F38" w:rsidRDefault="00F66F38" w:rsidP="00F66F38">
            <w:pPr>
              <w:rPr>
                <w:rFonts w:ascii="Arial" w:hAnsi="Arial" w:cs="Arial"/>
                <w:sz w:val="18"/>
                <w:szCs w:val="18"/>
              </w:rPr>
            </w:pPr>
          </w:p>
          <w:p w14:paraId="25687F5E" w14:textId="09AA2D59"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Payments Out the system needs to obtain the following data for each </w:t>
            </w:r>
            <w:del w:id="975" w:author="Jamal, Zaher CWK" w:date="2015-06-16T16:57:00Z">
              <w:r w:rsidR="003B2D50" w:rsidDel="00D43E4B">
                <w:rPr>
                  <w:rFonts w:ascii="Arial" w:hAnsi="Arial" w:cs="Arial"/>
                  <w:sz w:val="18"/>
                  <w:szCs w:val="18"/>
                </w:rPr>
                <w:delText>user</w:delText>
              </w:r>
            </w:del>
            <w:ins w:id="976" w:author="Jamal, Zaher CWK" w:date="2015-06-16T16:57:00Z">
              <w:r w:rsidR="00D43E4B">
                <w:rPr>
                  <w:rFonts w:ascii="Arial" w:hAnsi="Arial" w:cs="Arial"/>
                  <w:sz w:val="18"/>
                  <w:szCs w:val="18"/>
                </w:rPr>
                <w:t>member</w:t>
              </w:r>
            </w:ins>
            <w:r>
              <w:rPr>
                <w:rFonts w:ascii="Arial" w:hAnsi="Arial" w:cs="Arial"/>
                <w:sz w:val="18"/>
                <w:szCs w:val="18"/>
              </w:rPr>
              <w:t xml:space="preserve"> where a claim entry was processed within the date range specified:</w:t>
            </w:r>
          </w:p>
          <w:p w14:paraId="34EAF0AC" w14:textId="77777777" w:rsidR="00F66F38" w:rsidRDefault="00F66F38" w:rsidP="00F66F38">
            <w:pPr>
              <w:rPr>
                <w:rFonts w:ascii="Arial" w:hAnsi="Arial" w:cs="Arial"/>
                <w:sz w:val="18"/>
                <w:szCs w:val="18"/>
              </w:rPr>
            </w:pPr>
          </w:p>
          <w:p w14:paraId="341FC0D0" w14:textId="1D82B43C" w:rsidR="00F66F38" w:rsidRDefault="003B2D50" w:rsidP="004E06BD">
            <w:pPr>
              <w:numPr>
                <w:ilvl w:val="0"/>
                <w:numId w:val="132"/>
              </w:numPr>
              <w:rPr>
                <w:rFonts w:ascii="Arial" w:hAnsi="Arial" w:cs="Arial"/>
                <w:sz w:val="18"/>
                <w:szCs w:val="18"/>
              </w:rPr>
            </w:pPr>
            <w:del w:id="977" w:author="Jamal, Zaher CWK" w:date="2015-06-16T16:57:00Z">
              <w:r w:rsidDel="00D43E4B">
                <w:rPr>
                  <w:rFonts w:ascii="Arial" w:hAnsi="Arial" w:cs="Arial"/>
                  <w:sz w:val="18"/>
                  <w:szCs w:val="18"/>
                </w:rPr>
                <w:delText>User</w:delText>
              </w:r>
            </w:del>
            <w:ins w:id="978" w:author="Jamal, Zaher CWK" w:date="2015-06-16T16:57:00Z">
              <w:r w:rsidR="00D43E4B">
                <w:rPr>
                  <w:rFonts w:ascii="Arial" w:hAnsi="Arial" w:cs="Arial"/>
                  <w:sz w:val="18"/>
                  <w:szCs w:val="18"/>
                </w:rPr>
                <w:t>Member</w:t>
              </w:r>
            </w:ins>
            <w:r w:rsidR="00F66F38">
              <w:rPr>
                <w:rFonts w:ascii="Arial" w:hAnsi="Arial" w:cs="Arial"/>
                <w:sz w:val="18"/>
                <w:szCs w:val="18"/>
              </w:rPr>
              <w:t xml:space="preserve"> Account Number</w:t>
            </w:r>
          </w:p>
          <w:p w14:paraId="4134CC98" w14:textId="253FBC60" w:rsidR="00F66F38" w:rsidRDefault="003B2D50" w:rsidP="004E06BD">
            <w:pPr>
              <w:numPr>
                <w:ilvl w:val="0"/>
                <w:numId w:val="132"/>
              </w:numPr>
              <w:rPr>
                <w:rFonts w:ascii="Arial" w:hAnsi="Arial" w:cs="Arial"/>
                <w:sz w:val="18"/>
                <w:szCs w:val="18"/>
              </w:rPr>
            </w:pPr>
            <w:del w:id="979" w:author="Jamal, Zaher CWK" w:date="2015-06-16T16:57:00Z">
              <w:r w:rsidDel="00D43E4B">
                <w:rPr>
                  <w:rFonts w:ascii="Arial" w:hAnsi="Arial" w:cs="Arial"/>
                  <w:sz w:val="18"/>
                  <w:szCs w:val="18"/>
                </w:rPr>
                <w:delText>User</w:delText>
              </w:r>
            </w:del>
            <w:ins w:id="980" w:author="Jamal, Zaher CWK" w:date="2015-06-16T16:57:00Z">
              <w:r w:rsidR="00D43E4B">
                <w:rPr>
                  <w:rFonts w:ascii="Arial" w:hAnsi="Arial" w:cs="Arial"/>
                  <w:sz w:val="18"/>
                  <w:szCs w:val="18"/>
                </w:rPr>
                <w:t>Member</w:t>
              </w:r>
            </w:ins>
            <w:r w:rsidR="00F66F38">
              <w:rPr>
                <w:rFonts w:ascii="Arial" w:hAnsi="Arial" w:cs="Arial"/>
                <w:sz w:val="18"/>
                <w:szCs w:val="18"/>
              </w:rPr>
              <w:t xml:space="preserve"> Surname</w:t>
            </w:r>
          </w:p>
          <w:p w14:paraId="2199C5AD" w14:textId="0A28A714" w:rsidR="00F66F38" w:rsidRDefault="003B2D50" w:rsidP="004E06BD">
            <w:pPr>
              <w:numPr>
                <w:ilvl w:val="0"/>
                <w:numId w:val="132"/>
              </w:numPr>
              <w:rPr>
                <w:rFonts w:ascii="Arial" w:hAnsi="Arial" w:cs="Arial"/>
                <w:sz w:val="18"/>
                <w:szCs w:val="18"/>
              </w:rPr>
            </w:pPr>
            <w:del w:id="981" w:author="Jamal, Zaher CWK" w:date="2015-06-16T16:57:00Z">
              <w:r w:rsidDel="00D43E4B">
                <w:rPr>
                  <w:rFonts w:ascii="Arial" w:hAnsi="Arial" w:cs="Arial"/>
                  <w:sz w:val="18"/>
                  <w:szCs w:val="18"/>
                </w:rPr>
                <w:delText>User</w:delText>
              </w:r>
            </w:del>
            <w:ins w:id="982" w:author="Jamal, Zaher CWK" w:date="2015-06-16T16:57:00Z">
              <w:r w:rsidR="00D43E4B">
                <w:rPr>
                  <w:rFonts w:ascii="Arial" w:hAnsi="Arial" w:cs="Arial"/>
                  <w:sz w:val="18"/>
                  <w:szCs w:val="18"/>
                </w:rPr>
                <w:t>Member</w:t>
              </w:r>
            </w:ins>
            <w:r w:rsidR="00F66F38">
              <w:rPr>
                <w:rFonts w:ascii="Arial" w:hAnsi="Arial" w:cs="Arial"/>
                <w:sz w:val="18"/>
                <w:szCs w:val="18"/>
              </w:rPr>
              <w:t xml:space="preserve"> Forename</w:t>
            </w:r>
          </w:p>
          <w:p w14:paraId="23414B40" w14:textId="5A009962" w:rsidR="00F66F38" w:rsidRDefault="003B2D50" w:rsidP="004E06BD">
            <w:pPr>
              <w:numPr>
                <w:ilvl w:val="0"/>
                <w:numId w:val="132"/>
              </w:numPr>
              <w:rPr>
                <w:rFonts w:ascii="Arial" w:hAnsi="Arial" w:cs="Arial"/>
                <w:sz w:val="18"/>
                <w:szCs w:val="18"/>
              </w:rPr>
            </w:pPr>
            <w:del w:id="983" w:author="Jamal, Zaher CWK" w:date="2015-06-16T16:57:00Z">
              <w:r w:rsidDel="00D43E4B">
                <w:rPr>
                  <w:rFonts w:ascii="Arial" w:hAnsi="Arial" w:cs="Arial"/>
                  <w:sz w:val="18"/>
                  <w:szCs w:val="18"/>
                </w:rPr>
                <w:delText>User</w:delText>
              </w:r>
            </w:del>
            <w:ins w:id="984" w:author="Jamal, Zaher CWK" w:date="2015-06-16T16:57:00Z">
              <w:r w:rsidR="00D43E4B">
                <w:rPr>
                  <w:rFonts w:ascii="Arial" w:hAnsi="Arial" w:cs="Arial"/>
                  <w:sz w:val="18"/>
                  <w:szCs w:val="18"/>
                </w:rPr>
                <w:t>Member</w:t>
              </w:r>
            </w:ins>
            <w:r w:rsidR="00F66F38">
              <w:rPr>
                <w:rFonts w:ascii="Arial" w:hAnsi="Arial" w:cs="Arial"/>
                <w:sz w:val="18"/>
                <w:szCs w:val="18"/>
              </w:rPr>
              <w:t xml:space="preserve"> NINO</w:t>
            </w:r>
          </w:p>
          <w:p w14:paraId="1AF0A214" w14:textId="77777777" w:rsidR="00F66F38" w:rsidRDefault="00F66F38" w:rsidP="004E06BD">
            <w:pPr>
              <w:numPr>
                <w:ilvl w:val="0"/>
                <w:numId w:val="132"/>
              </w:numPr>
              <w:rPr>
                <w:rFonts w:ascii="Arial" w:hAnsi="Arial" w:cs="Arial"/>
                <w:sz w:val="18"/>
                <w:szCs w:val="18"/>
              </w:rPr>
            </w:pPr>
            <w:r>
              <w:rPr>
                <w:rFonts w:ascii="Arial" w:hAnsi="Arial" w:cs="Arial"/>
                <w:sz w:val="18"/>
                <w:szCs w:val="18"/>
              </w:rPr>
              <w:t>Transaction Date</w:t>
            </w:r>
          </w:p>
          <w:p w14:paraId="1C86AC37" w14:textId="77777777" w:rsidR="00F66F38" w:rsidRDefault="00F66F38" w:rsidP="004E06BD">
            <w:pPr>
              <w:numPr>
                <w:ilvl w:val="0"/>
                <w:numId w:val="132"/>
              </w:numPr>
              <w:rPr>
                <w:rFonts w:ascii="Arial" w:hAnsi="Arial" w:cs="Arial"/>
                <w:sz w:val="18"/>
                <w:szCs w:val="18"/>
              </w:rPr>
            </w:pPr>
            <w:r>
              <w:rPr>
                <w:rFonts w:ascii="Arial" w:hAnsi="Arial" w:cs="Arial"/>
                <w:sz w:val="18"/>
                <w:szCs w:val="18"/>
              </w:rPr>
              <w:t>Claim Type</w:t>
            </w:r>
          </w:p>
          <w:p w14:paraId="75897060" w14:textId="77777777" w:rsidR="00F66F38" w:rsidRDefault="00F66F38" w:rsidP="004E06BD">
            <w:pPr>
              <w:numPr>
                <w:ilvl w:val="0"/>
                <w:numId w:val="132"/>
              </w:numPr>
              <w:rPr>
                <w:rFonts w:ascii="Arial" w:hAnsi="Arial" w:cs="Arial"/>
                <w:sz w:val="18"/>
                <w:szCs w:val="18"/>
              </w:rPr>
            </w:pPr>
            <w:r>
              <w:rPr>
                <w:rFonts w:ascii="Arial" w:hAnsi="Arial" w:cs="Arial"/>
                <w:sz w:val="18"/>
                <w:szCs w:val="18"/>
              </w:rPr>
              <w:t>Money Type</w:t>
            </w:r>
          </w:p>
          <w:p w14:paraId="34A90E22" w14:textId="77777777" w:rsidR="00F66F38" w:rsidRDefault="00F66F38" w:rsidP="004E06BD">
            <w:pPr>
              <w:numPr>
                <w:ilvl w:val="0"/>
                <w:numId w:val="132"/>
              </w:numPr>
              <w:rPr>
                <w:rFonts w:ascii="Arial" w:hAnsi="Arial" w:cs="Arial"/>
                <w:sz w:val="18"/>
                <w:szCs w:val="18"/>
              </w:rPr>
            </w:pPr>
            <w:r>
              <w:rPr>
                <w:rFonts w:ascii="Arial" w:hAnsi="Arial" w:cs="Arial"/>
                <w:sz w:val="18"/>
                <w:szCs w:val="18"/>
              </w:rPr>
              <w:t>Value</w:t>
            </w:r>
          </w:p>
          <w:p w14:paraId="5490008C" w14:textId="50FDB763" w:rsidR="00F66F38" w:rsidRPr="00054814" w:rsidRDefault="00F66F38" w:rsidP="004E06BD">
            <w:pPr>
              <w:numPr>
                <w:ilvl w:val="0"/>
                <w:numId w:val="132"/>
              </w:numPr>
              <w:rPr>
                <w:rFonts w:ascii="Arial" w:hAnsi="Arial" w:cs="Arial"/>
                <w:sz w:val="18"/>
                <w:szCs w:val="18"/>
              </w:rPr>
            </w:pPr>
            <w:r>
              <w:rPr>
                <w:rFonts w:ascii="Arial" w:hAnsi="Arial" w:cs="Arial"/>
                <w:sz w:val="18"/>
                <w:szCs w:val="18"/>
              </w:rPr>
              <w:t xml:space="preserve">Total for each </w:t>
            </w:r>
            <w:del w:id="985" w:author="Jamal, Zaher CWK" w:date="2015-06-16T16:58:00Z">
              <w:r w:rsidR="003B2D50" w:rsidDel="00D43E4B">
                <w:rPr>
                  <w:rFonts w:ascii="Arial" w:hAnsi="Arial" w:cs="Arial"/>
                  <w:sz w:val="18"/>
                  <w:szCs w:val="18"/>
                </w:rPr>
                <w:delText>user</w:delText>
              </w:r>
            </w:del>
            <w:ins w:id="986" w:author="Jamal, Zaher CWK" w:date="2015-06-16T16:58:00Z">
              <w:r w:rsidR="00D43E4B">
                <w:rPr>
                  <w:rFonts w:ascii="Arial" w:hAnsi="Arial" w:cs="Arial"/>
                  <w:sz w:val="18"/>
                  <w:szCs w:val="18"/>
                </w:rPr>
                <w:t>member</w:t>
              </w:r>
            </w:ins>
            <w:r>
              <w:rPr>
                <w:rFonts w:ascii="Arial" w:hAnsi="Arial" w:cs="Arial"/>
                <w:sz w:val="18"/>
                <w:szCs w:val="18"/>
              </w:rPr>
              <w:t xml:space="preserve"> if they have multiple money types</w:t>
            </w:r>
          </w:p>
          <w:p w14:paraId="3371DEAA" w14:textId="77777777" w:rsidR="00F66F38" w:rsidRDefault="00F66F38" w:rsidP="00F66F38">
            <w:pPr>
              <w:rPr>
                <w:rFonts w:ascii="Arial" w:hAnsi="Arial" w:cs="Arial"/>
                <w:sz w:val="18"/>
                <w:szCs w:val="18"/>
              </w:rPr>
            </w:pPr>
          </w:p>
          <w:p w14:paraId="3277F780"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3F5EB7E0" w14:textId="77777777" w:rsidR="00F66F38" w:rsidRDefault="00F66F38" w:rsidP="00F66F38">
            <w:pPr>
              <w:rPr>
                <w:rFonts w:ascii="Arial" w:hAnsi="Arial" w:cs="Arial"/>
                <w:sz w:val="18"/>
                <w:szCs w:val="18"/>
              </w:rPr>
            </w:pPr>
          </w:p>
          <w:p w14:paraId="2FC0E611"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646DDEA" w14:textId="77777777" w:rsidR="00F66F38" w:rsidRDefault="00F66F38" w:rsidP="00F66F38">
            <w:pPr>
              <w:rPr>
                <w:rFonts w:ascii="Arial" w:hAnsi="Arial" w:cs="Arial"/>
                <w:sz w:val="18"/>
                <w:szCs w:val="18"/>
              </w:rPr>
            </w:pPr>
          </w:p>
          <w:p w14:paraId="37BC1547"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Payments Out for {Scheme Name} for date range {dd/mm/yyyy} to {dd/mm/yyyy} (if the scope used means that multiple schemes are selected then do not display (for {Scheme Name}).</w:t>
            </w:r>
          </w:p>
          <w:p w14:paraId="45891245" w14:textId="77777777" w:rsidR="00F66F38" w:rsidRDefault="00F66F38" w:rsidP="004E06BD">
            <w:pPr>
              <w:numPr>
                <w:ilvl w:val="0"/>
                <w:numId w:val="106"/>
              </w:numPr>
              <w:rPr>
                <w:rFonts w:ascii="Arial" w:hAnsi="Arial" w:cs="Arial"/>
                <w:sz w:val="18"/>
                <w:szCs w:val="18"/>
              </w:rPr>
            </w:pPr>
          </w:p>
          <w:p w14:paraId="368EB3DD"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1B96F41D" w14:textId="0460C606" w:rsidR="00F66F38" w:rsidRDefault="003B2D50" w:rsidP="004E06BD">
            <w:pPr>
              <w:numPr>
                <w:ilvl w:val="0"/>
                <w:numId w:val="106"/>
              </w:numPr>
              <w:rPr>
                <w:rFonts w:ascii="Arial" w:hAnsi="Arial" w:cs="Arial"/>
                <w:sz w:val="18"/>
                <w:szCs w:val="18"/>
              </w:rPr>
            </w:pPr>
            <w:del w:id="987" w:author="Jamal, Zaher CWK" w:date="2015-06-16T16:58:00Z">
              <w:r w:rsidDel="00D43E4B">
                <w:rPr>
                  <w:rFonts w:ascii="Arial" w:hAnsi="Arial" w:cs="Arial"/>
                  <w:sz w:val="18"/>
                  <w:szCs w:val="18"/>
                </w:rPr>
                <w:delText>User</w:delText>
              </w:r>
            </w:del>
            <w:ins w:id="988" w:author="Jamal, Zaher CWK" w:date="2015-06-16T16:58:00Z">
              <w:r w:rsidR="00D43E4B">
                <w:rPr>
                  <w:rFonts w:ascii="Arial" w:hAnsi="Arial" w:cs="Arial"/>
                  <w:sz w:val="18"/>
                  <w:szCs w:val="18"/>
                </w:rPr>
                <w:t>Member</w:t>
              </w:r>
            </w:ins>
            <w:r w:rsidR="00F66F38">
              <w:rPr>
                <w:rFonts w:ascii="Arial" w:hAnsi="Arial" w:cs="Arial"/>
                <w:sz w:val="18"/>
                <w:szCs w:val="18"/>
              </w:rPr>
              <w:t xml:space="preserve"> Account Number</w:t>
            </w:r>
          </w:p>
          <w:p w14:paraId="091FB350" w14:textId="1029C761" w:rsidR="00F66F38" w:rsidRDefault="003B2D50" w:rsidP="004E06BD">
            <w:pPr>
              <w:numPr>
                <w:ilvl w:val="0"/>
                <w:numId w:val="106"/>
              </w:numPr>
              <w:rPr>
                <w:rFonts w:ascii="Arial" w:hAnsi="Arial" w:cs="Arial"/>
                <w:sz w:val="18"/>
                <w:szCs w:val="18"/>
              </w:rPr>
            </w:pPr>
            <w:del w:id="989" w:author="Jamal, Zaher CWK" w:date="2015-06-16T16:58:00Z">
              <w:r w:rsidDel="00D43E4B">
                <w:rPr>
                  <w:rFonts w:ascii="Arial" w:hAnsi="Arial" w:cs="Arial"/>
                  <w:sz w:val="18"/>
                  <w:szCs w:val="18"/>
                </w:rPr>
                <w:delText>User</w:delText>
              </w:r>
            </w:del>
            <w:ins w:id="990" w:author="Jamal, Zaher CWK" w:date="2015-06-16T16:58:00Z">
              <w:r w:rsidR="00D43E4B">
                <w:rPr>
                  <w:rFonts w:ascii="Arial" w:hAnsi="Arial" w:cs="Arial"/>
                  <w:sz w:val="18"/>
                  <w:szCs w:val="18"/>
                </w:rPr>
                <w:t>Member</w:t>
              </w:r>
            </w:ins>
            <w:r w:rsidR="00F66F38">
              <w:rPr>
                <w:rFonts w:ascii="Arial" w:hAnsi="Arial" w:cs="Arial"/>
                <w:sz w:val="18"/>
                <w:szCs w:val="18"/>
              </w:rPr>
              <w:t xml:space="preserve"> Surname</w:t>
            </w:r>
          </w:p>
          <w:p w14:paraId="202EAF13" w14:textId="00FDC589" w:rsidR="00F66F38" w:rsidRDefault="003B2D50" w:rsidP="004E06BD">
            <w:pPr>
              <w:numPr>
                <w:ilvl w:val="0"/>
                <w:numId w:val="106"/>
              </w:numPr>
              <w:rPr>
                <w:rFonts w:ascii="Arial" w:hAnsi="Arial" w:cs="Arial"/>
                <w:sz w:val="18"/>
                <w:szCs w:val="18"/>
              </w:rPr>
            </w:pPr>
            <w:del w:id="991" w:author="Jamal, Zaher CWK" w:date="2015-06-16T16:58:00Z">
              <w:r w:rsidDel="00D43E4B">
                <w:rPr>
                  <w:rFonts w:ascii="Arial" w:hAnsi="Arial" w:cs="Arial"/>
                  <w:sz w:val="18"/>
                  <w:szCs w:val="18"/>
                </w:rPr>
                <w:delText>User</w:delText>
              </w:r>
            </w:del>
            <w:ins w:id="992" w:author="Jamal, Zaher CWK" w:date="2015-06-16T16:58:00Z">
              <w:r w:rsidR="00D43E4B">
                <w:rPr>
                  <w:rFonts w:ascii="Arial" w:hAnsi="Arial" w:cs="Arial"/>
                  <w:sz w:val="18"/>
                  <w:szCs w:val="18"/>
                </w:rPr>
                <w:t>Member</w:t>
              </w:r>
            </w:ins>
            <w:r w:rsidR="00F66F38">
              <w:rPr>
                <w:rFonts w:ascii="Arial" w:hAnsi="Arial" w:cs="Arial"/>
                <w:sz w:val="18"/>
                <w:szCs w:val="18"/>
              </w:rPr>
              <w:t xml:space="preserve"> Forename</w:t>
            </w:r>
          </w:p>
          <w:p w14:paraId="39FF296B" w14:textId="017E9FDB" w:rsidR="00F66F38" w:rsidRDefault="003B2D50" w:rsidP="004E06BD">
            <w:pPr>
              <w:numPr>
                <w:ilvl w:val="0"/>
                <w:numId w:val="106"/>
              </w:numPr>
              <w:rPr>
                <w:rFonts w:ascii="Arial" w:hAnsi="Arial" w:cs="Arial"/>
                <w:sz w:val="18"/>
                <w:szCs w:val="18"/>
              </w:rPr>
            </w:pPr>
            <w:del w:id="993" w:author="Jamal, Zaher CWK" w:date="2015-06-16T16:58:00Z">
              <w:r w:rsidDel="00D43E4B">
                <w:rPr>
                  <w:rFonts w:ascii="Arial" w:hAnsi="Arial" w:cs="Arial"/>
                  <w:sz w:val="18"/>
                  <w:szCs w:val="18"/>
                </w:rPr>
                <w:delText>User</w:delText>
              </w:r>
            </w:del>
            <w:ins w:id="994" w:author="Jamal, Zaher CWK" w:date="2015-06-16T16:58:00Z">
              <w:r w:rsidR="00D43E4B">
                <w:rPr>
                  <w:rFonts w:ascii="Arial" w:hAnsi="Arial" w:cs="Arial"/>
                  <w:sz w:val="18"/>
                  <w:szCs w:val="18"/>
                </w:rPr>
                <w:t>Member</w:t>
              </w:r>
            </w:ins>
            <w:r w:rsidR="00F66F38">
              <w:rPr>
                <w:rFonts w:ascii="Arial" w:hAnsi="Arial" w:cs="Arial"/>
                <w:sz w:val="18"/>
                <w:szCs w:val="18"/>
              </w:rPr>
              <w:t xml:space="preserve"> NINO</w:t>
            </w:r>
          </w:p>
          <w:p w14:paraId="0CE4CC95" w14:textId="77777777" w:rsidR="00F66F38" w:rsidRDefault="00F66F38" w:rsidP="004E06BD">
            <w:pPr>
              <w:numPr>
                <w:ilvl w:val="0"/>
                <w:numId w:val="106"/>
              </w:numPr>
              <w:rPr>
                <w:rFonts w:ascii="Arial" w:hAnsi="Arial" w:cs="Arial"/>
                <w:sz w:val="18"/>
                <w:szCs w:val="18"/>
              </w:rPr>
            </w:pPr>
            <w:r>
              <w:rPr>
                <w:rFonts w:ascii="Arial" w:hAnsi="Arial" w:cs="Arial"/>
                <w:sz w:val="18"/>
                <w:szCs w:val="18"/>
              </w:rPr>
              <w:t>Transaction Date</w:t>
            </w:r>
          </w:p>
          <w:p w14:paraId="40893A62" w14:textId="77777777" w:rsidR="00F66F38" w:rsidRDefault="00F66F38" w:rsidP="004E06BD">
            <w:pPr>
              <w:numPr>
                <w:ilvl w:val="0"/>
                <w:numId w:val="106"/>
              </w:numPr>
              <w:rPr>
                <w:rFonts w:ascii="Arial" w:hAnsi="Arial" w:cs="Arial"/>
                <w:sz w:val="18"/>
                <w:szCs w:val="18"/>
              </w:rPr>
            </w:pPr>
            <w:r>
              <w:rPr>
                <w:rFonts w:ascii="Arial" w:hAnsi="Arial" w:cs="Arial"/>
                <w:sz w:val="18"/>
                <w:szCs w:val="18"/>
              </w:rPr>
              <w:t>Claim Type</w:t>
            </w:r>
          </w:p>
          <w:p w14:paraId="6B919BAA" w14:textId="77777777" w:rsidR="00F66F38" w:rsidRDefault="00F66F38" w:rsidP="004E06BD">
            <w:pPr>
              <w:numPr>
                <w:ilvl w:val="0"/>
                <w:numId w:val="106"/>
              </w:numPr>
              <w:rPr>
                <w:rFonts w:ascii="Arial" w:hAnsi="Arial" w:cs="Arial"/>
                <w:sz w:val="18"/>
                <w:szCs w:val="18"/>
              </w:rPr>
            </w:pPr>
            <w:r>
              <w:rPr>
                <w:rFonts w:ascii="Arial" w:hAnsi="Arial" w:cs="Arial"/>
                <w:sz w:val="18"/>
                <w:szCs w:val="18"/>
              </w:rPr>
              <w:t>Money Type</w:t>
            </w:r>
          </w:p>
          <w:p w14:paraId="4C0DAF56" w14:textId="77777777" w:rsidR="00F66F38" w:rsidRDefault="00F66F38" w:rsidP="004E06BD">
            <w:pPr>
              <w:numPr>
                <w:ilvl w:val="0"/>
                <w:numId w:val="106"/>
              </w:numPr>
              <w:rPr>
                <w:rFonts w:ascii="Arial" w:hAnsi="Arial" w:cs="Arial"/>
                <w:sz w:val="18"/>
                <w:szCs w:val="18"/>
              </w:rPr>
            </w:pPr>
            <w:r>
              <w:rPr>
                <w:rFonts w:ascii="Arial" w:hAnsi="Arial" w:cs="Arial"/>
                <w:sz w:val="18"/>
                <w:szCs w:val="18"/>
              </w:rPr>
              <w:t>Value</w:t>
            </w:r>
          </w:p>
          <w:p w14:paraId="440C4358" w14:textId="07388AF5" w:rsidR="00F66F38" w:rsidRPr="00054814" w:rsidRDefault="003B2D50" w:rsidP="004E06BD">
            <w:pPr>
              <w:numPr>
                <w:ilvl w:val="0"/>
                <w:numId w:val="106"/>
              </w:numPr>
              <w:rPr>
                <w:rFonts w:ascii="Arial" w:hAnsi="Arial" w:cs="Arial"/>
                <w:sz w:val="18"/>
                <w:szCs w:val="18"/>
              </w:rPr>
            </w:pPr>
            <w:del w:id="995" w:author="Jamal, Zaher CWK" w:date="2015-06-16T16:58:00Z">
              <w:r w:rsidDel="00D43E4B">
                <w:rPr>
                  <w:rFonts w:ascii="Arial" w:hAnsi="Arial" w:cs="Arial"/>
                  <w:sz w:val="18"/>
                  <w:szCs w:val="18"/>
                </w:rPr>
                <w:delText>User</w:delText>
              </w:r>
            </w:del>
            <w:ins w:id="996" w:author="Jamal, Zaher CWK" w:date="2015-06-16T16:58:00Z">
              <w:r w:rsidR="00D43E4B">
                <w:rPr>
                  <w:rFonts w:ascii="Arial" w:hAnsi="Arial" w:cs="Arial"/>
                  <w:sz w:val="18"/>
                  <w:szCs w:val="18"/>
                </w:rPr>
                <w:t>Member</w:t>
              </w:r>
            </w:ins>
            <w:r w:rsidR="00F66F38">
              <w:rPr>
                <w:rFonts w:ascii="Arial" w:hAnsi="Arial" w:cs="Arial"/>
                <w:sz w:val="18"/>
                <w:szCs w:val="18"/>
              </w:rPr>
              <w:t xml:space="preserve"> Total</w:t>
            </w:r>
          </w:p>
          <w:p w14:paraId="25805D4A" w14:textId="77777777" w:rsidR="00F66F38" w:rsidRDefault="00F66F38" w:rsidP="00F66F38">
            <w:pPr>
              <w:rPr>
                <w:rFonts w:ascii="Arial" w:hAnsi="Arial" w:cs="Arial"/>
                <w:sz w:val="18"/>
                <w:szCs w:val="18"/>
              </w:rPr>
            </w:pPr>
          </w:p>
          <w:p w14:paraId="48879CF3"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159CF18B" w14:textId="77777777" w:rsidR="00F66F38" w:rsidRDefault="00F66F38" w:rsidP="00F66F38">
            <w:pPr>
              <w:rPr>
                <w:rFonts w:ascii="Arial" w:hAnsi="Arial" w:cs="Arial"/>
                <w:sz w:val="18"/>
                <w:szCs w:val="18"/>
              </w:rPr>
            </w:pPr>
            <w:r>
              <w:rPr>
                <w:noProof/>
                <w:lang w:eastAsia="en-GB"/>
              </w:rPr>
              <w:drawing>
                <wp:inline distT="0" distB="0" distL="0" distR="0" wp14:anchorId="760EDE60" wp14:editId="33760B54">
                  <wp:extent cx="5040086" cy="111034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45424" cy="1111519"/>
                          </a:xfrm>
                          <a:prstGeom prst="rect">
                            <a:avLst/>
                          </a:prstGeom>
                          <a:noFill/>
                          <a:ln>
                            <a:noFill/>
                          </a:ln>
                        </pic:spPr>
                      </pic:pic>
                    </a:graphicData>
                  </a:graphic>
                </wp:inline>
              </w:drawing>
            </w:r>
          </w:p>
          <w:p w14:paraId="40EB1E1D" w14:textId="77777777" w:rsidR="00F66F38" w:rsidRDefault="00F66F38" w:rsidP="00F66F38">
            <w:pPr>
              <w:rPr>
                <w:rFonts w:ascii="Arial" w:hAnsi="Arial" w:cs="Arial"/>
                <w:sz w:val="18"/>
                <w:szCs w:val="18"/>
              </w:rPr>
            </w:pPr>
          </w:p>
          <w:p w14:paraId="16EF165B" w14:textId="77777777" w:rsidR="00F66F38" w:rsidRDefault="00F66F38" w:rsidP="00F66F38">
            <w:pPr>
              <w:rPr>
                <w:rFonts w:ascii="Arial" w:hAnsi="Arial" w:cs="Arial"/>
                <w:sz w:val="18"/>
                <w:szCs w:val="18"/>
              </w:rPr>
            </w:pPr>
            <w:r>
              <w:rPr>
                <w:rFonts w:ascii="Arial" w:hAnsi="Arial" w:cs="Arial"/>
                <w:sz w:val="18"/>
                <w:szCs w:val="18"/>
              </w:rPr>
              <w:t>NB: This is only an example layout and doesn’t include all fields.  All the fields listed above need to be included.</w:t>
            </w:r>
          </w:p>
          <w:p w14:paraId="6D395009" w14:textId="77777777" w:rsidR="00F66F38" w:rsidRPr="003924C6" w:rsidRDefault="00F66F38" w:rsidP="00F66F38">
            <w:pPr>
              <w:rPr>
                <w:rFonts w:ascii="Arial" w:hAnsi="Arial" w:cs="Arial"/>
                <w:sz w:val="18"/>
                <w:szCs w:val="18"/>
              </w:rPr>
            </w:pPr>
          </w:p>
        </w:tc>
      </w:tr>
      <w:tr w:rsidR="00F66F38" w:rsidRPr="005D68D4" w14:paraId="6242C5DB" w14:textId="77777777" w:rsidTr="00F66F38">
        <w:tc>
          <w:tcPr>
            <w:tcW w:w="1472" w:type="dxa"/>
            <w:shd w:val="pct20" w:color="auto" w:fill="auto"/>
          </w:tcPr>
          <w:p w14:paraId="51F7402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1564DDDB" w14:textId="77777777" w:rsidR="00F66F38" w:rsidRPr="005D68D4" w:rsidRDefault="00F66F38" w:rsidP="00F66F38">
            <w:pPr>
              <w:rPr>
                <w:rFonts w:ascii="Arial" w:hAnsi="Arial" w:cs="Arial"/>
                <w:b/>
                <w:bCs/>
                <w:sz w:val="18"/>
                <w:szCs w:val="18"/>
              </w:rPr>
            </w:pPr>
          </w:p>
        </w:tc>
        <w:tc>
          <w:tcPr>
            <w:tcW w:w="7878" w:type="dxa"/>
            <w:shd w:val="clear" w:color="auto" w:fill="auto"/>
          </w:tcPr>
          <w:p w14:paraId="599FCB30" w14:textId="77777777" w:rsidR="00F66F38" w:rsidRPr="005D68D4" w:rsidRDefault="00F66F38" w:rsidP="00F66F38">
            <w:pPr>
              <w:rPr>
                <w:rFonts w:ascii="Arial" w:hAnsi="Arial" w:cs="Arial"/>
                <w:sz w:val="18"/>
                <w:szCs w:val="18"/>
              </w:rPr>
            </w:pPr>
          </w:p>
        </w:tc>
      </w:tr>
      <w:tr w:rsidR="00F66F38" w:rsidRPr="005D68D4" w14:paraId="458C60E4" w14:textId="77777777" w:rsidTr="00F66F38">
        <w:tc>
          <w:tcPr>
            <w:tcW w:w="1472" w:type="dxa"/>
            <w:shd w:val="pct20" w:color="auto" w:fill="auto"/>
          </w:tcPr>
          <w:p w14:paraId="36AD3F1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2F5A6212" w14:textId="77777777" w:rsidR="00F66F38" w:rsidRPr="005D68D4" w:rsidRDefault="00F66F38" w:rsidP="00F66F38">
            <w:pPr>
              <w:rPr>
                <w:rFonts w:ascii="Arial" w:hAnsi="Arial" w:cs="Arial"/>
                <w:b/>
                <w:bCs/>
                <w:color w:val="FF0000"/>
                <w:sz w:val="18"/>
                <w:szCs w:val="18"/>
              </w:rPr>
            </w:pPr>
          </w:p>
        </w:tc>
        <w:tc>
          <w:tcPr>
            <w:tcW w:w="7878" w:type="dxa"/>
            <w:shd w:val="clear" w:color="auto" w:fill="auto"/>
          </w:tcPr>
          <w:p w14:paraId="39712B06" w14:textId="77777777" w:rsidR="00F66F38" w:rsidRPr="005D68D4" w:rsidRDefault="00F66F38" w:rsidP="00F66F38">
            <w:pPr>
              <w:rPr>
                <w:rFonts w:ascii="Arial" w:hAnsi="Arial" w:cs="Arial"/>
                <w:sz w:val="18"/>
                <w:szCs w:val="18"/>
              </w:rPr>
            </w:pPr>
          </w:p>
        </w:tc>
      </w:tr>
      <w:tr w:rsidR="00F66F38" w:rsidRPr="005D68D4" w14:paraId="3BB9D3C4" w14:textId="77777777" w:rsidTr="00F66F38">
        <w:tc>
          <w:tcPr>
            <w:tcW w:w="1472" w:type="dxa"/>
            <w:shd w:val="pct20" w:color="auto" w:fill="auto"/>
          </w:tcPr>
          <w:p w14:paraId="356DF14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78" w:type="dxa"/>
            <w:shd w:val="clear" w:color="auto" w:fill="auto"/>
          </w:tcPr>
          <w:p w14:paraId="55CD3011" w14:textId="77777777" w:rsidR="00F66F38" w:rsidRPr="005D68D4" w:rsidRDefault="00F66F38" w:rsidP="00F66F38">
            <w:pPr>
              <w:rPr>
                <w:rFonts w:ascii="Arial" w:hAnsi="Arial" w:cs="Arial"/>
                <w:sz w:val="18"/>
                <w:szCs w:val="18"/>
              </w:rPr>
            </w:pPr>
          </w:p>
        </w:tc>
      </w:tr>
      <w:tr w:rsidR="00F66F38" w:rsidRPr="005D68D4" w14:paraId="625C2398" w14:textId="77777777" w:rsidTr="00F66F38">
        <w:tc>
          <w:tcPr>
            <w:tcW w:w="1472" w:type="dxa"/>
            <w:shd w:val="pct20" w:color="auto" w:fill="auto"/>
          </w:tcPr>
          <w:p w14:paraId="62FDED0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78" w:type="dxa"/>
            <w:shd w:val="clear" w:color="auto" w:fill="auto"/>
          </w:tcPr>
          <w:p w14:paraId="427A214B" w14:textId="77777777" w:rsidR="00F66F38" w:rsidRPr="005D68D4" w:rsidRDefault="00F66F38" w:rsidP="00F66F38">
            <w:pPr>
              <w:rPr>
                <w:rFonts w:ascii="Arial" w:hAnsi="Arial" w:cs="Arial"/>
                <w:sz w:val="18"/>
                <w:szCs w:val="18"/>
              </w:rPr>
            </w:pPr>
            <w:r>
              <w:rPr>
                <w:rFonts w:ascii="Arial" w:hAnsi="Arial" w:cs="Arial"/>
                <w:sz w:val="18"/>
                <w:szCs w:val="18"/>
              </w:rPr>
              <w:t>PM0044 – Payment Out Report</w:t>
            </w:r>
          </w:p>
        </w:tc>
      </w:tr>
      <w:tr w:rsidR="00F66F38" w:rsidRPr="005D68D4" w14:paraId="7281AA00" w14:textId="77777777" w:rsidTr="00F66F38">
        <w:tc>
          <w:tcPr>
            <w:tcW w:w="1472" w:type="dxa"/>
            <w:shd w:val="pct20" w:color="auto" w:fill="auto"/>
          </w:tcPr>
          <w:p w14:paraId="03CE66E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78" w:type="dxa"/>
            <w:shd w:val="clear" w:color="auto" w:fill="auto"/>
          </w:tcPr>
          <w:p w14:paraId="204E2F84"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7363B40A"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52FECF27" w14:textId="77777777" w:rsidR="00633FF9" w:rsidRDefault="004914FE" w:rsidP="00633FF9">
      <w:pPr>
        <w:pStyle w:val="Heading4"/>
        <w:ind w:left="0" w:firstLine="0"/>
      </w:pPr>
      <w:r>
        <w:t>Payments</w:t>
      </w:r>
      <w:r w:rsidR="00633FF9">
        <w:t xml:space="preserve"> Out Screen Properties</w:t>
      </w:r>
    </w:p>
    <w:p w14:paraId="145DFE30"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633FF9" w:rsidRPr="004A5D01" w14:paraId="0C7D9F30" w14:textId="77777777" w:rsidTr="00A72D48">
        <w:trPr>
          <w:trHeight w:val="825"/>
        </w:trPr>
        <w:tc>
          <w:tcPr>
            <w:tcW w:w="4116" w:type="pct"/>
            <w:gridSpan w:val="6"/>
            <w:shd w:val="clear" w:color="auto" w:fill="auto"/>
          </w:tcPr>
          <w:p w14:paraId="74ED23F1"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4888D0B5"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43BB88D8"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0C19DB72" w14:textId="77777777" w:rsidTr="00A72D48">
        <w:trPr>
          <w:trHeight w:val="275"/>
        </w:trPr>
        <w:tc>
          <w:tcPr>
            <w:tcW w:w="4116" w:type="pct"/>
            <w:gridSpan w:val="6"/>
            <w:shd w:val="clear" w:color="auto" w:fill="auto"/>
          </w:tcPr>
          <w:p w14:paraId="4A50AA50" w14:textId="77777777" w:rsidR="00633FF9" w:rsidRPr="007C38EA" w:rsidRDefault="004914FE" w:rsidP="006C4819">
            <w:pPr>
              <w:rPr>
                <w:rFonts w:ascii="Arial" w:hAnsi="Arial" w:cs="Arial"/>
                <w:b/>
                <w:sz w:val="22"/>
                <w:szCs w:val="22"/>
              </w:rPr>
            </w:pPr>
            <w:r>
              <w:rPr>
                <w:rFonts w:ascii="Arial" w:hAnsi="Arial" w:cs="Arial"/>
                <w:b/>
                <w:sz w:val="22"/>
                <w:szCs w:val="22"/>
              </w:rPr>
              <w:t>Payments</w:t>
            </w:r>
            <w:r w:rsidR="00633FF9">
              <w:rPr>
                <w:rFonts w:ascii="Arial" w:hAnsi="Arial" w:cs="Arial"/>
                <w:b/>
                <w:sz w:val="22"/>
                <w:szCs w:val="22"/>
              </w:rPr>
              <w:t xml:space="preserve"> Out</w:t>
            </w:r>
            <w:r w:rsidR="00633FF9" w:rsidRPr="007C38EA">
              <w:rPr>
                <w:rFonts w:ascii="Arial" w:hAnsi="Arial" w:cs="Arial"/>
                <w:b/>
                <w:sz w:val="22"/>
                <w:szCs w:val="22"/>
              </w:rPr>
              <w:t xml:space="preserve"> for {Scheme Name} for date range {dd/mm/yyyy} to {dd/mm/yyyy}</w:t>
            </w:r>
          </w:p>
          <w:p w14:paraId="13A2898B" w14:textId="77777777" w:rsidR="00A72D48" w:rsidRDefault="00A72D48" w:rsidP="00A72D48">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5D83621A" w14:textId="77777777" w:rsidR="00633FF9" w:rsidRDefault="00633FF9" w:rsidP="006C4819">
            <w:pPr>
              <w:rPr>
                <w:rFonts w:ascii="Arial" w:hAnsi="Arial" w:cs="Arial"/>
                <w:b/>
                <w:sz w:val="20"/>
                <w:szCs w:val="20"/>
              </w:rPr>
            </w:pPr>
          </w:p>
          <w:p w14:paraId="145759A9"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7617768B" w14:textId="77777777" w:rsidR="00633FF9" w:rsidRDefault="00633FF9" w:rsidP="006C4819">
            <w:pPr>
              <w:rPr>
                <w:rFonts w:ascii="Arial" w:hAnsi="Arial" w:cs="Arial"/>
                <w:b/>
                <w:sz w:val="20"/>
                <w:szCs w:val="20"/>
              </w:rPr>
            </w:pPr>
          </w:p>
          <w:p w14:paraId="7D2B9DA4"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0D4B9331" w14:textId="77777777" w:rsidR="00633FF9" w:rsidRPr="007C38EA" w:rsidRDefault="00633FF9" w:rsidP="006C4819">
            <w:pPr>
              <w:rPr>
                <w:rFonts w:ascii="Arial" w:hAnsi="Arial" w:cs="Arial"/>
                <w:sz w:val="18"/>
                <w:szCs w:val="18"/>
              </w:rPr>
            </w:pPr>
          </w:p>
        </w:tc>
        <w:tc>
          <w:tcPr>
            <w:tcW w:w="484" w:type="pct"/>
            <w:shd w:val="clear" w:color="auto" w:fill="auto"/>
          </w:tcPr>
          <w:p w14:paraId="275A86F5" w14:textId="77777777" w:rsidR="00633FF9" w:rsidRPr="004A5D01" w:rsidRDefault="00A72D48" w:rsidP="006C4819">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56F83BC5" w14:textId="77777777" w:rsidR="00633FF9" w:rsidRPr="004A5D01" w:rsidRDefault="00A72D48" w:rsidP="006C4819">
            <w:pPr>
              <w:autoSpaceDE w:val="0"/>
              <w:autoSpaceDN w:val="0"/>
              <w:adjustRightInd w:val="0"/>
              <w:rPr>
                <w:rFonts w:ascii="Arial" w:hAnsi="Arial" w:cs="Arial"/>
                <w:sz w:val="18"/>
                <w:szCs w:val="18"/>
              </w:rPr>
            </w:pPr>
            <w:r>
              <w:rPr>
                <w:rFonts w:ascii="Arial" w:hAnsi="Arial" w:cs="Arial"/>
                <w:sz w:val="18"/>
                <w:szCs w:val="18"/>
              </w:rPr>
              <w:t>n/a</w:t>
            </w:r>
          </w:p>
        </w:tc>
      </w:tr>
      <w:tr w:rsidR="00633FF9" w:rsidRPr="004A5D01" w14:paraId="23C3AF8D" w14:textId="77777777" w:rsidTr="00A72D48">
        <w:trPr>
          <w:trHeight w:val="275"/>
        </w:trPr>
        <w:tc>
          <w:tcPr>
            <w:tcW w:w="588" w:type="pct"/>
            <w:shd w:val="clear" w:color="auto" w:fill="auto"/>
          </w:tcPr>
          <w:p w14:paraId="570466F3"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5EEE5D81"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798606E9"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25C40BD0"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6D05E514"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16322B27"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1DAE2673" w14:textId="77777777" w:rsidR="00633FF9" w:rsidRPr="004A5D01" w:rsidRDefault="00633FF9" w:rsidP="006C4819">
            <w:pPr>
              <w:rPr>
                <w:rFonts w:ascii="Arial" w:hAnsi="Arial" w:cs="Arial"/>
                <w:b/>
                <w:sz w:val="18"/>
                <w:szCs w:val="18"/>
              </w:rPr>
            </w:pPr>
          </w:p>
        </w:tc>
        <w:tc>
          <w:tcPr>
            <w:tcW w:w="400" w:type="pct"/>
          </w:tcPr>
          <w:p w14:paraId="3D05D4DB" w14:textId="77777777" w:rsidR="00633FF9" w:rsidRPr="004A5D01" w:rsidRDefault="00633FF9" w:rsidP="006C4819">
            <w:pPr>
              <w:rPr>
                <w:rFonts w:ascii="Arial" w:hAnsi="Arial" w:cs="Arial"/>
                <w:b/>
                <w:sz w:val="18"/>
                <w:szCs w:val="18"/>
              </w:rPr>
            </w:pPr>
          </w:p>
        </w:tc>
      </w:tr>
      <w:tr w:rsidR="00633FF9" w:rsidRPr="004A5D01" w14:paraId="487881BA" w14:textId="77777777" w:rsidTr="00A72D48">
        <w:trPr>
          <w:trHeight w:val="275"/>
        </w:trPr>
        <w:tc>
          <w:tcPr>
            <w:tcW w:w="588" w:type="pct"/>
            <w:shd w:val="clear" w:color="auto" w:fill="auto"/>
          </w:tcPr>
          <w:p w14:paraId="25326D78" w14:textId="77777777" w:rsidR="00633FF9" w:rsidRDefault="00633FF9" w:rsidP="006C4819">
            <w:r>
              <w:rPr>
                <w:rFonts w:ascii="Arial" w:hAnsi="Arial" w:cs="Arial"/>
                <w:sz w:val="18"/>
                <w:szCs w:val="18"/>
              </w:rPr>
              <w:t>Data Column</w:t>
            </w:r>
          </w:p>
        </w:tc>
        <w:tc>
          <w:tcPr>
            <w:tcW w:w="792" w:type="pct"/>
            <w:shd w:val="clear" w:color="auto" w:fill="auto"/>
          </w:tcPr>
          <w:p w14:paraId="1A9E65BE" w14:textId="304BE569" w:rsidR="00633FF9" w:rsidRPr="00A77FC7" w:rsidRDefault="003B2D50" w:rsidP="006C4819">
            <w:pPr>
              <w:rPr>
                <w:rFonts w:ascii="Arial" w:hAnsi="Arial" w:cs="Arial"/>
                <w:sz w:val="18"/>
                <w:szCs w:val="18"/>
              </w:rPr>
            </w:pPr>
            <w:del w:id="997" w:author="Jamal, Zaher CWK" w:date="2015-06-16T16:58:00Z">
              <w:r w:rsidDel="00D43E4B">
                <w:rPr>
                  <w:rFonts w:ascii="Arial" w:hAnsi="Arial" w:cs="Arial"/>
                  <w:sz w:val="18"/>
                  <w:szCs w:val="18"/>
                </w:rPr>
                <w:delText>User</w:delText>
              </w:r>
            </w:del>
            <w:ins w:id="998" w:author="Jamal, Zaher CWK" w:date="2015-06-16T16:58:00Z">
              <w:r w:rsidR="00D43E4B">
                <w:rPr>
                  <w:rFonts w:ascii="Arial" w:hAnsi="Arial" w:cs="Arial"/>
                  <w:sz w:val="18"/>
                  <w:szCs w:val="18"/>
                </w:rPr>
                <w:t>Member</w:t>
              </w:r>
            </w:ins>
            <w:r w:rsidR="00633FF9">
              <w:rPr>
                <w:rFonts w:ascii="Arial" w:hAnsi="Arial" w:cs="Arial"/>
                <w:sz w:val="18"/>
                <w:szCs w:val="18"/>
              </w:rPr>
              <w:t xml:space="preserve"> Account</w:t>
            </w:r>
          </w:p>
        </w:tc>
        <w:tc>
          <w:tcPr>
            <w:tcW w:w="588" w:type="pct"/>
            <w:shd w:val="clear" w:color="auto" w:fill="auto"/>
          </w:tcPr>
          <w:p w14:paraId="49B1F8FF" w14:textId="77777777" w:rsidR="00633FF9" w:rsidRDefault="00A72D48"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4BAA39B5" w14:textId="77777777" w:rsidR="00633FF9" w:rsidRDefault="00633FF9" w:rsidP="006C4819">
            <w:pPr>
              <w:rPr>
                <w:rFonts w:ascii="Arial" w:hAnsi="Arial" w:cs="Arial"/>
                <w:sz w:val="18"/>
                <w:szCs w:val="18"/>
              </w:rPr>
            </w:pPr>
            <w:r>
              <w:rPr>
                <w:rFonts w:ascii="Arial" w:hAnsi="Arial" w:cs="Arial"/>
                <w:sz w:val="18"/>
                <w:szCs w:val="18"/>
              </w:rPr>
              <w:t>Alphanumeric</w:t>
            </w:r>
          </w:p>
          <w:p w14:paraId="5C74C43F" w14:textId="77777777" w:rsidR="00633FF9" w:rsidRDefault="00633FF9" w:rsidP="006C4819">
            <w:pPr>
              <w:rPr>
                <w:rFonts w:ascii="Arial" w:hAnsi="Arial" w:cs="Arial"/>
                <w:sz w:val="18"/>
                <w:szCs w:val="18"/>
              </w:rPr>
            </w:pPr>
            <w:r>
              <w:rPr>
                <w:rFonts w:ascii="Arial" w:hAnsi="Arial" w:cs="Arial"/>
                <w:sz w:val="18"/>
                <w:szCs w:val="18"/>
              </w:rPr>
              <w:t>A/NNNNNNNNN</w:t>
            </w:r>
          </w:p>
          <w:p w14:paraId="06998985" w14:textId="77777777" w:rsidR="00633FF9" w:rsidRDefault="00633FF9" w:rsidP="006C4819">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B3D649E" w14:textId="77777777" w:rsidR="00633FF9" w:rsidRDefault="00633FF9" w:rsidP="006C4819">
            <w:pPr>
              <w:rPr>
                <w:rFonts w:ascii="Arial" w:hAnsi="Arial" w:cs="Arial"/>
                <w:sz w:val="18"/>
                <w:szCs w:val="18"/>
              </w:rPr>
            </w:pPr>
            <w:r>
              <w:rPr>
                <w:rFonts w:ascii="Arial" w:hAnsi="Arial" w:cs="Arial"/>
                <w:sz w:val="18"/>
                <w:szCs w:val="18"/>
              </w:rPr>
              <w:t>N</w:t>
            </w:r>
          </w:p>
        </w:tc>
        <w:tc>
          <w:tcPr>
            <w:tcW w:w="864" w:type="pct"/>
            <w:shd w:val="clear" w:color="auto" w:fill="auto"/>
          </w:tcPr>
          <w:p w14:paraId="0D49EF2C" w14:textId="77777777" w:rsidR="00633FF9" w:rsidRDefault="00A72D48" w:rsidP="006C4819">
            <w:pPr>
              <w:rPr>
                <w:rFonts w:ascii="Arial" w:hAnsi="Arial" w:cs="Arial"/>
                <w:sz w:val="18"/>
                <w:szCs w:val="18"/>
              </w:rPr>
            </w:pPr>
            <w:r>
              <w:rPr>
                <w:rFonts w:ascii="Arial" w:hAnsi="Arial" w:cs="Arial"/>
                <w:sz w:val="18"/>
                <w:szCs w:val="18"/>
              </w:rPr>
              <w:t>n/a</w:t>
            </w:r>
          </w:p>
        </w:tc>
        <w:tc>
          <w:tcPr>
            <w:tcW w:w="484" w:type="pct"/>
          </w:tcPr>
          <w:p w14:paraId="6869226E" w14:textId="77777777" w:rsidR="00633FF9" w:rsidRDefault="00A72D48" w:rsidP="006C4819">
            <w:pPr>
              <w:rPr>
                <w:rFonts w:ascii="Arial" w:hAnsi="Arial" w:cs="Arial"/>
                <w:sz w:val="18"/>
                <w:szCs w:val="18"/>
              </w:rPr>
            </w:pPr>
            <w:r>
              <w:rPr>
                <w:rFonts w:ascii="Arial" w:hAnsi="Arial" w:cs="Arial"/>
                <w:sz w:val="18"/>
                <w:szCs w:val="18"/>
              </w:rPr>
              <w:t>N</w:t>
            </w:r>
          </w:p>
        </w:tc>
        <w:tc>
          <w:tcPr>
            <w:tcW w:w="400" w:type="pct"/>
          </w:tcPr>
          <w:p w14:paraId="245ABFB0" w14:textId="77777777" w:rsidR="00633FF9" w:rsidRDefault="00A72D48" w:rsidP="006C4819">
            <w:pPr>
              <w:rPr>
                <w:rFonts w:ascii="Arial" w:hAnsi="Arial" w:cs="Arial"/>
                <w:sz w:val="18"/>
                <w:szCs w:val="18"/>
              </w:rPr>
            </w:pPr>
            <w:r>
              <w:rPr>
                <w:rFonts w:ascii="Arial" w:hAnsi="Arial" w:cs="Arial"/>
                <w:sz w:val="18"/>
                <w:szCs w:val="18"/>
              </w:rPr>
              <w:t>n/a</w:t>
            </w:r>
          </w:p>
        </w:tc>
      </w:tr>
      <w:tr w:rsidR="00A72D48" w:rsidRPr="004A5D01" w14:paraId="22B1B9FC" w14:textId="77777777" w:rsidTr="00A72D48">
        <w:trPr>
          <w:trHeight w:val="275"/>
        </w:trPr>
        <w:tc>
          <w:tcPr>
            <w:tcW w:w="588" w:type="pct"/>
            <w:shd w:val="clear" w:color="auto" w:fill="auto"/>
          </w:tcPr>
          <w:p w14:paraId="52159EA7" w14:textId="77777777" w:rsidR="00A72D48" w:rsidRDefault="00A72D48" w:rsidP="00A72D48">
            <w:r>
              <w:rPr>
                <w:rFonts w:ascii="Arial" w:hAnsi="Arial" w:cs="Arial"/>
                <w:sz w:val="18"/>
                <w:szCs w:val="18"/>
              </w:rPr>
              <w:t>Data Column</w:t>
            </w:r>
          </w:p>
        </w:tc>
        <w:tc>
          <w:tcPr>
            <w:tcW w:w="792" w:type="pct"/>
            <w:shd w:val="clear" w:color="auto" w:fill="auto"/>
          </w:tcPr>
          <w:p w14:paraId="22743D98" w14:textId="77777777" w:rsidR="00A72D48" w:rsidRDefault="00A72D48" w:rsidP="00A72D48">
            <w:pPr>
              <w:rPr>
                <w:rFonts w:ascii="Arial" w:hAnsi="Arial" w:cs="Arial"/>
                <w:sz w:val="18"/>
                <w:szCs w:val="18"/>
              </w:rPr>
            </w:pPr>
            <w:r>
              <w:rPr>
                <w:rFonts w:ascii="Arial" w:hAnsi="Arial" w:cs="Arial"/>
                <w:sz w:val="18"/>
                <w:szCs w:val="18"/>
              </w:rPr>
              <w:t>Surname</w:t>
            </w:r>
          </w:p>
        </w:tc>
        <w:tc>
          <w:tcPr>
            <w:tcW w:w="588" w:type="pct"/>
            <w:shd w:val="clear" w:color="auto" w:fill="auto"/>
          </w:tcPr>
          <w:p w14:paraId="606BAA49" w14:textId="77777777" w:rsidR="00A72D48" w:rsidRDefault="00A72D48" w:rsidP="00A72D48">
            <w:r w:rsidRPr="0051697F">
              <w:rPr>
                <w:rFonts w:ascii="Arial" w:hAnsi="Arial" w:cs="Arial"/>
                <w:sz w:val="18"/>
                <w:szCs w:val="18"/>
              </w:rPr>
              <w:t>n/a</w:t>
            </w:r>
          </w:p>
        </w:tc>
        <w:tc>
          <w:tcPr>
            <w:tcW w:w="831" w:type="pct"/>
            <w:shd w:val="clear" w:color="auto" w:fill="auto"/>
          </w:tcPr>
          <w:p w14:paraId="1D70A9F5" w14:textId="77777777" w:rsidR="00A72D48" w:rsidRDefault="00A72D48" w:rsidP="00A72D48">
            <w:pPr>
              <w:rPr>
                <w:rFonts w:ascii="Arial" w:hAnsi="Arial" w:cs="Arial"/>
                <w:sz w:val="18"/>
                <w:szCs w:val="18"/>
              </w:rPr>
            </w:pPr>
            <w:r>
              <w:rPr>
                <w:rFonts w:ascii="Arial" w:hAnsi="Arial" w:cs="Arial"/>
                <w:sz w:val="18"/>
                <w:szCs w:val="18"/>
              </w:rPr>
              <w:t>Alphanumeric</w:t>
            </w:r>
          </w:p>
          <w:p w14:paraId="0634E404" w14:textId="77777777" w:rsidR="00A72D48" w:rsidRDefault="00A72D48" w:rsidP="00A72D48">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61C0FEC"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6D9B997D"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055C3890"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3DF2B25F" w14:textId="77777777" w:rsidR="00A72D48" w:rsidRDefault="00A72D48" w:rsidP="00A72D48">
            <w:pPr>
              <w:rPr>
                <w:rFonts w:ascii="Arial" w:hAnsi="Arial" w:cs="Arial"/>
                <w:sz w:val="18"/>
                <w:szCs w:val="18"/>
              </w:rPr>
            </w:pPr>
            <w:r>
              <w:rPr>
                <w:rFonts w:ascii="Arial" w:hAnsi="Arial" w:cs="Arial"/>
                <w:sz w:val="18"/>
                <w:szCs w:val="18"/>
              </w:rPr>
              <w:t>n/a</w:t>
            </w:r>
          </w:p>
        </w:tc>
      </w:tr>
      <w:tr w:rsidR="00A72D48" w:rsidRPr="004A5D01" w14:paraId="60DA7F1F" w14:textId="77777777" w:rsidTr="00A72D48">
        <w:trPr>
          <w:trHeight w:val="275"/>
        </w:trPr>
        <w:tc>
          <w:tcPr>
            <w:tcW w:w="588" w:type="pct"/>
            <w:shd w:val="clear" w:color="auto" w:fill="auto"/>
          </w:tcPr>
          <w:p w14:paraId="1738B95D" w14:textId="77777777" w:rsidR="00A72D48" w:rsidRDefault="00A72D48" w:rsidP="00A72D48">
            <w:r>
              <w:rPr>
                <w:rFonts w:ascii="Arial" w:hAnsi="Arial" w:cs="Arial"/>
                <w:sz w:val="18"/>
                <w:szCs w:val="18"/>
              </w:rPr>
              <w:t>Data Column</w:t>
            </w:r>
          </w:p>
        </w:tc>
        <w:tc>
          <w:tcPr>
            <w:tcW w:w="792" w:type="pct"/>
            <w:shd w:val="clear" w:color="auto" w:fill="auto"/>
          </w:tcPr>
          <w:p w14:paraId="762BDCD4" w14:textId="77777777" w:rsidR="00A72D48" w:rsidRDefault="00A72D48" w:rsidP="00A72D48">
            <w:pPr>
              <w:rPr>
                <w:rFonts w:ascii="Arial" w:hAnsi="Arial" w:cs="Arial"/>
                <w:sz w:val="18"/>
                <w:szCs w:val="18"/>
              </w:rPr>
            </w:pPr>
            <w:r>
              <w:rPr>
                <w:rFonts w:ascii="Arial" w:hAnsi="Arial" w:cs="Arial"/>
                <w:sz w:val="18"/>
                <w:szCs w:val="18"/>
              </w:rPr>
              <w:t>Forename</w:t>
            </w:r>
          </w:p>
        </w:tc>
        <w:tc>
          <w:tcPr>
            <w:tcW w:w="588" w:type="pct"/>
            <w:shd w:val="clear" w:color="auto" w:fill="auto"/>
          </w:tcPr>
          <w:p w14:paraId="0BC3AC20" w14:textId="77777777" w:rsidR="00A72D48" w:rsidRDefault="00A72D48" w:rsidP="00A72D48">
            <w:r w:rsidRPr="0051697F">
              <w:rPr>
                <w:rFonts w:ascii="Arial" w:hAnsi="Arial" w:cs="Arial"/>
                <w:sz w:val="18"/>
                <w:szCs w:val="18"/>
              </w:rPr>
              <w:t>n/a</w:t>
            </w:r>
          </w:p>
        </w:tc>
        <w:tc>
          <w:tcPr>
            <w:tcW w:w="831" w:type="pct"/>
            <w:shd w:val="clear" w:color="auto" w:fill="auto"/>
          </w:tcPr>
          <w:p w14:paraId="6CAF0BE2" w14:textId="77777777" w:rsidR="00A72D48" w:rsidRDefault="00A72D48" w:rsidP="00A72D48">
            <w:pPr>
              <w:rPr>
                <w:rFonts w:ascii="Arial" w:hAnsi="Arial" w:cs="Arial"/>
                <w:sz w:val="18"/>
                <w:szCs w:val="18"/>
              </w:rPr>
            </w:pPr>
            <w:r>
              <w:rPr>
                <w:rFonts w:ascii="Arial" w:hAnsi="Arial" w:cs="Arial"/>
                <w:sz w:val="18"/>
                <w:szCs w:val="18"/>
              </w:rPr>
              <w:t>Alphanumeric</w:t>
            </w:r>
          </w:p>
          <w:p w14:paraId="1267C927" w14:textId="77777777" w:rsidR="00A72D48" w:rsidRDefault="00A72D48" w:rsidP="00A72D48">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29C8DF3"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3AFE6045"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4BC00B5C"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2180AF86" w14:textId="77777777" w:rsidR="00A72D48" w:rsidRDefault="00A72D48" w:rsidP="00A72D48">
            <w:pPr>
              <w:rPr>
                <w:rFonts w:ascii="Arial" w:hAnsi="Arial" w:cs="Arial"/>
                <w:sz w:val="18"/>
                <w:szCs w:val="18"/>
              </w:rPr>
            </w:pPr>
            <w:r>
              <w:rPr>
                <w:rFonts w:ascii="Arial" w:hAnsi="Arial" w:cs="Arial"/>
                <w:sz w:val="18"/>
                <w:szCs w:val="18"/>
              </w:rPr>
              <w:t>n/a</w:t>
            </w:r>
          </w:p>
        </w:tc>
      </w:tr>
      <w:tr w:rsidR="00A72D48" w:rsidRPr="004A5D01" w14:paraId="05A88F38" w14:textId="77777777" w:rsidTr="00A72D48">
        <w:trPr>
          <w:trHeight w:val="275"/>
        </w:trPr>
        <w:tc>
          <w:tcPr>
            <w:tcW w:w="588" w:type="pct"/>
            <w:shd w:val="clear" w:color="auto" w:fill="auto"/>
          </w:tcPr>
          <w:p w14:paraId="394BA121" w14:textId="77777777" w:rsidR="00A72D48" w:rsidRDefault="00A72D48" w:rsidP="00A72D48">
            <w:r>
              <w:rPr>
                <w:rFonts w:ascii="Arial" w:hAnsi="Arial" w:cs="Arial"/>
                <w:sz w:val="18"/>
                <w:szCs w:val="18"/>
              </w:rPr>
              <w:t>Data Column</w:t>
            </w:r>
          </w:p>
        </w:tc>
        <w:tc>
          <w:tcPr>
            <w:tcW w:w="792" w:type="pct"/>
            <w:shd w:val="clear" w:color="auto" w:fill="auto"/>
          </w:tcPr>
          <w:p w14:paraId="257132CD" w14:textId="77777777" w:rsidR="00A72D48" w:rsidRDefault="00A72D48" w:rsidP="00A72D48">
            <w:pPr>
              <w:rPr>
                <w:rFonts w:ascii="Arial" w:hAnsi="Arial" w:cs="Arial"/>
                <w:sz w:val="18"/>
                <w:szCs w:val="18"/>
              </w:rPr>
            </w:pPr>
            <w:r>
              <w:rPr>
                <w:rFonts w:ascii="Arial" w:hAnsi="Arial" w:cs="Arial"/>
                <w:sz w:val="18"/>
                <w:szCs w:val="18"/>
              </w:rPr>
              <w:t>NINO</w:t>
            </w:r>
          </w:p>
        </w:tc>
        <w:tc>
          <w:tcPr>
            <w:tcW w:w="588" w:type="pct"/>
            <w:shd w:val="clear" w:color="auto" w:fill="auto"/>
          </w:tcPr>
          <w:p w14:paraId="02B6A4B7" w14:textId="77777777" w:rsidR="00A72D48" w:rsidRDefault="00A72D48" w:rsidP="00A72D48">
            <w:r w:rsidRPr="0051697F">
              <w:rPr>
                <w:rFonts w:ascii="Arial" w:hAnsi="Arial" w:cs="Arial"/>
                <w:sz w:val="18"/>
                <w:szCs w:val="18"/>
              </w:rPr>
              <w:t>n/a</w:t>
            </w:r>
          </w:p>
        </w:tc>
        <w:tc>
          <w:tcPr>
            <w:tcW w:w="831" w:type="pct"/>
            <w:shd w:val="clear" w:color="auto" w:fill="auto"/>
          </w:tcPr>
          <w:p w14:paraId="33D9A379" w14:textId="77777777" w:rsidR="00A72D48" w:rsidRDefault="00A72D48" w:rsidP="00A72D48">
            <w:pPr>
              <w:rPr>
                <w:rFonts w:ascii="Arial" w:hAnsi="Arial" w:cs="Arial"/>
                <w:sz w:val="18"/>
                <w:szCs w:val="18"/>
              </w:rPr>
            </w:pPr>
            <w:r>
              <w:rPr>
                <w:rFonts w:ascii="Arial" w:hAnsi="Arial" w:cs="Arial"/>
                <w:sz w:val="18"/>
                <w:szCs w:val="18"/>
              </w:rPr>
              <w:t>Alphanumeric</w:t>
            </w:r>
          </w:p>
          <w:p w14:paraId="3F612C21" w14:textId="77777777" w:rsidR="00A72D48" w:rsidRDefault="00A72D48" w:rsidP="00A72D48">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DE6D04C"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6AD1B312"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09CFB3FA"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003829CF" w14:textId="77777777" w:rsidR="00A72D48" w:rsidRDefault="00A72D48" w:rsidP="00A72D48">
            <w:pPr>
              <w:rPr>
                <w:rFonts w:ascii="Arial" w:hAnsi="Arial" w:cs="Arial"/>
                <w:sz w:val="18"/>
                <w:szCs w:val="18"/>
              </w:rPr>
            </w:pPr>
            <w:r>
              <w:rPr>
                <w:rFonts w:ascii="Arial" w:hAnsi="Arial" w:cs="Arial"/>
                <w:sz w:val="18"/>
                <w:szCs w:val="18"/>
              </w:rPr>
              <w:t>n/a</w:t>
            </w:r>
          </w:p>
        </w:tc>
      </w:tr>
      <w:tr w:rsidR="00A72D48" w:rsidRPr="004A5D01" w14:paraId="3A16CCC7" w14:textId="77777777" w:rsidTr="00A72D48">
        <w:trPr>
          <w:trHeight w:val="275"/>
        </w:trPr>
        <w:tc>
          <w:tcPr>
            <w:tcW w:w="588" w:type="pct"/>
            <w:shd w:val="clear" w:color="auto" w:fill="auto"/>
          </w:tcPr>
          <w:p w14:paraId="2E8B007B" w14:textId="77777777" w:rsidR="00A72D48" w:rsidRDefault="00A72D48" w:rsidP="00A72D48">
            <w:r>
              <w:rPr>
                <w:rFonts w:ascii="Arial" w:hAnsi="Arial" w:cs="Arial"/>
                <w:sz w:val="18"/>
                <w:szCs w:val="18"/>
              </w:rPr>
              <w:t>Data Column</w:t>
            </w:r>
          </w:p>
        </w:tc>
        <w:tc>
          <w:tcPr>
            <w:tcW w:w="792" w:type="pct"/>
            <w:shd w:val="clear" w:color="auto" w:fill="auto"/>
          </w:tcPr>
          <w:p w14:paraId="259E4C2F" w14:textId="77777777" w:rsidR="00A72D48" w:rsidRDefault="00A72D48" w:rsidP="00A72D48">
            <w:pPr>
              <w:rPr>
                <w:rFonts w:ascii="Arial" w:hAnsi="Arial" w:cs="Arial"/>
                <w:sz w:val="18"/>
                <w:szCs w:val="18"/>
              </w:rPr>
            </w:pPr>
            <w:r>
              <w:rPr>
                <w:rFonts w:ascii="Arial" w:hAnsi="Arial" w:cs="Arial"/>
                <w:sz w:val="18"/>
                <w:szCs w:val="18"/>
              </w:rPr>
              <w:t>Transaction Date</w:t>
            </w:r>
          </w:p>
        </w:tc>
        <w:tc>
          <w:tcPr>
            <w:tcW w:w="588" w:type="pct"/>
            <w:shd w:val="clear" w:color="auto" w:fill="auto"/>
          </w:tcPr>
          <w:p w14:paraId="44DD5E09" w14:textId="77777777" w:rsidR="00A72D48" w:rsidRDefault="00A72D48" w:rsidP="00A72D48">
            <w:r w:rsidRPr="0051697F">
              <w:rPr>
                <w:rFonts w:ascii="Arial" w:hAnsi="Arial" w:cs="Arial"/>
                <w:sz w:val="18"/>
                <w:szCs w:val="18"/>
              </w:rPr>
              <w:t>n/a</w:t>
            </w:r>
          </w:p>
        </w:tc>
        <w:tc>
          <w:tcPr>
            <w:tcW w:w="831" w:type="pct"/>
            <w:shd w:val="clear" w:color="auto" w:fill="auto"/>
          </w:tcPr>
          <w:p w14:paraId="7B6D4EE1" w14:textId="77777777" w:rsidR="00A72D48" w:rsidRDefault="00A72D48" w:rsidP="00A72D48">
            <w:pPr>
              <w:rPr>
                <w:rFonts w:ascii="Arial" w:hAnsi="Arial" w:cs="Arial"/>
                <w:sz w:val="18"/>
                <w:szCs w:val="18"/>
              </w:rPr>
            </w:pPr>
            <w:r>
              <w:rPr>
                <w:rFonts w:ascii="Arial" w:hAnsi="Arial" w:cs="Arial"/>
                <w:sz w:val="18"/>
                <w:szCs w:val="18"/>
              </w:rPr>
              <w:t>Date</w:t>
            </w:r>
          </w:p>
          <w:p w14:paraId="2B77FA89" w14:textId="77777777" w:rsidR="00A72D48" w:rsidRDefault="00A72D48" w:rsidP="00A72D48">
            <w:pPr>
              <w:rPr>
                <w:rFonts w:ascii="Arial" w:hAnsi="Arial" w:cs="Arial"/>
                <w:sz w:val="18"/>
                <w:szCs w:val="18"/>
              </w:rPr>
            </w:pPr>
            <w:r>
              <w:rPr>
                <w:rFonts w:ascii="Arial" w:hAnsi="Arial" w:cs="Arial"/>
                <w:sz w:val="18"/>
                <w:szCs w:val="18"/>
              </w:rPr>
              <w:t>Dd/mm/yyyy</w:t>
            </w:r>
          </w:p>
          <w:p w14:paraId="34D329B8" w14:textId="77777777" w:rsidR="00A72D48" w:rsidRDefault="00A72D48" w:rsidP="00A72D48">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3F44A6B"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6DD7A4CA"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04D9C2E3"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3116285A" w14:textId="77777777" w:rsidR="00A72D48" w:rsidRDefault="00A72D48" w:rsidP="00A72D48">
            <w:pPr>
              <w:rPr>
                <w:rFonts w:ascii="Arial" w:hAnsi="Arial" w:cs="Arial"/>
                <w:sz w:val="18"/>
                <w:szCs w:val="18"/>
              </w:rPr>
            </w:pPr>
            <w:r>
              <w:rPr>
                <w:rFonts w:ascii="Arial" w:hAnsi="Arial" w:cs="Arial"/>
                <w:sz w:val="18"/>
                <w:szCs w:val="18"/>
              </w:rPr>
              <w:t>n/a</w:t>
            </w:r>
          </w:p>
        </w:tc>
      </w:tr>
      <w:tr w:rsidR="00A72D48" w:rsidRPr="004A5D01" w14:paraId="297045EE" w14:textId="77777777" w:rsidTr="00A72D48">
        <w:trPr>
          <w:trHeight w:val="275"/>
        </w:trPr>
        <w:tc>
          <w:tcPr>
            <w:tcW w:w="588" w:type="pct"/>
            <w:shd w:val="clear" w:color="auto" w:fill="auto"/>
          </w:tcPr>
          <w:p w14:paraId="17BABE18" w14:textId="77777777" w:rsidR="00A72D48" w:rsidRDefault="00A72D48" w:rsidP="00A72D48">
            <w:r>
              <w:rPr>
                <w:rFonts w:ascii="Arial" w:hAnsi="Arial" w:cs="Arial"/>
                <w:sz w:val="18"/>
                <w:szCs w:val="18"/>
              </w:rPr>
              <w:t>Data Column</w:t>
            </w:r>
          </w:p>
        </w:tc>
        <w:tc>
          <w:tcPr>
            <w:tcW w:w="792" w:type="pct"/>
            <w:shd w:val="clear" w:color="auto" w:fill="auto"/>
          </w:tcPr>
          <w:p w14:paraId="721B635A" w14:textId="77777777" w:rsidR="00A72D48" w:rsidRDefault="00A72D48" w:rsidP="00A72D48">
            <w:pPr>
              <w:rPr>
                <w:rFonts w:ascii="Arial" w:hAnsi="Arial" w:cs="Arial"/>
                <w:sz w:val="18"/>
                <w:szCs w:val="18"/>
              </w:rPr>
            </w:pPr>
            <w:r>
              <w:rPr>
                <w:rFonts w:ascii="Arial" w:hAnsi="Arial" w:cs="Arial"/>
                <w:sz w:val="18"/>
                <w:szCs w:val="18"/>
              </w:rPr>
              <w:t>Claim Type</w:t>
            </w:r>
          </w:p>
        </w:tc>
        <w:tc>
          <w:tcPr>
            <w:tcW w:w="588" w:type="pct"/>
            <w:shd w:val="clear" w:color="auto" w:fill="auto"/>
          </w:tcPr>
          <w:p w14:paraId="1FBF5C39" w14:textId="77777777" w:rsidR="00A72D48" w:rsidRDefault="00A72D48" w:rsidP="00A72D48">
            <w:r w:rsidRPr="0051697F">
              <w:rPr>
                <w:rFonts w:ascii="Arial" w:hAnsi="Arial" w:cs="Arial"/>
                <w:sz w:val="18"/>
                <w:szCs w:val="18"/>
              </w:rPr>
              <w:t>n/a</w:t>
            </w:r>
          </w:p>
        </w:tc>
        <w:tc>
          <w:tcPr>
            <w:tcW w:w="831" w:type="pct"/>
            <w:shd w:val="clear" w:color="auto" w:fill="auto"/>
          </w:tcPr>
          <w:p w14:paraId="0B41B92C" w14:textId="77777777" w:rsidR="00A72D48" w:rsidRDefault="00A72D48" w:rsidP="00A72D48">
            <w:pPr>
              <w:rPr>
                <w:rFonts w:ascii="Arial" w:hAnsi="Arial" w:cs="Arial"/>
                <w:sz w:val="18"/>
                <w:szCs w:val="18"/>
              </w:rPr>
            </w:pPr>
            <w:r>
              <w:rPr>
                <w:rFonts w:ascii="Arial" w:hAnsi="Arial" w:cs="Arial"/>
                <w:sz w:val="18"/>
                <w:szCs w:val="18"/>
              </w:rPr>
              <w:t>Text</w:t>
            </w:r>
          </w:p>
          <w:p w14:paraId="736984E1" w14:textId="77777777" w:rsidR="00A72D48" w:rsidRDefault="00A72D48" w:rsidP="00A72D48">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21B98E9"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67C5EF25"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2F7449BD"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1B3DB5B3" w14:textId="77777777" w:rsidR="00A72D48" w:rsidRDefault="00A72D48" w:rsidP="00A72D48">
            <w:pPr>
              <w:rPr>
                <w:rFonts w:ascii="Arial" w:hAnsi="Arial" w:cs="Arial"/>
                <w:sz w:val="18"/>
                <w:szCs w:val="18"/>
              </w:rPr>
            </w:pPr>
            <w:r>
              <w:rPr>
                <w:rFonts w:ascii="Arial" w:hAnsi="Arial" w:cs="Arial"/>
                <w:sz w:val="18"/>
                <w:szCs w:val="18"/>
              </w:rPr>
              <w:t>n/a</w:t>
            </w:r>
          </w:p>
        </w:tc>
      </w:tr>
      <w:tr w:rsidR="00A72D48" w:rsidRPr="004A5D01" w14:paraId="4D10C055" w14:textId="77777777" w:rsidTr="00A72D48">
        <w:trPr>
          <w:trHeight w:val="275"/>
        </w:trPr>
        <w:tc>
          <w:tcPr>
            <w:tcW w:w="588" w:type="pct"/>
            <w:shd w:val="clear" w:color="auto" w:fill="auto"/>
          </w:tcPr>
          <w:p w14:paraId="53379440" w14:textId="77777777" w:rsidR="00A72D48" w:rsidRDefault="00A72D48" w:rsidP="00A72D48">
            <w:r>
              <w:rPr>
                <w:rFonts w:ascii="Arial" w:hAnsi="Arial" w:cs="Arial"/>
                <w:sz w:val="18"/>
                <w:szCs w:val="18"/>
              </w:rPr>
              <w:t>Data Column</w:t>
            </w:r>
          </w:p>
        </w:tc>
        <w:tc>
          <w:tcPr>
            <w:tcW w:w="792" w:type="pct"/>
            <w:shd w:val="clear" w:color="auto" w:fill="auto"/>
          </w:tcPr>
          <w:p w14:paraId="163F3E75" w14:textId="77777777" w:rsidR="00A72D48" w:rsidRDefault="00A72D48" w:rsidP="00A72D48">
            <w:pPr>
              <w:rPr>
                <w:rFonts w:ascii="Arial" w:hAnsi="Arial" w:cs="Arial"/>
                <w:sz w:val="18"/>
                <w:szCs w:val="18"/>
              </w:rPr>
            </w:pPr>
            <w:r>
              <w:rPr>
                <w:rFonts w:ascii="Arial" w:hAnsi="Arial" w:cs="Arial"/>
                <w:sz w:val="18"/>
                <w:szCs w:val="18"/>
              </w:rPr>
              <w:t>Value (£)</w:t>
            </w:r>
          </w:p>
        </w:tc>
        <w:tc>
          <w:tcPr>
            <w:tcW w:w="588" w:type="pct"/>
            <w:shd w:val="clear" w:color="auto" w:fill="auto"/>
          </w:tcPr>
          <w:p w14:paraId="134BD4DD" w14:textId="77777777" w:rsidR="00A72D48" w:rsidRDefault="00A72D48" w:rsidP="00A72D48">
            <w:r w:rsidRPr="0051697F">
              <w:rPr>
                <w:rFonts w:ascii="Arial" w:hAnsi="Arial" w:cs="Arial"/>
                <w:sz w:val="18"/>
                <w:szCs w:val="18"/>
              </w:rPr>
              <w:t>n/a</w:t>
            </w:r>
          </w:p>
        </w:tc>
        <w:tc>
          <w:tcPr>
            <w:tcW w:w="831" w:type="pct"/>
            <w:shd w:val="clear" w:color="auto" w:fill="auto"/>
          </w:tcPr>
          <w:p w14:paraId="5F31EB44" w14:textId="77777777" w:rsidR="00A72D48" w:rsidRDefault="00A72D48" w:rsidP="00A72D48">
            <w:pPr>
              <w:rPr>
                <w:rFonts w:ascii="Arial" w:hAnsi="Arial" w:cs="Arial"/>
                <w:sz w:val="18"/>
                <w:szCs w:val="18"/>
              </w:rPr>
            </w:pPr>
            <w:r>
              <w:rPr>
                <w:rFonts w:ascii="Arial" w:hAnsi="Arial" w:cs="Arial"/>
                <w:sz w:val="18"/>
                <w:szCs w:val="18"/>
              </w:rPr>
              <w:t>Numeric</w:t>
            </w:r>
          </w:p>
          <w:p w14:paraId="191B6666" w14:textId="77777777" w:rsidR="00A72D48" w:rsidRDefault="00A72D48" w:rsidP="00A72D48">
            <w:pPr>
              <w:rPr>
                <w:rFonts w:ascii="Arial" w:hAnsi="Arial" w:cs="Arial"/>
                <w:sz w:val="18"/>
                <w:szCs w:val="18"/>
              </w:rPr>
            </w:pPr>
            <w:r>
              <w:rPr>
                <w:rFonts w:ascii="Arial" w:hAnsi="Arial" w:cs="Arial"/>
                <w:sz w:val="18"/>
                <w:szCs w:val="18"/>
              </w:rPr>
              <w:t>2 dp</w:t>
            </w:r>
          </w:p>
          <w:p w14:paraId="4B341099" w14:textId="77777777" w:rsidR="00A72D48" w:rsidRDefault="00A72D48" w:rsidP="00A72D48">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76DAA9B" w14:textId="77777777" w:rsidR="00A72D48" w:rsidRDefault="00A72D48" w:rsidP="00A72D48">
            <w:pPr>
              <w:rPr>
                <w:rFonts w:ascii="Arial" w:hAnsi="Arial" w:cs="Arial"/>
                <w:sz w:val="18"/>
                <w:szCs w:val="18"/>
              </w:rPr>
            </w:pPr>
            <w:r>
              <w:rPr>
                <w:rFonts w:ascii="Arial" w:hAnsi="Arial" w:cs="Arial"/>
                <w:sz w:val="18"/>
                <w:szCs w:val="18"/>
              </w:rPr>
              <w:t>N</w:t>
            </w:r>
          </w:p>
        </w:tc>
        <w:tc>
          <w:tcPr>
            <w:tcW w:w="864" w:type="pct"/>
            <w:shd w:val="clear" w:color="auto" w:fill="auto"/>
          </w:tcPr>
          <w:p w14:paraId="3536BACD" w14:textId="77777777" w:rsidR="00A72D48" w:rsidRDefault="00A72D48" w:rsidP="00A72D48">
            <w:pPr>
              <w:rPr>
                <w:rFonts w:ascii="Arial" w:hAnsi="Arial" w:cs="Arial"/>
                <w:sz w:val="18"/>
                <w:szCs w:val="18"/>
              </w:rPr>
            </w:pPr>
            <w:r>
              <w:rPr>
                <w:rFonts w:ascii="Arial" w:hAnsi="Arial" w:cs="Arial"/>
                <w:sz w:val="18"/>
                <w:szCs w:val="18"/>
              </w:rPr>
              <w:t>n/a</w:t>
            </w:r>
          </w:p>
        </w:tc>
        <w:tc>
          <w:tcPr>
            <w:tcW w:w="484" w:type="pct"/>
          </w:tcPr>
          <w:p w14:paraId="0FA910AF" w14:textId="77777777" w:rsidR="00A72D48" w:rsidRDefault="00A72D48" w:rsidP="00A72D48">
            <w:pPr>
              <w:rPr>
                <w:rFonts w:ascii="Arial" w:hAnsi="Arial" w:cs="Arial"/>
                <w:sz w:val="18"/>
                <w:szCs w:val="18"/>
              </w:rPr>
            </w:pPr>
            <w:r>
              <w:rPr>
                <w:rFonts w:ascii="Arial" w:hAnsi="Arial" w:cs="Arial"/>
                <w:sz w:val="18"/>
                <w:szCs w:val="18"/>
              </w:rPr>
              <w:t>N</w:t>
            </w:r>
          </w:p>
        </w:tc>
        <w:tc>
          <w:tcPr>
            <w:tcW w:w="400" w:type="pct"/>
          </w:tcPr>
          <w:p w14:paraId="63F1C49E" w14:textId="77777777" w:rsidR="00A72D48" w:rsidRDefault="00A72D48" w:rsidP="00A72D48">
            <w:pPr>
              <w:rPr>
                <w:rFonts w:ascii="Arial" w:hAnsi="Arial" w:cs="Arial"/>
                <w:sz w:val="18"/>
                <w:szCs w:val="18"/>
              </w:rPr>
            </w:pPr>
            <w:r>
              <w:rPr>
                <w:rFonts w:ascii="Arial" w:hAnsi="Arial" w:cs="Arial"/>
                <w:sz w:val="18"/>
                <w:szCs w:val="18"/>
              </w:rPr>
              <w:t>n/a</w:t>
            </w:r>
          </w:p>
        </w:tc>
      </w:tr>
      <w:tr w:rsidR="0013638C" w:rsidRPr="004A5D01" w14:paraId="7C5C6E18" w14:textId="77777777" w:rsidTr="00A72D48">
        <w:trPr>
          <w:trHeight w:val="275"/>
        </w:trPr>
        <w:tc>
          <w:tcPr>
            <w:tcW w:w="588" w:type="pct"/>
            <w:shd w:val="clear" w:color="auto" w:fill="auto"/>
          </w:tcPr>
          <w:p w14:paraId="16AF5C0A" w14:textId="77777777" w:rsidR="0013638C" w:rsidRDefault="0013638C" w:rsidP="006C4819">
            <w:pPr>
              <w:rPr>
                <w:rFonts w:ascii="Arial" w:hAnsi="Arial" w:cs="Arial"/>
                <w:sz w:val="18"/>
                <w:szCs w:val="18"/>
              </w:rPr>
            </w:pPr>
            <w:r>
              <w:rPr>
                <w:rFonts w:ascii="Arial" w:hAnsi="Arial" w:cs="Arial"/>
                <w:sz w:val="18"/>
                <w:szCs w:val="18"/>
              </w:rPr>
              <w:t>Data Row</w:t>
            </w:r>
          </w:p>
        </w:tc>
        <w:tc>
          <w:tcPr>
            <w:tcW w:w="792" w:type="pct"/>
            <w:shd w:val="clear" w:color="auto" w:fill="auto"/>
          </w:tcPr>
          <w:p w14:paraId="606AB955" w14:textId="77777777" w:rsidR="0013638C" w:rsidRDefault="0013638C" w:rsidP="00E276DE">
            <w:pPr>
              <w:rPr>
                <w:rFonts w:ascii="Arial" w:hAnsi="Arial" w:cs="Arial"/>
                <w:sz w:val="18"/>
                <w:szCs w:val="18"/>
              </w:rPr>
            </w:pPr>
            <w:r>
              <w:rPr>
                <w:rFonts w:ascii="Arial" w:hAnsi="Arial" w:cs="Arial"/>
                <w:sz w:val="18"/>
                <w:szCs w:val="18"/>
              </w:rPr>
              <w:t>Value (£)</w:t>
            </w:r>
          </w:p>
        </w:tc>
        <w:tc>
          <w:tcPr>
            <w:tcW w:w="588" w:type="pct"/>
            <w:shd w:val="clear" w:color="auto" w:fill="auto"/>
          </w:tcPr>
          <w:p w14:paraId="7954D994" w14:textId="77777777" w:rsidR="0013638C" w:rsidRDefault="0013638C" w:rsidP="00E276DE">
            <w:r w:rsidRPr="0051697F">
              <w:rPr>
                <w:rFonts w:ascii="Arial" w:hAnsi="Arial" w:cs="Arial"/>
                <w:sz w:val="18"/>
                <w:szCs w:val="18"/>
              </w:rPr>
              <w:t>n/a</w:t>
            </w:r>
          </w:p>
        </w:tc>
        <w:tc>
          <w:tcPr>
            <w:tcW w:w="831" w:type="pct"/>
            <w:shd w:val="clear" w:color="auto" w:fill="auto"/>
          </w:tcPr>
          <w:p w14:paraId="472BEB97" w14:textId="7E8623CE" w:rsidR="0013638C" w:rsidRDefault="0013638C" w:rsidP="00E276DE">
            <w:pPr>
              <w:rPr>
                <w:rFonts w:ascii="Arial" w:hAnsi="Arial" w:cs="Arial"/>
                <w:sz w:val="18"/>
                <w:szCs w:val="18"/>
              </w:rPr>
            </w:pPr>
            <w:r>
              <w:rPr>
                <w:rFonts w:ascii="Arial" w:hAnsi="Arial" w:cs="Arial"/>
                <w:sz w:val="18"/>
                <w:szCs w:val="18"/>
              </w:rPr>
              <w:t xml:space="preserve">Only show if </w:t>
            </w:r>
            <w:del w:id="999" w:author="Jamal, Zaher CWK" w:date="2015-06-16T16:58:00Z">
              <w:r w:rsidR="003B2D50" w:rsidDel="00D43E4B">
                <w:rPr>
                  <w:rFonts w:ascii="Arial" w:hAnsi="Arial" w:cs="Arial"/>
                  <w:sz w:val="18"/>
                  <w:szCs w:val="18"/>
                </w:rPr>
                <w:delText>user</w:delText>
              </w:r>
            </w:del>
            <w:ins w:id="1000" w:author="Jamal, Zaher CWK" w:date="2015-06-16T16:58:00Z">
              <w:r w:rsidR="00D43E4B">
                <w:rPr>
                  <w:rFonts w:ascii="Arial" w:hAnsi="Arial" w:cs="Arial"/>
                  <w:sz w:val="18"/>
                  <w:szCs w:val="18"/>
                </w:rPr>
                <w:t>member</w:t>
              </w:r>
            </w:ins>
            <w:r>
              <w:rPr>
                <w:rFonts w:ascii="Arial" w:hAnsi="Arial" w:cs="Arial"/>
                <w:sz w:val="18"/>
                <w:szCs w:val="18"/>
              </w:rPr>
              <w:t xml:space="preserve"> has more than one money type listed in report</w:t>
            </w:r>
          </w:p>
          <w:p w14:paraId="7AF9DE30" w14:textId="77777777" w:rsidR="0013638C" w:rsidRDefault="0013638C" w:rsidP="00E276DE">
            <w:pPr>
              <w:rPr>
                <w:rFonts w:ascii="Arial" w:hAnsi="Arial" w:cs="Arial"/>
                <w:sz w:val="18"/>
                <w:szCs w:val="18"/>
              </w:rPr>
            </w:pPr>
            <w:r>
              <w:rPr>
                <w:rFonts w:ascii="Arial" w:hAnsi="Arial" w:cs="Arial"/>
                <w:sz w:val="18"/>
                <w:szCs w:val="18"/>
              </w:rPr>
              <w:t>Numeric</w:t>
            </w:r>
          </w:p>
          <w:p w14:paraId="5ECDCB93" w14:textId="77777777" w:rsidR="0013638C" w:rsidRDefault="0013638C" w:rsidP="00E276DE">
            <w:pPr>
              <w:rPr>
                <w:rFonts w:ascii="Arial" w:hAnsi="Arial" w:cs="Arial"/>
                <w:sz w:val="18"/>
                <w:szCs w:val="18"/>
              </w:rPr>
            </w:pPr>
            <w:r>
              <w:rPr>
                <w:rFonts w:ascii="Arial" w:hAnsi="Arial" w:cs="Arial"/>
                <w:sz w:val="18"/>
                <w:szCs w:val="18"/>
              </w:rPr>
              <w:t>2 dp</w:t>
            </w:r>
          </w:p>
          <w:p w14:paraId="1807B539" w14:textId="77777777" w:rsidR="0013638C" w:rsidRDefault="0013638C" w:rsidP="00E276DE">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AC017FB" w14:textId="77777777" w:rsidR="0013638C" w:rsidRDefault="0013638C" w:rsidP="00E276DE">
            <w:pPr>
              <w:rPr>
                <w:rFonts w:ascii="Arial" w:hAnsi="Arial" w:cs="Arial"/>
                <w:sz w:val="18"/>
                <w:szCs w:val="18"/>
              </w:rPr>
            </w:pPr>
            <w:r>
              <w:rPr>
                <w:rFonts w:ascii="Arial" w:hAnsi="Arial" w:cs="Arial"/>
                <w:sz w:val="18"/>
                <w:szCs w:val="18"/>
              </w:rPr>
              <w:t>N</w:t>
            </w:r>
          </w:p>
        </w:tc>
        <w:tc>
          <w:tcPr>
            <w:tcW w:w="864" w:type="pct"/>
            <w:shd w:val="clear" w:color="auto" w:fill="auto"/>
          </w:tcPr>
          <w:p w14:paraId="3664F4F1" w14:textId="77777777" w:rsidR="0013638C" w:rsidRDefault="0013638C" w:rsidP="00E276DE">
            <w:pPr>
              <w:rPr>
                <w:rFonts w:ascii="Arial" w:hAnsi="Arial" w:cs="Arial"/>
                <w:sz w:val="18"/>
                <w:szCs w:val="18"/>
              </w:rPr>
            </w:pPr>
            <w:r>
              <w:rPr>
                <w:rFonts w:ascii="Arial" w:hAnsi="Arial" w:cs="Arial"/>
                <w:sz w:val="18"/>
                <w:szCs w:val="18"/>
              </w:rPr>
              <w:t>n/a</w:t>
            </w:r>
          </w:p>
        </w:tc>
        <w:tc>
          <w:tcPr>
            <w:tcW w:w="484" w:type="pct"/>
          </w:tcPr>
          <w:p w14:paraId="5A1585A9" w14:textId="77777777" w:rsidR="0013638C" w:rsidRDefault="0013638C" w:rsidP="00E276DE">
            <w:pPr>
              <w:rPr>
                <w:rFonts w:ascii="Arial" w:hAnsi="Arial" w:cs="Arial"/>
                <w:sz w:val="18"/>
                <w:szCs w:val="18"/>
              </w:rPr>
            </w:pPr>
            <w:r>
              <w:rPr>
                <w:rFonts w:ascii="Arial" w:hAnsi="Arial" w:cs="Arial"/>
                <w:sz w:val="18"/>
                <w:szCs w:val="18"/>
              </w:rPr>
              <w:t>N</w:t>
            </w:r>
          </w:p>
        </w:tc>
        <w:tc>
          <w:tcPr>
            <w:tcW w:w="400" w:type="pct"/>
          </w:tcPr>
          <w:p w14:paraId="06B58282" w14:textId="77777777" w:rsidR="0013638C" w:rsidRDefault="0013638C" w:rsidP="00E276DE">
            <w:pPr>
              <w:rPr>
                <w:rFonts w:ascii="Arial" w:hAnsi="Arial" w:cs="Arial"/>
                <w:sz w:val="18"/>
                <w:szCs w:val="18"/>
              </w:rPr>
            </w:pPr>
            <w:r>
              <w:rPr>
                <w:rFonts w:ascii="Arial" w:hAnsi="Arial" w:cs="Arial"/>
                <w:sz w:val="18"/>
                <w:szCs w:val="18"/>
              </w:rPr>
              <w:t>n/a</w:t>
            </w:r>
          </w:p>
        </w:tc>
      </w:tr>
      <w:tr w:rsidR="0013638C" w:rsidRPr="004A5D01" w14:paraId="51332D54" w14:textId="77777777" w:rsidTr="00A72D48">
        <w:trPr>
          <w:trHeight w:val="275"/>
        </w:trPr>
        <w:tc>
          <w:tcPr>
            <w:tcW w:w="588" w:type="pct"/>
            <w:shd w:val="clear" w:color="auto" w:fill="auto"/>
          </w:tcPr>
          <w:p w14:paraId="00F889C1" w14:textId="77777777" w:rsidR="0013638C" w:rsidRPr="004A5D01" w:rsidRDefault="0013638C"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59C96E7A" w14:textId="77777777" w:rsidR="0013638C" w:rsidRPr="003A18F3" w:rsidRDefault="0013638C"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1FA03576"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602FA776" w14:textId="77777777" w:rsidR="0013638C" w:rsidRPr="004A5D01" w:rsidRDefault="0013638C"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1F385188"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4E9C84F4"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65A56778"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157F56D7"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5BDF0A33" w14:textId="77777777" w:rsidTr="00A72D48">
        <w:trPr>
          <w:trHeight w:val="275"/>
        </w:trPr>
        <w:tc>
          <w:tcPr>
            <w:tcW w:w="588" w:type="pct"/>
            <w:shd w:val="clear" w:color="auto" w:fill="auto"/>
          </w:tcPr>
          <w:p w14:paraId="335EC456" w14:textId="77777777" w:rsidR="0013638C" w:rsidRPr="004A5D01" w:rsidRDefault="0013638C"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559EE265" w14:textId="77777777" w:rsidR="0013638C" w:rsidRPr="004A5D01" w:rsidRDefault="0013638C"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4B601DA6" w14:textId="77777777" w:rsidR="0013638C" w:rsidRDefault="0013638C" w:rsidP="006C4819">
            <w:r w:rsidRPr="00D56711">
              <w:rPr>
                <w:rFonts w:ascii="Arial" w:hAnsi="Arial" w:cs="Arial"/>
                <w:sz w:val="18"/>
                <w:szCs w:val="18"/>
              </w:rPr>
              <w:t>n/a</w:t>
            </w:r>
          </w:p>
        </w:tc>
        <w:tc>
          <w:tcPr>
            <w:tcW w:w="831" w:type="pct"/>
            <w:shd w:val="clear" w:color="auto" w:fill="auto"/>
          </w:tcPr>
          <w:p w14:paraId="415E44CB" w14:textId="77777777" w:rsidR="0013638C" w:rsidRPr="00933CDC" w:rsidRDefault="0013638C"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881F144"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C11AF86"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1D8757C9"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6C3F8505"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58FCCCB9" w14:textId="77777777" w:rsidTr="00A72D48">
        <w:trPr>
          <w:trHeight w:val="275"/>
        </w:trPr>
        <w:tc>
          <w:tcPr>
            <w:tcW w:w="588" w:type="pct"/>
            <w:shd w:val="clear" w:color="auto" w:fill="auto"/>
          </w:tcPr>
          <w:p w14:paraId="16972A42" w14:textId="77777777" w:rsidR="0013638C" w:rsidRDefault="0013638C" w:rsidP="006C4819">
            <w:r w:rsidRPr="00853E88">
              <w:rPr>
                <w:rFonts w:ascii="Arial" w:hAnsi="Arial" w:cs="Arial"/>
                <w:sz w:val="18"/>
                <w:szCs w:val="18"/>
              </w:rPr>
              <w:t>Button/Icon</w:t>
            </w:r>
          </w:p>
        </w:tc>
        <w:tc>
          <w:tcPr>
            <w:tcW w:w="792" w:type="pct"/>
            <w:shd w:val="clear" w:color="auto" w:fill="auto"/>
          </w:tcPr>
          <w:p w14:paraId="403CF6C0" w14:textId="77777777" w:rsidR="0013638C" w:rsidRPr="005256C7" w:rsidRDefault="0013638C"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7DD2F63E" w14:textId="77777777" w:rsidR="0013638C" w:rsidRDefault="0013638C" w:rsidP="006C4819">
            <w:r w:rsidRPr="00D56711">
              <w:rPr>
                <w:rFonts w:ascii="Arial" w:hAnsi="Arial" w:cs="Arial"/>
                <w:sz w:val="18"/>
                <w:szCs w:val="18"/>
              </w:rPr>
              <w:t>n/a</w:t>
            </w:r>
          </w:p>
        </w:tc>
        <w:tc>
          <w:tcPr>
            <w:tcW w:w="831" w:type="pct"/>
            <w:shd w:val="clear" w:color="auto" w:fill="auto"/>
          </w:tcPr>
          <w:p w14:paraId="213DA834" w14:textId="77777777" w:rsidR="0013638C" w:rsidRPr="005256C7" w:rsidRDefault="0013638C"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56A9A25"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75A873AD"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5A6AA5D0"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4868010B"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60F7FF43" w14:textId="77777777" w:rsidTr="00A72D48">
        <w:trPr>
          <w:trHeight w:val="275"/>
        </w:trPr>
        <w:tc>
          <w:tcPr>
            <w:tcW w:w="588" w:type="pct"/>
            <w:shd w:val="clear" w:color="auto" w:fill="auto"/>
          </w:tcPr>
          <w:p w14:paraId="7546CB37" w14:textId="77777777" w:rsidR="0013638C" w:rsidRDefault="0013638C" w:rsidP="006C4819">
            <w:r w:rsidRPr="00853E88">
              <w:rPr>
                <w:rFonts w:ascii="Arial" w:hAnsi="Arial" w:cs="Arial"/>
                <w:sz w:val="18"/>
                <w:szCs w:val="18"/>
              </w:rPr>
              <w:t>Button/Icon</w:t>
            </w:r>
          </w:p>
        </w:tc>
        <w:tc>
          <w:tcPr>
            <w:tcW w:w="792" w:type="pct"/>
            <w:shd w:val="clear" w:color="auto" w:fill="auto"/>
          </w:tcPr>
          <w:p w14:paraId="37EF0068" w14:textId="77777777" w:rsidR="0013638C" w:rsidRPr="004A5D01" w:rsidRDefault="0013638C"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66EF6055" w14:textId="77777777" w:rsidR="0013638C" w:rsidRDefault="0013638C" w:rsidP="006C4819">
            <w:r w:rsidRPr="00D56711">
              <w:rPr>
                <w:rFonts w:ascii="Arial" w:hAnsi="Arial" w:cs="Arial"/>
                <w:sz w:val="18"/>
                <w:szCs w:val="18"/>
              </w:rPr>
              <w:t>n/a</w:t>
            </w:r>
          </w:p>
        </w:tc>
        <w:tc>
          <w:tcPr>
            <w:tcW w:w="831" w:type="pct"/>
            <w:shd w:val="clear" w:color="auto" w:fill="auto"/>
          </w:tcPr>
          <w:p w14:paraId="084F92D2" w14:textId="77777777" w:rsidR="0013638C" w:rsidRDefault="0013638C"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FC03204"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3B4BB858"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62EBC93B"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0A93BE4B"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15E48A94" w14:textId="77777777" w:rsidTr="00A72D48">
        <w:trPr>
          <w:trHeight w:val="275"/>
        </w:trPr>
        <w:tc>
          <w:tcPr>
            <w:tcW w:w="588" w:type="pct"/>
            <w:shd w:val="clear" w:color="auto" w:fill="auto"/>
          </w:tcPr>
          <w:p w14:paraId="25089A23" w14:textId="77777777" w:rsidR="0013638C" w:rsidRPr="004A5D01" w:rsidRDefault="0013638C"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560E00AA" w14:textId="77777777" w:rsidR="0013638C" w:rsidRPr="004A5D01" w:rsidRDefault="0013638C"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723C4C53" w14:textId="77777777" w:rsidR="0013638C" w:rsidRPr="004A5D01" w:rsidRDefault="0013638C" w:rsidP="006C4819">
            <w:pPr>
              <w:rPr>
                <w:rFonts w:ascii="Arial" w:hAnsi="Arial" w:cs="Arial"/>
                <w:sz w:val="18"/>
                <w:szCs w:val="18"/>
              </w:rPr>
            </w:pPr>
          </w:p>
        </w:tc>
        <w:tc>
          <w:tcPr>
            <w:tcW w:w="831" w:type="pct"/>
            <w:shd w:val="clear" w:color="auto" w:fill="auto"/>
          </w:tcPr>
          <w:p w14:paraId="0E4912CD" w14:textId="77777777" w:rsidR="0013638C" w:rsidRPr="00426DCF" w:rsidRDefault="0013638C"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246305AF"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5DDE1CB"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2C2BECB5"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2C24ABEE"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0485F4B2" w14:textId="77777777" w:rsidTr="00A72D48">
        <w:trPr>
          <w:trHeight w:val="275"/>
        </w:trPr>
        <w:tc>
          <w:tcPr>
            <w:tcW w:w="588" w:type="pct"/>
            <w:shd w:val="clear" w:color="auto" w:fill="auto"/>
          </w:tcPr>
          <w:p w14:paraId="7BA4FD52" w14:textId="77777777" w:rsidR="0013638C" w:rsidRPr="004A5D01" w:rsidRDefault="0013638C"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03971D6B" w14:textId="77777777" w:rsidR="0013638C" w:rsidRPr="004A5D01" w:rsidRDefault="0013638C"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57503144"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3A7EDBAA" w14:textId="77777777" w:rsidR="0013638C" w:rsidRPr="004A5D01" w:rsidRDefault="0013638C"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2FBDDA0E"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21632800" w14:textId="77777777" w:rsidR="0013638C" w:rsidRPr="004A5D01" w:rsidRDefault="0013638C" w:rsidP="006C4819">
            <w:pPr>
              <w:rPr>
                <w:rFonts w:ascii="Arial" w:hAnsi="Arial" w:cs="Arial"/>
                <w:sz w:val="18"/>
                <w:szCs w:val="18"/>
              </w:rPr>
            </w:pPr>
            <w:r>
              <w:rPr>
                <w:rFonts w:ascii="Arial" w:hAnsi="Arial" w:cs="Arial"/>
                <w:sz w:val="18"/>
                <w:szCs w:val="18"/>
              </w:rPr>
              <w:t>n/a</w:t>
            </w:r>
          </w:p>
        </w:tc>
        <w:tc>
          <w:tcPr>
            <w:tcW w:w="484" w:type="pct"/>
          </w:tcPr>
          <w:p w14:paraId="74024477" w14:textId="77777777" w:rsidR="0013638C" w:rsidRPr="004A5D01" w:rsidRDefault="0013638C" w:rsidP="006C4819">
            <w:pPr>
              <w:rPr>
                <w:rFonts w:ascii="Arial" w:hAnsi="Arial" w:cs="Arial"/>
                <w:sz w:val="18"/>
                <w:szCs w:val="18"/>
              </w:rPr>
            </w:pPr>
            <w:r>
              <w:rPr>
                <w:rFonts w:ascii="Arial" w:hAnsi="Arial" w:cs="Arial"/>
                <w:sz w:val="18"/>
                <w:szCs w:val="18"/>
              </w:rPr>
              <w:t>N</w:t>
            </w:r>
          </w:p>
        </w:tc>
        <w:tc>
          <w:tcPr>
            <w:tcW w:w="400" w:type="pct"/>
          </w:tcPr>
          <w:p w14:paraId="1609797A" w14:textId="77777777" w:rsidR="0013638C" w:rsidRPr="004A5D01" w:rsidRDefault="0013638C" w:rsidP="006C4819">
            <w:pPr>
              <w:rPr>
                <w:rFonts w:ascii="Arial" w:hAnsi="Arial" w:cs="Arial"/>
                <w:sz w:val="18"/>
                <w:szCs w:val="18"/>
              </w:rPr>
            </w:pPr>
            <w:r>
              <w:rPr>
                <w:rFonts w:ascii="Arial" w:hAnsi="Arial" w:cs="Arial"/>
                <w:sz w:val="18"/>
                <w:szCs w:val="18"/>
              </w:rPr>
              <w:t>n/a</w:t>
            </w:r>
          </w:p>
        </w:tc>
      </w:tr>
      <w:tr w:rsidR="0013638C" w:rsidRPr="004A5D01" w14:paraId="159F4900" w14:textId="77777777" w:rsidTr="00A72D48">
        <w:trPr>
          <w:trHeight w:val="259"/>
        </w:trPr>
        <w:tc>
          <w:tcPr>
            <w:tcW w:w="4116" w:type="pct"/>
            <w:gridSpan w:val="6"/>
            <w:shd w:val="clear" w:color="auto" w:fill="auto"/>
          </w:tcPr>
          <w:p w14:paraId="22090D0F" w14:textId="77777777" w:rsidR="0013638C" w:rsidRDefault="0013638C" w:rsidP="006C4819">
            <w:pPr>
              <w:rPr>
                <w:rFonts w:ascii="Arial" w:hAnsi="Arial" w:cs="Arial"/>
                <w:sz w:val="18"/>
                <w:szCs w:val="18"/>
              </w:rPr>
            </w:pPr>
            <w:r w:rsidRPr="009C3BB2">
              <w:rPr>
                <w:rFonts w:ascii="Arial" w:hAnsi="Arial" w:cs="Arial"/>
                <w:sz w:val="18"/>
                <w:szCs w:val="18"/>
              </w:rPr>
              <w:t>Requested Date: dd/mm/yyyy hh:mm:ss</w:t>
            </w:r>
          </w:p>
          <w:p w14:paraId="5046BB5C" w14:textId="77777777" w:rsidR="0013638C" w:rsidRPr="009C3BB2" w:rsidRDefault="0013638C" w:rsidP="006C4819">
            <w:pPr>
              <w:rPr>
                <w:rFonts w:ascii="Arial" w:hAnsi="Arial" w:cs="Arial"/>
                <w:sz w:val="18"/>
                <w:szCs w:val="18"/>
              </w:rPr>
            </w:pPr>
            <w:r>
              <w:rPr>
                <w:rFonts w:ascii="Arial" w:hAnsi="Arial" w:cs="Arial"/>
                <w:sz w:val="18"/>
                <w:szCs w:val="18"/>
              </w:rPr>
              <w:t>Created By: userid who created the report</w:t>
            </w:r>
          </w:p>
        </w:tc>
        <w:tc>
          <w:tcPr>
            <w:tcW w:w="484" w:type="pct"/>
            <w:shd w:val="clear" w:color="auto" w:fill="auto"/>
          </w:tcPr>
          <w:p w14:paraId="448E9A21" w14:textId="77777777" w:rsidR="0013638C" w:rsidRPr="004A5D01" w:rsidRDefault="0013638C" w:rsidP="006C4819">
            <w:pPr>
              <w:rPr>
                <w:sz w:val="18"/>
                <w:szCs w:val="18"/>
              </w:rPr>
            </w:pPr>
            <w:r>
              <w:rPr>
                <w:sz w:val="18"/>
                <w:szCs w:val="18"/>
              </w:rPr>
              <w:t>N</w:t>
            </w:r>
          </w:p>
        </w:tc>
        <w:tc>
          <w:tcPr>
            <w:tcW w:w="400" w:type="pct"/>
          </w:tcPr>
          <w:p w14:paraId="2DBBB86F" w14:textId="77777777" w:rsidR="0013638C" w:rsidRPr="004A5D01" w:rsidRDefault="0013638C" w:rsidP="006C4819">
            <w:pPr>
              <w:rPr>
                <w:sz w:val="18"/>
                <w:szCs w:val="18"/>
              </w:rPr>
            </w:pPr>
            <w:r>
              <w:rPr>
                <w:sz w:val="18"/>
                <w:szCs w:val="18"/>
              </w:rPr>
              <w:t>n/a</w:t>
            </w:r>
          </w:p>
        </w:tc>
      </w:tr>
    </w:tbl>
    <w:p w14:paraId="1AC05434" w14:textId="77777777" w:rsidR="00633FF9" w:rsidRDefault="00633FF9" w:rsidP="00633FF9">
      <w:pPr>
        <w:pStyle w:val="Heading2"/>
        <w:numPr>
          <w:ilvl w:val="0"/>
          <w:numId w:val="0"/>
        </w:numPr>
        <w:tabs>
          <w:tab w:val="num" w:pos="993"/>
        </w:tabs>
        <w:sectPr w:rsidR="00633FF9" w:rsidSect="006C4819">
          <w:pgSz w:w="15840" w:h="12240" w:orient="landscape"/>
          <w:pgMar w:top="1440" w:right="1440" w:bottom="1440" w:left="1440" w:header="720" w:footer="720" w:gutter="0"/>
          <w:cols w:space="720"/>
          <w:docGrid w:linePitch="360"/>
        </w:sectPr>
      </w:pPr>
    </w:p>
    <w:p w14:paraId="5F6B0224" w14:textId="79970B7F" w:rsidR="00633FF9" w:rsidRDefault="00633FF9" w:rsidP="0007073F">
      <w:pPr>
        <w:pStyle w:val="Heading3"/>
      </w:pPr>
      <w:bookmarkStart w:id="1001" w:name="_Toc422842080"/>
      <w:r>
        <w:t>PMUC0</w:t>
      </w:r>
      <w:r w:rsidR="00F718FA">
        <w:t>50</w:t>
      </w:r>
      <w:r>
        <w:t xml:space="preserve"> – Standard Reports – </w:t>
      </w:r>
      <w:del w:id="1002" w:author="Jamal, Zaher CWK" w:date="2015-06-16T16:58:00Z">
        <w:r w:rsidR="003B2D50" w:rsidDel="00D43E4B">
          <w:delText>User</w:delText>
        </w:r>
      </w:del>
      <w:ins w:id="1003" w:author="Jamal, Zaher CWK" w:date="2015-06-16T16:58:00Z">
        <w:r w:rsidR="00D43E4B">
          <w:t>Member</w:t>
        </w:r>
      </w:ins>
      <w:r w:rsidR="00B2786F">
        <w:t xml:space="preserve"> Balance by Age</w:t>
      </w:r>
      <w:bookmarkEnd w:id="1001"/>
    </w:p>
    <w:p w14:paraId="273E0236" w14:textId="77777777" w:rsidR="00633FF9" w:rsidRDefault="00633FF9" w:rsidP="00633FF9"/>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78"/>
        <w:gridCol w:w="7744"/>
      </w:tblGrid>
      <w:tr w:rsidR="00633FF9" w:rsidRPr="005D68D4" w14:paraId="20CA62F7" w14:textId="77777777" w:rsidTr="006C4819">
        <w:tc>
          <w:tcPr>
            <w:tcW w:w="9322" w:type="dxa"/>
            <w:gridSpan w:val="2"/>
            <w:shd w:val="pct20" w:color="auto" w:fill="auto"/>
          </w:tcPr>
          <w:p w14:paraId="10E79102" w14:textId="77777777" w:rsidR="00633FF9" w:rsidRPr="005D68D4" w:rsidRDefault="00633FF9"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50</w:t>
            </w:r>
          </w:p>
          <w:p w14:paraId="1EB2C6D5" w14:textId="77777777" w:rsidR="00633FF9" w:rsidRPr="005D68D4" w:rsidRDefault="00633FF9" w:rsidP="006C4819">
            <w:pPr>
              <w:rPr>
                <w:rFonts w:ascii="Arial" w:hAnsi="Arial" w:cs="Arial"/>
                <w:b/>
                <w:bCs/>
                <w:sz w:val="18"/>
                <w:szCs w:val="18"/>
              </w:rPr>
            </w:pPr>
          </w:p>
          <w:p w14:paraId="4B828955" w14:textId="3E4D151A" w:rsidR="00633FF9" w:rsidRPr="005D68D4" w:rsidRDefault="00633FF9"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1004" w:author="Jamal, Zaher CWK" w:date="2015-06-16T12:25:00Z">
              <w:r w:rsidR="003B2D50" w:rsidDel="00072D46">
                <w:rPr>
                  <w:rFonts w:ascii="Arial" w:hAnsi="Arial" w:cs="Arial"/>
                  <w:b/>
                  <w:bCs/>
                  <w:sz w:val="18"/>
                  <w:szCs w:val="18"/>
                </w:rPr>
                <w:delText>User</w:delText>
              </w:r>
              <w:r w:rsidR="00B2786F" w:rsidDel="00072D46">
                <w:rPr>
                  <w:rFonts w:ascii="Arial" w:hAnsi="Arial" w:cs="Arial"/>
                  <w:b/>
                  <w:bCs/>
                  <w:sz w:val="18"/>
                  <w:szCs w:val="18"/>
                </w:rPr>
                <w:delText xml:space="preserve"> </w:delText>
              </w:r>
            </w:del>
            <w:ins w:id="1005" w:author="Jamal, Zaher CWK" w:date="2015-06-16T12:25:00Z">
              <w:r w:rsidR="00072D46">
                <w:rPr>
                  <w:rFonts w:ascii="Arial" w:hAnsi="Arial" w:cs="Arial"/>
                  <w:b/>
                  <w:bCs/>
                  <w:sz w:val="18"/>
                  <w:szCs w:val="18"/>
                </w:rPr>
                <w:t xml:space="preserve">Member </w:t>
              </w:r>
            </w:ins>
            <w:r w:rsidR="00B2786F">
              <w:rPr>
                <w:rFonts w:ascii="Arial" w:hAnsi="Arial" w:cs="Arial"/>
                <w:b/>
                <w:bCs/>
                <w:sz w:val="18"/>
                <w:szCs w:val="18"/>
              </w:rPr>
              <w:t>Balance by Age</w:t>
            </w:r>
          </w:p>
          <w:p w14:paraId="69DB654E" w14:textId="77777777" w:rsidR="00633FF9" w:rsidRPr="005D68D4" w:rsidRDefault="00633FF9" w:rsidP="006C4819">
            <w:pPr>
              <w:rPr>
                <w:rFonts w:ascii="Arial" w:hAnsi="Arial" w:cs="Arial"/>
                <w:b/>
                <w:sz w:val="18"/>
                <w:szCs w:val="18"/>
              </w:rPr>
            </w:pPr>
          </w:p>
        </w:tc>
      </w:tr>
      <w:tr w:rsidR="00633FF9" w:rsidRPr="005D68D4" w14:paraId="36FC7260" w14:textId="77777777" w:rsidTr="00F66F38">
        <w:tc>
          <w:tcPr>
            <w:tcW w:w="1578" w:type="dxa"/>
            <w:shd w:val="pct20" w:color="auto" w:fill="auto"/>
          </w:tcPr>
          <w:p w14:paraId="0F435A5A"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Summary</w:t>
            </w:r>
          </w:p>
          <w:p w14:paraId="25EDE026" w14:textId="77777777" w:rsidR="00633FF9" w:rsidRPr="005D68D4" w:rsidRDefault="00633FF9" w:rsidP="006C4819">
            <w:pPr>
              <w:rPr>
                <w:rFonts w:ascii="Arial" w:hAnsi="Arial" w:cs="Arial"/>
                <w:b/>
                <w:bCs/>
                <w:sz w:val="18"/>
                <w:szCs w:val="18"/>
              </w:rPr>
            </w:pPr>
          </w:p>
        </w:tc>
        <w:tc>
          <w:tcPr>
            <w:tcW w:w="7744" w:type="dxa"/>
            <w:shd w:val="clear" w:color="auto" w:fill="auto"/>
          </w:tcPr>
          <w:p w14:paraId="31BCE726" w14:textId="1791FBEF" w:rsidR="00633FF9" w:rsidRPr="009E3CE8" w:rsidRDefault="00633FF9">
            <w:pPr>
              <w:rPr>
                <w:rFonts w:ascii="Arial" w:hAnsi="Arial" w:cs="Arial"/>
                <w:sz w:val="18"/>
                <w:szCs w:val="18"/>
              </w:rPr>
            </w:pPr>
            <w:r>
              <w:rPr>
                <w:rFonts w:ascii="Arial" w:hAnsi="Arial" w:cs="Arial"/>
                <w:sz w:val="18"/>
                <w:szCs w:val="18"/>
              </w:rPr>
              <w:t xml:space="preserve">Items required to produce and view a </w:t>
            </w:r>
            <w:del w:id="1006" w:author="Jamal, Zaher CWK" w:date="2015-06-16T12:25:00Z">
              <w:r w:rsidR="003B2D50" w:rsidDel="00072D46">
                <w:rPr>
                  <w:rFonts w:ascii="Arial" w:hAnsi="Arial" w:cs="Arial"/>
                  <w:sz w:val="18"/>
                  <w:szCs w:val="18"/>
                </w:rPr>
                <w:delText>User</w:delText>
              </w:r>
              <w:r w:rsidR="00B2786F" w:rsidDel="00072D46">
                <w:rPr>
                  <w:rFonts w:ascii="Arial" w:hAnsi="Arial" w:cs="Arial"/>
                  <w:sz w:val="18"/>
                  <w:szCs w:val="18"/>
                </w:rPr>
                <w:delText xml:space="preserve"> </w:delText>
              </w:r>
            </w:del>
            <w:ins w:id="1007" w:author="Jamal, Zaher CWK" w:date="2015-06-16T12:25:00Z">
              <w:r w:rsidR="00072D46">
                <w:rPr>
                  <w:rFonts w:ascii="Arial" w:hAnsi="Arial" w:cs="Arial"/>
                  <w:sz w:val="18"/>
                  <w:szCs w:val="18"/>
                </w:rPr>
                <w:t xml:space="preserve">Member </w:t>
              </w:r>
            </w:ins>
            <w:r w:rsidR="00B2786F">
              <w:rPr>
                <w:rFonts w:ascii="Arial" w:hAnsi="Arial" w:cs="Arial"/>
                <w:sz w:val="18"/>
                <w:szCs w:val="18"/>
              </w:rPr>
              <w:t>Balance by Age</w:t>
            </w:r>
            <w:r>
              <w:rPr>
                <w:rFonts w:ascii="Arial" w:hAnsi="Arial" w:cs="Arial"/>
                <w:sz w:val="18"/>
                <w:szCs w:val="18"/>
              </w:rPr>
              <w:t xml:space="preserve"> Standard Report</w:t>
            </w:r>
          </w:p>
        </w:tc>
      </w:tr>
      <w:tr w:rsidR="00633FF9" w:rsidRPr="005D68D4" w14:paraId="3D7D9A5F" w14:textId="77777777" w:rsidTr="00F66F38">
        <w:tc>
          <w:tcPr>
            <w:tcW w:w="1578" w:type="dxa"/>
            <w:shd w:val="pct20" w:color="auto" w:fill="auto"/>
          </w:tcPr>
          <w:p w14:paraId="0DBC90FD"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Actor</w:t>
            </w:r>
          </w:p>
          <w:p w14:paraId="1612F1A9" w14:textId="77777777" w:rsidR="00633FF9" w:rsidRPr="005D68D4" w:rsidRDefault="00633FF9" w:rsidP="006C4819">
            <w:pPr>
              <w:rPr>
                <w:rFonts w:ascii="Arial" w:hAnsi="Arial" w:cs="Arial"/>
                <w:bCs/>
                <w:color w:val="FF0000"/>
                <w:sz w:val="18"/>
                <w:szCs w:val="18"/>
              </w:rPr>
            </w:pPr>
          </w:p>
        </w:tc>
        <w:tc>
          <w:tcPr>
            <w:tcW w:w="7744" w:type="dxa"/>
            <w:shd w:val="clear" w:color="auto" w:fill="auto"/>
          </w:tcPr>
          <w:p w14:paraId="6FCD9943" w14:textId="74ADD01A" w:rsidR="00633FF9" w:rsidRPr="005D68D4" w:rsidRDefault="00DB2F0C" w:rsidP="006C4819">
            <w:pPr>
              <w:rPr>
                <w:rFonts w:ascii="Arial" w:hAnsi="Arial" w:cs="Arial"/>
                <w:sz w:val="18"/>
                <w:szCs w:val="18"/>
              </w:rPr>
            </w:pPr>
            <w:r>
              <w:rPr>
                <w:rFonts w:ascii="Arial" w:hAnsi="Arial" w:cs="Arial"/>
                <w:sz w:val="18"/>
                <w:szCs w:val="18"/>
              </w:rPr>
              <w:t>PlanManager</w:t>
            </w:r>
            <w:r w:rsidR="00633FF9" w:rsidRPr="007702FC">
              <w:rPr>
                <w:rFonts w:ascii="Arial" w:hAnsi="Arial" w:cs="Arial"/>
                <w:sz w:val="18"/>
                <w:szCs w:val="18"/>
              </w:rPr>
              <w:t xml:space="preserve"> User</w:t>
            </w:r>
          </w:p>
        </w:tc>
      </w:tr>
      <w:tr w:rsidR="00633FF9" w:rsidRPr="005D68D4" w14:paraId="5B33101F" w14:textId="77777777" w:rsidTr="00F66F38">
        <w:tc>
          <w:tcPr>
            <w:tcW w:w="1578" w:type="dxa"/>
            <w:shd w:val="pct20" w:color="auto" w:fill="auto"/>
          </w:tcPr>
          <w:p w14:paraId="1698123E"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Trigger</w:t>
            </w:r>
          </w:p>
          <w:p w14:paraId="6300A54B" w14:textId="77777777" w:rsidR="00633FF9" w:rsidRPr="005D68D4" w:rsidRDefault="00633FF9" w:rsidP="006C4819">
            <w:pPr>
              <w:rPr>
                <w:rFonts w:ascii="Arial" w:hAnsi="Arial" w:cs="Arial"/>
                <w:b/>
                <w:bCs/>
                <w:sz w:val="18"/>
                <w:szCs w:val="18"/>
              </w:rPr>
            </w:pPr>
          </w:p>
        </w:tc>
        <w:tc>
          <w:tcPr>
            <w:tcW w:w="7744" w:type="dxa"/>
            <w:shd w:val="clear" w:color="auto" w:fill="auto"/>
          </w:tcPr>
          <w:p w14:paraId="2AD2271B" w14:textId="199EF20C" w:rsidR="00633FF9" w:rsidRPr="005D68D4" w:rsidRDefault="00633FF9">
            <w:pPr>
              <w:rPr>
                <w:rFonts w:ascii="Arial" w:hAnsi="Arial" w:cs="Arial"/>
                <w:sz w:val="18"/>
                <w:szCs w:val="18"/>
              </w:rPr>
            </w:pPr>
            <w:r>
              <w:rPr>
                <w:rFonts w:ascii="Arial" w:hAnsi="Arial" w:cs="Arial"/>
                <w:sz w:val="18"/>
                <w:szCs w:val="18"/>
              </w:rPr>
              <w:t>User selecting the “</w:t>
            </w:r>
            <w:del w:id="1008" w:author="Jamal, Zaher CWK" w:date="2015-06-16T12:25:00Z">
              <w:r w:rsidR="003B2D50" w:rsidDel="00072D46">
                <w:rPr>
                  <w:rFonts w:ascii="Arial" w:hAnsi="Arial" w:cs="Arial"/>
                  <w:sz w:val="18"/>
                  <w:szCs w:val="18"/>
                </w:rPr>
                <w:delText>User</w:delText>
              </w:r>
              <w:r w:rsidR="00B2786F" w:rsidDel="00072D46">
                <w:rPr>
                  <w:rFonts w:ascii="Arial" w:hAnsi="Arial" w:cs="Arial"/>
                  <w:sz w:val="18"/>
                  <w:szCs w:val="18"/>
                </w:rPr>
                <w:delText xml:space="preserve"> </w:delText>
              </w:r>
            </w:del>
            <w:ins w:id="1009" w:author="Jamal, Zaher CWK" w:date="2015-06-16T12:25:00Z">
              <w:r w:rsidR="00072D46">
                <w:rPr>
                  <w:rFonts w:ascii="Arial" w:hAnsi="Arial" w:cs="Arial"/>
                  <w:sz w:val="18"/>
                  <w:szCs w:val="18"/>
                </w:rPr>
                <w:t xml:space="preserve">Member </w:t>
              </w:r>
            </w:ins>
            <w:r w:rsidR="00B2786F">
              <w:rPr>
                <w:rFonts w:ascii="Arial" w:hAnsi="Arial" w:cs="Arial"/>
                <w:sz w:val="18"/>
                <w:szCs w:val="18"/>
              </w:rPr>
              <w:t>Balance by Age</w:t>
            </w:r>
            <w:r>
              <w:rPr>
                <w:rFonts w:ascii="Arial" w:hAnsi="Arial" w:cs="Arial"/>
                <w:sz w:val="18"/>
                <w:szCs w:val="18"/>
              </w:rPr>
              <w:t>” from the Select a Report pull down list</w:t>
            </w:r>
          </w:p>
        </w:tc>
      </w:tr>
      <w:tr w:rsidR="00633FF9" w:rsidRPr="005D68D4" w14:paraId="6A11CCA3" w14:textId="77777777" w:rsidTr="00F66F38">
        <w:tc>
          <w:tcPr>
            <w:tcW w:w="1578" w:type="dxa"/>
            <w:shd w:val="pct20" w:color="auto" w:fill="auto"/>
          </w:tcPr>
          <w:p w14:paraId="50FE62E2"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Pre- conditions</w:t>
            </w:r>
          </w:p>
          <w:p w14:paraId="4A2447FA" w14:textId="77777777" w:rsidR="00633FF9" w:rsidRPr="005D68D4" w:rsidRDefault="00633FF9" w:rsidP="006C4819">
            <w:pPr>
              <w:rPr>
                <w:rFonts w:ascii="Arial" w:hAnsi="Arial" w:cs="Arial"/>
                <w:bCs/>
                <w:color w:val="FF0000"/>
                <w:sz w:val="18"/>
                <w:szCs w:val="18"/>
              </w:rPr>
            </w:pPr>
          </w:p>
        </w:tc>
        <w:tc>
          <w:tcPr>
            <w:tcW w:w="7744" w:type="dxa"/>
            <w:shd w:val="clear" w:color="auto" w:fill="auto"/>
          </w:tcPr>
          <w:p w14:paraId="6CEA0D6C" w14:textId="77777777" w:rsidR="00633FF9" w:rsidRPr="00FF3E36" w:rsidRDefault="00633FF9"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633FF9" w:rsidRPr="005D68D4" w14:paraId="1860043E" w14:textId="77777777" w:rsidTr="00F66F38">
        <w:tc>
          <w:tcPr>
            <w:tcW w:w="1578" w:type="dxa"/>
            <w:shd w:val="pct20" w:color="auto" w:fill="auto"/>
          </w:tcPr>
          <w:p w14:paraId="47E47257"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Post –conditions</w:t>
            </w:r>
          </w:p>
          <w:p w14:paraId="22034761" w14:textId="77777777" w:rsidR="00633FF9" w:rsidRPr="005D68D4" w:rsidRDefault="00633FF9" w:rsidP="006C4819">
            <w:pPr>
              <w:rPr>
                <w:rFonts w:ascii="Arial" w:hAnsi="Arial" w:cs="Arial"/>
                <w:b/>
                <w:bCs/>
                <w:sz w:val="18"/>
                <w:szCs w:val="18"/>
              </w:rPr>
            </w:pPr>
          </w:p>
        </w:tc>
        <w:tc>
          <w:tcPr>
            <w:tcW w:w="7744" w:type="dxa"/>
            <w:shd w:val="clear" w:color="auto" w:fill="auto"/>
          </w:tcPr>
          <w:p w14:paraId="72D60A8F" w14:textId="474EB0B0" w:rsidR="00633FF9" w:rsidRPr="005D68D4" w:rsidRDefault="00633FF9" w:rsidP="006C4819">
            <w:pPr>
              <w:rPr>
                <w:rFonts w:ascii="Arial" w:hAnsi="Arial" w:cs="Arial"/>
                <w:sz w:val="18"/>
                <w:szCs w:val="18"/>
              </w:rPr>
            </w:pPr>
            <w:r>
              <w:rPr>
                <w:rFonts w:ascii="Arial" w:hAnsi="Arial" w:cs="Arial"/>
                <w:sz w:val="18"/>
                <w:szCs w:val="18"/>
              </w:rPr>
              <w:t>The “</w:t>
            </w:r>
            <w:ins w:id="1010" w:author="Jamal, Zaher CWK" w:date="2015-06-16T12:25:00Z">
              <w:r w:rsidR="00072D46">
                <w:rPr>
                  <w:rFonts w:ascii="Arial" w:hAnsi="Arial" w:cs="Arial"/>
                  <w:sz w:val="18"/>
                  <w:szCs w:val="18"/>
                </w:rPr>
                <w:t xml:space="preserve">Member </w:t>
              </w:r>
            </w:ins>
            <w:del w:id="1011" w:author="Jamal, Zaher CWK" w:date="2015-06-16T12:25:00Z">
              <w:r w:rsidR="003B2D50" w:rsidDel="00072D46">
                <w:rPr>
                  <w:rFonts w:ascii="Arial" w:hAnsi="Arial" w:cs="Arial"/>
                  <w:sz w:val="18"/>
                  <w:szCs w:val="18"/>
                </w:rPr>
                <w:delText>User</w:delText>
              </w:r>
              <w:r w:rsidR="00B2786F" w:rsidDel="00072D46">
                <w:rPr>
                  <w:rFonts w:ascii="Arial" w:hAnsi="Arial" w:cs="Arial"/>
                  <w:sz w:val="18"/>
                  <w:szCs w:val="18"/>
                </w:rPr>
                <w:delText xml:space="preserve"> </w:delText>
              </w:r>
            </w:del>
            <w:r w:rsidR="00B2786F">
              <w:rPr>
                <w:rFonts w:ascii="Arial" w:hAnsi="Arial" w:cs="Arial"/>
                <w:sz w:val="18"/>
                <w:szCs w:val="18"/>
              </w:rPr>
              <w:t>Balance by Age</w:t>
            </w:r>
            <w:r>
              <w:rPr>
                <w:rFonts w:ascii="Arial" w:hAnsi="Arial" w:cs="Arial"/>
                <w:sz w:val="18"/>
                <w:szCs w:val="18"/>
              </w:rPr>
              <w:t>” standard report is produced</w:t>
            </w:r>
          </w:p>
        </w:tc>
      </w:tr>
      <w:tr w:rsidR="00633FF9" w:rsidRPr="005D68D4" w14:paraId="746B341E" w14:textId="77777777" w:rsidTr="00F66F38">
        <w:tc>
          <w:tcPr>
            <w:tcW w:w="1578" w:type="dxa"/>
            <w:shd w:val="pct20" w:color="auto" w:fill="auto"/>
          </w:tcPr>
          <w:p w14:paraId="368F6E67"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Frequency</w:t>
            </w:r>
          </w:p>
        </w:tc>
        <w:tc>
          <w:tcPr>
            <w:tcW w:w="7744" w:type="dxa"/>
            <w:shd w:val="clear" w:color="auto" w:fill="auto"/>
          </w:tcPr>
          <w:p w14:paraId="378B41E1" w14:textId="77777777" w:rsidR="00633FF9" w:rsidRPr="005D68D4" w:rsidRDefault="00633FF9" w:rsidP="006C4819">
            <w:pPr>
              <w:rPr>
                <w:rFonts w:ascii="Arial" w:hAnsi="Arial" w:cs="Arial"/>
                <w:sz w:val="18"/>
                <w:szCs w:val="18"/>
              </w:rPr>
            </w:pPr>
            <w:r>
              <w:rPr>
                <w:rFonts w:ascii="Arial" w:hAnsi="Arial" w:cs="Arial"/>
                <w:sz w:val="18"/>
                <w:szCs w:val="18"/>
              </w:rPr>
              <w:t>Adhoc</w:t>
            </w:r>
          </w:p>
        </w:tc>
      </w:tr>
      <w:tr w:rsidR="00BE72F8" w:rsidRPr="005D68D4" w14:paraId="20B3F37F" w14:textId="77777777" w:rsidTr="00F66F38">
        <w:tc>
          <w:tcPr>
            <w:tcW w:w="1578" w:type="dxa"/>
            <w:shd w:val="pct20" w:color="auto" w:fill="auto"/>
          </w:tcPr>
          <w:p w14:paraId="4FBB6BDE" w14:textId="77777777" w:rsidR="00BE72F8" w:rsidRPr="005D68D4" w:rsidRDefault="00BE72F8" w:rsidP="006C4819">
            <w:pPr>
              <w:rPr>
                <w:rFonts w:ascii="Arial" w:hAnsi="Arial" w:cs="Arial"/>
                <w:b/>
                <w:bCs/>
                <w:sz w:val="18"/>
                <w:szCs w:val="18"/>
              </w:rPr>
            </w:pPr>
            <w:r>
              <w:rPr>
                <w:rFonts w:ascii="Arial" w:hAnsi="Arial" w:cs="Arial"/>
                <w:b/>
                <w:bCs/>
                <w:sz w:val="18"/>
                <w:szCs w:val="18"/>
              </w:rPr>
              <w:t>Priority</w:t>
            </w:r>
          </w:p>
        </w:tc>
        <w:tc>
          <w:tcPr>
            <w:tcW w:w="7744" w:type="dxa"/>
            <w:shd w:val="clear" w:color="auto" w:fill="auto"/>
          </w:tcPr>
          <w:p w14:paraId="6425FEFC" w14:textId="77777777" w:rsidR="00BE72F8" w:rsidRDefault="00BE72F8" w:rsidP="006C4819">
            <w:pPr>
              <w:rPr>
                <w:rFonts w:ascii="Arial" w:hAnsi="Arial" w:cs="Arial"/>
                <w:sz w:val="18"/>
                <w:szCs w:val="18"/>
              </w:rPr>
            </w:pPr>
            <w:r>
              <w:rPr>
                <w:rFonts w:ascii="Arial" w:hAnsi="Arial" w:cs="Arial"/>
                <w:sz w:val="18"/>
                <w:szCs w:val="18"/>
              </w:rPr>
              <w:t>Priority No 15</w:t>
            </w:r>
          </w:p>
        </w:tc>
      </w:tr>
      <w:tr w:rsidR="00633FF9" w:rsidRPr="005D68D4" w14:paraId="6DC9ED39" w14:textId="77777777" w:rsidTr="00F66F38">
        <w:tc>
          <w:tcPr>
            <w:tcW w:w="1578" w:type="dxa"/>
            <w:shd w:val="pct20" w:color="auto" w:fill="auto"/>
          </w:tcPr>
          <w:p w14:paraId="329122D5"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Basic Course of Action</w:t>
            </w:r>
          </w:p>
          <w:p w14:paraId="04F21B1A" w14:textId="77777777" w:rsidR="00633FF9" w:rsidRPr="005D68D4" w:rsidRDefault="00633FF9" w:rsidP="006C4819">
            <w:pPr>
              <w:rPr>
                <w:rFonts w:ascii="Arial" w:hAnsi="Arial" w:cs="Arial"/>
                <w:b/>
                <w:bCs/>
                <w:sz w:val="18"/>
                <w:szCs w:val="18"/>
              </w:rPr>
            </w:pPr>
          </w:p>
          <w:p w14:paraId="57066021" w14:textId="77777777" w:rsidR="00633FF9" w:rsidRPr="005D68D4" w:rsidRDefault="00633FF9" w:rsidP="006C4819">
            <w:pPr>
              <w:rPr>
                <w:rFonts w:ascii="Arial" w:hAnsi="Arial" w:cs="Arial"/>
                <w:b/>
                <w:bCs/>
                <w:sz w:val="18"/>
                <w:szCs w:val="18"/>
              </w:rPr>
            </w:pPr>
          </w:p>
        </w:tc>
        <w:tc>
          <w:tcPr>
            <w:tcW w:w="7744" w:type="dxa"/>
            <w:shd w:val="clear" w:color="auto" w:fill="auto"/>
          </w:tcPr>
          <w:p w14:paraId="2AA2A7DC" w14:textId="77777777" w:rsidR="00633FF9" w:rsidRPr="00DB4E5F" w:rsidRDefault="00633FF9" w:rsidP="004E06BD">
            <w:pPr>
              <w:numPr>
                <w:ilvl w:val="0"/>
                <w:numId w:val="133"/>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3D0E5C8B" w14:textId="77777777" w:rsidR="00633FF9" w:rsidRPr="00DB4E5F" w:rsidRDefault="00633FF9" w:rsidP="004E06BD">
            <w:pPr>
              <w:numPr>
                <w:ilvl w:val="0"/>
                <w:numId w:val="133"/>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6B010E1F" w14:textId="77777777" w:rsidR="00633FF9" w:rsidRPr="00DB4E5F" w:rsidRDefault="00633FF9" w:rsidP="004E06BD">
            <w:pPr>
              <w:numPr>
                <w:ilvl w:val="0"/>
                <w:numId w:val="133"/>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22879BFF" w14:textId="77777777" w:rsidR="00633FF9" w:rsidRPr="00DB4E5F" w:rsidRDefault="00633FF9" w:rsidP="004E06BD">
            <w:pPr>
              <w:numPr>
                <w:ilvl w:val="0"/>
                <w:numId w:val="133"/>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47784C4B" w14:textId="3E369038" w:rsidR="00633FF9" w:rsidRPr="00DB4E5F" w:rsidRDefault="00633FF9" w:rsidP="004E06BD">
            <w:pPr>
              <w:numPr>
                <w:ilvl w:val="0"/>
                <w:numId w:val="133"/>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1012" w:author="Jamal, Zaher CWK" w:date="2015-06-16T16:59:00Z">
              <w:r w:rsidR="00D43E4B">
                <w:rPr>
                  <w:rFonts w:ascii="Arial" w:hAnsi="Arial" w:cs="Arial"/>
                  <w:sz w:val="18"/>
                  <w:szCs w:val="18"/>
                </w:rPr>
                <w:t>s</w:t>
              </w:r>
            </w:ins>
            <w:r>
              <w:rPr>
                <w:rFonts w:ascii="Arial" w:hAnsi="Arial" w:cs="Arial"/>
                <w:sz w:val="18"/>
                <w:szCs w:val="18"/>
              </w:rPr>
              <w:t xml:space="preserve"> the “</w:t>
            </w:r>
            <w:ins w:id="1013" w:author="Jamal, Zaher CWK" w:date="2015-06-16T12:25:00Z">
              <w:r w:rsidR="00072D46">
                <w:rPr>
                  <w:rFonts w:ascii="Arial" w:hAnsi="Arial" w:cs="Arial"/>
                  <w:sz w:val="18"/>
                  <w:szCs w:val="18"/>
                </w:rPr>
                <w:t>Member</w:t>
              </w:r>
              <w:r w:rsidR="00072D46" w:rsidDel="00072D46">
                <w:rPr>
                  <w:rFonts w:ascii="Arial" w:hAnsi="Arial" w:cs="Arial"/>
                  <w:sz w:val="18"/>
                  <w:szCs w:val="18"/>
                </w:rPr>
                <w:t xml:space="preserve"> </w:t>
              </w:r>
            </w:ins>
            <w:del w:id="1014" w:author="Jamal, Zaher CWK" w:date="2015-06-16T12:25:00Z">
              <w:r w:rsidR="003B2D50" w:rsidDel="00072D46">
                <w:rPr>
                  <w:rFonts w:ascii="Arial" w:hAnsi="Arial" w:cs="Arial"/>
                  <w:sz w:val="18"/>
                  <w:szCs w:val="18"/>
                </w:rPr>
                <w:delText>User</w:delText>
              </w:r>
              <w:r w:rsidR="00B2786F" w:rsidDel="00072D46">
                <w:rPr>
                  <w:rFonts w:ascii="Arial" w:hAnsi="Arial" w:cs="Arial"/>
                  <w:sz w:val="18"/>
                  <w:szCs w:val="18"/>
                </w:rPr>
                <w:delText xml:space="preserve"> </w:delText>
              </w:r>
            </w:del>
            <w:r w:rsidR="00B2786F">
              <w:rPr>
                <w:rFonts w:ascii="Arial" w:hAnsi="Arial" w:cs="Arial"/>
                <w:sz w:val="18"/>
                <w:szCs w:val="18"/>
              </w:rPr>
              <w:t>Balance by Age</w:t>
            </w:r>
            <w:r>
              <w:rPr>
                <w:rFonts w:ascii="Arial" w:hAnsi="Arial" w:cs="Arial"/>
                <w:sz w:val="18"/>
                <w:szCs w:val="18"/>
              </w:rPr>
              <w:t>” report from the list</w:t>
            </w:r>
          </w:p>
          <w:p w14:paraId="6D13BE19" w14:textId="77777777" w:rsidR="00633FF9" w:rsidRPr="00DB4E5F" w:rsidRDefault="00633FF9" w:rsidP="004E06BD">
            <w:pPr>
              <w:numPr>
                <w:ilvl w:val="0"/>
                <w:numId w:val="133"/>
              </w:numPr>
              <w:rPr>
                <w:rFonts w:ascii="Arial" w:hAnsi="Arial" w:cs="Arial"/>
                <w:sz w:val="18"/>
                <w:szCs w:val="18"/>
              </w:rPr>
            </w:pPr>
            <w:r>
              <w:rPr>
                <w:rFonts w:ascii="Arial" w:hAnsi="Arial" w:cs="Arial"/>
                <w:sz w:val="18"/>
                <w:szCs w:val="18"/>
              </w:rPr>
              <w:t>The system displays the “Default Scope” for the report</w:t>
            </w:r>
          </w:p>
          <w:p w14:paraId="2970B1A8"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user accepts the “Default Scope” and selects Continue</w:t>
            </w:r>
          </w:p>
          <w:p w14:paraId="635C3526" w14:textId="77777777" w:rsidR="00633FF9" w:rsidRDefault="00633FF9" w:rsidP="004E06BD">
            <w:pPr>
              <w:numPr>
                <w:ilvl w:val="0"/>
                <w:numId w:val="133"/>
              </w:numPr>
              <w:rPr>
                <w:rFonts w:ascii="Arial" w:hAnsi="Arial" w:cs="Arial"/>
                <w:sz w:val="18"/>
                <w:szCs w:val="18"/>
              </w:rPr>
            </w:pPr>
            <w:r>
              <w:rPr>
                <w:rFonts w:ascii="Arial" w:hAnsi="Arial" w:cs="Arial"/>
                <w:sz w:val="18"/>
                <w:szCs w:val="18"/>
              </w:rPr>
              <w:t xml:space="preserve">The system displays the “Default Filter” for the report </w:t>
            </w:r>
          </w:p>
          <w:p w14:paraId="636FD8B5"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user accepts the “Default Filter and selects Continue</w:t>
            </w:r>
          </w:p>
          <w:p w14:paraId="54D972CA"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system displays the date range options</w:t>
            </w:r>
          </w:p>
          <w:p w14:paraId="3515A3D3"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user selects/enters the ‘As at date’ for the report and selects “Request Report”</w:t>
            </w:r>
          </w:p>
          <w:p w14:paraId="1A3A9379"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543836D0" w14:textId="77777777" w:rsidR="00633FF9" w:rsidRDefault="00633FF9" w:rsidP="004E06BD">
            <w:pPr>
              <w:numPr>
                <w:ilvl w:val="0"/>
                <w:numId w:val="133"/>
              </w:numPr>
              <w:rPr>
                <w:rFonts w:ascii="Arial" w:hAnsi="Arial" w:cs="Arial"/>
                <w:sz w:val="18"/>
                <w:szCs w:val="18"/>
              </w:rPr>
            </w:pPr>
            <w:r>
              <w:rPr>
                <w:rFonts w:ascii="Arial" w:hAnsi="Arial" w:cs="Arial"/>
                <w:sz w:val="18"/>
                <w:szCs w:val="18"/>
              </w:rPr>
              <w:t>The user selects View Report</w:t>
            </w:r>
          </w:p>
          <w:p w14:paraId="0B9BA9B3" w14:textId="77777777" w:rsidR="00633FF9" w:rsidRPr="005D68D4" w:rsidRDefault="00633FF9" w:rsidP="004E06BD">
            <w:pPr>
              <w:numPr>
                <w:ilvl w:val="0"/>
                <w:numId w:val="133"/>
              </w:numPr>
              <w:rPr>
                <w:rFonts w:ascii="Arial" w:hAnsi="Arial" w:cs="Arial"/>
                <w:sz w:val="18"/>
                <w:szCs w:val="18"/>
              </w:rPr>
            </w:pPr>
            <w:r>
              <w:rPr>
                <w:rFonts w:ascii="Arial" w:hAnsi="Arial" w:cs="Arial"/>
                <w:sz w:val="18"/>
                <w:szCs w:val="18"/>
              </w:rPr>
              <w:t>The system displays the report as specified</w:t>
            </w:r>
          </w:p>
        </w:tc>
      </w:tr>
      <w:tr w:rsidR="00633FF9" w:rsidRPr="005D68D4" w14:paraId="0FAE7460" w14:textId="77777777" w:rsidTr="00F66F38">
        <w:tc>
          <w:tcPr>
            <w:tcW w:w="1578" w:type="dxa"/>
            <w:shd w:val="pct20" w:color="auto" w:fill="auto"/>
          </w:tcPr>
          <w:p w14:paraId="769EA28F" w14:textId="77777777" w:rsidR="00633FF9" w:rsidRPr="005D68D4" w:rsidRDefault="00633FF9" w:rsidP="006C4819">
            <w:pPr>
              <w:rPr>
                <w:rFonts w:ascii="Arial" w:hAnsi="Arial" w:cs="Arial"/>
                <w:b/>
                <w:bCs/>
                <w:sz w:val="18"/>
                <w:szCs w:val="18"/>
              </w:rPr>
            </w:pPr>
            <w:r w:rsidRPr="005D68D4">
              <w:rPr>
                <w:rFonts w:ascii="Arial" w:hAnsi="Arial" w:cs="Arial"/>
                <w:b/>
                <w:bCs/>
                <w:sz w:val="18"/>
                <w:szCs w:val="18"/>
              </w:rPr>
              <w:t>Alternate scenario extensions</w:t>
            </w:r>
          </w:p>
          <w:p w14:paraId="3ECF35B8" w14:textId="77777777" w:rsidR="00633FF9" w:rsidRPr="005D68D4" w:rsidRDefault="00633FF9" w:rsidP="006C4819">
            <w:pPr>
              <w:rPr>
                <w:rFonts w:ascii="Arial" w:hAnsi="Arial" w:cs="Arial"/>
                <w:b/>
                <w:bCs/>
                <w:sz w:val="18"/>
                <w:szCs w:val="18"/>
              </w:rPr>
            </w:pPr>
          </w:p>
          <w:p w14:paraId="2E4CB1BB" w14:textId="77777777" w:rsidR="00633FF9" w:rsidRPr="005D68D4" w:rsidRDefault="00633FF9" w:rsidP="006C4819">
            <w:pPr>
              <w:rPr>
                <w:rFonts w:ascii="Arial" w:hAnsi="Arial" w:cs="Arial"/>
                <w:b/>
                <w:bCs/>
                <w:sz w:val="18"/>
                <w:szCs w:val="18"/>
              </w:rPr>
            </w:pPr>
          </w:p>
        </w:tc>
        <w:tc>
          <w:tcPr>
            <w:tcW w:w="7744" w:type="dxa"/>
            <w:shd w:val="clear" w:color="auto" w:fill="auto"/>
          </w:tcPr>
          <w:p w14:paraId="4F4B1D43" w14:textId="77777777" w:rsidR="00633FF9" w:rsidRPr="005D68D4" w:rsidRDefault="00633FF9" w:rsidP="006C4819">
            <w:pPr>
              <w:rPr>
                <w:rFonts w:ascii="Arial" w:hAnsi="Arial" w:cs="Arial"/>
                <w:sz w:val="18"/>
                <w:szCs w:val="18"/>
              </w:rPr>
            </w:pPr>
          </w:p>
        </w:tc>
      </w:tr>
      <w:tr w:rsidR="00F66F38" w:rsidRPr="005D68D4" w14:paraId="3DF6B46E" w14:textId="77777777" w:rsidTr="00F66F38">
        <w:tc>
          <w:tcPr>
            <w:tcW w:w="1578" w:type="dxa"/>
            <w:shd w:val="pct20" w:color="auto" w:fill="auto"/>
          </w:tcPr>
          <w:p w14:paraId="0B06BF23" w14:textId="1EE6CD38"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744" w:type="dxa"/>
            <w:shd w:val="clear" w:color="auto" w:fill="auto"/>
          </w:tcPr>
          <w:p w14:paraId="175B9E02" w14:textId="77777777" w:rsidR="00F66F38" w:rsidRDefault="00F66F38" w:rsidP="00F66F38">
            <w:pPr>
              <w:rPr>
                <w:rFonts w:ascii="Arial" w:hAnsi="Arial" w:cs="Arial"/>
                <w:sz w:val="18"/>
                <w:szCs w:val="18"/>
              </w:rPr>
            </w:pPr>
            <w:r>
              <w:rPr>
                <w:rFonts w:ascii="Arial" w:hAnsi="Arial" w:cs="Arial"/>
                <w:sz w:val="18"/>
                <w:szCs w:val="18"/>
              </w:rPr>
              <w:t>HTML/PDF/Excel</w:t>
            </w:r>
          </w:p>
          <w:p w14:paraId="1CDF4F6C" w14:textId="77777777" w:rsidR="00F66F38" w:rsidRPr="005D68D4" w:rsidRDefault="00F66F38" w:rsidP="00F66F38">
            <w:pPr>
              <w:rPr>
                <w:rFonts w:ascii="Arial" w:hAnsi="Arial" w:cs="Arial"/>
                <w:sz w:val="18"/>
                <w:szCs w:val="18"/>
              </w:rPr>
            </w:pPr>
          </w:p>
        </w:tc>
      </w:tr>
      <w:tr w:rsidR="00F66F38" w:rsidRPr="005D68D4" w14:paraId="3C115E23" w14:textId="77777777" w:rsidTr="00F66F38">
        <w:tc>
          <w:tcPr>
            <w:tcW w:w="1578" w:type="dxa"/>
            <w:shd w:val="pct20" w:color="auto" w:fill="auto"/>
          </w:tcPr>
          <w:p w14:paraId="662ECB49" w14:textId="30C98333"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744" w:type="dxa"/>
            <w:shd w:val="clear" w:color="auto" w:fill="auto"/>
          </w:tcPr>
          <w:p w14:paraId="3DBB1884" w14:textId="539B2E6B" w:rsidR="00F66F38" w:rsidRDefault="00F66F38" w:rsidP="00F66F38">
            <w:pPr>
              <w:rPr>
                <w:rFonts w:ascii="Arial" w:hAnsi="Arial" w:cs="Arial"/>
                <w:sz w:val="18"/>
                <w:szCs w:val="18"/>
              </w:rPr>
            </w:pPr>
            <w:r w:rsidRPr="00F66F38">
              <w:rPr>
                <w:rFonts w:ascii="Arial" w:hAnsi="Arial" w:cs="Arial"/>
                <w:sz w:val="18"/>
                <w:szCs w:val="18"/>
              </w:rPr>
              <w:t>Gender/Investment Style/Account Status Group/Salary/Registered for TP/All Contribution Data Fields</w:t>
            </w:r>
          </w:p>
          <w:p w14:paraId="2C39AF93" w14:textId="77777777" w:rsidR="00F66F38" w:rsidRPr="005D68D4" w:rsidRDefault="00F66F38" w:rsidP="00F66F38">
            <w:pPr>
              <w:rPr>
                <w:rFonts w:ascii="Arial" w:hAnsi="Arial" w:cs="Arial"/>
                <w:sz w:val="18"/>
                <w:szCs w:val="18"/>
              </w:rPr>
            </w:pPr>
          </w:p>
        </w:tc>
      </w:tr>
      <w:tr w:rsidR="00F66F38" w:rsidRPr="005D68D4" w14:paraId="2B9B9F18" w14:textId="77777777" w:rsidTr="00F66F38">
        <w:trPr>
          <w:trHeight w:val="683"/>
        </w:trPr>
        <w:tc>
          <w:tcPr>
            <w:tcW w:w="1578" w:type="dxa"/>
            <w:shd w:val="pct20" w:color="auto" w:fill="auto"/>
          </w:tcPr>
          <w:p w14:paraId="32B342F8"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221CF17F" w14:textId="77777777" w:rsidR="00F66F38" w:rsidRPr="005D68D4" w:rsidRDefault="00F66F38" w:rsidP="00F66F38">
            <w:pPr>
              <w:rPr>
                <w:rFonts w:ascii="Arial" w:hAnsi="Arial" w:cs="Arial"/>
                <w:b/>
                <w:bCs/>
                <w:sz w:val="18"/>
                <w:szCs w:val="18"/>
              </w:rPr>
            </w:pPr>
          </w:p>
        </w:tc>
        <w:tc>
          <w:tcPr>
            <w:tcW w:w="7744" w:type="dxa"/>
            <w:shd w:val="clear" w:color="auto" w:fill="auto"/>
          </w:tcPr>
          <w:p w14:paraId="4B6960F7"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24B9B6AE" w14:textId="77777777" w:rsidR="00F66F38" w:rsidRDefault="00F66F38" w:rsidP="00F66F38">
            <w:pPr>
              <w:rPr>
                <w:rFonts w:ascii="Arial" w:hAnsi="Arial" w:cs="Arial"/>
                <w:sz w:val="18"/>
                <w:szCs w:val="18"/>
              </w:rPr>
            </w:pPr>
          </w:p>
          <w:p w14:paraId="03A1E79D" w14:textId="1109944B" w:rsidR="00F66F38" w:rsidRDefault="00F66F38" w:rsidP="00F66F38">
            <w:pPr>
              <w:rPr>
                <w:rFonts w:ascii="Arial" w:hAnsi="Arial" w:cs="Arial"/>
                <w:sz w:val="18"/>
                <w:szCs w:val="18"/>
              </w:rPr>
            </w:pPr>
            <w:r>
              <w:rPr>
                <w:rFonts w:ascii="Arial" w:hAnsi="Arial" w:cs="Arial"/>
                <w:sz w:val="18"/>
                <w:szCs w:val="18"/>
              </w:rPr>
              <w:t xml:space="preserve">The default scope linked to the </w:t>
            </w:r>
            <w:ins w:id="1015" w:author="Jamal, Zaher CWK" w:date="2015-06-16T12:25:00Z">
              <w:r w:rsidR="00072D46">
                <w:rPr>
                  <w:rFonts w:ascii="Arial" w:hAnsi="Arial" w:cs="Arial"/>
                  <w:sz w:val="18"/>
                  <w:szCs w:val="18"/>
                </w:rPr>
                <w:t>Member</w:t>
              </w:r>
              <w:r w:rsidR="00072D46" w:rsidDel="00072D46">
                <w:rPr>
                  <w:rFonts w:ascii="Arial" w:hAnsi="Arial" w:cs="Arial"/>
                  <w:sz w:val="18"/>
                  <w:szCs w:val="18"/>
                </w:rPr>
                <w:t xml:space="preserve"> </w:t>
              </w:r>
            </w:ins>
            <w:del w:id="1016" w:author="Jamal, Zaher CWK" w:date="2015-06-16T12:25:00Z">
              <w:r w:rsidR="003B2D50" w:rsidDel="00072D46">
                <w:rPr>
                  <w:rFonts w:ascii="Arial" w:hAnsi="Arial" w:cs="Arial"/>
                  <w:sz w:val="18"/>
                  <w:szCs w:val="18"/>
                </w:rPr>
                <w:delText>User</w:delText>
              </w:r>
              <w:r w:rsidDel="00072D46">
                <w:rPr>
                  <w:rFonts w:ascii="Arial" w:hAnsi="Arial" w:cs="Arial"/>
                  <w:sz w:val="18"/>
                  <w:szCs w:val="18"/>
                </w:rPr>
                <w:delText xml:space="preserve"> </w:delText>
              </w:r>
            </w:del>
            <w:r>
              <w:rPr>
                <w:rFonts w:ascii="Arial" w:hAnsi="Arial" w:cs="Arial"/>
                <w:sz w:val="18"/>
                <w:szCs w:val="18"/>
              </w:rPr>
              <w:t>Balance by Age should be “Current Scheme” this should mean that the report is run for the scheme that the user is logged in as.  No lower level permissions should apply.</w:t>
            </w:r>
          </w:p>
          <w:p w14:paraId="753F2090" w14:textId="77777777" w:rsidR="00F66F38" w:rsidRDefault="00F66F38" w:rsidP="00F66F38">
            <w:pPr>
              <w:rPr>
                <w:rFonts w:ascii="Arial" w:hAnsi="Arial" w:cs="Arial"/>
                <w:sz w:val="18"/>
                <w:szCs w:val="18"/>
              </w:rPr>
            </w:pPr>
          </w:p>
          <w:p w14:paraId="11D12CCD"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20B06AF3" w14:textId="77777777" w:rsidR="00F66F38" w:rsidRDefault="00F66F38" w:rsidP="00F66F38">
            <w:pPr>
              <w:rPr>
                <w:rFonts w:ascii="Arial" w:hAnsi="Arial" w:cs="Arial"/>
                <w:sz w:val="18"/>
                <w:szCs w:val="18"/>
              </w:rPr>
            </w:pPr>
          </w:p>
          <w:p w14:paraId="2B03A1C7" w14:textId="3E0E00AC" w:rsidR="00F66F38" w:rsidRDefault="00F66F38" w:rsidP="00F66F38">
            <w:pPr>
              <w:rPr>
                <w:rFonts w:ascii="Arial" w:hAnsi="Arial" w:cs="Arial"/>
                <w:sz w:val="18"/>
                <w:szCs w:val="18"/>
              </w:rPr>
            </w:pPr>
            <w:r>
              <w:rPr>
                <w:rFonts w:ascii="Arial" w:hAnsi="Arial" w:cs="Arial"/>
                <w:sz w:val="18"/>
                <w:szCs w:val="18"/>
              </w:rPr>
              <w:t xml:space="preserve">The default filter linked to the </w:t>
            </w:r>
            <w:ins w:id="1017" w:author="Jamal, Zaher CWK" w:date="2015-06-16T12:26:00Z">
              <w:r w:rsidR="00072D46">
                <w:rPr>
                  <w:rFonts w:ascii="Arial" w:hAnsi="Arial" w:cs="Arial"/>
                  <w:sz w:val="18"/>
                  <w:szCs w:val="18"/>
                </w:rPr>
                <w:t>Member</w:t>
              </w:r>
              <w:r w:rsidR="00072D46" w:rsidDel="00072D46">
                <w:rPr>
                  <w:rFonts w:ascii="Arial" w:hAnsi="Arial" w:cs="Arial"/>
                  <w:sz w:val="18"/>
                  <w:szCs w:val="18"/>
                </w:rPr>
                <w:t xml:space="preserve"> </w:t>
              </w:r>
            </w:ins>
            <w:del w:id="1018" w:author="Jamal, Zaher CWK" w:date="2015-06-16T12:26:00Z">
              <w:r w:rsidR="003B2D50" w:rsidDel="00072D46">
                <w:rPr>
                  <w:rFonts w:ascii="Arial" w:hAnsi="Arial" w:cs="Arial"/>
                  <w:sz w:val="18"/>
                  <w:szCs w:val="18"/>
                </w:rPr>
                <w:delText>User</w:delText>
              </w:r>
              <w:r w:rsidDel="00072D46">
                <w:rPr>
                  <w:rFonts w:ascii="Arial" w:hAnsi="Arial" w:cs="Arial"/>
                  <w:sz w:val="18"/>
                  <w:szCs w:val="18"/>
                </w:rPr>
                <w:delText xml:space="preserve"> </w:delText>
              </w:r>
            </w:del>
            <w:r>
              <w:rPr>
                <w:rFonts w:ascii="Arial" w:hAnsi="Arial" w:cs="Arial"/>
                <w:sz w:val="18"/>
                <w:szCs w:val="18"/>
              </w:rPr>
              <w:t xml:space="preserve">Balance by Age should be the “Standard Filter” this should mean that the report is run for all </w:t>
            </w:r>
            <w:r w:rsidR="003B2D50">
              <w:rPr>
                <w:rFonts w:ascii="Arial" w:hAnsi="Arial" w:cs="Arial"/>
                <w:sz w:val="18"/>
                <w:szCs w:val="18"/>
              </w:rPr>
              <w:t>user</w:t>
            </w:r>
            <w:r>
              <w:rPr>
                <w:rFonts w:ascii="Arial" w:hAnsi="Arial" w:cs="Arial"/>
                <w:sz w:val="18"/>
                <w:szCs w:val="18"/>
              </w:rPr>
              <w:t>s that meet the report criteria.</w:t>
            </w:r>
          </w:p>
          <w:p w14:paraId="45621D4B" w14:textId="77777777" w:rsidR="00F66F38" w:rsidRDefault="00F66F38" w:rsidP="00F66F38">
            <w:pPr>
              <w:rPr>
                <w:rFonts w:ascii="Arial" w:hAnsi="Arial" w:cs="Arial"/>
                <w:sz w:val="18"/>
                <w:szCs w:val="18"/>
              </w:rPr>
            </w:pPr>
          </w:p>
          <w:p w14:paraId="600AA375"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132D97D9" w14:textId="77777777" w:rsidR="00F66F38" w:rsidRDefault="00F66F38" w:rsidP="00F66F38">
            <w:pPr>
              <w:rPr>
                <w:rFonts w:ascii="Arial" w:hAnsi="Arial" w:cs="Arial"/>
                <w:sz w:val="18"/>
                <w:szCs w:val="18"/>
              </w:rPr>
            </w:pPr>
          </w:p>
          <w:p w14:paraId="5727193A"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11FFA528" w14:textId="77777777" w:rsidR="00F66F38" w:rsidRDefault="00F66F38" w:rsidP="00F66F38">
            <w:pPr>
              <w:rPr>
                <w:rFonts w:ascii="Arial" w:hAnsi="Arial" w:cs="Arial"/>
                <w:sz w:val="18"/>
                <w:szCs w:val="18"/>
              </w:rPr>
            </w:pPr>
          </w:p>
          <w:p w14:paraId="176FB644"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TRANSACT_DETAILS&gt;EFF_DT field can be used to obtain the transactions up to the date  entered</w:t>
            </w:r>
          </w:p>
          <w:p w14:paraId="33B0142A" w14:textId="7466F794" w:rsidR="00F66F38" w:rsidRDefault="00F66F38" w:rsidP="00F66F38">
            <w:pPr>
              <w:rPr>
                <w:rFonts w:ascii="Arial" w:hAnsi="Arial" w:cs="Arial"/>
                <w:sz w:val="18"/>
                <w:szCs w:val="18"/>
              </w:rPr>
            </w:pPr>
            <w:r>
              <w:rPr>
                <w:rFonts w:ascii="Arial" w:hAnsi="Arial" w:cs="Arial"/>
                <w:sz w:val="18"/>
                <w:szCs w:val="18"/>
              </w:rPr>
              <w:t xml:space="preserve">The VEMPLOYEES&gt;BIRTHDT field can be used to calculate the </w:t>
            </w:r>
            <w:ins w:id="1019" w:author="Jamal, Zaher CWK" w:date="2015-06-16T12:26:00Z">
              <w:r w:rsidR="00072D46">
                <w:rPr>
                  <w:rFonts w:ascii="Arial" w:hAnsi="Arial" w:cs="Arial"/>
                  <w:sz w:val="18"/>
                  <w:szCs w:val="18"/>
                </w:rPr>
                <w:t>Member</w:t>
              </w:r>
              <w:r w:rsidR="00072D46" w:rsidDel="00072D46">
                <w:rPr>
                  <w:rFonts w:ascii="Arial" w:hAnsi="Arial" w:cs="Arial"/>
                  <w:sz w:val="18"/>
                  <w:szCs w:val="18"/>
                </w:rPr>
                <w:t xml:space="preserve"> </w:t>
              </w:r>
            </w:ins>
            <w:del w:id="1020" w:author="Jamal, Zaher CWK" w:date="2015-06-16T12:26:00Z">
              <w:r w:rsidR="003B2D50" w:rsidDel="00072D46">
                <w:rPr>
                  <w:rFonts w:ascii="Arial" w:hAnsi="Arial" w:cs="Arial"/>
                  <w:sz w:val="18"/>
                  <w:szCs w:val="18"/>
                </w:rPr>
                <w:delText>user</w:delText>
              </w:r>
              <w:r w:rsidDel="00072D46">
                <w:rPr>
                  <w:rFonts w:ascii="Arial" w:hAnsi="Arial" w:cs="Arial"/>
                  <w:sz w:val="18"/>
                  <w:szCs w:val="18"/>
                </w:rPr>
                <w:delText xml:space="preserve">s </w:delText>
              </w:r>
            </w:del>
            <w:r>
              <w:rPr>
                <w:rFonts w:ascii="Arial" w:hAnsi="Arial" w:cs="Arial"/>
                <w:sz w:val="18"/>
                <w:szCs w:val="18"/>
              </w:rPr>
              <w:t>age as at the date entered</w:t>
            </w:r>
          </w:p>
          <w:p w14:paraId="05025159" w14:textId="77777777" w:rsidR="00F66F38" w:rsidRDefault="00F66F38" w:rsidP="00F66F38">
            <w:pPr>
              <w:rPr>
                <w:rFonts w:ascii="Arial" w:hAnsi="Arial" w:cs="Arial"/>
                <w:sz w:val="18"/>
                <w:szCs w:val="18"/>
              </w:rPr>
            </w:pPr>
          </w:p>
          <w:p w14:paraId="44F77EC0"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65C66729" w14:textId="77777777" w:rsidR="00F66F38" w:rsidRDefault="00F66F38" w:rsidP="00F66F38">
            <w:pPr>
              <w:rPr>
                <w:rFonts w:ascii="Arial" w:hAnsi="Arial" w:cs="Arial"/>
                <w:sz w:val="18"/>
                <w:szCs w:val="18"/>
              </w:rPr>
            </w:pPr>
          </w:p>
          <w:p w14:paraId="077080D1" w14:textId="168C027C"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w:t>
            </w:r>
            <w:ins w:id="1021" w:author="Jamal, Zaher CWK" w:date="2015-06-16T12:26:00Z">
              <w:r w:rsidR="00072D46">
                <w:rPr>
                  <w:rFonts w:ascii="Arial" w:hAnsi="Arial" w:cs="Arial"/>
                  <w:sz w:val="18"/>
                  <w:szCs w:val="18"/>
                </w:rPr>
                <w:t>Member</w:t>
              </w:r>
              <w:r w:rsidR="00072D46" w:rsidDel="00072D46">
                <w:rPr>
                  <w:rFonts w:ascii="Arial" w:hAnsi="Arial" w:cs="Arial"/>
                  <w:sz w:val="18"/>
                  <w:szCs w:val="18"/>
                </w:rPr>
                <w:t xml:space="preserve"> </w:t>
              </w:r>
            </w:ins>
            <w:del w:id="1022" w:author="Jamal, Zaher CWK" w:date="2015-06-16T12:26:00Z">
              <w:r w:rsidR="003B2D50" w:rsidDel="00072D46">
                <w:rPr>
                  <w:rFonts w:ascii="Arial" w:hAnsi="Arial" w:cs="Arial"/>
                  <w:sz w:val="18"/>
                  <w:szCs w:val="18"/>
                </w:rPr>
                <w:delText>User</w:delText>
              </w:r>
              <w:r w:rsidDel="00072D46">
                <w:rPr>
                  <w:rFonts w:ascii="Arial" w:hAnsi="Arial" w:cs="Arial"/>
                  <w:sz w:val="18"/>
                  <w:szCs w:val="18"/>
                </w:rPr>
                <w:delText xml:space="preserve"> </w:delText>
              </w:r>
            </w:del>
            <w:r>
              <w:rPr>
                <w:rFonts w:ascii="Arial" w:hAnsi="Arial" w:cs="Arial"/>
                <w:sz w:val="18"/>
                <w:szCs w:val="18"/>
              </w:rPr>
              <w:t>Balance by Age the system needs to obtain the following data as at the date entered:</w:t>
            </w:r>
          </w:p>
          <w:p w14:paraId="020A7B24" w14:textId="77777777" w:rsidR="00F66F38" w:rsidRDefault="00F66F38" w:rsidP="00F66F38">
            <w:pPr>
              <w:rPr>
                <w:rFonts w:ascii="Arial" w:hAnsi="Arial" w:cs="Arial"/>
                <w:sz w:val="18"/>
                <w:szCs w:val="18"/>
              </w:rPr>
            </w:pPr>
          </w:p>
          <w:p w14:paraId="6722C3CE" w14:textId="2B58EC0D" w:rsidR="00F66F38" w:rsidRDefault="00F66F38" w:rsidP="004E06BD">
            <w:pPr>
              <w:numPr>
                <w:ilvl w:val="0"/>
                <w:numId w:val="134"/>
              </w:numPr>
              <w:rPr>
                <w:rFonts w:ascii="Arial" w:hAnsi="Arial" w:cs="Arial"/>
                <w:sz w:val="18"/>
                <w:szCs w:val="18"/>
              </w:rPr>
            </w:pPr>
            <w:r>
              <w:rPr>
                <w:rFonts w:ascii="Arial" w:hAnsi="Arial" w:cs="Arial"/>
                <w:sz w:val="18"/>
                <w:szCs w:val="18"/>
              </w:rPr>
              <w:t xml:space="preserve">Investment balance for each </w:t>
            </w:r>
            <w:ins w:id="1023" w:author="Jamal, Zaher CWK" w:date="2015-06-16T12:26:00Z">
              <w:r w:rsidR="00072D46">
                <w:rPr>
                  <w:rFonts w:ascii="Arial" w:hAnsi="Arial" w:cs="Arial"/>
                  <w:sz w:val="18"/>
                  <w:szCs w:val="18"/>
                </w:rPr>
                <w:t>Member</w:t>
              </w:r>
            </w:ins>
            <w:del w:id="1024" w:author="Jamal, Zaher CWK" w:date="2015-06-16T12:26:00Z">
              <w:r w:rsidR="003B2D50" w:rsidDel="00072D46">
                <w:rPr>
                  <w:rFonts w:ascii="Arial" w:hAnsi="Arial" w:cs="Arial"/>
                  <w:sz w:val="18"/>
                  <w:szCs w:val="18"/>
                </w:rPr>
                <w:delText>user</w:delText>
              </w:r>
            </w:del>
          </w:p>
          <w:p w14:paraId="3BBEAABA" w14:textId="5FCD280D" w:rsidR="00F66F38" w:rsidRDefault="00F66F38" w:rsidP="004E06BD">
            <w:pPr>
              <w:numPr>
                <w:ilvl w:val="0"/>
                <w:numId w:val="134"/>
              </w:numPr>
              <w:rPr>
                <w:rFonts w:ascii="Arial" w:hAnsi="Arial" w:cs="Arial"/>
                <w:sz w:val="18"/>
                <w:szCs w:val="18"/>
              </w:rPr>
            </w:pPr>
            <w:r>
              <w:rPr>
                <w:rFonts w:ascii="Arial" w:hAnsi="Arial" w:cs="Arial"/>
                <w:sz w:val="18"/>
                <w:szCs w:val="18"/>
              </w:rPr>
              <w:t xml:space="preserve">Current age for each </w:t>
            </w:r>
            <w:ins w:id="1025" w:author="Jamal, Zaher CWK" w:date="2015-06-16T12:26:00Z">
              <w:r w:rsidR="00072D46">
                <w:rPr>
                  <w:rFonts w:ascii="Arial" w:hAnsi="Arial" w:cs="Arial"/>
                  <w:sz w:val="18"/>
                  <w:szCs w:val="18"/>
                </w:rPr>
                <w:t>Member</w:t>
              </w:r>
            </w:ins>
            <w:del w:id="1026" w:author="Jamal, Zaher CWK" w:date="2015-06-16T12:26:00Z">
              <w:r w:rsidR="003B2D50" w:rsidDel="00072D46">
                <w:rPr>
                  <w:rFonts w:ascii="Arial" w:hAnsi="Arial" w:cs="Arial"/>
                  <w:sz w:val="18"/>
                  <w:szCs w:val="18"/>
                </w:rPr>
                <w:delText>user</w:delText>
              </w:r>
            </w:del>
          </w:p>
          <w:p w14:paraId="1CA879D7" w14:textId="77777777" w:rsidR="00F66F38" w:rsidRDefault="00F66F38" w:rsidP="004E06BD">
            <w:pPr>
              <w:numPr>
                <w:ilvl w:val="0"/>
                <w:numId w:val="134"/>
              </w:numPr>
              <w:rPr>
                <w:rFonts w:ascii="Arial" w:hAnsi="Arial" w:cs="Arial"/>
                <w:sz w:val="18"/>
                <w:szCs w:val="18"/>
              </w:rPr>
            </w:pPr>
            <w:r>
              <w:rPr>
                <w:rFonts w:ascii="Arial" w:hAnsi="Arial" w:cs="Arial"/>
                <w:sz w:val="18"/>
                <w:szCs w:val="18"/>
              </w:rPr>
              <w:t>Current small-pot triviality limit - needs to be held in config</w:t>
            </w:r>
          </w:p>
          <w:p w14:paraId="0656DF89" w14:textId="77777777" w:rsidR="00F66F38" w:rsidRDefault="00F66F38" w:rsidP="004E06BD">
            <w:pPr>
              <w:numPr>
                <w:ilvl w:val="0"/>
                <w:numId w:val="134"/>
              </w:numPr>
              <w:rPr>
                <w:rFonts w:ascii="Arial" w:hAnsi="Arial" w:cs="Arial"/>
                <w:sz w:val="18"/>
                <w:szCs w:val="18"/>
              </w:rPr>
            </w:pPr>
            <w:r>
              <w:rPr>
                <w:rFonts w:ascii="Arial" w:hAnsi="Arial" w:cs="Arial"/>
                <w:sz w:val="18"/>
                <w:szCs w:val="18"/>
              </w:rPr>
              <w:t>Current triviality limit - needs to be held in config</w:t>
            </w:r>
          </w:p>
          <w:p w14:paraId="4DCA479C" w14:textId="77777777" w:rsidR="00F66F38" w:rsidRDefault="00F66F38" w:rsidP="004E06BD">
            <w:pPr>
              <w:numPr>
                <w:ilvl w:val="0"/>
                <w:numId w:val="134"/>
              </w:numPr>
              <w:rPr>
                <w:rFonts w:ascii="Arial" w:hAnsi="Arial" w:cs="Arial"/>
                <w:sz w:val="18"/>
                <w:szCs w:val="18"/>
              </w:rPr>
            </w:pPr>
            <w:r>
              <w:rPr>
                <w:rFonts w:ascii="Arial" w:hAnsi="Arial" w:cs="Arial"/>
                <w:sz w:val="18"/>
                <w:szCs w:val="18"/>
              </w:rPr>
              <w:t>Current Life Time Allowance (LTA) - needs to be held in config</w:t>
            </w:r>
          </w:p>
          <w:p w14:paraId="642A1864" w14:textId="77777777" w:rsidR="00F66F38" w:rsidRDefault="00F66F38" w:rsidP="00F66F38">
            <w:pPr>
              <w:ind w:left="720"/>
              <w:rPr>
                <w:rFonts w:ascii="Arial" w:hAnsi="Arial" w:cs="Arial"/>
                <w:sz w:val="18"/>
                <w:szCs w:val="18"/>
              </w:rPr>
            </w:pPr>
          </w:p>
          <w:p w14:paraId="3DF6A3AC" w14:textId="2BB320E7" w:rsidR="00F66F38" w:rsidRDefault="00F66F38" w:rsidP="00F66F38">
            <w:pPr>
              <w:rPr>
                <w:rFonts w:ascii="Arial" w:hAnsi="Arial" w:cs="Arial"/>
                <w:sz w:val="18"/>
                <w:szCs w:val="18"/>
              </w:rPr>
            </w:pPr>
            <w:r>
              <w:rPr>
                <w:rFonts w:ascii="Arial" w:hAnsi="Arial" w:cs="Arial"/>
                <w:sz w:val="18"/>
                <w:szCs w:val="18"/>
              </w:rPr>
              <w:t xml:space="preserve">The </w:t>
            </w:r>
            <w:del w:id="1027" w:author="Jamal, Zaher CWK" w:date="2015-06-16T17:01:00Z">
              <w:r w:rsidR="003B2D50" w:rsidDel="00D43E4B">
                <w:rPr>
                  <w:rFonts w:ascii="Arial" w:hAnsi="Arial" w:cs="Arial"/>
                  <w:sz w:val="18"/>
                  <w:szCs w:val="18"/>
                </w:rPr>
                <w:delText>user</w:delText>
              </w:r>
            </w:del>
            <w:ins w:id="1028" w:author="Jamal, Zaher CWK" w:date="2015-06-16T17:01:00Z">
              <w:r w:rsidR="00D43E4B">
                <w:rPr>
                  <w:rFonts w:ascii="Arial" w:hAnsi="Arial" w:cs="Arial"/>
                  <w:sz w:val="18"/>
                  <w:szCs w:val="18"/>
                </w:rPr>
                <w:t>member</w:t>
              </w:r>
            </w:ins>
            <w:r>
              <w:rPr>
                <w:rFonts w:ascii="Arial" w:hAnsi="Arial" w:cs="Arial"/>
                <w:sz w:val="18"/>
                <w:szCs w:val="18"/>
              </w:rPr>
              <w:t xml:space="preserve"> data then needs grouping by age and balance to produce a cross-tab report.  </w:t>
            </w:r>
          </w:p>
          <w:p w14:paraId="39F1D42D" w14:textId="77777777" w:rsidR="00F66F38" w:rsidRDefault="00F66F38" w:rsidP="00F66F38">
            <w:pPr>
              <w:rPr>
                <w:rFonts w:ascii="Arial" w:hAnsi="Arial" w:cs="Arial"/>
                <w:sz w:val="18"/>
                <w:szCs w:val="18"/>
              </w:rPr>
            </w:pPr>
            <w:r>
              <w:rPr>
                <w:rFonts w:ascii="Arial" w:hAnsi="Arial" w:cs="Arial"/>
                <w:sz w:val="18"/>
                <w:szCs w:val="18"/>
              </w:rPr>
              <w:t>Age bandings should be:</w:t>
            </w:r>
          </w:p>
          <w:p w14:paraId="0D65A242" w14:textId="77777777" w:rsidR="00F66F38" w:rsidRDefault="00F66F38" w:rsidP="00F66F38">
            <w:pPr>
              <w:ind w:left="363"/>
              <w:rPr>
                <w:rFonts w:ascii="Arial" w:hAnsi="Arial" w:cs="Arial"/>
                <w:sz w:val="18"/>
                <w:szCs w:val="18"/>
              </w:rPr>
            </w:pPr>
            <w:r>
              <w:rPr>
                <w:rFonts w:ascii="Arial" w:hAnsi="Arial" w:cs="Arial"/>
                <w:sz w:val="18"/>
                <w:szCs w:val="18"/>
              </w:rPr>
              <w:t>&lt;20</w:t>
            </w:r>
          </w:p>
          <w:p w14:paraId="0F0E84A3" w14:textId="77777777" w:rsidR="00F66F38" w:rsidRDefault="00F66F38" w:rsidP="00F66F38">
            <w:pPr>
              <w:ind w:left="363"/>
              <w:rPr>
                <w:rFonts w:ascii="Arial" w:hAnsi="Arial" w:cs="Arial"/>
                <w:sz w:val="18"/>
                <w:szCs w:val="18"/>
              </w:rPr>
            </w:pPr>
            <w:r>
              <w:rPr>
                <w:rFonts w:ascii="Arial" w:hAnsi="Arial" w:cs="Arial"/>
                <w:sz w:val="18"/>
                <w:szCs w:val="18"/>
              </w:rPr>
              <w:t>21-29</w:t>
            </w:r>
          </w:p>
          <w:p w14:paraId="3B031FB5" w14:textId="77777777" w:rsidR="00F66F38" w:rsidRDefault="00F66F38" w:rsidP="00F66F38">
            <w:pPr>
              <w:ind w:left="363"/>
              <w:rPr>
                <w:rFonts w:ascii="Arial" w:hAnsi="Arial" w:cs="Arial"/>
                <w:sz w:val="18"/>
                <w:szCs w:val="18"/>
              </w:rPr>
            </w:pPr>
            <w:r>
              <w:rPr>
                <w:rFonts w:ascii="Arial" w:hAnsi="Arial" w:cs="Arial"/>
                <w:sz w:val="18"/>
                <w:szCs w:val="18"/>
              </w:rPr>
              <w:t>30-39</w:t>
            </w:r>
          </w:p>
          <w:p w14:paraId="01E428F7" w14:textId="77777777" w:rsidR="00F66F38" w:rsidRDefault="00F66F38" w:rsidP="00F66F38">
            <w:pPr>
              <w:ind w:left="363"/>
              <w:rPr>
                <w:rFonts w:ascii="Arial" w:hAnsi="Arial" w:cs="Arial"/>
                <w:sz w:val="18"/>
                <w:szCs w:val="18"/>
              </w:rPr>
            </w:pPr>
            <w:r>
              <w:rPr>
                <w:rFonts w:ascii="Arial" w:hAnsi="Arial" w:cs="Arial"/>
                <w:sz w:val="18"/>
                <w:szCs w:val="18"/>
              </w:rPr>
              <w:t>40-49</w:t>
            </w:r>
          </w:p>
          <w:p w14:paraId="290446C7" w14:textId="77777777" w:rsidR="00F66F38" w:rsidRDefault="00F66F38" w:rsidP="00F66F38">
            <w:pPr>
              <w:ind w:left="363"/>
              <w:rPr>
                <w:rFonts w:ascii="Arial" w:hAnsi="Arial" w:cs="Arial"/>
                <w:sz w:val="18"/>
                <w:szCs w:val="18"/>
              </w:rPr>
            </w:pPr>
            <w:r>
              <w:rPr>
                <w:rFonts w:ascii="Arial" w:hAnsi="Arial" w:cs="Arial"/>
                <w:sz w:val="18"/>
                <w:szCs w:val="18"/>
              </w:rPr>
              <w:t>50-55</w:t>
            </w:r>
          </w:p>
          <w:p w14:paraId="241BF8DE" w14:textId="77777777" w:rsidR="00F66F38" w:rsidRDefault="00F66F38" w:rsidP="00F66F38">
            <w:pPr>
              <w:ind w:left="363"/>
              <w:rPr>
                <w:rFonts w:ascii="Arial" w:hAnsi="Arial" w:cs="Arial"/>
                <w:sz w:val="18"/>
                <w:szCs w:val="18"/>
              </w:rPr>
            </w:pPr>
            <w:r>
              <w:rPr>
                <w:rFonts w:ascii="Arial" w:hAnsi="Arial" w:cs="Arial"/>
                <w:sz w:val="18"/>
                <w:szCs w:val="18"/>
              </w:rPr>
              <w:t>60-64</w:t>
            </w:r>
          </w:p>
          <w:p w14:paraId="60272C72" w14:textId="77777777" w:rsidR="00F66F38" w:rsidRDefault="00F66F38" w:rsidP="00F66F38">
            <w:pPr>
              <w:ind w:left="363"/>
              <w:rPr>
                <w:rFonts w:ascii="Arial" w:hAnsi="Arial" w:cs="Arial"/>
                <w:sz w:val="18"/>
                <w:szCs w:val="18"/>
              </w:rPr>
            </w:pPr>
            <w:r>
              <w:rPr>
                <w:rFonts w:ascii="Arial" w:hAnsi="Arial" w:cs="Arial"/>
                <w:sz w:val="18"/>
                <w:szCs w:val="18"/>
              </w:rPr>
              <w:t>65+</w:t>
            </w:r>
          </w:p>
          <w:p w14:paraId="59E0FC69" w14:textId="77777777" w:rsidR="00F66F38" w:rsidRDefault="00F66F38" w:rsidP="00F66F38">
            <w:pPr>
              <w:rPr>
                <w:rFonts w:ascii="Arial" w:hAnsi="Arial" w:cs="Arial"/>
                <w:sz w:val="18"/>
                <w:szCs w:val="18"/>
              </w:rPr>
            </w:pPr>
          </w:p>
          <w:p w14:paraId="274030AC" w14:textId="77777777" w:rsidR="00F66F38" w:rsidRDefault="00F66F38" w:rsidP="00F66F38">
            <w:pPr>
              <w:rPr>
                <w:rFonts w:ascii="Arial" w:hAnsi="Arial" w:cs="Arial"/>
                <w:sz w:val="18"/>
                <w:szCs w:val="18"/>
              </w:rPr>
            </w:pPr>
            <w:r>
              <w:rPr>
                <w:rFonts w:ascii="Arial" w:hAnsi="Arial" w:cs="Arial"/>
                <w:sz w:val="18"/>
                <w:szCs w:val="18"/>
              </w:rPr>
              <w:t>The investment bandings should be:</w:t>
            </w:r>
          </w:p>
          <w:p w14:paraId="6497F8DE" w14:textId="77777777" w:rsidR="00F66F38" w:rsidRDefault="00F66F38" w:rsidP="00F66F38">
            <w:pPr>
              <w:ind w:left="363"/>
              <w:rPr>
                <w:rFonts w:ascii="Arial" w:hAnsi="Arial" w:cs="Arial"/>
                <w:sz w:val="18"/>
                <w:szCs w:val="18"/>
              </w:rPr>
            </w:pPr>
            <w:r>
              <w:rPr>
                <w:rFonts w:ascii="Arial" w:hAnsi="Arial" w:cs="Arial"/>
                <w:sz w:val="18"/>
                <w:szCs w:val="18"/>
              </w:rPr>
              <w:t>£0.00 to £1,000.00</w:t>
            </w:r>
          </w:p>
          <w:p w14:paraId="35335A4E" w14:textId="77777777" w:rsidR="00F66F38" w:rsidRDefault="00F66F38" w:rsidP="00F66F38">
            <w:pPr>
              <w:ind w:left="363"/>
              <w:rPr>
                <w:rFonts w:ascii="Arial" w:hAnsi="Arial" w:cs="Arial"/>
                <w:sz w:val="18"/>
                <w:szCs w:val="18"/>
              </w:rPr>
            </w:pPr>
            <w:r>
              <w:rPr>
                <w:rFonts w:ascii="Arial" w:hAnsi="Arial" w:cs="Arial"/>
                <w:sz w:val="18"/>
                <w:szCs w:val="18"/>
              </w:rPr>
              <w:t>£1,000.01 to ‘current small-pot triviality limit’</w:t>
            </w:r>
          </w:p>
          <w:p w14:paraId="0E1C2D45" w14:textId="77777777" w:rsidR="00F66F38" w:rsidRDefault="00F66F38" w:rsidP="00F66F38">
            <w:pPr>
              <w:ind w:left="363"/>
              <w:rPr>
                <w:rFonts w:ascii="Arial" w:hAnsi="Arial" w:cs="Arial"/>
                <w:sz w:val="18"/>
                <w:szCs w:val="18"/>
              </w:rPr>
            </w:pPr>
            <w:r>
              <w:rPr>
                <w:rFonts w:ascii="Arial" w:hAnsi="Arial" w:cs="Arial"/>
                <w:sz w:val="18"/>
                <w:szCs w:val="18"/>
              </w:rPr>
              <w:t>‘current small-pot triviality limit’+£ 0.01 to ‘current triviality limit’</w:t>
            </w:r>
          </w:p>
          <w:p w14:paraId="6A0155C1" w14:textId="77777777" w:rsidR="00F66F38" w:rsidRDefault="00F66F38" w:rsidP="00F66F38">
            <w:pPr>
              <w:ind w:left="363"/>
              <w:rPr>
                <w:rFonts w:ascii="Arial" w:hAnsi="Arial" w:cs="Arial"/>
                <w:sz w:val="18"/>
                <w:szCs w:val="18"/>
              </w:rPr>
            </w:pPr>
            <w:r>
              <w:rPr>
                <w:rFonts w:ascii="Arial" w:hAnsi="Arial" w:cs="Arial"/>
                <w:sz w:val="18"/>
                <w:szCs w:val="18"/>
              </w:rPr>
              <w:t>‘current triviality limit’+£0.01 to £50,000.00</w:t>
            </w:r>
          </w:p>
          <w:p w14:paraId="5043B4F7" w14:textId="77777777" w:rsidR="00F66F38" w:rsidRDefault="00F66F38" w:rsidP="00F66F38">
            <w:pPr>
              <w:ind w:left="363"/>
              <w:rPr>
                <w:rFonts w:ascii="Arial" w:hAnsi="Arial" w:cs="Arial"/>
                <w:sz w:val="18"/>
                <w:szCs w:val="18"/>
              </w:rPr>
            </w:pPr>
            <w:r>
              <w:rPr>
                <w:rFonts w:ascii="Arial" w:hAnsi="Arial" w:cs="Arial"/>
                <w:sz w:val="18"/>
                <w:szCs w:val="18"/>
              </w:rPr>
              <w:t>£50,000.01 to £100,000.00</w:t>
            </w:r>
          </w:p>
          <w:p w14:paraId="50823821" w14:textId="77777777" w:rsidR="00F66F38" w:rsidRDefault="00F66F38" w:rsidP="00F66F38">
            <w:pPr>
              <w:ind w:left="363"/>
              <w:rPr>
                <w:rFonts w:ascii="Arial" w:hAnsi="Arial" w:cs="Arial"/>
                <w:sz w:val="18"/>
                <w:szCs w:val="18"/>
              </w:rPr>
            </w:pPr>
            <w:r>
              <w:rPr>
                <w:rFonts w:ascii="Arial" w:hAnsi="Arial" w:cs="Arial"/>
                <w:sz w:val="18"/>
                <w:szCs w:val="18"/>
              </w:rPr>
              <w:t>£100,000.01 to £500, 000.00</w:t>
            </w:r>
          </w:p>
          <w:p w14:paraId="2EB02002" w14:textId="77777777" w:rsidR="00F66F38" w:rsidRDefault="00F66F38" w:rsidP="00F66F38">
            <w:pPr>
              <w:ind w:left="363"/>
              <w:rPr>
                <w:rFonts w:ascii="Arial" w:hAnsi="Arial" w:cs="Arial"/>
                <w:sz w:val="18"/>
                <w:szCs w:val="18"/>
              </w:rPr>
            </w:pPr>
            <w:r>
              <w:rPr>
                <w:rFonts w:ascii="Arial" w:hAnsi="Arial" w:cs="Arial"/>
                <w:sz w:val="18"/>
                <w:szCs w:val="18"/>
              </w:rPr>
              <w:t>£500,000.01 to £1,000,000.00</w:t>
            </w:r>
          </w:p>
          <w:p w14:paraId="35C8B449" w14:textId="77777777" w:rsidR="00F66F38" w:rsidRDefault="00F66F38" w:rsidP="00F66F38">
            <w:pPr>
              <w:ind w:left="363"/>
              <w:rPr>
                <w:rFonts w:ascii="Arial" w:hAnsi="Arial" w:cs="Arial"/>
                <w:sz w:val="18"/>
                <w:szCs w:val="18"/>
              </w:rPr>
            </w:pPr>
            <w:r>
              <w:rPr>
                <w:rFonts w:ascii="Arial" w:hAnsi="Arial" w:cs="Arial"/>
                <w:sz w:val="18"/>
                <w:szCs w:val="18"/>
              </w:rPr>
              <w:t>£1,000,000.01 to current LTA</w:t>
            </w:r>
          </w:p>
          <w:p w14:paraId="6FB919E7" w14:textId="77777777" w:rsidR="00F66F38" w:rsidRDefault="00F66F38" w:rsidP="00F66F38">
            <w:pPr>
              <w:ind w:left="363"/>
              <w:rPr>
                <w:rFonts w:ascii="Arial" w:hAnsi="Arial" w:cs="Arial"/>
                <w:sz w:val="18"/>
                <w:szCs w:val="18"/>
              </w:rPr>
            </w:pPr>
            <w:r>
              <w:rPr>
                <w:rFonts w:ascii="Arial" w:hAnsi="Arial" w:cs="Arial"/>
                <w:sz w:val="18"/>
                <w:szCs w:val="18"/>
              </w:rPr>
              <w:t>Current LTA+£0.01 +</w:t>
            </w:r>
          </w:p>
          <w:p w14:paraId="2B239467" w14:textId="77777777" w:rsidR="00F66F38" w:rsidRDefault="00F66F38" w:rsidP="00F66F38">
            <w:pPr>
              <w:rPr>
                <w:rFonts w:ascii="Arial" w:hAnsi="Arial" w:cs="Arial"/>
                <w:sz w:val="18"/>
                <w:szCs w:val="18"/>
              </w:rPr>
            </w:pPr>
          </w:p>
          <w:p w14:paraId="0F00F309"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32785BEA" w14:textId="77777777" w:rsidR="00F66F38" w:rsidRDefault="00F66F38" w:rsidP="00F66F38">
            <w:pPr>
              <w:rPr>
                <w:rFonts w:ascii="Arial" w:hAnsi="Arial" w:cs="Arial"/>
                <w:sz w:val="18"/>
                <w:szCs w:val="18"/>
              </w:rPr>
            </w:pPr>
          </w:p>
          <w:p w14:paraId="4E6AE9F6"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769E66EB" w14:textId="77777777" w:rsidR="00F66F38" w:rsidRDefault="00F66F38" w:rsidP="00F66F38">
            <w:pPr>
              <w:rPr>
                <w:rFonts w:ascii="Arial" w:hAnsi="Arial" w:cs="Arial"/>
                <w:sz w:val="18"/>
                <w:szCs w:val="18"/>
              </w:rPr>
            </w:pPr>
          </w:p>
          <w:p w14:paraId="35DF3C6F" w14:textId="7087F67F" w:rsidR="00F66F38" w:rsidRDefault="00F66F38" w:rsidP="004E06BD">
            <w:pPr>
              <w:numPr>
                <w:ilvl w:val="0"/>
                <w:numId w:val="106"/>
              </w:numPr>
              <w:rPr>
                <w:rFonts w:ascii="Arial" w:hAnsi="Arial" w:cs="Arial"/>
                <w:sz w:val="18"/>
                <w:szCs w:val="18"/>
              </w:rPr>
            </w:pPr>
            <w:r>
              <w:rPr>
                <w:rFonts w:ascii="Arial" w:hAnsi="Arial" w:cs="Arial"/>
                <w:sz w:val="18"/>
                <w:szCs w:val="18"/>
              </w:rPr>
              <w:t xml:space="preserve">Header - </w:t>
            </w:r>
            <w:del w:id="1029" w:author="Jamal, Zaher CWK" w:date="2015-06-16T17:01:00Z">
              <w:r w:rsidR="003B2D50" w:rsidDel="00D43E4B">
                <w:rPr>
                  <w:rFonts w:ascii="Arial" w:hAnsi="Arial" w:cs="Arial"/>
                  <w:sz w:val="18"/>
                  <w:szCs w:val="18"/>
                </w:rPr>
                <w:delText>User</w:delText>
              </w:r>
            </w:del>
            <w:ins w:id="1030" w:author="Jamal, Zaher CWK" w:date="2015-06-16T17:01:00Z">
              <w:r w:rsidR="00D43E4B">
                <w:rPr>
                  <w:rFonts w:ascii="Arial" w:hAnsi="Arial" w:cs="Arial"/>
                  <w:sz w:val="18"/>
                  <w:szCs w:val="18"/>
                </w:rPr>
                <w:t>Member</w:t>
              </w:r>
            </w:ins>
            <w:r>
              <w:rPr>
                <w:rFonts w:ascii="Arial" w:hAnsi="Arial" w:cs="Arial"/>
                <w:sz w:val="18"/>
                <w:szCs w:val="18"/>
              </w:rPr>
              <w:t xml:space="preserve"> Balance by Age for {Scheme Name} as at {dd/mm/yyyy} (if the scope used means that multiple schemes are selected then do not display (for {Scheme Name}).</w:t>
            </w:r>
          </w:p>
          <w:p w14:paraId="501E39ED"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32A11D81"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69F5A09F" w14:textId="77777777" w:rsidR="00F66F38" w:rsidRDefault="00F66F38" w:rsidP="004E06BD">
            <w:pPr>
              <w:numPr>
                <w:ilvl w:val="0"/>
                <w:numId w:val="106"/>
              </w:numPr>
              <w:rPr>
                <w:rFonts w:ascii="Arial" w:hAnsi="Arial" w:cs="Arial"/>
                <w:sz w:val="18"/>
                <w:szCs w:val="18"/>
              </w:rPr>
            </w:pPr>
            <w:r>
              <w:rPr>
                <w:rFonts w:ascii="Arial" w:hAnsi="Arial" w:cs="Arial"/>
                <w:sz w:val="18"/>
                <w:szCs w:val="18"/>
              </w:rPr>
              <w:t>Balance Bandings</w:t>
            </w:r>
          </w:p>
          <w:p w14:paraId="0F1FEDE6" w14:textId="77777777" w:rsidR="00F66F38" w:rsidRDefault="00F66F38" w:rsidP="004E06BD">
            <w:pPr>
              <w:numPr>
                <w:ilvl w:val="0"/>
                <w:numId w:val="106"/>
              </w:numPr>
              <w:rPr>
                <w:rFonts w:ascii="Arial" w:hAnsi="Arial" w:cs="Arial"/>
                <w:sz w:val="18"/>
                <w:szCs w:val="18"/>
              </w:rPr>
            </w:pPr>
            <w:r>
              <w:rPr>
                <w:rFonts w:ascii="Arial" w:hAnsi="Arial" w:cs="Arial"/>
                <w:sz w:val="18"/>
                <w:szCs w:val="18"/>
              </w:rPr>
              <w:t>Age Bandings</w:t>
            </w:r>
          </w:p>
          <w:p w14:paraId="56F646E0" w14:textId="7C172BAD" w:rsidR="00F66F38" w:rsidRDefault="00F66F38" w:rsidP="004E06BD">
            <w:pPr>
              <w:numPr>
                <w:ilvl w:val="0"/>
                <w:numId w:val="106"/>
              </w:numPr>
              <w:rPr>
                <w:rFonts w:ascii="Arial" w:hAnsi="Arial" w:cs="Arial"/>
                <w:sz w:val="18"/>
                <w:szCs w:val="18"/>
              </w:rPr>
            </w:pPr>
            <w:r>
              <w:rPr>
                <w:rFonts w:ascii="Arial" w:hAnsi="Arial" w:cs="Arial"/>
                <w:sz w:val="18"/>
                <w:szCs w:val="18"/>
              </w:rPr>
              <w:t xml:space="preserve">Count of </w:t>
            </w:r>
            <w:del w:id="1031" w:author="Jamal, Zaher CWK" w:date="2015-06-16T17:01:00Z">
              <w:r w:rsidR="003B2D50" w:rsidDel="00D43E4B">
                <w:rPr>
                  <w:rFonts w:ascii="Arial" w:hAnsi="Arial" w:cs="Arial"/>
                  <w:sz w:val="18"/>
                  <w:szCs w:val="18"/>
                </w:rPr>
                <w:delText>user</w:delText>
              </w:r>
            </w:del>
            <w:ins w:id="1032" w:author="Jamal, Zaher CWK" w:date="2015-06-16T17:01:00Z">
              <w:r w:rsidR="00D43E4B">
                <w:rPr>
                  <w:rFonts w:ascii="Arial" w:hAnsi="Arial" w:cs="Arial"/>
                  <w:sz w:val="18"/>
                  <w:szCs w:val="18"/>
                </w:rPr>
                <w:t>member</w:t>
              </w:r>
            </w:ins>
            <w:r>
              <w:rPr>
                <w:rFonts w:ascii="Arial" w:hAnsi="Arial" w:cs="Arial"/>
                <w:sz w:val="18"/>
                <w:szCs w:val="18"/>
              </w:rPr>
              <w:t>s in each band</w:t>
            </w:r>
          </w:p>
          <w:p w14:paraId="4109F3AA" w14:textId="77777777" w:rsidR="00F66F38" w:rsidRDefault="00F66F38" w:rsidP="004E06BD">
            <w:pPr>
              <w:numPr>
                <w:ilvl w:val="0"/>
                <w:numId w:val="106"/>
              </w:numPr>
              <w:rPr>
                <w:rFonts w:ascii="Arial" w:hAnsi="Arial" w:cs="Arial"/>
                <w:sz w:val="18"/>
                <w:szCs w:val="18"/>
              </w:rPr>
            </w:pPr>
            <w:r>
              <w:rPr>
                <w:rFonts w:ascii="Arial" w:hAnsi="Arial" w:cs="Arial"/>
                <w:sz w:val="18"/>
                <w:szCs w:val="18"/>
              </w:rPr>
              <w:t>Totals for each Age and Balance bands</w:t>
            </w:r>
          </w:p>
          <w:p w14:paraId="35D59700" w14:textId="77777777" w:rsidR="00F66F38" w:rsidRDefault="00F66F38" w:rsidP="00F66F38">
            <w:pPr>
              <w:rPr>
                <w:rFonts w:ascii="Arial" w:hAnsi="Arial" w:cs="Arial"/>
                <w:sz w:val="18"/>
                <w:szCs w:val="18"/>
              </w:rPr>
            </w:pPr>
          </w:p>
          <w:p w14:paraId="5E0EB776"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tbl>
            <w:tblPr>
              <w:tblW w:w="7508" w:type="dxa"/>
              <w:tblLook w:val="04A0" w:firstRow="1" w:lastRow="0" w:firstColumn="1" w:lastColumn="0" w:noHBand="0" w:noVBand="1"/>
            </w:tblPr>
            <w:tblGrid>
              <w:gridCol w:w="1240"/>
              <w:gridCol w:w="310"/>
              <w:gridCol w:w="1240"/>
              <w:gridCol w:w="488"/>
              <w:gridCol w:w="509"/>
              <w:gridCol w:w="509"/>
              <w:gridCol w:w="509"/>
              <w:gridCol w:w="509"/>
              <w:gridCol w:w="509"/>
              <w:gridCol w:w="509"/>
              <w:gridCol w:w="488"/>
              <w:gridCol w:w="688"/>
            </w:tblGrid>
            <w:tr w:rsidR="00F66F38" w:rsidRPr="008421C8" w14:paraId="3B2480B8" w14:textId="77777777" w:rsidTr="008421C8">
              <w:trPr>
                <w:trHeight w:val="186"/>
              </w:trPr>
              <w:tc>
                <w:tcPr>
                  <w:tcW w:w="1240" w:type="dxa"/>
                  <w:tcBorders>
                    <w:top w:val="single" w:sz="8" w:space="0" w:color="auto"/>
                    <w:left w:val="single" w:sz="8" w:space="0" w:color="auto"/>
                    <w:bottom w:val="single" w:sz="8" w:space="0" w:color="auto"/>
                    <w:right w:val="nil"/>
                  </w:tcBorders>
                  <w:shd w:val="clear" w:color="auto" w:fill="auto"/>
                  <w:noWrap/>
                  <w:vAlign w:val="center"/>
                  <w:hideMark/>
                </w:tcPr>
                <w:p w14:paraId="75A1093F"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310" w:type="dxa"/>
                  <w:tcBorders>
                    <w:top w:val="single" w:sz="8" w:space="0" w:color="auto"/>
                    <w:left w:val="nil"/>
                    <w:bottom w:val="single" w:sz="8" w:space="0" w:color="auto"/>
                    <w:right w:val="nil"/>
                  </w:tcBorders>
                  <w:shd w:val="clear" w:color="auto" w:fill="auto"/>
                  <w:noWrap/>
                  <w:vAlign w:val="center"/>
                  <w:hideMark/>
                </w:tcPr>
                <w:p w14:paraId="3DECBEDB"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1240" w:type="dxa"/>
                  <w:tcBorders>
                    <w:top w:val="single" w:sz="8" w:space="0" w:color="auto"/>
                    <w:left w:val="nil"/>
                    <w:bottom w:val="single" w:sz="8" w:space="0" w:color="auto"/>
                    <w:right w:val="single" w:sz="8" w:space="0" w:color="auto"/>
                  </w:tcBorders>
                  <w:shd w:val="clear" w:color="auto" w:fill="auto"/>
                  <w:noWrap/>
                  <w:vAlign w:val="center"/>
                  <w:hideMark/>
                </w:tcPr>
                <w:p w14:paraId="3E62B2E6"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488" w:type="dxa"/>
                  <w:tcBorders>
                    <w:top w:val="single" w:sz="8" w:space="0" w:color="auto"/>
                    <w:left w:val="nil"/>
                    <w:bottom w:val="single" w:sz="8" w:space="0" w:color="auto"/>
                    <w:right w:val="single" w:sz="8" w:space="0" w:color="auto"/>
                  </w:tcBorders>
                  <w:shd w:val="clear" w:color="000000" w:fill="D9D9D9"/>
                  <w:noWrap/>
                  <w:vAlign w:val="center"/>
                  <w:hideMark/>
                </w:tcPr>
                <w:p w14:paraId="6B75E523"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&lt;20</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24E469C6"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21-29</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69BAA6B8"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30-39</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389AE039"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40-49</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2898BC75"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50-54</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06828E81"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55-59</w:t>
                  </w:r>
                </w:p>
              </w:tc>
              <w:tc>
                <w:tcPr>
                  <w:tcW w:w="509" w:type="dxa"/>
                  <w:tcBorders>
                    <w:top w:val="single" w:sz="8" w:space="0" w:color="auto"/>
                    <w:left w:val="nil"/>
                    <w:bottom w:val="single" w:sz="8" w:space="0" w:color="auto"/>
                    <w:right w:val="single" w:sz="8" w:space="0" w:color="auto"/>
                  </w:tcBorders>
                  <w:shd w:val="clear" w:color="000000" w:fill="D9D9D9"/>
                  <w:noWrap/>
                  <w:vAlign w:val="center"/>
                  <w:hideMark/>
                </w:tcPr>
                <w:p w14:paraId="59A18E9A"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60-64</w:t>
                  </w:r>
                </w:p>
              </w:tc>
              <w:tc>
                <w:tcPr>
                  <w:tcW w:w="488" w:type="dxa"/>
                  <w:tcBorders>
                    <w:top w:val="single" w:sz="8" w:space="0" w:color="auto"/>
                    <w:left w:val="nil"/>
                    <w:bottom w:val="single" w:sz="8" w:space="0" w:color="auto"/>
                    <w:right w:val="single" w:sz="8" w:space="0" w:color="auto"/>
                  </w:tcBorders>
                  <w:shd w:val="clear" w:color="000000" w:fill="D9D9D9"/>
                  <w:noWrap/>
                  <w:vAlign w:val="center"/>
                  <w:hideMark/>
                </w:tcPr>
                <w:p w14:paraId="25E89C70" w14:textId="77777777" w:rsidR="00F66F38" w:rsidRPr="008421C8" w:rsidRDefault="00F66F38" w:rsidP="00F66F38">
                  <w:pPr>
                    <w:jc w:val="center"/>
                    <w:rPr>
                      <w:rFonts w:ascii="Arial" w:hAnsi="Arial" w:cs="Arial"/>
                      <w:b/>
                      <w:bCs/>
                      <w:color w:val="000000"/>
                      <w:sz w:val="16"/>
                      <w:szCs w:val="16"/>
                      <w:lang w:eastAsia="en-GB"/>
                    </w:rPr>
                  </w:pPr>
                  <w:r w:rsidRPr="008421C8">
                    <w:rPr>
                      <w:rFonts w:ascii="Arial" w:hAnsi="Arial" w:cs="Arial"/>
                      <w:b/>
                      <w:bCs/>
                      <w:color w:val="000000"/>
                      <w:sz w:val="16"/>
                      <w:szCs w:val="16"/>
                      <w:lang w:eastAsia="en-GB"/>
                    </w:rPr>
                    <w:t>65+</w:t>
                  </w:r>
                </w:p>
              </w:tc>
              <w:tc>
                <w:tcPr>
                  <w:tcW w:w="688" w:type="dxa"/>
                  <w:tcBorders>
                    <w:top w:val="single" w:sz="8" w:space="0" w:color="auto"/>
                    <w:left w:val="nil"/>
                    <w:bottom w:val="single" w:sz="8" w:space="0" w:color="auto"/>
                    <w:right w:val="single" w:sz="8" w:space="0" w:color="auto"/>
                  </w:tcBorders>
                  <w:shd w:val="clear" w:color="000000" w:fill="D9D9D9"/>
                  <w:noWrap/>
                  <w:vAlign w:val="center"/>
                  <w:hideMark/>
                </w:tcPr>
                <w:p w14:paraId="67C63D24"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Totals</w:t>
                  </w:r>
                </w:p>
              </w:tc>
            </w:tr>
            <w:tr w:rsidR="00F66F38" w:rsidRPr="008421C8" w14:paraId="62FF690D"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026AE93D"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£0.00</w:t>
                  </w:r>
                </w:p>
              </w:tc>
              <w:tc>
                <w:tcPr>
                  <w:tcW w:w="310" w:type="dxa"/>
                  <w:tcBorders>
                    <w:top w:val="nil"/>
                    <w:left w:val="nil"/>
                    <w:bottom w:val="single" w:sz="8" w:space="0" w:color="auto"/>
                    <w:right w:val="nil"/>
                  </w:tcBorders>
                  <w:shd w:val="clear" w:color="000000" w:fill="D9D9D9"/>
                  <w:noWrap/>
                  <w:vAlign w:val="center"/>
                  <w:hideMark/>
                </w:tcPr>
                <w:p w14:paraId="5A828D32"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5D6F8E4E"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£1,000.00</w:t>
                  </w:r>
                </w:p>
              </w:tc>
              <w:tc>
                <w:tcPr>
                  <w:tcW w:w="488" w:type="dxa"/>
                  <w:tcBorders>
                    <w:top w:val="nil"/>
                    <w:left w:val="nil"/>
                    <w:bottom w:val="single" w:sz="8" w:space="0" w:color="auto"/>
                    <w:right w:val="single" w:sz="8" w:space="0" w:color="auto"/>
                  </w:tcBorders>
                  <w:shd w:val="clear" w:color="auto" w:fill="auto"/>
                  <w:noWrap/>
                  <w:vAlign w:val="center"/>
                  <w:hideMark/>
                </w:tcPr>
                <w:p w14:paraId="1BB340B2"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20</w:t>
                  </w:r>
                </w:p>
              </w:tc>
              <w:tc>
                <w:tcPr>
                  <w:tcW w:w="509" w:type="dxa"/>
                  <w:tcBorders>
                    <w:top w:val="nil"/>
                    <w:left w:val="nil"/>
                    <w:bottom w:val="single" w:sz="8" w:space="0" w:color="auto"/>
                    <w:right w:val="single" w:sz="8" w:space="0" w:color="auto"/>
                  </w:tcBorders>
                  <w:shd w:val="clear" w:color="auto" w:fill="auto"/>
                  <w:noWrap/>
                  <w:vAlign w:val="center"/>
                  <w:hideMark/>
                </w:tcPr>
                <w:p w14:paraId="46C5B7E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15</w:t>
                  </w:r>
                </w:p>
              </w:tc>
              <w:tc>
                <w:tcPr>
                  <w:tcW w:w="509" w:type="dxa"/>
                  <w:tcBorders>
                    <w:top w:val="nil"/>
                    <w:left w:val="nil"/>
                    <w:bottom w:val="single" w:sz="8" w:space="0" w:color="auto"/>
                    <w:right w:val="single" w:sz="8" w:space="0" w:color="auto"/>
                  </w:tcBorders>
                  <w:shd w:val="clear" w:color="auto" w:fill="auto"/>
                  <w:noWrap/>
                  <w:vAlign w:val="center"/>
                  <w:hideMark/>
                </w:tcPr>
                <w:p w14:paraId="2A2C8DC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w:t>
                  </w:r>
                </w:p>
              </w:tc>
              <w:tc>
                <w:tcPr>
                  <w:tcW w:w="509" w:type="dxa"/>
                  <w:tcBorders>
                    <w:top w:val="nil"/>
                    <w:left w:val="nil"/>
                    <w:bottom w:val="single" w:sz="8" w:space="0" w:color="auto"/>
                    <w:right w:val="single" w:sz="8" w:space="0" w:color="auto"/>
                  </w:tcBorders>
                  <w:shd w:val="clear" w:color="auto" w:fill="auto"/>
                  <w:noWrap/>
                  <w:vAlign w:val="center"/>
                  <w:hideMark/>
                </w:tcPr>
                <w:p w14:paraId="0A46FC7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w:t>
                  </w:r>
                </w:p>
              </w:tc>
              <w:tc>
                <w:tcPr>
                  <w:tcW w:w="509" w:type="dxa"/>
                  <w:tcBorders>
                    <w:top w:val="nil"/>
                    <w:left w:val="nil"/>
                    <w:bottom w:val="single" w:sz="8" w:space="0" w:color="auto"/>
                    <w:right w:val="single" w:sz="8" w:space="0" w:color="auto"/>
                  </w:tcBorders>
                  <w:shd w:val="clear" w:color="auto" w:fill="auto"/>
                  <w:noWrap/>
                  <w:vAlign w:val="center"/>
                  <w:hideMark/>
                </w:tcPr>
                <w:p w14:paraId="6050CC9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9</w:t>
                  </w:r>
                </w:p>
              </w:tc>
              <w:tc>
                <w:tcPr>
                  <w:tcW w:w="509" w:type="dxa"/>
                  <w:tcBorders>
                    <w:top w:val="nil"/>
                    <w:left w:val="nil"/>
                    <w:bottom w:val="single" w:sz="8" w:space="0" w:color="auto"/>
                    <w:right w:val="single" w:sz="8" w:space="0" w:color="auto"/>
                  </w:tcBorders>
                  <w:shd w:val="clear" w:color="auto" w:fill="auto"/>
                  <w:noWrap/>
                  <w:vAlign w:val="center"/>
                  <w:hideMark/>
                </w:tcPr>
                <w:p w14:paraId="16C53810"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7</w:t>
                  </w:r>
                </w:p>
              </w:tc>
              <w:tc>
                <w:tcPr>
                  <w:tcW w:w="509" w:type="dxa"/>
                  <w:tcBorders>
                    <w:top w:val="nil"/>
                    <w:left w:val="nil"/>
                    <w:bottom w:val="single" w:sz="8" w:space="0" w:color="auto"/>
                    <w:right w:val="single" w:sz="8" w:space="0" w:color="auto"/>
                  </w:tcBorders>
                  <w:shd w:val="clear" w:color="auto" w:fill="auto"/>
                  <w:noWrap/>
                  <w:vAlign w:val="center"/>
                  <w:hideMark/>
                </w:tcPr>
                <w:p w14:paraId="27047FAD"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6</w:t>
                  </w:r>
                </w:p>
              </w:tc>
              <w:tc>
                <w:tcPr>
                  <w:tcW w:w="488" w:type="dxa"/>
                  <w:tcBorders>
                    <w:top w:val="nil"/>
                    <w:left w:val="nil"/>
                    <w:bottom w:val="single" w:sz="8" w:space="0" w:color="auto"/>
                    <w:right w:val="single" w:sz="8" w:space="0" w:color="auto"/>
                  </w:tcBorders>
                  <w:shd w:val="clear" w:color="auto" w:fill="auto"/>
                  <w:noWrap/>
                  <w:vAlign w:val="center"/>
                  <w:hideMark/>
                </w:tcPr>
                <w:p w14:paraId="72A2DCB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8</w:t>
                  </w:r>
                </w:p>
              </w:tc>
              <w:tc>
                <w:tcPr>
                  <w:tcW w:w="688" w:type="dxa"/>
                  <w:tcBorders>
                    <w:top w:val="nil"/>
                    <w:left w:val="nil"/>
                    <w:bottom w:val="single" w:sz="8" w:space="0" w:color="auto"/>
                    <w:right w:val="single" w:sz="8" w:space="0" w:color="auto"/>
                  </w:tcBorders>
                  <w:shd w:val="clear" w:color="auto" w:fill="auto"/>
                  <w:noWrap/>
                  <w:vAlign w:val="center"/>
                  <w:hideMark/>
                </w:tcPr>
                <w:p w14:paraId="6CFA8CFB"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74</w:t>
                  </w:r>
                </w:p>
              </w:tc>
            </w:tr>
            <w:tr w:rsidR="00F66F38" w:rsidRPr="008421C8" w14:paraId="502EBBD4"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7B6DF8E7"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£1,000.01</w:t>
                  </w:r>
                </w:p>
              </w:tc>
              <w:tc>
                <w:tcPr>
                  <w:tcW w:w="310" w:type="dxa"/>
                  <w:tcBorders>
                    <w:top w:val="nil"/>
                    <w:left w:val="nil"/>
                    <w:bottom w:val="single" w:sz="8" w:space="0" w:color="auto"/>
                    <w:right w:val="nil"/>
                  </w:tcBorders>
                  <w:shd w:val="clear" w:color="000000" w:fill="D9D9D9"/>
                  <w:noWrap/>
                  <w:vAlign w:val="center"/>
                  <w:hideMark/>
                </w:tcPr>
                <w:p w14:paraId="44F2A64F"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2BE31039"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£10,000.00</w:t>
                  </w:r>
                </w:p>
              </w:tc>
              <w:tc>
                <w:tcPr>
                  <w:tcW w:w="488" w:type="dxa"/>
                  <w:tcBorders>
                    <w:top w:val="nil"/>
                    <w:left w:val="nil"/>
                    <w:bottom w:val="single" w:sz="8" w:space="0" w:color="auto"/>
                    <w:right w:val="single" w:sz="8" w:space="0" w:color="auto"/>
                  </w:tcBorders>
                  <w:shd w:val="clear" w:color="auto" w:fill="auto"/>
                  <w:noWrap/>
                  <w:vAlign w:val="center"/>
                  <w:hideMark/>
                </w:tcPr>
                <w:p w14:paraId="40F2274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65</w:t>
                  </w:r>
                </w:p>
              </w:tc>
              <w:tc>
                <w:tcPr>
                  <w:tcW w:w="509" w:type="dxa"/>
                  <w:tcBorders>
                    <w:top w:val="nil"/>
                    <w:left w:val="nil"/>
                    <w:bottom w:val="single" w:sz="8" w:space="0" w:color="auto"/>
                    <w:right w:val="single" w:sz="8" w:space="0" w:color="auto"/>
                  </w:tcBorders>
                  <w:shd w:val="clear" w:color="auto" w:fill="auto"/>
                  <w:noWrap/>
                  <w:vAlign w:val="center"/>
                  <w:hideMark/>
                </w:tcPr>
                <w:p w14:paraId="24D9E76D"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42</w:t>
                  </w:r>
                </w:p>
              </w:tc>
              <w:tc>
                <w:tcPr>
                  <w:tcW w:w="509" w:type="dxa"/>
                  <w:tcBorders>
                    <w:top w:val="nil"/>
                    <w:left w:val="nil"/>
                    <w:bottom w:val="single" w:sz="8" w:space="0" w:color="auto"/>
                    <w:right w:val="single" w:sz="8" w:space="0" w:color="auto"/>
                  </w:tcBorders>
                  <w:shd w:val="clear" w:color="auto" w:fill="auto"/>
                  <w:noWrap/>
                  <w:vAlign w:val="center"/>
                  <w:hideMark/>
                </w:tcPr>
                <w:p w14:paraId="568FF426"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33</w:t>
                  </w:r>
                </w:p>
              </w:tc>
              <w:tc>
                <w:tcPr>
                  <w:tcW w:w="509" w:type="dxa"/>
                  <w:tcBorders>
                    <w:top w:val="nil"/>
                    <w:left w:val="nil"/>
                    <w:bottom w:val="single" w:sz="8" w:space="0" w:color="auto"/>
                    <w:right w:val="single" w:sz="8" w:space="0" w:color="auto"/>
                  </w:tcBorders>
                  <w:shd w:val="clear" w:color="auto" w:fill="auto"/>
                  <w:noWrap/>
                  <w:vAlign w:val="center"/>
                  <w:hideMark/>
                </w:tcPr>
                <w:p w14:paraId="6B962E7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21</w:t>
                  </w:r>
                </w:p>
              </w:tc>
              <w:tc>
                <w:tcPr>
                  <w:tcW w:w="509" w:type="dxa"/>
                  <w:tcBorders>
                    <w:top w:val="nil"/>
                    <w:left w:val="nil"/>
                    <w:bottom w:val="single" w:sz="8" w:space="0" w:color="auto"/>
                    <w:right w:val="single" w:sz="8" w:space="0" w:color="auto"/>
                  </w:tcBorders>
                  <w:shd w:val="clear" w:color="auto" w:fill="auto"/>
                  <w:noWrap/>
                  <w:vAlign w:val="center"/>
                  <w:hideMark/>
                </w:tcPr>
                <w:p w14:paraId="7B80A0AE"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16</w:t>
                  </w:r>
                </w:p>
              </w:tc>
              <w:tc>
                <w:tcPr>
                  <w:tcW w:w="509" w:type="dxa"/>
                  <w:tcBorders>
                    <w:top w:val="nil"/>
                    <w:left w:val="nil"/>
                    <w:bottom w:val="single" w:sz="8" w:space="0" w:color="auto"/>
                    <w:right w:val="single" w:sz="8" w:space="0" w:color="auto"/>
                  </w:tcBorders>
                  <w:shd w:val="clear" w:color="auto" w:fill="auto"/>
                  <w:noWrap/>
                  <w:vAlign w:val="center"/>
                  <w:hideMark/>
                </w:tcPr>
                <w:p w14:paraId="10A1285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8</w:t>
                  </w:r>
                </w:p>
              </w:tc>
              <w:tc>
                <w:tcPr>
                  <w:tcW w:w="509" w:type="dxa"/>
                  <w:tcBorders>
                    <w:top w:val="nil"/>
                    <w:left w:val="nil"/>
                    <w:bottom w:val="single" w:sz="8" w:space="0" w:color="auto"/>
                    <w:right w:val="single" w:sz="8" w:space="0" w:color="auto"/>
                  </w:tcBorders>
                  <w:shd w:val="clear" w:color="auto" w:fill="auto"/>
                  <w:noWrap/>
                  <w:vAlign w:val="center"/>
                  <w:hideMark/>
                </w:tcPr>
                <w:p w14:paraId="1194CE66"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w:t>
                  </w:r>
                </w:p>
              </w:tc>
              <w:tc>
                <w:tcPr>
                  <w:tcW w:w="488" w:type="dxa"/>
                  <w:tcBorders>
                    <w:top w:val="nil"/>
                    <w:left w:val="nil"/>
                    <w:bottom w:val="single" w:sz="8" w:space="0" w:color="auto"/>
                    <w:right w:val="single" w:sz="8" w:space="0" w:color="auto"/>
                  </w:tcBorders>
                  <w:shd w:val="clear" w:color="auto" w:fill="auto"/>
                  <w:noWrap/>
                  <w:vAlign w:val="center"/>
                  <w:hideMark/>
                </w:tcPr>
                <w:p w14:paraId="14BED528"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w:t>
                  </w:r>
                </w:p>
              </w:tc>
              <w:tc>
                <w:tcPr>
                  <w:tcW w:w="688" w:type="dxa"/>
                  <w:tcBorders>
                    <w:top w:val="nil"/>
                    <w:left w:val="nil"/>
                    <w:bottom w:val="single" w:sz="8" w:space="0" w:color="auto"/>
                    <w:right w:val="single" w:sz="8" w:space="0" w:color="auto"/>
                  </w:tcBorders>
                  <w:shd w:val="clear" w:color="auto" w:fill="auto"/>
                  <w:noWrap/>
                  <w:vAlign w:val="center"/>
                  <w:hideMark/>
                </w:tcPr>
                <w:p w14:paraId="7804188C"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192</w:t>
                  </w:r>
                </w:p>
              </w:tc>
            </w:tr>
            <w:tr w:rsidR="00F66F38" w:rsidRPr="008421C8" w14:paraId="4D574484"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2BE88F5B"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£10,000.01</w:t>
                  </w:r>
                </w:p>
              </w:tc>
              <w:tc>
                <w:tcPr>
                  <w:tcW w:w="310" w:type="dxa"/>
                  <w:tcBorders>
                    <w:top w:val="nil"/>
                    <w:left w:val="nil"/>
                    <w:bottom w:val="single" w:sz="8" w:space="0" w:color="auto"/>
                    <w:right w:val="nil"/>
                  </w:tcBorders>
                  <w:shd w:val="clear" w:color="000000" w:fill="D9D9D9"/>
                  <w:noWrap/>
                  <w:vAlign w:val="center"/>
                  <w:hideMark/>
                </w:tcPr>
                <w:p w14:paraId="13D059A6"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3B0BE2A3"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£30,000.00</w:t>
                  </w:r>
                </w:p>
              </w:tc>
              <w:tc>
                <w:tcPr>
                  <w:tcW w:w="488" w:type="dxa"/>
                  <w:tcBorders>
                    <w:top w:val="nil"/>
                    <w:left w:val="nil"/>
                    <w:bottom w:val="single" w:sz="8" w:space="0" w:color="auto"/>
                    <w:right w:val="single" w:sz="8" w:space="0" w:color="auto"/>
                  </w:tcBorders>
                  <w:shd w:val="clear" w:color="auto" w:fill="auto"/>
                  <w:noWrap/>
                  <w:vAlign w:val="center"/>
                  <w:hideMark/>
                </w:tcPr>
                <w:p w14:paraId="52025CE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32</w:t>
                  </w:r>
                </w:p>
              </w:tc>
              <w:tc>
                <w:tcPr>
                  <w:tcW w:w="509" w:type="dxa"/>
                  <w:tcBorders>
                    <w:top w:val="nil"/>
                    <w:left w:val="nil"/>
                    <w:bottom w:val="single" w:sz="8" w:space="0" w:color="auto"/>
                    <w:right w:val="single" w:sz="8" w:space="0" w:color="auto"/>
                  </w:tcBorders>
                  <w:shd w:val="clear" w:color="auto" w:fill="auto"/>
                  <w:noWrap/>
                  <w:vAlign w:val="center"/>
                  <w:hideMark/>
                </w:tcPr>
                <w:p w14:paraId="3FB40ED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36</w:t>
                  </w:r>
                </w:p>
              </w:tc>
              <w:tc>
                <w:tcPr>
                  <w:tcW w:w="509" w:type="dxa"/>
                  <w:tcBorders>
                    <w:top w:val="nil"/>
                    <w:left w:val="nil"/>
                    <w:bottom w:val="single" w:sz="8" w:space="0" w:color="auto"/>
                    <w:right w:val="single" w:sz="8" w:space="0" w:color="auto"/>
                  </w:tcBorders>
                  <w:shd w:val="clear" w:color="auto" w:fill="auto"/>
                  <w:noWrap/>
                  <w:vAlign w:val="center"/>
                  <w:hideMark/>
                </w:tcPr>
                <w:p w14:paraId="79AB56E0"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40</w:t>
                  </w:r>
                </w:p>
              </w:tc>
              <w:tc>
                <w:tcPr>
                  <w:tcW w:w="509" w:type="dxa"/>
                  <w:tcBorders>
                    <w:top w:val="nil"/>
                    <w:left w:val="nil"/>
                    <w:bottom w:val="single" w:sz="8" w:space="0" w:color="auto"/>
                    <w:right w:val="single" w:sz="8" w:space="0" w:color="auto"/>
                  </w:tcBorders>
                  <w:shd w:val="clear" w:color="auto" w:fill="auto"/>
                  <w:noWrap/>
                  <w:vAlign w:val="center"/>
                  <w:hideMark/>
                </w:tcPr>
                <w:p w14:paraId="3D30D5B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24</w:t>
                  </w:r>
                </w:p>
              </w:tc>
              <w:tc>
                <w:tcPr>
                  <w:tcW w:w="509" w:type="dxa"/>
                  <w:tcBorders>
                    <w:top w:val="nil"/>
                    <w:left w:val="nil"/>
                    <w:bottom w:val="single" w:sz="8" w:space="0" w:color="auto"/>
                    <w:right w:val="single" w:sz="8" w:space="0" w:color="auto"/>
                  </w:tcBorders>
                  <w:shd w:val="clear" w:color="auto" w:fill="auto"/>
                  <w:noWrap/>
                  <w:vAlign w:val="center"/>
                  <w:hideMark/>
                </w:tcPr>
                <w:p w14:paraId="1583E7E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21</w:t>
                  </w:r>
                </w:p>
              </w:tc>
              <w:tc>
                <w:tcPr>
                  <w:tcW w:w="509" w:type="dxa"/>
                  <w:tcBorders>
                    <w:top w:val="nil"/>
                    <w:left w:val="nil"/>
                    <w:bottom w:val="single" w:sz="8" w:space="0" w:color="auto"/>
                    <w:right w:val="single" w:sz="8" w:space="0" w:color="auto"/>
                  </w:tcBorders>
                  <w:shd w:val="clear" w:color="auto" w:fill="auto"/>
                  <w:noWrap/>
                  <w:vAlign w:val="center"/>
                  <w:hideMark/>
                </w:tcPr>
                <w:p w14:paraId="006496F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15</w:t>
                  </w:r>
                </w:p>
              </w:tc>
              <w:tc>
                <w:tcPr>
                  <w:tcW w:w="509" w:type="dxa"/>
                  <w:tcBorders>
                    <w:top w:val="nil"/>
                    <w:left w:val="nil"/>
                    <w:bottom w:val="single" w:sz="8" w:space="0" w:color="auto"/>
                    <w:right w:val="single" w:sz="8" w:space="0" w:color="auto"/>
                  </w:tcBorders>
                  <w:shd w:val="clear" w:color="auto" w:fill="auto"/>
                  <w:noWrap/>
                  <w:vAlign w:val="center"/>
                  <w:hideMark/>
                </w:tcPr>
                <w:p w14:paraId="2E010402"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6</w:t>
                  </w:r>
                </w:p>
              </w:tc>
              <w:tc>
                <w:tcPr>
                  <w:tcW w:w="488" w:type="dxa"/>
                  <w:tcBorders>
                    <w:top w:val="nil"/>
                    <w:left w:val="nil"/>
                    <w:bottom w:val="single" w:sz="8" w:space="0" w:color="auto"/>
                    <w:right w:val="single" w:sz="8" w:space="0" w:color="auto"/>
                  </w:tcBorders>
                  <w:shd w:val="clear" w:color="auto" w:fill="auto"/>
                  <w:noWrap/>
                  <w:vAlign w:val="center"/>
                  <w:hideMark/>
                </w:tcPr>
                <w:p w14:paraId="78039EF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w:t>
                  </w:r>
                </w:p>
              </w:tc>
              <w:tc>
                <w:tcPr>
                  <w:tcW w:w="688" w:type="dxa"/>
                  <w:tcBorders>
                    <w:top w:val="nil"/>
                    <w:left w:val="nil"/>
                    <w:bottom w:val="single" w:sz="8" w:space="0" w:color="auto"/>
                    <w:right w:val="single" w:sz="8" w:space="0" w:color="auto"/>
                  </w:tcBorders>
                  <w:shd w:val="clear" w:color="auto" w:fill="auto"/>
                  <w:noWrap/>
                  <w:vAlign w:val="center"/>
                  <w:hideMark/>
                </w:tcPr>
                <w:p w14:paraId="3DF7251B"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175</w:t>
                  </w:r>
                </w:p>
              </w:tc>
            </w:tr>
            <w:tr w:rsidR="00F66F38" w:rsidRPr="008421C8" w14:paraId="1C3A93CA"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27EC4F46"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£30,000.01</w:t>
                  </w:r>
                </w:p>
              </w:tc>
              <w:tc>
                <w:tcPr>
                  <w:tcW w:w="310" w:type="dxa"/>
                  <w:tcBorders>
                    <w:top w:val="nil"/>
                    <w:left w:val="nil"/>
                    <w:bottom w:val="single" w:sz="8" w:space="0" w:color="auto"/>
                    <w:right w:val="nil"/>
                  </w:tcBorders>
                  <w:shd w:val="clear" w:color="000000" w:fill="D9D9D9"/>
                  <w:noWrap/>
                  <w:vAlign w:val="center"/>
                  <w:hideMark/>
                </w:tcPr>
                <w:p w14:paraId="2FAA09AC"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2941CBC6"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£50,000.00</w:t>
                  </w:r>
                </w:p>
              </w:tc>
              <w:tc>
                <w:tcPr>
                  <w:tcW w:w="488" w:type="dxa"/>
                  <w:tcBorders>
                    <w:top w:val="nil"/>
                    <w:left w:val="nil"/>
                    <w:bottom w:val="single" w:sz="8" w:space="0" w:color="auto"/>
                    <w:right w:val="single" w:sz="8" w:space="0" w:color="auto"/>
                  </w:tcBorders>
                  <w:shd w:val="clear" w:color="auto" w:fill="auto"/>
                  <w:noWrap/>
                  <w:vAlign w:val="center"/>
                  <w:hideMark/>
                </w:tcPr>
                <w:p w14:paraId="5C333EE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w:t>
                  </w:r>
                </w:p>
              </w:tc>
              <w:tc>
                <w:tcPr>
                  <w:tcW w:w="509" w:type="dxa"/>
                  <w:tcBorders>
                    <w:top w:val="nil"/>
                    <w:left w:val="nil"/>
                    <w:bottom w:val="single" w:sz="8" w:space="0" w:color="auto"/>
                    <w:right w:val="single" w:sz="8" w:space="0" w:color="auto"/>
                  </w:tcBorders>
                  <w:shd w:val="clear" w:color="auto" w:fill="auto"/>
                  <w:noWrap/>
                  <w:vAlign w:val="center"/>
                  <w:hideMark/>
                </w:tcPr>
                <w:p w14:paraId="3501D55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25</w:t>
                  </w:r>
                </w:p>
              </w:tc>
              <w:tc>
                <w:tcPr>
                  <w:tcW w:w="509" w:type="dxa"/>
                  <w:tcBorders>
                    <w:top w:val="nil"/>
                    <w:left w:val="nil"/>
                    <w:bottom w:val="single" w:sz="8" w:space="0" w:color="auto"/>
                    <w:right w:val="single" w:sz="8" w:space="0" w:color="auto"/>
                  </w:tcBorders>
                  <w:shd w:val="clear" w:color="auto" w:fill="auto"/>
                  <w:noWrap/>
                  <w:vAlign w:val="center"/>
                  <w:hideMark/>
                </w:tcPr>
                <w:p w14:paraId="2261B91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56</w:t>
                  </w:r>
                </w:p>
              </w:tc>
              <w:tc>
                <w:tcPr>
                  <w:tcW w:w="509" w:type="dxa"/>
                  <w:tcBorders>
                    <w:top w:val="nil"/>
                    <w:left w:val="nil"/>
                    <w:bottom w:val="single" w:sz="8" w:space="0" w:color="auto"/>
                    <w:right w:val="single" w:sz="8" w:space="0" w:color="auto"/>
                  </w:tcBorders>
                  <w:shd w:val="clear" w:color="auto" w:fill="auto"/>
                  <w:noWrap/>
                  <w:vAlign w:val="center"/>
                  <w:hideMark/>
                </w:tcPr>
                <w:p w14:paraId="1A060BA2"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36</w:t>
                  </w:r>
                </w:p>
              </w:tc>
              <w:tc>
                <w:tcPr>
                  <w:tcW w:w="509" w:type="dxa"/>
                  <w:tcBorders>
                    <w:top w:val="nil"/>
                    <w:left w:val="nil"/>
                    <w:bottom w:val="single" w:sz="8" w:space="0" w:color="auto"/>
                    <w:right w:val="single" w:sz="8" w:space="0" w:color="auto"/>
                  </w:tcBorders>
                  <w:shd w:val="clear" w:color="auto" w:fill="auto"/>
                  <w:noWrap/>
                  <w:vAlign w:val="center"/>
                  <w:hideMark/>
                </w:tcPr>
                <w:p w14:paraId="74F917B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42</w:t>
                  </w:r>
                </w:p>
              </w:tc>
              <w:tc>
                <w:tcPr>
                  <w:tcW w:w="509" w:type="dxa"/>
                  <w:tcBorders>
                    <w:top w:val="nil"/>
                    <w:left w:val="nil"/>
                    <w:bottom w:val="single" w:sz="8" w:space="0" w:color="auto"/>
                    <w:right w:val="single" w:sz="8" w:space="0" w:color="auto"/>
                  </w:tcBorders>
                  <w:shd w:val="clear" w:color="auto" w:fill="auto"/>
                  <w:noWrap/>
                  <w:vAlign w:val="center"/>
                  <w:hideMark/>
                </w:tcPr>
                <w:p w14:paraId="1310E8A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39</w:t>
                  </w:r>
                </w:p>
              </w:tc>
              <w:tc>
                <w:tcPr>
                  <w:tcW w:w="509" w:type="dxa"/>
                  <w:tcBorders>
                    <w:top w:val="nil"/>
                    <w:left w:val="nil"/>
                    <w:bottom w:val="single" w:sz="8" w:space="0" w:color="auto"/>
                    <w:right w:val="single" w:sz="8" w:space="0" w:color="auto"/>
                  </w:tcBorders>
                  <w:shd w:val="clear" w:color="auto" w:fill="auto"/>
                  <w:noWrap/>
                  <w:vAlign w:val="center"/>
                  <w:hideMark/>
                </w:tcPr>
                <w:p w14:paraId="0ABB437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w:t>
                  </w:r>
                </w:p>
              </w:tc>
              <w:tc>
                <w:tcPr>
                  <w:tcW w:w="488" w:type="dxa"/>
                  <w:tcBorders>
                    <w:top w:val="nil"/>
                    <w:left w:val="nil"/>
                    <w:bottom w:val="single" w:sz="8" w:space="0" w:color="auto"/>
                    <w:right w:val="single" w:sz="8" w:space="0" w:color="auto"/>
                  </w:tcBorders>
                  <w:shd w:val="clear" w:color="auto" w:fill="auto"/>
                  <w:noWrap/>
                  <w:vAlign w:val="center"/>
                  <w:hideMark/>
                </w:tcPr>
                <w:p w14:paraId="4D16EC90"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6</w:t>
                  </w:r>
                </w:p>
              </w:tc>
              <w:tc>
                <w:tcPr>
                  <w:tcW w:w="688" w:type="dxa"/>
                  <w:tcBorders>
                    <w:top w:val="nil"/>
                    <w:left w:val="nil"/>
                    <w:bottom w:val="single" w:sz="8" w:space="0" w:color="auto"/>
                    <w:right w:val="single" w:sz="8" w:space="0" w:color="auto"/>
                  </w:tcBorders>
                  <w:shd w:val="clear" w:color="auto" w:fill="auto"/>
                  <w:noWrap/>
                  <w:vAlign w:val="center"/>
                  <w:hideMark/>
                </w:tcPr>
                <w:p w14:paraId="037E3818"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211</w:t>
                  </w:r>
                </w:p>
              </w:tc>
            </w:tr>
            <w:tr w:rsidR="00F66F38" w:rsidRPr="008421C8" w14:paraId="4896BD5B"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0E446029"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£50,000.01</w:t>
                  </w:r>
                </w:p>
              </w:tc>
              <w:tc>
                <w:tcPr>
                  <w:tcW w:w="310" w:type="dxa"/>
                  <w:tcBorders>
                    <w:top w:val="nil"/>
                    <w:left w:val="nil"/>
                    <w:bottom w:val="single" w:sz="8" w:space="0" w:color="auto"/>
                    <w:right w:val="nil"/>
                  </w:tcBorders>
                  <w:shd w:val="clear" w:color="000000" w:fill="D9D9D9"/>
                  <w:noWrap/>
                  <w:vAlign w:val="center"/>
                  <w:hideMark/>
                </w:tcPr>
                <w:p w14:paraId="7029CC13"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0E86E42D"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£100,000.00</w:t>
                  </w:r>
                </w:p>
              </w:tc>
              <w:tc>
                <w:tcPr>
                  <w:tcW w:w="488" w:type="dxa"/>
                  <w:tcBorders>
                    <w:top w:val="nil"/>
                    <w:left w:val="nil"/>
                    <w:bottom w:val="single" w:sz="8" w:space="0" w:color="auto"/>
                    <w:right w:val="single" w:sz="8" w:space="0" w:color="auto"/>
                  </w:tcBorders>
                  <w:shd w:val="clear" w:color="auto" w:fill="auto"/>
                  <w:noWrap/>
                  <w:vAlign w:val="center"/>
                  <w:hideMark/>
                </w:tcPr>
                <w:p w14:paraId="67EC3BC8"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6CBE52A7"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12</w:t>
                  </w:r>
                </w:p>
              </w:tc>
              <w:tc>
                <w:tcPr>
                  <w:tcW w:w="509" w:type="dxa"/>
                  <w:tcBorders>
                    <w:top w:val="nil"/>
                    <w:left w:val="nil"/>
                    <w:bottom w:val="single" w:sz="8" w:space="0" w:color="auto"/>
                    <w:right w:val="single" w:sz="8" w:space="0" w:color="auto"/>
                  </w:tcBorders>
                  <w:shd w:val="clear" w:color="auto" w:fill="auto"/>
                  <w:noWrap/>
                  <w:vAlign w:val="center"/>
                  <w:hideMark/>
                </w:tcPr>
                <w:p w14:paraId="5C75B93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101</w:t>
                  </w:r>
                </w:p>
              </w:tc>
              <w:tc>
                <w:tcPr>
                  <w:tcW w:w="509" w:type="dxa"/>
                  <w:tcBorders>
                    <w:top w:val="nil"/>
                    <w:left w:val="nil"/>
                    <w:bottom w:val="single" w:sz="8" w:space="0" w:color="auto"/>
                    <w:right w:val="single" w:sz="8" w:space="0" w:color="auto"/>
                  </w:tcBorders>
                  <w:shd w:val="clear" w:color="auto" w:fill="auto"/>
                  <w:noWrap/>
                  <w:vAlign w:val="center"/>
                  <w:hideMark/>
                </w:tcPr>
                <w:p w14:paraId="2B4E75A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58</w:t>
                  </w:r>
                </w:p>
              </w:tc>
              <w:tc>
                <w:tcPr>
                  <w:tcW w:w="509" w:type="dxa"/>
                  <w:tcBorders>
                    <w:top w:val="nil"/>
                    <w:left w:val="nil"/>
                    <w:bottom w:val="single" w:sz="8" w:space="0" w:color="auto"/>
                    <w:right w:val="single" w:sz="8" w:space="0" w:color="auto"/>
                  </w:tcBorders>
                  <w:shd w:val="clear" w:color="auto" w:fill="auto"/>
                  <w:noWrap/>
                  <w:vAlign w:val="center"/>
                  <w:hideMark/>
                </w:tcPr>
                <w:p w14:paraId="7C035962"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80</w:t>
                  </w:r>
                </w:p>
              </w:tc>
              <w:tc>
                <w:tcPr>
                  <w:tcW w:w="509" w:type="dxa"/>
                  <w:tcBorders>
                    <w:top w:val="nil"/>
                    <w:left w:val="nil"/>
                    <w:bottom w:val="single" w:sz="8" w:space="0" w:color="auto"/>
                    <w:right w:val="single" w:sz="8" w:space="0" w:color="auto"/>
                  </w:tcBorders>
                  <w:shd w:val="clear" w:color="auto" w:fill="auto"/>
                  <w:noWrap/>
                  <w:vAlign w:val="center"/>
                  <w:hideMark/>
                </w:tcPr>
                <w:p w14:paraId="2788F1C6"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52</w:t>
                  </w:r>
                </w:p>
              </w:tc>
              <w:tc>
                <w:tcPr>
                  <w:tcW w:w="509" w:type="dxa"/>
                  <w:tcBorders>
                    <w:top w:val="nil"/>
                    <w:left w:val="nil"/>
                    <w:bottom w:val="single" w:sz="8" w:space="0" w:color="auto"/>
                    <w:right w:val="single" w:sz="8" w:space="0" w:color="auto"/>
                  </w:tcBorders>
                  <w:shd w:val="clear" w:color="auto" w:fill="auto"/>
                  <w:noWrap/>
                  <w:vAlign w:val="center"/>
                  <w:hideMark/>
                </w:tcPr>
                <w:p w14:paraId="4BB0056E"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9</w:t>
                  </w:r>
                </w:p>
              </w:tc>
              <w:tc>
                <w:tcPr>
                  <w:tcW w:w="488" w:type="dxa"/>
                  <w:tcBorders>
                    <w:top w:val="nil"/>
                    <w:left w:val="nil"/>
                    <w:bottom w:val="single" w:sz="8" w:space="0" w:color="auto"/>
                    <w:right w:val="single" w:sz="8" w:space="0" w:color="auto"/>
                  </w:tcBorders>
                  <w:shd w:val="clear" w:color="auto" w:fill="auto"/>
                  <w:noWrap/>
                  <w:vAlign w:val="center"/>
                  <w:hideMark/>
                </w:tcPr>
                <w:p w14:paraId="3ACD3842"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w:t>
                  </w:r>
                </w:p>
              </w:tc>
              <w:tc>
                <w:tcPr>
                  <w:tcW w:w="688" w:type="dxa"/>
                  <w:tcBorders>
                    <w:top w:val="nil"/>
                    <w:left w:val="nil"/>
                    <w:bottom w:val="single" w:sz="8" w:space="0" w:color="auto"/>
                    <w:right w:val="single" w:sz="8" w:space="0" w:color="auto"/>
                  </w:tcBorders>
                  <w:shd w:val="clear" w:color="auto" w:fill="auto"/>
                  <w:noWrap/>
                  <w:vAlign w:val="center"/>
                  <w:hideMark/>
                </w:tcPr>
                <w:p w14:paraId="6DF41A02"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316</w:t>
                  </w:r>
                </w:p>
              </w:tc>
            </w:tr>
            <w:tr w:rsidR="00F66F38" w:rsidRPr="008421C8" w14:paraId="2EA010A8"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59EB24FF"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£100,000.01</w:t>
                  </w:r>
                </w:p>
              </w:tc>
              <w:tc>
                <w:tcPr>
                  <w:tcW w:w="310" w:type="dxa"/>
                  <w:tcBorders>
                    <w:top w:val="nil"/>
                    <w:left w:val="nil"/>
                    <w:bottom w:val="single" w:sz="8" w:space="0" w:color="auto"/>
                    <w:right w:val="nil"/>
                  </w:tcBorders>
                  <w:shd w:val="clear" w:color="000000" w:fill="D9D9D9"/>
                  <w:noWrap/>
                  <w:vAlign w:val="center"/>
                  <w:hideMark/>
                </w:tcPr>
                <w:p w14:paraId="2CF73BC8"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23BD25C6"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£500,000.00</w:t>
                  </w:r>
                </w:p>
              </w:tc>
              <w:tc>
                <w:tcPr>
                  <w:tcW w:w="488" w:type="dxa"/>
                  <w:tcBorders>
                    <w:top w:val="nil"/>
                    <w:left w:val="nil"/>
                    <w:bottom w:val="single" w:sz="8" w:space="0" w:color="auto"/>
                    <w:right w:val="single" w:sz="8" w:space="0" w:color="auto"/>
                  </w:tcBorders>
                  <w:shd w:val="clear" w:color="auto" w:fill="auto"/>
                  <w:noWrap/>
                  <w:vAlign w:val="center"/>
                  <w:hideMark/>
                </w:tcPr>
                <w:p w14:paraId="2A5EE6A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15C3B10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w:t>
                  </w:r>
                </w:p>
              </w:tc>
              <w:tc>
                <w:tcPr>
                  <w:tcW w:w="509" w:type="dxa"/>
                  <w:tcBorders>
                    <w:top w:val="nil"/>
                    <w:left w:val="nil"/>
                    <w:bottom w:val="single" w:sz="8" w:space="0" w:color="auto"/>
                    <w:right w:val="single" w:sz="8" w:space="0" w:color="auto"/>
                  </w:tcBorders>
                  <w:shd w:val="clear" w:color="auto" w:fill="auto"/>
                  <w:noWrap/>
                  <w:vAlign w:val="center"/>
                  <w:hideMark/>
                </w:tcPr>
                <w:p w14:paraId="0F6BD00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35</w:t>
                  </w:r>
                </w:p>
              </w:tc>
              <w:tc>
                <w:tcPr>
                  <w:tcW w:w="509" w:type="dxa"/>
                  <w:tcBorders>
                    <w:top w:val="nil"/>
                    <w:left w:val="nil"/>
                    <w:bottom w:val="single" w:sz="8" w:space="0" w:color="auto"/>
                    <w:right w:val="single" w:sz="8" w:space="0" w:color="auto"/>
                  </w:tcBorders>
                  <w:shd w:val="clear" w:color="auto" w:fill="auto"/>
                  <w:noWrap/>
                  <w:vAlign w:val="center"/>
                  <w:hideMark/>
                </w:tcPr>
                <w:p w14:paraId="361999DB"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40</w:t>
                  </w:r>
                </w:p>
              </w:tc>
              <w:tc>
                <w:tcPr>
                  <w:tcW w:w="509" w:type="dxa"/>
                  <w:tcBorders>
                    <w:top w:val="nil"/>
                    <w:left w:val="nil"/>
                    <w:bottom w:val="single" w:sz="8" w:space="0" w:color="auto"/>
                    <w:right w:val="single" w:sz="8" w:space="0" w:color="auto"/>
                  </w:tcBorders>
                  <w:shd w:val="clear" w:color="auto" w:fill="auto"/>
                  <w:noWrap/>
                  <w:vAlign w:val="center"/>
                  <w:hideMark/>
                </w:tcPr>
                <w:p w14:paraId="0F302833"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60</w:t>
                  </w:r>
                </w:p>
              </w:tc>
              <w:tc>
                <w:tcPr>
                  <w:tcW w:w="509" w:type="dxa"/>
                  <w:tcBorders>
                    <w:top w:val="nil"/>
                    <w:left w:val="nil"/>
                    <w:bottom w:val="single" w:sz="8" w:space="0" w:color="auto"/>
                    <w:right w:val="single" w:sz="8" w:space="0" w:color="auto"/>
                  </w:tcBorders>
                  <w:shd w:val="clear" w:color="auto" w:fill="auto"/>
                  <w:noWrap/>
                  <w:vAlign w:val="center"/>
                  <w:hideMark/>
                </w:tcPr>
                <w:p w14:paraId="4582E480"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32</w:t>
                  </w:r>
                </w:p>
              </w:tc>
              <w:tc>
                <w:tcPr>
                  <w:tcW w:w="509" w:type="dxa"/>
                  <w:tcBorders>
                    <w:top w:val="nil"/>
                    <w:left w:val="nil"/>
                    <w:bottom w:val="single" w:sz="8" w:space="0" w:color="auto"/>
                    <w:right w:val="single" w:sz="8" w:space="0" w:color="auto"/>
                  </w:tcBorders>
                  <w:shd w:val="clear" w:color="auto" w:fill="auto"/>
                  <w:noWrap/>
                  <w:vAlign w:val="center"/>
                  <w:hideMark/>
                </w:tcPr>
                <w:p w14:paraId="4984D046"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4</w:t>
                  </w:r>
                </w:p>
              </w:tc>
              <w:tc>
                <w:tcPr>
                  <w:tcW w:w="488" w:type="dxa"/>
                  <w:tcBorders>
                    <w:top w:val="nil"/>
                    <w:left w:val="nil"/>
                    <w:bottom w:val="single" w:sz="8" w:space="0" w:color="auto"/>
                    <w:right w:val="single" w:sz="8" w:space="0" w:color="auto"/>
                  </w:tcBorders>
                  <w:shd w:val="clear" w:color="auto" w:fill="auto"/>
                  <w:noWrap/>
                  <w:vAlign w:val="center"/>
                  <w:hideMark/>
                </w:tcPr>
                <w:p w14:paraId="0736FC1A"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w:t>
                  </w:r>
                </w:p>
              </w:tc>
              <w:tc>
                <w:tcPr>
                  <w:tcW w:w="688" w:type="dxa"/>
                  <w:tcBorders>
                    <w:top w:val="nil"/>
                    <w:left w:val="nil"/>
                    <w:bottom w:val="single" w:sz="8" w:space="0" w:color="auto"/>
                    <w:right w:val="single" w:sz="8" w:space="0" w:color="auto"/>
                  </w:tcBorders>
                  <w:shd w:val="clear" w:color="auto" w:fill="auto"/>
                  <w:noWrap/>
                  <w:vAlign w:val="center"/>
                  <w:hideMark/>
                </w:tcPr>
                <w:p w14:paraId="63722FC9"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177</w:t>
                  </w:r>
                </w:p>
              </w:tc>
            </w:tr>
            <w:tr w:rsidR="00F66F38" w:rsidRPr="008421C8" w14:paraId="6C3C4CEC"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4DABC051"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£500,000.01</w:t>
                  </w:r>
                </w:p>
              </w:tc>
              <w:tc>
                <w:tcPr>
                  <w:tcW w:w="310" w:type="dxa"/>
                  <w:tcBorders>
                    <w:top w:val="nil"/>
                    <w:left w:val="nil"/>
                    <w:bottom w:val="single" w:sz="8" w:space="0" w:color="auto"/>
                    <w:right w:val="nil"/>
                  </w:tcBorders>
                  <w:shd w:val="clear" w:color="000000" w:fill="D9D9D9"/>
                  <w:noWrap/>
                  <w:vAlign w:val="center"/>
                  <w:hideMark/>
                </w:tcPr>
                <w:p w14:paraId="50FDC19C"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31F963E0"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£1,000,000.00</w:t>
                  </w:r>
                </w:p>
              </w:tc>
              <w:tc>
                <w:tcPr>
                  <w:tcW w:w="488" w:type="dxa"/>
                  <w:tcBorders>
                    <w:top w:val="nil"/>
                    <w:left w:val="nil"/>
                    <w:bottom w:val="single" w:sz="8" w:space="0" w:color="auto"/>
                    <w:right w:val="single" w:sz="8" w:space="0" w:color="auto"/>
                  </w:tcBorders>
                  <w:shd w:val="clear" w:color="auto" w:fill="auto"/>
                  <w:noWrap/>
                  <w:vAlign w:val="center"/>
                  <w:hideMark/>
                </w:tcPr>
                <w:p w14:paraId="477958E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155539B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0192FA9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7EA54587"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w:t>
                  </w:r>
                </w:p>
              </w:tc>
              <w:tc>
                <w:tcPr>
                  <w:tcW w:w="509" w:type="dxa"/>
                  <w:tcBorders>
                    <w:top w:val="nil"/>
                    <w:left w:val="nil"/>
                    <w:bottom w:val="single" w:sz="8" w:space="0" w:color="auto"/>
                    <w:right w:val="single" w:sz="8" w:space="0" w:color="auto"/>
                  </w:tcBorders>
                  <w:shd w:val="clear" w:color="auto" w:fill="auto"/>
                  <w:noWrap/>
                  <w:vAlign w:val="center"/>
                  <w:hideMark/>
                </w:tcPr>
                <w:p w14:paraId="25694CD9"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3</w:t>
                  </w:r>
                </w:p>
              </w:tc>
              <w:tc>
                <w:tcPr>
                  <w:tcW w:w="509" w:type="dxa"/>
                  <w:tcBorders>
                    <w:top w:val="nil"/>
                    <w:left w:val="nil"/>
                    <w:bottom w:val="single" w:sz="8" w:space="0" w:color="auto"/>
                    <w:right w:val="single" w:sz="8" w:space="0" w:color="auto"/>
                  </w:tcBorders>
                  <w:shd w:val="clear" w:color="auto" w:fill="auto"/>
                  <w:noWrap/>
                  <w:vAlign w:val="center"/>
                  <w:hideMark/>
                </w:tcPr>
                <w:p w14:paraId="53B5E923"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w:t>
                  </w:r>
                </w:p>
              </w:tc>
              <w:tc>
                <w:tcPr>
                  <w:tcW w:w="509" w:type="dxa"/>
                  <w:tcBorders>
                    <w:top w:val="nil"/>
                    <w:left w:val="nil"/>
                    <w:bottom w:val="single" w:sz="8" w:space="0" w:color="auto"/>
                    <w:right w:val="single" w:sz="8" w:space="0" w:color="auto"/>
                  </w:tcBorders>
                  <w:shd w:val="clear" w:color="auto" w:fill="auto"/>
                  <w:noWrap/>
                  <w:vAlign w:val="center"/>
                  <w:hideMark/>
                </w:tcPr>
                <w:p w14:paraId="04BDC86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488" w:type="dxa"/>
                  <w:tcBorders>
                    <w:top w:val="nil"/>
                    <w:left w:val="nil"/>
                    <w:bottom w:val="single" w:sz="8" w:space="0" w:color="auto"/>
                    <w:right w:val="single" w:sz="8" w:space="0" w:color="auto"/>
                  </w:tcBorders>
                  <w:shd w:val="clear" w:color="auto" w:fill="auto"/>
                  <w:noWrap/>
                  <w:vAlign w:val="center"/>
                  <w:hideMark/>
                </w:tcPr>
                <w:p w14:paraId="7FBE8F8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688" w:type="dxa"/>
                  <w:tcBorders>
                    <w:top w:val="nil"/>
                    <w:left w:val="nil"/>
                    <w:bottom w:val="single" w:sz="8" w:space="0" w:color="auto"/>
                    <w:right w:val="single" w:sz="8" w:space="0" w:color="auto"/>
                  </w:tcBorders>
                  <w:shd w:val="clear" w:color="auto" w:fill="auto"/>
                  <w:noWrap/>
                  <w:vAlign w:val="center"/>
                  <w:hideMark/>
                </w:tcPr>
                <w:p w14:paraId="4C943183"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5</w:t>
                  </w:r>
                </w:p>
              </w:tc>
            </w:tr>
            <w:tr w:rsidR="00F66F38" w:rsidRPr="008421C8" w14:paraId="794AAE59"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605FEDDF"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£1,000,000.01</w:t>
                  </w:r>
                </w:p>
              </w:tc>
              <w:tc>
                <w:tcPr>
                  <w:tcW w:w="310" w:type="dxa"/>
                  <w:tcBorders>
                    <w:top w:val="nil"/>
                    <w:left w:val="nil"/>
                    <w:bottom w:val="single" w:sz="8" w:space="0" w:color="auto"/>
                    <w:right w:val="nil"/>
                  </w:tcBorders>
                  <w:shd w:val="clear" w:color="000000" w:fill="D9D9D9"/>
                  <w:noWrap/>
                  <w:vAlign w:val="center"/>
                  <w:hideMark/>
                </w:tcPr>
                <w:p w14:paraId="5B3572D4"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2C8321A8"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£1,500,000.00</w:t>
                  </w:r>
                </w:p>
              </w:tc>
              <w:tc>
                <w:tcPr>
                  <w:tcW w:w="488" w:type="dxa"/>
                  <w:tcBorders>
                    <w:top w:val="nil"/>
                    <w:left w:val="nil"/>
                    <w:bottom w:val="single" w:sz="8" w:space="0" w:color="auto"/>
                    <w:right w:val="single" w:sz="8" w:space="0" w:color="auto"/>
                  </w:tcBorders>
                  <w:shd w:val="clear" w:color="auto" w:fill="auto"/>
                  <w:noWrap/>
                  <w:vAlign w:val="center"/>
                  <w:hideMark/>
                </w:tcPr>
                <w:p w14:paraId="3DAF006D"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7DB019A1"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67D432FE"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52B51DB4"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2</w:t>
                  </w:r>
                </w:p>
              </w:tc>
              <w:tc>
                <w:tcPr>
                  <w:tcW w:w="509" w:type="dxa"/>
                  <w:tcBorders>
                    <w:top w:val="nil"/>
                    <w:left w:val="nil"/>
                    <w:bottom w:val="single" w:sz="8" w:space="0" w:color="auto"/>
                    <w:right w:val="single" w:sz="8" w:space="0" w:color="auto"/>
                  </w:tcBorders>
                  <w:shd w:val="clear" w:color="auto" w:fill="auto"/>
                  <w:noWrap/>
                  <w:vAlign w:val="center"/>
                  <w:hideMark/>
                </w:tcPr>
                <w:p w14:paraId="09415DA8"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2BB2B2A6"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017C6220"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488" w:type="dxa"/>
                  <w:tcBorders>
                    <w:top w:val="nil"/>
                    <w:left w:val="nil"/>
                    <w:bottom w:val="single" w:sz="8" w:space="0" w:color="auto"/>
                    <w:right w:val="single" w:sz="8" w:space="0" w:color="auto"/>
                  </w:tcBorders>
                  <w:shd w:val="clear" w:color="auto" w:fill="auto"/>
                  <w:noWrap/>
                  <w:vAlign w:val="center"/>
                  <w:hideMark/>
                </w:tcPr>
                <w:p w14:paraId="1BCD149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688" w:type="dxa"/>
                  <w:tcBorders>
                    <w:top w:val="nil"/>
                    <w:left w:val="nil"/>
                    <w:bottom w:val="single" w:sz="8" w:space="0" w:color="auto"/>
                    <w:right w:val="single" w:sz="8" w:space="0" w:color="auto"/>
                  </w:tcBorders>
                  <w:shd w:val="clear" w:color="auto" w:fill="auto"/>
                  <w:noWrap/>
                  <w:vAlign w:val="center"/>
                  <w:hideMark/>
                </w:tcPr>
                <w:p w14:paraId="259C53E1"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2</w:t>
                  </w:r>
                </w:p>
              </w:tc>
            </w:tr>
            <w:tr w:rsidR="00F66F38" w:rsidRPr="008421C8" w14:paraId="60671C53"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410F7917"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£1,500,000.01</w:t>
                  </w:r>
                </w:p>
              </w:tc>
              <w:tc>
                <w:tcPr>
                  <w:tcW w:w="310" w:type="dxa"/>
                  <w:tcBorders>
                    <w:top w:val="nil"/>
                    <w:left w:val="nil"/>
                    <w:bottom w:val="single" w:sz="8" w:space="0" w:color="auto"/>
                    <w:right w:val="nil"/>
                  </w:tcBorders>
                  <w:shd w:val="clear" w:color="000000" w:fill="D9D9D9"/>
                  <w:noWrap/>
                  <w:vAlign w:val="center"/>
                  <w:hideMark/>
                </w:tcPr>
                <w:p w14:paraId="09A5470B"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w:t>
                  </w:r>
                </w:p>
              </w:tc>
              <w:tc>
                <w:tcPr>
                  <w:tcW w:w="1240" w:type="dxa"/>
                  <w:tcBorders>
                    <w:top w:val="nil"/>
                    <w:left w:val="nil"/>
                    <w:bottom w:val="single" w:sz="8" w:space="0" w:color="auto"/>
                    <w:right w:val="single" w:sz="8" w:space="0" w:color="auto"/>
                  </w:tcBorders>
                  <w:shd w:val="clear" w:color="000000" w:fill="D9D9D9"/>
                  <w:noWrap/>
                  <w:vAlign w:val="center"/>
                  <w:hideMark/>
                </w:tcPr>
                <w:p w14:paraId="24A322C0"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488" w:type="dxa"/>
                  <w:tcBorders>
                    <w:top w:val="nil"/>
                    <w:left w:val="nil"/>
                    <w:bottom w:val="single" w:sz="8" w:space="0" w:color="auto"/>
                    <w:right w:val="single" w:sz="8" w:space="0" w:color="auto"/>
                  </w:tcBorders>
                  <w:shd w:val="clear" w:color="auto" w:fill="auto"/>
                  <w:noWrap/>
                  <w:vAlign w:val="center"/>
                  <w:hideMark/>
                </w:tcPr>
                <w:p w14:paraId="2178EA9B"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36CD0165"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71BB454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385E6AFF"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193B922E"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509" w:type="dxa"/>
                  <w:tcBorders>
                    <w:top w:val="nil"/>
                    <w:left w:val="nil"/>
                    <w:bottom w:val="single" w:sz="8" w:space="0" w:color="auto"/>
                    <w:right w:val="single" w:sz="8" w:space="0" w:color="auto"/>
                  </w:tcBorders>
                  <w:shd w:val="clear" w:color="auto" w:fill="auto"/>
                  <w:noWrap/>
                  <w:vAlign w:val="center"/>
                  <w:hideMark/>
                </w:tcPr>
                <w:p w14:paraId="1D63A483"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1</w:t>
                  </w:r>
                </w:p>
              </w:tc>
              <w:tc>
                <w:tcPr>
                  <w:tcW w:w="509" w:type="dxa"/>
                  <w:tcBorders>
                    <w:top w:val="nil"/>
                    <w:left w:val="nil"/>
                    <w:bottom w:val="single" w:sz="8" w:space="0" w:color="auto"/>
                    <w:right w:val="single" w:sz="8" w:space="0" w:color="auto"/>
                  </w:tcBorders>
                  <w:shd w:val="clear" w:color="auto" w:fill="auto"/>
                  <w:noWrap/>
                  <w:vAlign w:val="center"/>
                  <w:hideMark/>
                </w:tcPr>
                <w:p w14:paraId="12AAF91A"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488" w:type="dxa"/>
                  <w:tcBorders>
                    <w:top w:val="nil"/>
                    <w:left w:val="nil"/>
                    <w:bottom w:val="single" w:sz="8" w:space="0" w:color="auto"/>
                    <w:right w:val="single" w:sz="8" w:space="0" w:color="auto"/>
                  </w:tcBorders>
                  <w:shd w:val="clear" w:color="auto" w:fill="auto"/>
                  <w:noWrap/>
                  <w:vAlign w:val="center"/>
                  <w:hideMark/>
                </w:tcPr>
                <w:p w14:paraId="4423272C" w14:textId="77777777" w:rsidR="00F66F38" w:rsidRPr="008421C8" w:rsidRDefault="00F66F38" w:rsidP="00F66F38">
                  <w:pPr>
                    <w:jc w:val="right"/>
                    <w:rPr>
                      <w:rFonts w:ascii="Arial" w:hAnsi="Arial" w:cs="Arial"/>
                      <w:color w:val="000000"/>
                      <w:sz w:val="16"/>
                      <w:szCs w:val="16"/>
                      <w:lang w:eastAsia="en-GB"/>
                    </w:rPr>
                  </w:pPr>
                  <w:r w:rsidRPr="008421C8">
                    <w:rPr>
                      <w:rFonts w:ascii="Arial" w:hAnsi="Arial" w:cs="Arial"/>
                      <w:color w:val="000000"/>
                      <w:sz w:val="16"/>
                      <w:szCs w:val="16"/>
                      <w:lang w:eastAsia="en-GB"/>
                    </w:rPr>
                    <w:t>0</w:t>
                  </w:r>
                </w:p>
              </w:tc>
              <w:tc>
                <w:tcPr>
                  <w:tcW w:w="688" w:type="dxa"/>
                  <w:tcBorders>
                    <w:top w:val="nil"/>
                    <w:left w:val="nil"/>
                    <w:bottom w:val="single" w:sz="8" w:space="0" w:color="auto"/>
                    <w:right w:val="single" w:sz="8" w:space="0" w:color="auto"/>
                  </w:tcBorders>
                  <w:shd w:val="clear" w:color="auto" w:fill="auto"/>
                  <w:noWrap/>
                  <w:vAlign w:val="center"/>
                  <w:hideMark/>
                </w:tcPr>
                <w:p w14:paraId="13A29CD4"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w:t>
                  </w:r>
                </w:p>
              </w:tc>
            </w:tr>
            <w:tr w:rsidR="00F66F38" w:rsidRPr="008421C8" w14:paraId="709CB09A" w14:textId="77777777" w:rsidTr="008421C8">
              <w:trPr>
                <w:trHeight w:val="186"/>
              </w:trPr>
              <w:tc>
                <w:tcPr>
                  <w:tcW w:w="1240" w:type="dxa"/>
                  <w:tcBorders>
                    <w:top w:val="nil"/>
                    <w:left w:val="single" w:sz="8" w:space="0" w:color="auto"/>
                    <w:bottom w:val="single" w:sz="8" w:space="0" w:color="auto"/>
                    <w:right w:val="nil"/>
                  </w:tcBorders>
                  <w:shd w:val="clear" w:color="000000" w:fill="D9D9D9"/>
                  <w:noWrap/>
                  <w:vAlign w:val="center"/>
                  <w:hideMark/>
                </w:tcPr>
                <w:p w14:paraId="6EB6758A"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310" w:type="dxa"/>
                  <w:tcBorders>
                    <w:top w:val="nil"/>
                    <w:left w:val="nil"/>
                    <w:bottom w:val="single" w:sz="8" w:space="0" w:color="auto"/>
                    <w:right w:val="nil"/>
                  </w:tcBorders>
                  <w:shd w:val="clear" w:color="000000" w:fill="D9D9D9"/>
                  <w:noWrap/>
                  <w:vAlign w:val="center"/>
                  <w:hideMark/>
                </w:tcPr>
                <w:p w14:paraId="68C823B8"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 </w:t>
                  </w:r>
                </w:p>
              </w:tc>
              <w:tc>
                <w:tcPr>
                  <w:tcW w:w="1240" w:type="dxa"/>
                  <w:tcBorders>
                    <w:top w:val="nil"/>
                    <w:left w:val="nil"/>
                    <w:bottom w:val="single" w:sz="8" w:space="0" w:color="auto"/>
                    <w:right w:val="single" w:sz="8" w:space="0" w:color="auto"/>
                  </w:tcBorders>
                  <w:shd w:val="clear" w:color="000000" w:fill="D9D9D9"/>
                  <w:noWrap/>
                  <w:vAlign w:val="center"/>
                  <w:hideMark/>
                </w:tcPr>
                <w:p w14:paraId="610F3BF5" w14:textId="77777777" w:rsidR="00F66F38" w:rsidRPr="008421C8" w:rsidRDefault="00F66F38" w:rsidP="00F66F38">
                  <w:pPr>
                    <w:rPr>
                      <w:rFonts w:ascii="Arial" w:hAnsi="Arial" w:cs="Arial"/>
                      <w:b/>
                      <w:bCs/>
                      <w:color w:val="000000"/>
                      <w:sz w:val="16"/>
                      <w:szCs w:val="16"/>
                      <w:lang w:eastAsia="en-GB"/>
                    </w:rPr>
                  </w:pPr>
                  <w:r w:rsidRPr="008421C8">
                    <w:rPr>
                      <w:rFonts w:ascii="Arial" w:hAnsi="Arial" w:cs="Arial"/>
                      <w:b/>
                      <w:bCs/>
                      <w:color w:val="000000"/>
                      <w:sz w:val="16"/>
                      <w:szCs w:val="16"/>
                      <w:lang w:eastAsia="en-GB"/>
                    </w:rPr>
                    <w:t>Totals</w:t>
                  </w:r>
                </w:p>
              </w:tc>
              <w:tc>
                <w:tcPr>
                  <w:tcW w:w="488" w:type="dxa"/>
                  <w:tcBorders>
                    <w:top w:val="nil"/>
                    <w:left w:val="nil"/>
                    <w:bottom w:val="single" w:sz="8" w:space="0" w:color="auto"/>
                    <w:right w:val="single" w:sz="8" w:space="0" w:color="auto"/>
                  </w:tcBorders>
                  <w:shd w:val="clear" w:color="auto" w:fill="auto"/>
                  <w:noWrap/>
                  <w:vAlign w:val="center"/>
                  <w:hideMark/>
                </w:tcPr>
                <w:p w14:paraId="207C1859"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99</w:t>
                  </w:r>
                </w:p>
              </w:tc>
              <w:tc>
                <w:tcPr>
                  <w:tcW w:w="509" w:type="dxa"/>
                  <w:tcBorders>
                    <w:top w:val="nil"/>
                    <w:left w:val="nil"/>
                    <w:bottom w:val="single" w:sz="8" w:space="0" w:color="auto"/>
                    <w:right w:val="single" w:sz="8" w:space="0" w:color="auto"/>
                  </w:tcBorders>
                  <w:shd w:val="clear" w:color="auto" w:fill="auto"/>
                  <w:noWrap/>
                  <w:vAlign w:val="center"/>
                  <w:hideMark/>
                </w:tcPr>
                <w:p w14:paraId="53BEC8DA"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118</w:t>
                  </w:r>
                </w:p>
              </w:tc>
              <w:tc>
                <w:tcPr>
                  <w:tcW w:w="509" w:type="dxa"/>
                  <w:tcBorders>
                    <w:top w:val="nil"/>
                    <w:left w:val="nil"/>
                    <w:bottom w:val="single" w:sz="8" w:space="0" w:color="auto"/>
                    <w:right w:val="single" w:sz="8" w:space="0" w:color="auto"/>
                  </w:tcBorders>
                  <w:shd w:val="clear" w:color="auto" w:fill="auto"/>
                  <w:noWrap/>
                  <w:vAlign w:val="center"/>
                  <w:hideMark/>
                </w:tcPr>
                <w:p w14:paraId="592C27B7"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265</w:t>
                  </w:r>
                </w:p>
              </w:tc>
              <w:tc>
                <w:tcPr>
                  <w:tcW w:w="509" w:type="dxa"/>
                  <w:tcBorders>
                    <w:top w:val="nil"/>
                    <w:left w:val="nil"/>
                    <w:bottom w:val="single" w:sz="8" w:space="0" w:color="auto"/>
                    <w:right w:val="single" w:sz="8" w:space="0" w:color="auto"/>
                  </w:tcBorders>
                  <w:shd w:val="clear" w:color="auto" w:fill="auto"/>
                  <w:noWrap/>
                  <w:vAlign w:val="center"/>
                  <w:hideMark/>
                </w:tcPr>
                <w:p w14:paraId="0DFC6D20"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182</w:t>
                  </w:r>
                </w:p>
              </w:tc>
              <w:tc>
                <w:tcPr>
                  <w:tcW w:w="509" w:type="dxa"/>
                  <w:tcBorders>
                    <w:top w:val="nil"/>
                    <w:left w:val="nil"/>
                    <w:bottom w:val="single" w:sz="8" w:space="0" w:color="auto"/>
                    <w:right w:val="single" w:sz="8" w:space="0" w:color="auto"/>
                  </w:tcBorders>
                  <w:shd w:val="clear" w:color="auto" w:fill="auto"/>
                  <w:noWrap/>
                  <w:vAlign w:val="center"/>
                  <w:hideMark/>
                </w:tcPr>
                <w:p w14:paraId="27F32FB4"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222</w:t>
                  </w:r>
                </w:p>
              </w:tc>
              <w:tc>
                <w:tcPr>
                  <w:tcW w:w="509" w:type="dxa"/>
                  <w:tcBorders>
                    <w:top w:val="nil"/>
                    <w:left w:val="nil"/>
                    <w:bottom w:val="single" w:sz="8" w:space="0" w:color="auto"/>
                    <w:right w:val="single" w:sz="8" w:space="0" w:color="auto"/>
                  </w:tcBorders>
                  <w:shd w:val="clear" w:color="auto" w:fill="auto"/>
                  <w:noWrap/>
                  <w:vAlign w:val="center"/>
                  <w:hideMark/>
                </w:tcPr>
                <w:p w14:paraId="3779E661"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148</w:t>
                  </w:r>
                </w:p>
              </w:tc>
              <w:tc>
                <w:tcPr>
                  <w:tcW w:w="509" w:type="dxa"/>
                  <w:tcBorders>
                    <w:top w:val="nil"/>
                    <w:left w:val="nil"/>
                    <w:bottom w:val="single" w:sz="8" w:space="0" w:color="auto"/>
                    <w:right w:val="single" w:sz="8" w:space="0" w:color="auto"/>
                  </w:tcBorders>
                  <w:shd w:val="clear" w:color="auto" w:fill="auto"/>
                  <w:noWrap/>
                  <w:vAlign w:val="center"/>
                  <w:hideMark/>
                </w:tcPr>
                <w:p w14:paraId="5A87F6D8"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26</w:t>
                  </w:r>
                </w:p>
              </w:tc>
              <w:tc>
                <w:tcPr>
                  <w:tcW w:w="488" w:type="dxa"/>
                  <w:tcBorders>
                    <w:top w:val="nil"/>
                    <w:left w:val="nil"/>
                    <w:bottom w:val="single" w:sz="8" w:space="0" w:color="auto"/>
                    <w:right w:val="single" w:sz="8" w:space="0" w:color="auto"/>
                  </w:tcBorders>
                  <w:shd w:val="clear" w:color="auto" w:fill="auto"/>
                  <w:noWrap/>
                  <w:vAlign w:val="center"/>
                  <w:hideMark/>
                </w:tcPr>
                <w:p w14:paraId="2D15B3FB"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19</w:t>
                  </w:r>
                </w:p>
              </w:tc>
              <w:tc>
                <w:tcPr>
                  <w:tcW w:w="688" w:type="dxa"/>
                  <w:tcBorders>
                    <w:top w:val="nil"/>
                    <w:left w:val="nil"/>
                    <w:bottom w:val="single" w:sz="8" w:space="0" w:color="auto"/>
                    <w:right w:val="single" w:sz="8" w:space="0" w:color="auto"/>
                  </w:tcBorders>
                  <w:shd w:val="clear" w:color="auto" w:fill="auto"/>
                  <w:noWrap/>
                  <w:vAlign w:val="center"/>
                  <w:hideMark/>
                </w:tcPr>
                <w:p w14:paraId="34A67329" w14:textId="77777777" w:rsidR="00F66F38" w:rsidRPr="008421C8" w:rsidRDefault="00F66F38" w:rsidP="00F66F38">
                  <w:pPr>
                    <w:jc w:val="right"/>
                    <w:rPr>
                      <w:rFonts w:ascii="Arial" w:hAnsi="Arial" w:cs="Arial"/>
                      <w:b/>
                      <w:bCs/>
                      <w:color w:val="000000"/>
                      <w:sz w:val="16"/>
                      <w:szCs w:val="16"/>
                      <w:lang w:eastAsia="en-GB"/>
                    </w:rPr>
                  </w:pPr>
                  <w:r w:rsidRPr="008421C8">
                    <w:rPr>
                      <w:rFonts w:ascii="Arial" w:hAnsi="Arial" w:cs="Arial"/>
                      <w:b/>
                      <w:bCs/>
                      <w:color w:val="000000"/>
                      <w:sz w:val="16"/>
                      <w:szCs w:val="16"/>
                      <w:lang w:eastAsia="en-GB"/>
                    </w:rPr>
                    <w:t>1079</w:t>
                  </w:r>
                </w:p>
              </w:tc>
            </w:tr>
          </w:tbl>
          <w:p w14:paraId="462FF370" w14:textId="77777777" w:rsidR="00F66F38" w:rsidRDefault="00F66F38" w:rsidP="00F66F38">
            <w:pPr>
              <w:rPr>
                <w:rFonts w:ascii="Arial" w:hAnsi="Arial" w:cs="Arial"/>
                <w:sz w:val="18"/>
                <w:szCs w:val="18"/>
              </w:rPr>
            </w:pPr>
            <w:r>
              <w:rPr>
                <w:rFonts w:ascii="Arial" w:hAnsi="Arial" w:cs="Arial"/>
                <w:sz w:val="18"/>
                <w:szCs w:val="18"/>
                <w:lang w:eastAsia="en-GB"/>
              </w:rPr>
              <w:t>NB: This is only an example layout.</w:t>
            </w:r>
          </w:p>
          <w:p w14:paraId="389AF451" w14:textId="77777777" w:rsidR="00F66F38" w:rsidRPr="003924C6" w:rsidRDefault="00F66F38" w:rsidP="00F66F38">
            <w:pPr>
              <w:rPr>
                <w:rFonts w:ascii="Arial" w:hAnsi="Arial" w:cs="Arial"/>
                <w:sz w:val="18"/>
                <w:szCs w:val="18"/>
              </w:rPr>
            </w:pPr>
          </w:p>
        </w:tc>
      </w:tr>
      <w:tr w:rsidR="00F66F38" w:rsidRPr="005D68D4" w14:paraId="1D2FD154" w14:textId="77777777" w:rsidTr="00F66F38">
        <w:tc>
          <w:tcPr>
            <w:tcW w:w="1578" w:type="dxa"/>
            <w:shd w:val="pct20" w:color="auto" w:fill="auto"/>
          </w:tcPr>
          <w:p w14:paraId="0C33232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20D76070" w14:textId="77777777" w:rsidR="00F66F38" w:rsidRPr="005D68D4" w:rsidRDefault="00F66F38" w:rsidP="00F66F38">
            <w:pPr>
              <w:rPr>
                <w:rFonts w:ascii="Arial" w:hAnsi="Arial" w:cs="Arial"/>
                <w:b/>
                <w:bCs/>
                <w:sz w:val="18"/>
                <w:szCs w:val="18"/>
              </w:rPr>
            </w:pPr>
          </w:p>
        </w:tc>
        <w:tc>
          <w:tcPr>
            <w:tcW w:w="7744" w:type="dxa"/>
            <w:shd w:val="clear" w:color="auto" w:fill="auto"/>
          </w:tcPr>
          <w:p w14:paraId="019B6C0D" w14:textId="77777777" w:rsidR="00F66F38" w:rsidRDefault="00F66F38" w:rsidP="00F66F38">
            <w:pPr>
              <w:rPr>
                <w:rFonts w:ascii="Arial" w:hAnsi="Arial" w:cs="Arial"/>
                <w:sz w:val="18"/>
                <w:szCs w:val="18"/>
              </w:rPr>
            </w:pPr>
            <w:r>
              <w:rPr>
                <w:rFonts w:ascii="Arial" w:hAnsi="Arial" w:cs="Arial"/>
                <w:sz w:val="18"/>
                <w:szCs w:val="18"/>
              </w:rPr>
              <w:t>Triviality limits are regularly changed by the HMRC so these should be stored in config so that they can be updated easily.</w:t>
            </w:r>
          </w:p>
          <w:p w14:paraId="428CED83" w14:textId="77777777" w:rsidR="00F66F38" w:rsidRDefault="00F66F38" w:rsidP="00F66F38">
            <w:pPr>
              <w:rPr>
                <w:rFonts w:ascii="Arial" w:hAnsi="Arial" w:cs="Arial"/>
                <w:sz w:val="18"/>
                <w:szCs w:val="18"/>
              </w:rPr>
            </w:pPr>
            <w:r>
              <w:rPr>
                <w:rFonts w:ascii="Arial" w:hAnsi="Arial" w:cs="Arial"/>
                <w:sz w:val="18"/>
                <w:szCs w:val="18"/>
              </w:rPr>
              <w:t>Should the Age and Balance bandings also be stored in config?</w:t>
            </w:r>
          </w:p>
          <w:p w14:paraId="33809CAC" w14:textId="77777777" w:rsidR="00F66F38" w:rsidRDefault="00F66F38" w:rsidP="00F66F38">
            <w:pPr>
              <w:rPr>
                <w:rFonts w:ascii="Arial" w:hAnsi="Arial" w:cs="Arial"/>
                <w:sz w:val="18"/>
                <w:szCs w:val="18"/>
              </w:rPr>
            </w:pPr>
          </w:p>
          <w:p w14:paraId="68074EDE" w14:textId="77777777" w:rsidR="00F66F38" w:rsidRDefault="00F66F38" w:rsidP="00F66F38">
            <w:pPr>
              <w:rPr>
                <w:rFonts w:ascii="Arial" w:hAnsi="Arial" w:cs="Arial"/>
                <w:color w:val="FF0000"/>
                <w:sz w:val="18"/>
                <w:szCs w:val="18"/>
              </w:rPr>
            </w:pPr>
            <w:r w:rsidRPr="0007073F">
              <w:rPr>
                <w:rFonts w:ascii="Arial" w:hAnsi="Arial" w:cs="Arial"/>
                <w:color w:val="FF0000"/>
                <w:sz w:val="18"/>
                <w:szCs w:val="18"/>
              </w:rPr>
              <w:t>Is this the best name for this report?</w:t>
            </w:r>
            <w:r>
              <w:rPr>
                <w:rFonts w:ascii="Arial" w:hAnsi="Arial" w:cs="Arial"/>
                <w:color w:val="FF0000"/>
                <w:sz w:val="18"/>
                <w:szCs w:val="18"/>
              </w:rPr>
              <w:t xml:space="preserve"> </w:t>
            </w:r>
            <w:r w:rsidRPr="000A0C87">
              <w:rPr>
                <w:rFonts w:ascii="Arial" w:hAnsi="Arial" w:cs="Arial"/>
                <w:b/>
                <w:color w:val="00B050"/>
                <w:sz w:val="18"/>
                <w:szCs w:val="18"/>
              </w:rPr>
              <w:t>Yes</w:t>
            </w:r>
          </w:p>
          <w:p w14:paraId="7B69996C" w14:textId="77777777" w:rsidR="00F66F38" w:rsidRPr="0007073F" w:rsidRDefault="00F66F38" w:rsidP="00F66F38">
            <w:pPr>
              <w:rPr>
                <w:rFonts w:ascii="Arial" w:hAnsi="Arial" w:cs="Arial"/>
                <w:color w:val="FF0000"/>
                <w:sz w:val="18"/>
                <w:szCs w:val="18"/>
              </w:rPr>
            </w:pPr>
            <w:r w:rsidRPr="00B254D5">
              <w:rPr>
                <w:rFonts w:ascii="Arial" w:hAnsi="Arial" w:cs="Arial"/>
                <w:b/>
                <w:i/>
                <w:color w:val="FF0000"/>
                <w:sz w:val="18"/>
                <w:szCs w:val="18"/>
              </w:rPr>
              <w:t>Can this report be run for a date in the past or can it only be run as at Today?</w:t>
            </w:r>
          </w:p>
        </w:tc>
      </w:tr>
      <w:tr w:rsidR="00F66F38" w:rsidRPr="005D68D4" w14:paraId="69B9C1CE" w14:textId="77777777" w:rsidTr="00F66F38">
        <w:tc>
          <w:tcPr>
            <w:tcW w:w="1578" w:type="dxa"/>
            <w:shd w:val="pct20" w:color="auto" w:fill="auto"/>
          </w:tcPr>
          <w:p w14:paraId="4E7E383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5B3E7DE0" w14:textId="77777777" w:rsidR="00F66F38" w:rsidRPr="005D68D4" w:rsidRDefault="00F66F38" w:rsidP="00F66F38">
            <w:pPr>
              <w:rPr>
                <w:rFonts w:ascii="Arial" w:hAnsi="Arial" w:cs="Arial"/>
                <w:b/>
                <w:bCs/>
                <w:color w:val="FF0000"/>
                <w:sz w:val="18"/>
                <w:szCs w:val="18"/>
              </w:rPr>
            </w:pPr>
          </w:p>
        </w:tc>
        <w:tc>
          <w:tcPr>
            <w:tcW w:w="7744" w:type="dxa"/>
            <w:shd w:val="clear" w:color="auto" w:fill="auto"/>
          </w:tcPr>
          <w:p w14:paraId="076FDE8F" w14:textId="77777777" w:rsidR="00F66F38" w:rsidRPr="005D68D4" w:rsidRDefault="00F66F38" w:rsidP="00F66F38">
            <w:pPr>
              <w:rPr>
                <w:rFonts w:ascii="Arial" w:hAnsi="Arial" w:cs="Arial"/>
                <w:sz w:val="18"/>
                <w:szCs w:val="18"/>
              </w:rPr>
            </w:pPr>
          </w:p>
        </w:tc>
      </w:tr>
      <w:tr w:rsidR="00F66F38" w:rsidRPr="005D68D4" w14:paraId="0E16C986" w14:textId="77777777" w:rsidTr="00F66F38">
        <w:tc>
          <w:tcPr>
            <w:tcW w:w="1578" w:type="dxa"/>
            <w:shd w:val="pct20" w:color="auto" w:fill="auto"/>
          </w:tcPr>
          <w:p w14:paraId="164CDBF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744" w:type="dxa"/>
            <w:shd w:val="clear" w:color="auto" w:fill="auto"/>
          </w:tcPr>
          <w:p w14:paraId="1D9F94A9" w14:textId="77777777" w:rsidR="00F66F38" w:rsidRPr="005D68D4" w:rsidRDefault="00F66F38" w:rsidP="00F66F38">
            <w:pPr>
              <w:rPr>
                <w:rFonts w:ascii="Arial" w:hAnsi="Arial" w:cs="Arial"/>
                <w:sz w:val="18"/>
                <w:szCs w:val="18"/>
              </w:rPr>
            </w:pPr>
          </w:p>
        </w:tc>
      </w:tr>
      <w:tr w:rsidR="00F66F38" w:rsidRPr="005D68D4" w14:paraId="598CC64E" w14:textId="77777777" w:rsidTr="00F66F38">
        <w:tc>
          <w:tcPr>
            <w:tcW w:w="1578" w:type="dxa"/>
            <w:shd w:val="pct20" w:color="auto" w:fill="auto"/>
          </w:tcPr>
          <w:p w14:paraId="1B3DE104"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744" w:type="dxa"/>
            <w:shd w:val="clear" w:color="auto" w:fill="auto"/>
          </w:tcPr>
          <w:p w14:paraId="2FEE06EF" w14:textId="5DE8F98A" w:rsidR="00F66F38" w:rsidRPr="005D68D4" w:rsidRDefault="00F66F38" w:rsidP="00F66F38">
            <w:pPr>
              <w:rPr>
                <w:rFonts w:ascii="Arial" w:hAnsi="Arial" w:cs="Arial"/>
                <w:sz w:val="18"/>
                <w:szCs w:val="18"/>
              </w:rPr>
            </w:pPr>
            <w:r>
              <w:rPr>
                <w:rFonts w:ascii="Arial" w:hAnsi="Arial" w:cs="Arial"/>
                <w:sz w:val="18"/>
                <w:szCs w:val="18"/>
              </w:rPr>
              <w:t xml:space="preserve">PM0044 – </w:t>
            </w:r>
            <w:del w:id="1033" w:author="Jamal, Zaher CWK" w:date="2015-06-16T17:02:00Z">
              <w:r w:rsidR="003B2D50" w:rsidDel="00D43E4B">
                <w:rPr>
                  <w:rFonts w:ascii="Arial" w:hAnsi="Arial" w:cs="Arial"/>
                  <w:sz w:val="18"/>
                  <w:szCs w:val="18"/>
                </w:rPr>
                <w:delText>User</w:delText>
              </w:r>
            </w:del>
            <w:ins w:id="1034" w:author="Jamal, Zaher CWK" w:date="2015-06-16T17:02:00Z">
              <w:r w:rsidR="00D43E4B">
                <w:rPr>
                  <w:rFonts w:ascii="Arial" w:hAnsi="Arial" w:cs="Arial"/>
                  <w:sz w:val="18"/>
                  <w:szCs w:val="18"/>
                </w:rPr>
                <w:t>Member</w:t>
              </w:r>
            </w:ins>
            <w:r>
              <w:rPr>
                <w:rFonts w:ascii="Arial" w:hAnsi="Arial" w:cs="Arial"/>
                <w:sz w:val="18"/>
                <w:szCs w:val="18"/>
              </w:rPr>
              <w:t xml:space="preserve"> Balance Report</w:t>
            </w:r>
          </w:p>
        </w:tc>
      </w:tr>
      <w:tr w:rsidR="00F66F38" w:rsidRPr="005D68D4" w14:paraId="0347853F" w14:textId="77777777" w:rsidTr="00F66F38">
        <w:tc>
          <w:tcPr>
            <w:tcW w:w="1578" w:type="dxa"/>
            <w:shd w:val="pct20" w:color="auto" w:fill="auto"/>
          </w:tcPr>
          <w:p w14:paraId="08A0831E"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744" w:type="dxa"/>
            <w:shd w:val="clear" w:color="auto" w:fill="auto"/>
          </w:tcPr>
          <w:p w14:paraId="10D2D524"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69CF7A15" w14:textId="77777777" w:rsidR="00633FF9" w:rsidRDefault="00633FF9" w:rsidP="00633FF9">
      <w:pPr>
        <w:tabs>
          <w:tab w:val="num" w:pos="993"/>
        </w:tabs>
        <w:sectPr w:rsidR="00633FF9" w:rsidSect="006C4819">
          <w:pgSz w:w="12240" w:h="15840"/>
          <w:pgMar w:top="1440" w:right="1440" w:bottom="1440" w:left="1440" w:header="720" w:footer="720" w:gutter="0"/>
          <w:cols w:space="720"/>
          <w:docGrid w:linePitch="360"/>
        </w:sectPr>
      </w:pPr>
    </w:p>
    <w:p w14:paraId="578B5A50" w14:textId="74DCBA99" w:rsidR="00633FF9" w:rsidRDefault="003B2D50" w:rsidP="00633FF9">
      <w:pPr>
        <w:pStyle w:val="Heading4"/>
        <w:ind w:left="0" w:firstLine="0"/>
      </w:pPr>
      <w:del w:id="1035" w:author="Jamal, Zaher CWK" w:date="2015-06-16T17:02:00Z">
        <w:r w:rsidDel="00D43E4B">
          <w:delText>User</w:delText>
        </w:r>
      </w:del>
      <w:ins w:id="1036" w:author="Jamal, Zaher CWK" w:date="2015-06-16T17:02:00Z">
        <w:r w:rsidR="00D43E4B">
          <w:t>Member</w:t>
        </w:r>
      </w:ins>
      <w:r w:rsidR="00B2786F">
        <w:t xml:space="preserve"> Balance by Age</w:t>
      </w:r>
      <w:r w:rsidR="00633FF9">
        <w:t xml:space="preserve"> Screen Properties</w:t>
      </w:r>
    </w:p>
    <w:p w14:paraId="18148203" w14:textId="77777777" w:rsidR="00633FF9" w:rsidRDefault="00633FF9" w:rsidP="00633F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633FF9" w:rsidRPr="004A5D01" w14:paraId="62BF9E57" w14:textId="77777777" w:rsidTr="006C4819">
        <w:trPr>
          <w:trHeight w:val="825"/>
        </w:trPr>
        <w:tc>
          <w:tcPr>
            <w:tcW w:w="4116" w:type="pct"/>
            <w:gridSpan w:val="6"/>
            <w:shd w:val="clear" w:color="auto" w:fill="auto"/>
          </w:tcPr>
          <w:p w14:paraId="65CC637C" w14:textId="77777777" w:rsidR="00633FF9" w:rsidRPr="004A5D01" w:rsidRDefault="00633FF9"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6D11874D" w14:textId="77777777" w:rsidR="00633FF9" w:rsidRPr="004A5D01" w:rsidRDefault="00633FF9"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54808D75" w14:textId="77777777" w:rsidR="00633FF9" w:rsidRPr="004A5D01" w:rsidRDefault="00633FF9" w:rsidP="006C4819">
            <w:pPr>
              <w:rPr>
                <w:rFonts w:ascii="Arial" w:hAnsi="Arial" w:cs="Arial"/>
                <w:b/>
                <w:sz w:val="18"/>
                <w:szCs w:val="18"/>
              </w:rPr>
            </w:pPr>
            <w:r w:rsidRPr="004A5D01">
              <w:rPr>
                <w:rFonts w:ascii="Arial" w:hAnsi="Arial" w:cs="Arial"/>
                <w:b/>
                <w:sz w:val="18"/>
                <w:szCs w:val="18"/>
              </w:rPr>
              <w:t>Target</w:t>
            </w:r>
          </w:p>
        </w:tc>
      </w:tr>
      <w:tr w:rsidR="00633FF9" w:rsidRPr="004A5D01" w14:paraId="4D041F2C" w14:textId="77777777" w:rsidTr="006C4819">
        <w:trPr>
          <w:trHeight w:val="275"/>
        </w:trPr>
        <w:tc>
          <w:tcPr>
            <w:tcW w:w="4116" w:type="pct"/>
            <w:gridSpan w:val="6"/>
            <w:shd w:val="clear" w:color="auto" w:fill="auto"/>
          </w:tcPr>
          <w:p w14:paraId="6C2A4B77" w14:textId="47B00315" w:rsidR="00633FF9" w:rsidRPr="007C38EA" w:rsidRDefault="003B2D50" w:rsidP="006C4819">
            <w:pPr>
              <w:rPr>
                <w:rFonts w:ascii="Arial" w:hAnsi="Arial" w:cs="Arial"/>
                <w:b/>
                <w:sz w:val="22"/>
                <w:szCs w:val="22"/>
              </w:rPr>
            </w:pPr>
            <w:del w:id="1037" w:author="Jamal, Zaher CWK" w:date="2015-06-16T17:02:00Z">
              <w:r w:rsidDel="00D43E4B">
                <w:rPr>
                  <w:rFonts w:ascii="Arial" w:hAnsi="Arial" w:cs="Arial"/>
                  <w:b/>
                  <w:sz w:val="22"/>
                  <w:szCs w:val="22"/>
                </w:rPr>
                <w:delText>User</w:delText>
              </w:r>
            </w:del>
            <w:ins w:id="1038" w:author="Jamal, Zaher CWK" w:date="2015-06-16T17:02:00Z">
              <w:r w:rsidR="00D43E4B">
                <w:rPr>
                  <w:rFonts w:ascii="Arial" w:hAnsi="Arial" w:cs="Arial"/>
                  <w:b/>
                  <w:sz w:val="22"/>
                  <w:szCs w:val="22"/>
                </w:rPr>
                <w:t>Member</w:t>
              </w:r>
            </w:ins>
            <w:r w:rsidR="00B2786F">
              <w:rPr>
                <w:rFonts w:ascii="Arial" w:hAnsi="Arial" w:cs="Arial"/>
                <w:b/>
                <w:sz w:val="22"/>
                <w:szCs w:val="22"/>
              </w:rPr>
              <w:t xml:space="preserve"> Balance by Age</w:t>
            </w:r>
            <w:r w:rsidR="00633FF9" w:rsidRPr="007C38EA">
              <w:rPr>
                <w:rFonts w:ascii="Arial" w:hAnsi="Arial" w:cs="Arial"/>
                <w:b/>
                <w:sz w:val="22"/>
                <w:szCs w:val="22"/>
              </w:rPr>
              <w:t xml:space="preserve"> for {Scheme Name} </w:t>
            </w:r>
            <w:r w:rsidR="00633FF9">
              <w:rPr>
                <w:rFonts w:ascii="Arial" w:hAnsi="Arial" w:cs="Arial"/>
                <w:b/>
                <w:sz w:val="22"/>
                <w:szCs w:val="22"/>
              </w:rPr>
              <w:t>as at</w:t>
            </w:r>
            <w:r w:rsidR="00633FF9" w:rsidRPr="007C38EA">
              <w:rPr>
                <w:rFonts w:ascii="Arial" w:hAnsi="Arial" w:cs="Arial"/>
                <w:b/>
                <w:sz w:val="22"/>
                <w:szCs w:val="22"/>
              </w:rPr>
              <w:t xml:space="preserve"> {dd/mm/yyyy}</w:t>
            </w:r>
          </w:p>
          <w:p w14:paraId="2D9E0898" w14:textId="77777777" w:rsidR="0007073F" w:rsidRDefault="0007073F" w:rsidP="0007073F">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22BC8C82" w14:textId="77777777" w:rsidR="00633FF9" w:rsidRDefault="00633FF9" w:rsidP="006C4819">
            <w:pPr>
              <w:rPr>
                <w:rFonts w:ascii="Arial" w:hAnsi="Arial" w:cs="Arial"/>
                <w:b/>
                <w:sz w:val="20"/>
                <w:szCs w:val="20"/>
              </w:rPr>
            </w:pPr>
          </w:p>
          <w:p w14:paraId="3667102C" w14:textId="77777777" w:rsidR="00633FF9" w:rsidRDefault="00633FF9"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2AE443A0" w14:textId="77777777" w:rsidR="00633FF9" w:rsidRDefault="00633FF9" w:rsidP="006C4819">
            <w:pPr>
              <w:rPr>
                <w:rFonts w:ascii="Arial" w:hAnsi="Arial" w:cs="Arial"/>
                <w:b/>
                <w:sz w:val="20"/>
                <w:szCs w:val="20"/>
              </w:rPr>
            </w:pPr>
          </w:p>
          <w:p w14:paraId="12030A39" w14:textId="77777777" w:rsidR="00633FF9" w:rsidRDefault="00633FF9"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19ABEFEC" w14:textId="77777777" w:rsidR="00633FF9" w:rsidRPr="007C38EA" w:rsidRDefault="00633FF9" w:rsidP="006C4819">
            <w:pPr>
              <w:rPr>
                <w:rFonts w:ascii="Arial" w:hAnsi="Arial" w:cs="Arial"/>
                <w:sz w:val="18"/>
                <w:szCs w:val="18"/>
              </w:rPr>
            </w:pPr>
          </w:p>
        </w:tc>
        <w:tc>
          <w:tcPr>
            <w:tcW w:w="484" w:type="pct"/>
            <w:shd w:val="clear" w:color="auto" w:fill="auto"/>
          </w:tcPr>
          <w:p w14:paraId="741FE196" w14:textId="77777777" w:rsidR="00633FF9" w:rsidRPr="004A5D01" w:rsidRDefault="0007073F" w:rsidP="006C4819">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061E21D2" w14:textId="77777777" w:rsidR="00633FF9" w:rsidRPr="004A5D01" w:rsidRDefault="00633FF9" w:rsidP="006C4819">
            <w:pPr>
              <w:autoSpaceDE w:val="0"/>
              <w:autoSpaceDN w:val="0"/>
              <w:adjustRightInd w:val="0"/>
              <w:rPr>
                <w:rFonts w:ascii="Arial" w:hAnsi="Arial" w:cs="Arial"/>
                <w:sz w:val="18"/>
                <w:szCs w:val="18"/>
              </w:rPr>
            </w:pPr>
            <w:r w:rsidRPr="004A5D01">
              <w:rPr>
                <w:rFonts w:ascii="Arial" w:hAnsi="Arial" w:cs="Arial"/>
                <w:sz w:val="18"/>
                <w:szCs w:val="18"/>
              </w:rPr>
              <w:t>tbd</w:t>
            </w:r>
          </w:p>
        </w:tc>
      </w:tr>
      <w:tr w:rsidR="00633FF9" w:rsidRPr="004A5D01" w14:paraId="3926C96B" w14:textId="77777777" w:rsidTr="0007073F">
        <w:trPr>
          <w:trHeight w:val="275"/>
        </w:trPr>
        <w:tc>
          <w:tcPr>
            <w:tcW w:w="588" w:type="pct"/>
            <w:shd w:val="clear" w:color="auto" w:fill="auto"/>
          </w:tcPr>
          <w:p w14:paraId="322CC96E" w14:textId="77777777" w:rsidR="00633FF9" w:rsidRPr="004A5D01" w:rsidRDefault="00633FF9"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7B3850C2" w14:textId="77777777" w:rsidR="00633FF9" w:rsidRPr="004A5D01" w:rsidRDefault="00633FF9"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3A7F0D7A" w14:textId="77777777" w:rsidR="00633FF9" w:rsidRPr="004A5D01" w:rsidRDefault="00633FF9"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3734C37C" w14:textId="77777777" w:rsidR="00633FF9" w:rsidRPr="004A5D01" w:rsidRDefault="00633FF9"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7E3C2E6E"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65CE2F9D" w14:textId="77777777" w:rsidR="00633FF9" w:rsidRPr="004A5D01" w:rsidRDefault="00633FF9" w:rsidP="006C4819">
            <w:pPr>
              <w:rPr>
                <w:rFonts w:ascii="Arial" w:hAnsi="Arial" w:cs="Arial"/>
                <w:b/>
                <w:sz w:val="18"/>
                <w:szCs w:val="18"/>
              </w:rPr>
            </w:pPr>
            <w:r w:rsidRPr="004A5D01">
              <w:rPr>
                <w:rFonts w:ascii="Arial" w:hAnsi="Arial" w:cs="Arial"/>
                <w:b/>
                <w:sz w:val="18"/>
                <w:szCs w:val="18"/>
              </w:rPr>
              <w:t>Help Icon Text</w:t>
            </w:r>
          </w:p>
        </w:tc>
        <w:tc>
          <w:tcPr>
            <w:tcW w:w="484" w:type="pct"/>
          </w:tcPr>
          <w:p w14:paraId="32058B67" w14:textId="77777777" w:rsidR="00633FF9" w:rsidRPr="004A5D01" w:rsidRDefault="00633FF9" w:rsidP="006C4819">
            <w:pPr>
              <w:rPr>
                <w:rFonts w:ascii="Arial" w:hAnsi="Arial" w:cs="Arial"/>
                <w:b/>
                <w:sz w:val="18"/>
                <w:szCs w:val="18"/>
              </w:rPr>
            </w:pPr>
          </w:p>
        </w:tc>
        <w:tc>
          <w:tcPr>
            <w:tcW w:w="400" w:type="pct"/>
          </w:tcPr>
          <w:p w14:paraId="19C1C171" w14:textId="77777777" w:rsidR="00633FF9" w:rsidRPr="004A5D01" w:rsidRDefault="00633FF9" w:rsidP="006C4819">
            <w:pPr>
              <w:rPr>
                <w:rFonts w:ascii="Arial" w:hAnsi="Arial" w:cs="Arial"/>
                <w:b/>
                <w:sz w:val="18"/>
                <w:szCs w:val="18"/>
              </w:rPr>
            </w:pPr>
          </w:p>
        </w:tc>
      </w:tr>
      <w:tr w:rsidR="00633FF9" w:rsidRPr="004A5D01" w14:paraId="0E7004BF" w14:textId="77777777" w:rsidTr="0007073F">
        <w:trPr>
          <w:trHeight w:val="275"/>
        </w:trPr>
        <w:tc>
          <w:tcPr>
            <w:tcW w:w="588" w:type="pct"/>
            <w:shd w:val="clear" w:color="auto" w:fill="auto"/>
          </w:tcPr>
          <w:p w14:paraId="2009DEA5" w14:textId="77777777" w:rsidR="00633FF9" w:rsidRDefault="00633FF9" w:rsidP="006C4819">
            <w:r>
              <w:rPr>
                <w:rFonts w:ascii="Arial" w:hAnsi="Arial" w:cs="Arial"/>
                <w:sz w:val="18"/>
                <w:szCs w:val="18"/>
              </w:rPr>
              <w:t>Data Column</w:t>
            </w:r>
          </w:p>
        </w:tc>
        <w:tc>
          <w:tcPr>
            <w:tcW w:w="792" w:type="pct"/>
            <w:shd w:val="clear" w:color="auto" w:fill="auto"/>
          </w:tcPr>
          <w:p w14:paraId="35AF3270" w14:textId="77777777" w:rsidR="00633FF9" w:rsidRPr="00A77FC7" w:rsidRDefault="00633FF9" w:rsidP="006C4819">
            <w:pPr>
              <w:rPr>
                <w:rFonts w:ascii="Arial" w:hAnsi="Arial" w:cs="Arial"/>
                <w:sz w:val="18"/>
                <w:szCs w:val="18"/>
              </w:rPr>
            </w:pPr>
            <w:r>
              <w:rPr>
                <w:rFonts w:ascii="Arial" w:hAnsi="Arial" w:cs="Arial"/>
                <w:sz w:val="18"/>
                <w:szCs w:val="18"/>
              </w:rPr>
              <w:t>Investment Balance</w:t>
            </w:r>
          </w:p>
        </w:tc>
        <w:tc>
          <w:tcPr>
            <w:tcW w:w="588" w:type="pct"/>
            <w:shd w:val="clear" w:color="auto" w:fill="auto"/>
          </w:tcPr>
          <w:p w14:paraId="1D2ECC01" w14:textId="77777777" w:rsidR="00633FF9" w:rsidRDefault="0007073F"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2755099F" w14:textId="77777777" w:rsidR="00633FF9" w:rsidRDefault="00633FF9" w:rsidP="006C4819">
            <w:pPr>
              <w:rPr>
                <w:rFonts w:ascii="Arial" w:hAnsi="Arial" w:cs="Arial"/>
                <w:sz w:val="18"/>
                <w:szCs w:val="18"/>
              </w:rPr>
            </w:pPr>
            <w:r>
              <w:rPr>
                <w:rFonts w:ascii="Arial" w:hAnsi="Arial" w:cs="Arial"/>
                <w:sz w:val="18"/>
                <w:szCs w:val="18"/>
              </w:rPr>
              <w:t>List of current balance bandings</w:t>
            </w:r>
          </w:p>
          <w:p w14:paraId="045EE8A4" w14:textId="77777777" w:rsidR="00633FF9" w:rsidRDefault="00633FF9" w:rsidP="006C4819">
            <w:pPr>
              <w:rPr>
                <w:rFonts w:ascii="Arial" w:hAnsi="Arial" w:cs="Arial"/>
                <w:sz w:val="18"/>
                <w:szCs w:val="18"/>
              </w:rPr>
            </w:pPr>
            <w:r>
              <w:rPr>
                <w:rFonts w:ascii="Arial" w:hAnsi="Arial" w:cs="Arial"/>
                <w:sz w:val="18"/>
                <w:szCs w:val="18"/>
              </w:rPr>
              <w:t>Numeric  £ 2dp</w:t>
            </w:r>
          </w:p>
          <w:p w14:paraId="480F80D1" w14:textId="77777777" w:rsidR="00633FF9" w:rsidRDefault="00633FF9" w:rsidP="006C4819">
            <w:pPr>
              <w:rPr>
                <w:rFonts w:ascii="Arial" w:hAnsi="Arial" w:cs="Arial"/>
                <w:sz w:val="18"/>
                <w:szCs w:val="18"/>
              </w:rPr>
            </w:pPr>
            <w:r>
              <w:rPr>
                <w:rFonts w:ascii="Arial" w:hAnsi="Arial" w:cs="Arial"/>
                <w:sz w:val="18"/>
                <w:szCs w:val="18"/>
              </w:rPr>
              <w:t>Centre</w:t>
            </w:r>
            <w:r w:rsidRPr="006472F6">
              <w:rPr>
                <w:rFonts w:ascii="Arial" w:hAnsi="Arial" w:cs="Arial"/>
                <w:sz w:val="18"/>
                <w:szCs w:val="18"/>
              </w:rPr>
              <w:t xml:space="preserve"> Aligned</w:t>
            </w:r>
          </w:p>
        </w:tc>
        <w:tc>
          <w:tcPr>
            <w:tcW w:w="453" w:type="pct"/>
            <w:shd w:val="clear" w:color="auto" w:fill="auto"/>
          </w:tcPr>
          <w:p w14:paraId="15CDB655" w14:textId="77777777" w:rsidR="00633FF9" w:rsidRDefault="00633FF9" w:rsidP="006C4819">
            <w:pPr>
              <w:rPr>
                <w:rFonts w:ascii="Arial" w:hAnsi="Arial" w:cs="Arial"/>
                <w:sz w:val="18"/>
                <w:szCs w:val="18"/>
              </w:rPr>
            </w:pPr>
            <w:r>
              <w:rPr>
                <w:rFonts w:ascii="Arial" w:hAnsi="Arial" w:cs="Arial"/>
                <w:sz w:val="18"/>
                <w:szCs w:val="18"/>
              </w:rPr>
              <w:t>N</w:t>
            </w:r>
          </w:p>
        </w:tc>
        <w:tc>
          <w:tcPr>
            <w:tcW w:w="864" w:type="pct"/>
            <w:shd w:val="clear" w:color="auto" w:fill="auto"/>
          </w:tcPr>
          <w:p w14:paraId="0FD89DA5" w14:textId="77777777" w:rsidR="00633FF9" w:rsidRDefault="0007073F" w:rsidP="006C4819">
            <w:pPr>
              <w:rPr>
                <w:rFonts w:ascii="Arial" w:hAnsi="Arial" w:cs="Arial"/>
                <w:sz w:val="18"/>
                <w:szCs w:val="18"/>
              </w:rPr>
            </w:pPr>
            <w:r>
              <w:rPr>
                <w:rFonts w:ascii="Arial" w:hAnsi="Arial" w:cs="Arial"/>
                <w:sz w:val="18"/>
                <w:szCs w:val="18"/>
              </w:rPr>
              <w:t>n/a</w:t>
            </w:r>
          </w:p>
        </w:tc>
        <w:tc>
          <w:tcPr>
            <w:tcW w:w="484" w:type="pct"/>
          </w:tcPr>
          <w:p w14:paraId="0424705A" w14:textId="77777777" w:rsidR="00633FF9" w:rsidRDefault="0007073F" w:rsidP="006C4819">
            <w:pPr>
              <w:rPr>
                <w:rFonts w:ascii="Arial" w:hAnsi="Arial" w:cs="Arial"/>
                <w:sz w:val="18"/>
                <w:szCs w:val="18"/>
              </w:rPr>
            </w:pPr>
            <w:r>
              <w:rPr>
                <w:rFonts w:ascii="Arial" w:hAnsi="Arial" w:cs="Arial"/>
                <w:sz w:val="18"/>
                <w:szCs w:val="18"/>
              </w:rPr>
              <w:t>N</w:t>
            </w:r>
          </w:p>
        </w:tc>
        <w:tc>
          <w:tcPr>
            <w:tcW w:w="400" w:type="pct"/>
          </w:tcPr>
          <w:p w14:paraId="04F6E306" w14:textId="77777777" w:rsidR="00633FF9" w:rsidRDefault="0007073F" w:rsidP="006C4819">
            <w:pPr>
              <w:rPr>
                <w:rFonts w:ascii="Arial" w:hAnsi="Arial" w:cs="Arial"/>
                <w:sz w:val="18"/>
                <w:szCs w:val="18"/>
              </w:rPr>
            </w:pPr>
            <w:r>
              <w:rPr>
                <w:rFonts w:ascii="Arial" w:hAnsi="Arial" w:cs="Arial"/>
                <w:sz w:val="18"/>
                <w:szCs w:val="18"/>
              </w:rPr>
              <w:t>n/a</w:t>
            </w:r>
          </w:p>
        </w:tc>
      </w:tr>
      <w:tr w:rsidR="0007073F" w:rsidRPr="004A5D01" w14:paraId="6DCBBDC8" w14:textId="77777777" w:rsidTr="0007073F">
        <w:trPr>
          <w:trHeight w:val="275"/>
        </w:trPr>
        <w:tc>
          <w:tcPr>
            <w:tcW w:w="588" w:type="pct"/>
            <w:shd w:val="clear" w:color="auto" w:fill="auto"/>
          </w:tcPr>
          <w:p w14:paraId="7A72C343" w14:textId="77777777" w:rsidR="0007073F" w:rsidRDefault="0007073F" w:rsidP="0007073F">
            <w:r>
              <w:rPr>
                <w:rFonts w:ascii="Arial" w:hAnsi="Arial" w:cs="Arial"/>
                <w:sz w:val="18"/>
                <w:szCs w:val="18"/>
              </w:rPr>
              <w:t>Data Row</w:t>
            </w:r>
          </w:p>
        </w:tc>
        <w:tc>
          <w:tcPr>
            <w:tcW w:w="792" w:type="pct"/>
            <w:shd w:val="clear" w:color="auto" w:fill="auto"/>
          </w:tcPr>
          <w:p w14:paraId="1FB9E42B" w14:textId="77777777" w:rsidR="0007073F" w:rsidRDefault="0007073F" w:rsidP="0007073F">
            <w:pPr>
              <w:rPr>
                <w:rFonts w:ascii="Arial" w:hAnsi="Arial" w:cs="Arial"/>
                <w:sz w:val="18"/>
                <w:szCs w:val="18"/>
              </w:rPr>
            </w:pPr>
            <w:r>
              <w:rPr>
                <w:rFonts w:ascii="Arial" w:hAnsi="Arial" w:cs="Arial"/>
                <w:sz w:val="18"/>
                <w:szCs w:val="18"/>
              </w:rPr>
              <w:t>Age</w:t>
            </w:r>
          </w:p>
        </w:tc>
        <w:tc>
          <w:tcPr>
            <w:tcW w:w="588" w:type="pct"/>
            <w:shd w:val="clear" w:color="auto" w:fill="auto"/>
          </w:tcPr>
          <w:p w14:paraId="3972FECB" w14:textId="77777777" w:rsidR="0007073F" w:rsidRDefault="0007073F" w:rsidP="0007073F">
            <w:r w:rsidRPr="009E3B5C">
              <w:rPr>
                <w:rFonts w:ascii="Arial" w:hAnsi="Arial" w:cs="Arial"/>
                <w:sz w:val="18"/>
                <w:szCs w:val="18"/>
              </w:rPr>
              <w:t>n/a</w:t>
            </w:r>
          </w:p>
        </w:tc>
        <w:tc>
          <w:tcPr>
            <w:tcW w:w="831" w:type="pct"/>
            <w:shd w:val="clear" w:color="auto" w:fill="auto"/>
          </w:tcPr>
          <w:p w14:paraId="0BA57BEE" w14:textId="77777777" w:rsidR="0007073F" w:rsidRDefault="0007073F" w:rsidP="0007073F">
            <w:pPr>
              <w:rPr>
                <w:rFonts w:ascii="Arial" w:hAnsi="Arial" w:cs="Arial"/>
                <w:sz w:val="18"/>
                <w:szCs w:val="18"/>
              </w:rPr>
            </w:pPr>
            <w:r>
              <w:rPr>
                <w:rFonts w:ascii="Arial" w:hAnsi="Arial" w:cs="Arial"/>
                <w:sz w:val="18"/>
                <w:szCs w:val="18"/>
              </w:rPr>
              <w:t>List of current age bandings</w:t>
            </w:r>
          </w:p>
          <w:p w14:paraId="66900631" w14:textId="77777777" w:rsidR="0007073F" w:rsidRDefault="0007073F" w:rsidP="0007073F">
            <w:pPr>
              <w:rPr>
                <w:rFonts w:ascii="Arial" w:hAnsi="Arial" w:cs="Arial"/>
                <w:sz w:val="18"/>
                <w:szCs w:val="18"/>
              </w:rPr>
            </w:pPr>
            <w:r>
              <w:rPr>
                <w:rFonts w:ascii="Arial" w:hAnsi="Arial" w:cs="Arial"/>
                <w:sz w:val="18"/>
                <w:szCs w:val="18"/>
              </w:rPr>
              <w:t xml:space="preserve">Alphanumeric  </w:t>
            </w:r>
          </w:p>
          <w:p w14:paraId="3E4A7080" w14:textId="77777777" w:rsidR="0007073F" w:rsidRDefault="0007073F" w:rsidP="0007073F">
            <w:pPr>
              <w:rPr>
                <w:rFonts w:ascii="Arial" w:hAnsi="Arial" w:cs="Arial"/>
                <w:sz w:val="18"/>
                <w:szCs w:val="18"/>
              </w:rPr>
            </w:pPr>
            <w:r>
              <w:rPr>
                <w:rFonts w:ascii="Arial" w:hAnsi="Arial" w:cs="Arial"/>
                <w:sz w:val="18"/>
                <w:szCs w:val="18"/>
              </w:rPr>
              <w:t>Centre</w:t>
            </w:r>
            <w:r w:rsidRPr="006472F6">
              <w:rPr>
                <w:rFonts w:ascii="Arial" w:hAnsi="Arial" w:cs="Arial"/>
                <w:sz w:val="18"/>
                <w:szCs w:val="18"/>
              </w:rPr>
              <w:t xml:space="preserve"> Aligned</w:t>
            </w:r>
          </w:p>
        </w:tc>
        <w:tc>
          <w:tcPr>
            <w:tcW w:w="453" w:type="pct"/>
            <w:shd w:val="clear" w:color="auto" w:fill="auto"/>
          </w:tcPr>
          <w:p w14:paraId="48CAAB27" w14:textId="77777777" w:rsidR="0007073F" w:rsidRDefault="0007073F" w:rsidP="0007073F">
            <w:pPr>
              <w:rPr>
                <w:rFonts w:ascii="Arial" w:hAnsi="Arial" w:cs="Arial"/>
                <w:sz w:val="18"/>
                <w:szCs w:val="18"/>
              </w:rPr>
            </w:pPr>
            <w:r>
              <w:rPr>
                <w:rFonts w:ascii="Arial" w:hAnsi="Arial" w:cs="Arial"/>
                <w:sz w:val="18"/>
                <w:szCs w:val="18"/>
              </w:rPr>
              <w:t>N</w:t>
            </w:r>
          </w:p>
        </w:tc>
        <w:tc>
          <w:tcPr>
            <w:tcW w:w="864" w:type="pct"/>
            <w:shd w:val="clear" w:color="auto" w:fill="auto"/>
          </w:tcPr>
          <w:p w14:paraId="2214CA0A" w14:textId="77777777" w:rsidR="0007073F" w:rsidRDefault="0007073F" w:rsidP="0007073F">
            <w:pPr>
              <w:rPr>
                <w:rFonts w:ascii="Arial" w:hAnsi="Arial" w:cs="Arial"/>
                <w:sz w:val="18"/>
                <w:szCs w:val="18"/>
              </w:rPr>
            </w:pPr>
            <w:r>
              <w:rPr>
                <w:rFonts w:ascii="Arial" w:hAnsi="Arial" w:cs="Arial"/>
                <w:sz w:val="18"/>
                <w:szCs w:val="18"/>
              </w:rPr>
              <w:t>n/a</w:t>
            </w:r>
          </w:p>
        </w:tc>
        <w:tc>
          <w:tcPr>
            <w:tcW w:w="484" w:type="pct"/>
          </w:tcPr>
          <w:p w14:paraId="1297B76E" w14:textId="77777777" w:rsidR="0007073F" w:rsidRDefault="0007073F" w:rsidP="0007073F">
            <w:pPr>
              <w:rPr>
                <w:rFonts w:ascii="Arial" w:hAnsi="Arial" w:cs="Arial"/>
                <w:sz w:val="18"/>
                <w:szCs w:val="18"/>
              </w:rPr>
            </w:pPr>
            <w:r>
              <w:rPr>
                <w:rFonts w:ascii="Arial" w:hAnsi="Arial" w:cs="Arial"/>
                <w:sz w:val="18"/>
                <w:szCs w:val="18"/>
              </w:rPr>
              <w:t>N</w:t>
            </w:r>
          </w:p>
        </w:tc>
        <w:tc>
          <w:tcPr>
            <w:tcW w:w="400" w:type="pct"/>
          </w:tcPr>
          <w:p w14:paraId="6164A99C" w14:textId="77777777" w:rsidR="0007073F" w:rsidRDefault="0007073F" w:rsidP="0007073F">
            <w:pPr>
              <w:rPr>
                <w:rFonts w:ascii="Arial" w:hAnsi="Arial" w:cs="Arial"/>
                <w:sz w:val="18"/>
                <w:szCs w:val="18"/>
              </w:rPr>
            </w:pPr>
            <w:r>
              <w:rPr>
                <w:rFonts w:ascii="Arial" w:hAnsi="Arial" w:cs="Arial"/>
                <w:sz w:val="18"/>
                <w:szCs w:val="18"/>
              </w:rPr>
              <w:t>n/a</w:t>
            </w:r>
          </w:p>
        </w:tc>
      </w:tr>
      <w:tr w:rsidR="0007073F" w:rsidRPr="004A5D01" w14:paraId="4CB14531" w14:textId="77777777" w:rsidTr="0007073F">
        <w:trPr>
          <w:trHeight w:val="275"/>
        </w:trPr>
        <w:tc>
          <w:tcPr>
            <w:tcW w:w="588" w:type="pct"/>
            <w:shd w:val="clear" w:color="auto" w:fill="auto"/>
          </w:tcPr>
          <w:p w14:paraId="3C3C8204" w14:textId="77777777" w:rsidR="0007073F" w:rsidRDefault="0007073F" w:rsidP="0007073F">
            <w:r>
              <w:rPr>
                <w:rFonts w:ascii="Arial" w:hAnsi="Arial" w:cs="Arial"/>
                <w:sz w:val="18"/>
                <w:szCs w:val="18"/>
              </w:rPr>
              <w:t>Data Set</w:t>
            </w:r>
          </w:p>
        </w:tc>
        <w:tc>
          <w:tcPr>
            <w:tcW w:w="792" w:type="pct"/>
            <w:shd w:val="clear" w:color="auto" w:fill="auto"/>
          </w:tcPr>
          <w:p w14:paraId="78549DB4" w14:textId="77777777" w:rsidR="0007073F" w:rsidRDefault="0007073F" w:rsidP="0007073F">
            <w:pPr>
              <w:rPr>
                <w:rFonts w:ascii="Arial" w:hAnsi="Arial" w:cs="Arial"/>
                <w:sz w:val="18"/>
                <w:szCs w:val="18"/>
              </w:rPr>
            </w:pPr>
          </w:p>
        </w:tc>
        <w:tc>
          <w:tcPr>
            <w:tcW w:w="588" w:type="pct"/>
            <w:shd w:val="clear" w:color="auto" w:fill="auto"/>
          </w:tcPr>
          <w:p w14:paraId="613302D1" w14:textId="77777777" w:rsidR="0007073F" w:rsidRDefault="0007073F" w:rsidP="0007073F">
            <w:r w:rsidRPr="009E3B5C">
              <w:rPr>
                <w:rFonts w:ascii="Arial" w:hAnsi="Arial" w:cs="Arial"/>
                <w:sz w:val="18"/>
                <w:szCs w:val="18"/>
              </w:rPr>
              <w:t>n/a</w:t>
            </w:r>
          </w:p>
        </w:tc>
        <w:tc>
          <w:tcPr>
            <w:tcW w:w="831" w:type="pct"/>
            <w:shd w:val="clear" w:color="auto" w:fill="auto"/>
          </w:tcPr>
          <w:p w14:paraId="7CFFF2A6" w14:textId="0CA41F8D" w:rsidR="0007073F" w:rsidRDefault="0007073F" w:rsidP="0007073F">
            <w:pPr>
              <w:rPr>
                <w:rFonts w:ascii="Arial" w:hAnsi="Arial" w:cs="Arial"/>
                <w:sz w:val="18"/>
                <w:szCs w:val="18"/>
              </w:rPr>
            </w:pPr>
            <w:r>
              <w:rPr>
                <w:rFonts w:ascii="Arial" w:hAnsi="Arial" w:cs="Arial"/>
                <w:sz w:val="18"/>
                <w:szCs w:val="18"/>
              </w:rPr>
              <w:t xml:space="preserve">Count of </w:t>
            </w:r>
            <w:del w:id="1039" w:author="Jamal, Zaher CWK" w:date="2015-06-16T17:02:00Z">
              <w:r w:rsidR="003B2D50" w:rsidDel="00D43E4B">
                <w:rPr>
                  <w:rFonts w:ascii="Arial" w:hAnsi="Arial" w:cs="Arial"/>
                  <w:sz w:val="18"/>
                  <w:szCs w:val="18"/>
                </w:rPr>
                <w:delText>user</w:delText>
              </w:r>
            </w:del>
            <w:ins w:id="1040" w:author="Jamal, Zaher CWK" w:date="2015-06-16T17:02:00Z">
              <w:r w:rsidR="00D43E4B">
                <w:rPr>
                  <w:rFonts w:ascii="Arial" w:hAnsi="Arial" w:cs="Arial"/>
                  <w:sz w:val="18"/>
                  <w:szCs w:val="18"/>
                </w:rPr>
                <w:t>member</w:t>
              </w:r>
            </w:ins>
            <w:r>
              <w:rPr>
                <w:rFonts w:ascii="Arial" w:hAnsi="Arial" w:cs="Arial"/>
                <w:sz w:val="18"/>
                <w:szCs w:val="18"/>
              </w:rPr>
              <w:t xml:space="preserve"> accounts in each band</w:t>
            </w:r>
          </w:p>
          <w:p w14:paraId="020CCBA3" w14:textId="77777777" w:rsidR="0007073F" w:rsidRDefault="0007073F" w:rsidP="0007073F">
            <w:pPr>
              <w:rPr>
                <w:rFonts w:ascii="Arial" w:hAnsi="Arial" w:cs="Arial"/>
                <w:sz w:val="18"/>
                <w:szCs w:val="18"/>
              </w:rPr>
            </w:pPr>
            <w:r>
              <w:rPr>
                <w:rFonts w:ascii="Arial" w:hAnsi="Arial" w:cs="Arial"/>
                <w:sz w:val="18"/>
                <w:szCs w:val="18"/>
              </w:rPr>
              <w:t>Numeric</w:t>
            </w:r>
          </w:p>
          <w:p w14:paraId="3FECCD1C" w14:textId="77777777" w:rsidR="0007073F" w:rsidRDefault="0007073F" w:rsidP="0007073F">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A857B0B" w14:textId="77777777" w:rsidR="0007073F" w:rsidRDefault="0007073F" w:rsidP="0007073F">
            <w:pPr>
              <w:rPr>
                <w:rFonts w:ascii="Arial" w:hAnsi="Arial" w:cs="Arial"/>
                <w:sz w:val="18"/>
                <w:szCs w:val="18"/>
              </w:rPr>
            </w:pPr>
            <w:r>
              <w:rPr>
                <w:rFonts w:ascii="Arial" w:hAnsi="Arial" w:cs="Arial"/>
                <w:sz w:val="18"/>
                <w:szCs w:val="18"/>
              </w:rPr>
              <w:t>N</w:t>
            </w:r>
          </w:p>
        </w:tc>
        <w:tc>
          <w:tcPr>
            <w:tcW w:w="864" w:type="pct"/>
            <w:shd w:val="clear" w:color="auto" w:fill="auto"/>
          </w:tcPr>
          <w:p w14:paraId="6DCE5DF6" w14:textId="77777777" w:rsidR="0007073F" w:rsidRDefault="0007073F" w:rsidP="0007073F">
            <w:pPr>
              <w:rPr>
                <w:rFonts w:ascii="Arial" w:hAnsi="Arial" w:cs="Arial"/>
                <w:sz w:val="18"/>
                <w:szCs w:val="18"/>
              </w:rPr>
            </w:pPr>
            <w:r>
              <w:rPr>
                <w:rFonts w:ascii="Arial" w:hAnsi="Arial" w:cs="Arial"/>
                <w:sz w:val="18"/>
                <w:szCs w:val="18"/>
              </w:rPr>
              <w:t>n/a</w:t>
            </w:r>
          </w:p>
        </w:tc>
        <w:tc>
          <w:tcPr>
            <w:tcW w:w="484" w:type="pct"/>
          </w:tcPr>
          <w:p w14:paraId="20F7A812" w14:textId="77777777" w:rsidR="0007073F" w:rsidRDefault="0007073F" w:rsidP="0007073F">
            <w:pPr>
              <w:rPr>
                <w:rFonts w:ascii="Arial" w:hAnsi="Arial" w:cs="Arial"/>
                <w:sz w:val="18"/>
                <w:szCs w:val="18"/>
              </w:rPr>
            </w:pPr>
            <w:r>
              <w:rPr>
                <w:rFonts w:ascii="Arial" w:hAnsi="Arial" w:cs="Arial"/>
                <w:sz w:val="18"/>
                <w:szCs w:val="18"/>
              </w:rPr>
              <w:t>N</w:t>
            </w:r>
          </w:p>
        </w:tc>
        <w:tc>
          <w:tcPr>
            <w:tcW w:w="400" w:type="pct"/>
          </w:tcPr>
          <w:p w14:paraId="57F77E33" w14:textId="77777777" w:rsidR="0007073F" w:rsidRDefault="0007073F" w:rsidP="0007073F">
            <w:pPr>
              <w:rPr>
                <w:rFonts w:ascii="Arial" w:hAnsi="Arial" w:cs="Arial"/>
                <w:sz w:val="18"/>
                <w:szCs w:val="18"/>
              </w:rPr>
            </w:pPr>
            <w:r>
              <w:rPr>
                <w:rFonts w:ascii="Arial" w:hAnsi="Arial" w:cs="Arial"/>
                <w:sz w:val="18"/>
                <w:szCs w:val="18"/>
              </w:rPr>
              <w:t>n/a</w:t>
            </w:r>
          </w:p>
        </w:tc>
      </w:tr>
      <w:tr w:rsidR="0007073F" w:rsidRPr="004A5D01" w14:paraId="39CFBC94" w14:textId="77777777" w:rsidTr="0007073F">
        <w:trPr>
          <w:trHeight w:val="275"/>
        </w:trPr>
        <w:tc>
          <w:tcPr>
            <w:tcW w:w="588" w:type="pct"/>
            <w:shd w:val="clear" w:color="auto" w:fill="auto"/>
          </w:tcPr>
          <w:p w14:paraId="47B83A66" w14:textId="77777777" w:rsidR="0007073F" w:rsidRDefault="0007073F" w:rsidP="0007073F">
            <w:r>
              <w:rPr>
                <w:rFonts w:ascii="Arial" w:hAnsi="Arial" w:cs="Arial"/>
                <w:sz w:val="18"/>
                <w:szCs w:val="18"/>
              </w:rPr>
              <w:t>Data Column</w:t>
            </w:r>
          </w:p>
        </w:tc>
        <w:tc>
          <w:tcPr>
            <w:tcW w:w="792" w:type="pct"/>
            <w:shd w:val="clear" w:color="auto" w:fill="auto"/>
          </w:tcPr>
          <w:p w14:paraId="01A52D7B" w14:textId="77777777" w:rsidR="0007073F" w:rsidRDefault="0007073F" w:rsidP="0007073F">
            <w:pPr>
              <w:rPr>
                <w:rFonts w:ascii="Arial" w:hAnsi="Arial" w:cs="Arial"/>
                <w:sz w:val="18"/>
                <w:szCs w:val="18"/>
              </w:rPr>
            </w:pPr>
            <w:r>
              <w:rPr>
                <w:rFonts w:ascii="Arial" w:hAnsi="Arial" w:cs="Arial"/>
                <w:sz w:val="18"/>
                <w:szCs w:val="18"/>
              </w:rPr>
              <w:t>Totals</w:t>
            </w:r>
          </w:p>
        </w:tc>
        <w:tc>
          <w:tcPr>
            <w:tcW w:w="588" w:type="pct"/>
            <w:shd w:val="clear" w:color="auto" w:fill="auto"/>
          </w:tcPr>
          <w:p w14:paraId="38CE73AB" w14:textId="77777777" w:rsidR="0007073F" w:rsidRDefault="0007073F" w:rsidP="0007073F">
            <w:r w:rsidRPr="009E3B5C">
              <w:rPr>
                <w:rFonts w:ascii="Arial" w:hAnsi="Arial" w:cs="Arial"/>
                <w:sz w:val="18"/>
                <w:szCs w:val="18"/>
              </w:rPr>
              <w:t>n/a</w:t>
            </w:r>
          </w:p>
        </w:tc>
        <w:tc>
          <w:tcPr>
            <w:tcW w:w="831" w:type="pct"/>
            <w:shd w:val="clear" w:color="auto" w:fill="auto"/>
          </w:tcPr>
          <w:p w14:paraId="63383280" w14:textId="77777777" w:rsidR="0007073F" w:rsidRDefault="0007073F" w:rsidP="0007073F">
            <w:pPr>
              <w:rPr>
                <w:rFonts w:ascii="Arial" w:hAnsi="Arial" w:cs="Arial"/>
                <w:sz w:val="18"/>
                <w:szCs w:val="18"/>
              </w:rPr>
            </w:pPr>
            <w:r>
              <w:rPr>
                <w:rFonts w:ascii="Arial" w:hAnsi="Arial" w:cs="Arial"/>
                <w:sz w:val="18"/>
                <w:szCs w:val="18"/>
              </w:rPr>
              <w:t>Total for each balance banding</w:t>
            </w:r>
          </w:p>
          <w:p w14:paraId="7DF63376" w14:textId="77777777" w:rsidR="0007073F" w:rsidRDefault="0007073F" w:rsidP="0007073F">
            <w:pPr>
              <w:rPr>
                <w:rFonts w:ascii="Arial" w:hAnsi="Arial" w:cs="Arial"/>
                <w:sz w:val="18"/>
                <w:szCs w:val="18"/>
              </w:rPr>
            </w:pPr>
            <w:r>
              <w:rPr>
                <w:rFonts w:ascii="Arial" w:hAnsi="Arial" w:cs="Arial"/>
                <w:sz w:val="18"/>
                <w:szCs w:val="18"/>
              </w:rPr>
              <w:t>Numeric</w:t>
            </w:r>
          </w:p>
          <w:p w14:paraId="69212356" w14:textId="77777777" w:rsidR="0007073F" w:rsidRDefault="0007073F" w:rsidP="0007073F">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3755829E" w14:textId="77777777" w:rsidR="0007073F" w:rsidRDefault="0007073F" w:rsidP="0007073F">
            <w:pPr>
              <w:rPr>
                <w:rFonts w:ascii="Arial" w:hAnsi="Arial" w:cs="Arial"/>
                <w:sz w:val="18"/>
                <w:szCs w:val="18"/>
              </w:rPr>
            </w:pPr>
            <w:r>
              <w:rPr>
                <w:rFonts w:ascii="Arial" w:hAnsi="Arial" w:cs="Arial"/>
                <w:sz w:val="18"/>
                <w:szCs w:val="18"/>
              </w:rPr>
              <w:t>N</w:t>
            </w:r>
          </w:p>
        </w:tc>
        <w:tc>
          <w:tcPr>
            <w:tcW w:w="864" w:type="pct"/>
            <w:shd w:val="clear" w:color="auto" w:fill="auto"/>
          </w:tcPr>
          <w:p w14:paraId="6680C236" w14:textId="77777777" w:rsidR="0007073F" w:rsidRDefault="0007073F" w:rsidP="0007073F">
            <w:pPr>
              <w:rPr>
                <w:rFonts w:ascii="Arial" w:hAnsi="Arial" w:cs="Arial"/>
                <w:sz w:val="18"/>
                <w:szCs w:val="18"/>
              </w:rPr>
            </w:pPr>
            <w:r>
              <w:rPr>
                <w:rFonts w:ascii="Arial" w:hAnsi="Arial" w:cs="Arial"/>
                <w:sz w:val="18"/>
                <w:szCs w:val="18"/>
              </w:rPr>
              <w:t>n/a</w:t>
            </w:r>
          </w:p>
        </w:tc>
        <w:tc>
          <w:tcPr>
            <w:tcW w:w="484" w:type="pct"/>
          </w:tcPr>
          <w:p w14:paraId="74A77126" w14:textId="77777777" w:rsidR="0007073F" w:rsidRDefault="0007073F" w:rsidP="0007073F">
            <w:pPr>
              <w:rPr>
                <w:rFonts w:ascii="Arial" w:hAnsi="Arial" w:cs="Arial"/>
                <w:sz w:val="18"/>
                <w:szCs w:val="18"/>
              </w:rPr>
            </w:pPr>
            <w:r>
              <w:rPr>
                <w:rFonts w:ascii="Arial" w:hAnsi="Arial" w:cs="Arial"/>
                <w:sz w:val="18"/>
                <w:szCs w:val="18"/>
              </w:rPr>
              <w:t>N</w:t>
            </w:r>
          </w:p>
        </w:tc>
        <w:tc>
          <w:tcPr>
            <w:tcW w:w="400" w:type="pct"/>
          </w:tcPr>
          <w:p w14:paraId="56ACAF59" w14:textId="77777777" w:rsidR="0007073F" w:rsidRDefault="0007073F" w:rsidP="0007073F">
            <w:pPr>
              <w:rPr>
                <w:rFonts w:ascii="Arial" w:hAnsi="Arial" w:cs="Arial"/>
                <w:sz w:val="18"/>
                <w:szCs w:val="18"/>
              </w:rPr>
            </w:pPr>
            <w:r>
              <w:rPr>
                <w:rFonts w:ascii="Arial" w:hAnsi="Arial" w:cs="Arial"/>
                <w:sz w:val="18"/>
                <w:szCs w:val="18"/>
              </w:rPr>
              <w:t>n/a</w:t>
            </w:r>
          </w:p>
        </w:tc>
      </w:tr>
      <w:tr w:rsidR="0007073F" w:rsidRPr="004A5D01" w14:paraId="32967EBD" w14:textId="77777777" w:rsidTr="0007073F">
        <w:trPr>
          <w:trHeight w:val="275"/>
        </w:trPr>
        <w:tc>
          <w:tcPr>
            <w:tcW w:w="588" w:type="pct"/>
            <w:shd w:val="clear" w:color="auto" w:fill="auto"/>
          </w:tcPr>
          <w:p w14:paraId="71824C09" w14:textId="77777777" w:rsidR="0007073F" w:rsidRDefault="0007073F" w:rsidP="0007073F">
            <w:r>
              <w:rPr>
                <w:rFonts w:ascii="Arial" w:hAnsi="Arial" w:cs="Arial"/>
                <w:sz w:val="18"/>
                <w:szCs w:val="18"/>
              </w:rPr>
              <w:t>Data Row</w:t>
            </w:r>
          </w:p>
        </w:tc>
        <w:tc>
          <w:tcPr>
            <w:tcW w:w="792" w:type="pct"/>
            <w:shd w:val="clear" w:color="auto" w:fill="auto"/>
          </w:tcPr>
          <w:p w14:paraId="2EABE00B" w14:textId="77777777" w:rsidR="0007073F" w:rsidRDefault="0007073F" w:rsidP="0007073F">
            <w:pPr>
              <w:rPr>
                <w:rFonts w:ascii="Arial" w:hAnsi="Arial" w:cs="Arial"/>
                <w:sz w:val="18"/>
                <w:szCs w:val="18"/>
              </w:rPr>
            </w:pPr>
            <w:r>
              <w:rPr>
                <w:rFonts w:ascii="Arial" w:hAnsi="Arial" w:cs="Arial"/>
                <w:sz w:val="18"/>
                <w:szCs w:val="18"/>
              </w:rPr>
              <w:t>Totals</w:t>
            </w:r>
          </w:p>
        </w:tc>
        <w:tc>
          <w:tcPr>
            <w:tcW w:w="588" w:type="pct"/>
            <w:shd w:val="clear" w:color="auto" w:fill="auto"/>
          </w:tcPr>
          <w:p w14:paraId="12BED9B2" w14:textId="77777777" w:rsidR="0007073F" w:rsidRDefault="0007073F" w:rsidP="0007073F">
            <w:r w:rsidRPr="009E3B5C">
              <w:rPr>
                <w:rFonts w:ascii="Arial" w:hAnsi="Arial" w:cs="Arial"/>
                <w:sz w:val="18"/>
                <w:szCs w:val="18"/>
              </w:rPr>
              <w:t>n/a</w:t>
            </w:r>
          </w:p>
        </w:tc>
        <w:tc>
          <w:tcPr>
            <w:tcW w:w="831" w:type="pct"/>
            <w:shd w:val="clear" w:color="auto" w:fill="auto"/>
          </w:tcPr>
          <w:p w14:paraId="3EB23105" w14:textId="77777777" w:rsidR="0007073F" w:rsidRDefault="0007073F" w:rsidP="0007073F">
            <w:pPr>
              <w:rPr>
                <w:rFonts w:ascii="Arial" w:hAnsi="Arial" w:cs="Arial"/>
                <w:sz w:val="18"/>
                <w:szCs w:val="18"/>
              </w:rPr>
            </w:pPr>
            <w:r>
              <w:rPr>
                <w:rFonts w:ascii="Arial" w:hAnsi="Arial" w:cs="Arial"/>
                <w:sz w:val="18"/>
                <w:szCs w:val="18"/>
              </w:rPr>
              <w:t>Total for each age banding</w:t>
            </w:r>
          </w:p>
          <w:p w14:paraId="550F5EDD" w14:textId="77777777" w:rsidR="0007073F" w:rsidRDefault="0007073F" w:rsidP="0007073F">
            <w:pPr>
              <w:rPr>
                <w:rFonts w:ascii="Arial" w:hAnsi="Arial" w:cs="Arial"/>
                <w:sz w:val="18"/>
                <w:szCs w:val="18"/>
              </w:rPr>
            </w:pPr>
            <w:r>
              <w:rPr>
                <w:rFonts w:ascii="Arial" w:hAnsi="Arial" w:cs="Arial"/>
                <w:sz w:val="18"/>
                <w:szCs w:val="18"/>
              </w:rPr>
              <w:t>Numeric</w:t>
            </w:r>
          </w:p>
          <w:p w14:paraId="49B71A27" w14:textId="77777777" w:rsidR="0007073F" w:rsidRDefault="0007073F" w:rsidP="0007073F">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10732A28" w14:textId="77777777" w:rsidR="0007073F" w:rsidRDefault="0007073F" w:rsidP="0007073F">
            <w:pPr>
              <w:rPr>
                <w:rFonts w:ascii="Arial" w:hAnsi="Arial" w:cs="Arial"/>
                <w:sz w:val="18"/>
                <w:szCs w:val="18"/>
              </w:rPr>
            </w:pPr>
            <w:r>
              <w:rPr>
                <w:rFonts w:ascii="Arial" w:hAnsi="Arial" w:cs="Arial"/>
                <w:sz w:val="18"/>
                <w:szCs w:val="18"/>
              </w:rPr>
              <w:t>N</w:t>
            </w:r>
          </w:p>
        </w:tc>
        <w:tc>
          <w:tcPr>
            <w:tcW w:w="864" w:type="pct"/>
            <w:shd w:val="clear" w:color="auto" w:fill="auto"/>
          </w:tcPr>
          <w:p w14:paraId="2D24E7CC" w14:textId="77777777" w:rsidR="0007073F" w:rsidRDefault="0007073F" w:rsidP="0007073F">
            <w:pPr>
              <w:rPr>
                <w:rFonts w:ascii="Arial" w:hAnsi="Arial" w:cs="Arial"/>
                <w:sz w:val="18"/>
                <w:szCs w:val="18"/>
              </w:rPr>
            </w:pPr>
            <w:r>
              <w:rPr>
                <w:rFonts w:ascii="Arial" w:hAnsi="Arial" w:cs="Arial"/>
                <w:sz w:val="18"/>
                <w:szCs w:val="18"/>
              </w:rPr>
              <w:t>n/a</w:t>
            </w:r>
          </w:p>
        </w:tc>
        <w:tc>
          <w:tcPr>
            <w:tcW w:w="484" w:type="pct"/>
          </w:tcPr>
          <w:p w14:paraId="7BDD377A" w14:textId="77777777" w:rsidR="0007073F" w:rsidRDefault="0007073F" w:rsidP="0007073F">
            <w:pPr>
              <w:rPr>
                <w:rFonts w:ascii="Arial" w:hAnsi="Arial" w:cs="Arial"/>
                <w:sz w:val="18"/>
                <w:szCs w:val="18"/>
              </w:rPr>
            </w:pPr>
            <w:r>
              <w:rPr>
                <w:rFonts w:ascii="Arial" w:hAnsi="Arial" w:cs="Arial"/>
                <w:sz w:val="18"/>
                <w:szCs w:val="18"/>
              </w:rPr>
              <w:t>N</w:t>
            </w:r>
          </w:p>
        </w:tc>
        <w:tc>
          <w:tcPr>
            <w:tcW w:w="400" w:type="pct"/>
          </w:tcPr>
          <w:p w14:paraId="70A63043" w14:textId="77777777" w:rsidR="0007073F" w:rsidRDefault="0007073F" w:rsidP="0007073F">
            <w:pPr>
              <w:rPr>
                <w:rFonts w:ascii="Arial" w:hAnsi="Arial" w:cs="Arial"/>
                <w:sz w:val="18"/>
                <w:szCs w:val="18"/>
              </w:rPr>
            </w:pPr>
            <w:r>
              <w:rPr>
                <w:rFonts w:ascii="Arial" w:hAnsi="Arial" w:cs="Arial"/>
                <w:sz w:val="18"/>
                <w:szCs w:val="18"/>
              </w:rPr>
              <w:t>n/a</w:t>
            </w:r>
          </w:p>
        </w:tc>
      </w:tr>
      <w:tr w:rsidR="00633FF9" w:rsidRPr="004A5D01" w14:paraId="4A0569F8" w14:textId="77777777" w:rsidTr="0007073F">
        <w:trPr>
          <w:trHeight w:val="275"/>
        </w:trPr>
        <w:tc>
          <w:tcPr>
            <w:tcW w:w="588" w:type="pct"/>
            <w:shd w:val="clear" w:color="auto" w:fill="auto"/>
          </w:tcPr>
          <w:p w14:paraId="5288F100"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6A926CC2" w14:textId="77777777" w:rsidR="00633FF9" w:rsidRPr="003A18F3" w:rsidRDefault="00633FF9"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0E632D90"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0DD7B40C"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2722F5D2"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33D3B6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F1BB3A8"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44C80F72"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55102B61" w14:textId="77777777" w:rsidTr="0007073F">
        <w:trPr>
          <w:trHeight w:val="275"/>
        </w:trPr>
        <w:tc>
          <w:tcPr>
            <w:tcW w:w="588" w:type="pct"/>
            <w:shd w:val="clear" w:color="auto" w:fill="auto"/>
          </w:tcPr>
          <w:p w14:paraId="4CBF3BF7" w14:textId="77777777" w:rsidR="00633FF9" w:rsidRPr="004A5D01" w:rsidRDefault="00633FF9"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5F6C49A5" w14:textId="77777777" w:rsidR="00633FF9" w:rsidRPr="004A5D01" w:rsidRDefault="00633FF9"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585233C1" w14:textId="77777777" w:rsidR="00633FF9" w:rsidRDefault="00633FF9" w:rsidP="006C4819">
            <w:r w:rsidRPr="00D56711">
              <w:rPr>
                <w:rFonts w:ascii="Arial" w:hAnsi="Arial" w:cs="Arial"/>
                <w:sz w:val="18"/>
                <w:szCs w:val="18"/>
              </w:rPr>
              <w:t>n/a</w:t>
            </w:r>
          </w:p>
        </w:tc>
        <w:tc>
          <w:tcPr>
            <w:tcW w:w="831" w:type="pct"/>
            <w:shd w:val="clear" w:color="auto" w:fill="auto"/>
          </w:tcPr>
          <w:p w14:paraId="649853C5" w14:textId="77777777" w:rsidR="00633FF9" w:rsidRPr="00933CDC" w:rsidRDefault="00633FF9"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2D2928B"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234CC08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281DED1"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5B4DDC7A"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3BBA181B" w14:textId="77777777" w:rsidTr="0007073F">
        <w:trPr>
          <w:trHeight w:val="275"/>
        </w:trPr>
        <w:tc>
          <w:tcPr>
            <w:tcW w:w="588" w:type="pct"/>
            <w:shd w:val="clear" w:color="auto" w:fill="auto"/>
          </w:tcPr>
          <w:p w14:paraId="685D1A21" w14:textId="77777777" w:rsidR="00633FF9" w:rsidRDefault="00633FF9" w:rsidP="006C4819">
            <w:r w:rsidRPr="00853E88">
              <w:rPr>
                <w:rFonts w:ascii="Arial" w:hAnsi="Arial" w:cs="Arial"/>
                <w:sz w:val="18"/>
                <w:szCs w:val="18"/>
              </w:rPr>
              <w:t>Button/Icon</w:t>
            </w:r>
          </w:p>
        </w:tc>
        <w:tc>
          <w:tcPr>
            <w:tcW w:w="792" w:type="pct"/>
            <w:shd w:val="clear" w:color="auto" w:fill="auto"/>
          </w:tcPr>
          <w:p w14:paraId="56C0416C" w14:textId="77777777" w:rsidR="00633FF9" w:rsidRPr="005256C7" w:rsidRDefault="00633FF9"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289AB97B" w14:textId="77777777" w:rsidR="00633FF9" w:rsidRDefault="00633FF9" w:rsidP="006C4819">
            <w:r w:rsidRPr="00D56711">
              <w:rPr>
                <w:rFonts w:ascii="Arial" w:hAnsi="Arial" w:cs="Arial"/>
                <w:sz w:val="18"/>
                <w:szCs w:val="18"/>
              </w:rPr>
              <w:t>n/a</w:t>
            </w:r>
          </w:p>
        </w:tc>
        <w:tc>
          <w:tcPr>
            <w:tcW w:w="831" w:type="pct"/>
            <w:shd w:val="clear" w:color="auto" w:fill="auto"/>
          </w:tcPr>
          <w:p w14:paraId="52CA7714" w14:textId="77777777" w:rsidR="00633FF9" w:rsidRPr="005256C7" w:rsidRDefault="00633FF9"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3C471A79"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ECF767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48016DC7"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79DD595C"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09854BC1" w14:textId="77777777" w:rsidTr="0007073F">
        <w:trPr>
          <w:trHeight w:val="275"/>
        </w:trPr>
        <w:tc>
          <w:tcPr>
            <w:tcW w:w="588" w:type="pct"/>
            <w:shd w:val="clear" w:color="auto" w:fill="auto"/>
          </w:tcPr>
          <w:p w14:paraId="6D3B9D0C" w14:textId="77777777" w:rsidR="00633FF9" w:rsidRDefault="00633FF9" w:rsidP="006C4819">
            <w:r w:rsidRPr="00853E88">
              <w:rPr>
                <w:rFonts w:ascii="Arial" w:hAnsi="Arial" w:cs="Arial"/>
                <w:sz w:val="18"/>
                <w:szCs w:val="18"/>
              </w:rPr>
              <w:t>Button/Icon</w:t>
            </w:r>
          </w:p>
        </w:tc>
        <w:tc>
          <w:tcPr>
            <w:tcW w:w="792" w:type="pct"/>
            <w:shd w:val="clear" w:color="auto" w:fill="auto"/>
          </w:tcPr>
          <w:p w14:paraId="2304BC03" w14:textId="77777777" w:rsidR="00633FF9" w:rsidRPr="004A5D01" w:rsidRDefault="00633FF9"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07AD933D" w14:textId="77777777" w:rsidR="00633FF9" w:rsidRDefault="00633FF9" w:rsidP="006C4819">
            <w:r w:rsidRPr="00D56711">
              <w:rPr>
                <w:rFonts w:ascii="Arial" w:hAnsi="Arial" w:cs="Arial"/>
                <w:sz w:val="18"/>
                <w:szCs w:val="18"/>
              </w:rPr>
              <w:t>n/a</w:t>
            </w:r>
          </w:p>
        </w:tc>
        <w:tc>
          <w:tcPr>
            <w:tcW w:w="831" w:type="pct"/>
            <w:shd w:val="clear" w:color="auto" w:fill="auto"/>
          </w:tcPr>
          <w:p w14:paraId="28F63DF7" w14:textId="77777777" w:rsidR="00633FF9" w:rsidRDefault="00633FF9"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09B3E60E"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558D58D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2A95FAF6"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56C97473"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433F17B0" w14:textId="77777777" w:rsidTr="0007073F">
        <w:trPr>
          <w:trHeight w:val="275"/>
        </w:trPr>
        <w:tc>
          <w:tcPr>
            <w:tcW w:w="588" w:type="pct"/>
            <w:shd w:val="clear" w:color="auto" w:fill="auto"/>
          </w:tcPr>
          <w:p w14:paraId="59B7D4C6" w14:textId="77777777" w:rsidR="00633FF9" w:rsidRPr="004A5D01" w:rsidRDefault="00633FF9"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7C6A8977" w14:textId="77777777" w:rsidR="00633FF9" w:rsidRPr="004A5D01" w:rsidRDefault="00633FF9"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1E289CC2" w14:textId="77777777" w:rsidR="00633FF9" w:rsidRPr="004A5D01" w:rsidRDefault="00633FF9" w:rsidP="006C4819">
            <w:pPr>
              <w:rPr>
                <w:rFonts w:ascii="Arial" w:hAnsi="Arial" w:cs="Arial"/>
                <w:sz w:val="18"/>
                <w:szCs w:val="18"/>
              </w:rPr>
            </w:pPr>
          </w:p>
        </w:tc>
        <w:tc>
          <w:tcPr>
            <w:tcW w:w="831" w:type="pct"/>
            <w:shd w:val="clear" w:color="auto" w:fill="auto"/>
          </w:tcPr>
          <w:p w14:paraId="17128224" w14:textId="77777777" w:rsidR="00633FF9" w:rsidRPr="00426DCF" w:rsidRDefault="00633FF9"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3C175361"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65E681D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570FC12A"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12723A9B"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633FF9" w:rsidRPr="004A5D01" w14:paraId="30075DA1" w14:textId="77777777" w:rsidTr="0007073F">
        <w:trPr>
          <w:trHeight w:val="275"/>
        </w:trPr>
        <w:tc>
          <w:tcPr>
            <w:tcW w:w="588" w:type="pct"/>
            <w:shd w:val="clear" w:color="auto" w:fill="auto"/>
          </w:tcPr>
          <w:p w14:paraId="667C8A6F" w14:textId="77777777" w:rsidR="00633FF9" w:rsidRPr="004A5D01" w:rsidRDefault="00633FF9"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52D7B9D0" w14:textId="77777777" w:rsidR="00633FF9" w:rsidRPr="004A5D01" w:rsidRDefault="00633FF9"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39003336"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57B95F81" w14:textId="77777777" w:rsidR="00633FF9" w:rsidRPr="004A5D01" w:rsidRDefault="00633FF9"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7D91BD3D"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5B15C425" w14:textId="77777777" w:rsidR="00633FF9" w:rsidRPr="004A5D01" w:rsidRDefault="00633FF9" w:rsidP="006C4819">
            <w:pPr>
              <w:rPr>
                <w:rFonts w:ascii="Arial" w:hAnsi="Arial" w:cs="Arial"/>
                <w:sz w:val="18"/>
                <w:szCs w:val="18"/>
              </w:rPr>
            </w:pPr>
            <w:r>
              <w:rPr>
                <w:rFonts w:ascii="Arial" w:hAnsi="Arial" w:cs="Arial"/>
                <w:sz w:val="18"/>
                <w:szCs w:val="18"/>
              </w:rPr>
              <w:t>n/a</w:t>
            </w:r>
          </w:p>
        </w:tc>
        <w:tc>
          <w:tcPr>
            <w:tcW w:w="484" w:type="pct"/>
          </w:tcPr>
          <w:p w14:paraId="6D12AA5D" w14:textId="77777777" w:rsidR="00633FF9" w:rsidRPr="004A5D01" w:rsidRDefault="00633FF9" w:rsidP="006C4819">
            <w:pPr>
              <w:rPr>
                <w:rFonts w:ascii="Arial" w:hAnsi="Arial" w:cs="Arial"/>
                <w:sz w:val="18"/>
                <w:szCs w:val="18"/>
              </w:rPr>
            </w:pPr>
            <w:r>
              <w:rPr>
                <w:rFonts w:ascii="Arial" w:hAnsi="Arial" w:cs="Arial"/>
                <w:sz w:val="18"/>
                <w:szCs w:val="18"/>
              </w:rPr>
              <w:t>N</w:t>
            </w:r>
          </w:p>
        </w:tc>
        <w:tc>
          <w:tcPr>
            <w:tcW w:w="400" w:type="pct"/>
          </w:tcPr>
          <w:p w14:paraId="001E9359" w14:textId="77777777" w:rsidR="00633FF9" w:rsidRPr="004A5D01" w:rsidRDefault="00633FF9" w:rsidP="006C4819">
            <w:pPr>
              <w:rPr>
                <w:rFonts w:ascii="Arial" w:hAnsi="Arial" w:cs="Arial"/>
                <w:sz w:val="18"/>
                <w:szCs w:val="18"/>
              </w:rPr>
            </w:pPr>
            <w:r>
              <w:rPr>
                <w:rFonts w:ascii="Arial" w:hAnsi="Arial" w:cs="Arial"/>
                <w:sz w:val="18"/>
                <w:szCs w:val="18"/>
              </w:rPr>
              <w:t>n/a</w:t>
            </w:r>
          </w:p>
        </w:tc>
      </w:tr>
      <w:tr w:rsidR="0007073F" w:rsidRPr="004A5D01" w14:paraId="19C2A79A" w14:textId="77777777" w:rsidTr="006C4819">
        <w:trPr>
          <w:trHeight w:val="259"/>
        </w:trPr>
        <w:tc>
          <w:tcPr>
            <w:tcW w:w="4116" w:type="pct"/>
            <w:gridSpan w:val="6"/>
            <w:shd w:val="clear" w:color="auto" w:fill="auto"/>
          </w:tcPr>
          <w:p w14:paraId="259FA7FB" w14:textId="77777777" w:rsidR="0007073F" w:rsidRDefault="0007073F" w:rsidP="0007073F">
            <w:pPr>
              <w:rPr>
                <w:rFonts w:ascii="Arial" w:hAnsi="Arial" w:cs="Arial"/>
                <w:sz w:val="18"/>
                <w:szCs w:val="18"/>
              </w:rPr>
            </w:pPr>
            <w:r w:rsidRPr="009C3BB2">
              <w:rPr>
                <w:rFonts w:ascii="Arial" w:hAnsi="Arial" w:cs="Arial"/>
                <w:sz w:val="18"/>
                <w:szCs w:val="18"/>
              </w:rPr>
              <w:t>Requested Date: dd/mm/yyyy hh:mm:ss</w:t>
            </w:r>
          </w:p>
          <w:p w14:paraId="78FC1CC6" w14:textId="77777777" w:rsidR="0007073F" w:rsidRPr="009C3BB2" w:rsidRDefault="0007073F" w:rsidP="0007073F">
            <w:pPr>
              <w:rPr>
                <w:rFonts w:ascii="Arial" w:hAnsi="Arial" w:cs="Arial"/>
                <w:sz w:val="18"/>
                <w:szCs w:val="18"/>
              </w:rPr>
            </w:pPr>
            <w:r>
              <w:rPr>
                <w:rFonts w:ascii="Arial" w:hAnsi="Arial" w:cs="Arial"/>
                <w:sz w:val="18"/>
                <w:szCs w:val="18"/>
              </w:rPr>
              <w:t>Created By: userid who created the report</w:t>
            </w:r>
          </w:p>
        </w:tc>
        <w:tc>
          <w:tcPr>
            <w:tcW w:w="484" w:type="pct"/>
            <w:shd w:val="clear" w:color="auto" w:fill="auto"/>
          </w:tcPr>
          <w:p w14:paraId="7AE8DAE7" w14:textId="77777777" w:rsidR="0007073F" w:rsidRPr="004A5D01" w:rsidRDefault="0007073F" w:rsidP="0007073F">
            <w:pPr>
              <w:rPr>
                <w:rFonts w:ascii="Arial" w:hAnsi="Arial" w:cs="Arial"/>
                <w:sz w:val="18"/>
                <w:szCs w:val="18"/>
              </w:rPr>
            </w:pPr>
            <w:r>
              <w:rPr>
                <w:rFonts w:ascii="Arial" w:hAnsi="Arial" w:cs="Arial"/>
                <w:sz w:val="18"/>
                <w:szCs w:val="18"/>
              </w:rPr>
              <w:t>N</w:t>
            </w:r>
          </w:p>
        </w:tc>
        <w:tc>
          <w:tcPr>
            <w:tcW w:w="400" w:type="pct"/>
          </w:tcPr>
          <w:p w14:paraId="5222BD3D" w14:textId="77777777" w:rsidR="0007073F" w:rsidRPr="004A5D01" w:rsidRDefault="0007073F" w:rsidP="0007073F">
            <w:pPr>
              <w:rPr>
                <w:rFonts w:ascii="Arial" w:hAnsi="Arial" w:cs="Arial"/>
                <w:sz w:val="18"/>
                <w:szCs w:val="18"/>
              </w:rPr>
            </w:pPr>
            <w:r>
              <w:rPr>
                <w:rFonts w:ascii="Arial" w:hAnsi="Arial" w:cs="Arial"/>
                <w:sz w:val="18"/>
                <w:szCs w:val="18"/>
              </w:rPr>
              <w:t>n/a</w:t>
            </w:r>
          </w:p>
        </w:tc>
      </w:tr>
    </w:tbl>
    <w:p w14:paraId="5BA47BA3" w14:textId="77777777" w:rsidR="00633FF9" w:rsidRDefault="00633FF9" w:rsidP="00633FF9">
      <w:pPr>
        <w:pStyle w:val="Heading2"/>
        <w:numPr>
          <w:ilvl w:val="0"/>
          <w:numId w:val="0"/>
        </w:numPr>
        <w:tabs>
          <w:tab w:val="num" w:pos="993"/>
        </w:tabs>
        <w:sectPr w:rsidR="00633FF9" w:rsidSect="00633FF9">
          <w:pgSz w:w="15840" w:h="12240" w:orient="landscape"/>
          <w:pgMar w:top="1440" w:right="1440" w:bottom="1440" w:left="1440" w:header="720" w:footer="720" w:gutter="0"/>
          <w:cols w:space="720"/>
          <w:docGrid w:linePitch="360"/>
        </w:sectPr>
      </w:pPr>
    </w:p>
    <w:p w14:paraId="5027FB00" w14:textId="34F3BC56" w:rsidR="00325E49" w:rsidRDefault="00325E49" w:rsidP="00325E49">
      <w:pPr>
        <w:pStyle w:val="Heading3"/>
        <w:ind w:left="0" w:firstLine="0"/>
      </w:pPr>
      <w:bookmarkStart w:id="1041" w:name="_Toc422842081"/>
      <w:r>
        <w:t>PMUC0</w:t>
      </w:r>
      <w:r w:rsidR="00F718FA">
        <w:t>51</w:t>
      </w:r>
      <w:r>
        <w:t xml:space="preserve"> – Standard Reports – </w:t>
      </w:r>
      <w:del w:id="1042" w:author="Jamal, Zaher CWK" w:date="2015-06-16T17:02:00Z">
        <w:r w:rsidR="003B2D50" w:rsidDel="00D43E4B">
          <w:delText>User</w:delText>
        </w:r>
      </w:del>
      <w:ins w:id="1043" w:author="Jamal, Zaher CWK" w:date="2015-06-16T17:02:00Z">
        <w:r w:rsidR="00D43E4B">
          <w:t>Member</w:t>
        </w:r>
      </w:ins>
      <w:r w:rsidR="00480E5F">
        <w:t xml:space="preserve"> Elections</w:t>
      </w:r>
      <w:bookmarkEnd w:id="1041"/>
    </w:p>
    <w:p w14:paraId="28D50039" w14:textId="77777777" w:rsidR="00325E49" w:rsidRDefault="00325E49" w:rsidP="00325E4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62"/>
        <w:gridCol w:w="7888"/>
      </w:tblGrid>
      <w:tr w:rsidR="00325E49" w:rsidRPr="005D68D4" w14:paraId="3047D9C1" w14:textId="77777777" w:rsidTr="00F66F38">
        <w:tc>
          <w:tcPr>
            <w:tcW w:w="9350" w:type="dxa"/>
            <w:gridSpan w:val="2"/>
            <w:shd w:val="pct20" w:color="auto" w:fill="auto"/>
          </w:tcPr>
          <w:p w14:paraId="0E7660A7" w14:textId="77777777" w:rsidR="00325E49" w:rsidRPr="005D68D4" w:rsidRDefault="00325E49" w:rsidP="00792220">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51</w:t>
            </w:r>
          </w:p>
          <w:p w14:paraId="6E66A741" w14:textId="77777777" w:rsidR="00325E49" w:rsidRPr="005D68D4" w:rsidRDefault="00325E49" w:rsidP="00792220">
            <w:pPr>
              <w:rPr>
                <w:rFonts w:ascii="Arial" w:hAnsi="Arial" w:cs="Arial"/>
                <w:b/>
                <w:bCs/>
                <w:sz w:val="18"/>
                <w:szCs w:val="18"/>
              </w:rPr>
            </w:pPr>
          </w:p>
          <w:p w14:paraId="732B587A" w14:textId="0FC1AF5F" w:rsidR="00325E49" w:rsidRPr="005D68D4" w:rsidRDefault="00325E49" w:rsidP="00792220">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1044" w:author="Jamal, Zaher CWK" w:date="2015-06-16T17:02:00Z">
              <w:r w:rsidR="003B2D50" w:rsidDel="00D43E4B">
                <w:rPr>
                  <w:rFonts w:ascii="Arial" w:hAnsi="Arial" w:cs="Arial"/>
                  <w:b/>
                  <w:bCs/>
                  <w:sz w:val="18"/>
                  <w:szCs w:val="18"/>
                </w:rPr>
                <w:delText>User</w:delText>
              </w:r>
            </w:del>
            <w:ins w:id="1045" w:author="Jamal, Zaher CWK" w:date="2015-06-16T17:02:00Z">
              <w:r w:rsidR="00D43E4B">
                <w:rPr>
                  <w:rFonts w:ascii="Arial" w:hAnsi="Arial" w:cs="Arial"/>
                  <w:b/>
                  <w:bCs/>
                  <w:sz w:val="18"/>
                  <w:szCs w:val="18"/>
                </w:rPr>
                <w:t>Member</w:t>
              </w:r>
            </w:ins>
            <w:r w:rsidR="00480E5F">
              <w:rPr>
                <w:rFonts w:ascii="Arial" w:hAnsi="Arial" w:cs="Arial"/>
                <w:b/>
                <w:bCs/>
                <w:sz w:val="18"/>
                <w:szCs w:val="18"/>
              </w:rPr>
              <w:t xml:space="preserve"> Elections</w:t>
            </w:r>
            <w:r>
              <w:rPr>
                <w:rFonts w:ascii="Arial" w:hAnsi="Arial" w:cs="Arial"/>
                <w:b/>
                <w:bCs/>
                <w:sz w:val="18"/>
                <w:szCs w:val="18"/>
              </w:rPr>
              <w:t xml:space="preserve"> Report</w:t>
            </w:r>
          </w:p>
          <w:p w14:paraId="60EE47DD" w14:textId="77777777" w:rsidR="00325E49" w:rsidRPr="005D68D4" w:rsidRDefault="00325E49" w:rsidP="00792220">
            <w:pPr>
              <w:rPr>
                <w:rFonts w:ascii="Arial" w:hAnsi="Arial" w:cs="Arial"/>
                <w:b/>
                <w:sz w:val="18"/>
                <w:szCs w:val="18"/>
              </w:rPr>
            </w:pPr>
          </w:p>
        </w:tc>
      </w:tr>
      <w:tr w:rsidR="00325E49" w:rsidRPr="005D68D4" w14:paraId="302A8D43" w14:textId="77777777" w:rsidTr="00F66F38">
        <w:tc>
          <w:tcPr>
            <w:tcW w:w="1462" w:type="dxa"/>
            <w:shd w:val="pct20" w:color="auto" w:fill="auto"/>
          </w:tcPr>
          <w:p w14:paraId="4F798D3D"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Summary</w:t>
            </w:r>
          </w:p>
          <w:p w14:paraId="052C4BFC" w14:textId="77777777" w:rsidR="00325E49" w:rsidRPr="005D68D4" w:rsidRDefault="00325E49" w:rsidP="00792220">
            <w:pPr>
              <w:rPr>
                <w:rFonts w:ascii="Arial" w:hAnsi="Arial" w:cs="Arial"/>
                <w:b/>
                <w:bCs/>
                <w:sz w:val="18"/>
                <w:szCs w:val="18"/>
              </w:rPr>
            </w:pPr>
          </w:p>
        </w:tc>
        <w:tc>
          <w:tcPr>
            <w:tcW w:w="7888" w:type="dxa"/>
            <w:shd w:val="clear" w:color="auto" w:fill="auto"/>
          </w:tcPr>
          <w:p w14:paraId="0F6BA877" w14:textId="63252549" w:rsidR="00325E49" w:rsidRPr="009E3CE8" w:rsidRDefault="00325E49" w:rsidP="00A07AD3">
            <w:pPr>
              <w:rPr>
                <w:rFonts w:ascii="Arial" w:hAnsi="Arial" w:cs="Arial"/>
                <w:sz w:val="18"/>
                <w:szCs w:val="18"/>
              </w:rPr>
            </w:pPr>
            <w:r>
              <w:rPr>
                <w:rFonts w:ascii="Arial" w:hAnsi="Arial" w:cs="Arial"/>
                <w:sz w:val="18"/>
                <w:szCs w:val="18"/>
              </w:rPr>
              <w:t xml:space="preserve">Items required to produce and view a </w:t>
            </w:r>
            <w:del w:id="1046" w:author="Jamal, Zaher CWK" w:date="2015-06-16T17:02:00Z">
              <w:r w:rsidR="003B2D50" w:rsidDel="00D43E4B">
                <w:rPr>
                  <w:rFonts w:ascii="Arial" w:hAnsi="Arial" w:cs="Arial"/>
                  <w:sz w:val="18"/>
                  <w:szCs w:val="18"/>
                </w:rPr>
                <w:delText>User</w:delText>
              </w:r>
            </w:del>
            <w:ins w:id="1047" w:author="Jamal, Zaher CWK" w:date="2015-06-16T17:02:00Z">
              <w:r w:rsidR="00D43E4B">
                <w:rPr>
                  <w:rFonts w:ascii="Arial" w:hAnsi="Arial" w:cs="Arial"/>
                  <w:sz w:val="18"/>
                  <w:szCs w:val="18"/>
                </w:rPr>
                <w:t>Member</w:t>
              </w:r>
            </w:ins>
            <w:r w:rsidR="00480E5F">
              <w:rPr>
                <w:rFonts w:ascii="Arial" w:hAnsi="Arial" w:cs="Arial"/>
                <w:sz w:val="18"/>
                <w:szCs w:val="18"/>
              </w:rPr>
              <w:t xml:space="preserve"> Elections</w:t>
            </w:r>
            <w:r>
              <w:rPr>
                <w:rFonts w:ascii="Arial" w:hAnsi="Arial" w:cs="Arial"/>
                <w:sz w:val="18"/>
                <w:szCs w:val="18"/>
              </w:rPr>
              <w:t xml:space="preserve"> Report</w:t>
            </w:r>
          </w:p>
        </w:tc>
      </w:tr>
      <w:tr w:rsidR="00325E49" w:rsidRPr="005D68D4" w14:paraId="4B89725D" w14:textId="77777777" w:rsidTr="00F66F38">
        <w:tc>
          <w:tcPr>
            <w:tcW w:w="1462" w:type="dxa"/>
            <w:shd w:val="pct20" w:color="auto" w:fill="auto"/>
          </w:tcPr>
          <w:p w14:paraId="6B7A075F"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Actor</w:t>
            </w:r>
          </w:p>
          <w:p w14:paraId="4379C504" w14:textId="77777777" w:rsidR="00325E49" w:rsidRPr="005D68D4" w:rsidRDefault="00325E49" w:rsidP="00792220">
            <w:pPr>
              <w:rPr>
                <w:rFonts w:ascii="Arial" w:hAnsi="Arial" w:cs="Arial"/>
                <w:bCs/>
                <w:color w:val="FF0000"/>
                <w:sz w:val="18"/>
                <w:szCs w:val="18"/>
              </w:rPr>
            </w:pPr>
          </w:p>
        </w:tc>
        <w:tc>
          <w:tcPr>
            <w:tcW w:w="7888" w:type="dxa"/>
            <w:shd w:val="clear" w:color="auto" w:fill="auto"/>
          </w:tcPr>
          <w:p w14:paraId="31880DE2" w14:textId="4B15616B" w:rsidR="00325E49" w:rsidRPr="005D68D4" w:rsidRDefault="00DB2F0C" w:rsidP="00792220">
            <w:pPr>
              <w:rPr>
                <w:rFonts w:ascii="Arial" w:hAnsi="Arial" w:cs="Arial"/>
                <w:sz w:val="18"/>
                <w:szCs w:val="18"/>
              </w:rPr>
            </w:pPr>
            <w:r>
              <w:rPr>
                <w:rFonts w:ascii="Arial" w:hAnsi="Arial" w:cs="Arial"/>
                <w:sz w:val="18"/>
                <w:szCs w:val="18"/>
              </w:rPr>
              <w:t>PlanManager</w:t>
            </w:r>
            <w:r w:rsidR="00325E49" w:rsidRPr="007702FC">
              <w:rPr>
                <w:rFonts w:ascii="Arial" w:hAnsi="Arial" w:cs="Arial"/>
                <w:sz w:val="18"/>
                <w:szCs w:val="18"/>
              </w:rPr>
              <w:t xml:space="preserve"> User</w:t>
            </w:r>
          </w:p>
        </w:tc>
      </w:tr>
      <w:tr w:rsidR="00325E49" w:rsidRPr="005D68D4" w14:paraId="448A7676" w14:textId="77777777" w:rsidTr="00F66F38">
        <w:tc>
          <w:tcPr>
            <w:tcW w:w="1462" w:type="dxa"/>
            <w:shd w:val="pct20" w:color="auto" w:fill="auto"/>
          </w:tcPr>
          <w:p w14:paraId="72F53CC3"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Trigger</w:t>
            </w:r>
          </w:p>
          <w:p w14:paraId="45290305" w14:textId="77777777" w:rsidR="00325E49" w:rsidRPr="005D68D4" w:rsidRDefault="00325E49" w:rsidP="00792220">
            <w:pPr>
              <w:rPr>
                <w:rFonts w:ascii="Arial" w:hAnsi="Arial" w:cs="Arial"/>
                <w:b/>
                <w:bCs/>
                <w:sz w:val="18"/>
                <w:szCs w:val="18"/>
              </w:rPr>
            </w:pPr>
          </w:p>
        </w:tc>
        <w:tc>
          <w:tcPr>
            <w:tcW w:w="7888" w:type="dxa"/>
            <w:shd w:val="clear" w:color="auto" w:fill="auto"/>
          </w:tcPr>
          <w:p w14:paraId="5165AC29" w14:textId="5F633EE4" w:rsidR="00325E49" w:rsidRPr="005D68D4" w:rsidRDefault="00325E49" w:rsidP="00A07AD3">
            <w:pPr>
              <w:rPr>
                <w:rFonts w:ascii="Arial" w:hAnsi="Arial" w:cs="Arial"/>
                <w:sz w:val="18"/>
                <w:szCs w:val="18"/>
              </w:rPr>
            </w:pPr>
            <w:r>
              <w:rPr>
                <w:rFonts w:ascii="Arial" w:hAnsi="Arial" w:cs="Arial"/>
                <w:sz w:val="18"/>
                <w:szCs w:val="18"/>
              </w:rPr>
              <w:t>User selecting “</w:t>
            </w:r>
            <w:del w:id="1048" w:author="Jamal, Zaher CWK" w:date="2015-06-16T17:10:00Z">
              <w:r w:rsidR="003B2D50" w:rsidDel="00A1691E">
                <w:rPr>
                  <w:rFonts w:ascii="Arial" w:hAnsi="Arial" w:cs="Arial"/>
                  <w:sz w:val="18"/>
                  <w:szCs w:val="18"/>
                </w:rPr>
                <w:delText>User</w:delText>
              </w:r>
            </w:del>
            <w:ins w:id="1049" w:author="Jamal, Zaher CWK" w:date="2015-06-16T17:10:00Z">
              <w:r w:rsidR="00A1691E">
                <w:rPr>
                  <w:rFonts w:ascii="Arial" w:hAnsi="Arial" w:cs="Arial"/>
                  <w:sz w:val="18"/>
                  <w:szCs w:val="18"/>
                </w:rPr>
                <w:t>Member</w:t>
              </w:r>
            </w:ins>
            <w:r w:rsidR="00480E5F">
              <w:rPr>
                <w:rFonts w:ascii="Arial" w:hAnsi="Arial" w:cs="Arial"/>
                <w:sz w:val="18"/>
                <w:szCs w:val="18"/>
              </w:rPr>
              <w:t xml:space="preserve"> Elections</w:t>
            </w:r>
            <w:r>
              <w:rPr>
                <w:rFonts w:ascii="Arial" w:hAnsi="Arial" w:cs="Arial"/>
                <w:sz w:val="18"/>
                <w:szCs w:val="18"/>
              </w:rPr>
              <w:t xml:space="preserve"> Report” from the Select a Report pull down list</w:t>
            </w:r>
          </w:p>
        </w:tc>
      </w:tr>
      <w:tr w:rsidR="00325E49" w:rsidRPr="005D68D4" w14:paraId="28743227" w14:textId="77777777" w:rsidTr="00F66F38">
        <w:tc>
          <w:tcPr>
            <w:tcW w:w="1462" w:type="dxa"/>
            <w:shd w:val="pct20" w:color="auto" w:fill="auto"/>
          </w:tcPr>
          <w:p w14:paraId="0EEF7758"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Pre- conditions</w:t>
            </w:r>
          </w:p>
          <w:p w14:paraId="13C222B8" w14:textId="77777777" w:rsidR="00325E49" w:rsidRPr="005D68D4" w:rsidRDefault="00325E49" w:rsidP="00792220">
            <w:pPr>
              <w:rPr>
                <w:rFonts w:ascii="Arial" w:hAnsi="Arial" w:cs="Arial"/>
                <w:bCs/>
                <w:color w:val="FF0000"/>
                <w:sz w:val="18"/>
                <w:szCs w:val="18"/>
              </w:rPr>
            </w:pPr>
          </w:p>
        </w:tc>
        <w:tc>
          <w:tcPr>
            <w:tcW w:w="7888" w:type="dxa"/>
            <w:shd w:val="clear" w:color="auto" w:fill="auto"/>
          </w:tcPr>
          <w:p w14:paraId="19BAA5B8" w14:textId="77777777" w:rsidR="00325E49" w:rsidRPr="00FF3E36" w:rsidRDefault="00325E49" w:rsidP="00792220">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325E49" w:rsidRPr="005D68D4" w14:paraId="635D6A2E" w14:textId="77777777" w:rsidTr="00F66F38">
        <w:tc>
          <w:tcPr>
            <w:tcW w:w="1462" w:type="dxa"/>
            <w:shd w:val="pct20" w:color="auto" w:fill="auto"/>
          </w:tcPr>
          <w:p w14:paraId="0CB4BF63"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Post –conditions</w:t>
            </w:r>
          </w:p>
          <w:p w14:paraId="0D1EFBCE" w14:textId="77777777" w:rsidR="00325E49" w:rsidRPr="005D68D4" w:rsidRDefault="00325E49" w:rsidP="00792220">
            <w:pPr>
              <w:rPr>
                <w:rFonts w:ascii="Arial" w:hAnsi="Arial" w:cs="Arial"/>
                <w:b/>
                <w:bCs/>
                <w:sz w:val="18"/>
                <w:szCs w:val="18"/>
              </w:rPr>
            </w:pPr>
          </w:p>
        </w:tc>
        <w:tc>
          <w:tcPr>
            <w:tcW w:w="7888" w:type="dxa"/>
            <w:shd w:val="clear" w:color="auto" w:fill="auto"/>
          </w:tcPr>
          <w:p w14:paraId="78AEC235" w14:textId="64E2ECFE" w:rsidR="00325E49" w:rsidRPr="005D68D4" w:rsidRDefault="00325E49" w:rsidP="00A07AD3">
            <w:pPr>
              <w:rPr>
                <w:rFonts w:ascii="Arial" w:hAnsi="Arial" w:cs="Arial"/>
                <w:sz w:val="18"/>
                <w:szCs w:val="18"/>
              </w:rPr>
            </w:pPr>
            <w:r>
              <w:rPr>
                <w:rFonts w:ascii="Arial" w:hAnsi="Arial" w:cs="Arial"/>
                <w:sz w:val="18"/>
                <w:szCs w:val="18"/>
              </w:rPr>
              <w:t>The “</w:t>
            </w:r>
            <w:del w:id="1050" w:author="Jamal, Zaher CWK" w:date="2015-06-16T17:10:00Z">
              <w:r w:rsidR="003B2D50" w:rsidDel="00A1691E">
                <w:rPr>
                  <w:rFonts w:ascii="Arial" w:hAnsi="Arial" w:cs="Arial"/>
                  <w:sz w:val="18"/>
                  <w:szCs w:val="18"/>
                </w:rPr>
                <w:delText>User</w:delText>
              </w:r>
            </w:del>
            <w:ins w:id="1051" w:author="Jamal, Zaher CWK" w:date="2015-06-16T17:10:00Z">
              <w:r w:rsidR="00A1691E">
                <w:rPr>
                  <w:rFonts w:ascii="Arial" w:hAnsi="Arial" w:cs="Arial"/>
                  <w:sz w:val="18"/>
                  <w:szCs w:val="18"/>
                </w:rPr>
                <w:t>Member</w:t>
              </w:r>
            </w:ins>
            <w:r w:rsidR="00480E5F">
              <w:rPr>
                <w:rFonts w:ascii="Arial" w:hAnsi="Arial" w:cs="Arial"/>
                <w:sz w:val="18"/>
                <w:szCs w:val="18"/>
              </w:rPr>
              <w:t xml:space="preserve"> Elections</w:t>
            </w:r>
            <w:r>
              <w:rPr>
                <w:rFonts w:ascii="Arial" w:hAnsi="Arial" w:cs="Arial"/>
                <w:sz w:val="18"/>
                <w:szCs w:val="18"/>
              </w:rPr>
              <w:t>” standard report is produced</w:t>
            </w:r>
          </w:p>
        </w:tc>
      </w:tr>
      <w:tr w:rsidR="00325E49" w:rsidRPr="005D68D4" w14:paraId="74DE3D37" w14:textId="77777777" w:rsidTr="00F66F38">
        <w:tc>
          <w:tcPr>
            <w:tcW w:w="1462" w:type="dxa"/>
            <w:shd w:val="pct20" w:color="auto" w:fill="auto"/>
          </w:tcPr>
          <w:p w14:paraId="11BF5B87"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Frequency</w:t>
            </w:r>
          </w:p>
        </w:tc>
        <w:tc>
          <w:tcPr>
            <w:tcW w:w="7888" w:type="dxa"/>
            <w:shd w:val="clear" w:color="auto" w:fill="auto"/>
          </w:tcPr>
          <w:p w14:paraId="75270456" w14:textId="77777777" w:rsidR="00325E49" w:rsidRPr="005D68D4" w:rsidRDefault="00325E49" w:rsidP="00792220">
            <w:pPr>
              <w:rPr>
                <w:rFonts w:ascii="Arial" w:hAnsi="Arial" w:cs="Arial"/>
                <w:sz w:val="18"/>
                <w:szCs w:val="18"/>
              </w:rPr>
            </w:pPr>
            <w:r>
              <w:rPr>
                <w:rFonts w:ascii="Arial" w:hAnsi="Arial" w:cs="Arial"/>
                <w:sz w:val="18"/>
                <w:szCs w:val="18"/>
              </w:rPr>
              <w:t>Adhoc</w:t>
            </w:r>
          </w:p>
        </w:tc>
      </w:tr>
      <w:tr w:rsidR="00F40DE9" w:rsidRPr="005D68D4" w14:paraId="29BFA39F" w14:textId="77777777" w:rsidTr="00F66F38">
        <w:tc>
          <w:tcPr>
            <w:tcW w:w="1462" w:type="dxa"/>
            <w:shd w:val="pct20" w:color="auto" w:fill="auto"/>
          </w:tcPr>
          <w:p w14:paraId="0CDF6F6E" w14:textId="77777777" w:rsidR="00F40DE9" w:rsidRPr="005D68D4" w:rsidRDefault="00F40DE9" w:rsidP="00792220">
            <w:pPr>
              <w:rPr>
                <w:rFonts w:ascii="Arial" w:hAnsi="Arial" w:cs="Arial"/>
                <w:b/>
                <w:bCs/>
                <w:sz w:val="18"/>
                <w:szCs w:val="18"/>
              </w:rPr>
            </w:pPr>
            <w:r>
              <w:rPr>
                <w:rFonts w:ascii="Arial" w:hAnsi="Arial" w:cs="Arial"/>
                <w:b/>
                <w:bCs/>
                <w:sz w:val="18"/>
                <w:szCs w:val="18"/>
              </w:rPr>
              <w:t>Priority</w:t>
            </w:r>
          </w:p>
        </w:tc>
        <w:tc>
          <w:tcPr>
            <w:tcW w:w="7888" w:type="dxa"/>
            <w:shd w:val="clear" w:color="auto" w:fill="auto"/>
          </w:tcPr>
          <w:p w14:paraId="72C27998" w14:textId="77777777" w:rsidR="00F40DE9" w:rsidRDefault="00F40DE9" w:rsidP="00792220">
            <w:pPr>
              <w:rPr>
                <w:rFonts w:ascii="Arial" w:hAnsi="Arial" w:cs="Arial"/>
                <w:sz w:val="18"/>
                <w:szCs w:val="18"/>
              </w:rPr>
            </w:pPr>
            <w:r>
              <w:rPr>
                <w:rFonts w:ascii="Arial" w:hAnsi="Arial" w:cs="Arial"/>
                <w:sz w:val="18"/>
                <w:szCs w:val="18"/>
              </w:rPr>
              <w:t>Priority No 13</w:t>
            </w:r>
          </w:p>
        </w:tc>
      </w:tr>
      <w:tr w:rsidR="00325E49" w:rsidRPr="005D68D4" w14:paraId="1B1A47A4" w14:textId="77777777" w:rsidTr="00F66F38">
        <w:tc>
          <w:tcPr>
            <w:tcW w:w="1462" w:type="dxa"/>
            <w:shd w:val="pct20" w:color="auto" w:fill="auto"/>
          </w:tcPr>
          <w:p w14:paraId="37F4D7B7"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Basic Course of Action</w:t>
            </w:r>
          </w:p>
          <w:p w14:paraId="47044FDC" w14:textId="77777777" w:rsidR="00325E49" w:rsidRPr="005D68D4" w:rsidRDefault="00325E49" w:rsidP="00792220">
            <w:pPr>
              <w:rPr>
                <w:rFonts w:ascii="Arial" w:hAnsi="Arial" w:cs="Arial"/>
                <w:b/>
                <w:bCs/>
                <w:sz w:val="18"/>
                <w:szCs w:val="18"/>
              </w:rPr>
            </w:pPr>
          </w:p>
          <w:p w14:paraId="0B789699" w14:textId="77777777" w:rsidR="00325E49" w:rsidRPr="005D68D4" w:rsidRDefault="00325E49" w:rsidP="00792220">
            <w:pPr>
              <w:rPr>
                <w:rFonts w:ascii="Arial" w:hAnsi="Arial" w:cs="Arial"/>
                <w:b/>
                <w:bCs/>
                <w:sz w:val="18"/>
                <w:szCs w:val="18"/>
              </w:rPr>
            </w:pPr>
          </w:p>
        </w:tc>
        <w:tc>
          <w:tcPr>
            <w:tcW w:w="7888" w:type="dxa"/>
            <w:shd w:val="clear" w:color="auto" w:fill="auto"/>
          </w:tcPr>
          <w:p w14:paraId="2C361FBC" w14:textId="77777777" w:rsidR="00325E49" w:rsidRPr="00DB4E5F" w:rsidRDefault="00325E49" w:rsidP="004E06BD">
            <w:pPr>
              <w:numPr>
                <w:ilvl w:val="0"/>
                <w:numId w:val="135"/>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336C32F5" w14:textId="77777777" w:rsidR="00325E49" w:rsidRPr="00DB4E5F" w:rsidRDefault="00325E49" w:rsidP="004E06BD">
            <w:pPr>
              <w:numPr>
                <w:ilvl w:val="0"/>
                <w:numId w:val="135"/>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58EBBBAA" w14:textId="77777777" w:rsidR="00325E49" w:rsidRPr="00DB4E5F" w:rsidRDefault="00325E49" w:rsidP="004E06BD">
            <w:pPr>
              <w:numPr>
                <w:ilvl w:val="0"/>
                <w:numId w:val="135"/>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668B60B7" w14:textId="77777777" w:rsidR="00325E49" w:rsidRPr="00DB4E5F" w:rsidRDefault="00325E49" w:rsidP="004E06BD">
            <w:pPr>
              <w:numPr>
                <w:ilvl w:val="0"/>
                <w:numId w:val="135"/>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0C0A4545" w14:textId="24E987EF" w:rsidR="00325E49" w:rsidRPr="00DB4E5F" w:rsidRDefault="00325E49" w:rsidP="004E06BD">
            <w:pPr>
              <w:numPr>
                <w:ilvl w:val="0"/>
                <w:numId w:val="135"/>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1052" w:author="Jamal, Zaher CWK" w:date="2015-06-16T17:10:00Z">
              <w:r w:rsidR="00A1691E">
                <w:rPr>
                  <w:rFonts w:ascii="Arial" w:hAnsi="Arial" w:cs="Arial"/>
                  <w:sz w:val="18"/>
                  <w:szCs w:val="18"/>
                </w:rPr>
                <w:t>s</w:t>
              </w:r>
            </w:ins>
            <w:r>
              <w:rPr>
                <w:rFonts w:ascii="Arial" w:hAnsi="Arial" w:cs="Arial"/>
                <w:sz w:val="18"/>
                <w:szCs w:val="18"/>
              </w:rPr>
              <w:t xml:space="preserve"> the “</w:t>
            </w:r>
            <w:del w:id="1053" w:author="Jamal, Zaher CWK" w:date="2015-06-16T17:10:00Z">
              <w:r w:rsidR="003B2D50" w:rsidDel="00A1691E">
                <w:rPr>
                  <w:rFonts w:ascii="Arial" w:hAnsi="Arial" w:cs="Arial"/>
                  <w:sz w:val="18"/>
                  <w:szCs w:val="18"/>
                </w:rPr>
                <w:delText>User</w:delText>
              </w:r>
            </w:del>
            <w:ins w:id="1054" w:author="Jamal, Zaher CWK" w:date="2015-06-16T17:10:00Z">
              <w:r w:rsidR="00A1691E">
                <w:rPr>
                  <w:rFonts w:ascii="Arial" w:hAnsi="Arial" w:cs="Arial"/>
                  <w:sz w:val="18"/>
                  <w:szCs w:val="18"/>
                </w:rPr>
                <w:t>Member</w:t>
              </w:r>
            </w:ins>
            <w:r w:rsidR="00480E5F">
              <w:rPr>
                <w:rFonts w:ascii="Arial" w:hAnsi="Arial" w:cs="Arial"/>
                <w:sz w:val="18"/>
                <w:szCs w:val="18"/>
              </w:rPr>
              <w:t xml:space="preserve"> Elections</w:t>
            </w:r>
            <w:r>
              <w:rPr>
                <w:rFonts w:ascii="Arial" w:hAnsi="Arial" w:cs="Arial"/>
                <w:sz w:val="18"/>
                <w:szCs w:val="18"/>
              </w:rPr>
              <w:t>” report from the list</w:t>
            </w:r>
          </w:p>
          <w:p w14:paraId="0110140E" w14:textId="77777777" w:rsidR="00325E49" w:rsidRPr="00DB4E5F" w:rsidRDefault="00325E49" w:rsidP="004E06BD">
            <w:pPr>
              <w:numPr>
                <w:ilvl w:val="0"/>
                <w:numId w:val="135"/>
              </w:numPr>
              <w:rPr>
                <w:rFonts w:ascii="Arial" w:hAnsi="Arial" w:cs="Arial"/>
                <w:sz w:val="18"/>
                <w:szCs w:val="18"/>
              </w:rPr>
            </w:pPr>
            <w:r>
              <w:rPr>
                <w:rFonts w:ascii="Arial" w:hAnsi="Arial" w:cs="Arial"/>
                <w:sz w:val="18"/>
                <w:szCs w:val="18"/>
              </w:rPr>
              <w:t>The system displays the “Default Scope” for the report</w:t>
            </w:r>
          </w:p>
          <w:p w14:paraId="60DE0219" w14:textId="77777777" w:rsidR="00325E49" w:rsidRDefault="00325E49" w:rsidP="004E06BD">
            <w:pPr>
              <w:numPr>
                <w:ilvl w:val="0"/>
                <w:numId w:val="135"/>
              </w:numPr>
              <w:rPr>
                <w:rFonts w:ascii="Arial" w:hAnsi="Arial" w:cs="Arial"/>
                <w:sz w:val="18"/>
                <w:szCs w:val="18"/>
              </w:rPr>
            </w:pPr>
            <w:r>
              <w:rPr>
                <w:rFonts w:ascii="Arial" w:hAnsi="Arial" w:cs="Arial"/>
                <w:sz w:val="18"/>
                <w:szCs w:val="18"/>
              </w:rPr>
              <w:t>The user accepts the “Default Scope” and selects Continue</w:t>
            </w:r>
          </w:p>
          <w:p w14:paraId="40036EF2" w14:textId="77777777" w:rsidR="00325E49" w:rsidRDefault="00325E49" w:rsidP="004E06BD">
            <w:pPr>
              <w:numPr>
                <w:ilvl w:val="0"/>
                <w:numId w:val="135"/>
              </w:numPr>
              <w:rPr>
                <w:rFonts w:ascii="Arial" w:hAnsi="Arial" w:cs="Arial"/>
                <w:sz w:val="18"/>
                <w:szCs w:val="18"/>
              </w:rPr>
            </w:pPr>
            <w:r>
              <w:rPr>
                <w:rFonts w:ascii="Arial" w:hAnsi="Arial" w:cs="Arial"/>
                <w:sz w:val="18"/>
                <w:szCs w:val="18"/>
              </w:rPr>
              <w:t xml:space="preserve">The system displays the “Default Filter” for the report </w:t>
            </w:r>
          </w:p>
          <w:p w14:paraId="5EC41480" w14:textId="77777777" w:rsidR="00325E49" w:rsidRDefault="00325E49" w:rsidP="004E06BD">
            <w:pPr>
              <w:numPr>
                <w:ilvl w:val="0"/>
                <w:numId w:val="135"/>
              </w:numPr>
              <w:rPr>
                <w:rFonts w:ascii="Arial" w:hAnsi="Arial" w:cs="Arial"/>
                <w:sz w:val="18"/>
                <w:szCs w:val="18"/>
              </w:rPr>
            </w:pPr>
            <w:r>
              <w:rPr>
                <w:rFonts w:ascii="Arial" w:hAnsi="Arial" w:cs="Arial"/>
                <w:sz w:val="18"/>
                <w:szCs w:val="18"/>
              </w:rPr>
              <w:t>The user accepts the “Default Filter and selects Continue</w:t>
            </w:r>
          </w:p>
          <w:p w14:paraId="2353637E" w14:textId="77777777" w:rsidR="00325E49" w:rsidRDefault="00325E49" w:rsidP="004E06BD">
            <w:pPr>
              <w:numPr>
                <w:ilvl w:val="0"/>
                <w:numId w:val="135"/>
              </w:numPr>
              <w:rPr>
                <w:rFonts w:ascii="Arial" w:hAnsi="Arial" w:cs="Arial"/>
                <w:sz w:val="18"/>
                <w:szCs w:val="18"/>
              </w:rPr>
            </w:pPr>
            <w:r>
              <w:rPr>
                <w:rFonts w:ascii="Arial" w:hAnsi="Arial" w:cs="Arial"/>
                <w:sz w:val="18"/>
                <w:szCs w:val="18"/>
              </w:rPr>
              <w:t>The system displays the date range options</w:t>
            </w:r>
          </w:p>
          <w:p w14:paraId="511CAF51" w14:textId="77777777" w:rsidR="00B254D5" w:rsidRDefault="00B254D5" w:rsidP="004E06BD">
            <w:pPr>
              <w:numPr>
                <w:ilvl w:val="0"/>
                <w:numId w:val="135"/>
              </w:numPr>
              <w:rPr>
                <w:rFonts w:ascii="Arial" w:hAnsi="Arial" w:cs="Arial"/>
                <w:sz w:val="18"/>
                <w:szCs w:val="18"/>
              </w:rPr>
            </w:pPr>
            <w:r>
              <w:rPr>
                <w:rFonts w:ascii="Arial" w:hAnsi="Arial" w:cs="Arial"/>
                <w:sz w:val="18"/>
                <w:szCs w:val="18"/>
              </w:rPr>
              <w:t>The user selects/enters the ‘As at date’ for the report and selects “Request Report”</w:t>
            </w:r>
          </w:p>
          <w:p w14:paraId="547E8865" w14:textId="77777777" w:rsidR="00B254D5" w:rsidRDefault="00B254D5" w:rsidP="004E06BD">
            <w:pPr>
              <w:numPr>
                <w:ilvl w:val="0"/>
                <w:numId w:val="135"/>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15437FF5" w14:textId="77777777" w:rsidR="00325E49" w:rsidRDefault="00325E49" w:rsidP="004E06BD">
            <w:pPr>
              <w:numPr>
                <w:ilvl w:val="0"/>
                <w:numId w:val="135"/>
              </w:numPr>
              <w:rPr>
                <w:rFonts w:ascii="Arial" w:hAnsi="Arial" w:cs="Arial"/>
                <w:sz w:val="18"/>
                <w:szCs w:val="18"/>
              </w:rPr>
            </w:pPr>
            <w:r>
              <w:rPr>
                <w:rFonts w:ascii="Arial" w:hAnsi="Arial" w:cs="Arial"/>
                <w:sz w:val="18"/>
                <w:szCs w:val="18"/>
              </w:rPr>
              <w:t>The user selects View Report</w:t>
            </w:r>
          </w:p>
          <w:p w14:paraId="599097BE" w14:textId="77777777" w:rsidR="00325E49" w:rsidRPr="005D68D4" w:rsidRDefault="00325E49" w:rsidP="004E06BD">
            <w:pPr>
              <w:numPr>
                <w:ilvl w:val="0"/>
                <w:numId w:val="135"/>
              </w:numPr>
              <w:rPr>
                <w:rFonts w:ascii="Arial" w:hAnsi="Arial" w:cs="Arial"/>
                <w:sz w:val="18"/>
                <w:szCs w:val="18"/>
              </w:rPr>
            </w:pPr>
            <w:r>
              <w:rPr>
                <w:rFonts w:ascii="Arial" w:hAnsi="Arial" w:cs="Arial"/>
                <w:sz w:val="18"/>
                <w:szCs w:val="18"/>
              </w:rPr>
              <w:t>The system displays the report as specified</w:t>
            </w:r>
          </w:p>
        </w:tc>
      </w:tr>
      <w:tr w:rsidR="00325E49" w:rsidRPr="005D68D4" w14:paraId="40E69E6B" w14:textId="77777777" w:rsidTr="00F66F38">
        <w:tc>
          <w:tcPr>
            <w:tcW w:w="1462" w:type="dxa"/>
            <w:shd w:val="pct20" w:color="auto" w:fill="auto"/>
          </w:tcPr>
          <w:p w14:paraId="5A3B1C78" w14:textId="77777777" w:rsidR="00325E49" w:rsidRPr="005D68D4" w:rsidRDefault="00325E49" w:rsidP="00792220">
            <w:pPr>
              <w:rPr>
                <w:rFonts w:ascii="Arial" w:hAnsi="Arial" w:cs="Arial"/>
                <w:b/>
                <w:bCs/>
                <w:sz w:val="18"/>
                <w:szCs w:val="18"/>
              </w:rPr>
            </w:pPr>
            <w:r w:rsidRPr="005D68D4">
              <w:rPr>
                <w:rFonts w:ascii="Arial" w:hAnsi="Arial" w:cs="Arial"/>
                <w:b/>
                <w:bCs/>
                <w:sz w:val="18"/>
                <w:szCs w:val="18"/>
              </w:rPr>
              <w:t>Alternate scenario extensions</w:t>
            </w:r>
          </w:p>
          <w:p w14:paraId="28C002C9" w14:textId="77777777" w:rsidR="00325E49" w:rsidRPr="005D68D4" w:rsidRDefault="00325E49" w:rsidP="00792220">
            <w:pPr>
              <w:rPr>
                <w:rFonts w:ascii="Arial" w:hAnsi="Arial" w:cs="Arial"/>
                <w:b/>
                <w:bCs/>
                <w:sz w:val="18"/>
                <w:szCs w:val="18"/>
              </w:rPr>
            </w:pPr>
          </w:p>
          <w:p w14:paraId="69378EAA" w14:textId="77777777" w:rsidR="00325E49" w:rsidRPr="005D68D4" w:rsidRDefault="00325E49" w:rsidP="00792220">
            <w:pPr>
              <w:rPr>
                <w:rFonts w:ascii="Arial" w:hAnsi="Arial" w:cs="Arial"/>
                <w:b/>
                <w:bCs/>
                <w:sz w:val="18"/>
                <w:szCs w:val="18"/>
              </w:rPr>
            </w:pPr>
          </w:p>
        </w:tc>
        <w:tc>
          <w:tcPr>
            <w:tcW w:w="7888" w:type="dxa"/>
            <w:shd w:val="clear" w:color="auto" w:fill="auto"/>
          </w:tcPr>
          <w:p w14:paraId="13691210" w14:textId="77777777" w:rsidR="00325E49" w:rsidRPr="005D68D4" w:rsidRDefault="00325E49" w:rsidP="00792220">
            <w:pPr>
              <w:rPr>
                <w:rFonts w:ascii="Arial" w:hAnsi="Arial" w:cs="Arial"/>
                <w:sz w:val="18"/>
                <w:szCs w:val="18"/>
              </w:rPr>
            </w:pPr>
          </w:p>
        </w:tc>
      </w:tr>
      <w:tr w:rsidR="00F66F38" w:rsidRPr="005D68D4" w14:paraId="7F2A6070" w14:textId="77777777" w:rsidTr="00F66F38">
        <w:tc>
          <w:tcPr>
            <w:tcW w:w="1462" w:type="dxa"/>
            <w:shd w:val="pct20" w:color="auto" w:fill="auto"/>
          </w:tcPr>
          <w:p w14:paraId="70A93CB1" w14:textId="2EB38CD9"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88" w:type="dxa"/>
            <w:shd w:val="clear" w:color="auto" w:fill="auto"/>
          </w:tcPr>
          <w:p w14:paraId="392F1C2D" w14:textId="07603E70" w:rsidR="00F66F38" w:rsidRDefault="00F66F38" w:rsidP="00F66F38">
            <w:pPr>
              <w:rPr>
                <w:rFonts w:ascii="Arial" w:hAnsi="Arial" w:cs="Arial"/>
                <w:sz w:val="18"/>
                <w:szCs w:val="18"/>
              </w:rPr>
            </w:pPr>
            <w:r>
              <w:rPr>
                <w:rFonts w:ascii="Arial" w:hAnsi="Arial" w:cs="Arial"/>
                <w:sz w:val="18"/>
                <w:szCs w:val="18"/>
              </w:rPr>
              <w:t>Excel</w:t>
            </w:r>
          </w:p>
          <w:p w14:paraId="278A494A" w14:textId="77777777" w:rsidR="00F66F38" w:rsidRPr="005D68D4" w:rsidRDefault="00F66F38" w:rsidP="00F66F38">
            <w:pPr>
              <w:rPr>
                <w:rFonts w:ascii="Arial" w:hAnsi="Arial" w:cs="Arial"/>
                <w:sz w:val="18"/>
                <w:szCs w:val="18"/>
              </w:rPr>
            </w:pPr>
          </w:p>
        </w:tc>
      </w:tr>
      <w:tr w:rsidR="00F66F38" w:rsidRPr="005D68D4" w14:paraId="7803343F" w14:textId="77777777" w:rsidTr="00F66F38">
        <w:tc>
          <w:tcPr>
            <w:tcW w:w="1462" w:type="dxa"/>
            <w:shd w:val="pct20" w:color="auto" w:fill="auto"/>
          </w:tcPr>
          <w:p w14:paraId="08D1D65F" w14:textId="5F58BECA"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88" w:type="dxa"/>
            <w:shd w:val="clear" w:color="auto" w:fill="auto"/>
          </w:tcPr>
          <w:p w14:paraId="6A9C406B" w14:textId="7E7A042D" w:rsidR="00F66F38" w:rsidRDefault="00F66F38" w:rsidP="00F66F38">
            <w:pPr>
              <w:rPr>
                <w:rFonts w:ascii="Arial" w:hAnsi="Arial" w:cs="Arial"/>
                <w:sz w:val="18"/>
                <w:szCs w:val="18"/>
              </w:rPr>
            </w:pPr>
            <w:r>
              <w:rPr>
                <w:rFonts w:ascii="Arial" w:hAnsi="Arial" w:cs="Arial"/>
                <w:sz w:val="18"/>
                <w:szCs w:val="18"/>
              </w:rPr>
              <w:t>Age/</w:t>
            </w:r>
            <w:r w:rsidRPr="00F66F38">
              <w:rPr>
                <w:rFonts w:ascii="Arial" w:hAnsi="Arial" w:cs="Arial"/>
                <w:sz w:val="18"/>
                <w:szCs w:val="18"/>
              </w:rPr>
              <w:t>Gender/</w:t>
            </w:r>
            <w:r>
              <w:rPr>
                <w:rFonts w:ascii="Arial" w:hAnsi="Arial" w:cs="Arial"/>
                <w:sz w:val="18"/>
                <w:szCs w:val="18"/>
              </w:rPr>
              <w:t>TRA</w:t>
            </w:r>
          </w:p>
          <w:p w14:paraId="7519C0B7" w14:textId="77777777" w:rsidR="00F66F38" w:rsidRPr="005D68D4" w:rsidRDefault="00F66F38" w:rsidP="00F66F38">
            <w:pPr>
              <w:rPr>
                <w:rFonts w:ascii="Arial" w:hAnsi="Arial" w:cs="Arial"/>
                <w:sz w:val="18"/>
                <w:szCs w:val="18"/>
              </w:rPr>
            </w:pPr>
          </w:p>
        </w:tc>
      </w:tr>
      <w:tr w:rsidR="00F66F38" w:rsidRPr="005D68D4" w14:paraId="4A8E77F6" w14:textId="77777777" w:rsidTr="00F66F38">
        <w:trPr>
          <w:trHeight w:val="683"/>
        </w:trPr>
        <w:tc>
          <w:tcPr>
            <w:tcW w:w="1462" w:type="dxa"/>
            <w:shd w:val="pct20" w:color="auto" w:fill="auto"/>
          </w:tcPr>
          <w:p w14:paraId="6A5847F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57CD8115" w14:textId="77777777" w:rsidR="00F66F38" w:rsidRPr="005D68D4" w:rsidRDefault="00F66F38" w:rsidP="00F66F38">
            <w:pPr>
              <w:rPr>
                <w:rFonts w:ascii="Arial" w:hAnsi="Arial" w:cs="Arial"/>
                <w:b/>
                <w:bCs/>
                <w:sz w:val="18"/>
                <w:szCs w:val="18"/>
              </w:rPr>
            </w:pPr>
          </w:p>
        </w:tc>
        <w:tc>
          <w:tcPr>
            <w:tcW w:w="7888" w:type="dxa"/>
            <w:shd w:val="clear" w:color="auto" w:fill="auto"/>
          </w:tcPr>
          <w:p w14:paraId="01DDDEDF"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37BBB521" w14:textId="77777777" w:rsidR="00F66F38" w:rsidRDefault="00F66F38" w:rsidP="00F66F38">
            <w:pPr>
              <w:rPr>
                <w:rFonts w:ascii="Arial" w:hAnsi="Arial" w:cs="Arial"/>
                <w:sz w:val="18"/>
                <w:szCs w:val="18"/>
              </w:rPr>
            </w:pPr>
          </w:p>
          <w:p w14:paraId="37207B99" w14:textId="517233CD" w:rsidR="00F66F38" w:rsidRDefault="00F66F38" w:rsidP="00F66F38">
            <w:pPr>
              <w:rPr>
                <w:rFonts w:ascii="Arial" w:hAnsi="Arial" w:cs="Arial"/>
                <w:sz w:val="18"/>
                <w:szCs w:val="18"/>
              </w:rPr>
            </w:pPr>
            <w:r>
              <w:rPr>
                <w:rFonts w:ascii="Arial" w:hAnsi="Arial" w:cs="Arial"/>
                <w:sz w:val="18"/>
                <w:szCs w:val="18"/>
              </w:rPr>
              <w:t>The default scope linked to the “</w:t>
            </w:r>
            <w:del w:id="1055" w:author="Jamal, Zaher CWK" w:date="2015-06-16T17:11:00Z">
              <w:r w:rsidR="003B2D50" w:rsidDel="00A1691E">
                <w:rPr>
                  <w:rFonts w:ascii="Arial" w:hAnsi="Arial" w:cs="Arial"/>
                  <w:sz w:val="18"/>
                  <w:szCs w:val="18"/>
                </w:rPr>
                <w:delText>User</w:delText>
              </w:r>
            </w:del>
            <w:ins w:id="1056" w:author="Jamal, Zaher CWK" w:date="2015-06-16T17:11:00Z">
              <w:r w:rsidR="00A1691E">
                <w:rPr>
                  <w:rFonts w:ascii="Arial" w:hAnsi="Arial" w:cs="Arial"/>
                  <w:sz w:val="18"/>
                  <w:szCs w:val="18"/>
                </w:rPr>
                <w:t>Member</w:t>
              </w:r>
            </w:ins>
            <w:r>
              <w:rPr>
                <w:rFonts w:ascii="Arial" w:hAnsi="Arial" w:cs="Arial"/>
                <w:sz w:val="18"/>
                <w:szCs w:val="18"/>
              </w:rPr>
              <w:t xml:space="preserve"> Elections report” should be “Current Scheme” this should mean that the report is run for the scheme that the user is logged in as.  No lower level permissions should apply.</w:t>
            </w:r>
          </w:p>
          <w:p w14:paraId="7432676F" w14:textId="77777777" w:rsidR="00F66F38" w:rsidRDefault="00F66F38" w:rsidP="00F66F38">
            <w:pPr>
              <w:rPr>
                <w:rFonts w:ascii="Arial" w:hAnsi="Arial" w:cs="Arial"/>
                <w:sz w:val="18"/>
                <w:szCs w:val="18"/>
              </w:rPr>
            </w:pPr>
          </w:p>
          <w:p w14:paraId="4CB6F8C5"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227289B1" w14:textId="77777777" w:rsidR="00F66F38" w:rsidRDefault="00F66F38" w:rsidP="00F66F38">
            <w:pPr>
              <w:rPr>
                <w:rFonts w:ascii="Arial" w:hAnsi="Arial" w:cs="Arial"/>
                <w:sz w:val="18"/>
                <w:szCs w:val="18"/>
              </w:rPr>
            </w:pPr>
          </w:p>
          <w:p w14:paraId="1F1902E6" w14:textId="21E3E99B" w:rsidR="00F66F38" w:rsidRDefault="00F66F38" w:rsidP="00F66F38">
            <w:pPr>
              <w:rPr>
                <w:rFonts w:ascii="Arial" w:hAnsi="Arial" w:cs="Arial"/>
                <w:sz w:val="18"/>
                <w:szCs w:val="18"/>
              </w:rPr>
            </w:pPr>
            <w:r>
              <w:rPr>
                <w:rFonts w:ascii="Arial" w:hAnsi="Arial" w:cs="Arial"/>
                <w:sz w:val="18"/>
                <w:szCs w:val="18"/>
              </w:rPr>
              <w:t>The default filter linked to the “</w:t>
            </w:r>
            <w:del w:id="1057" w:author="Jamal, Zaher CWK" w:date="2015-06-16T17:11:00Z">
              <w:r w:rsidR="003B2D50" w:rsidDel="00A1691E">
                <w:rPr>
                  <w:rFonts w:ascii="Arial" w:hAnsi="Arial" w:cs="Arial"/>
                  <w:sz w:val="18"/>
                  <w:szCs w:val="18"/>
                </w:rPr>
                <w:delText>User</w:delText>
              </w:r>
            </w:del>
            <w:ins w:id="1058" w:author="Jamal, Zaher CWK" w:date="2015-06-16T17:11:00Z">
              <w:r w:rsidR="00A1691E">
                <w:rPr>
                  <w:rFonts w:ascii="Arial" w:hAnsi="Arial" w:cs="Arial"/>
                  <w:sz w:val="18"/>
                  <w:szCs w:val="18"/>
                </w:rPr>
                <w:t>Member</w:t>
              </w:r>
            </w:ins>
            <w:r>
              <w:rPr>
                <w:rFonts w:ascii="Arial" w:hAnsi="Arial" w:cs="Arial"/>
                <w:sz w:val="18"/>
                <w:szCs w:val="18"/>
              </w:rPr>
              <w:t xml:space="preserve"> Elections” should be the “Standard Filter” this should mean that the report is run for all </w:t>
            </w:r>
            <w:del w:id="1059" w:author="Jamal, Zaher CWK" w:date="2015-06-16T17:11:00Z">
              <w:r w:rsidR="003B2D50" w:rsidDel="00A1691E">
                <w:rPr>
                  <w:rFonts w:ascii="Arial" w:hAnsi="Arial" w:cs="Arial"/>
                  <w:sz w:val="18"/>
                  <w:szCs w:val="18"/>
                </w:rPr>
                <w:delText>user</w:delText>
              </w:r>
            </w:del>
            <w:ins w:id="1060" w:author="Jamal, Zaher CWK" w:date="2015-06-16T17:11:00Z">
              <w:r w:rsidR="00A1691E">
                <w:rPr>
                  <w:rFonts w:ascii="Arial" w:hAnsi="Arial" w:cs="Arial"/>
                  <w:sz w:val="18"/>
                  <w:szCs w:val="18"/>
                </w:rPr>
                <w:t>member</w:t>
              </w:r>
            </w:ins>
            <w:r>
              <w:rPr>
                <w:rFonts w:ascii="Arial" w:hAnsi="Arial" w:cs="Arial"/>
                <w:sz w:val="18"/>
                <w:szCs w:val="18"/>
              </w:rPr>
              <w:t xml:space="preserve">s that meet the </w:t>
            </w:r>
            <w:del w:id="1061" w:author="Jamal, Zaher CWK" w:date="2015-06-16T17:11:00Z">
              <w:r w:rsidR="003B2D50" w:rsidDel="00A1691E">
                <w:rPr>
                  <w:rFonts w:ascii="Arial" w:hAnsi="Arial" w:cs="Arial"/>
                  <w:sz w:val="18"/>
                  <w:szCs w:val="18"/>
                </w:rPr>
                <w:delText>User</w:delText>
              </w:r>
            </w:del>
            <w:ins w:id="1062" w:author="Jamal, Zaher CWK" w:date="2015-06-16T17:11:00Z">
              <w:r w:rsidR="00A1691E">
                <w:rPr>
                  <w:rFonts w:ascii="Arial" w:hAnsi="Arial" w:cs="Arial"/>
                  <w:sz w:val="18"/>
                  <w:szCs w:val="18"/>
                </w:rPr>
                <w:t>Member</w:t>
              </w:r>
            </w:ins>
            <w:r>
              <w:rPr>
                <w:rFonts w:ascii="Arial" w:hAnsi="Arial" w:cs="Arial"/>
                <w:sz w:val="18"/>
                <w:szCs w:val="18"/>
              </w:rPr>
              <w:t xml:space="preserve"> Elections report criteria.</w:t>
            </w:r>
          </w:p>
          <w:p w14:paraId="1D9102DB" w14:textId="77777777" w:rsidR="00F66F38" w:rsidRDefault="00F66F38" w:rsidP="00F66F38">
            <w:pPr>
              <w:rPr>
                <w:rFonts w:ascii="Arial" w:hAnsi="Arial" w:cs="Arial"/>
                <w:sz w:val="18"/>
                <w:szCs w:val="18"/>
              </w:rPr>
            </w:pPr>
          </w:p>
          <w:p w14:paraId="5F27421B"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001FE8A5" w14:textId="77777777" w:rsidR="00F66F38" w:rsidRDefault="00F66F38" w:rsidP="00F66F38">
            <w:pPr>
              <w:rPr>
                <w:rFonts w:ascii="Arial" w:hAnsi="Arial" w:cs="Arial"/>
                <w:sz w:val="18"/>
                <w:szCs w:val="18"/>
              </w:rPr>
            </w:pPr>
          </w:p>
          <w:p w14:paraId="632CA575"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42D45717" w14:textId="77777777" w:rsidR="00F66F38" w:rsidRDefault="00F66F38" w:rsidP="00F66F38">
            <w:pPr>
              <w:rPr>
                <w:rFonts w:ascii="Arial" w:hAnsi="Arial" w:cs="Arial"/>
                <w:sz w:val="18"/>
                <w:szCs w:val="18"/>
              </w:rPr>
            </w:pPr>
          </w:p>
          <w:p w14:paraId="671DF08F"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FD_ELECT_TRNCH&gt;EFF_DT field can be used to obtain the elections as at the date  entered</w:t>
            </w:r>
          </w:p>
          <w:p w14:paraId="02A28AAD" w14:textId="77777777" w:rsidR="00F66F38" w:rsidRDefault="00F66F38" w:rsidP="00F66F38">
            <w:pPr>
              <w:rPr>
                <w:rFonts w:ascii="Arial" w:hAnsi="Arial" w:cs="Arial"/>
                <w:sz w:val="18"/>
                <w:szCs w:val="18"/>
              </w:rPr>
            </w:pPr>
          </w:p>
          <w:p w14:paraId="30AEB177"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38DAF8ED" w14:textId="77777777" w:rsidR="00F66F38" w:rsidRDefault="00F66F38" w:rsidP="00F66F38">
            <w:pPr>
              <w:rPr>
                <w:rFonts w:ascii="Arial" w:hAnsi="Arial" w:cs="Arial"/>
                <w:sz w:val="18"/>
                <w:szCs w:val="18"/>
              </w:rPr>
            </w:pPr>
          </w:p>
          <w:p w14:paraId="438C6CA5" w14:textId="014AFABF" w:rsidR="00F66F38" w:rsidRDefault="00F66F38" w:rsidP="00F66F38">
            <w:pPr>
              <w:rPr>
                <w:rFonts w:ascii="Arial" w:hAnsi="Arial" w:cs="Arial"/>
                <w:sz w:val="18"/>
                <w:szCs w:val="18"/>
              </w:rPr>
            </w:pPr>
            <w:r>
              <w:rPr>
                <w:rFonts w:ascii="Arial" w:hAnsi="Arial" w:cs="Arial"/>
                <w:sz w:val="18"/>
                <w:szCs w:val="18"/>
              </w:rPr>
              <w:t>Upon selecting the “Request Report” option for a “</w:t>
            </w:r>
            <w:del w:id="1063" w:author="Jamal, Zaher CWK" w:date="2015-06-16T17:11:00Z">
              <w:r w:rsidR="003B2D50" w:rsidDel="00A1691E">
                <w:rPr>
                  <w:rFonts w:ascii="Arial" w:hAnsi="Arial" w:cs="Arial"/>
                  <w:sz w:val="18"/>
                  <w:szCs w:val="18"/>
                </w:rPr>
                <w:delText>User</w:delText>
              </w:r>
            </w:del>
            <w:ins w:id="1064" w:author="Jamal, Zaher CWK" w:date="2015-06-16T17:11:00Z">
              <w:r w:rsidR="00A1691E">
                <w:rPr>
                  <w:rFonts w:ascii="Arial" w:hAnsi="Arial" w:cs="Arial"/>
                  <w:sz w:val="18"/>
                  <w:szCs w:val="18"/>
                </w:rPr>
                <w:t>Member</w:t>
              </w:r>
            </w:ins>
            <w:r>
              <w:rPr>
                <w:rFonts w:ascii="Arial" w:hAnsi="Arial" w:cs="Arial"/>
                <w:sz w:val="18"/>
                <w:szCs w:val="18"/>
              </w:rPr>
              <w:t xml:space="preserve"> Elections Report” the system needs to obtain the following data for the selected date range for all the valid </w:t>
            </w:r>
            <w:del w:id="1065" w:author="Jamal, Zaher CWK" w:date="2015-06-16T17:12:00Z">
              <w:r w:rsidR="003B2D50" w:rsidDel="00A1691E">
                <w:rPr>
                  <w:rFonts w:ascii="Arial" w:hAnsi="Arial" w:cs="Arial"/>
                  <w:sz w:val="18"/>
                  <w:szCs w:val="18"/>
                </w:rPr>
                <w:delText>user</w:delText>
              </w:r>
            </w:del>
            <w:ins w:id="1066" w:author="Jamal, Zaher CWK" w:date="2015-06-16T17:12:00Z">
              <w:r w:rsidR="00A1691E">
                <w:rPr>
                  <w:rFonts w:ascii="Arial" w:hAnsi="Arial" w:cs="Arial"/>
                  <w:sz w:val="18"/>
                  <w:szCs w:val="18"/>
                </w:rPr>
                <w:t>member</w:t>
              </w:r>
            </w:ins>
            <w:r>
              <w:rPr>
                <w:rFonts w:ascii="Arial" w:hAnsi="Arial" w:cs="Arial"/>
                <w:sz w:val="18"/>
                <w:szCs w:val="18"/>
              </w:rPr>
              <w:t>s as at the date entered:</w:t>
            </w:r>
          </w:p>
          <w:p w14:paraId="7D30D9E4" w14:textId="77777777" w:rsidR="00F66F38" w:rsidRDefault="00F66F38" w:rsidP="00F66F38">
            <w:pPr>
              <w:rPr>
                <w:rFonts w:ascii="Arial" w:hAnsi="Arial" w:cs="Arial"/>
                <w:sz w:val="18"/>
                <w:szCs w:val="18"/>
              </w:rPr>
            </w:pPr>
          </w:p>
          <w:p w14:paraId="56240BDE" w14:textId="013173ED" w:rsidR="00F66F38" w:rsidRPr="00325E49" w:rsidRDefault="003B2D50" w:rsidP="004E06BD">
            <w:pPr>
              <w:numPr>
                <w:ilvl w:val="0"/>
                <w:numId w:val="136"/>
              </w:numPr>
              <w:rPr>
                <w:rFonts w:ascii="Arial" w:hAnsi="Arial" w:cs="Arial"/>
                <w:sz w:val="18"/>
                <w:szCs w:val="18"/>
              </w:rPr>
            </w:pPr>
            <w:del w:id="1067" w:author="Jamal, Zaher CWK" w:date="2015-06-16T17:12:00Z">
              <w:r w:rsidDel="00A1691E">
                <w:rPr>
                  <w:rFonts w:ascii="Arial" w:hAnsi="Arial" w:cs="Arial"/>
                  <w:sz w:val="18"/>
                  <w:szCs w:val="18"/>
                </w:rPr>
                <w:delText>User</w:delText>
              </w:r>
            </w:del>
            <w:ins w:id="1068" w:author="Jamal, Zaher CWK" w:date="2015-06-16T17:12:00Z">
              <w:r w:rsidR="00A1691E">
                <w:rPr>
                  <w:rFonts w:ascii="Arial" w:hAnsi="Arial" w:cs="Arial"/>
                  <w:sz w:val="18"/>
                  <w:szCs w:val="18"/>
                </w:rPr>
                <w:t>Member</w:t>
              </w:r>
            </w:ins>
            <w:r w:rsidR="00F66F38" w:rsidRPr="00325E49">
              <w:rPr>
                <w:rFonts w:ascii="Arial" w:hAnsi="Arial" w:cs="Arial"/>
                <w:sz w:val="18"/>
                <w:szCs w:val="18"/>
              </w:rPr>
              <w:t xml:space="preserve"> Account Number</w:t>
            </w:r>
          </w:p>
          <w:p w14:paraId="3FE83038" w14:textId="625BB135" w:rsidR="00F66F38" w:rsidRPr="00325E49" w:rsidRDefault="003B2D50" w:rsidP="004E06BD">
            <w:pPr>
              <w:numPr>
                <w:ilvl w:val="0"/>
                <w:numId w:val="136"/>
              </w:numPr>
              <w:rPr>
                <w:rFonts w:ascii="Arial" w:hAnsi="Arial" w:cs="Arial"/>
                <w:sz w:val="18"/>
                <w:szCs w:val="18"/>
              </w:rPr>
            </w:pPr>
            <w:del w:id="1069" w:author="Jamal, Zaher CWK" w:date="2015-06-16T17:12:00Z">
              <w:r w:rsidDel="00A1691E">
                <w:rPr>
                  <w:rFonts w:ascii="Arial" w:hAnsi="Arial" w:cs="Arial"/>
                  <w:sz w:val="18"/>
                  <w:szCs w:val="18"/>
                </w:rPr>
                <w:delText>User</w:delText>
              </w:r>
            </w:del>
            <w:ins w:id="1070" w:author="Jamal, Zaher CWK" w:date="2015-06-16T17:12:00Z">
              <w:r w:rsidR="00A1691E">
                <w:rPr>
                  <w:rFonts w:ascii="Arial" w:hAnsi="Arial" w:cs="Arial"/>
                  <w:sz w:val="18"/>
                  <w:szCs w:val="18"/>
                </w:rPr>
                <w:t>Member</w:t>
              </w:r>
            </w:ins>
            <w:r w:rsidR="00F66F38" w:rsidRPr="00325E49">
              <w:rPr>
                <w:rFonts w:ascii="Arial" w:hAnsi="Arial" w:cs="Arial"/>
                <w:sz w:val="18"/>
                <w:szCs w:val="18"/>
              </w:rPr>
              <w:t xml:space="preserve"> Surname</w:t>
            </w:r>
          </w:p>
          <w:p w14:paraId="498EB5C0" w14:textId="05A41D47" w:rsidR="00F66F38" w:rsidRPr="00325E49" w:rsidRDefault="003B2D50" w:rsidP="004E06BD">
            <w:pPr>
              <w:numPr>
                <w:ilvl w:val="0"/>
                <w:numId w:val="136"/>
              </w:numPr>
              <w:rPr>
                <w:rFonts w:ascii="Arial" w:hAnsi="Arial" w:cs="Arial"/>
                <w:sz w:val="18"/>
                <w:szCs w:val="18"/>
              </w:rPr>
            </w:pPr>
            <w:del w:id="1071" w:author="Jamal, Zaher CWK" w:date="2015-06-16T17:12:00Z">
              <w:r w:rsidDel="00A1691E">
                <w:rPr>
                  <w:rFonts w:ascii="Arial" w:hAnsi="Arial" w:cs="Arial"/>
                  <w:sz w:val="18"/>
                  <w:szCs w:val="18"/>
                </w:rPr>
                <w:delText>User</w:delText>
              </w:r>
            </w:del>
            <w:ins w:id="1072" w:author="Jamal, Zaher CWK" w:date="2015-06-16T17:12:00Z">
              <w:r w:rsidR="00A1691E">
                <w:rPr>
                  <w:rFonts w:ascii="Arial" w:hAnsi="Arial" w:cs="Arial"/>
                  <w:sz w:val="18"/>
                  <w:szCs w:val="18"/>
                </w:rPr>
                <w:t>Member</w:t>
              </w:r>
            </w:ins>
            <w:r w:rsidR="00F66F38" w:rsidRPr="00325E49">
              <w:rPr>
                <w:rFonts w:ascii="Arial" w:hAnsi="Arial" w:cs="Arial"/>
                <w:sz w:val="18"/>
                <w:szCs w:val="18"/>
              </w:rPr>
              <w:t xml:space="preserve"> Forename</w:t>
            </w:r>
          </w:p>
          <w:p w14:paraId="02DF65B0" w14:textId="24AB3E23" w:rsidR="00F66F38" w:rsidRDefault="003B2D50" w:rsidP="004E06BD">
            <w:pPr>
              <w:numPr>
                <w:ilvl w:val="0"/>
                <w:numId w:val="136"/>
              </w:numPr>
              <w:rPr>
                <w:rFonts w:ascii="Arial" w:hAnsi="Arial" w:cs="Arial"/>
                <w:sz w:val="18"/>
                <w:szCs w:val="18"/>
              </w:rPr>
            </w:pPr>
            <w:del w:id="1073" w:author="Jamal, Zaher CWK" w:date="2015-06-16T17:12:00Z">
              <w:r w:rsidDel="00A1691E">
                <w:rPr>
                  <w:rFonts w:ascii="Arial" w:hAnsi="Arial" w:cs="Arial"/>
                  <w:sz w:val="18"/>
                  <w:szCs w:val="18"/>
                </w:rPr>
                <w:delText>User</w:delText>
              </w:r>
            </w:del>
            <w:ins w:id="1074" w:author="Jamal, Zaher CWK" w:date="2015-06-16T17:12:00Z">
              <w:r w:rsidR="00A1691E">
                <w:rPr>
                  <w:rFonts w:ascii="Arial" w:hAnsi="Arial" w:cs="Arial"/>
                  <w:sz w:val="18"/>
                  <w:szCs w:val="18"/>
                </w:rPr>
                <w:t>Member</w:t>
              </w:r>
            </w:ins>
            <w:r w:rsidR="00F66F38" w:rsidRPr="00325E49">
              <w:rPr>
                <w:rFonts w:ascii="Arial" w:hAnsi="Arial" w:cs="Arial"/>
                <w:sz w:val="18"/>
                <w:szCs w:val="18"/>
              </w:rPr>
              <w:t xml:space="preserve"> NINO</w:t>
            </w:r>
          </w:p>
          <w:p w14:paraId="4F4CC9BC" w14:textId="77777777" w:rsidR="00F66F38" w:rsidRDefault="00F66F38" w:rsidP="004E06BD">
            <w:pPr>
              <w:numPr>
                <w:ilvl w:val="0"/>
                <w:numId w:val="136"/>
              </w:numPr>
              <w:rPr>
                <w:rFonts w:ascii="Arial" w:hAnsi="Arial" w:cs="Arial"/>
                <w:sz w:val="18"/>
                <w:szCs w:val="18"/>
              </w:rPr>
            </w:pPr>
            <w:r>
              <w:rPr>
                <w:rFonts w:ascii="Arial" w:hAnsi="Arial" w:cs="Arial"/>
                <w:sz w:val="18"/>
                <w:szCs w:val="18"/>
              </w:rPr>
              <w:t>Long Fund Name for each fund held</w:t>
            </w:r>
          </w:p>
          <w:p w14:paraId="4FE3FF00" w14:textId="77777777" w:rsidR="00F66F38" w:rsidRDefault="00F66F38" w:rsidP="004E06BD">
            <w:pPr>
              <w:numPr>
                <w:ilvl w:val="0"/>
                <w:numId w:val="136"/>
              </w:numPr>
              <w:rPr>
                <w:rFonts w:ascii="Arial" w:hAnsi="Arial" w:cs="Arial"/>
                <w:sz w:val="18"/>
                <w:szCs w:val="18"/>
              </w:rPr>
            </w:pPr>
            <w:r>
              <w:rPr>
                <w:rFonts w:ascii="Arial" w:hAnsi="Arial" w:cs="Arial"/>
                <w:sz w:val="18"/>
                <w:szCs w:val="18"/>
              </w:rPr>
              <w:t>Fund Description for each fund held</w:t>
            </w:r>
          </w:p>
          <w:p w14:paraId="78BA7B56" w14:textId="77777777" w:rsidR="00F66F38" w:rsidRDefault="00F66F38" w:rsidP="004E06BD">
            <w:pPr>
              <w:numPr>
                <w:ilvl w:val="0"/>
                <w:numId w:val="136"/>
              </w:numPr>
              <w:rPr>
                <w:rFonts w:ascii="Arial" w:hAnsi="Arial" w:cs="Arial"/>
                <w:sz w:val="18"/>
                <w:szCs w:val="18"/>
              </w:rPr>
            </w:pPr>
            <w:r>
              <w:rPr>
                <w:rFonts w:ascii="Arial" w:hAnsi="Arial" w:cs="Arial"/>
                <w:sz w:val="18"/>
                <w:szCs w:val="18"/>
              </w:rPr>
              <w:t>Investment Type (Lifestyle/Freestyle)</w:t>
            </w:r>
          </w:p>
          <w:p w14:paraId="251A985E" w14:textId="77777777" w:rsidR="00F66F38" w:rsidRDefault="00F66F38" w:rsidP="004E06BD">
            <w:pPr>
              <w:numPr>
                <w:ilvl w:val="0"/>
                <w:numId w:val="136"/>
              </w:numPr>
              <w:rPr>
                <w:rFonts w:ascii="Arial" w:hAnsi="Arial" w:cs="Arial"/>
                <w:sz w:val="18"/>
                <w:szCs w:val="18"/>
              </w:rPr>
            </w:pPr>
            <w:r>
              <w:rPr>
                <w:rFonts w:ascii="Arial" w:hAnsi="Arial" w:cs="Arial"/>
                <w:sz w:val="18"/>
                <w:szCs w:val="18"/>
              </w:rPr>
              <w:t>Election % for each fund held</w:t>
            </w:r>
          </w:p>
          <w:p w14:paraId="08540706" w14:textId="77777777" w:rsidR="00F66F38" w:rsidRDefault="00F66F38" w:rsidP="004E06BD">
            <w:pPr>
              <w:numPr>
                <w:ilvl w:val="0"/>
                <w:numId w:val="136"/>
              </w:numPr>
              <w:rPr>
                <w:rFonts w:ascii="Arial" w:hAnsi="Arial" w:cs="Arial"/>
                <w:sz w:val="18"/>
                <w:szCs w:val="18"/>
              </w:rPr>
            </w:pPr>
            <w:r>
              <w:rPr>
                <w:rFonts w:ascii="Arial" w:hAnsi="Arial" w:cs="Arial"/>
                <w:sz w:val="18"/>
                <w:szCs w:val="18"/>
              </w:rPr>
              <w:t>Effective Date for each fund held</w:t>
            </w:r>
          </w:p>
          <w:p w14:paraId="1A9E1F7D" w14:textId="77777777" w:rsidR="00F66F38" w:rsidRDefault="00F66F38" w:rsidP="00F66F38">
            <w:pPr>
              <w:rPr>
                <w:rFonts w:ascii="Arial" w:hAnsi="Arial" w:cs="Arial"/>
                <w:sz w:val="18"/>
                <w:szCs w:val="18"/>
              </w:rPr>
            </w:pPr>
          </w:p>
          <w:p w14:paraId="3F2ABBA0" w14:textId="77777777" w:rsidR="00F66F38" w:rsidRPr="00F30E0D" w:rsidRDefault="00F66F38" w:rsidP="00F66F38">
            <w:pPr>
              <w:rPr>
                <w:rFonts w:ascii="Arial" w:hAnsi="Arial" w:cs="Arial"/>
                <w:sz w:val="18"/>
                <w:szCs w:val="18"/>
                <w:u w:val="single"/>
              </w:rPr>
            </w:pPr>
            <w:r w:rsidRPr="00F30E0D">
              <w:rPr>
                <w:rFonts w:ascii="Arial" w:hAnsi="Arial" w:cs="Arial"/>
                <w:sz w:val="18"/>
                <w:szCs w:val="18"/>
                <w:u w:val="single"/>
              </w:rPr>
              <w:t xml:space="preserve">13. View </w:t>
            </w:r>
            <w:r>
              <w:rPr>
                <w:rFonts w:ascii="Arial" w:hAnsi="Arial" w:cs="Arial"/>
                <w:sz w:val="18"/>
                <w:szCs w:val="18"/>
                <w:u w:val="single"/>
              </w:rPr>
              <w:t>report</w:t>
            </w:r>
          </w:p>
          <w:p w14:paraId="656CD253" w14:textId="77777777" w:rsidR="00F66F38" w:rsidRDefault="00F66F38" w:rsidP="00F66F38">
            <w:pPr>
              <w:rPr>
                <w:rFonts w:ascii="Arial" w:hAnsi="Arial" w:cs="Arial"/>
                <w:sz w:val="18"/>
                <w:szCs w:val="18"/>
              </w:rPr>
            </w:pPr>
          </w:p>
          <w:p w14:paraId="1ACD94E5"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5BD5C764" w14:textId="77777777" w:rsidR="00F66F38" w:rsidRDefault="00F66F38" w:rsidP="00F66F38">
            <w:pPr>
              <w:rPr>
                <w:rFonts w:ascii="Arial" w:hAnsi="Arial" w:cs="Arial"/>
                <w:sz w:val="18"/>
                <w:szCs w:val="18"/>
              </w:rPr>
            </w:pPr>
          </w:p>
          <w:p w14:paraId="334F3BFE" w14:textId="14C73594" w:rsidR="00F66F38" w:rsidRDefault="00F66F38" w:rsidP="004E06BD">
            <w:pPr>
              <w:numPr>
                <w:ilvl w:val="0"/>
                <w:numId w:val="106"/>
              </w:numPr>
              <w:rPr>
                <w:rFonts w:ascii="Arial" w:hAnsi="Arial" w:cs="Arial"/>
                <w:sz w:val="18"/>
                <w:szCs w:val="18"/>
              </w:rPr>
            </w:pPr>
            <w:r>
              <w:rPr>
                <w:rFonts w:ascii="Arial" w:hAnsi="Arial" w:cs="Arial"/>
                <w:sz w:val="18"/>
                <w:szCs w:val="18"/>
              </w:rPr>
              <w:t xml:space="preserve">Header – </w:t>
            </w:r>
            <w:del w:id="1075" w:author="Jamal, Zaher CWK" w:date="2015-06-16T17:12:00Z">
              <w:r w:rsidR="003B2D50" w:rsidDel="00A1691E">
                <w:rPr>
                  <w:rFonts w:ascii="Arial" w:hAnsi="Arial" w:cs="Arial"/>
                  <w:sz w:val="18"/>
                  <w:szCs w:val="18"/>
                </w:rPr>
                <w:delText>User</w:delText>
              </w:r>
            </w:del>
            <w:ins w:id="1076" w:author="Jamal, Zaher CWK" w:date="2015-06-16T17:12:00Z">
              <w:r w:rsidR="00A1691E">
                <w:rPr>
                  <w:rFonts w:ascii="Arial" w:hAnsi="Arial" w:cs="Arial"/>
                  <w:sz w:val="18"/>
                  <w:szCs w:val="18"/>
                </w:rPr>
                <w:t>Member</w:t>
              </w:r>
            </w:ins>
            <w:r>
              <w:rPr>
                <w:rFonts w:ascii="Arial" w:hAnsi="Arial" w:cs="Arial"/>
                <w:sz w:val="18"/>
                <w:szCs w:val="18"/>
              </w:rPr>
              <w:t xml:space="preserve"> Elections Report for {Scheme Name} as at {dd/mm/yyyy} (if the scope used means that multiple schemes are selected then do not display (for {Scheme Name}).</w:t>
            </w:r>
          </w:p>
          <w:p w14:paraId="01BD5200"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56FF6B7E"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1FCBA209" w14:textId="124CAF37" w:rsidR="00F66F38" w:rsidRPr="00325E49" w:rsidRDefault="003B2D50" w:rsidP="004E06BD">
            <w:pPr>
              <w:numPr>
                <w:ilvl w:val="0"/>
                <w:numId w:val="106"/>
              </w:numPr>
              <w:rPr>
                <w:rFonts w:ascii="Arial" w:hAnsi="Arial" w:cs="Arial"/>
                <w:sz w:val="18"/>
                <w:szCs w:val="18"/>
              </w:rPr>
            </w:pPr>
            <w:del w:id="1077" w:author="Jamal, Zaher CWK" w:date="2015-06-16T17:12:00Z">
              <w:r w:rsidDel="00A1691E">
                <w:rPr>
                  <w:rFonts w:ascii="Arial" w:hAnsi="Arial" w:cs="Arial"/>
                  <w:sz w:val="18"/>
                  <w:szCs w:val="18"/>
                </w:rPr>
                <w:delText>User</w:delText>
              </w:r>
            </w:del>
            <w:ins w:id="1078" w:author="Jamal, Zaher CWK" w:date="2015-06-16T17:12:00Z">
              <w:r w:rsidR="00A1691E">
                <w:rPr>
                  <w:rFonts w:ascii="Arial" w:hAnsi="Arial" w:cs="Arial"/>
                  <w:sz w:val="18"/>
                  <w:szCs w:val="18"/>
                </w:rPr>
                <w:t>Member</w:t>
              </w:r>
            </w:ins>
            <w:r w:rsidR="00F66F38" w:rsidRPr="00325E49">
              <w:rPr>
                <w:rFonts w:ascii="Arial" w:hAnsi="Arial" w:cs="Arial"/>
                <w:sz w:val="18"/>
                <w:szCs w:val="18"/>
              </w:rPr>
              <w:t xml:space="preserve"> Account Number</w:t>
            </w:r>
          </w:p>
          <w:p w14:paraId="6213F4E8" w14:textId="1AFC41C3" w:rsidR="00F66F38" w:rsidRPr="00325E49" w:rsidRDefault="003B2D50" w:rsidP="004E06BD">
            <w:pPr>
              <w:numPr>
                <w:ilvl w:val="0"/>
                <w:numId w:val="106"/>
              </w:numPr>
              <w:rPr>
                <w:rFonts w:ascii="Arial" w:hAnsi="Arial" w:cs="Arial"/>
                <w:sz w:val="18"/>
                <w:szCs w:val="18"/>
              </w:rPr>
            </w:pPr>
            <w:del w:id="1079" w:author="Jamal, Zaher CWK" w:date="2015-06-16T17:13:00Z">
              <w:r w:rsidDel="00A1691E">
                <w:rPr>
                  <w:rFonts w:ascii="Arial" w:hAnsi="Arial" w:cs="Arial"/>
                  <w:sz w:val="18"/>
                  <w:szCs w:val="18"/>
                </w:rPr>
                <w:delText>User</w:delText>
              </w:r>
            </w:del>
            <w:ins w:id="1080" w:author="Jamal, Zaher CWK" w:date="2015-06-16T17:13:00Z">
              <w:r w:rsidR="00A1691E">
                <w:rPr>
                  <w:rFonts w:ascii="Arial" w:hAnsi="Arial" w:cs="Arial"/>
                  <w:sz w:val="18"/>
                  <w:szCs w:val="18"/>
                </w:rPr>
                <w:t>Member</w:t>
              </w:r>
            </w:ins>
            <w:r w:rsidR="00F66F38" w:rsidRPr="00325E49">
              <w:rPr>
                <w:rFonts w:ascii="Arial" w:hAnsi="Arial" w:cs="Arial"/>
                <w:sz w:val="18"/>
                <w:szCs w:val="18"/>
              </w:rPr>
              <w:t xml:space="preserve"> Surname</w:t>
            </w:r>
          </w:p>
          <w:p w14:paraId="32A7469E" w14:textId="214A4D5A" w:rsidR="00F66F38" w:rsidRPr="00325E49" w:rsidRDefault="003B2D50" w:rsidP="004E06BD">
            <w:pPr>
              <w:numPr>
                <w:ilvl w:val="0"/>
                <w:numId w:val="106"/>
              </w:numPr>
              <w:rPr>
                <w:rFonts w:ascii="Arial" w:hAnsi="Arial" w:cs="Arial"/>
                <w:sz w:val="18"/>
                <w:szCs w:val="18"/>
              </w:rPr>
            </w:pPr>
            <w:del w:id="1081" w:author="Jamal, Zaher CWK" w:date="2015-06-16T17:13:00Z">
              <w:r w:rsidDel="00A1691E">
                <w:rPr>
                  <w:rFonts w:ascii="Arial" w:hAnsi="Arial" w:cs="Arial"/>
                  <w:sz w:val="18"/>
                  <w:szCs w:val="18"/>
                </w:rPr>
                <w:delText>User</w:delText>
              </w:r>
            </w:del>
            <w:ins w:id="1082" w:author="Jamal, Zaher CWK" w:date="2015-06-16T17:13:00Z">
              <w:r w:rsidR="00A1691E">
                <w:rPr>
                  <w:rFonts w:ascii="Arial" w:hAnsi="Arial" w:cs="Arial"/>
                  <w:sz w:val="18"/>
                  <w:szCs w:val="18"/>
                </w:rPr>
                <w:t>Member</w:t>
              </w:r>
            </w:ins>
            <w:r w:rsidR="00F66F38" w:rsidRPr="00325E49">
              <w:rPr>
                <w:rFonts w:ascii="Arial" w:hAnsi="Arial" w:cs="Arial"/>
                <w:sz w:val="18"/>
                <w:szCs w:val="18"/>
              </w:rPr>
              <w:t xml:space="preserve"> Forename</w:t>
            </w:r>
          </w:p>
          <w:p w14:paraId="564CE92C" w14:textId="4C9D9857" w:rsidR="00F66F38" w:rsidRDefault="003B2D50" w:rsidP="004E06BD">
            <w:pPr>
              <w:numPr>
                <w:ilvl w:val="0"/>
                <w:numId w:val="106"/>
              </w:numPr>
              <w:rPr>
                <w:rFonts w:ascii="Arial" w:hAnsi="Arial" w:cs="Arial"/>
                <w:sz w:val="18"/>
                <w:szCs w:val="18"/>
              </w:rPr>
            </w:pPr>
            <w:del w:id="1083" w:author="Jamal, Zaher CWK" w:date="2015-06-16T17:13:00Z">
              <w:r w:rsidDel="00A1691E">
                <w:rPr>
                  <w:rFonts w:ascii="Arial" w:hAnsi="Arial" w:cs="Arial"/>
                  <w:sz w:val="18"/>
                  <w:szCs w:val="18"/>
                </w:rPr>
                <w:delText>User</w:delText>
              </w:r>
            </w:del>
            <w:ins w:id="1084" w:author="Jamal, Zaher CWK" w:date="2015-06-16T17:13:00Z">
              <w:r w:rsidR="00A1691E">
                <w:rPr>
                  <w:rFonts w:ascii="Arial" w:hAnsi="Arial" w:cs="Arial"/>
                  <w:sz w:val="18"/>
                  <w:szCs w:val="18"/>
                </w:rPr>
                <w:t>Member</w:t>
              </w:r>
            </w:ins>
            <w:r w:rsidR="00F66F38" w:rsidRPr="00325E49">
              <w:rPr>
                <w:rFonts w:ascii="Arial" w:hAnsi="Arial" w:cs="Arial"/>
                <w:sz w:val="18"/>
                <w:szCs w:val="18"/>
              </w:rPr>
              <w:t xml:space="preserve"> NINO</w:t>
            </w:r>
          </w:p>
          <w:p w14:paraId="5F9A2BA7" w14:textId="77777777" w:rsidR="00F66F38" w:rsidRDefault="00F66F38" w:rsidP="004E06BD">
            <w:pPr>
              <w:numPr>
                <w:ilvl w:val="0"/>
                <w:numId w:val="106"/>
              </w:numPr>
              <w:rPr>
                <w:rFonts w:ascii="Arial" w:hAnsi="Arial" w:cs="Arial"/>
                <w:sz w:val="18"/>
                <w:szCs w:val="18"/>
              </w:rPr>
            </w:pPr>
            <w:r>
              <w:rPr>
                <w:rFonts w:ascii="Arial" w:hAnsi="Arial" w:cs="Arial"/>
                <w:sz w:val="18"/>
                <w:szCs w:val="18"/>
              </w:rPr>
              <w:t>Long Fund Name</w:t>
            </w:r>
          </w:p>
          <w:p w14:paraId="38898A5F" w14:textId="77777777" w:rsidR="00F66F38" w:rsidRDefault="00F66F38" w:rsidP="004E06BD">
            <w:pPr>
              <w:numPr>
                <w:ilvl w:val="0"/>
                <w:numId w:val="106"/>
              </w:numPr>
              <w:rPr>
                <w:rFonts w:ascii="Arial" w:hAnsi="Arial" w:cs="Arial"/>
                <w:sz w:val="18"/>
                <w:szCs w:val="18"/>
              </w:rPr>
            </w:pPr>
            <w:r>
              <w:rPr>
                <w:rFonts w:ascii="Arial" w:hAnsi="Arial" w:cs="Arial"/>
                <w:sz w:val="18"/>
                <w:szCs w:val="18"/>
              </w:rPr>
              <w:t>Fund Description</w:t>
            </w:r>
          </w:p>
          <w:p w14:paraId="0F8E3D26" w14:textId="77777777" w:rsidR="00F66F38" w:rsidRDefault="00F66F38" w:rsidP="004E06BD">
            <w:pPr>
              <w:numPr>
                <w:ilvl w:val="0"/>
                <w:numId w:val="106"/>
              </w:numPr>
              <w:rPr>
                <w:rFonts w:ascii="Arial" w:hAnsi="Arial" w:cs="Arial"/>
                <w:sz w:val="18"/>
                <w:szCs w:val="18"/>
              </w:rPr>
            </w:pPr>
            <w:r>
              <w:rPr>
                <w:rFonts w:ascii="Arial" w:hAnsi="Arial" w:cs="Arial"/>
                <w:sz w:val="18"/>
                <w:szCs w:val="18"/>
              </w:rPr>
              <w:t>Lifestyle/Freestyle</w:t>
            </w:r>
          </w:p>
          <w:p w14:paraId="5ECC9E17" w14:textId="77777777" w:rsidR="00F66F38" w:rsidRDefault="00F66F38" w:rsidP="004E06BD">
            <w:pPr>
              <w:numPr>
                <w:ilvl w:val="0"/>
                <w:numId w:val="106"/>
              </w:numPr>
              <w:rPr>
                <w:rFonts w:ascii="Arial" w:hAnsi="Arial" w:cs="Arial"/>
                <w:sz w:val="18"/>
                <w:szCs w:val="18"/>
              </w:rPr>
            </w:pPr>
            <w:r>
              <w:rPr>
                <w:rFonts w:ascii="Arial" w:hAnsi="Arial" w:cs="Arial"/>
                <w:sz w:val="18"/>
                <w:szCs w:val="18"/>
              </w:rPr>
              <w:t>Election %</w:t>
            </w:r>
          </w:p>
          <w:p w14:paraId="6AD9B68A" w14:textId="77777777" w:rsidR="00F66F38" w:rsidRDefault="00F66F38" w:rsidP="004E06BD">
            <w:pPr>
              <w:numPr>
                <w:ilvl w:val="0"/>
                <w:numId w:val="106"/>
              </w:numPr>
              <w:rPr>
                <w:rFonts w:ascii="Arial" w:hAnsi="Arial" w:cs="Arial"/>
                <w:sz w:val="18"/>
                <w:szCs w:val="18"/>
              </w:rPr>
            </w:pPr>
            <w:r>
              <w:rPr>
                <w:rFonts w:ascii="Arial" w:hAnsi="Arial" w:cs="Arial"/>
                <w:sz w:val="18"/>
                <w:szCs w:val="18"/>
              </w:rPr>
              <w:t>Effective Date</w:t>
            </w:r>
          </w:p>
          <w:p w14:paraId="3D3CB256" w14:textId="77777777" w:rsidR="00F66F38" w:rsidRDefault="00F66F38" w:rsidP="004E06BD">
            <w:pPr>
              <w:numPr>
                <w:ilvl w:val="0"/>
                <w:numId w:val="106"/>
              </w:numPr>
              <w:rPr>
                <w:rFonts w:ascii="Arial" w:hAnsi="Arial" w:cs="Arial"/>
                <w:sz w:val="18"/>
                <w:szCs w:val="18"/>
              </w:rPr>
            </w:pPr>
            <w:r>
              <w:rPr>
                <w:rFonts w:ascii="Arial" w:hAnsi="Arial" w:cs="Arial"/>
                <w:sz w:val="18"/>
                <w:szCs w:val="18"/>
              </w:rPr>
              <w:t>Footer - Date and time of request, user id who requested the report</w:t>
            </w:r>
          </w:p>
          <w:p w14:paraId="5C925DCA" w14:textId="77777777" w:rsidR="00F66F38" w:rsidRDefault="00F66F38" w:rsidP="00F66F38">
            <w:pPr>
              <w:rPr>
                <w:rFonts w:ascii="Arial" w:hAnsi="Arial" w:cs="Arial"/>
                <w:sz w:val="18"/>
                <w:szCs w:val="18"/>
              </w:rPr>
            </w:pPr>
          </w:p>
          <w:p w14:paraId="7624F256"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0271B2ED" w14:textId="77777777" w:rsidR="00F66F38" w:rsidRDefault="00F66F38" w:rsidP="00F66F38">
            <w:pPr>
              <w:rPr>
                <w:rFonts w:ascii="Arial" w:hAnsi="Arial" w:cs="Arial"/>
                <w:sz w:val="18"/>
                <w:szCs w:val="18"/>
              </w:rPr>
            </w:pPr>
            <w:r>
              <w:rPr>
                <w:noProof/>
                <w:lang w:eastAsia="en-GB"/>
              </w:rPr>
              <w:drawing>
                <wp:inline distT="0" distB="0" distL="0" distR="0" wp14:anchorId="529D5222" wp14:editId="7864BA2A">
                  <wp:extent cx="5080700" cy="1817915"/>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0915" cy="1817992"/>
                          </a:xfrm>
                          <a:prstGeom prst="rect">
                            <a:avLst/>
                          </a:prstGeom>
                          <a:noFill/>
                          <a:ln>
                            <a:noFill/>
                          </a:ln>
                        </pic:spPr>
                      </pic:pic>
                    </a:graphicData>
                  </a:graphic>
                </wp:inline>
              </w:drawing>
            </w:r>
          </w:p>
          <w:p w14:paraId="5EE9CDF1" w14:textId="77777777" w:rsidR="00F66F38" w:rsidRPr="003924C6" w:rsidRDefault="00F66F38" w:rsidP="00F66F38">
            <w:pPr>
              <w:rPr>
                <w:rFonts w:ascii="Arial" w:hAnsi="Arial" w:cs="Arial"/>
                <w:sz w:val="18"/>
                <w:szCs w:val="18"/>
              </w:rPr>
            </w:pPr>
            <w:r>
              <w:rPr>
                <w:rFonts w:ascii="Arial" w:hAnsi="Arial" w:cs="Arial"/>
                <w:sz w:val="18"/>
                <w:szCs w:val="18"/>
                <w:lang w:eastAsia="en-GB"/>
              </w:rPr>
              <w:t>NB: This is only an example layout and doesn’t include all fields.  All the fields listed above need to be included.</w:t>
            </w:r>
          </w:p>
        </w:tc>
      </w:tr>
      <w:tr w:rsidR="00F66F38" w:rsidRPr="005D68D4" w14:paraId="7E4F72DA" w14:textId="77777777" w:rsidTr="00F66F38">
        <w:tc>
          <w:tcPr>
            <w:tcW w:w="1462" w:type="dxa"/>
            <w:shd w:val="pct20" w:color="auto" w:fill="auto"/>
          </w:tcPr>
          <w:p w14:paraId="569CE7F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5C7ADEA4" w14:textId="77777777" w:rsidR="00F66F38" w:rsidRPr="005D68D4" w:rsidRDefault="00F66F38" w:rsidP="00F66F38">
            <w:pPr>
              <w:rPr>
                <w:rFonts w:ascii="Arial" w:hAnsi="Arial" w:cs="Arial"/>
                <w:b/>
                <w:bCs/>
                <w:sz w:val="18"/>
                <w:szCs w:val="18"/>
              </w:rPr>
            </w:pPr>
          </w:p>
        </w:tc>
        <w:tc>
          <w:tcPr>
            <w:tcW w:w="7888" w:type="dxa"/>
            <w:shd w:val="clear" w:color="auto" w:fill="auto"/>
          </w:tcPr>
          <w:p w14:paraId="70BC2E77" w14:textId="77777777" w:rsidR="00F66F38" w:rsidRPr="00A07204" w:rsidRDefault="00F66F38" w:rsidP="00F66F38">
            <w:pPr>
              <w:ind w:left="360"/>
              <w:rPr>
                <w:rFonts w:ascii="Arial" w:hAnsi="Arial" w:cs="Arial"/>
                <w:color w:val="FF0000"/>
                <w:sz w:val="18"/>
                <w:szCs w:val="18"/>
              </w:rPr>
            </w:pPr>
          </w:p>
        </w:tc>
      </w:tr>
      <w:tr w:rsidR="00F66F38" w:rsidRPr="005D68D4" w14:paraId="413D9662" w14:textId="77777777" w:rsidTr="00F66F38">
        <w:tc>
          <w:tcPr>
            <w:tcW w:w="1462" w:type="dxa"/>
            <w:shd w:val="pct20" w:color="auto" w:fill="auto"/>
          </w:tcPr>
          <w:p w14:paraId="48F61D7D"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24D62DD6" w14:textId="77777777" w:rsidR="00F66F38" w:rsidRPr="005D68D4" w:rsidRDefault="00F66F38" w:rsidP="00F66F38">
            <w:pPr>
              <w:rPr>
                <w:rFonts w:ascii="Arial" w:hAnsi="Arial" w:cs="Arial"/>
                <w:b/>
                <w:bCs/>
                <w:color w:val="FF0000"/>
                <w:sz w:val="18"/>
                <w:szCs w:val="18"/>
              </w:rPr>
            </w:pPr>
          </w:p>
        </w:tc>
        <w:tc>
          <w:tcPr>
            <w:tcW w:w="7888" w:type="dxa"/>
            <w:shd w:val="clear" w:color="auto" w:fill="auto"/>
          </w:tcPr>
          <w:p w14:paraId="47A93406" w14:textId="77777777" w:rsidR="00F66F38" w:rsidRPr="005D68D4" w:rsidRDefault="00F66F38" w:rsidP="00F66F38">
            <w:pPr>
              <w:rPr>
                <w:rFonts w:ascii="Arial" w:hAnsi="Arial" w:cs="Arial"/>
                <w:sz w:val="18"/>
                <w:szCs w:val="18"/>
              </w:rPr>
            </w:pPr>
          </w:p>
        </w:tc>
      </w:tr>
      <w:tr w:rsidR="00F66F38" w:rsidRPr="005D68D4" w14:paraId="3DD9528D" w14:textId="77777777" w:rsidTr="00F66F38">
        <w:tc>
          <w:tcPr>
            <w:tcW w:w="1462" w:type="dxa"/>
            <w:shd w:val="pct20" w:color="auto" w:fill="auto"/>
          </w:tcPr>
          <w:p w14:paraId="72BEFD0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88" w:type="dxa"/>
            <w:shd w:val="clear" w:color="auto" w:fill="auto"/>
          </w:tcPr>
          <w:p w14:paraId="23FDBDB3" w14:textId="336DFE9F" w:rsidR="00F66F38" w:rsidRDefault="00F66F38" w:rsidP="00F66F38">
            <w:pPr>
              <w:rPr>
                <w:rFonts w:ascii="Arial" w:hAnsi="Arial" w:cs="Arial"/>
                <w:color w:val="000000"/>
                <w:sz w:val="18"/>
                <w:szCs w:val="18"/>
              </w:rPr>
            </w:pPr>
            <w:r w:rsidRPr="00792220">
              <w:rPr>
                <w:rFonts w:ascii="Arial" w:hAnsi="Arial" w:cs="Arial"/>
                <w:color w:val="000000"/>
                <w:sz w:val="18"/>
                <w:szCs w:val="18"/>
              </w:rPr>
              <w:t xml:space="preserve">Where the scheme friendly name for </w:t>
            </w:r>
            <w:del w:id="1085" w:author="Jamal, Zaher CWK" w:date="2015-06-16T17:13:00Z">
              <w:r w:rsidR="003B2D50" w:rsidDel="00A1691E">
                <w:rPr>
                  <w:rFonts w:ascii="Arial" w:hAnsi="Arial" w:cs="Arial"/>
                  <w:color w:val="000000"/>
                  <w:sz w:val="18"/>
                  <w:szCs w:val="18"/>
                </w:rPr>
                <w:delText>User</w:delText>
              </w:r>
            </w:del>
            <w:ins w:id="1086" w:author="Jamal, Zaher CWK" w:date="2015-06-16T17:13:00Z">
              <w:r w:rsidR="00A1691E">
                <w:rPr>
                  <w:rFonts w:ascii="Arial" w:hAnsi="Arial" w:cs="Arial"/>
                  <w:color w:val="000000"/>
                  <w:sz w:val="18"/>
                  <w:szCs w:val="18"/>
                </w:rPr>
                <w:t>Member</w:t>
              </w:r>
            </w:ins>
            <w:r>
              <w:rPr>
                <w:rFonts w:ascii="Arial" w:hAnsi="Arial" w:cs="Arial"/>
                <w:color w:val="000000"/>
                <w:sz w:val="18"/>
                <w:szCs w:val="18"/>
              </w:rPr>
              <w:t xml:space="preserve"> Elections</w:t>
            </w:r>
            <w:r w:rsidRPr="00792220">
              <w:rPr>
                <w:rFonts w:ascii="Arial" w:hAnsi="Arial" w:cs="Arial"/>
                <w:color w:val="000000"/>
                <w:sz w:val="18"/>
                <w:szCs w:val="18"/>
              </w:rPr>
              <w:t xml:space="preserve"> is used and can be determined this should be used.</w:t>
            </w:r>
          </w:p>
          <w:p w14:paraId="586352DE" w14:textId="77777777" w:rsidR="00F66F38" w:rsidRDefault="00F66F38" w:rsidP="00F66F38">
            <w:pPr>
              <w:rPr>
                <w:rFonts w:ascii="Arial" w:hAnsi="Arial" w:cs="Arial"/>
                <w:b/>
                <w:i/>
                <w:color w:val="FF0000"/>
                <w:sz w:val="18"/>
                <w:szCs w:val="18"/>
              </w:rPr>
            </w:pPr>
            <w:r w:rsidRPr="00B254D5">
              <w:rPr>
                <w:rFonts w:ascii="Arial" w:hAnsi="Arial" w:cs="Arial"/>
                <w:b/>
                <w:i/>
                <w:color w:val="FF0000"/>
                <w:sz w:val="18"/>
                <w:szCs w:val="18"/>
              </w:rPr>
              <w:t>Can this report be run for a date in the past or can it only be run as at Today?</w:t>
            </w:r>
          </w:p>
          <w:p w14:paraId="756EFC7E" w14:textId="77777777" w:rsidR="00F66F38" w:rsidRPr="00792220" w:rsidRDefault="00F66F38" w:rsidP="00F66F38">
            <w:pPr>
              <w:rPr>
                <w:rFonts w:ascii="Arial" w:hAnsi="Arial" w:cs="Arial"/>
                <w:color w:val="000000"/>
                <w:sz w:val="18"/>
                <w:szCs w:val="18"/>
              </w:rPr>
            </w:pPr>
          </w:p>
        </w:tc>
      </w:tr>
      <w:tr w:rsidR="00F66F38" w:rsidRPr="005D68D4" w14:paraId="7D917128" w14:textId="77777777" w:rsidTr="00F66F38">
        <w:tc>
          <w:tcPr>
            <w:tcW w:w="1462" w:type="dxa"/>
            <w:shd w:val="pct20" w:color="auto" w:fill="auto"/>
          </w:tcPr>
          <w:p w14:paraId="5540D0E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88" w:type="dxa"/>
            <w:shd w:val="clear" w:color="auto" w:fill="auto"/>
          </w:tcPr>
          <w:p w14:paraId="329AF40D" w14:textId="017A2773" w:rsidR="00F66F38" w:rsidRPr="005D68D4" w:rsidRDefault="00F66F38" w:rsidP="00F66F38">
            <w:pPr>
              <w:rPr>
                <w:rFonts w:ascii="Arial" w:hAnsi="Arial" w:cs="Arial"/>
                <w:sz w:val="18"/>
                <w:szCs w:val="18"/>
              </w:rPr>
            </w:pPr>
            <w:r>
              <w:rPr>
                <w:rFonts w:ascii="Arial" w:hAnsi="Arial" w:cs="Arial"/>
                <w:sz w:val="18"/>
                <w:szCs w:val="18"/>
              </w:rPr>
              <w:t xml:space="preserve">PM0044 – </w:t>
            </w:r>
            <w:del w:id="1087" w:author="Jamal, Zaher CWK" w:date="2015-06-16T17:13:00Z">
              <w:r w:rsidR="003B2D50" w:rsidDel="00A1691E">
                <w:rPr>
                  <w:rFonts w:ascii="Arial" w:hAnsi="Arial" w:cs="Arial"/>
                  <w:sz w:val="18"/>
                  <w:szCs w:val="18"/>
                </w:rPr>
                <w:delText>User</w:delText>
              </w:r>
            </w:del>
            <w:ins w:id="1088" w:author="Jamal, Zaher CWK" w:date="2015-06-16T17:13:00Z">
              <w:r w:rsidR="00A1691E">
                <w:rPr>
                  <w:rFonts w:ascii="Arial" w:hAnsi="Arial" w:cs="Arial"/>
                  <w:sz w:val="18"/>
                  <w:szCs w:val="18"/>
                </w:rPr>
                <w:t>Member</w:t>
              </w:r>
            </w:ins>
            <w:r>
              <w:rPr>
                <w:rFonts w:ascii="Arial" w:hAnsi="Arial" w:cs="Arial"/>
                <w:sz w:val="18"/>
                <w:szCs w:val="18"/>
              </w:rPr>
              <w:t xml:space="preserve"> Elections Report</w:t>
            </w:r>
          </w:p>
        </w:tc>
      </w:tr>
      <w:tr w:rsidR="00F66F38" w:rsidRPr="005D68D4" w14:paraId="0B0D2FC8" w14:textId="77777777" w:rsidTr="00F66F38">
        <w:tc>
          <w:tcPr>
            <w:tcW w:w="1462" w:type="dxa"/>
            <w:shd w:val="pct20" w:color="auto" w:fill="auto"/>
          </w:tcPr>
          <w:p w14:paraId="4FAF14F3"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88" w:type="dxa"/>
            <w:shd w:val="clear" w:color="auto" w:fill="auto"/>
          </w:tcPr>
          <w:p w14:paraId="0AC38D37" w14:textId="77777777" w:rsidR="00F66F38" w:rsidRPr="005D68D4" w:rsidRDefault="00F66F38" w:rsidP="00F66F38">
            <w:pPr>
              <w:rPr>
                <w:rFonts w:ascii="Arial" w:hAnsi="Arial" w:cs="Arial"/>
                <w:sz w:val="18"/>
                <w:szCs w:val="18"/>
              </w:rPr>
            </w:pPr>
            <w:r w:rsidRPr="005D68D4">
              <w:rPr>
                <w:rFonts w:ascii="Arial" w:hAnsi="Arial" w:cs="Arial"/>
                <w:sz w:val="18"/>
                <w:szCs w:val="18"/>
              </w:rPr>
              <w:t>Sue Allwood</w:t>
            </w:r>
          </w:p>
        </w:tc>
      </w:tr>
    </w:tbl>
    <w:p w14:paraId="13EEB2FF" w14:textId="77777777" w:rsidR="00325E49" w:rsidRDefault="00325E49" w:rsidP="00325E49">
      <w:pPr>
        <w:sectPr w:rsidR="00325E49" w:rsidSect="00D579E1">
          <w:pgSz w:w="12240" w:h="15840"/>
          <w:pgMar w:top="1440" w:right="1440" w:bottom="1440" w:left="1440" w:header="720" w:footer="720" w:gutter="0"/>
          <w:cols w:space="720"/>
          <w:docGrid w:linePitch="360"/>
        </w:sectPr>
      </w:pPr>
    </w:p>
    <w:p w14:paraId="4755A1F9" w14:textId="555DD5B8" w:rsidR="00325E49" w:rsidRDefault="003B2D50" w:rsidP="00325E49">
      <w:pPr>
        <w:pStyle w:val="Heading4"/>
        <w:ind w:left="0" w:firstLine="0"/>
      </w:pPr>
      <w:del w:id="1089" w:author="Jamal, Zaher CWK" w:date="2015-06-16T17:13:00Z">
        <w:r w:rsidDel="00A1691E">
          <w:delText>User</w:delText>
        </w:r>
      </w:del>
      <w:ins w:id="1090" w:author="Jamal, Zaher CWK" w:date="2015-06-16T17:13:00Z">
        <w:r w:rsidR="00A1691E">
          <w:t>Member</w:t>
        </w:r>
      </w:ins>
      <w:r w:rsidR="00480E5F">
        <w:t xml:space="preserve"> Elections</w:t>
      </w:r>
      <w:r w:rsidR="00563C7C">
        <w:t xml:space="preserve"> Report</w:t>
      </w:r>
      <w:r w:rsidR="00325E49">
        <w:t xml:space="preserve"> Screen Properties</w:t>
      </w:r>
    </w:p>
    <w:p w14:paraId="3B33B648" w14:textId="77777777" w:rsidR="00325E49" w:rsidRDefault="00325E49" w:rsidP="00325E4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2203"/>
        <w:gridCol w:w="1127"/>
        <w:gridCol w:w="2835"/>
        <w:gridCol w:w="942"/>
        <w:gridCol w:w="2630"/>
        <w:gridCol w:w="1144"/>
        <w:gridCol w:w="942"/>
      </w:tblGrid>
      <w:tr w:rsidR="00325E49" w:rsidRPr="004A5D01" w14:paraId="1AF7B98C" w14:textId="77777777" w:rsidTr="00633FF9">
        <w:trPr>
          <w:trHeight w:val="825"/>
        </w:trPr>
        <w:tc>
          <w:tcPr>
            <w:tcW w:w="4144" w:type="pct"/>
            <w:gridSpan w:val="6"/>
            <w:shd w:val="clear" w:color="auto" w:fill="auto"/>
          </w:tcPr>
          <w:p w14:paraId="49E4C66A" w14:textId="77777777" w:rsidR="00325E49" w:rsidRPr="004A5D01" w:rsidRDefault="00325E49" w:rsidP="0079222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67" w:type="pct"/>
            <w:shd w:val="clear" w:color="auto" w:fill="auto"/>
          </w:tcPr>
          <w:p w14:paraId="689CBDAD" w14:textId="77777777" w:rsidR="00325E49" w:rsidRPr="004A5D01" w:rsidRDefault="00325E49" w:rsidP="00792220">
            <w:pPr>
              <w:rPr>
                <w:rFonts w:ascii="Arial" w:hAnsi="Arial" w:cs="Arial"/>
                <w:b/>
                <w:sz w:val="18"/>
                <w:szCs w:val="18"/>
              </w:rPr>
            </w:pPr>
            <w:r w:rsidRPr="004A5D01">
              <w:rPr>
                <w:rFonts w:ascii="Arial" w:hAnsi="Arial" w:cs="Arial"/>
                <w:b/>
                <w:sz w:val="18"/>
                <w:szCs w:val="18"/>
              </w:rPr>
              <w:t>Can tailoring apply?</w:t>
            </w:r>
          </w:p>
        </w:tc>
        <w:tc>
          <w:tcPr>
            <w:tcW w:w="389" w:type="pct"/>
          </w:tcPr>
          <w:p w14:paraId="602588A3" w14:textId="77777777" w:rsidR="00325E49" w:rsidRPr="004A5D01" w:rsidRDefault="00325E49" w:rsidP="00792220">
            <w:pPr>
              <w:rPr>
                <w:rFonts w:ascii="Arial" w:hAnsi="Arial" w:cs="Arial"/>
                <w:b/>
                <w:sz w:val="18"/>
                <w:szCs w:val="18"/>
              </w:rPr>
            </w:pPr>
            <w:r w:rsidRPr="004A5D01">
              <w:rPr>
                <w:rFonts w:ascii="Arial" w:hAnsi="Arial" w:cs="Arial"/>
                <w:b/>
                <w:sz w:val="18"/>
                <w:szCs w:val="18"/>
              </w:rPr>
              <w:t>Target</w:t>
            </w:r>
          </w:p>
        </w:tc>
      </w:tr>
      <w:tr w:rsidR="00325E49" w:rsidRPr="004A5D01" w14:paraId="734CF111" w14:textId="77777777" w:rsidTr="00633FF9">
        <w:trPr>
          <w:trHeight w:val="275"/>
        </w:trPr>
        <w:tc>
          <w:tcPr>
            <w:tcW w:w="4144" w:type="pct"/>
            <w:gridSpan w:val="6"/>
            <w:shd w:val="clear" w:color="auto" w:fill="auto"/>
          </w:tcPr>
          <w:p w14:paraId="2C95EBA7" w14:textId="3249D30C" w:rsidR="00325E49" w:rsidRPr="007C38EA" w:rsidRDefault="003B2D50" w:rsidP="00792220">
            <w:pPr>
              <w:rPr>
                <w:rFonts w:ascii="Arial" w:hAnsi="Arial" w:cs="Arial"/>
                <w:b/>
                <w:sz w:val="22"/>
                <w:szCs w:val="22"/>
              </w:rPr>
            </w:pPr>
            <w:del w:id="1091" w:author="Jamal, Zaher CWK" w:date="2015-06-16T17:13:00Z">
              <w:r w:rsidDel="00A1691E">
                <w:rPr>
                  <w:rFonts w:ascii="Arial" w:hAnsi="Arial" w:cs="Arial"/>
                  <w:b/>
                  <w:sz w:val="22"/>
                  <w:szCs w:val="22"/>
                </w:rPr>
                <w:delText>User</w:delText>
              </w:r>
            </w:del>
            <w:ins w:id="1092" w:author="Jamal, Zaher CWK" w:date="2015-06-16T17:13:00Z">
              <w:r w:rsidR="00A1691E">
                <w:rPr>
                  <w:rFonts w:ascii="Arial" w:hAnsi="Arial" w:cs="Arial"/>
                  <w:b/>
                  <w:sz w:val="22"/>
                  <w:szCs w:val="22"/>
                </w:rPr>
                <w:t>Member</w:t>
              </w:r>
            </w:ins>
            <w:r w:rsidR="00480E5F">
              <w:rPr>
                <w:rFonts w:ascii="Arial" w:hAnsi="Arial" w:cs="Arial"/>
                <w:b/>
                <w:sz w:val="22"/>
                <w:szCs w:val="22"/>
              </w:rPr>
              <w:t xml:space="preserve"> Elections</w:t>
            </w:r>
            <w:r w:rsidR="00325E49">
              <w:rPr>
                <w:rFonts w:ascii="Arial" w:hAnsi="Arial" w:cs="Arial"/>
                <w:b/>
                <w:sz w:val="22"/>
                <w:szCs w:val="22"/>
              </w:rPr>
              <w:t xml:space="preserve"> Report</w:t>
            </w:r>
            <w:r w:rsidR="00325E49" w:rsidRPr="007C38EA">
              <w:rPr>
                <w:rFonts w:ascii="Arial" w:hAnsi="Arial" w:cs="Arial"/>
                <w:b/>
                <w:sz w:val="22"/>
                <w:szCs w:val="22"/>
              </w:rPr>
              <w:t xml:space="preserve"> for {Scheme Name} </w:t>
            </w:r>
            <w:r w:rsidR="00E60F1A">
              <w:rPr>
                <w:rFonts w:ascii="Arial" w:hAnsi="Arial" w:cs="Arial"/>
                <w:b/>
                <w:sz w:val="22"/>
                <w:szCs w:val="22"/>
              </w:rPr>
              <w:t xml:space="preserve">as at </w:t>
            </w:r>
            <w:r w:rsidR="00325E49" w:rsidRPr="007C38EA">
              <w:rPr>
                <w:rFonts w:ascii="Arial" w:hAnsi="Arial" w:cs="Arial"/>
                <w:b/>
                <w:sz w:val="22"/>
                <w:szCs w:val="22"/>
              </w:rPr>
              <w:t>{dd/mm/yyyy}</w:t>
            </w:r>
          </w:p>
          <w:p w14:paraId="0E7E3D90" w14:textId="77777777" w:rsidR="002159AB" w:rsidRDefault="002159AB" w:rsidP="002159AB">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1C0C7343" w14:textId="77777777" w:rsidR="00325E49" w:rsidRDefault="00325E49" w:rsidP="00792220">
            <w:pPr>
              <w:rPr>
                <w:rFonts w:ascii="Arial" w:hAnsi="Arial" w:cs="Arial"/>
                <w:b/>
                <w:sz w:val="20"/>
                <w:szCs w:val="20"/>
              </w:rPr>
            </w:pPr>
          </w:p>
          <w:p w14:paraId="24AEA2CA" w14:textId="77777777" w:rsidR="00325E49" w:rsidRDefault="00325E49" w:rsidP="00792220">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5AA7E3DE" w14:textId="77777777" w:rsidR="00325E49" w:rsidRDefault="00325E49" w:rsidP="00792220">
            <w:pPr>
              <w:rPr>
                <w:rFonts w:ascii="Arial" w:hAnsi="Arial" w:cs="Arial"/>
                <w:b/>
                <w:sz w:val="20"/>
                <w:szCs w:val="20"/>
              </w:rPr>
            </w:pPr>
          </w:p>
          <w:p w14:paraId="75DD963C" w14:textId="77777777" w:rsidR="00325E49" w:rsidRPr="007C38EA" w:rsidRDefault="00325E49" w:rsidP="00792220">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67" w:type="pct"/>
            <w:shd w:val="clear" w:color="auto" w:fill="auto"/>
          </w:tcPr>
          <w:p w14:paraId="50D96CCA" w14:textId="77777777" w:rsidR="00325E49" w:rsidRPr="004A5D01" w:rsidRDefault="002159AB" w:rsidP="00792220">
            <w:pPr>
              <w:autoSpaceDE w:val="0"/>
              <w:autoSpaceDN w:val="0"/>
              <w:adjustRightInd w:val="0"/>
              <w:rPr>
                <w:rFonts w:ascii="Arial" w:hAnsi="Arial" w:cs="Arial"/>
                <w:sz w:val="18"/>
                <w:szCs w:val="18"/>
              </w:rPr>
            </w:pPr>
            <w:r>
              <w:rPr>
                <w:rFonts w:ascii="Arial" w:hAnsi="Arial" w:cs="Arial"/>
                <w:sz w:val="18"/>
                <w:szCs w:val="18"/>
              </w:rPr>
              <w:t>N</w:t>
            </w:r>
          </w:p>
        </w:tc>
        <w:tc>
          <w:tcPr>
            <w:tcW w:w="389" w:type="pct"/>
          </w:tcPr>
          <w:p w14:paraId="402F57ED" w14:textId="77777777" w:rsidR="00325E49" w:rsidRPr="004A5D01" w:rsidRDefault="002159AB" w:rsidP="00792220">
            <w:pPr>
              <w:autoSpaceDE w:val="0"/>
              <w:autoSpaceDN w:val="0"/>
              <w:adjustRightInd w:val="0"/>
              <w:rPr>
                <w:rFonts w:ascii="Arial" w:hAnsi="Arial" w:cs="Arial"/>
                <w:sz w:val="18"/>
                <w:szCs w:val="18"/>
              </w:rPr>
            </w:pPr>
            <w:r>
              <w:rPr>
                <w:rFonts w:ascii="Arial" w:hAnsi="Arial" w:cs="Arial"/>
                <w:sz w:val="18"/>
                <w:szCs w:val="18"/>
              </w:rPr>
              <w:t>n/a</w:t>
            </w:r>
          </w:p>
        </w:tc>
      </w:tr>
      <w:tr w:rsidR="00325E49" w:rsidRPr="004A5D01" w14:paraId="1ABB30F2" w14:textId="77777777" w:rsidTr="00633FF9">
        <w:trPr>
          <w:trHeight w:val="275"/>
        </w:trPr>
        <w:tc>
          <w:tcPr>
            <w:tcW w:w="426" w:type="pct"/>
            <w:shd w:val="clear" w:color="auto" w:fill="auto"/>
          </w:tcPr>
          <w:p w14:paraId="69C90E70" w14:textId="77777777" w:rsidR="00325E49" w:rsidRPr="004A5D01" w:rsidRDefault="00325E49" w:rsidP="00792220">
            <w:pPr>
              <w:rPr>
                <w:rFonts w:ascii="Arial" w:hAnsi="Arial" w:cs="Arial"/>
                <w:b/>
                <w:sz w:val="18"/>
                <w:szCs w:val="18"/>
              </w:rPr>
            </w:pPr>
            <w:r w:rsidRPr="004A5D01">
              <w:rPr>
                <w:rFonts w:ascii="Arial" w:hAnsi="Arial" w:cs="Arial"/>
                <w:b/>
                <w:sz w:val="18"/>
                <w:szCs w:val="18"/>
              </w:rPr>
              <w:t>Object</w:t>
            </w:r>
          </w:p>
        </w:tc>
        <w:tc>
          <w:tcPr>
            <w:tcW w:w="876" w:type="pct"/>
            <w:shd w:val="clear" w:color="auto" w:fill="auto"/>
          </w:tcPr>
          <w:p w14:paraId="613BC2DD" w14:textId="77777777" w:rsidR="00325E49" w:rsidRPr="004A5D01" w:rsidRDefault="00325E49" w:rsidP="00792220">
            <w:pPr>
              <w:rPr>
                <w:rFonts w:ascii="Arial" w:hAnsi="Arial" w:cs="Arial"/>
                <w:b/>
                <w:sz w:val="18"/>
                <w:szCs w:val="18"/>
              </w:rPr>
            </w:pPr>
            <w:r w:rsidRPr="004A5D01">
              <w:rPr>
                <w:rFonts w:ascii="Arial" w:hAnsi="Arial" w:cs="Arial"/>
                <w:b/>
                <w:sz w:val="18"/>
                <w:szCs w:val="18"/>
              </w:rPr>
              <w:t>Text</w:t>
            </w:r>
          </w:p>
        </w:tc>
        <w:tc>
          <w:tcPr>
            <w:tcW w:w="292" w:type="pct"/>
            <w:shd w:val="clear" w:color="auto" w:fill="auto"/>
          </w:tcPr>
          <w:p w14:paraId="4CAF92DE" w14:textId="77777777" w:rsidR="00325E49" w:rsidRPr="004A5D01" w:rsidRDefault="00325E49" w:rsidP="00792220">
            <w:pPr>
              <w:rPr>
                <w:rFonts w:ascii="Arial" w:hAnsi="Arial" w:cs="Arial"/>
                <w:b/>
                <w:sz w:val="18"/>
                <w:szCs w:val="18"/>
              </w:rPr>
            </w:pPr>
            <w:r w:rsidRPr="004A5D01">
              <w:rPr>
                <w:rFonts w:ascii="Arial" w:hAnsi="Arial" w:cs="Arial"/>
                <w:b/>
                <w:sz w:val="18"/>
                <w:szCs w:val="18"/>
              </w:rPr>
              <w:t>Mandatory</w:t>
            </w:r>
          </w:p>
        </w:tc>
        <w:tc>
          <w:tcPr>
            <w:tcW w:w="1120" w:type="pct"/>
            <w:shd w:val="clear" w:color="auto" w:fill="auto"/>
          </w:tcPr>
          <w:p w14:paraId="06A22EC9" w14:textId="77777777" w:rsidR="00325E49" w:rsidRPr="004A5D01" w:rsidRDefault="00325E49" w:rsidP="00792220">
            <w:pPr>
              <w:rPr>
                <w:rFonts w:ascii="Arial" w:hAnsi="Arial" w:cs="Arial"/>
                <w:b/>
                <w:sz w:val="18"/>
                <w:szCs w:val="18"/>
              </w:rPr>
            </w:pPr>
            <w:r w:rsidRPr="004A5D01">
              <w:rPr>
                <w:rFonts w:ascii="Arial" w:hAnsi="Arial" w:cs="Arial"/>
                <w:b/>
                <w:sz w:val="18"/>
                <w:szCs w:val="18"/>
              </w:rPr>
              <w:t>Validation</w:t>
            </w:r>
          </w:p>
        </w:tc>
        <w:tc>
          <w:tcPr>
            <w:tcW w:w="389" w:type="pct"/>
            <w:shd w:val="clear" w:color="auto" w:fill="auto"/>
          </w:tcPr>
          <w:p w14:paraId="16E98A39" w14:textId="77777777" w:rsidR="00325E49" w:rsidRPr="004A5D01" w:rsidRDefault="00325E49" w:rsidP="00792220">
            <w:pPr>
              <w:rPr>
                <w:rFonts w:ascii="Arial" w:hAnsi="Arial" w:cs="Arial"/>
                <w:b/>
                <w:sz w:val="18"/>
                <w:szCs w:val="18"/>
              </w:rPr>
            </w:pPr>
            <w:r w:rsidRPr="004A5D01">
              <w:rPr>
                <w:rFonts w:ascii="Arial" w:hAnsi="Arial" w:cs="Arial"/>
                <w:b/>
                <w:sz w:val="18"/>
                <w:szCs w:val="18"/>
              </w:rPr>
              <w:t>Help Icon Applies</w:t>
            </w:r>
          </w:p>
        </w:tc>
        <w:tc>
          <w:tcPr>
            <w:tcW w:w="1041" w:type="pct"/>
            <w:shd w:val="clear" w:color="auto" w:fill="auto"/>
          </w:tcPr>
          <w:p w14:paraId="18685ED6" w14:textId="77777777" w:rsidR="00325E49" w:rsidRPr="004A5D01" w:rsidRDefault="00325E49" w:rsidP="00792220">
            <w:pPr>
              <w:rPr>
                <w:rFonts w:ascii="Arial" w:hAnsi="Arial" w:cs="Arial"/>
                <w:b/>
                <w:sz w:val="18"/>
                <w:szCs w:val="18"/>
              </w:rPr>
            </w:pPr>
            <w:r w:rsidRPr="004A5D01">
              <w:rPr>
                <w:rFonts w:ascii="Arial" w:hAnsi="Arial" w:cs="Arial"/>
                <w:b/>
                <w:sz w:val="18"/>
                <w:szCs w:val="18"/>
              </w:rPr>
              <w:t>Help Icon Text</w:t>
            </w:r>
          </w:p>
        </w:tc>
        <w:tc>
          <w:tcPr>
            <w:tcW w:w="467" w:type="pct"/>
          </w:tcPr>
          <w:p w14:paraId="770AFF12" w14:textId="77777777" w:rsidR="00325E49" w:rsidRPr="004A5D01" w:rsidRDefault="00325E49" w:rsidP="00792220">
            <w:pPr>
              <w:rPr>
                <w:rFonts w:ascii="Arial" w:hAnsi="Arial" w:cs="Arial"/>
                <w:b/>
                <w:sz w:val="18"/>
                <w:szCs w:val="18"/>
              </w:rPr>
            </w:pPr>
          </w:p>
        </w:tc>
        <w:tc>
          <w:tcPr>
            <w:tcW w:w="389" w:type="pct"/>
          </w:tcPr>
          <w:p w14:paraId="7BE852BE" w14:textId="77777777" w:rsidR="00325E49" w:rsidRPr="004A5D01" w:rsidRDefault="00325E49" w:rsidP="00792220">
            <w:pPr>
              <w:rPr>
                <w:rFonts w:ascii="Arial" w:hAnsi="Arial" w:cs="Arial"/>
                <w:b/>
                <w:sz w:val="18"/>
                <w:szCs w:val="18"/>
              </w:rPr>
            </w:pPr>
          </w:p>
        </w:tc>
      </w:tr>
      <w:tr w:rsidR="00BE2D89" w:rsidRPr="004A5D01" w14:paraId="423DB9F9" w14:textId="77777777" w:rsidTr="00633FF9">
        <w:trPr>
          <w:trHeight w:val="275"/>
        </w:trPr>
        <w:tc>
          <w:tcPr>
            <w:tcW w:w="426" w:type="pct"/>
            <w:shd w:val="clear" w:color="auto" w:fill="auto"/>
          </w:tcPr>
          <w:p w14:paraId="1A517960" w14:textId="77777777" w:rsidR="00BE2D89" w:rsidRDefault="00BE2D89" w:rsidP="00BE2D89">
            <w:pPr>
              <w:rPr>
                <w:rFonts w:ascii="Arial" w:hAnsi="Arial" w:cs="Arial"/>
                <w:sz w:val="18"/>
                <w:szCs w:val="18"/>
              </w:rPr>
            </w:pPr>
            <w:r>
              <w:rPr>
                <w:rFonts w:ascii="Arial" w:hAnsi="Arial" w:cs="Arial"/>
                <w:sz w:val="18"/>
                <w:szCs w:val="18"/>
              </w:rPr>
              <w:t>Column Heading</w:t>
            </w:r>
          </w:p>
        </w:tc>
        <w:tc>
          <w:tcPr>
            <w:tcW w:w="876" w:type="pct"/>
            <w:shd w:val="clear" w:color="auto" w:fill="auto"/>
          </w:tcPr>
          <w:p w14:paraId="42AA19F6" w14:textId="77777777" w:rsidR="00BE2D89" w:rsidRPr="005C59E4" w:rsidRDefault="00BE2D89" w:rsidP="00BE2D89">
            <w:pPr>
              <w:rPr>
                <w:rFonts w:ascii="Arial" w:hAnsi="Arial" w:cs="Arial"/>
                <w:sz w:val="18"/>
                <w:szCs w:val="18"/>
              </w:rPr>
            </w:pPr>
            <w:r w:rsidRPr="005C59E4">
              <w:rPr>
                <w:rFonts w:ascii="Arial" w:hAnsi="Arial" w:cs="Arial"/>
                <w:sz w:val="18"/>
                <w:szCs w:val="18"/>
              </w:rPr>
              <w:t>Account Number</w:t>
            </w:r>
          </w:p>
        </w:tc>
        <w:tc>
          <w:tcPr>
            <w:tcW w:w="292" w:type="pct"/>
            <w:shd w:val="clear" w:color="auto" w:fill="auto"/>
          </w:tcPr>
          <w:p w14:paraId="12B2D427" w14:textId="77777777" w:rsidR="00BE2D89" w:rsidRDefault="00BE2D89" w:rsidP="00BE2D89">
            <w:r w:rsidRPr="00137019">
              <w:rPr>
                <w:rFonts w:ascii="Arial" w:hAnsi="Arial" w:cs="Arial"/>
                <w:sz w:val="18"/>
                <w:szCs w:val="18"/>
              </w:rPr>
              <w:t>n/a</w:t>
            </w:r>
          </w:p>
        </w:tc>
        <w:tc>
          <w:tcPr>
            <w:tcW w:w="1120" w:type="pct"/>
            <w:shd w:val="clear" w:color="auto" w:fill="auto"/>
          </w:tcPr>
          <w:p w14:paraId="71819137" w14:textId="0410A2FD" w:rsidR="00BE2D89" w:rsidRDefault="00BE2D89" w:rsidP="00BE2D89">
            <w:pPr>
              <w:rPr>
                <w:rFonts w:ascii="Arial" w:hAnsi="Arial" w:cs="Arial"/>
                <w:sz w:val="18"/>
                <w:szCs w:val="18"/>
              </w:rPr>
            </w:pPr>
            <w:r>
              <w:rPr>
                <w:rFonts w:ascii="Arial" w:hAnsi="Arial" w:cs="Arial"/>
                <w:sz w:val="18"/>
                <w:szCs w:val="18"/>
              </w:rPr>
              <w:t xml:space="preserve">List of account numbers returned in the </w:t>
            </w:r>
            <w:del w:id="1093" w:author="Jamal, Zaher CWK" w:date="2015-06-16T17:13:00Z">
              <w:r w:rsidR="003B2D50" w:rsidDel="00A1691E">
                <w:rPr>
                  <w:rFonts w:ascii="Arial" w:hAnsi="Arial" w:cs="Arial"/>
                  <w:sz w:val="18"/>
                  <w:szCs w:val="18"/>
                </w:rPr>
                <w:delText>User</w:delText>
              </w:r>
            </w:del>
            <w:ins w:id="1094" w:author="Jamal, Zaher CWK" w:date="2015-06-16T17:13:00Z">
              <w:r w:rsidR="00A1691E">
                <w:rPr>
                  <w:rFonts w:ascii="Arial" w:hAnsi="Arial" w:cs="Arial"/>
                  <w:sz w:val="18"/>
                  <w:szCs w:val="18"/>
                </w:rPr>
                <w:t>Member</w:t>
              </w:r>
            </w:ins>
            <w:r w:rsidR="00480E5F">
              <w:rPr>
                <w:rFonts w:ascii="Arial" w:hAnsi="Arial" w:cs="Arial"/>
                <w:sz w:val="18"/>
                <w:szCs w:val="18"/>
              </w:rPr>
              <w:t xml:space="preserve"> Elections</w:t>
            </w:r>
            <w:r>
              <w:rPr>
                <w:rFonts w:ascii="Arial" w:hAnsi="Arial" w:cs="Arial"/>
                <w:sz w:val="18"/>
                <w:szCs w:val="18"/>
              </w:rPr>
              <w:t xml:space="preserve"> query</w:t>
            </w:r>
          </w:p>
          <w:p w14:paraId="12ACDBE7" w14:textId="77777777" w:rsidR="00BE2D89" w:rsidRDefault="00BE2D89" w:rsidP="00BE2D89">
            <w:pPr>
              <w:rPr>
                <w:rFonts w:ascii="Arial" w:hAnsi="Arial" w:cs="Arial"/>
                <w:sz w:val="18"/>
                <w:szCs w:val="18"/>
              </w:rPr>
            </w:pPr>
            <w:r>
              <w:rPr>
                <w:rFonts w:ascii="Arial" w:hAnsi="Arial" w:cs="Arial"/>
                <w:sz w:val="18"/>
                <w:szCs w:val="18"/>
              </w:rPr>
              <w:t>Report should be sorted on this field, account number ascending</w:t>
            </w:r>
          </w:p>
        </w:tc>
        <w:tc>
          <w:tcPr>
            <w:tcW w:w="389" w:type="pct"/>
            <w:shd w:val="clear" w:color="auto" w:fill="auto"/>
          </w:tcPr>
          <w:p w14:paraId="0C7CD635" w14:textId="77777777" w:rsidR="00BE2D89" w:rsidRDefault="00BE2D89" w:rsidP="00BE2D89">
            <w:r w:rsidRPr="00173CE8">
              <w:rPr>
                <w:rFonts w:ascii="Arial" w:hAnsi="Arial" w:cs="Arial"/>
                <w:sz w:val="18"/>
                <w:szCs w:val="18"/>
              </w:rPr>
              <w:t>N</w:t>
            </w:r>
          </w:p>
        </w:tc>
        <w:tc>
          <w:tcPr>
            <w:tcW w:w="1041" w:type="pct"/>
            <w:shd w:val="clear" w:color="auto" w:fill="auto"/>
          </w:tcPr>
          <w:p w14:paraId="2C3265F4" w14:textId="77777777" w:rsidR="00BE2D89" w:rsidRDefault="00BE2D89" w:rsidP="00BE2D89">
            <w:r w:rsidRPr="00615119">
              <w:rPr>
                <w:rFonts w:ascii="Arial" w:hAnsi="Arial" w:cs="Arial"/>
                <w:sz w:val="18"/>
                <w:szCs w:val="18"/>
              </w:rPr>
              <w:t>n/a</w:t>
            </w:r>
          </w:p>
        </w:tc>
        <w:tc>
          <w:tcPr>
            <w:tcW w:w="467" w:type="pct"/>
          </w:tcPr>
          <w:p w14:paraId="247E0C0C"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12A0EA00"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29DAEE2E" w14:textId="77777777" w:rsidTr="00633FF9">
        <w:trPr>
          <w:trHeight w:val="275"/>
        </w:trPr>
        <w:tc>
          <w:tcPr>
            <w:tcW w:w="426" w:type="pct"/>
            <w:shd w:val="clear" w:color="auto" w:fill="auto"/>
          </w:tcPr>
          <w:p w14:paraId="5514533B" w14:textId="77777777" w:rsidR="00BE2D89" w:rsidRDefault="00BE2D89" w:rsidP="00BE2D89">
            <w:r w:rsidRPr="00EB2312">
              <w:rPr>
                <w:rFonts w:ascii="Arial" w:hAnsi="Arial" w:cs="Arial"/>
                <w:sz w:val="18"/>
                <w:szCs w:val="18"/>
              </w:rPr>
              <w:t>Column Heading</w:t>
            </w:r>
          </w:p>
        </w:tc>
        <w:tc>
          <w:tcPr>
            <w:tcW w:w="876" w:type="pct"/>
            <w:shd w:val="clear" w:color="auto" w:fill="auto"/>
          </w:tcPr>
          <w:p w14:paraId="07C9ED1B" w14:textId="77777777" w:rsidR="00BE2D89" w:rsidRPr="005C59E4" w:rsidRDefault="00BE2D89" w:rsidP="00BE2D89">
            <w:pPr>
              <w:rPr>
                <w:rFonts w:ascii="Arial" w:hAnsi="Arial" w:cs="Arial"/>
                <w:sz w:val="18"/>
                <w:szCs w:val="18"/>
              </w:rPr>
            </w:pPr>
            <w:r>
              <w:rPr>
                <w:rFonts w:ascii="Arial" w:hAnsi="Arial" w:cs="Arial"/>
                <w:sz w:val="18"/>
                <w:szCs w:val="18"/>
              </w:rPr>
              <w:t>Surname</w:t>
            </w:r>
          </w:p>
        </w:tc>
        <w:tc>
          <w:tcPr>
            <w:tcW w:w="292" w:type="pct"/>
            <w:shd w:val="clear" w:color="auto" w:fill="auto"/>
          </w:tcPr>
          <w:p w14:paraId="6899E326" w14:textId="77777777" w:rsidR="00BE2D89" w:rsidRDefault="00BE2D89" w:rsidP="00BE2D89">
            <w:r w:rsidRPr="00137019">
              <w:rPr>
                <w:rFonts w:ascii="Arial" w:hAnsi="Arial" w:cs="Arial"/>
                <w:sz w:val="18"/>
                <w:szCs w:val="18"/>
              </w:rPr>
              <w:t>n/a</w:t>
            </w:r>
          </w:p>
        </w:tc>
        <w:tc>
          <w:tcPr>
            <w:tcW w:w="1120" w:type="pct"/>
            <w:shd w:val="clear" w:color="auto" w:fill="auto"/>
          </w:tcPr>
          <w:p w14:paraId="72AC0770" w14:textId="58E5A692" w:rsidR="00BE2D89" w:rsidRDefault="00BE2D89" w:rsidP="00BE2D89">
            <w:pPr>
              <w:rPr>
                <w:rFonts w:ascii="Arial" w:hAnsi="Arial" w:cs="Arial"/>
                <w:sz w:val="18"/>
                <w:szCs w:val="18"/>
              </w:rPr>
            </w:pPr>
            <w:r>
              <w:rPr>
                <w:rFonts w:ascii="Arial" w:hAnsi="Arial" w:cs="Arial"/>
                <w:sz w:val="18"/>
                <w:szCs w:val="18"/>
              </w:rPr>
              <w:t xml:space="preserve">Surname of the </w:t>
            </w:r>
            <w:del w:id="1095" w:author="Jamal, Zaher CWK" w:date="2015-06-16T17:13:00Z">
              <w:r w:rsidR="003B2D50" w:rsidDel="00A1691E">
                <w:rPr>
                  <w:rFonts w:ascii="Arial" w:hAnsi="Arial" w:cs="Arial"/>
                  <w:sz w:val="18"/>
                  <w:szCs w:val="18"/>
                </w:rPr>
                <w:delText>user</w:delText>
              </w:r>
            </w:del>
            <w:ins w:id="1096" w:author="Jamal, Zaher CWK" w:date="2015-06-16T17:13:00Z">
              <w:r w:rsidR="00A1691E">
                <w:rPr>
                  <w:rFonts w:ascii="Arial" w:hAnsi="Arial" w:cs="Arial"/>
                  <w:sz w:val="18"/>
                  <w:szCs w:val="18"/>
                </w:rPr>
                <w:t>member</w:t>
              </w:r>
            </w:ins>
            <w:r>
              <w:rPr>
                <w:rFonts w:ascii="Arial" w:hAnsi="Arial" w:cs="Arial"/>
                <w:sz w:val="18"/>
                <w:szCs w:val="18"/>
              </w:rPr>
              <w:t>s</w:t>
            </w:r>
          </w:p>
        </w:tc>
        <w:tc>
          <w:tcPr>
            <w:tcW w:w="389" w:type="pct"/>
            <w:shd w:val="clear" w:color="auto" w:fill="auto"/>
          </w:tcPr>
          <w:p w14:paraId="4CA63D56" w14:textId="77777777" w:rsidR="00BE2D89" w:rsidRDefault="00BE2D89" w:rsidP="00BE2D89">
            <w:r w:rsidRPr="00173CE8">
              <w:rPr>
                <w:rFonts w:ascii="Arial" w:hAnsi="Arial" w:cs="Arial"/>
                <w:sz w:val="18"/>
                <w:szCs w:val="18"/>
              </w:rPr>
              <w:t>N</w:t>
            </w:r>
          </w:p>
        </w:tc>
        <w:tc>
          <w:tcPr>
            <w:tcW w:w="1041" w:type="pct"/>
            <w:shd w:val="clear" w:color="auto" w:fill="auto"/>
          </w:tcPr>
          <w:p w14:paraId="208BEA94" w14:textId="77777777" w:rsidR="00BE2D89" w:rsidRDefault="00BE2D89" w:rsidP="00BE2D89">
            <w:r w:rsidRPr="00615119">
              <w:rPr>
                <w:rFonts w:ascii="Arial" w:hAnsi="Arial" w:cs="Arial"/>
                <w:sz w:val="18"/>
                <w:szCs w:val="18"/>
              </w:rPr>
              <w:t>n/a</w:t>
            </w:r>
          </w:p>
        </w:tc>
        <w:tc>
          <w:tcPr>
            <w:tcW w:w="467" w:type="pct"/>
          </w:tcPr>
          <w:p w14:paraId="32B2FD8B"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17B585CE"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3D4BE694" w14:textId="77777777" w:rsidTr="00633FF9">
        <w:trPr>
          <w:trHeight w:val="275"/>
        </w:trPr>
        <w:tc>
          <w:tcPr>
            <w:tcW w:w="426" w:type="pct"/>
            <w:shd w:val="clear" w:color="auto" w:fill="auto"/>
          </w:tcPr>
          <w:p w14:paraId="4EF012FB" w14:textId="77777777" w:rsidR="00BE2D89" w:rsidRDefault="00BE2D89" w:rsidP="00BE2D89">
            <w:r w:rsidRPr="00EB2312">
              <w:rPr>
                <w:rFonts w:ascii="Arial" w:hAnsi="Arial" w:cs="Arial"/>
                <w:sz w:val="18"/>
                <w:szCs w:val="18"/>
              </w:rPr>
              <w:t>Column Heading</w:t>
            </w:r>
          </w:p>
        </w:tc>
        <w:tc>
          <w:tcPr>
            <w:tcW w:w="876" w:type="pct"/>
            <w:shd w:val="clear" w:color="auto" w:fill="auto"/>
          </w:tcPr>
          <w:p w14:paraId="6B1510D5" w14:textId="77777777" w:rsidR="00BE2D89" w:rsidRPr="005C59E4" w:rsidRDefault="00BE2D89" w:rsidP="00EC3011">
            <w:pPr>
              <w:rPr>
                <w:rFonts w:ascii="Arial" w:hAnsi="Arial" w:cs="Arial"/>
                <w:sz w:val="18"/>
                <w:szCs w:val="18"/>
              </w:rPr>
            </w:pPr>
            <w:r>
              <w:rPr>
                <w:rFonts w:ascii="Arial" w:hAnsi="Arial" w:cs="Arial"/>
                <w:sz w:val="18"/>
                <w:szCs w:val="18"/>
              </w:rPr>
              <w:t>Forename</w:t>
            </w:r>
          </w:p>
        </w:tc>
        <w:tc>
          <w:tcPr>
            <w:tcW w:w="292" w:type="pct"/>
            <w:shd w:val="clear" w:color="auto" w:fill="auto"/>
          </w:tcPr>
          <w:p w14:paraId="22339991" w14:textId="77777777" w:rsidR="00BE2D89" w:rsidRDefault="00BE2D89" w:rsidP="00BE2D89">
            <w:r w:rsidRPr="00137019">
              <w:rPr>
                <w:rFonts w:ascii="Arial" w:hAnsi="Arial" w:cs="Arial"/>
                <w:sz w:val="18"/>
                <w:szCs w:val="18"/>
              </w:rPr>
              <w:t>n/a</w:t>
            </w:r>
          </w:p>
        </w:tc>
        <w:tc>
          <w:tcPr>
            <w:tcW w:w="1120" w:type="pct"/>
            <w:shd w:val="clear" w:color="auto" w:fill="auto"/>
          </w:tcPr>
          <w:p w14:paraId="30970F97" w14:textId="542AE488" w:rsidR="00BE2D89" w:rsidRDefault="00BE2D89" w:rsidP="00BE2D89">
            <w:pPr>
              <w:rPr>
                <w:rFonts w:ascii="Arial" w:hAnsi="Arial" w:cs="Arial"/>
                <w:sz w:val="18"/>
                <w:szCs w:val="18"/>
              </w:rPr>
            </w:pPr>
            <w:r>
              <w:rPr>
                <w:rFonts w:ascii="Arial" w:hAnsi="Arial" w:cs="Arial"/>
                <w:sz w:val="18"/>
                <w:szCs w:val="18"/>
              </w:rPr>
              <w:t xml:space="preserve">Forename of the </w:t>
            </w:r>
            <w:del w:id="1097" w:author="Jamal, Zaher CWK" w:date="2015-06-16T17:13:00Z">
              <w:r w:rsidR="003B2D50" w:rsidDel="00A1691E">
                <w:rPr>
                  <w:rFonts w:ascii="Arial" w:hAnsi="Arial" w:cs="Arial"/>
                  <w:sz w:val="18"/>
                  <w:szCs w:val="18"/>
                </w:rPr>
                <w:delText>user</w:delText>
              </w:r>
            </w:del>
            <w:ins w:id="1098" w:author="Jamal, Zaher CWK" w:date="2015-06-16T17:13:00Z">
              <w:r w:rsidR="00A1691E">
                <w:rPr>
                  <w:rFonts w:ascii="Arial" w:hAnsi="Arial" w:cs="Arial"/>
                  <w:sz w:val="18"/>
                  <w:szCs w:val="18"/>
                </w:rPr>
                <w:t>member</w:t>
              </w:r>
            </w:ins>
            <w:r>
              <w:rPr>
                <w:rFonts w:ascii="Arial" w:hAnsi="Arial" w:cs="Arial"/>
                <w:sz w:val="18"/>
                <w:szCs w:val="18"/>
              </w:rPr>
              <w:t>s</w:t>
            </w:r>
          </w:p>
        </w:tc>
        <w:tc>
          <w:tcPr>
            <w:tcW w:w="389" w:type="pct"/>
            <w:shd w:val="clear" w:color="auto" w:fill="auto"/>
          </w:tcPr>
          <w:p w14:paraId="2E3DEB60" w14:textId="77777777" w:rsidR="00BE2D89" w:rsidRDefault="00BE2D89" w:rsidP="00BE2D89">
            <w:r w:rsidRPr="00173CE8">
              <w:rPr>
                <w:rFonts w:ascii="Arial" w:hAnsi="Arial" w:cs="Arial"/>
                <w:sz w:val="18"/>
                <w:szCs w:val="18"/>
              </w:rPr>
              <w:t>N</w:t>
            </w:r>
          </w:p>
        </w:tc>
        <w:tc>
          <w:tcPr>
            <w:tcW w:w="1041" w:type="pct"/>
            <w:shd w:val="clear" w:color="auto" w:fill="auto"/>
          </w:tcPr>
          <w:p w14:paraId="187B7B59" w14:textId="77777777" w:rsidR="00BE2D89" w:rsidRDefault="00BE2D89" w:rsidP="00BE2D89">
            <w:r w:rsidRPr="00615119">
              <w:rPr>
                <w:rFonts w:ascii="Arial" w:hAnsi="Arial" w:cs="Arial"/>
                <w:sz w:val="18"/>
                <w:szCs w:val="18"/>
              </w:rPr>
              <w:t>n/a</w:t>
            </w:r>
          </w:p>
        </w:tc>
        <w:tc>
          <w:tcPr>
            <w:tcW w:w="467" w:type="pct"/>
          </w:tcPr>
          <w:p w14:paraId="5437C505"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7A8E39CA"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1E30092A" w14:textId="77777777" w:rsidTr="00633FF9">
        <w:trPr>
          <w:trHeight w:val="275"/>
        </w:trPr>
        <w:tc>
          <w:tcPr>
            <w:tcW w:w="426" w:type="pct"/>
            <w:shd w:val="clear" w:color="auto" w:fill="auto"/>
          </w:tcPr>
          <w:p w14:paraId="23D9A0B2" w14:textId="77777777" w:rsidR="00BE2D89" w:rsidRDefault="00BE2D89" w:rsidP="00BE2D89">
            <w:r w:rsidRPr="00EB2312">
              <w:rPr>
                <w:rFonts w:ascii="Arial" w:hAnsi="Arial" w:cs="Arial"/>
                <w:sz w:val="18"/>
                <w:szCs w:val="18"/>
              </w:rPr>
              <w:t>Column Heading</w:t>
            </w:r>
          </w:p>
        </w:tc>
        <w:tc>
          <w:tcPr>
            <w:tcW w:w="876" w:type="pct"/>
            <w:shd w:val="clear" w:color="auto" w:fill="auto"/>
          </w:tcPr>
          <w:p w14:paraId="6EF699D6" w14:textId="77777777" w:rsidR="00BE2D89" w:rsidRPr="005C59E4" w:rsidRDefault="00BE2D89" w:rsidP="00BE2D89">
            <w:pPr>
              <w:rPr>
                <w:rFonts w:ascii="Arial" w:hAnsi="Arial" w:cs="Arial"/>
                <w:sz w:val="18"/>
                <w:szCs w:val="18"/>
              </w:rPr>
            </w:pPr>
            <w:r>
              <w:rPr>
                <w:rFonts w:ascii="Arial" w:hAnsi="Arial" w:cs="Arial"/>
                <w:sz w:val="18"/>
                <w:szCs w:val="18"/>
              </w:rPr>
              <w:t>NI Number</w:t>
            </w:r>
          </w:p>
        </w:tc>
        <w:tc>
          <w:tcPr>
            <w:tcW w:w="292" w:type="pct"/>
            <w:shd w:val="clear" w:color="auto" w:fill="auto"/>
          </w:tcPr>
          <w:p w14:paraId="0578AA65" w14:textId="77777777" w:rsidR="00BE2D89" w:rsidRDefault="00BE2D89" w:rsidP="00BE2D89">
            <w:r w:rsidRPr="00137019">
              <w:rPr>
                <w:rFonts w:ascii="Arial" w:hAnsi="Arial" w:cs="Arial"/>
                <w:sz w:val="18"/>
                <w:szCs w:val="18"/>
              </w:rPr>
              <w:t>n/a</w:t>
            </w:r>
          </w:p>
        </w:tc>
        <w:tc>
          <w:tcPr>
            <w:tcW w:w="1120" w:type="pct"/>
            <w:shd w:val="clear" w:color="auto" w:fill="auto"/>
          </w:tcPr>
          <w:p w14:paraId="012D9DB7" w14:textId="4507C63A" w:rsidR="00BE2D89" w:rsidRDefault="00BE2D89" w:rsidP="00BE2D89">
            <w:pPr>
              <w:rPr>
                <w:rFonts w:ascii="Arial" w:hAnsi="Arial" w:cs="Arial"/>
                <w:sz w:val="18"/>
                <w:szCs w:val="18"/>
              </w:rPr>
            </w:pPr>
            <w:r>
              <w:rPr>
                <w:rFonts w:ascii="Arial" w:hAnsi="Arial" w:cs="Arial"/>
                <w:sz w:val="18"/>
                <w:szCs w:val="18"/>
              </w:rPr>
              <w:t xml:space="preserve">NI number of the </w:t>
            </w:r>
            <w:del w:id="1099" w:author="Jamal, Zaher CWK" w:date="2015-06-16T17:13:00Z">
              <w:r w:rsidR="003B2D50" w:rsidDel="00A1691E">
                <w:rPr>
                  <w:rFonts w:ascii="Arial" w:hAnsi="Arial" w:cs="Arial"/>
                  <w:sz w:val="18"/>
                  <w:szCs w:val="18"/>
                </w:rPr>
                <w:delText>user</w:delText>
              </w:r>
            </w:del>
            <w:ins w:id="1100" w:author="Jamal, Zaher CWK" w:date="2015-06-16T17:13:00Z">
              <w:r w:rsidR="00A1691E">
                <w:rPr>
                  <w:rFonts w:ascii="Arial" w:hAnsi="Arial" w:cs="Arial"/>
                  <w:sz w:val="18"/>
                  <w:szCs w:val="18"/>
                </w:rPr>
                <w:t>member</w:t>
              </w:r>
            </w:ins>
            <w:r>
              <w:rPr>
                <w:rFonts w:ascii="Arial" w:hAnsi="Arial" w:cs="Arial"/>
                <w:sz w:val="18"/>
                <w:szCs w:val="18"/>
              </w:rPr>
              <w:t>s</w:t>
            </w:r>
          </w:p>
        </w:tc>
        <w:tc>
          <w:tcPr>
            <w:tcW w:w="389" w:type="pct"/>
            <w:shd w:val="clear" w:color="auto" w:fill="auto"/>
          </w:tcPr>
          <w:p w14:paraId="4E0831B9" w14:textId="77777777" w:rsidR="00BE2D89" w:rsidRDefault="00BE2D89" w:rsidP="00BE2D89">
            <w:r w:rsidRPr="00173CE8">
              <w:rPr>
                <w:rFonts w:ascii="Arial" w:hAnsi="Arial" w:cs="Arial"/>
                <w:sz w:val="18"/>
                <w:szCs w:val="18"/>
              </w:rPr>
              <w:t>N</w:t>
            </w:r>
          </w:p>
        </w:tc>
        <w:tc>
          <w:tcPr>
            <w:tcW w:w="1041" w:type="pct"/>
            <w:shd w:val="clear" w:color="auto" w:fill="auto"/>
          </w:tcPr>
          <w:p w14:paraId="2B68618C" w14:textId="77777777" w:rsidR="00BE2D89" w:rsidRDefault="00BE2D89" w:rsidP="00BE2D89">
            <w:r w:rsidRPr="00615119">
              <w:rPr>
                <w:rFonts w:ascii="Arial" w:hAnsi="Arial" w:cs="Arial"/>
                <w:sz w:val="18"/>
                <w:szCs w:val="18"/>
              </w:rPr>
              <w:t>n/a</w:t>
            </w:r>
          </w:p>
        </w:tc>
        <w:tc>
          <w:tcPr>
            <w:tcW w:w="467" w:type="pct"/>
          </w:tcPr>
          <w:p w14:paraId="5E7306E8"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7DDCE452"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5F20053B" w14:textId="77777777" w:rsidTr="00633FF9">
        <w:trPr>
          <w:trHeight w:val="275"/>
        </w:trPr>
        <w:tc>
          <w:tcPr>
            <w:tcW w:w="426" w:type="pct"/>
            <w:shd w:val="clear" w:color="auto" w:fill="auto"/>
          </w:tcPr>
          <w:p w14:paraId="33DC4EF9" w14:textId="77777777" w:rsidR="00BE2D89" w:rsidRPr="008D50F4" w:rsidRDefault="00BE2D89" w:rsidP="00BE2D89">
            <w:pPr>
              <w:rPr>
                <w:rFonts w:ascii="Arial" w:hAnsi="Arial" w:cs="Arial"/>
                <w:sz w:val="18"/>
                <w:szCs w:val="18"/>
              </w:rPr>
            </w:pPr>
            <w:r w:rsidRPr="008D50F4">
              <w:rPr>
                <w:rFonts w:ascii="Arial" w:hAnsi="Arial" w:cs="Arial"/>
                <w:sz w:val="18"/>
                <w:szCs w:val="18"/>
              </w:rPr>
              <w:t>Column Heading</w:t>
            </w:r>
          </w:p>
        </w:tc>
        <w:tc>
          <w:tcPr>
            <w:tcW w:w="876" w:type="pct"/>
            <w:shd w:val="clear" w:color="auto" w:fill="auto"/>
          </w:tcPr>
          <w:p w14:paraId="25CE8192" w14:textId="77777777" w:rsidR="00BE2D89" w:rsidRPr="00792220" w:rsidRDefault="00BE2D89" w:rsidP="00BE2D89">
            <w:pPr>
              <w:rPr>
                <w:rFonts w:ascii="Arial" w:hAnsi="Arial" w:cs="Arial"/>
                <w:color w:val="000000"/>
                <w:sz w:val="18"/>
                <w:szCs w:val="18"/>
              </w:rPr>
            </w:pPr>
            <w:r w:rsidRPr="00792220">
              <w:rPr>
                <w:rFonts w:ascii="Arial" w:hAnsi="Arial" w:cs="Arial"/>
                <w:color w:val="000000"/>
                <w:sz w:val="18"/>
                <w:szCs w:val="18"/>
              </w:rPr>
              <w:t>Effective Date</w:t>
            </w:r>
          </w:p>
        </w:tc>
        <w:tc>
          <w:tcPr>
            <w:tcW w:w="292" w:type="pct"/>
            <w:shd w:val="clear" w:color="auto" w:fill="auto"/>
          </w:tcPr>
          <w:p w14:paraId="7E4D9314" w14:textId="77777777" w:rsidR="00BE2D89" w:rsidRDefault="00BE2D89" w:rsidP="00BE2D89">
            <w:r w:rsidRPr="00137019">
              <w:rPr>
                <w:rFonts w:ascii="Arial" w:hAnsi="Arial" w:cs="Arial"/>
                <w:sz w:val="18"/>
                <w:szCs w:val="18"/>
              </w:rPr>
              <w:t>n/a</w:t>
            </w:r>
          </w:p>
        </w:tc>
        <w:tc>
          <w:tcPr>
            <w:tcW w:w="1120" w:type="pct"/>
            <w:shd w:val="clear" w:color="auto" w:fill="auto"/>
          </w:tcPr>
          <w:p w14:paraId="01106CB1" w14:textId="77777777" w:rsidR="00BE2D89" w:rsidRDefault="00BE2D89" w:rsidP="00E60F1A">
            <w:pPr>
              <w:rPr>
                <w:rFonts w:ascii="Arial" w:hAnsi="Arial" w:cs="Arial"/>
                <w:sz w:val="18"/>
                <w:szCs w:val="18"/>
              </w:rPr>
            </w:pPr>
            <w:r>
              <w:rPr>
                <w:rFonts w:ascii="Arial" w:hAnsi="Arial" w:cs="Arial"/>
                <w:sz w:val="18"/>
                <w:szCs w:val="18"/>
              </w:rPr>
              <w:t xml:space="preserve">Effective date of the </w:t>
            </w:r>
            <w:r w:rsidR="00E60F1A">
              <w:rPr>
                <w:rFonts w:ascii="Arial" w:hAnsi="Arial" w:cs="Arial"/>
                <w:sz w:val="18"/>
                <w:szCs w:val="18"/>
              </w:rPr>
              <w:t>current election record</w:t>
            </w:r>
          </w:p>
        </w:tc>
        <w:tc>
          <w:tcPr>
            <w:tcW w:w="389" w:type="pct"/>
            <w:shd w:val="clear" w:color="auto" w:fill="auto"/>
          </w:tcPr>
          <w:p w14:paraId="6E2670AE" w14:textId="77777777" w:rsidR="00BE2D89" w:rsidRDefault="00BE2D89" w:rsidP="00BE2D89">
            <w:r w:rsidRPr="00173CE8">
              <w:rPr>
                <w:rFonts w:ascii="Arial" w:hAnsi="Arial" w:cs="Arial"/>
                <w:sz w:val="18"/>
                <w:szCs w:val="18"/>
              </w:rPr>
              <w:t>N</w:t>
            </w:r>
          </w:p>
        </w:tc>
        <w:tc>
          <w:tcPr>
            <w:tcW w:w="1041" w:type="pct"/>
            <w:shd w:val="clear" w:color="auto" w:fill="auto"/>
          </w:tcPr>
          <w:p w14:paraId="53BDADC2" w14:textId="77777777" w:rsidR="00BE2D89" w:rsidRDefault="00BE2D89" w:rsidP="00BE2D89">
            <w:r w:rsidRPr="00615119">
              <w:rPr>
                <w:rFonts w:ascii="Arial" w:hAnsi="Arial" w:cs="Arial"/>
                <w:sz w:val="18"/>
                <w:szCs w:val="18"/>
              </w:rPr>
              <w:t>n/a</w:t>
            </w:r>
          </w:p>
        </w:tc>
        <w:tc>
          <w:tcPr>
            <w:tcW w:w="467" w:type="pct"/>
          </w:tcPr>
          <w:p w14:paraId="2EBFDC18"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116B5EC9"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3FF69B53" w14:textId="77777777" w:rsidTr="00633FF9">
        <w:trPr>
          <w:trHeight w:val="275"/>
        </w:trPr>
        <w:tc>
          <w:tcPr>
            <w:tcW w:w="426" w:type="pct"/>
            <w:shd w:val="clear" w:color="auto" w:fill="auto"/>
          </w:tcPr>
          <w:p w14:paraId="6A759BD2" w14:textId="77777777" w:rsidR="00BE2D89" w:rsidRDefault="00BE2D89" w:rsidP="00BE2D89">
            <w:r w:rsidRPr="008D50F4">
              <w:rPr>
                <w:rFonts w:ascii="Arial" w:hAnsi="Arial" w:cs="Arial"/>
                <w:sz w:val="18"/>
                <w:szCs w:val="18"/>
              </w:rPr>
              <w:t>Column Heading</w:t>
            </w:r>
          </w:p>
        </w:tc>
        <w:tc>
          <w:tcPr>
            <w:tcW w:w="876" w:type="pct"/>
            <w:shd w:val="clear" w:color="auto" w:fill="auto"/>
          </w:tcPr>
          <w:p w14:paraId="3CE7BD00" w14:textId="77777777" w:rsidR="00BE2D89" w:rsidRPr="005C59E4" w:rsidRDefault="00BE2D89" w:rsidP="00BE2D89">
            <w:pPr>
              <w:rPr>
                <w:rFonts w:ascii="Arial" w:hAnsi="Arial" w:cs="Arial"/>
                <w:sz w:val="18"/>
                <w:szCs w:val="18"/>
              </w:rPr>
            </w:pPr>
            <w:r>
              <w:rPr>
                <w:rFonts w:ascii="Arial" w:hAnsi="Arial" w:cs="Arial"/>
                <w:sz w:val="18"/>
                <w:szCs w:val="18"/>
              </w:rPr>
              <w:t>Fund ID</w:t>
            </w:r>
          </w:p>
        </w:tc>
        <w:tc>
          <w:tcPr>
            <w:tcW w:w="292" w:type="pct"/>
            <w:shd w:val="clear" w:color="auto" w:fill="auto"/>
          </w:tcPr>
          <w:p w14:paraId="214A908E" w14:textId="77777777" w:rsidR="00BE2D89" w:rsidRDefault="00BE2D89" w:rsidP="00BE2D89">
            <w:r w:rsidRPr="00137019">
              <w:rPr>
                <w:rFonts w:ascii="Arial" w:hAnsi="Arial" w:cs="Arial"/>
                <w:sz w:val="18"/>
                <w:szCs w:val="18"/>
              </w:rPr>
              <w:t>n/a</w:t>
            </w:r>
          </w:p>
        </w:tc>
        <w:tc>
          <w:tcPr>
            <w:tcW w:w="1120" w:type="pct"/>
            <w:shd w:val="clear" w:color="auto" w:fill="auto"/>
          </w:tcPr>
          <w:p w14:paraId="44984C1C" w14:textId="71C5032E" w:rsidR="00BE2D89" w:rsidRDefault="00BE2D89">
            <w:pPr>
              <w:rPr>
                <w:rFonts w:ascii="Arial" w:hAnsi="Arial" w:cs="Arial"/>
                <w:sz w:val="18"/>
                <w:szCs w:val="18"/>
              </w:rPr>
            </w:pPr>
            <w:r>
              <w:rPr>
                <w:rFonts w:ascii="Arial" w:hAnsi="Arial" w:cs="Arial"/>
                <w:sz w:val="18"/>
                <w:szCs w:val="18"/>
              </w:rPr>
              <w:t xml:space="preserve">Fund ID </w:t>
            </w:r>
            <w:r w:rsidR="00E60F1A">
              <w:rPr>
                <w:rFonts w:ascii="Arial" w:hAnsi="Arial" w:cs="Arial"/>
                <w:sz w:val="18"/>
                <w:szCs w:val="18"/>
              </w:rPr>
              <w:t xml:space="preserve">for each of the funds that make up the </w:t>
            </w:r>
            <w:del w:id="1101" w:author="Jamal, Zaher CWK" w:date="2015-06-16T17:13:00Z">
              <w:r w:rsidR="003B2D50" w:rsidDel="00A1691E">
                <w:rPr>
                  <w:rFonts w:ascii="Arial" w:hAnsi="Arial" w:cs="Arial"/>
                  <w:sz w:val="18"/>
                  <w:szCs w:val="18"/>
                </w:rPr>
                <w:delText>user</w:delText>
              </w:r>
            </w:del>
            <w:ins w:id="1102" w:author="Jamal, Zaher CWK" w:date="2015-06-16T17:13:00Z">
              <w:r w:rsidR="00A1691E">
                <w:rPr>
                  <w:rFonts w:ascii="Arial" w:hAnsi="Arial" w:cs="Arial"/>
                  <w:sz w:val="18"/>
                  <w:szCs w:val="18"/>
                </w:rPr>
                <w:t>member</w:t>
              </w:r>
            </w:ins>
            <w:r w:rsidR="00E60F1A">
              <w:rPr>
                <w:rFonts w:ascii="Arial" w:hAnsi="Arial" w:cs="Arial"/>
                <w:sz w:val="18"/>
                <w:szCs w:val="18"/>
              </w:rPr>
              <w:t>s</w:t>
            </w:r>
            <w:r>
              <w:rPr>
                <w:rFonts w:ascii="Arial" w:hAnsi="Arial" w:cs="Arial"/>
                <w:sz w:val="18"/>
                <w:szCs w:val="18"/>
              </w:rPr>
              <w:t xml:space="preserve"> </w:t>
            </w:r>
            <w:del w:id="1103" w:author="Jamal, Zaher CWK" w:date="2015-06-16T17:13:00Z">
              <w:r w:rsidDel="00A1691E">
                <w:rPr>
                  <w:rFonts w:ascii="Arial" w:hAnsi="Arial" w:cs="Arial"/>
                  <w:sz w:val="18"/>
                  <w:szCs w:val="18"/>
                </w:rPr>
                <w:delText xml:space="preserve">the </w:delText>
              </w:r>
            </w:del>
            <w:r w:rsidR="00E60F1A">
              <w:rPr>
                <w:rFonts w:ascii="Arial" w:hAnsi="Arial" w:cs="Arial"/>
                <w:sz w:val="18"/>
                <w:szCs w:val="18"/>
              </w:rPr>
              <w:t>current election record</w:t>
            </w:r>
          </w:p>
        </w:tc>
        <w:tc>
          <w:tcPr>
            <w:tcW w:w="389" w:type="pct"/>
            <w:shd w:val="clear" w:color="auto" w:fill="auto"/>
          </w:tcPr>
          <w:p w14:paraId="21ACB4AD" w14:textId="77777777" w:rsidR="00BE2D89" w:rsidRDefault="00BE2D89" w:rsidP="00BE2D89">
            <w:r w:rsidRPr="00173CE8">
              <w:rPr>
                <w:rFonts w:ascii="Arial" w:hAnsi="Arial" w:cs="Arial"/>
                <w:sz w:val="18"/>
                <w:szCs w:val="18"/>
              </w:rPr>
              <w:t>N</w:t>
            </w:r>
          </w:p>
        </w:tc>
        <w:tc>
          <w:tcPr>
            <w:tcW w:w="1041" w:type="pct"/>
            <w:shd w:val="clear" w:color="auto" w:fill="auto"/>
          </w:tcPr>
          <w:p w14:paraId="799C16E7" w14:textId="77777777" w:rsidR="00BE2D89" w:rsidRDefault="00BE2D89" w:rsidP="00BE2D89">
            <w:r w:rsidRPr="00615119">
              <w:rPr>
                <w:rFonts w:ascii="Arial" w:hAnsi="Arial" w:cs="Arial"/>
                <w:sz w:val="18"/>
                <w:szCs w:val="18"/>
              </w:rPr>
              <w:t>n/a</w:t>
            </w:r>
          </w:p>
        </w:tc>
        <w:tc>
          <w:tcPr>
            <w:tcW w:w="467" w:type="pct"/>
          </w:tcPr>
          <w:p w14:paraId="742795C0"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2DA8CE14"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3F5F9F60" w14:textId="77777777" w:rsidTr="00633FF9">
        <w:trPr>
          <w:trHeight w:val="275"/>
        </w:trPr>
        <w:tc>
          <w:tcPr>
            <w:tcW w:w="426" w:type="pct"/>
            <w:shd w:val="clear" w:color="auto" w:fill="auto"/>
          </w:tcPr>
          <w:p w14:paraId="72B1929F" w14:textId="77777777" w:rsidR="00BE2D89" w:rsidRDefault="00BE2D89" w:rsidP="00BE2D89">
            <w:r w:rsidRPr="008D50F4">
              <w:rPr>
                <w:rFonts w:ascii="Arial" w:hAnsi="Arial" w:cs="Arial"/>
                <w:sz w:val="18"/>
                <w:szCs w:val="18"/>
              </w:rPr>
              <w:t>Column Heading</w:t>
            </w:r>
          </w:p>
        </w:tc>
        <w:tc>
          <w:tcPr>
            <w:tcW w:w="876" w:type="pct"/>
            <w:shd w:val="clear" w:color="auto" w:fill="auto"/>
          </w:tcPr>
          <w:p w14:paraId="2152C4F1" w14:textId="77777777" w:rsidR="00BE2D89" w:rsidRPr="005C59E4" w:rsidRDefault="00BE2D89" w:rsidP="00BE2D89">
            <w:pPr>
              <w:rPr>
                <w:rFonts w:ascii="Arial" w:hAnsi="Arial" w:cs="Arial"/>
                <w:sz w:val="18"/>
                <w:szCs w:val="18"/>
              </w:rPr>
            </w:pPr>
            <w:r>
              <w:rPr>
                <w:rFonts w:ascii="Arial" w:hAnsi="Arial" w:cs="Arial"/>
                <w:sz w:val="18"/>
                <w:szCs w:val="18"/>
              </w:rPr>
              <w:t>Fund Description</w:t>
            </w:r>
          </w:p>
        </w:tc>
        <w:tc>
          <w:tcPr>
            <w:tcW w:w="292" w:type="pct"/>
            <w:shd w:val="clear" w:color="auto" w:fill="auto"/>
          </w:tcPr>
          <w:p w14:paraId="7F5A09AB" w14:textId="77777777" w:rsidR="00BE2D89" w:rsidRDefault="00BE2D89" w:rsidP="00BE2D89">
            <w:r w:rsidRPr="00137019">
              <w:rPr>
                <w:rFonts w:ascii="Arial" w:hAnsi="Arial" w:cs="Arial"/>
                <w:sz w:val="18"/>
                <w:szCs w:val="18"/>
              </w:rPr>
              <w:t>n/a</w:t>
            </w:r>
          </w:p>
        </w:tc>
        <w:tc>
          <w:tcPr>
            <w:tcW w:w="1120" w:type="pct"/>
            <w:shd w:val="clear" w:color="auto" w:fill="auto"/>
          </w:tcPr>
          <w:p w14:paraId="3C31E732" w14:textId="3F35186E" w:rsidR="00BE2D89" w:rsidRDefault="00BE2D89">
            <w:pPr>
              <w:rPr>
                <w:rFonts w:ascii="Arial" w:hAnsi="Arial" w:cs="Arial"/>
                <w:sz w:val="18"/>
                <w:szCs w:val="18"/>
              </w:rPr>
            </w:pPr>
            <w:r>
              <w:rPr>
                <w:rFonts w:ascii="Arial" w:hAnsi="Arial" w:cs="Arial"/>
                <w:sz w:val="18"/>
                <w:szCs w:val="18"/>
              </w:rPr>
              <w:t xml:space="preserve">Fund description </w:t>
            </w:r>
            <w:r w:rsidR="00E60F1A">
              <w:rPr>
                <w:rFonts w:ascii="Arial" w:hAnsi="Arial" w:cs="Arial"/>
                <w:sz w:val="18"/>
                <w:szCs w:val="18"/>
              </w:rPr>
              <w:t xml:space="preserve">for each of the funds that make up the </w:t>
            </w:r>
            <w:del w:id="1104" w:author="Jamal, Zaher CWK" w:date="2015-06-16T17:13:00Z">
              <w:r w:rsidR="003B2D50" w:rsidDel="00A1691E">
                <w:rPr>
                  <w:rFonts w:ascii="Arial" w:hAnsi="Arial" w:cs="Arial"/>
                  <w:sz w:val="18"/>
                  <w:szCs w:val="18"/>
                </w:rPr>
                <w:delText>user</w:delText>
              </w:r>
            </w:del>
            <w:ins w:id="1105" w:author="Jamal, Zaher CWK" w:date="2015-06-16T17:13:00Z">
              <w:r w:rsidR="00A1691E">
                <w:rPr>
                  <w:rFonts w:ascii="Arial" w:hAnsi="Arial" w:cs="Arial"/>
                  <w:sz w:val="18"/>
                  <w:szCs w:val="18"/>
                </w:rPr>
                <w:t>member</w:t>
              </w:r>
            </w:ins>
            <w:r w:rsidR="00E60F1A">
              <w:rPr>
                <w:rFonts w:ascii="Arial" w:hAnsi="Arial" w:cs="Arial"/>
                <w:sz w:val="18"/>
                <w:szCs w:val="18"/>
              </w:rPr>
              <w:t xml:space="preserve">s </w:t>
            </w:r>
            <w:del w:id="1106" w:author="Jamal, Zaher CWK" w:date="2015-06-16T17:13:00Z">
              <w:r w:rsidR="00E60F1A" w:rsidDel="00A1691E">
                <w:rPr>
                  <w:rFonts w:ascii="Arial" w:hAnsi="Arial" w:cs="Arial"/>
                  <w:sz w:val="18"/>
                  <w:szCs w:val="18"/>
                </w:rPr>
                <w:delText xml:space="preserve">the </w:delText>
              </w:r>
            </w:del>
            <w:r w:rsidR="00E60F1A">
              <w:rPr>
                <w:rFonts w:ascii="Arial" w:hAnsi="Arial" w:cs="Arial"/>
                <w:sz w:val="18"/>
                <w:szCs w:val="18"/>
              </w:rPr>
              <w:t>current election record</w:t>
            </w:r>
          </w:p>
        </w:tc>
        <w:tc>
          <w:tcPr>
            <w:tcW w:w="389" w:type="pct"/>
            <w:shd w:val="clear" w:color="auto" w:fill="auto"/>
          </w:tcPr>
          <w:p w14:paraId="617F4F97" w14:textId="77777777" w:rsidR="00BE2D89" w:rsidRDefault="00BE2D89" w:rsidP="00BE2D89">
            <w:r w:rsidRPr="00173CE8">
              <w:rPr>
                <w:rFonts w:ascii="Arial" w:hAnsi="Arial" w:cs="Arial"/>
                <w:sz w:val="18"/>
                <w:szCs w:val="18"/>
              </w:rPr>
              <w:t>N</w:t>
            </w:r>
          </w:p>
        </w:tc>
        <w:tc>
          <w:tcPr>
            <w:tcW w:w="1041" w:type="pct"/>
            <w:shd w:val="clear" w:color="auto" w:fill="auto"/>
          </w:tcPr>
          <w:p w14:paraId="6C1D394E" w14:textId="77777777" w:rsidR="00BE2D89" w:rsidRDefault="00BE2D89" w:rsidP="00BE2D89">
            <w:r w:rsidRPr="00615119">
              <w:rPr>
                <w:rFonts w:ascii="Arial" w:hAnsi="Arial" w:cs="Arial"/>
                <w:sz w:val="18"/>
                <w:szCs w:val="18"/>
              </w:rPr>
              <w:t>n/a</w:t>
            </w:r>
          </w:p>
        </w:tc>
        <w:tc>
          <w:tcPr>
            <w:tcW w:w="467" w:type="pct"/>
          </w:tcPr>
          <w:p w14:paraId="382C634B"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19E9F4C3"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46ACB2B1" w14:textId="77777777" w:rsidTr="00633FF9">
        <w:trPr>
          <w:trHeight w:val="275"/>
        </w:trPr>
        <w:tc>
          <w:tcPr>
            <w:tcW w:w="426" w:type="pct"/>
            <w:shd w:val="clear" w:color="auto" w:fill="auto"/>
          </w:tcPr>
          <w:p w14:paraId="52720B1A" w14:textId="77777777" w:rsidR="00BE2D89" w:rsidRDefault="00BE2D89" w:rsidP="00BE2D89">
            <w:r w:rsidRPr="008D50F4">
              <w:rPr>
                <w:rFonts w:ascii="Arial" w:hAnsi="Arial" w:cs="Arial"/>
                <w:sz w:val="18"/>
                <w:szCs w:val="18"/>
              </w:rPr>
              <w:t>Column Heading</w:t>
            </w:r>
          </w:p>
        </w:tc>
        <w:tc>
          <w:tcPr>
            <w:tcW w:w="876" w:type="pct"/>
            <w:shd w:val="clear" w:color="auto" w:fill="auto"/>
          </w:tcPr>
          <w:p w14:paraId="7C20CD7E" w14:textId="77777777" w:rsidR="00BE2D89" w:rsidRPr="005C59E4" w:rsidRDefault="00E60F1A" w:rsidP="00BE2D89">
            <w:pPr>
              <w:rPr>
                <w:rFonts w:ascii="Arial" w:hAnsi="Arial" w:cs="Arial"/>
                <w:sz w:val="18"/>
                <w:szCs w:val="18"/>
              </w:rPr>
            </w:pPr>
            <w:r>
              <w:rPr>
                <w:rFonts w:ascii="Arial" w:hAnsi="Arial" w:cs="Arial"/>
                <w:sz w:val="18"/>
                <w:szCs w:val="18"/>
              </w:rPr>
              <w:t>Percentage</w:t>
            </w:r>
          </w:p>
        </w:tc>
        <w:tc>
          <w:tcPr>
            <w:tcW w:w="292" w:type="pct"/>
            <w:shd w:val="clear" w:color="auto" w:fill="auto"/>
          </w:tcPr>
          <w:p w14:paraId="11784DF1" w14:textId="77777777" w:rsidR="00BE2D89" w:rsidRDefault="00BE2D89" w:rsidP="00BE2D89">
            <w:r w:rsidRPr="00137019">
              <w:rPr>
                <w:rFonts w:ascii="Arial" w:hAnsi="Arial" w:cs="Arial"/>
                <w:sz w:val="18"/>
                <w:szCs w:val="18"/>
              </w:rPr>
              <w:t>n/a</w:t>
            </w:r>
          </w:p>
        </w:tc>
        <w:tc>
          <w:tcPr>
            <w:tcW w:w="1120" w:type="pct"/>
            <w:shd w:val="clear" w:color="auto" w:fill="auto"/>
          </w:tcPr>
          <w:p w14:paraId="4F52D112" w14:textId="4BA47A67" w:rsidR="00BE2D89" w:rsidRDefault="00E60F1A">
            <w:pPr>
              <w:rPr>
                <w:rFonts w:ascii="Arial" w:hAnsi="Arial" w:cs="Arial"/>
                <w:sz w:val="18"/>
                <w:szCs w:val="18"/>
              </w:rPr>
            </w:pPr>
            <w:r>
              <w:rPr>
                <w:rFonts w:ascii="Arial" w:hAnsi="Arial" w:cs="Arial"/>
                <w:sz w:val="18"/>
                <w:szCs w:val="18"/>
              </w:rPr>
              <w:t xml:space="preserve">% for each of the funds that make up the </w:t>
            </w:r>
            <w:del w:id="1107" w:author="Jamal, Zaher CWK" w:date="2015-06-16T17:14:00Z">
              <w:r w:rsidR="003B2D50" w:rsidDel="00A1691E">
                <w:rPr>
                  <w:rFonts w:ascii="Arial" w:hAnsi="Arial" w:cs="Arial"/>
                  <w:sz w:val="18"/>
                  <w:szCs w:val="18"/>
                </w:rPr>
                <w:delText>user</w:delText>
              </w:r>
            </w:del>
            <w:ins w:id="1108" w:author="Jamal, Zaher CWK" w:date="2015-06-16T17:14:00Z">
              <w:r w:rsidR="00A1691E">
                <w:rPr>
                  <w:rFonts w:ascii="Arial" w:hAnsi="Arial" w:cs="Arial"/>
                  <w:sz w:val="18"/>
                  <w:szCs w:val="18"/>
                </w:rPr>
                <w:t>member</w:t>
              </w:r>
            </w:ins>
            <w:r>
              <w:rPr>
                <w:rFonts w:ascii="Arial" w:hAnsi="Arial" w:cs="Arial"/>
                <w:sz w:val="18"/>
                <w:szCs w:val="18"/>
              </w:rPr>
              <w:t xml:space="preserve">s </w:t>
            </w:r>
            <w:del w:id="1109" w:author="Jamal, Zaher CWK" w:date="2015-06-16T17:14:00Z">
              <w:r w:rsidDel="00A1691E">
                <w:rPr>
                  <w:rFonts w:ascii="Arial" w:hAnsi="Arial" w:cs="Arial"/>
                  <w:sz w:val="18"/>
                  <w:szCs w:val="18"/>
                </w:rPr>
                <w:delText xml:space="preserve">the </w:delText>
              </w:r>
            </w:del>
            <w:r>
              <w:rPr>
                <w:rFonts w:ascii="Arial" w:hAnsi="Arial" w:cs="Arial"/>
                <w:sz w:val="18"/>
                <w:szCs w:val="18"/>
              </w:rPr>
              <w:t>current election record</w:t>
            </w:r>
          </w:p>
        </w:tc>
        <w:tc>
          <w:tcPr>
            <w:tcW w:w="389" w:type="pct"/>
            <w:shd w:val="clear" w:color="auto" w:fill="auto"/>
          </w:tcPr>
          <w:p w14:paraId="372B740F" w14:textId="77777777" w:rsidR="00BE2D89" w:rsidRDefault="00BE2D89" w:rsidP="00BE2D89">
            <w:r w:rsidRPr="00173CE8">
              <w:rPr>
                <w:rFonts w:ascii="Arial" w:hAnsi="Arial" w:cs="Arial"/>
                <w:sz w:val="18"/>
                <w:szCs w:val="18"/>
              </w:rPr>
              <w:t>N</w:t>
            </w:r>
          </w:p>
        </w:tc>
        <w:tc>
          <w:tcPr>
            <w:tcW w:w="1041" w:type="pct"/>
            <w:shd w:val="clear" w:color="auto" w:fill="auto"/>
          </w:tcPr>
          <w:p w14:paraId="19103918" w14:textId="77777777" w:rsidR="00BE2D89" w:rsidRDefault="00BE2D89" w:rsidP="00BE2D89">
            <w:r w:rsidRPr="00615119">
              <w:rPr>
                <w:rFonts w:ascii="Arial" w:hAnsi="Arial" w:cs="Arial"/>
                <w:sz w:val="18"/>
                <w:szCs w:val="18"/>
              </w:rPr>
              <w:t>n/a</w:t>
            </w:r>
          </w:p>
        </w:tc>
        <w:tc>
          <w:tcPr>
            <w:tcW w:w="467" w:type="pct"/>
          </w:tcPr>
          <w:p w14:paraId="1E6B18CD" w14:textId="77777777" w:rsidR="00BE2D89" w:rsidRDefault="00BE2D89" w:rsidP="00BE2D89">
            <w:pPr>
              <w:rPr>
                <w:rFonts w:ascii="Arial" w:hAnsi="Arial" w:cs="Arial"/>
                <w:sz w:val="18"/>
                <w:szCs w:val="18"/>
              </w:rPr>
            </w:pPr>
            <w:r>
              <w:rPr>
                <w:rFonts w:ascii="Arial" w:hAnsi="Arial" w:cs="Arial"/>
                <w:sz w:val="18"/>
                <w:szCs w:val="18"/>
              </w:rPr>
              <w:t>N</w:t>
            </w:r>
          </w:p>
        </w:tc>
        <w:tc>
          <w:tcPr>
            <w:tcW w:w="389" w:type="pct"/>
          </w:tcPr>
          <w:p w14:paraId="0DA3241A" w14:textId="77777777" w:rsidR="00BE2D89" w:rsidRDefault="00BE2D89" w:rsidP="00BE2D89">
            <w:pPr>
              <w:rPr>
                <w:rFonts w:ascii="Arial" w:hAnsi="Arial" w:cs="Arial"/>
                <w:sz w:val="18"/>
                <w:szCs w:val="18"/>
              </w:rPr>
            </w:pPr>
            <w:r>
              <w:rPr>
                <w:rFonts w:ascii="Arial" w:hAnsi="Arial" w:cs="Arial"/>
                <w:sz w:val="18"/>
                <w:szCs w:val="18"/>
              </w:rPr>
              <w:t>n/a</w:t>
            </w:r>
          </w:p>
        </w:tc>
      </w:tr>
      <w:tr w:rsidR="00BE2D89" w:rsidRPr="004A5D01" w14:paraId="2EA7B4B9" w14:textId="77777777" w:rsidTr="00633FF9">
        <w:trPr>
          <w:trHeight w:val="275"/>
        </w:trPr>
        <w:tc>
          <w:tcPr>
            <w:tcW w:w="426" w:type="pct"/>
            <w:shd w:val="clear" w:color="auto" w:fill="auto"/>
          </w:tcPr>
          <w:p w14:paraId="6A500172" w14:textId="77777777" w:rsidR="00BE2D89" w:rsidRPr="004A5D01" w:rsidRDefault="00BE2D89" w:rsidP="00BE2D89">
            <w:pPr>
              <w:rPr>
                <w:rFonts w:ascii="Arial" w:hAnsi="Arial" w:cs="Arial"/>
                <w:sz w:val="18"/>
                <w:szCs w:val="18"/>
              </w:rPr>
            </w:pPr>
            <w:r>
              <w:rPr>
                <w:rFonts w:ascii="Arial" w:hAnsi="Arial" w:cs="Arial"/>
                <w:sz w:val="18"/>
                <w:szCs w:val="18"/>
              </w:rPr>
              <w:t>Button</w:t>
            </w:r>
          </w:p>
        </w:tc>
        <w:tc>
          <w:tcPr>
            <w:tcW w:w="876" w:type="pct"/>
            <w:shd w:val="clear" w:color="auto" w:fill="auto"/>
          </w:tcPr>
          <w:p w14:paraId="1A5467C1" w14:textId="77777777" w:rsidR="00BE2D89" w:rsidRPr="003A18F3" w:rsidRDefault="00BE2D89" w:rsidP="00BE2D89">
            <w:pPr>
              <w:rPr>
                <w:rFonts w:ascii="Arial" w:hAnsi="Arial" w:cs="Arial"/>
                <w:b/>
                <w:sz w:val="18"/>
                <w:szCs w:val="18"/>
              </w:rPr>
            </w:pPr>
            <w:r>
              <w:rPr>
                <w:rFonts w:ascii="Arial" w:hAnsi="Arial" w:cs="Arial"/>
                <w:b/>
                <w:sz w:val="18"/>
                <w:szCs w:val="18"/>
              </w:rPr>
              <w:t>Details</w:t>
            </w:r>
          </w:p>
        </w:tc>
        <w:tc>
          <w:tcPr>
            <w:tcW w:w="292" w:type="pct"/>
            <w:shd w:val="clear" w:color="auto" w:fill="auto"/>
          </w:tcPr>
          <w:p w14:paraId="331D1BD3"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120" w:type="pct"/>
            <w:shd w:val="clear" w:color="auto" w:fill="auto"/>
          </w:tcPr>
          <w:p w14:paraId="7EC136C7" w14:textId="77777777" w:rsidR="00BE2D89" w:rsidRPr="004A5D01" w:rsidRDefault="00BE2D89" w:rsidP="00BE2D8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89" w:type="pct"/>
            <w:shd w:val="clear" w:color="auto" w:fill="auto"/>
          </w:tcPr>
          <w:p w14:paraId="555F7B49"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4B097743"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453113B7"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06CE2D2C"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0AAB85C5" w14:textId="77777777" w:rsidTr="00633FF9">
        <w:trPr>
          <w:trHeight w:val="275"/>
        </w:trPr>
        <w:tc>
          <w:tcPr>
            <w:tcW w:w="426" w:type="pct"/>
            <w:shd w:val="clear" w:color="auto" w:fill="auto"/>
          </w:tcPr>
          <w:p w14:paraId="72CCD879" w14:textId="77777777" w:rsidR="00BE2D89" w:rsidRPr="004A5D01" w:rsidRDefault="00BE2D89" w:rsidP="00BE2D89">
            <w:pPr>
              <w:rPr>
                <w:rFonts w:ascii="Arial" w:hAnsi="Arial" w:cs="Arial"/>
                <w:sz w:val="18"/>
                <w:szCs w:val="18"/>
              </w:rPr>
            </w:pPr>
            <w:r>
              <w:rPr>
                <w:rFonts w:ascii="Arial" w:hAnsi="Arial" w:cs="Arial"/>
                <w:sz w:val="18"/>
                <w:szCs w:val="18"/>
              </w:rPr>
              <w:t>Button/Icon</w:t>
            </w:r>
          </w:p>
        </w:tc>
        <w:tc>
          <w:tcPr>
            <w:tcW w:w="876" w:type="pct"/>
            <w:shd w:val="clear" w:color="auto" w:fill="auto"/>
          </w:tcPr>
          <w:p w14:paraId="37998DCC" w14:textId="77777777" w:rsidR="00BE2D89" w:rsidRPr="004A5D01" w:rsidRDefault="00BE2D89" w:rsidP="00BE2D89">
            <w:pPr>
              <w:rPr>
                <w:rFonts w:ascii="Arial" w:hAnsi="Arial" w:cs="Arial"/>
                <w:sz w:val="18"/>
                <w:szCs w:val="18"/>
              </w:rPr>
            </w:pPr>
            <w:r>
              <w:rPr>
                <w:rFonts w:ascii="Arial" w:hAnsi="Arial" w:cs="Arial"/>
                <w:sz w:val="18"/>
                <w:szCs w:val="18"/>
              </w:rPr>
              <w:t>PDF Icon</w:t>
            </w:r>
          </w:p>
        </w:tc>
        <w:tc>
          <w:tcPr>
            <w:tcW w:w="292" w:type="pct"/>
            <w:shd w:val="clear" w:color="auto" w:fill="auto"/>
          </w:tcPr>
          <w:p w14:paraId="18E19E0F" w14:textId="77777777" w:rsidR="00BE2D89" w:rsidRDefault="00BE2D89" w:rsidP="00BE2D89">
            <w:r w:rsidRPr="00D56711">
              <w:rPr>
                <w:rFonts w:ascii="Arial" w:hAnsi="Arial" w:cs="Arial"/>
                <w:sz w:val="18"/>
                <w:szCs w:val="18"/>
              </w:rPr>
              <w:t>n/a</w:t>
            </w:r>
          </w:p>
        </w:tc>
        <w:tc>
          <w:tcPr>
            <w:tcW w:w="1120" w:type="pct"/>
            <w:shd w:val="clear" w:color="auto" w:fill="auto"/>
          </w:tcPr>
          <w:p w14:paraId="22795BD9" w14:textId="77777777" w:rsidR="00BE2D89" w:rsidRPr="00933CDC" w:rsidRDefault="00BE2D89" w:rsidP="00BE2D8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89" w:type="pct"/>
            <w:shd w:val="clear" w:color="auto" w:fill="auto"/>
          </w:tcPr>
          <w:p w14:paraId="24C568BA"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444F79B1"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37FC5823"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66CE1293"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5D14454E" w14:textId="77777777" w:rsidTr="00633FF9">
        <w:trPr>
          <w:trHeight w:val="275"/>
        </w:trPr>
        <w:tc>
          <w:tcPr>
            <w:tcW w:w="426" w:type="pct"/>
            <w:shd w:val="clear" w:color="auto" w:fill="auto"/>
          </w:tcPr>
          <w:p w14:paraId="71378D69" w14:textId="77777777" w:rsidR="00BE2D89" w:rsidRDefault="00BE2D89" w:rsidP="00BE2D89">
            <w:r w:rsidRPr="00853E88">
              <w:rPr>
                <w:rFonts w:ascii="Arial" w:hAnsi="Arial" w:cs="Arial"/>
                <w:sz w:val="18"/>
                <w:szCs w:val="18"/>
              </w:rPr>
              <w:t>Button/Icon</w:t>
            </w:r>
          </w:p>
        </w:tc>
        <w:tc>
          <w:tcPr>
            <w:tcW w:w="876" w:type="pct"/>
            <w:shd w:val="clear" w:color="auto" w:fill="auto"/>
          </w:tcPr>
          <w:p w14:paraId="7B38F3D8" w14:textId="77777777" w:rsidR="00BE2D89" w:rsidRPr="005256C7" w:rsidRDefault="00BE2D89" w:rsidP="00BE2D89">
            <w:pPr>
              <w:rPr>
                <w:rFonts w:ascii="Arial" w:hAnsi="Arial" w:cs="Arial"/>
                <w:sz w:val="18"/>
                <w:szCs w:val="18"/>
              </w:rPr>
            </w:pPr>
            <w:r>
              <w:rPr>
                <w:rFonts w:ascii="Arial" w:hAnsi="Arial" w:cs="Arial"/>
                <w:sz w:val="18"/>
                <w:szCs w:val="18"/>
              </w:rPr>
              <w:t>Excel Icon</w:t>
            </w:r>
          </w:p>
        </w:tc>
        <w:tc>
          <w:tcPr>
            <w:tcW w:w="292" w:type="pct"/>
            <w:shd w:val="clear" w:color="auto" w:fill="auto"/>
          </w:tcPr>
          <w:p w14:paraId="52EFABAA" w14:textId="77777777" w:rsidR="00BE2D89" w:rsidRDefault="00BE2D89" w:rsidP="00BE2D89">
            <w:r w:rsidRPr="00D56711">
              <w:rPr>
                <w:rFonts w:ascii="Arial" w:hAnsi="Arial" w:cs="Arial"/>
                <w:sz w:val="18"/>
                <w:szCs w:val="18"/>
              </w:rPr>
              <w:t>n/a</w:t>
            </w:r>
          </w:p>
        </w:tc>
        <w:tc>
          <w:tcPr>
            <w:tcW w:w="1120" w:type="pct"/>
            <w:shd w:val="clear" w:color="auto" w:fill="auto"/>
          </w:tcPr>
          <w:p w14:paraId="4F997EE2" w14:textId="77777777" w:rsidR="00BE2D89" w:rsidRPr="005256C7" w:rsidRDefault="00BE2D89" w:rsidP="00BE2D8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89" w:type="pct"/>
            <w:shd w:val="clear" w:color="auto" w:fill="auto"/>
          </w:tcPr>
          <w:p w14:paraId="4EA5940B"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412D5212"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02B261D9"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10606520"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629EA000" w14:textId="77777777" w:rsidTr="00633FF9">
        <w:trPr>
          <w:trHeight w:val="275"/>
        </w:trPr>
        <w:tc>
          <w:tcPr>
            <w:tcW w:w="426" w:type="pct"/>
            <w:shd w:val="clear" w:color="auto" w:fill="auto"/>
          </w:tcPr>
          <w:p w14:paraId="6DB3B985" w14:textId="77777777" w:rsidR="00BE2D89" w:rsidRDefault="00BE2D89" w:rsidP="00BE2D89">
            <w:r w:rsidRPr="00853E88">
              <w:rPr>
                <w:rFonts w:ascii="Arial" w:hAnsi="Arial" w:cs="Arial"/>
                <w:sz w:val="18"/>
                <w:szCs w:val="18"/>
              </w:rPr>
              <w:t>Button/Icon</w:t>
            </w:r>
          </w:p>
        </w:tc>
        <w:tc>
          <w:tcPr>
            <w:tcW w:w="876" w:type="pct"/>
            <w:shd w:val="clear" w:color="auto" w:fill="auto"/>
          </w:tcPr>
          <w:p w14:paraId="22E10AA5" w14:textId="77777777" w:rsidR="00BE2D89" w:rsidRPr="004A5D01" w:rsidRDefault="00BE2D89" w:rsidP="00BE2D89">
            <w:pPr>
              <w:rPr>
                <w:rFonts w:ascii="Arial" w:hAnsi="Arial" w:cs="Arial"/>
                <w:sz w:val="18"/>
                <w:szCs w:val="18"/>
              </w:rPr>
            </w:pPr>
            <w:r>
              <w:rPr>
                <w:rFonts w:ascii="Arial" w:hAnsi="Arial" w:cs="Arial"/>
                <w:sz w:val="18"/>
                <w:szCs w:val="18"/>
              </w:rPr>
              <w:t>Print Icon</w:t>
            </w:r>
          </w:p>
        </w:tc>
        <w:tc>
          <w:tcPr>
            <w:tcW w:w="292" w:type="pct"/>
            <w:shd w:val="clear" w:color="auto" w:fill="auto"/>
          </w:tcPr>
          <w:p w14:paraId="2E622200" w14:textId="77777777" w:rsidR="00BE2D89" w:rsidRDefault="00BE2D89" w:rsidP="00BE2D89">
            <w:r w:rsidRPr="00D56711">
              <w:rPr>
                <w:rFonts w:ascii="Arial" w:hAnsi="Arial" w:cs="Arial"/>
                <w:sz w:val="18"/>
                <w:szCs w:val="18"/>
              </w:rPr>
              <w:t>n/a</w:t>
            </w:r>
          </w:p>
        </w:tc>
        <w:tc>
          <w:tcPr>
            <w:tcW w:w="1120" w:type="pct"/>
            <w:shd w:val="clear" w:color="auto" w:fill="auto"/>
          </w:tcPr>
          <w:p w14:paraId="05BF2D79" w14:textId="77777777" w:rsidR="00BE2D89" w:rsidRDefault="00BE2D89" w:rsidP="00BE2D8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89" w:type="pct"/>
            <w:shd w:val="clear" w:color="auto" w:fill="auto"/>
          </w:tcPr>
          <w:p w14:paraId="12403BC6"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4541D2FA"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09479591"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1A419FDD"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5D632F4D" w14:textId="77777777" w:rsidTr="00633FF9">
        <w:trPr>
          <w:trHeight w:val="275"/>
        </w:trPr>
        <w:tc>
          <w:tcPr>
            <w:tcW w:w="426" w:type="pct"/>
            <w:shd w:val="clear" w:color="auto" w:fill="auto"/>
          </w:tcPr>
          <w:p w14:paraId="7A6CFB1C" w14:textId="77777777" w:rsidR="00BE2D89" w:rsidRPr="004A5D01" w:rsidRDefault="00BE2D89" w:rsidP="00BE2D89">
            <w:pPr>
              <w:rPr>
                <w:rFonts w:ascii="Arial" w:hAnsi="Arial" w:cs="Arial"/>
                <w:sz w:val="18"/>
                <w:szCs w:val="18"/>
              </w:rPr>
            </w:pPr>
            <w:r>
              <w:rPr>
                <w:rFonts w:ascii="Arial" w:hAnsi="Arial" w:cs="Arial"/>
                <w:sz w:val="18"/>
                <w:szCs w:val="18"/>
              </w:rPr>
              <w:t>Link?</w:t>
            </w:r>
          </w:p>
        </w:tc>
        <w:tc>
          <w:tcPr>
            <w:tcW w:w="876" w:type="pct"/>
            <w:shd w:val="clear" w:color="auto" w:fill="auto"/>
          </w:tcPr>
          <w:p w14:paraId="41EA5C94" w14:textId="77777777" w:rsidR="00BE2D89" w:rsidRPr="004A5D01" w:rsidRDefault="00BE2D89" w:rsidP="00BE2D89">
            <w:pPr>
              <w:rPr>
                <w:rFonts w:ascii="Arial" w:hAnsi="Arial" w:cs="Arial"/>
                <w:sz w:val="18"/>
                <w:szCs w:val="18"/>
              </w:rPr>
            </w:pPr>
            <w:r>
              <w:rPr>
                <w:rFonts w:ascii="Arial" w:hAnsi="Arial" w:cs="Arial"/>
                <w:sz w:val="18"/>
                <w:szCs w:val="18"/>
              </w:rPr>
              <w:t>Errors/Warnings</w:t>
            </w:r>
          </w:p>
        </w:tc>
        <w:tc>
          <w:tcPr>
            <w:tcW w:w="292" w:type="pct"/>
            <w:shd w:val="clear" w:color="auto" w:fill="auto"/>
          </w:tcPr>
          <w:p w14:paraId="56EE79E6" w14:textId="77777777" w:rsidR="00BE2D89" w:rsidRPr="004A5D01" w:rsidRDefault="00BE2D89" w:rsidP="00BE2D89">
            <w:pPr>
              <w:rPr>
                <w:rFonts w:ascii="Arial" w:hAnsi="Arial" w:cs="Arial"/>
                <w:sz w:val="18"/>
                <w:szCs w:val="18"/>
              </w:rPr>
            </w:pPr>
          </w:p>
        </w:tc>
        <w:tc>
          <w:tcPr>
            <w:tcW w:w="1120" w:type="pct"/>
            <w:shd w:val="clear" w:color="auto" w:fill="auto"/>
          </w:tcPr>
          <w:p w14:paraId="15C7481F" w14:textId="77777777" w:rsidR="00BE2D89" w:rsidRPr="00426DCF" w:rsidRDefault="00BE2D89" w:rsidP="00BE2D8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89" w:type="pct"/>
            <w:shd w:val="clear" w:color="auto" w:fill="auto"/>
          </w:tcPr>
          <w:p w14:paraId="19267F64"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74F1E6A8"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7F2AB83C"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24EAC3B8"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479AA838" w14:textId="77777777" w:rsidTr="00633FF9">
        <w:trPr>
          <w:trHeight w:val="275"/>
        </w:trPr>
        <w:tc>
          <w:tcPr>
            <w:tcW w:w="426" w:type="pct"/>
            <w:shd w:val="clear" w:color="auto" w:fill="auto"/>
          </w:tcPr>
          <w:p w14:paraId="411A856C" w14:textId="77777777" w:rsidR="00BE2D89" w:rsidRPr="004A5D01" w:rsidRDefault="00BE2D89" w:rsidP="00BE2D89">
            <w:pPr>
              <w:rPr>
                <w:rFonts w:ascii="Arial" w:hAnsi="Arial" w:cs="Arial"/>
                <w:sz w:val="18"/>
                <w:szCs w:val="18"/>
              </w:rPr>
            </w:pPr>
            <w:r>
              <w:rPr>
                <w:rFonts w:ascii="Arial" w:hAnsi="Arial" w:cs="Arial"/>
                <w:sz w:val="18"/>
                <w:szCs w:val="18"/>
              </w:rPr>
              <w:t>Button</w:t>
            </w:r>
          </w:p>
        </w:tc>
        <w:tc>
          <w:tcPr>
            <w:tcW w:w="876" w:type="pct"/>
            <w:shd w:val="clear" w:color="auto" w:fill="auto"/>
          </w:tcPr>
          <w:p w14:paraId="317D6204" w14:textId="77777777" w:rsidR="00BE2D89" w:rsidRPr="004A5D01" w:rsidRDefault="00BE2D89" w:rsidP="00BE2D89">
            <w:pPr>
              <w:rPr>
                <w:rFonts w:ascii="Arial" w:hAnsi="Arial" w:cs="Arial"/>
                <w:sz w:val="18"/>
                <w:szCs w:val="18"/>
              </w:rPr>
            </w:pPr>
            <w:r>
              <w:rPr>
                <w:rFonts w:ascii="Arial" w:hAnsi="Arial" w:cs="Arial"/>
                <w:sz w:val="18"/>
                <w:szCs w:val="18"/>
              </w:rPr>
              <w:t>Delete</w:t>
            </w:r>
          </w:p>
        </w:tc>
        <w:tc>
          <w:tcPr>
            <w:tcW w:w="292" w:type="pct"/>
            <w:shd w:val="clear" w:color="auto" w:fill="auto"/>
          </w:tcPr>
          <w:p w14:paraId="32260EDE"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120" w:type="pct"/>
            <w:shd w:val="clear" w:color="auto" w:fill="auto"/>
          </w:tcPr>
          <w:p w14:paraId="79152533" w14:textId="77777777" w:rsidR="00BE2D89" w:rsidRPr="004A5D01" w:rsidRDefault="00BE2D89" w:rsidP="00BE2D8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89" w:type="pct"/>
            <w:shd w:val="clear" w:color="auto" w:fill="auto"/>
          </w:tcPr>
          <w:p w14:paraId="3B410B77"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1041" w:type="pct"/>
            <w:shd w:val="clear" w:color="auto" w:fill="auto"/>
          </w:tcPr>
          <w:p w14:paraId="4961AA79" w14:textId="77777777" w:rsidR="00BE2D89" w:rsidRPr="004A5D01" w:rsidRDefault="00BE2D89" w:rsidP="00BE2D89">
            <w:pPr>
              <w:rPr>
                <w:rFonts w:ascii="Arial" w:hAnsi="Arial" w:cs="Arial"/>
                <w:sz w:val="18"/>
                <w:szCs w:val="18"/>
              </w:rPr>
            </w:pPr>
            <w:r>
              <w:rPr>
                <w:rFonts w:ascii="Arial" w:hAnsi="Arial" w:cs="Arial"/>
                <w:sz w:val="18"/>
                <w:szCs w:val="18"/>
              </w:rPr>
              <w:t>n/a</w:t>
            </w:r>
          </w:p>
        </w:tc>
        <w:tc>
          <w:tcPr>
            <w:tcW w:w="467" w:type="pct"/>
          </w:tcPr>
          <w:p w14:paraId="42D5C06B" w14:textId="77777777" w:rsidR="00BE2D89" w:rsidRPr="004A5D01" w:rsidRDefault="00BE2D89" w:rsidP="00BE2D89">
            <w:pPr>
              <w:rPr>
                <w:rFonts w:ascii="Arial" w:hAnsi="Arial" w:cs="Arial"/>
                <w:sz w:val="18"/>
                <w:szCs w:val="18"/>
              </w:rPr>
            </w:pPr>
            <w:r>
              <w:rPr>
                <w:rFonts w:ascii="Arial" w:hAnsi="Arial" w:cs="Arial"/>
                <w:sz w:val="18"/>
                <w:szCs w:val="18"/>
              </w:rPr>
              <w:t>N</w:t>
            </w:r>
          </w:p>
        </w:tc>
        <w:tc>
          <w:tcPr>
            <w:tcW w:w="389" w:type="pct"/>
          </w:tcPr>
          <w:p w14:paraId="1D43A842" w14:textId="77777777" w:rsidR="00BE2D89" w:rsidRPr="004A5D01" w:rsidRDefault="00BE2D89" w:rsidP="00BE2D89">
            <w:pPr>
              <w:rPr>
                <w:rFonts w:ascii="Arial" w:hAnsi="Arial" w:cs="Arial"/>
                <w:sz w:val="18"/>
                <w:szCs w:val="18"/>
              </w:rPr>
            </w:pPr>
            <w:r>
              <w:rPr>
                <w:rFonts w:ascii="Arial" w:hAnsi="Arial" w:cs="Arial"/>
                <w:sz w:val="18"/>
                <w:szCs w:val="18"/>
              </w:rPr>
              <w:t>n/a</w:t>
            </w:r>
          </w:p>
        </w:tc>
      </w:tr>
      <w:tr w:rsidR="00BE2D89" w:rsidRPr="004A5D01" w14:paraId="202F5773" w14:textId="77777777" w:rsidTr="00633FF9">
        <w:trPr>
          <w:trHeight w:val="259"/>
        </w:trPr>
        <w:tc>
          <w:tcPr>
            <w:tcW w:w="4144" w:type="pct"/>
            <w:gridSpan w:val="6"/>
            <w:shd w:val="clear" w:color="auto" w:fill="auto"/>
          </w:tcPr>
          <w:p w14:paraId="133447AF" w14:textId="77777777" w:rsidR="00BE2D89" w:rsidRDefault="00BE2D89" w:rsidP="00BE2D89">
            <w:pPr>
              <w:rPr>
                <w:rFonts w:ascii="Arial" w:hAnsi="Arial" w:cs="Arial"/>
                <w:sz w:val="18"/>
                <w:szCs w:val="18"/>
              </w:rPr>
            </w:pPr>
            <w:r w:rsidRPr="009C3BB2">
              <w:rPr>
                <w:rFonts w:ascii="Arial" w:hAnsi="Arial" w:cs="Arial"/>
                <w:sz w:val="18"/>
                <w:szCs w:val="18"/>
              </w:rPr>
              <w:t>Requested Date: dd/mm/yyyy hh:mm:ss</w:t>
            </w:r>
          </w:p>
          <w:p w14:paraId="57AEC829" w14:textId="77777777" w:rsidR="002159AB" w:rsidRPr="009C3BB2" w:rsidRDefault="002159AB" w:rsidP="00BE2D89">
            <w:pPr>
              <w:rPr>
                <w:rFonts w:ascii="Arial" w:hAnsi="Arial" w:cs="Arial"/>
                <w:sz w:val="18"/>
                <w:szCs w:val="18"/>
              </w:rPr>
            </w:pPr>
            <w:r>
              <w:rPr>
                <w:rFonts w:ascii="Arial" w:hAnsi="Arial" w:cs="Arial"/>
                <w:sz w:val="18"/>
                <w:szCs w:val="18"/>
              </w:rPr>
              <w:t>Created By: userid who created the report</w:t>
            </w:r>
          </w:p>
        </w:tc>
        <w:tc>
          <w:tcPr>
            <w:tcW w:w="467" w:type="pct"/>
            <w:shd w:val="clear" w:color="auto" w:fill="auto"/>
          </w:tcPr>
          <w:p w14:paraId="6741A096" w14:textId="77777777" w:rsidR="00BE2D89" w:rsidRPr="004A5D01" w:rsidRDefault="002159AB" w:rsidP="00BE2D89">
            <w:pPr>
              <w:rPr>
                <w:sz w:val="18"/>
                <w:szCs w:val="18"/>
              </w:rPr>
            </w:pPr>
            <w:r>
              <w:rPr>
                <w:sz w:val="18"/>
                <w:szCs w:val="18"/>
              </w:rPr>
              <w:t>N</w:t>
            </w:r>
          </w:p>
        </w:tc>
        <w:tc>
          <w:tcPr>
            <w:tcW w:w="389" w:type="pct"/>
          </w:tcPr>
          <w:p w14:paraId="5BBA9692" w14:textId="77777777" w:rsidR="00BE2D89" w:rsidRPr="004A5D01" w:rsidRDefault="002159AB" w:rsidP="00BE2D89">
            <w:pPr>
              <w:rPr>
                <w:sz w:val="18"/>
                <w:szCs w:val="18"/>
              </w:rPr>
            </w:pPr>
            <w:r>
              <w:rPr>
                <w:sz w:val="18"/>
                <w:szCs w:val="18"/>
              </w:rPr>
              <w:t>n/a</w:t>
            </w:r>
          </w:p>
        </w:tc>
      </w:tr>
    </w:tbl>
    <w:p w14:paraId="533AACA5" w14:textId="77777777" w:rsidR="00325E49" w:rsidRDefault="00325E49" w:rsidP="00325E49">
      <w:pPr>
        <w:pStyle w:val="Heading2"/>
        <w:tabs>
          <w:tab w:val="num" w:pos="993"/>
        </w:tabs>
        <w:ind w:left="0" w:firstLine="0"/>
        <w:sectPr w:rsidR="00325E49" w:rsidSect="00325E49">
          <w:pgSz w:w="15840" w:h="12240" w:orient="landscape"/>
          <w:pgMar w:top="1440" w:right="1440" w:bottom="1440" w:left="1440" w:header="720" w:footer="720" w:gutter="0"/>
          <w:cols w:space="720"/>
          <w:docGrid w:linePitch="360"/>
        </w:sectPr>
      </w:pPr>
    </w:p>
    <w:p w14:paraId="0CFE15EE" w14:textId="74B46E97" w:rsidR="00A07AD3" w:rsidRDefault="00A07AD3" w:rsidP="00A07AD3">
      <w:pPr>
        <w:pStyle w:val="Heading3"/>
        <w:ind w:left="0" w:firstLine="0"/>
      </w:pPr>
      <w:bookmarkStart w:id="1110" w:name="_Toc422842082"/>
      <w:r>
        <w:t>PMUC0</w:t>
      </w:r>
      <w:r w:rsidR="00F718FA">
        <w:t>52</w:t>
      </w:r>
      <w:r>
        <w:t xml:space="preserve"> – Standard Reports – </w:t>
      </w:r>
      <w:del w:id="1111" w:author="Jamal, Zaher CWK" w:date="2015-06-16T17:14:00Z">
        <w:r w:rsidR="003B2D50" w:rsidDel="00A1691E">
          <w:delText>User</w:delText>
        </w:r>
      </w:del>
      <w:ins w:id="1112" w:author="Jamal, Zaher CWK" w:date="2015-06-16T17:14:00Z">
        <w:r w:rsidR="00A1691E">
          <w:t>Member</w:t>
        </w:r>
      </w:ins>
      <w:r>
        <w:t xml:space="preserve"> Switches Summary</w:t>
      </w:r>
      <w:bookmarkEnd w:id="1110"/>
    </w:p>
    <w:p w14:paraId="0A9BF2BA" w14:textId="77777777" w:rsidR="00A07AD3" w:rsidRDefault="00A07AD3" w:rsidP="00A07AD3"/>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81"/>
        <w:gridCol w:w="7869"/>
      </w:tblGrid>
      <w:tr w:rsidR="00A07AD3" w:rsidRPr="005D68D4" w14:paraId="5D029F71" w14:textId="77777777" w:rsidTr="00F66F38">
        <w:tc>
          <w:tcPr>
            <w:tcW w:w="9350" w:type="dxa"/>
            <w:gridSpan w:val="2"/>
            <w:shd w:val="pct20" w:color="auto" w:fill="auto"/>
          </w:tcPr>
          <w:p w14:paraId="1BBB83F1" w14:textId="77777777" w:rsidR="00A07AD3" w:rsidRPr="005D68D4" w:rsidRDefault="00A07AD3" w:rsidP="00792220">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52</w:t>
            </w:r>
          </w:p>
          <w:p w14:paraId="03C17B23" w14:textId="77777777" w:rsidR="00A07AD3" w:rsidRPr="005D68D4" w:rsidRDefault="00A07AD3" w:rsidP="00792220">
            <w:pPr>
              <w:rPr>
                <w:rFonts w:ascii="Arial" w:hAnsi="Arial" w:cs="Arial"/>
                <w:b/>
                <w:bCs/>
                <w:sz w:val="18"/>
                <w:szCs w:val="18"/>
              </w:rPr>
            </w:pPr>
          </w:p>
          <w:p w14:paraId="309DA53D" w14:textId="257CDD9A" w:rsidR="00A07AD3" w:rsidRPr="005D68D4" w:rsidRDefault="00A07AD3" w:rsidP="00792220">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1113" w:author="Jamal, Zaher CWK" w:date="2015-06-16T17:14:00Z">
              <w:r w:rsidR="003B2D50" w:rsidDel="00A1691E">
                <w:rPr>
                  <w:rFonts w:ascii="Arial" w:hAnsi="Arial" w:cs="Arial"/>
                  <w:b/>
                  <w:bCs/>
                  <w:sz w:val="18"/>
                  <w:szCs w:val="18"/>
                </w:rPr>
                <w:delText>User</w:delText>
              </w:r>
            </w:del>
            <w:ins w:id="1114" w:author="Jamal, Zaher CWK" w:date="2015-06-16T17:14:00Z">
              <w:r w:rsidR="00A1691E">
                <w:rPr>
                  <w:rFonts w:ascii="Arial" w:hAnsi="Arial" w:cs="Arial"/>
                  <w:b/>
                  <w:bCs/>
                  <w:sz w:val="18"/>
                  <w:szCs w:val="18"/>
                </w:rPr>
                <w:t>Member</w:t>
              </w:r>
            </w:ins>
            <w:r>
              <w:rPr>
                <w:rFonts w:ascii="Arial" w:hAnsi="Arial" w:cs="Arial"/>
                <w:b/>
                <w:bCs/>
                <w:sz w:val="18"/>
                <w:szCs w:val="18"/>
              </w:rPr>
              <w:t xml:space="preserve"> Switches Summary Report</w:t>
            </w:r>
          </w:p>
          <w:p w14:paraId="2AD8DF7E" w14:textId="77777777" w:rsidR="00A07AD3" w:rsidRPr="005D68D4" w:rsidRDefault="00A07AD3" w:rsidP="00792220">
            <w:pPr>
              <w:rPr>
                <w:rFonts w:ascii="Arial" w:hAnsi="Arial" w:cs="Arial"/>
                <w:b/>
                <w:sz w:val="18"/>
                <w:szCs w:val="18"/>
              </w:rPr>
            </w:pPr>
          </w:p>
        </w:tc>
      </w:tr>
      <w:tr w:rsidR="00A07AD3" w:rsidRPr="005D68D4" w14:paraId="3F051E5F" w14:textId="77777777" w:rsidTr="00F66F38">
        <w:tc>
          <w:tcPr>
            <w:tcW w:w="1481" w:type="dxa"/>
            <w:shd w:val="pct20" w:color="auto" w:fill="auto"/>
          </w:tcPr>
          <w:p w14:paraId="48AB9482"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Summary</w:t>
            </w:r>
          </w:p>
          <w:p w14:paraId="796D0CA0" w14:textId="77777777" w:rsidR="00A07AD3" w:rsidRPr="005D68D4" w:rsidRDefault="00A07AD3" w:rsidP="00792220">
            <w:pPr>
              <w:rPr>
                <w:rFonts w:ascii="Arial" w:hAnsi="Arial" w:cs="Arial"/>
                <w:b/>
                <w:bCs/>
                <w:sz w:val="18"/>
                <w:szCs w:val="18"/>
              </w:rPr>
            </w:pPr>
          </w:p>
        </w:tc>
        <w:tc>
          <w:tcPr>
            <w:tcW w:w="7869" w:type="dxa"/>
            <w:shd w:val="clear" w:color="auto" w:fill="auto"/>
          </w:tcPr>
          <w:p w14:paraId="678A4850" w14:textId="4906A354" w:rsidR="00A07AD3" w:rsidRPr="009E3CE8" w:rsidRDefault="00A07AD3" w:rsidP="00792220">
            <w:pPr>
              <w:rPr>
                <w:rFonts w:ascii="Arial" w:hAnsi="Arial" w:cs="Arial"/>
                <w:sz w:val="18"/>
                <w:szCs w:val="18"/>
              </w:rPr>
            </w:pPr>
            <w:r>
              <w:rPr>
                <w:rFonts w:ascii="Arial" w:hAnsi="Arial" w:cs="Arial"/>
                <w:sz w:val="18"/>
                <w:szCs w:val="18"/>
              </w:rPr>
              <w:t xml:space="preserve">Items required to produce and view a </w:t>
            </w:r>
            <w:del w:id="1115" w:author="Jamal, Zaher CWK" w:date="2015-06-16T17:14:00Z">
              <w:r w:rsidR="003B2D50" w:rsidDel="00A1691E">
                <w:rPr>
                  <w:rFonts w:ascii="Arial" w:hAnsi="Arial" w:cs="Arial"/>
                  <w:sz w:val="18"/>
                  <w:szCs w:val="18"/>
                </w:rPr>
                <w:delText>User</w:delText>
              </w:r>
            </w:del>
            <w:ins w:id="1116" w:author="Jamal, Zaher CWK" w:date="2015-06-16T17:14:00Z">
              <w:r w:rsidR="00A1691E">
                <w:rPr>
                  <w:rFonts w:ascii="Arial" w:hAnsi="Arial" w:cs="Arial"/>
                  <w:sz w:val="18"/>
                  <w:szCs w:val="18"/>
                </w:rPr>
                <w:t>Member</w:t>
              </w:r>
            </w:ins>
            <w:r>
              <w:rPr>
                <w:rFonts w:ascii="Arial" w:hAnsi="Arial" w:cs="Arial"/>
                <w:sz w:val="18"/>
                <w:szCs w:val="18"/>
              </w:rPr>
              <w:t xml:space="preserve"> Switches Summary Report</w:t>
            </w:r>
          </w:p>
        </w:tc>
      </w:tr>
      <w:tr w:rsidR="00A07AD3" w:rsidRPr="005D68D4" w14:paraId="6E38B143" w14:textId="77777777" w:rsidTr="00F66F38">
        <w:tc>
          <w:tcPr>
            <w:tcW w:w="1481" w:type="dxa"/>
            <w:shd w:val="pct20" w:color="auto" w:fill="auto"/>
          </w:tcPr>
          <w:p w14:paraId="426AFF46"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Actor</w:t>
            </w:r>
          </w:p>
          <w:p w14:paraId="1DCFF553" w14:textId="77777777" w:rsidR="00A07AD3" w:rsidRPr="005D68D4" w:rsidRDefault="00A07AD3" w:rsidP="00792220">
            <w:pPr>
              <w:rPr>
                <w:rFonts w:ascii="Arial" w:hAnsi="Arial" w:cs="Arial"/>
                <w:bCs/>
                <w:color w:val="FF0000"/>
                <w:sz w:val="18"/>
                <w:szCs w:val="18"/>
              </w:rPr>
            </w:pPr>
          </w:p>
        </w:tc>
        <w:tc>
          <w:tcPr>
            <w:tcW w:w="7869" w:type="dxa"/>
            <w:shd w:val="clear" w:color="auto" w:fill="auto"/>
          </w:tcPr>
          <w:p w14:paraId="4E034346" w14:textId="0E4715F9" w:rsidR="00A07AD3" w:rsidRPr="005D68D4" w:rsidRDefault="00DB2F0C" w:rsidP="00792220">
            <w:pPr>
              <w:rPr>
                <w:rFonts w:ascii="Arial" w:hAnsi="Arial" w:cs="Arial"/>
                <w:sz w:val="18"/>
                <w:szCs w:val="18"/>
              </w:rPr>
            </w:pPr>
            <w:r>
              <w:rPr>
                <w:rFonts w:ascii="Arial" w:hAnsi="Arial" w:cs="Arial"/>
                <w:sz w:val="18"/>
                <w:szCs w:val="18"/>
              </w:rPr>
              <w:t>PlanManager</w:t>
            </w:r>
            <w:r w:rsidR="00A07AD3" w:rsidRPr="007702FC">
              <w:rPr>
                <w:rFonts w:ascii="Arial" w:hAnsi="Arial" w:cs="Arial"/>
                <w:sz w:val="18"/>
                <w:szCs w:val="18"/>
              </w:rPr>
              <w:t xml:space="preserve"> User</w:t>
            </w:r>
          </w:p>
        </w:tc>
      </w:tr>
      <w:tr w:rsidR="00A07AD3" w:rsidRPr="005D68D4" w14:paraId="3386D292" w14:textId="77777777" w:rsidTr="00F66F38">
        <w:tc>
          <w:tcPr>
            <w:tcW w:w="1481" w:type="dxa"/>
            <w:shd w:val="pct20" w:color="auto" w:fill="auto"/>
          </w:tcPr>
          <w:p w14:paraId="0FF55992"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Trigger</w:t>
            </w:r>
          </w:p>
          <w:p w14:paraId="5279DDD3" w14:textId="77777777" w:rsidR="00A07AD3" w:rsidRPr="005D68D4" w:rsidRDefault="00A07AD3" w:rsidP="00792220">
            <w:pPr>
              <w:rPr>
                <w:rFonts w:ascii="Arial" w:hAnsi="Arial" w:cs="Arial"/>
                <w:b/>
                <w:bCs/>
                <w:sz w:val="18"/>
                <w:szCs w:val="18"/>
              </w:rPr>
            </w:pPr>
          </w:p>
        </w:tc>
        <w:tc>
          <w:tcPr>
            <w:tcW w:w="7869" w:type="dxa"/>
            <w:shd w:val="clear" w:color="auto" w:fill="auto"/>
          </w:tcPr>
          <w:p w14:paraId="283FD2CD" w14:textId="11D8D301" w:rsidR="00A07AD3" w:rsidRPr="005D68D4" w:rsidRDefault="00A07AD3" w:rsidP="00792220">
            <w:pPr>
              <w:rPr>
                <w:rFonts w:ascii="Arial" w:hAnsi="Arial" w:cs="Arial"/>
                <w:sz w:val="18"/>
                <w:szCs w:val="18"/>
              </w:rPr>
            </w:pPr>
            <w:r>
              <w:rPr>
                <w:rFonts w:ascii="Arial" w:hAnsi="Arial" w:cs="Arial"/>
                <w:sz w:val="18"/>
                <w:szCs w:val="18"/>
              </w:rPr>
              <w:t>User selecting “</w:t>
            </w:r>
            <w:del w:id="1117" w:author="Jamal, Zaher CWK" w:date="2015-06-16T17:14:00Z">
              <w:r w:rsidR="003B2D50" w:rsidDel="00A1691E">
                <w:rPr>
                  <w:rFonts w:ascii="Arial" w:hAnsi="Arial" w:cs="Arial"/>
                  <w:sz w:val="18"/>
                  <w:szCs w:val="18"/>
                </w:rPr>
                <w:delText>User</w:delText>
              </w:r>
            </w:del>
            <w:ins w:id="1118" w:author="Jamal, Zaher CWK" w:date="2015-06-16T17:14:00Z">
              <w:r w:rsidR="00A1691E">
                <w:rPr>
                  <w:rFonts w:ascii="Arial" w:hAnsi="Arial" w:cs="Arial"/>
                  <w:sz w:val="18"/>
                  <w:szCs w:val="18"/>
                </w:rPr>
                <w:t>Member</w:t>
              </w:r>
            </w:ins>
            <w:r w:rsidR="00224935">
              <w:rPr>
                <w:rFonts w:ascii="Arial" w:hAnsi="Arial" w:cs="Arial"/>
                <w:sz w:val="18"/>
                <w:szCs w:val="18"/>
              </w:rPr>
              <w:t xml:space="preserve"> </w:t>
            </w:r>
            <w:r>
              <w:rPr>
                <w:rFonts w:ascii="Arial" w:hAnsi="Arial" w:cs="Arial"/>
                <w:sz w:val="18"/>
                <w:szCs w:val="18"/>
              </w:rPr>
              <w:t>Switches Summary Report” from the Select a Report pull down list</w:t>
            </w:r>
          </w:p>
        </w:tc>
      </w:tr>
      <w:tr w:rsidR="00A07AD3" w:rsidRPr="005D68D4" w14:paraId="4864FE0A" w14:textId="77777777" w:rsidTr="00F66F38">
        <w:tc>
          <w:tcPr>
            <w:tcW w:w="1481" w:type="dxa"/>
            <w:shd w:val="pct20" w:color="auto" w:fill="auto"/>
          </w:tcPr>
          <w:p w14:paraId="56490B8C"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Pre- conditions</w:t>
            </w:r>
          </w:p>
          <w:p w14:paraId="4B4CD1E6" w14:textId="77777777" w:rsidR="00A07AD3" w:rsidRPr="005D68D4" w:rsidRDefault="00A07AD3" w:rsidP="00792220">
            <w:pPr>
              <w:rPr>
                <w:rFonts w:ascii="Arial" w:hAnsi="Arial" w:cs="Arial"/>
                <w:bCs/>
                <w:color w:val="FF0000"/>
                <w:sz w:val="18"/>
                <w:szCs w:val="18"/>
              </w:rPr>
            </w:pPr>
          </w:p>
        </w:tc>
        <w:tc>
          <w:tcPr>
            <w:tcW w:w="7869" w:type="dxa"/>
            <w:shd w:val="clear" w:color="auto" w:fill="auto"/>
          </w:tcPr>
          <w:p w14:paraId="5D1D4ECD" w14:textId="77777777" w:rsidR="00A07AD3" w:rsidRPr="00FF3E36" w:rsidRDefault="00A07AD3" w:rsidP="00792220">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A07AD3" w:rsidRPr="005D68D4" w14:paraId="0862212C" w14:textId="77777777" w:rsidTr="00F66F38">
        <w:tc>
          <w:tcPr>
            <w:tcW w:w="1481" w:type="dxa"/>
            <w:shd w:val="pct20" w:color="auto" w:fill="auto"/>
          </w:tcPr>
          <w:p w14:paraId="6572B13A"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Post –conditions</w:t>
            </w:r>
          </w:p>
          <w:p w14:paraId="7C05F7FA" w14:textId="77777777" w:rsidR="00A07AD3" w:rsidRPr="005D68D4" w:rsidRDefault="00A07AD3" w:rsidP="00792220">
            <w:pPr>
              <w:rPr>
                <w:rFonts w:ascii="Arial" w:hAnsi="Arial" w:cs="Arial"/>
                <w:b/>
                <w:bCs/>
                <w:sz w:val="18"/>
                <w:szCs w:val="18"/>
              </w:rPr>
            </w:pPr>
          </w:p>
        </w:tc>
        <w:tc>
          <w:tcPr>
            <w:tcW w:w="7869" w:type="dxa"/>
            <w:shd w:val="clear" w:color="auto" w:fill="auto"/>
          </w:tcPr>
          <w:p w14:paraId="0C071FF8" w14:textId="5B09EA2A" w:rsidR="00A07AD3" w:rsidRPr="005D68D4" w:rsidRDefault="00A07AD3" w:rsidP="00792220">
            <w:pPr>
              <w:rPr>
                <w:rFonts w:ascii="Arial" w:hAnsi="Arial" w:cs="Arial"/>
                <w:sz w:val="18"/>
                <w:szCs w:val="18"/>
              </w:rPr>
            </w:pPr>
            <w:r>
              <w:rPr>
                <w:rFonts w:ascii="Arial" w:hAnsi="Arial" w:cs="Arial"/>
                <w:sz w:val="18"/>
                <w:szCs w:val="18"/>
              </w:rPr>
              <w:t>The “</w:t>
            </w:r>
            <w:del w:id="1119" w:author="Jamal, Zaher CWK" w:date="2015-06-16T17:15:00Z">
              <w:r w:rsidR="003B2D50" w:rsidDel="00A1691E">
                <w:rPr>
                  <w:rFonts w:ascii="Arial" w:hAnsi="Arial" w:cs="Arial"/>
                  <w:sz w:val="18"/>
                  <w:szCs w:val="18"/>
                </w:rPr>
                <w:delText>User</w:delText>
              </w:r>
            </w:del>
            <w:ins w:id="1120" w:author="Jamal, Zaher CWK" w:date="2015-06-16T17:15:00Z">
              <w:r w:rsidR="00A1691E">
                <w:rPr>
                  <w:rFonts w:ascii="Arial" w:hAnsi="Arial" w:cs="Arial"/>
                  <w:sz w:val="18"/>
                  <w:szCs w:val="18"/>
                </w:rPr>
                <w:t>Member</w:t>
              </w:r>
            </w:ins>
            <w:r w:rsidR="00224935">
              <w:rPr>
                <w:rFonts w:ascii="Arial" w:hAnsi="Arial" w:cs="Arial"/>
                <w:sz w:val="18"/>
                <w:szCs w:val="18"/>
              </w:rPr>
              <w:t xml:space="preserve"> </w:t>
            </w:r>
            <w:r>
              <w:rPr>
                <w:rFonts w:ascii="Arial" w:hAnsi="Arial" w:cs="Arial"/>
                <w:sz w:val="18"/>
                <w:szCs w:val="18"/>
              </w:rPr>
              <w:t>Switch</w:t>
            </w:r>
            <w:r w:rsidR="00224935">
              <w:rPr>
                <w:rFonts w:ascii="Arial" w:hAnsi="Arial" w:cs="Arial"/>
                <w:sz w:val="18"/>
                <w:szCs w:val="18"/>
              </w:rPr>
              <w:t>es</w:t>
            </w:r>
            <w:r>
              <w:rPr>
                <w:rFonts w:ascii="Arial" w:hAnsi="Arial" w:cs="Arial"/>
                <w:sz w:val="18"/>
                <w:szCs w:val="18"/>
              </w:rPr>
              <w:t xml:space="preserve"> Summary” standard report is produced</w:t>
            </w:r>
          </w:p>
        </w:tc>
      </w:tr>
      <w:tr w:rsidR="00A07AD3" w:rsidRPr="005D68D4" w14:paraId="74427012" w14:textId="77777777" w:rsidTr="00F66F38">
        <w:tc>
          <w:tcPr>
            <w:tcW w:w="1481" w:type="dxa"/>
            <w:shd w:val="pct20" w:color="auto" w:fill="auto"/>
          </w:tcPr>
          <w:p w14:paraId="379F51AD"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Frequency</w:t>
            </w:r>
          </w:p>
        </w:tc>
        <w:tc>
          <w:tcPr>
            <w:tcW w:w="7869" w:type="dxa"/>
            <w:shd w:val="clear" w:color="auto" w:fill="auto"/>
          </w:tcPr>
          <w:p w14:paraId="760D38A1" w14:textId="77777777" w:rsidR="00A07AD3" w:rsidRPr="005D68D4" w:rsidRDefault="00A07AD3" w:rsidP="00792220">
            <w:pPr>
              <w:rPr>
                <w:rFonts w:ascii="Arial" w:hAnsi="Arial" w:cs="Arial"/>
                <w:sz w:val="18"/>
                <w:szCs w:val="18"/>
              </w:rPr>
            </w:pPr>
            <w:r>
              <w:rPr>
                <w:rFonts w:ascii="Arial" w:hAnsi="Arial" w:cs="Arial"/>
                <w:sz w:val="18"/>
                <w:szCs w:val="18"/>
              </w:rPr>
              <w:t>Adhoc</w:t>
            </w:r>
          </w:p>
        </w:tc>
      </w:tr>
      <w:tr w:rsidR="00BE72F8" w:rsidRPr="005D68D4" w14:paraId="5461B79C" w14:textId="77777777" w:rsidTr="00F66F38">
        <w:tc>
          <w:tcPr>
            <w:tcW w:w="1481" w:type="dxa"/>
            <w:shd w:val="pct20" w:color="auto" w:fill="auto"/>
          </w:tcPr>
          <w:p w14:paraId="33D25ED9" w14:textId="77777777" w:rsidR="00BE72F8" w:rsidRPr="005D68D4" w:rsidRDefault="00BE72F8" w:rsidP="00792220">
            <w:pPr>
              <w:rPr>
                <w:rFonts w:ascii="Arial" w:hAnsi="Arial" w:cs="Arial"/>
                <w:b/>
                <w:bCs/>
                <w:sz w:val="18"/>
                <w:szCs w:val="18"/>
              </w:rPr>
            </w:pPr>
            <w:r>
              <w:rPr>
                <w:rFonts w:ascii="Arial" w:hAnsi="Arial" w:cs="Arial"/>
                <w:b/>
                <w:bCs/>
                <w:sz w:val="18"/>
                <w:szCs w:val="18"/>
              </w:rPr>
              <w:t>Priority</w:t>
            </w:r>
          </w:p>
        </w:tc>
        <w:tc>
          <w:tcPr>
            <w:tcW w:w="7869" w:type="dxa"/>
            <w:shd w:val="clear" w:color="auto" w:fill="auto"/>
          </w:tcPr>
          <w:p w14:paraId="288D6B7F" w14:textId="77777777" w:rsidR="00BE72F8" w:rsidRDefault="00BE72F8" w:rsidP="00792220">
            <w:pPr>
              <w:rPr>
                <w:rFonts w:ascii="Arial" w:hAnsi="Arial" w:cs="Arial"/>
                <w:sz w:val="18"/>
                <w:szCs w:val="18"/>
              </w:rPr>
            </w:pPr>
            <w:r>
              <w:rPr>
                <w:rFonts w:ascii="Arial" w:hAnsi="Arial" w:cs="Arial"/>
                <w:sz w:val="18"/>
                <w:szCs w:val="18"/>
              </w:rPr>
              <w:t>Priority No 7</w:t>
            </w:r>
          </w:p>
        </w:tc>
      </w:tr>
      <w:tr w:rsidR="00A07AD3" w:rsidRPr="005D68D4" w14:paraId="029FD12D" w14:textId="77777777" w:rsidTr="00F66F38">
        <w:tc>
          <w:tcPr>
            <w:tcW w:w="1481" w:type="dxa"/>
            <w:shd w:val="pct20" w:color="auto" w:fill="auto"/>
          </w:tcPr>
          <w:p w14:paraId="43CDB8A8"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Basic Course of Action</w:t>
            </w:r>
          </w:p>
          <w:p w14:paraId="4631EED4" w14:textId="77777777" w:rsidR="00A07AD3" w:rsidRPr="005D68D4" w:rsidRDefault="00A07AD3" w:rsidP="00792220">
            <w:pPr>
              <w:rPr>
                <w:rFonts w:ascii="Arial" w:hAnsi="Arial" w:cs="Arial"/>
                <w:b/>
                <w:bCs/>
                <w:sz w:val="18"/>
                <w:szCs w:val="18"/>
              </w:rPr>
            </w:pPr>
          </w:p>
          <w:p w14:paraId="04A42724" w14:textId="77777777" w:rsidR="00A07AD3" w:rsidRPr="005D68D4" w:rsidRDefault="00A07AD3" w:rsidP="00792220">
            <w:pPr>
              <w:rPr>
                <w:rFonts w:ascii="Arial" w:hAnsi="Arial" w:cs="Arial"/>
                <w:b/>
                <w:bCs/>
                <w:sz w:val="18"/>
                <w:szCs w:val="18"/>
              </w:rPr>
            </w:pPr>
          </w:p>
        </w:tc>
        <w:tc>
          <w:tcPr>
            <w:tcW w:w="7869" w:type="dxa"/>
            <w:shd w:val="clear" w:color="auto" w:fill="auto"/>
          </w:tcPr>
          <w:p w14:paraId="287E47AD" w14:textId="77777777" w:rsidR="00A07AD3" w:rsidRPr="00DB4E5F" w:rsidRDefault="00A07AD3" w:rsidP="004E06BD">
            <w:pPr>
              <w:numPr>
                <w:ilvl w:val="0"/>
                <w:numId w:val="137"/>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0F908926" w14:textId="77777777" w:rsidR="00A07AD3" w:rsidRPr="00DB4E5F" w:rsidRDefault="00A07AD3" w:rsidP="004E06BD">
            <w:pPr>
              <w:numPr>
                <w:ilvl w:val="0"/>
                <w:numId w:val="137"/>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36EA2D5A" w14:textId="77777777" w:rsidR="00A07AD3" w:rsidRPr="00DB4E5F" w:rsidRDefault="00A07AD3" w:rsidP="004E06BD">
            <w:pPr>
              <w:numPr>
                <w:ilvl w:val="0"/>
                <w:numId w:val="137"/>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50DAB886" w14:textId="77777777" w:rsidR="00A07AD3" w:rsidRPr="00DB4E5F" w:rsidRDefault="00A07AD3" w:rsidP="004E06BD">
            <w:pPr>
              <w:numPr>
                <w:ilvl w:val="0"/>
                <w:numId w:val="137"/>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71E5DCEB" w14:textId="77777777" w:rsidR="00A07AD3" w:rsidRPr="00DB4E5F" w:rsidRDefault="00A07AD3" w:rsidP="004E06BD">
            <w:pPr>
              <w:numPr>
                <w:ilvl w:val="0"/>
                <w:numId w:val="137"/>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“Switch Summary” report from the list</w:t>
            </w:r>
          </w:p>
          <w:p w14:paraId="1A592753" w14:textId="77777777" w:rsidR="00A07AD3" w:rsidRPr="00DB4E5F" w:rsidRDefault="00A07AD3" w:rsidP="004E06BD">
            <w:pPr>
              <w:numPr>
                <w:ilvl w:val="0"/>
                <w:numId w:val="137"/>
              </w:numPr>
              <w:rPr>
                <w:rFonts w:ascii="Arial" w:hAnsi="Arial" w:cs="Arial"/>
                <w:sz w:val="18"/>
                <w:szCs w:val="18"/>
              </w:rPr>
            </w:pPr>
            <w:r>
              <w:rPr>
                <w:rFonts w:ascii="Arial" w:hAnsi="Arial" w:cs="Arial"/>
                <w:sz w:val="18"/>
                <w:szCs w:val="18"/>
              </w:rPr>
              <w:t>The system displays the “Default Scope” for the report</w:t>
            </w:r>
          </w:p>
          <w:p w14:paraId="694649AE"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user accepts the “Default Scope” and selects Continue</w:t>
            </w:r>
          </w:p>
          <w:p w14:paraId="488590B2" w14:textId="77777777" w:rsidR="00A07AD3" w:rsidRDefault="00A07AD3" w:rsidP="004E06BD">
            <w:pPr>
              <w:numPr>
                <w:ilvl w:val="0"/>
                <w:numId w:val="137"/>
              </w:numPr>
              <w:rPr>
                <w:rFonts w:ascii="Arial" w:hAnsi="Arial" w:cs="Arial"/>
                <w:sz w:val="18"/>
                <w:szCs w:val="18"/>
              </w:rPr>
            </w:pPr>
            <w:r>
              <w:rPr>
                <w:rFonts w:ascii="Arial" w:hAnsi="Arial" w:cs="Arial"/>
                <w:sz w:val="18"/>
                <w:szCs w:val="18"/>
              </w:rPr>
              <w:t xml:space="preserve">The system displays the “Default Filter” for the report </w:t>
            </w:r>
          </w:p>
          <w:p w14:paraId="470CD980"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user accepts the “Default Filter and selects Continue</w:t>
            </w:r>
          </w:p>
          <w:p w14:paraId="5300DF5C"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system displays the date range options</w:t>
            </w:r>
          </w:p>
          <w:p w14:paraId="6385C0C9"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user selects/enters a date range for the report and selects “Request Report”</w:t>
            </w:r>
          </w:p>
          <w:p w14:paraId="1D41BC3C"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7DDEFBC5" w14:textId="77777777" w:rsidR="00A07AD3" w:rsidRDefault="00A07AD3" w:rsidP="004E06BD">
            <w:pPr>
              <w:numPr>
                <w:ilvl w:val="0"/>
                <w:numId w:val="137"/>
              </w:numPr>
              <w:rPr>
                <w:rFonts w:ascii="Arial" w:hAnsi="Arial" w:cs="Arial"/>
                <w:sz w:val="18"/>
                <w:szCs w:val="18"/>
              </w:rPr>
            </w:pPr>
            <w:r>
              <w:rPr>
                <w:rFonts w:ascii="Arial" w:hAnsi="Arial" w:cs="Arial"/>
                <w:sz w:val="18"/>
                <w:szCs w:val="18"/>
              </w:rPr>
              <w:t>The user selects View Report</w:t>
            </w:r>
          </w:p>
          <w:p w14:paraId="6E6DBAB0" w14:textId="77777777" w:rsidR="00A07AD3" w:rsidRPr="005D68D4" w:rsidRDefault="00A07AD3" w:rsidP="004E06BD">
            <w:pPr>
              <w:numPr>
                <w:ilvl w:val="0"/>
                <w:numId w:val="137"/>
              </w:numPr>
              <w:rPr>
                <w:rFonts w:ascii="Arial" w:hAnsi="Arial" w:cs="Arial"/>
                <w:sz w:val="18"/>
                <w:szCs w:val="18"/>
              </w:rPr>
            </w:pPr>
            <w:r>
              <w:rPr>
                <w:rFonts w:ascii="Arial" w:hAnsi="Arial" w:cs="Arial"/>
                <w:sz w:val="18"/>
                <w:szCs w:val="18"/>
              </w:rPr>
              <w:t>The system displays the report as specified</w:t>
            </w:r>
          </w:p>
        </w:tc>
      </w:tr>
      <w:tr w:rsidR="00A07AD3" w:rsidRPr="005D68D4" w14:paraId="4F08654D" w14:textId="77777777" w:rsidTr="00F66F38">
        <w:tc>
          <w:tcPr>
            <w:tcW w:w="1481" w:type="dxa"/>
            <w:shd w:val="pct20" w:color="auto" w:fill="auto"/>
          </w:tcPr>
          <w:p w14:paraId="482859BA" w14:textId="77777777" w:rsidR="00A07AD3" w:rsidRPr="005D68D4" w:rsidRDefault="00A07AD3" w:rsidP="00792220">
            <w:pPr>
              <w:rPr>
                <w:rFonts w:ascii="Arial" w:hAnsi="Arial" w:cs="Arial"/>
                <w:b/>
                <w:bCs/>
                <w:sz w:val="18"/>
                <w:szCs w:val="18"/>
              </w:rPr>
            </w:pPr>
            <w:r w:rsidRPr="005D68D4">
              <w:rPr>
                <w:rFonts w:ascii="Arial" w:hAnsi="Arial" w:cs="Arial"/>
                <w:b/>
                <w:bCs/>
                <w:sz w:val="18"/>
                <w:szCs w:val="18"/>
              </w:rPr>
              <w:t>Alternate scenario extensions</w:t>
            </w:r>
          </w:p>
          <w:p w14:paraId="4F071F1F" w14:textId="77777777" w:rsidR="00A07AD3" w:rsidRPr="005D68D4" w:rsidRDefault="00A07AD3" w:rsidP="00792220">
            <w:pPr>
              <w:rPr>
                <w:rFonts w:ascii="Arial" w:hAnsi="Arial" w:cs="Arial"/>
                <w:b/>
                <w:bCs/>
                <w:sz w:val="18"/>
                <w:szCs w:val="18"/>
              </w:rPr>
            </w:pPr>
          </w:p>
          <w:p w14:paraId="5F41BDFA" w14:textId="77777777" w:rsidR="00A07AD3" w:rsidRPr="005D68D4" w:rsidRDefault="00A07AD3" w:rsidP="00792220">
            <w:pPr>
              <w:rPr>
                <w:rFonts w:ascii="Arial" w:hAnsi="Arial" w:cs="Arial"/>
                <w:b/>
                <w:bCs/>
                <w:sz w:val="18"/>
                <w:szCs w:val="18"/>
              </w:rPr>
            </w:pPr>
          </w:p>
        </w:tc>
        <w:tc>
          <w:tcPr>
            <w:tcW w:w="7869" w:type="dxa"/>
            <w:shd w:val="clear" w:color="auto" w:fill="auto"/>
          </w:tcPr>
          <w:p w14:paraId="7822183A" w14:textId="77777777" w:rsidR="00A07AD3" w:rsidRPr="005D68D4" w:rsidRDefault="00A07AD3" w:rsidP="00792220">
            <w:pPr>
              <w:rPr>
                <w:rFonts w:ascii="Arial" w:hAnsi="Arial" w:cs="Arial"/>
                <w:sz w:val="18"/>
                <w:szCs w:val="18"/>
              </w:rPr>
            </w:pPr>
          </w:p>
        </w:tc>
      </w:tr>
      <w:tr w:rsidR="00F66F38" w:rsidRPr="005D68D4" w14:paraId="763A6C0C" w14:textId="77777777" w:rsidTr="00F66F38">
        <w:tc>
          <w:tcPr>
            <w:tcW w:w="1481" w:type="dxa"/>
            <w:shd w:val="pct20" w:color="auto" w:fill="auto"/>
          </w:tcPr>
          <w:p w14:paraId="1211B8E3" w14:textId="7EAF7C25"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869" w:type="dxa"/>
            <w:shd w:val="clear" w:color="auto" w:fill="auto"/>
          </w:tcPr>
          <w:p w14:paraId="2D3AA522" w14:textId="77777777" w:rsidR="00F66F38" w:rsidRDefault="00F66F38" w:rsidP="00F66F38">
            <w:pPr>
              <w:rPr>
                <w:rFonts w:ascii="Arial" w:hAnsi="Arial" w:cs="Arial"/>
                <w:sz w:val="18"/>
                <w:szCs w:val="18"/>
              </w:rPr>
            </w:pPr>
            <w:r>
              <w:rPr>
                <w:rFonts w:ascii="Arial" w:hAnsi="Arial" w:cs="Arial"/>
                <w:sz w:val="18"/>
                <w:szCs w:val="18"/>
              </w:rPr>
              <w:t>Excel</w:t>
            </w:r>
          </w:p>
          <w:p w14:paraId="4CEE8A3F" w14:textId="77777777" w:rsidR="00F66F38" w:rsidRPr="005D68D4" w:rsidRDefault="00F66F38" w:rsidP="00F66F38">
            <w:pPr>
              <w:rPr>
                <w:rFonts w:ascii="Arial" w:hAnsi="Arial" w:cs="Arial"/>
                <w:sz w:val="18"/>
                <w:szCs w:val="18"/>
              </w:rPr>
            </w:pPr>
          </w:p>
        </w:tc>
      </w:tr>
      <w:tr w:rsidR="00F66F38" w:rsidRPr="005D68D4" w14:paraId="516B2B3F" w14:textId="77777777" w:rsidTr="00F66F38">
        <w:tc>
          <w:tcPr>
            <w:tcW w:w="1481" w:type="dxa"/>
            <w:shd w:val="pct20" w:color="auto" w:fill="auto"/>
          </w:tcPr>
          <w:p w14:paraId="01E4B948" w14:textId="3DDDCF69"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869" w:type="dxa"/>
            <w:shd w:val="clear" w:color="auto" w:fill="auto"/>
          </w:tcPr>
          <w:p w14:paraId="3EA4C01F" w14:textId="417C7EC0" w:rsidR="00F66F38" w:rsidRPr="005D68D4" w:rsidRDefault="00F66F38" w:rsidP="00F66F38">
            <w:pPr>
              <w:rPr>
                <w:rFonts w:ascii="Arial" w:hAnsi="Arial" w:cs="Arial"/>
                <w:sz w:val="18"/>
                <w:szCs w:val="18"/>
              </w:rPr>
            </w:pPr>
            <w:r w:rsidRPr="00F66F38">
              <w:rPr>
                <w:rFonts w:ascii="Arial" w:hAnsi="Arial" w:cs="Arial"/>
                <w:sz w:val="18"/>
                <w:szCs w:val="18"/>
              </w:rPr>
              <w:t>Age/Gender/TRA/Investment Style/Date Joined Scheme/Account Status Group/Registered for TP</w:t>
            </w:r>
          </w:p>
        </w:tc>
      </w:tr>
      <w:tr w:rsidR="00F66F38" w:rsidRPr="005D68D4" w14:paraId="528062F3" w14:textId="77777777" w:rsidTr="00F66F38">
        <w:trPr>
          <w:trHeight w:val="683"/>
        </w:trPr>
        <w:tc>
          <w:tcPr>
            <w:tcW w:w="1481" w:type="dxa"/>
            <w:shd w:val="pct20" w:color="auto" w:fill="auto"/>
          </w:tcPr>
          <w:p w14:paraId="10231B1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2DD3B65F" w14:textId="77777777" w:rsidR="00F66F38" w:rsidRPr="005D68D4" w:rsidRDefault="00F66F38" w:rsidP="00F66F38">
            <w:pPr>
              <w:rPr>
                <w:rFonts w:ascii="Arial" w:hAnsi="Arial" w:cs="Arial"/>
                <w:b/>
                <w:bCs/>
                <w:sz w:val="18"/>
                <w:szCs w:val="18"/>
              </w:rPr>
            </w:pPr>
          </w:p>
        </w:tc>
        <w:tc>
          <w:tcPr>
            <w:tcW w:w="7869" w:type="dxa"/>
            <w:shd w:val="clear" w:color="auto" w:fill="auto"/>
          </w:tcPr>
          <w:p w14:paraId="2E083301"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0B9974B3" w14:textId="77777777" w:rsidR="00F66F38" w:rsidRDefault="00F66F38" w:rsidP="00F66F38">
            <w:pPr>
              <w:rPr>
                <w:rFonts w:ascii="Arial" w:hAnsi="Arial" w:cs="Arial"/>
                <w:sz w:val="18"/>
                <w:szCs w:val="18"/>
              </w:rPr>
            </w:pPr>
          </w:p>
          <w:p w14:paraId="191EA782" w14:textId="77777777" w:rsidR="00F66F38" w:rsidRDefault="00F66F38" w:rsidP="00F66F38">
            <w:pPr>
              <w:rPr>
                <w:rFonts w:ascii="Arial" w:hAnsi="Arial" w:cs="Arial"/>
                <w:sz w:val="18"/>
                <w:szCs w:val="18"/>
              </w:rPr>
            </w:pPr>
            <w:r>
              <w:rPr>
                <w:rFonts w:ascii="Arial" w:hAnsi="Arial" w:cs="Arial"/>
                <w:sz w:val="18"/>
                <w:szCs w:val="18"/>
              </w:rPr>
              <w:t>The default scope linked to the “Switch Summary” should be “Current Scheme” this should mean that the report is run for the scheme that the user is logged in as.  No lower level permissions should apply.</w:t>
            </w:r>
          </w:p>
          <w:p w14:paraId="480CEDB5" w14:textId="77777777" w:rsidR="00F66F38" w:rsidRDefault="00F66F38" w:rsidP="00F66F38">
            <w:pPr>
              <w:rPr>
                <w:rFonts w:ascii="Arial" w:hAnsi="Arial" w:cs="Arial"/>
                <w:sz w:val="18"/>
                <w:szCs w:val="18"/>
              </w:rPr>
            </w:pPr>
          </w:p>
          <w:p w14:paraId="33081D89"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5961D002" w14:textId="77777777" w:rsidR="00F66F38" w:rsidRDefault="00F66F38" w:rsidP="00F66F38">
            <w:pPr>
              <w:rPr>
                <w:rFonts w:ascii="Arial" w:hAnsi="Arial" w:cs="Arial"/>
                <w:sz w:val="18"/>
                <w:szCs w:val="18"/>
              </w:rPr>
            </w:pPr>
          </w:p>
          <w:p w14:paraId="1875C242" w14:textId="2CD6C731" w:rsidR="00F66F38" w:rsidRDefault="00F66F38" w:rsidP="00F66F38">
            <w:pPr>
              <w:rPr>
                <w:rFonts w:ascii="Arial" w:hAnsi="Arial" w:cs="Arial"/>
                <w:sz w:val="18"/>
                <w:szCs w:val="18"/>
              </w:rPr>
            </w:pPr>
            <w:r>
              <w:rPr>
                <w:rFonts w:ascii="Arial" w:hAnsi="Arial" w:cs="Arial"/>
                <w:sz w:val="18"/>
                <w:szCs w:val="18"/>
              </w:rPr>
              <w:t xml:space="preserve">The default filter linked to the “Switch Summary” should be the “Standard Filter” this should mean that the report is run for all </w:t>
            </w:r>
            <w:del w:id="1121" w:author="Jamal, Zaher CWK" w:date="2015-06-16T17:15:00Z">
              <w:r w:rsidR="003B2D50" w:rsidDel="00A1691E">
                <w:rPr>
                  <w:rFonts w:ascii="Arial" w:hAnsi="Arial" w:cs="Arial"/>
                  <w:sz w:val="18"/>
                  <w:szCs w:val="18"/>
                </w:rPr>
                <w:delText>user</w:delText>
              </w:r>
            </w:del>
            <w:ins w:id="1122" w:author="Jamal, Zaher CWK" w:date="2015-06-16T17:15:00Z">
              <w:r w:rsidR="00A1691E">
                <w:rPr>
                  <w:rFonts w:ascii="Arial" w:hAnsi="Arial" w:cs="Arial"/>
                  <w:sz w:val="18"/>
                  <w:szCs w:val="18"/>
                </w:rPr>
                <w:t>member</w:t>
              </w:r>
            </w:ins>
            <w:r>
              <w:rPr>
                <w:rFonts w:ascii="Arial" w:hAnsi="Arial" w:cs="Arial"/>
                <w:sz w:val="18"/>
                <w:szCs w:val="18"/>
              </w:rPr>
              <w:t>s that meet the switch summary criteria.</w:t>
            </w:r>
          </w:p>
          <w:p w14:paraId="78AA162B" w14:textId="77777777" w:rsidR="00F66F38" w:rsidRDefault="00F66F38" w:rsidP="00F66F38">
            <w:pPr>
              <w:rPr>
                <w:rFonts w:ascii="Arial" w:hAnsi="Arial" w:cs="Arial"/>
                <w:sz w:val="18"/>
                <w:szCs w:val="18"/>
              </w:rPr>
            </w:pPr>
          </w:p>
          <w:p w14:paraId="302178AB"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0F1EF424" w14:textId="77777777" w:rsidR="00F66F38" w:rsidRDefault="00F66F38" w:rsidP="00F66F38">
            <w:pPr>
              <w:rPr>
                <w:rFonts w:ascii="Arial" w:hAnsi="Arial" w:cs="Arial"/>
                <w:sz w:val="18"/>
                <w:szCs w:val="18"/>
              </w:rPr>
            </w:pPr>
          </w:p>
          <w:p w14:paraId="3188CF83"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688DA489" w14:textId="77777777" w:rsidR="00F66F38" w:rsidRDefault="00F66F38" w:rsidP="00F66F38">
            <w:pPr>
              <w:rPr>
                <w:rFonts w:ascii="Arial" w:hAnsi="Arial" w:cs="Arial"/>
                <w:sz w:val="18"/>
                <w:szCs w:val="18"/>
              </w:rPr>
            </w:pPr>
          </w:p>
          <w:p w14:paraId="1CEE14B5" w14:textId="77777777" w:rsidR="00F66F38" w:rsidRDefault="00F66F38" w:rsidP="004E06BD">
            <w:pPr>
              <w:numPr>
                <w:ilvl w:val="0"/>
                <w:numId w:val="106"/>
              </w:numPr>
              <w:rPr>
                <w:rFonts w:ascii="Arial" w:hAnsi="Arial" w:cs="Arial"/>
                <w:sz w:val="18"/>
                <w:szCs w:val="18"/>
              </w:rPr>
            </w:pPr>
            <w:r>
              <w:rPr>
                <w:rFonts w:ascii="Arial" w:hAnsi="Arial" w:cs="Arial"/>
                <w:sz w:val="18"/>
                <w:szCs w:val="18"/>
              </w:rPr>
              <w:t>From date – first day of previous month</w:t>
            </w:r>
          </w:p>
          <w:p w14:paraId="749D1DAC" w14:textId="77777777" w:rsidR="00F66F38" w:rsidRDefault="00F66F38" w:rsidP="004E06BD">
            <w:pPr>
              <w:numPr>
                <w:ilvl w:val="0"/>
                <w:numId w:val="106"/>
              </w:numPr>
              <w:rPr>
                <w:rFonts w:ascii="Arial" w:hAnsi="Arial" w:cs="Arial"/>
                <w:sz w:val="18"/>
                <w:szCs w:val="18"/>
              </w:rPr>
            </w:pPr>
            <w:r>
              <w:rPr>
                <w:rFonts w:ascii="Arial" w:hAnsi="Arial" w:cs="Arial"/>
                <w:sz w:val="18"/>
                <w:szCs w:val="18"/>
              </w:rPr>
              <w:t>To date – last day of previous month</w:t>
            </w:r>
          </w:p>
          <w:p w14:paraId="4A8838FC" w14:textId="77777777" w:rsidR="00F66F38" w:rsidRDefault="00F66F38" w:rsidP="00F66F38">
            <w:pPr>
              <w:rPr>
                <w:rFonts w:ascii="Arial" w:hAnsi="Arial" w:cs="Arial"/>
                <w:sz w:val="18"/>
                <w:szCs w:val="18"/>
              </w:rPr>
            </w:pPr>
          </w:p>
          <w:p w14:paraId="66FEEBCB" w14:textId="77777777"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The TRANSACT_DETAILS&gt;EFF_DT field can be used to obtain the transactions for the date range entered</w:t>
            </w:r>
          </w:p>
          <w:p w14:paraId="5CA8B930" w14:textId="77777777" w:rsidR="00F66F38" w:rsidRDefault="00F66F38" w:rsidP="00F66F38">
            <w:pPr>
              <w:rPr>
                <w:rFonts w:ascii="Arial" w:hAnsi="Arial" w:cs="Arial"/>
                <w:sz w:val="18"/>
                <w:szCs w:val="18"/>
              </w:rPr>
            </w:pPr>
          </w:p>
          <w:p w14:paraId="4FD55C99"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474E4494" w14:textId="77777777" w:rsidR="00F66F38" w:rsidRDefault="00F66F38" w:rsidP="00F66F38">
            <w:pPr>
              <w:rPr>
                <w:rFonts w:ascii="Arial" w:hAnsi="Arial" w:cs="Arial"/>
                <w:sz w:val="18"/>
                <w:szCs w:val="18"/>
              </w:rPr>
            </w:pPr>
          </w:p>
          <w:p w14:paraId="20A9CA4B" w14:textId="306E0CC8"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“Switch Summary” the system needs to obtain details of all </w:t>
            </w:r>
            <w:del w:id="1123" w:author="Jamal, Zaher CWK" w:date="2015-06-16T17:15:00Z">
              <w:r w:rsidR="003B2D50" w:rsidDel="00A1691E">
                <w:rPr>
                  <w:rFonts w:ascii="Arial" w:hAnsi="Arial" w:cs="Arial"/>
                  <w:sz w:val="18"/>
                  <w:szCs w:val="18"/>
                </w:rPr>
                <w:delText>user</w:delText>
              </w:r>
            </w:del>
            <w:ins w:id="1124" w:author="Jamal, Zaher CWK" w:date="2015-06-16T17:15:00Z">
              <w:r w:rsidR="00A1691E">
                <w:rPr>
                  <w:rFonts w:ascii="Arial" w:hAnsi="Arial" w:cs="Arial"/>
                  <w:sz w:val="18"/>
                  <w:szCs w:val="18"/>
                </w:rPr>
                <w:t>member</w:t>
              </w:r>
            </w:ins>
            <w:r>
              <w:rPr>
                <w:rFonts w:ascii="Arial" w:hAnsi="Arial" w:cs="Arial"/>
                <w:sz w:val="18"/>
                <w:szCs w:val="18"/>
              </w:rPr>
              <w:t xml:space="preserve"> switches  processed for the selected date range:</w:t>
            </w:r>
          </w:p>
          <w:p w14:paraId="2CC261A2" w14:textId="77777777" w:rsidR="00F66F38" w:rsidRDefault="00F66F38" w:rsidP="00F66F38">
            <w:pPr>
              <w:rPr>
                <w:rFonts w:ascii="Arial" w:hAnsi="Arial" w:cs="Arial"/>
                <w:sz w:val="18"/>
                <w:szCs w:val="18"/>
              </w:rPr>
            </w:pPr>
          </w:p>
          <w:p w14:paraId="38285B25" w14:textId="09BC8240" w:rsidR="00F66F38" w:rsidRPr="00325E49" w:rsidRDefault="003B2D50" w:rsidP="004E06BD">
            <w:pPr>
              <w:numPr>
                <w:ilvl w:val="0"/>
                <w:numId w:val="138"/>
              </w:numPr>
              <w:rPr>
                <w:rFonts w:ascii="Arial" w:hAnsi="Arial" w:cs="Arial"/>
                <w:sz w:val="18"/>
                <w:szCs w:val="18"/>
              </w:rPr>
            </w:pPr>
            <w:del w:id="1125" w:author="Jamal, Zaher CWK" w:date="2015-06-16T17:15:00Z">
              <w:r w:rsidDel="00A1691E">
                <w:rPr>
                  <w:rFonts w:ascii="Arial" w:hAnsi="Arial" w:cs="Arial"/>
                  <w:sz w:val="18"/>
                  <w:szCs w:val="18"/>
                </w:rPr>
                <w:delText>User</w:delText>
              </w:r>
            </w:del>
            <w:ins w:id="1126" w:author="Jamal, Zaher CWK" w:date="2015-06-16T17:15:00Z">
              <w:r w:rsidR="00A1691E">
                <w:rPr>
                  <w:rFonts w:ascii="Arial" w:hAnsi="Arial" w:cs="Arial"/>
                  <w:sz w:val="18"/>
                  <w:szCs w:val="18"/>
                </w:rPr>
                <w:t>Member</w:t>
              </w:r>
            </w:ins>
            <w:r w:rsidR="00F66F38" w:rsidRPr="00325E49">
              <w:rPr>
                <w:rFonts w:ascii="Arial" w:hAnsi="Arial" w:cs="Arial"/>
                <w:sz w:val="18"/>
                <w:szCs w:val="18"/>
              </w:rPr>
              <w:t xml:space="preserve"> Account Number</w:t>
            </w:r>
          </w:p>
          <w:p w14:paraId="7F3D655E" w14:textId="0F8D2D01" w:rsidR="00F66F38" w:rsidRPr="00325E49" w:rsidRDefault="003B2D50" w:rsidP="004E06BD">
            <w:pPr>
              <w:numPr>
                <w:ilvl w:val="0"/>
                <w:numId w:val="138"/>
              </w:numPr>
              <w:rPr>
                <w:rFonts w:ascii="Arial" w:hAnsi="Arial" w:cs="Arial"/>
                <w:sz w:val="18"/>
                <w:szCs w:val="18"/>
              </w:rPr>
            </w:pPr>
            <w:del w:id="1127" w:author="Jamal, Zaher CWK" w:date="2015-06-16T17:15:00Z">
              <w:r w:rsidDel="00A1691E">
                <w:rPr>
                  <w:rFonts w:ascii="Arial" w:hAnsi="Arial" w:cs="Arial"/>
                  <w:sz w:val="18"/>
                  <w:szCs w:val="18"/>
                </w:rPr>
                <w:delText>User</w:delText>
              </w:r>
            </w:del>
            <w:ins w:id="1128" w:author="Jamal, Zaher CWK" w:date="2015-06-16T17:15:00Z">
              <w:r w:rsidR="00A1691E">
                <w:rPr>
                  <w:rFonts w:ascii="Arial" w:hAnsi="Arial" w:cs="Arial"/>
                  <w:sz w:val="18"/>
                  <w:szCs w:val="18"/>
                </w:rPr>
                <w:t>Member</w:t>
              </w:r>
            </w:ins>
            <w:r w:rsidR="00F66F38" w:rsidRPr="00325E49">
              <w:rPr>
                <w:rFonts w:ascii="Arial" w:hAnsi="Arial" w:cs="Arial"/>
                <w:sz w:val="18"/>
                <w:szCs w:val="18"/>
              </w:rPr>
              <w:t xml:space="preserve"> Surname</w:t>
            </w:r>
          </w:p>
          <w:p w14:paraId="7166B990" w14:textId="5C9D5711" w:rsidR="00F66F38" w:rsidRPr="00325E49" w:rsidRDefault="003B2D50" w:rsidP="004E06BD">
            <w:pPr>
              <w:numPr>
                <w:ilvl w:val="0"/>
                <w:numId w:val="138"/>
              </w:numPr>
              <w:rPr>
                <w:rFonts w:ascii="Arial" w:hAnsi="Arial" w:cs="Arial"/>
                <w:sz w:val="18"/>
                <w:szCs w:val="18"/>
              </w:rPr>
            </w:pPr>
            <w:del w:id="1129" w:author="Jamal, Zaher CWK" w:date="2015-06-16T17:15:00Z">
              <w:r w:rsidDel="00A1691E">
                <w:rPr>
                  <w:rFonts w:ascii="Arial" w:hAnsi="Arial" w:cs="Arial"/>
                  <w:sz w:val="18"/>
                  <w:szCs w:val="18"/>
                </w:rPr>
                <w:delText>User</w:delText>
              </w:r>
            </w:del>
            <w:ins w:id="1130" w:author="Jamal, Zaher CWK" w:date="2015-06-16T17:15:00Z">
              <w:r w:rsidR="00A1691E">
                <w:rPr>
                  <w:rFonts w:ascii="Arial" w:hAnsi="Arial" w:cs="Arial"/>
                  <w:sz w:val="18"/>
                  <w:szCs w:val="18"/>
                </w:rPr>
                <w:t>Member</w:t>
              </w:r>
            </w:ins>
            <w:r w:rsidR="00F66F38" w:rsidRPr="00325E49">
              <w:rPr>
                <w:rFonts w:ascii="Arial" w:hAnsi="Arial" w:cs="Arial"/>
                <w:sz w:val="18"/>
                <w:szCs w:val="18"/>
              </w:rPr>
              <w:t xml:space="preserve"> Forename</w:t>
            </w:r>
          </w:p>
          <w:p w14:paraId="0CE9B13E" w14:textId="035CBED1" w:rsidR="00F66F38" w:rsidRDefault="003B2D50" w:rsidP="004E06BD">
            <w:pPr>
              <w:numPr>
                <w:ilvl w:val="0"/>
                <w:numId w:val="138"/>
              </w:numPr>
              <w:rPr>
                <w:rFonts w:ascii="Arial" w:hAnsi="Arial" w:cs="Arial"/>
                <w:sz w:val="18"/>
                <w:szCs w:val="18"/>
              </w:rPr>
            </w:pPr>
            <w:del w:id="1131" w:author="Jamal, Zaher CWK" w:date="2015-06-16T17:15:00Z">
              <w:r w:rsidDel="00A1691E">
                <w:rPr>
                  <w:rFonts w:ascii="Arial" w:hAnsi="Arial" w:cs="Arial"/>
                  <w:sz w:val="18"/>
                  <w:szCs w:val="18"/>
                </w:rPr>
                <w:delText>User</w:delText>
              </w:r>
            </w:del>
            <w:ins w:id="1132" w:author="Jamal, Zaher CWK" w:date="2015-06-16T17:15:00Z">
              <w:r w:rsidR="00A1691E">
                <w:rPr>
                  <w:rFonts w:ascii="Arial" w:hAnsi="Arial" w:cs="Arial"/>
                  <w:sz w:val="18"/>
                  <w:szCs w:val="18"/>
                </w:rPr>
                <w:t>Member</w:t>
              </w:r>
            </w:ins>
            <w:r w:rsidR="00F66F38" w:rsidRPr="00325E49">
              <w:rPr>
                <w:rFonts w:ascii="Arial" w:hAnsi="Arial" w:cs="Arial"/>
                <w:sz w:val="18"/>
                <w:szCs w:val="18"/>
              </w:rPr>
              <w:t xml:space="preserve"> NINO</w:t>
            </w:r>
          </w:p>
          <w:p w14:paraId="7C414899" w14:textId="77777777" w:rsidR="00F66F38" w:rsidRPr="00325E49" w:rsidRDefault="00F66F38" w:rsidP="004E06BD">
            <w:pPr>
              <w:numPr>
                <w:ilvl w:val="0"/>
                <w:numId w:val="138"/>
              </w:numPr>
              <w:rPr>
                <w:rFonts w:ascii="Arial" w:hAnsi="Arial" w:cs="Arial"/>
                <w:sz w:val="18"/>
                <w:szCs w:val="18"/>
              </w:rPr>
            </w:pPr>
            <w:r>
              <w:rPr>
                <w:rFonts w:ascii="Arial" w:hAnsi="Arial" w:cs="Arial"/>
                <w:sz w:val="18"/>
                <w:szCs w:val="18"/>
              </w:rPr>
              <w:t>Effective Date</w:t>
            </w:r>
          </w:p>
          <w:p w14:paraId="6F8B14CF" w14:textId="77777777" w:rsidR="00F66F38" w:rsidRPr="00325E49" w:rsidRDefault="00F66F38" w:rsidP="004E06BD">
            <w:pPr>
              <w:numPr>
                <w:ilvl w:val="0"/>
                <w:numId w:val="138"/>
              </w:numPr>
              <w:rPr>
                <w:rFonts w:ascii="Arial" w:hAnsi="Arial" w:cs="Arial"/>
                <w:sz w:val="18"/>
                <w:szCs w:val="18"/>
              </w:rPr>
            </w:pPr>
            <w:r w:rsidRPr="00325E49">
              <w:rPr>
                <w:rFonts w:ascii="Arial" w:hAnsi="Arial" w:cs="Arial"/>
                <w:sz w:val="18"/>
                <w:szCs w:val="18"/>
              </w:rPr>
              <w:t>From Fund</w:t>
            </w:r>
            <w:r>
              <w:rPr>
                <w:rFonts w:ascii="Arial" w:hAnsi="Arial" w:cs="Arial"/>
                <w:sz w:val="18"/>
                <w:szCs w:val="18"/>
              </w:rPr>
              <w:t xml:space="preserve"> Name</w:t>
            </w:r>
          </w:p>
          <w:p w14:paraId="45AA3386" w14:textId="77777777" w:rsidR="00F66F38" w:rsidRPr="00325E49" w:rsidRDefault="00F66F38" w:rsidP="004E06BD">
            <w:pPr>
              <w:numPr>
                <w:ilvl w:val="0"/>
                <w:numId w:val="138"/>
              </w:numPr>
              <w:rPr>
                <w:rFonts w:ascii="Arial" w:hAnsi="Arial" w:cs="Arial"/>
                <w:sz w:val="18"/>
                <w:szCs w:val="18"/>
              </w:rPr>
            </w:pPr>
            <w:r w:rsidRPr="00325E49">
              <w:rPr>
                <w:rFonts w:ascii="Arial" w:hAnsi="Arial" w:cs="Arial"/>
                <w:sz w:val="18"/>
                <w:szCs w:val="18"/>
              </w:rPr>
              <w:t>From Fund ID</w:t>
            </w:r>
          </w:p>
          <w:p w14:paraId="2D876BEE" w14:textId="77777777" w:rsidR="00F66F38" w:rsidRDefault="00F66F38" w:rsidP="004E06BD">
            <w:pPr>
              <w:numPr>
                <w:ilvl w:val="0"/>
                <w:numId w:val="138"/>
              </w:numPr>
              <w:rPr>
                <w:rFonts w:ascii="Arial" w:hAnsi="Arial" w:cs="Arial"/>
                <w:sz w:val="18"/>
                <w:szCs w:val="18"/>
              </w:rPr>
            </w:pPr>
            <w:r w:rsidRPr="00325E49">
              <w:rPr>
                <w:rFonts w:ascii="Arial" w:hAnsi="Arial" w:cs="Arial"/>
                <w:sz w:val="18"/>
                <w:szCs w:val="18"/>
              </w:rPr>
              <w:t>From Fund Units</w:t>
            </w:r>
          </w:p>
          <w:p w14:paraId="3F44518B" w14:textId="77777777" w:rsidR="00F66F38" w:rsidRPr="00325E49" w:rsidRDefault="00F66F38" w:rsidP="004E06BD">
            <w:pPr>
              <w:numPr>
                <w:ilvl w:val="0"/>
                <w:numId w:val="138"/>
              </w:numPr>
              <w:rPr>
                <w:rFonts w:ascii="Arial" w:hAnsi="Arial" w:cs="Arial"/>
                <w:sz w:val="18"/>
                <w:szCs w:val="18"/>
              </w:rPr>
            </w:pPr>
            <w:r w:rsidRPr="00325E49">
              <w:rPr>
                <w:rFonts w:ascii="Arial" w:hAnsi="Arial" w:cs="Arial"/>
                <w:sz w:val="18"/>
                <w:szCs w:val="18"/>
              </w:rPr>
              <w:t>To Fund</w:t>
            </w:r>
            <w:r>
              <w:rPr>
                <w:rFonts w:ascii="Arial" w:hAnsi="Arial" w:cs="Arial"/>
                <w:sz w:val="18"/>
                <w:szCs w:val="18"/>
              </w:rPr>
              <w:t xml:space="preserve"> Name</w:t>
            </w:r>
          </w:p>
          <w:p w14:paraId="3AF9114C" w14:textId="77777777" w:rsidR="00F66F38" w:rsidRPr="00325E49" w:rsidRDefault="00F66F38" w:rsidP="004E06BD">
            <w:pPr>
              <w:numPr>
                <w:ilvl w:val="0"/>
                <w:numId w:val="138"/>
              </w:numPr>
              <w:rPr>
                <w:rFonts w:ascii="Arial" w:hAnsi="Arial" w:cs="Arial"/>
                <w:sz w:val="18"/>
                <w:szCs w:val="18"/>
              </w:rPr>
            </w:pPr>
            <w:r w:rsidRPr="00325E49">
              <w:rPr>
                <w:rFonts w:ascii="Arial" w:hAnsi="Arial" w:cs="Arial"/>
                <w:sz w:val="18"/>
                <w:szCs w:val="18"/>
              </w:rPr>
              <w:t>To Fund ID</w:t>
            </w:r>
          </w:p>
          <w:p w14:paraId="0019553F" w14:textId="77777777" w:rsidR="00F66F38" w:rsidRDefault="00F66F38" w:rsidP="004E06BD">
            <w:pPr>
              <w:numPr>
                <w:ilvl w:val="0"/>
                <w:numId w:val="138"/>
              </w:numPr>
              <w:rPr>
                <w:rFonts w:ascii="Arial" w:hAnsi="Arial" w:cs="Arial"/>
                <w:sz w:val="18"/>
                <w:szCs w:val="18"/>
              </w:rPr>
            </w:pPr>
            <w:r w:rsidRPr="00325E49">
              <w:rPr>
                <w:rFonts w:ascii="Arial" w:hAnsi="Arial" w:cs="Arial"/>
                <w:sz w:val="18"/>
                <w:szCs w:val="18"/>
              </w:rPr>
              <w:t>To Fund Units</w:t>
            </w:r>
          </w:p>
          <w:p w14:paraId="66E8140C" w14:textId="77777777" w:rsidR="00F66F38" w:rsidRDefault="00F66F38" w:rsidP="00F66F38">
            <w:pPr>
              <w:rPr>
                <w:rFonts w:ascii="Arial" w:hAnsi="Arial" w:cs="Arial"/>
                <w:sz w:val="18"/>
                <w:szCs w:val="18"/>
              </w:rPr>
            </w:pPr>
          </w:p>
          <w:p w14:paraId="7055F91C" w14:textId="0610A6FA" w:rsidR="00F66F38" w:rsidRDefault="00F66F38" w:rsidP="00F66F38">
            <w:pPr>
              <w:rPr>
                <w:rFonts w:ascii="Arial" w:hAnsi="Arial" w:cs="Arial"/>
                <w:sz w:val="18"/>
                <w:szCs w:val="18"/>
              </w:rPr>
            </w:pPr>
            <w:r>
              <w:rPr>
                <w:rFonts w:ascii="Arial" w:hAnsi="Arial" w:cs="Arial"/>
                <w:sz w:val="18"/>
                <w:szCs w:val="18"/>
              </w:rPr>
              <w:t xml:space="preserve">The report should only identify </w:t>
            </w:r>
            <w:del w:id="1133" w:author="Jamal, Zaher CWK" w:date="2015-06-16T17:15:00Z">
              <w:r w:rsidR="003B2D50" w:rsidDel="00A1691E">
                <w:rPr>
                  <w:rFonts w:ascii="Arial" w:hAnsi="Arial" w:cs="Arial"/>
                  <w:sz w:val="18"/>
                  <w:szCs w:val="18"/>
                </w:rPr>
                <w:delText>user</w:delText>
              </w:r>
            </w:del>
            <w:ins w:id="1134" w:author="Jamal, Zaher CWK" w:date="2015-06-16T17:15:00Z">
              <w:r w:rsidR="00A1691E">
                <w:rPr>
                  <w:rFonts w:ascii="Arial" w:hAnsi="Arial" w:cs="Arial"/>
                  <w:sz w:val="18"/>
                  <w:szCs w:val="18"/>
                </w:rPr>
                <w:t>member</w:t>
              </w:r>
            </w:ins>
            <w:r>
              <w:rPr>
                <w:rFonts w:ascii="Arial" w:hAnsi="Arial" w:cs="Arial"/>
                <w:sz w:val="18"/>
                <w:szCs w:val="18"/>
              </w:rPr>
              <w:t xml:space="preserve"> initia</w:t>
            </w:r>
            <w:del w:id="1135" w:author="Jamal, Zaher CWK" w:date="2015-06-16T17:16:00Z">
              <w:r w:rsidDel="00A1691E">
                <w:rPr>
                  <w:rFonts w:ascii="Arial" w:hAnsi="Arial" w:cs="Arial"/>
                  <w:sz w:val="18"/>
                  <w:szCs w:val="18"/>
                </w:rPr>
                <w:delText>l</w:delText>
              </w:r>
            </w:del>
            <w:ins w:id="1136" w:author="Jamal, Zaher CWK" w:date="2015-06-16T17:16:00Z">
              <w:r w:rsidR="00A1691E">
                <w:rPr>
                  <w:rFonts w:ascii="Arial" w:hAnsi="Arial" w:cs="Arial"/>
                  <w:sz w:val="18"/>
                  <w:szCs w:val="18"/>
                </w:rPr>
                <w:t>t</w:t>
              </w:r>
            </w:ins>
            <w:r>
              <w:rPr>
                <w:rFonts w:ascii="Arial" w:hAnsi="Arial" w:cs="Arial"/>
                <w:sz w:val="18"/>
                <w:szCs w:val="18"/>
              </w:rPr>
              <w:t>ed switches and not automated switches (switches processed as part of Lifestyling)</w:t>
            </w:r>
          </w:p>
          <w:p w14:paraId="2D428C1A" w14:textId="77777777" w:rsidR="00F66F38" w:rsidRDefault="00F66F38" w:rsidP="00F66F38">
            <w:pPr>
              <w:rPr>
                <w:rFonts w:ascii="Arial" w:hAnsi="Arial" w:cs="Arial"/>
                <w:sz w:val="18"/>
                <w:szCs w:val="18"/>
              </w:rPr>
            </w:pPr>
          </w:p>
          <w:p w14:paraId="6D058EB2" w14:textId="77777777" w:rsidR="00F66F38" w:rsidRPr="00F30E0D" w:rsidRDefault="00F66F38" w:rsidP="00F66F38">
            <w:pPr>
              <w:rPr>
                <w:rFonts w:ascii="Arial" w:hAnsi="Arial" w:cs="Arial"/>
                <w:sz w:val="18"/>
                <w:szCs w:val="18"/>
                <w:u w:val="single"/>
              </w:rPr>
            </w:pPr>
            <w:r w:rsidRPr="00F30E0D">
              <w:rPr>
                <w:rFonts w:ascii="Arial" w:hAnsi="Arial" w:cs="Arial"/>
                <w:sz w:val="18"/>
                <w:szCs w:val="18"/>
                <w:u w:val="single"/>
              </w:rPr>
              <w:t xml:space="preserve">13. View </w:t>
            </w:r>
            <w:r>
              <w:rPr>
                <w:rFonts w:ascii="Arial" w:hAnsi="Arial" w:cs="Arial"/>
                <w:sz w:val="18"/>
                <w:szCs w:val="18"/>
                <w:u w:val="single"/>
              </w:rPr>
              <w:t>report</w:t>
            </w:r>
          </w:p>
          <w:p w14:paraId="094026EC" w14:textId="77777777" w:rsidR="00F66F38" w:rsidRDefault="00F66F38" w:rsidP="00F66F38">
            <w:pPr>
              <w:rPr>
                <w:rFonts w:ascii="Arial" w:hAnsi="Arial" w:cs="Arial"/>
                <w:sz w:val="18"/>
                <w:szCs w:val="18"/>
              </w:rPr>
            </w:pPr>
          </w:p>
          <w:p w14:paraId="7D21E0B5"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7B669B5" w14:textId="77777777" w:rsidR="00F66F38" w:rsidRDefault="00F66F38" w:rsidP="00F66F38">
            <w:pPr>
              <w:rPr>
                <w:rFonts w:ascii="Arial" w:hAnsi="Arial" w:cs="Arial"/>
                <w:sz w:val="18"/>
                <w:szCs w:val="18"/>
              </w:rPr>
            </w:pPr>
          </w:p>
          <w:p w14:paraId="4C01F23C"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Scheme Reconciliation Report for {Scheme Name} for date range {dd/mm/yyyy} to {dd/mm/yyyy} (if the scope used means that multiple schemes are selected then do not display (for {Scheme Name}).</w:t>
            </w:r>
          </w:p>
          <w:p w14:paraId="01B6CB75"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5CA7EAF2"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30ED1C89" w14:textId="4D35797B" w:rsidR="00F66F38" w:rsidRPr="00325E49" w:rsidRDefault="003B2D50" w:rsidP="004E06BD">
            <w:pPr>
              <w:numPr>
                <w:ilvl w:val="0"/>
                <w:numId w:val="106"/>
              </w:numPr>
              <w:rPr>
                <w:rFonts w:ascii="Arial" w:hAnsi="Arial" w:cs="Arial"/>
                <w:sz w:val="18"/>
                <w:szCs w:val="18"/>
              </w:rPr>
            </w:pPr>
            <w:del w:id="1137" w:author="Jamal, Zaher CWK" w:date="2015-06-16T17:16:00Z">
              <w:r w:rsidDel="00A1691E">
                <w:rPr>
                  <w:rFonts w:ascii="Arial" w:hAnsi="Arial" w:cs="Arial"/>
                  <w:sz w:val="18"/>
                  <w:szCs w:val="18"/>
                </w:rPr>
                <w:delText>User</w:delText>
              </w:r>
            </w:del>
            <w:ins w:id="1138" w:author="Jamal, Zaher CWK" w:date="2015-06-16T17:16:00Z">
              <w:r w:rsidR="00A1691E">
                <w:rPr>
                  <w:rFonts w:ascii="Arial" w:hAnsi="Arial" w:cs="Arial"/>
                  <w:sz w:val="18"/>
                  <w:szCs w:val="18"/>
                </w:rPr>
                <w:t>Member</w:t>
              </w:r>
            </w:ins>
            <w:r w:rsidR="00F66F38" w:rsidRPr="00325E49">
              <w:rPr>
                <w:rFonts w:ascii="Arial" w:hAnsi="Arial" w:cs="Arial"/>
                <w:sz w:val="18"/>
                <w:szCs w:val="18"/>
              </w:rPr>
              <w:t xml:space="preserve"> Account Number</w:t>
            </w:r>
          </w:p>
          <w:p w14:paraId="136C7D5A" w14:textId="7D2B3092" w:rsidR="00F66F38" w:rsidRPr="00325E49" w:rsidRDefault="003B2D50" w:rsidP="004E06BD">
            <w:pPr>
              <w:numPr>
                <w:ilvl w:val="0"/>
                <w:numId w:val="106"/>
              </w:numPr>
              <w:rPr>
                <w:rFonts w:ascii="Arial" w:hAnsi="Arial" w:cs="Arial"/>
                <w:sz w:val="18"/>
                <w:szCs w:val="18"/>
              </w:rPr>
            </w:pPr>
            <w:del w:id="1139" w:author="Jamal, Zaher CWK" w:date="2015-06-16T17:16:00Z">
              <w:r w:rsidDel="00A1691E">
                <w:rPr>
                  <w:rFonts w:ascii="Arial" w:hAnsi="Arial" w:cs="Arial"/>
                  <w:sz w:val="18"/>
                  <w:szCs w:val="18"/>
                </w:rPr>
                <w:delText>User</w:delText>
              </w:r>
            </w:del>
            <w:ins w:id="1140" w:author="Jamal, Zaher CWK" w:date="2015-06-16T17:16:00Z">
              <w:r w:rsidR="00A1691E">
                <w:rPr>
                  <w:rFonts w:ascii="Arial" w:hAnsi="Arial" w:cs="Arial"/>
                  <w:sz w:val="18"/>
                  <w:szCs w:val="18"/>
                </w:rPr>
                <w:t>Member</w:t>
              </w:r>
            </w:ins>
            <w:r w:rsidR="00F66F38" w:rsidRPr="00325E49">
              <w:rPr>
                <w:rFonts w:ascii="Arial" w:hAnsi="Arial" w:cs="Arial"/>
                <w:sz w:val="18"/>
                <w:szCs w:val="18"/>
              </w:rPr>
              <w:t xml:space="preserve"> Surname</w:t>
            </w:r>
          </w:p>
          <w:p w14:paraId="4411A768" w14:textId="1A2DAF8E" w:rsidR="00F66F38" w:rsidRPr="00325E49" w:rsidRDefault="003B2D50" w:rsidP="004E06BD">
            <w:pPr>
              <w:numPr>
                <w:ilvl w:val="0"/>
                <w:numId w:val="106"/>
              </w:numPr>
              <w:rPr>
                <w:rFonts w:ascii="Arial" w:hAnsi="Arial" w:cs="Arial"/>
                <w:sz w:val="18"/>
                <w:szCs w:val="18"/>
              </w:rPr>
            </w:pPr>
            <w:del w:id="1141" w:author="Jamal, Zaher CWK" w:date="2015-06-16T17:16:00Z">
              <w:r w:rsidDel="00A1691E">
                <w:rPr>
                  <w:rFonts w:ascii="Arial" w:hAnsi="Arial" w:cs="Arial"/>
                  <w:sz w:val="18"/>
                  <w:szCs w:val="18"/>
                </w:rPr>
                <w:delText>User</w:delText>
              </w:r>
            </w:del>
            <w:ins w:id="1142" w:author="Jamal, Zaher CWK" w:date="2015-06-16T17:16:00Z">
              <w:r w:rsidR="00A1691E">
                <w:rPr>
                  <w:rFonts w:ascii="Arial" w:hAnsi="Arial" w:cs="Arial"/>
                  <w:sz w:val="18"/>
                  <w:szCs w:val="18"/>
                </w:rPr>
                <w:t>Member</w:t>
              </w:r>
            </w:ins>
            <w:r w:rsidR="00F66F38" w:rsidRPr="00325E49">
              <w:rPr>
                <w:rFonts w:ascii="Arial" w:hAnsi="Arial" w:cs="Arial"/>
                <w:sz w:val="18"/>
                <w:szCs w:val="18"/>
              </w:rPr>
              <w:t xml:space="preserve"> Forename</w:t>
            </w:r>
          </w:p>
          <w:p w14:paraId="74502615" w14:textId="5A8CCF8D" w:rsidR="00F66F38" w:rsidRDefault="003B2D50" w:rsidP="004E06BD">
            <w:pPr>
              <w:numPr>
                <w:ilvl w:val="0"/>
                <w:numId w:val="106"/>
              </w:numPr>
              <w:rPr>
                <w:rFonts w:ascii="Arial" w:hAnsi="Arial" w:cs="Arial"/>
                <w:sz w:val="18"/>
                <w:szCs w:val="18"/>
              </w:rPr>
            </w:pPr>
            <w:del w:id="1143" w:author="Jamal, Zaher CWK" w:date="2015-06-16T17:16:00Z">
              <w:r w:rsidDel="00A1691E">
                <w:rPr>
                  <w:rFonts w:ascii="Arial" w:hAnsi="Arial" w:cs="Arial"/>
                  <w:sz w:val="18"/>
                  <w:szCs w:val="18"/>
                </w:rPr>
                <w:delText>User</w:delText>
              </w:r>
            </w:del>
            <w:ins w:id="1144" w:author="Jamal, Zaher CWK" w:date="2015-06-16T17:16:00Z">
              <w:r w:rsidR="00A1691E">
                <w:rPr>
                  <w:rFonts w:ascii="Arial" w:hAnsi="Arial" w:cs="Arial"/>
                  <w:sz w:val="18"/>
                  <w:szCs w:val="18"/>
                </w:rPr>
                <w:t>Member</w:t>
              </w:r>
            </w:ins>
            <w:r w:rsidR="00F66F38" w:rsidRPr="00325E49">
              <w:rPr>
                <w:rFonts w:ascii="Arial" w:hAnsi="Arial" w:cs="Arial"/>
                <w:sz w:val="18"/>
                <w:szCs w:val="18"/>
              </w:rPr>
              <w:t xml:space="preserve"> NINO</w:t>
            </w:r>
          </w:p>
          <w:p w14:paraId="41D1E3A6" w14:textId="77777777" w:rsidR="00F66F38" w:rsidRPr="00D426CE" w:rsidRDefault="00F66F38" w:rsidP="004E06BD">
            <w:pPr>
              <w:numPr>
                <w:ilvl w:val="0"/>
                <w:numId w:val="106"/>
              </w:numPr>
              <w:rPr>
                <w:rFonts w:ascii="Arial" w:hAnsi="Arial" w:cs="Arial"/>
                <w:color w:val="000000" w:themeColor="text1"/>
                <w:sz w:val="18"/>
                <w:szCs w:val="18"/>
              </w:rPr>
            </w:pPr>
            <w:r w:rsidRPr="00D426CE">
              <w:rPr>
                <w:rFonts w:ascii="Arial" w:hAnsi="Arial" w:cs="Arial"/>
                <w:color w:val="000000" w:themeColor="text1"/>
                <w:sz w:val="18"/>
                <w:szCs w:val="18"/>
              </w:rPr>
              <w:t>Effective Date</w:t>
            </w:r>
          </w:p>
          <w:p w14:paraId="2C172010" w14:textId="77777777" w:rsidR="00F66F38" w:rsidRPr="00325E49" w:rsidRDefault="00F66F38" w:rsidP="004E06BD">
            <w:pPr>
              <w:numPr>
                <w:ilvl w:val="0"/>
                <w:numId w:val="106"/>
              </w:numPr>
              <w:rPr>
                <w:rFonts w:ascii="Arial" w:hAnsi="Arial" w:cs="Arial"/>
                <w:sz w:val="18"/>
                <w:szCs w:val="18"/>
              </w:rPr>
            </w:pPr>
            <w:r w:rsidRPr="00325E49">
              <w:rPr>
                <w:rFonts w:ascii="Arial" w:hAnsi="Arial" w:cs="Arial"/>
                <w:sz w:val="18"/>
                <w:szCs w:val="18"/>
              </w:rPr>
              <w:t>From Fund</w:t>
            </w:r>
            <w:r>
              <w:rPr>
                <w:rFonts w:ascii="Arial" w:hAnsi="Arial" w:cs="Arial"/>
                <w:sz w:val="18"/>
                <w:szCs w:val="18"/>
              </w:rPr>
              <w:t xml:space="preserve"> ID</w:t>
            </w:r>
          </w:p>
          <w:p w14:paraId="0E35C79A" w14:textId="77777777" w:rsidR="00F66F38" w:rsidRPr="00325E49" w:rsidRDefault="00F66F38" w:rsidP="004E06BD">
            <w:pPr>
              <w:numPr>
                <w:ilvl w:val="0"/>
                <w:numId w:val="106"/>
              </w:numPr>
              <w:rPr>
                <w:rFonts w:ascii="Arial" w:hAnsi="Arial" w:cs="Arial"/>
                <w:sz w:val="18"/>
                <w:szCs w:val="18"/>
              </w:rPr>
            </w:pPr>
            <w:r w:rsidRPr="00325E49">
              <w:rPr>
                <w:rFonts w:ascii="Arial" w:hAnsi="Arial" w:cs="Arial"/>
                <w:sz w:val="18"/>
                <w:szCs w:val="18"/>
              </w:rPr>
              <w:t>From Fund D</w:t>
            </w:r>
            <w:r>
              <w:rPr>
                <w:rFonts w:ascii="Arial" w:hAnsi="Arial" w:cs="Arial"/>
                <w:sz w:val="18"/>
                <w:szCs w:val="18"/>
              </w:rPr>
              <w:t>escription</w:t>
            </w:r>
          </w:p>
          <w:p w14:paraId="403724DB" w14:textId="77777777" w:rsidR="00F66F38" w:rsidRDefault="00F66F38" w:rsidP="004E06BD">
            <w:pPr>
              <w:numPr>
                <w:ilvl w:val="0"/>
                <w:numId w:val="106"/>
              </w:numPr>
              <w:rPr>
                <w:rFonts w:ascii="Arial" w:hAnsi="Arial" w:cs="Arial"/>
                <w:sz w:val="18"/>
                <w:szCs w:val="18"/>
              </w:rPr>
            </w:pPr>
            <w:r w:rsidRPr="00325E49">
              <w:rPr>
                <w:rFonts w:ascii="Arial" w:hAnsi="Arial" w:cs="Arial"/>
                <w:sz w:val="18"/>
                <w:szCs w:val="18"/>
              </w:rPr>
              <w:t>From Fund Units</w:t>
            </w:r>
          </w:p>
          <w:p w14:paraId="1E8DAB18" w14:textId="77777777" w:rsidR="00F66F38" w:rsidRPr="00325E49" w:rsidRDefault="00F66F38" w:rsidP="004E06BD">
            <w:pPr>
              <w:numPr>
                <w:ilvl w:val="0"/>
                <w:numId w:val="106"/>
              </w:numPr>
              <w:rPr>
                <w:rFonts w:ascii="Arial" w:hAnsi="Arial" w:cs="Arial"/>
                <w:sz w:val="18"/>
                <w:szCs w:val="18"/>
              </w:rPr>
            </w:pPr>
            <w:r>
              <w:rPr>
                <w:rFonts w:ascii="Arial" w:hAnsi="Arial" w:cs="Arial"/>
                <w:sz w:val="18"/>
                <w:szCs w:val="18"/>
              </w:rPr>
              <w:t>Value</w:t>
            </w:r>
          </w:p>
          <w:p w14:paraId="3BE980C6" w14:textId="77777777" w:rsidR="00F66F38" w:rsidRPr="00325E49" w:rsidRDefault="00F66F38" w:rsidP="004E06BD">
            <w:pPr>
              <w:numPr>
                <w:ilvl w:val="0"/>
                <w:numId w:val="106"/>
              </w:numPr>
              <w:rPr>
                <w:rFonts w:ascii="Arial" w:hAnsi="Arial" w:cs="Arial"/>
                <w:sz w:val="18"/>
                <w:szCs w:val="18"/>
              </w:rPr>
            </w:pPr>
            <w:r w:rsidRPr="00325E49">
              <w:rPr>
                <w:rFonts w:ascii="Arial" w:hAnsi="Arial" w:cs="Arial"/>
                <w:sz w:val="18"/>
                <w:szCs w:val="18"/>
              </w:rPr>
              <w:t>To Fund</w:t>
            </w:r>
            <w:r>
              <w:rPr>
                <w:rFonts w:ascii="Arial" w:hAnsi="Arial" w:cs="Arial"/>
                <w:sz w:val="18"/>
                <w:szCs w:val="18"/>
              </w:rPr>
              <w:t xml:space="preserve"> ID</w:t>
            </w:r>
          </w:p>
          <w:p w14:paraId="07FE0998" w14:textId="77777777" w:rsidR="00F66F38" w:rsidRPr="00325E49" w:rsidRDefault="00F66F38" w:rsidP="004E06BD">
            <w:pPr>
              <w:numPr>
                <w:ilvl w:val="0"/>
                <w:numId w:val="106"/>
              </w:numPr>
              <w:rPr>
                <w:rFonts w:ascii="Arial" w:hAnsi="Arial" w:cs="Arial"/>
                <w:sz w:val="18"/>
                <w:szCs w:val="18"/>
              </w:rPr>
            </w:pPr>
            <w:r>
              <w:rPr>
                <w:rFonts w:ascii="Arial" w:hAnsi="Arial" w:cs="Arial"/>
                <w:sz w:val="18"/>
                <w:szCs w:val="18"/>
              </w:rPr>
              <w:t xml:space="preserve">To Fund </w:t>
            </w:r>
            <w:r w:rsidRPr="00325E49">
              <w:rPr>
                <w:rFonts w:ascii="Arial" w:hAnsi="Arial" w:cs="Arial"/>
                <w:sz w:val="18"/>
                <w:szCs w:val="18"/>
              </w:rPr>
              <w:t>D</w:t>
            </w:r>
            <w:r>
              <w:rPr>
                <w:rFonts w:ascii="Arial" w:hAnsi="Arial" w:cs="Arial"/>
                <w:sz w:val="18"/>
                <w:szCs w:val="18"/>
              </w:rPr>
              <w:t>escription</w:t>
            </w:r>
          </w:p>
          <w:p w14:paraId="37C2C1A5" w14:textId="77777777" w:rsidR="00F66F38" w:rsidRDefault="00F66F38" w:rsidP="004E06BD">
            <w:pPr>
              <w:numPr>
                <w:ilvl w:val="0"/>
                <w:numId w:val="106"/>
              </w:numPr>
              <w:rPr>
                <w:rFonts w:ascii="Arial" w:hAnsi="Arial" w:cs="Arial"/>
                <w:sz w:val="18"/>
                <w:szCs w:val="18"/>
              </w:rPr>
            </w:pPr>
            <w:r w:rsidRPr="00325E49">
              <w:rPr>
                <w:rFonts w:ascii="Arial" w:hAnsi="Arial" w:cs="Arial"/>
                <w:sz w:val="18"/>
                <w:szCs w:val="18"/>
              </w:rPr>
              <w:t>To Fund Units</w:t>
            </w:r>
          </w:p>
          <w:p w14:paraId="458B9DF9" w14:textId="77777777" w:rsidR="00F66F38" w:rsidRPr="00325E49" w:rsidRDefault="00F66F38" w:rsidP="004E06BD">
            <w:pPr>
              <w:numPr>
                <w:ilvl w:val="0"/>
                <w:numId w:val="106"/>
              </w:numPr>
              <w:rPr>
                <w:rFonts w:ascii="Arial" w:hAnsi="Arial" w:cs="Arial"/>
                <w:sz w:val="18"/>
                <w:szCs w:val="18"/>
              </w:rPr>
            </w:pPr>
            <w:r>
              <w:rPr>
                <w:rFonts w:ascii="Arial" w:hAnsi="Arial" w:cs="Arial"/>
                <w:sz w:val="18"/>
                <w:szCs w:val="18"/>
              </w:rPr>
              <w:t>Value</w:t>
            </w:r>
          </w:p>
          <w:p w14:paraId="18383ACB" w14:textId="77777777" w:rsidR="00F66F38" w:rsidRDefault="00F66F38" w:rsidP="004E06BD">
            <w:pPr>
              <w:numPr>
                <w:ilvl w:val="0"/>
                <w:numId w:val="106"/>
              </w:numPr>
              <w:rPr>
                <w:rFonts w:ascii="Arial" w:hAnsi="Arial" w:cs="Arial"/>
                <w:sz w:val="18"/>
                <w:szCs w:val="18"/>
              </w:rPr>
            </w:pPr>
            <w:r>
              <w:rPr>
                <w:rFonts w:ascii="Arial" w:hAnsi="Arial" w:cs="Arial"/>
                <w:sz w:val="18"/>
                <w:szCs w:val="18"/>
              </w:rPr>
              <w:t>Footer - Date and time of request and user id who requested the report</w:t>
            </w:r>
          </w:p>
          <w:p w14:paraId="40342F59" w14:textId="77777777" w:rsidR="00F66F38" w:rsidRDefault="00F66F38" w:rsidP="00F66F38">
            <w:pPr>
              <w:rPr>
                <w:rFonts w:ascii="Arial" w:hAnsi="Arial" w:cs="Arial"/>
                <w:sz w:val="18"/>
                <w:szCs w:val="18"/>
              </w:rPr>
            </w:pPr>
          </w:p>
          <w:p w14:paraId="2D094C9D"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58CCF05C" w14:textId="77777777" w:rsidR="00F66F38" w:rsidRDefault="00F66F38" w:rsidP="00F66F38">
            <w:pPr>
              <w:rPr>
                <w:rFonts w:ascii="Arial" w:hAnsi="Arial" w:cs="Arial"/>
                <w:sz w:val="18"/>
                <w:szCs w:val="18"/>
              </w:rPr>
            </w:pPr>
            <w:r>
              <w:rPr>
                <w:noProof/>
                <w:lang w:eastAsia="en-GB"/>
              </w:rPr>
              <w:drawing>
                <wp:inline distT="0" distB="0" distL="0" distR="0" wp14:anchorId="4B46D8F7" wp14:editId="77FE515F">
                  <wp:extent cx="4996543" cy="93594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96773" cy="935990"/>
                          </a:xfrm>
                          <a:prstGeom prst="rect">
                            <a:avLst/>
                          </a:prstGeom>
                          <a:noFill/>
                          <a:ln>
                            <a:noFill/>
                          </a:ln>
                        </pic:spPr>
                      </pic:pic>
                    </a:graphicData>
                  </a:graphic>
                </wp:inline>
              </w:drawing>
            </w:r>
          </w:p>
          <w:p w14:paraId="492DE4A5" w14:textId="77777777" w:rsidR="00F66F38" w:rsidRDefault="00F66F38" w:rsidP="00F66F38">
            <w:pPr>
              <w:rPr>
                <w:rFonts w:ascii="Arial" w:hAnsi="Arial" w:cs="Arial"/>
                <w:sz w:val="18"/>
                <w:szCs w:val="18"/>
              </w:rPr>
            </w:pPr>
          </w:p>
          <w:p w14:paraId="00A96503" w14:textId="77777777" w:rsidR="00F66F38" w:rsidRDefault="00F66F38" w:rsidP="00F66F38">
            <w:pPr>
              <w:rPr>
                <w:rFonts w:ascii="Arial" w:hAnsi="Arial" w:cs="Arial"/>
                <w:sz w:val="18"/>
                <w:szCs w:val="18"/>
              </w:rPr>
            </w:pPr>
            <w:r>
              <w:rPr>
                <w:rFonts w:ascii="Arial" w:hAnsi="Arial" w:cs="Arial"/>
                <w:sz w:val="18"/>
                <w:szCs w:val="18"/>
              </w:rPr>
              <w:t>NB: This is only an example layout and doesn’t include all fields.  All the fields listed above need to be included.</w:t>
            </w:r>
          </w:p>
          <w:p w14:paraId="7D94DA1C" w14:textId="77777777" w:rsidR="00F66F38" w:rsidRPr="003924C6" w:rsidRDefault="00F66F38" w:rsidP="00F66F38">
            <w:pPr>
              <w:rPr>
                <w:rFonts w:ascii="Arial" w:hAnsi="Arial" w:cs="Arial"/>
                <w:sz w:val="18"/>
                <w:szCs w:val="18"/>
              </w:rPr>
            </w:pPr>
          </w:p>
        </w:tc>
      </w:tr>
      <w:tr w:rsidR="00F66F38" w:rsidRPr="005D68D4" w14:paraId="59781ADC" w14:textId="77777777" w:rsidTr="00F66F38">
        <w:tc>
          <w:tcPr>
            <w:tcW w:w="1481" w:type="dxa"/>
            <w:shd w:val="pct20" w:color="auto" w:fill="auto"/>
          </w:tcPr>
          <w:p w14:paraId="2260F68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7CDF0C68" w14:textId="77777777" w:rsidR="00F66F38" w:rsidRPr="005D68D4" w:rsidRDefault="00F66F38" w:rsidP="00F66F38">
            <w:pPr>
              <w:rPr>
                <w:rFonts w:ascii="Arial" w:hAnsi="Arial" w:cs="Arial"/>
                <w:b/>
                <w:bCs/>
                <w:sz w:val="18"/>
                <w:szCs w:val="18"/>
              </w:rPr>
            </w:pPr>
          </w:p>
        </w:tc>
        <w:tc>
          <w:tcPr>
            <w:tcW w:w="7869" w:type="dxa"/>
            <w:shd w:val="clear" w:color="auto" w:fill="auto"/>
          </w:tcPr>
          <w:p w14:paraId="13EBF0CA" w14:textId="77777777" w:rsidR="00F66F38" w:rsidRPr="00915A1A" w:rsidRDefault="00F66F38" w:rsidP="004E06BD">
            <w:pPr>
              <w:numPr>
                <w:ilvl w:val="0"/>
                <w:numId w:val="111"/>
              </w:numPr>
              <w:rPr>
                <w:rFonts w:ascii="Arial" w:hAnsi="Arial" w:cs="Arial"/>
                <w:i/>
                <w:color w:val="00B050"/>
                <w:sz w:val="18"/>
                <w:szCs w:val="18"/>
              </w:rPr>
            </w:pPr>
            <w:r w:rsidRPr="00915A1A">
              <w:rPr>
                <w:rFonts w:ascii="Arial" w:hAnsi="Arial" w:cs="Arial"/>
                <w:i/>
                <w:color w:val="FF0000"/>
                <w:sz w:val="18"/>
                <w:szCs w:val="18"/>
              </w:rPr>
              <w:t xml:space="preserve">Do we need effective date on this report? </w:t>
            </w:r>
            <w:r w:rsidRPr="00915A1A">
              <w:rPr>
                <w:rFonts w:ascii="Arial" w:hAnsi="Arial" w:cs="Arial"/>
                <w:i/>
                <w:color w:val="00B050"/>
                <w:sz w:val="18"/>
                <w:szCs w:val="18"/>
              </w:rPr>
              <w:t>LB/TL - Yes</w:t>
            </w:r>
          </w:p>
          <w:p w14:paraId="5D81245D" w14:textId="77777777" w:rsidR="00F66F38" w:rsidRPr="00915A1A" w:rsidRDefault="00F66F38" w:rsidP="004E06BD">
            <w:pPr>
              <w:numPr>
                <w:ilvl w:val="0"/>
                <w:numId w:val="111"/>
              </w:numPr>
              <w:rPr>
                <w:rFonts w:ascii="Arial" w:hAnsi="Arial" w:cs="Arial"/>
                <w:i/>
                <w:color w:val="FF0000"/>
                <w:sz w:val="18"/>
                <w:szCs w:val="18"/>
              </w:rPr>
            </w:pPr>
            <w:r w:rsidRPr="00915A1A">
              <w:rPr>
                <w:rFonts w:ascii="Arial" w:hAnsi="Arial" w:cs="Arial"/>
                <w:i/>
                <w:color w:val="FF0000"/>
                <w:sz w:val="18"/>
                <w:szCs w:val="18"/>
              </w:rPr>
              <w:t>Do we really want to be putting txn refno’s on client facing reports?</w:t>
            </w:r>
          </w:p>
          <w:p w14:paraId="3E5CD95B" w14:textId="77777777" w:rsidR="00F66F38" w:rsidRPr="00915A1A" w:rsidRDefault="00F66F38" w:rsidP="00F66F38">
            <w:pPr>
              <w:ind w:left="720"/>
              <w:rPr>
                <w:rFonts w:ascii="Arial" w:hAnsi="Arial" w:cs="Arial"/>
                <w:i/>
                <w:color w:val="00B050"/>
                <w:sz w:val="18"/>
                <w:szCs w:val="18"/>
              </w:rPr>
            </w:pPr>
            <w:r w:rsidRPr="00915A1A">
              <w:rPr>
                <w:rFonts w:ascii="Arial" w:hAnsi="Arial" w:cs="Arial"/>
                <w:i/>
                <w:color w:val="00B050"/>
                <w:sz w:val="18"/>
                <w:szCs w:val="18"/>
              </w:rPr>
              <w:t>LB/TL - No</w:t>
            </w:r>
          </w:p>
          <w:p w14:paraId="0B0B3C2C" w14:textId="77777777" w:rsidR="00F66F38" w:rsidRPr="00915A1A" w:rsidRDefault="00F66F38" w:rsidP="004E06BD">
            <w:pPr>
              <w:numPr>
                <w:ilvl w:val="0"/>
                <w:numId w:val="111"/>
              </w:numPr>
              <w:rPr>
                <w:rFonts w:ascii="Arial" w:hAnsi="Arial" w:cs="Arial"/>
                <w:i/>
                <w:color w:val="FF0000"/>
                <w:sz w:val="18"/>
                <w:szCs w:val="18"/>
              </w:rPr>
            </w:pPr>
            <w:r w:rsidRPr="00915A1A">
              <w:rPr>
                <w:rFonts w:ascii="Arial" w:hAnsi="Arial" w:cs="Arial"/>
                <w:i/>
                <w:color w:val="FF0000"/>
                <w:sz w:val="18"/>
                <w:szCs w:val="18"/>
              </w:rPr>
              <w:t>What is the details behind requiring this report?</w:t>
            </w:r>
          </w:p>
          <w:p w14:paraId="49101BBB" w14:textId="041B7EAC" w:rsidR="00F66F38" w:rsidRPr="00915A1A" w:rsidRDefault="00F66F38" w:rsidP="00F66F38">
            <w:pPr>
              <w:ind w:left="720"/>
              <w:rPr>
                <w:rFonts w:ascii="Arial" w:hAnsi="Arial" w:cs="Arial"/>
                <w:i/>
                <w:color w:val="00B050"/>
                <w:sz w:val="18"/>
                <w:szCs w:val="18"/>
              </w:rPr>
            </w:pPr>
            <w:r w:rsidRPr="00915A1A">
              <w:rPr>
                <w:rFonts w:ascii="Arial" w:hAnsi="Arial" w:cs="Arial"/>
                <w:i/>
                <w:color w:val="00B050"/>
                <w:sz w:val="18"/>
                <w:szCs w:val="18"/>
              </w:rPr>
              <w:t xml:space="preserve">LB/TL - Client requested but normally only interested in </w:t>
            </w:r>
            <w:del w:id="1145" w:author="Jamal, Zaher CWK" w:date="2015-06-16T17:17:00Z">
              <w:r w:rsidR="003B2D50" w:rsidDel="00A1691E">
                <w:rPr>
                  <w:rFonts w:ascii="Arial" w:hAnsi="Arial" w:cs="Arial"/>
                  <w:i/>
                  <w:color w:val="00B050"/>
                  <w:sz w:val="18"/>
                  <w:szCs w:val="18"/>
                </w:rPr>
                <w:delText>user</w:delText>
              </w:r>
            </w:del>
            <w:ins w:id="1146" w:author="Jamal, Zaher CWK" w:date="2015-06-16T17:17:00Z">
              <w:r w:rsidR="00A1691E">
                <w:rPr>
                  <w:rFonts w:ascii="Arial" w:hAnsi="Arial" w:cs="Arial"/>
                  <w:i/>
                  <w:color w:val="00B050"/>
                  <w:sz w:val="18"/>
                  <w:szCs w:val="18"/>
                </w:rPr>
                <w:t>member</w:t>
              </w:r>
            </w:ins>
            <w:r w:rsidRPr="00915A1A">
              <w:rPr>
                <w:rFonts w:ascii="Arial" w:hAnsi="Arial" w:cs="Arial"/>
                <w:i/>
                <w:color w:val="00B050"/>
                <w:sz w:val="18"/>
                <w:szCs w:val="18"/>
              </w:rPr>
              <w:t xml:space="preserve"> initiated switches</w:t>
            </w:r>
          </w:p>
          <w:p w14:paraId="0A04B42C" w14:textId="77777777" w:rsidR="00F66F38" w:rsidRPr="00915A1A" w:rsidRDefault="00F66F38" w:rsidP="004E06BD">
            <w:pPr>
              <w:numPr>
                <w:ilvl w:val="0"/>
                <w:numId w:val="111"/>
              </w:numPr>
              <w:rPr>
                <w:rFonts w:ascii="Arial" w:hAnsi="Arial" w:cs="Arial"/>
                <w:i/>
                <w:color w:val="FF0000"/>
                <w:sz w:val="18"/>
                <w:szCs w:val="18"/>
              </w:rPr>
            </w:pPr>
            <w:r w:rsidRPr="00915A1A">
              <w:rPr>
                <w:rFonts w:ascii="Arial" w:hAnsi="Arial" w:cs="Arial"/>
                <w:i/>
                <w:color w:val="FF0000"/>
                <w:sz w:val="18"/>
                <w:szCs w:val="18"/>
              </w:rPr>
              <w:t>How do we represent switches in progress, SW01 funds, etc etc etc (example in QB is Switches in period for Audit review), not sure it’s so easy to represent this as specified above!</w:t>
            </w:r>
          </w:p>
          <w:p w14:paraId="7180AA4A" w14:textId="77777777" w:rsidR="00F66F38" w:rsidRDefault="00F66F38" w:rsidP="00F66F38">
            <w:pPr>
              <w:ind w:left="720"/>
              <w:rPr>
                <w:rFonts w:ascii="Arial" w:hAnsi="Arial" w:cs="Arial"/>
                <w:i/>
                <w:color w:val="00B050"/>
                <w:sz w:val="18"/>
                <w:szCs w:val="18"/>
              </w:rPr>
            </w:pPr>
            <w:r w:rsidRPr="00915A1A">
              <w:rPr>
                <w:rFonts w:ascii="Arial" w:hAnsi="Arial" w:cs="Arial"/>
                <w:i/>
                <w:color w:val="00B050"/>
                <w:sz w:val="18"/>
                <w:szCs w:val="18"/>
              </w:rPr>
              <w:t>LB/TL - Caveat on the report stating only includes completed switches</w:t>
            </w:r>
          </w:p>
          <w:p w14:paraId="7011BC76" w14:textId="77777777" w:rsidR="00F66F38" w:rsidRPr="00915A1A" w:rsidRDefault="00F66F38" w:rsidP="00F66F38">
            <w:pPr>
              <w:ind w:left="720"/>
              <w:rPr>
                <w:rFonts w:ascii="Arial" w:hAnsi="Arial" w:cs="Arial"/>
                <w:i/>
                <w:color w:val="00B050"/>
                <w:sz w:val="18"/>
                <w:szCs w:val="18"/>
              </w:rPr>
            </w:pPr>
          </w:p>
          <w:p w14:paraId="7377E423" w14:textId="77777777" w:rsidR="00F66F38" w:rsidRPr="00A07204" w:rsidRDefault="00F66F38" w:rsidP="00F66F38">
            <w:pPr>
              <w:ind w:left="720"/>
              <w:rPr>
                <w:rFonts w:ascii="Arial" w:hAnsi="Arial" w:cs="Arial"/>
                <w:color w:val="FF0000"/>
                <w:sz w:val="18"/>
                <w:szCs w:val="18"/>
              </w:rPr>
            </w:pPr>
            <w:r w:rsidRPr="00915A1A">
              <w:rPr>
                <w:rFonts w:ascii="Arial" w:hAnsi="Arial" w:cs="Arial"/>
                <w:i/>
                <w:color w:val="00B050"/>
                <w:sz w:val="18"/>
                <w:szCs w:val="18"/>
              </w:rPr>
              <w:t>All questions answered as part of Req Challenge ID 55 and spec updated</w:t>
            </w:r>
          </w:p>
        </w:tc>
      </w:tr>
      <w:tr w:rsidR="00F66F38" w:rsidRPr="005D68D4" w14:paraId="17BDCADF" w14:textId="77777777" w:rsidTr="00F66F38">
        <w:tc>
          <w:tcPr>
            <w:tcW w:w="1481" w:type="dxa"/>
            <w:shd w:val="pct20" w:color="auto" w:fill="auto"/>
          </w:tcPr>
          <w:p w14:paraId="6FAB4568"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18929EAB" w14:textId="77777777" w:rsidR="00F66F38" w:rsidRPr="005D68D4" w:rsidRDefault="00F66F38" w:rsidP="00F66F38">
            <w:pPr>
              <w:rPr>
                <w:rFonts w:ascii="Arial" w:hAnsi="Arial" w:cs="Arial"/>
                <w:b/>
                <w:bCs/>
                <w:color w:val="FF0000"/>
                <w:sz w:val="18"/>
                <w:szCs w:val="18"/>
              </w:rPr>
            </w:pPr>
          </w:p>
        </w:tc>
        <w:tc>
          <w:tcPr>
            <w:tcW w:w="7869" w:type="dxa"/>
            <w:shd w:val="clear" w:color="auto" w:fill="auto"/>
          </w:tcPr>
          <w:p w14:paraId="4BDDD193" w14:textId="77777777" w:rsidR="00F66F38" w:rsidRPr="005D68D4" w:rsidRDefault="00F66F38" w:rsidP="00F66F38">
            <w:pPr>
              <w:rPr>
                <w:rFonts w:ascii="Arial" w:hAnsi="Arial" w:cs="Arial"/>
                <w:sz w:val="18"/>
                <w:szCs w:val="18"/>
              </w:rPr>
            </w:pPr>
          </w:p>
        </w:tc>
      </w:tr>
      <w:tr w:rsidR="00F66F38" w:rsidRPr="005D68D4" w14:paraId="66B299AF" w14:textId="77777777" w:rsidTr="00F66F38">
        <w:tc>
          <w:tcPr>
            <w:tcW w:w="1481" w:type="dxa"/>
            <w:shd w:val="pct20" w:color="auto" w:fill="auto"/>
          </w:tcPr>
          <w:p w14:paraId="671C9803"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869" w:type="dxa"/>
            <w:shd w:val="clear" w:color="auto" w:fill="auto"/>
          </w:tcPr>
          <w:p w14:paraId="4F00A479" w14:textId="77777777" w:rsidR="00F66F38" w:rsidRPr="005D68D4" w:rsidRDefault="00F66F38" w:rsidP="00F66F38">
            <w:pPr>
              <w:ind w:left="360"/>
              <w:rPr>
                <w:rFonts w:ascii="Arial" w:hAnsi="Arial" w:cs="Arial"/>
                <w:sz w:val="18"/>
                <w:szCs w:val="18"/>
              </w:rPr>
            </w:pPr>
          </w:p>
        </w:tc>
      </w:tr>
      <w:tr w:rsidR="00F66F38" w:rsidRPr="005D68D4" w14:paraId="207EC56D" w14:textId="77777777" w:rsidTr="00F66F38">
        <w:tc>
          <w:tcPr>
            <w:tcW w:w="1481" w:type="dxa"/>
            <w:shd w:val="pct20" w:color="auto" w:fill="auto"/>
          </w:tcPr>
          <w:p w14:paraId="6CBEC5B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869" w:type="dxa"/>
            <w:shd w:val="clear" w:color="auto" w:fill="auto"/>
          </w:tcPr>
          <w:p w14:paraId="6DB3A99C" w14:textId="36530B51" w:rsidR="00F66F38" w:rsidRPr="005D68D4" w:rsidRDefault="00F66F38" w:rsidP="00F66F38">
            <w:pPr>
              <w:rPr>
                <w:rFonts w:ascii="Arial" w:hAnsi="Arial" w:cs="Arial"/>
                <w:sz w:val="18"/>
                <w:szCs w:val="18"/>
              </w:rPr>
            </w:pPr>
            <w:r>
              <w:rPr>
                <w:rFonts w:ascii="Arial" w:hAnsi="Arial" w:cs="Arial"/>
                <w:sz w:val="18"/>
                <w:szCs w:val="18"/>
              </w:rPr>
              <w:t xml:space="preserve">PM0044 – </w:t>
            </w:r>
            <w:del w:id="1147" w:author="Jamal, Zaher CWK" w:date="2015-06-16T17:17:00Z">
              <w:r w:rsidR="003B2D50" w:rsidDel="00A1691E">
                <w:rPr>
                  <w:rFonts w:ascii="Arial" w:hAnsi="Arial" w:cs="Arial"/>
                  <w:sz w:val="18"/>
                  <w:szCs w:val="18"/>
                </w:rPr>
                <w:delText>User</w:delText>
              </w:r>
            </w:del>
            <w:ins w:id="1148" w:author="Jamal, Zaher CWK" w:date="2015-06-16T17:17:00Z">
              <w:r w:rsidR="00A1691E">
                <w:rPr>
                  <w:rFonts w:ascii="Arial" w:hAnsi="Arial" w:cs="Arial"/>
                  <w:sz w:val="18"/>
                  <w:szCs w:val="18"/>
                </w:rPr>
                <w:t>Member</w:t>
              </w:r>
            </w:ins>
            <w:r>
              <w:rPr>
                <w:rFonts w:ascii="Arial" w:hAnsi="Arial" w:cs="Arial"/>
                <w:sz w:val="18"/>
                <w:szCs w:val="18"/>
              </w:rPr>
              <w:t xml:space="preserve"> Switches Summary Report</w:t>
            </w:r>
          </w:p>
        </w:tc>
      </w:tr>
      <w:tr w:rsidR="00F66F38" w:rsidRPr="005D68D4" w14:paraId="755AA1A5" w14:textId="77777777" w:rsidTr="00F66F38">
        <w:tc>
          <w:tcPr>
            <w:tcW w:w="1481" w:type="dxa"/>
            <w:shd w:val="pct20" w:color="auto" w:fill="auto"/>
          </w:tcPr>
          <w:p w14:paraId="3A68B4E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869" w:type="dxa"/>
            <w:shd w:val="clear" w:color="auto" w:fill="auto"/>
          </w:tcPr>
          <w:p w14:paraId="5DF0AE46" w14:textId="77777777" w:rsidR="00F66F38" w:rsidRPr="005D68D4" w:rsidRDefault="00F66F38" w:rsidP="00F66F38">
            <w:pPr>
              <w:rPr>
                <w:rFonts w:ascii="Arial" w:hAnsi="Arial" w:cs="Arial"/>
                <w:sz w:val="18"/>
                <w:szCs w:val="18"/>
              </w:rPr>
            </w:pPr>
            <w:r w:rsidRPr="005D68D4">
              <w:rPr>
                <w:rFonts w:ascii="Arial" w:hAnsi="Arial" w:cs="Arial"/>
                <w:sz w:val="18"/>
                <w:szCs w:val="18"/>
              </w:rPr>
              <w:t>Sue Allwood</w:t>
            </w:r>
          </w:p>
        </w:tc>
      </w:tr>
    </w:tbl>
    <w:p w14:paraId="30F83E90" w14:textId="77777777" w:rsidR="00A07AD3" w:rsidRDefault="00A07AD3" w:rsidP="00A07AD3">
      <w:pPr>
        <w:sectPr w:rsidR="00A07AD3" w:rsidSect="00D579E1">
          <w:pgSz w:w="12240" w:h="15840"/>
          <w:pgMar w:top="1440" w:right="1440" w:bottom="1440" w:left="1440" w:header="720" w:footer="720" w:gutter="0"/>
          <w:cols w:space="720"/>
          <w:docGrid w:linePitch="360"/>
        </w:sectPr>
      </w:pPr>
    </w:p>
    <w:p w14:paraId="3E84EB76" w14:textId="509BF5F3" w:rsidR="00A07AD3" w:rsidRDefault="003B2D50" w:rsidP="00A07AD3">
      <w:pPr>
        <w:pStyle w:val="Heading4"/>
        <w:ind w:left="0" w:firstLine="0"/>
      </w:pPr>
      <w:del w:id="1149" w:author="Jamal, Zaher CWK" w:date="2015-06-16T17:17:00Z">
        <w:r w:rsidDel="00A1691E">
          <w:delText>User</w:delText>
        </w:r>
      </w:del>
      <w:ins w:id="1150" w:author="Jamal, Zaher CWK" w:date="2015-06-16T17:17:00Z">
        <w:r w:rsidR="00A1691E">
          <w:t>Member</w:t>
        </w:r>
      </w:ins>
      <w:r w:rsidR="00224935">
        <w:t xml:space="preserve"> </w:t>
      </w:r>
      <w:r w:rsidR="00A07AD3">
        <w:t>Switch</w:t>
      </w:r>
      <w:r w:rsidR="00224935">
        <w:t>es</w:t>
      </w:r>
      <w:r w:rsidR="00A07AD3">
        <w:t xml:space="preserve"> Summary Report Screen Properties</w:t>
      </w:r>
    </w:p>
    <w:p w14:paraId="0C49DCD8" w14:textId="77777777" w:rsidR="00A07AD3" w:rsidRDefault="00A07AD3" w:rsidP="00A07AD3"/>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2202"/>
        <w:gridCol w:w="1127"/>
        <w:gridCol w:w="2835"/>
        <w:gridCol w:w="942"/>
        <w:gridCol w:w="2631"/>
        <w:gridCol w:w="1144"/>
        <w:gridCol w:w="942"/>
      </w:tblGrid>
      <w:tr w:rsidR="00A07AD3" w:rsidRPr="004A5D01" w14:paraId="6CEA5009" w14:textId="77777777" w:rsidTr="007E1C78">
        <w:trPr>
          <w:trHeight w:val="825"/>
        </w:trPr>
        <w:tc>
          <w:tcPr>
            <w:tcW w:w="4190" w:type="pct"/>
            <w:gridSpan w:val="6"/>
            <w:shd w:val="clear" w:color="auto" w:fill="auto"/>
          </w:tcPr>
          <w:p w14:paraId="08AA0F2F" w14:textId="77777777" w:rsidR="00A07AD3" w:rsidRPr="004A5D01" w:rsidRDefault="00A07AD3" w:rsidP="0079222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44" w:type="pct"/>
            <w:shd w:val="clear" w:color="auto" w:fill="auto"/>
          </w:tcPr>
          <w:p w14:paraId="7F1520D6" w14:textId="77777777" w:rsidR="00A07AD3" w:rsidRPr="004A5D01" w:rsidRDefault="00A07AD3" w:rsidP="00792220">
            <w:pPr>
              <w:rPr>
                <w:rFonts w:ascii="Arial" w:hAnsi="Arial" w:cs="Arial"/>
                <w:b/>
                <w:sz w:val="18"/>
                <w:szCs w:val="18"/>
              </w:rPr>
            </w:pPr>
            <w:r w:rsidRPr="004A5D01">
              <w:rPr>
                <w:rFonts w:ascii="Arial" w:hAnsi="Arial" w:cs="Arial"/>
                <w:b/>
                <w:sz w:val="18"/>
                <w:szCs w:val="18"/>
              </w:rPr>
              <w:t>Can tailoring apply?</w:t>
            </w:r>
          </w:p>
        </w:tc>
        <w:tc>
          <w:tcPr>
            <w:tcW w:w="366" w:type="pct"/>
          </w:tcPr>
          <w:p w14:paraId="6899BCBB" w14:textId="77777777" w:rsidR="00A07AD3" w:rsidRPr="004A5D01" w:rsidRDefault="00A07AD3" w:rsidP="00792220">
            <w:pPr>
              <w:rPr>
                <w:rFonts w:ascii="Arial" w:hAnsi="Arial" w:cs="Arial"/>
                <w:b/>
                <w:sz w:val="18"/>
                <w:szCs w:val="18"/>
              </w:rPr>
            </w:pPr>
            <w:r w:rsidRPr="004A5D01">
              <w:rPr>
                <w:rFonts w:ascii="Arial" w:hAnsi="Arial" w:cs="Arial"/>
                <w:b/>
                <w:sz w:val="18"/>
                <w:szCs w:val="18"/>
              </w:rPr>
              <w:t>Target</w:t>
            </w:r>
          </w:p>
        </w:tc>
      </w:tr>
      <w:tr w:rsidR="00A07AD3" w:rsidRPr="004A5D01" w14:paraId="21801392" w14:textId="77777777" w:rsidTr="007E1C78">
        <w:trPr>
          <w:trHeight w:val="275"/>
        </w:trPr>
        <w:tc>
          <w:tcPr>
            <w:tcW w:w="4190" w:type="pct"/>
            <w:gridSpan w:val="6"/>
            <w:shd w:val="clear" w:color="auto" w:fill="auto"/>
          </w:tcPr>
          <w:p w14:paraId="740D5E01" w14:textId="04946AE3" w:rsidR="00A07AD3" w:rsidRPr="007C38EA" w:rsidRDefault="003B2D50" w:rsidP="00792220">
            <w:pPr>
              <w:rPr>
                <w:rFonts w:ascii="Arial" w:hAnsi="Arial" w:cs="Arial"/>
                <w:b/>
                <w:sz w:val="22"/>
                <w:szCs w:val="22"/>
              </w:rPr>
            </w:pPr>
            <w:del w:id="1151" w:author="Jamal, Zaher CWK" w:date="2015-06-16T17:17:00Z">
              <w:r w:rsidDel="00A1691E">
                <w:rPr>
                  <w:rFonts w:ascii="Arial" w:hAnsi="Arial" w:cs="Arial"/>
                  <w:b/>
                  <w:sz w:val="22"/>
                  <w:szCs w:val="22"/>
                </w:rPr>
                <w:delText>User</w:delText>
              </w:r>
            </w:del>
            <w:ins w:id="1152" w:author="Jamal, Zaher CWK" w:date="2015-06-16T17:17:00Z">
              <w:r w:rsidR="00A1691E">
                <w:rPr>
                  <w:rFonts w:ascii="Arial" w:hAnsi="Arial" w:cs="Arial"/>
                  <w:b/>
                  <w:sz w:val="22"/>
                  <w:szCs w:val="22"/>
                </w:rPr>
                <w:t>Member</w:t>
              </w:r>
            </w:ins>
            <w:r w:rsidR="00224935">
              <w:rPr>
                <w:rFonts w:ascii="Arial" w:hAnsi="Arial" w:cs="Arial"/>
                <w:b/>
                <w:sz w:val="22"/>
                <w:szCs w:val="22"/>
              </w:rPr>
              <w:t xml:space="preserve"> </w:t>
            </w:r>
            <w:r w:rsidR="00A07AD3">
              <w:rPr>
                <w:rFonts w:ascii="Arial" w:hAnsi="Arial" w:cs="Arial"/>
                <w:b/>
                <w:sz w:val="22"/>
                <w:szCs w:val="22"/>
              </w:rPr>
              <w:t>Switch</w:t>
            </w:r>
            <w:r w:rsidR="00224935">
              <w:rPr>
                <w:rFonts w:ascii="Arial" w:hAnsi="Arial" w:cs="Arial"/>
                <w:b/>
                <w:sz w:val="22"/>
                <w:szCs w:val="22"/>
              </w:rPr>
              <w:t>es</w:t>
            </w:r>
            <w:r w:rsidR="00A07AD3">
              <w:rPr>
                <w:rFonts w:ascii="Arial" w:hAnsi="Arial" w:cs="Arial"/>
                <w:b/>
                <w:sz w:val="22"/>
                <w:szCs w:val="22"/>
              </w:rPr>
              <w:t xml:space="preserve"> Summary Report</w:t>
            </w:r>
            <w:r w:rsidR="00A07AD3" w:rsidRPr="007C38EA">
              <w:rPr>
                <w:rFonts w:ascii="Arial" w:hAnsi="Arial" w:cs="Arial"/>
                <w:b/>
                <w:sz w:val="22"/>
                <w:szCs w:val="22"/>
              </w:rPr>
              <w:t xml:space="preserve"> for {Scheme Name} for date range {dd/mm/yyyy} to {dd/mm/yyyy}</w:t>
            </w:r>
          </w:p>
          <w:p w14:paraId="3FDC4C91" w14:textId="77777777" w:rsidR="00A07AD3" w:rsidRDefault="007E7AA4" w:rsidP="00792220">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0172286D" w14:textId="77777777" w:rsidR="00A07AD3" w:rsidRDefault="00A07AD3" w:rsidP="00792220">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13859798" w14:textId="77777777" w:rsidR="00A07AD3" w:rsidRDefault="00A07AD3" w:rsidP="00792220">
            <w:pPr>
              <w:rPr>
                <w:rFonts w:ascii="Arial" w:hAnsi="Arial" w:cs="Arial"/>
                <w:b/>
                <w:sz w:val="20"/>
                <w:szCs w:val="20"/>
              </w:rPr>
            </w:pPr>
          </w:p>
          <w:p w14:paraId="07156C54" w14:textId="77777777" w:rsidR="00A07AD3" w:rsidRPr="007C38EA" w:rsidRDefault="00A07AD3" w:rsidP="00792220">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44" w:type="pct"/>
            <w:shd w:val="clear" w:color="auto" w:fill="auto"/>
          </w:tcPr>
          <w:p w14:paraId="5BE983C8" w14:textId="77777777" w:rsidR="00A07AD3" w:rsidRPr="004A5D01" w:rsidRDefault="00A07AD3" w:rsidP="00792220">
            <w:pPr>
              <w:autoSpaceDE w:val="0"/>
              <w:autoSpaceDN w:val="0"/>
              <w:adjustRightInd w:val="0"/>
              <w:rPr>
                <w:rFonts w:ascii="Arial" w:hAnsi="Arial" w:cs="Arial"/>
                <w:sz w:val="18"/>
                <w:szCs w:val="18"/>
              </w:rPr>
            </w:pPr>
            <w:r w:rsidRPr="004A5D01">
              <w:rPr>
                <w:rFonts w:ascii="Arial" w:hAnsi="Arial" w:cs="Arial"/>
                <w:sz w:val="18"/>
                <w:szCs w:val="18"/>
              </w:rPr>
              <w:t>Y</w:t>
            </w:r>
          </w:p>
        </w:tc>
        <w:tc>
          <w:tcPr>
            <w:tcW w:w="366" w:type="pct"/>
          </w:tcPr>
          <w:p w14:paraId="287166C3" w14:textId="77777777" w:rsidR="00A07AD3" w:rsidRPr="004A5D01" w:rsidRDefault="00A07AD3" w:rsidP="00792220">
            <w:pPr>
              <w:autoSpaceDE w:val="0"/>
              <w:autoSpaceDN w:val="0"/>
              <w:adjustRightInd w:val="0"/>
              <w:rPr>
                <w:rFonts w:ascii="Arial" w:hAnsi="Arial" w:cs="Arial"/>
                <w:sz w:val="18"/>
                <w:szCs w:val="18"/>
              </w:rPr>
            </w:pPr>
            <w:r w:rsidRPr="004A5D01">
              <w:rPr>
                <w:rFonts w:ascii="Arial" w:hAnsi="Arial" w:cs="Arial"/>
                <w:sz w:val="18"/>
                <w:szCs w:val="18"/>
              </w:rPr>
              <w:t>tbd</w:t>
            </w:r>
          </w:p>
        </w:tc>
      </w:tr>
      <w:tr w:rsidR="00A07AD3" w:rsidRPr="004A5D01" w14:paraId="41CED271" w14:textId="77777777" w:rsidTr="007E1C78">
        <w:trPr>
          <w:trHeight w:val="275"/>
        </w:trPr>
        <w:tc>
          <w:tcPr>
            <w:tcW w:w="428" w:type="pct"/>
            <w:shd w:val="clear" w:color="auto" w:fill="auto"/>
          </w:tcPr>
          <w:p w14:paraId="497B7B84" w14:textId="77777777" w:rsidR="00A07AD3" w:rsidRPr="004A5D01" w:rsidRDefault="00A07AD3" w:rsidP="00792220">
            <w:pPr>
              <w:rPr>
                <w:rFonts w:ascii="Arial" w:hAnsi="Arial" w:cs="Arial"/>
                <w:b/>
                <w:sz w:val="18"/>
                <w:szCs w:val="18"/>
              </w:rPr>
            </w:pPr>
            <w:r w:rsidRPr="004A5D01">
              <w:rPr>
                <w:rFonts w:ascii="Arial" w:hAnsi="Arial" w:cs="Arial"/>
                <w:b/>
                <w:sz w:val="18"/>
                <w:szCs w:val="18"/>
              </w:rPr>
              <w:t>Object</w:t>
            </w:r>
          </w:p>
        </w:tc>
        <w:tc>
          <w:tcPr>
            <w:tcW w:w="853" w:type="pct"/>
            <w:shd w:val="clear" w:color="auto" w:fill="auto"/>
          </w:tcPr>
          <w:p w14:paraId="213E48A1" w14:textId="77777777" w:rsidR="00A07AD3" w:rsidRPr="004A5D01" w:rsidRDefault="00A07AD3" w:rsidP="00792220">
            <w:pPr>
              <w:rPr>
                <w:rFonts w:ascii="Arial" w:hAnsi="Arial" w:cs="Arial"/>
                <w:b/>
                <w:sz w:val="18"/>
                <w:szCs w:val="18"/>
              </w:rPr>
            </w:pPr>
            <w:r w:rsidRPr="004A5D01">
              <w:rPr>
                <w:rFonts w:ascii="Arial" w:hAnsi="Arial" w:cs="Arial"/>
                <w:b/>
                <w:sz w:val="18"/>
                <w:szCs w:val="18"/>
              </w:rPr>
              <w:t>Text</w:t>
            </w:r>
          </w:p>
        </w:tc>
        <w:tc>
          <w:tcPr>
            <w:tcW w:w="428" w:type="pct"/>
            <w:shd w:val="clear" w:color="auto" w:fill="auto"/>
          </w:tcPr>
          <w:p w14:paraId="6D74FB83" w14:textId="77777777" w:rsidR="00A07AD3" w:rsidRPr="004A5D01" w:rsidRDefault="00A07AD3" w:rsidP="00792220">
            <w:pPr>
              <w:rPr>
                <w:rFonts w:ascii="Arial" w:hAnsi="Arial" w:cs="Arial"/>
                <w:b/>
                <w:sz w:val="18"/>
                <w:szCs w:val="18"/>
              </w:rPr>
            </w:pPr>
            <w:r w:rsidRPr="004A5D01">
              <w:rPr>
                <w:rFonts w:ascii="Arial" w:hAnsi="Arial" w:cs="Arial"/>
                <w:b/>
                <w:sz w:val="18"/>
                <w:szCs w:val="18"/>
              </w:rPr>
              <w:t>Mandatory</w:t>
            </w:r>
          </w:p>
        </w:tc>
        <w:tc>
          <w:tcPr>
            <w:tcW w:w="1097" w:type="pct"/>
            <w:shd w:val="clear" w:color="auto" w:fill="auto"/>
          </w:tcPr>
          <w:p w14:paraId="3BE1C52E" w14:textId="77777777" w:rsidR="00A07AD3" w:rsidRPr="004A5D01" w:rsidRDefault="00A07AD3" w:rsidP="00792220">
            <w:pPr>
              <w:rPr>
                <w:rFonts w:ascii="Arial" w:hAnsi="Arial" w:cs="Arial"/>
                <w:b/>
                <w:sz w:val="18"/>
                <w:szCs w:val="18"/>
              </w:rPr>
            </w:pPr>
            <w:r w:rsidRPr="004A5D01">
              <w:rPr>
                <w:rFonts w:ascii="Arial" w:hAnsi="Arial" w:cs="Arial"/>
                <w:b/>
                <w:sz w:val="18"/>
                <w:szCs w:val="18"/>
              </w:rPr>
              <w:t>Validation</w:t>
            </w:r>
          </w:p>
        </w:tc>
        <w:tc>
          <w:tcPr>
            <w:tcW w:w="366" w:type="pct"/>
            <w:shd w:val="clear" w:color="auto" w:fill="auto"/>
          </w:tcPr>
          <w:p w14:paraId="5F564176" w14:textId="77777777" w:rsidR="00A07AD3" w:rsidRPr="004A5D01" w:rsidRDefault="00A07AD3" w:rsidP="00792220">
            <w:pPr>
              <w:rPr>
                <w:rFonts w:ascii="Arial" w:hAnsi="Arial" w:cs="Arial"/>
                <w:b/>
                <w:sz w:val="18"/>
                <w:szCs w:val="18"/>
              </w:rPr>
            </w:pPr>
            <w:r w:rsidRPr="004A5D01">
              <w:rPr>
                <w:rFonts w:ascii="Arial" w:hAnsi="Arial" w:cs="Arial"/>
                <w:b/>
                <w:sz w:val="18"/>
                <w:szCs w:val="18"/>
              </w:rPr>
              <w:t>Help Icon Applies</w:t>
            </w:r>
          </w:p>
        </w:tc>
        <w:tc>
          <w:tcPr>
            <w:tcW w:w="1018" w:type="pct"/>
            <w:shd w:val="clear" w:color="auto" w:fill="auto"/>
          </w:tcPr>
          <w:p w14:paraId="0B1A3E36" w14:textId="77777777" w:rsidR="00A07AD3" w:rsidRPr="004A5D01" w:rsidRDefault="00A07AD3" w:rsidP="00792220">
            <w:pPr>
              <w:rPr>
                <w:rFonts w:ascii="Arial" w:hAnsi="Arial" w:cs="Arial"/>
                <w:b/>
                <w:sz w:val="18"/>
                <w:szCs w:val="18"/>
              </w:rPr>
            </w:pPr>
            <w:r w:rsidRPr="004A5D01">
              <w:rPr>
                <w:rFonts w:ascii="Arial" w:hAnsi="Arial" w:cs="Arial"/>
                <w:b/>
                <w:sz w:val="18"/>
                <w:szCs w:val="18"/>
              </w:rPr>
              <w:t>Help Icon Text</w:t>
            </w:r>
          </w:p>
        </w:tc>
        <w:tc>
          <w:tcPr>
            <w:tcW w:w="444" w:type="pct"/>
          </w:tcPr>
          <w:p w14:paraId="08D15824" w14:textId="77777777" w:rsidR="00A07AD3" w:rsidRPr="004A5D01" w:rsidRDefault="00A07AD3" w:rsidP="00792220">
            <w:pPr>
              <w:rPr>
                <w:rFonts w:ascii="Arial" w:hAnsi="Arial" w:cs="Arial"/>
                <w:b/>
                <w:sz w:val="18"/>
                <w:szCs w:val="18"/>
              </w:rPr>
            </w:pPr>
          </w:p>
        </w:tc>
        <w:tc>
          <w:tcPr>
            <w:tcW w:w="366" w:type="pct"/>
          </w:tcPr>
          <w:p w14:paraId="622F0B3B" w14:textId="77777777" w:rsidR="00A07AD3" w:rsidRPr="004A5D01" w:rsidRDefault="00A07AD3" w:rsidP="00792220">
            <w:pPr>
              <w:rPr>
                <w:rFonts w:ascii="Arial" w:hAnsi="Arial" w:cs="Arial"/>
                <w:b/>
                <w:sz w:val="18"/>
                <w:szCs w:val="18"/>
              </w:rPr>
            </w:pPr>
          </w:p>
        </w:tc>
      </w:tr>
      <w:tr w:rsidR="00A07AD3" w:rsidRPr="004A5D01" w14:paraId="45BA2FA5" w14:textId="77777777" w:rsidTr="007E1C78">
        <w:trPr>
          <w:trHeight w:val="275"/>
        </w:trPr>
        <w:tc>
          <w:tcPr>
            <w:tcW w:w="428" w:type="pct"/>
            <w:shd w:val="clear" w:color="auto" w:fill="auto"/>
          </w:tcPr>
          <w:p w14:paraId="366C0421" w14:textId="77777777" w:rsidR="00A07AD3" w:rsidRDefault="00A07AD3" w:rsidP="00792220">
            <w:pPr>
              <w:rPr>
                <w:rFonts w:ascii="Arial" w:hAnsi="Arial" w:cs="Arial"/>
                <w:sz w:val="18"/>
                <w:szCs w:val="18"/>
              </w:rPr>
            </w:pPr>
            <w:r>
              <w:rPr>
                <w:rFonts w:ascii="Arial" w:hAnsi="Arial" w:cs="Arial"/>
                <w:sz w:val="18"/>
                <w:szCs w:val="18"/>
              </w:rPr>
              <w:t>Sub Heading</w:t>
            </w:r>
          </w:p>
        </w:tc>
        <w:tc>
          <w:tcPr>
            <w:tcW w:w="853" w:type="pct"/>
            <w:shd w:val="clear" w:color="auto" w:fill="auto"/>
          </w:tcPr>
          <w:p w14:paraId="68E73FFA" w14:textId="29847697" w:rsidR="00A07AD3" w:rsidRPr="005C59E4" w:rsidRDefault="003B2D50" w:rsidP="00792220">
            <w:pPr>
              <w:rPr>
                <w:rFonts w:ascii="Arial" w:hAnsi="Arial" w:cs="Arial"/>
                <w:b/>
                <w:sz w:val="18"/>
                <w:szCs w:val="18"/>
              </w:rPr>
            </w:pPr>
            <w:del w:id="1153" w:author="Jamal, Zaher CWK" w:date="2015-06-16T17:18:00Z">
              <w:r w:rsidDel="00A1691E">
                <w:rPr>
                  <w:rFonts w:ascii="Arial" w:hAnsi="Arial" w:cs="Arial"/>
                  <w:b/>
                  <w:sz w:val="18"/>
                  <w:szCs w:val="18"/>
                </w:rPr>
                <w:delText>User</w:delText>
              </w:r>
            </w:del>
            <w:ins w:id="1154" w:author="Jamal, Zaher CWK" w:date="2015-06-16T17:18:00Z">
              <w:r w:rsidR="00A1691E">
                <w:rPr>
                  <w:rFonts w:ascii="Arial" w:hAnsi="Arial" w:cs="Arial"/>
                  <w:b/>
                  <w:sz w:val="18"/>
                  <w:szCs w:val="18"/>
                </w:rPr>
                <w:t>Member</w:t>
              </w:r>
            </w:ins>
            <w:r w:rsidR="00A07AD3" w:rsidRPr="005C59E4">
              <w:rPr>
                <w:rFonts w:ascii="Arial" w:hAnsi="Arial" w:cs="Arial"/>
                <w:b/>
                <w:sz w:val="18"/>
                <w:szCs w:val="18"/>
              </w:rPr>
              <w:t xml:space="preserve"> Details</w:t>
            </w:r>
          </w:p>
        </w:tc>
        <w:tc>
          <w:tcPr>
            <w:tcW w:w="428" w:type="pct"/>
            <w:shd w:val="clear" w:color="auto" w:fill="auto"/>
          </w:tcPr>
          <w:p w14:paraId="0A8E396F" w14:textId="77777777" w:rsidR="00A07AD3" w:rsidRDefault="00A07AD3" w:rsidP="00792220">
            <w:pPr>
              <w:rPr>
                <w:rFonts w:ascii="Arial" w:hAnsi="Arial" w:cs="Arial"/>
                <w:sz w:val="18"/>
                <w:szCs w:val="18"/>
              </w:rPr>
            </w:pPr>
            <w:r>
              <w:rPr>
                <w:rFonts w:ascii="Arial" w:hAnsi="Arial" w:cs="Arial"/>
                <w:sz w:val="18"/>
                <w:szCs w:val="18"/>
              </w:rPr>
              <w:t>n/a</w:t>
            </w:r>
          </w:p>
        </w:tc>
        <w:tc>
          <w:tcPr>
            <w:tcW w:w="1097" w:type="pct"/>
            <w:shd w:val="clear" w:color="auto" w:fill="auto"/>
          </w:tcPr>
          <w:p w14:paraId="0D3E021D" w14:textId="77777777" w:rsidR="00A07AD3" w:rsidRDefault="00A07AD3" w:rsidP="00792220">
            <w:pPr>
              <w:rPr>
                <w:rFonts w:ascii="Arial" w:hAnsi="Arial" w:cs="Arial"/>
                <w:sz w:val="18"/>
                <w:szCs w:val="18"/>
              </w:rPr>
            </w:pPr>
          </w:p>
        </w:tc>
        <w:tc>
          <w:tcPr>
            <w:tcW w:w="366" w:type="pct"/>
            <w:shd w:val="clear" w:color="auto" w:fill="auto"/>
          </w:tcPr>
          <w:p w14:paraId="1EE3BB26" w14:textId="77777777" w:rsidR="00A07AD3" w:rsidRDefault="00A07AD3" w:rsidP="00792220">
            <w:pPr>
              <w:rPr>
                <w:rFonts w:ascii="Arial" w:hAnsi="Arial" w:cs="Arial"/>
                <w:sz w:val="18"/>
                <w:szCs w:val="18"/>
              </w:rPr>
            </w:pPr>
            <w:r>
              <w:rPr>
                <w:rFonts w:ascii="Arial" w:hAnsi="Arial" w:cs="Arial"/>
                <w:sz w:val="18"/>
                <w:szCs w:val="18"/>
              </w:rPr>
              <w:t>N</w:t>
            </w:r>
          </w:p>
        </w:tc>
        <w:tc>
          <w:tcPr>
            <w:tcW w:w="1018" w:type="pct"/>
            <w:shd w:val="clear" w:color="auto" w:fill="auto"/>
          </w:tcPr>
          <w:p w14:paraId="218F6584" w14:textId="77777777" w:rsidR="00A07AD3" w:rsidRDefault="00A07AD3" w:rsidP="00792220">
            <w:pPr>
              <w:rPr>
                <w:rFonts w:ascii="Arial" w:hAnsi="Arial" w:cs="Arial"/>
                <w:sz w:val="18"/>
                <w:szCs w:val="18"/>
              </w:rPr>
            </w:pPr>
            <w:r>
              <w:rPr>
                <w:rFonts w:ascii="Arial" w:hAnsi="Arial" w:cs="Arial"/>
                <w:sz w:val="18"/>
                <w:szCs w:val="18"/>
              </w:rPr>
              <w:t>n/a</w:t>
            </w:r>
          </w:p>
        </w:tc>
        <w:tc>
          <w:tcPr>
            <w:tcW w:w="444" w:type="pct"/>
          </w:tcPr>
          <w:p w14:paraId="15364216"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5D920442"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4432DEC0" w14:textId="77777777" w:rsidTr="007E1C78">
        <w:trPr>
          <w:trHeight w:val="275"/>
        </w:trPr>
        <w:tc>
          <w:tcPr>
            <w:tcW w:w="428" w:type="pct"/>
            <w:shd w:val="clear" w:color="auto" w:fill="auto"/>
          </w:tcPr>
          <w:p w14:paraId="12C2945A" w14:textId="77777777" w:rsidR="00A07AD3" w:rsidRDefault="00A07AD3" w:rsidP="00792220">
            <w:pPr>
              <w:rPr>
                <w:rFonts w:ascii="Arial" w:hAnsi="Arial" w:cs="Arial"/>
                <w:sz w:val="18"/>
                <w:szCs w:val="18"/>
              </w:rPr>
            </w:pPr>
            <w:r>
              <w:rPr>
                <w:rFonts w:ascii="Arial" w:hAnsi="Arial" w:cs="Arial"/>
                <w:sz w:val="18"/>
                <w:szCs w:val="18"/>
              </w:rPr>
              <w:t>Column Heading</w:t>
            </w:r>
          </w:p>
        </w:tc>
        <w:tc>
          <w:tcPr>
            <w:tcW w:w="853" w:type="pct"/>
            <w:shd w:val="clear" w:color="auto" w:fill="auto"/>
          </w:tcPr>
          <w:p w14:paraId="4DC1F824" w14:textId="77777777" w:rsidR="00A07AD3" w:rsidRPr="005C59E4" w:rsidRDefault="00A07AD3" w:rsidP="00792220">
            <w:pPr>
              <w:rPr>
                <w:rFonts w:ascii="Arial" w:hAnsi="Arial" w:cs="Arial"/>
                <w:sz w:val="18"/>
                <w:szCs w:val="18"/>
              </w:rPr>
            </w:pPr>
            <w:r w:rsidRPr="005C59E4">
              <w:rPr>
                <w:rFonts w:ascii="Arial" w:hAnsi="Arial" w:cs="Arial"/>
                <w:sz w:val="18"/>
                <w:szCs w:val="18"/>
              </w:rPr>
              <w:t>Account Number</w:t>
            </w:r>
          </w:p>
        </w:tc>
        <w:tc>
          <w:tcPr>
            <w:tcW w:w="428" w:type="pct"/>
            <w:shd w:val="clear" w:color="auto" w:fill="auto"/>
          </w:tcPr>
          <w:p w14:paraId="255966CE" w14:textId="77777777" w:rsidR="00A07AD3" w:rsidRDefault="00A07AD3" w:rsidP="00792220">
            <w:r w:rsidRPr="00137019">
              <w:rPr>
                <w:rFonts w:ascii="Arial" w:hAnsi="Arial" w:cs="Arial"/>
                <w:sz w:val="18"/>
                <w:szCs w:val="18"/>
              </w:rPr>
              <w:t>n/a</w:t>
            </w:r>
          </w:p>
        </w:tc>
        <w:tc>
          <w:tcPr>
            <w:tcW w:w="1097" w:type="pct"/>
            <w:shd w:val="clear" w:color="auto" w:fill="auto"/>
          </w:tcPr>
          <w:p w14:paraId="71C9ABA0" w14:textId="77777777" w:rsidR="00A07AD3" w:rsidRDefault="00A07AD3" w:rsidP="00792220">
            <w:pPr>
              <w:rPr>
                <w:rFonts w:ascii="Arial" w:hAnsi="Arial" w:cs="Arial"/>
                <w:sz w:val="18"/>
                <w:szCs w:val="18"/>
              </w:rPr>
            </w:pPr>
            <w:r>
              <w:rPr>
                <w:rFonts w:ascii="Arial" w:hAnsi="Arial" w:cs="Arial"/>
                <w:sz w:val="18"/>
                <w:szCs w:val="18"/>
              </w:rPr>
              <w:t>List of account numbers returned in the switch summary query</w:t>
            </w:r>
          </w:p>
          <w:p w14:paraId="60C9FB34" w14:textId="77777777" w:rsidR="00A07AD3" w:rsidRDefault="00A07AD3" w:rsidP="00792220">
            <w:pPr>
              <w:rPr>
                <w:rFonts w:ascii="Arial" w:hAnsi="Arial" w:cs="Arial"/>
                <w:sz w:val="18"/>
                <w:szCs w:val="18"/>
              </w:rPr>
            </w:pPr>
            <w:r>
              <w:rPr>
                <w:rFonts w:ascii="Arial" w:hAnsi="Arial" w:cs="Arial"/>
                <w:sz w:val="18"/>
                <w:szCs w:val="18"/>
              </w:rPr>
              <w:t>Report should be sorted on this field, account number ascending</w:t>
            </w:r>
          </w:p>
        </w:tc>
        <w:tc>
          <w:tcPr>
            <w:tcW w:w="366" w:type="pct"/>
            <w:shd w:val="clear" w:color="auto" w:fill="auto"/>
          </w:tcPr>
          <w:p w14:paraId="3FB6F140" w14:textId="77777777" w:rsidR="00A07AD3" w:rsidRDefault="00A07AD3" w:rsidP="00792220">
            <w:r w:rsidRPr="00173CE8">
              <w:rPr>
                <w:rFonts w:ascii="Arial" w:hAnsi="Arial" w:cs="Arial"/>
                <w:sz w:val="18"/>
                <w:szCs w:val="18"/>
              </w:rPr>
              <w:t>N</w:t>
            </w:r>
          </w:p>
        </w:tc>
        <w:tc>
          <w:tcPr>
            <w:tcW w:w="1018" w:type="pct"/>
            <w:shd w:val="clear" w:color="auto" w:fill="auto"/>
          </w:tcPr>
          <w:p w14:paraId="68520BA6" w14:textId="77777777" w:rsidR="00A07AD3" w:rsidRDefault="00A07AD3" w:rsidP="00792220">
            <w:r w:rsidRPr="00615119">
              <w:rPr>
                <w:rFonts w:ascii="Arial" w:hAnsi="Arial" w:cs="Arial"/>
                <w:sz w:val="18"/>
                <w:szCs w:val="18"/>
              </w:rPr>
              <w:t>n/a</w:t>
            </w:r>
          </w:p>
        </w:tc>
        <w:tc>
          <w:tcPr>
            <w:tcW w:w="444" w:type="pct"/>
          </w:tcPr>
          <w:p w14:paraId="2E95D29F"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44BDE624"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74152B0C" w14:textId="77777777" w:rsidTr="007E1C78">
        <w:trPr>
          <w:trHeight w:val="275"/>
        </w:trPr>
        <w:tc>
          <w:tcPr>
            <w:tcW w:w="428" w:type="pct"/>
            <w:shd w:val="clear" w:color="auto" w:fill="auto"/>
          </w:tcPr>
          <w:p w14:paraId="6E984643" w14:textId="77777777" w:rsidR="00A07AD3" w:rsidRDefault="00A07AD3" w:rsidP="00792220">
            <w:r w:rsidRPr="00EB2312">
              <w:rPr>
                <w:rFonts w:ascii="Arial" w:hAnsi="Arial" w:cs="Arial"/>
                <w:sz w:val="18"/>
                <w:szCs w:val="18"/>
              </w:rPr>
              <w:t>Column Heading</w:t>
            </w:r>
          </w:p>
        </w:tc>
        <w:tc>
          <w:tcPr>
            <w:tcW w:w="853" w:type="pct"/>
            <w:shd w:val="clear" w:color="auto" w:fill="auto"/>
          </w:tcPr>
          <w:p w14:paraId="62CC625D" w14:textId="77777777" w:rsidR="00A07AD3" w:rsidRPr="005C59E4" w:rsidRDefault="00A07AD3" w:rsidP="00792220">
            <w:pPr>
              <w:rPr>
                <w:rFonts w:ascii="Arial" w:hAnsi="Arial" w:cs="Arial"/>
                <w:sz w:val="18"/>
                <w:szCs w:val="18"/>
              </w:rPr>
            </w:pPr>
            <w:r>
              <w:rPr>
                <w:rFonts w:ascii="Arial" w:hAnsi="Arial" w:cs="Arial"/>
                <w:sz w:val="18"/>
                <w:szCs w:val="18"/>
              </w:rPr>
              <w:t>Surname</w:t>
            </w:r>
          </w:p>
        </w:tc>
        <w:tc>
          <w:tcPr>
            <w:tcW w:w="428" w:type="pct"/>
            <w:shd w:val="clear" w:color="auto" w:fill="auto"/>
          </w:tcPr>
          <w:p w14:paraId="55E66486" w14:textId="77777777" w:rsidR="00A07AD3" w:rsidRDefault="00A07AD3" w:rsidP="00792220">
            <w:r w:rsidRPr="00137019">
              <w:rPr>
                <w:rFonts w:ascii="Arial" w:hAnsi="Arial" w:cs="Arial"/>
                <w:sz w:val="18"/>
                <w:szCs w:val="18"/>
              </w:rPr>
              <w:t>n/a</w:t>
            </w:r>
          </w:p>
        </w:tc>
        <w:tc>
          <w:tcPr>
            <w:tcW w:w="1097" w:type="pct"/>
            <w:shd w:val="clear" w:color="auto" w:fill="auto"/>
          </w:tcPr>
          <w:p w14:paraId="02AB4140" w14:textId="24EA2884" w:rsidR="00A07AD3" w:rsidRDefault="00A07AD3" w:rsidP="00792220">
            <w:pPr>
              <w:rPr>
                <w:rFonts w:ascii="Arial" w:hAnsi="Arial" w:cs="Arial"/>
                <w:sz w:val="18"/>
                <w:szCs w:val="18"/>
              </w:rPr>
            </w:pPr>
            <w:r>
              <w:rPr>
                <w:rFonts w:ascii="Arial" w:hAnsi="Arial" w:cs="Arial"/>
                <w:sz w:val="18"/>
                <w:szCs w:val="18"/>
              </w:rPr>
              <w:t xml:space="preserve">Surname of the </w:t>
            </w:r>
            <w:del w:id="1155" w:author="Jamal, Zaher CWK" w:date="2015-06-16T17:18:00Z">
              <w:r w:rsidR="003B2D50" w:rsidDel="00A1691E">
                <w:rPr>
                  <w:rFonts w:ascii="Arial" w:hAnsi="Arial" w:cs="Arial"/>
                  <w:sz w:val="18"/>
                  <w:szCs w:val="18"/>
                </w:rPr>
                <w:delText>user</w:delText>
              </w:r>
            </w:del>
            <w:ins w:id="1156" w:author="Jamal, Zaher CWK" w:date="2015-06-16T17:18:00Z">
              <w:r w:rsidR="00A1691E">
                <w:rPr>
                  <w:rFonts w:ascii="Arial" w:hAnsi="Arial" w:cs="Arial"/>
                  <w:sz w:val="18"/>
                  <w:szCs w:val="18"/>
                </w:rPr>
                <w:t>member</w:t>
              </w:r>
            </w:ins>
            <w:r>
              <w:rPr>
                <w:rFonts w:ascii="Arial" w:hAnsi="Arial" w:cs="Arial"/>
                <w:sz w:val="18"/>
                <w:szCs w:val="18"/>
              </w:rPr>
              <w:t>s</w:t>
            </w:r>
          </w:p>
        </w:tc>
        <w:tc>
          <w:tcPr>
            <w:tcW w:w="366" w:type="pct"/>
            <w:shd w:val="clear" w:color="auto" w:fill="auto"/>
          </w:tcPr>
          <w:p w14:paraId="7EF2DC2F" w14:textId="77777777" w:rsidR="00A07AD3" w:rsidRDefault="00A07AD3" w:rsidP="00792220">
            <w:r w:rsidRPr="00173CE8">
              <w:rPr>
                <w:rFonts w:ascii="Arial" w:hAnsi="Arial" w:cs="Arial"/>
                <w:sz w:val="18"/>
                <w:szCs w:val="18"/>
              </w:rPr>
              <w:t>N</w:t>
            </w:r>
          </w:p>
        </w:tc>
        <w:tc>
          <w:tcPr>
            <w:tcW w:w="1018" w:type="pct"/>
            <w:shd w:val="clear" w:color="auto" w:fill="auto"/>
          </w:tcPr>
          <w:p w14:paraId="45F5F029" w14:textId="77777777" w:rsidR="00A07AD3" w:rsidRDefault="00A07AD3" w:rsidP="00792220">
            <w:r w:rsidRPr="00615119">
              <w:rPr>
                <w:rFonts w:ascii="Arial" w:hAnsi="Arial" w:cs="Arial"/>
                <w:sz w:val="18"/>
                <w:szCs w:val="18"/>
              </w:rPr>
              <w:t>n/a</w:t>
            </w:r>
          </w:p>
        </w:tc>
        <w:tc>
          <w:tcPr>
            <w:tcW w:w="444" w:type="pct"/>
          </w:tcPr>
          <w:p w14:paraId="070B33D5"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53D02B2C"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7AB26528" w14:textId="77777777" w:rsidTr="007E1C78">
        <w:trPr>
          <w:trHeight w:val="275"/>
        </w:trPr>
        <w:tc>
          <w:tcPr>
            <w:tcW w:w="428" w:type="pct"/>
            <w:shd w:val="clear" w:color="auto" w:fill="auto"/>
          </w:tcPr>
          <w:p w14:paraId="6B21530F" w14:textId="77777777" w:rsidR="00A07AD3" w:rsidRDefault="00A07AD3" w:rsidP="00792220">
            <w:r w:rsidRPr="00EB2312">
              <w:rPr>
                <w:rFonts w:ascii="Arial" w:hAnsi="Arial" w:cs="Arial"/>
                <w:sz w:val="18"/>
                <w:szCs w:val="18"/>
              </w:rPr>
              <w:t>Column Heading</w:t>
            </w:r>
          </w:p>
        </w:tc>
        <w:tc>
          <w:tcPr>
            <w:tcW w:w="853" w:type="pct"/>
            <w:shd w:val="clear" w:color="auto" w:fill="auto"/>
          </w:tcPr>
          <w:p w14:paraId="787C4F45" w14:textId="77777777" w:rsidR="00A07AD3" w:rsidRPr="005C59E4" w:rsidRDefault="00A07AD3" w:rsidP="00792220">
            <w:pPr>
              <w:ind w:left="35"/>
              <w:rPr>
                <w:rFonts w:ascii="Arial" w:hAnsi="Arial" w:cs="Arial"/>
                <w:sz w:val="18"/>
                <w:szCs w:val="18"/>
              </w:rPr>
            </w:pPr>
            <w:r>
              <w:rPr>
                <w:rFonts w:ascii="Arial" w:hAnsi="Arial" w:cs="Arial"/>
                <w:sz w:val="18"/>
                <w:szCs w:val="18"/>
              </w:rPr>
              <w:t>Forename</w:t>
            </w:r>
          </w:p>
        </w:tc>
        <w:tc>
          <w:tcPr>
            <w:tcW w:w="428" w:type="pct"/>
            <w:shd w:val="clear" w:color="auto" w:fill="auto"/>
          </w:tcPr>
          <w:p w14:paraId="53FA0EC3" w14:textId="77777777" w:rsidR="00A07AD3" w:rsidRDefault="00A07AD3" w:rsidP="00792220">
            <w:r w:rsidRPr="00137019">
              <w:rPr>
                <w:rFonts w:ascii="Arial" w:hAnsi="Arial" w:cs="Arial"/>
                <w:sz w:val="18"/>
                <w:szCs w:val="18"/>
              </w:rPr>
              <w:t>n/a</w:t>
            </w:r>
          </w:p>
        </w:tc>
        <w:tc>
          <w:tcPr>
            <w:tcW w:w="1097" w:type="pct"/>
            <w:shd w:val="clear" w:color="auto" w:fill="auto"/>
          </w:tcPr>
          <w:p w14:paraId="3B15430E" w14:textId="7F647866" w:rsidR="00A07AD3" w:rsidRDefault="00A07AD3" w:rsidP="00792220">
            <w:pPr>
              <w:rPr>
                <w:rFonts w:ascii="Arial" w:hAnsi="Arial" w:cs="Arial"/>
                <w:sz w:val="18"/>
                <w:szCs w:val="18"/>
              </w:rPr>
            </w:pPr>
            <w:r>
              <w:rPr>
                <w:rFonts w:ascii="Arial" w:hAnsi="Arial" w:cs="Arial"/>
                <w:sz w:val="18"/>
                <w:szCs w:val="18"/>
              </w:rPr>
              <w:t xml:space="preserve">Forename of the </w:t>
            </w:r>
            <w:del w:id="1157" w:author="Jamal, Zaher CWK" w:date="2015-06-16T17:18:00Z">
              <w:r w:rsidR="003B2D50" w:rsidDel="00A1691E">
                <w:rPr>
                  <w:rFonts w:ascii="Arial" w:hAnsi="Arial" w:cs="Arial"/>
                  <w:sz w:val="18"/>
                  <w:szCs w:val="18"/>
                </w:rPr>
                <w:delText>user</w:delText>
              </w:r>
            </w:del>
            <w:ins w:id="1158" w:author="Jamal, Zaher CWK" w:date="2015-06-16T17:18:00Z">
              <w:r w:rsidR="00A1691E">
                <w:rPr>
                  <w:rFonts w:ascii="Arial" w:hAnsi="Arial" w:cs="Arial"/>
                  <w:sz w:val="18"/>
                  <w:szCs w:val="18"/>
                </w:rPr>
                <w:t>member</w:t>
              </w:r>
            </w:ins>
            <w:r>
              <w:rPr>
                <w:rFonts w:ascii="Arial" w:hAnsi="Arial" w:cs="Arial"/>
                <w:sz w:val="18"/>
                <w:szCs w:val="18"/>
              </w:rPr>
              <w:t>s</w:t>
            </w:r>
          </w:p>
        </w:tc>
        <w:tc>
          <w:tcPr>
            <w:tcW w:w="366" w:type="pct"/>
            <w:shd w:val="clear" w:color="auto" w:fill="auto"/>
          </w:tcPr>
          <w:p w14:paraId="39BA3F5C" w14:textId="77777777" w:rsidR="00A07AD3" w:rsidRDefault="00A07AD3" w:rsidP="00792220">
            <w:r w:rsidRPr="00173CE8">
              <w:rPr>
                <w:rFonts w:ascii="Arial" w:hAnsi="Arial" w:cs="Arial"/>
                <w:sz w:val="18"/>
                <w:szCs w:val="18"/>
              </w:rPr>
              <w:t>N</w:t>
            </w:r>
          </w:p>
        </w:tc>
        <w:tc>
          <w:tcPr>
            <w:tcW w:w="1018" w:type="pct"/>
            <w:shd w:val="clear" w:color="auto" w:fill="auto"/>
          </w:tcPr>
          <w:p w14:paraId="391D8D01" w14:textId="77777777" w:rsidR="00A07AD3" w:rsidRDefault="00A07AD3" w:rsidP="00792220">
            <w:r w:rsidRPr="00615119">
              <w:rPr>
                <w:rFonts w:ascii="Arial" w:hAnsi="Arial" w:cs="Arial"/>
                <w:sz w:val="18"/>
                <w:szCs w:val="18"/>
              </w:rPr>
              <w:t>n/a</w:t>
            </w:r>
          </w:p>
        </w:tc>
        <w:tc>
          <w:tcPr>
            <w:tcW w:w="444" w:type="pct"/>
          </w:tcPr>
          <w:p w14:paraId="3DB73E5F"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39E0A8A4"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61918BC1" w14:textId="77777777" w:rsidTr="007E1C78">
        <w:trPr>
          <w:trHeight w:val="275"/>
        </w:trPr>
        <w:tc>
          <w:tcPr>
            <w:tcW w:w="428" w:type="pct"/>
            <w:shd w:val="clear" w:color="auto" w:fill="auto"/>
          </w:tcPr>
          <w:p w14:paraId="28DF979C" w14:textId="77777777" w:rsidR="00A07AD3" w:rsidRDefault="00A07AD3" w:rsidP="00792220">
            <w:r w:rsidRPr="00EB2312">
              <w:rPr>
                <w:rFonts w:ascii="Arial" w:hAnsi="Arial" w:cs="Arial"/>
                <w:sz w:val="18"/>
                <w:szCs w:val="18"/>
              </w:rPr>
              <w:t>Column Heading</w:t>
            </w:r>
          </w:p>
        </w:tc>
        <w:tc>
          <w:tcPr>
            <w:tcW w:w="853" w:type="pct"/>
            <w:shd w:val="clear" w:color="auto" w:fill="auto"/>
          </w:tcPr>
          <w:p w14:paraId="24C7FAB0" w14:textId="77777777" w:rsidR="00A07AD3" w:rsidRPr="005C59E4" w:rsidRDefault="00A07AD3" w:rsidP="00792220">
            <w:pPr>
              <w:rPr>
                <w:rFonts w:ascii="Arial" w:hAnsi="Arial" w:cs="Arial"/>
                <w:sz w:val="18"/>
                <w:szCs w:val="18"/>
              </w:rPr>
            </w:pPr>
            <w:r>
              <w:rPr>
                <w:rFonts w:ascii="Arial" w:hAnsi="Arial" w:cs="Arial"/>
                <w:sz w:val="18"/>
                <w:szCs w:val="18"/>
              </w:rPr>
              <w:t>NI Number</w:t>
            </w:r>
          </w:p>
        </w:tc>
        <w:tc>
          <w:tcPr>
            <w:tcW w:w="428" w:type="pct"/>
            <w:shd w:val="clear" w:color="auto" w:fill="auto"/>
          </w:tcPr>
          <w:p w14:paraId="26E90290" w14:textId="77777777" w:rsidR="00A07AD3" w:rsidRDefault="00A07AD3" w:rsidP="00792220">
            <w:r w:rsidRPr="00137019">
              <w:rPr>
                <w:rFonts w:ascii="Arial" w:hAnsi="Arial" w:cs="Arial"/>
                <w:sz w:val="18"/>
                <w:szCs w:val="18"/>
              </w:rPr>
              <w:t>n/a</w:t>
            </w:r>
          </w:p>
        </w:tc>
        <w:tc>
          <w:tcPr>
            <w:tcW w:w="1097" w:type="pct"/>
            <w:shd w:val="clear" w:color="auto" w:fill="auto"/>
          </w:tcPr>
          <w:p w14:paraId="541412DF" w14:textId="631D622B" w:rsidR="00A07AD3" w:rsidRDefault="00A07AD3" w:rsidP="00792220">
            <w:pPr>
              <w:rPr>
                <w:rFonts w:ascii="Arial" w:hAnsi="Arial" w:cs="Arial"/>
                <w:sz w:val="18"/>
                <w:szCs w:val="18"/>
              </w:rPr>
            </w:pPr>
            <w:r>
              <w:rPr>
                <w:rFonts w:ascii="Arial" w:hAnsi="Arial" w:cs="Arial"/>
                <w:sz w:val="18"/>
                <w:szCs w:val="18"/>
              </w:rPr>
              <w:t xml:space="preserve">NI number of the </w:t>
            </w:r>
            <w:del w:id="1159" w:author="Jamal, Zaher CWK" w:date="2015-06-16T17:18:00Z">
              <w:r w:rsidR="003B2D50" w:rsidDel="00A1691E">
                <w:rPr>
                  <w:rFonts w:ascii="Arial" w:hAnsi="Arial" w:cs="Arial"/>
                  <w:sz w:val="18"/>
                  <w:szCs w:val="18"/>
                </w:rPr>
                <w:delText>user</w:delText>
              </w:r>
            </w:del>
            <w:ins w:id="1160" w:author="Jamal, Zaher CWK" w:date="2015-06-16T17:18:00Z">
              <w:r w:rsidR="00A1691E">
                <w:rPr>
                  <w:rFonts w:ascii="Arial" w:hAnsi="Arial" w:cs="Arial"/>
                  <w:sz w:val="18"/>
                  <w:szCs w:val="18"/>
                </w:rPr>
                <w:t>member</w:t>
              </w:r>
            </w:ins>
            <w:r>
              <w:rPr>
                <w:rFonts w:ascii="Arial" w:hAnsi="Arial" w:cs="Arial"/>
                <w:sz w:val="18"/>
                <w:szCs w:val="18"/>
              </w:rPr>
              <w:t>s</w:t>
            </w:r>
          </w:p>
        </w:tc>
        <w:tc>
          <w:tcPr>
            <w:tcW w:w="366" w:type="pct"/>
            <w:shd w:val="clear" w:color="auto" w:fill="auto"/>
          </w:tcPr>
          <w:p w14:paraId="2124D692" w14:textId="77777777" w:rsidR="00A07AD3" w:rsidRDefault="00A07AD3" w:rsidP="00792220">
            <w:r w:rsidRPr="00173CE8">
              <w:rPr>
                <w:rFonts w:ascii="Arial" w:hAnsi="Arial" w:cs="Arial"/>
                <w:sz w:val="18"/>
                <w:szCs w:val="18"/>
              </w:rPr>
              <w:t>N</w:t>
            </w:r>
          </w:p>
        </w:tc>
        <w:tc>
          <w:tcPr>
            <w:tcW w:w="1018" w:type="pct"/>
            <w:shd w:val="clear" w:color="auto" w:fill="auto"/>
          </w:tcPr>
          <w:p w14:paraId="1D48658D" w14:textId="77777777" w:rsidR="00A07AD3" w:rsidRDefault="00A07AD3" w:rsidP="00792220">
            <w:r w:rsidRPr="00615119">
              <w:rPr>
                <w:rFonts w:ascii="Arial" w:hAnsi="Arial" w:cs="Arial"/>
                <w:sz w:val="18"/>
                <w:szCs w:val="18"/>
              </w:rPr>
              <w:t>n/a</w:t>
            </w:r>
          </w:p>
        </w:tc>
        <w:tc>
          <w:tcPr>
            <w:tcW w:w="444" w:type="pct"/>
          </w:tcPr>
          <w:p w14:paraId="7D6C82C6"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46E1DABE"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247F79F0" w14:textId="77777777" w:rsidTr="007E1C78">
        <w:trPr>
          <w:trHeight w:val="275"/>
        </w:trPr>
        <w:tc>
          <w:tcPr>
            <w:tcW w:w="428" w:type="pct"/>
            <w:shd w:val="clear" w:color="auto" w:fill="auto"/>
          </w:tcPr>
          <w:p w14:paraId="27AB5810" w14:textId="77777777" w:rsidR="00A07AD3" w:rsidRPr="005C59E4" w:rsidRDefault="00A07AD3" w:rsidP="00792220">
            <w:pPr>
              <w:rPr>
                <w:rFonts w:ascii="Arial" w:hAnsi="Arial" w:cs="Arial"/>
                <w:sz w:val="18"/>
                <w:szCs w:val="18"/>
              </w:rPr>
            </w:pPr>
            <w:r w:rsidRPr="005C59E4">
              <w:rPr>
                <w:rFonts w:ascii="Arial" w:hAnsi="Arial" w:cs="Arial"/>
                <w:sz w:val="18"/>
                <w:szCs w:val="18"/>
              </w:rPr>
              <w:t>Sub Heading</w:t>
            </w:r>
          </w:p>
        </w:tc>
        <w:tc>
          <w:tcPr>
            <w:tcW w:w="853" w:type="pct"/>
            <w:shd w:val="clear" w:color="auto" w:fill="auto"/>
          </w:tcPr>
          <w:p w14:paraId="735E1555" w14:textId="77777777" w:rsidR="00A07AD3" w:rsidRPr="005C59E4" w:rsidRDefault="00A07AD3" w:rsidP="00792220">
            <w:pPr>
              <w:rPr>
                <w:rFonts w:ascii="Arial" w:hAnsi="Arial" w:cs="Arial"/>
                <w:b/>
                <w:sz w:val="18"/>
                <w:szCs w:val="18"/>
              </w:rPr>
            </w:pPr>
            <w:r w:rsidRPr="005C59E4">
              <w:rPr>
                <w:rFonts w:ascii="Arial" w:hAnsi="Arial" w:cs="Arial"/>
                <w:b/>
                <w:sz w:val="18"/>
                <w:szCs w:val="18"/>
              </w:rPr>
              <w:t>Switch Out Details</w:t>
            </w:r>
          </w:p>
        </w:tc>
        <w:tc>
          <w:tcPr>
            <w:tcW w:w="428" w:type="pct"/>
            <w:shd w:val="clear" w:color="auto" w:fill="auto"/>
          </w:tcPr>
          <w:p w14:paraId="7B654E91" w14:textId="77777777" w:rsidR="00A07AD3" w:rsidRDefault="00A07AD3" w:rsidP="00792220">
            <w:r w:rsidRPr="00137019">
              <w:rPr>
                <w:rFonts w:ascii="Arial" w:hAnsi="Arial" w:cs="Arial"/>
                <w:sz w:val="18"/>
                <w:szCs w:val="18"/>
              </w:rPr>
              <w:t>n/a</w:t>
            </w:r>
          </w:p>
        </w:tc>
        <w:tc>
          <w:tcPr>
            <w:tcW w:w="1097" w:type="pct"/>
            <w:shd w:val="clear" w:color="auto" w:fill="auto"/>
          </w:tcPr>
          <w:p w14:paraId="78841811" w14:textId="77777777" w:rsidR="00A07AD3" w:rsidRDefault="00A07AD3" w:rsidP="00792220">
            <w:pPr>
              <w:rPr>
                <w:rFonts w:ascii="Arial" w:hAnsi="Arial" w:cs="Arial"/>
                <w:sz w:val="18"/>
                <w:szCs w:val="18"/>
              </w:rPr>
            </w:pPr>
          </w:p>
        </w:tc>
        <w:tc>
          <w:tcPr>
            <w:tcW w:w="366" w:type="pct"/>
            <w:shd w:val="clear" w:color="auto" w:fill="auto"/>
          </w:tcPr>
          <w:p w14:paraId="7E9C4D11" w14:textId="77777777" w:rsidR="00A07AD3" w:rsidRDefault="00A07AD3" w:rsidP="00792220">
            <w:r w:rsidRPr="00173CE8">
              <w:rPr>
                <w:rFonts w:ascii="Arial" w:hAnsi="Arial" w:cs="Arial"/>
                <w:sz w:val="18"/>
                <w:szCs w:val="18"/>
              </w:rPr>
              <w:t>N</w:t>
            </w:r>
          </w:p>
        </w:tc>
        <w:tc>
          <w:tcPr>
            <w:tcW w:w="1018" w:type="pct"/>
            <w:shd w:val="clear" w:color="auto" w:fill="auto"/>
          </w:tcPr>
          <w:p w14:paraId="4D457FFC" w14:textId="77777777" w:rsidR="00A07AD3" w:rsidRDefault="00A07AD3" w:rsidP="00792220">
            <w:r w:rsidRPr="00615119">
              <w:rPr>
                <w:rFonts w:ascii="Arial" w:hAnsi="Arial" w:cs="Arial"/>
                <w:sz w:val="18"/>
                <w:szCs w:val="18"/>
              </w:rPr>
              <w:t>n/a</w:t>
            </w:r>
          </w:p>
        </w:tc>
        <w:tc>
          <w:tcPr>
            <w:tcW w:w="444" w:type="pct"/>
          </w:tcPr>
          <w:p w14:paraId="7E4BB54B"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3976FAC7"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78C53805" w14:textId="77777777" w:rsidTr="007E1C78">
        <w:trPr>
          <w:trHeight w:val="275"/>
        </w:trPr>
        <w:tc>
          <w:tcPr>
            <w:tcW w:w="428" w:type="pct"/>
            <w:shd w:val="clear" w:color="auto" w:fill="auto"/>
          </w:tcPr>
          <w:p w14:paraId="4975B744" w14:textId="77777777" w:rsidR="00A07AD3" w:rsidRPr="008D50F4" w:rsidRDefault="00A07AD3" w:rsidP="00792220">
            <w:pPr>
              <w:rPr>
                <w:rFonts w:ascii="Arial" w:hAnsi="Arial" w:cs="Arial"/>
                <w:sz w:val="18"/>
                <w:szCs w:val="18"/>
              </w:rPr>
            </w:pPr>
            <w:r w:rsidRPr="008D50F4">
              <w:rPr>
                <w:rFonts w:ascii="Arial" w:hAnsi="Arial" w:cs="Arial"/>
                <w:sz w:val="18"/>
                <w:szCs w:val="18"/>
              </w:rPr>
              <w:t>Column Heading</w:t>
            </w:r>
          </w:p>
        </w:tc>
        <w:tc>
          <w:tcPr>
            <w:tcW w:w="853" w:type="pct"/>
            <w:shd w:val="clear" w:color="auto" w:fill="auto"/>
          </w:tcPr>
          <w:p w14:paraId="440485B1" w14:textId="77777777" w:rsidR="00A07AD3" w:rsidRPr="007E1C78" w:rsidRDefault="007E1C78" w:rsidP="00792220">
            <w:pPr>
              <w:rPr>
                <w:rFonts w:ascii="Arial" w:hAnsi="Arial" w:cs="Arial"/>
                <w:color w:val="000000" w:themeColor="text1"/>
                <w:sz w:val="18"/>
                <w:szCs w:val="18"/>
              </w:rPr>
            </w:pPr>
            <w:r>
              <w:rPr>
                <w:rFonts w:ascii="Arial" w:hAnsi="Arial" w:cs="Arial"/>
                <w:color w:val="000000" w:themeColor="text1"/>
                <w:sz w:val="18"/>
                <w:szCs w:val="18"/>
              </w:rPr>
              <w:t>Effective Date</w:t>
            </w:r>
          </w:p>
        </w:tc>
        <w:tc>
          <w:tcPr>
            <w:tcW w:w="428" w:type="pct"/>
            <w:shd w:val="clear" w:color="auto" w:fill="auto"/>
          </w:tcPr>
          <w:p w14:paraId="7C89B6E8" w14:textId="77777777" w:rsidR="00A07AD3" w:rsidRDefault="00A07AD3" w:rsidP="00792220">
            <w:r w:rsidRPr="00137019">
              <w:rPr>
                <w:rFonts w:ascii="Arial" w:hAnsi="Arial" w:cs="Arial"/>
                <w:sz w:val="18"/>
                <w:szCs w:val="18"/>
              </w:rPr>
              <w:t>n/a</w:t>
            </w:r>
          </w:p>
        </w:tc>
        <w:tc>
          <w:tcPr>
            <w:tcW w:w="1097" w:type="pct"/>
            <w:shd w:val="clear" w:color="auto" w:fill="auto"/>
          </w:tcPr>
          <w:p w14:paraId="4A3AD9CB" w14:textId="77777777" w:rsidR="00A07AD3" w:rsidRDefault="00A07AD3" w:rsidP="00792220">
            <w:pPr>
              <w:rPr>
                <w:rFonts w:ascii="Arial" w:hAnsi="Arial" w:cs="Arial"/>
                <w:sz w:val="18"/>
                <w:szCs w:val="18"/>
              </w:rPr>
            </w:pPr>
            <w:r>
              <w:rPr>
                <w:rFonts w:ascii="Arial" w:hAnsi="Arial" w:cs="Arial"/>
                <w:sz w:val="18"/>
                <w:szCs w:val="18"/>
              </w:rPr>
              <w:t>Effective date of the switch out transaction</w:t>
            </w:r>
          </w:p>
        </w:tc>
        <w:tc>
          <w:tcPr>
            <w:tcW w:w="366" w:type="pct"/>
            <w:shd w:val="clear" w:color="auto" w:fill="auto"/>
          </w:tcPr>
          <w:p w14:paraId="4EC20FCB" w14:textId="77777777" w:rsidR="00A07AD3" w:rsidRDefault="00A07AD3" w:rsidP="00792220">
            <w:r w:rsidRPr="00173CE8">
              <w:rPr>
                <w:rFonts w:ascii="Arial" w:hAnsi="Arial" w:cs="Arial"/>
                <w:sz w:val="18"/>
                <w:szCs w:val="18"/>
              </w:rPr>
              <w:t>N</w:t>
            </w:r>
          </w:p>
        </w:tc>
        <w:tc>
          <w:tcPr>
            <w:tcW w:w="1018" w:type="pct"/>
            <w:shd w:val="clear" w:color="auto" w:fill="auto"/>
          </w:tcPr>
          <w:p w14:paraId="05E4D0CA" w14:textId="77777777" w:rsidR="00A07AD3" w:rsidRDefault="00A07AD3" w:rsidP="00792220">
            <w:r w:rsidRPr="00615119">
              <w:rPr>
                <w:rFonts w:ascii="Arial" w:hAnsi="Arial" w:cs="Arial"/>
                <w:sz w:val="18"/>
                <w:szCs w:val="18"/>
              </w:rPr>
              <w:t>n/a</w:t>
            </w:r>
          </w:p>
        </w:tc>
        <w:tc>
          <w:tcPr>
            <w:tcW w:w="444" w:type="pct"/>
          </w:tcPr>
          <w:p w14:paraId="362A9A65"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1B71D356"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1CDF1CFA" w14:textId="77777777" w:rsidTr="007E1C78">
        <w:trPr>
          <w:trHeight w:val="275"/>
        </w:trPr>
        <w:tc>
          <w:tcPr>
            <w:tcW w:w="428" w:type="pct"/>
            <w:shd w:val="clear" w:color="auto" w:fill="auto"/>
          </w:tcPr>
          <w:p w14:paraId="41031758" w14:textId="77777777" w:rsidR="00A07AD3" w:rsidRDefault="00A07AD3" w:rsidP="00792220">
            <w:r w:rsidRPr="008D50F4">
              <w:rPr>
                <w:rFonts w:ascii="Arial" w:hAnsi="Arial" w:cs="Arial"/>
                <w:sz w:val="18"/>
                <w:szCs w:val="18"/>
              </w:rPr>
              <w:t>Column Heading</w:t>
            </w:r>
          </w:p>
        </w:tc>
        <w:tc>
          <w:tcPr>
            <w:tcW w:w="853" w:type="pct"/>
            <w:shd w:val="clear" w:color="auto" w:fill="auto"/>
          </w:tcPr>
          <w:p w14:paraId="2EA36ACE" w14:textId="77777777" w:rsidR="00A07AD3" w:rsidRPr="005C59E4" w:rsidRDefault="00A07AD3" w:rsidP="00792220">
            <w:pPr>
              <w:rPr>
                <w:rFonts w:ascii="Arial" w:hAnsi="Arial" w:cs="Arial"/>
                <w:sz w:val="18"/>
                <w:szCs w:val="18"/>
              </w:rPr>
            </w:pPr>
            <w:r>
              <w:rPr>
                <w:rFonts w:ascii="Arial" w:hAnsi="Arial" w:cs="Arial"/>
                <w:sz w:val="18"/>
                <w:szCs w:val="18"/>
              </w:rPr>
              <w:t>Fund ID</w:t>
            </w:r>
          </w:p>
        </w:tc>
        <w:tc>
          <w:tcPr>
            <w:tcW w:w="428" w:type="pct"/>
            <w:shd w:val="clear" w:color="auto" w:fill="auto"/>
          </w:tcPr>
          <w:p w14:paraId="4E452086" w14:textId="77777777" w:rsidR="00A07AD3" w:rsidRDefault="00A07AD3" w:rsidP="00792220">
            <w:r w:rsidRPr="00137019">
              <w:rPr>
                <w:rFonts w:ascii="Arial" w:hAnsi="Arial" w:cs="Arial"/>
                <w:sz w:val="18"/>
                <w:szCs w:val="18"/>
              </w:rPr>
              <w:t>n/a</w:t>
            </w:r>
          </w:p>
        </w:tc>
        <w:tc>
          <w:tcPr>
            <w:tcW w:w="1097" w:type="pct"/>
            <w:shd w:val="clear" w:color="auto" w:fill="auto"/>
          </w:tcPr>
          <w:p w14:paraId="4CFD9DA7" w14:textId="77777777" w:rsidR="00A07AD3" w:rsidRDefault="00A07AD3" w:rsidP="00792220">
            <w:pPr>
              <w:rPr>
                <w:rFonts w:ascii="Arial" w:hAnsi="Arial" w:cs="Arial"/>
                <w:sz w:val="18"/>
                <w:szCs w:val="18"/>
              </w:rPr>
            </w:pPr>
            <w:r>
              <w:rPr>
                <w:rFonts w:ascii="Arial" w:hAnsi="Arial" w:cs="Arial"/>
                <w:sz w:val="18"/>
                <w:szCs w:val="18"/>
              </w:rPr>
              <w:t>Fund ID of the fund for the switch out transactions</w:t>
            </w:r>
          </w:p>
        </w:tc>
        <w:tc>
          <w:tcPr>
            <w:tcW w:w="366" w:type="pct"/>
            <w:shd w:val="clear" w:color="auto" w:fill="auto"/>
          </w:tcPr>
          <w:p w14:paraId="3895FBDD" w14:textId="77777777" w:rsidR="00A07AD3" w:rsidRDefault="00A07AD3" w:rsidP="00792220">
            <w:r w:rsidRPr="00173CE8">
              <w:rPr>
                <w:rFonts w:ascii="Arial" w:hAnsi="Arial" w:cs="Arial"/>
                <w:sz w:val="18"/>
                <w:szCs w:val="18"/>
              </w:rPr>
              <w:t>N</w:t>
            </w:r>
          </w:p>
        </w:tc>
        <w:tc>
          <w:tcPr>
            <w:tcW w:w="1018" w:type="pct"/>
            <w:shd w:val="clear" w:color="auto" w:fill="auto"/>
          </w:tcPr>
          <w:p w14:paraId="6CEC3236" w14:textId="77777777" w:rsidR="00A07AD3" w:rsidRDefault="00A07AD3" w:rsidP="00792220">
            <w:r w:rsidRPr="00615119">
              <w:rPr>
                <w:rFonts w:ascii="Arial" w:hAnsi="Arial" w:cs="Arial"/>
                <w:sz w:val="18"/>
                <w:szCs w:val="18"/>
              </w:rPr>
              <w:t>n/a</w:t>
            </w:r>
          </w:p>
        </w:tc>
        <w:tc>
          <w:tcPr>
            <w:tcW w:w="444" w:type="pct"/>
          </w:tcPr>
          <w:p w14:paraId="3C4F3528"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45B71CF8"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14DA9019" w14:textId="77777777" w:rsidTr="007E1C78">
        <w:trPr>
          <w:trHeight w:val="275"/>
        </w:trPr>
        <w:tc>
          <w:tcPr>
            <w:tcW w:w="428" w:type="pct"/>
            <w:shd w:val="clear" w:color="auto" w:fill="auto"/>
          </w:tcPr>
          <w:p w14:paraId="36677637" w14:textId="77777777" w:rsidR="00A07AD3" w:rsidRDefault="00A07AD3" w:rsidP="00792220">
            <w:r w:rsidRPr="008D50F4">
              <w:rPr>
                <w:rFonts w:ascii="Arial" w:hAnsi="Arial" w:cs="Arial"/>
                <w:sz w:val="18"/>
                <w:szCs w:val="18"/>
              </w:rPr>
              <w:t>Column Heading</w:t>
            </w:r>
          </w:p>
        </w:tc>
        <w:tc>
          <w:tcPr>
            <w:tcW w:w="853" w:type="pct"/>
            <w:shd w:val="clear" w:color="auto" w:fill="auto"/>
          </w:tcPr>
          <w:p w14:paraId="3A2EFC30" w14:textId="77777777" w:rsidR="00A07AD3" w:rsidRPr="005C59E4" w:rsidRDefault="00A07AD3" w:rsidP="00792220">
            <w:pPr>
              <w:rPr>
                <w:rFonts w:ascii="Arial" w:hAnsi="Arial" w:cs="Arial"/>
                <w:sz w:val="18"/>
                <w:szCs w:val="18"/>
              </w:rPr>
            </w:pPr>
            <w:r>
              <w:rPr>
                <w:rFonts w:ascii="Arial" w:hAnsi="Arial" w:cs="Arial"/>
                <w:sz w:val="18"/>
                <w:szCs w:val="18"/>
              </w:rPr>
              <w:t>Fund Description</w:t>
            </w:r>
          </w:p>
        </w:tc>
        <w:tc>
          <w:tcPr>
            <w:tcW w:w="428" w:type="pct"/>
            <w:shd w:val="clear" w:color="auto" w:fill="auto"/>
          </w:tcPr>
          <w:p w14:paraId="378D9FF8" w14:textId="77777777" w:rsidR="00A07AD3" w:rsidRDefault="00A07AD3" w:rsidP="00792220">
            <w:r w:rsidRPr="00137019">
              <w:rPr>
                <w:rFonts w:ascii="Arial" w:hAnsi="Arial" w:cs="Arial"/>
                <w:sz w:val="18"/>
                <w:szCs w:val="18"/>
              </w:rPr>
              <w:t>n/a</w:t>
            </w:r>
          </w:p>
        </w:tc>
        <w:tc>
          <w:tcPr>
            <w:tcW w:w="1097" w:type="pct"/>
            <w:shd w:val="clear" w:color="auto" w:fill="auto"/>
          </w:tcPr>
          <w:p w14:paraId="4F3EC176" w14:textId="77777777" w:rsidR="00A07AD3" w:rsidRDefault="00A07AD3" w:rsidP="00792220">
            <w:pPr>
              <w:rPr>
                <w:rFonts w:ascii="Arial" w:hAnsi="Arial" w:cs="Arial"/>
                <w:sz w:val="18"/>
                <w:szCs w:val="18"/>
              </w:rPr>
            </w:pPr>
            <w:r>
              <w:rPr>
                <w:rFonts w:ascii="Arial" w:hAnsi="Arial" w:cs="Arial"/>
                <w:sz w:val="18"/>
                <w:szCs w:val="18"/>
              </w:rPr>
              <w:t>Fund description of the switch out fund</w:t>
            </w:r>
          </w:p>
        </w:tc>
        <w:tc>
          <w:tcPr>
            <w:tcW w:w="366" w:type="pct"/>
            <w:shd w:val="clear" w:color="auto" w:fill="auto"/>
          </w:tcPr>
          <w:p w14:paraId="3590B9F0" w14:textId="77777777" w:rsidR="00A07AD3" w:rsidRDefault="00A07AD3" w:rsidP="00792220">
            <w:r w:rsidRPr="00173CE8">
              <w:rPr>
                <w:rFonts w:ascii="Arial" w:hAnsi="Arial" w:cs="Arial"/>
                <w:sz w:val="18"/>
                <w:szCs w:val="18"/>
              </w:rPr>
              <w:t>N</w:t>
            </w:r>
          </w:p>
        </w:tc>
        <w:tc>
          <w:tcPr>
            <w:tcW w:w="1018" w:type="pct"/>
            <w:shd w:val="clear" w:color="auto" w:fill="auto"/>
          </w:tcPr>
          <w:p w14:paraId="0C39FF83" w14:textId="77777777" w:rsidR="00A07AD3" w:rsidRDefault="00A07AD3" w:rsidP="00792220">
            <w:r w:rsidRPr="00615119">
              <w:rPr>
                <w:rFonts w:ascii="Arial" w:hAnsi="Arial" w:cs="Arial"/>
                <w:sz w:val="18"/>
                <w:szCs w:val="18"/>
              </w:rPr>
              <w:t>n/a</w:t>
            </w:r>
          </w:p>
        </w:tc>
        <w:tc>
          <w:tcPr>
            <w:tcW w:w="444" w:type="pct"/>
          </w:tcPr>
          <w:p w14:paraId="280BF778"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6E2176E1"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60603C11" w14:textId="77777777" w:rsidTr="007E1C78">
        <w:trPr>
          <w:trHeight w:val="275"/>
        </w:trPr>
        <w:tc>
          <w:tcPr>
            <w:tcW w:w="428" w:type="pct"/>
            <w:shd w:val="clear" w:color="auto" w:fill="auto"/>
          </w:tcPr>
          <w:p w14:paraId="1FD6DA63" w14:textId="77777777" w:rsidR="00A07AD3" w:rsidRDefault="00A07AD3" w:rsidP="00792220">
            <w:r w:rsidRPr="008D50F4">
              <w:rPr>
                <w:rFonts w:ascii="Arial" w:hAnsi="Arial" w:cs="Arial"/>
                <w:sz w:val="18"/>
                <w:szCs w:val="18"/>
              </w:rPr>
              <w:t>Column Heading</w:t>
            </w:r>
          </w:p>
        </w:tc>
        <w:tc>
          <w:tcPr>
            <w:tcW w:w="853" w:type="pct"/>
            <w:shd w:val="clear" w:color="auto" w:fill="auto"/>
          </w:tcPr>
          <w:p w14:paraId="1084D080" w14:textId="77777777" w:rsidR="00A07AD3" w:rsidRPr="005C59E4" w:rsidRDefault="00A07AD3" w:rsidP="00792220">
            <w:pPr>
              <w:rPr>
                <w:rFonts w:ascii="Arial" w:hAnsi="Arial" w:cs="Arial"/>
                <w:sz w:val="18"/>
                <w:szCs w:val="18"/>
              </w:rPr>
            </w:pPr>
            <w:r>
              <w:rPr>
                <w:rFonts w:ascii="Arial" w:hAnsi="Arial" w:cs="Arial"/>
                <w:sz w:val="18"/>
                <w:szCs w:val="18"/>
              </w:rPr>
              <w:t># of Units</w:t>
            </w:r>
          </w:p>
        </w:tc>
        <w:tc>
          <w:tcPr>
            <w:tcW w:w="428" w:type="pct"/>
            <w:shd w:val="clear" w:color="auto" w:fill="auto"/>
          </w:tcPr>
          <w:p w14:paraId="523F6B62" w14:textId="77777777" w:rsidR="00A07AD3" w:rsidRDefault="00A07AD3" w:rsidP="00792220">
            <w:r w:rsidRPr="00137019">
              <w:rPr>
                <w:rFonts w:ascii="Arial" w:hAnsi="Arial" w:cs="Arial"/>
                <w:sz w:val="18"/>
                <w:szCs w:val="18"/>
              </w:rPr>
              <w:t>n/a</w:t>
            </w:r>
          </w:p>
        </w:tc>
        <w:tc>
          <w:tcPr>
            <w:tcW w:w="1097" w:type="pct"/>
            <w:shd w:val="clear" w:color="auto" w:fill="auto"/>
          </w:tcPr>
          <w:p w14:paraId="660760DF" w14:textId="77777777" w:rsidR="00A07AD3" w:rsidRDefault="00A07AD3" w:rsidP="00792220">
            <w:pPr>
              <w:rPr>
                <w:rFonts w:ascii="Arial" w:hAnsi="Arial" w:cs="Arial"/>
                <w:sz w:val="18"/>
                <w:szCs w:val="18"/>
              </w:rPr>
            </w:pPr>
            <w:r>
              <w:rPr>
                <w:rFonts w:ascii="Arial" w:hAnsi="Arial" w:cs="Arial"/>
                <w:sz w:val="18"/>
                <w:szCs w:val="18"/>
              </w:rPr>
              <w:t># of units for the each of the funds in the switch out transaction</w:t>
            </w:r>
          </w:p>
        </w:tc>
        <w:tc>
          <w:tcPr>
            <w:tcW w:w="366" w:type="pct"/>
            <w:shd w:val="clear" w:color="auto" w:fill="auto"/>
          </w:tcPr>
          <w:p w14:paraId="441C35C9" w14:textId="77777777" w:rsidR="00A07AD3" w:rsidRDefault="00A07AD3" w:rsidP="00792220">
            <w:r w:rsidRPr="00173CE8">
              <w:rPr>
                <w:rFonts w:ascii="Arial" w:hAnsi="Arial" w:cs="Arial"/>
                <w:sz w:val="18"/>
                <w:szCs w:val="18"/>
              </w:rPr>
              <w:t>N</w:t>
            </w:r>
          </w:p>
        </w:tc>
        <w:tc>
          <w:tcPr>
            <w:tcW w:w="1018" w:type="pct"/>
            <w:shd w:val="clear" w:color="auto" w:fill="auto"/>
          </w:tcPr>
          <w:p w14:paraId="094833A5" w14:textId="77777777" w:rsidR="00A07AD3" w:rsidRDefault="00A07AD3" w:rsidP="00792220">
            <w:r w:rsidRPr="00615119">
              <w:rPr>
                <w:rFonts w:ascii="Arial" w:hAnsi="Arial" w:cs="Arial"/>
                <w:sz w:val="18"/>
                <w:szCs w:val="18"/>
              </w:rPr>
              <w:t>n/a</w:t>
            </w:r>
          </w:p>
        </w:tc>
        <w:tc>
          <w:tcPr>
            <w:tcW w:w="444" w:type="pct"/>
          </w:tcPr>
          <w:p w14:paraId="31F1E954"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289111AF" w14:textId="77777777" w:rsidR="00A07AD3" w:rsidRDefault="00A07AD3" w:rsidP="00792220">
            <w:pPr>
              <w:rPr>
                <w:rFonts w:ascii="Arial" w:hAnsi="Arial" w:cs="Arial"/>
                <w:sz w:val="18"/>
                <w:szCs w:val="18"/>
              </w:rPr>
            </w:pPr>
            <w:r>
              <w:rPr>
                <w:rFonts w:ascii="Arial" w:hAnsi="Arial" w:cs="Arial"/>
                <w:sz w:val="18"/>
                <w:szCs w:val="18"/>
              </w:rPr>
              <w:t>n/a</w:t>
            </w:r>
          </w:p>
        </w:tc>
      </w:tr>
      <w:tr w:rsidR="002A4F62" w:rsidRPr="004A5D01" w14:paraId="719E64DB" w14:textId="77777777" w:rsidTr="007E1C78">
        <w:trPr>
          <w:trHeight w:val="275"/>
        </w:trPr>
        <w:tc>
          <w:tcPr>
            <w:tcW w:w="428" w:type="pct"/>
            <w:shd w:val="clear" w:color="auto" w:fill="auto"/>
          </w:tcPr>
          <w:p w14:paraId="66ED3BAE" w14:textId="77777777" w:rsidR="002A4F62" w:rsidRPr="008D50F4" w:rsidRDefault="002A4F62" w:rsidP="00792220">
            <w:pPr>
              <w:rPr>
                <w:rFonts w:ascii="Arial" w:hAnsi="Arial" w:cs="Arial"/>
                <w:sz w:val="18"/>
                <w:szCs w:val="18"/>
              </w:rPr>
            </w:pPr>
            <w:r>
              <w:rPr>
                <w:rFonts w:ascii="Arial" w:hAnsi="Arial" w:cs="Arial"/>
                <w:sz w:val="18"/>
                <w:szCs w:val="18"/>
              </w:rPr>
              <w:t>Column Heading</w:t>
            </w:r>
          </w:p>
        </w:tc>
        <w:tc>
          <w:tcPr>
            <w:tcW w:w="853" w:type="pct"/>
            <w:shd w:val="clear" w:color="auto" w:fill="auto"/>
          </w:tcPr>
          <w:p w14:paraId="36176471" w14:textId="77777777" w:rsidR="002A4F62" w:rsidRDefault="002A4F62" w:rsidP="00792220">
            <w:pPr>
              <w:rPr>
                <w:rFonts w:ascii="Arial" w:hAnsi="Arial" w:cs="Arial"/>
                <w:sz w:val="18"/>
                <w:szCs w:val="18"/>
              </w:rPr>
            </w:pPr>
            <w:r>
              <w:rPr>
                <w:rFonts w:ascii="Arial" w:hAnsi="Arial" w:cs="Arial"/>
                <w:sz w:val="18"/>
                <w:szCs w:val="18"/>
              </w:rPr>
              <w:t>Value</w:t>
            </w:r>
          </w:p>
        </w:tc>
        <w:tc>
          <w:tcPr>
            <w:tcW w:w="428" w:type="pct"/>
            <w:shd w:val="clear" w:color="auto" w:fill="auto"/>
          </w:tcPr>
          <w:p w14:paraId="3A7521E9" w14:textId="77777777" w:rsidR="002A4F62" w:rsidRPr="00137019" w:rsidRDefault="002A4F62" w:rsidP="00792220">
            <w:pPr>
              <w:rPr>
                <w:rFonts w:ascii="Arial" w:hAnsi="Arial" w:cs="Arial"/>
                <w:sz w:val="18"/>
                <w:szCs w:val="18"/>
              </w:rPr>
            </w:pPr>
            <w:r>
              <w:rPr>
                <w:rFonts w:ascii="Arial" w:hAnsi="Arial" w:cs="Arial"/>
                <w:sz w:val="18"/>
                <w:szCs w:val="18"/>
              </w:rPr>
              <w:t>n/a</w:t>
            </w:r>
          </w:p>
        </w:tc>
        <w:tc>
          <w:tcPr>
            <w:tcW w:w="1097" w:type="pct"/>
            <w:shd w:val="clear" w:color="auto" w:fill="auto"/>
          </w:tcPr>
          <w:p w14:paraId="3AA2BFD6" w14:textId="77777777" w:rsidR="002A4F62" w:rsidRDefault="002A4F62" w:rsidP="00792220">
            <w:pPr>
              <w:rPr>
                <w:rFonts w:ascii="Arial" w:hAnsi="Arial" w:cs="Arial"/>
                <w:sz w:val="18"/>
                <w:szCs w:val="18"/>
              </w:rPr>
            </w:pPr>
            <w:r>
              <w:rPr>
                <w:rFonts w:ascii="Arial" w:hAnsi="Arial" w:cs="Arial"/>
                <w:sz w:val="18"/>
                <w:szCs w:val="18"/>
              </w:rPr>
              <w:t>Value of the units for the switch out transaction</w:t>
            </w:r>
          </w:p>
        </w:tc>
        <w:tc>
          <w:tcPr>
            <w:tcW w:w="366" w:type="pct"/>
            <w:shd w:val="clear" w:color="auto" w:fill="auto"/>
          </w:tcPr>
          <w:p w14:paraId="10A64691" w14:textId="77777777" w:rsidR="002A4F62" w:rsidRPr="00173CE8" w:rsidRDefault="002A4F62" w:rsidP="00792220">
            <w:pPr>
              <w:rPr>
                <w:rFonts w:ascii="Arial" w:hAnsi="Arial" w:cs="Arial"/>
                <w:sz w:val="18"/>
                <w:szCs w:val="18"/>
              </w:rPr>
            </w:pPr>
            <w:r>
              <w:rPr>
                <w:rFonts w:ascii="Arial" w:hAnsi="Arial" w:cs="Arial"/>
                <w:sz w:val="18"/>
                <w:szCs w:val="18"/>
              </w:rPr>
              <w:t>N</w:t>
            </w:r>
          </w:p>
        </w:tc>
        <w:tc>
          <w:tcPr>
            <w:tcW w:w="1018" w:type="pct"/>
            <w:shd w:val="clear" w:color="auto" w:fill="auto"/>
          </w:tcPr>
          <w:p w14:paraId="55EDE9A3" w14:textId="77777777" w:rsidR="002A4F62" w:rsidRPr="00615119" w:rsidRDefault="002A4F62" w:rsidP="00792220">
            <w:pPr>
              <w:rPr>
                <w:rFonts w:ascii="Arial" w:hAnsi="Arial" w:cs="Arial"/>
                <w:sz w:val="18"/>
                <w:szCs w:val="18"/>
              </w:rPr>
            </w:pPr>
            <w:r>
              <w:rPr>
                <w:rFonts w:ascii="Arial" w:hAnsi="Arial" w:cs="Arial"/>
                <w:sz w:val="18"/>
                <w:szCs w:val="18"/>
              </w:rPr>
              <w:t>n/a</w:t>
            </w:r>
          </w:p>
        </w:tc>
        <w:tc>
          <w:tcPr>
            <w:tcW w:w="444" w:type="pct"/>
          </w:tcPr>
          <w:p w14:paraId="2328FE90" w14:textId="77777777" w:rsidR="002A4F62" w:rsidRDefault="002A4F62" w:rsidP="00792220">
            <w:pPr>
              <w:rPr>
                <w:rFonts w:ascii="Arial" w:hAnsi="Arial" w:cs="Arial"/>
                <w:sz w:val="18"/>
                <w:szCs w:val="18"/>
              </w:rPr>
            </w:pPr>
            <w:r>
              <w:rPr>
                <w:rFonts w:ascii="Arial" w:hAnsi="Arial" w:cs="Arial"/>
                <w:sz w:val="18"/>
                <w:szCs w:val="18"/>
              </w:rPr>
              <w:t>N</w:t>
            </w:r>
          </w:p>
        </w:tc>
        <w:tc>
          <w:tcPr>
            <w:tcW w:w="366" w:type="pct"/>
          </w:tcPr>
          <w:p w14:paraId="76BAA6D0" w14:textId="77777777" w:rsidR="002A4F62" w:rsidRDefault="002A4F62" w:rsidP="00792220">
            <w:pPr>
              <w:rPr>
                <w:rFonts w:ascii="Arial" w:hAnsi="Arial" w:cs="Arial"/>
                <w:sz w:val="18"/>
                <w:szCs w:val="18"/>
              </w:rPr>
            </w:pPr>
            <w:r>
              <w:rPr>
                <w:rFonts w:ascii="Arial" w:hAnsi="Arial" w:cs="Arial"/>
                <w:sz w:val="18"/>
                <w:szCs w:val="18"/>
              </w:rPr>
              <w:t>n/a</w:t>
            </w:r>
          </w:p>
        </w:tc>
      </w:tr>
      <w:tr w:rsidR="00A07AD3" w:rsidRPr="004A5D01" w14:paraId="29BBFDAA" w14:textId="77777777" w:rsidTr="007E1C78">
        <w:trPr>
          <w:trHeight w:val="275"/>
        </w:trPr>
        <w:tc>
          <w:tcPr>
            <w:tcW w:w="428" w:type="pct"/>
            <w:shd w:val="clear" w:color="auto" w:fill="auto"/>
          </w:tcPr>
          <w:p w14:paraId="649029F4" w14:textId="77777777" w:rsidR="00A07AD3" w:rsidRPr="005C59E4" w:rsidRDefault="00A07AD3" w:rsidP="00792220">
            <w:pPr>
              <w:rPr>
                <w:rFonts w:ascii="Arial" w:hAnsi="Arial" w:cs="Arial"/>
                <w:sz w:val="18"/>
                <w:szCs w:val="18"/>
              </w:rPr>
            </w:pPr>
            <w:r w:rsidRPr="005C59E4">
              <w:rPr>
                <w:rFonts w:ascii="Arial" w:hAnsi="Arial" w:cs="Arial"/>
                <w:sz w:val="18"/>
                <w:szCs w:val="18"/>
              </w:rPr>
              <w:t>Sub Heading</w:t>
            </w:r>
          </w:p>
        </w:tc>
        <w:tc>
          <w:tcPr>
            <w:tcW w:w="853" w:type="pct"/>
            <w:shd w:val="clear" w:color="auto" w:fill="auto"/>
          </w:tcPr>
          <w:p w14:paraId="09A67459" w14:textId="77777777" w:rsidR="00A07AD3" w:rsidRPr="005C59E4" w:rsidRDefault="00A07AD3" w:rsidP="00792220">
            <w:pPr>
              <w:rPr>
                <w:rFonts w:ascii="Arial" w:hAnsi="Arial" w:cs="Arial"/>
                <w:b/>
                <w:sz w:val="18"/>
                <w:szCs w:val="18"/>
              </w:rPr>
            </w:pPr>
            <w:r w:rsidRPr="005C59E4">
              <w:rPr>
                <w:rFonts w:ascii="Arial" w:hAnsi="Arial" w:cs="Arial"/>
                <w:b/>
                <w:sz w:val="18"/>
                <w:szCs w:val="18"/>
              </w:rPr>
              <w:t xml:space="preserve">Switch </w:t>
            </w:r>
            <w:r>
              <w:rPr>
                <w:rFonts w:ascii="Arial" w:hAnsi="Arial" w:cs="Arial"/>
                <w:b/>
                <w:sz w:val="18"/>
                <w:szCs w:val="18"/>
              </w:rPr>
              <w:t>In</w:t>
            </w:r>
            <w:r w:rsidRPr="005C59E4">
              <w:rPr>
                <w:rFonts w:ascii="Arial" w:hAnsi="Arial" w:cs="Arial"/>
                <w:b/>
                <w:sz w:val="18"/>
                <w:szCs w:val="18"/>
              </w:rPr>
              <w:t xml:space="preserve"> Details</w:t>
            </w:r>
          </w:p>
        </w:tc>
        <w:tc>
          <w:tcPr>
            <w:tcW w:w="428" w:type="pct"/>
            <w:shd w:val="clear" w:color="auto" w:fill="auto"/>
          </w:tcPr>
          <w:p w14:paraId="51CA33BA" w14:textId="77777777" w:rsidR="00A07AD3" w:rsidRDefault="00A07AD3" w:rsidP="00792220">
            <w:r w:rsidRPr="00137019">
              <w:rPr>
                <w:rFonts w:ascii="Arial" w:hAnsi="Arial" w:cs="Arial"/>
                <w:sz w:val="18"/>
                <w:szCs w:val="18"/>
              </w:rPr>
              <w:t>n/a</w:t>
            </w:r>
          </w:p>
        </w:tc>
        <w:tc>
          <w:tcPr>
            <w:tcW w:w="1097" w:type="pct"/>
            <w:shd w:val="clear" w:color="auto" w:fill="auto"/>
          </w:tcPr>
          <w:p w14:paraId="552F45A7" w14:textId="77777777" w:rsidR="00A07AD3" w:rsidRDefault="00A07AD3" w:rsidP="00792220">
            <w:pPr>
              <w:rPr>
                <w:rFonts w:ascii="Arial" w:hAnsi="Arial" w:cs="Arial"/>
                <w:sz w:val="18"/>
                <w:szCs w:val="18"/>
              </w:rPr>
            </w:pPr>
          </w:p>
        </w:tc>
        <w:tc>
          <w:tcPr>
            <w:tcW w:w="366" w:type="pct"/>
            <w:shd w:val="clear" w:color="auto" w:fill="auto"/>
          </w:tcPr>
          <w:p w14:paraId="119004C4" w14:textId="77777777" w:rsidR="00A07AD3" w:rsidRDefault="00A07AD3" w:rsidP="00792220">
            <w:r w:rsidRPr="00173CE8">
              <w:rPr>
                <w:rFonts w:ascii="Arial" w:hAnsi="Arial" w:cs="Arial"/>
                <w:sz w:val="18"/>
                <w:szCs w:val="18"/>
              </w:rPr>
              <w:t>N</w:t>
            </w:r>
          </w:p>
        </w:tc>
        <w:tc>
          <w:tcPr>
            <w:tcW w:w="1018" w:type="pct"/>
            <w:shd w:val="clear" w:color="auto" w:fill="auto"/>
          </w:tcPr>
          <w:p w14:paraId="5D1398A9" w14:textId="77777777" w:rsidR="00A07AD3" w:rsidRDefault="00A07AD3" w:rsidP="00792220">
            <w:r w:rsidRPr="00615119">
              <w:rPr>
                <w:rFonts w:ascii="Arial" w:hAnsi="Arial" w:cs="Arial"/>
                <w:sz w:val="18"/>
                <w:szCs w:val="18"/>
              </w:rPr>
              <w:t>n/a</w:t>
            </w:r>
          </w:p>
        </w:tc>
        <w:tc>
          <w:tcPr>
            <w:tcW w:w="444" w:type="pct"/>
          </w:tcPr>
          <w:p w14:paraId="53D473D8"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186D0741"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6B411CCB" w14:textId="77777777" w:rsidTr="007E1C78">
        <w:trPr>
          <w:trHeight w:val="275"/>
        </w:trPr>
        <w:tc>
          <w:tcPr>
            <w:tcW w:w="428" w:type="pct"/>
            <w:shd w:val="clear" w:color="auto" w:fill="auto"/>
          </w:tcPr>
          <w:p w14:paraId="2BFF2D50" w14:textId="77777777" w:rsidR="00A07AD3" w:rsidRPr="008D50F4" w:rsidRDefault="00A07AD3" w:rsidP="00792220">
            <w:pPr>
              <w:rPr>
                <w:rFonts w:ascii="Arial" w:hAnsi="Arial" w:cs="Arial"/>
                <w:sz w:val="18"/>
                <w:szCs w:val="18"/>
              </w:rPr>
            </w:pPr>
            <w:r w:rsidRPr="008D50F4">
              <w:rPr>
                <w:rFonts w:ascii="Arial" w:hAnsi="Arial" w:cs="Arial"/>
                <w:sz w:val="18"/>
                <w:szCs w:val="18"/>
              </w:rPr>
              <w:t>Column Heading</w:t>
            </w:r>
          </w:p>
        </w:tc>
        <w:tc>
          <w:tcPr>
            <w:tcW w:w="853" w:type="pct"/>
            <w:shd w:val="clear" w:color="auto" w:fill="auto"/>
          </w:tcPr>
          <w:p w14:paraId="777A25A2" w14:textId="77777777" w:rsidR="00A07AD3" w:rsidRPr="007E1C78" w:rsidRDefault="007E1C78" w:rsidP="00792220">
            <w:pPr>
              <w:rPr>
                <w:rFonts w:ascii="Arial" w:hAnsi="Arial" w:cs="Arial"/>
                <w:color w:val="000000" w:themeColor="text1"/>
                <w:sz w:val="18"/>
                <w:szCs w:val="18"/>
              </w:rPr>
            </w:pPr>
            <w:r>
              <w:rPr>
                <w:rFonts w:ascii="Arial" w:hAnsi="Arial" w:cs="Arial"/>
                <w:color w:val="000000" w:themeColor="text1"/>
                <w:sz w:val="18"/>
                <w:szCs w:val="18"/>
              </w:rPr>
              <w:t>Effective Date</w:t>
            </w:r>
          </w:p>
        </w:tc>
        <w:tc>
          <w:tcPr>
            <w:tcW w:w="428" w:type="pct"/>
            <w:shd w:val="clear" w:color="auto" w:fill="auto"/>
          </w:tcPr>
          <w:p w14:paraId="2402B44F" w14:textId="77777777" w:rsidR="00A07AD3" w:rsidRDefault="00A07AD3" w:rsidP="00792220">
            <w:r w:rsidRPr="00137019">
              <w:rPr>
                <w:rFonts w:ascii="Arial" w:hAnsi="Arial" w:cs="Arial"/>
                <w:sz w:val="18"/>
                <w:szCs w:val="18"/>
              </w:rPr>
              <w:t>n/a</w:t>
            </w:r>
          </w:p>
        </w:tc>
        <w:tc>
          <w:tcPr>
            <w:tcW w:w="1097" w:type="pct"/>
            <w:shd w:val="clear" w:color="auto" w:fill="auto"/>
          </w:tcPr>
          <w:p w14:paraId="16CC094D" w14:textId="77777777" w:rsidR="00A07AD3" w:rsidRDefault="00A07AD3" w:rsidP="00792220">
            <w:pPr>
              <w:rPr>
                <w:rFonts w:ascii="Arial" w:hAnsi="Arial" w:cs="Arial"/>
                <w:sz w:val="18"/>
                <w:szCs w:val="18"/>
              </w:rPr>
            </w:pPr>
            <w:r>
              <w:rPr>
                <w:rFonts w:ascii="Arial" w:hAnsi="Arial" w:cs="Arial"/>
                <w:sz w:val="18"/>
                <w:szCs w:val="18"/>
              </w:rPr>
              <w:t>Effective date of the switch in transaction</w:t>
            </w:r>
          </w:p>
        </w:tc>
        <w:tc>
          <w:tcPr>
            <w:tcW w:w="366" w:type="pct"/>
            <w:shd w:val="clear" w:color="auto" w:fill="auto"/>
          </w:tcPr>
          <w:p w14:paraId="2C8D9734" w14:textId="77777777" w:rsidR="00A07AD3" w:rsidRDefault="00A07AD3" w:rsidP="00792220">
            <w:r w:rsidRPr="00173CE8">
              <w:rPr>
                <w:rFonts w:ascii="Arial" w:hAnsi="Arial" w:cs="Arial"/>
                <w:sz w:val="18"/>
                <w:szCs w:val="18"/>
              </w:rPr>
              <w:t>N</w:t>
            </w:r>
          </w:p>
        </w:tc>
        <w:tc>
          <w:tcPr>
            <w:tcW w:w="1018" w:type="pct"/>
            <w:shd w:val="clear" w:color="auto" w:fill="auto"/>
          </w:tcPr>
          <w:p w14:paraId="4EEE83A0" w14:textId="77777777" w:rsidR="00A07AD3" w:rsidRDefault="00A07AD3" w:rsidP="00792220">
            <w:r w:rsidRPr="00615119">
              <w:rPr>
                <w:rFonts w:ascii="Arial" w:hAnsi="Arial" w:cs="Arial"/>
                <w:sz w:val="18"/>
                <w:szCs w:val="18"/>
              </w:rPr>
              <w:t>n/a</w:t>
            </w:r>
          </w:p>
        </w:tc>
        <w:tc>
          <w:tcPr>
            <w:tcW w:w="444" w:type="pct"/>
          </w:tcPr>
          <w:p w14:paraId="2F3C73E2"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3D366803"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484367BA" w14:textId="77777777" w:rsidTr="007E1C78">
        <w:trPr>
          <w:trHeight w:val="275"/>
        </w:trPr>
        <w:tc>
          <w:tcPr>
            <w:tcW w:w="428" w:type="pct"/>
            <w:shd w:val="clear" w:color="auto" w:fill="auto"/>
          </w:tcPr>
          <w:p w14:paraId="3BFA928E" w14:textId="77777777" w:rsidR="00A07AD3" w:rsidRDefault="00A07AD3" w:rsidP="00792220">
            <w:r w:rsidRPr="008D50F4">
              <w:rPr>
                <w:rFonts w:ascii="Arial" w:hAnsi="Arial" w:cs="Arial"/>
                <w:sz w:val="18"/>
                <w:szCs w:val="18"/>
              </w:rPr>
              <w:t>Column Heading</w:t>
            </w:r>
          </w:p>
        </w:tc>
        <w:tc>
          <w:tcPr>
            <w:tcW w:w="853" w:type="pct"/>
            <w:shd w:val="clear" w:color="auto" w:fill="auto"/>
          </w:tcPr>
          <w:p w14:paraId="16D52057" w14:textId="77777777" w:rsidR="00A07AD3" w:rsidRPr="005C59E4" w:rsidRDefault="00A07AD3" w:rsidP="00792220">
            <w:pPr>
              <w:rPr>
                <w:rFonts w:ascii="Arial" w:hAnsi="Arial" w:cs="Arial"/>
                <w:sz w:val="18"/>
                <w:szCs w:val="18"/>
              </w:rPr>
            </w:pPr>
            <w:r>
              <w:rPr>
                <w:rFonts w:ascii="Arial" w:hAnsi="Arial" w:cs="Arial"/>
                <w:sz w:val="18"/>
                <w:szCs w:val="18"/>
              </w:rPr>
              <w:t>Fund ID</w:t>
            </w:r>
          </w:p>
        </w:tc>
        <w:tc>
          <w:tcPr>
            <w:tcW w:w="428" w:type="pct"/>
            <w:shd w:val="clear" w:color="auto" w:fill="auto"/>
          </w:tcPr>
          <w:p w14:paraId="0946596A" w14:textId="77777777" w:rsidR="00A07AD3" w:rsidRDefault="00A07AD3" w:rsidP="00792220">
            <w:r w:rsidRPr="00137019">
              <w:rPr>
                <w:rFonts w:ascii="Arial" w:hAnsi="Arial" w:cs="Arial"/>
                <w:sz w:val="18"/>
                <w:szCs w:val="18"/>
              </w:rPr>
              <w:t>n/a</w:t>
            </w:r>
          </w:p>
        </w:tc>
        <w:tc>
          <w:tcPr>
            <w:tcW w:w="1097" w:type="pct"/>
            <w:shd w:val="clear" w:color="auto" w:fill="auto"/>
          </w:tcPr>
          <w:p w14:paraId="6AE0E6A3" w14:textId="77777777" w:rsidR="00A07AD3" w:rsidRDefault="00A07AD3" w:rsidP="00792220">
            <w:pPr>
              <w:rPr>
                <w:rFonts w:ascii="Arial" w:hAnsi="Arial" w:cs="Arial"/>
                <w:sz w:val="18"/>
                <w:szCs w:val="18"/>
              </w:rPr>
            </w:pPr>
            <w:r>
              <w:rPr>
                <w:rFonts w:ascii="Arial" w:hAnsi="Arial" w:cs="Arial"/>
                <w:sz w:val="18"/>
                <w:szCs w:val="18"/>
              </w:rPr>
              <w:t>Fund ID of the fund for the switch in transactions</w:t>
            </w:r>
          </w:p>
        </w:tc>
        <w:tc>
          <w:tcPr>
            <w:tcW w:w="366" w:type="pct"/>
            <w:shd w:val="clear" w:color="auto" w:fill="auto"/>
          </w:tcPr>
          <w:p w14:paraId="50FCDEB8" w14:textId="77777777" w:rsidR="00A07AD3" w:rsidRDefault="00A07AD3" w:rsidP="00792220">
            <w:r w:rsidRPr="00173CE8">
              <w:rPr>
                <w:rFonts w:ascii="Arial" w:hAnsi="Arial" w:cs="Arial"/>
                <w:sz w:val="18"/>
                <w:szCs w:val="18"/>
              </w:rPr>
              <w:t>N</w:t>
            </w:r>
          </w:p>
        </w:tc>
        <w:tc>
          <w:tcPr>
            <w:tcW w:w="1018" w:type="pct"/>
            <w:shd w:val="clear" w:color="auto" w:fill="auto"/>
          </w:tcPr>
          <w:p w14:paraId="0FF91B14" w14:textId="77777777" w:rsidR="00A07AD3" w:rsidRDefault="00A07AD3" w:rsidP="00792220">
            <w:r w:rsidRPr="00615119">
              <w:rPr>
                <w:rFonts w:ascii="Arial" w:hAnsi="Arial" w:cs="Arial"/>
                <w:sz w:val="18"/>
                <w:szCs w:val="18"/>
              </w:rPr>
              <w:t>n/a</w:t>
            </w:r>
          </w:p>
        </w:tc>
        <w:tc>
          <w:tcPr>
            <w:tcW w:w="444" w:type="pct"/>
          </w:tcPr>
          <w:p w14:paraId="629086C3"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5D8EBF07"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0488A9DB" w14:textId="77777777" w:rsidTr="007E1C78">
        <w:trPr>
          <w:trHeight w:val="275"/>
        </w:trPr>
        <w:tc>
          <w:tcPr>
            <w:tcW w:w="428" w:type="pct"/>
            <w:shd w:val="clear" w:color="auto" w:fill="auto"/>
          </w:tcPr>
          <w:p w14:paraId="5CEF31E5" w14:textId="77777777" w:rsidR="00A07AD3" w:rsidRDefault="00A07AD3" w:rsidP="00792220">
            <w:r w:rsidRPr="008D50F4">
              <w:rPr>
                <w:rFonts w:ascii="Arial" w:hAnsi="Arial" w:cs="Arial"/>
                <w:sz w:val="18"/>
                <w:szCs w:val="18"/>
              </w:rPr>
              <w:t>Column Heading</w:t>
            </w:r>
          </w:p>
        </w:tc>
        <w:tc>
          <w:tcPr>
            <w:tcW w:w="853" w:type="pct"/>
            <w:shd w:val="clear" w:color="auto" w:fill="auto"/>
          </w:tcPr>
          <w:p w14:paraId="5F5A0A89" w14:textId="77777777" w:rsidR="00A07AD3" w:rsidRPr="005C59E4" w:rsidRDefault="00A07AD3" w:rsidP="00792220">
            <w:pPr>
              <w:rPr>
                <w:rFonts w:ascii="Arial" w:hAnsi="Arial" w:cs="Arial"/>
                <w:sz w:val="18"/>
                <w:szCs w:val="18"/>
              </w:rPr>
            </w:pPr>
            <w:r>
              <w:rPr>
                <w:rFonts w:ascii="Arial" w:hAnsi="Arial" w:cs="Arial"/>
                <w:sz w:val="18"/>
                <w:szCs w:val="18"/>
              </w:rPr>
              <w:t>Fund Description</w:t>
            </w:r>
          </w:p>
        </w:tc>
        <w:tc>
          <w:tcPr>
            <w:tcW w:w="428" w:type="pct"/>
            <w:shd w:val="clear" w:color="auto" w:fill="auto"/>
          </w:tcPr>
          <w:p w14:paraId="1C531CA3" w14:textId="77777777" w:rsidR="00A07AD3" w:rsidRDefault="00A07AD3" w:rsidP="00792220">
            <w:r w:rsidRPr="00137019">
              <w:rPr>
                <w:rFonts w:ascii="Arial" w:hAnsi="Arial" w:cs="Arial"/>
                <w:sz w:val="18"/>
                <w:szCs w:val="18"/>
              </w:rPr>
              <w:t>n/a</w:t>
            </w:r>
          </w:p>
        </w:tc>
        <w:tc>
          <w:tcPr>
            <w:tcW w:w="1097" w:type="pct"/>
            <w:shd w:val="clear" w:color="auto" w:fill="auto"/>
          </w:tcPr>
          <w:p w14:paraId="3B7E5E26" w14:textId="77777777" w:rsidR="00A07AD3" w:rsidRDefault="00A07AD3" w:rsidP="00792220">
            <w:pPr>
              <w:rPr>
                <w:rFonts w:ascii="Arial" w:hAnsi="Arial" w:cs="Arial"/>
                <w:sz w:val="18"/>
                <w:szCs w:val="18"/>
              </w:rPr>
            </w:pPr>
            <w:r>
              <w:rPr>
                <w:rFonts w:ascii="Arial" w:hAnsi="Arial" w:cs="Arial"/>
                <w:sz w:val="18"/>
                <w:szCs w:val="18"/>
              </w:rPr>
              <w:t>Fund description of the switch in fund</w:t>
            </w:r>
          </w:p>
        </w:tc>
        <w:tc>
          <w:tcPr>
            <w:tcW w:w="366" w:type="pct"/>
            <w:shd w:val="clear" w:color="auto" w:fill="auto"/>
          </w:tcPr>
          <w:p w14:paraId="79EEB5D6" w14:textId="77777777" w:rsidR="00A07AD3" w:rsidRDefault="00A07AD3" w:rsidP="00792220">
            <w:r w:rsidRPr="00173CE8">
              <w:rPr>
                <w:rFonts w:ascii="Arial" w:hAnsi="Arial" w:cs="Arial"/>
                <w:sz w:val="18"/>
                <w:szCs w:val="18"/>
              </w:rPr>
              <w:t>N</w:t>
            </w:r>
          </w:p>
        </w:tc>
        <w:tc>
          <w:tcPr>
            <w:tcW w:w="1018" w:type="pct"/>
            <w:shd w:val="clear" w:color="auto" w:fill="auto"/>
          </w:tcPr>
          <w:p w14:paraId="55C2D15F" w14:textId="77777777" w:rsidR="00A07AD3" w:rsidRDefault="00A07AD3" w:rsidP="00792220">
            <w:r w:rsidRPr="00615119">
              <w:rPr>
                <w:rFonts w:ascii="Arial" w:hAnsi="Arial" w:cs="Arial"/>
                <w:sz w:val="18"/>
                <w:szCs w:val="18"/>
              </w:rPr>
              <w:t>n/a</w:t>
            </w:r>
          </w:p>
        </w:tc>
        <w:tc>
          <w:tcPr>
            <w:tcW w:w="444" w:type="pct"/>
          </w:tcPr>
          <w:p w14:paraId="2DE70274"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1255E6EC" w14:textId="77777777" w:rsidR="00A07AD3" w:rsidRDefault="00A07AD3" w:rsidP="00792220">
            <w:pPr>
              <w:rPr>
                <w:rFonts w:ascii="Arial" w:hAnsi="Arial" w:cs="Arial"/>
                <w:sz w:val="18"/>
                <w:szCs w:val="18"/>
              </w:rPr>
            </w:pPr>
            <w:r>
              <w:rPr>
                <w:rFonts w:ascii="Arial" w:hAnsi="Arial" w:cs="Arial"/>
                <w:sz w:val="18"/>
                <w:szCs w:val="18"/>
              </w:rPr>
              <w:t>n/a</w:t>
            </w:r>
          </w:p>
        </w:tc>
      </w:tr>
      <w:tr w:rsidR="00A07AD3" w:rsidRPr="004A5D01" w14:paraId="1B5FF772" w14:textId="77777777" w:rsidTr="007E1C78">
        <w:trPr>
          <w:trHeight w:val="275"/>
        </w:trPr>
        <w:tc>
          <w:tcPr>
            <w:tcW w:w="428" w:type="pct"/>
            <w:shd w:val="clear" w:color="auto" w:fill="auto"/>
          </w:tcPr>
          <w:p w14:paraId="09E8D9EE" w14:textId="77777777" w:rsidR="00A07AD3" w:rsidRDefault="00A07AD3" w:rsidP="00792220">
            <w:r w:rsidRPr="008D50F4">
              <w:rPr>
                <w:rFonts w:ascii="Arial" w:hAnsi="Arial" w:cs="Arial"/>
                <w:sz w:val="18"/>
                <w:szCs w:val="18"/>
              </w:rPr>
              <w:t>Column Heading</w:t>
            </w:r>
          </w:p>
        </w:tc>
        <w:tc>
          <w:tcPr>
            <w:tcW w:w="853" w:type="pct"/>
            <w:shd w:val="clear" w:color="auto" w:fill="auto"/>
          </w:tcPr>
          <w:p w14:paraId="44FD28BF" w14:textId="77777777" w:rsidR="00A07AD3" w:rsidRPr="005C59E4" w:rsidRDefault="00A07AD3" w:rsidP="00792220">
            <w:pPr>
              <w:rPr>
                <w:rFonts w:ascii="Arial" w:hAnsi="Arial" w:cs="Arial"/>
                <w:sz w:val="18"/>
                <w:szCs w:val="18"/>
              </w:rPr>
            </w:pPr>
            <w:r>
              <w:rPr>
                <w:rFonts w:ascii="Arial" w:hAnsi="Arial" w:cs="Arial"/>
                <w:sz w:val="18"/>
                <w:szCs w:val="18"/>
              </w:rPr>
              <w:t># of Units</w:t>
            </w:r>
          </w:p>
        </w:tc>
        <w:tc>
          <w:tcPr>
            <w:tcW w:w="428" w:type="pct"/>
            <w:shd w:val="clear" w:color="auto" w:fill="auto"/>
          </w:tcPr>
          <w:p w14:paraId="3F110473" w14:textId="77777777" w:rsidR="00A07AD3" w:rsidRDefault="00A07AD3" w:rsidP="00792220">
            <w:r w:rsidRPr="00137019">
              <w:rPr>
                <w:rFonts w:ascii="Arial" w:hAnsi="Arial" w:cs="Arial"/>
                <w:sz w:val="18"/>
                <w:szCs w:val="18"/>
              </w:rPr>
              <w:t>n/a</w:t>
            </w:r>
          </w:p>
        </w:tc>
        <w:tc>
          <w:tcPr>
            <w:tcW w:w="1097" w:type="pct"/>
            <w:shd w:val="clear" w:color="auto" w:fill="auto"/>
          </w:tcPr>
          <w:p w14:paraId="0AE47A2F" w14:textId="77777777" w:rsidR="00A07AD3" w:rsidRDefault="00A07AD3" w:rsidP="00792220">
            <w:pPr>
              <w:rPr>
                <w:rFonts w:ascii="Arial" w:hAnsi="Arial" w:cs="Arial"/>
                <w:sz w:val="18"/>
                <w:szCs w:val="18"/>
              </w:rPr>
            </w:pPr>
            <w:r>
              <w:rPr>
                <w:rFonts w:ascii="Arial" w:hAnsi="Arial" w:cs="Arial"/>
                <w:sz w:val="18"/>
                <w:szCs w:val="18"/>
              </w:rPr>
              <w:t># of units for the each of the funds in the switch in transaction</w:t>
            </w:r>
          </w:p>
        </w:tc>
        <w:tc>
          <w:tcPr>
            <w:tcW w:w="366" w:type="pct"/>
            <w:shd w:val="clear" w:color="auto" w:fill="auto"/>
          </w:tcPr>
          <w:p w14:paraId="7A301EB5" w14:textId="77777777" w:rsidR="00A07AD3" w:rsidRDefault="00A07AD3" w:rsidP="00792220">
            <w:r w:rsidRPr="00173CE8">
              <w:rPr>
                <w:rFonts w:ascii="Arial" w:hAnsi="Arial" w:cs="Arial"/>
                <w:sz w:val="18"/>
                <w:szCs w:val="18"/>
              </w:rPr>
              <w:t>N</w:t>
            </w:r>
          </w:p>
        </w:tc>
        <w:tc>
          <w:tcPr>
            <w:tcW w:w="1018" w:type="pct"/>
            <w:shd w:val="clear" w:color="auto" w:fill="auto"/>
          </w:tcPr>
          <w:p w14:paraId="23170A74" w14:textId="77777777" w:rsidR="00A07AD3" w:rsidRDefault="00A07AD3" w:rsidP="00792220">
            <w:r w:rsidRPr="00615119">
              <w:rPr>
                <w:rFonts w:ascii="Arial" w:hAnsi="Arial" w:cs="Arial"/>
                <w:sz w:val="18"/>
                <w:szCs w:val="18"/>
              </w:rPr>
              <w:t>n/a</w:t>
            </w:r>
          </w:p>
        </w:tc>
        <w:tc>
          <w:tcPr>
            <w:tcW w:w="444" w:type="pct"/>
          </w:tcPr>
          <w:p w14:paraId="45F8D1FE" w14:textId="77777777" w:rsidR="00A07AD3" w:rsidRDefault="00A07AD3" w:rsidP="00792220">
            <w:pPr>
              <w:rPr>
                <w:rFonts w:ascii="Arial" w:hAnsi="Arial" w:cs="Arial"/>
                <w:sz w:val="18"/>
                <w:szCs w:val="18"/>
              </w:rPr>
            </w:pPr>
            <w:r>
              <w:rPr>
                <w:rFonts w:ascii="Arial" w:hAnsi="Arial" w:cs="Arial"/>
                <w:sz w:val="18"/>
                <w:szCs w:val="18"/>
              </w:rPr>
              <w:t>N</w:t>
            </w:r>
          </w:p>
        </w:tc>
        <w:tc>
          <w:tcPr>
            <w:tcW w:w="366" w:type="pct"/>
          </w:tcPr>
          <w:p w14:paraId="759CCC8B" w14:textId="77777777" w:rsidR="00A07AD3" w:rsidRDefault="00A07AD3" w:rsidP="00792220">
            <w:pPr>
              <w:rPr>
                <w:rFonts w:ascii="Arial" w:hAnsi="Arial" w:cs="Arial"/>
                <w:sz w:val="18"/>
                <w:szCs w:val="18"/>
              </w:rPr>
            </w:pPr>
            <w:r>
              <w:rPr>
                <w:rFonts w:ascii="Arial" w:hAnsi="Arial" w:cs="Arial"/>
                <w:sz w:val="18"/>
                <w:szCs w:val="18"/>
              </w:rPr>
              <w:t>n/a</w:t>
            </w:r>
          </w:p>
        </w:tc>
      </w:tr>
      <w:tr w:rsidR="002A4F62" w:rsidRPr="004A5D01" w14:paraId="625732F1" w14:textId="77777777" w:rsidTr="007E1C78">
        <w:trPr>
          <w:trHeight w:val="275"/>
        </w:trPr>
        <w:tc>
          <w:tcPr>
            <w:tcW w:w="428" w:type="pct"/>
            <w:shd w:val="clear" w:color="auto" w:fill="auto"/>
          </w:tcPr>
          <w:p w14:paraId="4BA48922" w14:textId="77777777" w:rsidR="002A4F62" w:rsidRPr="008D50F4" w:rsidRDefault="002A4F62" w:rsidP="004F0770">
            <w:pPr>
              <w:rPr>
                <w:rFonts w:ascii="Arial" w:hAnsi="Arial" w:cs="Arial"/>
                <w:sz w:val="18"/>
                <w:szCs w:val="18"/>
              </w:rPr>
            </w:pPr>
            <w:r>
              <w:rPr>
                <w:rFonts w:ascii="Arial" w:hAnsi="Arial" w:cs="Arial"/>
                <w:sz w:val="18"/>
                <w:szCs w:val="18"/>
              </w:rPr>
              <w:t>Column Heading</w:t>
            </w:r>
          </w:p>
        </w:tc>
        <w:tc>
          <w:tcPr>
            <w:tcW w:w="853" w:type="pct"/>
            <w:shd w:val="clear" w:color="auto" w:fill="auto"/>
          </w:tcPr>
          <w:p w14:paraId="022DCA74" w14:textId="77777777" w:rsidR="002A4F62" w:rsidRDefault="002A4F62" w:rsidP="004F0770">
            <w:pPr>
              <w:rPr>
                <w:rFonts w:ascii="Arial" w:hAnsi="Arial" w:cs="Arial"/>
                <w:sz w:val="18"/>
                <w:szCs w:val="18"/>
              </w:rPr>
            </w:pPr>
            <w:r>
              <w:rPr>
                <w:rFonts w:ascii="Arial" w:hAnsi="Arial" w:cs="Arial"/>
                <w:sz w:val="18"/>
                <w:szCs w:val="18"/>
              </w:rPr>
              <w:t>Value</w:t>
            </w:r>
          </w:p>
        </w:tc>
        <w:tc>
          <w:tcPr>
            <w:tcW w:w="428" w:type="pct"/>
            <w:shd w:val="clear" w:color="auto" w:fill="auto"/>
          </w:tcPr>
          <w:p w14:paraId="31BC633D" w14:textId="77777777" w:rsidR="002A4F62" w:rsidRPr="00137019" w:rsidRDefault="002A4F62" w:rsidP="004F0770">
            <w:pPr>
              <w:rPr>
                <w:rFonts w:ascii="Arial" w:hAnsi="Arial" w:cs="Arial"/>
                <w:sz w:val="18"/>
                <w:szCs w:val="18"/>
              </w:rPr>
            </w:pPr>
            <w:r>
              <w:rPr>
                <w:rFonts w:ascii="Arial" w:hAnsi="Arial" w:cs="Arial"/>
                <w:sz w:val="18"/>
                <w:szCs w:val="18"/>
              </w:rPr>
              <w:t>n/a</w:t>
            </w:r>
          </w:p>
        </w:tc>
        <w:tc>
          <w:tcPr>
            <w:tcW w:w="1097" w:type="pct"/>
            <w:shd w:val="clear" w:color="auto" w:fill="auto"/>
          </w:tcPr>
          <w:p w14:paraId="2337DD40" w14:textId="77777777" w:rsidR="002A4F62" w:rsidRDefault="002A4F62" w:rsidP="002A4F62">
            <w:pPr>
              <w:rPr>
                <w:rFonts w:ascii="Arial" w:hAnsi="Arial" w:cs="Arial"/>
                <w:sz w:val="18"/>
                <w:szCs w:val="18"/>
              </w:rPr>
            </w:pPr>
            <w:r>
              <w:rPr>
                <w:rFonts w:ascii="Arial" w:hAnsi="Arial" w:cs="Arial"/>
                <w:sz w:val="18"/>
                <w:szCs w:val="18"/>
              </w:rPr>
              <w:t>Value of the units for the switch in transaction</w:t>
            </w:r>
          </w:p>
        </w:tc>
        <w:tc>
          <w:tcPr>
            <w:tcW w:w="366" w:type="pct"/>
            <w:shd w:val="clear" w:color="auto" w:fill="auto"/>
          </w:tcPr>
          <w:p w14:paraId="312FB2AC" w14:textId="77777777" w:rsidR="002A4F62" w:rsidRPr="00173CE8" w:rsidRDefault="002A4F62" w:rsidP="004F0770">
            <w:pPr>
              <w:rPr>
                <w:rFonts w:ascii="Arial" w:hAnsi="Arial" w:cs="Arial"/>
                <w:sz w:val="18"/>
                <w:szCs w:val="18"/>
              </w:rPr>
            </w:pPr>
            <w:r>
              <w:rPr>
                <w:rFonts w:ascii="Arial" w:hAnsi="Arial" w:cs="Arial"/>
                <w:sz w:val="18"/>
                <w:szCs w:val="18"/>
              </w:rPr>
              <w:t>N</w:t>
            </w:r>
          </w:p>
        </w:tc>
        <w:tc>
          <w:tcPr>
            <w:tcW w:w="1018" w:type="pct"/>
            <w:shd w:val="clear" w:color="auto" w:fill="auto"/>
          </w:tcPr>
          <w:p w14:paraId="0DE642D5" w14:textId="77777777" w:rsidR="002A4F62" w:rsidRPr="00615119" w:rsidRDefault="002A4F62" w:rsidP="004F0770">
            <w:pPr>
              <w:rPr>
                <w:rFonts w:ascii="Arial" w:hAnsi="Arial" w:cs="Arial"/>
                <w:sz w:val="18"/>
                <w:szCs w:val="18"/>
              </w:rPr>
            </w:pPr>
            <w:r>
              <w:rPr>
                <w:rFonts w:ascii="Arial" w:hAnsi="Arial" w:cs="Arial"/>
                <w:sz w:val="18"/>
                <w:szCs w:val="18"/>
              </w:rPr>
              <w:t>n/a</w:t>
            </w:r>
          </w:p>
        </w:tc>
        <w:tc>
          <w:tcPr>
            <w:tcW w:w="444" w:type="pct"/>
          </w:tcPr>
          <w:p w14:paraId="559EB0C1" w14:textId="77777777" w:rsidR="002A4F62" w:rsidRDefault="002A4F62" w:rsidP="004F0770">
            <w:pPr>
              <w:rPr>
                <w:rFonts w:ascii="Arial" w:hAnsi="Arial" w:cs="Arial"/>
                <w:sz w:val="18"/>
                <w:szCs w:val="18"/>
              </w:rPr>
            </w:pPr>
            <w:r>
              <w:rPr>
                <w:rFonts w:ascii="Arial" w:hAnsi="Arial" w:cs="Arial"/>
                <w:sz w:val="18"/>
                <w:szCs w:val="18"/>
              </w:rPr>
              <w:t>N</w:t>
            </w:r>
          </w:p>
        </w:tc>
        <w:tc>
          <w:tcPr>
            <w:tcW w:w="366" w:type="pct"/>
          </w:tcPr>
          <w:p w14:paraId="43EFD1FA" w14:textId="77777777" w:rsidR="002A4F62" w:rsidRDefault="002A4F62" w:rsidP="004F0770">
            <w:pPr>
              <w:rPr>
                <w:rFonts w:ascii="Arial" w:hAnsi="Arial" w:cs="Arial"/>
                <w:sz w:val="18"/>
                <w:szCs w:val="18"/>
              </w:rPr>
            </w:pPr>
            <w:r>
              <w:rPr>
                <w:rFonts w:ascii="Arial" w:hAnsi="Arial" w:cs="Arial"/>
                <w:sz w:val="18"/>
                <w:szCs w:val="18"/>
              </w:rPr>
              <w:t>n/a</w:t>
            </w:r>
          </w:p>
        </w:tc>
      </w:tr>
      <w:tr w:rsidR="002A4F62" w:rsidRPr="004A5D01" w14:paraId="7D8F9035" w14:textId="77777777" w:rsidTr="007E1C78">
        <w:trPr>
          <w:trHeight w:val="275"/>
        </w:trPr>
        <w:tc>
          <w:tcPr>
            <w:tcW w:w="428" w:type="pct"/>
            <w:shd w:val="clear" w:color="auto" w:fill="auto"/>
          </w:tcPr>
          <w:p w14:paraId="464A408F" w14:textId="77777777" w:rsidR="002A4F62" w:rsidRPr="004A5D01" w:rsidRDefault="002A4F62" w:rsidP="00792220">
            <w:pPr>
              <w:rPr>
                <w:rFonts w:ascii="Arial" w:hAnsi="Arial" w:cs="Arial"/>
                <w:sz w:val="18"/>
                <w:szCs w:val="18"/>
              </w:rPr>
            </w:pPr>
            <w:r>
              <w:rPr>
                <w:rFonts w:ascii="Arial" w:hAnsi="Arial" w:cs="Arial"/>
                <w:sz w:val="18"/>
                <w:szCs w:val="18"/>
              </w:rPr>
              <w:t>Button</w:t>
            </w:r>
          </w:p>
        </w:tc>
        <w:tc>
          <w:tcPr>
            <w:tcW w:w="853" w:type="pct"/>
            <w:shd w:val="clear" w:color="auto" w:fill="auto"/>
          </w:tcPr>
          <w:p w14:paraId="299B9534" w14:textId="77777777" w:rsidR="002A4F62" w:rsidRPr="003A18F3" w:rsidRDefault="002A4F62" w:rsidP="00792220">
            <w:pPr>
              <w:rPr>
                <w:rFonts w:ascii="Arial" w:hAnsi="Arial" w:cs="Arial"/>
                <w:b/>
                <w:sz w:val="18"/>
                <w:szCs w:val="18"/>
              </w:rPr>
            </w:pPr>
            <w:r>
              <w:rPr>
                <w:rFonts w:ascii="Arial" w:hAnsi="Arial" w:cs="Arial"/>
                <w:b/>
                <w:sz w:val="18"/>
                <w:szCs w:val="18"/>
              </w:rPr>
              <w:t>Details</w:t>
            </w:r>
          </w:p>
        </w:tc>
        <w:tc>
          <w:tcPr>
            <w:tcW w:w="428" w:type="pct"/>
            <w:shd w:val="clear" w:color="auto" w:fill="auto"/>
          </w:tcPr>
          <w:p w14:paraId="50B7AAE8"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97" w:type="pct"/>
            <w:shd w:val="clear" w:color="auto" w:fill="auto"/>
          </w:tcPr>
          <w:p w14:paraId="312456E8" w14:textId="77777777" w:rsidR="002A4F62" w:rsidRPr="004A5D01" w:rsidRDefault="002A4F62" w:rsidP="00792220">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66" w:type="pct"/>
            <w:shd w:val="clear" w:color="auto" w:fill="auto"/>
          </w:tcPr>
          <w:p w14:paraId="5A26C6D7"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1CA707AA"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4EDDCB44"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2DCBC69F"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40FD87D3" w14:textId="77777777" w:rsidTr="007E1C78">
        <w:trPr>
          <w:trHeight w:val="275"/>
        </w:trPr>
        <w:tc>
          <w:tcPr>
            <w:tcW w:w="428" w:type="pct"/>
            <w:shd w:val="clear" w:color="auto" w:fill="auto"/>
          </w:tcPr>
          <w:p w14:paraId="079C4847" w14:textId="77777777" w:rsidR="002A4F62" w:rsidRPr="004A5D01" w:rsidRDefault="002A4F62" w:rsidP="00792220">
            <w:pPr>
              <w:rPr>
                <w:rFonts w:ascii="Arial" w:hAnsi="Arial" w:cs="Arial"/>
                <w:sz w:val="18"/>
                <w:szCs w:val="18"/>
              </w:rPr>
            </w:pPr>
            <w:r>
              <w:rPr>
                <w:rFonts w:ascii="Arial" w:hAnsi="Arial" w:cs="Arial"/>
                <w:sz w:val="18"/>
                <w:szCs w:val="18"/>
              </w:rPr>
              <w:t>Button/Icon</w:t>
            </w:r>
          </w:p>
        </w:tc>
        <w:tc>
          <w:tcPr>
            <w:tcW w:w="853" w:type="pct"/>
            <w:shd w:val="clear" w:color="auto" w:fill="auto"/>
          </w:tcPr>
          <w:p w14:paraId="118D8B8F" w14:textId="77777777" w:rsidR="002A4F62" w:rsidRPr="004A5D01" w:rsidRDefault="002A4F62" w:rsidP="00792220">
            <w:pPr>
              <w:rPr>
                <w:rFonts w:ascii="Arial" w:hAnsi="Arial" w:cs="Arial"/>
                <w:sz w:val="18"/>
                <w:szCs w:val="18"/>
              </w:rPr>
            </w:pPr>
            <w:r>
              <w:rPr>
                <w:rFonts w:ascii="Arial" w:hAnsi="Arial" w:cs="Arial"/>
                <w:sz w:val="18"/>
                <w:szCs w:val="18"/>
              </w:rPr>
              <w:t>PDF Icon</w:t>
            </w:r>
          </w:p>
        </w:tc>
        <w:tc>
          <w:tcPr>
            <w:tcW w:w="428" w:type="pct"/>
            <w:shd w:val="clear" w:color="auto" w:fill="auto"/>
          </w:tcPr>
          <w:p w14:paraId="7E2FB686" w14:textId="77777777" w:rsidR="002A4F62" w:rsidRDefault="002A4F62" w:rsidP="00792220">
            <w:r w:rsidRPr="00D56711">
              <w:rPr>
                <w:rFonts w:ascii="Arial" w:hAnsi="Arial" w:cs="Arial"/>
                <w:sz w:val="18"/>
                <w:szCs w:val="18"/>
              </w:rPr>
              <w:t>n/a</w:t>
            </w:r>
          </w:p>
        </w:tc>
        <w:tc>
          <w:tcPr>
            <w:tcW w:w="1097" w:type="pct"/>
            <w:shd w:val="clear" w:color="auto" w:fill="auto"/>
          </w:tcPr>
          <w:p w14:paraId="077A411F" w14:textId="77777777" w:rsidR="002A4F62" w:rsidRPr="00933CDC" w:rsidRDefault="002A4F62" w:rsidP="00792220">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78210146"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253AD16B"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5C80BA6E"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517CEF84"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322EB571" w14:textId="77777777" w:rsidTr="007E1C78">
        <w:trPr>
          <w:trHeight w:val="275"/>
        </w:trPr>
        <w:tc>
          <w:tcPr>
            <w:tcW w:w="428" w:type="pct"/>
            <w:shd w:val="clear" w:color="auto" w:fill="auto"/>
          </w:tcPr>
          <w:p w14:paraId="59508091" w14:textId="77777777" w:rsidR="002A4F62" w:rsidRDefault="002A4F62" w:rsidP="00792220">
            <w:r w:rsidRPr="00853E88">
              <w:rPr>
                <w:rFonts w:ascii="Arial" w:hAnsi="Arial" w:cs="Arial"/>
                <w:sz w:val="18"/>
                <w:szCs w:val="18"/>
              </w:rPr>
              <w:t>Button/Icon</w:t>
            </w:r>
          </w:p>
        </w:tc>
        <w:tc>
          <w:tcPr>
            <w:tcW w:w="853" w:type="pct"/>
            <w:shd w:val="clear" w:color="auto" w:fill="auto"/>
          </w:tcPr>
          <w:p w14:paraId="00612F7E" w14:textId="77777777" w:rsidR="002A4F62" w:rsidRPr="005256C7" w:rsidRDefault="002A4F62" w:rsidP="00792220">
            <w:pPr>
              <w:rPr>
                <w:rFonts w:ascii="Arial" w:hAnsi="Arial" w:cs="Arial"/>
                <w:sz w:val="18"/>
                <w:szCs w:val="18"/>
              </w:rPr>
            </w:pPr>
            <w:r>
              <w:rPr>
                <w:rFonts w:ascii="Arial" w:hAnsi="Arial" w:cs="Arial"/>
                <w:sz w:val="18"/>
                <w:szCs w:val="18"/>
              </w:rPr>
              <w:t>Excel Icon</w:t>
            </w:r>
          </w:p>
        </w:tc>
        <w:tc>
          <w:tcPr>
            <w:tcW w:w="428" w:type="pct"/>
            <w:shd w:val="clear" w:color="auto" w:fill="auto"/>
          </w:tcPr>
          <w:p w14:paraId="2B67AF12" w14:textId="77777777" w:rsidR="002A4F62" w:rsidRDefault="002A4F62" w:rsidP="00792220">
            <w:r w:rsidRPr="00D56711">
              <w:rPr>
                <w:rFonts w:ascii="Arial" w:hAnsi="Arial" w:cs="Arial"/>
                <w:sz w:val="18"/>
                <w:szCs w:val="18"/>
              </w:rPr>
              <w:t>n/a</w:t>
            </w:r>
          </w:p>
        </w:tc>
        <w:tc>
          <w:tcPr>
            <w:tcW w:w="1097" w:type="pct"/>
            <w:shd w:val="clear" w:color="auto" w:fill="auto"/>
          </w:tcPr>
          <w:p w14:paraId="43B40528" w14:textId="77777777" w:rsidR="002A4F62" w:rsidRPr="005256C7" w:rsidRDefault="002A4F62" w:rsidP="00792220">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6C36998F"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05ADEE7A"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7CA2649B"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7CFA878A"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5D2F90F2" w14:textId="77777777" w:rsidTr="007E1C78">
        <w:trPr>
          <w:trHeight w:val="275"/>
        </w:trPr>
        <w:tc>
          <w:tcPr>
            <w:tcW w:w="428" w:type="pct"/>
            <w:shd w:val="clear" w:color="auto" w:fill="auto"/>
          </w:tcPr>
          <w:p w14:paraId="44F370B7" w14:textId="77777777" w:rsidR="002A4F62" w:rsidRDefault="002A4F62" w:rsidP="00792220">
            <w:r w:rsidRPr="00853E88">
              <w:rPr>
                <w:rFonts w:ascii="Arial" w:hAnsi="Arial" w:cs="Arial"/>
                <w:sz w:val="18"/>
                <w:szCs w:val="18"/>
              </w:rPr>
              <w:t>Button/Icon</w:t>
            </w:r>
          </w:p>
        </w:tc>
        <w:tc>
          <w:tcPr>
            <w:tcW w:w="853" w:type="pct"/>
            <w:shd w:val="clear" w:color="auto" w:fill="auto"/>
          </w:tcPr>
          <w:p w14:paraId="4A37ECF4" w14:textId="77777777" w:rsidR="002A4F62" w:rsidRPr="004A5D01" w:rsidRDefault="002A4F62" w:rsidP="00792220">
            <w:pPr>
              <w:rPr>
                <w:rFonts w:ascii="Arial" w:hAnsi="Arial" w:cs="Arial"/>
                <w:sz w:val="18"/>
                <w:szCs w:val="18"/>
              </w:rPr>
            </w:pPr>
            <w:r>
              <w:rPr>
                <w:rFonts w:ascii="Arial" w:hAnsi="Arial" w:cs="Arial"/>
                <w:sz w:val="18"/>
                <w:szCs w:val="18"/>
              </w:rPr>
              <w:t>Print Icon</w:t>
            </w:r>
          </w:p>
        </w:tc>
        <w:tc>
          <w:tcPr>
            <w:tcW w:w="428" w:type="pct"/>
            <w:shd w:val="clear" w:color="auto" w:fill="auto"/>
          </w:tcPr>
          <w:p w14:paraId="5E8A29A0" w14:textId="77777777" w:rsidR="002A4F62" w:rsidRDefault="002A4F62" w:rsidP="00792220">
            <w:r w:rsidRPr="00D56711">
              <w:rPr>
                <w:rFonts w:ascii="Arial" w:hAnsi="Arial" w:cs="Arial"/>
                <w:sz w:val="18"/>
                <w:szCs w:val="18"/>
              </w:rPr>
              <w:t>n/a</w:t>
            </w:r>
          </w:p>
        </w:tc>
        <w:tc>
          <w:tcPr>
            <w:tcW w:w="1097" w:type="pct"/>
            <w:shd w:val="clear" w:color="auto" w:fill="auto"/>
          </w:tcPr>
          <w:p w14:paraId="756BC8EC" w14:textId="77777777" w:rsidR="002A4F62" w:rsidRDefault="002A4F62" w:rsidP="00792220">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4307F1DB"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22D63C99"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0FDF6B7D"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092B4CD7"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54652319" w14:textId="77777777" w:rsidTr="007E1C78">
        <w:trPr>
          <w:trHeight w:val="275"/>
        </w:trPr>
        <w:tc>
          <w:tcPr>
            <w:tcW w:w="428" w:type="pct"/>
            <w:shd w:val="clear" w:color="auto" w:fill="auto"/>
          </w:tcPr>
          <w:p w14:paraId="04D880A4" w14:textId="77777777" w:rsidR="002A4F62" w:rsidRPr="004A5D01" w:rsidRDefault="002A4F62" w:rsidP="00792220">
            <w:pPr>
              <w:rPr>
                <w:rFonts w:ascii="Arial" w:hAnsi="Arial" w:cs="Arial"/>
                <w:sz w:val="18"/>
                <w:szCs w:val="18"/>
              </w:rPr>
            </w:pPr>
            <w:r>
              <w:rPr>
                <w:rFonts w:ascii="Arial" w:hAnsi="Arial" w:cs="Arial"/>
                <w:sz w:val="18"/>
                <w:szCs w:val="18"/>
              </w:rPr>
              <w:t>Link?</w:t>
            </w:r>
          </w:p>
        </w:tc>
        <w:tc>
          <w:tcPr>
            <w:tcW w:w="853" w:type="pct"/>
            <w:shd w:val="clear" w:color="auto" w:fill="auto"/>
          </w:tcPr>
          <w:p w14:paraId="00CBB633" w14:textId="77777777" w:rsidR="002A4F62" w:rsidRPr="004A5D01" w:rsidRDefault="002A4F62" w:rsidP="00792220">
            <w:pPr>
              <w:rPr>
                <w:rFonts w:ascii="Arial" w:hAnsi="Arial" w:cs="Arial"/>
                <w:sz w:val="18"/>
                <w:szCs w:val="18"/>
              </w:rPr>
            </w:pPr>
            <w:r>
              <w:rPr>
                <w:rFonts w:ascii="Arial" w:hAnsi="Arial" w:cs="Arial"/>
                <w:sz w:val="18"/>
                <w:szCs w:val="18"/>
              </w:rPr>
              <w:t>Errors/Warnings</w:t>
            </w:r>
          </w:p>
        </w:tc>
        <w:tc>
          <w:tcPr>
            <w:tcW w:w="428" w:type="pct"/>
            <w:shd w:val="clear" w:color="auto" w:fill="auto"/>
          </w:tcPr>
          <w:p w14:paraId="221972DC" w14:textId="77777777" w:rsidR="002A4F62" w:rsidRPr="004A5D01" w:rsidRDefault="002A4F62" w:rsidP="00792220">
            <w:pPr>
              <w:rPr>
                <w:rFonts w:ascii="Arial" w:hAnsi="Arial" w:cs="Arial"/>
                <w:sz w:val="18"/>
                <w:szCs w:val="18"/>
              </w:rPr>
            </w:pPr>
          </w:p>
        </w:tc>
        <w:tc>
          <w:tcPr>
            <w:tcW w:w="1097" w:type="pct"/>
            <w:shd w:val="clear" w:color="auto" w:fill="auto"/>
          </w:tcPr>
          <w:p w14:paraId="45581B78" w14:textId="77777777" w:rsidR="002A4F62" w:rsidRPr="00426DCF" w:rsidRDefault="002A4F62" w:rsidP="00792220">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66" w:type="pct"/>
            <w:shd w:val="clear" w:color="auto" w:fill="auto"/>
          </w:tcPr>
          <w:p w14:paraId="60229CC0"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2AE4654B"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170EA52C"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27E341EF"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58EF7AAF" w14:textId="77777777" w:rsidTr="007E1C78">
        <w:trPr>
          <w:trHeight w:val="275"/>
        </w:trPr>
        <w:tc>
          <w:tcPr>
            <w:tcW w:w="428" w:type="pct"/>
            <w:shd w:val="clear" w:color="auto" w:fill="auto"/>
          </w:tcPr>
          <w:p w14:paraId="4700558A" w14:textId="77777777" w:rsidR="002A4F62" w:rsidRPr="004A5D01" w:rsidRDefault="002A4F62" w:rsidP="00792220">
            <w:pPr>
              <w:rPr>
                <w:rFonts w:ascii="Arial" w:hAnsi="Arial" w:cs="Arial"/>
                <w:sz w:val="18"/>
                <w:szCs w:val="18"/>
              </w:rPr>
            </w:pPr>
            <w:r>
              <w:rPr>
                <w:rFonts w:ascii="Arial" w:hAnsi="Arial" w:cs="Arial"/>
                <w:sz w:val="18"/>
                <w:szCs w:val="18"/>
              </w:rPr>
              <w:t>Button</w:t>
            </w:r>
          </w:p>
        </w:tc>
        <w:tc>
          <w:tcPr>
            <w:tcW w:w="853" w:type="pct"/>
            <w:shd w:val="clear" w:color="auto" w:fill="auto"/>
          </w:tcPr>
          <w:p w14:paraId="72DE78B4" w14:textId="77777777" w:rsidR="002A4F62" w:rsidRPr="004A5D01" w:rsidRDefault="002A4F62" w:rsidP="00792220">
            <w:pPr>
              <w:rPr>
                <w:rFonts w:ascii="Arial" w:hAnsi="Arial" w:cs="Arial"/>
                <w:sz w:val="18"/>
                <w:szCs w:val="18"/>
              </w:rPr>
            </w:pPr>
            <w:r>
              <w:rPr>
                <w:rFonts w:ascii="Arial" w:hAnsi="Arial" w:cs="Arial"/>
                <w:sz w:val="18"/>
                <w:szCs w:val="18"/>
              </w:rPr>
              <w:t>Delete</w:t>
            </w:r>
          </w:p>
        </w:tc>
        <w:tc>
          <w:tcPr>
            <w:tcW w:w="428" w:type="pct"/>
            <w:shd w:val="clear" w:color="auto" w:fill="auto"/>
          </w:tcPr>
          <w:p w14:paraId="5BC98EF8"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97" w:type="pct"/>
            <w:shd w:val="clear" w:color="auto" w:fill="auto"/>
          </w:tcPr>
          <w:p w14:paraId="5E7EAA6A" w14:textId="77777777" w:rsidR="002A4F62" w:rsidRPr="004A5D01" w:rsidRDefault="002A4F62" w:rsidP="00792220">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66" w:type="pct"/>
            <w:shd w:val="clear" w:color="auto" w:fill="auto"/>
          </w:tcPr>
          <w:p w14:paraId="3C5C9B0B"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1018" w:type="pct"/>
            <w:shd w:val="clear" w:color="auto" w:fill="auto"/>
          </w:tcPr>
          <w:p w14:paraId="47B4DC79" w14:textId="77777777" w:rsidR="002A4F62" w:rsidRPr="004A5D01" w:rsidRDefault="002A4F62" w:rsidP="00792220">
            <w:pPr>
              <w:rPr>
                <w:rFonts w:ascii="Arial" w:hAnsi="Arial" w:cs="Arial"/>
                <w:sz w:val="18"/>
                <w:szCs w:val="18"/>
              </w:rPr>
            </w:pPr>
            <w:r>
              <w:rPr>
                <w:rFonts w:ascii="Arial" w:hAnsi="Arial" w:cs="Arial"/>
                <w:sz w:val="18"/>
                <w:szCs w:val="18"/>
              </w:rPr>
              <w:t>n/a</w:t>
            </w:r>
          </w:p>
        </w:tc>
        <w:tc>
          <w:tcPr>
            <w:tcW w:w="444" w:type="pct"/>
          </w:tcPr>
          <w:p w14:paraId="007AE1E2" w14:textId="77777777" w:rsidR="002A4F62" w:rsidRPr="004A5D01" w:rsidRDefault="002A4F62" w:rsidP="00792220">
            <w:pPr>
              <w:rPr>
                <w:rFonts w:ascii="Arial" w:hAnsi="Arial" w:cs="Arial"/>
                <w:sz w:val="18"/>
                <w:szCs w:val="18"/>
              </w:rPr>
            </w:pPr>
            <w:r>
              <w:rPr>
                <w:rFonts w:ascii="Arial" w:hAnsi="Arial" w:cs="Arial"/>
                <w:sz w:val="18"/>
                <w:szCs w:val="18"/>
              </w:rPr>
              <w:t>N</w:t>
            </w:r>
          </w:p>
        </w:tc>
        <w:tc>
          <w:tcPr>
            <w:tcW w:w="366" w:type="pct"/>
          </w:tcPr>
          <w:p w14:paraId="05383900" w14:textId="77777777" w:rsidR="002A4F62" w:rsidRPr="004A5D01" w:rsidRDefault="002A4F62" w:rsidP="00792220">
            <w:pPr>
              <w:rPr>
                <w:rFonts w:ascii="Arial" w:hAnsi="Arial" w:cs="Arial"/>
                <w:sz w:val="18"/>
                <w:szCs w:val="18"/>
              </w:rPr>
            </w:pPr>
            <w:r>
              <w:rPr>
                <w:rFonts w:ascii="Arial" w:hAnsi="Arial" w:cs="Arial"/>
                <w:sz w:val="18"/>
                <w:szCs w:val="18"/>
              </w:rPr>
              <w:t>n/a</w:t>
            </w:r>
          </w:p>
        </w:tc>
      </w:tr>
      <w:tr w:rsidR="002A4F62" w:rsidRPr="004A5D01" w14:paraId="68556A9C" w14:textId="77777777" w:rsidTr="007E1C78">
        <w:trPr>
          <w:trHeight w:val="259"/>
        </w:trPr>
        <w:tc>
          <w:tcPr>
            <w:tcW w:w="4190" w:type="pct"/>
            <w:gridSpan w:val="6"/>
            <w:shd w:val="clear" w:color="auto" w:fill="auto"/>
          </w:tcPr>
          <w:p w14:paraId="76426E0F" w14:textId="77777777" w:rsidR="002A4F62" w:rsidRDefault="002A4F62" w:rsidP="00792220">
            <w:pPr>
              <w:rPr>
                <w:rFonts w:ascii="Arial" w:hAnsi="Arial" w:cs="Arial"/>
                <w:sz w:val="18"/>
                <w:szCs w:val="18"/>
              </w:rPr>
            </w:pPr>
            <w:r w:rsidRPr="009C3BB2">
              <w:rPr>
                <w:rFonts w:ascii="Arial" w:hAnsi="Arial" w:cs="Arial"/>
                <w:sz w:val="18"/>
                <w:szCs w:val="18"/>
              </w:rPr>
              <w:t>Requested Date: dd/mm/yyyy hh:mm:ss</w:t>
            </w:r>
          </w:p>
          <w:p w14:paraId="6D853846" w14:textId="77777777" w:rsidR="002A4F62" w:rsidRPr="009C3BB2" w:rsidRDefault="002A4F62" w:rsidP="00792220">
            <w:pPr>
              <w:rPr>
                <w:rFonts w:ascii="Arial" w:hAnsi="Arial" w:cs="Arial"/>
                <w:sz w:val="18"/>
                <w:szCs w:val="18"/>
              </w:rPr>
            </w:pPr>
            <w:r>
              <w:rPr>
                <w:rFonts w:ascii="Arial" w:hAnsi="Arial" w:cs="Arial"/>
                <w:sz w:val="18"/>
                <w:szCs w:val="18"/>
              </w:rPr>
              <w:t>Created By: userid who created the report</w:t>
            </w:r>
          </w:p>
        </w:tc>
        <w:tc>
          <w:tcPr>
            <w:tcW w:w="444" w:type="pct"/>
            <w:shd w:val="clear" w:color="auto" w:fill="auto"/>
          </w:tcPr>
          <w:p w14:paraId="2ACCB4F7" w14:textId="77777777" w:rsidR="002A4F62" w:rsidRPr="004A5D01" w:rsidRDefault="002A4F62" w:rsidP="00792220">
            <w:pPr>
              <w:rPr>
                <w:sz w:val="18"/>
                <w:szCs w:val="18"/>
              </w:rPr>
            </w:pPr>
            <w:r>
              <w:rPr>
                <w:sz w:val="18"/>
                <w:szCs w:val="18"/>
              </w:rPr>
              <w:t>Y</w:t>
            </w:r>
          </w:p>
        </w:tc>
        <w:tc>
          <w:tcPr>
            <w:tcW w:w="366" w:type="pct"/>
          </w:tcPr>
          <w:p w14:paraId="0A4731FD" w14:textId="77777777" w:rsidR="002A4F62" w:rsidRPr="004A5D01" w:rsidRDefault="002A4F62" w:rsidP="00792220">
            <w:pPr>
              <w:rPr>
                <w:sz w:val="18"/>
                <w:szCs w:val="18"/>
              </w:rPr>
            </w:pPr>
            <w:r>
              <w:rPr>
                <w:sz w:val="18"/>
                <w:szCs w:val="18"/>
              </w:rPr>
              <w:t>tbd</w:t>
            </w:r>
          </w:p>
        </w:tc>
      </w:tr>
    </w:tbl>
    <w:p w14:paraId="2FE7C940" w14:textId="77777777" w:rsidR="00FF42D0" w:rsidRDefault="00FF42D0" w:rsidP="00A07AD3">
      <w:pPr>
        <w:pStyle w:val="Heading2"/>
        <w:tabs>
          <w:tab w:val="num" w:pos="993"/>
        </w:tabs>
        <w:ind w:left="0" w:firstLine="0"/>
        <w:sectPr w:rsidR="00FF42D0" w:rsidSect="00325E49">
          <w:pgSz w:w="15840" w:h="12240" w:orient="landscape"/>
          <w:pgMar w:top="1440" w:right="1440" w:bottom="1440" w:left="1440" w:header="720" w:footer="720" w:gutter="0"/>
          <w:cols w:space="720"/>
          <w:docGrid w:linePitch="360"/>
        </w:sectPr>
      </w:pPr>
    </w:p>
    <w:p w14:paraId="6A206946" w14:textId="7218B5BB" w:rsidR="00C04B66" w:rsidRDefault="00C04B66" w:rsidP="00C04B66">
      <w:pPr>
        <w:pStyle w:val="Heading3"/>
        <w:ind w:left="0" w:firstLine="0"/>
      </w:pPr>
      <w:bookmarkStart w:id="1161" w:name="_Toc422842083"/>
      <w:r>
        <w:t>PMUC0</w:t>
      </w:r>
      <w:r w:rsidR="00F718FA">
        <w:t>53</w:t>
      </w:r>
      <w:r>
        <w:t xml:space="preserve"> – Standard Reports – </w:t>
      </w:r>
      <w:del w:id="1162" w:author="Jamal, Zaher CWK" w:date="2015-06-16T17:18:00Z">
        <w:r w:rsidR="003B2D50" w:rsidDel="00A1691E">
          <w:delText>User</w:delText>
        </w:r>
      </w:del>
      <w:ins w:id="1163" w:author="Jamal, Zaher CWK" w:date="2015-06-16T17:18:00Z">
        <w:r w:rsidR="00A1691E">
          <w:t>Member</w:t>
        </w:r>
      </w:ins>
      <w:r>
        <w:t xml:space="preserve"> Status Summary</w:t>
      </w:r>
      <w:bookmarkEnd w:id="1161"/>
    </w:p>
    <w:p w14:paraId="78739824" w14:textId="77777777" w:rsidR="00C04B66" w:rsidRDefault="00C04B66" w:rsidP="00C04B66"/>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C04B66" w:rsidRPr="005D68D4" w14:paraId="66A64639" w14:textId="77777777" w:rsidTr="006C4819">
        <w:tc>
          <w:tcPr>
            <w:tcW w:w="9322" w:type="dxa"/>
            <w:gridSpan w:val="2"/>
            <w:shd w:val="pct20" w:color="auto" w:fill="auto"/>
          </w:tcPr>
          <w:p w14:paraId="05A084A2" w14:textId="77777777" w:rsidR="00C04B66" w:rsidRPr="005D68D4" w:rsidRDefault="00C04B66" w:rsidP="006C4819">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53</w:t>
            </w:r>
          </w:p>
          <w:p w14:paraId="7A0CEF86" w14:textId="77777777" w:rsidR="00C04B66" w:rsidRPr="005D68D4" w:rsidRDefault="00C04B66" w:rsidP="006C4819">
            <w:pPr>
              <w:rPr>
                <w:rFonts w:ascii="Arial" w:hAnsi="Arial" w:cs="Arial"/>
                <w:b/>
                <w:bCs/>
                <w:sz w:val="18"/>
                <w:szCs w:val="18"/>
              </w:rPr>
            </w:pPr>
          </w:p>
          <w:p w14:paraId="5D4DDC1E" w14:textId="6D492271" w:rsidR="00C04B66" w:rsidRPr="005D68D4" w:rsidRDefault="00C04B66" w:rsidP="006C4819">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1164" w:author="Jamal, Zaher CWK" w:date="2015-06-16T17:18:00Z">
              <w:r w:rsidR="003B2D50" w:rsidDel="00A1691E">
                <w:rPr>
                  <w:rFonts w:ascii="Arial" w:hAnsi="Arial" w:cs="Arial"/>
                  <w:b/>
                  <w:bCs/>
                  <w:sz w:val="18"/>
                  <w:szCs w:val="18"/>
                </w:rPr>
                <w:delText>User</w:delText>
              </w:r>
            </w:del>
            <w:ins w:id="1165" w:author="Jamal, Zaher CWK" w:date="2015-06-16T17:18:00Z">
              <w:r w:rsidR="00A1691E">
                <w:rPr>
                  <w:rFonts w:ascii="Arial" w:hAnsi="Arial" w:cs="Arial"/>
                  <w:b/>
                  <w:bCs/>
                  <w:sz w:val="18"/>
                  <w:szCs w:val="18"/>
                </w:rPr>
                <w:t>Member</w:t>
              </w:r>
            </w:ins>
            <w:r>
              <w:rPr>
                <w:rFonts w:ascii="Arial" w:hAnsi="Arial" w:cs="Arial"/>
                <w:b/>
                <w:bCs/>
                <w:sz w:val="18"/>
                <w:szCs w:val="18"/>
              </w:rPr>
              <w:t xml:space="preserve"> Status Summary</w:t>
            </w:r>
          </w:p>
          <w:p w14:paraId="0F024F3B" w14:textId="77777777" w:rsidR="00C04B66" w:rsidRPr="005D68D4" w:rsidRDefault="00C04B66" w:rsidP="006C4819">
            <w:pPr>
              <w:rPr>
                <w:rFonts w:ascii="Arial" w:hAnsi="Arial" w:cs="Arial"/>
                <w:b/>
                <w:sz w:val="18"/>
                <w:szCs w:val="18"/>
              </w:rPr>
            </w:pPr>
          </w:p>
        </w:tc>
      </w:tr>
      <w:tr w:rsidR="00C04B66" w:rsidRPr="005D68D4" w14:paraId="3A52FAE1" w14:textId="77777777" w:rsidTr="006C4819">
        <w:tc>
          <w:tcPr>
            <w:tcW w:w="2093" w:type="dxa"/>
            <w:shd w:val="pct20" w:color="auto" w:fill="auto"/>
          </w:tcPr>
          <w:p w14:paraId="13E0F6F7"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Summary</w:t>
            </w:r>
          </w:p>
          <w:p w14:paraId="386F17AE" w14:textId="77777777" w:rsidR="00C04B66" w:rsidRPr="005D68D4" w:rsidRDefault="00C04B66" w:rsidP="006C4819">
            <w:pPr>
              <w:rPr>
                <w:rFonts w:ascii="Arial" w:hAnsi="Arial" w:cs="Arial"/>
                <w:b/>
                <w:bCs/>
                <w:sz w:val="18"/>
                <w:szCs w:val="18"/>
              </w:rPr>
            </w:pPr>
          </w:p>
        </w:tc>
        <w:tc>
          <w:tcPr>
            <w:tcW w:w="7229" w:type="dxa"/>
            <w:shd w:val="clear" w:color="auto" w:fill="auto"/>
          </w:tcPr>
          <w:p w14:paraId="18EC3FA9" w14:textId="10CAF63A" w:rsidR="00C04B66" w:rsidRPr="009E3CE8" w:rsidRDefault="00C04B66" w:rsidP="006C4819">
            <w:pPr>
              <w:rPr>
                <w:rFonts w:ascii="Arial" w:hAnsi="Arial" w:cs="Arial"/>
                <w:sz w:val="18"/>
                <w:szCs w:val="18"/>
              </w:rPr>
            </w:pPr>
            <w:r>
              <w:rPr>
                <w:rFonts w:ascii="Arial" w:hAnsi="Arial" w:cs="Arial"/>
                <w:sz w:val="18"/>
                <w:szCs w:val="18"/>
              </w:rPr>
              <w:t xml:space="preserve">Items required to produce and view a </w:t>
            </w:r>
            <w:del w:id="1166" w:author="Jamal, Zaher CWK" w:date="2015-06-16T17:18:00Z">
              <w:r w:rsidR="003B2D50" w:rsidDel="00A1691E">
                <w:rPr>
                  <w:rFonts w:ascii="Arial" w:hAnsi="Arial" w:cs="Arial"/>
                  <w:sz w:val="18"/>
                  <w:szCs w:val="18"/>
                </w:rPr>
                <w:delText>User</w:delText>
              </w:r>
            </w:del>
            <w:ins w:id="1167" w:author="Jamal, Zaher CWK" w:date="2015-06-16T17:18:00Z">
              <w:r w:rsidR="00A1691E">
                <w:rPr>
                  <w:rFonts w:ascii="Arial" w:hAnsi="Arial" w:cs="Arial"/>
                  <w:sz w:val="18"/>
                  <w:szCs w:val="18"/>
                </w:rPr>
                <w:t>Member</w:t>
              </w:r>
            </w:ins>
            <w:r>
              <w:rPr>
                <w:rFonts w:ascii="Arial" w:hAnsi="Arial" w:cs="Arial"/>
                <w:sz w:val="18"/>
                <w:szCs w:val="18"/>
              </w:rPr>
              <w:t xml:space="preserve"> Status Summary Standard Report</w:t>
            </w:r>
          </w:p>
        </w:tc>
      </w:tr>
      <w:tr w:rsidR="00C04B66" w:rsidRPr="005D68D4" w14:paraId="0E1CEF99" w14:textId="77777777" w:rsidTr="006C4819">
        <w:tc>
          <w:tcPr>
            <w:tcW w:w="2093" w:type="dxa"/>
            <w:shd w:val="pct20" w:color="auto" w:fill="auto"/>
          </w:tcPr>
          <w:p w14:paraId="1C6F6454"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Actor</w:t>
            </w:r>
          </w:p>
          <w:p w14:paraId="7868B524" w14:textId="77777777" w:rsidR="00C04B66" w:rsidRPr="005D68D4" w:rsidRDefault="00C04B66" w:rsidP="006C4819">
            <w:pPr>
              <w:rPr>
                <w:rFonts w:ascii="Arial" w:hAnsi="Arial" w:cs="Arial"/>
                <w:bCs/>
                <w:color w:val="FF0000"/>
                <w:sz w:val="18"/>
                <w:szCs w:val="18"/>
              </w:rPr>
            </w:pPr>
          </w:p>
        </w:tc>
        <w:tc>
          <w:tcPr>
            <w:tcW w:w="7229" w:type="dxa"/>
            <w:shd w:val="clear" w:color="auto" w:fill="auto"/>
          </w:tcPr>
          <w:p w14:paraId="63FA22FB" w14:textId="5822AB9A" w:rsidR="00C04B66" w:rsidRPr="005D68D4" w:rsidRDefault="00DB2F0C" w:rsidP="006C4819">
            <w:pPr>
              <w:rPr>
                <w:rFonts w:ascii="Arial" w:hAnsi="Arial" w:cs="Arial"/>
                <w:sz w:val="18"/>
                <w:szCs w:val="18"/>
              </w:rPr>
            </w:pPr>
            <w:r>
              <w:rPr>
                <w:rFonts w:ascii="Arial" w:hAnsi="Arial" w:cs="Arial"/>
                <w:sz w:val="18"/>
                <w:szCs w:val="18"/>
              </w:rPr>
              <w:t>PlanManager</w:t>
            </w:r>
            <w:r w:rsidR="00C04B66" w:rsidRPr="007702FC">
              <w:rPr>
                <w:rFonts w:ascii="Arial" w:hAnsi="Arial" w:cs="Arial"/>
                <w:sz w:val="18"/>
                <w:szCs w:val="18"/>
              </w:rPr>
              <w:t xml:space="preserve"> User</w:t>
            </w:r>
          </w:p>
        </w:tc>
      </w:tr>
      <w:tr w:rsidR="00C04B66" w:rsidRPr="005D68D4" w14:paraId="020B9D27" w14:textId="77777777" w:rsidTr="006C4819">
        <w:tc>
          <w:tcPr>
            <w:tcW w:w="2093" w:type="dxa"/>
            <w:shd w:val="pct20" w:color="auto" w:fill="auto"/>
          </w:tcPr>
          <w:p w14:paraId="07207017"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Trigger</w:t>
            </w:r>
          </w:p>
          <w:p w14:paraId="0278DBFB" w14:textId="77777777" w:rsidR="00C04B66" w:rsidRPr="005D68D4" w:rsidRDefault="00C04B66" w:rsidP="006C4819">
            <w:pPr>
              <w:rPr>
                <w:rFonts w:ascii="Arial" w:hAnsi="Arial" w:cs="Arial"/>
                <w:b/>
                <w:bCs/>
                <w:sz w:val="18"/>
                <w:szCs w:val="18"/>
              </w:rPr>
            </w:pPr>
          </w:p>
        </w:tc>
        <w:tc>
          <w:tcPr>
            <w:tcW w:w="7229" w:type="dxa"/>
            <w:shd w:val="clear" w:color="auto" w:fill="auto"/>
          </w:tcPr>
          <w:p w14:paraId="719BD371" w14:textId="332ABED4" w:rsidR="00C04B66" w:rsidRPr="005D68D4" w:rsidRDefault="00C04B66" w:rsidP="006C4819">
            <w:pPr>
              <w:rPr>
                <w:rFonts w:ascii="Arial" w:hAnsi="Arial" w:cs="Arial"/>
                <w:sz w:val="18"/>
                <w:szCs w:val="18"/>
              </w:rPr>
            </w:pPr>
            <w:r>
              <w:rPr>
                <w:rFonts w:ascii="Arial" w:hAnsi="Arial" w:cs="Arial"/>
                <w:sz w:val="18"/>
                <w:szCs w:val="18"/>
              </w:rPr>
              <w:t>User selecting the “</w:t>
            </w:r>
            <w:del w:id="1168" w:author="Jamal, Zaher CWK" w:date="2015-06-16T17:18:00Z">
              <w:r w:rsidR="003B2D50" w:rsidDel="00A1691E">
                <w:rPr>
                  <w:rFonts w:ascii="Arial" w:hAnsi="Arial" w:cs="Arial"/>
                  <w:sz w:val="18"/>
                  <w:szCs w:val="18"/>
                </w:rPr>
                <w:delText>User</w:delText>
              </w:r>
            </w:del>
            <w:ins w:id="1169" w:author="Jamal, Zaher CWK" w:date="2015-06-16T17:18:00Z">
              <w:r w:rsidR="00A1691E">
                <w:rPr>
                  <w:rFonts w:ascii="Arial" w:hAnsi="Arial" w:cs="Arial"/>
                  <w:sz w:val="18"/>
                  <w:szCs w:val="18"/>
                </w:rPr>
                <w:t>Member</w:t>
              </w:r>
            </w:ins>
            <w:r>
              <w:rPr>
                <w:rFonts w:ascii="Arial" w:hAnsi="Arial" w:cs="Arial"/>
                <w:sz w:val="18"/>
                <w:szCs w:val="18"/>
              </w:rPr>
              <w:t xml:space="preserve"> Status Summary” from the Select a Report pull down list</w:t>
            </w:r>
          </w:p>
        </w:tc>
      </w:tr>
      <w:tr w:rsidR="00C04B66" w:rsidRPr="005D68D4" w14:paraId="4FA22D43" w14:textId="77777777" w:rsidTr="006C4819">
        <w:tc>
          <w:tcPr>
            <w:tcW w:w="2093" w:type="dxa"/>
            <w:shd w:val="pct20" w:color="auto" w:fill="auto"/>
          </w:tcPr>
          <w:p w14:paraId="12989865"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Pre- conditions</w:t>
            </w:r>
          </w:p>
          <w:p w14:paraId="031B0927" w14:textId="77777777" w:rsidR="00C04B66" w:rsidRPr="005D68D4" w:rsidRDefault="00C04B66" w:rsidP="006C4819">
            <w:pPr>
              <w:rPr>
                <w:rFonts w:ascii="Arial" w:hAnsi="Arial" w:cs="Arial"/>
                <w:bCs/>
                <w:color w:val="FF0000"/>
                <w:sz w:val="18"/>
                <w:szCs w:val="18"/>
              </w:rPr>
            </w:pPr>
          </w:p>
        </w:tc>
        <w:tc>
          <w:tcPr>
            <w:tcW w:w="7229" w:type="dxa"/>
            <w:shd w:val="clear" w:color="auto" w:fill="auto"/>
          </w:tcPr>
          <w:p w14:paraId="3F3AD8F6" w14:textId="77777777" w:rsidR="00C04B66" w:rsidRPr="00FF3E36" w:rsidRDefault="00C04B66" w:rsidP="006C4819">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C04B66" w:rsidRPr="005D68D4" w14:paraId="26097AA0" w14:textId="77777777" w:rsidTr="006C4819">
        <w:tc>
          <w:tcPr>
            <w:tcW w:w="2093" w:type="dxa"/>
            <w:shd w:val="pct20" w:color="auto" w:fill="auto"/>
          </w:tcPr>
          <w:p w14:paraId="1BAF304B"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Post –conditions</w:t>
            </w:r>
          </w:p>
          <w:p w14:paraId="2ADC75A1" w14:textId="77777777" w:rsidR="00C04B66" w:rsidRPr="005D68D4" w:rsidRDefault="00C04B66" w:rsidP="006C4819">
            <w:pPr>
              <w:rPr>
                <w:rFonts w:ascii="Arial" w:hAnsi="Arial" w:cs="Arial"/>
                <w:b/>
                <w:bCs/>
                <w:sz w:val="18"/>
                <w:szCs w:val="18"/>
              </w:rPr>
            </w:pPr>
          </w:p>
        </w:tc>
        <w:tc>
          <w:tcPr>
            <w:tcW w:w="7229" w:type="dxa"/>
            <w:shd w:val="clear" w:color="auto" w:fill="auto"/>
          </w:tcPr>
          <w:p w14:paraId="669966CC" w14:textId="16BA9696" w:rsidR="00C04B66" w:rsidRPr="005D68D4" w:rsidRDefault="00C04B66" w:rsidP="006C4819">
            <w:pPr>
              <w:rPr>
                <w:rFonts w:ascii="Arial" w:hAnsi="Arial" w:cs="Arial"/>
                <w:sz w:val="18"/>
                <w:szCs w:val="18"/>
              </w:rPr>
            </w:pPr>
            <w:r>
              <w:rPr>
                <w:rFonts w:ascii="Arial" w:hAnsi="Arial" w:cs="Arial"/>
                <w:sz w:val="18"/>
                <w:szCs w:val="18"/>
              </w:rPr>
              <w:t>The “</w:t>
            </w:r>
            <w:del w:id="1170" w:author="Jamal, Zaher CWK" w:date="2015-06-16T17:18:00Z">
              <w:r w:rsidR="003B2D50" w:rsidDel="00A1691E">
                <w:rPr>
                  <w:rFonts w:ascii="Arial" w:hAnsi="Arial" w:cs="Arial"/>
                  <w:sz w:val="18"/>
                  <w:szCs w:val="18"/>
                </w:rPr>
                <w:delText>User</w:delText>
              </w:r>
            </w:del>
            <w:ins w:id="1171" w:author="Jamal, Zaher CWK" w:date="2015-06-16T17:18:00Z">
              <w:r w:rsidR="00A1691E">
                <w:rPr>
                  <w:rFonts w:ascii="Arial" w:hAnsi="Arial" w:cs="Arial"/>
                  <w:sz w:val="18"/>
                  <w:szCs w:val="18"/>
                </w:rPr>
                <w:t>Member</w:t>
              </w:r>
            </w:ins>
            <w:r>
              <w:rPr>
                <w:rFonts w:ascii="Arial" w:hAnsi="Arial" w:cs="Arial"/>
                <w:sz w:val="18"/>
                <w:szCs w:val="18"/>
              </w:rPr>
              <w:t xml:space="preserve"> Status Summary” standard report is produced</w:t>
            </w:r>
          </w:p>
        </w:tc>
      </w:tr>
      <w:tr w:rsidR="00C04B66" w:rsidRPr="005D68D4" w14:paraId="009A472D" w14:textId="77777777" w:rsidTr="006C4819">
        <w:tc>
          <w:tcPr>
            <w:tcW w:w="2093" w:type="dxa"/>
            <w:shd w:val="pct20" w:color="auto" w:fill="auto"/>
          </w:tcPr>
          <w:p w14:paraId="54B20FC9"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4E146CAF" w14:textId="77777777" w:rsidR="00C04B66" w:rsidRPr="005D68D4" w:rsidRDefault="00C04B66" w:rsidP="006C4819">
            <w:pPr>
              <w:rPr>
                <w:rFonts w:ascii="Arial" w:hAnsi="Arial" w:cs="Arial"/>
                <w:sz w:val="18"/>
                <w:szCs w:val="18"/>
              </w:rPr>
            </w:pPr>
            <w:r>
              <w:rPr>
                <w:rFonts w:ascii="Arial" w:hAnsi="Arial" w:cs="Arial"/>
                <w:sz w:val="18"/>
                <w:szCs w:val="18"/>
              </w:rPr>
              <w:t>Adhoc</w:t>
            </w:r>
          </w:p>
        </w:tc>
      </w:tr>
      <w:tr w:rsidR="00C64E99" w:rsidRPr="005D68D4" w14:paraId="68CF2DD4" w14:textId="77777777" w:rsidTr="006C4819">
        <w:tc>
          <w:tcPr>
            <w:tcW w:w="2093" w:type="dxa"/>
            <w:shd w:val="pct20" w:color="auto" w:fill="auto"/>
          </w:tcPr>
          <w:p w14:paraId="39A93568" w14:textId="77777777" w:rsidR="00C64E99" w:rsidRPr="005D68D4" w:rsidRDefault="00C64E99" w:rsidP="006C4819">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2B72A921" w14:textId="77777777" w:rsidR="00C64E99" w:rsidRDefault="00C64E99" w:rsidP="006C4819">
            <w:pPr>
              <w:rPr>
                <w:rFonts w:ascii="Arial" w:hAnsi="Arial" w:cs="Arial"/>
                <w:sz w:val="18"/>
                <w:szCs w:val="18"/>
              </w:rPr>
            </w:pPr>
            <w:r>
              <w:rPr>
                <w:rFonts w:ascii="Arial" w:hAnsi="Arial" w:cs="Arial"/>
                <w:sz w:val="18"/>
                <w:szCs w:val="18"/>
              </w:rPr>
              <w:t>Priority No 12</w:t>
            </w:r>
          </w:p>
        </w:tc>
      </w:tr>
      <w:tr w:rsidR="00C04B66" w:rsidRPr="005D68D4" w14:paraId="31F28770" w14:textId="77777777" w:rsidTr="006C4819">
        <w:tc>
          <w:tcPr>
            <w:tcW w:w="2093" w:type="dxa"/>
            <w:shd w:val="pct20" w:color="auto" w:fill="auto"/>
          </w:tcPr>
          <w:p w14:paraId="6F1E0BDC"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Basic Course of Action</w:t>
            </w:r>
          </w:p>
          <w:p w14:paraId="6EB9DBB3" w14:textId="77777777" w:rsidR="00C04B66" w:rsidRPr="005D68D4" w:rsidRDefault="00C04B66" w:rsidP="006C4819">
            <w:pPr>
              <w:rPr>
                <w:rFonts w:ascii="Arial" w:hAnsi="Arial" w:cs="Arial"/>
                <w:b/>
                <w:bCs/>
                <w:sz w:val="18"/>
                <w:szCs w:val="18"/>
              </w:rPr>
            </w:pPr>
          </w:p>
          <w:p w14:paraId="6B2E47B4" w14:textId="77777777" w:rsidR="00C04B66" w:rsidRPr="005D68D4" w:rsidRDefault="00C04B66" w:rsidP="006C4819">
            <w:pPr>
              <w:rPr>
                <w:rFonts w:ascii="Arial" w:hAnsi="Arial" w:cs="Arial"/>
                <w:b/>
                <w:bCs/>
                <w:sz w:val="18"/>
                <w:szCs w:val="18"/>
              </w:rPr>
            </w:pPr>
          </w:p>
        </w:tc>
        <w:tc>
          <w:tcPr>
            <w:tcW w:w="7229" w:type="dxa"/>
            <w:shd w:val="clear" w:color="auto" w:fill="auto"/>
          </w:tcPr>
          <w:p w14:paraId="6981B0F6" w14:textId="77777777" w:rsidR="00C04B66" w:rsidRPr="00DB4E5F" w:rsidRDefault="00C04B66" w:rsidP="004E06BD">
            <w:pPr>
              <w:numPr>
                <w:ilvl w:val="0"/>
                <w:numId w:val="139"/>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2F6EAEDA" w14:textId="77777777" w:rsidR="00C04B66" w:rsidRPr="00DB4E5F" w:rsidRDefault="00C04B66" w:rsidP="004E06BD">
            <w:pPr>
              <w:numPr>
                <w:ilvl w:val="0"/>
                <w:numId w:val="139"/>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4436A0BC" w14:textId="77777777" w:rsidR="00C04B66" w:rsidRPr="00DB4E5F" w:rsidRDefault="00C04B66" w:rsidP="004E06BD">
            <w:pPr>
              <w:numPr>
                <w:ilvl w:val="0"/>
                <w:numId w:val="139"/>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7EC12755" w14:textId="77777777" w:rsidR="00C04B66" w:rsidRPr="00DB4E5F" w:rsidRDefault="00C04B66" w:rsidP="004E06BD">
            <w:pPr>
              <w:numPr>
                <w:ilvl w:val="0"/>
                <w:numId w:val="139"/>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530EDC51" w14:textId="1BCA3757" w:rsidR="00C04B66" w:rsidRPr="00DB4E5F" w:rsidRDefault="00C04B66" w:rsidP="004E06BD">
            <w:pPr>
              <w:numPr>
                <w:ilvl w:val="0"/>
                <w:numId w:val="139"/>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1172" w:author="Jamal, Zaher CWK" w:date="2015-06-16T17:18:00Z">
              <w:r w:rsidR="00A1691E">
                <w:rPr>
                  <w:rFonts w:ascii="Arial" w:hAnsi="Arial" w:cs="Arial"/>
                  <w:sz w:val="18"/>
                  <w:szCs w:val="18"/>
                </w:rPr>
                <w:t>s</w:t>
              </w:r>
            </w:ins>
            <w:r>
              <w:rPr>
                <w:rFonts w:ascii="Arial" w:hAnsi="Arial" w:cs="Arial"/>
                <w:sz w:val="18"/>
                <w:szCs w:val="18"/>
              </w:rPr>
              <w:t xml:space="preserve"> the “</w:t>
            </w:r>
            <w:del w:id="1173" w:author="Jamal, Zaher CWK" w:date="2015-06-16T17:18:00Z">
              <w:r w:rsidR="003B2D50" w:rsidDel="00A1691E">
                <w:rPr>
                  <w:rFonts w:ascii="Arial" w:hAnsi="Arial" w:cs="Arial"/>
                  <w:sz w:val="18"/>
                  <w:szCs w:val="18"/>
                </w:rPr>
                <w:delText>User</w:delText>
              </w:r>
            </w:del>
            <w:ins w:id="1174" w:author="Jamal, Zaher CWK" w:date="2015-06-16T17:18:00Z">
              <w:r w:rsidR="00A1691E">
                <w:rPr>
                  <w:rFonts w:ascii="Arial" w:hAnsi="Arial" w:cs="Arial"/>
                  <w:sz w:val="18"/>
                  <w:szCs w:val="18"/>
                </w:rPr>
                <w:t>Member</w:t>
              </w:r>
            </w:ins>
            <w:r>
              <w:rPr>
                <w:rFonts w:ascii="Arial" w:hAnsi="Arial" w:cs="Arial"/>
                <w:sz w:val="18"/>
                <w:szCs w:val="18"/>
              </w:rPr>
              <w:t xml:space="preserve"> Status Summary” report from the list</w:t>
            </w:r>
          </w:p>
          <w:p w14:paraId="7C26F3C0" w14:textId="77777777" w:rsidR="00C04B66" w:rsidRPr="00DB4E5F" w:rsidRDefault="00C04B66" w:rsidP="004E06BD">
            <w:pPr>
              <w:numPr>
                <w:ilvl w:val="0"/>
                <w:numId w:val="139"/>
              </w:numPr>
              <w:rPr>
                <w:rFonts w:ascii="Arial" w:hAnsi="Arial" w:cs="Arial"/>
                <w:sz w:val="18"/>
                <w:szCs w:val="18"/>
              </w:rPr>
            </w:pPr>
            <w:r>
              <w:rPr>
                <w:rFonts w:ascii="Arial" w:hAnsi="Arial" w:cs="Arial"/>
                <w:sz w:val="18"/>
                <w:szCs w:val="18"/>
              </w:rPr>
              <w:t>The system displays the “Default Scope” for the report</w:t>
            </w:r>
          </w:p>
          <w:p w14:paraId="7D621544" w14:textId="77777777" w:rsidR="00C04B66" w:rsidRDefault="00C04B66" w:rsidP="004E06BD">
            <w:pPr>
              <w:numPr>
                <w:ilvl w:val="0"/>
                <w:numId w:val="139"/>
              </w:numPr>
              <w:rPr>
                <w:rFonts w:ascii="Arial" w:hAnsi="Arial" w:cs="Arial"/>
                <w:sz w:val="18"/>
                <w:szCs w:val="18"/>
              </w:rPr>
            </w:pPr>
            <w:r>
              <w:rPr>
                <w:rFonts w:ascii="Arial" w:hAnsi="Arial" w:cs="Arial"/>
                <w:sz w:val="18"/>
                <w:szCs w:val="18"/>
              </w:rPr>
              <w:t>The user accepts the “Default Scope” and selects Continue</w:t>
            </w:r>
          </w:p>
          <w:p w14:paraId="36D6D01C" w14:textId="77777777" w:rsidR="00C04B66" w:rsidRDefault="00C04B66" w:rsidP="004E06BD">
            <w:pPr>
              <w:numPr>
                <w:ilvl w:val="0"/>
                <w:numId w:val="139"/>
              </w:numPr>
              <w:rPr>
                <w:rFonts w:ascii="Arial" w:hAnsi="Arial" w:cs="Arial"/>
                <w:sz w:val="18"/>
                <w:szCs w:val="18"/>
              </w:rPr>
            </w:pPr>
            <w:r>
              <w:rPr>
                <w:rFonts w:ascii="Arial" w:hAnsi="Arial" w:cs="Arial"/>
                <w:sz w:val="18"/>
                <w:szCs w:val="18"/>
              </w:rPr>
              <w:t xml:space="preserve">The system displays the “Default Filter” for the report </w:t>
            </w:r>
          </w:p>
          <w:p w14:paraId="69FA8621" w14:textId="77777777" w:rsidR="00C04B66" w:rsidRDefault="00C04B66" w:rsidP="004E06BD">
            <w:pPr>
              <w:numPr>
                <w:ilvl w:val="0"/>
                <w:numId w:val="139"/>
              </w:numPr>
              <w:rPr>
                <w:rFonts w:ascii="Arial" w:hAnsi="Arial" w:cs="Arial"/>
                <w:sz w:val="18"/>
                <w:szCs w:val="18"/>
              </w:rPr>
            </w:pPr>
            <w:r>
              <w:rPr>
                <w:rFonts w:ascii="Arial" w:hAnsi="Arial" w:cs="Arial"/>
                <w:sz w:val="18"/>
                <w:szCs w:val="18"/>
              </w:rPr>
              <w:t>The user accepts the “Default Filter and selects Continue</w:t>
            </w:r>
          </w:p>
          <w:p w14:paraId="4AF89686" w14:textId="77777777" w:rsidR="00C04B66" w:rsidRDefault="00C04B66" w:rsidP="004E06BD">
            <w:pPr>
              <w:numPr>
                <w:ilvl w:val="0"/>
                <w:numId w:val="139"/>
              </w:numPr>
              <w:rPr>
                <w:rFonts w:ascii="Arial" w:hAnsi="Arial" w:cs="Arial"/>
                <w:sz w:val="18"/>
                <w:szCs w:val="18"/>
              </w:rPr>
            </w:pPr>
            <w:r>
              <w:rPr>
                <w:rFonts w:ascii="Arial" w:hAnsi="Arial" w:cs="Arial"/>
                <w:sz w:val="18"/>
                <w:szCs w:val="18"/>
              </w:rPr>
              <w:t xml:space="preserve">The system displays </w:t>
            </w:r>
            <w:r w:rsidR="002A305E">
              <w:rPr>
                <w:rFonts w:ascii="Arial" w:hAnsi="Arial" w:cs="Arial"/>
                <w:sz w:val="18"/>
                <w:szCs w:val="18"/>
              </w:rPr>
              <w:t>a message that the report will be run as at today</w:t>
            </w:r>
          </w:p>
          <w:p w14:paraId="3DB37A28" w14:textId="77777777" w:rsidR="00C04B66" w:rsidRDefault="00C04B66" w:rsidP="004E06BD">
            <w:pPr>
              <w:numPr>
                <w:ilvl w:val="0"/>
                <w:numId w:val="139"/>
              </w:numPr>
              <w:rPr>
                <w:rFonts w:ascii="Arial" w:hAnsi="Arial" w:cs="Arial"/>
                <w:sz w:val="18"/>
                <w:szCs w:val="18"/>
              </w:rPr>
            </w:pPr>
            <w:r>
              <w:rPr>
                <w:rFonts w:ascii="Arial" w:hAnsi="Arial" w:cs="Arial"/>
                <w:sz w:val="18"/>
                <w:szCs w:val="18"/>
              </w:rPr>
              <w:t xml:space="preserve">The user </w:t>
            </w:r>
            <w:r w:rsidR="002A305E">
              <w:rPr>
                <w:rFonts w:ascii="Arial" w:hAnsi="Arial" w:cs="Arial"/>
                <w:sz w:val="18"/>
                <w:szCs w:val="18"/>
              </w:rPr>
              <w:t xml:space="preserve">confirms the </w:t>
            </w:r>
            <w:r>
              <w:rPr>
                <w:rFonts w:ascii="Arial" w:hAnsi="Arial" w:cs="Arial"/>
                <w:sz w:val="18"/>
                <w:szCs w:val="18"/>
              </w:rPr>
              <w:t>‘As at date’ for the report and selects “Request Report”</w:t>
            </w:r>
          </w:p>
          <w:p w14:paraId="29622474" w14:textId="77777777" w:rsidR="00C04B66" w:rsidRDefault="00C04B66" w:rsidP="004E06BD">
            <w:pPr>
              <w:numPr>
                <w:ilvl w:val="0"/>
                <w:numId w:val="139"/>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351D3A67" w14:textId="77777777" w:rsidR="00C04B66" w:rsidRDefault="00C04B66" w:rsidP="004E06BD">
            <w:pPr>
              <w:numPr>
                <w:ilvl w:val="0"/>
                <w:numId w:val="139"/>
              </w:numPr>
              <w:rPr>
                <w:rFonts w:ascii="Arial" w:hAnsi="Arial" w:cs="Arial"/>
                <w:sz w:val="18"/>
                <w:szCs w:val="18"/>
              </w:rPr>
            </w:pPr>
            <w:r>
              <w:rPr>
                <w:rFonts w:ascii="Arial" w:hAnsi="Arial" w:cs="Arial"/>
                <w:sz w:val="18"/>
                <w:szCs w:val="18"/>
              </w:rPr>
              <w:t>The user selects View Report</w:t>
            </w:r>
          </w:p>
          <w:p w14:paraId="3D56471A" w14:textId="77777777" w:rsidR="00C04B66" w:rsidRPr="005D68D4" w:rsidRDefault="00C04B66" w:rsidP="004E06BD">
            <w:pPr>
              <w:numPr>
                <w:ilvl w:val="0"/>
                <w:numId w:val="139"/>
              </w:numPr>
              <w:rPr>
                <w:rFonts w:ascii="Arial" w:hAnsi="Arial" w:cs="Arial"/>
                <w:sz w:val="18"/>
                <w:szCs w:val="18"/>
              </w:rPr>
            </w:pPr>
            <w:r>
              <w:rPr>
                <w:rFonts w:ascii="Arial" w:hAnsi="Arial" w:cs="Arial"/>
                <w:sz w:val="18"/>
                <w:szCs w:val="18"/>
              </w:rPr>
              <w:t>The system displays the report as specified</w:t>
            </w:r>
          </w:p>
        </w:tc>
      </w:tr>
      <w:tr w:rsidR="00C04B66" w:rsidRPr="005D68D4" w14:paraId="7FE3A823" w14:textId="77777777" w:rsidTr="006C4819">
        <w:tc>
          <w:tcPr>
            <w:tcW w:w="2093" w:type="dxa"/>
            <w:shd w:val="pct20" w:color="auto" w:fill="auto"/>
          </w:tcPr>
          <w:p w14:paraId="4042A91B" w14:textId="77777777" w:rsidR="00C04B66" w:rsidRPr="005D68D4" w:rsidRDefault="00C04B66" w:rsidP="006C4819">
            <w:pPr>
              <w:rPr>
                <w:rFonts w:ascii="Arial" w:hAnsi="Arial" w:cs="Arial"/>
                <w:b/>
                <w:bCs/>
                <w:sz w:val="18"/>
                <w:szCs w:val="18"/>
              </w:rPr>
            </w:pPr>
            <w:r w:rsidRPr="005D68D4">
              <w:rPr>
                <w:rFonts w:ascii="Arial" w:hAnsi="Arial" w:cs="Arial"/>
                <w:b/>
                <w:bCs/>
                <w:sz w:val="18"/>
                <w:szCs w:val="18"/>
              </w:rPr>
              <w:t>Alternate scenario extensions</w:t>
            </w:r>
          </w:p>
          <w:p w14:paraId="585E4D58" w14:textId="77777777" w:rsidR="00C04B66" w:rsidRPr="005D68D4" w:rsidRDefault="00C04B66" w:rsidP="006C4819">
            <w:pPr>
              <w:rPr>
                <w:rFonts w:ascii="Arial" w:hAnsi="Arial" w:cs="Arial"/>
                <w:b/>
                <w:bCs/>
                <w:sz w:val="18"/>
                <w:szCs w:val="18"/>
              </w:rPr>
            </w:pPr>
          </w:p>
          <w:p w14:paraId="34CA0F52" w14:textId="77777777" w:rsidR="00C04B66" w:rsidRPr="005D68D4" w:rsidRDefault="00C04B66" w:rsidP="006C4819">
            <w:pPr>
              <w:rPr>
                <w:rFonts w:ascii="Arial" w:hAnsi="Arial" w:cs="Arial"/>
                <w:b/>
                <w:bCs/>
                <w:sz w:val="18"/>
                <w:szCs w:val="18"/>
              </w:rPr>
            </w:pPr>
          </w:p>
        </w:tc>
        <w:tc>
          <w:tcPr>
            <w:tcW w:w="7229" w:type="dxa"/>
            <w:shd w:val="clear" w:color="auto" w:fill="auto"/>
          </w:tcPr>
          <w:p w14:paraId="46BA9B46" w14:textId="77777777" w:rsidR="00C04B66" w:rsidRPr="005D68D4" w:rsidRDefault="00C04B66" w:rsidP="006C4819">
            <w:pPr>
              <w:rPr>
                <w:rFonts w:ascii="Arial" w:hAnsi="Arial" w:cs="Arial"/>
                <w:sz w:val="18"/>
                <w:szCs w:val="18"/>
              </w:rPr>
            </w:pPr>
          </w:p>
        </w:tc>
      </w:tr>
      <w:tr w:rsidR="00F66F38" w:rsidRPr="005D68D4" w14:paraId="7389F5C6" w14:textId="77777777" w:rsidTr="006C4819">
        <w:tc>
          <w:tcPr>
            <w:tcW w:w="2093" w:type="dxa"/>
            <w:shd w:val="pct20" w:color="auto" w:fill="auto"/>
          </w:tcPr>
          <w:p w14:paraId="6BB197D4" w14:textId="64708F19"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4D2E8B65" w14:textId="01D425CB" w:rsidR="00F66F38" w:rsidRDefault="00F66F38" w:rsidP="00F66F38">
            <w:pPr>
              <w:rPr>
                <w:rFonts w:ascii="Arial" w:hAnsi="Arial" w:cs="Arial"/>
                <w:sz w:val="18"/>
                <w:szCs w:val="18"/>
              </w:rPr>
            </w:pPr>
            <w:r>
              <w:rPr>
                <w:rFonts w:ascii="Arial" w:hAnsi="Arial" w:cs="Arial"/>
                <w:sz w:val="18"/>
                <w:szCs w:val="18"/>
              </w:rPr>
              <w:t>HTML/PDF/Excel</w:t>
            </w:r>
          </w:p>
          <w:p w14:paraId="171AA072" w14:textId="77777777" w:rsidR="00F66F38" w:rsidRPr="005D68D4" w:rsidRDefault="00F66F38" w:rsidP="00F66F38">
            <w:pPr>
              <w:rPr>
                <w:rFonts w:ascii="Arial" w:hAnsi="Arial" w:cs="Arial"/>
                <w:sz w:val="18"/>
                <w:szCs w:val="18"/>
              </w:rPr>
            </w:pPr>
          </w:p>
        </w:tc>
      </w:tr>
      <w:tr w:rsidR="00F66F38" w:rsidRPr="005D68D4" w14:paraId="75559465" w14:textId="77777777" w:rsidTr="006C4819">
        <w:tc>
          <w:tcPr>
            <w:tcW w:w="2093" w:type="dxa"/>
            <w:shd w:val="pct20" w:color="auto" w:fill="auto"/>
          </w:tcPr>
          <w:p w14:paraId="31088AAC" w14:textId="0DA68F51"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04E27739" w14:textId="77777777"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Scheme/AE Recommendation/Salary</w:t>
            </w:r>
          </w:p>
          <w:p w14:paraId="2FBCB417" w14:textId="492E00D3" w:rsidR="00F66F38" w:rsidRPr="005D68D4" w:rsidRDefault="00F66F38" w:rsidP="00F66F38">
            <w:pPr>
              <w:rPr>
                <w:rFonts w:ascii="Arial" w:hAnsi="Arial" w:cs="Arial"/>
                <w:sz w:val="18"/>
                <w:szCs w:val="18"/>
              </w:rPr>
            </w:pPr>
          </w:p>
        </w:tc>
      </w:tr>
      <w:tr w:rsidR="00F66F38" w:rsidRPr="005D68D4" w14:paraId="6BEC3B8C" w14:textId="77777777" w:rsidTr="006C4819">
        <w:trPr>
          <w:trHeight w:val="683"/>
        </w:trPr>
        <w:tc>
          <w:tcPr>
            <w:tcW w:w="2093" w:type="dxa"/>
            <w:shd w:val="pct20" w:color="auto" w:fill="auto"/>
          </w:tcPr>
          <w:p w14:paraId="5BB65381"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7CAE6163" w14:textId="77777777" w:rsidR="00F66F38" w:rsidRPr="005D68D4" w:rsidRDefault="00F66F38" w:rsidP="00F66F38">
            <w:pPr>
              <w:rPr>
                <w:rFonts w:ascii="Arial" w:hAnsi="Arial" w:cs="Arial"/>
                <w:b/>
                <w:bCs/>
                <w:sz w:val="18"/>
                <w:szCs w:val="18"/>
              </w:rPr>
            </w:pPr>
          </w:p>
        </w:tc>
        <w:tc>
          <w:tcPr>
            <w:tcW w:w="7229" w:type="dxa"/>
            <w:shd w:val="clear" w:color="auto" w:fill="auto"/>
          </w:tcPr>
          <w:p w14:paraId="48DB17E3"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1830424C" w14:textId="77777777" w:rsidR="00F66F38" w:rsidRDefault="00F66F38" w:rsidP="00F66F38">
            <w:pPr>
              <w:rPr>
                <w:rFonts w:ascii="Arial" w:hAnsi="Arial" w:cs="Arial"/>
                <w:sz w:val="18"/>
                <w:szCs w:val="18"/>
              </w:rPr>
            </w:pPr>
          </w:p>
          <w:p w14:paraId="0E6C277E" w14:textId="6A92D267" w:rsidR="00F66F38" w:rsidRDefault="00F66F38" w:rsidP="00F66F38">
            <w:pPr>
              <w:rPr>
                <w:rFonts w:ascii="Arial" w:hAnsi="Arial" w:cs="Arial"/>
                <w:sz w:val="18"/>
                <w:szCs w:val="18"/>
              </w:rPr>
            </w:pPr>
            <w:r>
              <w:rPr>
                <w:rFonts w:ascii="Arial" w:hAnsi="Arial" w:cs="Arial"/>
                <w:sz w:val="18"/>
                <w:szCs w:val="18"/>
              </w:rPr>
              <w:t xml:space="preserve">The default scope linked to the </w:t>
            </w:r>
            <w:del w:id="1175" w:author="Jamal, Zaher CWK" w:date="2015-06-16T17:19:00Z">
              <w:r w:rsidR="003B2D50" w:rsidDel="00A1691E">
                <w:rPr>
                  <w:rFonts w:ascii="Arial" w:hAnsi="Arial" w:cs="Arial"/>
                  <w:sz w:val="18"/>
                  <w:szCs w:val="18"/>
                </w:rPr>
                <w:delText>User</w:delText>
              </w:r>
            </w:del>
            <w:ins w:id="1176" w:author="Jamal, Zaher CWK" w:date="2015-06-16T17:19:00Z">
              <w:r w:rsidR="00A1691E">
                <w:rPr>
                  <w:rFonts w:ascii="Arial" w:hAnsi="Arial" w:cs="Arial"/>
                  <w:sz w:val="18"/>
                  <w:szCs w:val="18"/>
                </w:rPr>
                <w:t>Member</w:t>
              </w:r>
            </w:ins>
            <w:r>
              <w:rPr>
                <w:rFonts w:ascii="Arial" w:hAnsi="Arial" w:cs="Arial"/>
                <w:sz w:val="18"/>
                <w:szCs w:val="18"/>
              </w:rPr>
              <w:t xml:space="preserve"> Status Summary should be “Current Scheme” this should mean that the report is run for the scheme that the user is logged in as.  No lower level permissions should apply.</w:t>
            </w:r>
          </w:p>
          <w:p w14:paraId="6633C3FE" w14:textId="77777777" w:rsidR="00F66F38" w:rsidRDefault="00F66F38" w:rsidP="00F66F38">
            <w:pPr>
              <w:rPr>
                <w:rFonts w:ascii="Arial" w:hAnsi="Arial" w:cs="Arial"/>
                <w:sz w:val="18"/>
                <w:szCs w:val="18"/>
              </w:rPr>
            </w:pPr>
          </w:p>
          <w:p w14:paraId="6AF2E274"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02E66DA9" w14:textId="77777777" w:rsidR="00F66F38" w:rsidRDefault="00F66F38" w:rsidP="00F66F38">
            <w:pPr>
              <w:rPr>
                <w:rFonts w:ascii="Arial" w:hAnsi="Arial" w:cs="Arial"/>
                <w:sz w:val="18"/>
                <w:szCs w:val="18"/>
              </w:rPr>
            </w:pPr>
          </w:p>
          <w:p w14:paraId="5D09A710" w14:textId="5780EE75" w:rsidR="00F66F38" w:rsidRDefault="00F66F38" w:rsidP="00F66F38">
            <w:pPr>
              <w:rPr>
                <w:rFonts w:ascii="Arial" w:hAnsi="Arial" w:cs="Arial"/>
                <w:sz w:val="18"/>
                <w:szCs w:val="18"/>
              </w:rPr>
            </w:pPr>
            <w:r>
              <w:rPr>
                <w:rFonts w:ascii="Arial" w:hAnsi="Arial" w:cs="Arial"/>
                <w:sz w:val="18"/>
                <w:szCs w:val="18"/>
              </w:rPr>
              <w:t xml:space="preserve">The default filter linked to the </w:t>
            </w:r>
            <w:del w:id="1177" w:author="Jamal, Zaher CWK" w:date="2015-06-16T17:19:00Z">
              <w:r w:rsidR="003B2D50" w:rsidDel="00A1691E">
                <w:rPr>
                  <w:rFonts w:ascii="Arial" w:hAnsi="Arial" w:cs="Arial"/>
                  <w:sz w:val="18"/>
                  <w:szCs w:val="18"/>
                </w:rPr>
                <w:delText>User</w:delText>
              </w:r>
            </w:del>
            <w:ins w:id="1178" w:author="Jamal, Zaher CWK" w:date="2015-06-16T17:19:00Z">
              <w:r w:rsidR="00A1691E">
                <w:rPr>
                  <w:rFonts w:ascii="Arial" w:hAnsi="Arial" w:cs="Arial"/>
                  <w:sz w:val="18"/>
                  <w:szCs w:val="18"/>
                </w:rPr>
                <w:t>Member</w:t>
              </w:r>
            </w:ins>
            <w:r>
              <w:rPr>
                <w:rFonts w:ascii="Arial" w:hAnsi="Arial" w:cs="Arial"/>
                <w:sz w:val="18"/>
                <w:szCs w:val="18"/>
              </w:rPr>
              <w:t xml:space="preserve"> Status Summary should be the “Standard Filter” this should mean that the report is run for all </w:t>
            </w:r>
            <w:del w:id="1179" w:author="Jamal, Zaher CWK" w:date="2015-06-16T17:19:00Z">
              <w:r w:rsidR="003B2D50" w:rsidDel="00A1691E">
                <w:rPr>
                  <w:rFonts w:ascii="Arial" w:hAnsi="Arial" w:cs="Arial"/>
                  <w:sz w:val="18"/>
                  <w:szCs w:val="18"/>
                </w:rPr>
                <w:delText>user</w:delText>
              </w:r>
            </w:del>
            <w:ins w:id="1180" w:author="Jamal, Zaher CWK" w:date="2015-06-16T17:19:00Z">
              <w:r w:rsidR="00A1691E">
                <w:rPr>
                  <w:rFonts w:ascii="Arial" w:hAnsi="Arial" w:cs="Arial"/>
                  <w:sz w:val="18"/>
                  <w:szCs w:val="18"/>
                </w:rPr>
                <w:t>member</w:t>
              </w:r>
            </w:ins>
            <w:r>
              <w:rPr>
                <w:rFonts w:ascii="Arial" w:hAnsi="Arial" w:cs="Arial"/>
                <w:sz w:val="18"/>
                <w:szCs w:val="18"/>
              </w:rPr>
              <w:t>s that meet the report criteria.</w:t>
            </w:r>
          </w:p>
          <w:p w14:paraId="565AF345" w14:textId="77777777" w:rsidR="00F66F38" w:rsidRDefault="00F66F38" w:rsidP="00F66F38">
            <w:pPr>
              <w:rPr>
                <w:rFonts w:ascii="Arial" w:hAnsi="Arial" w:cs="Arial"/>
                <w:sz w:val="18"/>
                <w:szCs w:val="18"/>
              </w:rPr>
            </w:pPr>
          </w:p>
          <w:p w14:paraId="7A338278"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25211EB8" w14:textId="77777777" w:rsidR="00F66F38" w:rsidRDefault="00F66F38" w:rsidP="00F66F38">
            <w:pPr>
              <w:rPr>
                <w:rFonts w:ascii="Arial" w:hAnsi="Arial" w:cs="Arial"/>
                <w:sz w:val="18"/>
                <w:szCs w:val="18"/>
              </w:rPr>
            </w:pPr>
          </w:p>
          <w:p w14:paraId="02A44CB1" w14:textId="77777777" w:rsidR="00F66F38" w:rsidRPr="00A07AD3" w:rsidRDefault="00F66F38"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741EDF97" w14:textId="77777777" w:rsidR="00F66F38" w:rsidRDefault="00F66F38" w:rsidP="00F66F38">
            <w:pPr>
              <w:rPr>
                <w:rFonts w:ascii="Arial" w:hAnsi="Arial" w:cs="Arial"/>
                <w:sz w:val="18"/>
                <w:szCs w:val="18"/>
              </w:rPr>
            </w:pPr>
          </w:p>
          <w:p w14:paraId="5F749406" w14:textId="54AEEE7B"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 xml:space="preserve">The </w:t>
            </w:r>
            <w:del w:id="1181" w:author="Jamal, Zaher CWK" w:date="2015-06-16T17:19:00Z">
              <w:r w:rsidR="003B2D50" w:rsidDel="00A1691E">
                <w:rPr>
                  <w:rFonts w:ascii="Arial" w:hAnsi="Arial" w:cs="Arial"/>
                  <w:sz w:val="18"/>
                  <w:szCs w:val="18"/>
                  <w:lang w:eastAsia="en-GB"/>
                </w:rPr>
                <w:delText>USER</w:delText>
              </w:r>
            </w:del>
            <w:ins w:id="1182" w:author="Jamal, Zaher CWK" w:date="2015-06-16T17:19:00Z">
              <w:r w:rsidR="00A1691E">
                <w:rPr>
                  <w:rFonts w:ascii="Arial" w:hAnsi="Arial" w:cs="Arial"/>
                  <w:sz w:val="18"/>
                  <w:szCs w:val="18"/>
                  <w:lang w:eastAsia="en-GB"/>
                </w:rPr>
                <w:t>MEMBER</w:t>
              </w:r>
            </w:ins>
            <w:r>
              <w:rPr>
                <w:rFonts w:ascii="Arial" w:hAnsi="Arial" w:cs="Arial"/>
                <w:sz w:val="18"/>
                <w:szCs w:val="18"/>
                <w:lang w:eastAsia="en-GB"/>
              </w:rPr>
              <w:t xml:space="preserve">_STATUSES&gt;EFF_DT field can be used to obtain the status for a </w:t>
            </w:r>
            <w:del w:id="1183" w:author="Jamal, Zaher CWK" w:date="2015-06-16T17:19:00Z">
              <w:r w:rsidR="003B2D50" w:rsidDel="00A1691E">
                <w:rPr>
                  <w:rFonts w:ascii="Arial" w:hAnsi="Arial" w:cs="Arial"/>
                  <w:sz w:val="18"/>
                  <w:szCs w:val="18"/>
                  <w:lang w:eastAsia="en-GB"/>
                </w:rPr>
                <w:delText>user</w:delText>
              </w:r>
            </w:del>
            <w:ins w:id="1184" w:author="Jamal, Zaher CWK" w:date="2015-06-16T17:19:00Z">
              <w:r w:rsidR="00A1691E">
                <w:rPr>
                  <w:rFonts w:ascii="Arial" w:hAnsi="Arial" w:cs="Arial"/>
                  <w:sz w:val="18"/>
                  <w:szCs w:val="18"/>
                  <w:lang w:eastAsia="en-GB"/>
                </w:rPr>
                <w:t>member</w:t>
              </w:r>
            </w:ins>
            <w:r>
              <w:rPr>
                <w:rFonts w:ascii="Arial" w:hAnsi="Arial" w:cs="Arial"/>
                <w:sz w:val="18"/>
                <w:szCs w:val="18"/>
                <w:lang w:eastAsia="en-GB"/>
              </w:rPr>
              <w:t xml:space="preserve"> as at the date range entered</w:t>
            </w:r>
          </w:p>
          <w:p w14:paraId="165F97CD" w14:textId="77777777" w:rsidR="00F66F38" w:rsidRDefault="00F66F38" w:rsidP="00F66F38">
            <w:pPr>
              <w:rPr>
                <w:rFonts w:ascii="Arial" w:hAnsi="Arial" w:cs="Arial"/>
                <w:sz w:val="18"/>
                <w:szCs w:val="18"/>
              </w:rPr>
            </w:pPr>
          </w:p>
          <w:p w14:paraId="6C4F6358"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3CA318EF" w14:textId="77777777" w:rsidR="00F66F38" w:rsidRDefault="00F66F38" w:rsidP="00F66F38">
            <w:pPr>
              <w:rPr>
                <w:rFonts w:ascii="Arial" w:hAnsi="Arial" w:cs="Arial"/>
                <w:sz w:val="18"/>
                <w:szCs w:val="18"/>
              </w:rPr>
            </w:pPr>
          </w:p>
          <w:p w14:paraId="58006D4D" w14:textId="4F036EF0" w:rsidR="00F66F38" w:rsidRDefault="00F66F38" w:rsidP="00F66F38">
            <w:pPr>
              <w:rPr>
                <w:rFonts w:ascii="Arial" w:hAnsi="Arial" w:cs="Arial"/>
                <w:sz w:val="18"/>
                <w:szCs w:val="18"/>
              </w:rPr>
            </w:pPr>
            <w:r>
              <w:rPr>
                <w:rFonts w:ascii="Arial" w:hAnsi="Arial" w:cs="Arial"/>
                <w:sz w:val="18"/>
                <w:szCs w:val="18"/>
              </w:rPr>
              <w:t xml:space="preserve">Upon selecting the “Request Report” option for a </w:t>
            </w:r>
            <w:del w:id="1185" w:author="Jamal, Zaher CWK" w:date="2015-06-16T17:19:00Z">
              <w:r w:rsidR="003B2D50" w:rsidDel="00A1691E">
                <w:rPr>
                  <w:rFonts w:ascii="Arial" w:hAnsi="Arial" w:cs="Arial"/>
                  <w:sz w:val="18"/>
                  <w:szCs w:val="18"/>
                </w:rPr>
                <w:delText>User</w:delText>
              </w:r>
            </w:del>
            <w:ins w:id="1186" w:author="Jamal, Zaher CWK" w:date="2015-06-16T17:19:00Z">
              <w:r w:rsidR="00A1691E">
                <w:rPr>
                  <w:rFonts w:ascii="Arial" w:hAnsi="Arial" w:cs="Arial"/>
                  <w:sz w:val="18"/>
                  <w:szCs w:val="18"/>
                </w:rPr>
                <w:t>Member</w:t>
              </w:r>
            </w:ins>
            <w:r>
              <w:rPr>
                <w:rFonts w:ascii="Arial" w:hAnsi="Arial" w:cs="Arial"/>
                <w:sz w:val="18"/>
                <w:szCs w:val="18"/>
              </w:rPr>
              <w:t xml:space="preserve"> Status Summary the system needs to obtain the following data as at the date entered:</w:t>
            </w:r>
          </w:p>
          <w:p w14:paraId="236E1311" w14:textId="77777777" w:rsidR="00F66F38" w:rsidRDefault="00F66F38" w:rsidP="00F66F38">
            <w:pPr>
              <w:rPr>
                <w:rFonts w:ascii="Arial" w:hAnsi="Arial" w:cs="Arial"/>
                <w:sz w:val="18"/>
                <w:szCs w:val="18"/>
              </w:rPr>
            </w:pPr>
          </w:p>
          <w:p w14:paraId="50DE42D3" w14:textId="5F806029" w:rsidR="00F66F38" w:rsidRDefault="00F66F38" w:rsidP="004E06BD">
            <w:pPr>
              <w:numPr>
                <w:ilvl w:val="0"/>
                <w:numId w:val="140"/>
              </w:numPr>
              <w:rPr>
                <w:rFonts w:ascii="Arial" w:hAnsi="Arial" w:cs="Arial"/>
                <w:sz w:val="18"/>
                <w:szCs w:val="18"/>
              </w:rPr>
            </w:pPr>
            <w:r>
              <w:rPr>
                <w:rFonts w:ascii="Arial" w:hAnsi="Arial" w:cs="Arial"/>
                <w:sz w:val="18"/>
                <w:szCs w:val="18"/>
              </w:rPr>
              <w:t xml:space="preserve">Count of </w:t>
            </w:r>
            <w:del w:id="1187" w:author="Jamal, Zaher CWK" w:date="2015-06-16T17:19:00Z">
              <w:r w:rsidR="003B2D50" w:rsidDel="00A1691E">
                <w:rPr>
                  <w:rFonts w:ascii="Arial" w:hAnsi="Arial" w:cs="Arial"/>
                  <w:sz w:val="18"/>
                  <w:szCs w:val="18"/>
                </w:rPr>
                <w:delText>user</w:delText>
              </w:r>
            </w:del>
            <w:ins w:id="1188" w:author="Jamal, Zaher CWK" w:date="2015-06-16T17:19:00Z">
              <w:r w:rsidR="00A1691E">
                <w:rPr>
                  <w:rFonts w:ascii="Arial" w:hAnsi="Arial" w:cs="Arial"/>
                  <w:sz w:val="18"/>
                  <w:szCs w:val="18"/>
                </w:rPr>
                <w:t>member</w:t>
              </w:r>
            </w:ins>
            <w:r>
              <w:rPr>
                <w:rFonts w:ascii="Arial" w:hAnsi="Arial" w:cs="Arial"/>
                <w:sz w:val="18"/>
                <w:szCs w:val="18"/>
              </w:rPr>
              <w:t>s in each of the ‘enabled’ statuses held in Compass</w:t>
            </w:r>
          </w:p>
          <w:p w14:paraId="79B675B6" w14:textId="77777777" w:rsidR="00F66F38" w:rsidRDefault="00F66F38" w:rsidP="004E06BD">
            <w:pPr>
              <w:numPr>
                <w:ilvl w:val="0"/>
                <w:numId w:val="140"/>
              </w:numPr>
              <w:rPr>
                <w:rFonts w:ascii="Arial" w:hAnsi="Arial" w:cs="Arial"/>
                <w:sz w:val="18"/>
                <w:szCs w:val="18"/>
              </w:rPr>
            </w:pPr>
            <w:r w:rsidRPr="007E7AA4">
              <w:rPr>
                <w:rFonts w:ascii="Arial" w:hAnsi="Arial" w:cs="Arial"/>
                <w:sz w:val="18"/>
                <w:szCs w:val="18"/>
              </w:rPr>
              <w:t>Sort the data in ascending Status order</w:t>
            </w:r>
          </w:p>
          <w:p w14:paraId="67CEB7E2" w14:textId="77777777" w:rsidR="00F66F38" w:rsidRDefault="00F66F38" w:rsidP="004E06BD">
            <w:pPr>
              <w:numPr>
                <w:ilvl w:val="0"/>
                <w:numId w:val="140"/>
              </w:numPr>
              <w:rPr>
                <w:rFonts w:ascii="Arial" w:hAnsi="Arial" w:cs="Arial"/>
                <w:sz w:val="18"/>
                <w:szCs w:val="18"/>
              </w:rPr>
            </w:pPr>
            <w:r>
              <w:rPr>
                <w:rFonts w:ascii="Arial" w:hAnsi="Arial" w:cs="Arial"/>
                <w:sz w:val="18"/>
                <w:szCs w:val="18"/>
              </w:rPr>
              <w:t>The following Statuses should be excluded from the report:</w:t>
            </w:r>
          </w:p>
          <w:p w14:paraId="0071412E" w14:textId="77777777" w:rsidR="00F66F38" w:rsidRPr="008A4434" w:rsidRDefault="00F66F38" w:rsidP="004E06BD">
            <w:pPr>
              <w:pStyle w:val="ListParagraph"/>
              <w:numPr>
                <w:ilvl w:val="1"/>
                <w:numId w:val="149"/>
              </w:numPr>
              <w:rPr>
                <w:rFonts w:cs="Arial"/>
                <w:sz w:val="18"/>
                <w:szCs w:val="18"/>
              </w:rPr>
            </w:pPr>
            <w:r w:rsidRPr="008A4434">
              <w:rPr>
                <w:rFonts w:cs="Arial"/>
                <w:sz w:val="18"/>
                <w:szCs w:val="18"/>
              </w:rPr>
              <w:t>Application Form Incomplete</w:t>
            </w:r>
          </w:p>
          <w:p w14:paraId="13DE40A7" w14:textId="282084EF" w:rsidR="00F66F38" w:rsidRPr="008A4434" w:rsidRDefault="00F66F38" w:rsidP="004E06BD">
            <w:pPr>
              <w:pStyle w:val="ListParagraph"/>
              <w:numPr>
                <w:ilvl w:val="1"/>
                <w:numId w:val="149"/>
              </w:numPr>
              <w:rPr>
                <w:rFonts w:cs="Arial"/>
                <w:sz w:val="18"/>
                <w:szCs w:val="18"/>
              </w:rPr>
            </w:pPr>
            <w:r w:rsidRPr="008A4434">
              <w:rPr>
                <w:rFonts w:cs="Arial"/>
                <w:sz w:val="18"/>
                <w:szCs w:val="18"/>
              </w:rPr>
              <w:t xml:space="preserve">Archived </w:t>
            </w:r>
            <w:del w:id="1189" w:author="Jamal, Zaher CWK" w:date="2015-06-16T17:19:00Z">
              <w:r w:rsidR="003B2D50" w:rsidDel="00A1691E">
                <w:rPr>
                  <w:rFonts w:cs="Arial"/>
                  <w:sz w:val="18"/>
                  <w:szCs w:val="18"/>
                </w:rPr>
                <w:delText>User</w:delText>
              </w:r>
            </w:del>
            <w:ins w:id="1190" w:author="Jamal, Zaher CWK" w:date="2015-06-16T17:19:00Z">
              <w:r w:rsidR="00A1691E">
                <w:rPr>
                  <w:rFonts w:cs="Arial"/>
                  <w:sz w:val="18"/>
                  <w:szCs w:val="18"/>
                </w:rPr>
                <w:t>Member</w:t>
              </w:r>
            </w:ins>
          </w:p>
          <w:p w14:paraId="50631053" w14:textId="77777777" w:rsidR="00F66F38" w:rsidRPr="008A4434" w:rsidRDefault="00F66F38" w:rsidP="004E06BD">
            <w:pPr>
              <w:pStyle w:val="ListParagraph"/>
              <w:numPr>
                <w:ilvl w:val="1"/>
                <w:numId w:val="149"/>
              </w:numPr>
              <w:rPr>
                <w:rFonts w:cs="Arial"/>
                <w:sz w:val="18"/>
                <w:szCs w:val="18"/>
              </w:rPr>
            </w:pPr>
            <w:r w:rsidRPr="008A4434">
              <w:rPr>
                <w:rFonts w:cs="Arial"/>
                <w:sz w:val="18"/>
                <w:szCs w:val="18"/>
              </w:rPr>
              <w:t>Entered in Error</w:t>
            </w:r>
          </w:p>
          <w:p w14:paraId="03761457" w14:textId="77777777" w:rsidR="00F66F38" w:rsidRDefault="00F66F38" w:rsidP="00F66F38">
            <w:pPr>
              <w:rPr>
                <w:rFonts w:ascii="Arial" w:hAnsi="Arial" w:cs="Arial"/>
                <w:sz w:val="18"/>
                <w:szCs w:val="18"/>
              </w:rPr>
            </w:pPr>
          </w:p>
          <w:p w14:paraId="63F6F0AC"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137BD0A0" w14:textId="77777777" w:rsidR="00F66F38" w:rsidRDefault="00F66F38" w:rsidP="00F66F38">
            <w:pPr>
              <w:rPr>
                <w:rFonts w:ascii="Arial" w:hAnsi="Arial" w:cs="Arial"/>
                <w:sz w:val="18"/>
                <w:szCs w:val="18"/>
              </w:rPr>
            </w:pPr>
          </w:p>
          <w:p w14:paraId="0FFF514F"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50DF0C9B" w14:textId="77777777" w:rsidR="00F66F38" w:rsidRDefault="00F66F38" w:rsidP="00F66F38">
            <w:pPr>
              <w:rPr>
                <w:rFonts w:ascii="Arial" w:hAnsi="Arial" w:cs="Arial"/>
                <w:sz w:val="18"/>
                <w:szCs w:val="18"/>
              </w:rPr>
            </w:pPr>
          </w:p>
          <w:p w14:paraId="17F36609" w14:textId="2F7CA5F0" w:rsidR="00F66F38" w:rsidRDefault="00F66F38" w:rsidP="004E06BD">
            <w:pPr>
              <w:numPr>
                <w:ilvl w:val="0"/>
                <w:numId w:val="106"/>
              </w:numPr>
              <w:rPr>
                <w:rFonts w:ascii="Arial" w:hAnsi="Arial" w:cs="Arial"/>
                <w:sz w:val="18"/>
                <w:szCs w:val="18"/>
              </w:rPr>
            </w:pPr>
            <w:r>
              <w:rPr>
                <w:rFonts w:ascii="Arial" w:hAnsi="Arial" w:cs="Arial"/>
                <w:sz w:val="18"/>
                <w:szCs w:val="18"/>
              </w:rPr>
              <w:t xml:space="preserve">Header - </w:t>
            </w:r>
            <w:del w:id="1191" w:author="Jamal, Zaher CWK" w:date="2015-06-16T17:19:00Z">
              <w:r w:rsidR="003B2D50" w:rsidDel="00A1691E">
                <w:rPr>
                  <w:rFonts w:ascii="Arial" w:hAnsi="Arial" w:cs="Arial"/>
                  <w:sz w:val="18"/>
                  <w:szCs w:val="18"/>
                </w:rPr>
                <w:delText>User</w:delText>
              </w:r>
            </w:del>
            <w:ins w:id="1192" w:author="Jamal, Zaher CWK" w:date="2015-06-16T17:19:00Z">
              <w:r w:rsidR="00A1691E">
                <w:rPr>
                  <w:rFonts w:ascii="Arial" w:hAnsi="Arial" w:cs="Arial"/>
                  <w:sz w:val="18"/>
                  <w:szCs w:val="18"/>
                </w:rPr>
                <w:t>Member</w:t>
              </w:r>
            </w:ins>
            <w:r>
              <w:rPr>
                <w:rFonts w:ascii="Arial" w:hAnsi="Arial" w:cs="Arial"/>
                <w:sz w:val="18"/>
                <w:szCs w:val="18"/>
              </w:rPr>
              <w:t xml:space="preserve"> Status Summary for {Scheme Name} as at {dd/mm/yyyy} (if the scope used means that multiple schemes are selected then do not display (for {Scheme Name}).</w:t>
            </w:r>
          </w:p>
          <w:p w14:paraId="6F9E24EF"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20FBD179"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779FD11E" w14:textId="7E3CC952" w:rsidR="00F66F38" w:rsidRDefault="00072D46" w:rsidP="004E06BD">
            <w:pPr>
              <w:numPr>
                <w:ilvl w:val="0"/>
                <w:numId w:val="106"/>
              </w:numPr>
              <w:rPr>
                <w:rFonts w:ascii="Arial" w:hAnsi="Arial" w:cs="Arial"/>
                <w:sz w:val="18"/>
                <w:szCs w:val="18"/>
              </w:rPr>
            </w:pPr>
            <w:ins w:id="1193" w:author="Jamal, Zaher CWK" w:date="2015-06-16T12:27:00Z">
              <w:r>
                <w:rPr>
                  <w:rFonts w:ascii="Arial" w:hAnsi="Arial" w:cs="Arial"/>
                  <w:sz w:val="18"/>
                  <w:szCs w:val="18"/>
                </w:rPr>
                <w:t xml:space="preserve">Member </w:t>
              </w:r>
            </w:ins>
            <w:r w:rsidR="00F66F38">
              <w:rPr>
                <w:rFonts w:ascii="Arial" w:hAnsi="Arial" w:cs="Arial"/>
                <w:sz w:val="18"/>
                <w:szCs w:val="18"/>
              </w:rPr>
              <w:t>Status</w:t>
            </w:r>
          </w:p>
          <w:p w14:paraId="492654A6" w14:textId="2234099A" w:rsidR="00F66F38" w:rsidRDefault="00F66F38" w:rsidP="004E06BD">
            <w:pPr>
              <w:numPr>
                <w:ilvl w:val="0"/>
                <w:numId w:val="106"/>
              </w:numPr>
              <w:rPr>
                <w:rFonts w:ascii="Arial" w:hAnsi="Arial" w:cs="Arial"/>
                <w:sz w:val="18"/>
                <w:szCs w:val="18"/>
              </w:rPr>
            </w:pPr>
            <w:r>
              <w:rPr>
                <w:rFonts w:ascii="Arial" w:hAnsi="Arial" w:cs="Arial"/>
                <w:sz w:val="18"/>
                <w:szCs w:val="18"/>
              </w:rPr>
              <w:t xml:space="preserve">Count of </w:t>
            </w:r>
            <w:del w:id="1194" w:author="Jamal, Zaher CWK" w:date="2015-06-16T17:19:00Z">
              <w:r w:rsidR="003B2D50" w:rsidDel="00A1691E">
                <w:rPr>
                  <w:rFonts w:ascii="Arial" w:hAnsi="Arial" w:cs="Arial"/>
                  <w:sz w:val="18"/>
                  <w:szCs w:val="18"/>
                </w:rPr>
                <w:delText>user</w:delText>
              </w:r>
            </w:del>
            <w:ins w:id="1195" w:author="Jamal, Zaher CWK" w:date="2015-06-16T17:19:00Z">
              <w:r w:rsidR="00A1691E">
                <w:rPr>
                  <w:rFonts w:ascii="Arial" w:hAnsi="Arial" w:cs="Arial"/>
                  <w:sz w:val="18"/>
                  <w:szCs w:val="18"/>
                </w:rPr>
                <w:t>member</w:t>
              </w:r>
            </w:ins>
            <w:r>
              <w:rPr>
                <w:rFonts w:ascii="Arial" w:hAnsi="Arial" w:cs="Arial"/>
                <w:sz w:val="18"/>
                <w:szCs w:val="18"/>
              </w:rPr>
              <w:t>s in each status</w:t>
            </w:r>
          </w:p>
          <w:p w14:paraId="5E8A3BBF" w14:textId="77777777" w:rsidR="00F66F38" w:rsidRDefault="00F66F38" w:rsidP="004E06BD">
            <w:pPr>
              <w:numPr>
                <w:ilvl w:val="0"/>
                <w:numId w:val="106"/>
              </w:numPr>
              <w:rPr>
                <w:rFonts w:ascii="Arial" w:hAnsi="Arial" w:cs="Arial"/>
                <w:sz w:val="18"/>
                <w:szCs w:val="18"/>
              </w:rPr>
            </w:pPr>
            <w:r w:rsidRPr="00A31863">
              <w:rPr>
                <w:rFonts w:ascii="Arial" w:hAnsi="Arial" w:cs="Arial"/>
                <w:sz w:val="18"/>
                <w:szCs w:val="18"/>
              </w:rPr>
              <w:t>Totals coun</w:t>
            </w:r>
            <w:r>
              <w:rPr>
                <w:rFonts w:ascii="Arial" w:hAnsi="Arial" w:cs="Arial"/>
                <w:sz w:val="18"/>
                <w:szCs w:val="18"/>
              </w:rPr>
              <w:t>t</w:t>
            </w:r>
          </w:p>
          <w:p w14:paraId="7822E740" w14:textId="77777777" w:rsidR="00F66F38" w:rsidRPr="00A31863" w:rsidRDefault="00F66F38" w:rsidP="00F66F38">
            <w:pPr>
              <w:ind w:left="720"/>
              <w:rPr>
                <w:rFonts w:ascii="Arial" w:hAnsi="Arial" w:cs="Arial"/>
                <w:sz w:val="18"/>
                <w:szCs w:val="18"/>
              </w:rPr>
            </w:pPr>
          </w:p>
          <w:p w14:paraId="6E0E6C6C"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3A6253E9" w14:textId="77777777" w:rsidR="00F66F38" w:rsidRDefault="00F66F38" w:rsidP="00F66F38">
            <w:pPr>
              <w:rPr>
                <w:rFonts w:ascii="Arial" w:hAnsi="Arial" w:cs="Arial"/>
                <w:sz w:val="18"/>
                <w:szCs w:val="18"/>
              </w:rPr>
            </w:pPr>
          </w:p>
          <w:p w14:paraId="6939E20A" w14:textId="77777777" w:rsidR="00F66F38" w:rsidRPr="00A31863" w:rsidRDefault="00F66F38" w:rsidP="00F66F38">
            <w:pPr>
              <w:rPr>
                <w:rFonts w:ascii="Arial" w:hAnsi="Arial" w:cs="Arial"/>
                <w:sz w:val="18"/>
                <w:szCs w:val="18"/>
              </w:rPr>
            </w:pPr>
            <w:r>
              <w:rPr>
                <w:noProof/>
                <w:lang w:eastAsia="en-GB"/>
              </w:rPr>
              <w:drawing>
                <wp:inline distT="0" distB="0" distL="0" distR="0" wp14:anchorId="72849AF3" wp14:editId="64395CC7">
                  <wp:extent cx="2334895" cy="3569970"/>
                  <wp:effectExtent l="0" t="0" r="8255"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334895" cy="3569970"/>
                          </a:xfrm>
                          <a:prstGeom prst="rect">
                            <a:avLst/>
                          </a:prstGeom>
                          <a:noFill/>
                          <a:ln>
                            <a:noFill/>
                          </a:ln>
                        </pic:spPr>
                      </pic:pic>
                    </a:graphicData>
                  </a:graphic>
                </wp:inline>
              </w:drawing>
            </w:r>
          </w:p>
          <w:p w14:paraId="6CA19603" w14:textId="77777777" w:rsidR="00F66F38" w:rsidRDefault="00F66F38" w:rsidP="00F66F38">
            <w:pPr>
              <w:rPr>
                <w:rFonts w:ascii="Arial" w:hAnsi="Arial" w:cs="Arial"/>
                <w:sz w:val="18"/>
                <w:szCs w:val="18"/>
              </w:rPr>
            </w:pPr>
            <w:r>
              <w:rPr>
                <w:rFonts w:ascii="Arial" w:hAnsi="Arial" w:cs="Arial"/>
                <w:sz w:val="18"/>
                <w:szCs w:val="18"/>
                <w:lang w:eastAsia="en-GB"/>
              </w:rPr>
              <w:t>NB: This is only an example layout.</w:t>
            </w:r>
          </w:p>
          <w:p w14:paraId="0E04DF03" w14:textId="77777777" w:rsidR="00F66F38" w:rsidRPr="003924C6" w:rsidRDefault="00F66F38" w:rsidP="00F66F38">
            <w:pPr>
              <w:rPr>
                <w:rFonts w:ascii="Arial" w:hAnsi="Arial" w:cs="Arial"/>
                <w:sz w:val="18"/>
                <w:szCs w:val="18"/>
              </w:rPr>
            </w:pPr>
          </w:p>
        </w:tc>
      </w:tr>
      <w:tr w:rsidR="00F66F38" w:rsidRPr="005D68D4" w14:paraId="2CB3BB37" w14:textId="77777777" w:rsidTr="006C4819">
        <w:tc>
          <w:tcPr>
            <w:tcW w:w="2093" w:type="dxa"/>
            <w:shd w:val="pct20" w:color="auto" w:fill="auto"/>
          </w:tcPr>
          <w:p w14:paraId="60B5524F"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272382A2" w14:textId="77777777" w:rsidR="00F66F38" w:rsidRPr="005D68D4" w:rsidRDefault="00F66F38" w:rsidP="00F66F38">
            <w:pPr>
              <w:rPr>
                <w:rFonts w:ascii="Arial" w:hAnsi="Arial" w:cs="Arial"/>
                <w:b/>
                <w:bCs/>
                <w:sz w:val="18"/>
                <w:szCs w:val="18"/>
              </w:rPr>
            </w:pPr>
          </w:p>
        </w:tc>
        <w:tc>
          <w:tcPr>
            <w:tcW w:w="7229" w:type="dxa"/>
            <w:shd w:val="clear" w:color="auto" w:fill="auto"/>
          </w:tcPr>
          <w:p w14:paraId="185743D7" w14:textId="46FA90CE" w:rsidR="00F66F38" w:rsidRDefault="00F66F38" w:rsidP="00F66F38">
            <w:pPr>
              <w:rPr>
                <w:rFonts w:ascii="Arial" w:hAnsi="Arial" w:cs="Arial"/>
                <w:b/>
                <w:i/>
                <w:color w:val="00B050"/>
                <w:sz w:val="18"/>
                <w:szCs w:val="18"/>
              </w:rPr>
            </w:pPr>
            <w:r w:rsidRPr="00C07BF6">
              <w:rPr>
                <w:rFonts w:ascii="Arial" w:hAnsi="Arial" w:cs="Arial"/>
                <w:b/>
                <w:i/>
                <w:color w:val="FF0000"/>
                <w:sz w:val="18"/>
                <w:szCs w:val="18"/>
              </w:rPr>
              <w:t>Should we hide any Zero counts</w:t>
            </w:r>
            <w:r>
              <w:rPr>
                <w:rFonts w:ascii="Arial" w:hAnsi="Arial" w:cs="Arial"/>
                <w:b/>
                <w:i/>
                <w:color w:val="FF0000"/>
                <w:sz w:val="18"/>
                <w:szCs w:val="18"/>
              </w:rPr>
              <w:t>/rows</w:t>
            </w:r>
            <w:r w:rsidRPr="00C07BF6">
              <w:rPr>
                <w:rFonts w:ascii="Arial" w:hAnsi="Arial" w:cs="Arial"/>
                <w:b/>
                <w:i/>
                <w:color w:val="FF0000"/>
                <w:sz w:val="18"/>
                <w:szCs w:val="18"/>
              </w:rPr>
              <w:t>?</w:t>
            </w:r>
            <w:r>
              <w:rPr>
                <w:rFonts w:ascii="Arial" w:hAnsi="Arial" w:cs="Arial"/>
                <w:b/>
                <w:i/>
                <w:color w:val="FF0000"/>
                <w:sz w:val="18"/>
                <w:szCs w:val="18"/>
              </w:rPr>
              <w:t xml:space="preserve">  </w:t>
            </w:r>
            <w:r w:rsidRPr="002A4F62">
              <w:rPr>
                <w:rFonts w:ascii="Arial" w:hAnsi="Arial" w:cs="Arial"/>
                <w:b/>
                <w:color w:val="00B050"/>
                <w:sz w:val="18"/>
                <w:szCs w:val="18"/>
              </w:rPr>
              <w:t xml:space="preserve">The list should only show where there are </w:t>
            </w:r>
            <w:del w:id="1196" w:author="Jamal, Zaher CWK" w:date="2015-06-16T17:19:00Z">
              <w:r w:rsidR="003B2D50" w:rsidDel="00A1691E">
                <w:rPr>
                  <w:rFonts w:ascii="Arial" w:hAnsi="Arial" w:cs="Arial"/>
                  <w:b/>
                  <w:color w:val="00B050"/>
                  <w:sz w:val="18"/>
                  <w:szCs w:val="18"/>
                </w:rPr>
                <w:delText>user</w:delText>
              </w:r>
            </w:del>
            <w:ins w:id="1197" w:author="Jamal, Zaher CWK" w:date="2015-06-16T17:19:00Z">
              <w:r w:rsidR="00A1691E">
                <w:rPr>
                  <w:rFonts w:ascii="Arial" w:hAnsi="Arial" w:cs="Arial"/>
                  <w:b/>
                  <w:color w:val="00B050"/>
                  <w:sz w:val="18"/>
                  <w:szCs w:val="18"/>
                </w:rPr>
                <w:t>member</w:t>
              </w:r>
            </w:ins>
            <w:r w:rsidRPr="002A4F62">
              <w:rPr>
                <w:rFonts w:ascii="Arial" w:hAnsi="Arial" w:cs="Arial"/>
                <w:b/>
                <w:color w:val="00B050"/>
                <w:sz w:val="18"/>
                <w:szCs w:val="18"/>
              </w:rPr>
              <w:t>s of that status in the scheme</w:t>
            </w:r>
          </w:p>
          <w:p w14:paraId="66D2516A" w14:textId="77777777" w:rsidR="00F66F38" w:rsidRPr="00C07BF6" w:rsidRDefault="00F66F38" w:rsidP="00F66F38">
            <w:pPr>
              <w:rPr>
                <w:rFonts w:ascii="Arial" w:hAnsi="Arial" w:cs="Arial"/>
                <w:b/>
                <w:i/>
                <w:color w:val="FF0000"/>
                <w:sz w:val="18"/>
                <w:szCs w:val="18"/>
              </w:rPr>
            </w:pPr>
            <w:r w:rsidRPr="00B254D5">
              <w:rPr>
                <w:rFonts w:ascii="Arial" w:hAnsi="Arial" w:cs="Arial"/>
                <w:b/>
                <w:i/>
                <w:color w:val="FF0000"/>
                <w:sz w:val="18"/>
                <w:szCs w:val="18"/>
              </w:rPr>
              <w:t>Can this report be run for a date in the past or can it only be run as at Today?</w:t>
            </w:r>
            <w:r>
              <w:rPr>
                <w:rFonts w:ascii="Arial" w:hAnsi="Arial" w:cs="Arial"/>
                <w:b/>
                <w:i/>
                <w:color w:val="FF0000"/>
                <w:sz w:val="18"/>
                <w:szCs w:val="18"/>
              </w:rPr>
              <w:t xml:space="preserve"> </w:t>
            </w:r>
            <w:r w:rsidRPr="002A4F62">
              <w:rPr>
                <w:rFonts w:ascii="Arial" w:hAnsi="Arial" w:cs="Arial"/>
                <w:b/>
                <w:color w:val="00B050"/>
                <w:sz w:val="18"/>
                <w:szCs w:val="18"/>
              </w:rPr>
              <w:t>Should be able to run for a date in the past</w:t>
            </w:r>
          </w:p>
          <w:p w14:paraId="2D8A4632" w14:textId="77777777" w:rsidR="00F66F38" w:rsidRPr="005D68D4" w:rsidRDefault="00F66F38" w:rsidP="00F66F38">
            <w:pPr>
              <w:rPr>
                <w:rFonts w:ascii="Arial" w:hAnsi="Arial" w:cs="Arial"/>
                <w:sz w:val="18"/>
                <w:szCs w:val="18"/>
              </w:rPr>
            </w:pPr>
          </w:p>
        </w:tc>
      </w:tr>
      <w:tr w:rsidR="00F66F38" w:rsidRPr="005D68D4" w14:paraId="11EA3762" w14:textId="77777777" w:rsidTr="006C4819">
        <w:tc>
          <w:tcPr>
            <w:tcW w:w="2093" w:type="dxa"/>
            <w:shd w:val="pct20" w:color="auto" w:fill="auto"/>
          </w:tcPr>
          <w:p w14:paraId="0621F8A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604D3067"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0C46C46D" w14:textId="77777777" w:rsidR="00F66F38" w:rsidRPr="005D68D4" w:rsidRDefault="00F66F38" w:rsidP="00F66F38">
            <w:pPr>
              <w:rPr>
                <w:rFonts w:ascii="Arial" w:hAnsi="Arial" w:cs="Arial"/>
                <w:sz w:val="18"/>
                <w:szCs w:val="18"/>
              </w:rPr>
            </w:pPr>
          </w:p>
        </w:tc>
      </w:tr>
      <w:tr w:rsidR="00F66F38" w:rsidRPr="005D68D4" w14:paraId="6F78758F" w14:textId="77777777" w:rsidTr="006C4819">
        <w:tc>
          <w:tcPr>
            <w:tcW w:w="2093" w:type="dxa"/>
            <w:shd w:val="pct20" w:color="auto" w:fill="auto"/>
          </w:tcPr>
          <w:p w14:paraId="615B5D67"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91B181B" w14:textId="77777777" w:rsidR="00F66F38" w:rsidRPr="005D68D4" w:rsidRDefault="00F66F38" w:rsidP="00F66F38">
            <w:pPr>
              <w:rPr>
                <w:rFonts w:ascii="Arial" w:hAnsi="Arial" w:cs="Arial"/>
                <w:sz w:val="18"/>
                <w:szCs w:val="18"/>
              </w:rPr>
            </w:pPr>
          </w:p>
        </w:tc>
      </w:tr>
      <w:tr w:rsidR="00F66F38" w:rsidRPr="005D68D4" w14:paraId="120B4350" w14:textId="77777777" w:rsidTr="006C4819">
        <w:tc>
          <w:tcPr>
            <w:tcW w:w="2093" w:type="dxa"/>
            <w:shd w:val="pct20" w:color="auto" w:fill="auto"/>
          </w:tcPr>
          <w:p w14:paraId="7B42E02A"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4F9E96C7" w14:textId="2071AEDB" w:rsidR="00F66F38" w:rsidRPr="005D68D4" w:rsidRDefault="00F66F38" w:rsidP="00F66F38">
            <w:pPr>
              <w:rPr>
                <w:rFonts w:ascii="Arial" w:hAnsi="Arial" w:cs="Arial"/>
                <w:sz w:val="18"/>
                <w:szCs w:val="18"/>
              </w:rPr>
            </w:pPr>
            <w:r>
              <w:rPr>
                <w:rFonts w:ascii="Arial" w:hAnsi="Arial" w:cs="Arial"/>
                <w:sz w:val="18"/>
                <w:szCs w:val="18"/>
              </w:rPr>
              <w:t xml:space="preserve">PM0044 – </w:t>
            </w:r>
            <w:del w:id="1198" w:author="Jamal, Zaher CWK" w:date="2015-06-16T17:19:00Z">
              <w:r w:rsidR="003B2D50" w:rsidDel="00A1691E">
                <w:rPr>
                  <w:rFonts w:ascii="Arial" w:hAnsi="Arial" w:cs="Arial"/>
                  <w:sz w:val="18"/>
                  <w:szCs w:val="18"/>
                </w:rPr>
                <w:delText>User</w:delText>
              </w:r>
            </w:del>
            <w:ins w:id="1199" w:author="Jamal, Zaher CWK" w:date="2015-06-16T17:19:00Z">
              <w:r w:rsidR="00A1691E">
                <w:rPr>
                  <w:rFonts w:ascii="Arial" w:hAnsi="Arial" w:cs="Arial"/>
                  <w:sz w:val="18"/>
                  <w:szCs w:val="18"/>
                </w:rPr>
                <w:t>Member</w:t>
              </w:r>
            </w:ins>
            <w:r>
              <w:rPr>
                <w:rFonts w:ascii="Arial" w:hAnsi="Arial" w:cs="Arial"/>
                <w:sz w:val="18"/>
                <w:szCs w:val="18"/>
              </w:rPr>
              <w:t xml:space="preserve"> Status Statistics</w:t>
            </w:r>
          </w:p>
        </w:tc>
      </w:tr>
      <w:tr w:rsidR="00F66F38" w:rsidRPr="005D68D4" w14:paraId="0F7EE266" w14:textId="77777777" w:rsidTr="006C4819">
        <w:tc>
          <w:tcPr>
            <w:tcW w:w="2093" w:type="dxa"/>
            <w:shd w:val="pct20" w:color="auto" w:fill="auto"/>
          </w:tcPr>
          <w:p w14:paraId="5522009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147CB6D6"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11C00E71" w14:textId="77777777" w:rsidR="00C04B66" w:rsidRDefault="00C04B66" w:rsidP="00C04B66">
      <w:pPr>
        <w:tabs>
          <w:tab w:val="num" w:pos="993"/>
        </w:tabs>
        <w:sectPr w:rsidR="00C04B66" w:rsidSect="006C4819">
          <w:pgSz w:w="12240" w:h="15840"/>
          <w:pgMar w:top="1440" w:right="1440" w:bottom="1440" w:left="1440" w:header="720" w:footer="720" w:gutter="0"/>
          <w:cols w:space="720"/>
          <w:docGrid w:linePitch="360"/>
        </w:sectPr>
      </w:pPr>
    </w:p>
    <w:p w14:paraId="0FF6BF0C" w14:textId="76F2E415" w:rsidR="00C04B66" w:rsidRDefault="003B2D50" w:rsidP="00C04B66">
      <w:pPr>
        <w:pStyle w:val="Heading4"/>
        <w:ind w:left="0" w:firstLine="0"/>
      </w:pPr>
      <w:del w:id="1200" w:author="Jamal, Zaher CWK" w:date="2015-06-16T17:19:00Z">
        <w:r w:rsidDel="00A1691E">
          <w:delText>User</w:delText>
        </w:r>
      </w:del>
      <w:ins w:id="1201" w:author="Jamal, Zaher CWK" w:date="2015-06-16T17:19:00Z">
        <w:r w:rsidR="00A1691E">
          <w:t>Member</w:t>
        </w:r>
      </w:ins>
      <w:r w:rsidR="00C04B66">
        <w:t xml:space="preserve"> Status Summary Screen Properties</w:t>
      </w:r>
    </w:p>
    <w:p w14:paraId="080BF978" w14:textId="77777777" w:rsidR="00C04B66" w:rsidRDefault="00C04B66" w:rsidP="00C04B66"/>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C04B66" w:rsidRPr="004A5D01" w14:paraId="21CAAAFF" w14:textId="77777777" w:rsidTr="006C4819">
        <w:trPr>
          <w:trHeight w:val="825"/>
        </w:trPr>
        <w:tc>
          <w:tcPr>
            <w:tcW w:w="4116" w:type="pct"/>
            <w:gridSpan w:val="6"/>
            <w:shd w:val="clear" w:color="auto" w:fill="auto"/>
          </w:tcPr>
          <w:p w14:paraId="4E6E165B" w14:textId="77777777" w:rsidR="00C04B66" w:rsidRPr="004A5D01" w:rsidRDefault="00C04B66" w:rsidP="006C4819">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705C8FE0" w14:textId="77777777" w:rsidR="00C04B66" w:rsidRPr="004A5D01" w:rsidRDefault="00C04B66" w:rsidP="006C4819">
            <w:pPr>
              <w:rPr>
                <w:rFonts w:ascii="Arial" w:hAnsi="Arial" w:cs="Arial"/>
                <w:b/>
                <w:sz w:val="18"/>
                <w:szCs w:val="18"/>
              </w:rPr>
            </w:pPr>
            <w:r w:rsidRPr="004A5D01">
              <w:rPr>
                <w:rFonts w:ascii="Arial" w:hAnsi="Arial" w:cs="Arial"/>
                <w:b/>
                <w:sz w:val="18"/>
                <w:szCs w:val="18"/>
              </w:rPr>
              <w:t>Can tailoring apply?</w:t>
            </w:r>
          </w:p>
        </w:tc>
        <w:tc>
          <w:tcPr>
            <w:tcW w:w="400" w:type="pct"/>
          </w:tcPr>
          <w:p w14:paraId="2A087704" w14:textId="77777777" w:rsidR="00C04B66" w:rsidRPr="004A5D01" w:rsidRDefault="00C04B66" w:rsidP="006C4819">
            <w:pPr>
              <w:rPr>
                <w:rFonts w:ascii="Arial" w:hAnsi="Arial" w:cs="Arial"/>
                <w:b/>
                <w:sz w:val="18"/>
                <w:szCs w:val="18"/>
              </w:rPr>
            </w:pPr>
            <w:r w:rsidRPr="004A5D01">
              <w:rPr>
                <w:rFonts w:ascii="Arial" w:hAnsi="Arial" w:cs="Arial"/>
                <w:b/>
                <w:sz w:val="18"/>
                <w:szCs w:val="18"/>
              </w:rPr>
              <w:t>Target</w:t>
            </w:r>
          </w:p>
        </w:tc>
      </w:tr>
      <w:tr w:rsidR="00C04B66" w:rsidRPr="004A5D01" w14:paraId="4A98B979" w14:textId="77777777" w:rsidTr="006C4819">
        <w:trPr>
          <w:trHeight w:val="275"/>
        </w:trPr>
        <w:tc>
          <w:tcPr>
            <w:tcW w:w="4116" w:type="pct"/>
            <w:gridSpan w:val="6"/>
            <w:shd w:val="clear" w:color="auto" w:fill="auto"/>
          </w:tcPr>
          <w:p w14:paraId="770ECA9B" w14:textId="279CDD32" w:rsidR="00C04B66" w:rsidRPr="007C38EA" w:rsidRDefault="003B2D50" w:rsidP="006C4819">
            <w:pPr>
              <w:rPr>
                <w:rFonts w:ascii="Arial" w:hAnsi="Arial" w:cs="Arial"/>
                <w:b/>
                <w:sz w:val="22"/>
                <w:szCs w:val="22"/>
              </w:rPr>
            </w:pPr>
            <w:del w:id="1202" w:author="Jamal, Zaher CWK" w:date="2015-06-16T17:19:00Z">
              <w:r w:rsidDel="00A1691E">
                <w:rPr>
                  <w:rFonts w:ascii="Arial" w:hAnsi="Arial" w:cs="Arial"/>
                  <w:b/>
                  <w:sz w:val="22"/>
                  <w:szCs w:val="22"/>
                </w:rPr>
                <w:delText>User</w:delText>
              </w:r>
            </w:del>
            <w:ins w:id="1203" w:author="Jamal, Zaher CWK" w:date="2015-06-16T17:19:00Z">
              <w:r w:rsidR="00A1691E">
                <w:rPr>
                  <w:rFonts w:ascii="Arial" w:hAnsi="Arial" w:cs="Arial"/>
                  <w:b/>
                  <w:sz w:val="22"/>
                  <w:szCs w:val="22"/>
                </w:rPr>
                <w:t>Member</w:t>
              </w:r>
            </w:ins>
            <w:r w:rsidR="00C04B66">
              <w:rPr>
                <w:rFonts w:ascii="Arial" w:hAnsi="Arial" w:cs="Arial"/>
                <w:b/>
                <w:sz w:val="22"/>
                <w:szCs w:val="22"/>
              </w:rPr>
              <w:t xml:space="preserve"> Status Summary</w:t>
            </w:r>
            <w:r w:rsidR="00C04B66" w:rsidRPr="007C38EA">
              <w:rPr>
                <w:rFonts w:ascii="Arial" w:hAnsi="Arial" w:cs="Arial"/>
                <w:b/>
                <w:sz w:val="22"/>
                <w:szCs w:val="22"/>
              </w:rPr>
              <w:t xml:space="preserve"> for {Scheme Name} </w:t>
            </w:r>
            <w:r w:rsidR="00C04B66">
              <w:rPr>
                <w:rFonts w:ascii="Arial" w:hAnsi="Arial" w:cs="Arial"/>
                <w:b/>
                <w:sz w:val="22"/>
                <w:szCs w:val="22"/>
              </w:rPr>
              <w:t>as at</w:t>
            </w:r>
            <w:r w:rsidR="00C04B66" w:rsidRPr="007C38EA">
              <w:rPr>
                <w:rFonts w:ascii="Arial" w:hAnsi="Arial" w:cs="Arial"/>
                <w:b/>
                <w:sz w:val="22"/>
                <w:szCs w:val="22"/>
              </w:rPr>
              <w:t xml:space="preserve"> {dd/mm/yyyy}</w:t>
            </w:r>
          </w:p>
          <w:p w14:paraId="0D7F9193" w14:textId="77777777" w:rsidR="00702716" w:rsidRDefault="00702716" w:rsidP="00702716">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72007237" w14:textId="77777777" w:rsidR="00C04B66" w:rsidRDefault="00C04B66" w:rsidP="006C4819">
            <w:pPr>
              <w:rPr>
                <w:rFonts w:ascii="Arial" w:hAnsi="Arial" w:cs="Arial"/>
                <w:b/>
                <w:sz w:val="20"/>
                <w:szCs w:val="20"/>
              </w:rPr>
            </w:pPr>
          </w:p>
          <w:p w14:paraId="162AA291" w14:textId="77777777" w:rsidR="00C04B66" w:rsidRDefault="00C04B66" w:rsidP="006C4819">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7CAB4E71" w14:textId="77777777" w:rsidR="00C04B66" w:rsidRDefault="00C04B66" w:rsidP="006C4819">
            <w:pPr>
              <w:rPr>
                <w:rFonts w:ascii="Arial" w:hAnsi="Arial" w:cs="Arial"/>
                <w:b/>
                <w:sz w:val="20"/>
                <w:szCs w:val="20"/>
              </w:rPr>
            </w:pPr>
          </w:p>
          <w:p w14:paraId="52ED46FA" w14:textId="77777777" w:rsidR="00C04B66" w:rsidRDefault="00C04B66" w:rsidP="006C4819">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73C8BD75" w14:textId="77777777" w:rsidR="00C04B66" w:rsidRPr="007C38EA" w:rsidRDefault="00C04B66" w:rsidP="006C4819">
            <w:pPr>
              <w:rPr>
                <w:rFonts w:ascii="Arial" w:hAnsi="Arial" w:cs="Arial"/>
                <w:sz w:val="18"/>
                <w:szCs w:val="18"/>
              </w:rPr>
            </w:pPr>
          </w:p>
        </w:tc>
        <w:tc>
          <w:tcPr>
            <w:tcW w:w="484" w:type="pct"/>
            <w:shd w:val="clear" w:color="auto" w:fill="auto"/>
          </w:tcPr>
          <w:p w14:paraId="77192D22" w14:textId="77777777" w:rsidR="00C04B66" w:rsidRPr="004A5D01" w:rsidRDefault="00702716" w:rsidP="006C4819">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1BE56678" w14:textId="77777777" w:rsidR="00C04B66" w:rsidRPr="004A5D01" w:rsidRDefault="00702716" w:rsidP="006C4819">
            <w:pPr>
              <w:autoSpaceDE w:val="0"/>
              <w:autoSpaceDN w:val="0"/>
              <w:adjustRightInd w:val="0"/>
              <w:rPr>
                <w:rFonts w:ascii="Arial" w:hAnsi="Arial" w:cs="Arial"/>
                <w:sz w:val="18"/>
                <w:szCs w:val="18"/>
              </w:rPr>
            </w:pPr>
            <w:r>
              <w:rPr>
                <w:rFonts w:ascii="Arial" w:hAnsi="Arial" w:cs="Arial"/>
                <w:sz w:val="18"/>
                <w:szCs w:val="18"/>
              </w:rPr>
              <w:t>n/a</w:t>
            </w:r>
          </w:p>
        </w:tc>
      </w:tr>
      <w:tr w:rsidR="00C04B66" w:rsidRPr="004A5D01" w14:paraId="0104FFB9" w14:textId="77777777" w:rsidTr="004E53F7">
        <w:trPr>
          <w:trHeight w:val="275"/>
        </w:trPr>
        <w:tc>
          <w:tcPr>
            <w:tcW w:w="588" w:type="pct"/>
            <w:shd w:val="clear" w:color="auto" w:fill="auto"/>
          </w:tcPr>
          <w:p w14:paraId="6010336B" w14:textId="77777777" w:rsidR="00C04B66" w:rsidRPr="004A5D01" w:rsidRDefault="00C04B66" w:rsidP="006C4819">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68916F41" w14:textId="77777777" w:rsidR="00C04B66" w:rsidRPr="004A5D01" w:rsidRDefault="00C04B66" w:rsidP="006C4819">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2E65F338" w14:textId="77777777" w:rsidR="00C04B66" w:rsidRPr="004A5D01" w:rsidRDefault="00C04B66" w:rsidP="006C4819">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183086AF" w14:textId="77777777" w:rsidR="00C04B66" w:rsidRPr="004A5D01" w:rsidRDefault="00C04B66" w:rsidP="006C4819">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18ABAB2A" w14:textId="77777777" w:rsidR="00C04B66" w:rsidRPr="004A5D01" w:rsidRDefault="00C04B66" w:rsidP="006C4819">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0CD21798" w14:textId="77777777" w:rsidR="00C04B66" w:rsidRPr="004A5D01" w:rsidRDefault="00C04B66" w:rsidP="006C4819">
            <w:pPr>
              <w:rPr>
                <w:rFonts w:ascii="Arial" w:hAnsi="Arial" w:cs="Arial"/>
                <w:b/>
                <w:sz w:val="18"/>
                <w:szCs w:val="18"/>
              </w:rPr>
            </w:pPr>
            <w:r w:rsidRPr="004A5D01">
              <w:rPr>
                <w:rFonts w:ascii="Arial" w:hAnsi="Arial" w:cs="Arial"/>
                <w:b/>
                <w:sz w:val="18"/>
                <w:szCs w:val="18"/>
              </w:rPr>
              <w:t>Help Icon Text</w:t>
            </w:r>
          </w:p>
        </w:tc>
        <w:tc>
          <w:tcPr>
            <w:tcW w:w="484" w:type="pct"/>
          </w:tcPr>
          <w:p w14:paraId="72DFD192" w14:textId="77777777" w:rsidR="00C04B66" w:rsidRPr="004A5D01" w:rsidRDefault="00C04B66" w:rsidP="006C4819">
            <w:pPr>
              <w:rPr>
                <w:rFonts w:ascii="Arial" w:hAnsi="Arial" w:cs="Arial"/>
                <w:b/>
                <w:sz w:val="18"/>
                <w:szCs w:val="18"/>
              </w:rPr>
            </w:pPr>
          </w:p>
        </w:tc>
        <w:tc>
          <w:tcPr>
            <w:tcW w:w="400" w:type="pct"/>
          </w:tcPr>
          <w:p w14:paraId="0F77C674" w14:textId="77777777" w:rsidR="00C04B66" w:rsidRPr="004A5D01" w:rsidRDefault="00C04B66" w:rsidP="006C4819">
            <w:pPr>
              <w:rPr>
                <w:rFonts w:ascii="Arial" w:hAnsi="Arial" w:cs="Arial"/>
                <w:b/>
                <w:sz w:val="18"/>
                <w:szCs w:val="18"/>
              </w:rPr>
            </w:pPr>
          </w:p>
        </w:tc>
      </w:tr>
      <w:tr w:rsidR="00C04B66" w:rsidRPr="004A5D01" w14:paraId="5E9F05E8" w14:textId="77777777" w:rsidTr="004E53F7">
        <w:trPr>
          <w:trHeight w:val="275"/>
        </w:trPr>
        <w:tc>
          <w:tcPr>
            <w:tcW w:w="588" w:type="pct"/>
            <w:shd w:val="clear" w:color="auto" w:fill="auto"/>
          </w:tcPr>
          <w:p w14:paraId="37D31CCC" w14:textId="77777777" w:rsidR="00C04B66" w:rsidRDefault="00C04B66" w:rsidP="006C4819">
            <w:r>
              <w:rPr>
                <w:rFonts w:ascii="Arial" w:hAnsi="Arial" w:cs="Arial"/>
                <w:sz w:val="18"/>
                <w:szCs w:val="18"/>
              </w:rPr>
              <w:t>Data Column</w:t>
            </w:r>
          </w:p>
        </w:tc>
        <w:tc>
          <w:tcPr>
            <w:tcW w:w="792" w:type="pct"/>
            <w:shd w:val="clear" w:color="auto" w:fill="auto"/>
          </w:tcPr>
          <w:p w14:paraId="3904879E" w14:textId="77777777" w:rsidR="00C04B66" w:rsidRPr="00A77FC7" w:rsidRDefault="004E53F7" w:rsidP="004E53F7">
            <w:pPr>
              <w:rPr>
                <w:rFonts w:ascii="Arial" w:hAnsi="Arial" w:cs="Arial"/>
                <w:sz w:val="18"/>
                <w:szCs w:val="18"/>
              </w:rPr>
            </w:pPr>
            <w:r>
              <w:rPr>
                <w:rFonts w:ascii="Arial" w:hAnsi="Arial" w:cs="Arial"/>
                <w:sz w:val="18"/>
                <w:szCs w:val="18"/>
              </w:rPr>
              <w:t>Status</w:t>
            </w:r>
          </w:p>
        </w:tc>
        <w:tc>
          <w:tcPr>
            <w:tcW w:w="588" w:type="pct"/>
            <w:shd w:val="clear" w:color="auto" w:fill="auto"/>
          </w:tcPr>
          <w:p w14:paraId="7DD37E9A" w14:textId="77777777" w:rsidR="00C04B66" w:rsidRDefault="00702716"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35ACE1B7" w14:textId="77777777" w:rsidR="004E53F7" w:rsidRDefault="00C04B66" w:rsidP="006C4819">
            <w:pPr>
              <w:rPr>
                <w:rFonts w:ascii="Arial" w:hAnsi="Arial" w:cs="Arial"/>
                <w:sz w:val="18"/>
                <w:szCs w:val="18"/>
              </w:rPr>
            </w:pPr>
            <w:r>
              <w:rPr>
                <w:rFonts w:ascii="Arial" w:hAnsi="Arial" w:cs="Arial"/>
                <w:sz w:val="18"/>
                <w:szCs w:val="18"/>
              </w:rPr>
              <w:t xml:space="preserve">List of </w:t>
            </w:r>
            <w:r w:rsidR="004E53F7">
              <w:rPr>
                <w:rFonts w:ascii="Arial" w:hAnsi="Arial" w:cs="Arial"/>
                <w:sz w:val="18"/>
                <w:szCs w:val="18"/>
              </w:rPr>
              <w:t>Compass Statuses</w:t>
            </w:r>
          </w:p>
          <w:p w14:paraId="445C086A" w14:textId="77777777" w:rsidR="004E53F7" w:rsidRDefault="004E53F7" w:rsidP="004E53F7">
            <w:pPr>
              <w:rPr>
                <w:rFonts w:ascii="Arial" w:hAnsi="Arial" w:cs="Arial"/>
                <w:sz w:val="18"/>
                <w:szCs w:val="18"/>
              </w:rPr>
            </w:pPr>
            <w:r>
              <w:rPr>
                <w:rFonts w:ascii="Arial" w:hAnsi="Arial" w:cs="Arial"/>
                <w:sz w:val="18"/>
                <w:szCs w:val="18"/>
              </w:rPr>
              <w:t>Alpha</w:t>
            </w:r>
            <w:r w:rsidR="00C04B66">
              <w:rPr>
                <w:rFonts w:ascii="Arial" w:hAnsi="Arial" w:cs="Arial"/>
                <w:sz w:val="18"/>
                <w:szCs w:val="18"/>
              </w:rPr>
              <w:t>Numeric</w:t>
            </w:r>
          </w:p>
          <w:p w14:paraId="19BBA9AB" w14:textId="77777777" w:rsidR="00C04B66" w:rsidRDefault="004E53F7" w:rsidP="004E53F7">
            <w:pPr>
              <w:rPr>
                <w:rFonts w:ascii="Arial" w:hAnsi="Arial" w:cs="Arial"/>
                <w:sz w:val="18"/>
                <w:szCs w:val="18"/>
              </w:rPr>
            </w:pPr>
            <w:r>
              <w:rPr>
                <w:rFonts w:ascii="Arial" w:hAnsi="Arial" w:cs="Arial"/>
                <w:sz w:val="18"/>
                <w:szCs w:val="18"/>
              </w:rPr>
              <w:t>Left</w:t>
            </w:r>
            <w:r w:rsidR="00C04B66" w:rsidRPr="006472F6">
              <w:rPr>
                <w:rFonts w:ascii="Arial" w:hAnsi="Arial" w:cs="Arial"/>
                <w:sz w:val="18"/>
                <w:szCs w:val="18"/>
              </w:rPr>
              <w:t xml:space="preserve"> Aligned</w:t>
            </w:r>
          </w:p>
        </w:tc>
        <w:tc>
          <w:tcPr>
            <w:tcW w:w="453" w:type="pct"/>
            <w:shd w:val="clear" w:color="auto" w:fill="auto"/>
          </w:tcPr>
          <w:p w14:paraId="4F68D2D2" w14:textId="77777777" w:rsidR="00C04B66" w:rsidRDefault="00C04B66" w:rsidP="006C4819">
            <w:pPr>
              <w:rPr>
                <w:rFonts w:ascii="Arial" w:hAnsi="Arial" w:cs="Arial"/>
                <w:sz w:val="18"/>
                <w:szCs w:val="18"/>
              </w:rPr>
            </w:pPr>
            <w:r>
              <w:rPr>
                <w:rFonts w:ascii="Arial" w:hAnsi="Arial" w:cs="Arial"/>
                <w:sz w:val="18"/>
                <w:szCs w:val="18"/>
              </w:rPr>
              <w:t>N</w:t>
            </w:r>
          </w:p>
        </w:tc>
        <w:tc>
          <w:tcPr>
            <w:tcW w:w="864" w:type="pct"/>
            <w:shd w:val="clear" w:color="auto" w:fill="auto"/>
          </w:tcPr>
          <w:p w14:paraId="036CA9FE" w14:textId="77777777" w:rsidR="00C04B66" w:rsidRDefault="00702716" w:rsidP="006C4819">
            <w:pPr>
              <w:rPr>
                <w:rFonts w:ascii="Arial" w:hAnsi="Arial" w:cs="Arial"/>
                <w:sz w:val="18"/>
                <w:szCs w:val="18"/>
              </w:rPr>
            </w:pPr>
            <w:r>
              <w:rPr>
                <w:rFonts w:ascii="Arial" w:hAnsi="Arial" w:cs="Arial"/>
                <w:sz w:val="18"/>
                <w:szCs w:val="18"/>
              </w:rPr>
              <w:t>n/a</w:t>
            </w:r>
          </w:p>
        </w:tc>
        <w:tc>
          <w:tcPr>
            <w:tcW w:w="484" w:type="pct"/>
          </w:tcPr>
          <w:p w14:paraId="7AC237BB" w14:textId="77777777" w:rsidR="00C04B66" w:rsidRDefault="00702716" w:rsidP="006C4819">
            <w:pPr>
              <w:rPr>
                <w:rFonts w:ascii="Arial" w:hAnsi="Arial" w:cs="Arial"/>
                <w:sz w:val="18"/>
                <w:szCs w:val="18"/>
              </w:rPr>
            </w:pPr>
            <w:r>
              <w:rPr>
                <w:rFonts w:ascii="Arial" w:hAnsi="Arial" w:cs="Arial"/>
                <w:sz w:val="18"/>
                <w:szCs w:val="18"/>
              </w:rPr>
              <w:t>N</w:t>
            </w:r>
          </w:p>
        </w:tc>
        <w:tc>
          <w:tcPr>
            <w:tcW w:w="400" w:type="pct"/>
          </w:tcPr>
          <w:p w14:paraId="07E1058F" w14:textId="77777777" w:rsidR="00C04B66" w:rsidRDefault="00702716" w:rsidP="006C4819">
            <w:pPr>
              <w:rPr>
                <w:rFonts w:ascii="Arial" w:hAnsi="Arial" w:cs="Arial"/>
                <w:sz w:val="18"/>
                <w:szCs w:val="18"/>
              </w:rPr>
            </w:pPr>
            <w:r>
              <w:rPr>
                <w:rFonts w:ascii="Arial" w:hAnsi="Arial" w:cs="Arial"/>
                <w:sz w:val="18"/>
                <w:szCs w:val="18"/>
              </w:rPr>
              <w:t>n/a</w:t>
            </w:r>
          </w:p>
        </w:tc>
      </w:tr>
      <w:tr w:rsidR="00702716" w:rsidRPr="004A5D01" w14:paraId="581CBA98" w14:textId="77777777" w:rsidTr="004E53F7">
        <w:trPr>
          <w:trHeight w:val="275"/>
        </w:trPr>
        <w:tc>
          <w:tcPr>
            <w:tcW w:w="588" w:type="pct"/>
            <w:shd w:val="clear" w:color="auto" w:fill="auto"/>
          </w:tcPr>
          <w:p w14:paraId="15B26FA6" w14:textId="77777777" w:rsidR="00702716" w:rsidRDefault="00702716" w:rsidP="00702716">
            <w:r>
              <w:rPr>
                <w:rFonts w:ascii="Arial" w:hAnsi="Arial" w:cs="Arial"/>
                <w:sz w:val="18"/>
                <w:szCs w:val="18"/>
              </w:rPr>
              <w:t>Data Column</w:t>
            </w:r>
          </w:p>
        </w:tc>
        <w:tc>
          <w:tcPr>
            <w:tcW w:w="792" w:type="pct"/>
            <w:shd w:val="clear" w:color="auto" w:fill="auto"/>
          </w:tcPr>
          <w:p w14:paraId="7971E906" w14:textId="3FD9B74F" w:rsidR="00702716" w:rsidRDefault="003B2D50" w:rsidP="00702716">
            <w:pPr>
              <w:rPr>
                <w:rFonts w:ascii="Arial" w:hAnsi="Arial" w:cs="Arial"/>
                <w:sz w:val="18"/>
                <w:szCs w:val="18"/>
              </w:rPr>
            </w:pPr>
            <w:del w:id="1204" w:author="Jamal, Zaher CWK" w:date="2015-06-16T17:20:00Z">
              <w:r w:rsidDel="00A1691E">
                <w:rPr>
                  <w:rFonts w:ascii="Arial" w:hAnsi="Arial" w:cs="Arial"/>
                  <w:sz w:val="18"/>
                  <w:szCs w:val="18"/>
                </w:rPr>
                <w:delText>User</w:delText>
              </w:r>
            </w:del>
            <w:ins w:id="1205" w:author="Jamal, Zaher CWK" w:date="2015-06-16T17:20:00Z">
              <w:r w:rsidR="00A1691E">
                <w:rPr>
                  <w:rFonts w:ascii="Arial" w:hAnsi="Arial" w:cs="Arial"/>
                  <w:sz w:val="18"/>
                  <w:szCs w:val="18"/>
                </w:rPr>
                <w:t>Member</w:t>
              </w:r>
            </w:ins>
            <w:r w:rsidR="00702716">
              <w:rPr>
                <w:rFonts w:ascii="Arial" w:hAnsi="Arial" w:cs="Arial"/>
                <w:sz w:val="18"/>
                <w:szCs w:val="18"/>
              </w:rPr>
              <w:t>s</w:t>
            </w:r>
          </w:p>
        </w:tc>
        <w:tc>
          <w:tcPr>
            <w:tcW w:w="588" w:type="pct"/>
            <w:shd w:val="clear" w:color="auto" w:fill="auto"/>
          </w:tcPr>
          <w:p w14:paraId="22059473" w14:textId="77777777" w:rsidR="00702716" w:rsidRDefault="00702716" w:rsidP="00702716">
            <w:pPr>
              <w:rPr>
                <w:rFonts w:ascii="Arial" w:hAnsi="Arial" w:cs="Arial"/>
                <w:sz w:val="18"/>
                <w:szCs w:val="18"/>
              </w:rPr>
            </w:pPr>
            <w:r>
              <w:rPr>
                <w:rFonts w:ascii="Arial" w:hAnsi="Arial" w:cs="Arial"/>
                <w:sz w:val="18"/>
                <w:szCs w:val="18"/>
              </w:rPr>
              <w:t>n/a</w:t>
            </w:r>
          </w:p>
        </w:tc>
        <w:tc>
          <w:tcPr>
            <w:tcW w:w="831" w:type="pct"/>
            <w:shd w:val="clear" w:color="auto" w:fill="auto"/>
          </w:tcPr>
          <w:p w14:paraId="4B1CD0A0" w14:textId="012322E4" w:rsidR="00702716" w:rsidRDefault="00702716" w:rsidP="00702716">
            <w:pPr>
              <w:rPr>
                <w:rFonts w:ascii="Arial" w:hAnsi="Arial" w:cs="Arial"/>
                <w:sz w:val="18"/>
                <w:szCs w:val="18"/>
              </w:rPr>
            </w:pPr>
            <w:r>
              <w:rPr>
                <w:rFonts w:ascii="Arial" w:hAnsi="Arial" w:cs="Arial"/>
                <w:sz w:val="18"/>
                <w:szCs w:val="18"/>
              </w:rPr>
              <w:t xml:space="preserve">Count of </w:t>
            </w:r>
            <w:del w:id="1206" w:author="Jamal, Zaher CWK" w:date="2015-06-16T17:20:00Z">
              <w:r w:rsidR="003B2D50" w:rsidDel="00A1691E">
                <w:rPr>
                  <w:rFonts w:ascii="Arial" w:hAnsi="Arial" w:cs="Arial"/>
                  <w:sz w:val="18"/>
                  <w:szCs w:val="18"/>
                </w:rPr>
                <w:delText>User</w:delText>
              </w:r>
            </w:del>
            <w:ins w:id="1207" w:author="Jamal, Zaher CWK" w:date="2015-06-16T17:20:00Z">
              <w:r w:rsidR="00A1691E">
                <w:rPr>
                  <w:rFonts w:ascii="Arial" w:hAnsi="Arial" w:cs="Arial"/>
                  <w:sz w:val="18"/>
                  <w:szCs w:val="18"/>
                </w:rPr>
                <w:t>Member</w:t>
              </w:r>
            </w:ins>
            <w:r>
              <w:rPr>
                <w:rFonts w:ascii="Arial" w:hAnsi="Arial" w:cs="Arial"/>
                <w:sz w:val="18"/>
                <w:szCs w:val="18"/>
              </w:rPr>
              <w:t>s in each Status</w:t>
            </w:r>
          </w:p>
          <w:p w14:paraId="2B7C6397" w14:textId="77777777" w:rsidR="00702716" w:rsidRDefault="00702716" w:rsidP="00702716">
            <w:pPr>
              <w:rPr>
                <w:rFonts w:ascii="Arial" w:hAnsi="Arial" w:cs="Arial"/>
                <w:sz w:val="18"/>
                <w:szCs w:val="18"/>
              </w:rPr>
            </w:pPr>
            <w:r>
              <w:rPr>
                <w:rFonts w:ascii="Arial" w:hAnsi="Arial" w:cs="Arial"/>
                <w:sz w:val="18"/>
                <w:szCs w:val="18"/>
              </w:rPr>
              <w:t>Numeric  0dp</w:t>
            </w:r>
          </w:p>
          <w:p w14:paraId="5E056D0C" w14:textId="77777777" w:rsidR="00702716" w:rsidRDefault="00702716" w:rsidP="00702716">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1135535B" w14:textId="77777777" w:rsidR="00702716" w:rsidRDefault="00702716" w:rsidP="00702716">
            <w:pPr>
              <w:rPr>
                <w:rFonts w:ascii="Arial" w:hAnsi="Arial" w:cs="Arial"/>
                <w:sz w:val="18"/>
                <w:szCs w:val="18"/>
              </w:rPr>
            </w:pPr>
            <w:r>
              <w:rPr>
                <w:rFonts w:ascii="Arial" w:hAnsi="Arial" w:cs="Arial"/>
                <w:sz w:val="18"/>
                <w:szCs w:val="18"/>
              </w:rPr>
              <w:t>N</w:t>
            </w:r>
          </w:p>
        </w:tc>
        <w:tc>
          <w:tcPr>
            <w:tcW w:w="864" w:type="pct"/>
            <w:shd w:val="clear" w:color="auto" w:fill="auto"/>
          </w:tcPr>
          <w:p w14:paraId="45CB9669" w14:textId="77777777" w:rsidR="00702716" w:rsidRDefault="00702716" w:rsidP="00702716">
            <w:pPr>
              <w:rPr>
                <w:rFonts w:ascii="Arial" w:hAnsi="Arial" w:cs="Arial"/>
                <w:sz w:val="18"/>
                <w:szCs w:val="18"/>
              </w:rPr>
            </w:pPr>
            <w:r>
              <w:rPr>
                <w:rFonts w:ascii="Arial" w:hAnsi="Arial" w:cs="Arial"/>
                <w:sz w:val="18"/>
                <w:szCs w:val="18"/>
              </w:rPr>
              <w:t>n/a</w:t>
            </w:r>
          </w:p>
        </w:tc>
        <w:tc>
          <w:tcPr>
            <w:tcW w:w="484" w:type="pct"/>
          </w:tcPr>
          <w:p w14:paraId="2E561782" w14:textId="77777777" w:rsidR="00702716" w:rsidRDefault="00702716" w:rsidP="00702716">
            <w:pPr>
              <w:rPr>
                <w:rFonts w:ascii="Arial" w:hAnsi="Arial" w:cs="Arial"/>
                <w:sz w:val="18"/>
                <w:szCs w:val="18"/>
              </w:rPr>
            </w:pPr>
            <w:r>
              <w:rPr>
                <w:rFonts w:ascii="Arial" w:hAnsi="Arial" w:cs="Arial"/>
                <w:sz w:val="18"/>
                <w:szCs w:val="18"/>
              </w:rPr>
              <w:t>N</w:t>
            </w:r>
          </w:p>
        </w:tc>
        <w:tc>
          <w:tcPr>
            <w:tcW w:w="400" w:type="pct"/>
          </w:tcPr>
          <w:p w14:paraId="37D09624" w14:textId="77777777" w:rsidR="00702716" w:rsidRDefault="00702716" w:rsidP="00702716">
            <w:pPr>
              <w:rPr>
                <w:rFonts w:ascii="Arial" w:hAnsi="Arial" w:cs="Arial"/>
                <w:sz w:val="18"/>
                <w:szCs w:val="18"/>
              </w:rPr>
            </w:pPr>
            <w:r>
              <w:rPr>
                <w:rFonts w:ascii="Arial" w:hAnsi="Arial" w:cs="Arial"/>
                <w:sz w:val="18"/>
                <w:szCs w:val="18"/>
              </w:rPr>
              <w:t>n/a</w:t>
            </w:r>
          </w:p>
        </w:tc>
      </w:tr>
      <w:tr w:rsidR="00702716" w:rsidRPr="004A5D01" w14:paraId="09C0604C" w14:textId="77777777" w:rsidTr="004E53F7">
        <w:trPr>
          <w:trHeight w:val="275"/>
        </w:trPr>
        <w:tc>
          <w:tcPr>
            <w:tcW w:w="588" w:type="pct"/>
            <w:shd w:val="clear" w:color="auto" w:fill="auto"/>
          </w:tcPr>
          <w:p w14:paraId="612F390D" w14:textId="77777777" w:rsidR="00702716" w:rsidRDefault="00702716" w:rsidP="00702716">
            <w:r>
              <w:rPr>
                <w:rFonts w:ascii="Arial" w:hAnsi="Arial" w:cs="Arial"/>
                <w:sz w:val="18"/>
                <w:szCs w:val="18"/>
              </w:rPr>
              <w:t>Data Row</w:t>
            </w:r>
          </w:p>
        </w:tc>
        <w:tc>
          <w:tcPr>
            <w:tcW w:w="792" w:type="pct"/>
            <w:shd w:val="clear" w:color="auto" w:fill="auto"/>
          </w:tcPr>
          <w:p w14:paraId="6BAC8DC6" w14:textId="77777777" w:rsidR="00702716" w:rsidRDefault="00702716" w:rsidP="00702716">
            <w:pPr>
              <w:rPr>
                <w:rFonts w:ascii="Arial" w:hAnsi="Arial" w:cs="Arial"/>
                <w:sz w:val="18"/>
                <w:szCs w:val="18"/>
              </w:rPr>
            </w:pPr>
            <w:r>
              <w:rPr>
                <w:rFonts w:ascii="Arial" w:hAnsi="Arial" w:cs="Arial"/>
                <w:sz w:val="18"/>
                <w:szCs w:val="18"/>
              </w:rPr>
              <w:t>Total</w:t>
            </w:r>
          </w:p>
        </w:tc>
        <w:tc>
          <w:tcPr>
            <w:tcW w:w="588" w:type="pct"/>
            <w:shd w:val="clear" w:color="auto" w:fill="auto"/>
          </w:tcPr>
          <w:p w14:paraId="55C7CDE7" w14:textId="77777777" w:rsidR="00702716" w:rsidRDefault="00702716" w:rsidP="00702716">
            <w:pPr>
              <w:rPr>
                <w:rFonts w:ascii="Arial" w:hAnsi="Arial" w:cs="Arial"/>
                <w:sz w:val="18"/>
                <w:szCs w:val="18"/>
              </w:rPr>
            </w:pPr>
            <w:r>
              <w:rPr>
                <w:rFonts w:ascii="Arial" w:hAnsi="Arial" w:cs="Arial"/>
                <w:sz w:val="18"/>
                <w:szCs w:val="18"/>
              </w:rPr>
              <w:t>n/a</w:t>
            </w:r>
          </w:p>
        </w:tc>
        <w:tc>
          <w:tcPr>
            <w:tcW w:w="831" w:type="pct"/>
            <w:shd w:val="clear" w:color="auto" w:fill="auto"/>
          </w:tcPr>
          <w:p w14:paraId="6D330330" w14:textId="22867CBA" w:rsidR="00702716" w:rsidRDefault="00702716" w:rsidP="00702716">
            <w:pPr>
              <w:rPr>
                <w:rFonts w:ascii="Arial" w:hAnsi="Arial" w:cs="Arial"/>
                <w:sz w:val="18"/>
                <w:szCs w:val="18"/>
              </w:rPr>
            </w:pPr>
            <w:r>
              <w:rPr>
                <w:rFonts w:ascii="Arial" w:hAnsi="Arial" w:cs="Arial"/>
                <w:sz w:val="18"/>
                <w:szCs w:val="18"/>
              </w:rPr>
              <w:t xml:space="preserve">Total Count of </w:t>
            </w:r>
            <w:del w:id="1208" w:author="Jamal, Zaher CWK" w:date="2015-06-16T17:20:00Z">
              <w:r w:rsidR="003B2D50" w:rsidDel="00A1691E">
                <w:rPr>
                  <w:rFonts w:ascii="Arial" w:hAnsi="Arial" w:cs="Arial"/>
                  <w:sz w:val="18"/>
                  <w:szCs w:val="18"/>
                </w:rPr>
                <w:delText>user</w:delText>
              </w:r>
            </w:del>
            <w:ins w:id="1209" w:author="Jamal, Zaher CWK" w:date="2015-06-16T17:20:00Z">
              <w:r w:rsidR="00A1691E">
                <w:rPr>
                  <w:rFonts w:ascii="Arial" w:hAnsi="Arial" w:cs="Arial"/>
                  <w:sz w:val="18"/>
                  <w:szCs w:val="18"/>
                </w:rPr>
                <w:t>member</w:t>
              </w:r>
            </w:ins>
            <w:r>
              <w:rPr>
                <w:rFonts w:ascii="Arial" w:hAnsi="Arial" w:cs="Arial"/>
                <w:sz w:val="18"/>
                <w:szCs w:val="18"/>
              </w:rPr>
              <w:t xml:space="preserve"> accounts</w:t>
            </w:r>
          </w:p>
          <w:p w14:paraId="590E3455" w14:textId="77777777" w:rsidR="00702716" w:rsidRDefault="00702716" w:rsidP="00702716">
            <w:pPr>
              <w:rPr>
                <w:rFonts w:ascii="Arial" w:hAnsi="Arial" w:cs="Arial"/>
                <w:sz w:val="18"/>
                <w:szCs w:val="18"/>
              </w:rPr>
            </w:pPr>
            <w:r>
              <w:rPr>
                <w:rFonts w:ascii="Arial" w:hAnsi="Arial" w:cs="Arial"/>
                <w:sz w:val="18"/>
                <w:szCs w:val="18"/>
              </w:rPr>
              <w:t>Numeric</w:t>
            </w:r>
          </w:p>
          <w:p w14:paraId="10FA904D" w14:textId="77777777" w:rsidR="00702716" w:rsidRDefault="00702716" w:rsidP="00702716">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77E9144" w14:textId="77777777" w:rsidR="00702716" w:rsidRDefault="00702716" w:rsidP="00702716">
            <w:pPr>
              <w:rPr>
                <w:rFonts w:ascii="Arial" w:hAnsi="Arial" w:cs="Arial"/>
                <w:sz w:val="18"/>
                <w:szCs w:val="18"/>
              </w:rPr>
            </w:pPr>
            <w:r>
              <w:rPr>
                <w:rFonts w:ascii="Arial" w:hAnsi="Arial" w:cs="Arial"/>
                <w:sz w:val="18"/>
                <w:szCs w:val="18"/>
              </w:rPr>
              <w:t>N</w:t>
            </w:r>
          </w:p>
        </w:tc>
        <w:tc>
          <w:tcPr>
            <w:tcW w:w="864" w:type="pct"/>
            <w:shd w:val="clear" w:color="auto" w:fill="auto"/>
          </w:tcPr>
          <w:p w14:paraId="4D97DFDA" w14:textId="77777777" w:rsidR="00702716" w:rsidRDefault="00702716" w:rsidP="00702716">
            <w:pPr>
              <w:rPr>
                <w:rFonts w:ascii="Arial" w:hAnsi="Arial" w:cs="Arial"/>
                <w:sz w:val="18"/>
                <w:szCs w:val="18"/>
              </w:rPr>
            </w:pPr>
            <w:r>
              <w:rPr>
                <w:rFonts w:ascii="Arial" w:hAnsi="Arial" w:cs="Arial"/>
                <w:sz w:val="18"/>
                <w:szCs w:val="18"/>
              </w:rPr>
              <w:t>n/a</w:t>
            </w:r>
          </w:p>
        </w:tc>
        <w:tc>
          <w:tcPr>
            <w:tcW w:w="484" w:type="pct"/>
          </w:tcPr>
          <w:p w14:paraId="56739BAA" w14:textId="77777777" w:rsidR="00702716" w:rsidRDefault="00702716" w:rsidP="00702716">
            <w:pPr>
              <w:rPr>
                <w:rFonts w:ascii="Arial" w:hAnsi="Arial" w:cs="Arial"/>
                <w:sz w:val="18"/>
                <w:szCs w:val="18"/>
              </w:rPr>
            </w:pPr>
            <w:r>
              <w:rPr>
                <w:rFonts w:ascii="Arial" w:hAnsi="Arial" w:cs="Arial"/>
                <w:sz w:val="18"/>
                <w:szCs w:val="18"/>
              </w:rPr>
              <w:t>N</w:t>
            </w:r>
          </w:p>
        </w:tc>
        <w:tc>
          <w:tcPr>
            <w:tcW w:w="400" w:type="pct"/>
          </w:tcPr>
          <w:p w14:paraId="2C27B10F" w14:textId="77777777" w:rsidR="00702716" w:rsidRDefault="00702716" w:rsidP="00702716">
            <w:pPr>
              <w:rPr>
                <w:rFonts w:ascii="Arial" w:hAnsi="Arial" w:cs="Arial"/>
                <w:sz w:val="18"/>
                <w:szCs w:val="18"/>
              </w:rPr>
            </w:pPr>
            <w:r>
              <w:rPr>
                <w:rFonts w:ascii="Arial" w:hAnsi="Arial" w:cs="Arial"/>
                <w:sz w:val="18"/>
                <w:szCs w:val="18"/>
              </w:rPr>
              <w:t>n/a</w:t>
            </w:r>
          </w:p>
        </w:tc>
      </w:tr>
      <w:tr w:rsidR="00C04B66" w:rsidRPr="004A5D01" w14:paraId="0FCA50C7" w14:textId="77777777" w:rsidTr="004E53F7">
        <w:trPr>
          <w:trHeight w:val="275"/>
        </w:trPr>
        <w:tc>
          <w:tcPr>
            <w:tcW w:w="588" w:type="pct"/>
            <w:shd w:val="clear" w:color="auto" w:fill="auto"/>
          </w:tcPr>
          <w:p w14:paraId="343B00E7" w14:textId="77777777" w:rsidR="00C04B66" w:rsidRPr="004A5D01" w:rsidRDefault="00C04B66"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569E67B9" w14:textId="77777777" w:rsidR="00C04B66" w:rsidRPr="003A18F3" w:rsidRDefault="00C04B66" w:rsidP="006C4819">
            <w:pPr>
              <w:rPr>
                <w:rFonts w:ascii="Arial" w:hAnsi="Arial" w:cs="Arial"/>
                <w:b/>
                <w:sz w:val="18"/>
                <w:szCs w:val="18"/>
              </w:rPr>
            </w:pPr>
            <w:r>
              <w:rPr>
                <w:rFonts w:ascii="Arial" w:hAnsi="Arial" w:cs="Arial"/>
                <w:b/>
                <w:sz w:val="18"/>
                <w:szCs w:val="18"/>
              </w:rPr>
              <w:t>Details</w:t>
            </w:r>
          </w:p>
        </w:tc>
        <w:tc>
          <w:tcPr>
            <w:tcW w:w="588" w:type="pct"/>
            <w:shd w:val="clear" w:color="auto" w:fill="auto"/>
          </w:tcPr>
          <w:p w14:paraId="15FDFAD4"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4B8C4998" w14:textId="77777777" w:rsidR="00C04B66" w:rsidRPr="004A5D01" w:rsidRDefault="00C04B66" w:rsidP="006C4819">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5FF016FF"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8AF191E"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10635DA2"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4F0BB923"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2577DB75" w14:textId="77777777" w:rsidTr="004E53F7">
        <w:trPr>
          <w:trHeight w:val="275"/>
        </w:trPr>
        <w:tc>
          <w:tcPr>
            <w:tcW w:w="588" w:type="pct"/>
            <w:shd w:val="clear" w:color="auto" w:fill="auto"/>
          </w:tcPr>
          <w:p w14:paraId="5F89ACB2" w14:textId="77777777" w:rsidR="00C04B66" w:rsidRPr="004A5D01" w:rsidRDefault="00C04B66" w:rsidP="006C4819">
            <w:pPr>
              <w:rPr>
                <w:rFonts w:ascii="Arial" w:hAnsi="Arial" w:cs="Arial"/>
                <w:sz w:val="18"/>
                <w:szCs w:val="18"/>
              </w:rPr>
            </w:pPr>
            <w:r>
              <w:rPr>
                <w:rFonts w:ascii="Arial" w:hAnsi="Arial" w:cs="Arial"/>
                <w:sz w:val="18"/>
                <w:szCs w:val="18"/>
              </w:rPr>
              <w:t>Button/Icon</w:t>
            </w:r>
          </w:p>
        </w:tc>
        <w:tc>
          <w:tcPr>
            <w:tcW w:w="792" w:type="pct"/>
            <w:shd w:val="clear" w:color="auto" w:fill="auto"/>
          </w:tcPr>
          <w:p w14:paraId="3FB310AA" w14:textId="77777777" w:rsidR="00C04B66" w:rsidRPr="004A5D01" w:rsidRDefault="00C04B66" w:rsidP="006C4819">
            <w:pPr>
              <w:rPr>
                <w:rFonts w:ascii="Arial" w:hAnsi="Arial" w:cs="Arial"/>
                <w:sz w:val="18"/>
                <w:szCs w:val="18"/>
              </w:rPr>
            </w:pPr>
            <w:r>
              <w:rPr>
                <w:rFonts w:ascii="Arial" w:hAnsi="Arial" w:cs="Arial"/>
                <w:sz w:val="18"/>
                <w:szCs w:val="18"/>
              </w:rPr>
              <w:t>PDF Icon</w:t>
            </w:r>
          </w:p>
        </w:tc>
        <w:tc>
          <w:tcPr>
            <w:tcW w:w="588" w:type="pct"/>
            <w:shd w:val="clear" w:color="auto" w:fill="auto"/>
          </w:tcPr>
          <w:p w14:paraId="53932817" w14:textId="77777777" w:rsidR="00C04B66" w:rsidRDefault="00C04B66" w:rsidP="006C4819">
            <w:r w:rsidRPr="00D56711">
              <w:rPr>
                <w:rFonts w:ascii="Arial" w:hAnsi="Arial" w:cs="Arial"/>
                <w:sz w:val="18"/>
                <w:szCs w:val="18"/>
              </w:rPr>
              <w:t>n/a</w:t>
            </w:r>
          </w:p>
        </w:tc>
        <w:tc>
          <w:tcPr>
            <w:tcW w:w="831" w:type="pct"/>
            <w:shd w:val="clear" w:color="auto" w:fill="auto"/>
          </w:tcPr>
          <w:p w14:paraId="4F75EE7E" w14:textId="77777777" w:rsidR="00C04B66" w:rsidRPr="00933CDC" w:rsidRDefault="00C04B66" w:rsidP="006C4819">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7A4B4670"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34DA41C1"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341967C0"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4DADF409"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4B12D678" w14:textId="77777777" w:rsidTr="004E53F7">
        <w:trPr>
          <w:trHeight w:val="275"/>
        </w:trPr>
        <w:tc>
          <w:tcPr>
            <w:tcW w:w="588" w:type="pct"/>
            <w:shd w:val="clear" w:color="auto" w:fill="auto"/>
          </w:tcPr>
          <w:p w14:paraId="022AD759" w14:textId="77777777" w:rsidR="00C04B66" w:rsidRDefault="00C04B66" w:rsidP="006C4819">
            <w:r w:rsidRPr="00853E88">
              <w:rPr>
                <w:rFonts w:ascii="Arial" w:hAnsi="Arial" w:cs="Arial"/>
                <w:sz w:val="18"/>
                <w:szCs w:val="18"/>
              </w:rPr>
              <w:t>Button/Icon</w:t>
            </w:r>
          </w:p>
        </w:tc>
        <w:tc>
          <w:tcPr>
            <w:tcW w:w="792" w:type="pct"/>
            <w:shd w:val="clear" w:color="auto" w:fill="auto"/>
          </w:tcPr>
          <w:p w14:paraId="40941B84" w14:textId="77777777" w:rsidR="00C04B66" w:rsidRPr="005256C7" w:rsidRDefault="00C04B66" w:rsidP="006C4819">
            <w:pPr>
              <w:rPr>
                <w:rFonts w:ascii="Arial" w:hAnsi="Arial" w:cs="Arial"/>
                <w:sz w:val="18"/>
                <w:szCs w:val="18"/>
              </w:rPr>
            </w:pPr>
            <w:r>
              <w:rPr>
                <w:rFonts w:ascii="Arial" w:hAnsi="Arial" w:cs="Arial"/>
                <w:sz w:val="18"/>
                <w:szCs w:val="18"/>
              </w:rPr>
              <w:t>Excel Icon</w:t>
            </w:r>
          </w:p>
        </w:tc>
        <w:tc>
          <w:tcPr>
            <w:tcW w:w="588" w:type="pct"/>
            <w:shd w:val="clear" w:color="auto" w:fill="auto"/>
          </w:tcPr>
          <w:p w14:paraId="0CF07AEA" w14:textId="77777777" w:rsidR="00C04B66" w:rsidRDefault="00C04B66" w:rsidP="006C4819">
            <w:r w:rsidRPr="00D56711">
              <w:rPr>
                <w:rFonts w:ascii="Arial" w:hAnsi="Arial" w:cs="Arial"/>
                <w:sz w:val="18"/>
                <w:szCs w:val="18"/>
              </w:rPr>
              <w:t>n/a</w:t>
            </w:r>
          </w:p>
        </w:tc>
        <w:tc>
          <w:tcPr>
            <w:tcW w:w="831" w:type="pct"/>
            <w:shd w:val="clear" w:color="auto" w:fill="auto"/>
          </w:tcPr>
          <w:p w14:paraId="00A812F7" w14:textId="77777777" w:rsidR="00C04B66" w:rsidRPr="005256C7" w:rsidRDefault="00C04B66" w:rsidP="006C4819">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AEC4ACC"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65FE4F5F"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6837DDF4"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424ACFCD"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557E159B" w14:textId="77777777" w:rsidTr="004E53F7">
        <w:trPr>
          <w:trHeight w:val="275"/>
        </w:trPr>
        <w:tc>
          <w:tcPr>
            <w:tcW w:w="588" w:type="pct"/>
            <w:shd w:val="clear" w:color="auto" w:fill="auto"/>
          </w:tcPr>
          <w:p w14:paraId="2CBAA21F" w14:textId="77777777" w:rsidR="00C04B66" w:rsidRDefault="00C04B66" w:rsidP="006C4819">
            <w:r w:rsidRPr="00853E88">
              <w:rPr>
                <w:rFonts w:ascii="Arial" w:hAnsi="Arial" w:cs="Arial"/>
                <w:sz w:val="18"/>
                <w:szCs w:val="18"/>
              </w:rPr>
              <w:t>Button/Icon</w:t>
            </w:r>
          </w:p>
        </w:tc>
        <w:tc>
          <w:tcPr>
            <w:tcW w:w="792" w:type="pct"/>
            <w:shd w:val="clear" w:color="auto" w:fill="auto"/>
          </w:tcPr>
          <w:p w14:paraId="0EEA41A7" w14:textId="77777777" w:rsidR="00C04B66" w:rsidRPr="004A5D01" w:rsidRDefault="00C04B66" w:rsidP="006C4819">
            <w:pPr>
              <w:rPr>
                <w:rFonts w:ascii="Arial" w:hAnsi="Arial" w:cs="Arial"/>
                <w:sz w:val="18"/>
                <w:szCs w:val="18"/>
              </w:rPr>
            </w:pPr>
            <w:r>
              <w:rPr>
                <w:rFonts w:ascii="Arial" w:hAnsi="Arial" w:cs="Arial"/>
                <w:sz w:val="18"/>
                <w:szCs w:val="18"/>
              </w:rPr>
              <w:t>Print Icon</w:t>
            </w:r>
          </w:p>
        </w:tc>
        <w:tc>
          <w:tcPr>
            <w:tcW w:w="588" w:type="pct"/>
            <w:shd w:val="clear" w:color="auto" w:fill="auto"/>
          </w:tcPr>
          <w:p w14:paraId="4BE55499" w14:textId="77777777" w:rsidR="00C04B66" w:rsidRDefault="00C04B66" w:rsidP="006C4819">
            <w:r w:rsidRPr="00D56711">
              <w:rPr>
                <w:rFonts w:ascii="Arial" w:hAnsi="Arial" w:cs="Arial"/>
                <w:sz w:val="18"/>
                <w:szCs w:val="18"/>
              </w:rPr>
              <w:t>n/a</w:t>
            </w:r>
          </w:p>
        </w:tc>
        <w:tc>
          <w:tcPr>
            <w:tcW w:w="831" w:type="pct"/>
            <w:shd w:val="clear" w:color="auto" w:fill="auto"/>
          </w:tcPr>
          <w:p w14:paraId="37EB3C83" w14:textId="77777777" w:rsidR="00C04B66" w:rsidRDefault="00C04B66" w:rsidP="006C4819">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67D39A4"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D19306E"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6A63BC5B"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0F3DEB71"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13552260" w14:textId="77777777" w:rsidTr="004E53F7">
        <w:trPr>
          <w:trHeight w:val="275"/>
        </w:trPr>
        <w:tc>
          <w:tcPr>
            <w:tcW w:w="588" w:type="pct"/>
            <w:shd w:val="clear" w:color="auto" w:fill="auto"/>
          </w:tcPr>
          <w:p w14:paraId="610FC70E" w14:textId="77777777" w:rsidR="00C04B66" w:rsidRPr="004A5D01" w:rsidRDefault="00C04B66" w:rsidP="006C4819">
            <w:pPr>
              <w:rPr>
                <w:rFonts w:ascii="Arial" w:hAnsi="Arial" w:cs="Arial"/>
                <w:sz w:val="18"/>
                <w:szCs w:val="18"/>
              </w:rPr>
            </w:pPr>
            <w:r>
              <w:rPr>
                <w:rFonts w:ascii="Arial" w:hAnsi="Arial" w:cs="Arial"/>
                <w:sz w:val="18"/>
                <w:szCs w:val="18"/>
              </w:rPr>
              <w:t>Link?</w:t>
            </w:r>
          </w:p>
        </w:tc>
        <w:tc>
          <w:tcPr>
            <w:tcW w:w="792" w:type="pct"/>
            <w:shd w:val="clear" w:color="auto" w:fill="auto"/>
          </w:tcPr>
          <w:p w14:paraId="35544592" w14:textId="77777777" w:rsidR="00C04B66" w:rsidRPr="004A5D01" w:rsidRDefault="00C04B66" w:rsidP="006C4819">
            <w:pPr>
              <w:rPr>
                <w:rFonts w:ascii="Arial" w:hAnsi="Arial" w:cs="Arial"/>
                <w:sz w:val="18"/>
                <w:szCs w:val="18"/>
              </w:rPr>
            </w:pPr>
            <w:r>
              <w:rPr>
                <w:rFonts w:ascii="Arial" w:hAnsi="Arial" w:cs="Arial"/>
                <w:sz w:val="18"/>
                <w:szCs w:val="18"/>
              </w:rPr>
              <w:t>Errors/Warnings</w:t>
            </w:r>
          </w:p>
        </w:tc>
        <w:tc>
          <w:tcPr>
            <w:tcW w:w="588" w:type="pct"/>
            <w:shd w:val="clear" w:color="auto" w:fill="auto"/>
          </w:tcPr>
          <w:p w14:paraId="7CFDB193" w14:textId="77777777" w:rsidR="00C04B66" w:rsidRPr="004A5D01" w:rsidRDefault="00C04B66" w:rsidP="006C4819">
            <w:pPr>
              <w:rPr>
                <w:rFonts w:ascii="Arial" w:hAnsi="Arial" w:cs="Arial"/>
                <w:sz w:val="18"/>
                <w:szCs w:val="18"/>
              </w:rPr>
            </w:pPr>
          </w:p>
        </w:tc>
        <w:tc>
          <w:tcPr>
            <w:tcW w:w="831" w:type="pct"/>
            <w:shd w:val="clear" w:color="auto" w:fill="auto"/>
          </w:tcPr>
          <w:p w14:paraId="2B9255CE" w14:textId="77777777" w:rsidR="00C04B66" w:rsidRPr="00426DCF" w:rsidRDefault="00C04B66" w:rsidP="006C4819">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27F28DFD"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1F3DE7B2"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24EE67C4"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690F8458"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4A73F2C0" w14:textId="77777777" w:rsidTr="004E53F7">
        <w:trPr>
          <w:trHeight w:val="275"/>
        </w:trPr>
        <w:tc>
          <w:tcPr>
            <w:tcW w:w="588" w:type="pct"/>
            <w:shd w:val="clear" w:color="auto" w:fill="auto"/>
          </w:tcPr>
          <w:p w14:paraId="441480C3" w14:textId="77777777" w:rsidR="00C04B66" w:rsidRPr="004A5D01" w:rsidRDefault="00C04B66" w:rsidP="006C4819">
            <w:pPr>
              <w:rPr>
                <w:rFonts w:ascii="Arial" w:hAnsi="Arial" w:cs="Arial"/>
                <w:sz w:val="18"/>
                <w:szCs w:val="18"/>
              </w:rPr>
            </w:pPr>
            <w:r>
              <w:rPr>
                <w:rFonts w:ascii="Arial" w:hAnsi="Arial" w:cs="Arial"/>
                <w:sz w:val="18"/>
                <w:szCs w:val="18"/>
              </w:rPr>
              <w:t>Button</w:t>
            </w:r>
          </w:p>
        </w:tc>
        <w:tc>
          <w:tcPr>
            <w:tcW w:w="792" w:type="pct"/>
            <w:shd w:val="clear" w:color="auto" w:fill="auto"/>
          </w:tcPr>
          <w:p w14:paraId="619C820B" w14:textId="77777777" w:rsidR="00C04B66" w:rsidRPr="004A5D01" w:rsidRDefault="00C04B66" w:rsidP="006C4819">
            <w:pPr>
              <w:rPr>
                <w:rFonts w:ascii="Arial" w:hAnsi="Arial" w:cs="Arial"/>
                <w:sz w:val="18"/>
                <w:szCs w:val="18"/>
              </w:rPr>
            </w:pPr>
            <w:r>
              <w:rPr>
                <w:rFonts w:ascii="Arial" w:hAnsi="Arial" w:cs="Arial"/>
                <w:sz w:val="18"/>
                <w:szCs w:val="18"/>
              </w:rPr>
              <w:t>Delete</w:t>
            </w:r>
          </w:p>
        </w:tc>
        <w:tc>
          <w:tcPr>
            <w:tcW w:w="588" w:type="pct"/>
            <w:shd w:val="clear" w:color="auto" w:fill="auto"/>
          </w:tcPr>
          <w:p w14:paraId="4C35CB98"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31" w:type="pct"/>
            <w:shd w:val="clear" w:color="auto" w:fill="auto"/>
          </w:tcPr>
          <w:p w14:paraId="46D059C4" w14:textId="77777777" w:rsidR="00C04B66" w:rsidRPr="004A5D01" w:rsidRDefault="00C04B66" w:rsidP="006C4819">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42107BFC"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864" w:type="pct"/>
            <w:shd w:val="clear" w:color="auto" w:fill="auto"/>
          </w:tcPr>
          <w:p w14:paraId="0D714CD7" w14:textId="77777777" w:rsidR="00C04B66" w:rsidRPr="004A5D01" w:rsidRDefault="00C04B66" w:rsidP="006C4819">
            <w:pPr>
              <w:rPr>
                <w:rFonts w:ascii="Arial" w:hAnsi="Arial" w:cs="Arial"/>
                <w:sz w:val="18"/>
                <w:szCs w:val="18"/>
              </w:rPr>
            </w:pPr>
            <w:r>
              <w:rPr>
                <w:rFonts w:ascii="Arial" w:hAnsi="Arial" w:cs="Arial"/>
                <w:sz w:val="18"/>
                <w:szCs w:val="18"/>
              </w:rPr>
              <w:t>n/a</w:t>
            </w:r>
          </w:p>
        </w:tc>
        <w:tc>
          <w:tcPr>
            <w:tcW w:w="484" w:type="pct"/>
          </w:tcPr>
          <w:p w14:paraId="4E9D82DC" w14:textId="77777777" w:rsidR="00C04B66" w:rsidRPr="004A5D01" w:rsidRDefault="00C04B66" w:rsidP="006C4819">
            <w:pPr>
              <w:rPr>
                <w:rFonts w:ascii="Arial" w:hAnsi="Arial" w:cs="Arial"/>
                <w:sz w:val="18"/>
                <w:szCs w:val="18"/>
              </w:rPr>
            </w:pPr>
            <w:r>
              <w:rPr>
                <w:rFonts w:ascii="Arial" w:hAnsi="Arial" w:cs="Arial"/>
                <w:sz w:val="18"/>
                <w:szCs w:val="18"/>
              </w:rPr>
              <w:t>N</w:t>
            </w:r>
          </w:p>
        </w:tc>
        <w:tc>
          <w:tcPr>
            <w:tcW w:w="400" w:type="pct"/>
          </w:tcPr>
          <w:p w14:paraId="0BB218F4" w14:textId="77777777" w:rsidR="00C04B66" w:rsidRPr="004A5D01" w:rsidRDefault="00C04B66" w:rsidP="006C4819">
            <w:pPr>
              <w:rPr>
                <w:rFonts w:ascii="Arial" w:hAnsi="Arial" w:cs="Arial"/>
                <w:sz w:val="18"/>
                <w:szCs w:val="18"/>
              </w:rPr>
            </w:pPr>
            <w:r>
              <w:rPr>
                <w:rFonts w:ascii="Arial" w:hAnsi="Arial" w:cs="Arial"/>
                <w:sz w:val="18"/>
                <w:szCs w:val="18"/>
              </w:rPr>
              <w:t>n/a</w:t>
            </w:r>
          </w:p>
        </w:tc>
      </w:tr>
      <w:tr w:rsidR="00C04B66" w:rsidRPr="004A5D01" w14:paraId="1857B9A0" w14:textId="77777777" w:rsidTr="006C4819">
        <w:trPr>
          <w:trHeight w:val="259"/>
        </w:trPr>
        <w:tc>
          <w:tcPr>
            <w:tcW w:w="4116" w:type="pct"/>
            <w:gridSpan w:val="6"/>
            <w:shd w:val="clear" w:color="auto" w:fill="auto"/>
          </w:tcPr>
          <w:p w14:paraId="5D348CBC" w14:textId="77777777" w:rsidR="00C04B66" w:rsidRDefault="00C04B66" w:rsidP="006C4819">
            <w:pPr>
              <w:rPr>
                <w:rFonts w:ascii="Arial" w:hAnsi="Arial" w:cs="Arial"/>
                <w:sz w:val="18"/>
                <w:szCs w:val="18"/>
              </w:rPr>
            </w:pPr>
            <w:r w:rsidRPr="009C3BB2">
              <w:rPr>
                <w:rFonts w:ascii="Arial" w:hAnsi="Arial" w:cs="Arial"/>
                <w:sz w:val="18"/>
                <w:szCs w:val="18"/>
              </w:rPr>
              <w:t>Requested Date: dd/mm/yyyy hh:mm:ss</w:t>
            </w:r>
          </w:p>
          <w:p w14:paraId="4407F218" w14:textId="77777777" w:rsidR="00702716" w:rsidRPr="009C3BB2" w:rsidRDefault="00702716" w:rsidP="006C4819">
            <w:pPr>
              <w:rPr>
                <w:rFonts w:ascii="Arial" w:hAnsi="Arial" w:cs="Arial"/>
                <w:sz w:val="18"/>
                <w:szCs w:val="18"/>
              </w:rPr>
            </w:pPr>
            <w:r>
              <w:rPr>
                <w:rFonts w:ascii="Arial" w:hAnsi="Arial" w:cs="Arial"/>
                <w:sz w:val="18"/>
                <w:szCs w:val="18"/>
              </w:rPr>
              <w:t>Created By: userid who created the report</w:t>
            </w:r>
          </w:p>
        </w:tc>
        <w:tc>
          <w:tcPr>
            <w:tcW w:w="484" w:type="pct"/>
            <w:shd w:val="clear" w:color="auto" w:fill="auto"/>
          </w:tcPr>
          <w:p w14:paraId="7FDF6ED6" w14:textId="77777777" w:rsidR="00C04B66" w:rsidRPr="004A5D01" w:rsidRDefault="00702716" w:rsidP="006C4819">
            <w:pPr>
              <w:rPr>
                <w:sz w:val="18"/>
                <w:szCs w:val="18"/>
              </w:rPr>
            </w:pPr>
            <w:r>
              <w:rPr>
                <w:sz w:val="18"/>
                <w:szCs w:val="18"/>
              </w:rPr>
              <w:t>N</w:t>
            </w:r>
          </w:p>
        </w:tc>
        <w:tc>
          <w:tcPr>
            <w:tcW w:w="400" w:type="pct"/>
          </w:tcPr>
          <w:p w14:paraId="39AC0C11" w14:textId="77777777" w:rsidR="00C04B66" w:rsidRPr="004A5D01" w:rsidRDefault="00702716" w:rsidP="006C4819">
            <w:pPr>
              <w:rPr>
                <w:sz w:val="18"/>
                <w:szCs w:val="18"/>
              </w:rPr>
            </w:pPr>
            <w:r>
              <w:rPr>
                <w:sz w:val="18"/>
                <w:szCs w:val="18"/>
              </w:rPr>
              <w:t>n/a</w:t>
            </w:r>
          </w:p>
        </w:tc>
      </w:tr>
    </w:tbl>
    <w:p w14:paraId="7878F39B" w14:textId="77777777" w:rsidR="00C04B66" w:rsidRDefault="00C04B66" w:rsidP="00C04B66">
      <w:pPr>
        <w:pStyle w:val="Heading2"/>
        <w:numPr>
          <w:ilvl w:val="0"/>
          <w:numId w:val="0"/>
        </w:numPr>
        <w:tabs>
          <w:tab w:val="num" w:pos="993"/>
        </w:tabs>
        <w:sectPr w:rsidR="00C04B66" w:rsidSect="00C04B66">
          <w:pgSz w:w="15840" w:h="12240" w:orient="landscape"/>
          <w:pgMar w:top="1440" w:right="1440" w:bottom="1440" w:left="1440" w:header="720" w:footer="720" w:gutter="0"/>
          <w:cols w:space="720"/>
          <w:docGrid w:linePitch="360"/>
        </w:sectPr>
      </w:pPr>
    </w:p>
    <w:p w14:paraId="53268242" w14:textId="77777777" w:rsidR="0051481C" w:rsidRDefault="0051481C" w:rsidP="0051481C">
      <w:pPr>
        <w:pStyle w:val="Heading3"/>
        <w:ind w:left="0" w:firstLine="0"/>
      </w:pPr>
      <w:bookmarkStart w:id="1210" w:name="_Toc422842084"/>
      <w:r>
        <w:t>PMUC0</w:t>
      </w:r>
      <w:r w:rsidR="00F718FA">
        <w:t>54</w:t>
      </w:r>
      <w:r>
        <w:t xml:space="preserve"> – Standard Reports – Missing Data??</w:t>
      </w:r>
      <w:bookmarkEnd w:id="1210"/>
    </w:p>
    <w:p w14:paraId="07600F0C" w14:textId="77777777" w:rsidR="0051481C" w:rsidRDefault="0051481C" w:rsidP="0051481C"/>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51481C" w:rsidRPr="005D68D4" w14:paraId="581AA23B" w14:textId="77777777" w:rsidTr="002A180D">
        <w:tc>
          <w:tcPr>
            <w:tcW w:w="9322" w:type="dxa"/>
            <w:gridSpan w:val="2"/>
            <w:shd w:val="pct20" w:color="auto" w:fill="auto"/>
          </w:tcPr>
          <w:p w14:paraId="0B2DF683" w14:textId="77777777" w:rsidR="0051481C" w:rsidRPr="005D68D4" w:rsidRDefault="0051481C" w:rsidP="002A180D">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F718FA">
              <w:rPr>
                <w:rFonts w:ascii="Arial" w:hAnsi="Arial" w:cs="Arial"/>
                <w:b/>
                <w:bCs/>
                <w:sz w:val="18"/>
                <w:szCs w:val="18"/>
              </w:rPr>
              <w:t>54</w:t>
            </w:r>
          </w:p>
          <w:p w14:paraId="7D56A713" w14:textId="77777777" w:rsidR="0051481C" w:rsidRPr="005D68D4" w:rsidRDefault="0051481C" w:rsidP="002A180D">
            <w:pPr>
              <w:rPr>
                <w:rFonts w:ascii="Arial" w:hAnsi="Arial" w:cs="Arial"/>
                <w:b/>
                <w:bCs/>
                <w:sz w:val="18"/>
                <w:szCs w:val="18"/>
              </w:rPr>
            </w:pPr>
          </w:p>
          <w:p w14:paraId="0054798B"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Standard Reports – Missing Data??</w:t>
            </w:r>
          </w:p>
          <w:p w14:paraId="43C783DE" w14:textId="77777777" w:rsidR="0051481C" w:rsidRPr="005D68D4" w:rsidRDefault="0051481C" w:rsidP="002A180D">
            <w:pPr>
              <w:rPr>
                <w:rFonts w:ascii="Arial" w:hAnsi="Arial" w:cs="Arial"/>
                <w:b/>
                <w:sz w:val="18"/>
                <w:szCs w:val="18"/>
              </w:rPr>
            </w:pPr>
          </w:p>
        </w:tc>
      </w:tr>
      <w:tr w:rsidR="0051481C" w:rsidRPr="005D68D4" w14:paraId="450BB5D9" w14:textId="77777777" w:rsidTr="002A180D">
        <w:tc>
          <w:tcPr>
            <w:tcW w:w="2093" w:type="dxa"/>
            <w:shd w:val="pct20" w:color="auto" w:fill="auto"/>
          </w:tcPr>
          <w:p w14:paraId="10CE9DB5"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Summary</w:t>
            </w:r>
          </w:p>
          <w:p w14:paraId="6184EE49" w14:textId="77777777" w:rsidR="0051481C" w:rsidRPr="005D68D4" w:rsidRDefault="0051481C" w:rsidP="002A180D">
            <w:pPr>
              <w:rPr>
                <w:rFonts w:ascii="Arial" w:hAnsi="Arial" w:cs="Arial"/>
                <w:b/>
                <w:bCs/>
                <w:sz w:val="18"/>
                <w:szCs w:val="18"/>
              </w:rPr>
            </w:pPr>
          </w:p>
        </w:tc>
        <w:tc>
          <w:tcPr>
            <w:tcW w:w="7229" w:type="dxa"/>
            <w:shd w:val="clear" w:color="auto" w:fill="auto"/>
          </w:tcPr>
          <w:p w14:paraId="43B655F0" w14:textId="77777777" w:rsidR="0051481C" w:rsidRPr="009E3CE8" w:rsidRDefault="0051481C" w:rsidP="00B06D2C">
            <w:pPr>
              <w:rPr>
                <w:rFonts w:ascii="Arial" w:hAnsi="Arial" w:cs="Arial"/>
                <w:sz w:val="18"/>
                <w:szCs w:val="18"/>
              </w:rPr>
            </w:pPr>
            <w:r>
              <w:rPr>
                <w:rFonts w:ascii="Arial" w:hAnsi="Arial" w:cs="Arial"/>
                <w:sz w:val="18"/>
                <w:szCs w:val="18"/>
              </w:rPr>
              <w:t>Items required to produce and view a Missing Data</w:t>
            </w:r>
            <w:r w:rsidR="00B06D2C">
              <w:rPr>
                <w:rFonts w:ascii="Arial" w:hAnsi="Arial" w:cs="Arial"/>
                <w:sz w:val="18"/>
                <w:szCs w:val="18"/>
              </w:rPr>
              <w:t xml:space="preserve"> Report</w:t>
            </w:r>
            <w:r>
              <w:rPr>
                <w:rFonts w:ascii="Arial" w:hAnsi="Arial" w:cs="Arial"/>
                <w:sz w:val="18"/>
                <w:szCs w:val="18"/>
              </w:rPr>
              <w:t>??</w:t>
            </w:r>
          </w:p>
        </w:tc>
      </w:tr>
      <w:tr w:rsidR="0051481C" w:rsidRPr="005D68D4" w14:paraId="71EC5F3B" w14:textId="77777777" w:rsidTr="002A180D">
        <w:tc>
          <w:tcPr>
            <w:tcW w:w="2093" w:type="dxa"/>
            <w:shd w:val="pct20" w:color="auto" w:fill="auto"/>
          </w:tcPr>
          <w:p w14:paraId="6D4C219E"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Actor</w:t>
            </w:r>
          </w:p>
          <w:p w14:paraId="1CB297CC" w14:textId="77777777" w:rsidR="0051481C" w:rsidRPr="005D68D4" w:rsidRDefault="0051481C" w:rsidP="002A180D">
            <w:pPr>
              <w:rPr>
                <w:rFonts w:ascii="Arial" w:hAnsi="Arial" w:cs="Arial"/>
                <w:bCs/>
                <w:color w:val="FF0000"/>
                <w:sz w:val="18"/>
                <w:szCs w:val="18"/>
              </w:rPr>
            </w:pPr>
          </w:p>
        </w:tc>
        <w:tc>
          <w:tcPr>
            <w:tcW w:w="7229" w:type="dxa"/>
            <w:shd w:val="clear" w:color="auto" w:fill="auto"/>
          </w:tcPr>
          <w:p w14:paraId="0A762815" w14:textId="451E0AFC" w:rsidR="0051481C" w:rsidRPr="005D68D4" w:rsidRDefault="00DB2F0C" w:rsidP="002A180D">
            <w:pPr>
              <w:rPr>
                <w:rFonts w:ascii="Arial" w:hAnsi="Arial" w:cs="Arial"/>
                <w:sz w:val="18"/>
                <w:szCs w:val="18"/>
              </w:rPr>
            </w:pPr>
            <w:r>
              <w:rPr>
                <w:rFonts w:ascii="Arial" w:hAnsi="Arial" w:cs="Arial"/>
                <w:sz w:val="18"/>
                <w:szCs w:val="18"/>
              </w:rPr>
              <w:t>PlanManager</w:t>
            </w:r>
            <w:r w:rsidR="0051481C" w:rsidRPr="007702FC">
              <w:rPr>
                <w:rFonts w:ascii="Arial" w:hAnsi="Arial" w:cs="Arial"/>
                <w:sz w:val="18"/>
                <w:szCs w:val="18"/>
              </w:rPr>
              <w:t xml:space="preserve"> User</w:t>
            </w:r>
          </w:p>
        </w:tc>
      </w:tr>
      <w:tr w:rsidR="0051481C" w:rsidRPr="005D68D4" w14:paraId="3ED2D468" w14:textId="77777777" w:rsidTr="002A180D">
        <w:tc>
          <w:tcPr>
            <w:tcW w:w="2093" w:type="dxa"/>
            <w:shd w:val="pct20" w:color="auto" w:fill="auto"/>
          </w:tcPr>
          <w:p w14:paraId="140E3DB7"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Trigger</w:t>
            </w:r>
          </w:p>
          <w:p w14:paraId="016262E3" w14:textId="77777777" w:rsidR="0051481C" w:rsidRPr="005D68D4" w:rsidRDefault="0051481C" w:rsidP="002A180D">
            <w:pPr>
              <w:rPr>
                <w:rFonts w:ascii="Arial" w:hAnsi="Arial" w:cs="Arial"/>
                <w:b/>
                <w:bCs/>
                <w:sz w:val="18"/>
                <w:szCs w:val="18"/>
              </w:rPr>
            </w:pPr>
          </w:p>
        </w:tc>
        <w:tc>
          <w:tcPr>
            <w:tcW w:w="7229" w:type="dxa"/>
            <w:shd w:val="clear" w:color="auto" w:fill="auto"/>
          </w:tcPr>
          <w:p w14:paraId="367843EE" w14:textId="77777777" w:rsidR="0051481C" w:rsidRPr="005D68D4" w:rsidRDefault="0051481C" w:rsidP="002A180D">
            <w:pPr>
              <w:rPr>
                <w:rFonts w:ascii="Arial" w:hAnsi="Arial" w:cs="Arial"/>
                <w:sz w:val="18"/>
                <w:szCs w:val="18"/>
              </w:rPr>
            </w:pPr>
          </w:p>
        </w:tc>
      </w:tr>
      <w:tr w:rsidR="0051481C" w:rsidRPr="005D68D4" w14:paraId="1FA3DCA4" w14:textId="77777777" w:rsidTr="002A180D">
        <w:tc>
          <w:tcPr>
            <w:tcW w:w="2093" w:type="dxa"/>
            <w:shd w:val="pct20" w:color="auto" w:fill="auto"/>
          </w:tcPr>
          <w:p w14:paraId="392B8202"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Pre- conditions</w:t>
            </w:r>
          </w:p>
          <w:p w14:paraId="5527539A" w14:textId="77777777" w:rsidR="0051481C" w:rsidRPr="005D68D4" w:rsidRDefault="0051481C" w:rsidP="002A180D">
            <w:pPr>
              <w:rPr>
                <w:rFonts w:ascii="Arial" w:hAnsi="Arial" w:cs="Arial"/>
                <w:bCs/>
                <w:color w:val="FF0000"/>
                <w:sz w:val="18"/>
                <w:szCs w:val="18"/>
              </w:rPr>
            </w:pPr>
          </w:p>
        </w:tc>
        <w:tc>
          <w:tcPr>
            <w:tcW w:w="7229" w:type="dxa"/>
            <w:shd w:val="clear" w:color="auto" w:fill="auto"/>
          </w:tcPr>
          <w:p w14:paraId="60BF22B8" w14:textId="77777777" w:rsidR="0051481C" w:rsidRPr="00FF3E36" w:rsidRDefault="0051481C" w:rsidP="002A180D">
            <w:pPr>
              <w:rPr>
                <w:rFonts w:ascii="Arial" w:hAnsi="Arial" w:cs="Arial"/>
                <w:sz w:val="20"/>
                <w:szCs w:val="20"/>
              </w:rPr>
            </w:pPr>
          </w:p>
        </w:tc>
      </w:tr>
      <w:tr w:rsidR="0051481C" w:rsidRPr="005D68D4" w14:paraId="05762B81" w14:textId="77777777" w:rsidTr="002A180D">
        <w:tc>
          <w:tcPr>
            <w:tcW w:w="2093" w:type="dxa"/>
            <w:shd w:val="pct20" w:color="auto" w:fill="auto"/>
          </w:tcPr>
          <w:p w14:paraId="6C54335A"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Post –conditions</w:t>
            </w:r>
          </w:p>
          <w:p w14:paraId="7542F13D" w14:textId="77777777" w:rsidR="0051481C" w:rsidRPr="005D68D4" w:rsidRDefault="0051481C" w:rsidP="002A180D">
            <w:pPr>
              <w:rPr>
                <w:rFonts w:ascii="Arial" w:hAnsi="Arial" w:cs="Arial"/>
                <w:b/>
                <w:bCs/>
                <w:sz w:val="18"/>
                <w:szCs w:val="18"/>
              </w:rPr>
            </w:pPr>
          </w:p>
        </w:tc>
        <w:tc>
          <w:tcPr>
            <w:tcW w:w="7229" w:type="dxa"/>
            <w:shd w:val="clear" w:color="auto" w:fill="auto"/>
          </w:tcPr>
          <w:p w14:paraId="242DA095" w14:textId="77777777" w:rsidR="0051481C" w:rsidRPr="005D68D4" w:rsidRDefault="0051481C" w:rsidP="002A180D">
            <w:pPr>
              <w:rPr>
                <w:rFonts w:ascii="Arial" w:hAnsi="Arial" w:cs="Arial"/>
                <w:sz w:val="18"/>
                <w:szCs w:val="18"/>
              </w:rPr>
            </w:pPr>
          </w:p>
        </w:tc>
      </w:tr>
      <w:tr w:rsidR="0051481C" w:rsidRPr="005D68D4" w14:paraId="54AE642C" w14:textId="77777777" w:rsidTr="002A180D">
        <w:tc>
          <w:tcPr>
            <w:tcW w:w="2093" w:type="dxa"/>
            <w:shd w:val="pct20" w:color="auto" w:fill="auto"/>
          </w:tcPr>
          <w:p w14:paraId="216FB042"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Frequency</w:t>
            </w:r>
          </w:p>
        </w:tc>
        <w:tc>
          <w:tcPr>
            <w:tcW w:w="7229" w:type="dxa"/>
            <w:shd w:val="clear" w:color="auto" w:fill="auto"/>
          </w:tcPr>
          <w:p w14:paraId="54C996E3" w14:textId="77777777" w:rsidR="0051481C" w:rsidRPr="005D68D4" w:rsidRDefault="0051481C" w:rsidP="002A180D">
            <w:pPr>
              <w:rPr>
                <w:rFonts w:ascii="Arial" w:hAnsi="Arial" w:cs="Arial"/>
                <w:sz w:val="18"/>
                <w:szCs w:val="18"/>
              </w:rPr>
            </w:pPr>
          </w:p>
        </w:tc>
      </w:tr>
      <w:tr w:rsidR="00131B5C" w:rsidRPr="005D68D4" w14:paraId="4C48DE6A" w14:textId="77777777" w:rsidTr="002A180D">
        <w:tc>
          <w:tcPr>
            <w:tcW w:w="2093" w:type="dxa"/>
            <w:shd w:val="pct20" w:color="auto" w:fill="auto"/>
          </w:tcPr>
          <w:p w14:paraId="4145C06E" w14:textId="77777777" w:rsidR="00131B5C" w:rsidRPr="005D68D4" w:rsidRDefault="00131B5C" w:rsidP="002A180D">
            <w:pPr>
              <w:rPr>
                <w:rFonts w:ascii="Arial" w:hAnsi="Arial" w:cs="Arial"/>
                <w:b/>
                <w:bCs/>
                <w:sz w:val="18"/>
                <w:szCs w:val="18"/>
              </w:rPr>
            </w:pPr>
            <w:r>
              <w:rPr>
                <w:rFonts w:ascii="Arial" w:hAnsi="Arial" w:cs="Arial"/>
                <w:b/>
                <w:bCs/>
                <w:sz w:val="18"/>
                <w:szCs w:val="18"/>
              </w:rPr>
              <w:t>Priority</w:t>
            </w:r>
          </w:p>
        </w:tc>
        <w:tc>
          <w:tcPr>
            <w:tcW w:w="7229" w:type="dxa"/>
            <w:shd w:val="clear" w:color="auto" w:fill="auto"/>
          </w:tcPr>
          <w:p w14:paraId="2BF40AA3" w14:textId="77777777" w:rsidR="00131B5C" w:rsidRPr="005D68D4" w:rsidRDefault="00131B5C" w:rsidP="002A180D">
            <w:pPr>
              <w:rPr>
                <w:rFonts w:ascii="Arial" w:hAnsi="Arial" w:cs="Arial"/>
                <w:sz w:val="18"/>
                <w:szCs w:val="18"/>
              </w:rPr>
            </w:pPr>
            <w:r>
              <w:rPr>
                <w:rFonts w:ascii="Arial" w:hAnsi="Arial" w:cs="Arial"/>
                <w:sz w:val="18"/>
                <w:szCs w:val="18"/>
              </w:rPr>
              <w:t>Priority No 16</w:t>
            </w:r>
          </w:p>
        </w:tc>
      </w:tr>
      <w:tr w:rsidR="0051481C" w:rsidRPr="005D68D4" w14:paraId="54CCE240" w14:textId="77777777" w:rsidTr="002A180D">
        <w:tc>
          <w:tcPr>
            <w:tcW w:w="2093" w:type="dxa"/>
            <w:shd w:val="pct20" w:color="auto" w:fill="auto"/>
          </w:tcPr>
          <w:p w14:paraId="22896220"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Basic Course of Action</w:t>
            </w:r>
          </w:p>
          <w:p w14:paraId="0B862265" w14:textId="77777777" w:rsidR="0051481C" w:rsidRPr="005D68D4" w:rsidRDefault="0051481C" w:rsidP="002A180D">
            <w:pPr>
              <w:rPr>
                <w:rFonts w:ascii="Arial" w:hAnsi="Arial" w:cs="Arial"/>
                <w:b/>
                <w:bCs/>
                <w:sz w:val="18"/>
                <w:szCs w:val="18"/>
              </w:rPr>
            </w:pPr>
          </w:p>
          <w:p w14:paraId="33E23C15" w14:textId="77777777" w:rsidR="0051481C" w:rsidRPr="005D68D4" w:rsidRDefault="0051481C" w:rsidP="002A180D">
            <w:pPr>
              <w:rPr>
                <w:rFonts w:ascii="Arial" w:hAnsi="Arial" w:cs="Arial"/>
                <w:b/>
                <w:bCs/>
                <w:sz w:val="18"/>
                <w:szCs w:val="18"/>
              </w:rPr>
            </w:pPr>
          </w:p>
        </w:tc>
        <w:tc>
          <w:tcPr>
            <w:tcW w:w="7229" w:type="dxa"/>
            <w:shd w:val="clear" w:color="auto" w:fill="auto"/>
          </w:tcPr>
          <w:p w14:paraId="0927BEBC" w14:textId="77777777" w:rsidR="0051481C" w:rsidRPr="005D68D4" w:rsidRDefault="0051481C" w:rsidP="004E06BD">
            <w:pPr>
              <w:numPr>
                <w:ilvl w:val="0"/>
                <w:numId w:val="112"/>
              </w:numPr>
              <w:rPr>
                <w:rFonts w:ascii="Arial" w:hAnsi="Arial" w:cs="Arial"/>
                <w:sz w:val="18"/>
                <w:szCs w:val="18"/>
              </w:rPr>
            </w:pPr>
          </w:p>
        </w:tc>
      </w:tr>
      <w:tr w:rsidR="0051481C" w:rsidRPr="005D68D4" w14:paraId="7F97CCB4" w14:textId="77777777" w:rsidTr="002A180D">
        <w:tc>
          <w:tcPr>
            <w:tcW w:w="2093" w:type="dxa"/>
            <w:shd w:val="pct20" w:color="auto" w:fill="auto"/>
          </w:tcPr>
          <w:p w14:paraId="531094AE" w14:textId="77777777" w:rsidR="0051481C" w:rsidRPr="005D68D4" w:rsidRDefault="0051481C" w:rsidP="002A180D">
            <w:pPr>
              <w:rPr>
                <w:rFonts w:ascii="Arial" w:hAnsi="Arial" w:cs="Arial"/>
                <w:b/>
                <w:bCs/>
                <w:sz w:val="18"/>
                <w:szCs w:val="18"/>
              </w:rPr>
            </w:pPr>
            <w:r w:rsidRPr="005D68D4">
              <w:rPr>
                <w:rFonts w:ascii="Arial" w:hAnsi="Arial" w:cs="Arial"/>
                <w:b/>
                <w:bCs/>
                <w:sz w:val="18"/>
                <w:szCs w:val="18"/>
              </w:rPr>
              <w:t>Alternate scenario extensions</w:t>
            </w:r>
          </w:p>
          <w:p w14:paraId="3E24B279" w14:textId="77777777" w:rsidR="0051481C" w:rsidRPr="005D68D4" w:rsidRDefault="0051481C" w:rsidP="002A180D">
            <w:pPr>
              <w:rPr>
                <w:rFonts w:ascii="Arial" w:hAnsi="Arial" w:cs="Arial"/>
                <w:b/>
                <w:bCs/>
                <w:sz w:val="18"/>
                <w:szCs w:val="18"/>
              </w:rPr>
            </w:pPr>
          </w:p>
          <w:p w14:paraId="20DFAEF1" w14:textId="77777777" w:rsidR="0051481C" w:rsidRPr="005D68D4" w:rsidRDefault="0051481C" w:rsidP="002A180D">
            <w:pPr>
              <w:rPr>
                <w:rFonts w:ascii="Arial" w:hAnsi="Arial" w:cs="Arial"/>
                <w:b/>
                <w:bCs/>
                <w:sz w:val="18"/>
                <w:szCs w:val="18"/>
              </w:rPr>
            </w:pPr>
          </w:p>
        </w:tc>
        <w:tc>
          <w:tcPr>
            <w:tcW w:w="7229" w:type="dxa"/>
            <w:shd w:val="clear" w:color="auto" w:fill="auto"/>
          </w:tcPr>
          <w:p w14:paraId="40470501" w14:textId="77777777" w:rsidR="0051481C" w:rsidRPr="005D68D4" w:rsidRDefault="0051481C" w:rsidP="002A180D">
            <w:pPr>
              <w:rPr>
                <w:rFonts w:ascii="Arial" w:hAnsi="Arial" w:cs="Arial"/>
                <w:sz w:val="18"/>
                <w:szCs w:val="18"/>
              </w:rPr>
            </w:pPr>
          </w:p>
        </w:tc>
      </w:tr>
      <w:tr w:rsidR="00F66F38" w:rsidRPr="005D68D4" w14:paraId="1C94E523" w14:textId="77777777" w:rsidTr="002A180D">
        <w:tc>
          <w:tcPr>
            <w:tcW w:w="2093" w:type="dxa"/>
            <w:shd w:val="pct20" w:color="auto" w:fill="auto"/>
          </w:tcPr>
          <w:p w14:paraId="77CFFA05" w14:textId="7383BE90"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229" w:type="dxa"/>
            <w:shd w:val="clear" w:color="auto" w:fill="auto"/>
          </w:tcPr>
          <w:p w14:paraId="203296B2" w14:textId="53806FFC" w:rsidR="00F66F38" w:rsidRDefault="00F66F38" w:rsidP="00F66F38">
            <w:pPr>
              <w:rPr>
                <w:rFonts w:ascii="Arial" w:hAnsi="Arial" w:cs="Arial"/>
                <w:sz w:val="18"/>
                <w:szCs w:val="18"/>
              </w:rPr>
            </w:pPr>
            <w:r>
              <w:rPr>
                <w:rFonts w:ascii="Arial" w:hAnsi="Arial" w:cs="Arial"/>
                <w:sz w:val="18"/>
                <w:szCs w:val="18"/>
              </w:rPr>
              <w:t>Excel</w:t>
            </w:r>
          </w:p>
          <w:p w14:paraId="00B78C7A" w14:textId="77777777" w:rsidR="00F66F38" w:rsidRPr="005D68D4" w:rsidRDefault="00F66F38" w:rsidP="00F66F38">
            <w:pPr>
              <w:rPr>
                <w:rFonts w:ascii="Arial" w:hAnsi="Arial" w:cs="Arial"/>
                <w:sz w:val="18"/>
                <w:szCs w:val="18"/>
              </w:rPr>
            </w:pPr>
          </w:p>
        </w:tc>
      </w:tr>
      <w:tr w:rsidR="00F66F38" w:rsidRPr="005D68D4" w14:paraId="2BA4B967" w14:textId="77777777" w:rsidTr="002A180D">
        <w:tc>
          <w:tcPr>
            <w:tcW w:w="2093" w:type="dxa"/>
            <w:shd w:val="pct20" w:color="auto" w:fill="auto"/>
          </w:tcPr>
          <w:p w14:paraId="6799D2D3" w14:textId="4FCBF238"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229" w:type="dxa"/>
            <w:shd w:val="clear" w:color="auto" w:fill="auto"/>
          </w:tcPr>
          <w:p w14:paraId="5E183A17" w14:textId="35263A27" w:rsidR="00F66F38" w:rsidRDefault="00F66F38" w:rsidP="00F66F38">
            <w:pPr>
              <w:rPr>
                <w:rFonts w:ascii="Arial" w:hAnsi="Arial" w:cs="Arial"/>
                <w:sz w:val="18"/>
                <w:szCs w:val="18"/>
              </w:rPr>
            </w:pPr>
            <w:r>
              <w:rPr>
                <w:rFonts w:ascii="Arial" w:hAnsi="Arial" w:cs="Arial"/>
                <w:sz w:val="18"/>
                <w:szCs w:val="18"/>
              </w:rPr>
              <w:t>None</w:t>
            </w:r>
          </w:p>
          <w:p w14:paraId="1339CE1C" w14:textId="77777777" w:rsidR="00F66F38" w:rsidRPr="005D68D4" w:rsidRDefault="00F66F38" w:rsidP="00F66F38">
            <w:pPr>
              <w:rPr>
                <w:rFonts w:ascii="Arial" w:hAnsi="Arial" w:cs="Arial"/>
                <w:sz w:val="18"/>
                <w:szCs w:val="18"/>
              </w:rPr>
            </w:pPr>
          </w:p>
        </w:tc>
      </w:tr>
      <w:tr w:rsidR="00F66F38" w:rsidRPr="005D68D4" w14:paraId="4FCF3FAA" w14:textId="77777777" w:rsidTr="002A180D">
        <w:trPr>
          <w:trHeight w:val="683"/>
        </w:trPr>
        <w:tc>
          <w:tcPr>
            <w:tcW w:w="2093" w:type="dxa"/>
            <w:shd w:val="pct20" w:color="auto" w:fill="auto"/>
          </w:tcPr>
          <w:p w14:paraId="7D951152"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5AC66169" w14:textId="77777777" w:rsidR="00F66F38" w:rsidRPr="005D68D4" w:rsidRDefault="00F66F38" w:rsidP="00F66F38">
            <w:pPr>
              <w:rPr>
                <w:rFonts w:ascii="Arial" w:hAnsi="Arial" w:cs="Arial"/>
                <w:b/>
                <w:bCs/>
                <w:sz w:val="18"/>
                <w:szCs w:val="18"/>
              </w:rPr>
            </w:pPr>
          </w:p>
        </w:tc>
        <w:tc>
          <w:tcPr>
            <w:tcW w:w="7229" w:type="dxa"/>
            <w:shd w:val="clear" w:color="auto" w:fill="auto"/>
          </w:tcPr>
          <w:p w14:paraId="0793E545" w14:textId="77777777" w:rsidR="00F66F38" w:rsidRPr="003924C6" w:rsidRDefault="00F66F38" w:rsidP="00F66F38">
            <w:pPr>
              <w:rPr>
                <w:rFonts w:ascii="Arial" w:hAnsi="Arial" w:cs="Arial"/>
                <w:sz w:val="18"/>
                <w:szCs w:val="18"/>
              </w:rPr>
            </w:pPr>
          </w:p>
        </w:tc>
      </w:tr>
      <w:tr w:rsidR="00F66F38" w:rsidRPr="005D68D4" w14:paraId="022E1B95" w14:textId="77777777" w:rsidTr="002A180D">
        <w:tc>
          <w:tcPr>
            <w:tcW w:w="2093" w:type="dxa"/>
            <w:shd w:val="pct20" w:color="auto" w:fill="auto"/>
          </w:tcPr>
          <w:p w14:paraId="5CCA2E0E"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5355ABFF" w14:textId="77777777" w:rsidR="00F66F38" w:rsidRPr="005D68D4" w:rsidRDefault="00F66F38" w:rsidP="00F66F38">
            <w:pPr>
              <w:rPr>
                <w:rFonts w:ascii="Arial" w:hAnsi="Arial" w:cs="Arial"/>
                <w:b/>
                <w:bCs/>
                <w:sz w:val="18"/>
                <w:szCs w:val="18"/>
              </w:rPr>
            </w:pPr>
          </w:p>
        </w:tc>
        <w:tc>
          <w:tcPr>
            <w:tcW w:w="7229" w:type="dxa"/>
            <w:shd w:val="clear" w:color="auto" w:fill="auto"/>
          </w:tcPr>
          <w:p w14:paraId="18B43878" w14:textId="77777777" w:rsidR="00F66F38" w:rsidRDefault="00F66F38" w:rsidP="00F66F38">
            <w:pPr>
              <w:rPr>
                <w:rFonts w:ascii="Arial" w:hAnsi="Arial" w:cs="Arial"/>
                <w:b/>
                <w:i/>
                <w:color w:val="FF0000"/>
                <w:sz w:val="18"/>
                <w:szCs w:val="18"/>
              </w:rPr>
            </w:pPr>
            <w:r w:rsidRPr="00B309B0">
              <w:rPr>
                <w:rFonts w:ascii="Arial" w:hAnsi="Arial" w:cs="Arial"/>
                <w:b/>
                <w:i/>
                <w:color w:val="FF0000"/>
                <w:sz w:val="18"/>
                <w:szCs w:val="18"/>
              </w:rPr>
              <w:t>Reviewing Nicks document:</w:t>
            </w:r>
            <w:r w:rsidRPr="00B309B0">
              <w:rPr>
                <w:rFonts w:ascii="Arial" w:hAnsi="Arial" w:cs="Arial"/>
                <w:b/>
                <w:i/>
                <w:color w:val="FF0000"/>
                <w:sz w:val="18"/>
                <w:szCs w:val="18"/>
              </w:rPr>
              <w:br/>
              <w:t xml:space="preserve">There are details in this about the missing/incorrect data and then there's another section about conditional data.  Having a quick look I'm not sure one report could cover the conditional data and not sure what is being done about this today.  Is it multiple reports?  </w:t>
            </w:r>
            <w:r w:rsidRPr="00B309B0">
              <w:rPr>
                <w:rFonts w:ascii="Arial" w:hAnsi="Arial" w:cs="Arial"/>
                <w:b/>
                <w:i/>
                <w:color w:val="FF0000"/>
                <w:sz w:val="18"/>
                <w:szCs w:val="18"/>
              </w:rPr>
              <w:br/>
              <w:t>What is the actual requirement for this, I don't think it's that clear and not sure it's something we can deliver in this phase?</w:t>
            </w:r>
            <w:r>
              <w:rPr>
                <w:rFonts w:ascii="Arial" w:hAnsi="Arial" w:cs="Arial"/>
                <w:b/>
                <w:i/>
                <w:color w:val="FF0000"/>
                <w:sz w:val="18"/>
                <w:szCs w:val="18"/>
              </w:rPr>
              <w:t xml:space="preserve"> </w:t>
            </w:r>
            <w:r w:rsidRPr="006F36F2">
              <w:rPr>
                <w:rFonts w:ascii="Arial" w:hAnsi="Arial" w:cs="Arial"/>
                <w:b/>
                <w:i/>
                <w:color w:val="000000" w:themeColor="text1"/>
                <w:sz w:val="18"/>
                <w:szCs w:val="18"/>
              </w:rPr>
              <w:t>Req Challenge ID 56</w:t>
            </w:r>
          </w:p>
          <w:p w14:paraId="54E71D79" w14:textId="77777777" w:rsidR="00F66F38" w:rsidRDefault="00F66F38" w:rsidP="00F66F38">
            <w:pPr>
              <w:rPr>
                <w:rFonts w:ascii="Arial" w:hAnsi="Arial" w:cs="Arial"/>
                <w:b/>
                <w:i/>
                <w:color w:val="FF0000"/>
                <w:sz w:val="18"/>
                <w:szCs w:val="18"/>
              </w:rPr>
            </w:pPr>
          </w:p>
          <w:p w14:paraId="4162888B" w14:textId="77777777" w:rsidR="00F66F38" w:rsidRDefault="00F66F38" w:rsidP="00F66F38">
            <w:pPr>
              <w:rPr>
                <w:rFonts w:ascii="Arial" w:hAnsi="Arial" w:cs="Arial"/>
                <w:b/>
                <w:i/>
                <w:color w:val="FF0000"/>
                <w:sz w:val="18"/>
                <w:szCs w:val="18"/>
              </w:rPr>
            </w:pPr>
            <w:r>
              <w:rPr>
                <w:rFonts w:ascii="Arial" w:hAnsi="Arial" w:cs="Arial"/>
                <w:b/>
                <w:i/>
                <w:color w:val="FF0000"/>
                <w:sz w:val="18"/>
                <w:szCs w:val="18"/>
              </w:rPr>
              <w:t>28/10 – Missing Data Report refers to the current event driven report known as the TPR which actually consists of 3 separate reports. Could we ‘link out’ to these current reports rather than design new versions – Dan/Mark?</w:t>
            </w:r>
          </w:p>
          <w:p w14:paraId="7C1D1150" w14:textId="77777777" w:rsidR="00F66F38" w:rsidRPr="005D68D4" w:rsidRDefault="00F66F38" w:rsidP="00F66F38">
            <w:pPr>
              <w:rPr>
                <w:rFonts w:ascii="Arial" w:hAnsi="Arial" w:cs="Arial"/>
                <w:sz w:val="18"/>
                <w:szCs w:val="18"/>
              </w:rPr>
            </w:pPr>
          </w:p>
        </w:tc>
      </w:tr>
      <w:tr w:rsidR="00F66F38" w:rsidRPr="005D68D4" w14:paraId="39201064" w14:textId="77777777" w:rsidTr="002A180D">
        <w:tc>
          <w:tcPr>
            <w:tcW w:w="2093" w:type="dxa"/>
            <w:shd w:val="pct20" w:color="auto" w:fill="auto"/>
          </w:tcPr>
          <w:p w14:paraId="3DE4DDCC"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101DBD92" w14:textId="77777777" w:rsidR="00F66F38" w:rsidRPr="005D68D4" w:rsidRDefault="00F66F38" w:rsidP="00F66F38">
            <w:pPr>
              <w:rPr>
                <w:rFonts w:ascii="Arial" w:hAnsi="Arial" w:cs="Arial"/>
                <w:b/>
                <w:bCs/>
                <w:color w:val="FF0000"/>
                <w:sz w:val="18"/>
                <w:szCs w:val="18"/>
              </w:rPr>
            </w:pPr>
          </w:p>
        </w:tc>
        <w:tc>
          <w:tcPr>
            <w:tcW w:w="7229" w:type="dxa"/>
            <w:shd w:val="clear" w:color="auto" w:fill="auto"/>
          </w:tcPr>
          <w:p w14:paraId="5FFE4814" w14:textId="77777777" w:rsidR="00F66F38" w:rsidRPr="005D68D4" w:rsidRDefault="00F66F38" w:rsidP="00F66F38">
            <w:pPr>
              <w:rPr>
                <w:rFonts w:ascii="Arial" w:hAnsi="Arial" w:cs="Arial"/>
                <w:sz w:val="18"/>
                <w:szCs w:val="18"/>
              </w:rPr>
            </w:pPr>
          </w:p>
        </w:tc>
      </w:tr>
      <w:tr w:rsidR="00F66F38" w:rsidRPr="005D68D4" w14:paraId="42BB427E" w14:textId="77777777" w:rsidTr="002A180D">
        <w:tc>
          <w:tcPr>
            <w:tcW w:w="2093" w:type="dxa"/>
            <w:shd w:val="pct20" w:color="auto" w:fill="auto"/>
          </w:tcPr>
          <w:p w14:paraId="1E21A01A"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229" w:type="dxa"/>
            <w:shd w:val="clear" w:color="auto" w:fill="auto"/>
          </w:tcPr>
          <w:p w14:paraId="0B07BBC6" w14:textId="77777777" w:rsidR="00F66F38" w:rsidRPr="005D68D4" w:rsidRDefault="00F66F38" w:rsidP="00F66F38">
            <w:pPr>
              <w:rPr>
                <w:rFonts w:ascii="Arial" w:hAnsi="Arial" w:cs="Arial"/>
                <w:sz w:val="18"/>
                <w:szCs w:val="18"/>
              </w:rPr>
            </w:pPr>
          </w:p>
        </w:tc>
      </w:tr>
      <w:tr w:rsidR="00F66F38" w:rsidRPr="005D68D4" w14:paraId="6C693364" w14:textId="77777777" w:rsidTr="002A180D">
        <w:tc>
          <w:tcPr>
            <w:tcW w:w="2093" w:type="dxa"/>
            <w:shd w:val="pct20" w:color="auto" w:fill="auto"/>
          </w:tcPr>
          <w:p w14:paraId="24F2B20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229" w:type="dxa"/>
            <w:shd w:val="clear" w:color="auto" w:fill="auto"/>
          </w:tcPr>
          <w:p w14:paraId="0DA41FEB" w14:textId="77777777" w:rsidR="00F66F38" w:rsidRPr="005D68D4" w:rsidRDefault="00F66F38" w:rsidP="00F66F38">
            <w:pPr>
              <w:rPr>
                <w:rFonts w:ascii="Arial" w:hAnsi="Arial" w:cs="Arial"/>
                <w:sz w:val="18"/>
                <w:szCs w:val="18"/>
              </w:rPr>
            </w:pPr>
            <w:r>
              <w:rPr>
                <w:rFonts w:ascii="Arial" w:hAnsi="Arial" w:cs="Arial"/>
                <w:sz w:val="18"/>
                <w:szCs w:val="18"/>
              </w:rPr>
              <w:t>PM0044 – Missing Data Report</w:t>
            </w:r>
          </w:p>
        </w:tc>
      </w:tr>
      <w:tr w:rsidR="00F66F38" w:rsidRPr="005D68D4" w14:paraId="09F6D7D9" w14:textId="77777777" w:rsidTr="002A180D">
        <w:tc>
          <w:tcPr>
            <w:tcW w:w="2093" w:type="dxa"/>
            <w:shd w:val="pct20" w:color="auto" w:fill="auto"/>
          </w:tcPr>
          <w:p w14:paraId="1AE565F0"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229" w:type="dxa"/>
            <w:shd w:val="clear" w:color="auto" w:fill="auto"/>
          </w:tcPr>
          <w:p w14:paraId="6D845D29" w14:textId="77777777" w:rsidR="00F66F38" w:rsidRPr="005D68D4" w:rsidRDefault="00F66F38" w:rsidP="00F66F38">
            <w:pPr>
              <w:rPr>
                <w:rFonts w:ascii="Arial" w:hAnsi="Arial" w:cs="Arial"/>
                <w:sz w:val="18"/>
                <w:szCs w:val="18"/>
              </w:rPr>
            </w:pPr>
            <w:r w:rsidRPr="005D68D4">
              <w:rPr>
                <w:rFonts w:ascii="Arial" w:hAnsi="Arial" w:cs="Arial"/>
                <w:sz w:val="18"/>
                <w:szCs w:val="18"/>
              </w:rPr>
              <w:t>Sue Allwood</w:t>
            </w:r>
          </w:p>
        </w:tc>
      </w:tr>
    </w:tbl>
    <w:p w14:paraId="5DC34D50" w14:textId="77777777" w:rsidR="0051481C" w:rsidRDefault="0051481C" w:rsidP="0051481C">
      <w:pPr>
        <w:tabs>
          <w:tab w:val="num" w:pos="993"/>
        </w:tabs>
      </w:pPr>
    </w:p>
    <w:p w14:paraId="2879D9B8" w14:textId="77777777" w:rsidR="009240EF" w:rsidRDefault="009240EF" w:rsidP="0051481C">
      <w:pPr>
        <w:tabs>
          <w:tab w:val="num" w:pos="993"/>
        </w:tabs>
      </w:pPr>
    </w:p>
    <w:p w14:paraId="65A231A5" w14:textId="77777777" w:rsidR="009240EF" w:rsidRDefault="009240EF" w:rsidP="009240EF">
      <w:pPr>
        <w:pStyle w:val="Heading3"/>
        <w:ind w:left="0" w:firstLine="0"/>
      </w:pPr>
      <w:r>
        <w:br w:type="page"/>
      </w:r>
      <w:bookmarkStart w:id="1211" w:name="_Toc422842085"/>
      <w:r>
        <w:t>PMUC0</w:t>
      </w:r>
      <w:r w:rsidR="00F718FA">
        <w:t>55</w:t>
      </w:r>
      <w:r>
        <w:t xml:space="preserve"> – Standard Reports – </w:t>
      </w:r>
      <w:r w:rsidR="00226085">
        <w:t>TargetPlan</w:t>
      </w:r>
      <w:bookmarkEnd w:id="1211"/>
    </w:p>
    <w:p w14:paraId="1A5783ED" w14:textId="77777777" w:rsidR="009240EF" w:rsidRDefault="009240EF" w:rsidP="009240EF"/>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996"/>
        <w:gridCol w:w="7326"/>
      </w:tblGrid>
      <w:tr w:rsidR="00CC577E" w:rsidRPr="005D68D4" w14:paraId="1E9C0149" w14:textId="77777777" w:rsidTr="0039516C">
        <w:tc>
          <w:tcPr>
            <w:tcW w:w="9322" w:type="dxa"/>
            <w:gridSpan w:val="2"/>
            <w:shd w:val="pct20" w:color="auto" w:fill="auto"/>
          </w:tcPr>
          <w:p w14:paraId="2A6CCDAD" w14:textId="77777777" w:rsidR="00CC577E" w:rsidRPr="005D68D4" w:rsidRDefault="00CC577E" w:rsidP="0039516C">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PMUC055</w:t>
            </w:r>
          </w:p>
          <w:p w14:paraId="2B1B30A1" w14:textId="77777777" w:rsidR="00CC577E" w:rsidRPr="005D68D4" w:rsidRDefault="00CC577E" w:rsidP="0039516C">
            <w:pPr>
              <w:rPr>
                <w:rFonts w:ascii="Arial" w:hAnsi="Arial" w:cs="Arial"/>
                <w:b/>
                <w:bCs/>
                <w:sz w:val="18"/>
                <w:szCs w:val="18"/>
              </w:rPr>
            </w:pPr>
          </w:p>
          <w:p w14:paraId="4D254E9A"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226085">
              <w:rPr>
                <w:rFonts w:ascii="Arial" w:hAnsi="Arial" w:cs="Arial"/>
                <w:b/>
                <w:bCs/>
                <w:sz w:val="18"/>
                <w:szCs w:val="18"/>
              </w:rPr>
              <w:t>TargetPlan Report</w:t>
            </w:r>
          </w:p>
          <w:p w14:paraId="2B455A0A" w14:textId="77777777" w:rsidR="00CC577E" w:rsidRPr="005D68D4" w:rsidRDefault="00CC577E" w:rsidP="0039516C">
            <w:pPr>
              <w:rPr>
                <w:rFonts w:ascii="Arial" w:hAnsi="Arial" w:cs="Arial"/>
                <w:b/>
                <w:sz w:val="18"/>
                <w:szCs w:val="18"/>
              </w:rPr>
            </w:pPr>
          </w:p>
        </w:tc>
      </w:tr>
      <w:tr w:rsidR="00CC577E" w:rsidRPr="005D68D4" w14:paraId="6484F14C" w14:textId="77777777" w:rsidTr="00F66F38">
        <w:tc>
          <w:tcPr>
            <w:tcW w:w="1996" w:type="dxa"/>
            <w:shd w:val="pct20" w:color="auto" w:fill="auto"/>
          </w:tcPr>
          <w:p w14:paraId="61EA0437"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Summary</w:t>
            </w:r>
          </w:p>
          <w:p w14:paraId="69B0A2BF" w14:textId="77777777" w:rsidR="00CC577E" w:rsidRPr="005D68D4" w:rsidRDefault="00CC577E" w:rsidP="0039516C">
            <w:pPr>
              <w:rPr>
                <w:rFonts w:ascii="Arial" w:hAnsi="Arial" w:cs="Arial"/>
                <w:b/>
                <w:bCs/>
                <w:sz w:val="18"/>
                <w:szCs w:val="18"/>
              </w:rPr>
            </w:pPr>
          </w:p>
        </w:tc>
        <w:tc>
          <w:tcPr>
            <w:tcW w:w="7326" w:type="dxa"/>
            <w:shd w:val="clear" w:color="auto" w:fill="auto"/>
          </w:tcPr>
          <w:p w14:paraId="38606163" w14:textId="77777777" w:rsidR="00CC577E" w:rsidRPr="009E3CE8" w:rsidRDefault="00CC577E" w:rsidP="0039516C">
            <w:pPr>
              <w:rPr>
                <w:rFonts w:ascii="Arial" w:hAnsi="Arial" w:cs="Arial"/>
                <w:sz w:val="18"/>
                <w:szCs w:val="18"/>
              </w:rPr>
            </w:pPr>
            <w:r>
              <w:rPr>
                <w:rFonts w:ascii="Arial" w:hAnsi="Arial" w:cs="Arial"/>
                <w:sz w:val="18"/>
                <w:szCs w:val="18"/>
              </w:rPr>
              <w:t xml:space="preserve">Items required to produce and view a </w:t>
            </w:r>
            <w:r w:rsidR="00226085">
              <w:rPr>
                <w:rFonts w:ascii="Arial" w:hAnsi="Arial" w:cs="Arial"/>
                <w:sz w:val="18"/>
                <w:szCs w:val="18"/>
              </w:rPr>
              <w:t>TargetPlan Report</w:t>
            </w:r>
            <w:r>
              <w:rPr>
                <w:rFonts w:ascii="Arial" w:hAnsi="Arial" w:cs="Arial"/>
                <w:sz w:val="18"/>
                <w:szCs w:val="18"/>
              </w:rPr>
              <w:t xml:space="preserve"> Standard Report</w:t>
            </w:r>
          </w:p>
        </w:tc>
      </w:tr>
      <w:tr w:rsidR="00CC577E" w:rsidRPr="005D68D4" w14:paraId="0A92FF05" w14:textId="77777777" w:rsidTr="00F66F38">
        <w:tc>
          <w:tcPr>
            <w:tcW w:w="1996" w:type="dxa"/>
            <w:shd w:val="pct20" w:color="auto" w:fill="auto"/>
          </w:tcPr>
          <w:p w14:paraId="5B29E4BF"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Actor</w:t>
            </w:r>
          </w:p>
          <w:p w14:paraId="7139620E" w14:textId="77777777" w:rsidR="00CC577E" w:rsidRPr="005D68D4" w:rsidRDefault="00CC577E" w:rsidP="0039516C">
            <w:pPr>
              <w:rPr>
                <w:rFonts w:ascii="Arial" w:hAnsi="Arial" w:cs="Arial"/>
                <w:bCs/>
                <w:color w:val="FF0000"/>
                <w:sz w:val="18"/>
                <w:szCs w:val="18"/>
              </w:rPr>
            </w:pPr>
          </w:p>
        </w:tc>
        <w:tc>
          <w:tcPr>
            <w:tcW w:w="7326" w:type="dxa"/>
            <w:shd w:val="clear" w:color="auto" w:fill="auto"/>
          </w:tcPr>
          <w:p w14:paraId="417397CA" w14:textId="2C984FCC" w:rsidR="00CC577E" w:rsidRPr="005D68D4" w:rsidRDefault="00DB2F0C" w:rsidP="0039516C">
            <w:pPr>
              <w:rPr>
                <w:rFonts w:ascii="Arial" w:hAnsi="Arial" w:cs="Arial"/>
                <w:sz w:val="18"/>
                <w:szCs w:val="18"/>
              </w:rPr>
            </w:pPr>
            <w:r>
              <w:rPr>
                <w:rFonts w:ascii="Arial" w:hAnsi="Arial" w:cs="Arial"/>
                <w:sz w:val="18"/>
                <w:szCs w:val="18"/>
              </w:rPr>
              <w:t>PlanManager</w:t>
            </w:r>
            <w:r w:rsidR="00CC577E" w:rsidRPr="007702FC">
              <w:rPr>
                <w:rFonts w:ascii="Arial" w:hAnsi="Arial" w:cs="Arial"/>
                <w:sz w:val="18"/>
                <w:szCs w:val="18"/>
              </w:rPr>
              <w:t xml:space="preserve"> User</w:t>
            </w:r>
          </w:p>
        </w:tc>
      </w:tr>
      <w:tr w:rsidR="00CC577E" w:rsidRPr="005D68D4" w14:paraId="48D55DD9" w14:textId="77777777" w:rsidTr="00F66F38">
        <w:tc>
          <w:tcPr>
            <w:tcW w:w="1996" w:type="dxa"/>
            <w:shd w:val="pct20" w:color="auto" w:fill="auto"/>
          </w:tcPr>
          <w:p w14:paraId="444E261A"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Trigger</w:t>
            </w:r>
          </w:p>
          <w:p w14:paraId="051891A2" w14:textId="77777777" w:rsidR="00CC577E" w:rsidRPr="005D68D4" w:rsidRDefault="00CC577E" w:rsidP="0039516C">
            <w:pPr>
              <w:rPr>
                <w:rFonts w:ascii="Arial" w:hAnsi="Arial" w:cs="Arial"/>
                <w:b/>
                <w:bCs/>
                <w:sz w:val="18"/>
                <w:szCs w:val="18"/>
              </w:rPr>
            </w:pPr>
          </w:p>
        </w:tc>
        <w:tc>
          <w:tcPr>
            <w:tcW w:w="7326" w:type="dxa"/>
            <w:shd w:val="clear" w:color="auto" w:fill="auto"/>
          </w:tcPr>
          <w:p w14:paraId="1A97B3B1" w14:textId="77777777" w:rsidR="00CC577E" w:rsidRPr="005D68D4" w:rsidRDefault="00CC577E" w:rsidP="0039516C">
            <w:pPr>
              <w:rPr>
                <w:rFonts w:ascii="Arial" w:hAnsi="Arial" w:cs="Arial"/>
                <w:sz w:val="18"/>
                <w:szCs w:val="18"/>
              </w:rPr>
            </w:pPr>
            <w:r>
              <w:rPr>
                <w:rFonts w:ascii="Arial" w:hAnsi="Arial" w:cs="Arial"/>
                <w:sz w:val="18"/>
                <w:szCs w:val="18"/>
              </w:rPr>
              <w:t>User selecting the “</w:t>
            </w:r>
            <w:r w:rsidR="00226085">
              <w:rPr>
                <w:rFonts w:ascii="Arial" w:hAnsi="Arial" w:cs="Arial"/>
                <w:sz w:val="18"/>
                <w:szCs w:val="18"/>
              </w:rPr>
              <w:t>TargetPlan Report</w:t>
            </w:r>
            <w:r>
              <w:rPr>
                <w:rFonts w:ascii="Arial" w:hAnsi="Arial" w:cs="Arial"/>
                <w:sz w:val="18"/>
                <w:szCs w:val="18"/>
              </w:rPr>
              <w:t>” from the Select a Report pull down list</w:t>
            </w:r>
          </w:p>
        </w:tc>
      </w:tr>
      <w:tr w:rsidR="00CC577E" w:rsidRPr="005D68D4" w14:paraId="13A4AD56" w14:textId="77777777" w:rsidTr="00F66F38">
        <w:tc>
          <w:tcPr>
            <w:tcW w:w="1996" w:type="dxa"/>
            <w:shd w:val="pct20" w:color="auto" w:fill="auto"/>
          </w:tcPr>
          <w:p w14:paraId="3C7E31C9"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Pre- conditions</w:t>
            </w:r>
          </w:p>
          <w:p w14:paraId="5048D1B2" w14:textId="77777777" w:rsidR="00CC577E" w:rsidRPr="005D68D4" w:rsidRDefault="00CC577E" w:rsidP="0039516C">
            <w:pPr>
              <w:rPr>
                <w:rFonts w:ascii="Arial" w:hAnsi="Arial" w:cs="Arial"/>
                <w:bCs/>
                <w:color w:val="FF0000"/>
                <w:sz w:val="18"/>
                <w:szCs w:val="18"/>
              </w:rPr>
            </w:pPr>
          </w:p>
        </w:tc>
        <w:tc>
          <w:tcPr>
            <w:tcW w:w="7326" w:type="dxa"/>
            <w:shd w:val="clear" w:color="auto" w:fill="auto"/>
          </w:tcPr>
          <w:p w14:paraId="14A1862A" w14:textId="77777777" w:rsidR="00CC577E" w:rsidRPr="00FF3E36" w:rsidRDefault="00CC577E" w:rsidP="0039516C">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CC577E" w:rsidRPr="005D68D4" w14:paraId="35CBB323" w14:textId="77777777" w:rsidTr="00F66F38">
        <w:tc>
          <w:tcPr>
            <w:tcW w:w="1996" w:type="dxa"/>
            <w:shd w:val="pct20" w:color="auto" w:fill="auto"/>
          </w:tcPr>
          <w:p w14:paraId="2F9A78EF"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Post –conditions</w:t>
            </w:r>
          </w:p>
          <w:p w14:paraId="541E479C" w14:textId="77777777" w:rsidR="00CC577E" w:rsidRPr="005D68D4" w:rsidRDefault="00CC577E" w:rsidP="0039516C">
            <w:pPr>
              <w:rPr>
                <w:rFonts w:ascii="Arial" w:hAnsi="Arial" w:cs="Arial"/>
                <w:b/>
                <w:bCs/>
                <w:sz w:val="18"/>
                <w:szCs w:val="18"/>
              </w:rPr>
            </w:pPr>
          </w:p>
        </w:tc>
        <w:tc>
          <w:tcPr>
            <w:tcW w:w="7326" w:type="dxa"/>
            <w:shd w:val="clear" w:color="auto" w:fill="auto"/>
          </w:tcPr>
          <w:p w14:paraId="28ADFCE5" w14:textId="77777777" w:rsidR="00CC577E" w:rsidRPr="005D68D4" w:rsidRDefault="00CC577E" w:rsidP="0039516C">
            <w:pPr>
              <w:rPr>
                <w:rFonts w:ascii="Arial" w:hAnsi="Arial" w:cs="Arial"/>
                <w:sz w:val="18"/>
                <w:szCs w:val="18"/>
              </w:rPr>
            </w:pPr>
            <w:r>
              <w:rPr>
                <w:rFonts w:ascii="Arial" w:hAnsi="Arial" w:cs="Arial"/>
                <w:sz w:val="18"/>
                <w:szCs w:val="18"/>
              </w:rPr>
              <w:t>The “</w:t>
            </w:r>
            <w:r w:rsidR="00226085">
              <w:rPr>
                <w:rFonts w:ascii="Arial" w:hAnsi="Arial" w:cs="Arial"/>
                <w:sz w:val="18"/>
                <w:szCs w:val="18"/>
              </w:rPr>
              <w:t>TargetPlan Report</w:t>
            </w:r>
            <w:r>
              <w:rPr>
                <w:rFonts w:ascii="Arial" w:hAnsi="Arial" w:cs="Arial"/>
                <w:sz w:val="18"/>
                <w:szCs w:val="18"/>
              </w:rPr>
              <w:t>” standard report is produced</w:t>
            </w:r>
          </w:p>
        </w:tc>
      </w:tr>
      <w:tr w:rsidR="00CC577E" w:rsidRPr="005D68D4" w14:paraId="1A3DC437" w14:textId="77777777" w:rsidTr="00F66F38">
        <w:tc>
          <w:tcPr>
            <w:tcW w:w="1996" w:type="dxa"/>
            <w:shd w:val="pct20" w:color="auto" w:fill="auto"/>
          </w:tcPr>
          <w:p w14:paraId="62A4064D"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Frequency</w:t>
            </w:r>
          </w:p>
        </w:tc>
        <w:tc>
          <w:tcPr>
            <w:tcW w:w="7326" w:type="dxa"/>
            <w:shd w:val="clear" w:color="auto" w:fill="auto"/>
          </w:tcPr>
          <w:p w14:paraId="4992A7D7" w14:textId="77777777" w:rsidR="00CC577E" w:rsidRPr="005D68D4" w:rsidRDefault="00CC577E" w:rsidP="0039516C">
            <w:pPr>
              <w:rPr>
                <w:rFonts w:ascii="Arial" w:hAnsi="Arial" w:cs="Arial"/>
                <w:sz w:val="18"/>
                <w:szCs w:val="18"/>
              </w:rPr>
            </w:pPr>
            <w:r>
              <w:rPr>
                <w:rFonts w:ascii="Arial" w:hAnsi="Arial" w:cs="Arial"/>
                <w:sz w:val="18"/>
                <w:szCs w:val="18"/>
              </w:rPr>
              <w:t>Adhoc</w:t>
            </w:r>
          </w:p>
        </w:tc>
      </w:tr>
      <w:tr w:rsidR="00226085" w:rsidRPr="005D68D4" w14:paraId="685F5FFE" w14:textId="77777777" w:rsidTr="00F66F38">
        <w:tc>
          <w:tcPr>
            <w:tcW w:w="1996" w:type="dxa"/>
            <w:shd w:val="pct20" w:color="auto" w:fill="auto"/>
          </w:tcPr>
          <w:p w14:paraId="4E9D350A" w14:textId="77777777" w:rsidR="00226085" w:rsidRPr="005D68D4" w:rsidRDefault="00226085" w:rsidP="0039516C">
            <w:pPr>
              <w:rPr>
                <w:rFonts w:ascii="Arial" w:hAnsi="Arial" w:cs="Arial"/>
                <w:b/>
                <w:bCs/>
                <w:sz w:val="18"/>
                <w:szCs w:val="18"/>
              </w:rPr>
            </w:pPr>
            <w:r>
              <w:rPr>
                <w:rFonts w:ascii="Arial" w:hAnsi="Arial" w:cs="Arial"/>
                <w:b/>
                <w:bCs/>
                <w:sz w:val="18"/>
                <w:szCs w:val="18"/>
              </w:rPr>
              <w:t>Priority</w:t>
            </w:r>
          </w:p>
        </w:tc>
        <w:tc>
          <w:tcPr>
            <w:tcW w:w="7326" w:type="dxa"/>
            <w:shd w:val="clear" w:color="auto" w:fill="auto"/>
          </w:tcPr>
          <w:p w14:paraId="0008B048" w14:textId="77777777" w:rsidR="00226085" w:rsidRDefault="00226085" w:rsidP="0039516C">
            <w:pPr>
              <w:rPr>
                <w:rFonts w:ascii="Arial" w:hAnsi="Arial" w:cs="Arial"/>
                <w:sz w:val="18"/>
                <w:szCs w:val="18"/>
              </w:rPr>
            </w:pPr>
            <w:r>
              <w:rPr>
                <w:rFonts w:ascii="Arial" w:hAnsi="Arial" w:cs="Arial"/>
                <w:sz w:val="18"/>
                <w:szCs w:val="18"/>
              </w:rPr>
              <w:t>Priority No 14</w:t>
            </w:r>
          </w:p>
        </w:tc>
      </w:tr>
      <w:tr w:rsidR="00CC577E" w:rsidRPr="005D68D4" w14:paraId="02A2EC3A" w14:textId="77777777" w:rsidTr="00F66F38">
        <w:tc>
          <w:tcPr>
            <w:tcW w:w="1996" w:type="dxa"/>
            <w:shd w:val="pct20" w:color="auto" w:fill="auto"/>
          </w:tcPr>
          <w:p w14:paraId="2DF28910"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Basic Course of Action</w:t>
            </w:r>
          </w:p>
          <w:p w14:paraId="4C81009B" w14:textId="77777777" w:rsidR="00CC577E" w:rsidRPr="005D68D4" w:rsidRDefault="00CC577E" w:rsidP="0039516C">
            <w:pPr>
              <w:rPr>
                <w:rFonts w:ascii="Arial" w:hAnsi="Arial" w:cs="Arial"/>
                <w:b/>
                <w:bCs/>
                <w:sz w:val="18"/>
                <w:szCs w:val="18"/>
              </w:rPr>
            </w:pPr>
          </w:p>
          <w:p w14:paraId="0C011354" w14:textId="77777777" w:rsidR="00CC577E" w:rsidRPr="005D68D4" w:rsidRDefault="00CC577E" w:rsidP="0039516C">
            <w:pPr>
              <w:rPr>
                <w:rFonts w:ascii="Arial" w:hAnsi="Arial" w:cs="Arial"/>
                <w:b/>
                <w:bCs/>
                <w:sz w:val="18"/>
                <w:szCs w:val="18"/>
              </w:rPr>
            </w:pPr>
          </w:p>
        </w:tc>
        <w:tc>
          <w:tcPr>
            <w:tcW w:w="7326" w:type="dxa"/>
            <w:shd w:val="clear" w:color="auto" w:fill="auto"/>
          </w:tcPr>
          <w:p w14:paraId="204F28E7" w14:textId="77777777" w:rsidR="00CC577E" w:rsidRPr="00DB4E5F" w:rsidRDefault="00CC577E" w:rsidP="004E06BD">
            <w:pPr>
              <w:numPr>
                <w:ilvl w:val="0"/>
                <w:numId w:val="141"/>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17E0DFEA" w14:textId="77777777" w:rsidR="00CC577E" w:rsidRPr="00DB4E5F" w:rsidRDefault="00CC577E" w:rsidP="004E06BD">
            <w:pPr>
              <w:numPr>
                <w:ilvl w:val="0"/>
                <w:numId w:val="141"/>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28FADE1D" w14:textId="77777777" w:rsidR="00CC577E" w:rsidRPr="00DB4E5F" w:rsidRDefault="00CC577E" w:rsidP="004E06BD">
            <w:pPr>
              <w:numPr>
                <w:ilvl w:val="0"/>
                <w:numId w:val="141"/>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3B27CAAA" w14:textId="77777777" w:rsidR="00CC577E" w:rsidRPr="00DB4E5F" w:rsidRDefault="00CC577E" w:rsidP="004E06BD">
            <w:pPr>
              <w:numPr>
                <w:ilvl w:val="0"/>
                <w:numId w:val="141"/>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0096A438" w14:textId="77777777" w:rsidR="00CC577E" w:rsidRPr="00DB4E5F" w:rsidRDefault="00CC577E" w:rsidP="004E06BD">
            <w:pPr>
              <w:numPr>
                <w:ilvl w:val="0"/>
                <w:numId w:val="141"/>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226085">
              <w:rPr>
                <w:rFonts w:ascii="Arial" w:hAnsi="Arial" w:cs="Arial"/>
                <w:sz w:val="18"/>
                <w:szCs w:val="18"/>
              </w:rPr>
              <w:t>TargetPlan Report</w:t>
            </w:r>
            <w:r>
              <w:rPr>
                <w:rFonts w:ascii="Arial" w:hAnsi="Arial" w:cs="Arial"/>
                <w:sz w:val="18"/>
                <w:szCs w:val="18"/>
              </w:rPr>
              <w:t>” report from the list</w:t>
            </w:r>
          </w:p>
          <w:p w14:paraId="2E269E42" w14:textId="77777777" w:rsidR="00CC577E" w:rsidRPr="00DB4E5F" w:rsidRDefault="00CC577E" w:rsidP="004E06BD">
            <w:pPr>
              <w:numPr>
                <w:ilvl w:val="0"/>
                <w:numId w:val="141"/>
              </w:numPr>
              <w:rPr>
                <w:rFonts w:ascii="Arial" w:hAnsi="Arial" w:cs="Arial"/>
                <w:sz w:val="18"/>
                <w:szCs w:val="18"/>
              </w:rPr>
            </w:pPr>
            <w:r>
              <w:rPr>
                <w:rFonts w:ascii="Arial" w:hAnsi="Arial" w:cs="Arial"/>
                <w:sz w:val="18"/>
                <w:szCs w:val="18"/>
              </w:rPr>
              <w:t>The system displays the “Default Scope” for the report</w:t>
            </w:r>
          </w:p>
          <w:p w14:paraId="1A92205F"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user accepts the “Default Scope” and selects Continue</w:t>
            </w:r>
          </w:p>
          <w:p w14:paraId="72F0AC0C" w14:textId="77777777" w:rsidR="00CC577E" w:rsidRDefault="00CC577E" w:rsidP="004E06BD">
            <w:pPr>
              <w:numPr>
                <w:ilvl w:val="0"/>
                <w:numId w:val="141"/>
              </w:numPr>
              <w:rPr>
                <w:rFonts w:ascii="Arial" w:hAnsi="Arial" w:cs="Arial"/>
                <w:sz w:val="18"/>
                <w:szCs w:val="18"/>
              </w:rPr>
            </w:pPr>
            <w:r>
              <w:rPr>
                <w:rFonts w:ascii="Arial" w:hAnsi="Arial" w:cs="Arial"/>
                <w:sz w:val="18"/>
                <w:szCs w:val="18"/>
              </w:rPr>
              <w:t xml:space="preserve">The system displays the “Default Filter” for the report </w:t>
            </w:r>
          </w:p>
          <w:p w14:paraId="16052E27"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user accepts the “Default Filter and selects Continue</w:t>
            </w:r>
          </w:p>
          <w:p w14:paraId="5FC84BAF"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system displays the date range options</w:t>
            </w:r>
          </w:p>
          <w:p w14:paraId="220C5749"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user selects/enters a date range for the report and selects “Request Report”</w:t>
            </w:r>
          </w:p>
          <w:p w14:paraId="4E7D55C6"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395066FF" w14:textId="77777777" w:rsidR="00CC577E" w:rsidRDefault="00CC577E" w:rsidP="004E06BD">
            <w:pPr>
              <w:numPr>
                <w:ilvl w:val="0"/>
                <w:numId w:val="141"/>
              </w:numPr>
              <w:rPr>
                <w:rFonts w:ascii="Arial" w:hAnsi="Arial" w:cs="Arial"/>
                <w:sz w:val="18"/>
                <w:szCs w:val="18"/>
              </w:rPr>
            </w:pPr>
            <w:r>
              <w:rPr>
                <w:rFonts w:ascii="Arial" w:hAnsi="Arial" w:cs="Arial"/>
                <w:sz w:val="18"/>
                <w:szCs w:val="18"/>
              </w:rPr>
              <w:t>The user selects View Report</w:t>
            </w:r>
          </w:p>
          <w:p w14:paraId="5C8C04D9" w14:textId="77777777" w:rsidR="00CC577E" w:rsidRPr="005D68D4" w:rsidRDefault="00CC577E" w:rsidP="004E06BD">
            <w:pPr>
              <w:numPr>
                <w:ilvl w:val="0"/>
                <w:numId w:val="141"/>
              </w:numPr>
              <w:rPr>
                <w:rFonts w:ascii="Arial" w:hAnsi="Arial" w:cs="Arial"/>
                <w:sz w:val="18"/>
                <w:szCs w:val="18"/>
              </w:rPr>
            </w:pPr>
            <w:r>
              <w:rPr>
                <w:rFonts w:ascii="Arial" w:hAnsi="Arial" w:cs="Arial"/>
                <w:sz w:val="18"/>
                <w:szCs w:val="18"/>
              </w:rPr>
              <w:t>The system displays the report as specified</w:t>
            </w:r>
          </w:p>
        </w:tc>
      </w:tr>
      <w:tr w:rsidR="00CC577E" w:rsidRPr="005D68D4" w14:paraId="6C5F69C4" w14:textId="77777777" w:rsidTr="00F66F38">
        <w:tc>
          <w:tcPr>
            <w:tcW w:w="1996" w:type="dxa"/>
            <w:shd w:val="pct20" w:color="auto" w:fill="auto"/>
          </w:tcPr>
          <w:p w14:paraId="3F4D160E" w14:textId="77777777" w:rsidR="00CC577E" w:rsidRPr="005D68D4" w:rsidRDefault="00CC577E" w:rsidP="0039516C">
            <w:pPr>
              <w:rPr>
                <w:rFonts w:ascii="Arial" w:hAnsi="Arial" w:cs="Arial"/>
                <w:b/>
                <w:bCs/>
                <w:sz w:val="18"/>
                <w:szCs w:val="18"/>
              </w:rPr>
            </w:pPr>
            <w:r w:rsidRPr="005D68D4">
              <w:rPr>
                <w:rFonts w:ascii="Arial" w:hAnsi="Arial" w:cs="Arial"/>
                <w:b/>
                <w:bCs/>
                <w:sz w:val="18"/>
                <w:szCs w:val="18"/>
              </w:rPr>
              <w:t>Alternate scenario extensions</w:t>
            </w:r>
          </w:p>
          <w:p w14:paraId="0B53FEA5" w14:textId="77777777" w:rsidR="00CC577E" w:rsidRPr="005D68D4" w:rsidRDefault="00CC577E" w:rsidP="0039516C">
            <w:pPr>
              <w:rPr>
                <w:rFonts w:ascii="Arial" w:hAnsi="Arial" w:cs="Arial"/>
                <w:b/>
                <w:bCs/>
                <w:sz w:val="18"/>
                <w:szCs w:val="18"/>
              </w:rPr>
            </w:pPr>
          </w:p>
          <w:p w14:paraId="305CA51B" w14:textId="77777777" w:rsidR="00CC577E" w:rsidRPr="005D68D4" w:rsidRDefault="00CC577E" w:rsidP="0039516C">
            <w:pPr>
              <w:rPr>
                <w:rFonts w:ascii="Arial" w:hAnsi="Arial" w:cs="Arial"/>
                <w:b/>
                <w:bCs/>
                <w:sz w:val="18"/>
                <w:szCs w:val="18"/>
              </w:rPr>
            </w:pPr>
          </w:p>
        </w:tc>
        <w:tc>
          <w:tcPr>
            <w:tcW w:w="7326" w:type="dxa"/>
            <w:shd w:val="clear" w:color="auto" w:fill="auto"/>
          </w:tcPr>
          <w:p w14:paraId="6D36DA3E" w14:textId="77777777" w:rsidR="00CC577E" w:rsidRPr="005D68D4" w:rsidRDefault="00CC577E" w:rsidP="0039516C">
            <w:pPr>
              <w:rPr>
                <w:rFonts w:ascii="Arial" w:hAnsi="Arial" w:cs="Arial"/>
                <w:sz w:val="18"/>
                <w:szCs w:val="18"/>
              </w:rPr>
            </w:pPr>
          </w:p>
        </w:tc>
      </w:tr>
      <w:tr w:rsidR="00F66F38" w:rsidRPr="005D68D4" w14:paraId="709F7C0F" w14:textId="77777777" w:rsidTr="00F66F38">
        <w:tc>
          <w:tcPr>
            <w:tcW w:w="1996" w:type="dxa"/>
            <w:shd w:val="pct20" w:color="auto" w:fill="auto"/>
          </w:tcPr>
          <w:p w14:paraId="523D70CD" w14:textId="3E4ADFCE" w:rsidR="00F66F38" w:rsidRPr="005D68D4" w:rsidRDefault="00F66F38" w:rsidP="00F66F38">
            <w:pPr>
              <w:rPr>
                <w:rFonts w:ascii="Arial" w:hAnsi="Arial" w:cs="Arial"/>
                <w:b/>
                <w:bCs/>
                <w:sz w:val="18"/>
                <w:szCs w:val="18"/>
              </w:rPr>
            </w:pPr>
            <w:r>
              <w:rPr>
                <w:rFonts w:ascii="Arial" w:hAnsi="Arial" w:cs="Arial"/>
                <w:b/>
                <w:bCs/>
                <w:sz w:val="18"/>
                <w:szCs w:val="18"/>
              </w:rPr>
              <w:t>Output Types</w:t>
            </w:r>
          </w:p>
        </w:tc>
        <w:tc>
          <w:tcPr>
            <w:tcW w:w="7326" w:type="dxa"/>
            <w:shd w:val="clear" w:color="auto" w:fill="auto"/>
          </w:tcPr>
          <w:p w14:paraId="5978AE1D" w14:textId="77777777" w:rsidR="00F66F38" w:rsidRDefault="00F66F38" w:rsidP="00F66F38">
            <w:pPr>
              <w:rPr>
                <w:rFonts w:ascii="Arial" w:hAnsi="Arial" w:cs="Arial"/>
                <w:sz w:val="18"/>
                <w:szCs w:val="18"/>
              </w:rPr>
            </w:pPr>
            <w:r>
              <w:rPr>
                <w:rFonts w:ascii="Arial" w:hAnsi="Arial" w:cs="Arial"/>
                <w:sz w:val="18"/>
                <w:szCs w:val="18"/>
              </w:rPr>
              <w:t>HTML/PDF/Excel</w:t>
            </w:r>
          </w:p>
          <w:p w14:paraId="1A1D49A8" w14:textId="77777777" w:rsidR="00F66F38" w:rsidRPr="005D68D4" w:rsidRDefault="00F66F38" w:rsidP="00F66F38">
            <w:pPr>
              <w:rPr>
                <w:rFonts w:ascii="Arial" w:hAnsi="Arial" w:cs="Arial"/>
                <w:sz w:val="18"/>
                <w:szCs w:val="18"/>
              </w:rPr>
            </w:pPr>
          </w:p>
        </w:tc>
      </w:tr>
      <w:tr w:rsidR="00F66F38" w:rsidRPr="005D68D4" w14:paraId="535D6166" w14:textId="77777777" w:rsidTr="00F66F38">
        <w:tc>
          <w:tcPr>
            <w:tcW w:w="1996" w:type="dxa"/>
            <w:shd w:val="pct20" w:color="auto" w:fill="auto"/>
          </w:tcPr>
          <w:p w14:paraId="337AF40B" w14:textId="05BC64EE" w:rsidR="00F66F38" w:rsidRPr="005D68D4" w:rsidRDefault="00F66F38" w:rsidP="00F66F38">
            <w:pPr>
              <w:rPr>
                <w:rFonts w:ascii="Arial" w:hAnsi="Arial" w:cs="Arial"/>
                <w:b/>
                <w:bCs/>
                <w:sz w:val="18"/>
                <w:szCs w:val="18"/>
              </w:rPr>
            </w:pPr>
            <w:r>
              <w:rPr>
                <w:rFonts w:ascii="Arial" w:hAnsi="Arial" w:cs="Arial"/>
                <w:b/>
                <w:bCs/>
                <w:sz w:val="18"/>
                <w:szCs w:val="18"/>
              </w:rPr>
              <w:t>Filters Required</w:t>
            </w:r>
          </w:p>
        </w:tc>
        <w:tc>
          <w:tcPr>
            <w:tcW w:w="7326" w:type="dxa"/>
            <w:shd w:val="clear" w:color="auto" w:fill="auto"/>
          </w:tcPr>
          <w:p w14:paraId="2778C27F" w14:textId="32778D0A" w:rsidR="00F66F38" w:rsidRDefault="00F66F38" w:rsidP="00F66F38">
            <w:pPr>
              <w:rPr>
                <w:rFonts w:ascii="Arial" w:hAnsi="Arial" w:cs="Arial"/>
                <w:sz w:val="18"/>
                <w:szCs w:val="18"/>
              </w:rPr>
            </w:pPr>
            <w:r w:rsidRPr="00F66F38">
              <w:rPr>
                <w:rFonts w:ascii="Arial" w:hAnsi="Arial" w:cs="Arial"/>
                <w:sz w:val="18"/>
                <w:szCs w:val="18"/>
              </w:rPr>
              <w:t>Age/Gender/TRA/Investment Style/Date Joined Scheme/</w:t>
            </w:r>
            <w:r w:rsidR="00C913CF">
              <w:rPr>
                <w:rFonts w:ascii="Arial" w:hAnsi="Arial" w:cs="Arial"/>
                <w:sz w:val="18"/>
                <w:szCs w:val="18"/>
              </w:rPr>
              <w:t>Account Balance/</w:t>
            </w:r>
            <w:r w:rsidRPr="00F66F38">
              <w:rPr>
                <w:rFonts w:ascii="Arial" w:hAnsi="Arial" w:cs="Arial"/>
                <w:sz w:val="18"/>
                <w:szCs w:val="18"/>
              </w:rPr>
              <w:t>AE Recommendation/Salary</w:t>
            </w:r>
          </w:p>
          <w:p w14:paraId="0EF11FCB" w14:textId="77777777" w:rsidR="00F66F38" w:rsidRPr="005D68D4" w:rsidRDefault="00F66F38" w:rsidP="00F66F38">
            <w:pPr>
              <w:rPr>
                <w:rFonts w:ascii="Arial" w:hAnsi="Arial" w:cs="Arial"/>
                <w:sz w:val="18"/>
                <w:szCs w:val="18"/>
              </w:rPr>
            </w:pPr>
          </w:p>
        </w:tc>
      </w:tr>
      <w:tr w:rsidR="00F66F38" w:rsidRPr="005D68D4" w14:paraId="32F33C46" w14:textId="77777777" w:rsidTr="00F66F38">
        <w:trPr>
          <w:trHeight w:val="683"/>
        </w:trPr>
        <w:tc>
          <w:tcPr>
            <w:tcW w:w="1996" w:type="dxa"/>
            <w:shd w:val="pct20" w:color="auto" w:fill="auto"/>
          </w:tcPr>
          <w:p w14:paraId="23697E1D"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Business Logic/ Rules/ Supplementary Info</w:t>
            </w:r>
          </w:p>
          <w:p w14:paraId="2117E665" w14:textId="77777777" w:rsidR="00F66F38" w:rsidRPr="005D68D4" w:rsidRDefault="00F66F38" w:rsidP="00F66F38">
            <w:pPr>
              <w:rPr>
                <w:rFonts w:ascii="Arial" w:hAnsi="Arial" w:cs="Arial"/>
                <w:b/>
                <w:bCs/>
                <w:sz w:val="18"/>
                <w:szCs w:val="18"/>
              </w:rPr>
            </w:pPr>
          </w:p>
        </w:tc>
        <w:tc>
          <w:tcPr>
            <w:tcW w:w="7326" w:type="dxa"/>
            <w:shd w:val="clear" w:color="auto" w:fill="auto"/>
          </w:tcPr>
          <w:p w14:paraId="2CEE6B96"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6. Default Scope</w:t>
            </w:r>
          </w:p>
          <w:p w14:paraId="51A22A7D" w14:textId="77777777" w:rsidR="00F66F38" w:rsidRDefault="00F66F38" w:rsidP="00F66F38">
            <w:pPr>
              <w:rPr>
                <w:rFonts w:ascii="Arial" w:hAnsi="Arial" w:cs="Arial"/>
                <w:sz w:val="18"/>
                <w:szCs w:val="18"/>
              </w:rPr>
            </w:pPr>
          </w:p>
          <w:p w14:paraId="5544E4CF" w14:textId="77777777" w:rsidR="00F66F38" w:rsidRDefault="00F66F38" w:rsidP="00F66F38">
            <w:pPr>
              <w:rPr>
                <w:rFonts w:ascii="Arial" w:hAnsi="Arial" w:cs="Arial"/>
                <w:sz w:val="18"/>
                <w:szCs w:val="18"/>
              </w:rPr>
            </w:pPr>
            <w:r>
              <w:rPr>
                <w:rFonts w:ascii="Arial" w:hAnsi="Arial" w:cs="Arial"/>
                <w:sz w:val="18"/>
                <w:szCs w:val="18"/>
              </w:rPr>
              <w:t>The default scope linked to the TargetPlan Report should be “Current Scheme” this should mean that the report is run for the scheme that the user is logged in as.  No lower level permissions should apply.</w:t>
            </w:r>
          </w:p>
          <w:p w14:paraId="4F0ACC83" w14:textId="77777777" w:rsidR="00F66F38" w:rsidRDefault="00F66F38" w:rsidP="00F66F38">
            <w:pPr>
              <w:rPr>
                <w:rFonts w:ascii="Arial" w:hAnsi="Arial" w:cs="Arial"/>
                <w:sz w:val="18"/>
                <w:szCs w:val="18"/>
              </w:rPr>
            </w:pPr>
          </w:p>
          <w:p w14:paraId="6C54AC55" w14:textId="77777777" w:rsidR="00F66F38" w:rsidRPr="00D432F9" w:rsidRDefault="00F66F38" w:rsidP="00F66F38">
            <w:pPr>
              <w:rPr>
                <w:rFonts w:ascii="Arial" w:hAnsi="Arial" w:cs="Arial"/>
                <w:sz w:val="18"/>
                <w:szCs w:val="18"/>
                <w:u w:val="single"/>
              </w:rPr>
            </w:pPr>
            <w:r w:rsidRPr="00D432F9">
              <w:rPr>
                <w:rFonts w:ascii="Arial" w:hAnsi="Arial" w:cs="Arial"/>
                <w:sz w:val="18"/>
                <w:szCs w:val="18"/>
                <w:u w:val="single"/>
              </w:rPr>
              <w:t>8. Default Filter</w:t>
            </w:r>
          </w:p>
          <w:p w14:paraId="0764248E" w14:textId="77777777" w:rsidR="00F66F38" w:rsidRDefault="00F66F38" w:rsidP="00F66F38">
            <w:pPr>
              <w:rPr>
                <w:rFonts w:ascii="Arial" w:hAnsi="Arial" w:cs="Arial"/>
                <w:sz w:val="18"/>
                <w:szCs w:val="18"/>
              </w:rPr>
            </w:pPr>
          </w:p>
          <w:p w14:paraId="27DB0FD0" w14:textId="6AE07D14" w:rsidR="00F66F38" w:rsidRDefault="00F66F38" w:rsidP="00F66F38">
            <w:pPr>
              <w:rPr>
                <w:rFonts w:ascii="Arial" w:hAnsi="Arial" w:cs="Arial"/>
                <w:sz w:val="18"/>
                <w:szCs w:val="18"/>
              </w:rPr>
            </w:pPr>
            <w:r>
              <w:rPr>
                <w:rFonts w:ascii="Arial" w:hAnsi="Arial" w:cs="Arial"/>
                <w:sz w:val="18"/>
                <w:szCs w:val="18"/>
              </w:rPr>
              <w:t xml:space="preserve">The default filter linked to the TargetPlan Report should be the “Standard Filter” this should mean that the report is run for all </w:t>
            </w:r>
            <w:del w:id="1212" w:author="Jamal, Zaher CWK" w:date="2015-06-16T17:20:00Z">
              <w:r w:rsidR="003B2D50" w:rsidDel="00A1691E">
                <w:rPr>
                  <w:rFonts w:ascii="Arial" w:hAnsi="Arial" w:cs="Arial"/>
                  <w:sz w:val="18"/>
                  <w:szCs w:val="18"/>
                </w:rPr>
                <w:delText>user</w:delText>
              </w:r>
            </w:del>
            <w:ins w:id="1213" w:author="Jamal, Zaher CWK" w:date="2015-06-16T17:20:00Z">
              <w:r w:rsidR="00A1691E">
                <w:rPr>
                  <w:rFonts w:ascii="Arial" w:hAnsi="Arial" w:cs="Arial"/>
                  <w:sz w:val="18"/>
                  <w:szCs w:val="18"/>
                </w:rPr>
                <w:t>member</w:t>
              </w:r>
            </w:ins>
            <w:r>
              <w:rPr>
                <w:rFonts w:ascii="Arial" w:hAnsi="Arial" w:cs="Arial"/>
                <w:sz w:val="18"/>
                <w:szCs w:val="18"/>
              </w:rPr>
              <w:t>s that meet the report criteria.</w:t>
            </w:r>
          </w:p>
          <w:p w14:paraId="19FA6932" w14:textId="77777777" w:rsidR="00F66F38" w:rsidRDefault="00F66F38" w:rsidP="00F66F38">
            <w:pPr>
              <w:rPr>
                <w:rFonts w:ascii="Arial" w:hAnsi="Arial" w:cs="Arial"/>
                <w:sz w:val="18"/>
                <w:szCs w:val="18"/>
              </w:rPr>
            </w:pPr>
          </w:p>
          <w:p w14:paraId="36A25358" w14:textId="77777777" w:rsidR="00F66F38" w:rsidRPr="00BC1B1C" w:rsidRDefault="00F66F38" w:rsidP="00F66F38">
            <w:pPr>
              <w:rPr>
                <w:rFonts w:ascii="Arial" w:hAnsi="Arial" w:cs="Arial"/>
                <w:sz w:val="18"/>
                <w:szCs w:val="18"/>
                <w:u w:val="single"/>
              </w:rPr>
            </w:pPr>
            <w:r w:rsidRPr="00BC1B1C">
              <w:rPr>
                <w:rFonts w:ascii="Arial" w:hAnsi="Arial" w:cs="Arial"/>
                <w:sz w:val="18"/>
                <w:szCs w:val="18"/>
                <w:u w:val="single"/>
              </w:rPr>
              <w:t>10. Date Range</w:t>
            </w:r>
          </w:p>
          <w:p w14:paraId="0C6428F2" w14:textId="77777777" w:rsidR="00F66F38" w:rsidRDefault="00F66F38" w:rsidP="00F66F38">
            <w:pPr>
              <w:rPr>
                <w:rFonts w:ascii="Arial" w:hAnsi="Arial" w:cs="Arial"/>
                <w:sz w:val="18"/>
                <w:szCs w:val="18"/>
              </w:rPr>
            </w:pPr>
          </w:p>
          <w:p w14:paraId="79837472" w14:textId="77777777" w:rsidR="00F66F38" w:rsidRDefault="00F66F38" w:rsidP="00F66F38">
            <w:pPr>
              <w:rPr>
                <w:rFonts w:ascii="Arial" w:hAnsi="Arial" w:cs="Arial"/>
                <w:sz w:val="18"/>
                <w:szCs w:val="18"/>
              </w:rPr>
            </w:pPr>
            <w:r>
              <w:rPr>
                <w:rFonts w:ascii="Arial" w:hAnsi="Arial" w:cs="Arial"/>
                <w:sz w:val="18"/>
                <w:szCs w:val="18"/>
              </w:rPr>
              <w:t>The default date range for this report is:</w:t>
            </w:r>
          </w:p>
          <w:p w14:paraId="431743E2" w14:textId="77777777" w:rsidR="00F66F38" w:rsidRDefault="00F66F38" w:rsidP="00F66F38">
            <w:pPr>
              <w:rPr>
                <w:rFonts w:ascii="Arial" w:hAnsi="Arial" w:cs="Arial"/>
                <w:sz w:val="18"/>
                <w:szCs w:val="18"/>
              </w:rPr>
            </w:pPr>
          </w:p>
          <w:p w14:paraId="6E94025A" w14:textId="77777777" w:rsidR="00F66F38" w:rsidRDefault="00F66F38"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3F2B1AF3" w14:textId="77777777" w:rsidR="00F66F38" w:rsidRDefault="00F66F38" w:rsidP="004E06BD">
            <w:pPr>
              <w:numPr>
                <w:ilvl w:val="0"/>
                <w:numId w:val="109"/>
              </w:numPr>
              <w:rPr>
                <w:rFonts w:ascii="Arial" w:hAnsi="Arial" w:cs="Arial"/>
                <w:sz w:val="18"/>
                <w:szCs w:val="18"/>
              </w:rPr>
            </w:pPr>
            <w:r>
              <w:rPr>
                <w:rFonts w:ascii="Arial" w:hAnsi="Arial" w:cs="Arial"/>
                <w:sz w:val="18"/>
                <w:szCs w:val="18"/>
              </w:rPr>
              <w:t>To date – last day of previous month</w:t>
            </w:r>
          </w:p>
          <w:p w14:paraId="73B5B79D" w14:textId="77777777" w:rsidR="00F66F38" w:rsidRDefault="00F66F38" w:rsidP="00F66F38">
            <w:pPr>
              <w:rPr>
                <w:rFonts w:ascii="Arial" w:hAnsi="Arial" w:cs="Arial"/>
                <w:sz w:val="18"/>
                <w:szCs w:val="18"/>
              </w:rPr>
            </w:pPr>
          </w:p>
          <w:p w14:paraId="1D51EBFC" w14:textId="694614FE" w:rsidR="00F66F38" w:rsidRDefault="00F66F38" w:rsidP="00F66F38">
            <w:pPr>
              <w:autoSpaceDE w:val="0"/>
              <w:autoSpaceDN w:val="0"/>
              <w:adjustRightInd w:val="0"/>
              <w:rPr>
                <w:rFonts w:ascii="Arial" w:hAnsi="Arial" w:cs="Arial"/>
                <w:sz w:val="18"/>
                <w:szCs w:val="18"/>
                <w:lang w:eastAsia="en-GB"/>
              </w:rPr>
            </w:pPr>
            <w:r>
              <w:rPr>
                <w:rFonts w:ascii="Arial" w:hAnsi="Arial" w:cs="Arial"/>
                <w:sz w:val="18"/>
                <w:szCs w:val="18"/>
                <w:lang w:eastAsia="en-GB"/>
              </w:rPr>
              <w:t xml:space="preserve">The </w:t>
            </w:r>
            <w:del w:id="1214" w:author="Jamal, Zaher CWK" w:date="2015-06-16T17:20:00Z">
              <w:r w:rsidDel="00A1691E">
                <w:rPr>
                  <w:rFonts w:ascii="Arial" w:hAnsi="Arial" w:cs="Arial"/>
                  <w:sz w:val="18"/>
                  <w:szCs w:val="18"/>
                  <w:lang w:eastAsia="en-GB"/>
                </w:rPr>
                <w:delText>USER</w:delText>
              </w:r>
            </w:del>
            <w:ins w:id="1215" w:author="Jamal, Zaher CWK" w:date="2015-06-16T17:20:00Z">
              <w:r w:rsidR="00A1691E">
                <w:rPr>
                  <w:rFonts w:ascii="Arial" w:hAnsi="Arial" w:cs="Arial"/>
                  <w:sz w:val="18"/>
                  <w:szCs w:val="18"/>
                  <w:lang w:eastAsia="en-GB"/>
                </w:rPr>
                <w:t>MEMBER</w:t>
              </w:r>
            </w:ins>
            <w:r>
              <w:rPr>
                <w:rFonts w:ascii="Arial" w:hAnsi="Arial" w:cs="Arial"/>
                <w:sz w:val="18"/>
                <w:szCs w:val="18"/>
                <w:lang w:eastAsia="en-GB"/>
              </w:rPr>
              <w:t xml:space="preserve">_ACTION&gt;ACTION_DATE field can be used to obtain TP actions for a </w:t>
            </w:r>
            <w:del w:id="1216" w:author="Jamal, Zaher CWK" w:date="2015-06-16T17:21:00Z">
              <w:r w:rsidR="003B2D50" w:rsidDel="00A1691E">
                <w:rPr>
                  <w:rFonts w:ascii="Arial" w:hAnsi="Arial" w:cs="Arial"/>
                  <w:sz w:val="18"/>
                  <w:szCs w:val="18"/>
                  <w:lang w:eastAsia="en-GB"/>
                </w:rPr>
                <w:delText>user</w:delText>
              </w:r>
            </w:del>
            <w:ins w:id="1217" w:author="Jamal, Zaher CWK" w:date="2015-06-16T17:21:00Z">
              <w:r w:rsidR="00A1691E">
                <w:rPr>
                  <w:rFonts w:ascii="Arial" w:hAnsi="Arial" w:cs="Arial"/>
                  <w:sz w:val="18"/>
                  <w:szCs w:val="18"/>
                  <w:lang w:eastAsia="en-GB"/>
                </w:rPr>
                <w:t>member</w:t>
              </w:r>
            </w:ins>
            <w:r>
              <w:rPr>
                <w:rFonts w:ascii="Arial" w:hAnsi="Arial" w:cs="Arial"/>
                <w:sz w:val="18"/>
                <w:szCs w:val="18"/>
                <w:lang w:eastAsia="en-GB"/>
              </w:rPr>
              <w:t xml:space="preserve"> for the date range entered</w:t>
            </w:r>
          </w:p>
          <w:p w14:paraId="6AD6F664" w14:textId="77777777" w:rsidR="00F66F38" w:rsidRDefault="00F66F38" w:rsidP="00F66F38">
            <w:pPr>
              <w:rPr>
                <w:rFonts w:ascii="Arial" w:hAnsi="Arial" w:cs="Arial"/>
                <w:sz w:val="18"/>
                <w:szCs w:val="18"/>
              </w:rPr>
            </w:pPr>
          </w:p>
          <w:p w14:paraId="53B73DFB" w14:textId="77777777" w:rsidR="00F66F38" w:rsidRPr="00054814" w:rsidRDefault="00F66F38" w:rsidP="00F66F38">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37D1B680" w14:textId="77777777" w:rsidR="00F66F38" w:rsidRDefault="00F66F38" w:rsidP="00F66F38">
            <w:pPr>
              <w:rPr>
                <w:rFonts w:ascii="Arial" w:hAnsi="Arial" w:cs="Arial"/>
                <w:sz w:val="18"/>
                <w:szCs w:val="18"/>
              </w:rPr>
            </w:pPr>
          </w:p>
          <w:p w14:paraId="0353310F" w14:textId="77777777" w:rsidR="00F66F38" w:rsidRDefault="00F66F38" w:rsidP="00F66F38">
            <w:pPr>
              <w:rPr>
                <w:rFonts w:ascii="Arial" w:hAnsi="Arial" w:cs="Arial"/>
                <w:sz w:val="18"/>
                <w:szCs w:val="18"/>
              </w:rPr>
            </w:pPr>
            <w:r>
              <w:rPr>
                <w:rFonts w:ascii="Arial" w:hAnsi="Arial" w:cs="Arial"/>
                <w:sz w:val="18"/>
                <w:szCs w:val="18"/>
              </w:rPr>
              <w:t>Upon selecting the “Request Report” option for a TargetPlan Report the system needs to obtain the following data for the period:</w:t>
            </w:r>
          </w:p>
          <w:p w14:paraId="298DB6C9" w14:textId="77777777" w:rsidR="00F66F38" w:rsidRDefault="00F66F38" w:rsidP="00F66F38">
            <w:pPr>
              <w:rPr>
                <w:rFonts w:ascii="Arial" w:hAnsi="Arial" w:cs="Arial"/>
                <w:sz w:val="18"/>
                <w:szCs w:val="18"/>
              </w:rPr>
            </w:pPr>
          </w:p>
          <w:p w14:paraId="3CAA088D" w14:textId="607F8D61" w:rsidR="00F66F38" w:rsidRPr="00B93CEB" w:rsidRDefault="00F66F38" w:rsidP="004E06BD">
            <w:pPr>
              <w:numPr>
                <w:ilvl w:val="0"/>
                <w:numId w:val="142"/>
              </w:numPr>
              <w:rPr>
                <w:rFonts w:ascii="Arial" w:hAnsi="Arial" w:cs="Arial"/>
                <w:sz w:val="18"/>
                <w:szCs w:val="18"/>
              </w:rPr>
            </w:pPr>
            <w:r w:rsidRPr="00B93CEB">
              <w:rPr>
                <w:rFonts w:ascii="Arial" w:hAnsi="Arial" w:cs="Arial"/>
                <w:sz w:val="18"/>
                <w:szCs w:val="18"/>
              </w:rPr>
              <w:t xml:space="preserve">New </w:t>
            </w:r>
            <w:del w:id="1218" w:author="Jamal, Zaher CWK" w:date="2015-06-16T17:21:00Z">
              <w:r w:rsidR="003B2D50" w:rsidDel="00A1691E">
                <w:rPr>
                  <w:rFonts w:ascii="Arial" w:hAnsi="Arial" w:cs="Arial"/>
                  <w:sz w:val="18"/>
                  <w:szCs w:val="18"/>
                </w:rPr>
                <w:delText>user</w:delText>
              </w:r>
            </w:del>
            <w:ins w:id="1219" w:author="Jamal, Zaher CWK" w:date="2015-06-16T17:21:00Z">
              <w:r w:rsidR="00A1691E">
                <w:rPr>
                  <w:rFonts w:ascii="Arial" w:hAnsi="Arial" w:cs="Arial"/>
                  <w:sz w:val="18"/>
                  <w:szCs w:val="18"/>
                </w:rPr>
                <w:t>member</w:t>
              </w:r>
            </w:ins>
            <w:r w:rsidRPr="00B93CEB">
              <w:rPr>
                <w:rFonts w:ascii="Arial" w:hAnsi="Arial" w:cs="Arial"/>
                <w:sz w:val="18"/>
                <w:szCs w:val="18"/>
              </w:rPr>
              <w:t xml:space="preserve"> registrations in period</w:t>
            </w:r>
          </w:p>
          <w:p w14:paraId="6216D74C" w14:textId="2B62E9DB" w:rsidR="00F66F38" w:rsidRPr="00B93CEB" w:rsidRDefault="00F66F38" w:rsidP="004E06BD">
            <w:pPr>
              <w:numPr>
                <w:ilvl w:val="0"/>
                <w:numId w:val="142"/>
              </w:numPr>
              <w:rPr>
                <w:rFonts w:ascii="Arial" w:hAnsi="Arial" w:cs="Arial"/>
                <w:sz w:val="18"/>
                <w:szCs w:val="18"/>
              </w:rPr>
            </w:pPr>
            <w:r w:rsidRPr="00B93CEB">
              <w:rPr>
                <w:rFonts w:ascii="Arial" w:hAnsi="Arial" w:cs="Arial"/>
                <w:sz w:val="18"/>
                <w:szCs w:val="18"/>
              </w:rPr>
              <w:t xml:space="preserve">Total </w:t>
            </w:r>
            <w:del w:id="1220" w:author="Jamal, Zaher CWK" w:date="2015-06-16T17:21:00Z">
              <w:r w:rsidR="003B2D50" w:rsidDel="00A1691E">
                <w:rPr>
                  <w:rFonts w:ascii="Arial" w:hAnsi="Arial" w:cs="Arial"/>
                  <w:sz w:val="18"/>
                  <w:szCs w:val="18"/>
                </w:rPr>
                <w:delText>user</w:delText>
              </w:r>
            </w:del>
            <w:ins w:id="1221" w:author="Jamal, Zaher CWK" w:date="2015-06-16T17:21:00Z">
              <w:r w:rsidR="00A1691E">
                <w:rPr>
                  <w:rFonts w:ascii="Arial" w:hAnsi="Arial" w:cs="Arial"/>
                  <w:sz w:val="18"/>
                  <w:szCs w:val="18"/>
                </w:rPr>
                <w:t>member</w:t>
              </w:r>
            </w:ins>
            <w:r w:rsidRPr="00B93CEB">
              <w:rPr>
                <w:rFonts w:ascii="Arial" w:hAnsi="Arial" w:cs="Arial"/>
                <w:sz w:val="18"/>
                <w:szCs w:val="18"/>
              </w:rPr>
              <w:t>s registered as at t</w:t>
            </w:r>
            <w:r>
              <w:rPr>
                <w:rFonts w:ascii="Arial" w:hAnsi="Arial" w:cs="Arial"/>
                <w:sz w:val="18"/>
                <w:szCs w:val="18"/>
              </w:rPr>
              <w:t>h</w:t>
            </w:r>
            <w:r w:rsidRPr="00B93CEB">
              <w:rPr>
                <w:rFonts w:ascii="Arial" w:hAnsi="Arial" w:cs="Arial"/>
                <w:sz w:val="18"/>
                <w:szCs w:val="18"/>
              </w:rPr>
              <w:t xml:space="preserve">e </w:t>
            </w:r>
            <w:r>
              <w:rPr>
                <w:rFonts w:ascii="Arial" w:hAnsi="Arial" w:cs="Arial"/>
                <w:sz w:val="18"/>
                <w:szCs w:val="18"/>
              </w:rPr>
              <w:t xml:space="preserve">end </w:t>
            </w:r>
            <w:r w:rsidRPr="00B93CEB">
              <w:rPr>
                <w:rFonts w:ascii="Arial" w:hAnsi="Arial" w:cs="Arial"/>
                <w:sz w:val="18"/>
                <w:szCs w:val="18"/>
              </w:rPr>
              <w:t xml:space="preserve">of </w:t>
            </w:r>
            <w:r>
              <w:rPr>
                <w:rFonts w:ascii="Arial" w:hAnsi="Arial" w:cs="Arial"/>
                <w:sz w:val="18"/>
                <w:szCs w:val="18"/>
              </w:rPr>
              <w:t xml:space="preserve">the </w:t>
            </w:r>
            <w:r w:rsidRPr="00B93CEB">
              <w:rPr>
                <w:rFonts w:ascii="Arial" w:hAnsi="Arial" w:cs="Arial"/>
                <w:sz w:val="18"/>
                <w:szCs w:val="18"/>
              </w:rPr>
              <w:t>period</w:t>
            </w:r>
          </w:p>
          <w:p w14:paraId="214E62CA" w14:textId="77777777" w:rsidR="00F66F38" w:rsidRPr="00B93CEB" w:rsidRDefault="00F66F38" w:rsidP="004E06BD">
            <w:pPr>
              <w:numPr>
                <w:ilvl w:val="0"/>
                <w:numId w:val="142"/>
              </w:numPr>
              <w:rPr>
                <w:rFonts w:ascii="Arial" w:hAnsi="Arial" w:cs="Arial"/>
                <w:sz w:val="18"/>
                <w:szCs w:val="18"/>
              </w:rPr>
            </w:pPr>
            <w:r w:rsidRPr="00B93CEB">
              <w:rPr>
                <w:rFonts w:ascii="Arial" w:hAnsi="Arial" w:cs="Arial"/>
                <w:sz w:val="18"/>
                <w:szCs w:val="18"/>
              </w:rPr>
              <w:t>Number of website visits during period</w:t>
            </w:r>
          </w:p>
          <w:p w14:paraId="5730B39A" w14:textId="77777777"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r w:rsidRPr="00B93CEB">
              <w:rPr>
                <w:rFonts w:ascii="Arial" w:hAnsi="Arial" w:cs="Arial"/>
                <w:sz w:val="18"/>
                <w:szCs w:val="18"/>
              </w:rPr>
              <w:t>Fund changes requested during period</w:t>
            </w:r>
          </w:p>
          <w:p w14:paraId="0266FB15" w14:textId="77777777"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r w:rsidRPr="00B93CEB">
              <w:rPr>
                <w:rFonts w:ascii="Arial" w:hAnsi="Arial" w:cs="Arial"/>
                <w:sz w:val="18"/>
                <w:szCs w:val="18"/>
              </w:rPr>
              <w:t>Contribution changes requested during period</w:t>
            </w:r>
          </w:p>
          <w:p w14:paraId="43BB09D4" w14:textId="2D36A816"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22" w:author="Jamal, Zaher CWK" w:date="2015-06-16T17:21:00Z">
              <w:r w:rsidR="003B2D50" w:rsidDel="00A1691E">
                <w:rPr>
                  <w:rFonts w:ascii="Arial" w:hAnsi="Arial" w:cs="Arial"/>
                  <w:sz w:val="18"/>
                  <w:szCs w:val="18"/>
                </w:rPr>
                <w:delText>User</w:delText>
              </w:r>
            </w:del>
            <w:ins w:id="1223" w:author="Jamal, Zaher CWK" w:date="2015-06-16T17:21:00Z">
              <w:r w:rsidR="00A1691E">
                <w:rPr>
                  <w:rFonts w:ascii="Arial" w:hAnsi="Arial" w:cs="Arial"/>
                  <w:sz w:val="18"/>
                  <w:szCs w:val="18"/>
                </w:rPr>
                <w:t>Member</w:t>
              </w:r>
            </w:ins>
            <w:r w:rsidRPr="00B93CEB">
              <w:rPr>
                <w:rFonts w:ascii="Arial" w:hAnsi="Arial" w:cs="Arial"/>
                <w:sz w:val="18"/>
                <w:szCs w:val="18"/>
              </w:rPr>
              <w:t>s who have accessed the Modeller during period</w:t>
            </w:r>
          </w:p>
          <w:p w14:paraId="7974E281" w14:textId="03DF5F91"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24" w:author="Jamal, Zaher CWK" w:date="2015-06-16T17:21:00Z">
              <w:r w:rsidR="003B2D50" w:rsidDel="00A1691E">
                <w:rPr>
                  <w:rFonts w:ascii="Arial" w:hAnsi="Arial" w:cs="Arial"/>
                  <w:sz w:val="18"/>
                  <w:szCs w:val="18"/>
                </w:rPr>
                <w:delText>User</w:delText>
              </w:r>
            </w:del>
            <w:ins w:id="1225" w:author="Jamal, Zaher CWK" w:date="2015-06-16T17:21:00Z">
              <w:r w:rsidR="00A1691E">
                <w:rPr>
                  <w:rFonts w:ascii="Arial" w:hAnsi="Arial" w:cs="Arial"/>
                  <w:sz w:val="18"/>
                  <w:szCs w:val="18"/>
                </w:rPr>
                <w:t>Member</w:t>
              </w:r>
            </w:ins>
            <w:r w:rsidRPr="00B93CEB">
              <w:rPr>
                <w:rFonts w:ascii="Arial" w:hAnsi="Arial" w:cs="Arial"/>
                <w:sz w:val="18"/>
                <w:szCs w:val="18"/>
              </w:rPr>
              <w:t>s who have accessed Pension Summary during period</w:t>
            </w:r>
          </w:p>
          <w:p w14:paraId="14227390" w14:textId="6A21F7AC"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26" w:author="Jamal, Zaher CWK" w:date="2015-06-16T17:21:00Z">
              <w:r w:rsidR="003B2D50" w:rsidDel="00A1691E">
                <w:rPr>
                  <w:rFonts w:ascii="Arial" w:hAnsi="Arial" w:cs="Arial"/>
                  <w:sz w:val="18"/>
                  <w:szCs w:val="18"/>
                </w:rPr>
                <w:delText>User</w:delText>
              </w:r>
            </w:del>
            <w:ins w:id="1227" w:author="Jamal, Zaher CWK" w:date="2015-06-16T17:21:00Z">
              <w:r w:rsidR="00A1691E">
                <w:rPr>
                  <w:rFonts w:ascii="Arial" w:hAnsi="Arial" w:cs="Arial"/>
                  <w:sz w:val="18"/>
                  <w:szCs w:val="18"/>
                </w:rPr>
                <w:t>Member</w:t>
              </w:r>
            </w:ins>
            <w:r w:rsidRPr="00B93CEB">
              <w:rPr>
                <w:rFonts w:ascii="Arial" w:hAnsi="Arial" w:cs="Arial"/>
                <w:sz w:val="18"/>
                <w:szCs w:val="18"/>
              </w:rPr>
              <w:t>s who have accessed Contributions screen during period</w:t>
            </w:r>
          </w:p>
          <w:p w14:paraId="08B8292B" w14:textId="6579EA3A"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28" w:author="Jamal, Zaher CWK" w:date="2015-06-16T17:21:00Z">
              <w:r w:rsidR="003B2D50" w:rsidDel="00A1691E">
                <w:rPr>
                  <w:rFonts w:ascii="Arial" w:hAnsi="Arial" w:cs="Arial"/>
                  <w:sz w:val="18"/>
                  <w:szCs w:val="18"/>
                </w:rPr>
                <w:delText>User</w:delText>
              </w:r>
            </w:del>
            <w:ins w:id="1229" w:author="Jamal, Zaher CWK" w:date="2015-06-16T17:21:00Z">
              <w:r w:rsidR="00A1691E">
                <w:rPr>
                  <w:rFonts w:ascii="Arial" w:hAnsi="Arial" w:cs="Arial"/>
                  <w:sz w:val="18"/>
                  <w:szCs w:val="18"/>
                </w:rPr>
                <w:t>Member</w:t>
              </w:r>
            </w:ins>
            <w:r w:rsidRPr="00B93CEB">
              <w:rPr>
                <w:rFonts w:ascii="Arial" w:hAnsi="Arial" w:cs="Arial"/>
                <w:sz w:val="18"/>
                <w:szCs w:val="18"/>
              </w:rPr>
              <w:t>s who have accessed Investments screen during period</w:t>
            </w:r>
          </w:p>
          <w:p w14:paraId="1C0FFF89" w14:textId="6BE7D68F" w:rsidR="00F66F38" w:rsidRPr="00B93CEB"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30" w:author="Jamal, Zaher CWK" w:date="2015-06-16T17:21:00Z">
              <w:r w:rsidR="003B2D50" w:rsidDel="00A1691E">
                <w:rPr>
                  <w:rFonts w:ascii="Arial" w:hAnsi="Arial" w:cs="Arial"/>
                  <w:sz w:val="18"/>
                  <w:szCs w:val="18"/>
                </w:rPr>
                <w:delText>User</w:delText>
              </w:r>
            </w:del>
            <w:ins w:id="1231" w:author="Jamal, Zaher CWK" w:date="2015-06-16T17:21:00Z">
              <w:r w:rsidR="00A1691E">
                <w:rPr>
                  <w:rFonts w:ascii="Arial" w:hAnsi="Arial" w:cs="Arial"/>
                  <w:sz w:val="18"/>
                  <w:szCs w:val="18"/>
                </w:rPr>
                <w:t>Member</w:t>
              </w:r>
            </w:ins>
            <w:r w:rsidRPr="00B93CEB">
              <w:rPr>
                <w:rFonts w:ascii="Arial" w:hAnsi="Arial" w:cs="Arial"/>
                <w:sz w:val="18"/>
                <w:szCs w:val="18"/>
              </w:rPr>
              <w:t>s who have accessed Pension Statement during period</w:t>
            </w:r>
          </w:p>
          <w:p w14:paraId="2CCAE4FE" w14:textId="1EA5C93A" w:rsidR="00F66F38" w:rsidRDefault="00F66F38" w:rsidP="004E06BD">
            <w:pPr>
              <w:numPr>
                <w:ilvl w:val="0"/>
                <w:numId w:val="142"/>
              </w:numPr>
              <w:rPr>
                <w:rFonts w:ascii="Arial" w:hAnsi="Arial" w:cs="Arial"/>
                <w:sz w:val="18"/>
                <w:szCs w:val="18"/>
              </w:rPr>
            </w:pPr>
            <w:r>
              <w:rPr>
                <w:rFonts w:ascii="Arial" w:hAnsi="Arial" w:cs="Arial"/>
                <w:sz w:val="18"/>
                <w:szCs w:val="18"/>
              </w:rPr>
              <w:t xml:space="preserve">Number of </w:t>
            </w:r>
            <w:del w:id="1232" w:author="Jamal, Zaher CWK" w:date="2015-06-16T17:21:00Z">
              <w:r w:rsidR="003B2D50" w:rsidDel="00A1691E">
                <w:rPr>
                  <w:rFonts w:ascii="Arial" w:hAnsi="Arial" w:cs="Arial"/>
                  <w:sz w:val="18"/>
                  <w:szCs w:val="18"/>
                </w:rPr>
                <w:delText>User</w:delText>
              </w:r>
            </w:del>
            <w:ins w:id="1233" w:author="Jamal, Zaher CWK" w:date="2015-06-16T17:21:00Z">
              <w:r w:rsidR="00A1691E">
                <w:rPr>
                  <w:rFonts w:ascii="Arial" w:hAnsi="Arial" w:cs="Arial"/>
                  <w:sz w:val="18"/>
                  <w:szCs w:val="18"/>
                </w:rPr>
                <w:t>Member</w:t>
              </w:r>
            </w:ins>
            <w:r w:rsidRPr="00B93CEB">
              <w:rPr>
                <w:rFonts w:ascii="Arial" w:hAnsi="Arial" w:cs="Arial"/>
                <w:sz w:val="18"/>
                <w:szCs w:val="18"/>
              </w:rPr>
              <w:t>s who have accessed Fund Comparison during period</w:t>
            </w:r>
          </w:p>
          <w:p w14:paraId="7EBF9CEA" w14:textId="77777777" w:rsidR="00F66F38" w:rsidRDefault="00F66F38" w:rsidP="00F66F38">
            <w:pPr>
              <w:rPr>
                <w:rFonts w:ascii="Arial" w:hAnsi="Arial" w:cs="Arial"/>
                <w:sz w:val="18"/>
                <w:szCs w:val="18"/>
              </w:rPr>
            </w:pPr>
          </w:p>
          <w:p w14:paraId="17F3C980" w14:textId="0B858F14" w:rsidR="00F66F38" w:rsidRDefault="00F66F38" w:rsidP="00F66F38">
            <w:pPr>
              <w:rPr>
                <w:rFonts w:ascii="Arial" w:hAnsi="Arial" w:cs="Arial"/>
                <w:sz w:val="18"/>
                <w:szCs w:val="18"/>
              </w:rPr>
            </w:pPr>
            <w:r>
              <w:rPr>
                <w:rFonts w:ascii="Arial" w:hAnsi="Arial" w:cs="Arial"/>
                <w:sz w:val="18"/>
                <w:szCs w:val="18"/>
              </w:rPr>
              <w:t xml:space="preserve">This data needs to be split between Active and Deferred </w:t>
            </w:r>
            <w:del w:id="1234" w:author="Jamal, Zaher CWK" w:date="2015-06-16T17:21:00Z">
              <w:r w:rsidR="003B2D50" w:rsidDel="00A1691E">
                <w:rPr>
                  <w:rFonts w:ascii="Arial" w:hAnsi="Arial" w:cs="Arial"/>
                  <w:sz w:val="18"/>
                  <w:szCs w:val="18"/>
                </w:rPr>
                <w:delText>User</w:delText>
              </w:r>
            </w:del>
            <w:ins w:id="1235" w:author="Jamal, Zaher CWK" w:date="2015-06-16T17:21:00Z">
              <w:r w:rsidR="00A1691E">
                <w:rPr>
                  <w:rFonts w:ascii="Arial" w:hAnsi="Arial" w:cs="Arial"/>
                  <w:sz w:val="18"/>
                  <w:szCs w:val="18"/>
                </w:rPr>
                <w:t>Member</w:t>
              </w:r>
            </w:ins>
            <w:r>
              <w:rPr>
                <w:rFonts w:ascii="Arial" w:hAnsi="Arial" w:cs="Arial"/>
                <w:sz w:val="18"/>
                <w:szCs w:val="18"/>
              </w:rPr>
              <w:t xml:space="preserve"> types</w:t>
            </w:r>
          </w:p>
          <w:p w14:paraId="7E85FD27" w14:textId="77777777" w:rsidR="00F66F38" w:rsidRPr="00A37B57" w:rsidRDefault="00F66F38" w:rsidP="00F66F38">
            <w:pPr>
              <w:ind w:left="720"/>
              <w:rPr>
                <w:rFonts w:ascii="Arial" w:hAnsi="Arial" w:cs="Arial"/>
                <w:sz w:val="18"/>
                <w:szCs w:val="18"/>
              </w:rPr>
            </w:pPr>
          </w:p>
          <w:p w14:paraId="754DB035" w14:textId="77777777" w:rsidR="00F66F38" w:rsidRPr="004E08C2" w:rsidRDefault="00F66F38" w:rsidP="004E06BD">
            <w:pPr>
              <w:pStyle w:val="ListParagraph"/>
              <w:numPr>
                <w:ilvl w:val="0"/>
                <w:numId w:val="93"/>
              </w:numPr>
              <w:rPr>
                <w:rFonts w:cs="Arial"/>
                <w:sz w:val="18"/>
                <w:szCs w:val="18"/>
                <w:u w:val="single"/>
              </w:rPr>
            </w:pPr>
            <w:r w:rsidRPr="004E08C2">
              <w:rPr>
                <w:rFonts w:cs="Arial"/>
                <w:sz w:val="18"/>
                <w:szCs w:val="18"/>
                <w:u w:val="single"/>
              </w:rPr>
              <w:t>View Report</w:t>
            </w:r>
          </w:p>
          <w:p w14:paraId="406DE8F3" w14:textId="77777777" w:rsidR="00F66F38" w:rsidRDefault="00F66F38" w:rsidP="00F66F38">
            <w:pPr>
              <w:rPr>
                <w:rFonts w:ascii="Arial" w:hAnsi="Arial" w:cs="Arial"/>
                <w:sz w:val="18"/>
                <w:szCs w:val="18"/>
              </w:rPr>
            </w:pPr>
          </w:p>
          <w:p w14:paraId="538E8A51" w14:textId="77777777" w:rsidR="00F66F38" w:rsidRDefault="00F66F38" w:rsidP="00F66F38">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E5D2FAD" w14:textId="77777777" w:rsidR="00F66F38" w:rsidRDefault="00F66F38" w:rsidP="00F66F38">
            <w:pPr>
              <w:rPr>
                <w:rFonts w:ascii="Arial" w:hAnsi="Arial" w:cs="Arial"/>
                <w:sz w:val="18"/>
                <w:szCs w:val="18"/>
              </w:rPr>
            </w:pPr>
          </w:p>
          <w:p w14:paraId="77FAC90D" w14:textId="77777777" w:rsidR="00F66F38" w:rsidRDefault="00F66F38" w:rsidP="004E06BD">
            <w:pPr>
              <w:numPr>
                <w:ilvl w:val="0"/>
                <w:numId w:val="106"/>
              </w:numPr>
              <w:rPr>
                <w:rFonts w:ascii="Arial" w:hAnsi="Arial" w:cs="Arial"/>
                <w:sz w:val="18"/>
                <w:szCs w:val="18"/>
              </w:rPr>
            </w:pPr>
            <w:r>
              <w:rPr>
                <w:rFonts w:ascii="Arial" w:hAnsi="Arial" w:cs="Arial"/>
                <w:sz w:val="18"/>
                <w:szCs w:val="18"/>
              </w:rPr>
              <w:t>Header – TargetPlan Report for {Scheme Name} for date range {dd/mm/yyyy} to {dd/mm/yyyy} (if the scope used means that multiple schemes are selected then do not display (for {Scheme Name}).</w:t>
            </w:r>
          </w:p>
          <w:p w14:paraId="6AFFE351" w14:textId="77777777" w:rsidR="00F66F38" w:rsidRDefault="00F66F38" w:rsidP="004E06BD">
            <w:pPr>
              <w:numPr>
                <w:ilvl w:val="0"/>
                <w:numId w:val="106"/>
              </w:numPr>
              <w:rPr>
                <w:rFonts w:ascii="Arial" w:hAnsi="Arial" w:cs="Arial"/>
                <w:sz w:val="18"/>
                <w:szCs w:val="18"/>
              </w:rPr>
            </w:pPr>
            <w:r>
              <w:rPr>
                <w:rFonts w:ascii="Arial" w:hAnsi="Arial" w:cs="Arial"/>
                <w:sz w:val="18"/>
                <w:szCs w:val="18"/>
              </w:rPr>
              <w:t>Scope {Scope Name}</w:t>
            </w:r>
          </w:p>
          <w:p w14:paraId="75C09455" w14:textId="77777777" w:rsidR="00F66F38" w:rsidRDefault="00F66F38" w:rsidP="004E06BD">
            <w:pPr>
              <w:numPr>
                <w:ilvl w:val="0"/>
                <w:numId w:val="106"/>
              </w:numPr>
              <w:rPr>
                <w:rFonts w:ascii="Arial" w:hAnsi="Arial" w:cs="Arial"/>
                <w:sz w:val="18"/>
                <w:szCs w:val="18"/>
              </w:rPr>
            </w:pPr>
            <w:r>
              <w:rPr>
                <w:rFonts w:ascii="Arial" w:hAnsi="Arial" w:cs="Arial"/>
                <w:sz w:val="18"/>
                <w:szCs w:val="18"/>
              </w:rPr>
              <w:t>Filter {Filter Name}</w:t>
            </w:r>
          </w:p>
          <w:p w14:paraId="78076F18" w14:textId="1B6B9F31" w:rsidR="00F66F38" w:rsidRDefault="00F66F38" w:rsidP="004E06BD">
            <w:pPr>
              <w:numPr>
                <w:ilvl w:val="0"/>
                <w:numId w:val="106"/>
              </w:numPr>
              <w:rPr>
                <w:rFonts w:ascii="Arial" w:hAnsi="Arial" w:cs="Arial"/>
                <w:sz w:val="18"/>
                <w:szCs w:val="18"/>
              </w:rPr>
            </w:pPr>
            <w:r>
              <w:rPr>
                <w:rFonts w:ascii="Arial" w:hAnsi="Arial" w:cs="Arial"/>
                <w:sz w:val="18"/>
                <w:szCs w:val="18"/>
              </w:rPr>
              <w:t xml:space="preserve">Number of new </w:t>
            </w:r>
            <w:del w:id="1236" w:author="Jamal, Zaher CWK" w:date="2015-06-16T17:21:00Z">
              <w:r w:rsidR="003B2D50" w:rsidDel="00A1691E">
                <w:rPr>
                  <w:rFonts w:ascii="Arial" w:hAnsi="Arial" w:cs="Arial"/>
                  <w:sz w:val="18"/>
                  <w:szCs w:val="18"/>
                </w:rPr>
                <w:delText>user</w:delText>
              </w:r>
            </w:del>
            <w:ins w:id="1237" w:author="Jamal, Zaher CWK" w:date="2015-06-16T17:21:00Z">
              <w:r w:rsidR="00A1691E">
                <w:rPr>
                  <w:rFonts w:ascii="Arial" w:hAnsi="Arial" w:cs="Arial"/>
                  <w:sz w:val="18"/>
                  <w:szCs w:val="18"/>
                </w:rPr>
                <w:t>member</w:t>
              </w:r>
            </w:ins>
            <w:r>
              <w:rPr>
                <w:rFonts w:ascii="Arial" w:hAnsi="Arial" w:cs="Arial"/>
                <w:sz w:val="18"/>
                <w:szCs w:val="18"/>
              </w:rPr>
              <w:t>s registered in period</w:t>
            </w:r>
          </w:p>
          <w:p w14:paraId="503DF36A" w14:textId="074072D7" w:rsidR="00F66F38" w:rsidRDefault="00F66F38" w:rsidP="004E06BD">
            <w:pPr>
              <w:numPr>
                <w:ilvl w:val="0"/>
                <w:numId w:val="106"/>
              </w:numPr>
              <w:rPr>
                <w:rFonts w:ascii="Arial" w:hAnsi="Arial" w:cs="Arial"/>
                <w:sz w:val="18"/>
                <w:szCs w:val="18"/>
              </w:rPr>
            </w:pPr>
            <w:r>
              <w:rPr>
                <w:rFonts w:ascii="Arial" w:hAnsi="Arial" w:cs="Arial"/>
                <w:sz w:val="18"/>
                <w:szCs w:val="18"/>
              </w:rPr>
              <w:t xml:space="preserve">Total number of </w:t>
            </w:r>
            <w:del w:id="1238" w:author="Jamal, Zaher CWK" w:date="2015-06-16T17:21:00Z">
              <w:r w:rsidR="003B2D50" w:rsidDel="00A1691E">
                <w:rPr>
                  <w:rFonts w:ascii="Arial" w:hAnsi="Arial" w:cs="Arial"/>
                  <w:sz w:val="18"/>
                  <w:szCs w:val="18"/>
                </w:rPr>
                <w:delText>user</w:delText>
              </w:r>
            </w:del>
            <w:ins w:id="1239" w:author="Jamal, Zaher CWK" w:date="2015-06-16T17:21:00Z">
              <w:r w:rsidR="00A1691E">
                <w:rPr>
                  <w:rFonts w:ascii="Arial" w:hAnsi="Arial" w:cs="Arial"/>
                  <w:sz w:val="18"/>
                  <w:szCs w:val="18"/>
                </w:rPr>
                <w:t>member</w:t>
              </w:r>
            </w:ins>
            <w:r>
              <w:rPr>
                <w:rFonts w:ascii="Arial" w:hAnsi="Arial" w:cs="Arial"/>
                <w:sz w:val="18"/>
                <w:szCs w:val="18"/>
              </w:rPr>
              <w:t>s registered on TP</w:t>
            </w:r>
          </w:p>
          <w:p w14:paraId="73B0018C" w14:textId="77777777" w:rsidR="00F66F38" w:rsidRDefault="00F66F38" w:rsidP="004E06BD">
            <w:pPr>
              <w:numPr>
                <w:ilvl w:val="0"/>
                <w:numId w:val="106"/>
              </w:numPr>
              <w:rPr>
                <w:rFonts w:ascii="Arial" w:hAnsi="Arial" w:cs="Arial"/>
                <w:sz w:val="18"/>
                <w:szCs w:val="18"/>
              </w:rPr>
            </w:pPr>
            <w:r>
              <w:rPr>
                <w:rFonts w:ascii="Arial" w:hAnsi="Arial" w:cs="Arial"/>
                <w:sz w:val="18"/>
                <w:szCs w:val="18"/>
              </w:rPr>
              <w:t>Number of website visits in period</w:t>
            </w:r>
          </w:p>
          <w:p w14:paraId="4238421C" w14:textId="77777777" w:rsidR="00F66F38" w:rsidRDefault="00F66F38" w:rsidP="004E06BD">
            <w:pPr>
              <w:numPr>
                <w:ilvl w:val="0"/>
                <w:numId w:val="106"/>
              </w:numPr>
              <w:rPr>
                <w:rFonts w:ascii="Arial" w:hAnsi="Arial" w:cs="Arial"/>
                <w:sz w:val="18"/>
                <w:szCs w:val="18"/>
              </w:rPr>
            </w:pPr>
            <w:r>
              <w:rPr>
                <w:rFonts w:ascii="Arial" w:hAnsi="Arial" w:cs="Arial"/>
                <w:sz w:val="18"/>
                <w:szCs w:val="18"/>
              </w:rPr>
              <w:t>Number of fund changes requested in period</w:t>
            </w:r>
          </w:p>
          <w:p w14:paraId="034CF588" w14:textId="77777777" w:rsidR="00F66F38" w:rsidRDefault="00F66F38" w:rsidP="004E06BD">
            <w:pPr>
              <w:numPr>
                <w:ilvl w:val="0"/>
                <w:numId w:val="106"/>
              </w:numPr>
              <w:rPr>
                <w:rFonts w:ascii="Arial" w:hAnsi="Arial" w:cs="Arial"/>
                <w:sz w:val="18"/>
                <w:szCs w:val="18"/>
              </w:rPr>
            </w:pPr>
            <w:r>
              <w:rPr>
                <w:rFonts w:ascii="Arial" w:hAnsi="Arial" w:cs="Arial"/>
                <w:sz w:val="18"/>
                <w:szCs w:val="18"/>
              </w:rPr>
              <w:t>Number of contribution changes requested in period</w:t>
            </w:r>
          </w:p>
          <w:p w14:paraId="3A740F37" w14:textId="043153A2"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40" w:author="Jamal, Zaher CWK" w:date="2015-06-16T17:21:00Z">
              <w:r w:rsidR="003B2D50" w:rsidDel="00A1691E">
                <w:rPr>
                  <w:rFonts w:ascii="Arial" w:hAnsi="Arial" w:cs="Arial"/>
                  <w:sz w:val="18"/>
                  <w:szCs w:val="18"/>
                </w:rPr>
                <w:delText>User</w:delText>
              </w:r>
            </w:del>
            <w:ins w:id="1241" w:author="Jamal, Zaher CWK" w:date="2015-06-16T17:21:00Z">
              <w:r w:rsidR="00A1691E">
                <w:rPr>
                  <w:rFonts w:ascii="Arial" w:hAnsi="Arial" w:cs="Arial"/>
                  <w:sz w:val="18"/>
                  <w:szCs w:val="18"/>
                </w:rPr>
                <w:t>Member</w:t>
              </w:r>
            </w:ins>
            <w:r w:rsidRPr="00226085">
              <w:rPr>
                <w:rFonts w:ascii="Arial" w:hAnsi="Arial" w:cs="Arial"/>
                <w:sz w:val="18"/>
                <w:szCs w:val="18"/>
              </w:rPr>
              <w:t>s who have accessed the Modeller</w:t>
            </w:r>
          </w:p>
          <w:p w14:paraId="11787C4A" w14:textId="1820D41F"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42" w:author="Jamal, Zaher CWK" w:date="2015-06-16T17:21:00Z">
              <w:r w:rsidR="003B2D50" w:rsidDel="00A1691E">
                <w:rPr>
                  <w:rFonts w:ascii="Arial" w:hAnsi="Arial" w:cs="Arial"/>
                  <w:sz w:val="18"/>
                  <w:szCs w:val="18"/>
                </w:rPr>
                <w:delText>User</w:delText>
              </w:r>
            </w:del>
            <w:ins w:id="1243" w:author="Jamal, Zaher CWK" w:date="2015-06-16T17:21:00Z">
              <w:r w:rsidR="00A1691E">
                <w:rPr>
                  <w:rFonts w:ascii="Arial" w:hAnsi="Arial" w:cs="Arial"/>
                  <w:sz w:val="18"/>
                  <w:szCs w:val="18"/>
                </w:rPr>
                <w:t>Member</w:t>
              </w:r>
            </w:ins>
            <w:r w:rsidRPr="00226085">
              <w:rPr>
                <w:rFonts w:ascii="Arial" w:hAnsi="Arial" w:cs="Arial"/>
                <w:sz w:val="18"/>
                <w:szCs w:val="18"/>
              </w:rPr>
              <w:t>s who have accessed Pension Summary</w:t>
            </w:r>
          </w:p>
          <w:p w14:paraId="5644DC0D" w14:textId="5CBC9CBF"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44" w:author="Jamal, Zaher CWK" w:date="2015-06-16T17:21:00Z">
              <w:r w:rsidR="003B2D50" w:rsidDel="00A1691E">
                <w:rPr>
                  <w:rFonts w:ascii="Arial" w:hAnsi="Arial" w:cs="Arial"/>
                  <w:sz w:val="18"/>
                  <w:szCs w:val="18"/>
                </w:rPr>
                <w:delText>User</w:delText>
              </w:r>
            </w:del>
            <w:ins w:id="1245" w:author="Jamal, Zaher CWK" w:date="2015-06-16T17:21:00Z">
              <w:r w:rsidR="00A1691E">
                <w:rPr>
                  <w:rFonts w:ascii="Arial" w:hAnsi="Arial" w:cs="Arial"/>
                  <w:sz w:val="18"/>
                  <w:szCs w:val="18"/>
                </w:rPr>
                <w:t>Member</w:t>
              </w:r>
            </w:ins>
            <w:r w:rsidRPr="00226085">
              <w:rPr>
                <w:rFonts w:ascii="Arial" w:hAnsi="Arial" w:cs="Arial"/>
                <w:sz w:val="18"/>
                <w:szCs w:val="18"/>
              </w:rPr>
              <w:t>s who have accessed Contributions screen</w:t>
            </w:r>
          </w:p>
          <w:p w14:paraId="2ABACF44" w14:textId="16199FD4"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46" w:author="Jamal, Zaher CWK" w:date="2015-06-16T17:21:00Z">
              <w:r w:rsidR="003B2D50" w:rsidDel="00A1691E">
                <w:rPr>
                  <w:rFonts w:ascii="Arial" w:hAnsi="Arial" w:cs="Arial"/>
                  <w:sz w:val="18"/>
                  <w:szCs w:val="18"/>
                </w:rPr>
                <w:delText>User</w:delText>
              </w:r>
            </w:del>
            <w:ins w:id="1247" w:author="Jamal, Zaher CWK" w:date="2015-06-16T17:21:00Z">
              <w:r w:rsidR="00A1691E">
                <w:rPr>
                  <w:rFonts w:ascii="Arial" w:hAnsi="Arial" w:cs="Arial"/>
                  <w:sz w:val="18"/>
                  <w:szCs w:val="18"/>
                </w:rPr>
                <w:t>Member</w:t>
              </w:r>
            </w:ins>
            <w:r w:rsidRPr="00226085">
              <w:rPr>
                <w:rFonts w:ascii="Arial" w:hAnsi="Arial" w:cs="Arial"/>
                <w:sz w:val="18"/>
                <w:szCs w:val="18"/>
              </w:rPr>
              <w:t>s who have accessed Investments screen</w:t>
            </w:r>
          </w:p>
          <w:p w14:paraId="5BAE36CC" w14:textId="7C2784F5"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48" w:author="Jamal, Zaher CWK" w:date="2015-06-16T17:21:00Z">
              <w:r w:rsidR="003B2D50" w:rsidDel="00A1691E">
                <w:rPr>
                  <w:rFonts w:ascii="Arial" w:hAnsi="Arial" w:cs="Arial"/>
                  <w:sz w:val="18"/>
                  <w:szCs w:val="18"/>
                </w:rPr>
                <w:delText>User</w:delText>
              </w:r>
            </w:del>
            <w:ins w:id="1249" w:author="Jamal, Zaher CWK" w:date="2015-06-16T17:21:00Z">
              <w:r w:rsidR="00A1691E">
                <w:rPr>
                  <w:rFonts w:ascii="Arial" w:hAnsi="Arial" w:cs="Arial"/>
                  <w:sz w:val="18"/>
                  <w:szCs w:val="18"/>
                </w:rPr>
                <w:t>Member</w:t>
              </w:r>
            </w:ins>
            <w:r w:rsidRPr="00226085">
              <w:rPr>
                <w:rFonts w:ascii="Arial" w:hAnsi="Arial" w:cs="Arial"/>
                <w:sz w:val="18"/>
                <w:szCs w:val="18"/>
              </w:rPr>
              <w:t>s who have accessed Pension Statement</w:t>
            </w:r>
          </w:p>
          <w:p w14:paraId="45791ACF" w14:textId="6F291658" w:rsidR="00F66F38" w:rsidRPr="00226085" w:rsidRDefault="00F66F38" w:rsidP="004E06BD">
            <w:pPr>
              <w:numPr>
                <w:ilvl w:val="0"/>
                <w:numId w:val="106"/>
              </w:numPr>
              <w:rPr>
                <w:rFonts w:ascii="Arial" w:hAnsi="Arial" w:cs="Arial"/>
                <w:sz w:val="18"/>
                <w:szCs w:val="18"/>
              </w:rPr>
            </w:pPr>
            <w:r w:rsidRPr="00226085">
              <w:rPr>
                <w:rFonts w:ascii="Arial" w:hAnsi="Arial" w:cs="Arial"/>
                <w:sz w:val="18"/>
                <w:szCs w:val="18"/>
              </w:rPr>
              <w:t xml:space="preserve">Number of </w:t>
            </w:r>
            <w:del w:id="1250" w:author="Jamal, Zaher CWK" w:date="2015-06-16T17:21:00Z">
              <w:r w:rsidR="003B2D50" w:rsidDel="00A1691E">
                <w:rPr>
                  <w:rFonts w:ascii="Arial" w:hAnsi="Arial" w:cs="Arial"/>
                  <w:sz w:val="18"/>
                  <w:szCs w:val="18"/>
                </w:rPr>
                <w:delText>User</w:delText>
              </w:r>
            </w:del>
            <w:ins w:id="1251" w:author="Jamal, Zaher CWK" w:date="2015-06-16T17:21:00Z">
              <w:r w:rsidR="00A1691E">
                <w:rPr>
                  <w:rFonts w:ascii="Arial" w:hAnsi="Arial" w:cs="Arial"/>
                  <w:sz w:val="18"/>
                  <w:szCs w:val="18"/>
                </w:rPr>
                <w:t>Member</w:t>
              </w:r>
            </w:ins>
            <w:r w:rsidRPr="00226085">
              <w:rPr>
                <w:rFonts w:ascii="Arial" w:hAnsi="Arial" w:cs="Arial"/>
                <w:sz w:val="18"/>
                <w:szCs w:val="18"/>
              </w:rPr>
              <w:t>s who have accessed Fund Comparison</w:t>
            </w:r>
          </w:p>
          <w:p w14:paraId="520643DA" w14:textId="77777777" w:rsidR="00F66F38" w:rsidRPr="007E7AA4" w:rsidRDefault="00F66F38" w:rsidP="00F66F38">
            <w:pPr>
              <w:ind w:left="360"/>
              <w:rPr>
                <w:rFonts w:ascii="Arial" w:hAnsi="Arial" w:cs="Arial"/>
                <w:sz w:val="18"/>
                <w:szCs w:val="18"/>
              </w:rPr>
            </w:pPr>
          </w:p>
          <w:p w14:paraId="5565D511" w14:textId="77777777" w:rsidR="00F66F38" w:rsidRDefault="00F66F38" w:rsidP="00F66F38">
            <w:pPr>
              <w:rPr>
                <w:rFonts w:ascii="Arial" w:hAnsi="Arial" w:cs="Arial"/>
                <w:sz w:val="18"/>
                <w:szCs w:val="18"/>
              </w:rPr>
            </w:pPr>
            <w:r>
              <w:rPr>
                <w:rFonts w:ascii="Arial" w:hAnsi="Arial" w:cs="Arial"/>
                <w:sz w:val="18"/>
                <w:szCs w:val="18"/>
              </w:rPr>
              <w:t>It will be a tabular format, example below:</w:t>
            </w:r>
          </w:p>
          <w:p w14:paraId="3EABC2F8" w14:textId="77777777" w:rsidR="00F66F38" w:rsidRDefault="00F66F38" w:rsidP="00F66F38">
            <w:pPr>
              <w:rPr>
                <w:rFonts w:ascii="Arial" w:hAnsi="Arial" w:cs="Arial"/>
                <w:sz w:val="18"/>
                <w:szCs w:val="18"/>
              </w:rPr>
            </w:pPr>
          </w:p>
          <w:p w14:paraId="5E637D1B" w14:textId="77777777" w:rsidR="00F66F38" w:rsidRDefault="00F66F38" w:rsidP="00F66F38">
            <w:pPr>
              <w:rPr>
                <w:rFonts w:ascii="Arial" w:hAnsi="Arial" w:cs="Arial"/>
                <w:b/>
                <w:sz w:val="18"/>
                <w:szCs w:val="18"/>
              </w:rPr>
            </w:pPr>
            <w:r>
              <w:rPr>
                <w:rFonts w:ascii="Arial" w:hAnsi="Arial" w:cs="Arial"/>
                <w:b/>
                <w:sz w:val="18"/>
                <w:szCs w:val="18"/>
              </w:rPr>
              <w:t>TargetPlan Report</w:t>
            </w:r>
            <w:r w:rsidRPr="00967037">
              <w:rPr>
                <w:rFonts w:ascii="Arial" w:hAnsi="Arial" w:cs="Arial"/>
                <w:b/>
                <w:sz w:val="18"/>
                <w:szCs w:val="18"/>
              </w:rPr>
              <w:t xml:space="preserve"> for {Scheme Name} from {dd/mm/yyyy} to {dd/mm/yyyy}</w:t>
            </w:r>
          </w:p>
          <w:tbl>
            <w:tblPr>
              <w:tblW w:w="7090" w:type="dxa"/>
              <w:tblLook w:val="04A0" w:firstRow="1" w:lastRow="0" w:firstColumn="1" w:lastColumn="0" w:noHBand="0" w:noVBand="1"/>
            </w:tblPr>
            <w:tblGrid>
              <w:gridCol w:w="4926"/>
              <w:gridCol w:w="998"/>
              <w:gridCol w:w="1166"/>
            </w:tblGrid>
            <w:tr w:rsidR="00F66F38" w:rsidRPr="00FD6972" w14:paraId="0BB006C3" w14:textId="77777777" w:rsidTr="00FD6972">
              <w:trPr>
                <w:trHeight w:val="100"/>
              </w:trPr>
              <w:tc>
                <w:tcPr>
                  <w:tcW w:w="4926" w:type="dxa"/>
                  <w:tcBorders>
                    <w:top w:val="single" w:sz="8" w:space="0" w:color="auto"/>
                    <w:left w:val="single" w:sz="8" w:space="0" w:color="auto"/>
                    <w:bottom w:val="single" w:sz="8" w:space="0" w:color="auto"/>
                    <w:right w:val="single" w:sz="8" w:space="0" w:color="auto"/>
                  </w:tcBorders>
                  <w:shd w:val="clear" w:color="000000" w:fill="D9D9D9"/>
                  <w:noWrap/>
                  <w:vAlign w:val="center"/>
                  <w:hideMark/>
                </w:tcPr>
                <w:p w14:paraId="29C36CEC" w14:textId="77777777" w:rsidR="00F66F38" w:rsidRPr="00FD6972" w:rsidRDefault="00F66F38" w:rsidP="00F66F38">
                  <w:pPr>
                    <w:rPr>
                      <w:rFonts w:ascii="Arial" w:hAnsi="Arial" w:cs="Arial"/>
                      <w:b/>
                      <w:bCs/>
                      <w:color w:val="000000"/>
                      <w:sz w:val="20"/>
                      <w:szCs w:val="20"/>
                      <w:lang w:eastAsia="en-GB"/>
                    </w:rPr>
                  </w:pPr>
                  <w:r w:rsidRPr="00FD6972">
                    <w:rPr>
                      <w:rFonts w:ascii="Arial" w:hAnsi="Arial" w:cs="Arial"/>
                      <w:b/>
                      <w:bCs/>
                      <w:color w:val="000000"/>
                      <w:sz w:val="20"/>
                      <w:szCs w:val="20"/>
                      <w:lang w:eastAsia="en-GB"/>
                    </w:rPr>
                    <w:t>Usage</w:t>
                  </w:r>
                </w:p>
              </w:tc>
              <w:tc>
                <w:tcPr>
                  <w:tcW w:w="998" w:type="dxa"/>
                  <w:tcBorders>
                    <w:top w:val="single" w:sz="8" w:space="0" w:color="auto"/>
                    <w:left w:val="nil"/>
                    <w:bottom w:val="single" w:sz="8" w:space="0" w:color="auto"/>
                    <w:right w:val="single" w:sz="8" w:space="0" w:color="auto"/>
                  </w:tcBorders>
                  <w:shd w:val="clear" w:color="000000" w:fill="D9D9D9"/>
                  <w:noWrap/>
                  <w:vAlign w:val="center"/>
                  <w:hideMark/>
                </w:tcPr>
                <w:p w14:paraId="493653BB" w14:textId="77777777" w:rsidR="00F66F38" w:rsidRPr="00FD6972" w:rsidRDefault="00F66F38" w:rsidP="00F66F38">
                  <w:pPr>
                    <w:rPr>
                      <w:rFonts w:ascii="Arial" w:hAnsi="Arial" w:cs="Arial"/>
                      <w:b/>
                      <w:bCs/>
                      <w:color w:val="000000"/>
                      <w:sz w:val="20"/>
                      <w:szCs w:val="20"/>
                      <w:lang w:eastAsia="en-GB"/>
                    </w:rPr>
                  </w:pPr>
                  <w:r w:rsidRPr="00FD6972">
                    <w:rPr>
                      <w:rFonts w:ascii="Arial" w:hAnsi="Arial" w:cs="Arial"/>
                      <w:b/>
                      <w:bCs/>
                      <w:color w:val="000000"/>
                      <w:sz w:val="20"/>
                      <w:szCs w:val="20"/>
                      <w:lang w:eastAsia="en-GB"/>
                    </w:rPr>
                    <w:t>Active</w:t>
                  </w:r>
                </w:p>
              </w:tc>
              <w:tc>
                <w:tcPr>
                  <w:tcW w:w="1166" w:type="dxa"/>
                  <w:tcBorders>
                    <w:top w:val="single" w:sz="8" w:space="0" w:color="auto"/>
                    <w:left w:val="nil"/>
                    <w:bottom w:val="single" w:sz="8" w:space="0" w:color="auto"/>
                    <w:right w:val="single" w:sz="8" w:space="0" w:color="auto"/>
                  </w:tcBorders>
                  <w:shd w:val="clear" w:color="000000" w:fill="D9D9D9"/>
                  <w:noWrap/>
                  <w:vAlign w:val="center"/>
                  <w:hideMark/>
                </w:tcPr>
                <w:p w14:paraId="4436F70A" w14:textId="77777777" w:rsidR="00F66F38" w:rsidRPr="00FD6972" w:rsidRDefault="00F66F38" w:rsidP="00F66F38">
                  <w:pPr>
                    <w:rPr>
                      <w:rFonts w:ascii="Arial" w:hAnsi="Arial" w:cs="Arial"/>
                      <w:b/>
                      <w:bCs/>
                      <w:color w:val="000000"/>
                      <w:sz w:val="20"/>
                      <w:szCs w:val="20"/>
                      <w:lang w:eastAsia="en-GB"/>
                    </w:rPr>
                  </w:pPr>
                  <w:r w:rsidRPr="00FD6972">
                    <w:rPr>
                      <w:rFonts w:ascii="Arial" w:hAnsi="Arial" w:cs="Arial"/>
                      <w:b/>
                      <w:bCs/>
                      <w:color w:val="000000"/>
                      <w:sz w:val="20"/>
                      <w:szCs w:val="20"/>
                      <w:lang w:eastAsia="en-GB"/>
                    </w:rPr>
                    <w:t>Deferred</w:t>
                  </w:r>
                </w:p>
              </w:tc>
            </w:tr>
            <w:tr w:rsidR="00F66F38" w:rsidRPr="00FD6972" w14:paraId="69FD7FB2"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7B002F4B" w14:textId="5DC11986" w:rsidR="00F66F38" w:rsidRPr="00FD6972" w:rsidRDefault="00F66F38" w:rsidP="00F66F38">
                  <w:pPr>
                    <w:rPr>
                      <w:rFonts w:ascii="Arial" w:hAnsi="Arial" w:cs="Arial"/>
                      <w:color w:val="000000"/>
                      <w:sz w:val="20"/>
                      <w:szCs w:val="20"/>
                      <w:lang w:eastAsia="en-GB"/>
                    </w:rPr>
                  </w:pPr>
                  <w:r w:rsidRPr="00FD6972">
                    <w:rPr>
                      <w:rFonts w:ascii="Arial" w:hAnsi="Arial" w:cs="Arial"/>
                      <w:color w:val="000000"/>
                      <w:sz w:val="20"/>
                      <w:szCs w:val="20"/>
                      <w:lang w:eastAsia="en-GB"/>
                    </w:rPr>
                    <w:t xml:space="preserve">New </w:t>
                  </w:r>
                  <w:del w:id="1252" w:author="Jamal, Zaher CWK" w:date="2015-06-16T17:21:00Z">
                    <w:r w:rsidR="003B2D50" w:rsidDel="00A1691E">
                      <w:rPr>
                        <w:rFonts w:ascii="Arial" w:hAnsi="Arial" w:cs="Arial"/>
                        <w:color w:val="000000"/>
                        <w:sz w:val="20"/>
                        <w:szCs w:val="20"/>
                        <w:lang w:eastAsia="en-GB"/>
                      </w:rPr>
                      <w:delText>user</w:delText>
                    </w:r>
                  </w:del>
                  <w:ins w:id="1253" w:author="Jamal, Zaher CWK" w:date="2015-06-16T17:21:00Z">
                    <w:r w:rsidR="00A1691E">
                      <w:rPr>
                        <w:rFonts w:ascii="Arial" w:hAnsi="Arial" w:cs="Arial"/>
                        <w:color w:val="000000"/>
                        <w:sz w:val="20"/>
                        <w:szCs w:val="20"/>
                        <w:lang w:eastAsia="en-GB"/>
                      </w:rPr>
                      <w:t>member</w:t>
                    </w:r>
                  </w:ins>
                  <w:r w:rsidRPr="00FD6972">
                    <w:rPr>
                      <w:rFonts w:ascii="Arial" w:hAnsi="Arial" w:cs="Arial"/>
                      <w:color w:val="000000"/>
                      <w:sz w:val="20"/>
                      <w:szCs w:val="20"/>
                      <w:lang w:eastAsia="en-GB"/>
                    </w:rPr>
                    <w:t xml:space="preserve"> registrations in period</w:t>
                  </w:r>
                </w:p>
              </w:tc>
              <w:tc>
                <w:tcPr>
                  <w:tcW w:w="998" w:type="dxa"/>
                  <w:tcBorders>
                    <w:top w:val="nil"/>
                    <w:left w:val="nil"/>
                    <w:bottom w:val="single" w:sz="8" w:space="0" w:color="auto"/>
                    <w:right w:val="single" w:sz="8" w:space="0" w:color="auto"/>
                  </w:tcBorders>
                  <w:shd w:val="clear" w:color="auto" w:fill="auto"/>
                  <w:noWrap/>
                  <w:vAlign w:val="center"/>
                  <w:hideMark/>
                </w:tcPr>
                <w:p w14:paraId="512342E3"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27</w:t>
                  </w:r>
                </w:p>
              </w:tc>
              <w:tc>
                <w:tcPr>
                  <w:tcW w:w="1166" w:type="dxa"/>
                  <w:tcBorders>
                    <w:top w:val="nil"/>
                    <w:left w:val="nil"/>
                    <w:bottom w:val="single" w:sz="8" w:space="0" w:color="auto"/>
                    <w:right w:val="single" w:sz="8" w:space="0" w:color="auto"/>
                  </w:tcBorders>
                  <w:shd w:val="clear" w:color="auto" w:fill="auto"/>
                  <w:noWrap/>
                  <w:vAlign w:val="center"/>
                  <w:hideMark/>
                </w:tcPr>
                <w:p w14:paraId="50C9D502"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14</w:t>
                  </w:r>
                </w:p>
              </w:tc>
            </w:tr>
            <w:tr w:rsidR="00F66F38" w:rsidRPr="00FD6972" w14:paraId="4482FD68"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3D18C4ED" w14:textId="2C90F616" w:rsidR="00F66F38" w:rsidRPr="00FD6972" w:rsidRDefault="00F66F38" w:rsidP="00F66F38">
                  <w:pPr>
                    <w:rPr>
                      <w:rFonts w:ascii="Arial" w:hAnsi="Arial" w:cs="Arial"/>
                      <w:color w:val="000000"/>
                      <w:sz w:val="20"/>
                      <w:szCs w:val="20"/>
                      <w:lang w:eastAsia="en-GB"/>
                    </w:rPr>
                  </w:pPr>
                  <w:r w:rsidRPr="00FD6972">
                    <w:rPr>
                      <w:rFonts w:ascii="Arial" w:hAnsi="Arial" w:cs="Arial"/>
                      <w:color w:val="000000"/>
                      <w:sz w:val="20"/>
                      <w:szCs w:val="20"/>
                      <w:lang w:eastAsia="en-GB"/>
                    </w:rPr>
                    <w:t xml:space="preserve">Total </w:t>
                  </w:r>
                  <w:del w:id="1254" w:author="Jamal, Zaher CWK" w:date="2015-06-16T17:21:00Z">
                    <w:r w:rsidR="003B2D50" w:rsidDel="00A1691E">
                      <w:rPr>
                        <w:rFonts w:ascii="Arial" w:hAnsi="Arial" w:cs="Arial"/>
                        <w:color w:val="000000"/>
                        <w:sz w:val="20"/>
                        <w:szCs w:val="20"/>
                        <w:lang w:eastAsia="en-GB"/>
                      </w:rPr>
                      <w:delText>user</w:delText>
                    </w:r>
                  </w:del>
                  <w:ins w:id="1255" w:author="Jamal, Zaher CWK" w:date="2015-06-16T17:21:00Z">
                    <w:r w:rsidR="00A1691E">
                      <w:rPr>
                        <w:rFonts w:ascii="Arial" w:hAnsi="Arial" w:cs="Arial"/>
                        <w:color w:val="000000"/>
                        <w:sz w:val="20"/>
                        <w:szCs w:val="20"/>
                        <w:lang w:eastAsia="en-GB"/>
                      </w:rPr>
                      <w:t>member</w:t>
                    </w:r>
                  </w:ins>
                  <w:r w:rsidRPr="00FD6972">
                    <w:rPr>
                      <w:rFonts w:ascii="Arial" w:hAnsi="Arial" w:cs="Arial"/>
                      <w:color w:val="000000"/>
                      <w:sz w:val="20"/>
                      <w:szCs w:val="20"/>
                      <w:lang w:eastAsia="en-GB"/>
                    </w:rPr>
                    <w:t>s registered as at e</w:t>
                  </w:r>
                  <w:r>
                    <w:rPr>
                      <w:rFonts w:ascii="Arial" w:hAnsi="Arial" w:cs="Arial"/>
                      <w:color w:val="000000"/>
                      <w:sz w:val="20"/>
                      <w:szCs w:val="20"/>
                      <w:lang w:eastAsia="en-GB"/>
                    </w:rPr>
                    <w:t>nd</w:t>
                  </w:r>
                  <w:r w:rsidRPr="00FD6972">
                    <w:rPr>
                      <w:rFonts w:ascii="Arial" w:hAnsi="Arial" w:cs="Arial"/>
                      <w:color w:val="000000"/>
                      <w:sz w:val="20"/>
                      <w:szCs w:val="20"/>
                      <w:lang w:eastAsia="en-GB"/>
                    </w:rPr>
                    <w:t xml:space="preserve"> of period</w:t>
                  </w:r>
                </w:p>
              </w:tc>
              <w:tc>
                <w:tcPr>
                  <w:tcW w:w="998" w:type="dxa"/>
                  <w:tcBorders>
                    <w:top w:val="nil"/>
                    <w:left w:val="nil"/>
                    <w:bottom w:val="single" w:sz="8" w:space="0" w:color="auto"/>
                    <w:right w:val="single" w:sz="8" w:space="0" w:color="auto"/>
                  </w:tcBorders>
                  <w:shd w:val="clear" w:color="auto" w:fill="auto"/>
                  <w:noWrap/>
                  <w:vAlign w:val="center"/>
                  <w:hideMark/>
                </w:tcPr>
                <w:p w14:paraId="7A479C33"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34</w:t>
                  </w:r>
                </w:p>
              </w:tc>
              <w:tc>
                <w:tcPr>
                  <w:tcW w:w="1166" w:type="dxa"/>
                  <w:tcBorders>
                    <w:top w:val="nil"/>
                    <w:left w:val="nil"/>
                    <w:bottom w:val="single" w:sz="8" w:space="0" w:color="auto"/>
                    <w:right w:val="single" w:sz="8" w:space="0" w:color="auto"/>
                  </w:tcBorders>
                  <w:shd w:val="clear" w:color="auto" w:fill="auto"/>
                  <w:noWrap/>
                  <w:vAlign w:val="center"/>
                  <w:hideMark/>
                </w:tcPr>
                <w:p w14:paraId="28404425"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20</w:t>
                  </w:r>
                </w:p>
              </w:tc>
            </w:tr>
            <w:tr w:rsidR="00F66F38" w:rsidRPr="00FD6972" w14:paraId="39D1D529"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704060EF" w14:textId="77777777" w:rsidR="00F66F38" w:rsidRPr="00FD6972" w:rsidRDefault="00F66F38" w:rsidP="00F66F38">
                  <w:pPr>
                    <w:rPr>
                      <w:rFonts w:ascii="Arial" w:hAnsi="Arial" w:cs="Arial"/>
                      <w:color w:val="000000"/>
                      <w:sz w:val="20"/>
                      <w:szCs w:val="20"/>
                      <w:lang w:eastAsia="en-GB"/>
                    </w:rPr>
                  </w:pPr>
                  <w:r w:rsidRPr="00FD6972">
                    <w:rPr>
                      <w:rFonts w:ascii="Arial" w:hAnsi="Arial" w:cs="Arial"/>
                      <w:color w:val="000000"/>
                      <w:sz w:val="20"/>
                      <w:szCs w:val="20"/>
                      <w:lang w:eastAsia="en-GB"/>
                    </w:rPr>
                    <w:t>Number of website visits during period</w:t>
                  </w:r>
                </w:p>
              </w:tc>
              <w:tc>
                <w:tcPr>
                  <w:tcW w:w="998" w:type="dxa"/>
                  <w:tcBorders>
                    <w:top w:val="nil"/>
                    <w:left w:val="nil"/>
                    <w:bottom w:val="single" w:sz="8" w:space="0" w:color="auto"/>
                    <w:right w:val="single" w:sz="8" w:space="0" w:color="auto"/>
                  </w:tcBorders>
                  <w:shd w:val="clear" w:color="auto" w:fill="auto"/>
                  <w:noWrap/>
                  <w:vAlign w:val="center"/>
                  <w:hideMark/>
                </w:tcPr>
                <w:p w14:paraId="70D3AF13"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56</w:t>
                  </w:r>
                </w:p>
              </w:tc>
              <w:tc>
                <w:tcPr>
                  <w:tcW w:w="1166" w:type="dxa"/>
                  <w:tcBorders>
                    <w:top w:val="nil"/>
                    <w:left w:val="nil"/>
                    <w:bottom w:val="single" w:sz="8" w:space="0" w:color="auto"/>
                    <w:right w:val="single" w:sz="8" w:space="0" w:color="auto"/>
                  </w:tcBorders>
                  <w:shd w:val="clear" w:color="auto" w:fill="auto"/>
                  <w:noWrap/>
                  <w:vAlign w:val="center"/>
                  <w:hideMark/>
                </w:tcPr>
                <w:p w14:paraId="03F06EA8"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18</w:t>
                  </w:r>
                </w:p>
              </w:tc>
            </w:tr>
            <w:tr w:rsidR="00F66F38" w:rsidRPr="00FD6972" w14:paraId="0BE39858"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41EB4D3A" w14:textId="77777777" w:rsidR="00F66F38" w:rsidRPr="00FD6972" w:rsidRDefault="00F66F38" w:rsidP="00F66F38">
                  <w:pPr>
                    <w:rPr>
                      <w:rFonts w:ascii="Arial" w:hAnsi="Arial" w:cs="Arial"/>
                      <w:color w:val="000000"/>
                      <w:sz w:val="20"/>
                      <w:szCs w:val="20"/>
                      <w:lang w:eastAsia="en-GB"/>
                    </w:rPr>
                  </w:pPr>
                  <w:r w:rsidRPr="00FD6972">
                    <w:rPr>
                      <w:rFonts w:ascii="Arial" w:hAnsi="Arial" w:cs="Arial"/>
                      <w:color w:val="000000"/>
                      <w:sz w:val="20"/>
                      <w:szCs w:val="20"/>
                      <w:lang w:eastAsia="en-GB"/>
                    </w:rPr>
                    <w:t>Fund changes requested</w:t>
                  </w:r>
                </w:p>
              </w:tc>
              <w:tc>
                <w:tcPr>
                  <w:tcW w:w="998" w:type="dxa"/>
                  <w:tcBorders>
                    <w:top w:val="nil"/>
                    <w:left w:val="nil"/>
                    <w:bottom w:val="single" w:sz="8" w:space="0" w:color="auto"/>
                    <w:right w:val="single" w:sz="8" w:space="0" w:color="auto"/>
                  </w:tcBorders>
                  <w:shd w:val="clear" w:color="auto" w:fill="auto"/>
                  <w:noWrap/>
                  <w:vAlign w:val="center"/>
                  <w:hideMark/>
                </w:tcPr>
                <w:p w14:paraId="7AFE80E9"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3</w:t>
                  </w:r>
                </w:p>
              </w:tc>
              <w:tc>
                <w:tcPr>
                  <w:tcW w:w="1166" w:type="dxa"/>
                  <w:tcBorders>
                    <w:top w:val="nil"/>
                    <w:left w:val="nil"/>
                    <w:bottom w:val="single" w:sz="8" w:space="0" w:color="auto"/>
                    <w:right w:val="single" w:sz="8" w:space="0" w:color="auto"/>
                  </w:tcBorders>
                  <w:shd w:val="clear" w:color="auto" w:fill="auto"/>
                  <w:noWrap/>
                  <w:vAlign w:val="center"/>
                  <w:hideMark/>
                </w:tcPr>
                <w:p w14:paraId="10A4587E"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1</w:t>
                  </w:r>
                </w:p>
              </w:tc>
            </w:tr>
            <w:tr w:rsidR="00F66F38" w:rsidRPr="00FD6972" w14:paraId="7FEBE28E"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35580EC8" w14:textId="77777777" w:rsidR="00F66F38" w:rsidRPr="00FD6972" w:rsidRDefault="00F66F38" w:rsidP="00F66F38">
                  <w:pPr>
                    <w:rPr>
                      <w:rFonts w:ascii="Arial" w:hAnsi="Arial" w:cs="Arial"/>
                      <w:color w:val="000000"/>
                      <w:sz w:val="20"/>
                      <w:szCs w:val="20"/>
                      <w:lang w:eastAsia="en-GB"/>
                    </w:rPr>
                  </w:pPr>
                  <w:r w:rsidRPr="00FD6972">
                    <w:rPr>
                      <w:rFonts w:ascii="Arial" w:hAnsi="Arial" w:cs="Arial"/>
                      <w:color w:val="000000"/>
                      <w:sz w:val="20"/>
                      <w:szCs w:val="20"/>
                      <w:lang w:eastAsia="en-GB"/>
                    </w:rPr>
                    <w:t>Contribution changes requested</w:t>
                  </w:r>
                </w:p>
              </w:tc>
              <w:tc>
                <w:tcPr>
                  <w:tcW w:w="998" w:type="dxa"/>
                  <w:tcBorders>
                    <w:top w:val="nil"/>
                    <w:left w:val="nil"/>
                    <w:bottom w:val="single" w:sz="8" w:space="0" w:color="auto"/>
                    <w:right w:val="single" w:sz="8" w:space="0" w:color="auto"/>
                  </w:tcBorders>
                  <w:shd w:val="clear" w:color="auto" w:fill="auto"/>
                  <w:noWrap/>
                  <w:vAlign w:val="center"/>
                  <w:hideMark/>
                </w:tcPr>
                <w:p w14:paraId="0E3BEBF2"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4</w:t>
                  </w:r>
                </w:p>
              </w:tc>
              <w:tc>
                <w:tcPr>
                  <w:tcW w:w="1166" w:type="dxa"/>
                  <w:tcBorders>
                    <w:top w:val="nil"/>
                    <w:left w:val="nil"/>
                    <w:bottom w:val="single" w:sz="8" w:space="0" w:color="auto"/>
                    <w:right w:val="single" w:sz="8" w:space="0" w:color="auto"/>
                  </w:tcBorders>
                  <w:shd w:val="clear" w:color="auto" w:fill="auto"/>
                  <w:noWrap/>
                  <w:vAlign w:val="center"/>
                  <w:hideMark/>
                </w:tcPr>
                <w:p w14:paraId="2BD75BDC"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w:t>
                  </w:r>
                </w:p>
              </w:tc>
            </w:tr>
            <w:tr w:rsidR="00F66F38" w:rsidRPr="00FD6972" w14:paraId="34D64789"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175F6769" w14:textId="5E93669E" w:rsidR="00F66F38" w:rsidRPr="00FD6972" w:rsidRDefault="003B2D50" w:rsidP="00F66F38">
                  <w:pPr>
                    <w:rPr>
                      <w:rFonts w:ascii="Arial" w:hAnsi="Arial" w:cs="Arial"/>
                      <w:color w:val="000000"/>
                      <w:sz w:val="20"/>
                      <w:szCs w:val="20"/>
                      <w:lang w:eastAsia="en-GB"/>
                    </w:rPr>
                  </w:pPr>
                  <w:del w:id="1256" w:author="Jamal, Zaher CWK" w:date="2015-06-16T17:21:00Z">
                    <w:r w:rsidDel="00A1691E">
                      <w:rPr>
                        <w:rFonts w:ascii="Arial" w:hAnsi="Arial" w:cs="Arial"/>
                        <w:color w:val="000000"/>
                        <w:sz w:val="20"/>
                        <w:szCs w:val="20"/>
                        <w:lang w:eastAsia="en-GB"/>
                      </w:rPr>
                      <w:delText>User</w:delText>
                    </w:r>
                  </w:del>
                  <w:ins w:id="1257"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the Modeller</w:t>
                  </w:r>
                </w:p>
              </w:tc>
              <w:tc>
                <w:tcPr>
                  <w:tcW w:w="998" w:type="dxa"/>
                  <w:tcBorders>
                    <w:top w:val="nil"/>
                    <w:left w:val="nil"/>
                    <w:bottom w:val="single" w:sz="8" w:space="0" w:color="auto"/>
                    <w:right w:val="single" w:sz="8" w:space="0" w:color="auto"/>
                  </w:tcBorders>
                  <w:shd w:val="clear" w:color="auto" w:fill="auto"/>
                  <w:noWrap/>
                  <w:vAlign w:val="center"/>
                  <w:hideMark/>
                </w:tcPr>
                <w:p w14:paraId="420EEA81"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10</w:t>
                  </w:r>
                </w:p>
              </w:tc>
              <w:tc>
                <w:tcPr>
                  <w:tcW w:w="1166" w:type="dxa"/>
                  <w:tcBorders>
                    <w:top w:val="nil"/>
                    <w:left w:val="nil"/>
                    <w:bottom w:val="single" w:sz="8" w:space="0" w:color="auto"/>
                    <w:right w:val="single" w:sz="8" w:space="0" w:color="auto"/>
                  </w:tcBorders>
                  <w:shd w:val="clear" w:color="auto" w:fill="auto"/>
                  <w:noWrap/>
                  <w:vAlign w:val="center"/>
                  <w:hideMark/>
                </w:tcPr>
                <w:p w14:paraId="51473C04"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4</w:t>
                  </w:r>
                </w:p>
              </w:tc>
            </w:tr>
            <w:tr w:rsidR="00F66F38" w:rsidRPr="00FD6972" w14:paraId="66B1B284"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1B8323B2" w14:textId="115FB77B" w:rsidR="00F66F38" w:rsidRPr="00FD6972" w:rsidRDefault="003B2D50" w:rsidP="00F66F38">
                  <w:pPr>
                    <w:rPr>
                      <w:rFonts w:ascii="Arial" w:hAnsi="Arial" w:cs="Arial"/>
                      <w:color w:val="000000"/>
                      <w:sz w:val="20"/>
                      <w:szCs w:val="20"/>
                      <w:lang w:eastAsia="en-GB"/>
                    </w:rPr>
                  </w:pPr>
                  <w:del w:id="1258" w:author="Jamal, Zaher CWK" w:date="2015-06-16T17:21:00Z">
                    <w:r w:rsidDel="00A1691E">
                      <w:rPr>
                        <w:rFonts w:ascii="Arial" w:hAnsi="Arial" w:cs="Arial"/>
                        <w:color w:val="000000"/>
                        <w:sz w:val="20"/>
                        <w:szCs w:val="20"/>
                        <w:lang w:eastAsia="en-GB"/>
                      </w:rPr>
                      <w:delText>User</w:delText>
                    </w:r>
                  </w:del>
                  <w:ins w:id="1259"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Pension Summary</w:t>
                  </w:r>
                </w:p>
              </w:tc>
              <w:tc>
                <w:tcPr>
                  <w:tcW w:w="998" w:type="dxa"/>
                  <w:tcBorders>
                    <w:top w:val="nil"/>
                    <w:left w:val="nil"/>
                    <w:bottom w:val="single" w:sz="8" w:space="0" w:color="auto"/>
                    <w:right w:val="single" w:sz="8" w:space="0" w:color="auto"/>
                  </w:tcBorders>
                  <w:shd w:val="clear" w:color="auto" w:fill="auto"/>
                  <w:noWrap/>
                  <w:vAlign w:val="center"/>
                  <w:hideMark/>
                </w:tcPr>
                <w:p w14:paraId="10FD1DBD"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5</w:t>
                  </w:r>
                </w:p>
              </w:tc>
              <w:tc>
                <w:tcPr>
                  <w:tcW w:w="1166" w:type="dxa"/>
                  <w:tcBorders>
                    <w:top w:val="nil"/>
                    <w:left w:val="nil"/>
                    <w:bottom w:val="single" w:sz="8" w:space="0" w:color="auto"/>
                    <w:right w:val="single" w:sz="8" w:space="0" w:color="auto"/>
                  </w:tcBorders>
                  <w:shd w:val="clear" w:color="auto" w:fill="auto"/>
                  <w:noWrap/>
                  <w:vAlign w:val="center"/>
                  <w:hideMark/>
                </w:tcPr>
                <w:p w14:paraId="596A865E"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w:t>
                  </w:r>
                </w:p>
              </w:tc>
            </w:tr>
            <w:tr w:rsidR="00F66F38" w:rsidRPr="00FD6972" w14:paraId="7C2D9880"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4A1A6125" w14:textId="6EB53CC6" w:rsidR="00F66F38" w:rsidRPr="00FD6972" w:rsidRDefault="003B2D50" w:rsidP="00F66F38">
                  <w:pPr>
                    <w:rPr>
                      <w:rFonts w:ascii="Arial" w:hAnsi="Arial" w:cs="Arial"/>
                      <w:color w:val="000000"/>
                      <w:sz w:val="20"/>
                      <w:szCs w:val="20"/>
                      <w:lang w:eastAsia="en-GB"/>
                    </w:rPr>
                  </w:pPr>
                  <w:del w:id="1260" w:author="Jamal, Zaher CWK" w:date="2015-06-16T17:21:00Z">
                    <w:r w:rsidDel="00A1691E">
                      <w:rPr>
                        <w:rFonts w:ascii="Arial" w:hAnsi="Arial" w:cs="Arial"/>
                        <w:color w:val="000000"/>
                        <w:sz w:val="20"/>
                        <w:szCs w:val="20"/>
                        <w:lang w:eastAsia="en-GB"/>
                      </w:rPr>
                      <w:delText>User</w:delText>
                    </w:r>
                  </w:del>
                  <w:ins w:id="1261"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Contributions screen</w:t>
                  </w:r>
                </w:p>
              </w:tc>
              <w:tc>
                <w:tcPr>
                  <w:tcW w:w="998" w:type="dxa"/>
                  <w:tcBorders>
                    <w:top w:val="nil"/>
                    <w:left w:val="nil"/>
                    <w:bottom w:val="single" w:sz="8" w:space="0" w:color="auto"/>
                    <w:right w:val="single" w:sz="8" w:space="0" w:color="auto"/>
                  </w:tcBorders>
                  <w:shd w:val="clear" w:color="auto" w:fill="auto"/>
                  <w:noWrap/>
                  <w:vAlign w:val="center"/>
                  <w:hideMark/>
                </w:tcPr>
                <w:p w14:paraId="710DB78F"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7</w:t>
                  </w:r>
                </w:p>
              </w:tc>
              <w:tc>
                <w:tcPr>
                  <w:tcW w:w="1166" w:type="dxa"/>
                  <w:tcBorders>
                    <w:top w:val="nil"/>
                    <w:left w:val="nil"/>
                    <w:bottom w:val="single" w:sz="8" w:space="0" w:color="auto"/>
                    <w:right w:val="single" w:sz="8" w:space="0" w:color="auto"/>
                  </w:tcBorders>
                  <w:shd w:val="clear" w:color="auto" w:fill="auto"/>
                  <w:noWrap/>
                  <w:vAlign w:val="center"/>
                  <w:hideMark/>
                </w:tcPr>
                <w:p w14:paraId="3647D11A"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w:t>
                  </w:r>
                </w:p>
              </w:tc>
            </w:tr>
            <w:tr w:rsidR="00F66F38" w:rsidRPr="00FD6972" w14:paraId="6E40EF88"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7C406054" w14:textId="4D399C18" w:rsidR="00F66F38" w:rsidRPr="00FD6972" w:rsidRDefault="003B2D50" w:rsidP="00F66F38">
                  <w:pPr>
                    <w:rPr>
                      <w:rFonts w:ascii="Arial" w:hAnsi="Arial" w:cs="Arial"/>
                      <w:color w:val="000000"/>
                      <w:sz w:val="20"/>
                      <w:szCs w:val="20"/>
                      <w:lang w:eastAsia="en-GB"/>
                    </w:rPr>
                  </w:pPr>
                  <w:del w:id="1262" w:author="Jamal, Zaher CWK" w:date="2015-06-16T17:21:00Z">
                    <w:r w:rsidDel="00A1691E">
                      <w:rPr>
                        <w:rFonts w:ascii="Arial" w:hAnsi="Arial" w:cs="Arial"/>
                        <w:color w:val="000000"/>
                        <w:sz w:val="20"/>
                        <w:szCs w:val="20"/>
                        <w:lang w:eastAsia="en-GB"/>
                      </w:rPr>
                      <w:delText>User</w:delText>
                    </w:r>
                  </w:del>
                  <w:ins w:id="1263"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Investments screen</w:t>
                  </w:r>
                </w:p>
              </w:tc>
              <w:tc>
                <w:tcPr>
                  <w:tcW w:w="998" w:type="dxa"/>
                  <w:tcBorders>
                    <w:top w:val="nil"/>
                    <w:left w:val="nil"/>
                    <w:bottom w:val="single" w:sz="8" w:space="0" w:color="auto"/>
                    <w:right w:val="single" w:sz="8" w:space="0" w:color="auto"/>
                  </w:tcBorders>
                  <w:shd w:val="clear" w:color="auto" w:fill="auto"/>
                  <w:noWrap/>
                  <w:vAlign w:val="center"/>
                  <w:hideMark/>
                </w:tcPr>
                <w:p w14:paraId="4CBC8434"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6</w:t>
                  </w:r>
                </w:p>
              </w:tc>
              <w:tc>
                <w:tcPr>
                  <w:tcW w:w="1166" w:type="dxa"/>
                  <w:tcBorders>
                    <w:top w:val="nil"/>
                    <w:left w:val="nil"/>
                    <w:bottom w:val="single" w:sz="8" w:space="0" w:color="auto"/>
                    <w:right w:val="single" w:sz="8" w:space="0" w:color="auto"/>
                  </w:tcBorders>
                  <w:shd w:val="clear" w:color="auto" w:fill="auto"/>
                  <w:noWrap/>
                  <w:vAlign w:val="center"/>
                  <w:hideMark/>
                </w:tcPr>
                <w:p w14:paraId="7728AB4F"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1</w:t>
                  </w:r>
                </w:p>
              </w:tc>
            </w:tr>
            <w:tr w:rsidR="00F66F38" w:rsidRPr="00FD6972" w14:paraId="60248938"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4C321BBB" w14:textId="712CB193" w:rsidR="00F66F38" w:rsidRPr="00FD6972" w:rsidRDefault="003B2D50" w:rsidP="00F66F38">
                  <w:pPr>
                    <w:rPr>
                      <w:rFonts w:ascii="Arial" w:hAnsi="Arial" w:cs="Arial"/>
                      <w:color w:val="000000"/>
                      <w:sz w:val="20"/>
                      <w:szCs w:val="20"/>
                      <w:lang w:eastAsia="en-GB"/>
                    </w:rPr>
                  </w:pPr>
                  <w:del w:id="1264" w:author="Jamal, Zaher CWK" w:date="2015-06-16T17:21:00Z">
                    <w:r w:rsidDel="00A1691E">
                      <w:rPr>
                        <w:rFonts w:ascii="Arial" w:hAnsi="Arial" w:cs="Arial"/>
                        <w:color w:val="000000"/>
                        <w:sz w:val="20"/>
                        <w:szCs w:val="20"/>
                        <w:lang w:eastAsia="en-GB"/>
                      </w:rPr>
                      <w:delText>User</w:delText>
                    </w:r>
                  </w:del>
                  <w:ins w:id="1265"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Pension Statement</w:t>
                  </w:r>
                </w:p>
              </w:tc>
              <w:tc>
                <w:tcPr>
                  <w:tcW w:w="998" w:type="dxa"/>
                  <w:tcBorders>
                    <w:top w:val="nil"/>
                    <w:left w:val="nil"/>
                    <w:bottom w:val="single" w:sz="8" w:space="0" w:color="auto"/>
                    <w:right w:val="single" w:sz="8" w:space="0" w:color="auto"/>
                  </w:tcBorders>
                  <w:shd w:val="clear" w:color="auto" w:fill="auto"/>
                  <w:noWrap/>
                  <w:vAlign w:val="center"/>
                  <w:hideMark/>
                </w:tcPr>
                <w:p w14:paraId="395EC15B"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21</w:t>
                  </w:r>
                </w:p>
              </w:tc>
              <w:tc>
                <w:tcPr>
                  <w:tcW w:w="1166" w:type="dxa"/>
                  <w:tcBorders>
                    <w:top w:val="nil"/>
                    <w:left w:val="nil"/>
                    <w:bottom w:val="single" w:sz="8" w:space="0" w:color="auto"/>
                    <w:right w:val="single" w:sz="8" w:space="0" w:color="auto"/>
                  </w:tcBorders>
                  <w:shd w:val="clear" w:color="auto" w:fill="auto"/>
                  <w:noWrap/>
                  <w:vAlign w:val="center"/>
                  <w:hideMark/>
                </w:tcPr>
                <w:p w14:paraId="032C9388"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4</w:t>
                  </w:r>
                </w:p>
              </w:tc>
            </w:tr>
            <w:tr w:rsidR="00F66F38" w:rsidRPr="00FD6972" w14:paraId="4381DC10" w14:textId="77777777" w:rsidTr="00FD6972">
              <w:trPr>
                <w:trHeight w:val="100"/>
              </w:trPr>
              <w:tc>
                <w:tcPr>
                  <w:tcW w:w="4926" w:type="dxa"/>
                  <w:tcBorders>
                    <w:top w:val="nil"/>
                    <w:left w:val="single" w:sz="8" w:space="0" w:color="auto"/>
                    <w:bottom w:val="single" w:sz="8" w:space="0" w:color="auto"/>
                    <w:right w:val="single" w:sz="8" w:space="0" w:color="auto"/>
                  </w:tcBorders>
                  <w:shd w:val="clear" w:color="auto" w:fill="auto"/>
                  <w:noWrap/>
                  <w:vAlign w:val="center"/>
                  <w:hideMark/>
                </w:tcPr>
                <w:p w14:paraId="74B107C1" w14:textId="0FDD1BD3" w:rsidR="00F66F38" w:rsidRPr="00FD6972" w:rsidRDefault="003B2D50" w:rsidP="00F66F38">
                  <w:pPr>
                    <w:rPr>
                      <w:rFonts w:ascii="Arial" w:hAnsi="Arial" w:cs="Arial"/>
                      <w:color w:val="000000"/>
                      <w:sz w:val="20"/>
                      <w:szCs w:val="20"/>
                      <w:lang w:eastAsia="en-GB"/>
                    </w:rPr>
                  </w:pPr>
                  <w:del w:id="1266" w:author="Jamal, Zaher CWK" w:date="2015-06-16T17:21:00Z">
                    <w:r w:rsidDel="00A1691E">
                      <w:rPr>
                        <w:rFonts w:ascii="Arial" w:hAnsi="Arial" w:cs="Arial"/>
                        <w:color w:val="000000"/>
                        <w:sz w:val="20"/>
                        <w:szCs w:val="20"/>
                        <w:lang w:eastAsia="en-GB"/>
                      </w:rPr>
                      <w:delText>User</w:delText>
                    </w:r>
                  </w:del>
                  <w:ins w:id="1267" w:author="Jamal, Zaher CWK" w:date="2015-06-16T17:21:00Z">
                    <w:r w:rsidR="00A1691E">
                      <w:rPr>
                        <w:rFonts w:ascii="Arial" w:hAnsi="Arial" w:cs="Arial"/>
                        <w:color w:val="000000"/>
                        <w:sz w:val="20"/>
                        <w:szCs w:val="20"/>
                        <w:lang w:eastAsia="en-GB"/>
                      </w:rPr>
                      <w:t>Member</w:t>
                    </w:r>
                  </w:ins>
                  <w:r w:rsidR="00F66F38" w:rsidRPr="00FD6972">
                    <w:rPr>
                      <w:rFonts w:ascii="Arial" w:hAnsi="Arial" w:cs="Arial"/>
                      <w:color w:val="000000"/>
                      <w:sz w:val="20"/>
                      <w:szCs w:val="20"/>
                      <w:lang w:eastAsia="en-GB"/>
                    </w:rPr>
                    <w:t>s who have accessed Fund Comparison</w:t>
                  </w:r>
                </w:p>
              </w:tc>
              <w:tc>
                <w:tcPr>
                  <w:tcW w:w="998" w:type="dxa"/>
                  <w:tcBorders>
                    <w:top w:val="nil"/>
                    <w:left w:val="nil"/>
                    <w:bottom w:val="single" w:sz="8" w:space="0" w:color="auto"/>
                    <w:right w:val="single" w:sz="8" w:space="0" w:color="auto"/>
                  </w:tcBorders>
                  <w:shd w:val="clear" w:color="auto" w:fill="auto"/>
                  <w:noWrap/>
                  <w:vAlign w:val="center"/>
                  <w:hideMark/>
                </w:tcPr>
                <w:p w14:paraId="468362DC"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8</w:t>
                  </w:r>
                </w:p>
              </w:tc>
              <w:tc>
                <w:tcPr>
                  <w:tcW w:w="1166" w:type="dxa"/>
                  <w:tcBorders>
                    <w:top w:val="nil"/>
                    <w:left w:val="nil"/>
                    <w:bottom w:val="single" w:sz="8" w:space="0" w:color="auto"/>
                    <w:right w:val="single" w:sz="8" w:space="0" w:color="auto"/>
                  </w:tcBorders>
                  <w:shd w:val="clear" w:color="auto" w:fill="auto"/>
                  <w:noWrap/>
                  <w:vAlign w:val="center"/>
                  <w:hideMark/>
                </w:tcPr>
                <w:p w14:paraId="3974738E" w14:textId="77777777" w:rsidR="00F66F38" w:rsidRPr="00FD6972" w:rsidRDefault="00F66F38" w:rsidP="00F66F38">
                  <w:pPr>
                    <w:jc w:val="right"/>
                    <w:rPr>
                      <w:rFonts w:ascii="Arial" w:hAnsi="Arial" w:cs="Arial"/>
                      <w:color w:val="000000"/>
                      <w:sz w:val="20"/>
                      <w:szCs w:val="20"/>
                      <w:lang w:eastAsia="en-GB"/>
                    </w:rPr>
                  </w:pPr>
                  <w:r w:rsidRPr="00FD6972">
                    <w:rPr>
                      <w:rFonts w:ascii="Arial" w:hAnsi="Arial" w:cs="Arial"/>
                      <w:color w:val="000000"/>
                      <w:sz w:val="20"/>
                      <w:szCs w:val="20"/>
                      <w:lang w:eastAsia="en-GB"/>
                    </w:rPr>
                    <w:t>2</w:t>
                  </w:r>
                </w:p>
              </w:tc>
            </w:tr>
          </w:tbl>
          <w:p w14:paraId="67E4249B" w14:textId="77777777" w:rsidR="00F66F38" w:rsidRDefault="00F66F38" w:rsidP="00F66F38">
            <w:pPr>
              <w:rPr>
                <w:rFonts w:ascii="Arial" w:hAnsi="Arial" w:cs="Arial"/>
                <w:b/>
                <w:sz w:val="18"/>
                <w:szCs w:val="18"/>
              </w:rPr>
            </w:pPr>
          </w:p>
          <w:p w14:paraId="365D437F" w14:textId="77777777" w:rsidR="00F66F38" w:rsidRPr="003924C6" w:rsidRDefault="00F66F38" w:rsidP="00F66F38">
            <w:pPr>
              <w:rPr>
                <w:rFonts w:ascii="Arial" w:hAnsi="Arial" w:cs="Arial"/>
                <w:sz w:val="18"/>
                <w:szCs w:val="18"/>
              </w:rPr>
            </w:pPr>
            <w:r>
              <w:rPr>
                <w:rFonts w:ascii="Arial" w:hAnsi="Arial" w:cs="Arial"/>
                <w:sz w:val="18"/>
                <w:szCs w:val="18"/>
                <w:lang w:eastAsia="en-GB"/>
              </w:rPr>
              <w:t>NB: This is only an example layout</w:t>
            </w:r>
          </w:p>
        </w:tc>
      </w:tr>
      <w:tr w:rsidR="00F66F38" w:rsidRPr="005D68D4" w14:paraId="44B76D09" w14:textId="77777777" w:rsidTr="00F66F38">
        <w:tc>
          <w:tcPr>
            <w:tcW w:w="1996" w:type="dxa"/>
            <w:shd w:val="pct20" w:color="auto" w:fill="auto"/>
          </w:tcPr>
          <w:p w14:paraId="385C1ACD"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Notes / Questions</w:t>
            </w:r>
          </w:p>
          <w:p w14:paraId="407D0E5A" w14:textId="77777777" w:rsidR="00F66F38" w:rsidRPr="005D68D4" w:rsidRDefault="00F66F38" w:rsidP="00F66F38">
            <w:pPr>
              <w:rPr>
                <w:rFonts w:ascii="Arial" w:hAnsi="Arial" w:cs="Arial"/>
                <w:b/>
                <w:bCs/>
                <w:sz w:val="18"/>
                <w:szCs w:val="18"/>
              </w:rPr>
            </w:pPr>
          </w:p>
        </w:tc>
        <w:tc>
          <w:tcPr>
            <w:tcW w:w="7326" w:type="dxa"/>
            <w:shd w:val="clear" w:color="auto" w:fill="auto"/>
          </w:tcPr>
          <w:p w14:paraId="189C7168" w14:textId="77777777" w:rsidR="00F66F38" w:rsidRPr="005D68D4" w:rsidRDefault="00F66F38" w:rsidP="00F66F38">
            <w:pPr>
              <w:rPr>
                <w:rFonts w:ascii="Arial" w:hAnsi="Arial" w:cs="Arial"/>
                <w:sz w:val="18"/>
                <w:szCs w:val="18"/>
              </w:rPr>
            </w:pPr>
          </w:p>
        </w:tc>
      </w:tr>
      <w:tr w:rsidR="00F66F38" w:rsidRPr="005D68D4" w14:paraId="75F608C1" w14:textId="77777777" w:rsidTr="00F66F38">
        <w:tc>
          <w:tcPr>
            <w:tcW w:w="1996" w:type="dxa"/>
            <w:shd w:val="pct20" w:color="auto" w:fill="auto"/>
          </w:tcPr>
          <w:p w14:paraId="4BDECC55"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Includes Use Cases</w:t>
            </w:r>
          </w:p>
          <w:p w14:paraId="3D51BF75" w14:textId="77777777" w:rsidR="00F66F38" w:rsidRPr="005D68D4" w:rsidRDefault="00F66F38" w:rsidP="00F66F38">
            <w:pPr>
              <w:rPr>
                <w:rFonts w:ascii="Arial" w:hAnsi="Arial" w:cs="Arial"/>
                <w:b/>
                <w:bCs/>
                <w:color w:val="FF0000"/>
                <w:sz w:val="18"/>
                <w:szCs w:val="18"/>
              </w:rPr>
            </w:pPr>
          </w:p>
        </w:tc>
        <w:tc>
          <w:tcPr>
            <w:tcW w:w="7326" w:type="dxa"/>
            <w:shd w:val="clear" w:color="auto" w:fill="auto"/>
          </w:tcPr>
          <w:p w14:paraId="042AB889" w14:textId="77777777" w:rsidR="00F66F38" w:rsidRPr="005D68D4" w:rsidRDefault="00F66F38" w:rsidP="00F66F38">
            <w:pPr>
              <w:rPr>
                <w:rFonts w:ascii="Arial" w:hAnsi="Arial" w:cs="Arial"/>
                <w:sz w:val="18"/>
                <w:szCs w:val="18"/>
              </w:rPr>
            </w:pPr>
          </w:p>
        </w:tc>
      </w:tr>
      <w:tr w:rsidR="00F66F38" w:rsidRPr="005D68D4" w14:paraId="663BB742" w14:textId="77777777" w:rsidTr="00F66F38">
        <w:tc>
          <w:tcPr>
            <w:tcW w:w="1996" w:type="dxa"/>
            <w:shd w:val="pct20" w:color="auto" w:fill="auto"/>
          </w:tcPr>
          <w:p w14:paraId="7ABABBA9"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 xml:space="preserve">Additional Information </w:t>
            </w:r>
          </w:p>
        </w:tc>
        <w:tc>
          <w:tcPr>
            <w:tcW w:w="7326" w:type="dxa"/>
            <w:shd w:val="clear" w:color="auto" w:fill="auto"/>
          </w:tcPr>
          <w:p w14:paraId="68BE43CB" w14:textId="77777777" w:rsidR="00F66F38" w:rsidRPr="005D68D4" w:rsidRDefault="00F66F38" w:rsidP="00F66F38">
            <w:pPr>
              <w:rPr>
                <w:rFonts w:ascii="Arial" w:hAnsi="Arial" w:cs="Arial"/>
                <w:sz w:val="18"/>
                <w:szCs w:val="18"/>
              </w:rPr>
            </w:pPr>
            <w:r>
              <w:rPr>
                <w:rFonts w:ascii="Arial" w:hAnsi="Arial" w:cs="Arial"/>
                <w:sz w:val="18"/>
                <w:szCs w:val="18"/>
              </w:rPr>
              <w:t>A TSD has previously been drafted by Sukanta which covers some of the  data information that is required in this TP Usage report</w:t>
            </w:r>
          </w:p>
        </w:tc>
      </w:tr>
      <w:tr w:rsidR="00F66F38" w:rsidRPr="005D68D4" w14:paraId="156E02B8" w14:textId="77777777" w:rsidTr="00F66F38">
        <w:tc>
          <w:tcPr>
            <w:tcW w:w="1996" w:type="dxa"/>
            <w:shd w:val="pct20" w:color="auto" w:fill="auto"/>
          </w:tcPr>
          <w:p w14:paraId="1BF24A20"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Links to Bus Req Id</w:t>
            </w:r>
          </w:p>
        </w:tc>
        <w:tc>
          <w:tcPr>
            <w:tcW w:w="7326" w:type="dxa"/>
            <w:shd w:val="clear" w:color="auto" w:fill="auto"/>
          </w:tcPr>
          <w:p w14:paraId="39127DB9" w14:textId="77777777" w:rsidR="00F66F38" w:rsidRPr="005D68D4" w:rsidRDefault="00F66F38" w:rsidP="00F66F38">
            <w:pPr>
              <w:rPr>
                <w:rFonts w:ascii="Arial" w:hAnsi="Arial" w:cs="Arial"/>
                <w:sz w:val="18"/>
                <w:szCs w:val="18"/>
              </w:rPr>
            </w:pPr>
            <w:r>
              <w:rPr>
                <w:rFonts w:ascii="Arial" w:hAnsi="Arial" w:cs="Arial"/>
                <w:sz w:val="18"/>
                <w:szCs w:val="18"/>
              </w:rPr>
              <w:t>Not in Original Requirements</w:t>
            </w:r>
          </w:p>
        </w:tc>
      </w:tr>
      <w:tr w:rsidR="00F66F38" w:rsidRPr="005D68D4" w14:paraId="21A869E2" w14:textId="77777777" w:rsidTr="00F66F38">
        <w:tc>
          <w:tcPr>
            <w:tcW w:w="1996" w:type="dxa"/>
            <w:shd w:val="pct20" w:color="auto" w:fill="auto"/>
          </w:tcPr>
          <w:p w14:paraId="386AFE86" w14:textId="77777777" w:rsidR="00F66F38" w:rsidRPr="005D68D4" w:rsidRDefault="00F66F38" w:rsidP="00F66F38">
            <w:pPr>
              <w:rPr>
                <w:rFonts w:ascii="Arial" w:hAnsi="Arial" w:cs="Arial"/>
                <w:b/>
                <w:bCs/>
                <w:sz w:val="18"/>
                <w:szCs w:val="18"/>
              </w:rPr>
            </w:pPr>
            <w:r w:rsidRPr="005D68D4">
              <w:rPr>
                <w:rFonts w:ascii="Arial" w:hAnsi="Arial" w:cs="Arial"/>
                <w:b/>
                <w:bCs/>
                <w:sz w:val="18"/>
                <w:szCs w:val="18"/>
              </w:rPr>
              <w:t>Created By</w:t>
            </w:r>
          </w:p>
        </w:tc>
        <w:tc>
          <w:tcPr>
            <w:tcW w:w="7326" w:type="dxa"/>
            <w:shd w:val="clear" w:color="auto" w:fill="auto"/>
          </w:tcPr>
          <w:p w14:paraId="7BB31E90" w14:textId="77777777" w:rsidR="00F66F38" w:rsidRPr="005D68D4" w:rsidRDefault="00F66F38" w:rsidP="00F66F38">
            <w:pPr>
              <w:rPr>
                <w:rFonts w:ascii="Arial" w:hAnsi="Arial" w:cs="Arial"/>
                <w:sz w:val="18"/>
                <w:szCs w:val="18"/>
              </w:rPr>
            </w:pPr>
            <w:r>
              <w:rPr>
                <w:rFonts w:ascii="Arial" w:hAnsi="Arial" w:cs="Arial"/>
                <w:sz w:val="18"/>
                <w:szCs w:val="18"/>
              </w:rPr>
              <w:t>James Jarvis</w:t>
            </w:r>
          </w:p>
        </w:tc>
      </w:tr>
    </w:tbl>
    <w:p w14:paraId="54F2C869" w14:textId="77777777" w:rsidR="00AF6567" w:rsidRDefault="00AF6567" w:rsidP="00226085">
      <w:pPr>
        <w:pStyle w:val="Heading3"/>
        <w:numPr>
          <w:ilvl w:val="0"/>
          <w:numId w:val="0"/>
        </w:numPr>
        <w:sectPr w:rsidR="00AF6567" w:rsidSect="006C4819">
          <w:pgSz w:w="12240" w:h="15840"/>
          <w:pgMar w:top="1440" w:right="1440" w:bottom="1440" w:left="1440" w:header="720" w:footer="720" w:gutter="0"/>
          <w:cols w:space="720"/>
          <w:docGrid w:linePitch="360"/>
        </w:sectPr>
      </w:pPr>
    </w:p>
    <w:p w14:paraId="00FF3EA9" w14:textId="77777777" w:rsidR="00AF6567" w:rsidRDefault="00226085" w:rsidP="00AF6567">
      <w:pPr>
        <w:pStyle w:val="Heading4"/>
        <w:ind w:left="0" w:firstLine="0"/>
      </w:pPr>
      <w:r>
        <w:t>TargetPlan Report</w:t>
      </w:r>
      <w:r w:rsidR="00AF6567">
        <w:t xml:space="preserve"> Screen Properties</w:t>
      </w:r>
    </w:p>
    <w:p w14:paraId="5B139D0E" w14:textId="77777777" w:rsidR="00AF6567" w:rsidRDefault="00AF6567" w:rsidP="00AF656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AF6567" w:rsidRPr="004A5D01" w14:paraId="4C230ABB" w14:textId="77777777" w:rsidTr="0039516C">
        <w:trPr>
          <w:trHeight w:val="825"/>
        </w:trPr>
        <w:tc>
          <w:tcPr>
            <w:tcW w:w="4116" w:type="pct"/>
            <w:gridSpan w:val="6"/>
            <w:shd w:val="clear" w:color="auto" w:fill="auto"/>
          </w:tcPr>
          <w:p w14:paraId="1A7CFCC1" w14:textId="77777777" w:rsidR="00AF6567" w:rsidRPr="004A5D01" w:rsidRDefault="00AF6567" w:rsidP="0039516C">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47F92ED0" w14:textId="77777777" w:rsidR="00AF6567" w:rsidRPr="004A5D01" w:rsidRDefault="00AF6567" w:rsidP="0039516C">
            <w:pPr>
              <w:rPr>
                <w:rFonts w:ascii="Arial" w:hAnsi="Arial" w:cs="Arial"/>
                <w:b/>
                <w:sz w:val="18"/>
                <w:szCs w:val="18"/>
              </w:rPr>
            </w:pPr>
            <w:r w:rsidRPr="004A5D01">
              <w:rPr>
                <w:rFonts w:ascii="Arial" w:hAnsi="Arial" w:cs="Arial"/>
                <w:b/>
                <w:sz w:val="18"/>
                <w:szCs w:val="18"/>
              </w:rPr>
              <w:t>Can tailoring apply?</w:t>
            </w:r>
          </w:p>
        </w:tc>
        <w:tc>
          <w:tcPr>
            <w:tcW w:w="400" w:type="pct"/>
          </w:tcPr>
          <w:p w14:paraId="3D85ABF7" w14:textId="77777777" w:rsidR="00AF6567" w:rsidRPr="004A5D01" w:rsidRDefault="00AF6567" w:rsidP="0039516C">
            <w:pPr>
              <w:rPr>
                <w:rFonts w:ascii="Arial" w:hAnsi="Arial" w:cs="Arial"/>
                <w:b/>
                <w:sz w:val="18"/>
                <w:szCs w:val="18"/>
              </w:rPr>
            </w:pPr>
            <w:r w:rsidRPr="004A5D01">
              <w:rPr>
                <w:rFonts w:ascii="Arial" w:hAnsi="Arial" w:cs="Arial"/>
                <w:b/>
                <w:sz w:val="18"/>
                <w:szCs w:val="18"/>
              </w:rPr>
              <w:t>Target</w:t>
            </w:r>
          </w:p>
        </w:tc>
      </w:tr>
      <w:tr w:rsidR="00AF6567" w:rsidRPr="004A5D01" w14:paraId="16B9F29F" w14:textId="77777777" w:rsidTr="0039516C">
        <w:trPr>
          <w:trHeight w:val="275"/>
        </w:trPr>
        <w:tc>
          <w:tcPr>
            <w:tcW w:w="4116" w:type="pct"/>
            <w:gridSpan w:val="6"/>
            <w:shd w:val="clear" w:color="auto" w:fill="auto"/>
          </w:tcPr>
          <w:p w14:paraId="775F8644" w14:textId="77777777" w:rsidR="00AF6567" w:rsidRPr="007C38EA" w:rsidRDefault="00226085" w:rsidP="0039516C">
            <w:pPr>
              <w:rPr>
                <w:rFonts w:ascii="Arial" w:hAnsi="Arial" w:cs="Arial"/>
                <w:b/>
                <w:sz w:val="22"/>
                <w:szCs w:val="22"/>
              </w:rPr>
            </w:pPr>
            <w:r>
              <w:rPr>
                <w:rFonts w:ascii="Arial" w:hAnsi="Arial" w:cs="Arial"/>
                <w:b/>
                <w:sz w:val="22"/>
                <w:szCs w:val="22"/>
              </w:rPr>
              <w:t>TargetPlan Report</w:t>
            </w:r>
            <w:r w:rsidR="00AF6567" w:rsidRPr="007C38EA">
              <w:rPr>
                <w:rFonts w:ascii="Arial" w:hAnsi="Arial" w:cs="Arial"/>
                <w:b/>
                <w:sz w:val="22"/>
                <w:szCs w:val="22"/>
              </w:rPr>
              <w:t xml:space="preserve"> for {Scheme Name} </w:t>
            </w:r>
            <w:r w:rsidR="00B254D5" w:rsidRPr="007C38EA">
              <w:rPr>
                <w:rFonts w:ascii="Arial" w:hAnsi="Arial" w:cs="Arial"/>
                <w:b/>
                <w:sz w:val="22"/>
                <w:szCs w:val="22"/>
              </w:rPr>
              <w:t>for date ran</w:t>
            </w:r>
            <w:r w:rsidR="00B254D5">
              <w:rPr>
                <w:rFonts w:ascii="Arial" w:hAnsi="Arial" w:cs="Arial"/>
                <w:b/>
                <w:sz w:val="22"/>
                <w:szCs w:val="22"/>
              </w:rPr>
              <w:t>ge {dd/mm/yyyy} to {dd/mm/yyyy}</w:t>
            </w:r>
          </w:p>
          <w:p w14:paraId="26AED2D8" w14:textId="77777777" w:rsidR="00AF6567" w:rsidRDefault="00AF6567" w:rsidP="0039516C">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1BDB70ED" w14:textId="77777777" w:rsidR="00AF6567" w:rsidRDefault="00AF6567" w:rsidP="0039516C">
            <w:pPr>
              <w:rPr>
                <w:rFonts w:ascii="Arial" w:hAnsi="Arial" w:cs="Arial"/>
                <w:b/>
                <w:sz w:val="20"/>
                <w:szCs w:val="20"/>
              </w:rPr>
            </w:pPr>
          </w:p>
          <w:p w14:paraId="4C880060" w14:textId="77777777" w:rsidR="00AF6567" w:rsidRDefault="00AF6567" w:rsidP="0039516C">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18833945" w14:textId="77777777" w:rsidR="00AF6567" w:rsidRDefault="00AF6567" w:rsidP="0039516C">
            <w:pPr>
              <w:rPr>
                <w:rFonts w:ascii="Arial" w:hAnsi="Arial" w:cs="Arial"/>
                <w:b/>
                <w:sz w:val="20"/>
                <w:szCs w:val="20"/>
              </w:rPr>
            </w:pPr>
          </w:p>
          <w:p w14:paraId="7D38D019" w14:textId="77777777" w:rsidR="00AF6567" w:rsidRDefault="00AF6567" w:rsidP="0039516C">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07944C97" w14:textId="77777777" w:rsidR="00AF6567" w:rsidRPr="007C38EA" w:rsidRDefault="00AF6567" w:rsidP="0039516C">
            <w:pPr>
              <w:rPr>
                <w:rFonts w:ascii="Arial" w:hAnsi="Arial" w:cs="Arial"/>
                <w:sz w:val="18"/>
                <w:szCs w:val="18"/>
              </w:rPr>
            </w:pPr>
          </w:p>
        </w:tc>
        <w:tc>
          <w:tcPr>
            <w:tcW w:w="484" w:type="pct"/>
            <w:shd w:val="clear" w:color="auto" w:fill="auto"/>
          </w:tcPr>
          <w:p w14:paraId="5F4AF9EC" w14:textId="77777777" w:rsidR="00AF6567" w:rsidRPr="004A5D01" w:rsidRDefault="00AF6567" w:rsidP="0039516C">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5A62ADFF" w14:textId="77777777" w:rsidR="00AF6567" w:rsidRPr="004A5D01" w:rsidRDefault="00AF6567" w:rsidP="0039516C">
            <w:pPr>
              <w:autoSpaceDE w:val="0"/>
              <w:autoSpaceDN w:val="0"/>
              <w:adjustRightInd w:val="0"/>
              <w:rPr>
                <w:rFonts w:ascii="Arial" w:hAnsi="Arial" w:cs="Arial"/>
                <w:sz w:val="18"/>
                <w:szCs w:val="18"/>
              </w:rPr>
            </w:pPr>
            <w:r>
              <w:rPr>
                <w:rFonts w:ascii="Arial" w:hAnsi="Arial" w:cs="Arial"/>
                <w:sz w:val="18"/>
                <w:szCs w:val="18"/>
              </w:rPr>
              <w:t>n/a</w:t>
            </w:r>
          </w:p>
        </w:tc>
      </w:tr>
      <w:tr w:rsidR="00AF6567" w:rsidRPr="004A5D01" w14:paraId="0C64479B" w14:textId="77777777" w:rsidTr="0039516C">
        <w:trPr>
          <w:trHeight w:val="275"/>
        </w:trPr>
        <w:tc>
          <w:tcPr>
            <w:tcW w:w="588" w:type="pct"/>
            <w:shd w:val="clear" w:color="auto" w:fill="auto"/>
          </w:tcPr>
          <w:p w14:paraId="769D6F36" w14:textId="77777777" w:rsidR="00AF6567" w:rsidRPr="004A5D01" w:rsidRDefault="00AF6567" w:rsidP="0039516C">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10C06654" w14:textId="77777777" w:rsidR="00AF6567" w:rsidRPr="004A5D01" w:rsidRDefault="00AF6567" w:rsidP="0039516C">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402253CC" w14:textId="77777777" w:rsidR="00AF6567" w:rsidRPr="004A5D01" w:rsidRDefault="00AF6567" w:rsidP="0039516C">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7FF5842F" w14:textId="77777777" w:rsidR="00AF6567" w:rsidRPr="004A5D01" w:rsidRDefault="00AF6567" w:rsidP="0039516C">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08DCFF6E" w14:textId="77777777" w:rsidR="00AF6567" w:rsidRPr="004A5D01" w:rsidRDefault="00AF6567" w:rsidP="0039516C">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213FD849" w14:textId="77777777" w:rsidR="00AF6567" w:rsidRPr="004A5D01" w:rsidRDefault="00AF6567" w:rsidP="0039516C">
            <w:pPr>
              <w:rPr>
                <w:rFonts w:ascii="Arial" w:hAnsi="Arial" w:cs="Arial"/>
                <w:b/>
                <w:sz w:val="18"/>
                <w:szCs w:val="18"/>
              </w:rPr>
            </w:pPr>
            <w:r w:rsidRPr="004A5D01">
              <w:rPr>
                <w:rFonts w:ascii="Arial" w:hAnsi="Arial" w:cs="Arial"/>
                <w:b/>
                <w:sz w:val="18"/>
                <w:szCs w:val="18"/>
              </w:rPr>
              <w:t>Help Icon Text</w:t>
            </w:r>
          </w:p>
        </w:tc>
        <w:tc>
          <w:tcPr>
            <w:tcW w:w="484" w:type="pct"/>
          </w:tcPr>
          <w:p w14:paraId="29591A46" w14:textId="77777777" w:rsidR="00AF6567" w:rsidRPr="004A5D01" w:rsidRDefault="00AF6567" w:rsidP="0039516C">
            <w:pPr>
              <w:rPr>
                <w:rFonts w:ascii="Arial" w:hAnsi="Arial" w:cs="Arial"/>
                <w:b/>
                <w:sz w:val="18"/>
                <w:szCs w:val="18"/>
              </w:rPr>
            </w:pPr>
          </w:p>
        </w:tc>
        <w:tc>
          <w:tcPr>
            <w:tcW w:w="400" w:type="pct"/>
          </w:tcPr>
          <w:p w14:paraId="5A51BA48" w14:textId="77777777" w:rsidR="00AF6567" w:rsidRPr="004A5D01" w:rsidRDefault="00AF6567" w:rsidP="0039516C">
            <w:pPr>
              <w:rPr>
                <w:rFonts w:ascii="Arial" w:hAnsi="Arial" w:cs="Arial"/>
                <w:b/>
                <w:sz w:val="18"/>
                <w:szCs w:val="18"/>
              </w:rPr>
            </w:pPr>
          </w:p>
        </w:tc>
      </w:tr>
      <w:tr w:rsidR="0010618E" w:rsidRPr="004A5D01" w14:paraId="658931DE" w14:textId="77777777" w:rsidTr="0039516C">
        <w:trPr>
          <w:trHeight w:val="275"/>
        </w:trPr>
        <w:tc>
          <w:tcPr>
            <w:tcW w:w="588" w:type="pct"/>
            <w:shd w:val="clear" w:color="auto" w:fill="auto"/>
          </w:tcPr>
          <w:p w14:paraId="7E1BCAEA" w14:textId="77777777" w:rsidR="0010618E" w:rsidRDefault="0010618E" w:rsidP="0039516C">
            <w:pPr>
              <w:rPr>
                <w:rFonts w:ascii="Arial" w:hAnsi="Arial" w:cs="Arial"/>
                <w:sz w:val="18"/>
                <w:szCs w:val="18"/>
              </w:rPr>
            </w:pPr>
            <w:r>
              <w:rPr>
                <w:rFonts w:ascii="Arial" w:hAnsi="Arial" w:cs="Arial"/>
                <w:sz w:val="18"/>
                <w:szCs w:val="18"/>
              </w:rPr>
              <w:t>Data Colum</w:t>
            </w:r>
          </w:p>
        </w:tc>
        <w:tc>
          <w:tcPr>
            <w:tcW w:w="792" w:type="pct"/>
            <w:shd w:val="clear" w:color="auto" w:fill="auto"/>
          </w:tcPr>
          <w:p w14:paraId="0B446966" w14:textId="77777777" w:rsidR="0010618E" w:rsidRDefault="0010618E" w:rsidP="0039516C">
            <w:pPr>
              <w:rPr>
                <w:rFonts w:ascii="Arial" w:hAnsi="Arial" w:cs="Arial"/>
                <w:sz w:val="18"/>
                <w:szCs w:val="18"/>
              </w:rPr>
            </w:pPr>
            <w:r>
              <w:rPr>
                <w:rFonts w:ascii="Arial" w:hAnsi="Arial" w:cs="Arial"/>
                <w:sz w:val="18"/>
                <w:szCs w:val="18"/>
              </w:rPr>
              <w:t>Usage</w:t>
            </w:r>
          </w:p>
        </w:tc>
        <w:tc>
          <w:tcPr>
            <w:tcW w:w="588" w:type="pct"/>
            <w:shd w:val="clear" w:color="auto" w:fill="auto"/>
          </w:tcPr>
          <w:p w14:paraId="5A8C213B"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4CE3B098" w14:textId="77777777" w:rsidR="0010618E" w:rsidRDefault="0010618E" w:rsidP="0039516C">
            <w:pPr>
              <w:rPr>
                <w:rFonts w:ascii="Arial" w:hAnsi="Arial" w:cs="Arial"/>
                <w:sz w:val="18"/>
                <w:szCs w:val="18"/>
              </w:rPr>
            </w:pPr>
            <w:r>
              <w:rPr>
                <w:rFonts w:ascii="Arial" w:hAnsi="Arial" w:cs="Arial"/>
                <w:sz w:val="18"/>
                <w:szCs w:val="18"/>
              </w:rPr>
              <w:t>Column Header</w:t>
            </w:r>
          </w:p>
          <w:p w14:paraId="55FAA117" w14:textId="77777777" w:rsidR="0010618E" w:rsidRDefault="0010618E" w:rsidP="0039516C">
            <w:pPr>
              <w:rPr>
                <w:rFonts w:ascii="Arial" w:hAnsi="Arial" w:cs="Arial"/>
                <w:sz w:val="18"/>
                <w:szCs w:val="18"/>
              </w:rPr>
            </w:pPr>
            <w:r>
              <w:rPr>
                <w:rFonts w:ascii="Arial" w:hAnsi="Arial" w:cs="Arial"/>
                <w:sz w:val="18"/>
                <w:szCs w:val="18"/>
              </w:rPr>
              <w:t>Left Aligned</w:t>
            </w:r>
          </w:p>
        </w:tc>
        <w:tc>
          <w:tcPr>
            <w:tcW w:w="453" w:type="pct"/>
            <w:shd w:val="clear" w:color="auto" w:fill="auto"/>
          </w:tcPr>
          <w:p w14:paraId="0B02E273" w14:textId="77777777" w:rsidR="0010618E" w:rsidRDefault="0010618E" w:rsidP="0039516C">
            <w:pPr>
              <w:rPr>
                <w:rFonts w:ascii="Arial" w:hAnsi="Arial" w:cs="Arial"/>
                <w:sz w:val="18"/>
                <w:szCs w:val="18"/>
              </w:rPr>
            </w:pPr>
          </w:p>
        </w:tc>
        <w:tc>
          <w:tcPr>
            <w:tcW w:w="864" w:type="pct"/>
            <w:shd w:val="clear" w:color="auto" w:fill="auto"/>
          </w:tcPr>
          <w:p w14:paraId="08B60942" w14:textId="77777777" w:rsidR="0010618E" w:rsidRDefault="0010618E" w:rsidP="0039516C">
            <w:pPr>
              <w:rPr>
                <w:rFonts w:ascii="Arial" w:hAnsi="Arial" w:cs="Arial"/>
                <w:sz w:val="18"/>
                <w:szCs w:val="18"/>
              </w:rPr>
            </w:pPr>
          </w:p>
        </w:tc>
        <w:tc>
          <w:tcPr>
            <w:tcW w:w="484" w:type="pct"/>
          </w:tcPr>
          <w:p w14:paraId="4A8DD449" w14:textId="77777777" w:rsidR="0010618E" w:rsidRDefault="0010618E" w:rsidP="0039516C">
            <w:pPr>
              <w:rPr>
                <w:rFonts w:ascii="Arial" w:hAnsi="Arial" w:cs="Arial"/>
                <w:sz w:val="18"/>
                <w:szCs w:val="18"/>
              </w:rPr>
            </w:pPr>
          </w:p>
        </w:tc>
        <w:tc>
          <w:tcPr>
            <w:tcW w:w="400" w:type="pct"/>
          </w:tcPr>
          <w:p w14:paraId="3E15CDE9" w14:textId="77777777" w:rsidR="0010618E" w:rsidRDefault="0010618E" w:rsidP="0039516C">
            <w:pPr>
              <w:rPr>
                <w:rFonts w:ascii="Arial" w:hAnsi="Arial" w:cs="Arial"/>
                <w:sz w:val="18"/>
                <w:szCs w:val="18"/>
              </w:rPr>
            </w:pPr>
          </w:p>
        </w:tc>
      </w:tr>
      <w:tr w:rsidR="00AF6567" w:rsidRPr="004A5D01" w14:paraId="30D352BF" w14:textId="77777777" w:rsidTr="0039516C">
        <w:trPr>
          <w:trHeight w:val="275"/>
        </w:trPr>
        <w:tc>
          <w:tcPr>
            <w:tcW w:w="588" w:type="pct"/>
            <w:shd w:val="clear" w:color="auto" w:fill="auto"/>
          </w:tcPr>
          <w:p w14:paraId="5B4B03C3" w14:textId="77777777" w:rsidR="00AF6567" w:rsidRDefault="00AF6567" w:rsidP="0039516C">
            <w:r>
              <w:rPr>
                <w:rFonts w:ascii="Arial" w:hAnsi="Arial" w:cs="Arial"/>
                <w:sz w:val="18"/>
                <w:szCs w:val="18"/>
              </w:rPr>
              <w:t>Data Row</w:t>
            </w:r>
          </w:p>
        </w:tc>
        <w:tc>
          <w:tcPr>
            <w:tcW w:w="792" w:type="pct"/>
            <w:shd w:val="clear" w:color="auto" w:fill="auto"/>
          </w:tcPr>
          <w:p w14:paraId="67DC422E" w14:textId="6733C5E3" w:rsidR="00AF6567" w:rsidRPr="00A77FC7" w:rsidRDefault="00AF6567" w:rsidP="0039516C">
            <w:pPr>
              <w:rPr>
                <w:rFonts w:ascii="Arial" w:hAnsi="Arial" w:cs="Arial"/>
                <w:sz w:val="18"/>
                <w:szCs w:val="18"/>
              </w:rPr>
            </w:pPr>
            <w:r>
              <w:rPr>
                <w:rFonts w:ascii="Arial" w:hAnsi="Arial" w:cs="Arial"/>
                <w:sz w:val="18"/>
                <w:szCs w:val="18"/>
              </w:rPr>
              <w:t xml:space="preserve">New </w:t>
            </w:r>
            <w:del w:id="1268" w:author="Jamal, Zaher CWK" w:date="2015-06-16T17:21:00Z">
              <w:r w:rsidR="003B2D50" w:rsidDel="00A1691E">
                <w:rPr>
                  <w:rFonts w:ascii="Arial" w:hAnsi="Arial" w:cs="Arial"/>
                  <w:sz w:val="18"/>
                  <w:szCs w:val="18"/>
                </w:rPr>
                <w:delText>user</w:delText>
              </w:r>
            </w:del>
            <w:ins w:id="1269" w:author="Jamal, Zaher CWK" w:date="2015-06-16T17:21:00Z">
              <w:r w:rsidR="00A1691E">
                <w:rPr>
                  <w:rFonts w:ascii="Arial" w:hAnsi="Arial" w:cs="Arial"/>
                  <w:sz w:val="18"/>
                  <w:szCs w:val="18"/>
                </w:rPr>
                <w:t>member</w:t>
              </w:r>
            </w:ins>
            <w:r>
              <w:rPr>
                <w:rFonts w:ascii="Arial" w:hAnsi="Arial" w:cs="Arial"/>
                <w:sz w:val="18"/>
                <w:szCs w:val="18"/>
              </w:rPr>
              <w:t xml:space="preserve"> registrations</w:t>
            </w:r>
          </w:p>
        </w:tc>
        <w:tc>
          <w:tcPr>
            <w:tcW w:w="588" w:type="pct"/>
            <w:shd w:val="clear" w:color="auto" w:fill="auto"/>
          </w:tcPr>
          <w:p w14:paraId="07E3BF99" w14:textId="77777777" w:rsidR="00AF6567" w:rsidRDefault="00AF6567"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4739FEBD" w14:textId="77777777" w:rsidR="00AF6567" w:rsidRDefault="00AF6567" w:rsidP="0039516C">
            <w:pPr>
              <w:rPr>
                <w:rFonts w:ascii="Arial" w:hAnsi="Arial" w:cs="Arial"/>
                <w:sz w:val="18"/>
                <w:szCs w:val="18"/>
              </w:rPr>
            </w:pPr>
            <w:r>
              <w:rPr>
                <w:rFonts w:ascii="Arial" w:hAnsi="Arial" w:cs="Arial"/>
                <w:sz w:val="18"/>
                <w:szCs w:val="18"/>
              </w:rPr>
              <w:t>Numeric</w:t>
            </w:r>
            <w:r w:rsidR="0056039B">
              <w:rPr>
                <w:rFonts w:ascii="Arial" w:hAnsi="Arial" w:cs="Arial"/>
                <w:sz w:val="18"/>
                <w:szCs w:val="18"/>
              </w:rPr>
              <w:t xml:space="preserve"> 0dp</w:t>
            </w:r>
          </w:p>
          <w:p w14:paraId="16EE6E4E" w14:textId="77777777" w:rsidR="00AF6567" w:rsidRDefault="0056039B" w:rsidP="0039516C">
            <w:pPr>
              <w:rPr>
                <w:rFonts w:ascii="Arial" w:hAnsi="Arial" w:cs="Arial"/>
                <w:sz w:val="18"/>
                <w:szCs w:val="18"/>
              </w:rPr>
            </w:pPr>
            <w:r>
              <w:rPr>
                <w:rFonts w:ascii="Arial" w:hAnsi="Arial" w:cs="Arial"/>
                <w:sz w:val="18"/>
                <w:szCs w:val="18"/>
              </w:rPr>
              <w:t>Righ</w:t>
            </w:r>
            <w:r w:rsidR="00AF6567">
              <w:rPr>
                <w:rFonts w:ascii="Arial" w:hAnsi="Arial" w:cs="Arial"/>
                <w:sz w:val="18"/>
                <w:szCs w:val="18"/>
              </w:rPr>
              <w:t>t</w:t>
            </w:r>
            <w:r w:rsidR="00AF6567" w:rsidRPr="006472F6">
              <w:rPr>
                <w:rFonts w:ascii="Arial" w:hAnsi="Arial" w:cs="Arial"/>
                <w:sz w:val="18"/>
                <w:szCs w:val="18"/>
              </w:rPr>
              <w:t xml:space="preserve"> Aligned</w:t>
            </w:r>
          </w:p>
        </w:tc>
        <w:tc>
          <w:tcPr>
            <w:tcW w:w="453" w:type="pct"/>
            <w:shd w:val="clear" w:color="auto" w:fill="auto"/>
          </w:tcPr>
          <w:p w14:paraId="540A716A" w14:textId="77777777" w:rsidR="00AF6567" w:rsidRDefault="00AF6567" w:rsidP="0039516C">
            <w:pPr>
              <w:rPr>
                <w:rFonts w:ascii="Arial" w:hAnsi="Arial" w:cs="Arial"/>
                <w:sz w:val="18"/>
                <w:szCs w:val="18"/>
              </w:rPr>
            </w:pPr>
            <w:r>
              <w:rPr>
                <w:rFonts w:ascii="Arial" w:hAnsi="Arial" w:cs="Arial"/>
                <w:sz w:val="18"/>
                <w:szCs w:val="18"/>
              </w:rPr>
              <w:t>N</w:t>
            </w:r>
          </w:p>
        </w:tc>
        <w:tc>
          <w:tcPr>
            <w:tcW w:w="864" w:type="pct"/>
            <w:shd w:val="clear" w:color="auto" w:fill="auto"/>
          </w:tcPr>
          <w:p w14:paraId="2FADC97F" w14:textId="77777777" w:rsidR="00AF6567" w:rsidRDefault="00AF6567" w:rsidP="0039516C">
            <w:pPr>
              <w:rPr>
                <w:rFonts w:ascii="Arial" w:hAnsi="Arial" w:cs="Arial"/>
                <w:sz w:val="18"/>
                <w:szCs w:val="18"/>
              </w:rPr>
            </w:pPr>
            <w:r>
              <w:rPr>
                <w:rFonts w:ascii="Arial" w:hAnsi="Arial" w:cs="Arial"/>
                <w:sz w:val="18"/>
                <w:szCs w:val="18"/>
              </w:rPr>
              <w:t>n/a</w:t>
            </w:r>
          </w:p>
        </w:tc>
        <w:tc>
          <w:tcPr>
            <w:tcW w:w="484" w:type="pct"/>
          </w:tcPr>
          <w:p w14:paraId="3917ECBF" w14:textId="77777777" w:rsidR="00AF6567" w:rsidRDefault="00AF6567" w:rsidP="0039516C">
            <w:pPr>
              <w:rPr>
                <w:rFonts w:ascii="Arial" w:hAnsi="Arial" w:cs="Arial"/>
                <w:sz w:val="18"/>
                <w:szCs w:val="18"/>
              </w:rPr>
            </w:pPr>
            <w:r>
              <w:rPr>
                <w:rFonts w:ascii="Arial" w:hAnsi="Arial" w:cs="Arial"/>
                <w:sz w:val="18"/>
                <w:szCs w:val="18"/>
              </w:rPr>
              <w:t>N</w:t>
            </w:r>
          </w:p>
        </w:tc>
        <w:tc>
          <w:tcPr>
            <w:tcW w:w="400" w:type="pct"/>
          </w:tcPr>
          <w:p w14:paraId="65E22C88" w14:textId="77777777" w:rsidR="00AF6567" w:rsidRDefault="00AF6567" w:rsidP="0039516C">
            <w:pPr>
              <w:rPr>
                <w:rFonts w:ascii="Arial" w:hAnsi="Arial" w:cs="Arial"/>
                <w:sz w:val="18"/>
                <w:szCs w:val="18"/>
              </w:rPr>
            </w:pPr>
            <w:r>
              <w:rPr>
                <w:rFonts w:ascii="Arial" w:hAnsi="Arial" w:cs="Arial"/>
                <w:sz w:val="18"/>
                <w:szCs w:val="18"/>
              </w:rPr>
              <w:t>n/a</w:t>
            </w:r>
          </w:p>
        </w:tc>
      </w:tr>
      <w:tr w:rsidR="00AF6567" w:rsidRPr="004A5D01" w14:paraId="69BA59EE" w14:textId="77777777" w:rsidTr="0039516C">
        <w:trPr>
          <w:trHeight w:val="275"/>
        </w:trPr>
        <w:tc>
          <w:tcPr>
            <w:tcW w:w="588" w:type="pct"/>
            <w:shd w:val="clear" w:color="auto" w:fill="auto"/>
          </w:tcPr>
          <w:p w14:paraId="361A2E19" w14:textId="77777777" w:rsidR="00AF6567" w:rsidRDefault="00AF6567" w:rsidP="0056039B">
            <w:r>
              <w:rPr>
                <w:rFonts w:ascii="Arial" w:hAnsi="Arial" w:cs="Arial"/>
                <w:sz w:val="18"/>
                <w:szCs w:val="18"/>
              </w:rPr>
              <w:t xml:space="preserve">Data </w:t>
            </w:r>
            <w:r w:rsidR="0056039B">
              <w:rPr>
                <w:rFonts w:ascii="Arial" w:hAnsi="Arial" w:cs="Arial"/>
                <w:sz w:val="18"/>
                <w:szCs w:val="18"/>
              </w:rPr>
              <w:t>Row</w:t>
            </w:r>
          </w:p>
        </w:tc>
        <w:tc>
          <w:tcPr>
            <w:tcW w:w="792" w:type="pct"/>
            <w:shd w:val="clear" w:color="auto" w:fill="auto"/>
          </w:tcPr>
          <w:p w14:paraId="25673E37" w14:textId="56C2C705" w:rsidR="00AF6567" w:rsidRDefault="0056039B" w:rsidP="0039516C">
            <w:pPr>
              <w:rPr>
                <w:rFonts w:ascii="Arial" w:hAnsi="Arial" w:cs="Arial"/>
                <w:sz w:val="18"/>
                <w:szCs w:val="18"/>
              </w:rPr>
            </w:pPr>
            <w:r>
              <w:rPr>
                <w:rFonts w:ascii="Arial" w:hAnsi="Arial" w:cs="Arial"/>
                <w:sz w:val="18"/>
                <w:szCs w:val="18"/>
              </w:rPr>
              <w:t xml:space="preserve">Total </w:t>
            </w:r>
            <w:del w:id="1270" w:author="Jamal, Zaher CWK" w:date="2015-06-16T17:21:00Z">
              <w:r w:rsidR="003B2D50" w:rsidDel="00A1691E">
                <w:rPr>
                  <w:rFonts w:ascii="Arial" w:hAnsi="Arial" w:cs="Arial"/>
                  <w:sz w:val="18"/>
                  <w:szCs w:val="18"/>
                </w:rPr>
                <w:delText>user</w:delText>
              </w:r>
            </w:del>
            <w:ins w:id="1271" w:author="Jamal, Zaher CWK" w:date="2015-06-16T17:21:00Z">
              <w:r w:rsidR="00A1691E">
                <w:rPr>
                  <w:rFonts w:ascii="Arial" w:hAnsi="Arial" w:cs="Arial"/>
                  <w:sz w:val="18"/>
                  <w:szCs w:val="18"/>
                </w:rPr>
                <w:t>member</w:t>
              </w:r>
            </w:ins>
            <w:r>
              <w:rPr>
                <w:rFonts w:ascii="Arial" w:hAnsi="Arial" w:cs="Arial"/>
                <w:sz w:val="18"/>
                <w:szCs w:val="18"/>
              </w:rPr>
              <w:t>s registered</w:t>
            </w:r>
          </w:p>
        </w:tc>
        <w:tc>
          <w:tcPr>
            <w:tcW w:w="588" w:type="pct"/>
            <w:shd w:val="clear" w:color="auto" w:fill="auto"/>
          </w:tcPr>
          <w:p w14:paraId="04CA8240" w14:textId="77777777" w:rsidR="00AF6567" w:rsidRDefault="00AF6567"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67F3828D" w14:textId="77777777" w:rsidR="00AF6567" w:rsidRDefault="00AF6567" w:rsidP="0039516C">
            <w:pPr>
              <w:rPr>
                <w:rFonts w:ascii="Arial" w:hAnsi="Arial" w:cs="Arial"/>
                <w:sz w:val="18"/>
                <w:szCs w:val="18"/>
              </w:rPr>
            </w:pPr>
            <w:r>
              <w:rPr>
                <w:rFonts w:ascii="Arial" w:hAnsi="Arial" w:cs="Arial"/>
                <w:sz w:val="18"/>
                <w:szCs w:val="18"/>
              </w:rPr>
              <w:t>Numeric  0dp</w:t>
            </w:r>
          </w:p>
          <w:p w14:paraId="03E448FF" w14:textId="77777777" w:rsidR="00AF6567" w:rsidRDefault="00AF6567" w:rsidP="0039516C">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7D11615" w14:textId="77777777" w:rsidR="00AF6567" w:rsidRDefault="00AF6567" w:rsidP="0039516C">
            <w:pPr>
              <w:rPr>
                <w:rFonts w:ascii="Arial" w:hAnsi="Arial" w:cs="Arial"/>
                <w:sz w:val="18"/>
                <w:szCs w:val="18"/>
              </w:rPr>
            </w:pPr>
            <w:r>
              <w:rPr>
                <w:rFonts w:ascii="Arial" w:hAnsi="Arial" w:cs="Arial"/>
                <w:sz w:val="18"/>
                <w:szCs w:val="18"/>
              </w:rPr>
              <w:t>N</w:t>
            </w:r>
          </w:p>
        </w:tc>
        <w:tc>
          <w:tcPr>
            <w:tcW w:w="864" w:type="pct"/>
            <w:shd w:val="clear" w:color="auto" w:fill="auto"/>
          </w:tcPr>
          <w:p w14:paraId="5B490D5A" w14:textId="77777777" w:rsidR="00AF6567" w:rsidRDefault="00AF6567" w:rsidP="0039516C">
            <w:pPr>
              <w:rPr>
                <w:rFonts w:ascii="Arial" w:hAnsi="Arial" w:cs="Arial"/>
                <w:sz w:val="18"/>
                <w:szCs w:val="18"/>
              </w:rPr>
            </w:pPr>
            <w:r>
              <w:rPr>
                <w:rFonts w:ascii="Arial" w:hAnsi="Arial" w:cs="Arial"/>
                <w:sz w:val="18"/>
                <w:szCs w:val="18"/>
              </w:rPr>
              <w:t>n/a</w:t>
            </w:r>
          </w:p>
        </w:tc>
        <w:tc>
          <w:tcPr>
            <w:tcW w:w="484" w:type="pct"/>
          </w:tcPr>
          <w:p w14:paraId="1C921ADA" w14:textId="77777777" w:rsidR="00AF6567" w:rsidRDefault="00AF6567" w:rsidP="0039516C">
            <w:pPr>
              <w:rPr>
                <w:rFonts w:ascii="Arial" w:hAnsi="Arial" w:cs="Arial"/>
                <w:sz w:val="18"/>
                <w:szCs w:val="18"/>
              </w:rPr>
            </w:pPr>
            <w:r>
              <w:rPr>
                <w:rFonts w:ascii="Arial" w:hAnsi="Arial" w:cs="Arial"/>
                <w:sz w:val="18"/>
                <w:szCs w:val="18"/>
              </w:rPr>
              <w:t>N</w:t>
            </w:r>
          </w:p>
        </w:tc>
        <w:tc>
          <w:tcPr>
            <w:tcW w:w="400" w:type="pct"/>
          </w:tcPr>
          <w:p w14:paraId="2C1CD8EA" w14:textId="77777777" w:rsidR="00AF6567" w:rsidRDefault="00AF6567" w:rsidP="0039516C">
            <w:pPr>
              <w:rPr>
                <w:rFonts w:ascii="Arial" w:hAnsi="Arial" w:cs="Arial"/>
                <w:sz w:val="18"/>
                <w:szCs w:val="18"/>
              </w:rPr>
            </w:pPr>
            <w:r>
              <w:rPr>
                <w:rFonts w:ascii="Arial" w:hAnsi="Arial" w:cs="Arial"/>
                <w:sz w:val="18"/>
                <w:szCs w:val="18"/>
              </w:rPr>
              <w:t>n/a</w:t>
            </w:r>
          </w:p>
        </w:tc>
      </w:tr>
      <w:tr w:rsidR="00AF6567" w:rsidRPr="004A5D01" w14:paraId="20111C69" w14:textId="77777777" w:rsidTr="0039516C">
        <w:trPr>
          <w:trHeight w:val="275"/>
        </w:trPr>
        <w:tc>
          <w:tcPr>
            <w:tcW w:w="588" w:type="pct"/>
            <w:shd w:val="clear" w:color="auto" w:fill="auto"/>
          </w:tcPr>
          <w:p w14:paraId="2D18DFE5" w14:textId="77777777" w:rsidR="00AF6567" w:rsidRDefault="00AF6567" w:rsidP="0039516C">
            <w:r>
              <w:rPr>
                <w:rFonts w:ascii="Arial" w:hAnsi="Arial" w:cs="Arial"/>
                <w:sz w:val="18"/>
                <w:szCs w:val="18"/>
              </w:rPr>
              <w:t>Data Row</w:t>
            </w:r>
          </w:p>
        </w:tc>
        <w:tc>
          <w:tcPr>
            <w:tcW w:w="792" w:type="pct"/>
            <w:shd w:val="clear" w:color="auto" w:fill="auto"/>
          </w:tcPr>
          <w:p w14:paraId="2E522544" w14:textId="77777777" w:rsidR="00AF6567" w:rsidRDefault="0056039B" w:rsidP="0039516C">
            <w:pPr>
              <w:rPr>
                <w:rFonts w:ascii="Arial" w:hAnsi="Arial" w:cs="Arial"/>
                <w:sz w:val="18"/>
                <w:szCs w:val="18"/>
              </w:rPr>
            </w:pPr>
            <w:r>
              <w:rPr>
                <w:rFonts w:ascii="Arial" w:hAnsi="Arial" w:cs="Arial"/>
                <w:sz w:val="18"/>
                <w:szCs w:val="18"/>
              </w:rPr>
              <w:t>Number of website visits</w:t>
            </w:r>
          </w:p>
        </w:tc>
        <w:tc>
          <w:tcPr>
            <w:tcW w:w="588" w:type="pct"/>
            <w:shd w:val="clear" w:color="auto" w:fill="auto"/>
          </w:tcPr>
          <w:p w14:paraId="206C69B6" w14:textId="77777777" w:rsidR="00AF6567" w:rsidRDefault="00AF6567"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7A2033F2" w14:textId="77777777" w:rsidR="00AF6567" w:rsidRDefault="00AF6567" w:rsidP="0039516C">
            <w:pPr>
              <w:rPr>
                <w:rFonts w:ascii="Arial" w:hAnsi="Arial" w:cs="Arial"/>
                <w:sz w:val="18"/>
                <w:szCs w:val="18"/>
              </w:rPr>
            </w:pPr>
            <w:r>
              <w:rPr>
                <w:rFonts w:ascii="Arial" w:hAnsi="Arial" w:cs="Arial"/>
                <w:sz w:val="18"/>
                <w:szCs w:val="18"/>
              </w:rPr>
              <w:t>Numeric</w:t>
            </w:r>
            <w:r w:rsidR="0056039B">
              <w:rPr>
                <w:rFonts w:ascii="Arial" w:hAnsi="Arial" w:cs="Arial"/>
                <w:sz w:val="18"/>
                <w:szCs w:val="18"/>
              </w:rPr>
              <w:t xml:space="preserve"> 0dp</w:t>
            </w:r>
          </w:p>
          <w:p w14:paraId="4075BA08" w14:textId="77777777" w:rsidR="00AF6567" w:rsidRDefault="00AF6567" w:rsidP="0039516C">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F6EAD21" w14:textId="77777777" w:rsidR="00AF6567" w:rsidRDefault="00AF6567" w:rsidP="0039516C">
            <w:pPr>
              <w:rPr>
                <w:rFonts w:ascii="Arial" w:hAnsi="Arial" w:cs="Arial"/>
                <w:sz w:val="18"/>
                <w:szCs w:val="18"/>
              </w:rPr>
            </w:pPr>
            <w:r>
              <w:rPr>
                <w:rFonts w:ascii="Arial" w:hAnsi="Arial" w:cs="Arial"/>
                <w:sz w:val="18"/>
                <w:szCs w:val="18"/>
              </w:rPr>
              <w:t>N</w:t>
            </w:r>
          </w:p>
        </w:tc>
        <w:tc>
          <w:tcPr>
            <w:tcW w:w="864" w:type="pct"/>
            <w:shd w:val="clear" w:color="auto" w:fill="auto"/>
          </w:tcPr>
          <w:p w14:paraId="53F4BE3A" w14:textId="77777777" w:rsidR="00AF6567" w:rsidRDefault="00AF6567" w:rsidP="0039516C">
            <w:pPr>
              <w:rPr>
                <w:rFonts w:ascii="Arial" w:hAnsi="Arial" w:cs="Arial"/>
                <w:sz w:val="18"/>
                <w:szCs w:val="18"/>
              </w:rPr>
            </w:pPr>
            <w:r>
              <w:rPr>
                <w:rFonts w:ascii="Arial" w:hAnsi="Arial" w:cs="Arial"/>
                <w:sz w:val="18"/>
                <w:szCs w:val="18"/>
              </w:rPr>
              <w:t>n/a</w:t>
            </w:r>
          </w:p>
        </w:tc>
        <w:tc>
          <w:tcPr>
            <w:tcW w:w="484" w:type="pct"/>
          </w:tcPr>
          <w:p w14:paraId="6F329EFE" w14:textId="77777777" w:rsidR="00AF6567" w:rsidRDefault="00AF6567" w:rsidP="0039516C">
            <w:pPr>
              <w:rPr>
                <w:rFonts w:ascii="Arial" w:hAnsi="Arial" w:cs="Arial"/>
                <w:sz w:val="18"/>
                <w:szCs w:val="18"/>
              </w:rPr>
            </w:pPr>
            <w:r>
              <w:rPr>
                <w:rFonts w:ascii="Arial" w:hAnsi="Arial" w:cs="Arial"/>
                <w:sz w:val="18"/>
                <w:szCs w:val="18"/>
              </w:rPr>
              <w:t>N</w:t>
            </w:r>
          </w:p>
        </w:tc>
        <w:tc>
          <w:tcPr>
            <w:tcW w:w="400" w:type="pct"/>
          </w:tcPr>
          <w:p w14:paraId="040A7402" w14:textId="77777777" w:rsidR="00AF6567" w:rsidRDefault="00AF6567" w:rsidP="0039516C">
            <w:pPr>
              <w:rPr>
                <w:rFonts w:ascii="Arial" w:hAnsi="Arial" w:cs="Arial"/>
                <w:sz w:val="18"/>
                <w:szCs w:val="18"/>
              </w:rPr>
            </w:pPr>
            <w:r>
              <w:rPr>
                <w:rFonts w:ascii="Arial" w:hAnsi="Arial" w:cs="Arial"/>
                <w:sz w:val="18"/>
                <w:szCs w:val="18"/>
              </w:rPr>
              <w:t>n/a</w:t>
            </w:r>
          </w:p>
        </w:tc>
      </w:tr>
      <w:tr w:rsidR="0056039B" w:rsidRPr="004A5D01" w14:paraId="7012FDEE" w14:textId="77777777" w:rsidTr="0039516C">
        <w:trPr>
          <w:trHeight w:val="275"/>
        </w:trPr>
        <w:tc>
          <w:tcPr>
            <w:tcW w:w="588" w:type="pct"/>
            <w:shd w:val="clear" w:color="auto" w:fill="auto"/>
          </w:tcPr>
          <w:p w14:paraId="4B7BBE03" w14:textId="77777777" w:rsidR="0056039B" w:rsidRDefault="0056039B" w:rsidP="0039516C">
            <w:r>
              <w:rPr>
                <w:rFonts w:ascii="Arial" w:hAnsi="Arial" w:cs="Arial"/>
                <w:sz w:val="18"/>
                <w:szCs w:val="18"/>
              </w:rPr>
              <w:t>Data Row</w:t>
            </w:r>
          </w:p>
        </w:tc>
        <w:tc>
          <w:tcPr>
            <w:tcW w:w="792" w:type="pct"/>
            <w:shd w:val="clear" w:color="auto" w:fill="auto"/>
          </w:tcPr>
          <w:p w14:paraId="65355912" w14:textId="77777777" w:rsidR="0056039B" w:rsidRDefault="0056039B" w:rsidP="0039516C">
            <w:pPr>
              <w:rPr>
                <w:rFonts w:ascii="Arial" w:hAnsi="Arial" w:cs="Arial"/>
                <w:sz w:val="18"/>
                <w:szCs w:val="18"/>
              </w:rPr>
            </w:pPr>
            <w:r>
              <w:rPr>
                <w:rFonts w:ascii="Arial" w:hAnsi="Arial" w:cs="Arial"/>
                <w:sz w:val="18"/>
                <w:szCs w:val="18"/>
              </w:rPr>
              <w:t>Fund changes requested</w:t>
            </w:r>
          </w:p>
        </w:tc>
        <w:tc>
          <w:tcPr>
            <w:tcW w:w="588" w:type="pct"/>
            <w:shd w:val="clear" w:color="auto" w:fill="auto"/>
          </w:tcPr>
          <w:p w14:paraId="4AA6FB87" w14:textId="77777777" w:rsidR="0056039B" w:rsidRDefault="0056039B"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030C4AC8" w14:textId="77777777" w:rsidR="0056039B" w:rsidRDefault="0056039B" w:rsidP="0039516C">
            <w:pPr>
              <w:rPr>
                <w:rFonts w:ascii="Arial" w:hAnsi="Arial" w:cs="Arial"/>
                <w:sz w:val="18"/>
                <w:szCs w:val="18"/>
              </w:rPr>
            </w:pPr>
            <w:r>
              <w:rPr>
                <w:rFonts w:ascii="Arial" w:hAnsi="Arial" w:cs="Arial"/>
                <w:sz w:val="18"/>
                <w:szCs w:val="18"/>
              </w:rPr>
              <w:t>Numeric 0dp</w:t>
            </w:r>
          </w:p>
          <w:p w14:paraId="099D7AE1" w14:textId="77777777" w:rsidR="0056039B" w:rsidRDefault="0056039B" w:rsidP="0039516C">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97FC142" w14:textId="77777777" w:rsidR="0056039B" w:rsidRDefault="0056039B" w:rsidP="0039516C">
            <w:pPr>
              <w:rPr>
                <w:rFonts w:ascii="Arial" w:hAnsi="Arial" w:cs="Arial"/>
                <w:sz w:val="18"/>
                <w:szCs w:val="18"/>
              </w:rPr>
            </w:pPr>
            <w:r>
              <w:rPr>
                <w:rFonts w:ascii="Arial" w:hAnsi="Arial" w:cs="Arial"/>
                <w:sz w:val="18"/>
                <w:szCs w:val="18"/>
              </w:rPr>
              <w:t>N</w:t>
            </w:r>
          </w:p>
        </w:tc>
        <w:tc>
          <w:tcPr>
            <w:tcW w:w="864" w:type="pct"/>
            <w:shd w:val="clear" w:color="auto" w:fill="auto"/>
          </w:tcPr>
          <w:p w14:paraId="352608AA" w14:textId="77777777" w:rsidR="0056039B" w:rsidRDefault="0056039B" w:rsidP="0039516C">
            <w:pPr>
              <w:rPr>
                <w:rFonts w:ascii="Arial" w:hAnsi="Arial" w:cs="Arial"/>
                <w:sz w:val="18"/>
                <w:szCs w:val="18"/>
              </w:rPr>
            </w:pPr>
            <w:r>
              <w:rPr>
                <w:rFonts w:ascii="Arial" w:hAnsi="Arial" w:cs="Arial"/>
                <w:sz w:val="18"/>
                <w:szCs w:val="18"/>
              </w:rPr>
              <w:t>n/a</w:t>
            </w:r>
          </w:p>
        </w:tc>
        <w:tc>
          <w:tcPr>
            <w:tcW w:w="484" w:type="pct"/>
          </w:tcPr>
          <w:p w14:paraId="0F272A84" w14:textId="77777777" w:rsidR="0056039B" w:rsidRDefault="0056039B" w:rsidP="0039516C">
            <w:pPr>
              <w:rPr>
                <w:rFonts w:ascii="Arial" w:hAnsi="Arial" w:cs="Arial"/>
                <w:sz w:val="18"/>
                <w:szCs w:val="18"/>
              </w:rPr>
            </w:pPr>
            <w:r>
              <w:rPr>
                <w:rFonts w:ascii="Arial" w:hAnsi="Arial" w:cs="Arial"/>
                <w:sz w:val="18"/>
                <w:szCs w:val="18"/>
              </w:rPr>
              <w:t>N</w:t>
            </w:r>
          </w:p>
        </w:tc>
        <w:tc>
          <w:tcPr>
            <w:tcW w:w="400" w:type="pct"/>
          </w:tcPr>
          <w:p w14:paraId="6C96CBBD" w14:textId="77777777" w:rsidR="0056039B" w:rsidRDefault="0056039B" w:rsidP="0039516C">
            <w:pPr>
              <w:rPr>
                <w:rFonts w:ascii="Arial" w:hAnsi="Arial" w:cs="Arial"/>
                <w:sz w:val="18"/>
                <w:szCs w:val="18"/>
              </w:rPr>
            </w:pPr>
            <w:r>
              <w:rPr>
                <w:rFonts w:ascii="Arial" w:hAnsi="Arial" w:cs="Arial"/>
                <w:sz w:val="18"/>
                <w:szCs w:val="18"/>
              </w:rPr>
              <w:t>n/a</w:t>
            </w:r>
          </w:p>
        </w:tc>
      </w:tr>
      <w:tr w:rsidR="0056039B" w:rsidRPr="004A5D01" w14:paraId="66A94C4A" w14:textId="77777777" w:rsidTr="0039516C">
        <w:trPr>
          <w:trHeight w:val="275"/>
        </w:trPr>
        <w:tc>
          <w:tcPr>
            <w:tcW w:w="588" w:type="pct"/>
            <w:shd w:val="clear" w:color="auto" w:fill="auto"/>
          </w:tcPr>
          <w:p w14:paraId="23A47F6F" w14:textId="77777777" w:rsidR="0056039B" w:rsidRDefault="0056039B" w:rsidP="0039516C">
            <w:r>
              <w:rPr>
                <w:rFonts w:ascii="Arial" w:hAnsi="Arial" w:cs="Arial"/>
                <w:sz w:val="18"/>
                <w:szCs w:val="18"/>
              </w:rPr>
              <w:t>Data Row</w:t>
            </w:r>
          </w:p>
        </w:tc>
        <w:tc>
          <w:tcPr>
            <w:tcW w:w="792" w:type="pct"/>
            <w:shd w:val="clear" w:color="auto" w:fill="auto"/>
          </w:tcPr>
          <w:p w14:paraId="78B9956B" w14:textId="77777777" w:rsidR="0056039B" w:rsidRDefault="0056039B" w:rsidP="0039516C">
            <w:pPr>
              <w:rPr>
                <w:rFonts w:ascii="Arial" w:hAnsi="Arial" w:cs="Arial"/>
                <w:sz w:val="18"/>
                <w:szCs w:val="18"/>
              </w:rPr>
            </w:pPr>
            <w:r>
              <w:rPr>
                <w:rFonts w:ascii="Arial" w:hAnsi="Arial" w:cs="Arial"/>
                <w:sz w:val="18"/>
                <w:szCs w:val="18"/>
              </w:rPr>
              <w:t>Contribution changes requested</w:t>
            </w:r>
          </w:p>
        </w:tc>
        <w:tc>
          <w:tcPr>
            <w:tcW w:w="588" w:type="pct"/>
            <w:shd w:val="clear" w:color="auto" w:fill="auto"/>
          </w:tcPr>
          <w:p w14:paraId="02A630BF" w14:textId="77777777" w:rsidR="0056039B" w:rsidRDefault="0056039B"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3CA8C111" w14:textId="77777777" w:rsidR="0056039B" w:rsidRDefault="0056039B" w:rsidP="0039516C">
            <w:pPr>
              <w:rPr>
                <w:rFonts w:ascii="Arial" w:hAnsi="Arial" w:cs="Arial"/>
                <w:sz w:val="18"/>
                <w:szCs w:val="18"/>
              </w:rPr>
            </w:pPr>
            <w:r>
              <w:rPr>
                <w:rFonts w:ascii="Arial" w:hAnsi="Arial" w:cs="Arial"/>
                <w:sz w:val="18"/>
                <w:szCs w:val="18"/>
              </w:rPr>
              <w:t>Numeric 0dp</w:t>
            </w:r>
          </w:p>
          <w:p w14:paraId="31036D10" w14:textId="77777777" w:rsidR="0056039B" w:rsidRDefault="0056039B" w:rsidP="0039516C">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B7BDF05" w14:textId="77777777" w:rsidR="0056039B" w:rsidRDefault="0056039B" w:rsidP="0039516C">
            <w:pPr>
              <w:rPr>
                <w:rFonts w:ascii="Arial" w:hAnsi="Arial" w:cs="Arial"/>
                <w:sz w:val="18"/>
                <w:szCs w:val="18"/>
              </w:rPr>
            </w:pPr>
            <w:r>
              <w:rPr>
                <w:rFonts w:ascii="Arial" w:hAnsi="Arial" w:cs="Arial"/>
                <w:sz w:val="18"/>
                <w:szCs w:val="18"/>
              </w:rPr>
              <w:t>N</w:t>
            </w:r>
          </w:p>
        </w:tc>
        <w:tc>
          <w:tcPr>
            <w:tcW w:w="864" w:type="pct"/>
            <w:shd w:val="clear" w:color="auto" w:fill="auto"/>
          </w:tcPr>
          <w:p w14:paraId="0A27A55A" w14:textId="77777777" w:rsidR="0056039B" w:rsidRDefault="0056039B" w:rsidP="0039516C">
            <w:pPr>
              <w:rPr>
                <w:rFonts w:ascii="Arial" w:hAnsi="Arial" w:cs="Arial"/>
                <w:sz w:val="18"/>
                <w:szCs w:val="18"/>
              </w:rPr>
            </w:pPr>
            <w:r>
              <w:rPr>
                <w:rFonts w:ascii="Arial" w:hAnsi="Arial" w:cs="Arial"/>
                <w:sz w:val="18"/>
                <w:szCs w:val="18"/>
              </w:rPr>
              <w:t>n/a</w:t>
            </w:r>
          </w:p>
        </w:tc>
        <w:tc>
          <w:tcPr>
            <w:tcW w:w="484" w:type="pct"/>
          </w:tcPr>
          <w:p w14:paraId="2DFF1BC7" w14:textId="77777777" w:rsidR="0056039B" w:rsidRDefault="0056039B" w:rsidP="0039516C">
            <w:pPr>
              <w:rPr>
                <w:rFonts w:ascii="Arial" w:hAnsi="Arial" w:cs="Arial"/>
                <w:sz w:val="18"/>
                <w:szCs w:val="18"/>
              </w:rPr>
            </w:pPr>
            <w:r>
              <w:rPr>
                <w:rFonts w:ascii="Arial" w:hAnsi="Arial" w:cs="Arial"/>
                <w:sz w:val="18"/>
                <w:szCs w:val="18"/>
              </w:rPr>
              <w:t>N</w:t>
            </w:r>
          </w:p>
        </w:tc>
        <w:tc>
          <w:tcPr>
            <w:tcW w:w="400" w:type="pct"/>
          </w:tcPr>
          <w:p w14:paraId="2ED96FF8" w14:textId="77777777" w:rsidR="0056039B" w:rsidRDefault="0056039B" w:rsidP="0039516C">
            <w:pPr>
              <w:rPr>
                <w:rFonts w:ascii="Arial" w:hAnsi="Arial" w:cs="Arial"/>
                <w:sz w:val="18"/>
                <w:szCs w:val="18"/>
              </w:rPr>
            </w:pPr>
            <w:r>
              <w:rPr>
                <w:rFonts w:ascii="Arial" w:hAnsi="Arial" w:cs="Arial"/>
                <w:sz w:val="18"/>
                <w:szCs w:val="18"/>
              </w:rPr>
              <w:t>n/a</w:t>
            </w:r>
          </w:p>
        </w:tc>
      </w:tr>
      <w:tr w:rsidR="0010618E" w:rsidRPr="004A5D01" w14:paraId="6E0970FD" w14:textId="77777777" w:rsidTr="0039516C">
        <w:trPr>
          <w:trHeight w:val="275"/>
        </w:trPr>
        <w:tc>
          <w:tcPr>
            <w:tcW w:w="588" w:type="pct"/>
            <w:shd w:val="clear" w:color="auto" w:fill="auto"/>
          </w:tcPr>
          <w:p w14:paraId="07E0B2DD" w14:textId="77777777" w:rsidR="0010618E" w:rsidRDefault="0010618E" w:rsidP="0039516C">
            <w:pPr>
              <w:rPr>
                <w:rFonts w:ascii="Arial" w:hAnsi="Arial" w:cs="Arial"/>
                <w:sz w:val="18"/>
                <w:szCs w:val="18"/>
              </w:rPr>
            </w:pPr>
            <w:r>
              <w:rPr>
                <w:rFonts w:ascii="Arial" w:hAnsi="Arial" w:cs="Arial"/>
                <w:sz w:val="18"/>
                <w:szCs w:val="18"/>
              </w:rPr>
              <w:t>Data Row</w:t>
            </w:r>
          </w:p>
        </w:tc>
        <w:tc>
          <w:tcPr>
            <w:tcW w:w="792" w:type="pct"/>
            <w:shd w:val="clear" w:color="auto" w:fill="auto"/>
          </w:tcPr>
          <w:p w14:paraId="523A850D" w14:textId="5B467471" w:rsidR="0010618E" w:rsidRDefault="003B2D50" w:rsidP="0039516C">
            <w:pPr>
              <w:rPr>
                <w:rFonts w:ascii="Arial" w:hAnsi="Arial" w:cs="Arial"/>
                <w:sz w:val="18"/>
                <w:szCs w:val="18"/>
              </w:rPr>
            </w:pPr>
            <w:del w:id="1272" w:author="Jamal, Zaher CWK" w:date="2015-06-16T17:21:00Z">
              <w:r w:rsidDel="00A1691E">
                <w:rPr>
                  <w:rFonts w:ascii="Arial" w:hAnsi="Arial" w:cs="Arial"/>
                  <w:sz w:val="18"/>
                  <w:szCs w:val="18"/>
                </w:rPr>
                <w:delText>User</w:delText>
              </w:r>
            </w:del>
            <w:ins w:id="1273" w:author="Jamal, Zaher CWK" w:date="2015-06-16T17:21:00Z">
              <w:r w:rsidR="00A1691E">
                <w:rPr>
                  <w:rFonts w:ascii="Arial" w:hAnsi="Arial" w:cs="Arial"/>
                  <w:sz w:val="18"/>
                  <w:szCs w:val="18"/>
                </w:rPr>
                <w:t>Member</w:t>
              </w:r>
            </w:ins>
            <w:r w:rsidR="0010618E">
              <w:rPr>
                <w:rFonts w:ascii="Arial" w:hAnsi="Arial" w:cs="Arial"/>
                <w:sz w:val="18"/>
                <w:szCs w:val="18"/>
              </w:rPr>
              <w:t>s who have accessed the Modeller</w:t>
            </w:r>
          </w:p>
        </w:tc>
        <w:tc>
          <w:tcPr>
            <w:tcW w:w="588" w:type="pct"/>
            <w:shd w:val="clear" w:color="auto" w:fill="auto"/>
          </w:tcPr>
          <w:p w14:paraId="2A0F297A"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22B6FA6C" w14:textId="77777777" w:rsidR="0010618E" w:rsidRDefault="0010618E" w:rsidP="004F0770">
            <w:pPr>
              <w:rPr>
                <w:rFonts w:ascii="Arial" w:hAnsi="Arial" w:cs="Arial"/>
                <w:sz w:val="18"/>
                <w:szCs w:val="18"/>
              </w:rPr>
            </w:pPr>
            <w:r>
              <w:rPr>
                <w:rFonts w:ascii="Arial" w:hAnsi="Arial" w:cs="Arial"/>
                <w:sz w:val="18"/>
                <w:szCs w:val="18"/>
              </w:rPr>
              <w:t>Numeric 0dp</w:t>
            </w:r>
          </w:p>
          <w:p w14:paraId="60B1D78D" w14:textId="77777777" w:rsidR="0010618E" w:rsidRDefault="0010618E" w:rsidP="004F077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1A71FA8" w14:textId="77777777" w:rsidR="0010618E" w:rsidRDefault="0010618E" w:rsidP="004F0770">
            <w:pPr>
              <w:rPr>
                <w:rFonts w:ascii="Arial" w:hAnsi="Arial" w:cs="Arial"/>
                <w:sz w:val="18"/>
                <w:szCs w:val="18"/>
              </w:rPr>
            </w:pPr>
            <w:r>
              <w:rPr>
                <w:rFonts w:ascii="Arial" w:hAnsi="Arial" w:cs="Arial"/>
                <w:sz w:val="18"/>
                <w:szCs w:val="18"/>
              </w:rPr>
              <w:t>N</w:t>
            </w:r>
          </w:p>
        </w:tc>
        <w:tc>
          <w:tcPr>
            <w:tcW w:w="864" w:type="pct"/>
            <w:shd w:val="clear" w:color="auto" w:fill="auto"/>
          </w:tcPr>
          <w:p w14:paraId="237624EF" w14:textId="77777777" w:rsidR="0010618E" w:rsidRDefault="0010618E" w:rsidP="004F0770">
            <w:pPr>
              <w:rPr>
                <w:rFonts w:ascii="Arial" w:hAnsi="Arial" w:cs="Arial"/>
                <w:sz w:val="18"/>
                <w:szCs w:val="18"/>
              </w:rPr>
            </w:pPr>
            <w:r>
              <w:rPr>
                <w:rFonts w:ascii="Arial" w:hAnsi="Arial" w:cs="Arial"/>
                <w:sz w:val="18"/>
                <w:szCs w:val="18"/>
              </w:rPr>
              <w:t>n/a</w:t>
            </w:r>
          </w:p>
        </w:tc>
        <w:tc>
          <w:tcPr>
            <w:tcW w:w="484" w:type="pct"/>
          </w:tcPr>
          <w:p w14:paraId="0673A172" w14:textId="77777777" w:rsidR="0010618E" w:rsidRDefault="0010618E" w:rsidP="004F0770">
            <w:pPr>
              <w:rPr>
                <w:rFonts w:ascii="Arial" w:hAnsi="Arial" w:cs="Arial"/>
                <w:sz w:val="18"/>
                <w:szCs w:val="18"/>
              </w:rPr>
            </w:pPr>
            <w:r>
              <w:rPr>
                <w:rFonts w:ascii="Arial" w:hAnsi="Arial" w:cs="Arial"/>
                <w:sz w:val="18"/>
                <w:szCs w:val="18"/>
              </w:rPr>
              <w:t>N</w:t>
            </w:r>
          </w:p>
        </w:tc>
        <w:tc>
          <w:tcPr>
            <w:tcW w:w="400" w:type="pct"/>
          </w:tcPr>
          <w:p w14:paraId="1D0543DF" w14:textId="77777777" w:rsidR="0010618E" w:rsidRDefault="0010618E" w:rsidP="004F0770">
            <w:pPr>
              <w:rPr>
                <w:rFonts w:ascii="Arial" w:hAnsi="Arial" w:cs="Arial"/>
                <w:sz w:val="18"/>
                <w:szCs w:val="18"/>
              </w:rPr>
            </w:pPr>
            <w:r>
              <w:rPr>
                <w:rFonts w:ascii="Arial" w:hAnsi="Arial" w:cs="Arial"/>
                <w:sz w:val="18"/>
                <w:szCs w:val="18"/>
              </w:rPr>
              <w:t>n/a</w:t>
            </w:r>
          </w:p>
        </w:tc>
      </w:tr>
      <w:tr w:rsidR="0010618E" w:rsidRPr="004A5D01" w14:paraId="5D177E69" w14:textId="77777777" w:rsidTr="0039516C">
        <w:trPr>
          <w:trHeight w:val="275"/>
        </w:trPr>
        <w:tc>
          <w:tcPr>
            <w:tcW w:w="588" w:type="pct"/>
            <w:shd w:val="clear" w:color="auto" w:fill="auto"/>
          </w:tcPr>
          <w:p w14:paraId="7B4095D7" w14:textId="77777777" w:rsidR="0010618E" w:rsidRDefault="0010618E" w:rsidP="0039516C">
            <w:pPr>
              <w:rPr>
                <w:rFonts w:ascii="Arial" w:hAnsi="Arial" w:cs="Arial"/>
                <w:sz w:val="18"/>
                <w:szCs w:val="18"/>
              </w:rPr>
            </w:pPr>
            <w:r>
              <w:rPr>
                <w:rFonts w:ascii="Arial" w:hAnsi="Arial" w:cs="Arial"/>
                <w:sz w:val="18"/>
                <w:szCs w:val="18"/>
              </w:rPr>
              <w:t>Data Row</w:t>
            </w:r>
          </w:p>
        </w:tc>
        <w:tc>
          <w:tcPr>
            <w:tcW w:w="792" w:type="pct"/>
            <w:shd w:val="clear" w:color="auto" w:fill="auto"/>
          </w:tcPr>
          <w:p w14:paraId="77C143BA" w14:textId="19CB4255" w:rsidR="0010618E" w:rsidRDefault="003B2D50">
            <w:del w:id="1274" w:author="Jamal, Zaher CWK" w:date="2015-06-16T17:21:00Z">
              <w:r w:rsidDel="00A1691E">
                <w:rPr>
                  <w:rFonts w:ascii="Arial" w:hAnsi="Arial" w:cs="Arial"/>
                  <w:sz w:val="18"/>
                  <w:szCs w:val="18"/>
                </w:rPr>
                <w:delText>User</w:delText>
              </w:r>
            </w:del>
            <w:ins w:id="1275" w:author="Jamal, Zaher CWK" w:date="2015-06-16T17:21:00Z">
              <w:r w:rsidR="00A1691E">
                <w:rPr>
                  <w:rFonts w:ascii="Arial" w:hAnsi="Arial" w:cs="Arial"/>
                  <w:sz w:val="18"/>
                  <w:szCs w:val="18"/>
                </w:rPr>
                <w:t>Member</w:t>
              </w:r>
            </w:ins>
            <w:r w:rsidR="0010618E" w:rsidRPr="00DE72DB">
              <w:rPr>
                <w:rFonts w:ascii="Arial" w:hAnsi="Arial" w:cs="Arial"/>
                <w:sz w:val="18"/>
                <w:szCs w:val="18"/>
              </w:rPr>
              <w:t xml:space="preserve">s who have accessed </w:t>
            </w:r>
            <w:r w:rsidR="0010618E">
              <w:rPr>
                <w:rFonts w:ascii="Arial" w:hAnsi="Arial" w:cs="Arial"/>
                <w:sz w:val="18"/>
                <w:szCs w:val="18"/>
              </w:rPr>
              <w:t>Pension Summary</w:t>
            </w:r>
          </w:p>
        </w:tc>
        <w:tc>
          <w:tcPr>
            <w:tcW w:w="588" w:type="pct"/>
            <w:shd w:val="clear" w:color="auto" w:fill="auto"/>
          </w:tcPr>
          <w:p w14:paraId="4C5022B1"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394FBE56" w14:textId="77777777" w:rsidR="0010618E" w:rsidRDefault="0010618E" w:rsidP="004F0770">
            <w:pPr>
              <w:rPr>
                <w:rFonts w:ascii="Arial" w:hAnsi="Arial" w:cs="Arial"/>
                <w:sz w:val="18"/>
                <w:szCs w:val="18"/>
              </w:rPr>
            </w:pPr>
            <w:r>
              <w:rPr>
                <w:rFonts w:ascii="Arial" w:hAnsi="Arial" w:cs="Arial"/>
                <w:sz w:val="18"/>
                <w:szCs w:val="18"/>
              </w:rPr>
              <w:t>Numeric 0dp</w:t>
            </w:r>
          </w:p>
          <w:p w14:paraId="4345C182" w14:textId="77777777" w:rsidR="0010618E" w:rsidRDefault="0010618E" w:rsidP="004F077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61D7104" w14:textId="77777777" w:rsidR="0010618E" w:rsidRDefault="0010618E" w:rsidP="004F0770">
            <w:pPr>
              <w:rPr>
                <w:rFonts w:ascii="Arial" w:hAnsi="Arial" w:cs="Arial"/>
                <w:sz w:val="18"/>
                <w:szCs w:val="18"/>
              </w:rPr>
            </w:pPr>
            <w:r>
              <w:rPr>
                <w:rFonts w:ascii="Arial" w:hAnsi="Arial" w:cs="Arial"/>
                <w:sz w:val="18"/>
                <w:szCs w:val="18"/>
              </w:rPr>
              <w:t>N</w:t>
            </w:r>
          </w:p>
        </w:tc>
        <w:tc>
          <w:tcPr>
            <w:tcW w:w="864" w:type="pct"/>
            <w:shd w:val="clear" w:color="auto" w:fill="auto"/>
          </w:tcPr>
          <w:p w14:paraId="128589A9" w14:textId="77777777" w:rsidR="0010618E" w:rsidRDefault="0010618E" w:rsidP="004F0770">
            <w:pPr>
              <w:rPr>
                <w:rFonts w:ascii="Arial" w:hAnsi="Arial" w:cs="Arial"/>
                <w:sz w:val="18"/>
                <w:szCs w:val="18"/>
              </w:rPr>
            </w:pPr>
            <w:r>
              <w:rPr>
                <w:rFonts w:ascii="Arial" w:hAnsi="Arial" w:cs="Arial"/>
                <w:sz w:val="18"/>
                <w:szCs w:val="18"/>
              </w:rPr>
              <w:t>n/a</w:t>
            </w:r>
          </w:p>
        </w:tc>
        <w:tc>
          <w:tcPr>
            <w:tcW w:w="484" w:type="pct"/>
          </w:tcPr>
          <w:p w14:paraId="27FEDEC1" w14:textId="77777777" w:rsidR="0010618E" w:rsidRDefault="0010618E" w:rsidP="004F0770">
            <w:pPr>
              <w:rPr>
                <w:rFonts w:ascii="Arial" w:hAnsi="Arial" w:cs="Arial"/>
                <w:sz w:val="18"/>
                <w:szCs w:val="18"/>
              </w:rPr>
            </w:pPr>
            <w:r>
              <w:rPr>
                <w:rFonts w:ascii="Arial" w:hAnsi="Arial" w:cs="Arial"/>
                <w:sz w:val="18"/>
                <w:szCs w:val="18"/>
              </w:rPr>
              <w:t>N</w:t>
            </w:r>
          </w:p>
        </w:tc>
        <w:tc>
          <w:tcPr>
            <w:tcW w:w="400" w:type="pct"/>
          </w:tcPr>
          <w:p w14:paraId="77B45B17" w14:textId="77777777" w:rsidR="0010618E" w:rsidRDefault="0010618E" w:rsidP="004F0770">
            <w:pPr>
              <w:rPr>
                <w:rFonts w:ascii="Arial" w:hAnsi="Arial" w:cs="Arial"/>
                <w:sz w:val="18"/>
                <w:szCs w:val="18"/>
              </w:rPr>
            </w:pPr>
            <w:r>
              <w:rPr>
                <w:rFonts w:ascii="Arial" w:hAnsi="Arial" w:cs="Arial"/>
                <w:sz w:val="18"/>
                <w:szCs w:val="18"/>
              </w:rPr>
              <w:t>n/a</w:t>
            </w:r>
          </w:p>
        </w:tc>
      </w:tr>
      <w:tr w:rsidR="0010618E" w:rsidRPr="004A5D01" w14:paraId="36995DC8" w14:textId="77777777" w:rsidTr="0039516C">
        <w:trPr>
          <w:trHeight w:val="275"/>
        </w:trPr>
        <w:tc>
          <w:tcPr>
            <w:tcW w:w="588" w:type="pct"/>
            <w:shd w:val="clear" w:color="auto" w:fill="auto"/>
          </w:tcPr>
          <w:p w14:paraId="69596220" w14:textId="77777777" w:rsidR="0010618E" w:rsidRDefault="0010618E" w:rsidP="0039516C">
            <w:pPr>
              <w:rPr>
                <w:rFonts w:ascii="Arial" w:hAnsi="Arial" w:cs="Arial"/>
                <w:sz w:val="18"/>
                <w:szCs w:val="18"/>
              </w:rPr>
            </w:pPr>
            <w:r>
              <w:rPr>
                <w:rFonts w:ascii="Arial" w:hAnsi="Arial" w:cs="Arial"/>
                <w:sz w:val="18"/>
                <w:szCs w:val="18"/>
              </w:rPr>
              <w:t>Data Row</w:t>
            </w:r>
          </w:p>
        </w:tc>
        <w:tc>
          <w:tcPr>
            <w:tcW w:w="792" w:type="pct"/>
            <w:shd w:val="clear" w:color="auto" w:fill="auto"/>
          </w:tcPr>
          <w:p w14:paraId="2516599E" w14:textId="49292CA5" w:rsidR="0010618E" w:rsidRDefault="003B2D50" w:rsidP="0010618E">
            <w:del w:id="1276" w:author="Jamal, Zaher CWK" w:date="2015-06-16T17:21:00Z">
              <w:r w:rsidDel="00A1691E">
                <w:rPr>
                  <w:rFonts w:ascii="Arial" w:hAnsi="Arial" w:cs="Arial"/>
                  <w:sz w:val="18"/>
                  <w:szCs w:val="18"/>
                </w:rPr>
                <w:delText>User</w:delText>
              </w:r>
            </w:del>
            <w:ins w:id="1277" w:author="Jamal, Zaher CWK" w:date="2015-06-16T17:21:00Z">
              <w:r w:rsidR="00A1691E">
                <w:rPr>
                  <w:rFonts w:ascii="Arial" w:hAnsi="Arial" w:cs="Arial"/>
                  <w:sz w:val="18"/>
                  <w:szCs w:val="18"/>
                </w:rPr>
                <w:t>Member</w:t>
              </w:r>
            </w:ins>
            <w:r w:rsidR="0010618E" w:rsidRPr="00DE72DB">
              <w:rPr>
                <w:rFonts w:ascii="Arial" w:hAnsi="Arial" w:cs="Arial"/>
                <w:sz w:val="18"/>
                <w:szCs w:val="18"/>
              </w:rPr>
              <w:t xml:space="preserve">s who have accessed </w:t>
            </w:r>
            <w:r w:rsidR="0010618E">
              <w:rPr>
                <w:rFonts w:ascii="Arial" w:hAnsi="Arial" w:cs="Arial"/>
                <w:sz w:val="18"/>
                <w:szCs w:val="18"/>
              </w:rPr>
              <w:t>Contributions screen</w:t>
            </w:r>
          </w:p>
        </w:tc>
        <w:tc>
          <w:tcPr>
            <w:tcW w:w="588" w:type="pct"/>
            <w:shd w:val="clear" w:color="auto" w:fill="auto"/>
          </w:tcPr>
          <w:p w14:paraId="6578BCC4"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63EE9826" w14:textId="77777777" w:rsidR="0010618E" w:rsidRDefault="0010618E" w:rsidP="004F0770">
            <w:pPr>
              <w:rPr>
                <w:rFonts w:ascii="Arial" w:hAnsi="Arial" w:cs="Arial"/>
                <w:sz w:val="18"/>
                <w:szCs w:val="18"/>
              </w:rPr>
            </w:pPr>
            <w:r>
              <w:rPr>
                <w:rFonts w:ascii="Arial" w:hAnsi="Arial" w:cs="Arial"/>
                <w:sz w:val="18"/>
                <w:szCs w:val="18"/>
              </w:rPr>
              <w:t>Numeric 0dp</w:t>
            </w:r>
          </w:p>
          <w:p w14:paraId="534FC7B0" w14:textId="77777777" w:rsidR="0010618E" w:rsidRDefault="0010618E" w:rsidP="004F077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36AC9BA1" w14:textId="77777777" w:rsidR="0010618E" w:rsidRDefault="0010618E" w:rsidP="004F0770">
            <w:pPr>
              <w:rPr>
                <w:rFonts w:ascii="Arial" w:hAnsi="Arial" w:cs="Arial"/>
                <w:sz w:val="18"/>
                <w:szCs w:val="18"/>
              </w:rPr>
            </w:pPr>
            <w:r>
              <w:rPr>
                <w:rFonts w:ascii="Arial" w:hAnsi="Arial" w:cs="Arial"/>
                <w:sz w:val="18"/>
                <w:szCs w:val="18"/>
              </w:rPr>
              <w:t>N</w:t>
            </w:r>
          </w:p>
        </w:tc>
        <w:tc>
          <w:tcPr>
            <w:tcW w:w="864" w:type="pct"/>
            <w:shd w:val="clear" w:color="auto" w:fill="auto"/>
          </w:tcPr>
          <w:p w14:paraId="16DB5086" w14:textId="77777777" w:rsidR="0010618E" w:rsidRDefault="0010618E" w:rsidP="004F0770">
            <w:pPr>
              <w:rPr>
                <w:rFonts w:ascii="Arial" w:hAnsi="Arial" w:cs="Arial"/>
                <w:sz w:val="18"/>
                <w:szCs w:val="18"/>
              </w:rPr>
            </w:pPr>
            <w:r>
              <w:rPr>
                <w:rFonts w:ascii="Arial" w:hAnsi="Arial" w:cs="Arial"/>
                <w:sz w:val="18"/>
                <w:szCs w:val="18"/>
              </w:rPr>
              <w:t>n/a</w:t>
            </w:r>
          </w:p>
        </w:tc>
        <w:tc>
          <w:tcPr>
            <w:tcW w:w="484" w:type="pct"/>
          </w:tcPr>
          <w:p w14:paraId="76ACE0C5" w14:textId="77777777" w:rsidR="0010618E" w:rsidRDefault="0010618E" w:rsidP="004F0770">
            <w:pPr>
              <w:rPr>
                <w:rFonts w:ascii="Arial" w:hAnsi="Arial" w:cs="Arial"/>
                <w:sz w:val="18"/>
                <w:szCs w:val="18"/>
              </w:rPr>
            </w:pPr>
            <w:r>
              <w:rPr>
                <w:rFonts w:ascii="Arial" w:hAnsi="Arial" w:cs="Arial"/>
                <w:sz w:val="18"/>
                <w:szCs w:val="18"/>
              </w:rPr>
              <w:t>N</w:t>
            </w:r>
          </w:p>
        </w:tc>
        <w:tc>
          <w:tcPr>
            <w:tcW w:w="400" w:type="pct"/>
          </w:tcPr>
          <w:p w14:paraId="6137D954" w14:textId="77777777" w:rsidR="0010618E" w:rsidRDefault="0010618E" w:rsidP="004F0770">
            <w:pPr>
              <w:rPr>
                <w:rFonts w:ascii="Arial" w:hAnsi="Arial" w:cs="Arial"/>
                <w:sz w:val="18"/>
                <w:szCs w:val="18"/>
              </w:rPr>
            </w:pPr>
            <w:r>
              <w:rPr>
                <w:rFonts w:ascii="Arial" w:hAnsi="Arial" w:cs="Arial"/>
                <w:sz w:val="18"/>
                <w:szCs w:val="18"/>
              </w:rPr>
              <w:t>n/a</w:t>
            </w:r>
          </w:p>
        </w:tc>
      </w:tr>
      <w:tr w:rsidR="0010618E" w:rsidRPr="004A5D01" w14:paraId="64C45608" w14:textId="77777777" w:rsidTr="0039516C">
        <w:trPr>
          <w:trHeight w:val="275"/>
        </w:trPr>
        <w:tc>
          <w:tcPr>
            <w:tcW w:w="588" w:type="pct"/>
            <w:shd w:val="clear" w:color="auto" w:fill="auto"/>
          </w:tcPr>
          <w:p w14:paraId="34AF9B92" w14:textId="77777777" w:rsidR="0010618E" w:rsidRDefault="0010618E" w:rsidP="0039516C">
            <w:pPr>
              <w:rPr>
                <w:rFonts w:ascii="Arial" w:hAnsi="Arial" w:cs="Arial"/>
                <w:sz w:val="18"/>
                <w:szCs w:val="18"/>
              </w:rPr>
            </w:pPr>
            <w:r>
              <w:rPr>
                <w:rFonts w:ascii="Arial" w:hAnsi="Arial" w:cs="Arial"/>
                <w:sz w:val="18"/>
                <w:szCs w:val="18"/>
              </w:rPr>
              <w:t>Data Row</w:t>
            </w:r>
          </w:p>
        </w:tc>
        <w:tc>
          <w:tcPr>
            <w:tcW w:w="792" w:type="pct"/>
            <w:shd w:val="clear" w:color="auto" w:fill="auto"/>
          </w:tcPr>
          <w:p w14:paraId="4FF008AE" w14:textId="3433D732" w:rsidR="0010618E" w:rsidRDefault="003B2D50">
            <w:del w:id="1278" w:author="Jamal, Zaher CWK" w:date="2015-06-16T17:21:00Z">
              <w:r w:rsidDel="00A1691E">
                <w:rPr>
                  <w:rFonts w:ascii="Arial" w:hAnsi="Arial" w:cs="Arial"/>
                  <w:sz w:val="18"/>
                  <w:szCs w:val="18"/>
                </w:rPr>
                <w:delText>User</w:delText>
              </w:r>
            </w:del>
            <w:ins w:id="1279" w:author="Jamal, Zaher CWK" w:date="2015-06-16T17:21:00Z">
              <w:r w:rsidR="00A1691E">
                <w:rPr>
                  <w:rFonts w:ascii="Arial" w:hAnsi="Arial" w:cs="Arial"/>
                  <w:sz w:val="18"/>
                  <w:szCs w:val="18"/>
                </w:rPr>
                <w:t>Member</w:t>
              </w:r>
            </w:ins>
            <w:r w:rsidR="0010618E" w:rsidRPr="00DE72DB">
              <w:rPr>
                <w:rFonts w:ascii="Arial" w:hAnsi="Arial" w:cs="Arial"/>
                <w:sz w:val="18"/>
                <w:szCs w:val="18"/>
              </w:rPr>
              <w:t xml:space="preserve">s who have accessed the </w:t>
            </w:r>
            <w:r w:rsidR="0010618E">
              <w:rPr>
                <w:rFonts w:ascii="Arial" w:hAnsi="Arial" w:cs="Arial"/>
                <w:sz w:val="18"/>
                <w:szCs w:val="18"/>
              </w:rPr>
              <w:t>Investments</w:t>
            </w:r>
          </w:p>
        </w:tc>
        <w:tc>
          <w:tcPr>
            <w:tcW w:w="588" w:type="pct"/>
            <w:shd w:val="clear" w:color="auto" w:fill="auto"/>
          </w:tcPr>
          <w:p w14:paraId="4689D07B"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300FCD49" w14:textId="77777777" w:rsidR="0010618E" w:rsidRDefault="0010618E" w:rsidP="004F0770">
            <w:pPr>
              <w:rPr>
                <w:rFonts w:ascii="Arial" w:hAnsi="Arial" w:cs="Arial"/>
                <w:sz w:val="18"/>
                <w:szCs w:val="18"/>
              </w:rPr>
            </w:pPr>
            <w:r>
              <w:rPr>
                <w:rFonts w:ascii="Arial" w:hAnsi="Arial" w:cs="Arial"/>
                <w:sz w:val="18"/>
                <w:szCs w:val="18"/>
              </w:rPr>
              <w:t>Numeric 0dp</w:t>
            </w:r>
          </w:p>
          <w:p w14:paraId="694331C0" w14:textId="77777777" w:rsidR="0010618E" w:rsidRDefault="0010618E" w:rsidP="004F077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51D8707C" w14:textId="77777777" w:rsidR="0010618E" w:rsidRDefault="0010618E" w:rsidP="004F0770">
            <w:pPr>
              <w:rPr>
                <w:rFonts w:ascii="Arial" w:hAnsi="Arial" w:cs="Arial"/>
                <w:sz w:val="18"/>
                <w:szCs w:val="18"/>
              </w:rPr>
            </w:pPr>
            <w:r>
              <w:rPr>
                <w:rFonts w:ascii="Arial" w:hAnsi="Arial" w:cs="Arial"/>
                <w:sz w:val="18"/>
                <w:szCs w:val="18"/>
              </w:rPr>
              <w:t>N</w:t>
            </w:r>
          </w:p>
        </w:tc>
        <w:tc>
          <w:tcPr>
            <w:tcW w:w="864" w:type="pct"/>
            <w:shd w:val="clear" w:color="auto" w:fill="auto"/>
          </w:tcPr>
          <w:p w14:paraId="776027CD" w14:textId="77777777" w:rsidR="0010618E" w:rsidRDefault="0010618E" w:rsidP="004F0770">
            <w:pPr>
              <w:rPr>
                <w:rFonts w:ascii="Arial" w:hAnsi="Arial" w:cs="Arial"/>
                <w:sz w:val="18"/>
                <w:szCs w:val="18"/>
              </w:rPr>
            </w:pPr>
            <w:r>
              <w:rPr>
                <w:rFonts w:ascii="Arial" w:hAnsi="Arial" w:cs="Arial"/>
                <w:sz w:val="18"/>
                <w:szCs w:val="18"/>
              </w:rPr>
              <w:t>n/a</w:t>
            </w:r>
          </w:p>
        </w:tc>
        <w:tc>
          <w:tcPr>
            <w:tcW w:w="484" w:type="pct"/>
          </w:tcPr>
          <w:p w14:paraId="3EE3CCBF" w14:textId="77777777" w:rsidR="0010618E" w:rsidRDefault="0010618E" w:rsidP="004F0770">
            <w:pPr>
              <w:rPr>
                <w:rFonts w:ascii="Arial" w:hAnsi="Arial" w:cs="Arial"/>
                <w:sz w:val="18"/>
                <w:szCs w:val="18"/>
              </w:rPr>
            </w:pPr>
            <w:r>
              <w:rPr>
                <w:rFonts w:ascii="Arial" w:hAnsi="Arial" w:cs="Arial"/>
                <w:sz w:val="18"/>
                <w:szCs w:val="18"/>
              </w:rPr>
              <w:t>N</w:t>
            </w:r>
          </w:p>
        </w:tc>
        <w:tc>
          <w:tcPr>
            <w:tcW w:w="400" w:type="pct"/>
          </w:tcPr>
          <w:p w14:paraId="44329D2B" w14:textId="77777777" w:rsidR="0010618E" w:rsidRDefault="0010618E" w:rsidP="004F0770">
            <w:pPr>
              <w:rPr>
                <w:rFonts w:ascii="Arial" w:hAnsi="Arial" w:cs="Arial"/>
                <w:sz w:val="18"/>
                <w:szCs w:val="18"/>
              </w:rPr>
            </w:pPr>
            <w:r>
              <w:rPr>
                <w:rFonts w:ascii="Arial" w:hAnsi="Arial" w:cs="Arial"/>
                <w:sz w:val="18"/>
                <w:szCs w:val="18"/>
              </w:rPr>
              <w:t>n/a</w:t>
            </w:r>
          </w:p>
        </w:tc>
      </w:tr>
      <w:tr w:rsidR="0010618E" w:rsidRPr="004A5D01" w14:paraId="449C3E5D" w14:textId="77777777" w:rsidTr="0039516C">
        <w:trPr>
          <w:trHeight w:val="275"/>
        </w:trPr>
        <w:tc>
          <w:tcPr>
            <w:tcW w:w="588" w:type="pct"/>
            <w:shd w:val="clear" w:color="auto" w:fill="auto"/>
          </w:tcPr>
          <w:p w14:paraId="5B2561D2" w14:textId="77777777" w:rsidR="0010618E" w:rsidRDefault="0010618E" w:rsidP="0039516C">
            <w:pPr>
              <w:rPr>
                <w:rFonts w:ascii="Arial" w:hAnsi="Arial" w:cs="Arial"/>
                <w:sz w:val="18"/>
                <w:szCs w:val="18"/>
              </w:rPr>
            </w:pPr>
            <w:r>
              <w:rPr>
                <w:rFonts w:ascii="Arial" w:hAnsi="Arial" w:cs="Arial"/>
                <w:sz w:val="18"/>
                <w:szCs w:val="18"/>
              </w:rPr>
              <w:t>Data Row</w:t>
            </w:r>
          </w:p>
        </w:tc>
        <w:tc>
          <w:tcPr>
            <w:tcW w:w="792" w:type="pct"/>
            <w:shd w:val="clear" w:color="auto" w:fill="auto"/>
          </w:tcPr>
          <w:p w14:paraId="4426AB3A" w14:textId="1EE7A1F5" w:rsidR="0010618E" w:rsidRDefault="003B2D50" w:rsidP="0010618E">
            <w:del w:id="1280" w:author="Jamal, Zaher CWK" w:date="2015-06-16T17:21:00Z">
              <w:r w:rsidDel="00A1691E">
                <w:rPr>
                  <w:rFonts w:ascii="Arial" w:hAnsi="Arial" w:cs="Arial"/>
                  <w:sz w:val="18"/>
                  <w:szCs w:val="18"/>
                </w:rPr>
                <w:delText>User</w:delText>
              </w:r>
            </w:del>
            <w:ins w:id="1281" w:author="Jamal, Zaher CWK" w:date="2015-06-16T17:21:00Z">
              <w:r w:rsidR="00A1691E">
                <w:rPr>
                  <w:rFonts w:ascii="Arial" w:hAnsi="Arial" w:cs="Arial"/>
                  <w:sz w:val="18"/>
                  <w:szCs w:val="18"/>
                </w:rPr>
                <w:t>Member</w:t>
              </w:r>
            </w:ins>
            <w:r w:rsidR="0010618E" w:rsidRPr="00DE72DB">
              <w:rPr>
                <w:rFonts w:ascii="Arial" w:hAnsi="Arial" w:cs="Arial"/>
                <w:sz w:val="18"/>
                <w:szCs w:val="18"/>
              </w:rPr>
              <w:t xml:space="preserve">s who have accessed the </w:t>
            </w:r>
            <w:r w:rsidR="0010618E">
              <w:rPr>
                <w:rFonts w:ascii="Arial" w:hAnsi="Arial" w:cs="Arial"/>
                <w:sz w:val="18"/>
                <w:szCs w:val="18"/>
              </w:rPr>
              <w:t>Pension Statement</w:t>
            </w:r>
          </w:p>
        </w:tc>
        <w:tc>
          <w:tcPr>
            <w:tcW w:w="588" w:type="pct"/>
            <w:shd w:val="clear" w:color="auto" w:fill="auto"/>
          </w:tcPr>
          <w:p w14:paraId="1A83A62A"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478A67C8" w14:textId="77777777" w:rsidR="0010618E" w:rsidRDefault="0010618E" w:rsidP="004F0770">
            <w:pPr>
              <w:rPr>
                <w:rFonts w:ascii="Arial" w:hAnsi="Arial" w:cs="Arial"/>
                <w:sz w:val="18"/>
                <w:szCs w:val="18"/>
              </w:rPr>
            </w:pPr>
            <w:r>
              <w:rPr>
                <w:rFonts w:ascii="Arial" w:hAnsi="Arial" w:cs="Arial"/>
                <w:sz w:val="18"/>
                <w:szCs w:val="18"/>
              </w:rPr>
              <w:t>Numeric 0dp</w:t>
            </w:r>
          </w:p>
          <w:p w14:paraId="23BC4B49" w14:textId="77777777" w:rsidR="0010618E" w:rsidRDefault="0010618E" w:rsidP="004F0770">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09A0EB04" w14:textId="77777777" w:rsidR="0010618E" w:rsidRDefault="0010618E" w:rsidP="004F0770">
            <w:pPr>
              <w:rPr>
                <w:rFonts w:ascii="Arial" w:hAnsi="Arial" w:cs="Arial"/>
                <w:sz w:val="18"/>
                <w:szCs w:val="18"/>
              </w:rPr>
            </w:pPr>
            <w:r>
              <w:rPr>
                <w:rFonts w:ascii="Arial" w:hAnsi="Arial" w:cs="Arial"/>
                <w:sz w:val="18"/>
                <w:szCs w:val="18"/>
              </w:rPr>
              <w:t>N</w:t>
            </w:r>
          </w:p>
        </w:tc>
        <w:tc>
          <w:tcPr>
            <w:tcW w:w="864" w:type="pct"/>
            <w:shd w:val="clear" w:color="auto" w:fill="auto"/>
          </w:tcPr>
          <w:p w14:paraId="7D64B478" w14:textId="77777777" w:rsidR="0010618E" w:rsidRDefault="0010618E" w:rsidP="004F0770">
            <w:pPr>
              <w:rPr>
                <w:rFonts w:ascii="Arial" w:hAnsi="Arial" w:cs="Arial"/>
                <w:sz w:val="18"/>
                <w:szCs w:val="18"/>
              </w:rPr>
            </w:pPr>
            <w:r>
              <w:rPr>
                <w:rFonts w:ascii="Arial" w:hAnsi="Arial" w:cs="Arial"/>
                <w:sz w:val="18"/>
                <w:szCs w:val="18"/>
              </w:rPr>
              <w:t>n/a</w:t>
            </w:r>
          </w:p>
        </w:tc>
        <w:tc>
          <w:tcPr>
            <w:tcW w:w="484" w:type="pct"/>
          </w:tcPr>
          <w:p w14:paraId="1B6C4C64" w14:textId="77777777" w:rsidR="0010618E" w:rsidRDefault="0010618E" w:rsidP="004F0770">
            <w:pPr>
              <w:rPr>
                <w:rFonts w:ascii="Arial" w:hAnsi="Arial" w:cs="Arial"/>
                <w:sz w:val="18"/>
                <w:szCs w:val="18"/>
              </w:rPr>
            </w:pPr>
            <w:r>
              <w:rPr>
                <w:rFonts w:ascii="Arial" w:hAnsi="Arial" w:cs="Arial"/>
                <w:sz w:val="18"/>
                <w:szCs w:val="18"/>
              </w:rPr>
              <w:t>N</w:t>
            </w:r>
          </w:p>
        </w:tc>
        <w:tc>
          <w:tcPr>
            <w:tcW w:w="400" w:type="pct"/>
          </w:tcPr>
          <w:p w14:paraId="24BB6847" w14:textId="77777777" w:rsidR="0010618E" w:rsidRDefault="0010618E" w:rsidP="004F0770">
            <w:pPr>
              <w:rPr>
                <w:rFonts w:ascii="Arial" w:hAnsi="Arial" w:cs="Arial"/>
                <w:sz w:val="18"/>
                <w:szCs w:val="18"/>
              </w:rPr>
            </w:pPr>
            <w:r>
              <w:rPr>
                <w:rFonts w:ascii="Arial" w:hAnsi="Arial" w:cs="Arial"/>
                <w:sz w:val="18"/>
                <w:szCs w:val="18"/>
              </w:rPr>
              <w:t>n/a</w:t>
            </w:r>
          </w:p>
        </w:tc>
      </w:tr>
      <w:tr w:rsidR="0010618E" w:rsidRPr="004A5D01" w14:paraId="0977D76D" w14:textId="77777777" w:rsidTr="0039516C">
        <w:trPr>
          <w:trHeight w:val="275"/>
        </w:trPr>
        <w:tc>
          <w:tcPr>
            <w:tcW w:w="588" w:type="pct"/>
            <w:shd w:val="clear" w:color="auto" w:fill="auto"/>
          </w:tcPr>
          <w:p w14:paraId="39115612" w14:textId="77777777" w:rsidR="0010618E" w:rsidRDefault="0010618E" w:rsidP="0039516C">
            <w:r>
              <w:rPr>
                <w:rFonts w:ascii="Arial" w:hAnsi="Arial" w:cs="Arial"/>
                <w:sz w:val="18"/>
                <w:szCs w:val="18"/>
              </w:rPr>
              <w:t>DataRow</w:t>
            </w:r>
          </w:p>
        </w:tc>
        <w:tc>
          <w:tcPr>
            <w:tcW w:w="792" w:type="pct"/>
            <w:shd w:val="clear" w:color="auto" w:fill="auto"/>
          </w:tcPr>
          <w:p w14:paraId="691FB3AC" w14:textId="367DABE0" w:rsidR="0010618E" w:rsidRDefault="003B2D50" w:rsidP="0039516C">
            <w:pPr>
              <w:rPr>
                <w:rFonts w:ascii="Arial" w:hAnsi="Arial" w:cs="Arial"/>
                <w:sz w:val="18"/>
                <w:szCs w:val="18"/>
              </w:rPr>
            </w:pPr>
            <w:del w:id="1282" w:author="Jamal, Zaher CWK" w:date="2015-06-16T17:21:00Z">
              <w:r w:rsidDel="00A1691E">
                <w:rPr>
                  <w:rFonts w:ascii="Arial" w:hAnsi="Arial" w:cs="Arial"/>
                  <w:sz w:val="18"/>
                  <w:szCs w:val="18"/>
                </w:rPr>
                <w:delText>User</w:delText>
              </w:r>
            </w:del>
            <w:ins w:id="1283" w:author="Jamal, Zaher CWK" w:date="2015-06-16T17:21:00Z">
              <w:r w:rsidR="00A1691E">
                <w:rPr>
                  <w:rFonts w:ascii="Arial" w:hAnsi="Arial" w:cs="Arial"/>
                  <w:sz w:val="18"/>
                  <w:szCs w:val="18"/>
                </w:rPr>
                <w:t>Member</w:t>
              </w:r>
            </w:ins>
            <w:r w:rsidR="0010618E">
              <w:rPr>
                <w:rFonts w:ascii="Arial" w:hAnsi="Arial" w:cs="Arial"/>
                <w:sz w:val="18"/>
                <w:szCs w:val="18"/>
              </w:rPr>
              <w:t>s who have accessed Fund Comparison</w:t>
            </w:r>
          </w:p>
        </w:tc>
        <w:tc>
          <w:tcPr>
            <w:tcW w:w="588" w:type="pct"/>
            <w:shd w:val="clear" w:color="auto" w:fill="auto"/>
          </w:tcPr>
          <w:p w14:paraId="003CC41A" w14:textId="77777777" w:rsidR="0010618E"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363BBB2A" w14:textId="77777777" w:rsidR="0010618E" w:rsidRDefault="0010618E" w:rsidP="0010618E">
            <w:pPr>
              <w:rPr>
                <w:rFonts w:ascii="Arial" w:hAnsi="Arial" w:cs="Arial"/>
                <w:sz w:val="18"/>
                <w:szCs w:val="18"/>
              </w:rPr>
            </w:pPr>
            <w:r>
              <w:rPr>
                <w:rFonts w:ascii="Arial" w:hAnsi="Arial" w:cs="Arial"/>
                <w:sz w:val="18"/>
                <w:szCs w:val="18"/>
              </w:rPr>
              <w:t>Numeric 0dp</w:t>
            </w:r>
          </w:p>
          <w:p w14:paraId="2C880A0F" w14:textId="77777777" w:rsidR="0010618E" w:rsidRDefault="0010618E" w:rsidP="0010618E">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9F6B477" w14:textId="77777777" w:rsidR="0010618E" w:rsidRDefault="0010618E" w:rsidP="0039516C">
            <w:pPr>
              <w:rPr>
                <w:rFonts w:ascii="Arial" w:hAnsi="Arial" w:cs="Arial"/>
                <w:sz w:val="18"/>
                <w:szCs w:val="18"/>
              </w:rPr>
            </w:pPr>
            <w:r>
              <w:rPr>
                <w:rFonts w:ascii="Arial" w:hAnsi="Arial" w:cs="Arial"/>
                <w:sz w:val="18"/>
                <w:szCs w:val="18"/>
              </w:rPr>
              <w:t>N</w:t>
            </w:r>
          </w:p>
        </w:tc>
        <w:tc>
          <w:tcPr>
            <w:tcW w:w="864" w:type="pct"/>
            <w:shd w:val="clear" w:color="auto" w:fill="auto"/>
          </w:tcPr>
          <w:p w14:paraId="08764354" w14:textId="77777777" w:rsidR="0010618E" w:rsidRDefault="0010618E" w:rsidP="0039516C">
            <w:pPr>
              <w:rPr>
                <w:rFonts w:ascii="Arial" w:hAnsi="Arial" w:cs="Arial"/>
                <w:sz w:val="18"/>
                <w:szCs w:val="18"/>
              </w:rPr>
            </w:pPr>
            <w:r>
              <w:rPr>
                <w:rFonts w:ascii="Arial" w:hAnsi="Arial" w:cs="Arial"/>
                <w:sz w:val="18"/>
                <w:szCs w:val="18"/>
              </w:rPr>
              <w:t>n/a</w:t>
            </w:r>
          </w:p>
        </w:tc>
        <w:tc>
          <w:tcPr>
            <w:tcW w:w="484" w:type="pct"/>
          </w:tcPr>
          <w:p w14:paraId="3C019800" w14:textId="77777777" w:rsidR="0010618E" w:rsidRDefault="0010618E" w:rsidP="0039516C">
            <w:pPr>
              <w:rPr>
                <w:rFonts w:ascii="Arial" w:hAnsi="Arial" w:cs="Arial"/>
                <w:sz w:val="18"/>
                <w:szCs w:val="18"/>
              </w:rPr>
            </w:pPr>
            <w:r>
              <w:rPr>
                <w:rFonts w:ascii="Arial" w:hAnsi="Arial" w:cs="Arial"/>
                <w:sz w:val="18"/>
                <w:szCs w:val="18"/>
              </w:rPr>
              <w:t>N</w:t>
            </w:r>
          </w:p>
        </w:tc>
        <w:tc>
          <w:tcPr>
            <w:tcW w:w="400" w:type="pct"/>
          </w:tcPr>
          <w:p w14:paraId="24311177" w14:textId="77777777" w:rsidR="0010618E" w:rsidRDefault="0010618E" w:rsidP="0039516C">
            <w:pPr>
              <w:rPr>
                <w:rFonts w:ascii="Arial" w:hAnsi="Arial" w:cs="Arial"/>
                <w:sz w:val="18"/>
                <w:szCs w:val="18"/>
              </w:rPr>
            </w:pPr>
            <w:r>
              <w:rPr>
                <w:rFonts w:ascii="Arial" w:hAnsi="Arial" w:cs="Arial"/>
                <w:sz w:val="18"/>
                <w:szCs w:val="18"/>
              </w:rPr>
              <w:t>n/a</w:t>
            </w:r>
          </w:p>
        </w:tc>
      </w:tr>
      <w:tr w:rsidR="0010618E" w:rsidRPr="004A5D01" w14:paraId="4D59F3FD" w14:textId="77777777" w:rsidTr="0039516C">
        <w:trPr>
          <w:trHeight w:val="275"/>
        </w:trPr>
        <w:tc>
          <w:tcPr>
            <w:tcW w:w="588" w:type="pct"/>
            <w:shd w:val="clear" w:color="auto" w:fill="auto"/>
          </w:tcPr>
          <w:p w14:paraId="5590383A" w14:textId="77777777" w:rsidR="0010618E" w:rsidRPr="004A5D01" w:rsidRDefault="0010618E" w:rsidP="0039516C">
            <w:pPr>
              <w:rPr>
                <w:rFonts w:ascii="Arial" w:hAnsi="Arial" w:cs="Arial"/>
                <w:sz w:val="18"/>
                <w:szCs w:val="18"/>
              </w:rPr>
            </w:pPr>
            <w:r>
              <w:rPr>
                <w:rFonts w:ascii="Arial" w:hAnsi="Arial" w:cs="Arial"/>
                <w:sz w:val="18"/>
                <w:szCs w:val="18"/>
              </w:rPr>
              <w:t>Button</w:t>
            </w:r>
          </w:p>
        </w:tc>
        <w:tc>
          <w:tcPr>
            <w:tcW w:w="792" w:type="pct"/>
            <w:shd w:val="clear" w:color="auto" w:fill="auto"/>
          </w:tcPr>
          <w:p w14:paraId="18C9FBCA" w14:textId="77777777" w:rsidR="0010618E" w:rsidRPr="003A18F3" w:rsidRDefault="0010618E" w:rsidP="0039516C">
            <w:pPr>
              <w:rPr>
                <w:rFonts w:ascii="Arial" w:hAnsi="Arial" w:cs="Arial"/>
                <w:b/>
                <w:sz w:val="18"/>
                <w:szCs w:val="18"/>
              </w:rPr>
            </w:pPr>
            <w:r>
              <w:rPr>
                <w:rFonts w:ascii="Arial" w:hAnsi="Arial" w:cs="Arial"/>
                <w:b/>
                <w:sz w:val="18"/>
                <w:szCs w:val="18"/>
              </w:rPr>
              <w:t>Details</w:t>
            </w:r>
          </w:p>
        </w:tc>
        <w:tc>
          <w:tcPr>
            <w:tcW w:w="588" w:type="pct"/>
            <w:shd w:val="clear" w:color="auto" w:fill="auto"/>
          </w:tcPr>
          <w:p w14:paraId="17CD2B62"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35060E84" w14:textId="77777777" w:rsidR="0010618E" w:rsidRPr="004A5D01" w:rsidRDefault="0010618E" w:rsidP="0039516C">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4467B578"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59A99C6D"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5AE2E7A6"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4DDDB447"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6830A428" w14:textId="77777777" w:rsidTr="0039516C">
        <w:trPr>
          <w:trHeight w:val="275"/>
        </w:trPr>
        <w:tc>
          <w:tcPr>
            <w:tcW w:w="588" w:type="pct"/>
            <w:shd w:val="clear" w:color="auto" w:fill="auto"/>
          </w:tcPr>
          <w:p w14:paraId="0EF215D8" w14:textId="77777777" w:rsidR="0010618E" w:rsidRPr="004A5D01" w:rsidRDefault="0010618E" w:rsidP="0039516C">
            <w:pPr>
              <w:rPr>
                <w:rFonts w:ascii="Arial" w:hAnsi="Arial" w:cs="Arial"/>
                <w:sz w:val="18"/>
                <w:szCs w:val="18"/>
              </w:rPr>
            </w:pPr>
            <w:r>
              <w:rPr>
                <w:rFonts w:ascii="Arial" w:hAnsi="Arial" w:cs="Arial"/>
                <w:sz w:val="18"/>
                <w:szCs w:val="18"/>
              </w:rPr>
              <w:t>Button/Icon</w:t>
            </w:r>
          </w:p>
        </w:tc>
        <w:tc>
          <w:tcPr>
            <w:tcW w:w="792" w:type="pct"/>
            <w:shd w:val="clear" w:color="auto" w:fill="auto"/>
          </w:tcPr>
          <w:p w14:paraId="783CA647" w14:textId="77777777" w:rsidR="0010618E" w:rsidRPr="004A5D01" w:rsidRDefault="0010618E" w:rsidP="0039516C">
            <w:pPr>
              <w:rPr>
                <w:rFonts w:ascii="Arial" w:hAnsi="Arial" w:cs="Arial"/>
                <w:sz w:val="18"/>
                <w:szCs w:val="18"/>
              </w:rPr>
            </w:pPr>
            <w:r>
              <w:rPr>
                <w:rFonts w:ascii="Arial" w:hAnsi="Arial" w:cs="Arial"/>
                <w:sz w:val="18"/>
                <w:szCs w:val="18"/>
              </w:rPr>
              <w:t>PDF Icon</w:t>
            </w:r>
          </w:p>
        </w:tc>
        <w:tc>
          <w:tcPr>
            <w:tcW w:w="588" w:type="pct"/>
            <w:shd w:val="clear" w:color="auto" w:fill="auto"/>
          </w:tcPr>
          <w:p w14:paraId="49C3F571" w14:textId="77777777" w:rsidR="0010618E" w:rsidRDefault="0010618E" w:rsidP="0039516C">
            <w:r w:rsidRPr="00D56711">
              <w:rPr>
                <w:rFonts w:ascii="Arial" w:hAnsi="Arial" w:cs="Arial"/>
                <w:sz w:val="18"/>
                <w:szCs w:val="18"/>
              </w:rPr>
              <w:t>n/a</w:t>
            </w:r>
          </w:p>
        </w:tc>
        <w:tc>
          <w:tcPr>
            <w:tcW w:w="831" w:type="pct"/>
            <w:shd w:val="clear" w:color="auto" w:fill="auto"/>
          </w:tcPr>
          <w:p w14:paraId="7DABCF6E" w14:textId="77777777" w:rsidR="0010618E" w:rsidRPr="00933CDC" w:rsidRDefault="0010618E" w:rsidP="0039516C">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4341B7EE"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4B3A00CC"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0B3D7C10"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50CD1F25"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36AA51AF" w14:textId="77777777" w:rsidTr="0039516C">
        <w:trPr>
          <w:trHeight w:val="275"/>
        </w:trPr>
        <w:tc>
          <w:tcPr>
            <w:tcW w:w="588" w:type="pct"/>
            <w:shd w:val="clear" w:color="auto" w:fill="auto"/>
          </w:tcPr>
          <w:p w14:paraId="2D168AF1" w14:textId="77777777" w:rsidR="0010618E" w:rsidRDefault="0010618E" w:rsidP="0039516C">
            <w:r w:rsidRPr="00853E88">
              <w:rPr>
                <w:rFonts w:ascii="Arial" w:hAnsi="Arial" w:cs="Arial"/>
                <w:sz w:val="18"/>
                <w:szCs w:val="18"/>
              </w:rPr>
              <w:t>Button/Icon</w:t>
            </w:r>
          </w:p>
        </w:tc>
        <w:tc>
          <w:tcPr>
            <w:tcW w:w="792" w:type="pct"/>
            <w:shd w:val="clear" w:color="auto" w:fill="auto"/>
          </w:tcPr>
          <w:p w14:paraId="54DD156B" w14:textId="77777777" w:rsidR="0010618E" w:rsidRPr="005256C7" w:rsidRDefault="0010618E" w:rsidP="0039516C">
            <w:pPr>
              <w:rPr>
                <w:rFonts w:ascii="Arial" w:hAnsi="Arial" w:cs="Arial"/>
                <w:sz w:val="18"/>
                <w:szCs w:val="18"/>
              </w:rPr>
            </w:pPr>
            <w:r>
              <w:rPr>
                <w:rFonts w:ascii="Arial" w:hAnsi="Arial" w:cs="Arial"/>
                <w:sz w:val="18"/>
                <w:szCs w:val="18"/>
              </w:rPr>
              <w:t>Excel Icon</w:t>
            </w:r>
          </w:p>
        </w:tc>
        <w:tc>
          <w:tcPr>
            <w:tcW w:w="588" w:type="pct"/>
            <w:shd w:val="clear" w:color="auto" w:fill="auto"/>
          </w:tcPr>
          <w:p w14:paraId="408B89DB" w14:textId="77777777" w:rsidR="0010618E" w:rsidRDefault="0010618E" w:rsidP="0039516C">
            <w:r w:rsidRPr="00D56711">
              <w:rPr>
                <w:rFonts w:ascii="Arial" w:hAnsi="Arial" w:cs="Arial"/>
                <w:sz w:val="18"/>
                <w:szCs w:val="18"/>
              </w:rPr>
              <w:t>n/a</w:t>
            </w:r>
          </w:p>
        </w:tc>
        <w:tc>
          <w:tcPr>
            <w:tcW w:w="831" w:type="pct"/>
            <w:shd w:val="clear" w:color="auto" w:fill="auto"/>
          </w:tcPr>
          <w:p w14:paraId="4434642F" w14:textId="77777777" w:rsidR="0010618E" w:rsidRPr="005256C7" w:rsidRDefault="0010618E" w:rsidP="0039516C">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28F43FCF"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3D40AEC8"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757E0C8A"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7FB3FAD2"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263317A3" w14:textId="77777777" w:rsidTr="0039516C">
        <w:trPr>
          <w:trHeight w:val="275"/>
        </w:trPr>
        <w:tc>
          <w:tcPr>
            <w:tcW w:w="588" w:type="pct"/>
            <w:shd w:val="clear" w:color="auto" w:fill="auto"/>
          </w:tcPr>
          <w:p w14:paraId="3F0C891B" w14:textId="77777777" w:rsidR="0010618E" w:rsidRDefault="0010618E" w:rsidP="0039516C">
            <w:r w:rsidRPr="00853E88">
              <w:rPr>
                <w:rFonts w:ascii="Arial" w:hAnsi="Arial" w:cs="Arial"/>
                <w:sz w:val="18"/>
                <w:szCs w:val="18"/>
              </w:rPr>
              <w:t>Button/Icon</w:t>
            </w:r>
          </w:p>
        </w:tc>
        <w:tc>
          <w:tcPr>
            <w:tcW w:w="792" w:type="pct"/>
            <w:shd w:val="clear" w:color="auto" w:fill="auto"/>
          </w:tcPr>
          <w:p w14:paraId="5EF4A52D" w14:textId="77777777" w:rsidR="0010618E" w:rsidRPr="004A5D01" w:rsidRDefault="0010618E" w:rsidP="0039516C">
            <w:pPr>
              <w:rPr>
                <w:rFonts w:ascii="Arial" w:hAnsi="Arial" w:cs="Arial"/>
                <w:sz w:val="18"/>
                <w:szCs w:val="18"/>
              </w:rPr>
            </w:pPr>
            <w:r>
              <w:rPr>
                <w:rFonts w:ascii="Arial" w:hAnsi="Arial" w:cs="Arial"/>
                <w:sz w:val="18"/>
                <w:szCs w:val="18"/>
              </w:rPr>
              <w:t>Print Icon</w:t>
            </w:r>
          </w:p>
        </w:tc>
        <w:tc>
          <w:tcPr>
            <w:tcW w:w="588" w:type="pct"/>
            <w:shd w:val="clear" w:color="auto" w:fill="auto"/>
          </w:tcPr>
          <w:p w14:paraId="6A719D6A" w14:textId="77777777" w:rsidR="0010618E" w:rsidRDefault="0010618E" w:rsidP="0039516C">
            <w:r w:rsidRPr="00D56711">
              <w:rPr>
                <w:rFonts w:ascii="Arial" w:hAnsi="Arial" w:cs="Arial"/>
                <w:sz w:val="18"/>
                <w:szCs w:val="18"/>
              </w:rPr>
              <w:t>n/a</w:t>
            </w:r>
          </w:p>
        </w:tc>
        <w:tc>
          <w:tcPr>
            <w:tcW w:w="831" w:type="pct"/>
            <w:shd w:val="clear" w:color="auto" w:fill="auto"/>
          </w:tcPr>
          <w:p w14:paraId="23B0E532" w14:textId="77777777" w:rsidR="0010618E" w:rsidRDefault="0010618E" w:rsidP="0039516C">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5455620A"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6A9F0048"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70DAC483"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13B1C72F"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6FEEDFE6" w14:textId="77777777" w:rsidTr="0039516C">
        <w:trPr>
          <w:trHeight w:val="275"/>
        </w:trPr>
        <w:tc>
          <w:tcPr>
            <w:tcW w:w="588" w:type="pct"/>
            <w:shd w:val="clear" w:color="auto" w:fill="auto"/>
          </w:tcPr>
          <w:p w14:paraId="111E9F96" w14:textId="77777777" w:rsidR="0010618E" w:rsidRPr="004A5D01" w:rsidRDefault="0010618E" w:rsidP="0039516C">
            <w:pPr>
              <w:rPr>
                <w:rFonts w:ascii="Arial" w:hAnsi="Arial" w:cs="Arial"/>
                <w:sz w:val="18"/>
                <w:szCs w:val="18"/>
              </w:rPr>
            </w:pPr>
            <w:r>
              <w:rPr>
                <w:rFonts w:ascii="Arial" w:hAnsi="Arial" w:cs="Arial"/>
                <w:sz w:val="18"/>
                <w:szCs w:val="18"/>
              </w:rPr>
              <w:t>Link?</w:t>
            </w:r>
          </w:p>
        </w:tc>
        <w:tc>
          <w:tcPr>
            <w:tcW w:w="792" w:type="pct"/>
            <w:shd w:val="clear" w:color="auto" w:fill="auto"/>
          </w:tcPr>
          <w:p w14:paraId="5EDCE906" w14:textId="77777777" w:rsidR="0010618E" w:rsidRPr="004A5D01" w:rsidRDefault="0010618E" w:rsidP="0039516C">
            <w:pPr>
              <w:rPr>
                <w:rFonts w:ascii="Arial" w:hAnsi="Arial" w:cs="Arial"/>
                <w:sz w:val="18"/>
                <w:szCs w:val="18"/>
              </w:rPr>
            </w:pPr>
            <w:r>
              <w:rPr>
                <w:rFonts w:ascii="Arial" w:hAnsi="Arial" w:cs="Arial"/>
                <w:sz w:val="18"/>
                <w:szCs w:val="18"/>
              </w:rPr>
              <w:t>Errors/Warnings</w:t>
            </w:r>
          </w:p>
        </w:tc>
        <w:tc>
          <w:tcPr>
            <w:tcW w:w="588" w:type="pct"/>
            <w:shd w:val="clear" w:color="auto" w:fill="auto"/>
          </w:tcPr>
          <w:p w14:paraId="5BE47979" w14:textId="77777777" w:rsidR="0010618E" w:rsidRPr="004A5D01" w:rsidRDefault="0010618E" w:rsidP="0039516C">
            <w:pPr>
              <w:rPr>
                <w:rFonts w:ascii="Arial" w:hAnsi="Arial" w:cs="Arial"/>
                <w:sz w:val="18"/>
                <w:szCs w:val="18"/>
              </w:rPr>
            </w:pPr>
          </w:p>
        </w:tc>
        <w:tc>
          <w:tcPr>
            <w:tcW w:w="831" w:type="pct"/>
            <w:shd w:val="clear" w:color="auto" w:fill="auto"/>
          </w:tcPr>
          <w:p w14:paraId="6714FF2E" w14:textId="77777777" w:rsidR="0010618E" w:rsidRPr="00426DCF" w:rsidRDefault="0010618E" w:rsidP="0039516C">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2B8E7AF4"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140FA40E"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37157684"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4D708017"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4E7A770C" w14:textId="77777777" w:rsidTr="0039516C">
        <w:trPr>
          <w:trHeight w:val="275"/>
        </w:trPr>
        <w:tc>
          <w:tcPr>
            <w:tcW w:w="588" w:type="pct"/>
            <w:shd w:val="clear" w:color="auto" w:fill="auto"/>
          </w:tcPr>
          <w:p w14:paraId="3A1069D3" w14:textId="77777777" w:rsidR="0010618E" w:rsidRPr="004A5D01" w:rsidRDefault="0010618E" w:rsidP="0039516C">
            <w:pPr>
              <w:rPr>
                <w:rFonts w:ascii="Arial" w:hAnsi="Arial" w:cs="Arial"/>
                <w:sz w:val="18"/>
                <w:szCs w:val="18"/>
              </w:rPr>
            </w:pPr>
            <w:r>
              <w:rPr>
                <w:rFonts w:ascii="Arial" w:hAnsi="Arial" w:cs="Arial"/>
                <w:sz w:val="18"/>
                <w:szCs w:val="18"/>
              </w:rPr>
              <w:t>Button</w:t>
            </w:r>
          </w:p>
        </w:tc>
        <w:tc>
          <w:tcPr>
            <w:tcW w:w="792" w:type="pct"/>
            <w:shd w:val="clear" w:color="auto" w:fill="auto"/>
          </w:tcPr>
          <w:p w14:paraId="22B89374" w14:textId="77777777" w:rsidR="0010618E" w:rsidRPr="004A5D01" w:rsidRDefault="0010618E" w:rsidP="0039516C">
            <w:pPr>
              <w:rPr>
                <w:rFonts w:ascii="Arial" w:hAnsi="Arial" w:cs="Arial"/>
                <w:sz w:val="18"/>
                <w:szCs w:val="18"/>
              </w:rPr>
            </w:pPr>
            <w:r>
              <w:rPr>
                <w:rFonts w:ascii="Arial" w:hAnsi="Arial" w:cs="Arial"/>
                <w:sz w:val="18"/>
                <w:szCs w:val="18"/>
              </w:rPr>
              <w:t>Delete</w:t>
            </w:r>
          </w:p>
        </w:tc>
        <w:tc>
          <w:tcPr>
            <w:tcW w:w="588" w:type="pct"/>
            <w:shd w:val="clear" w:color="auto" w:fill="auto"/>
          </w:tcPr>
          <w:p w14:paraId="1DFD8DC7"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31" w:type="pct"/>
            <w:shd w:val="clear" w:color="auto" w:fill="auto"/>
          </w:tcPr>
          <w:p w14:paraId="2334CD75" w14:textId="77777777" w:rsidR="0010618E" w:rsidRPr="004A5D01" w:rsidRDefault="0010618E" w:rsidP="0039516C">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3BBAC3E4"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864" w:type="pct"/>
            <w:shd w:val="clear" w:color="auto" w:fill="auto"/>
          </w:tcPr>
          <w:p w14:paraId="06F9D920" w14:textId="77777777" w:rsidR="0010618E" w:rsidRPr="004A5D01" w:rsidRDefault="0010618E" w:rsidP="0039516C">
            <w:pPr>
              <w:rPr>
                <w:rFonts w:ascii="Arial" w:hAnsi="Arial" w:cs="Arial"/>
                <w:sz w:val="18"/>
                <w:szCs w:val="18"/>
              </w:rPr>
            </w:pPr>
            <w:r>
              <w:rPr>
                <w:rFonts w:ascii="Arial" w:hAnsi="Arial" w:cs="Arial"/>
                <w:sz w:val="18"/>
                <w:szCs w:val="18"/>
              </w:rPr>
              <w:t>n/a</w:t>
            </w:r>
          </w:p>
        </w:tc>
        <w:tc>
          <w:tcPr>
            <w:tcW w:w="484" w:type="pct"/>
          </w:tcPr>
          <w:p w14:paraId="3A0B4531" w14:textId="77777777" w:rsidR="0010618E" w:rsidRPr="004A5D01" w:rsidRDefault="0010618E" w:rsidP="0039516C">
            <w:pPr>
              <w:rPr>
                <w:rFonts w:ascii="Arial" w:hAnsi="Arial" w:cs="Arial"/>
                <w:sz w:val="18"/>
                <w:szCs w:val="18"/>
              </w:rPr>
            </w:pPr>
            <w:r>
              <w:rPr>
                <w:rFonts w:ascii="Arial" w:hAnsi="Arial" w:cs="Arial"/>
                <w:sz w:val="18"/>
                <w:szCs w:val="18"/>
              </w:rPr>
              <w:t>N</w:t>
            </w:r>
          </w:p>
        </w:tc>
        <w:tc>
          <w:tcPr>
            <w:tcW w:w="400" w:type="pct"/>
          </w:tcPr>
          <w:p w14:paraId="5D6A34DA" w14:textId="77777777" w:rsidR="0010618E" w:rsidRPr="004A5D01" w:rsidRDefault="0010618E" w:rsidP="0039516C">
            <w:pPr>
              <w:rPr>
                <w:rFonts w:ascii="Arial" w:hAnsi="Arial" w:cs="Arial"/>
                <w:sz w:val="18"/>
                <w:szCs w:val="18"/>
              </w:rPr>
            </w:pPr>
            <w:r>
              <w:rPr>
                <w:rFonts w:ascii="Arial" w:hAnsi="Arial" w:cs="Arial"/>
                <w:sz w:val="18"/>
                <w:szCs w:val="18"/>
              </w:rPr>
              <w:t>n/a</w:t>
            </w:r>
          </w:p>
        </w:tc>
      </w:tr>
      <w:tr w:rsidR="0010618E" w:rsidRPr="004A5D01" w14:paraId="79A58DB5" w14:textId="77777777" w:rsidTr="0039516C">
        <w:trPr>
          <w:trHeight w:val="259"/>
        </w:trPr>
        <w:tc>
          <w:tcPr>
            <w:tcW w:w="4116" w:type="pct"/>
            <w:gridSpan w:val="6"/>
            <w:shd w:val="clear" w:color="auto" w:fill="auto"/>
          </w:tcPr>
          <w:p w14:paraId="4B35D7C2" w14:textId="77777777" w:rsidR="0010618E" w:rsidRDefault="0010618E" w:rsidP="0039516C">
            <w:pPr>
              <w:rPr>
                <w:rFonts w:ascii="Arial" w:hAnsi="Arial" w:cs="Arial"/>
                <w:sz w:val="18"/>
                <w:szCs w:val="18"/>
              </w:rPr>
            </w:pPr>
            <w:r w:rsidRPr="009C3BB2">
              <w:rPr>
                <w:rFonts w:ascii="Arial" w:hAnsi="Arial" w:cs="Arial"/>
                <w:sz w:val="18"/>
                <w:szCs w:val="18"/>
              </w:rPr>
              <w:t>Requested Date: dd/mm/yyyy hh:mm:ss</w:t>
            </w:r>
          </w:p>
          <w:p w14:paraId="6BA3037E" w14:textId="77777777" w:rsidR="0010618E" w:rsidRPr="009C3BB2" w:rsidRDefault="0010618E" w:rsidP="0039516C">
            <w:pPr>
              <w:rPr>
                <w:rFonts w:ascii="Arial" w:hAnsi="Arial" w:cs="Arial"/>
                <w:sz w:val="18"/>
                <w:szCs w:val="18"/>
              </w:rPr>
            </w:pPr>
            <w:r>
              <w:rPr>
                <w:rFonts w:ascii="Arial" w:hAnsi="Arial" w:cs="Arial"/>
                <w:sz w:val="18"/>
                <w:szCs w:val="18"/>
              </w:rPr>
              <w:t>Created By: userid who created the report</w:t>
            </w:r>
          </w:p>
        </w:tc>
        <w:tc>
          <w:tcPr>
            <w:tcW w:w="484" w:type="pct"/>
            <w:shd w:val="clear" w:color="auto" w:fill="auto"/>
          </w:tcPr>
          <w:p w14:paraId="67C9E6B1" w14:textId="77777777" w:rsidR="0010618E" w:rsidRPr="004A5D01" w:rsidRDefault="0010618E" w:rsidP="0039516C">
            <w:pPr>
              <w:rPr>
                <w:sz w:val="18"/>
                <w:szCs w:val="18"/>
              </w:rPr>
            </w:pPr>
            <w:r>
              <w:rPr>
                <w:sz w:val="18"/>
                <w:szCs w:val="18"/>
              </w:rPr>
              <w:t>N</w:t>
            </w:r>
          </w:p>
        </w:tc>
        <w:tc>
          <w:tcPr>
            <w:tcW w:w="400" w:type="pct"/>
          </w:tcPr>
          <w:p w14:paraId="47A4001F" w14:textId="77777777" w:rsidR="0010618E" w:rsidRPr="004A5D01" w:rsidRDefault="0010618E" w:rsidP="0039516C">
            <w:pPr>
              <w:rPr>
                <w:sz w:val="18"/>
                <w:szCs w:val="18"/>
              </w:rPr>
            </w:pPr>
            <w:r>
              <w:rPr>
                <w:sz w:val="18"/>
                <w:szCs w:val="18"/>
              </w:rPr>
              <w:t>n/a</w:t>
            </w:r>
          </w:p>
        </w:tc>
      </w:tr>
    </w:tbl>
    <w:p w14:paraId="5F3A60E6" w14:textId="77777777" w:rsidR="00AF6567" w:rsidRDefault="00AF6567" w:rsidP="009240EF">
      <w:pPr>
        <w:pStyle w:val="Heading3"/>
        <w:ind w:left="0" w:firstLine="0"/>
        <w:sectPr w:rsidR="00AF6567" w:rsidSect="00AF6567">
          <w:pgSz w:w="15840" w:h="12240" w:orient="landscape"/>
          <w:pgMar w:top="1440" w:right="1440" w:bottom="1440" w:left="1440" w:header="720" w:footer="720" w:gutter="0"/>
          <w:cols w:space="720"/>
          <w:docGrid w:linePitch="360"/>
        </w:sectPr>
      </w:pPr>
    </w:p>
    <w:p w14:paraId="5DA4330A" w14:textId="2DBFD7C4" w:rsidR="00B91507" w:rsidRPr="00C22C9E" w:rsidRDefault="00B91507" w:rsidP="004E08C2">
      <w:pPr>
        <w:pStyle w:val="Heading3"/>
        <w:rPr>
          <w:strike/>
          <w:rPrChange w:id="1284" w:author="Jamal, Zaher CWK" w:date="2015-06-16T10:23:00Z">
            <w:rPr/>
          </w:rPrChange>
        </w:rPr>
      </w:pPr>
      <w:bookmarkStart w:id="1285" w:name="_Toc422842086"/>
      <w:r w:rsidRPr="00C22C9E">
        <w:rPr>
          <w:strike/>
          <w:rPrChange w:id="1286" w:author="Jamal, Zaher CWK" w:date="2015-06-16T10:23:00Z">
            <w:rPr/>
          </w:rPrChange>
        </w:rPr>
        <w:t>PMUC05</w:t>
      </w:r>
      <w:r w:rsidR="00D96539" w:rsidRPr="00C22C9E">
        <w:rPr>
          <w:strike/>
          <w:rPrChange w:id="1287" w:author="Jamal, Zaher CWK" w:date="2015-06-16T10:23:00Z">
            <w:rPr/>
          </w:rPrChange>
        </w:rPr>
        <w:t>6</w:t>
      </w:r>
      <w:r w:rsidRPr="00C22C9E">
        <w:rPr>
          <w:strike/>
          <w:rPrChange w:id="1288" w:author="Jamal, Zaher CWK" w:date="2015-06-16T10:23:00Z">
            <w:rPr/>
          </w:rPrChange>
        </w:rPr>
        <w:t xml:space="preserve"> – Standard Reports – </w:t>
      </w:r>
      <w:r w:rsidR="004E08C2" w:rsidRPr="00C22C9E">
        <w:rPr>
          <w:strike/>
          <w:rPrChange w:id="1289" w:author="Jamal, Zaher CWK" w:date="2015-06-16T10:23:00Z">
            <w:rPr/>
          </w:rPrChange>
        </w:rPr>
        <w:t>Plan SLA</w:t>
      </w:r>
      <w:r w:rsidR="00A56814" w:rsidRPr="00C22C9E">
        <w:rPr>
          <w:strike/>
          <w:rPrChange w:id="1290" w:author="Jamal, Zaher CWK" w:date="2015-06-16T10:23:00Z">
            <w:rPr/>
          </w:rPrChange>
        </w:rPr>
        <w:t>??</w:t>
      </w:r>
      <w:bookmarkEnd w:id="1285"/>
    </w:p>
    <w:p w14:paraId="7F46FE84" w14:textId="77777777" w:rsidR="009240EF" w:rsidRPr="00C22C9E" w:rsidRDefault="009240EF" w:rsidP="009240EF">
      <w:pPr>
        <w:rPr>
          <w:strike/>
          <w:rPrChange w:id="1291" w:author="Jamal, Zaher CWK" w:date="2015-06-16T10:23:00Z">
            <w:rPr/>
          </w:rPrChange>
        </w:rPr>
      </w:pPr>
    </w:p>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96"/>
        <w:gridCol w:w="7654"/>
      </w:tblGrid>
      <w:tr w:rsidR="004E08C2" w:rsidRPr="00C22C9E" w14:paraId="758BBEB5" w14:textId="77777777" w:rsidTr="002A4BC2">
        <w:tc>
          <w:tcPr>
            <w:tcW w:w="9350" w:type="dxa"/>
            <w:gridSpan w:val="2"/>
            <w:shd w:val="pct20" w:color="auto" w:fill="auto"/>
          </w:tcPr>
          <w:p w14:paraId="619EFFC4" w14:textId="77777777" w:rsidR="004E08C2" w:rsidRPr="00C22C9E" w:rsidRDefault="004E08C2" w:rsidP="004E08C2">
            <w:pPr>
              <w:rPr>
                <w:rFonts w:ascii="Arial" w:hAnsi="Arial" w:cs="Arial"/>
                <w:b/>
                <w:bCs/>
                <w:strike/>
                <w:sz w:val="18"/>
                <w:szCs w:val="18"/>
                <w:rPrChange w:id="1292" w:author="Jamal, Zaher CWK" w:date="2015-06-16T10:23:00Z">
                  <w:rPr>
                    <w:rFonts w:ascii="Arial" w:hAnsi="Arial" w:cs="Arial"/>
                    <w:b/>
                    <w:bCs/>
                    <w:sz w:val="18"/>
                    <w:szCs w:val="18"/>
                  </w:rPr>
                </w:rPrChange>
              </w:rPr>
            </w:pPr>
            <w:r w:rsidRPr="00C22C9E">
              <w:rPr>
                <w:rFonts w:ascii="Arial" w:hAnsi="Arial" w:cs="Arial"/>
                <w:b/>
                <w:bCs/>
                <w:strike/>
                <w:sz w:val="18"/>
                <w:szCs w:val="18"/>
                <w:rPrChange w:id="1293" w:author="Jamal, Zaher CWK" w:date="2015-06-16T10:23:00Z">
                  <w:rPr>
                    <w:rFonts w:ascii="Arial" w:hAnsi="Arial" w:cs="Arial"/>
                    <w:b/>
                    <w:bCs/>
                    <w:sz w:val="18"/>
                    <w:szCs w:val="18"/>
                  </w:rPr>
                </w:rPrChange>
              </w:rPr>
              <w:t xml:space="preserve">Use Case Reference </w:t>
            </w:r>
            <w:r w:rsidRPr="00C22C9E">
              <w:rPr>
                <w:rFonts w:ascii="Arial" w:hAnsi="Arial" w:cs="Arial"/>
                <w:b/>
                <w:bCs/>
                <w:strike/>
                <w:sz w:val="18"/>
                <w:szCs w:val="18"/>
                <w:rPrChange w:id="1294" w:author="Jamal, Zaher CWK" w:date="2015-06-16T10:23:00Z">
                  <w:rPr>
                    <w:rFonts w:ascii="Arial" w:hAnsi="Arial" w:cs="Arial"/>
                    <w:b/>
                    <w:bCs/>
                    <w:sz w:val="18"/>
                    <w:szCs w:val="18"/>
                  </w:rPr>
                </w:rPrChange>
              </w:rPr>
              <w:tab/>
              <w:t>PMUC055</w:t>
            </w:r>
          </w:p>
          <w:p w14:paraId="2BC6FF1C" w14:textId="77777777" w:rsidR="004E08C2" w:rsidRPr="00C22C9E" w:rsidRDefault="004E08C2" w:rsidP="004E08C2">
            <w:pPr>
              <w:rPr>
                <w:rFonts w:ascii="Arial" w:hAnsi="Arial" w:cs="Arial"/>
                <w:b/>
                <w:bCs/>
                <w:strike/>
                <w:sz w:val="18"/>
                <w:szCs w:val="18"/>
                <w:rPrChange w:id="1295" w:author="Jamal, Zaher CWK" w:date="2015-06-16T10:23:00Z">
                  <w:rPr>
                    <w:rFonts w:ascii="Arial" w:hAnsi="Arial" w:cs="Arial"/>
                    <w:b/>
                    <w:bCs/>
                    <w:sz w:val="18"/>
                    <w:szCs w:val="18"/>
                  </w:rPr>
                </w:rPrChange>
              </w:rPr>
            </w:pPr>
          </w:p>
          <w:p w14:paraId="0C35A726" w14:textId="77777777" w:rsidR="004E08C2" w:rsidRPr="00C22C9E" w:rsidRDefault="004E08C2" w:rsidP="004E08C2">
            <w:pPr>
              <w:rPr>
                <w:rFonts w:ascii="Arial" w:hAnsi="Arial" w:cs="Arial"/>
                <w:b/>
                <w:bCs/>
                <w:strike/>
                <w:sz w:val="18"/>
                <w:szCs w:val="18"/>
                <w:rPrChange w:id="1296" w:author="Jamal, Zaher CWK" w:date="2015-06-16T10:23:00Z">
                  <w:rPr>
                    <w:rFonts w:ascii="Arial" w:hAnsi="Arial" w:cs="Arial"/>
                    <w:b/>
                    <w:bCs/>
                    <w:sz w:val="18"/>
                    <w:szCs w:val="18"/>
                  </w:rPr>
                </w:rPrChange>
              </w:rPr>
            </w:pPr>
            <w:r w:rsidRPr="00C22C9E">
              <w:rPr>
                <w:rFonts w:ascii="Arial" w:hAnsi="Arial" w:cs="Arial"/>
                <w:b/>
                <w:bCs/>
                <w:strike/>
                <w:sz w:val="18"/>
                <w:szCs w:val="18"/>
                <w:rPrChange w:id="1297" w:author="Jamal, Zaher CWK" w:date="2015-06-16T10:23:00Z">
                  <w:rPr>
                    <w:rFonts w:ascii="Arial" w:hAnsi="Arial" w:cs="Arial"/>
                    <w:b/>
                    <w:bCs/>
                    <w:sz w:val="18"/>
                    <w:szCs w:val="18"/>
                  </w:rPr>
                </w:rPrChange>
              </w:rPr>
              <w:tab/>
            </w:r>
            <w:r w:rsidRPr="00C22C9E">
              <w:rPr>
                <w:rFonts w:ascii="Arial" w:hAnsi="Arial" w:cs="Arial"/>
                <w:b/>
                <w:bCs/>
                <w:strike/>
                <w:sz w:val="18"/>
                <w:szCs w:val="18"/>
                <w:rPrChange w:id="1298" w:author="Jamal, Zaher CWK" w:date="2015-06-16T10:23:00Z">
                  <w:rPr>
                    <w:rFonts w:ascii="Arial" w:hAnsi="Arial" w:cs="Arial"/>
                    <w:b/>
                    <w:bCs/>
                    <w:sz w:val="18"/>
                    <w:szCs w:val="18"/>
                  </w:rPr>
                </w:rPrChange>
              </w:rPr>
              <w:tab/>
            </w:r>
            <w:r w:rsidRPr="00C22C9E">
              <w:rPr>
                <w:rFonts w:ascii="Arial" w:hAnsi="Arial" w:cs="Arial"/>
                <w:b/>
                <w:bCs/>
                <w:strike/>
                <w:sz w:val="18"/>
                <w:szCs w:val="18"/>
                <w:rPrChange w:id="1299" w:author="Jamal, Zaher CWK" w:date="2015-06-16T10:23:00Z">
                  <w:rPr>
                    <w:rFonts w:ascii="Arial" w:hAnsi="Arial" w:cs="Arial"/>
                    <w:b/>
                    <w:bCs/>
                    <w:sz w:val="18"/>
                    <w:szCs w:val="18"/>
                  </w:rPr>
                </w:rPrChange>
              </w:rPr>
              <w:tab/>
              <w:t>Standard Reports – Plan Service Level Agreement</w:t>
            </w:r>
          </w:p>
          <w:p w14:paraId="015A0558" w14:textId="77777777" w:rsidR="004E08C2" w:rsidRPr="00C22C9E" w:rsidRDefault="004E08C2" w:rsidP="004E08C2">
            <w:pPr>
              <w:rPr>
                <w:rFonts w:ascii="Arial" w:hAnsi="Arial" w:cs="Arial"/>
                <w:b/>
                <w:strike/>
                <w:sz w:val="18"/>
                <w:szCs w:val="18"/>
                <w:rPrChange w:id="1300" w:author="Jamal, Zaher CWK" w:date="2015-06-16T10:23:00Z">
                  <w:rPr>
                    <w:rFonts w:ascii="Arial" w:hAnsi="Arial" w:cs="Arial"/>
                    <w:b/>
                    <w:sz w:val="18"/>
                    <w:szCs w:val="18"/>
                  </w:rPr>
                </w:rPrChange>
              </w:rPr>
            </w:pPr>
          </w:p>
        </w:tc>
      </w:tr>
      <w:tr w:rsidR="004E08C2" w:rsidRPr="00C22C9E" w14:paraId="14F1DC60" w14:textId="77777777" w:rsidTr="002A4BC2">
        <w:tc>
          <w:tcPr>
            <w:tcW w:w="1696" w:type="dxa"/>
            <w:shd w:val="pct20" w:color="auto" w:fill="auto"/>
          </w:tcPr>
          <w:p w14:paraId="0D20195F" w14:textId="77777777" w:rsidR="004E08C2" w:rsidRPr="00C22C9E" w:rsidRDefault="004E08C2" w:rsidP="004E08C2">
            <w:pPr>
              <w:rPr>
                <w:rFonts w:ascii="Arial" w:hAnsi="Arial" w:cs="Arial"/>
                <w:b/>
                <w:bCs/>
                <w:strike/>
                <w:sz w:val="18"/>
                <w:szCs w:val="18"/>
                <w:rPrChange w:id="1301" w:author="Jamal, Zaher CWK" w:date="2015-06-16T10:23:00Z">
                  <w:rPr>
                    <w:rFonts w:ascii="Arial" w:hAnsi="Arial" w:cs="Arial"/>
                    <w:b/>
                    <w:bCs/>
                    <w:sz w:val="18"/>
                    <w:szCs w:val="18"/>
                  </w:rPr>
                </w:rPrChange>
              </w:rPr>
            </w:pPr>
            <w:r w:rsidRPr="00C22C9E">
              <w:rPr>
                <w:rFonts w:ascii="Arial" w:hAnsi="Arial" w:cs="Arial"/>
                <w:b/>
                <w:bCs/>
                <w:strike/>
                <w:sz w:val="18"/>
                <w:szCs w:val="18"/>
                <w:rPrChange w:id="1302" w:author="Jamal, Zaher CWK" w:date="2015-06-16T10:23:00Z">
                  <w:rPr>
                    <w:rFonts w:ascii="Arial" w:hAnsi="Arial" w:cs="Arial"/>
                    <w:b/>
                    <w:bCs/>
                    <w:sz w:val="18"/>
                    <w:szCs w:val="18"/>
                  </w:rPr>
                </w:rPrChange>
              </w:rPr>
              <w:t>Summary</w:t>
            </w:r>
          </w:p>
          <w:p w14:paraId="237A1B05" w14:textId="77777777" w:rsidR="004E08C2" w:rsidRPr="00C22C9E" w:rsidRDefault="004E08C2" w:rsidP="004E08C2">
            <w:pPr>
              <w:rPr>
                <w:rFonts w:ascii="Arial" w:hAnsi="Arial" w:cs="Arial"/>
                <w:b/>
                <w:bCs/>
                <w:strike/>
                <w:sz w:val="18"/>
                <w:szCs w:val="18"/>
                <w:rPrChange w:id="1303" w:author="Jamal, Zaher CWK" w:date="2015-06-16T10:23:00Z">
                  <w:rPr>
                    <w:rFonts w:ascii="Arial" w:hAnsi="Arial" w:cs="Arial"/>
                    <w:b/>
                    <w:bCs/>
                    <w:sz w:val="18"/>
                    <w:szCs w:val="18"/>
                  </w:rPr>
                </w:rPrChange>
              </w:rPr>
            </w:pPr>
          </w:p>
        </w:tc>
        <w:tc>
          <w:tcPr>
            <w:tcW w:w="7654" w:type="dxa"/>
            <w:shd w:val="clear" w:color="auto" w:fill="auto"/>
          </w:tcPr>
          <w:p w14:paraId="1E6B4990" w14:textId="77777777" w:rsidR="004E08C2" w:rsidRPr="00C22C9E" w:rsidRDefault="004E08C2" w:rsidP="004E08C2">
            <w:pPr>
              <w:rPr>
                <w:rFonts w:ascii="Arial" w:hAnsi="Arial" w:cs="Arial"/>
                <w:strike/>
                <w:sz w:val="18"/>
                <w:szCs w:val="18"/>
                <w:rPrChange w:id="1304" w:author="Jamal, Zaher CWK" w:date="2015-06-16T10:23:00Z">
                  <w:rPr>
                    <w:rFonts w:ascii="Arial" w:hAnsi="Arial" w:cs="Arial"/>
                    <w:sz w:val="18"/>
                    <w:szCs w:val="18"/>
                  </w:rPr>
                </w:rPrChange>
              </w:rPr>
            </w:pPr>
            <w:r w:rsidRPr="00C22C9E">
              <w:rPr>
                <w:rFonts w:ascii="Arial" w:hAnsi="Arial" w:cs="Arial"/>
                <w:strike/>
                <w:sz w:val="18"/>
                <w:szCs w:val="18"/>
                <w:rPrChange w:id="1305" w:author="Jamal, Zaher CWK" w:date="2015-06-16T10:23:00Z">
                  <w:rPr>
                    <w:rFonts w:ascii="Arial" w:hAnsi="Arial" w:cs="Arial"/>
                    <w:sz w:val="18"/>
                    <w:szCs w:val="18"/>
                  </w:rPr>
                </w:rPrChange>
              </w:rPr>
              <w:t>Items required to produce and view a Plan Service Level Agreement Standard Report</w:t>
            </w:r>
          </w:p>
        </w:tc>
      </w:tr>
      <w:tr w:rsidR="004E08C2" w:rsidRPr="00C22C9E" w14:paraId="5410C25D" w14:textId="77777777" w:rsidTr="002A4BC2">
        <w:tc>
          <w:tcPr>
            <w:tcW w:w="1696" w:type="dxa"/>
            <w:shd w:val="pct20" w:color="auto" w:fill="auto"/>
          </w:tcPr>
          <w:p w14:paraId="1DA01828" w14:textId="77777777" w:rsidR="004E08C2" w:rsidRPr="00C22C9E" w:rsidRDefault="004E08C2" w:rsidP="004E08C2">
            <w:pPr>
              <w:rPr>
                <w:rFonts w:ascii="Arial" w:hAnsi="Arial" w:cs="Arial"/>
                <w:b/>
                <w:bCs/>
                <w:strike/>
                <w:sz w:val="18"/>
                <w:szCs w:val="18"/>
                <w:rPrChange w:id="1306" w:author="Jamal, Zaher CWK" w:date="2015-06-16T10:23:00Z">
                  <w:rPr>
                    <w:rFonts w:ascii="Arial" w:hAnsi="Arial" w:cs="Arial"/>
                    <w:b/>
                    <w:bCs/>
                    <w:sz w:val="18"/>
                    <w:szCs w:val="18"/>
                  </w:rPr>
                </w:rPrChange>
              </w:rPr>
            </w:pPr>
            <w:r w:rsidRPr="00C22C9E">
              <w:rPr>
                <w:rFonts w:ascii="Arial" w:hAnsi="Arial" w:cs="Arial"/>
                <w:b/>
                <w:bCs/>
                <w:strike/>
                <w:sz w:val="18"/>
                <w:szCs w:val="18"/>
                <w:rPrChange w:id="1307" w:author="Jamal, Zaher CWK" w:date="2015-06-16T10:23:00Z">
                  <w:rPr>
                    <w:rFonts w:ascii="Arial" w:hAnsi="Arial" w:cs="Arial"/>
                    <w:b/>
                    <w:bCs/>
                    <w:sz w:val="18"/>
                    <w:szCs w:val="18"/>
                  </w:rPr>
                </w:rPrChange>
              </w:rPr>
              <w:t>Actor</w:t>
            </w:r>
          </w:p>
          <w:p w14:paraId="21CB82BC" w14:textId="77777777" w:rsidR="004E08C2" w:rsidRPr="00C22C9E" w:rsidRDefault="004E08C2" w:rsidP="004E08C2">
            <w:pPr>
              <w:rPr>
                <w:rFonts w:ascii="Arial" w:hAnsi="Arial" w:cs="Arial"/>
                <w:bCs/>
                <w:strike/>
                <w:color w:val="FF0000"/>
                <w:sz w:val="18"/>
                <w:szCs w:val="18"/>
                <w:rPrChange w:id="1308" w:author="Jamal, Zaher CWK" w:date="2015-06-16T10:23:00Z">
                  <w:rPr>
                    <w:rFonts w:ascii="Arial" w:hAnsi="Arial" w:cs="Arial"/>
                    <w:bCs/>
                    <w:color w:val="FF0000"/>
                    <w:sz w:val="18"/>
                    <w:szCs w:val="18"/>
                  </w:rPr>
                </w:rPrChange>
              </w:rPr>
            </w:pPr>
          </w:p>
        </w:tc>
        <w:tc>
          <w:tcPr>
            <w:tcW w:w="7654" w:type="dxa"/>
            <w:shd w:val="clear" w:color="auto" w:fill="auto"/>
          </w:tcPr>
          <w:p w14:paraId="176335B9" w14:textId="6A3A0E50" w:rsidR="004E08C2" w:rsidRPr="00C22C9E" w:rsidRDefault="00DB2F0C" w:rsidP="004E08C2">
            <w:pPr>
              <w:rPr>
                <w:rFonts w:ascii="Arial" w:hAnsi="Arial" w:cs="Arial"/>
                <w:strike/>
                <w:sz w:val="18"/>
                <w:szCs w:val="18"/>
                <w:rPrChange w:id="1309" w:author="Jamal, Zaher CWK" w:date="2015-06-16T10:23:00Z">
                  <w:rPr>
                    <w:rFonts w:ascii="Arial" w:hAnsi="Arial" w:cs="Arial"/>
                    <w:sz w:val="18"/>
                    <w:szCs w:val="18"/>
                  </w:rPr>
                </w:rPrChange>
              </w:rPr>
            </w:pPr>
            <w:r w:rsidRPr="00C22C9E">
              <w:rPr>
                <w:rFonts w:ascii="Arial" w:hAnsi="Arial" w:cs="Arial"/>
                <w:strike/>
                <w:sz w:val="18"/>
                <w:szCs w:val="18"/>
                <w:rPrChange w:id="1310" w:author="Jamal, Zaher CWK" w:date="2015-06-16T10:23:00Z">
                  <w:rPr>
                    <w:rFonts w:ascii="Arial" w:hAnsi="Arial" w:cs="Arial"/>
                    <w:sz w:val="18"/>
                    <w:szCs w:val="18"/>
                  </w:rPr>
                </w:rPrChange>
              </w:rPr>
              <w:t>PlanManager</w:t>
            </w:r>
            <w:r w:rsidR="004E08C2" w:rsidRPr="00C22C9E">
              <w:rPr>
                <w:rFonts w:ascii="Arial" w:hAnsi="Arial" w:cs="Arial"/>
                <w:strike/>
                <w:sz w:val="18"/>
                <w:szCs w:val="18"/>
                <w:rPrChange w:id="1311" w:author="Jamal, Zaher CWK" w:date="2015-06-16T10:23:00Z">
                  <w:rPr>
                    <w:rFonts w:ascii="Arial" w:hAnsi="Arial" w:cs="Arial"/>
                    <w:sz w:val="18"/>
                    <w:szCs w:val="18"/>
                  </w:rPr>
                </w:rPrChange>
              </w:rPr>
              <w:t xml:space="preserve"> User</w:t>
            </w:r>
          </w:p>
        </w:tc>
      </w:tr>
      <w:tr w:rsidR="004E08C2" w:rsidRPr="00C22C9E" w14:paraId="129BB56A" w14:textId="77777777" w:rsidTr="002A4BC2">
        <w:tc>
          <w:tcPr>
            <w:tcW w:w="1696" w:type="dxa"/>
            <w:shd w:val="pct20" w:color="auto" w:fill="auto"/>
          </w:tcPr>
          <w:p w14:paraId="21FD408E" w14:textId="77777777" w:rsidR="004E08C2" w:rsidRPr="00C22C9E" w:rsidRDefault="004E08C2" w:rsidP="004E08C2">
            <w:pPr>
              <w:rPr>
                <w:rFonts w:ascii="Arial" w:hAnsi="Arial" w:cs="Arial"/>
                <w:b/>
                <w:bCs/>
                <w:strike/>
                <w:sz w:val="18"/>
                <w:szCs w:val="18"/>
                <w:rPrChange w:id="1312" w:author="Jamal, Zaher CWK" w:date="2015-06-16T10:23:00Z">
                  <w:rPr>
                    <w:rFonts w:ascii="Arial" w:hAnsi="Arial" w:cs="Arial"/>
                    <w:b/>
                    <w:bCs/>
                    <w:sz w:val="18"/>
                    <w:szCs w:val="18"/>
                  </w:rPr>
                </w:rPrChange>
              </w:rPr>
            </w:pPr>
            <w:r w:rsidRPr="00C22C9E">
              <w:rPr>
                <w:rFonts w:ascii="Arial" w:hAnsi="Arial" w:cs="Arial"/>
                <w:b/>
                <w:bCs/>
                <w:strike/>
                <w:sz w:val="18"/>
                <w:szCs w:val="18"/>
                <w:rPrChange w:id="1313" w:author="Jamal, Zaher CWK" w:date="2015-06-16T10:23:00Z">
                  <w:rPr>
                    <w:rFonts w:ascii="Arial" w:hAnsi="Arial" w:cs="Arial"/>
                    <w:b/>
                    <w:bCs/>
                    <w:sz w:val="18"/>
                    <w:szCs w:val="18"/>
                  </w:rPr>
                </w:rPrChange>
              </w:rPr>
              <w:t>Trigger</w:t>
            </w:r>
          </w:p>
          <w:p w14:paraId="0BA2481A" w14:textId="77777777" w:rsidR="004E08C2" w:rsidRPr="00C22C9E" w:rsidRDefault="004E08C2" w:rsidP="004E08C2">
            <w:pPr>
              <w:rPr>
                <w:rFonts w:ascii="Arial" w:hAnsi="Arial" w:cs="Arial"/>
                <w:b/>
                <w:bCs/>
                <w:strike/>
                <w:sz w:val="18"/>
                <w:szCs w:val="18"/>
                <w:rPrChange w:id="1314" w:author="Jamal, Zaher CWK" w:date="2015-06-16T10:23:00Z">
                  <w:rPr>
                    <w:rFonts w:ascii="Arial" w:hAnsi="Arial" w:cs="Arial"/>
                    <w:b/>
                    <w:bCs/>
                    <w:sz w:val="18"/>
                    <w:szCs w:val="18"/>
                  </w:rPr>
                </w:rPrChange>
              </w:rPr>
            </w:pPr>
          </w:p>
        </w:tc>
        <w:tc>
          <w:tcPr>
            <w:tcW w:w="7654" w:type="dxa"/>
            <w:shd w:val="clear" w:color="auto" w:fill="auto"/>
          </w:tcPr>
          <w:p w14:paraId="6BB4CFFB" w14:textId="77777777" w:rsidR="004E08C2" w:rsidRPr="00C22C9E" w:rsidRDefault="004E08C2" w:rsidP="004E08C2">
            <w:pPr>
              <w:rPr>
                <w:rFonts w:ascii="Arial" w:hAnsi="Arial" w:cs="Arial"/>
                <w:strike/>
                <w:sz w:val="18"/>
                <w:szCs w:val="18"/>
                <w:rPrChange w:id="1315" w:author="Jamal, Zaher CWK" w:date="2015-06-16T10:23:00Z">
                  <w:rPr>
                    <w:rFonts w:ascii="Arial" w:hAnsi="Arial" w:cs="Arial"/>
                    <w:sz w:val="18"/>
                    <w:szCs w:val="18"/>
                  </w:rPr>
                </w:rPrChange>
              </w:rPr>
            </w:pPr>
            <w:r w:rsidRPr="00C22C9E">
              <w:rPr>
                <w:rFonts w:ascii="Arial" w:hAnsi="Arial" w:cs="Arial"/>
                <w:strike/>
                <w:sz w:val="18"/>
                <w:szCs w:val="18"/>
                <w:rPrChange w:id="1316" w:author="Jamal, Zaher CWK" w:date="2015-06-16T10:23:00Z">
                  <w:rPr>
                    <w:rFonts w:ascii="Arial" w:hAnsi="Arial" w:cs="Arial"/>
                    <w:sz w:val="18"/>
                    <w:szCs w:val="18"/>
                  </w:rPr>
                </w:rPrChange>
              </w:rPr>
              <w:t>User selecting the “Plan Service Level Agreement” from the Select a Report pull down list</w:t>
            </w:r>
          </w:p>
        </w:tc>
      </w:tr>
      <w:tr w:rsidR="004E08C2" w:rsidRPr="00C22C9E" w14:paraId="396477A1" w14:textId="77777777" w:rsidTr="002A4BC2">
        <w:tc>
          <w:tcPr>
            <w:tcW w:w="1696" w:type="dxa"/>
            <w:shd w:val="pct20" w:color="auto" w:fill="auto"/>
          </w:tcPr>
          <w:p w14:paraId="7A8B6644" w14:textId="77777777" w:rsidR="004E08C2" w:rsidRPr="00C22C9E" w:rsidRDefault="004E08C2" w:rsidP="004E08C2">
            <w:pPr>
              <w:rPr>
                <w:rFonts w:ascii="Arial" w:hAnsi="Arial" w:cs="Arial"/>
                <w:b/>
                <w:bCs/>
                <w:strike/>
                <w:sz w:val="18"/>
                <w:szCs w:val="18"/>
                <w:rPrChange w:id="1317" w:author="Jamal, Zaher CWK" w:date="2015-06-16T10:23:00Z">
                  <w:rPr>
                    <w:rFonts w:ascii="Arial" w:hAnsi="Arial" w:cs="Arial"/>
                    <w:b/>
                    <w:bCs/>
                    <w:sz w:val="18"/>
                    <w:szCs w:val="18"/>
                  </w:rPr>
                </w:rPrChange>
              </w:rPr>
            </w:pPr>
            <w:r w:rsidRPr="00C22C9E">
              <w:rPr>
                <w:rFonts w:ascii="Arial" w:hAnsi="Arial" w:cs="Arial"/>
                <w:b/>
                <w:bCs/>
                <w:strike/>
                <w:sz w:val="18"/>
                <w:szCs w:val="18"/>
                <w:rPrChange w:id="1318" w:author="Jamal, Zaher CWK" w:date="2015-06-16T10:23:00Z">
                  <w:rPr>
                    <w:rFonts w:ascii="Arial" w:hAnsi="Arial" w:cs="Arial"/>
                    <w:b/>
                    <w:bCs/>
                    <w:sz w:val="18"/>
                    <w:szCs w:val="18"/>
                  </w:rPr>
                </w:rPrChange>
              </w:rPr>
              <w:t>Pre- conditions</w:t>
            </w:r>
          </w:p>
          <w:p w14:paraId="50DF38D6" w14:textId="77777777" w:rsidR="004E08C2" w:rsidRPr="00C22C9E" w:rsidRDefault="004E08C2" w:rsidP="004E08C2">
            <w:pPr>
              <w:rPr>
                <w:rFonts w:ascii="Arial" w:hAnsi="Arial" w:cs="Arial"/>
                <w:bCs/>
                <w:strike/>
                <w:color w:val="FF0000"/>
                <w:sz w:val="18"/>
                <w:szCs w:val="18"/>
                <w:rPrChange w:id="1319" w:author="Jamal, Zaher CWK" w:date="2015-06-16T10:23:00Z">
                  <w:rPr>
                    <w:rFonts w:ascii="Arial" w:hAnsi="Arial" w:cs="Arial"/>
                    <w:bCs/>
                    <w:color w:val="FF0000"/>
                    <w:sz w:val="18"/>
                    <w:szCs w:val="18"/>
                  </w:rPr>
                </w:rPrChange>
              </w:rPr>
            </w:pPr>
          </w:p>
        </w:tc>
        <w:tc>
          <w:tcPr>
            <w:tcW w:w="7654" w:type="dxa"/>
            <w:shd w:val="clear" w:color="auto" w:fill="auto"/>
          </w:tcPr>
          <w:p w14:paraId="1E944695" w14:textId="77777777" w:rsidR="004E08C2" w:rsidRPr="00C22C9E" w:rsidRDefault="004E08C2" w:rsidP="004E08C2">
            <w:pPr>
              <w:rPr>
                <w:rFonts w:ascii="Arial" w:hAnsi="Arial" w:cs="Arial"/>
                <w:strike/>
                <w:sz w:val="20"/>
                <w:szCs w:val="20"/>
                <w:rPrChange w:id="1320" w:author="Jamal, Zaher CWK" w:date="2015-06-16T10:23:00Z">
                  <w:rPr>
                    <w:rFonts w:ascii="Arial" w:hAnsi="Arial" w:cs="Arial"/>
                    <w:sz w:val="20"/>
                    <w:szCs w:val="20"/>
                  </w:rPr>
                </w:rPrChange>
              </w:rPr>
            </w:pPr>
            <w:r w:rsidRPr="00C22C9E">
              <w:rPr>
                <w:rFonts w:ascii="Arial" w:hAnsi="Arial" w:cs="Arial"/>
                <w:strike/>
                <w:sz w:val="18"/>
                <w:szCs w:val="18"/>
                <w:rPrChange w:id="1321" w:author="Jamal, Zaher CWK" w:date="2015-06-16T10:23:00Z">
                  <w:rPr>
                    <w:rFonts w:ascii="Arial" w:hAnsi="Arial" w:cs="Arial"/>
                    <w:sz w:val="18"/>
                    <w:szCs w:val="18"/>
                  </w:rPr>
                </w:rPrChange>
              </w:rPr>
              <w:t>User logged in, authenticated, has Report Manager access and has selected the correct report option</w:t>
            </w:r>
          </w:p>
        </w:tc>
      </w:tr>
      <w:tr w:rsidR="004E08C2" w:rsidRPr="00C22C9E" w14:paraId="22806648" w14:textId="77777777" w:rsidTr="002A4BC2">
        <w:tc>
          <w:tcPr>
            <w:tcW w:w="1696" w:type="dxa"/>
            <w:shd w:val="pct20" w:color="auto" w:fill="auto"/>
          </w:tcPr>
          <w:p w14:paraId="5E4E297D" w14:textId="77777777" w:rsidR="004E08C2" w:rsidRPr="00C22C9E" w:rsidRDefault="004E08C2" w:rsidP="004E08C2">
            <w:pPr>
              <w:rPr>
                <w:rFonts w:ascii="Arial" w:hAnsi="Arial" w:cs="Arial"/>
                <w:b/>
                <w:bCs/>
                <w:strike/>
                <w:sz w:val="18"/>
                <w:szCs w:val="18"/>
                <w:rPrChange w:id="1322" w:author="Jamal, Zaher CWK" w:date="2015-06-16T10:23:00Z">
                  <w:rPr>
                    <w:rFonts w:ascii="Arial" w:hAnsi="Arial" w:cs="Arial"/>
                    <w:b/>
                    <w:bCs/>
                    <w:sz w:val="18"/>
                    <w:szCs w:val="18"/>
                  </w:rPr>
                </w:rPrChange>
              </w:rPr>
            </w:pPr>
            <w:r w:rsidRPr="00C22C9E">
              <w:rPr>
                <w:rFonts w:ascii="Arial" w:hAnsi="Arial" w:cs="Arial"/>
                <w:b/>
                <w:bCs/>
                <w:strike/>
                <w:sz w:val="18"/>
                <w:szCs w:val="18"/>
                <w:rPrChange w:id="1323" w:author="Jamal, Zaher CWK" w:date="2015-06-16T10:23:00Z">
                  <w:rPr>
                    <w:rFonts w:ascii="Arial" w:hAnsi="Arial" w:cs="Arial"/>
                    <w:b/>
                    <w:bCs/>
                    <w:sz w:val="18"/>
                    <w:szCs w:val="18"/>
                  </w:rPr>
                </w:rPrChange>
              </w:rPr>
              <w:t>Post –conditions</w:t>
            </w:r>
          </w:p>
          <w:p w14:paraId="779A7D9E" w14:textId="77777777" w:rsidR="004E08C2" w:rsidRPr="00C22C9E" w:rsidRDefault="004E08C2" w:rsidP="004E08C2">
            <w:pPr>
              <w:rPr>
                <w:rFonts w:ascii="Arial" w:hAnsi="Arial" w:cs="Arial"/>
                <w:b/>
                <w:bCs/>
                <w:strike/>
                <w:sz w:val="18"/>
                <w:szCs w:val="18"/>
                <w:rPrChange w:id="1324" w:author="Jamal, Zaher CWK" w:date="2015-06-16T10:23:00Z">
                  <w:rPr>
                    <w:rFonts w:ascii="Arial" w:hAnsi="Arial" w:cs="Arial"/>
                    <w:b/>
                    <w:bCs/>
                    <w:sz w:val="18"/>
                    <w:szCs w:val="18"/>
                  </w:rPr>
                </w:rPrChange>
              </w:rPr>
            </w:pPr>
          </w:p>
        </w:tc>
        <w:tc>
          <w:tcPr>
            <w:tcW w:w="7654" w:type="dxa"/>
            <w:shd w:val="clear" w:color="auto" w:fill="auto"/>
          </w:tcPr>
          <w:p w14:paraId="7CD21519" w14:textId="77777777" w:rsidR="004E08C2" w:rsidRPr="00C22C9E" w:rsidRDefault="004E08C2" w:rsidP="004E08C2">
            <w:pPr>
              <w:rPr>
                <w:rFonts w:ascii="Arial" w:hAnsi="Arial" w:cs="Arial"/>
                <w:strike/>
                <w:sz w:val="18"/>
                <w:szCs w:val="18"/>
                <w:rPrChange w:id="1325" w:author="Jamal, Zaher CWK" w:date="2015-06-16T10:23:00Z">
                  <w:rPr>
                    <w:rFonts w:ascii="Arial" w:hAnsi="Arial" w:cs="Arial"/>
                    <w:sz w:val="18"/>
                    <w:szCs w:val="18"/>
                  </w:rPr>
                </w:rPrChange>
              </w:rPr>
            </w:pPr>
            <w:r w:rsidRPr="00C22C9E">
              <w:rPr>
                <w:rFonts w:ascii="Arial" w:hAnsi="Arial" w:cs="Arial"/>
                <w:strike/>
                <w:sz w:val="18"/>
                <w:szCs w:val="18"/>
                <w:rPrChange w:id="1326" w:author="Jamal, Zaher CWK" w:date="2015-06-16T10:23:00Z">
                  <w:rPr>
                    <w:rFonts w:ascii="Arial" w:hAnsi="Arial" w:cs="Arial"/>
                    <w:sz w:val="18"/>
                    <w:szCs w:val="18"/>
                  </w:rPr>
                </w:rPrChange>
              </w:rPr>
              <w:t>The “Plan Service Level Agreement” standard report is produced</w:t>
            </w:r>
          </w:p>
        </w:tc>
      </w:tr>
      <w:tr w:rsidR="004E08C2" w:rsidRPr="00C22C9E" w14:paraId="0C329F24" w14:textId="77777777" w:rsidTr="002A4BC2">
        <w:tc>
          <w:tcPr>
            <w:tcW w:w="1696" w:type="dxa"/>
            <w:shd w:val="pct20" w:color="auto" w:fill="auto"/>
          </w:tcPr>
          <w:p w14:paraId="32E097EC" w14:textId="77777777" w:rsidR="004E08C2" w:rsidRPr="00C22C9E" w:rsidRDefault="004E08C2" w:rsidP="004E08C2">
            <w:pPr>
              <w:rPr>
                <w:rFonts w:ascii="Arial" w:hAnsi="Arial" w:cs="Arial"/>
                <w:b/>
                <w:bCs/>
                <w:strike/>
                <w:sz w:val="18"/>
                <w:szCs w:val="18"/>
                <w:rPrChange w:id="1327" w:author="Jamal, Zaher CWK" w:date="2015-06-16T10:23:00Z">
                  <w:rPr>
                    <w:rFonts w:ascii="Arial" w:hAnsi="Arial" w:cs="Arial"/>
                    <w:b/>
                    <w:bCs/>
                    <w:sz w:val="18"/>
                    <w:szCs w:val="18"/>
                  </w:rPr>
                </w:rPrChange>
              </w:rPr>
            </w:pPr>
            <w:r w:rsidRPr="00C22C9E">
              <w:rPr>
                <w:rFonts w:ascii="Arial" w:hAnsi="Arial" w:cs="Arial"/>
                <w:b/>
                <w:bCs/>
                <w:strike/>
                <w:sz w:val="18"/>
                <w:szCs w:val="18"/>
                <w:rPrChange w:id="1328" w:author="Jamal, Zaher CWK" w:date="2015-06-16T10:23:00Z">
                  <w:rPr>
                    <w:rFonts w:ascii="Arial" w:hAnsi="Arial" w:cs="Arial"/>
                    <w:b/>
                    <w:bCs/>
                    <w:sz w:val="18"/>
                    <w:szCs w:val="18"/>
                  </w:rPr>
                </w:rPrChange>
              </w:rPr>
              <w:t>Frequency</w:t>
            </w:r>
          </w:p>
        </w:tc>
        <w:tc>
          <w:tcPr>
            <w:tcW w:w="7654" w:type="dxa"/>
            <w:shd w:val="clear" w:color="auto" w:fill="auto"/>
          </w:tcPr>
          <w:p w14:paraId="6D310250" w14:textId="77777777" w:rsidR="004E08C2" w:rsidRPr="00C22C9E" w:rsidRDefault="004E08C2" w:rsidP="004E08C2">
            <w:pPr>
              <w:rPr>
                <w:rFonts w:ascii="Arial" w:hAnsi="Arial" w:cs="Arial"/>
                <w:strike/>
                <w:sz w:val="18"/>
                <w:szCs w:val="18"/>
                <w:rPrChange w:id="1329" w:author="Jamal, Zaher CWK" w:date="2015-06-16T10:23:00Z">
                  <w:rPr>
                    <w:rFonts w:ascii="Arial" w:hAnsi="Arial" w:cs="Arial"/>
                    <w:sz w:val="18"/>
                    <w:szCs w:val="18"/>
                  </w:rPr>
                </w:rPrChange>
              </w:rPr>
            </w:pPr>
            <w:r w:rsidRPr="00C22C9E">
              <w:rPr>
                <w:rFonts w:ascii="Arial" w:hAnsi="Arial" w:cs="Arial"/>
                <w:strike/>
                <w:sz w:val="18"/>
                <w:szCs w:val="18"/>
                <w:rPrChange w:id="1330" w:author="Jamal, Zaher CWK" w:date="2015-06-16T10:23:00Z">
                  <w:rPr>
                    <w:rFonts w:ascii="Arial" w:hAnsi="Arial" w:cs="Arial"/>
                    <w:sz w:val="18"/>
                    <w:szCs w:val="18"/>
                  </w:rPr>
                </w:rPrChange>
              </w:rPr>
              <w:t>Adhoc</w:t>
            </w:r>
          </w:p>
        </w:tc>
      </w:tr>
      <w:tr w:rsidR="004E08C2" w:rsidRPr="00C22C9E" w14:paraId="37AD7887" w14:textId="77777777" w:rsidTr="002A4BC2">
        <w:tc>
          <w:tcPr>
            <w:tcW w:w="1696" w:type="dxa"/>
            <w:shd w:val="pct20" w:color="auto" w:fill="auto"/>
          </w:tcPr>
          <w:p w14:paraId="0D0FE719" w14:textId="77777777" w:rsidR="004E08C2" w:rsidRPr="00C22C9E" w:rsidRDefault="004E08C2" w:rsidP="004E08C2">
            <w:pPr>
              <w:rPr>
                <w:rFonts w:ascii="Arial" w:hAnsi="Arial" w:cs="Arial"/>
                <w:b/>
                <w:bCs/>
                <w:strike/>
                <w:sz w:val="18"/>
                <w:szCs w:val="18"/>
                <w:rPrChange w:id="1331" w:author="Jamal, Zaher CWK" w:date="2015-06-16T10:23:00Z">
                  <w:rPr>
                    <w:rFonts w:ascii="Arial" w:hAnsi="Arial" w:cs="Arial"/>
                    <w:b/>
                    <w:bCs/>
                    <w:sz w:val="18"/>
                    <w:szCs w:val="18"/>
                  </w:rPr>
                </w:rPrChange>
              </w:rPr>
            </w:pPr>
            <w:r w:rsidRPr="00C22C9E">
              <w:rPr>
                <w:rFonts w:ascii="Arial" w:hAnsi="Arial" w:cs="Arial"/>
                <w:b/>
                <w:bCs/>
                <w:strike/>
                <w:sz w:val="18"/>
                <w:szCs w:val="18"/>
                <w:rPrChange w:id="1332" w:author="Jamal, Zaher CWK" w:date="2015-06-16T10:23:00Z">
                  <w:rPr>
                    <w:rFonts w:ascii="Arial" w:hAnsi="Arial" w:cs="Arial"/>
                    <w:b/>
                    <w:bCs/>
                    <w:sz w:val="18"/>
                    <w:szCs w:val="18"/>
                  </w:rPr>
                </w:rPrChange>
              </w:rPr>
              <w:t>Priority</w:t>
            </w:r>
          </w:p>
        </w:tc>
        <w:tc>
          <w:tcPr>
            <w:tcW w:w="7654" w:type="dxa"/>
            <w:shd w:val="clear" w:color="auto" w:fill="auto"/>
          </w:tcPr>
          <w:p w14:paraId="36215458" w14:textId="77777777" w:rsidR="004E08C2" w:rsidRPr="00C22C9E" w:rsidRDefault="004E08C2" w:rsidP="004E08C2">
            <w:pPr>
              <w:rPr>
                <w:rFonts w:ascii="Arial" w:hAnsi="Arial" w:cs="Arial"/>
                <w:strike/>
                <w:sz w:val="18"/>
                <w:szCs w:val="18"/>
                <w:rPrChange w:id="1333" w:author="Jamal, Zaher CWK" w:date="2015-06-16T10:23:00Z">
                  <w:rPr>
                    <w:rFonts w:ascii="Arial" w:hAnsi="Arial" w:cs="Arial"/>
                    <w:sz w:val="18"/>
                    <w:szCs w:val="18"/>
                  </w:rPr>
                </w:rPrChange>
              </w:rPr>
            </w:pPr>
            <w:r w:rsidRPr="00C22C9E">
              <w:rPr>
                <w:rFonts w:ascii="Arial" w:hAnsi="Arial" w:cs="Arial"/>
                <w:strike/>
                <w:sz w:val="18"/>
                <w:szCs w:val="18"/>
                <w:rPrChange w:id="1334" w:author="Jamal, Zaher CWK" w:date="2015-06-16T10:23:00Z">
                  <w:rPr>
                    <w:rFonts w:ascii="Arial" w:hAnsi="Arial" w:cs="Arial"/>
                    <w:sz w:val="18"/>
                    <w:szCs w:val="18"/>
                  </w:rPr>
                </w:rPrChange>
              </w:rPr>
              <w:t>Priority No 10</w:t>
            </w:r>
          </w:p>
        </w:tc>
      </w:tr>
      <w:tr w:rsidR="004E08C2" w:rsidRPr="00C22C9E" w14:paraId="1B2ED5E0" w14:textId="77777777" w:rsidTr="002A4BC2">
        <w:tc>
          <w:tcPr>
            <w:tcW w:w="1696" w:type="dxa"/>
            <w:shd w:val="pct20" w:color="auto" w:fill="auto"/>
          </w:tcPr>
          <w:p w14:paraId="14F5B49A" w14:textId="77777777" w:rsidR="004E08C2" w:rsidRPr="00C22C9E" w:rsidRDefault="004E08C2" w:rsidP="004E08C2">
            <w:pPr>
              <w:rPr>
                <w:rFonts w:ascii="Arial" w:hAnsi="Arial" w:cs="Arial"/>
                <w:b/>
                <w:bCs/>
                <w:strike/>
                <w:sz w:val="18"/>
                <w:szCs w:val="18"/>
                <w:rPrChange w:id="1335" w:author="Jamal, Zaher CWK" w:date="2015-06-16T10:23:00Z">
                  <w:rPr>
                    <w:rFonts w:ascii="Arial" w:hAnsi="Arial" w:cs="Arial"/>
                    <w:b/>
                    <w:bCs/>
                    <w:sz w:val="18"/>
                    <w:szCs w:val="18"/>
                  </w:rPr>
                </w:rPrChange>
              </w:rPr>
            </w:pPr>
            <w:r w:rsidRPr="00C22C9E">
              <w:rPr>
                <w:rFonts w:ascii="Arial" w:hAnsi="Arial" w:cs="Arial"/>
                <w:b/>
                <w:bCs/>
                <w:strike/>
                <w:sz w:val="18"/>
                <w:szCs w:val="18"/>
                <w:rPrChange w:id="1336" w:author="Jamal, Zaher CWK" w:date="2015-06-16T10:23:00Z">
                  <w:rPr>
                    <w:rFonts w:ascii="Arial" w:hAnsi="Arial" w:cs="Arial"/>
                    <w:b/>
                    <w:bCs/>
                    <w:sz w:val="18"/>
                    <w:szCs w:val="18"/>
                  </w:rPr>
                </w:rPrChange>
              </w:rPr>
              <w:t>Basic Course of Action</w:t>
            </w:r>
          </w:p>
          <w:p w14:paraId="311E3E74" w14:textId="77777777" w:rsidR="004E08C2" w:rsidRPr="00C22C9E" w:rsidRDefault="004E08C2" w:rsidP="004E08C2">
            <w:pPr>
              <w:rPr>
                <w:rFonts w:ascii="Arial" w:hAnsi="Arial" w:cs="Arial"/>
                <w:b/>
                <w:bCs/>
                <w:strike/>
                <w:sz w:val="18"/>
                <w:szCs w:val="18"/>
                <w:rPrChange w:id="1337" w:author="Jamal, Zaher CWK" w:date="2015-06-16T10:23:00Z">
                  <w:rPr>
                    <w:rFonts w:ascii="Arial" w:hAnsi="Arial" w:cs="Arial"/>
                    <w:b/>
                    <w:bCs/>
                    <w:sz w:val="18"/>
                    <w:szCs w:val="18"/>
                  </w:rPr>
                </w:rPrChange>
              </w:rPr>
            </w:pPr>
          </w:p>
          <w:p w14:paraId="704EBF0E" w14:textId="77777777" w:rsidR="004E08C2" w:rsidRPr="00C22C9E" w:rsidRDefault="004E08C2" w:rsidP="004E08C2">
            <w:pPr>
              <w:rPr>
                <w:rFonts w:ascii="Arial" w:hAnsi="Arial" w:cs="Arial"/>
                <w:b/>
                <w:bCs/>
                <w:strike/>
                <w:sz w:val="18"/>
                <w:szCs w:val="18"/>
                <w:rPrChange w:id="1338" w:author="Jamal, Zaher CWK" w:date="2015-06-16T10:23:00Z">
                  <w:rPr>
                    <w:rFonts w:ascii="Arial" w:hAnsi="Arial" w:cs="Arial"/>
                    <w:b/>
                    <w:bCs/>
                    <w:sz w:val="18"/>
                    <w:szCs w:val="18"/>
                  </w:rPr>
                </w:rPrChange>
              </w:rPr>
            </w:pPr>
          </w:p>
        </w:tc>
        <w:tc>
          <w:tcPr>
            <w:tcW w:w="7654" w:type="dxa"/>
            <w:shd w:val="clear" w:color="auto" w:fill="auto"/>
          </w:tcPr>
          <w:p w14:paraId="180470E7" w14:textId="77777777" w:rsidR="004E08C2" w:rsidRPr="00C22C9E" w:rsidRDefault="004E08C2" w:rsidP="004E06BD">
            <w:pPr>
              <w:numPr>
                <w:ilvl w:val="0"/>
                <w:numId w:val="154"/>
              </w:numPr>
              <w:rPr>
                <w:rFonts w:ascii="Arial" w:hAnsi="Arial" w:cs="Arial"/>
                <w:strike/>
                <w:sz w:val="18"/>
                <w:szCs w:val="18"/>
                <w:rPrChange w:id="1339" w:author="Jamal, Zaher CWK" w:date="2015-06-16T10:23:00Z">
                  <w:rPr>
                    <w:rFonts w:ascii="Arial" w:hAnsi="Arial" w:cs="Arial"/>
                    <w:sz w:val="18"/>
                    <w:szCs w:val="18"/>
                  </w:rPr>
                </w:rPrChange>
              </w:rPr>
            </w:pPr>
            <w:r w:rsidRPr="00C22C9E">
              <w:rPr>
                <w:rFonts w:ascii="Arial" w:hAnsi="Arial" w:cs="Arial"/>
                <w:strike/>
                <w:sz w:val="18"/>
                <w:szCs w:val="18"/>
                <w:rPrChange w:id="1340" w:author="Jamal, Zaher CWK" w:date="2015-06-16T10:23:00Z">
                  <w:rPr>
                    <w:rFonts w:ascii="Arial" w:hAnsi="Arial" w:cs="Arial"/>
                    <w:sz w:val="18"/>
                    <w:szCs w:val="18"/>
                  </w:rPr>
                </w:rPrChange>
              </w:rPr>
              <w:t>The user selects the “Request Report” tab</w:t>
            </w:r>
          </w:p>
          <w:p w14:paraId="7D6C0849" w14:textId="77777777" w:rsidR="004E08C2" w:rsidRPr="00C22C9E" w:rsidRDefault="004E08C2" w:rsidP="004E06BD">
            <w:pPr>
              <w:numPr>
                <w:ilvl w:val="0"/>
                <w:numId w:val="154"/>
              </w:numPr>
              <w:rPr>
                <w:rFonts w:ascii="Arial" w:hAnsi="Arial" w:cs="Arial"/>
                <w:strike/>
                <w:sz w:val="18"/>
                <w:szCs w:val="18"/>
                <w:rPrChange w:id="1341" w:author="Jamal, Zaher CWK" w:date="2015-06-16T10:23:00Z">
                  <w:rPr>
                    <w:rFonts w:ascii="Arial" w:hAnsi="Arial" w:cs="Arial"/>
                    <w:sz w:val="18"/>
                    <w:szCs w:val="18"/>
                  </w:rPr>
                </w:rPrChange>
              </w:rPr>
            </w:pPr>
            <w:r w:rsidRPr="00C22C9E">
              <w:rPr>
                <w:rFonts w:ascii="Arial" w:hAnsi="Arial" w:cs="Arial"/>
                <w:strike/>
                <w:sz w:val="18"/>
                <w:szCs w:val="18"/>
                <w:rPrChange w:id="1342" w:author="Jamal, Zaher CWK" w:date="2015-06-16T10:23:00Z">
                  <w:rPr>
                    <w:rFonts w:ascii="Arial" w:hAnsi="Arial" w:cs="Arial"/>
                    <w:sz w:val="18"/>
                    <w:szCs w:val="18"/>
                  </w:rPr>
                </w:rPrChange>
              </w:rPr>
              <w:t>The system displays the &lt;&lt;Request Report&gt;&gt; screen.</w:t>
            </w:r>
          </w:p>
          <w:p w14:paraId="3486C577" w14:textId="77777777" w:rsidR="004E08C2" w:rsidRPr="00C22C9E" w:rsidRDefault="004E08C2" w:rsidP="004E06BD">
            <w:pPr>
              <w:numPr>
                <w:ilvl w:val="0"/>
                <w:numId w:val="154"/>
              </w:numPr>
              <w:rPr>
                <w:rFonts w:ascii="Arial" w:hAnsi="Arial" w:cs="Arial"/>
                <w:strike/>
                <w:sz w:val="18"/>
                <w:szCs w:val="18"/>
                <w:rPrChange w:id="1343" w:author="Jamal, Zaher CWK" w:date="2015-06-16T10:23:00Z">
                  <w:rPr>
                    <w:rFonts w:ascii="Arial" w:hAnsi="Arial" w:cs="Arial"/>
                    <w:sz w:val="18"/>
                    <w:szCs w:val="18"/>
                  </w:rPr>
                </w:rPrChange>
              </w:rPr>
            </w:pPr>
            <w:r w:rsidRPr="00C22C9E">
              <w:rPr>
                <w:rFonts w:ascii="Arial" w:hAnsi="Arial" w:cs="Arial"/>
                <w:strike/>
                <w:sz w:val="18"/>
                <w:szCs w:val="18"/>
                <w:rPrChange w:id="1344" w:author="Jamal, Zaher CWK" w:date="2015-06-16T10:23:00Z">
                  <w:rPr>
                    <w:rFonts w:ascii="Arial" w:hAnsi="Arial" w:cs="Arial"/>
                    <w:sz w:val="18"/>
                    <w:szCs w:val="18"/>
                  </w:rPr>
                </w:rPrChange>
              </w:rPr>
              <w:t>The user selects &lt;&lt;Select a Report &gt;&gt; option</w:t>
            </w:r>
          </w:p>
          <w:p w14:paraId="31524444" w14:textId="77777777" w:rsidR="004E08C2" w:rsidRPr="00C22C9E" w:rsidRDefault="004E08C2" w:rsidP="004E06BD">
            <w:pPr>
              <w:numPr>
                <w:ilvl w:val="0"/>
                <w:numId w:val="154"/>
              </w:numPr>
              <w:rPr>
                <w:rFonts w:ascii="Arial" w:hAnsi="Arial" w:cs="Arial"/>
                <w:strike/>
                <w:sz w:val="18"/>
                <w:szCs w:val="18"/>
                <w:rPrChange w:id="1345" w:author="Jamal, Zaher CWK" w:date="2015-06-16T10:23:00Z">
                  <w:rPr>
                    <w:rFonts w:ascii="Arial" w:hAnsi="Arial" w:cs="Arial"/>
                    <w:sz w:val="18"/>
                    <w:szCs w:val="18"/>
                  </w:rPr>
                </w:rPrChange>
              </w:rPr>
            </w:pPr>
            <w:r w:rsidRPr="00C22C9E">
              <w:rPr>
                <w:rFonts w:ascii="Arial" w:hAnsi="Arial" w:cs="Arial"/>
                <w:strike/>
                <w:sz w:val="18"/>
                <w:szCs w:val="18"/>
                <w:rPrChange w:id="1346" w:author="Jamal, Zaher CWK" w:date="2015-06-16T10:23:00Z">
                  <w:rPr>
                    <w:rFonts w:ascii="Arial" w:hAnsi="Arial" w:cs="Arial"/>
                    <w:sz w:val="18"/>
                    <w:szCs w:val="18"/>
                  </w:rPr>
                </w:rPrChange>
              </w:rPr>
              <w:t>The system displays the list of available reports invoke ‘</w:t>
            </w:r>
            <w:r w:rsidRPr="00C22C9E">
              <w:rPr>
                <w:rFonts w:ascii="Arial" w:hAnsi="Arial" w:cs="Arial"/>
                <w:i/>
                <w:strike/>
                <w:sz w:val="18"/>
                <w:szCs w:val="18"/>
                <w:rPrChange w:id="1347" w:author="Jamal, Zaher CWK" w:date="2015-06-16T10:23:00Z">
                  <w:rPr>
                    <w:rFonts w:ascii="Arial" w:hAnsi="Arial" w:cs="Arial"/>
                    <w:i/>
                    <w:sz w:val="18"/>
                    <w:szCs w:val="18"/>
                  </w:rPr>
                </w:rPrChange>
              </w:rPr>
              <w:t>PMUC021 – Available Reports’</w:t>
            </w:r>
          </w:p>
          <w:p w14:paraId="3C11BCF8" w14:textId="77777777" w:rsidR="004E08C2" w:rsidRPr="00C22C9E" w:rsidRDefault="004E08C2" w:rsidP="004E06BD">
            <w:pPr>
              <w:numPr>
                <w:ilvl w:val="0"/>
                <w:numId w:val="154"/>
              </w:numPr>
              <w:rPr>
                <w:rFonts w:ascii="Arial" w:hAnsi="Arial" w:cs="Arial"/>
                <w:strike/>
                <w:sz w:val="18"/>
                <w:szCs w:val="18"/>
                <w:rPrChange w:id="1348" w:author="Jamal, Zaher CWK" w:date="2015-06-16T10:23:00Z">
                  <w:rPr>
                    <w:rFonts w:ascii="Arial" w:hAnsi="Arial" w:cs="Arial"/>
                    <w:sz w:val="18"/>
                    <w:szCs w:val="18"/>
                  </w:rPr>
                </w:rPrChange>
              </w:rPr>
            </w:pPr>
            <w:r w:rsidRPr="00C22C9E">
              <w:rPr>
                <w:rFonts w:ascii="Arial" w:hAnsi="Arial" w:cs="Arial"/>
                <w:strike/>
                <w:sz w:val="18"/>
                <w:szCs w:val="18"/>
                <w:rPrChange w:id="1349" w:author="Jamal, Zaher CWK" w:date="2015-06-16T10:23:00Z">
                  <w:rPr>
                    <w:rFonts w:ascii="Arial" w:hAnsi="Arial" w:cs="Arial"/>
                    <w:sz w:val="18"/>
                    <w:szCs w:val="18"/>
                  </w:rPr>
                </w:rPrChange>
              </w:rPr>
              <w:t>The user select the “Plan Service Level Agreement” report from the list</w:t>
            </w:r>
          </w:p>
          <w:p w14:paraId="0F8B4EE3" w14:textId="77777777" w:rsidR="004E08C2" w:rsidRPr="00C22C9E" w:rsidRDefault="004E08C2" w:rsidP="004E06BD">
            <w:pPr>
              <w:numPr>
                <w:ilvl w:val="0"/>
                <w:numId w:val="154"/>
              </w:numPr>
              <w:rPr>
                <w:rFonts w:ascii="Arial" w:hAnsi="Arial" w:cs="Arial"/>
                <w:strike/>
                <w:sz w:val="18"/>
                <w:szCs w:val="18"/>
                <w:rPrChange w:id="1350" w:author="Jamal, Zaher CWK" w:date="2015-06-16T10:23:00Z">
                  <w:rPr>
                    <w:rFonts w:ascii="Arial" w:hAnsi="Arial" w:cs="Arial"/>
                    <w:sz w:val="18"/>
                    <w:szCs w:val="18"/>
                  </w:rPr>
                </w:rPrChange>
              </w:rPr>
            </w:pPr>
            <w:r w:rsidRPr="00C22C9E">
              <w:rPr>
                <w:rFonts w:ascii="Arial" w:hAnsi="Arial" w:cs="Arial"/>
                <w:strike/>
                <w:sz w:val="18"/>
                <w:szCs w:val="18"/>
                <w:rPrChange w:id="1351" w:author="Jamal, Zaher CWK" w:date="2015-06-16T10:23:00Z">
                  <w:rPr>
                    <w:rFonts w:ascii="Arial" w:hAnsi="Arial" w:cs="Arial"/>
                    <w:sz w:val="18"/>
                    <w:szCs w:val="18"/>
                  </w:rPr>
                </w:rPrChange>
              </w:rPr>
              <w:t>The system displays the “Default Scope” for the report</w:t>
            </w:r>
          </w:p>
          <w:p w14:paraId="6E5E174E" w14:textId="77777777" w:rsidR="004E08C2" w:rsidRPr="00C22C9E" w:rsidRDefault="004E08C2" w:rsidP="004E06BD">
            <w:pPr>
              <w:numPr>
                <w:ilvl w:val="0"/>
                <w:numId w:val="154"/>
              </w:numPr>
              <w:rPr>
                <w:rFonts w:ascii="Arial" w:hAnsi="Arial" w:cs="Arial"/>
                <w:strike/>
                <w:sz w:val="18"/>
                <w:szCs w:val="18"/>
                <w:rPrChange w:id="1352" w:author="Jamal, Zaher CWK" w:date="2015-06-16T10:23:00Z">
                  <w:rPr>
                    <w:rFonts w:ascii="Arial" w:hAnsi="Arial" w:cs="Arial"/>
                    <w:sz w:val="18"/>
                    <w:szCs w:val="18"/>
                  </w:rPr>
                </w:rPrChange>
              </w:rPr>
            </w:pPr>
            <w:r w:rsidRPr="00C22C9E">
              <w:rPr>
                <w:rFonts w:ascii="Arial" w:hAnsi="Arial" w:cs="Arial"/>
                <w:strike/>
                <w:sz w:val="18"/>
                <w:szCs w:val="18"/>
                <w:rPrChange w:id="1353" w:author="Jamal, Zaher CWK" w:date="2015-06-16T10:23:00Z">
                  <w:rPr>
                    <w:rFonts w:ascii="Arial" w:hAnsi="Arial" w:cs="Arial"/>
                    <w:sz w:val="18"/>
                    <w:szCs w:val="18"/>
                  </w:rPr>
                </w:rPrChange>
              </w:rPr>
              <w:t>The user accepts the “Default Scope” and selects Continue</w:t>
            </w:r>
          </w:p>
          <w:p w14:paraId="2AB0F80F" w14:textId="77777777" w:rsidR="004E08C2" w:rsidRPr="00C22C9E" w:rsidRDefault="004E08C2" w:rsidP="004E06BD">
            <w:pPr>
              <w:numPr>
                <w:ilvl w:val="0"/>
                <w:numId w:val="154"/>
              </w:numPr>
              <w:rPr>
                <w:rFonts w:ascii="Arial" w:hAnsi="Arial" w:cs="Arial"/>
                <w:strike/>
                <w:sz w:val="18"/>
                <w:szCs w:val="18"/>
                <w:rPrChange w:id="1354" w:author="Jamal, Zaher CWK" w:date="2015-06-16T10:23:00Z">
                  <w:rPr>
                    <w:rFonts w:ascii="Arial" w:hAnsi="Arial" w:cs="Arial"/>
                    <w:sz w:val="18"/>
                    <w:szCs w:val="18"/>
                  </w:rPr>
                </w:rPrChange>
              </w:rPr>
            </w:pPr>
            <w:r w:rsidRPr="00C22C9E">
              <w:rPr>
                <w:rFonts w:ascii="Arial" w:hAnsi="Arial" w:cs="Arial"/>
                <w:strike/>
                <w:sz w:val="18"/>
                <w:szCs w:val="18"/>
                <w:rPrChange w:id="1355" w:author="Jamal, Zaher CWK" w:date="2015-06-16T10:23:00Z">
                  <w:rPr>
                    <w:rFonts w:ascii="Arial" w:hAnsi="Arial" w:cs="Arial"/>
                    <w:sz w:val="18"/>
                    <w:szCs w:val="18"/>
                  </w:rPr>
                </w:rPrChange>
              </w:rPr>
              <w:t xml:space="preserve">The system displays the “Default Filter” for the report </w:t>
            </w:r>
          </w:p>
          <w:p w14:paraId="62292081" w14:textId="77777777" w:rsidR="004E08C2" w:rsidRPr="00C22C9E" w:rsidRDefault="004E08C2" w:rsidP="004E06BD">
            <w:pPr>
              <w:numPr>
                <w:ilvl w:val="0"/>
                <w:numId w:val="154"/>
              </w:numPr>
              <w:rPr>
                <w:rFonts w:ascii="Arial" w:hAnsi="Arial" w:cs="Arial"/>
                <w:strike/>
                <w:sz w:val="18"/>
                <w:szCs w:val="18"/>
                <w:rPrChange w:id="1356" w:author="Jamal, Zaher CWK" w:date="2015-06-16T10:23:00Z">
                  <w:rPr>
                    <w:rFonts w:ascii="Arial" w:hAnsi="Arial" w:cs="Arial"/>
                    <w:sz w:val="18"/>
                    <w:szCs w:val="18"/>
                  </w:rPr>
                </w:rPrChange>
              </w:rPr>
            </w:pPr>
            <w:r w:rsidRPr="00C22C9E">
              <w:rPr>
                <w:rFonts w:ascii="Arial" w:hAnsi="Arial" w:cs="Arial"/>
                <w:strike/>
                <w:sz w:val="18"/>
                <w:szCs w:val="18"/>
                <w:rPrChange w:id="1357" w:author="Jamal, Zaher CWK" w:date="2015-06-16T10:23:00Z">
                  <w:rPr>
                    <w:rFonts w:ascii="Arial" w:hAnsi="Arial" w:cs="Arial"/>
                    <w:sz w:val="18"/>
                    <w:szCs w:val="18"/>
                  </w:rPr>
                </w:rPrChange>
              </w:rPr>
              <w:t>The user accepts the “Default Filter and selects Continue</w:t>
            </w:r>
          </w:p>
          <w:p w14:paraId="5ED0D286" w14:textId="77777777" w:rsidR="004E08C2" w:rsidRPr="00C22C9E" w:rsidRDefault="004E08C2" w:rsidP="004E06BD">
            <w:pPr>
              <w:numPr>
                <w:ilvl w:val="0"/>
                <w:numId w:val="154"/>
              </w:numPr>
              <w:rPr>
                <w:rFonts w:ascii="Arial" w:hAnsi="Arial" w:cs="Arial"/>
                <w:strike/>
                <w:sz w:val="18"/>
                <w:szCs w:val="18"/>
                <w:rPrChange w:id="1358" w:author="Jamal, Zaher CWK" w:date="2015-06-16T10:23:00Z">
                  <w:rPr>
                    <w:rFonts w:ascii="Arial" w:hAnsi="Arial" w:cs="Arial"/>
                    <w:sz w:val="18"/>
                    <w:szCs w:val="18"/>
                  </w:rPr>
                </w:rPrChange>
              </w:rPr>
            </w:pPr>
            <w:r w:rsidRPr="00C22C9E">
              <w:rPr>
                <w:rFonts w:ascii="Arial" w:hAnsi="Arial" w:cs="Arial"/>
                <w:strike/>
                <w:sz w:val="18"/>
                <w:szCs w:val="18"/>
                <w:rPrChange w:id="1359" w:author="Jamal, Zaher CWK" w:date="2015-06-16T10:23:00Z">
                  <w:rPr>
                    <w:rFonts w:ascii="Arial" w:hAnsi="Arial" w:cs="Arial"/>
                    <w:sz w:val="18"/>
                    <w:szCs w:val="18"/>
                  </w:rPr>
                </w:rPrChange>
              </w:rPr>
              <w:t>The system displays the date range options</w:t>
            </w:r>
          </w:p>
          <w:p w14:paraId="0C293A78" w14:textId="77777777" w:rsidR="004E08C2" w:rsidRPr="00C22C9E" w:rsidRDefault="004E08C2" w:rsidP="004E06BD">
            <w:pPr>
              <w:numPr>
                <w:ilvl w:val="0"/>
                <w:numId w:val="154"/>
              </w:numPr>
              <w:rPr>
                <w:rFonts w:ascii="Arial" w:hAnsi="Arial" w:cs="Arial"/>
                <w:strike/>
                <w:sz w:val="18"/>
                <w:szCs w:val="18"/>
                <w:rPrChange w:id="1360" w:author="Jamal, Zaher CWK" w:date="2015-06-16T10:23:00Z">
                  <w:rPr>
                    <w:rFonts w:ascii="Arial" w:hAnsi="Arial" w:cs="Arial"/>
                    <w:sz w:val="18"/>
                    <w:szCs w:val="18"/>
                  </w:rPr>
                </w:rPrChange>
              </w:rPr>
            </w:pPr>
            <w:r w:rsidRPr="00C22C9E">
              <w:rPr>
                <w:rFonts w:ascii="Arial" w:hAnsi="Arial" w:cs="Arial"/>
                <w:strike/>
                <w:sz w:val="18"/>
                <w:szCs w:val="18"/>
                <w:rPrChange w:id="1361" w:author="Jamal, Zaher CWK" w:date="2015-06-16T10:23:00Z">
                  <w:rPr>
                    <w:rFonts w:ascii="Arial" w:hAnsi="Arial" w:cs="Arial"/>
                    <w:sz w:val="18"/>
                    <w:szCs w:val="18"/>
                  </w:rPr>
                </w:rPrChange>
              </w:rPr>
              <w:t>The user selects/enters a date range for the report and selects “Request Report”</w:t>
            </w:r>
          </w:p>
          <w:p w14:paraId="24B4D4A1" w14:textId="77777777" w:rsidR="004E08C2" w:rsidRPr="00C22C9E" w:rsidRDefault="004E08C2" w:rsidP="004E06BD">
            <w:pPr>
              <w:numPr>
                <w:ilvl w:val="0"/>
                <w:numId w:val="154"/>
              </w:numPr>
              <w:rPr>
                <w:rFonts w:ascii="Arial" w:hAnsi="Arial" w:cs="Arial"/>
                <w:strike/>
                <w:sz w:val="18"/>
                <w:szCs w:val="18"/>
                <w:rPrChange w:id="1362" w:author="Jamal, Zaher CWK" w:date="2015-06-16T10:23:00Z">
                  <w:rPr>
                    <w:rFonts w:ascii="Arial" w:hAnsi="Arial" w:cs="Arial"/>
                    <w:sz w:val="18"/>
                    <w:szCs w:val="18"/>
                  </w:rPr>
                </w:rPrChange>
              </w:rPr>
            </w:pPr>
            <w:r w:rsidRPr="00C22C9E">
              <w:rPr>
                <w:rFonts w:ascii="Arial" w:hAnsi="Arial" w:cs="Arial"/>
                <w:strike/>
                <w:sz w:val="18"/>
                <w:szCs w:val="18"/>
                <w:rPrChange w:id="1363" w:author="Jamal, Zaher CWK" w:date="2015-06-16T10:23:00Z">
                  <w:rPr>
                    <w:rFonts w:ascii="Arial" w:hAnsi="Arial" w:cs="Arial"/>
                    <w:sz w:val="18"/>
                    <w:szCs w:val="18"/>
                  </w:rPr>
                </w:rPrChange>
              </w:rPr>
              <w:t>The system runs the selected report for the selected scope/filter and date range and returns the user to the “My Reports” screen.</w:t>
            </w:r>
          </w:p>
          <w:p w14:paraId="484DDF75" w14:textId="77777777" w:rsidR="004E08C2" w:rsidRPr="00C22C9E" w:rsidRDefault="004E08C2" w:rsidP="004E06BD">
            <w:pPr>
              <w:numPr>
                <w:ilvl w:val="0"/>
                <w:numId w:val="154"/>
              </w:numPr>
              <w:rPr>
                <w:rFonts w:ascii="Arial" w:hAnsi="Arial" w:cs="Arial"/>
                <w:strike/>
                <w:sz w:val="18"/>
                <w:szCs w:val="18"/>
                <w:rPrChange w:id="1364" w:author="Jamal, Zaher CWK" w:date="2015-06-16T10:23:00Z">
                  <w:rPr>
                    <w:rFonts w:ascii="Arial" w:hAnsi="Arial" w:cs="Arial"/>
                    <w:sz w:val="18"/>
                    <w:szCs w:val="18"/>
                  </w:rPr>
                </w:rPrChange>
              </w:rPr>
            </w:pPr>
            <w:r w:rsidRPr="00C22C9E">
              <w:rPr>
                <w:rFonts w:ascii="Arial" w:hAnsi="Arial" w:cs="Arial"/>
                <w:strike/>
                <w:sz w:val="18"/>
                <w:szCs w:val="18"/>
                <w:rPrChange w:id="1365" w:author="Jamal, Zaher CWK" w:date="2015-06-16T10:23:00Z">
                  <w:rPr>
                    <w:rFonts w:ascii="Arial" w:hAnsi="Arial" w:cs="Arial"/>
                    <w:sz w:val="18"/>
                    <w:szCs w:val="18"/>
                  </w:rPr>
                </w:rPrChange>
              </w:rPr>
              <w:t>The user selects View Report</w:t>
            </w:r>
          </w:p>
          <w:p w14:paraId="6E826378" w14:textId="77777777" w:rsidR="004E08C2" w:rsidRPr="00C22C9E" w:rsidRDefault="004E08C2" w:rsidP="004E06BD">
            <w:pPr>
              <w:numPr>
                <w:ilvl w:val="0"/>
                <w:numId w:val="154"/>
              </w:numPr>
              <w:rPr>
                <w:rFonts w:ascii="Arial" w:hAnsi="Arial" w:cs="Arial"/>
                <w:strike/>
                <w:sz w:val="18"/>
                <w:szCs w:val="18"/>
                <w:rPrChange w:id="1366" w:author="Jamal, Zaher CWK" w:date="2015-06-16T10:23:00Z">
                  <w:rPr>
                    <w:rFonts w:ascii="Arial" w:hAnsi="Arial" w:cs="Arial"/>
                    <w:sz w:val="18"/>
                    <w:szCs w:val="18"/>
                  </w:rPr>
                </w:rPrChange>
              </w:rPr>
            </w:pPr>
            <w:r w:rsidRPr="00C22C9E">
              <w:rPr>
                <w:rFonts w:ascii="Arial" w:hAnsi="Arial" w:cs="Arial"/>
                <w:strike/>
                <w:sz w:val="18"/>
                <w:szCs w:val="18"/>
                <w:rPrChange w:id="1367" w:author="Jamal, Zaher CWK" w:date="2015-06-16T10:23:00Z">
                  <w:rPr>
                    <w:rFonts w:ascii="Arial" w:hAnsi="Arial" w:cs="Arial"/>
                    <w:sz w:val="18"/>
                    <w:szCs w:val="18"/>
                  </w:rPr>
                </w:rPrChange>
              </w:rPr>
              <w:t>The system displays the report as specified</w:t>
            </w:r>
          </w:p>
        </w:tc>
      </w:tr>
      <w:tr w:rsidR="004E08C2" w:rsidRPr="00C22C9E" w14:paraId="31388159" w14:textId="77777777" w:rsidTr="002A4BC2">
        <w:tc>
          <w:tcPr>
            <w:tcW w:w="1696" w:type="dxa"/>
            <w:shd w:val="pct20" w:color="auto" w:fill="auto"/>
          </w:tcPr>
          <w:p w14:paraId="6ECFBFC6" w14:textId="77777777" w:rsidR="004E08C2" w:rsidRPr="00C22C9E" w:rsidRDefault="004E08C2" w:rsidP="004E08C2">
            <w:pPr>
              <w:rPr>
                <w:rFonts w:ascii="Arial" w:hAnsi="Arial" w:cs="Arial"/>
                <w:b/>
                <w:bCs/>
                <w:strike/>
                <w:sz w:val="18"/>
                <w:szCs w:val="18"/>
                <w:rPrChange w:id="1368" w:author="Jamal, Zaher CWK" w:date="2015-06-16T10:23:00Z">
                  <w:rPr>
                    <w:rFonts w:ascii="Arial" w:hAnsi="Arial" w:cs="Arial"/>
                    <w:b/>
                    <w:bCs/>
                    <w:sz w:val="18"/>
                    <w:szCs w:val="18"/>
                  </w:rPr>
                </w:rPrChange>
              </w:rPr>
            </w:pPr>
            <w:r w:rsidRPr="00C22C9E">
              <w:rPr>
                <w:rFonts w:ascii="Arial" w:hAnsi="Arial" w:cs="Arial"/>
                <w:b/>
                <w:bCs/>
                <w:strike/>
                <w:sz w:val="18"/>
                <w:szCs w:val="18"/>
                <w:rPrChange w:id="1369" w:author="Jamal, Zaher CWK" w:date="2015-06-16T10:23:00Z">
                  <w:rPr>
                    <w:rFonts w:ascii="Arial" w:hAnsi="Arial" w:cs="Arial"/>
                    <w:b/>
                    <w:bCs/>
                    <w:sz w:val="18"/>
                    <w:szCs w:val="18"/>
                  </w:rPr>
                </w:rPrChange>
              </w:rPr>
              <w:t>Alternate scenario extensions</w:t>
            </w:r>
          </w:p>
          <w:p w14:paraId="32FD011F" w14:textId="77777777" w:rsidR="004E08C2" w:rsidRPr="00C22C9E" w:rsidRDefault="004E08C2" w:rsidP="004E08C2">
            <w:pPr>
              <w:rPr>
                <w:rFonts w:ascii="Arial" w:hAnsi="Arial" w:cs="Arial"/>
                <w:b/>
                <w:bCs/>
                <w:strike/>
                <w:sz w:val="18"/>
                <w:szCs w:val="18"/>
                <w:rPrChange w:id="1370" w:author="Jamal, Zaher CWK" w:date="2015-06-16T10:23:00Z">
                  <w:rPr>
                    <w:rFonts w:ascii="Arial" w:hAnsi="Arial" w:cs="Arial"/>
                    <w:b/>
                    <w:bCs/>
                    <w:sz w:val="18"/>
                    <w:szCs w:val="18"/>
                  </w:rPr>
                </w:rPrChange>
              </w:rPr>
            </w:pPr>
          </w:p>
          <w:p w14:paraId="2F20D535" w14:textId="77777777" w:rsidR="004E08C2" w:rsidRPr="00C22C9E" w:rsidRDefault="004E08C2" w:rsidP="004E08C2">
            <w:pPr>
              <w:rPr>
                <w:rFonts w:ascii="Arial" w:hAnsi="Arial" w:cs="Arial"/>
                <w:b/>
                <w:bCs/>
                <w:strike/>
                <w:sz w:val="18"/>
                <w:szCs w:val="18"/>
                <w:rPrChange w:id="1371" w:author="Jamal, Zaher CWK" w:date="2015-06-16T10:23:00Z">
                  <w:rPr>
                    <w:rFonts w:ascii="Arial" w:hAnsi="Arial" w:cs="Arial"/>
                    <w:b/>
                    <w:bCs/>
                    <w:sz w:val="18"/>
                    <w:szCs w:val="18"/>
                  </w:rPr>
                </w:rPrChange>
              </w:rPr>
            </w:pPr>
          </w:p>
        </w:tc>
        <w:tc>
          <w:tcPr>
            <w:tcW w:w="7654" w:type="dxa"/>
            <w:shd w:val="clear" w:color="auto" w:fill="auto"/>
          </w:tcPr>
          <w:p w14:paraId="19A02F05" w14:textId="77777777" w:rsidR="004E08C2" w:rsidRPr="00C22C9E" w:rsidRDefault="004E08C2" w:rsidP="004E08C2">
            <w:pPr>
              <w:rPr>
                <w:rFonts w:ascii="Arial" w:hAnsi="Arial" w:cs="Arial"/>
                <w:strike/>
                <w:sz w:val="18"/>
                <w:szCs w:val="18"/>
                <w:rPrChange w:id="1372" w:author="Jamal, Zaher CWK" w:date="2015-06-16T10:23:00Z">
                  <w:rPr>
                    <w:rFonts w:ascii="Arial" w:hAnsi="Arial" w:cs="Arial"/>
                    <w:sz w:val="18"/>
                    <w:szCs w:val="18"/>
                  </w:rPr>
                </w:rPrChange>
              </w:rPr>
            </w:pPr>
          </w:p>
        </w:tc>
      </w:tr>
      <w:tr w:rsidR="00C913CF" w:rsidRPr="00C22C9E" w14:paraId="25F24837" w14:textId="77777777" w:rsidTr="002A4BC2">
        <w:tc>
          <w:tcPr>
            <w:tcW w:w="1696" w:type="dxa"/>
            <w:shd w:val="pct20" w:color="auto" w:fill="auto"/>
          </w:tcPr>
          <w:p w14:paraId="54B4C25E" w14:textId="0A969E34" w:rsidR="00C913CF" w:rsidRPr="00C22C9E" w:rsidRDefault="00C913CF" w:rsidP="00C913CF">
            <w:pPr>
              <w:rPr>
                <w:rFonts w:ascii="Arial" w:hAnsi="Arial" w:cs="Arial"/>
                <w:b/>
                <w:bCs/>
                <w:strike/>
                <w:sz w:val="18"/>
                <w:szCs w:val="18"/>
                <w:rPrChange w:id="1373" w:author="Jamal, Zaher CWK" w:date="2015-06-16T10:23:00Z">
                  <w:rPr>
                    <w:rFonts w:ascii="Arial" w:hAnsi="Arial" w:cs="Arial"/>
                    <w:b/>
                    <w:bCs/>
                    <w:sz w:val="18"/>
                    <w:szCs w:val="18"/>
                  </w:rPr>
                </w:rPrChange>
              </w:rPr>
            </w:pPr>
            <w:r w:rsidRPr="00C22C9E">
              <w:rPr>
                <w:rFonts w:ascii="Arial" w:hAnsi="Arial" w:cs="Arial"/>
                <w:b/>
                <w:bCs/>
                <w:strike/>
                <w:sz w:val="18"/>
                <w:szCs w:val="18"/>
                <w:rPrChange w:id="1374" w:author="Jamal, Zaher CWK" w:date="2015-06-16T10:23:00Z">
                  <w:rPr>
                    <w:rFonts w:ascii="Arial" w:hAnsi="Arial" w:cs="Arial"/>
                    <w:b/>
                    <w:bCs/>
                    <w:sz w:val="18"/>
                    <w:szCs w:val="18"/>
                  </w:rPr>
                </w:rPrChange>
              </w:rPr>
              <w:t>Output Types</w:t>
            </w:r>
          </w:p>
        </w:tc>
        <w:tc>
          <w:tcPr>
            <w:tcW w:w="7654" w:type="dxa"/>
            <w:shd w:val="clear" w:color="auto" w:fill="auto"/>
          </w:tcPr>
          <w:p w14:paraId="4F3FDADA" w14:textId="77777777" w:rsidR="00C913CF" w:rsidRPr="00C22C9E" w:rsidRDefault="00C913CF" w:rsidP="00C913CF">
            <w:pPr>
              <w:rPr>
                <w:rFonts w:ascii="Arial" w:hAnsi="Arial" w:cs="Arial"/>
                <w:strike/>
                <w:sz w:val="18"/>
                <w:szCs w:val="18"/>
                <w:rPrChange w:id="1375" w:author="Jamal, Zaher CWK" w:date="2015-06-16T10:23:00Z">
                  <w:rPr>
                    <w:rFonts w:ascii="Arial" w:hAnsi="Arial" w:cs="Arial"/>
                    <w:sz w:val="18"/>
                    <w:szCs w:val="18"/>
                  </w:rPr>
                </w:rPrChange>
              </w:rPr>
            </w:pPr>
            <w:r w:rsidRPr="00C22C9E">
              <w:rPr>
                <w:rFonts w:ascii="Arial" w:hAnsi="Arial" w:cs="Arial"/>
                <w:strike/>
                <w:sz w:val="18"/>
                <w:szCs w:val="18"/>
                <w:rPrChange w:id="1376" w:author="Jamal, Zaher CWK" w:date="2015-06-16T10:23:00Z">
                  <w:rPr>
                    <w:rFonts w:ascii="Arial" w:hAnsi="Arial" w:cs="Arial"/>
                    <w:sz w:val="18"/>
                    <w:szCs w:val="18"/>
                  </w:rPr>
                </w:rPrChange>
              </w:rPr>
              <w:t>HTML/PDF/Excel</w:t>
            </w:r>
          </w:p>
          <w:p w14:paraId="35916591" w14:textId="77777777" w:rsidR="00C913CF" w:rsidRPr="00C22C9E" w:rsidRDefault="00C913CF" w:rsidP="00C913CF">
            <w:pPr>
              <w:rPr>
                <w:rFonts w:ascii="Arial" w:hAnsi="Arial" w:cs="Arial"/>
                <w:strike/>
                <w:sz w:val="18"/>
                <w:szCs w:val="18"/>
                <w:rPrChange w:id="1377" w:author="Jamal, Zaher CWK" w:date="2015-06-16T10:23:00Z">
                  <w:rPr>
                    <w:rFonts w:ascii="Arial" w:hAnsi="Arial" w:cs="Arial"/>
                    <w:sz w:val="18"/>
                    <w:szCs w:val="18"/>
                  </w:rPr>
                </w:rPrChange>
              </w:rPr>
            </w:pPr>
          </w:p>
        </w:tc>
      </w:tr>
      <w:tr w:rsidR="00C913CF" w:rsidRPr="00C22C9E" w14:paraId="5BCCA8D7" w14:textId="77777777" w:rsidTr="002A4BC2">
        <w:tc>
          <w:tcPr>
            <w:tcW w:w="1696" w:type="dxa"/>
            <w:shd w:val="pct20" w:color="auto" w:fill="auto"/>
          </w:tcPr>
          <w:p w14:paraId="4CBEFE7A" w14:textId="5FBBAC3E" w:rsidR="00C913CF" w:rsidRPr="00C22C9E" w:rsidRDefault="00C913CF" w:rsidP="00C913CF">
            <w:pPr>
              <w:rPr>
                <w:rFonts w:ascii="Arial" w:hAnsi="Arial" w:cs="Arial"/>
                <w:b/>
                <w:bCs/>
                <w:strike/>
                <w:sz w:val="18"/>
                <w:szCs w:val="18"/>
                <w:rPrChange w:id="1378" w:author="Jamal, Zaher CWK" w:date="2015-06-16T10:23:00Z">
                  <w:rPr>
                    <w:rFonts w:ascii="Arial" w:hAnsi="Arial" w:cs="Arial"/>
                    <w:b/>
                    <w:bCs/>
                    <w:sz w:val="18"/>
                    <w:szCs w:val="18"/>
                  </w:rPr>
                </w:rPrChange>
              </w:rPr>
            </w:pPr>
            <w:r w:rsidRPr="00C22C9E">
              <w:rPr>
                <w:rFonts w:ascii="Arial" w:hAnsi="Arial" w:cs="Arial"/>
                <w:b/>
                <w:bCs/>
                <w:strike/>
                <w:sz w:val="18"/>
                <w:szCs w:val="18"/>
                <w:rPrChange w:id="1379" w:author="Jamal, Zaher CWK" w:date="2015-06-16T10:23:00Z">
                  <w:rPr>
                    <w:rFonts w:ascii="Arial" w:hAnsi="Arial" w:cs="Arial"/>
                    <w:b/>
                    <w:bCs/>
                    <w:sz w:val="18"/>
                    <w:szCs w:val="18"/>
                  </w:rPr>
                </w:rPrChange>
              </w:rPr>
              <w:t>Filters Required</w:t>
            </w:r>
          </w:p>
        </w:tc>
        <w:tc>
          <w:tcPr>
            <w:tcW w:w="7654" w:type="dxa"/>
            <w:shd w:val="clear" w:color="auto" w:fill="auto"/>
          </w:tcPr>
          <w:p w14:paraId="3DCBB891" w14:textId="4954B994" w:rsidR="00C913CF" w:rsidRPr="00C22C9E" w:rsidRDefault="00C913CF" w:rsidP="00C913CF">
            <w:pPr>
              <w:rPr>
                <w:rFonts w:ascii="Arial" w:hAnsi="Arial" w:cs="Arial"/>
                <w:strike/>
                <w:sz w:val="18"/>
                <w:szCs w:val="18"/>
                <w:rPrChange w:id="1380" w:author="Jamal, Zaher CWK" w:date="2015-06-16T10:23:00Z">
                  <w:rPr>
                    <w:rFonts w:ascii="Arial" w:hAnsi="Arial" w:cs="Arial"/>
                    <w:sz w:val="18"/>
                    <w:szCs w:val="18"/>
                  </w:rPr>
                </w:rPrChange>
              </w:rPr>
            </w:pPr>
            <w:r w:rsidRPr="00C22C9E">
              <w:rPr>
                <w:rFonts w:ascii="Arial" w:hAnsi="Arial" w:cs="Arial"/>
                <w:strike/>
                <w:sz w:val="18"/>
                <w:szCs w:val="18"/>
                <w:rPrChange w:id="1381" w:author="Jamal, Zaher CWK" w:date="2015-06-16T10:23:00Z">
                  <w:rPr>
                    <w:rFonts w:ascii="Arial" w:hAnsi="Arial" w:cs="Arial"/>
                    <w:sz w:val="18"/>
                    <w:szCs w:val="18"/>
                  </w:rPr>
                </w:rPrChange>
              </w:rPr>
              <w:t>None</w:t>
            </w:r>
          </w:p>
          <w:p w14:paraId="563574BF" w14:textId="77777777" w:rsidR="00C913CF" w:rsidRPr="00C22C9E" w:rsidRDefault="00C913CF" w:rsidP="00C913CF">
            <w:pPr>
              <w:rPr>
                <w:rFonts w:ascii="Arial" w:hAnsi="Arial" w:cs="Arial"/>
                <w:strike/>
                <w:sz w:val="18"/>
                <w:szCs w:val="18"/>
                <w:rPrChange w:id="1382" w:author="Jamal, Zaher CWK" w:date="2015-06-16T10:23:00Z">
                  <w:rPr>
                    <w:rFonts w:ascii="Arial" w:hAnsi="Arial" w:cs="Arial"/>
                    <w:sz w:val="18"/>
                    <w:szCs w:val="18"/>
                  </w:rPr>
                </w:rPrChange>
              </w:rPr>
            </w:pPr>
          </w:p>
        </w:tc>
      </w:tr>
      <w:tr w:rsidR="00C913CF" w:rsidRPr="00C22C9E" w14:paraId="55458D2E" w14:textId="77777777" w:rsidTr="002A4BC2">
        <w:trPr>
          <w:trHeight w:val="683"/>
        </w:trPr>
        <w:tc>
          <w:tcPr>
            <w:tcW w:w="1696" w:type="dxa"/>
            <w:shd w:val="pct20" w:color="auto" w:fill="auto"/>
          </w:tcPr>
          <w:p w14:paraId="5FC70574" w14:textId="77777777" w:rsidR="00C913CF" w:rsidRPr="00C22C9E" w:rsidRDefault="00C913CF" w:rsidP="00C913CF">
            <w:pPr>
              <w:rPr>
                <w:rFonts w:ascii="Arial" w:hAnsi="Arial" w:cs="Arial"/>
                <w:b/>
                <w:bCs/>
                <w:strike/>
                <w:sz w:val="18"/>
                <w:szCs w:val="18"/>
                <w:rPrChange w:id="1383" w:author="Jamal, Zaher CWK" w:date="2015-06-16T10:23:00Z">
                  <w:rPr>
                    <w:rFonts w:ascii="Arial" w:hAnsi="Arial" w:cs="Arial"/>
                    <w:b/>
                    <w:bCs/>
                    <w:sz w:val="18"/>
                    <w:szCs w:val="18"/>
                  </w:rPr>
                </w:rPrChange>
              </w:rPr>
            </w:pPr>
            <w:r w:rsidRPr="00C22C9E">
              <w:rPr>
                <w:rFonts w:ascii="Arial" w:hAnsi="Arial" w:cs="Arial"/>
                <w:b/>
                <w:bCs/>
                <w:strike/>
                <w:sz w:val="18"/>
                <w:szCs w:val="18"/>
                <w:rPrChange w:id="1384" w:author="Jamal, Zaher CWK" w:date="2015-06-16T10:23:00Z">
                  <w:rPr>
                    <w:rFonts w:ascii="Arial" w:hAnsi="Arial" w:cs="Arial"/>
                    <w:b/>
                    <w:bCs/>
                    <w:sz w:val="18"/>
                    <w:szCs w:val="18"/>
                  </w:rPr>
                </w:rPrChange>
              </w:rPr>
              <w:t>Business Logic/ Rules/ Supplementary Info</w:t>
            </w:r>
          </w:p>
          <w:p w14:paraId="71290FF9" w14:textId="77777777" w:rsidR="00C913CF" w:rsidRPr="00C22C9E" w:rsidRDefault="00C913CF" w:rsidP="00C913CF">
            <w:pPr>
              <w:rPr>
                <w:rFonts w:ascii="Arial" w:hAnsi="Arial" w:cs="Arial"/>
                <w:b/>
                <w:bCs/>
                <w:strike/>
                <w:sz w:val="18"/>
                <w:szCs w:val="18"/>
                <w:rPrChange w:id="1385" w:author="Jamal, Zaher CWK" w:date="2015-06-16T10:23:00Z">
                  <w:rPr>
                    <w:rFonts w:ascii="Arial" w:hAnsi="Arial" w:cs="Arial"/>
                    <w:b/>
                    <w:bCs/>
                    <w:sz w:val="18"/>
                    <w:szCs w:val="18"/>
                  </w:rPr>
                </w:rPrChange>
              </w:rPr>
            </w:pPr>
          </w:p>
        </w:tc>
        <w:tc>
          <w:tcPr>
            <w:tcW w:w="7654" w:type="dxa"/>
            <w:shd w:val="clear" w:color="auto" w:fill="auto"/>
          </w:tcPr>
          <w:p w14:paraId="4F56C5AF" w14:textId="77777777" w:rsidR="00C913CF" w:rsidRPr="00C22C9E" w:rsidRDefault="00C913CF" w:rsidP="00C913CF">
            <w:pPr>
              <w:rPr>
                <w:rFonts w:ascii="Arial" w:hAnsi="Arial" w:cs="Arial"/>
                <w:strike/>
                <w:sz w:val="18"/>
                <w:szCs w:val="18"/>
                <w:u w:val="single"/>
                <w:rPrChange w:id="1386" w:author="Jamal, Zaher CWK" w:date="2015-06-16T10:23:00Z">
                  <w:rPr>
                    <w:rFonts w:ascii="Arial" w:hAnsi="Arial" w:cs="Arial"/>
                    <w:sz w:val="18"/>
                    <w:szCs w:val="18"/>
                    <w:u w:val="single"/>
                  </w:rPr>
                </w:rPrChange>
              </w:rPr>
            </w:pPr>
            <w:r w:rsidRPr="00C22C9E">
              <w:rPr>
                <w:rFonts w:ascii="Arial" w:hAnsi="Arial" w:cs="Arial"/>
                <w:strike/>
                <w:sz w:val="18"/>
                <w:szCs w:val="18"/>
                <w:u w:val="single"/>
                <w:rPrChange w:id="1387" w:author="Jamal, Zaher CWK" w:date="2015-06-16T10:23:00Z">
                  <w:rPr>
                    <w:rFonts w:ascii="Arial" w:hAnsi="Arial" w:cs="Arial"/>
                    <w:sz w:val="18"/>
                    <w:szCs w:val="18"/>
                    <w:u w:val="single"/>
                  </w:rPr>
                </w:rPrChange>
              </w:rPr>
              <w:t>6. Default Scope</w:t>
            </w:r>
          </w:p>
          <w:p w14:paraId="4EEA98B9" w14:textId="77777777" w:rsidR="00C913CF" w:rsidRPr="00C22C9E" w:rsidRDefault="00C913CF" w:rsidP="00C913CF">
            <w:pPr>
              <w:rPr>
                <w:rFonts w:ascii="Arial" w:hAnsi="Arial" w:cs="Arial"/>
                <w:strike/>
                <w:sz w:val="18"/>
                <w:szCs w:val="18"/>
                <w:rPrChange w:id="1388" w:author="Jamal, Zaher CWK" w:date="2015-06-16T10:23:00Z">
                  <w:rPr>
                    <w:rFonts w:ascii="Arial" w:hAnsi="Arial" w:cs="Arial"/>
                    <w:sz w:val="18"/>
                    <w:szCs w:val="18"/>
                  </w:rPr>
                </w:rPrChange>
              </w:rPr>
            </w:pPr>
          </w:p>
          <w:p w14:paraId="18F1DC5B" w14:textId="77777777" w:rsidR="00C913CF" w:rsidRPr="00C22C9E" w:rsidRDefault="00C913CF" w:rsidP="00C913CF">
            <w:pPr>
              <w:rPr>
                <w:rFonts w:ascii="Arial" w:hAnsi="Arial" w:cs="Arial"/>
                <w:strike/>
                <w:sz w:val="18"/>
                <w:szCs w:val="18"/>
                <w:rPrChange w:id="1389" w:author="Jamal, Zaher CWK" w:date="2015-06-16T10:23:00Z">
                  <w:rPr>
                    <w:rFonts w:ascii="Arial" w:hAnsi="Arial" w:cs="Arial"/>
                    <w:sz w:val="18"/>
                    <w:szCs w:val="18"/>
                  </w:rPr>
                </w:rPrChange>
              </w:rPr>
            </w:pPr>
            <w:r w:rsidRPr="00C22C9E">
              <w:rPr>
                <w:rFonts w:ascii="Arial" w:hAnsi="Arial" w:cs="Arial"/>
                <w:strike/>
                <w:sz w:val="18"/>
                <w:szCs w:val="18"/>
                <w:rPrChange w:id="1390" w:author="Jamal, Zaher CWK" w:date="2015-06-16T10:23:00Z">
                  <w:rPr>
                    <w:rFonts w:ascii="Arial" w:hAnsi="Arial" w:cs="Arial"/>
                    <w:sz w:val="18"/>
                    <w:szCs w:val="18"/>
                  </w:rPr>
                </w:rPrChange>
              </w:rPr>
              <w:t>The default scope linked to the Plan Service Level Agreement should be “Current Scheme” this should mean that the report is run for the scheme that the user is logged in as.  No lower level permissions should apply.</w:t>
            </w:r>
          </w:p>
          <w:p w14:paraId="119F5F29" w14:textId="77777777" w:rsidR="00C913CF" w:rsidRPr="00C22C9E" w:rsidRDefault="00C913CF" w:rsidP="00C913CF">
            <w:pPr>
              <w:rPr>
                <w:rFonts w:ascii="Arial" w:hAnsi="Arial" w:cs="Arial"/>
                <w:strike/>
                <w:sz w:val="18"/>
                <w:szCs w:val="18"/>
                <w:rPrChange w:id="1391" w:author="Jamal, Zaher CWK" w:date="2015-06-16T10:23:00Z">
                  <w:rPr>
                    <w:rFonts w:ascii="Arial" w:hAnsi="Arial" w:cs="Arial"/>
                    <w:sz w:val="18"/>
                    <w:szCs w:val="18"/>
                  </w:rPr>
                </w:rPrChange>
              </w:rPr>
            </w:pPr>
          </w:p>
          <w:p w14:paraId="2A12620A" w14:textId="77777777" w:rsidR="00C913CF" w:rsidRPr="00C22C9E" w:rsidRDefault="00C913CF" w:rsidP="00C913CF">
            <w:pPr>
              <w:rPr>
                <w:rFonts w:ascii="Arial" w:hAnsi="Arial" w:cs="Arial"/>
                <w:strike/>
                <w:sz w:val="18"/>
                <w:szCs w:val="18"/>
                <w:u w:val="single"/>
                <w:rPrChange w:id="1392" w:author="Jamal, Zaher CWK" w:date="2015-06-16T10:23:00Z">
                  <w:rPr>
                    <w:rFonts w:ascii="Arial" w:hAnsi="Arial" w:cs="Arial"/>
                    <w:sz w:val="18"/>
                    <w:szCs w:val="18"/>
                    <w:u w:val="single"/>
                  </w:rPr>
                </w:rPrChange>
              </w:rPr>
            </w:pPr>
            <w:r w:rsidRPr="00C22C9E">
              <w:rPr>
                <w:rFonts w:ascii="Arial" w:hAnsi="Arial" w:cs="Arial"/>
                <w:strike/>
                <w:sz w:val="18"/>
                <w:szCs w:val="18"/>
                <w:u w:val="single"/>
                <w:rPrChange w:id="1393" w:author="Jamal, Zaher CWK" w:date="2015-06-16T10:23:00Z">
                  <w:rPr>
                    <w:rFonts w:ascii="Arial" w:hAnsi="Arial" w:cs="Arial"/>
                    <w:sz w:val="18"/>
                    <w:szCs w:val="18"/>
                    <w:u w:val="single"/>
                  </w:rPr>
                </w:rPrChange>
              </w:rPr>
              <w:t>8. Default Filter</w:t>
            </w:r>
          </w:p>
          <w:p w14:paraId="1E47F1AD" w14:textId="77777777" w:rsidR="00C913CF" w:rsidRPr="00C22C9E" w:rsidRDefault="00C913CF" w:rsidP="00C913CF">
            <w:pPr>
              <w:rPr>
                <w:rFonts w:ascii="Arial" w:hAnsi="Arial" w:cs="Arial"/>
                <w:strike/>
                <w:sz w:val="18"/>
                <w:szCs w:val="18"/>
                <w:rPrChange w:id="1394" w:author="Jamal, Zaher CWK" w:date="2015-06-16T10:23:00Z">
                  <w:rPr>
                    <w:rFonts w:ascii="Arial" w:hAnsi="Arial" w:cs="Arial"/>
                    <w:sz w:val="18"/>
                    <w:szCs w:val="18"/>
                  </w:rPr>
                </w:rPrChange>
              </w:rPr>
            </w:pPr>
          </w:p>
          <w:p w14:paraId="490F3DBC" w14:textId="6FCB5F0D" w:rsidR="00C913CF" w:rsidRPr="00C22C9E" w:rsidRDefault="00C913CF" w:rsidP="00C913CF">
            <w:pPr>
              <w:rPr>
                <w:rFonts w:ascii="Arial" w:hAnsi="Arial" w:cs="Arial"/>
                <w:strike/>
                <w:sz w:val="18"/>
                <w:szCs w:val="18"/>
                <w:rPrChange w:id="1395" w:author="Jamal, Zaher CWK" w:date="2015-06-16T10:23:00Z">
                  <w:rPr>
                    <w:rFonts w:ascii="Arial" w:hAnsi="Arial" w:cs="Arial"/>
                    <w:sz w:val="18"/>
                    <w:szCs w:val="18"/>
                  </w:rPr>
                </w:rPrChange>
              </w:rPr>
            </w:pPr>
            <w:r w:rsidRPr="00C22C9E">
              <w:rPr>
                <w:rFonts w:ascii="Arial" w:hAnsi="Arial" w:cs="Arial"/>
                <w:strike/>
                <w:sz w:val="18"/>
                <w:szCs w:val="18"/>
                <w:rPrChange w:id="1396" w:author="Jamal, Zaher CWK" w:date="2015-06-16T10:23:00Z">
                  <w:rPr>
                    <w:rFonts w:ascii="Arial" w:hAnsi="Arial" w:cs="Arial"/>
                    <w:sz w:val="18"/>
                    <w:szCs w:val="18"/>
                  </w:rPr>
                </w:rPrChange>
              </w:rPr>
              <w:t xml:space="preserve">The default filter linked to the Plan Service Level Agreement should be the “Standard Filter” this should mean that the report is run for all </w:t>
            </w:r>
            <w:r w:rsidR="003B2D50" w:rsidRPr="00C22C9E">
              <w:rPr>
                <w:rFonts w:ascii="Arial" w:hAnsi="Arial" w:cs="Arial"/>
                <w:strike/>
                <w:sz w:val="18"/>
                <w:szCs w:val="18"/>
                <w:rPrChange w:id="1397" w:author="Jamal, Zaher CWK" w:date="2015-06-16T10:23:00Z">
                  <w:rPr>
                    <w:rFonts w:ascii="Arial" w:hAnsi="Arial" w:cs="Arial"/>
                    <w:sz w:val="18"/>
                    <w:szCs w:val="18"/>
                  </w:rPr>
                </w:rPrChange>
              </w:rPr>
              <w:t>user</w:t>
            </w:r>
            <w:r w:rsidRPr="00C22C9E">
              <w:rPr>
                <w:rFonts w:ascii="Arial" w:hAnsi="Arial" w:cs="Arial"/>
                <w:strike/>
                <w:sz w:val="18"/>
                <w:szCs w:val="18"/>
                <w:rPrChange w:id="1398" w:author="Jamal, Zaher CWK" w:date="2015-06-16T10:23:00Z">
                  <w:rPr>
                    <w:rFonts w:ascii="Arial" w:hAnsi="Arial" w:cs="Arial"/>
                    <w:sz w:val="18"/>
                    <w:szCs w:val="18"/>
                  </w:rPr>
                </w:rPrChange>
              </w:rPr>
              <w:t>s that meet the report criteria.</w:t>
            </w:r>
          </w:p>
          <w:p w14:paraId="68C01E80" w14:textId="77777777" w:rsidR="00C913CF" w:rsidRPr="00C22C9E" w:rsidRDefault="00C913CF" w:rsidP="00C913CF">
            <w:pPr>
              <w:rPr>
                <w:rFonts w:ascii="Arial" w:hAnsi="Arial" w:cs="Arial"/>
                <w:strike/>
                <w:sz w:val="18"/>
                <w:szCs w:val="18"/>
                <w:rPrChange w:id="1399" w:author="Jamal, Zaher CWK" w:date="2015-06-16T10:23:00Z">
                  <w:rPr>
                    <w:rFonts w:ascii="Arial" w:hAnsi="Arial" w:cs="Arial"/>
                    <w:sz w:val="18"/>
                    <w:szCs w:val="18"/>
                  </w:rPr>
                </w:rPrChange>
              </w:rPr>
            </w:pPr>
          </w:p>
          <w:p w14:paraId="2D5F0019" w14:textId="77777777" w:rsidR="00C913CF" w:rsidRPr="00C22C9E" w:rsidRDefault="00C913CF" w:rsidP="00C913CF">
            <w:pPr>
              <w:rPr>
                <w:rFonts w:ascii="Arial" w:hAnsi="Arial" w:cs="Arial"/>
                <w:strike/>
                <w:sz w:val="18"/>
                <w:szCs w:val="18"/>
                <w:u w:val="single"/>
                <w:rPrChange w:id="1400" w:author="Jamal, Zaher CWK" w:date="2015-06-16T10:23:00Z">
                  <w:rPr>
                    <w:rFonts w:ascii="Arial" w:hAnsi="Arial" w:cs="Arial"/>
                    <w:sz w:val="18"/>
                    <w:szCs w:val="18"/>
                    <w:u w:val="single"/>
                  </w:rPr>
                </w:rPrChange>
              </w:rPr>
            </w:pPr>
            <w:r w:rsidRPr="00C22C9E">
              <w:rPr>
                <w:rFonts w:ascii="Arial" w:hAnsi="Arial" w:cs="Arial"/>
                <w:strike/>
                <w:sz w:val="18"/>
                <w:szCs w:val="18"/>
                <w:u w:val="single"/>
                <w:rPrChange w:id="1401" w:author="Jamal, Zaher CWK" w:date="2015-06-16T10:23:00Z">
                  <w:rPr>
                    <w:rFonts w:ascii="Arial" w:hAnsi="Arial" w:cs="Arial"/>
                    <w:sz w:val="18"/>
                    <w:szCs w:val="18"/>
                    <w:u w:val="single"/>
                  </w:rPr>
                </w:rPrChange>
              </w:rPr>
              <w:t>10. Date Range</w:t>
            </w:r>
          </w:p>
          <w:p w14:paraId="309392A1" w14:textId="77777777" w:rsidR="00C913CF" w:rsidRPr="00C22C9E" w:rsidRDefault="00C913CF" w:rsidP="00C913CF">
            <w:pPr>
              <w:rPr>
                <w:rFonts w:ascii="Arial" w:hAnsi="Arial" w:cs="Arial"/>
                <w:strike/>
                <w:sz w:val="18"/>
                <w:szCs w:val="18"/>
                <w:rPrChange w:id="1402" w:author="Jamal, Zaher CWK" w:date="2015-06-16T10:23:00Z">
                  <w:rPr>
                    <w:rFonts w:ascii="Arial" w:hAnsi="Arial" w:cs="Arial"/>
                    <w:sz w:val="18"/>
                    <w:szCs w:val="18"/>
                  </w:rPr>
                </w:rPrChange>
              </w:rPr>
            </w:pPr>
          </w:p>
          <w:p w14:paraId="286CF245" w14:textId="77777777" w:rsidR="00C913CF" w:rsidRPr="00C22C9E" w:rsidRDefault="00C913CF" w:rsidP="00C913CF">
            <w:pPr>
              <w:rPr>
                <w:rFonts w:ascii="Arial" w:hAnsi="Arial" w:cs="Arial"/>
                <w:strike/>
                <w:sz w:val="18"/>
                <w:szCs w:val="18"/>
                <w:rPrChange w:id="1403" w:author="Jamal, Zaher CWK" w:date="2015-06-16T10:23:00Z">
                  <w:rPr>
                    <w:rFonts w:ascii="Arial" w:hAnsi="Arial" w:cs="Arial"/>
                    <w:sz w:val="18"/>
                    <w:szCs w:val="18"/>
                  </w:rPr>
                </w:rPrChange>
              </w:rPr>
            </w:pPr>
            <w:r w:rsidRPr="00C22C9E">
              <w:rPr>
                <w:rFonts w:ascii="Arial" w:hAnsi="Arial" w:cs="Arial"/>
                <w:strike/>
                <w:sz w:val="18"/>
                <w:szCs w:val="18"/>
                <w:rPrChange w:id="1404" w:author="Jamal, Zaher CWK" w:date="2015-06-16T10:23:00Z">
                  <w:rPr>
                    <w:rFonts w:ascii="Arial" w:hAnsi="Arial" w:cs="Arial"/>
                    <w:sz w:val="18"/>
                    <w:szCs w:val="18"/>
                  </w:rPr>
                </w:rPrChange>
              </w:rPr>
              <w:t>The default date range for this report is:</w:t>
            </w:r>
          </w:p>
          <w:p w14:paraId="76971B5A" w14:textId="77777777" w:rsidR="00C913CF" w:rsidRPr="00C22C9E" w:rsidRDefault="00C913CF" w:rsidP="00C913CF">
            <w:pPr>
              <w:rPr>
                <w:rFonts w:ascii="Arial" w:hAnsi="Arial" w:cs="Arial"/>
                <w:strike/>
                <w:sz w:val="18"/>
                <w:szCs w:val="18"/>
                <w:rPrChange w:id="1405" w:author="Jamal, Zaher CWK" w:date="2015-06-16T10:23:00Z">
                  <w:rPr>
                    <w:rFonts w:ascii="Arial" w:hAnsi="Arial" w:cs="Arial"/>
                    <w:sz w:val="18"/>
                    <w:szCs w:val="18"/>
                  </w:rPr>
                </w:rPrChange>
              </w:rPr>
            </w:pPr>
          </w:p>
          <w:p w14:paraId="1E01472E" w14:textId="77777777" w:rsidR="00C913CF" w:rsidRPr="00C22C9E" w:rsidRDefault="00C913CF" w:rsidP="004E06BD">
            <w:pPr>
              <w:numPr>
                <w:ilvl w:val="0"/>
                <w:numId w:val="109"/>
              </w:numPr>
              <w:rPr>
                <w:rFonts w:ascii="Arial" w:hAnsi="Arial" w:cs="Arial"/>
                <w:strike/>
                <w:sz w:val="18"/>
                <w:szCs w:val="18"/>
                <w:rPrChange w:id="1406" w:author="Jamal, Zaher CWK" w:date="2015-06-16T10:23:00Z">
                  <w:rPr>
                    <w:rFonts w:ascii="Arial" w:hAnsi="Arial" w:cs="Arial"/>
                    <w:sz w:val="18"/>
                    <w:szCs w:val="18"/>
                  </w:rPr>
                </w:rPrChange>
              </w:rPr>
            </w:pPr>
            <w:r w:rsidRPr="00C22C9E">
              <w:rPr>
                <w:rFonts w:ascii="Arial" w:hAnsi="Arial" w:cs="Arial"/>
                <w:strike/>
                <w:sz w:val="18"/>
                <w:szCs w:val="18"/>
                <w:rPrChange w:id="1407" w:author="Jamal, Zaher CWK" w:date="2015-06-16T10:23:00Z">
                  <w:rPr>
                    <w:rFonts w:ascii="Arial" w:hAnsi="Arial" w:cs="Arial"/>
                    <w:sz w:val="18"/>
                    <w:szCs w:val="18"/>
                  </w:rPr>
                </w:rPrChange>
              </w:rPr>
              <w:t>From date – first day of previous month</w:t>
            </w:r>
          </w:p>
          <w:p w14:paraId="32147060" w14:textId="77777777" w:rsidR="00C913CF" w:rsidRPr="00C22C9E" w:rsidRDefault="00C913CF" w:rsidP="004E06BD">
            <w:pPr>
              <w:numPr>
                <w:ilvl w:val="0"/>
                <w:numId w:val="109"/>
              </w:numPr>
              <w:rPr>
                <w:rFonts w:ascii="Arial" w:hAnsi="Arial" w:cs="Arial"/>
                <w:strike/>
                <w:sz w:val="18"/>
                <w:szCs w:val="18"/>
                <w:rPrChange w:id="1408" w:author="Jamal, Zaher CWK" w:date="2015-06-16T10:23:00Z">
                  <w:rPr>
                    <w:rFonts w:ascii="Arial" w:hAnsi="Arial" w:cs="Arial"/>
                    <w:sz w:val="18"/>
                    <w:szCs w:val="18"/>
                  </w:rPr>
                </w:rPrChange>
              </w:rPr>
            </w:pPr>
            <w:r w:rsidRPr="00C22C9E">
              <w:rPr>
                <w:rFonts w:ascii="Arial" w:hAnsi="Arial" w:cs="Arial"/>
                <w:strike/>
                <w:sz w:val="18"/>
                <w:szCs w:val="18"/>
                <w:rPrChange w:id="1409" w:author="Jamal, Zaher CWK" w:date="2015-06-16T10:23:00Z">
                  <w:rPr>
                    <w:rFonts w:ascii="Arial" w:hAnsi="Arial" w:cs="Arial"/>
                    <w:sz w:val="18"/>
                    <w:szCs w:val="18"/>
                  </w:rPr>
                </w:rPrChange>
              </w:rPr>
              <w:t>To date – last day of previous month</w:t>
            </w:r>
          </w:p>
          <w:p w14:paraId="5527E359" w14:textId="77777777" w:rsidR="00C913CF" w:rsidRPr="00C22C9E" w:rsidRDefault="00C913CF" w:rsidP="00C913CF">
            <w:pPr>
              <w:rPr>
                <w:rFonts w:ascii="Arial" w:hAnsi="Arial" w:cs="Arial"/>
                <w:strike/>
                <w:sz w:val="18"/>
                <w:szCs w:val="18"/>
                <w:rPrChange w:id="1410" w:author="Jamal, Zaher CWK" w:date="2015-06-16T10:23:00Z">
                  <w:rPr>
                    <w:rFonts w:ascii="Arial" w:hAnsi="Arial" w:cs="Arial"/>
                    <w:sz w:val="18"/>
                    <w:szCs w:val="18"/>
                  </w:rPr>
                </w:rPrChange>
              </w:rPr>
            </w:pPr>
          </w:p>
          <w:p w14:paraId="7649AA51" w14:textId="77777777" w:rsidR="00C913CF" w:rsidRPr="00C22C9E" w:rsidRDefault="00C913CF" w:rsidP="00C913CF">
            <w:pPr>
              <w:autoSpaceDE w:val="0"/>
              <w:autoSpaceDN w:val="0"/>
              <w:adjustRightInd w:val="0"/>
              <w:rPr>
                <w:rFonts w:ascii="Arial" w:hAnsi="Arial" w:cs="Arial"/>
                <w:strike/>
                <w:sz w:val="18"/>
                <w:szCs w:val="18"/>
                <w:lang w:eastAsia="en-GB"/>
                <w:rPrChange w:id="1411" w:author="Jamal, Zaher CWK" w:date="2015-06-16T10:23:00Z">
                  <w:rPr>
                    <w:rFonts w:ascii="Arial" w:hAnsi="Arial" w:cs="Arial"/>
                    <w:sz w:val="18"/>
                    <w:szCs w:val="18"/>
                    <w:lang w:eastAsia="en-GB"/>
                  </w:rPr>
                </w:rPrChange>
              </w:rPr>
            </w:pPr>
            <w:r w:rsidRPr="00C22C9E">
              <w:rPr>
                <w:rFonts w:ascii="Arial" w:hAnsi="Arial" w:cs="Arial"/>
                <w:strike/>
                <w:sz w:val="18"/>
                <w:szCs w:val="18"/>
                <w:lang w:eastAsia="en-GB"/>
                <w:rPrChange w:id="1412" w:author="Jamal, Zaher CWK" w:date="2015-06-16T10:23:00Z">
                  <w:rPr>
                    <w:rFonts w:ascii="Arial" w:hAnsi="Arial" w:cs="Arial"/>
                    <w:sz w:val="18"/>
                    <w:szCs w:val="18"/>
                    <w:lang w:eastAsia="en-GB"/>
                  </w:rPr>
                </w:rPrChange>
              </w:rPr>
              <w:t>Data held in AWD should be used to obtain the information for the date range entered</w:t>
            </w:r>
          </w:p>
          <w:p w14:paraId="0317CF3B" w14:textId="77777777" w:rsidR="00C913CF" w:rsidRPr="00C22C9E" w:rsidRDefault="00C913CF" w:rsidP="00C913CF">
            <w:pPr>
              <w:rPr>
                <w:rFonts w:ascii="Arial" w:hAnsi="Arial" w:cs="Arial"/>
                <w:strike/>
                <w:sz w:val="18"/>
                <w:szCs w:val="18"/>
                <w:rPrChange w:id="1413" w:author="Jamal, Zaher CWK" w:date="2015-06-16T10:23:00Z">
                  <w:rPr>
                    <w:rFonts w:ascii="Arial" w:hAnsi="Arial" w:cs="Arial"/>
                    <w:sz w:val="18"/>
                    <w:szCs w:val="18"/>
                  </w:rPr>
                </w:rPrChange>
              </w:rPr>
            </w:pPr>
          </w:p>
          <w:p w14:paraId="4375A9D4" w14:textId="77777777" w:rsidR="00C913CF" w:rsidRPr="00C22C9E" w:rsidRDefault="00C913CF" w:rsidP="00C913CF">
            <w:pPr>
              <w:rPr>
                <w:rFonts w:ascii="Arial" w:hAnsi="Arial" w:cs="Arial"/>
                <w:strike/>
                <w:sz w:val="18"/>
                <w:szCs w:val="18"/>
                <w:u w:val="single"/>
                <w:rPrChange w:id="1414" w:author="Jamal, Zaher CWK" w:date="2015-06-16T10:23:00Z">
                  <w:rPr>
                    <w:rFonts w:ascii="Arial" w:hAnsi="Arial" w:cs="Arial"/>
                    <w:sz w:val="18"/>
                    <w:szCs w:val="18"/>
                    <w:u w:val="single"/>
                  </w:rPr>
                </w:rPrChange>
              </w:rPr>
            </w:pPr>
            <w:r w:rsidRPr="00C22C9E">
              <w:rPr>
                <w:rFonts w:ascii="Arial" w:hAnsi="Arial" w:cs="Arial"/>
                <w:strike/>
                <w:sz w:val="18"/>
                <w:szCs w:val="18"/>
                <w:u w:val="single"/>
                <w:rPrChange w:id="1415" w:author="Jamal, Zaher CWK" w:date="2015-06-16T10:23:00Z">
                  <w:rPr>
                    <w:rFonts w:ascii="Arial" w:hAnsi="Arial" w:cs="Arial"/>
                    <w:sz w:val="18"/>
                    <w:szCs w:val="18"/>
                    <w:u w:val="single"/>
                  </w:rPr>
                </w:rPrChange>
              </w:rPr>
              <w:t>11. Request Report</w:t>
            </w:r>
          </w:p>
          <w:p w14:paraId="140107FB" w14:textId="77777777" w:rsidR="00C913CF" w:rsidRPr="00C22C9E" w:rsidRDefault="00C913CF" w:rsidP="00C913CF">
            <w:pPr>
              <w:rPr>
                <w:rFonts w:ascii="Arial" w:hAnsi="Arial" w:cs="Arial"/>
                <w:strike/>
                <w:sz w:val="18"/>
                <w:szCs w:val="18"/>
                <w:rPrChange w:id="1416" w:author="Jamal, Zaher CWK" w:date="2015-06-16T10:23:00Z">
                  <w:rPr>
                    <w:rFonts w:ascii="Arial" w:hAnsi="Arial" w:cs="Arial"/>
                    <w:sz w:val="18"/>
                    <w:szCs w:val="18"/>
                  </w:rPr>
                </w:rPrChange>
              </w:rPr>
            </w:pPr>
          </w:p>
          <w:p w14:paraId="069BEA20" w14:textId="77777777" w:rsidR="00C913CF" w:rsidRPr="00C22C9E" w:rsidRDefault="00C913CF" w:rsidP="00C913CF">
            <w:pPr>
              <w:rPr>
                <w:rFonts w:ascii="Arial" w:hAnsi="Arial" w:cs="Arial"/>
                <w:strike/>
                <w:sz w:val="18"/>
                <w:szCs w:val="18"/>
                <w:rPrChange w:id="1417" w:author="Jamal, Zaher CWK" w:date="2015-06-16T10:23:00Z">
                  <w:rPr>
                    <w:rFonts w:ascii="Arial" w:hAnsi="Arial" w:cs="Arial"/>
                    <w:sz w:val="18"/>
                    <w:szCs w:val="18"/>
                  </w:rPr>
                </w:rPrChange>
              </w:rPr>
            </w:pPr>
            <w:r w:rsidRPr="00C22C9E">
              <w:rPr>
                <w:rFonts w:ascii="Arial" w:hAnsi="Arial" w:cs="Arial"/>
                <w:strike/>
                <w:sz w:val="18"/>
                <w:szCs w:val="18"/>
                <w:rPrChange w:id="1418" w:author="Jamal, Zaher CWK" w:date="2015-06-16T10:23:00Z">
                  <w:rPr>
                    <w:rFonts w:ascii="Arial" w:hAnsi="Arial" w:cs="Arial"/>
                    <w:sz w:val="18"/>
                    <w:szCs w:val="18"/>
                  </w:rPr>
                </w:rPrChange>
              </w:rPr>
              <w:t>Upon selecting the “Request Report” option for a Plan Service Level Agreement the system needs to obtain the following data for each Work Type actioned  within the period:</w:t>
            </w:r>
          </w:p>
          <w:p w14:paraId="26717B1C" w14:textId="77777777" w:rsidR="00C913CF" w:rsidRPr="00C22C9E" w:rsidRDefault="00C913CF" w:rsidP="00C913CF">
            <w:pPr>
              <w:rPr>
                <w:rFonts w:ascii="Arial" w:hAnsi="Arial" w:cs="Arial"/>
                <w:strike/>
                <w:sz w:val="18"/>
                <w:szCs w:val="18"/>
                <w:rPrChange w:id="1419" w:author="Jamal, Zaher CWK" w:date="2015-06-16T10:23:00Z">
                  <w:rPr>
                    <w:rFonts w:ascii="Arial" w:hAnsi="Arial" w:cs="Arial"/>
                    <w:sz w:val="18"/>
                    <w:szCs w:val="18"/>
                  </w:rPr>
                </w:rPrChange>
              </w:rPr>
            </w:pPr>
          </w:p>
          <w:p w14:paraId="6A8C9E76" w14:textId="77777777" w:rsidR="00C913CF" w:rsidRPr="00C22C9E" w:rsidRDefault="00C913CF" w:rsidP="004E06BD">
            <w:pPr>
              <w:numPr>
                <w:ilvl w:val="0"/>
                <w:numId w:val="155"/>
              </w:numPr>
              <w:rPr>
                <w:rFonts w:ascii="Arial" w:hAnsi="Arial" w:cs="Arial"/>
                <w:strike/>
                <w:sz w:val="18"/>
                <w:szCs w:val="18"/>
                <w:rPrChange w:id="1420" w:author="Jamal, Zaher CWK" w:date="2015-06-16T10:23:00Z">
                  <w:rPr>
                    <w:rFonts w:ascii="Arial" w:hAnsi="Arial" w:cs="Arial"/>
                    <w:sz w:val="18"/>
                    <w:szCs w:val="18"/>
                  </w:rPr>
                </w:rPrChange>
              </w:rPr>
            </w:pPr>
            <w:r w:rsidRPr="00C22C9E">
              <w:rPr>
                <w:rFonts w:ascii="Arial" w:hAnsi="Arial" w:cs="Arial"/>
                <w:strike/>
                <w:sz w:val="18"/>
                <w:szCs w:val="18"/>
                <w:rPrChange w:id="1421" w:author="Jamal, Zaher CWK" w:date="2015-06-16T10:23:00Z">
                  <w:rPr>
                    <w:rFonts w:ascii="Arial" w:hAnsi="Arial" w:cs="Arial"/>
                    <w:sz w:val="18"/>
                    <w:szCs w:val="18"/>
                  </w:rPr>
                </w:rPrChange>
              </w:rPr>
              <w:t>Work Type (all work items, if  0 do not report)</w:t>
            </w:r>
          </w:p>
          <w:p w14:paraId="2FA80509" w14:textId="77777777" w:rsidR="00C913CF" w:rsidRPr="00C22C9E" w:rsidRDefault="00C913CF" w:rsidP="004E06BD">
            <w:pPr>
              <w:numPr>
                <w:ilvl w:val="0"/>
                <w:numId w:val="155"/>
              </w:numPr>
              <w:rPr>
                <w:rFonts w:ascii="Arial" w:hAnsi="Arial" w:cs="Arial"/>
                <w:strike/>
                <w:sz w:val="18"/>
                <w:szCs w:val="18"/>
                <w:rPrChange w:id="1422" w:author="Jamal, Zaher CWK" w:date="2015-06-16T10:23:00Z">
                  <w:rPr>
                    <w:rFonts w:ascii="Arial" w:hAnsi="Arial" w:cs="Arial"/>
                    <w:sz w:val="18"/>
                    <w:szCs w:val="18"/>
                  </w:rPr>
                </w:rPrChange>
              </w:rPr>
            </w:pPr>
            <w:r w:rsidRPr="00C22C9E">
              <w:rPr>
                <w:rFonts w:ascii="Arial" w:hAnsi="Arial" w:cs="Arial"/>
                <w:strike/>
                <w:sz w:val="18"/>
                <w:szCs w:val="18"/>
                <w:rPrChange w:id="1423" w:author="Jamal, Zaher CWK" w:date="2015-06-16T10:23:00Z">
                  <w:rPr>
                    <w:rFonts w:ascii="Arial" w:hAnsi="Arial" w:cs="Arial"/>
                    <w:sz w:val="18"/>
                    <w:szCs w:val="18"/>
                  </w:rPr>
                </w:rPrChange>
              </w:rPr>
              <w:t>Turnaround Time</w:t>
            </w:r>
          </w:p>
          <w:p w14:paraId="5BD600E3" w14:textId="77777777" w:rsidR="00C913CF" w:rsidRPr="00C22C9E" w:rsidRDefault="00C913CF" w:rsidP="004E06BD">
            <w:pPr>
              <w:numPr>
                <w:ilvl w:val="0"/>
                <w:numId w:val="155"/>
              </w:numPr>
              <w:rPr>
                <w:rFonts w:ascii="Arial" w:hAnsi="Arial" w:cs="Arial"/>
                <w:strike/>
                <w:sz w:val="18"/>
                <w:szCs w:val="18"/>
                <w:rPrChange w:id="1424" w:author="Jamal, Zaher CWK" w:date="2015-06-16T10:23:00Z">
                  <w:rPr>
                    <w:rFonts w:ascii="Arial" w:hAnsi="Arial" w:cs="Arial"/>
                    <w:sz w:val="18"/>
                    <w:szCs w:val="18"/>
                  </w:rPr>
                </w:rPrChange>
              </w:rPr>
            </w:pPr>
            <w:r w:rsidRPr="00C22C9E">
              <w:rPr>
                <w:rFonts w:ascii="Arial" w:hAnsi="Arial" w:cs="Arial"/>
                <w:strike/>
                <w:sz w:val="18"/>
                <w:szCs w:val="18"/>
                <w:rPrChange w:id="1425" w:author="Jamal, Zaher CWK" w:date="2015-06-16T10:23:00Z">
                  <w:rPr>
                    <w:rFonts w:ascii="Arial" w:hAnsi="Arial" w:cs="Arial"/>
                    <w:sz w:val="18"/>
                    <w:szCs w:val="18"/>
                  </w:rPr>
                </w:rPrChange>
              </w:rPr>
              <w:t>Total no of tasks completed</w:t>
            </w:r>
          </w:p>
          <w:p w14:paraId="3BECDD68" w14:textId="77777777" w:rsidR="00C913CF" w:rsidRPr="00C22C9E" w:rsidRDefault="00C913CF" w:rsidP="004E06BD">
            <w:pPr>
              <w:numPr>
                <w:ilvl w:val="0"/>
                <w:numId w:val="155"/>
              </w:numPr>
              <w:rPr>
                <w:rFonts w:ascii="Arial" w:hAnsi="Arial" w:cs="Arial"/>
                <w:strike/>
                <w:sz w:val="18"/>
                <w:szCs w:val="18"/>
                <w:rPrChange w:id="1426" w:author="Jamal, Zaher CWK" w:date="2015-06-16T10:23:00Z">
                  <w:rPr>
                    <w:rFonts w:ascii="Arial" w:hAnsi="Arial" w:cs="Arial"/>
                    <w:sz w:val="18"/>
                    <w:szCs w:val="18"/>
                  </w:rPr>
                </w:rPrChange>
              </w:rPr>
            </w:pPr>
            <w:r w:rsidRPr="00C22C9E">
              <w:rPr>
                <w:rFonts w:ascii="Arial" w:hAnsi="Arial" w:cs="Arial"/>
                <w:strike/>
                <w:sz w:val="18"/>
                <w:szCs w:val="18"/>
                <w:rPrChange w:id="1427" w:author="Jamal, Zaher CWK" w:date="2015-06-16T10:23:00Z">
                  <w:rPr>
                    <w:rFonts w:ascii="Arial" w:hAnsi="Arial" w:cs="Arial"/>
                    <w:sz w:val="18"/>
                    <w:szCs w:val="18"/>
                  </w:rPr>
                </w:rPrChange>
              </w:rPr>
              <w:t>No of Tasks completed within service standard</w:t>
            </w:r>
          </w:p>
          <w:p w14:paraId="08F6A990" w14:textId="77777777" w:rsidR="00C913CF" w:rsidRPr="00C22C9E" w:rsidRDefault="00C913CF" w:rsidP="004E06BD">
            <w:pPr>
              <w:numPr>
                <w:ilvl w:val="0"/>
                <w:numId w:val="155"/>
              </w:numPr>
              <w:rPr>
                <w:rFonts w:ascii="Arial" w:hAnsi="Arial" w:cs="Arial"/>
                <w:strike/>
                <w:sz w:val="18"/>
                <w:szCs w:val="18"/>
                <w:rPrChange w:id="1428" w:author="Jamal, Zaher CWK" w:date="2015-06-16T10:23:00Z">
                  <w:rPr>
                    <w:rFonts w:ascii="Arial" w:hAnsi="Arial" w:cs="Arial"/>
                    <w:sz w:val="18"/>
                    <w:szCs w:val="18"/>
                  </w:rPr>
                </w:rPrChange>
              </w:rPr>
            </w:pPr>
            <w:r w:rsidRPr="00C22C9E">
              <w:rPr>
                <w:rFonts w:ascii="Arial" w:hAnsi="Arial" w:cs="Arial"/>
                <w:strike/>
                <w:sz w:val="18"/>
                <w:szCs w:val="18"/>
                <w:rPrChange w:id="1429" w:author="Jamal, Zaher CWK" w:date="2015-06-16T10:23:00Z">
                  <w:rPr>
                    <w:rFonts w:ascii="Arial" w:hAnsi="Arial" w:cs="Arial"/>
                    <w:sz w:val="18"/>
                    <w:szCs w:val="18"/>
                  </w:rPr>
                </w:rPrChange>
              </w:rPr>
              <w:t>No of Tasks completed outside service standard</w:t>
            </w:r>
          </w:p>
          <w:p w14:paraId="79D3B76D" w14:textId="77777777" w:rsidR="00C913CF" w:rsidRPr="00C22C9E" w:rsidRDefault="00C913CF" w:rsidP="004E06BD">
            <w:pPr>
              <w:numPr>
                <w:ilvl w:val="0"/>
                <w:numId w:val="155"/>
              </w:numPr>
              <w:rPr>
                <w:rFonts w:ascii="Arial" w:hAnsi="Arial" w:cs="Arial"/>
                <w:strike/>
                <w:sz w:val="18"/>
                <w:szCs w:val="18"/>
                <w:rPrChange w:id="1430" w:author="Jamal, Zaher CWK" w:date="2015-06-16T10:23:00Z">
                  <w:rPr>
                    <w:rFonts w:ascii="Arial" w:hAnsi="Arial" w:cs="Arial"/>
                    <w:sz w:val="18"/>
                    <w:szCs w:val="18"/>
                  </w:rPr>
                </w:rPrChange>
              </w:rPr>
            </w:pPr>
            <w:r w:rsidRPr="00C22C9E">
              <w:rPr>
                <w:rFonts w:ascii="Arial" w:hAnsi="Arial" w:cs="Arial"/>
                <w:strike/>
                <w:sz w:val="18"/>
                <w:szCs w:val="18"/>
                <w:rPrChange w:id="1431" w:author="Jamal, Zaher CWK" w:date="2015-06-16T10:23:00Z">
                  <w:rPr>
                    <w:rFonts w:ascii="Arial" w:hAnsi="Arial" w:cs="Arial"/>
                    <w:sz w:val="18"/>
                    <w:szCs w:val="18"/>
                  </w:rPr>
                </w:rPrChange>
              </w:rPr>
              <w:t>No of Tasks not completed</w:t>
            </w:r>
          </w:p>
          <w:p w14:paraId="4A30C0B1" w14:textId="77777777" w:rsidR="00C913CF" w:rsidRPr="00C22C9E" w:rsidRDefault="00C913CF" w:rsidP="004E06BD">
            <w:pPr>
              <w:numPr>
                <w:ilvl w:val="0"/>
                <w:numId w:val="155"/>
              </w:numPr>
              <w:rPr>
                <w:rFonts w:ascii="Arial" w:hAnsi="Arial" w:cs="Arial"/>
                <w:strike/>
                <w:sz w:val="18"/>
                <w:szCs w:val="18"/>
                <w:rPrChange w:id="1432" w:author="Jamal, Zaher CWK" w:date="2015-06-16T10:23:00Z">
                  <w:rPr>
                    <w:rFonts w:ascii="Arial" w:hAnsi="Arial" w:cs="Arial"/>
                    <w:sz w:val="18"/>
                    <w:szCs w:val="18"/>
                  </w:rPr>
                </w:rPrChange>
              </w:rPr>
            </w:pPr>
            <w:r w:rsidRPr="00C22C9E">
              <w:rPr>
                <w:rFonts w:ascii="Arial" w:hAnsi="Arial" w:cs="Arial"/>
                <w:strike/>
                <w:sz w:val="18"/>
                <w:szCs w:val="18"/>
                <w:rPrChange w:id="1433" w:author="Jamal, Zaher CWK" w:date="2015-06-16T10:23:00Z">
                  <w:rPr>
                    <w:rFonts w:ascii="Arial" w:hAnsi="Arial" w:cs="Arial"/>
                    <w:sz w:val="18"/>
                    <w:szCs w:val="18"/>
                  </w:rPr>
                </w:rPrChange>
              </w:rPr>
              <w:t>Percentage of tasks completed within turnaround time</w:t>
            </w:r>
          </w:p>
          <w:p w14:paraId="4B5D15F3" w14:textId="77777777" w:rsidR="00C913CF" w:rsidRPr="00C22C9E" w:rsidRDefault="00C913CF" w:rsidP="004E06BD">
            <w:pPr>
              <w:numPr>
                <w:ilvl w:val="0"/>
                <w:numId w:val="155"/>
              </w:numPr>
              <w:rPr>
                <w:rFonts w:ascii="Arial" w:hAnsi="Arial" w:cs="Arial"/>
                <w:strike/>
                <w:sz w:val="18"/>
                <w:szCs w:val="18"/>
                <w:rPrChange w:id="1434" w:author="Jamal, Zaher CWK" w:date="2015-06-16T10:23:00Z">
                  <w:rPr>
                    <w:rFonts w:ascii="Arial" w:hAnsi="Arial" w:cs="Arial"/>
                    <w:sz w:val="18"/>
                    <w:szCs w:val="18"/>
                  </w:rPr>
                </w:rPrChange>
              </w:rPr>
            </w:pPr>
            <w:r w:rsidRPr="00C22C9E">
              <w:rPr>
                <w:rFonts w:ascii="Arial" w:hAnsi="Arial" w:cs="Arial"/>
                <w:strike/>
                <w:sz w:val="18"/>
                <w:szCs w:val="18"/>
                <w:rPrChange w:id="1435" w:author="Jamal, Zaher CWK" w:date="2015-06-16T10:23:00Z">
                  <w:rPr>
                    <w:rFonts w:ascii="Arial" w:hAnsi="Arial" w:cs="Arial"/>
                    <w:sz w:val="18"/>
                    <w:szCs w:val="18"/>
                  </w:rPr>
                </w:rPrChange>
              </w:rPr>
              <w:t>Was Service level achieved</w:t>
            </w:r>
          </w:p>
          <w:p w14:paraId="4D1FE856" w14:textId="77777777" w:rsidR="00C913CF" w:rsidRPr="00C22C9E" w:rsidRDefault="00C913CF" w:rsidP="00C913CF">
            <w:pPr>
              <w:ind w:left="720"/>
              <w:rPr>
                <w:rFonts w:ascii="Arial" w:hAnsi="Arial" w:cs="Arial"/>
                <w:strike/>
                <w:sz w:val="18"/>
                <w:szCs w:val="18"/>
                <w:rPrChange w:id="1436" w:author="Jamal, Zaher CWK" w:date="2015-06-16T10:23:00Z">
                  <w:rPr>
                    <w:rFonts w:ascii="Arial" w:hAnsi="Arial" w:cs="Arial"/>
                    <w:sz w:val="18"/>
                    <w:szCs w:val="18"/>
                  </w:rPr>
                </w:rPrChange>
              </w:rPr>
            </w:pPr>
          </w:p>
          <w:p w14:paraId="5C211C02" w14:textId="77777777" w:rsidR="00C913CF" w:rsidRPr="00C22C9E" w:rsidRDefault="00C913CF" w:rsidP="00C913CF">
            <w:pPr>
              <w:rPr>
                <w:rFonts w:ascii="Arial" w:hAnsi="Arial" w:cs="Arial"/>
                <w:strike/>
                <w:sz w:val="18"/>
                <w:szCs w:val="18"/>
                <w:u w:val="single"/>
                <w:rPrChange w:id="1437" w:author="Jamal, Zaher CWK" w:date="2015-06-16T10:23:00Z">
                  <w:rPr>
                    <w:rFonts w:ascii="Arial" w:hAnsi="Arial" w:cs="Arial"/>
                    <w:sz w:val="18"/>
                    <w:szCs w:val="18"/>
                    <w:u w:val="single"/>
                  </w:rPr>
                </w:rPrChange>
              </w:rPr>
            </w:pPr>
            <w:r w:rsidRPr="00C22C9E">
              <w:rPr>
                <w:rFonts w:ascii="Arial" w:hAnsi="Arial" w:cs="Arial"/>
                <w:strike/>
                <w:sz w:val="18"/>
                <w:szCs w:val="18"/>
                <w:u w:val="single"/>
                <w:rPrChange w:id="1438" w:author="Jamal, Zaher CWK" w:date="2015-06-16T10:23:00Z">
                  <w:rPr>
                    <w:rFonts w:ascii="Arial" w:hAnsi="Arial" w:cs="Arial"/>
                    <w:sz w:val="18"/>
                    <w:szCs w:val="18"/>
                    <w:u w:val="single"/>
                  </w:rPr>
                </w:rPrChange>
              </w:rPr>
              <w:t>13. View Report</w:t>
            </w:r>
          </w:p>
          <w:p w14:paraId="7D3C60B9" w14:textId="77777777" w:rsidR="00C913CF" w:rsidRPr="00C22C9E" w:rsidRDefault="00C913CF" w:rsidP="00C913CF">
            <w:pPr>
              <w:rPr>
                <w:rFonts w:ascii="Arial" w:hAnsi="Arial" w:cs="Arial"/>
                <w:strike/>
                <w:sz w:val="18"/>
                <w:szCs w:val="18"/>
                <w:rPrChange w:id="1439" w:author="Jamal, Zaher CWK" w:date="2015-06-16T10:23:00Z">
                  <w:rPr>
                    <w:rFonts w:ascii="Arial" w:hAnsi="Arial" w:cs="Arial"/>
                    <w:sz w:val="18"/>
                    <w:szCs w:val="18"/>
                  </w:rPr>
                </w:rPrChange>
              </w:rPr>
            </w:pPr>
          </w:p>
          <w:p w14:paraId="10579DE9" w14:textId="77777777" w:rsidR="00C913CF" w:rsidRPr="00C22C9E" w:rsidRDefault="00C913CF" w:rsidP="00C913CF">
            <w:pPr>
              <w:rPr>
                <w:rFonts w:ascii="Arial" w:hAnsi="Arial" w:cs="Arial"/>
                <w:strike/>
                <w:sz w:val="18"/>
                <w:szCs w:val="18"/>
                <w:rPrChange w:id="1440" w:author="Jamal, Zaher CWK" w:date="2015-06-16T10:23:00Z">
                  <w:rPr>
                    <w:rFonts w:ascii="Arial" w:hAnsi="Arial" w:cs="Arial"/>
                    <w:sz w:val="18"/>
                    <w:szCs w:val="18"/>
                  </w:rPr>
                </w:rPrChange>
              </w:rPr>
            </w:pPr>
            <w:r w:rsidRPr="00C22C9E">
              <w:rPr>
                <w:rFonts w:ascii="Arial" w:hAnsi="Arial" w:cs="Arial"/>
                <w:strike/>
                <w:sz w:val="18"/>
                <w:szCs w:val="18"/>
                <w:rPrChange w:id="1441" w:author="Jamal, Zaher CWK" w:date="2015-06-16T10:23:00Z">
                  <w:rPr>
                    <w:rFonts w:ascii="Arial" w:hAnsi="Arial" w:cs="Arial"/>
                    <w:sz w:val="18"/>
                    <w:szCs w:val="18"/>
                  </w:rPr>
                </w:rPrChange>
              </w:rPr>
              <w:t>Once the report has run and the user wants to view the report by selecting either the HTML, PDF or Excel icon the following fields should be displayed:</w:t>
            </w:r>
          </w:p>
          <w:p w14:paraId="0C519B23" w14:textId="77777777" w:rsidR="00C913CF" w:rsidRPr="00C22C9E" w:rsidRDefault="00C913CF" w:rsidP="00C913CF">
            <w:pPr>
              <w:rPr>
                <w:rFonts w:ascii="Arial" w:hAnsi="Arial" w:cs="Arial"/>
                <w:strike/>
                <w:sz w:val="18"/>
                <w:szCs w:val="18"/>
                <w:rPrChange w:id="1442" w:author="Jamal, Zaher CWK" w:date="2015-06-16T10:23:00Z">
                  <w:rPr>
                    <w:rFonts w:ascii="Arial" w:hAnsi="Arial" w:cs="Arial"/>
                    <w:sz w:val="18"/>
                    <w:szCs w:val="18"/>
                  </w:rPr>
                </w:rPrChange>
              </w:rPr>
            </w:pPr>
          </w:p>
          <w:p w14:paraId="31B936A0" w14:textId="77777777" w:rsidR="00C913CF" w:rsidRPr="00C22C9E" w:rsidRDefault="00C913CF" w:rsidP="004E06BD">
            <w:pPr>
              <w:numPr>
                <w:ilvl w:val="0"/>
                <w:numId w:val="106"/>
              </w:numPr>
              <w:rPr>
                <w:rFonts w:ascii="Arial" w:hAnsi="Arial" w:cs="Arial"/>
                <w:strike/>
                <w:sz w:val="18"/>
                <w:szCs w:val="18"/>
                <w:rPrChange w:id="1443" w:author="Jamal, Zaher CWK" w:date="2015-06-16T10:23:00Z">
                  <w:rPr>
                    <w:rFonts w:ascii="Arial" w:hAnsi="Arial" w:cs="Arial"/>
                    <w:sz w:val="18"/>
                    <w:szCs w:val="18"/>
                  </w:rPr>
                </w:rPrChange>
              </w:rPr>
            </w:pPr>
            <w:r w:rsidRPr="00C22C9E">
              <w:rPr>
                <w:rFonts w:ascii="Arial" w:hAnsi="Arial" w:cs="Arial"/>
                <w:strike/>
                <w:sz w:val="18"/>
                <w:szCs w:val="18"/>
                <w:rPrChange w:id="1444" w:author="Jamal, Zaher CWK" w:date="2015-06-16T10:23:00Z">
                  <w:rPr>
                    <w:rFonts w:ascii="Arial" w:hAnsi="Arial" w:cs="Arial"/>
                    <w:sz w:val="18"/>
                    <w:szCs w:val="18"/>
                  </w:rPr>
                </w:rPrChange>
              </w:rPr>
              <w:t>Header - Plan Service Level Agreement for {Scheme Name} for date range {dd/mm/yyyy} to {dd/mm/yyyy} (if the scope used means that multiple schemes are selected then do not display (for {Scheme Name}).</w:t>
            </w:r>
          </w:p>
          <w:p w14:paraId="297178B6" w14:textId="77777777" w:rsidR="00C913CF" w:rsidRPr="00C22C9E" w:rsidRDefault="00C913CF" w:rsidP="004E06BD">
            <w:pPr>
              <w:numPr>
                <w:ilvl w:val="0"/>
                <w:numId w:val="106"/>
              </w:numPr>
              <w:rPr>
                <w:rFonts w:ascii="Arial" w:hAnsi="Arial" w:cs="Arial"/>
                <w:strike/>
                <w:sz w:val="18"/>
                <w:szCs w:val="18"/>
                <w:rPrChange w:id="1445" w:author="Jamal, Zaher CWK" w:date="2015-06-16T10:23:00Z">
                  <w:rPr>
                    <w:rFonts w:ascii="Arial" w:hAnsi="Arial" w:cs="Arial"/>
                    <w:sz w:val="18"/>
                    <w:szCs w:val="18"/>
                  </w:rPr>
                </w:rPrChange>
              </w:rPr>
            </w:pPr>
            <w:r w:rsidRPr="00C22C9E">
              <w:rPr>
                <w:rFonts w:ascii="Arial" w:hAnsi="Arial" w:cs="Arial"/>
                <w:strike/>
                <w:sz w:val="18"/>
                <w:szCs w:val="18"/>
                <w:rPrChange w:id="1446" w:author="Jamal, Zaher CWK" w:date="2015-06-16T10:23:00Z">
                  <w:rPr>
                    <w:rFonts w:ascii="Arial" w:hAnsi="Arial" w:cs="Arial"/>
                    <w:sz w:val="18"/>
                    <w:szCs w:val="18"/>
                  </w:rPr>
                </w:rPrChange>
              </w:rPr>
              <w:t>Scope {Scope Name}</w:t>
            </w:r>
          </w:p>
          <w:p w14:paraId="013096C4" w14:textId="77777777" w:rsidR="00C913CF" w:rsidRPr="00C22C9E" w:rsidRDefault="00C913CF" w:rsidP="004E06BD">
            <w:pPr>
              <w:numPr>
                <w:ilvl w:val="0"/>
                <w:numId w:val="106"/>
              </w:numPr>
              <w:rPr>
                <w:rFonts w:ascii="Arial" w:hAnsi="Arial" w:cs="Arial"/>
                <w:strike/>
                <w:sz w:val="18"/>
                <w:szCs w:val="18"/>
                <w:rPrChange w:id="1447" w:author="Jamal, Zaher CWK" w:date="2015-06-16T10:23:00Z">
                  <w:rPr>
                    <w:rFonts w:ascii="Arial" w:hAnsi="Arial" w:cs="Arial"/>
                    <w:sz w:val="18"/>
                    <w:szCs w:val="18"/>
                  </w:rPr>
                </w:rPrChange>
              </w:rPr>
            </w:pPr>
            <w:r w:rsidRPr="00C22C9E">
              <w:rPr>
                <w:rFonts w:ascii="Arial" w:hAnsi="Arial" w:cs="Arial"/>
                <w:strike/>
                <w:sz w:val="18"/>
                <w:szCs w:val="18"/>
                <w:rPrChange w:id="1448" w:author="Jamal, Zaher CWK" w:date="2015-06-16T10:23:00Z">
                  <w:rPr>
                    <w:rFonts w:ascii="Arial" w:hAnsi="Arial" w:cs="Arial"/>
                    <w:sz w:val="18"/>
                    <w:szCs w:val="18"/>
                  </w:rPr>
                </w:rPrChange>
              </w:rPr>
              <w:t>Filter {Filter Name}</w:t>
            </w:r>
          </w:p>
          <w:p w14:paraId="40149CF8" w14:textId="77777777" w:rsidR="00C913CF" w:rsidRPr="00C22C9E" w:rsidRDefault="00C913CF" w:rsidP="004E06BD">
            <w:pPr>
              <w:numPr>
                <w:ilvl w:val="0"/>
                <w:numId w:val="106"/>
              </w:numPr>
              <w:rPr>
                <w:rFonts w:ascii="Arial" w:hAnsi="Arial" w:cs="Arial"/>
                <w:strike/>
                <w:sz w:val="18"/>
                <w:szCs w:val="18"/>
                <w:rPrChange w:id="1449" w:author="Jamal, Zaher CWK" w:date="2015-06-16T10:23:00Z">
                  <w:rPr>
                    <w:rFonts w:ascii="Arial" w:hAnsi="Arial" w:cs="Arial"/>
                    <w:sz w:val="18"/>
                    <w:szCs w:val="18"/>
                  </w:rPr>
                </w:rPrChange>
              </w:rPr>
            </w:pPr>
            <w:r w:rsidRPr="00C22C9E">
              <w:rPr>
                <w:rFonts w:ascii="Arial" w:hAnsi="Arial" w:cs="Arial"/>
                <w:strike/>
                <w:sz w:val="18"/>
                <w:szCs w:val="18"/>
                <w:rPrChange w:id="1450" w:author="Jamal, Zaher CWK" w:date="2015-06-16T10:23:00Z">
                  <w:rPr>
                    <w:rFonts w:ascii="Arial" w:hAnsi="Arial" w:cs="Arial"/>
                    <w:sz w:val="18"/>
                    <w:szCs w:val="18"/>
                  </w:rPr>
                </w:rPrChange>
              </w:rPr>
              <w:t>Work Type (all work items, if  0 do not report)</w:t>
            </w:r>
          </w:p>
          <w:p w14:paraId="71D69FAC" w14:textId="77777777" w:rsidR="00C913CF" w:rsidRPr="00C22C9E" w:rsidRDefault="00C913CF" w:rsidP="004E06BD">
            <w:pPr>
              <w:numPr>
                <w:ilvl w:val="0"/>
                <w:numId w:val="106"/>
              </w:numPr>
              <w:rPr>
                <w:rFonts w:ascii="Arial" w:hAnsi="Arial" w:cs="Arial"/>
                <w:strike/>
                <w:sz w:val="18"/>
                <w:szCs w:val="18"/>
                <w:rPrChange w:id="1451" w:author="Jamal, Zaher CWK" w:date="2015-06-16T10:23:00Z">
                  <w:rPr>
                    <w:rFonts w:ascii="Arial" w:hAnsi="Arial" w:cs="Arial"/>
                    <w:sz w:val="18"/>
                    <w:szCs w:val="18"/>
                  </w:rPr>
                </w:rPrChange>
              </w:rPr>
            </w:pPr>
            <w:r w:rsidRPr="00C22C9E">
              <w:rPr>
                <w:rFonts w:ascii="Arial" w:hAnsi="Arial" w:cs="Arial"/>
                <w:strike/>
                <w:sz w:val="18"/>
                <w:szCs w:val="18"/>
                <w:rPrChange w:id="1452" w:author="Jamal, Zaher CWK" w:date="2015-06-16T10:23:00Z">
                  <w:rPr>
                    <w:rFonts w:ascii="Arial" w:hAnsi="Arial" w:cs="Arial"/>
                    <w:sz w:val="18"/>
                    <w:szCs w:val="18"/>
                  </w:rPr>
                </w:rPrChange>
              </w:rPr>
              <w:t>Turnaround Time</w:t>
            </w:r>
          </w:p>
          <w:p w14:paraId="51B87D06" w14:textId="77777777" w:rsidR="00C913CF" w:rsidRPr="00C22C9E" w:rsidRDefault="00C913CF" w:rsidP="004E06BD">
            <w:pPr>
              <w:numPr>
                <w:ilvl w:val="0"/>
                <w:numId w:val="106"/>
              </w:numPr>
              <w:rPr>
                <w:rFonts w:ascii="Arial" w:hAnsi="Arial" w:cs="Arial"/>
                <w:strike/>
                <w:sz w:val="18"/>
                <w:szCs w:val="18"/>
                <w:rPrChange w:id="1453" w:author="Jamal, Zaher CWK" w:date="2015-06-16T10:23:00Z">
                  <w:rPr>
                    <w:rFonts w:ascii="Arial" w:hAnsi="Arial" w:cs="Arial"/>
                    <w:sz w:val="18"/>
                    <w:szCs w:val="18"/>
                  </w:rPr>
                </w:rPrChange>
              </w:rPr>
            </w:pPr>
            <w:r w:rsidRPr="00C22C9E">
              <w:rPr>
                <w:rFonts w:ascii="Arial" w:hAnsi="Arial" w:cs="Arial"/>
                <w:strike/>
                <w:sz w:val="18"/>
                <w:szCs w:val="18"/>
                <w:rPrChange w:id="1454" w:author="Jamal, Zaher CWK" w:date="2015-06-16T10:23:00Z">
                  <w:rPr>
                    <w:rFonts w:ascii="Arial" w:hAnsi="Arial" w:cs="Arial"/>
                    <w:sz w:val="18"/>
                    <w:szCs w:val="18"/>
                  </w:rPr>
                </w:rPrChange>
              </w:rPr>
              <w:t>Total tasks completed</w:t>
            </w:r>
          </w:p>
          <w:p w14:paraId="2DA12C9E" w14:textId="77777777" w:rsidR="00C913CF" w:rsidRPr="00C22C9E" w:rsidRDefault="00C913CF" w:rsidP="004E06BD">
            <w:pPr>
              <w:numPr>
                <w:ilvl w:val="0"/>
                <w:numId w:val="106"/>
              </w:numPr>
              <w:rPr>
                <w:rFonts w:ascii="Arial" w:hAnsi="Arial" w:cs="Arial"/>
                <w:strike/>
                <w:sz w:val="18"/>
                <w:szCs w:val="18"/>
                <w:rPrChange w:id="1455" w:author="Jamal, Zaher CWK" w:date="2015-06-16T10:23:00Z">
                  <w:rPr>
                    <w:rFonts w:ascii="Arial" w:hAnsi="Arial" w:cs="Arial"/>
                    <w:sz w:val="18"/>
                    <w:szCs w:val="18"/>
                  </w:rPr>
                </w:rPrChange>
              </w:rPr>
            </w:pPr>
            <w:r w:rsidRPr="00C22C9E">
              <w:rPr>
                <w:rFonts w:ascii="Arial" w:hAnsi="Arial" w:cs="Arial"/>
                <w:strike/>
                <w:sz w:val="18"/>
                <w:szCs w:val="18"/>
                <w:rPrChange w:id="1456" w:author="Jamal, Zaher CWK" w:date="2015-06-16T10:23:00Z">
                  <w:rPr>
                    <w:rFonts w:ascii="Arial" w:hAnsi="Arial" w:cs="Arial"/>
                    <w:sz w:val="18"/>
                    <w:szCs w:val="18"/>
                  </w:rPr>
                </w:rPrChange>
              </w:rPr>
              <w:t>Tasks completed within service standard</w:t>
            </w:r>
          </w:p>
          <w:p w14:paraId="1B397048" w14:textId="77777777" w:rsidR="00C913CF" w:rsidRPr="00C22C9E" w:rsidRDefault="00C913CF" w:rsidP="004E06BD">
            <w:pPr>
              <w:numPr>
                <w:ilvl w:val="0"/>
                <w:numId w:val="106"/>
              </w:numPr>
              <w:rPr>
                <w:rFonts w:ascii="Arial" w:hAnsi="Arial" w:cs="Arial"/>
                <w:strike/>
                <w:sz w:val="18"/>
                <w:szCs w:val="18"/>
                <w:rPrChange w:id="1457" w:author="Jamal, Zaher CWK" w:date="2015-06-16T10:23:00Z">
                  <w:rPr>
                    <w:rFonts w:ascii="Arial" w:hAnsi="Arial" w:cs="Arial"/>
                    <w:sz w:val="18"/>
                    <w:szCs w:val="18"/>
                  </w:rPr>
                </w:rPrChange>
              </w:rPr>
            </w:pPr>
            <w:r w:rsidRPr="00C22C9E">
              <w:rPr>
                <w:rFonts w:ascii="Arial" w:hAnsi="Arial" w:cs="Arial"/>
                <w:strike/>
                <w:sz w:val="18"/>
                <w:szCs w:val="18"/>
                <w:rPrChange w:id="1458" w:author="Jamal, Zaher CWK" w:date="2015-06-16T10:23:00Z">
                  <w:rPr>
                    <w:rFonts w:ascii="Arial" w:hAnsi="Arial" w:cs="Arial"/>
                    <w:sz w:val="18"/>
                    <w:szCs w:val="18"/>
                  </w:rPr>
                </w:rPrChange>
              </w:rPr>
              <w:t>Tasks completed outside service standard</w:t>
            </w:r>
          </w:p>
          <w:p w14:paraId="05954D8E" w14:textId="77777777" w:rsidR="00C913CF" w:rsidRPr="00C22C9E" w:rsidRDefault="00C913CF" w:rsidP="004E06BD">
            <w:pPr>
              <w:numPr>
                <w:ilvl w:val="0"/>
                <w:numId w:val="106"/>
              </w:numPr>
              <w:rPr>
                <w:rFonts w:ascii="Arial" w:hAnsi="Arial" w:cs="Arial"/>
                <w:strike/>
                <w:sz w:val="18"/>
                <w:szCs w:val="18"/>
                <w:rPrChange w:id="1459" w:author="Jamal, Zaher CWK" w:date="2015-06-16T10:23:00Z">
                  <w:rPr>
                    <w:rFonts w:ascii="Arial" w:hAnsi="Arial" w:cs="Arial"/>
                    <w:sz w:val="18"/>
                    <w:szCs w:val="18"/>
                  </w:rPr>
                </w:rPrChange>
              </w:rPr>
            </w:pPr>
            <w:r w:rsidRPr="00C22C9E">
              <w:rPr>
                <w:rFonts w:ascii="Arial" w:hAnsi="Arial" w:cs="Arial"/>
                <w:strike/>
                <w:sz w:val="18"/>
                <w:szCs w:val="18"/>
                <w:rPrChange w:id="1460" w:author="Jamal, Zaher CWK" w:date="2015-06-16T10:23:00Z">
                  <w:rPr>
                    <w:rFonts w:ascii="Arial" w:hAnsi="Arial" w:cs="Arial"/>
                    <w:sz w:val="18"/>
                    <w:szCs w:val="18"/>
                  </w:rPr>
                </w:rPrChange>
              </w:rPr>
              <w:t>Tasks not completed</w:t>
            </w:r>
          </w:p>
          <w:p w14:paraId="4BCCFA6E" w14:textId="77777777" w:rsidR="00C913CF" w:rsidRPr="00C22C9E" w:rsidRDefault="00C913CF" w:rsidP="004E06BD">
            <w:pPr>
              <w:numPr>
                <w:ilvl w:val="0"/>
                <w:numId w:val="106"/>
              </w:numPr>
              <w:rPr>
                <w:rFonts w:ascii="Arial" w:hAnsi="Arial" w:cs="Arial"/>
                <w:strike/>
                <w:sz w:val="18"/>
                <w:szCs w:val="18"/>
                <w:rPrChange w:id="1461" w:author="Jamal, Zaher CWK" w:date="2015-06-16T10:23:00Z">
                  <w:rPr>
                    <w:rFonts w:ascii="Arial" w:hAnsi="Arial" w:cs="Arial"/>
                    <w:sz w:val="18"/>
                    <w:szCs w:val="18"/>
                  </w:rPr>
                </w:rPrChange>
              </w:rPr>
            </w:pPr>
            <w:r w:rsidRPr="00C22C9E">
              <w:rPr>
                <w:rFonts w:ascii="Arial" w:hAnsi="Arial" w:cs="Arial"/>
                <w:strike/>
                <w:sz w:val="18"/>
                <w:szCs w:val="18"/>
                <w:rPrChange w:id="1462" w:author="Jamal, Zaher CWK" w:date="2015-06-16T10:23:00Z">
                  <w:rPr>
                    <w:rFonts w:ascii="Arial" w:hAnsi="Arial" w:cs="Arial"/>
                    <w:sz w:val="18"/>
                    <w:szCs w:val="18"/>
                  </w:rPr>
                </w:rPrChange>
              </w:rPr>
              <w:t>Percentage of tasks completed within turnaround time</w:t>
            </w:r>
          </w:p>
          <w:p w14:paraId="11B0307F" w14:textId="77777777" w:rsidR="00C913CF" w:rsidRPr="00C22C9E" w:rsidRDefault="00C913CF" w:rsidP="004E06BD">
            <w:pPr>
              <w:numPr>
                <w:ilvl w:val="0"/>
                <w:numId w:val="106"/>
              </w:numPr>
              <w:rPr>
                <w:rFonts w:ascii="Arial" w:hAnsi="Arial" w:cs="Arial"/>
                <w:strike/>
                <w:sz w:val="18"/>
                <w:szCs w:val="18"/>
                <w:rPrChange w:id="1463" w:author="Jamal, Zaher CWK" w:date="2015-06-16T10:23:00Z">
                  <w:rPr>
                    <w:rFonts w:ascii="Arial" w:hAnsi="Arial" w:cs="Arial"/>
                    <w:sz w:val="18"/>
                    <w:szCs w:val="18"/>
                  </w:rPr>
                </w:rPrChange>
              </w:rPr>
            </w:pPr>
            <w:r w:rsidRPr="00C22C9E">
              <w:rPr>
                <w:rFonts w:ascii="Arial" w:hAnsi="Arial" w:cs="Arial"/>
                <w:strike/>
                <w:sz w:val="18"/>
                <w:szCs w:val="18"/>
                <w:rPrChange w:id="1464" w:author="Jamal, Zaher CWK" w:date="2015-06-16T10:23:00Z">
                  <w:rPr>
                    <w:rFonts w:ascii="Arial" w:hAnsi="Arial" w:cs="Arial"/>
                    <w:sz w:val="18"/>
                    <w:szCs w:val="18"/>
                  </w:rPr>
                </w:rPrChange>
              </w:rPr>
              <w:t>Service level achieved?</w:t>
            </w:r>
          </w:p>
          <w:p w14:paraId="2F412625" w14:textId="77777777" w:rsidR="00C913CF" w:rsidRPr="00C22C9E" w:rsidRDefault="00C913CF" w:rsidP="004E06BD">
            <w:pPr>
              <w:numPr>
                <w:ilvl w:val="0"/>
                <w:numId w:val="106"/>
              </w:numPr>
              <w:rPr>
                <w:rFonts w:ascii="Arial" w:hAnsi="Arial" w:cs="Arial"/>
                <w:strike/>
                <w:sz w:val="18"/>
                <w:szCs w:val="18"/>
                <w:rPrChange w:id="1465" w:author="Jamal, Zaher CWK" w:date="2015-06-16T10:23:00Z">
                  <w:rPr>
                    <w:rFonts w:ascii="Arial" w:hAnsi="Arial" w:cs="Arial"/>
                    <w:sz w:val="18"/>
                    <w:szCs w:val="18"/>
                  </w:rPr>
                </w:rPrChange>
              </w:rPr>
            </w:pPr>
          </w:p>
          <w:p w14:paraId="71612125" w14:textId="77777777" w:rsidR="00C913CF" w:rsidRPr="00C22C9E" w:rsidRDefault="00C913CF" w:rsidP="00C913CF">
            <w:pPr>
              <w:rPr>
                <w:rFonts w:ascii="Arial" w:hAnsi="Arial" w:cs="Arial"/>
                <w:strike/>
                <w:sz w:val="18"/>
                <w:szCs w:val="18"/>
                <w:rPrChange w:id="1466" w:author="Jamal, Zaher CWK" w:date="2015-06-16T10:23:00Z">
                  <w:rPr>
                    <w:rFonts w:ascii="Arial" w:hAnsi="Arial" w:cs="Arial"/>
                    <w:sz w:val="18"/>
                    <w:szCs w:val="18"/>
                  </w:rPr>
                </w:rPrChange>
              </w:rPr>
            </w:pPr>
            <w:r w:rsidRPr="00C22C9E">
              <w:rPr>
                <w:rFonts w:ascii="Arial" w:hAnsi="Arial" w:cs="Arial"/>
                <w:strike/>
                <w:sz w:val="18"/>
                <w:szCs w:val="18"/>
                <w:rPrChange w:id="1467" w:author="Jamal, Zaher CWK" w:date="2015-06-16T10:23:00Z">
                  <w:rPr>
                    <w:rFonts w:ascii="Arial" w:hAnsi="Arial" w:cs="Arial"/>
                    <w:sz w:val="18"/>
                    <w:szCs w:val="18"/>
                  </w:rPr>
                </w:rPrChange>
              </w:rPr>
              <w:t>It will be a tabular format, example below:</w:t>
            </w:r>
          </w:p>
          <w:p w14:paraId="36418220" w14:textId="77777777" w:rsidR="00C913CF" w:rsidRPr="00C22C9E" w:rsidRDefault="00C913CF" w:rsidP="00C913CF">
            <w:pPr>
              <w:rPr>
                <w:rFonts w:ascii="Arial" w:hAnsi="Arial" w:cs="Arial"/>
                <w:strike/>
                <w:sz w:val="18"/>
                <w:szCs w:val="18"/>
                <w:rPrChange w:id="1468" w:author="Jamal, Zaher CWK" w:date="2015-06-16T10:23:00Z">
                  <w:rPr>
                    <w:rFonts w:ascii="Arial" w:hAnsi="Arial" w:cs="Arial"/>
                    <w:sz w:val="18"/>
                    <w:szCs w:val="18"/>
                  </w:rPr>
                </w:rPrChange>
              </w:rPr>
            </w:pPr>
          </w:p>
          <w:p w14:paraId="0A29DEDE" w14:textId="77777777" w:rsidR="00C913CF" w:rsidRPr="00C22C9E" w:rsidRDefault="00C913CF" w:rsidP="00C913CF">
            <w:pPr>
              <w:rPr>
                <w:rFonts w:ascii="Arial" w:hAnsi="Arial" w:cs="Arial"/>
                <w:b/>
                <w:strike/>
                <w:sz w:val="18"/>
                <w:szCs w:val="18"/>
                <w:rPrChange w:id="1469" w:author="Jamal, Zaher CWK" w:date="2015-06-16T10:23:00Z">
                  <w:rPr>
                    <w:rFonts w:ascii="Arial" w:hAnsi="Arial" w:cs="Arial"/>
                    <w:b/>
                    <w:sz w:val="18"/>
                    <w:szCs w:val="18"/>
                  </w:rPr>
                </w:rPrChange>
              </w:rPr>
            </w:pPr>
            <w:r w:rsidRPr="00C22C9E">
              <w:rPr>
                <w:strike/>
                <w:noProof/>
                <w:lang w:eastAsia="en-GB"/>
                <w:rPrChange w:id="1470" w:author="Jamal, Zaher CWK" w:date="2015-06-16T10:23:00Z">
                  <w:rPr>
                    <w:noProof/>
                    <w:lang w:eastAsia="en-GB"/>
                  </w:rPr>
                </w:rPrChange>
              </w:rPr>
              <w:drawing>
                <wp:inline distT="0" distB="0" distL="0" distR="0" wp14:anchorId="07A92BEB" wp14:editId="00067FE3">
                  <wp:extent cx="4985657" cy="3635828"/>
                  <wp:effectExtent l="0" t="0" r="571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986009" cy="3636085"/>
                          </a:xfrm>
                          <a:prstGeom prst="rect">
                            <a:avLst/>
                          </a:prstGeom>
                          <a:noFill/>
                          <a:ln>
                            <a:noFill/>
                          </a:ln>
                        </pic:spPr>
                      </pic:pic>
                    </a:graphicData>
                  </a:graphic>
                </wp:inline>
              </w:drawing>
            </w:r>
          </w:p>
          <w:p w14:paraId="0357AAF1" w14:textId="77777777" w:rsidR="00C913CF" w:rsidRPr="00C22C9E" w:rsidRDefault="00C913CF" w:rsidP="00C913CF">
            <w:pPr>
              <w:rPr>
                <w:rFonts w:ascii="Arial" w:hAnsi="Arial" w:cs="Arial"/>
                <w:strike/>
                <w:sz w:val="18"/>
                <w:szCs w:val="18"/>
                <w:rPrChange w:id="1471" w:author="Jamal, Zaher CWK" w:date="2015-06-16T10:23:00Z">
                  <w:rPr>
                    <w:rFonts w:ascii="Arial" w:hAnsi="Arial" w:cs="Arial"/>
                    <w:sz w:val="18"/>
                    <w:szCs w:val="18"/>
                  </w:rPr>
                </w:rPrChange>
              </w:rPr>
            </w:pPr>
            <w:r w:rsidRPr="00C22C9E">
              <w:rPr>
                <w:rFonts w:ascii="Arial" w:hAnsi="Arial" w:cs="Arial"/>
                <w:strike/>
                <w:sz w:val="18"/>
                <w:szCs w:val="18"/>
                <w:lang w:eastAsia="en-GB"/>
                <w:rPrChange w:id="1472" w:author="Jamal, Zaher CWK" w:date="2015-06-16T10:23:00Z">
                  <w:rPr>
                    <w:rFonts w:ascii="Arial" w:hAnsi="Arial" w:cs="Arial"/>
                    <w:sz w:val="18"/>
                    <w:szCs w:val="18"/>
                    <w:lang w:eastAsia="en-GB"/>
                  </w:rPr>
                </w:rPrChange>
              </w:rPr>
              <w:t>NB: This is only an example layout and doesn’t include all fields.  All the fields listed above need to be included.</w:t>
            </w:r>
          </w:p>
        </w:tc>
      </w:tr>
      <w:tr w:rsidR="00C913CF" w:rsidRPr="00C22C9E" w14:paraId="43A789A2" w14:textId="77777777" w:rsidTr="002A4BC2">
        <w:tc>
          <w:tcPr>
            <w:tcW w:w="1696" w:type="dxa"/>
            <w:shd w:val="pct20" w:color="auto" w:fill="auto"/>
          </w:tcPr>
          <w:p w14:paraId="68460F4D" w14:textId="77777777" w:rsidR="00C913CF" w:rsidRPr="00C22C9E" w:rsidRDefault="00C913CF" w:rsidP="00C913CF">
            <w:pPr>
              <w:rPr>
                <w:rFonts w:ascii="Arial" w:hAnsi="Arial" w:cs="Arial"/>
                <w:b/>
                <w:bCs/>
                <w:strike/>
                <w:sz w:val="18"/>
                <w:szCs w:val="18"/>
                <w:rPrChange w:id="1473" w:author="Jamal, Zaher CWK" w:date="2015-06-16T10:23:00Z">
                  <w:rPr>
                    <w:rFonts w:ascii="Arial" w:hAnsi="Arial" w:cs="Arial"/>
                    <w:b/>
                    <w:bCs/>
                    <w:sz w:val="18"/>
                    <w:szCs w:val="18"/>
                  </w:rPr>
                </w:rPrChange>
              </w:rPr>
            </w:pPr>
            <w:r w:rsidRPr="00C22C9E">
              <w:rPr>
                <w:rFonts w:ascii="Arial" w:hAnsi="Arial" w:cs="Arial"/>
                <w:b/>
                <w:bCs/>
                <w:strike/>
                <w:sz w:val="18"/>
                <w:szCs w:val="18"/>
                <w:rPrChange w:id="1474" w:author="Jamal, Zaher CWK" w:date="2015-06-16T10:23:00Z">
                  <w:rPr>
                    <w:rFonts w:ascii="Arial" w:hAnsi="Arial" w:cs="Arial"/>
                    <w:b/>
                    <w:bCs/>
                    <w:sz w:val="18"/>
                    <w:szCs w:val="18"/>
                  </w:rPr>
                </w:rPrChange>
              </w:rPr>
              <w:t>Notes / Questions</w:t>
            </w:r>
          </w:p>
          <w:p w14:paraId="62C5E4E5" w14:textId="77777777" w:rsidR="00C913CF" w:rsidRPr="00C22C9E" w:rsidRDefault="00C913CF" w:rsidP="00C913CF">
            <w:pPr>
              <w:rPr>
                <w:rFonts w:ascii="Arial" w:hAnsi="Arial" w:cs="Arial"/>
                <w:b/>
                <w:bCs/>
                <w:strike/>
                <w:sz w:val="18"/>
                <w:szCs w:val="18"/>
                <w:rPrChange w:id="1475" w:author="Jamal, Zaher CWK" w:date="2015-06-16T10:23:00Z">
                  <w:rPr>
                    <w:rFonts w:ascii="Arial" w:hAnsi="Arial" w:cs="Arial"/>
                    <w:b/>
                    <w:bCs/>
                    <w:sz w:val="18"/>
                    <w:szCs w:val="18"/>
                  </w:rPr>
                </w:rPrChange>
              </w:rPr>
            </w:pPr>
          </w:p>
        </w:tc>
        <w:tc>
          <w:tcPr>
            <w:tcW w:w="7654" w:type="dxa"/>
            <w:shd w:val="clear" w:color="auto" w:fill="auto"/>
          </w:tcPr>
          <w:p w14:paraId="5CEB22EB" w14:textId="77777777" w:rsidR="00C913CF" w:rsidRPr="00C22C9E" w:rsidRDefault="00C913CF" w:rsidP="00C913CF">
            <w:pPr>
              <w:rPr>
                <w:rFonts w:ascii="Arial" w:hAnsi="Arial" w:cs="Arial"/>
                <w:strike/>
                <w:sz w:val="18"/>
                <w:szCs w:val="18"/>
                <w:rPrChange w:id="1476" w:author="Jamal, Zaher CWK" w:date="2015-06-16T10:23:00Z">
                  <w:rPr>
                    <w:rFonts w:ascii="Arial" w:hAnsi="Arial" w:cs="Arial"/>
                    <w:sz w:val="18"/>
                    <w:szCs w:val="18"/>
                  </w:rPr>
                </w:rPrChange>
              </w:rPr>
            </w:pPr>
          </w:p>
        </w:tc>
      </w:tr>
      <w:tr w:rsidR="00C913CF" w:rsidRPr="00C22C9E" w14:paraId="4CFB1FBF" w14:textId="77777777" w:rsidTr="002A4BC2">
        <w:tc>
          <w:tcPr>
            <w:tcW w:w="1696" w:type="dxa"/>
            <w:shd w:val="pct20" w:color="auto" w:fill="auto"/>
          </w:tcPr>
          <w:p w14:paraId="0D57D3C9" w14:textId="77777777" w:rsidR="00C913CF" w:rsidRPr="00C22C9E" w:rsidRDefault="00C913CF" w:rsidP="00C913CF">
            <w:pPr>
              <w:rPr>
                <w:rFonts w:ascii="Arial" w:hAnsi="Arial" w:cs="Arial"/>
                <w:b/>
                <w:bCs/>
                <w:strike/>
                <w:sz w:val="18"/>
                <w:szCs w:val="18"/>
                <w:rPrChange w:id="1477" w:author="Jamal, Zaher CWK" w:date="2015-06-16T10:23:00Z">
                  <w:rPr>
                    <w:rFonts w:ascii="Arial" w:hAnsi="Arial" w:cs="Arial"/>
                    <w:b/>
                    <w:bCs/>
                    <w:sz w:val="18"/>
                    <w:szCs w:val="18"/>
                  </w:rPr>
                </w:rPrChange>
              </w:rPr>
            </w:pPr>
            <w:r w:rsidRPr="00C22C9E">
              <w:rPr>
                <w:rFonts w:ascii="Arial" w:hAnsi="Arial" w:cs="Arial"/>
                <w:b/>
                <w:bCs/>
                <w:strike/>
                <w:sz w:val="18"/>
                <w:szCs w:val="18"/>
                <w:rPrChange w:id="1478" w:author="Jamal, Zaher CWK" w:date="2015-06-16T10:23:00Z">
                  <w:rPr>
                    <w:rFonts w:ascii="Arial" w:hAnsi="Arial" w:cs="Arial"/>
                    <w:b/>
                    <w:bCs/>
                    <w:sz w:val="18"/>
                    <w:szCs w:val="18"/>
                  </w:rPr>
                </w:rPrChange>
              </w:rPr>
              <w:t>Includes Use Cases</w:t>
            </w:r>
          </w:p>
          <w:p w14:paraId="7D6487E1" w14:textId="77777777" w:rsidR="00C913CF" w:rsidRPr="00C22C9E" w:rsidRDefault="00C913CF" w:rsidP="00C913CF">
            <w:pPr>
              <w:rPr>
                <w:rFonts w:ascii="Arial" w:hAnsi="Arial" w:cs="Arial"/>
                <w:b/>
                <w:bCs/>
                <w:strike/>
                <w:color w:val="FF0000"/>
                <w:sz w:val="18"/>
                <w:szCs w:val="18"/>
                <w:rPrChange w:id="1479" w:author="Jamal, Zaher CWK" w:date="2015-06-16T10:23:00Z">
                  <w:rPr>
                    <w:rFonts w:ascii="Arial" w:hAnsi="Arial" w:cs="Arial"/>
                    <w:b/>
                    <w:bCs/>
                    <w:color w:val="FF0000"/>
                    <w:sz w:val="18"/>
                    <w:szCs w:val="18"/>
                  </w:rPr>
                </w:rPrChange>
              </w:rPr>
            </w:pPr>
          </w:p>
        </w:tc>
        <w:tc>
          <w:tcPr>
            <w:tcW w:w="7654" w:type="dxa"/>
            <w:shd w:val="clear" w:color="auto" w:fill="auto"/>
          </w:tcPr>
          <w:p w14:paraId="14BDB5FB" w14:textId="77777777" w:rsidR="00C913CF" w:rsidRPr="00C22C9E" w:rsidRDefault="00C913CF" w:rsidP="00C913CF">
            <w:pPr>
              <w:rPr>
                <w:rFonts w:ascii="Arial" w:hAnsi="Arial" w:cs="Arial"/>
                <w:strike/>
                <w:sz w:val="18"/>
                <w:szCs w:val="18"/>
                <w:rPrChange w:id="1480" w:author="Jamal, Zaher CWK" w:date="2015-06-16T10:23:00Z">
                  <w:rPr>
                    <w:rFonts w:ascii="Arial" w:hAnsi="Arial" w:cs="Arial"/>
                    <w:sz w:val="18"/>
                    <w:szCs w:val="18"/>
                  </w:rPr>
                </w:rPrChange>
              </w:rPr>
            </w:pPr>
          </w:p>
        </w:tc>
      </w:tr>
      <w:tr w:rsidR="00C913CF" w:rsidRPr="00C22C9E" w14:paraId="63368205" w14:textId="77777777" w:rsidTr="002A4BC2">
        <w:tc>
          <w:tcPr>
            <w:tcW w:w="1696" w:type="dxa"/>
            <w:shd w:val="pct20" w:color="auto" w:fill="auto"/>
          </w:tcPr>
          <w:p w14:paraId="58FDB9C0" w14:textId="77777777" w:rsidR="00C913CF" w:rsidRPr="00C22C9E" w:rsidRDefault="00C913CF" w:rsidP="00C913CF">
            <w:pPr>
              <w:rPr>
                <w:rFonts w:ascii="Arial" w:hAnsi="Arial" w:cs="Arial"/>
                <w:b/>
                <w:bCs/>
                <w:strike/>
                <w:sz w:val="18"/>
                <w:szCs w:val="18"/>
                <w:rPrChange w:id="1481" w:author="Jamal, Zaher CWK" w:date="2015-06-16T10:23:00Z">
                  <w:rPr>
                    <w:rFonts w:ascii="Arial" w:hAnsi="Arial" w:cs="Arial"/>
                    <w:b/>
                    <w:bCs/>
                    <w:sz w:val="18"/>
                    <w:szCs w:val="18"/>
                  </w:rPr>
                </w:rPrChange>
              </w:rPr>
            </w:pPr>
            <w:r w:rsidRPr="00C22C9E">
              <w:rPr>
                <w:rFonts w:ascii="Arial" w:hAnsi="Arial" w:cs="Arial"/>
                <w:b/>
                <w:bCs/>
                <w:strike/>
                <w:sz w:val="18"/>
                <w:szCs w:val="18"/>
                <w:rPrChange w:id="1482" w:author="Jamal, Zaher CWK" w:date="2015-06-16T10:23:00Z">
                  <w:rPr>
                    <w:rFonts w:ascii="Arial" w:hAnsi="Arial" w:cs="Arial"/>
                    <w:b/>
                    <w:bCs/>
                    <w:sz w:val="18"/>
                    <w:szCs w:val="18"/>
                  </w:rPr>
                </w:rPrChange>
              </w:rPr>
              <w:t xml:space="preserve">Additional Information </w:t>
            </w:r>
          </w:p>
        </w:tc>
        <w:tc>
          <w:tcPr>
            <w:tcW w:w="7654" w:type="dxa"/>
            <w:shd w:val="clear" w:color="auto" w:fill="auto"/>
          </w:tcPr>
          <w:p w14:paraId="18CBF303" w14:textId="77777777" w:rsidR="00C913CF" w:rsidRPr="00C22C9E" w:rsidRDefault="00C913CF" w:rsidP="00C913CF">
            <w:pPr>
              <w:rPr>
                <w:rFonts w:ascii="Arial" w:hAnsi="Arial" w:cs="Arial"/>
                <w:strike/>
                <w:sz w:val="18"/>
                <w:szCs w:val="18"/>
                <w:rPrChange w:id="1483" w:author="Jamal, Zaher CWK" w:date="2015-06-16T10:23:00Z">
                  <w:rPr>
                    <w:rFonts w:ascii="Arial" w:hAnsi="Arial" w:cs="Arial"/>
                    <w:sz w:val="18"/>
                    <w:szCs w:val="18"/>
                  </w:rPr>
                </w:rPrChange>
              </w:rPr>
            </w:pPr>
            <w:r w:rsidRPr="00C22C9E">
              <w:rPr>
                <w:rFonts w:ascii="Arial" w:hAnsi="Arial" w:cs="Arial"/>
                <w:strike/>
                <w:sz w:val="18"/>
                <w:szCs w:val="18"/>
                <w:rPrChange w:id="1484" w:author="Jamal, Zaher CWK" w:date="2015-06-16T10:23:00Z">
                  <w:rPr>
                    <w:rFonts w:ascii="Arial" w:hAnsi="Arial" w:cs="Arial"/>
                    <w:sz w:val="18"/>
                    <w:szCs w:val="18"/>
                  </w:rPr>
                </w:rPrChange>
              </w:rPr>
              <w:t>The SLA Report is currently obtained from AWD</w:t>
            </w:r>
          </w:p>
        </w:tc>
      </w:tr>
      <w:tr w:rsidR="00C913CF" w:rsidRPr="00C22C9E" w14:paraId="6ABB2EC9" w14:textId="77777777" w:rsidTr="002A4BC2">
        <w:tc>
          <w:tcPr>
            <w:tcW w:w="1696" w:type="dxa"/>
            <w:shd w:val="pct20" w:color="auto" w:fill="auto"/>
          </w:tcPr>
          <w:p w14:paraId="3D26E20B" w14:textId="77777777" w:rsidR="00C913CF" w:rsidRPr="00C22C9E" w:rsidRDefault="00C913CF" w:rsidP="00C913CF">
            <w:pPr>
              <w:rPr>
                <w:rFonts w:ascii="Arial" w:hAnsi="Arial" w:cs="Arial"/>
                <w:b/>
                <w:bCs/>
                <w:strike/>
                <w:sz w:val="18"/>
                <w:szCs w:val="18"/>
                <w:rPrChange w:id="1485" w:author="Jamal, Zaher CWK" w:date="2015-06-16T10:23:00Z">
                  <w:rPr>
                    <w:rFonts w:ascii="Arial" w:hAnsi="Arial" w:cs="Arial"/>
                    <w:b/>
                    <w:bCs/>
                    <w:sz w:val="18"/>
                    <w:szCs w:val="18"/>
                  </w:rPr>
                </w:rPrChange>
              </w:rPr>
            </w:pPr>
            <w:r w:rsidRPr="00C22C9E">
              <w:rPr>
                <w:rFonts w:ascii="Arial" w:hAnsi="Arial" w:cs="Arial"/>
                <w:b/>
                <w:bCs/>
                <w:strike/>
                <w:sz w:val="18"/>
                <w:szCs w:val="18"/>
                <w:rPrChange w:id="1486" w:author="Jamal, Zaher CWK" w:date="2015-06-16T10:23:00Z">
                  <w:rPr>
                    <w:rFonts w:ascii="Arial" w:hAnsi="Arial" w:cs="Arial"/>
                    <w:b/>
                    <w:bCs/>
                    <w:sz w:val="18"/>
                    <w:szCs w:val="18"/>
                  </w:rPr>
                </w:rPrChange>
              </w:rPr>
              <w:t>Links to Bus Req Id</w:t>
            </w:r>
          </w:p>
        </w:tc>
        <w:tc>
          <w:tcPr>
            <w:tcW w:w="7654" w:type="dxa"/>
            <w:shd w:val="clear" w:color="auto" w:fill="auto"/>
          </w:tcPr>
          <w:p w14:paraId="17BA8CE0" w14:textId="77777777" w:rsidR="00C913CF" w:rsidRPr="00C22C9E" w:rsidRDefault="00C913CF" w:rsidP="00C913CF">
            <w:pPr>
              <w:rPr>
                <w:rFonts w:ascii="Arial" w:hAnsi="Arial" w:cs="Arial"/>
                <w:strike/>
                <w:sz w:val="18"/>
                <w:szCs w:val="18"/>
                <w:rPrChange w:id="1487" w:author="Jamal, Zaher CWK" w:date="2015-06-16T10:23:00Z">
                  <w:rPr>
                    <w:rFonts w:ascii="Arial" w:hAnsi="Arial" w:cs="Arial"/>
                    <w:sz w:val="18"/>
                    <w:szCs w:val="18"/>
                  </w:rPr>
                </w:rPrChange>
              </w:rPr>
            </w:pPr>
          </w:p>
        </w:tc>
      </w:tr>
      <w:tr w:rsidR="00C913CF" w:rsidRPr="00C22C9E" w14:paraId="4E9F7592" w14:textId="77777777" w:rsidTr="002A4BC2">
        <w:tc>
          <w:tcPr>
            <w:tcW w:w="1696" w:type="dxa"/>
            <w:shd w:val="pct20" w:color="auto" w:fill="auto"/>
          </w:tcPr>
          <w:p w14:paraId="29FEC4D0" w14:textId="77777777" w:rsidR="00C913CF" w:rsidRPr="00C22C9E" w:rsidRDefault="00C913CF" w:rsidP="00C913CF">
            <w:pPr>
              <w:rPr>
                <w:rFonts w:ascii="Arial" w:hAnsi="Arial" w:cs="Arial"/>
                <w:b/>
                <w:bCs/>
                <w:strike/>
                <w:sz w:val="18"/>
                <w:szCs w:val="18"/>
                <w:rPrChange w:id="1488" w:author="Jamal, Zaher CWK" w:date="2015-06-16T10:23:00Z">
                  <w:rPr>
                    <w:rFonts w:ascii="Arial" w:hAnsi="Arial" w:cs="Arial"/>
                    <w:b/>
                    <w:bCs/>
                    <w:sz w:val="18"/>
                    <w:szCs w:val="18"/>
                  </w:rPr>
                </w:rPrChange>
              </w:rPr>
            </w:pPr>
            <w:r w:rsidRPr="00C22C9E">
              <w:rPr>
                <w:rFonts w:ascii="Arial" w:hAnsi="Arial" w:cs="Arial"/>
                <w:b/>
                <w:bCs/>
                <w:strike/>
                <w:sz w:val="18"/>
                <w:szCs w:val="18"/>
                <w:rPrChange w:id="1489" w:author="Jamal, Zaher CWK" w:date="2015-06-16T10:23:00Z">
                  <w:rPr>
                    <w:rFonts w:ascii="Arial" w:hAnsi="Arial" w:cs="Arial"/>
                    <w:b/>
                    <w:bCs/>
                    <w:sz w:val="18"/>
                    <w:szCs w:val="18"/>
                  </w:rPr>
                </w:rPrChange>
              </w:rPr>
              <w:t>Created By</w:t>
            </w:r>
          </w:p>
        </w:tc>
        <w:tc>
          <w:tcPr>
            <w:tcW w:w="7654" w:type="dxa"/>
            <w:shd w:val="clear" w:color="auto" w:fill="auto"/>
          </w:tcPr>
          <w:p w14:paraId="2DD139B4" w14:textId="77777777" w:rsidR="00C913CF" w:rsidRPr="00C22C9E" w:rsidRDefault="00C913CF" w:rsidP="00C913CF">
            <w:pPr>
              <w:rPr>
                <w:rFonts w:ascii="Arial" w:hAnsi="Arial" w:cs="Arial"/>
                <w:strike/>
                <w:sz w:val="18"/>
                <w:szCs w:val="18"/>
                <w:rPrChange w:id="1490" w:author="Jamal, Zaher CWK" w:date="2015-06-16T10:23:00Z">
                  <w:rPr>
                    <w:rFonts w:ascii="Arial" w:hAnsi="Arial" w:cs="Arial"/>
                    <w:sz w:val="18"/>
                    <w:szCs w:val="18"/>
                  </w:rPr>
                </w:rPrChange>
              </w:rPr>
            </w:pPr>
            <w:r w:rsidRPr="00C22C9E">
              <w:rPr>
                <w:rFonts w:ascii="Arial" w:hAnsi="Arial" w:cs="Arial"/>
                <w:strike/>
                <w:sz w:val="18"/>
                <w:szCs w:val="18"/>
                <w:rPrChange w:id="1491" w:author="Jamal, Zaher CWK" w:date="2015-06-16T10:23:00Z">
                  <w:rPr>
                    <w:rFonts w:ascii="Arial" w:hAnsi="Arial" w:cs="Arial"/>
                    <w:sz w:val="18"/>
                    <w:szCs w:val="18"/>
                  </w:rPr>
                </w:rPrChange>
              </w:rPr>
              <w:t>James Jarvis</w:t>
            </w:r>
          </w:p>
        </w:tc>
      </w:tr>
    </w:tbl>
    <w:p w14:paraId="566E514E" w14:textId="77777777" w:rsidR="004E08C2" w:rsidRPr="00C22C9E" w:rsidRDefault="004E08C2" w:rsidP="004E08C2">
      <w:pPr>
        <w:tabs>
          <w:tab w:val="num" w:pos="993"/>
        </w:tabs>
        <w:rPr>
          <w:strike/>
          <w:rPrChange w:id="1492" w:author="Jamal, Zaher CWK" w:date="2015-06-16T10:23:00Z">
            <w:rPr/>
          </w:rPrChange>
        </w:rPr>
      </w:pPr>
    </w:p>
    <w:p w14:paraId="6132136C" w14:textId="77777777" w:rsidR="004E08C2" w:rsidRPr="00C22C9E" w:rsidRDefault="004E08C2" w:rsidP="004E08C2">
      <w:pPr>
        <w:pStyle w:val="Heading3"/>
        <w:ind w:left="0" w:firstLine="0"/>
        <w:rPr>
          <w:strike/>
          <w:rPrChange w:id="1493" w:author="Jamal, Zaher CWK" w:date="2015-06-16T10:23:00Z">
            <w:rPr/>
          </w:rPrChange>
        </w:rPr>
        <w:sectPr w:rsidR="004E08C2" w:rsidRPr="00C22C9E" w:rsidSect="006C4819">
          <w:pgSz w:w="12240" w:h="15840"/>
          <w:pgMar w:top="1440" w:right="1440" w:bottom="1440" w:left="1440" w:header="720" w:footer="720" w:gutter="0"/>
          <w:cols w:space="720"/>
          <w:docGrid w:linePitch="360"/>
        </w:sectPr>
      </w:pPr>
    </w:p>
    <w:p w14:paraId="591FFA43" w14:textId="77777777" w:rsidR="004E08C2" w:rsidRPr="00C22C9E" w:rsidRDefault="004E08C2" w:rsidP="004E08C2">
      <w:pPr>
        <w:pStyle w:val="Heading4"/>
        <w:ind w:left="0" w:firstLine="0"/>
        <w:rPr>
          <w:strike/>
          <w:rPrChange w:id="1494" w:author="Jamal, Zaher CWK" w:date="2015-06-16T10:23:00Z">
            <w:rPr/>
          </w:rPrChange>
        </w:rPr>
      </w:pPr>
      <w:r w:rsidRPr="00C22C9E">
        <w:rPr>
          <w:strike/>
          <w:rPrChange w:id="1495" w:author="Jamal, Zaher CWK" w:date="2015-06-16T10:23:00Z">
            <w:rPr/>
          </w:rPrChange>
        </w:rPr>
        <w:t>Plan Service Level Agreement Screen Properties</w:t>
      </w:r>
    </w:p>
    <w:p w14:paraId="3AD0C8FD" w14:textId="77777777" w:rsidR="004E08C2" w:rsidRPr="00C22C9E" w:rsidRDefault="004E08C2" w:rsidP="004E08C2">
      <w:pPr>
        <w:rPr>
          <w:strike/>
          <w:rPrChange w:id="1496" w:author="Jamal, Zaher CWK" w:date="2015-06-16T10:23:00Z">
            <w:rPr/>
          </w:rPrChang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4E08C2" w:rsidRPr="00C22C9E" w14:paraId="4A78B5DF" w14:textId="77777777" w:rsidTr="004E08C2">
        <w:trPr>
          <w:trHeight w:val="825"/>
        </w:trPr>
        <w:tc>
          <w:tcPr>
            <w:tcW w:w="4116" w:type="pct"/>
            <w:gridSpan w:val="6"/>
            <w:shd w:val="clear" w:color="auto" w:fill="auto"/>
          </w:tcPr>
          <w:p w14:paraId="76BB53EB" w14:textId="77777777" w:rsidR="004E08C2" w:rsidRPr="00C22C9E" w:rsidRDefault="004E08C2" w:rsidP="004E08C2">
            <w:pPr>
              <w:rPr>
                <w:rFonts w:ascii="Arial" w:hAnsi="Arial" w:cs="Arial"/>
                <w:b/>
                <w:strike/>
                <w:sz w:val="18"/>
                <w:szCs w:val="18"/>
                <w:rPrChange w:id="1497" w:author="Jamal, Zaher CWK" w:date="2015-06-16T10:23:00Z">
                  <w:rPr>
                    <w:rFonts w:ascii="Arial" w:hAnsi="Arial" w:cs="Arial"/>
                    <w:b/>
                    <w:sz w:val="18"/>
                    <w:szCs w:val="18"/>
                  </w:rPr>
                </w:rPrChange>
              </w:rPr>
            </w:pPr>
            <w:r w:rsidRPr="00C22C9E">
              <w:rPr>
                <w:rFonts w:ascii="Arial" w:hAnsi="Arial" w:cs="Arial"/>
                <w:b/>
                <w:strike/>
                <w:sz w:val="18"/>
                <w:szCs w:val="18"/>
                <w:rPrChange w:id="1498" w:author="Jamal, Zaher CWK" w:date="2015-06-16T10:23:00Z">
                  <w:rPr>
                    <w:rFonts w:ascii="Arial" w:hAnsi="Arial" w:cs="Arial"/>
                    <w:b/>
                    <w:sz w:val="18"/>
                    <w:szCs w:val="18"/>
                  </w:rPr>
                </w:rPrChange>
              </w:rPr>
              <w:t xml:space="preserve">Screen Header Text </w:t>
            </w:r>
            <w:r w:rsidRPr="00C22C9E">
              <w:rPr>
                <w:rFonts w:ascii="Arial" w:hAnsi="Arial" w:cs="Arial"/>
                <w:i/>
                <w:strike/>
                <w:sz w:val="18"/>
                <w:szCs w:val="18"/>
                <w:rPrChange w:id="1499" w:author="Jamal, Zaher CWK" w:date="2015-06-16T10:23:00Z">
                  <w:rPr>
                    <w:rFonts w:ascii="Arial" w:hAnsi="Arial" w:cs="Arial"/>
                    <w:i/>
                    <w:sz w:val="18"/>
                    <w:szCs w:val="18"/>
                  </w:rPr>
                </w:rPrChange>
              </w:rPr>
              <w:t>(i.e. any text before the data section)</w:t>
            </w:r>
          </w:p>
        </w:tc>
        <w:tc>
          <w:tcPr>
            <w:tcW w:w="484" w:type="pct"/>
            <w:shd w:val="clear" w:color="auto" w:fill="auto"/>
          </w:tcPr>
          <w:p w14:paraId="0B8F5F8D" w14:textId="77777777" w:rsidR="004E08C2" w:rsidRPr="00C22C9E" w:rsidRDefault="004E08C2" w:rsidP="004E08C2">
            <w:pPr>
              <w:rPr>
                <w:rFonts w:ascii="Arial" w:hAnsi="Arial" w:cs="Arial"/>
                <w:b/>
                <w:strike/>
                <w:sz w:val="18"/>
                <w:szCs w:val="18"/>
                <w:rPrChange w:id="1500" w:author="Jamal, Zaher CWK" w:date="2015-06-16T10:23:00Z">
                  <w:rPr>
                    <w:rFonts w:ascii="Arial" w:hAnsi="Arial" w:cs="Arial"/>
                    <w:b/>
                    <w:sz w:val="18"/>
                    <w:szCs w:val="18"/>
                  </w:rPr>
                </w:rPrChange>
              </w:rPr>
            </w:pPr>
            <w:r w:rsidRPr="00C22C9E">
              <w:rPr>
                <w:rFonts w:ascii="Arial" w:hAnsi="Arial" w:cs="Arial"/>
                <w:b/>
                <w:strike/>
                <w:sz w:val="18"/>
                <w:szCs w:val="18"/>
                <w:rPrChange w:id="1501" w:author="Jamal, Zaher CWK" w:date="2015-06-16T10:23:00Z">
                  <w:rPr>
                    <w:rFonts w:ascii="Arial" w:hAnsi="Arial" w:cs="Arial"/>
                    <w:b/>
                    <w:sz w:val="18"/>
                    <w:szCs w:val="18"/>
                  </w:rPr>
                </w:rPrChange>
              </w:rPr>
              <w:t>Can tailoring apply?</w:t>
            </w:r>
          </w:p>
        </w:tc>
        <w:tc>
          <w:tcPr>
            <w:tcW w:w="400" w:type="pct"/>
          </w:tcPr>
          <w:p w14:paraId="16515D65" w14:textId="77777777" w:rsidR="004E08C2" w:rsidRPr="00C22C9E" w:rsidRDefault="004E08C2" w:rsidP="004E08C2">
            <w:pPr>
              <w:rPr>
                <w:rFonts w:ascii="Arial" w:hAnsi="Arial" w:cs="Arial"/>
                <w:b/>
                <w:strike/>
                <w:sz w:val="18"/>
                <w:szCs w:val="18"/>
                <w:rPrChange w:id="1502" w:author="Jamal, Zaher CWK" w:date="2015-06-16T10:23:00Z">
                  <w:rPr>
                    <w:rFonts w:ascii="Arial" w:hAnsi="Arial" w:cs="Arial"/>
                    <w:b/>
                    <w:sz w:val="18"/>
                    <w:szCs w:val="18"/>
                  </w:rPr>
                </w:rPrChange>
              </w:rPr>
            </w:pPr>
            <w:r w:rsidRPr="00C22C9E">
              <w:rPr>
                <w:rFonts w:ascii="Arial" w:hAnsi="Arial" w:cs="Arial"/>
                <w:b/>
                <w:strike/>
                <w:sz w:val="18"/>
                <w:szCs w:val="18"/>
                <w:rPrChange w:id="1503" w:author="Jamal, Zaher CWK" w:date="2015-06-16T10:23:00Z">
                  <w:rPr>
                    <w:rFonts w:ascii="Arial" w:hAnsi="Arial" w:cs="Arial"/>
                    <w:b/>
                    <w:sz w:val="18"/>
                    <w:szCs w:val="18"/>
                  </w:rPr>
                </w:rPrChange>
              </w:rPr>
              <w:t>Target</w:t>
            </w:r>
          </w:p>
        </w:tc>
      </w:tr>
      <w:tr w:rsidR="004E08C2" w:rsidRPr="00C22C9E" w14:paraId="06959492" w14:textId="77777777" w:rsidTr="004E08C2">
        <w:trPr>
          <w:trHeight w:val="275"/>
        </w:trPr>
        <w:tc>
          <w:tcPr>
            <w:tcW w:w="4116" w:type="pct"/>
            <w:gridSpan w:val="6"/>
            <w:shd w:val="clear" w:color="auto" w:fill="auto"/>
          </w:tcPr>
          <w:p w14:paraId="13E5FF1C" w14:textId="77777777" w:rsidR="004E08C2" w:rsidRPr="00C22C9E" w:rsidRDefault="004E08C2" w:rsidP="004E08C2">
            <w:pPr>
              <w:rPr>
                <w:rFonts w:ascii="Arial" w:hAnsi="Arial" w:cs="Arial"/>
                <w:b/>
                <w:strike/>
                <w:sz w:val="22"/>
                <w:szCs w:val="22"/>
                <w:rPrChange w:id="1504" w:author="Jamal, Zaher CWK" w:date="2015-06-16T10:23:00Z">
                  <w:rPr>
                    <w:rFonts w:ascii="Arial" w:hAnsi="Arial" w:cs="Arial"/>
                    <w:b/>
                    <w:sz w:val="22"/>
                    <w:szCs w:val="22"/>
                  </w:rPr>
                </w:rPrChange>
              </w:rPr>
            </w:pPr>
            <w:r w:rsidRPr="00C22C9E">
              <w:rPr>
                <w:rFonts w:ascii="Arial" w:hAnsi="Arial" w:cs="Arial"/>
                <w:b/>
                <w:strike/>
                <w:sz w:val="22"/>
                <w:szCs w:val="22"/>
                <w:rPrChange w:id="1505" w:author="Jamal, Zaher CWK" w:date="2015-06-16T10:23:00Z">
                  <w:rPr>
                    <w:rFonts w:ascii="Arial" w:hAnsi="Arial" w:cs="Arial"/>
                    <w:b/>
                    <w:sz w:val="22"/>
                    <w:szCs w:val="22"/>
                  </w:rPr>
                </w:rPrChange>
              </w:rPr>
              <w:t>Plan Service Level Agreement for {Scheme Name} for date range {dd/mm/yyyy} to {dd/mm/yyyy}</w:t>
            </w:r>
          </w:p>
          <w:p w14:paraId="79789981" w14:textId="77777777" w:rsidR="004E08C2" w:rsidRPr="00C22C9E" w:rsidRDefault="004E08C2" w:rsidP="004E08C2">
            <w:pPr>
              <w:rPr>
                <w:rFonts w:ascii="Arial" w:hAnsi="Arial" w:cs="Arial"/>
                <w:b/>
                <w:strike/>
                <w:sz w:val="20"/>
                <w:szCs w:val="20"/>
                <w:rPrChange w:id="1506" w:author="Jamal, Zaher CWK" w:date="2015-06-16T10:23:00Z">
                  <w:rPr>
                    <w:rFonts w:ascii="Arial" w:hAnsi="Arial" w:cs="Arial"/>
                    <w:b/>
                    <w:sz w:val="20"/>
                    <w:szCs w:val="20"/>
                  </w:rPr>
                </w:rPrChange>
              </w:rPr>
            </w:pPr>
            <w:r w:rsidRPr="00C22C9E">
              <w:rPr>
                <w:rFonts w:ascii="Arial" w:hAnsi="Arial" w:cs="Arial"/>
                <w:i/>
                <w:strike/>
                <w:sz w:val="20"/>
                <w:szCs w:val="20"/>
                <w:rPrChange w:id="1507" w:author="Jamal, Zaher CWK" w:date="2015-06-16T10:23:00Z">
                  <w:rPr>
                    <w:rFonts w:ascii="Arial" w:hAnsi="Arial" w:cs="Arial"/>
                    <w:i/>
                    <w:sz w:val="20"/>
                    <w:szCs w:val="20"/>
                  </w:rPr>
                </w:rPrChange>
              </w:rPr>
              <w:t>(NB: If the scope is for multiple schemes then exclude the for {Scheme Name} part of the above)</w:t>
            </w:r>
          </w:p>
          <w:p w14:paraId="22A5DCE1" w14:textId="77777777" w:rsidR="004E08C2" w:rsidRPr="00C22C9E" w:rsidRDefault="004E08C2" w:rsidP="004E08C2">
            <w:pPr>
              <w:rPr>
                <w:rFonts w:ascii="Arial" w:hAnsi="Arial" w:cs="Arial"/>
                <w:b/>
                <w:strike/>
                <w:sz w:val="20"/>
                <w:szCs w:val="20"/>
                <w:rPrChange w:id="1508" w:author="Jamal, Zaher CWK" w:date="2015-06-16T10:23:00Z">
                  <w:rPr>
                    <w:rFonts w:ascii="Arial" w:hAnsi="Arial" w:cs="Arial"/>
                    <w:b/>
                    <w:sz w:val="20"/>
                    <w:szCs w:val="20"/>
                  </w:rPr>
                </w:rPrChange>
              </w:rPr>
            </w:pPr>
          </w:p>
          <w:p w14:paraId="501776AF" w14:textId="77777777" w:rsidR="004E08C2" w:rsidRPr="00C22C9E" w:rsidRDefault="004E08C2" w:rsidP="004E08C2">
            <w:pPr>
              <w:rPr>
                <w:rFonts w:ascii="Arial" w:hAnsi="Arial" w:cs="Arial"/>
                <w:strike/>
                <w:sz w:val="18"/>
                <w:szCs w:val="18"/>
                <w:rPrChange w:id="1509" w:author="Jamal, Zaher CWK" w:date="2015-06-16T10:23:00Z">
                  <w:rPr>
                    <w:rFonts w:ascii="Arial" w:hAnsi="Arial" w:cs="Arial"/>
                    <w:sz w:val="18"/>
                    <w:szCs w:val="18"/>
                  </w:rPr>
                </w:rPrChange>
              </w:rPr>
            </w:pPr>
            <w:r w:rsidRPr="00C22C9E">
              <w:rPr>
                <w:rFonts w:ascii="Arial" w:hAnsi="Arial" w:cs="Arial"/>
                <w:b/>
                <w:strike/>
                <w:sz w:val="20"/>
                <w:szCs w:val="20"/>
                <w:rPrChange w:id="1510" w:author="Jamal, Zaher CWK" w:date="2015-06-16T10:23:00Z">
                  <w:rPr>
                    <w:rFonts w:ascii="Arial" w:hAnsi="Arial" w:cs="Arial"/>
                    <w:b/>
                    <w:sz w:val="20"/>
                    <w:szCs w:val="20"/>
                  </w:rPr>
                </w:rPrChange>
              </w:rPr>
              <w:t>Scope –</w:t>
            </w:r>
            <w:r w:rsidRPr="00C22C9E">
              <w:rPr>
                <w:rFonts w:ascii="Arial" w:hAnsi="Arial" w:cs="Arial"/>
                <w:strike/>
                <w:sz w:val="18"/>
                <w:szCs w:val="18"/>
                <w:rPrChange w:id="1511" w:author="Jamal, Zaher CWK" w:date="2015-06-16T10:23:00Z">
                  <w:rPr>
                    <w:rFonts w:ascii="Arial" w:hAnsi="Arial" w:cs="Arial"/>
                    <w:sz w:val="18"/>
                    <w:szCs w:val="18"/>
                  </w:rPr>
                </w:rPrChange>
              </w:rPr>
              <w:t xml:space="preserve"> {Scope Name}</w:t>
            </w:r>
          </w:p>
          <w:p w14:paraId="2F30F456" w14:textId="77777777" w:rsidR="004E08C2" w:rsidRPr="00C22C9E" w:rsidRDefault="004E08C2" w:rsidP="004E08C2">
            <w:pPr>
              <w:rPr>
                <w:rFonts w:ascii="Arial" w:hAnsi="Arial" w:cs="Arial"/>
                <w:b/>
                <w:strike/>
                <w:sz w:val="20"/>
                <w:szCs w:val="20"/>
                <w:rPrChange w:id="1512" w:author="Jamal, Zaher CWK" w:date="2015-06-16T10:23:00Z">
                  <w:rPr>
                    <w:rFonts w:ascii="Arial" w:hAnsi="Arial" w:cs="Arial"/>
                    <w:b/>
                    <w:sz w:val="20"/>
                    <w:szCs w:val="20"/>
                  </w:rPr>
                </w:rPrChange>
              </w:rPr>
            </w:pPr>
          </w:p>
          <w:p w14:paraId="041A5C24" w14:textId="77777777" w:rsidR="004E08C2" w:rsidRPr="00C22C9E" w:rsidRDefault="004E08C2" w:rsidP="004E08C2">
            <w:pPr>
              <w:rPr>
                <w:rFonts w:ascii="Arial" w:hAnsi="Arial" w:cs="Arial"/>
                <w:strike/>
                <w:sz w:val="18"/>
                <w:szCs w:val="18"/>
                <w:rPrChange w:id="1513" w:author="Jamal, Zaher CWK" w:date="2015-06-16T10:23:00Z">
                  <w:rPr>
                    <w:rFonts w:ascii="Arial" w:hAnsi="Arial" w:cs="Arial"/>
                    <w:sz w:val="18"/>
                    <w:szCs w:val="18"/>
                  </w:rPr>
                </w:rPrChange>
              </w:rPr>
            </w:pPr>
            <w:r w:rsidRPr="00C22C9E">
              <w:rPr>
                <w:rFonts w:ascii="Arial" w:hAnsi="Arial" w:cs="Arial"/>
                <w:b/>
                <w:strike/>
                <w:sz w:val="20"/>
                <w:szCs w:val="20"/>
                <w:rPrChange w:id="1514" w:author="Jamal, Zaher CWK" w:date="2015-06-16T10:23:00Z">
                  <w:rPr>
                    <w:rFonts w:ascii="Arial" w:hAnsi="Arial" w:cs="Arial"/>
                    <w:b/>
                    <w:sz w:val="20"/>
                    <w:szCs w:val="20"/>
                  </w:rPr>
                </w:rPrChange>
              </w:rPr>
              <w:t>Filter –</w:t>
            </w:r>
            <w:r w:rsidRPr="00C22C9E">
              <w:rPr>
                <w:rFonts w:ascii="Arial" w:hAnsi="Arial" w:cs="Arial"/>
                <w:strike/>
                <w:sz w:val="18"/>
                <w:szCs w:val="18"/>
                <w:rPrChange w:id="1515" w:author="Jamal, Zaher CWK" w:date="2015-06-16T10:23:00Z">
                  <w:rPr>
                    <w:rFonts w:ascii="Arial" w:hAnsi="Arial" w:cs="Arial"/>
                    <w:sz w:val="18"/>
                    <w:szCs w:val="18"/>
                  </w:rPr>
                </w:rPrChange>
              </w:rPr>
              <w:t xml:space="preserve"> {Filter Name}</w:t>
            </w:r>
          </w:p>
          <w:p w14:paraId="024D7CD7" w14:textId="77777777" w:rsidR="004E08C2" w:rsidRPr="00C22C9E" w:rsidRDefault="004E08C2" w:rsidP="004E08C2">
            <w:pPr>
              <w:rPr>
                <w:rFonts w:ascii="Arial" w:hAnsi="Arial" w:cs="Arial"/>
                <w:strike/>
                <w:sz w:val="18"/>
                <w:szCs w:val="18"/>
                <w:rPrChange w:id="1516" w:author="Jamal, Zaher CWK" w:date="2015-06-16T10:23:00Z">
                  <w:rPr>
                    <w:rFonts w:ascii="Arial" w:hAnsi="Arial" w:cs="Arial"/>
                    <w:sz w:val="18"/>
                    <w:szCs w:val="18"/>
                  </w:rPr>
                </w:rPrChange>
              </w:rPr>
            </w:pPr>
          </w:p>
        </w:tc>
        <w:tc>
          <w:tcPr>
            <w:tcW w:w="484" w:type="pct"/>
            <w:shd w:val="clear" w:color="auto" w:fill="auto"/>
          </w:tcPr>
          <w:p w14:paraId="71BAFA93" w14:textId="77777777" w:rsidR="004E08C2" w:rsidRPr="00C22C9E" w:rsidRDefault="004E08C2" w:rsidP="004E08C2">
            <w:pPr>
              <w:autoSpaceDE w:val="0"/>
              <w:autoSpaceDN w:val="0"/>
              <w:adjustRightInd w:val="0"/>
              <w:rPr>
                <w:rFonts w:ascii="Arial" w:hAnsi="Arial" w:cs="Arial"/>
                <w:strike/>
                <w:sz w:val="18"/>
                <w:szCs w:val="18"/>
                <w:rPrChange w:id="1517" w:author="Jamal, Zaher CWK" w:date="2015-06-16T10:23:00Z">
                  <w:rPr>
                    <w:rFonts w:ascii="Arial" w:hAnsi="Arial" w:cs="Arial"/>
                    <w:sz w:val="18"/>
                    <w:szCs w:val="18"/>
                  </w:rPr>
                </w:rPrChange>
              </w:rPr>
            </w:pPr>
            <w:r w:rsidRPr="00C22C9E">
              <w:rPr>
                <w:rFonts w:ascii="Arial" w:hAnsi="Arial" w:cs="Arial"/>
                <w:strike/>
                <w:sz w:val="18"/>
                <w:szCs w:val="18"/>
                <w:rPrChange w:id="1518" w:author="Jamal, Zaher CWK" w:date="2015-06-16T10:23:00Z">
                  <w:rPr>
                    <w:rFonts w:ascii="Arial" w:hAnsi="Arial" w:cs="Arial"/>
                    <w:sz w:val="18"/>
                    <w:szCs w:val="18"/>
                  </w:rPr>
                </w:rPrChange>
              </w:rPr>
              <w:t>N</w:t>
            </w:r>
          </w:p>
        </w:tc>
        <w:tc>
          <w:tcPr>
            <w:tcW w:w="400" w:type="pct"/>
          </w:tcPr>
          <w:p w14:paraId="2D2BDBA2" w14:textId="77777777" w:rsidR="004E08C2" w:rsidRPr="00C22C9E" w:rsidRDefault="004E08C2" w:rsidP="004E08C2">
            <w:pPr>
              <w:autoSpaceDE w:val="0"/>
              <w:autoSpaceDN w:val="0"/>
              <w:adjustRightInd w:val="0"/>
              <w:rPr>
                <w:rFonts w:ascii="Arial" w:hAnsi="Arial" w:cs="Arial"/>
                <w:strike/>
                <w:sz w:val="18"/>
                <w:szCs w:val="18"/>
                <w:rPrChange w:id="1519" w:author="Jamal, Zaher CWK" w:date="2015-06-16T10:23:00Z">
                  <w:rPr>
                    <w:rFonts w:ascii="Arial" w:hAnsi="Arial" w:cs="Arial"/>
                    <w:sz w:val="18"/>
                    <w:szCs w:val="18"/>
                  </w:rPr>
                </w:rPrChange>
              </w:rPr>
            </w:pPr>
            <w:r w:rsidRPr="00C22C9E">
              <w:rPr>
                <w:rFonts w:ascii="Arial" w:hAnsi="Arial" w:cs="Arial"/>
                <w:strike/>
                <w:sz w:val="18"/>
                <w:szCs w:val="18"/>
                <w:rPrChange w:id="1520" w:author="Jamal, Zaher CWK" w:date="2015-06-16T10:23:00Z">
                  <w:rPr>
                    <w:rFonts w:ascii="Arial" w:hAnsi="Arial" w:cs="Arial"/>
                    <w:sz w:val="18"/>
                    <w:szCs w:val="18"/>
                  </w:rPr>
                </w:rPrChange>
              </w:rPr>
              <w:t>n/a</w:t>
            </w:r>
          </w:p>
        </w:tc>
      </w:tr>
      <w:tr w:rsidR="004E08C2" w:rsidRPr="00C22C9E" w14:paraId="4B121201" w14:textId="77777777" w:rsidTr="004E08C2">
        <w:trPr>
          <w:trHeight w:val="275"/>
        </w:trPr>
        <w:tc>
          <w:tcPr>
            <w:tcW w:w="588" w:type="pct"/>
            <w:shd w:val="clear" w:color="auto" w:fill="auto"/>
          </w:tcPr>
          <w:p w14:paraId="337159CA" w14:textId="77777777" w:rsidR="004E08C2" w:rsidRPr="00C22C9E" w:rsidRDefault="004E08C2" w:rsidP="004E08C2">
            <w:pPr>
              <w:rPr>
                <w:rFonts w:ascii="Arial" w:hAnsi="Arial" w:cs="Arial"/>
                <w:b/>
                <w:strike/>
                <w:sz w:val="18"/>
                <w:szCs w:val="18"/>
                <w:rPrChange w:id="1521" w:author="Jamal, Zaher CWK" w:date="2015-06-16T10:23:00Z">
                  <w:rPr>
                    <w:rFonts w:ascii="Arial" w:hAnsi="Arial" w:cs="Arial"/>
                    <w:b/>
                    <w:sz w:val="18"/>
                    <w:szCs w:val="18"/>
                  </w:rPr>
                </w:rPrChange>
              </w:rPr>
            </w:pPr>
            <w:r w:rsidRPr="00C22C9E">
              <w:rPr>
                <w:rFonts w:ascii="Arial" w:hAnsi="Arial" w:cs="Arial"/>
                <w:b/>
                <w:strike/>
                <w:sz w:val="18"/>
                <w:szCs w:val="18"/>
                <w:rPrChange w:id="1522" w:author="Jamal, Zaher CWK" w:date="2015-06-16T10:23:00Z">
                  <w:rPr>
                    <w:rFonts w:ascii="Arial" w:hAnsi="Arial" w:cs="Arial"/>
                    <w:b/>
                    <w:sz w:val="18"/>
                    <w:szCs w:val="18"/>
                  </w:rPr>
                </w:rPrChange>
              </w:rPr>
              <w:t>Object</w:t>
            </w:r>
          </w:p>
        </w:tc>
        <w:tc>
          <w:tcPr>
            <w:tcW w:w="792" w:type="pct"/>
            <w:shd w:val="clear" w:color="auto" w:fill="auto"/>
          </w:tcPr>
          <w:p w14:paraId="1E8E6F6E" w14:textId="77777777" w:rsidR="004E08C2" w:rsidRPr="00C22C9E" w:rsidRDefault="004E08C2" w:rsidP="004E08C2">
            <w:pPr>
              <w:rPr>
                <w:rFonts w:ascii="Arial" w:hAnsi="Arial" w:cs="Arial"/>
                <w:b/>
                <w:strike/>
                <w:sz w:val="18"/>
                <w:szCs w:val="18"/>
                <w:rPrChange w:id="1523" w:author="Jamal, Zaher CWK" w:date="2015-06-16T10:23:00Z">
                  <w:rPr>
                    <w:rFonts w:ascii="Arial" w:hAnsi="Arial" w:cs="Arial"/>
                    <w:b/>
                    <w:sz w:val="18"/>
                    <w:szCs w:val="18"/>
                  </w:rPr>
                </w:rPrChange>
              </w:rPr>
            </w:pPr>
            <w:r w:rsidRPr="00C22C9E">
              <w:rPr>
                <w:rFonts w:ascii="Arial" w:hAnsi="Arial" w:cs="Arial"/>
                <w:b/>
                <w:strike/>
                <w:sz w:val="18"/>
                <w:szCs w:val="18"/>
                <w:rPrChange w:id="1524" w:author="Jamal, Zaher CWK" w:date="2015-06-16T10:23:00Z">
                  <w:rPr>
                    <w:rFonts w:ascii="Arial" w:hAnsi="Arial" w:cs="Arial"/>
                    <w:b/>
                    <w:sz w:val="18"/>
                    <w:szCs w:val="18"/>
                  </w:rPr>
                </w:rPrChange>
              </w:rPr>
              <w:t>Text</w:t>
            </w:r>
          </w:p>
        </w:tc>
        <w:tc>
          <w:tcPr>
            <w:tcW w:w="588" w:type="pct"/>
            <w:shd w:val="clear" w:color="auto" w:fill="auto"/>
          </w:tcPr>
          <w:p w14:paraId="595588A8" w14:textId="77777777" w:rsidR="004E08C2" w:rsidRPr="00C22C9E" w:rsidRDefault="004E08C2" w:rsidP="004E08C2">
            <w:pPr>
              <w:rPr>
                <w:rFonts w:ascii="Arial" w:hAnsi="Arial" w:cs="Arial"/>
                <w:b/>
                <w:strike/>
                <w:sz w:val="18"/>
                <w:szCs w:val="18"/>
                <w:rPrChange w:id="1525" w:author="Jamal, Zaher CWK" w:date="2015-06-16T10:23:00Z">
                  <w:rPr>
                    <w:rFonts w:ascii="Arial" w:hAnsi="Arial" w:cs="Arial"/>
                    <w:b/>
                    <w:sz w:val="18"/>
                    <w:szCs w:val="18"/>
                  </w:rPr>
                </w:rPrChange>
              </w:rPr>
            </w:pPr>
            <w:r w:rsidRPr="00C22C9E">
              <w:rPr>
                <w:rFonts w:ascii="Arial" w:hAnsi="Arial" w:cs="Arial"/>
                <w:b/>
                <w:strike/>
                <w:sz w:val="18"/>
                <w:szCs w:val="18"/>
                <w:rPrChange w:id="1526" w:author="Jamal, Zaher CWK" w:date="2015-06-16T10:23:00Z">
                  <w:rPr>
                    <w:rFonts w:ascii="Arial" w:hAnsi="Arial" w:cs="Arial"/>
                    <w:b/>
                    <w:sz w:val="18"/>
                    <w:szCs w:val="18"/>
                  </w:rPr>
                </w:rPrChange>
              </w:rPr>
              <w:t>Mandatory</w:t>
            </w:r>
          </w:p>
        </w:tc>
        <w:tc>
          <w:tcPr>
            <w:tcW w:w="831" w:type="pct"/>
            <w:shd w:val="clear" w:color="auto" w:fill="auto"/>
          </w:tcPr>
          <w:p w14:paraId="416869A0" w14:textId="77777777" w:rsidR="004E08C2" w:rsidRPr="00C22C9E" w:rsidRDefault="004E08C2" w:rsidP="004E08C2">
            <w:pPr>
              <w:rPr>
                <w:rFonts w:ascii="Arial" w:hAnsi="Arial" w:cs="Arial"/>
                <w:b/>
                <w:strike/>
                <w:sz w:val="18"/>
                <w:szCs w:val="18"/>
                <w:rPrChange w:id="1527" w:author="Jamal, Zaher CWK" w:date="2015-06-16T10:23:00Z">
                  <w:rPr>
                    <w:rFonts w:ascii="Arial" w:hAnsi="Arial" w:cs="Arial"/>
                    <w:b/>
                    <w:sz w:val="18"/>
                    <w:szCs w:val="18"/>
                  </w:rPr>
                </w:rPrChange>
              </w:rPr>
            </w:pPr>
            <w:r w:rsidRPr="00C22C9E">
              <w:rPr>
                <w:rFonts w:ascii="Arial" w:hAnsi="Arial" w:cs="Arial"/>
                <w:b/>
                <w:strike/>
                <w:sz w:val="18"/>
                <w:szCs w:val="18"/>
                <w:rPrChange w:id="1528" w:author="Jamal, Zaher CWK" w:date="2015-06-16T10:23:00Z">
                  <w:rPr>
                    <w:rFonts w:ascii="Arial" w:hAnsi="Arial" w:cs="Arial"/>
                    <w:b/>
                    <w:sz w:val="18"/>
                    <w:szCs w:val="18"/>
                  </w:rPr>
                </w:rPrChange>
              </w:rPr>
              <w:t>Validation</w:t>
            </w:r>
          </w:p>
        </w:tc>
        <w:tc>
          <w:tcPr>
            <w:tcW w:w="453" w:type="pct"/>
            <w:shd w:val="clear" w:color="auto" w:fill="auto"/>
          </w:tcPr>
          <w:p w14:paraId="5DA8FBBC" w14:textId="77777777" w:rsidR="004E08C2" w:rsidRPr="00C22C9E" w:rsidRDefault="004E08C2" w:rsidP="004E08C2">
            <w:pPr>
              <w:rPr>
                <w:rFonts w:ascii="Arial" w:hAnsi="Arial" w:cs="Arial"/>
                <w:b/>
                <w:strike/>
                <w:sz w:val="18"/>
                <w:szCs w:val="18"/>
                <w:rPrChange w:id="1529" w:author="Jamal, Zaher CWK" w:date="2015-06-16T10:23:00Z">
                  <w:rPr>
                    <w:rFonts w:ascii="Arial" w:hAnsi="Arial" w:cs="Arial"/>
                    <w:b/>
                    <w:sz w:val="18"/>
                    <w:szCs w:val="18"/>
                  </w:rPr>
                </w:rPrChange>
              </w:rPr>
            </w:pPr>
            <w:r w:rsidRPr="00C22C9E">
              <w:rPr>
                <w:rFonts w:ascii="Arial" w:hAnsi="Arial" w:cs="Arial"/>
                <w:b/>
                <w:strike/>
                <w:sz w:val="18"/>
                <w:szCs w:val="18"/>
                <w:rPrChange w:id="1530" w:author="Jamal, Zaher CWK" w:date="2015-06-16T10:23:00Z">
                  <w:rPr>
                    <w:rFonts w:ascii="Arial" w:hAnsi="Arial" w:cs="Arial"/>
                    <w:b/>
                    <w:sz w:val="18"/>
                    <w:szCs w:val="18"/>
                  </w:rPr>
                </w:rPrChange>
              </w:rPr>
              <w:t>Help Icon Applies</w:t>
            </w:r>
          </w:p>
        </w:tc>
        <w:tc>
          <w:tcPr>
            <w:tcW w:w="864" w:type="pct"/>
            <w:shd w:val="clear" w:color="auto" w:fill="auto"/>
          </w:tcPr>
          <w:p w14:paraId="36CE489E" w14:textId="77777777" w:rsidR="004E08C2" w:rsidRPr="00C22C9E" w:rsidRDefault="004E08C2" w:rsidP="004E08C2">
            <w:pPr>
              <w:rPr>
                <w:rFonts w:ascii="Arial" w:hAnsi="Arial" w:cs="Arial"/>
                <w:b/>
                <w:strike/>
                <w:sz w:val="18"/>
                <w:szCs w:val="18"/>
                <w:rPrChange w:id="1531" w:author="Jamal, Zaher CWK" w:date="2015-06-16T10:23:00Z">
                  <w:rPr>
                    <w:rFonts w:ascii="Arial" w:hAnsi="Arial" w:cs="Arial"/>
                    <w:b/>
                    <w:sz w:val="18"/>
                    <w:szCs w:val="18"/>
                  </w:rPr>
                </w:rPrChange>
              </w:rPr>
            </w:pPr>
            <w:r w:rsidRPr="00C22C9E">
              <w:rPr>
                <w:rFonts w:ascii="Arial" w:hAnsi="Arial" w:cs="Arial"/>
                <w:b/>
                <w:strike/>
                <w:sz w:val="18"/>
                <w:szCs w:val="18"/>
                <w:rPrChange w:id="1532" w:author="Jamal, Zaher CWK" w:date="2015-06-16T10:23:00Z">
                  <w:rPr>
                    <w:rFonts w:ascii="Arial" w:hAnsi="Arial" w:cs="Arial"/>
                    <w:b/>
                    <w:sz w:val="18"/>
                    <w:szCs w:val="18"/>
                  </w:rPr>
                </w:rPrChange>
              </w:rPr>
              <w:t>Help Icon Text</w:t>
            </w:r>
          </w:p>
        </w:tc>
        <w:tc>
          <w:tcPr>
            <w:tcW w:w="484" w:type="pct"/>
          </w:tcPr>
          <w:p w14:paraId="22C4AFC4" w14:textId="77777777" w:rsidR="004E08C2" w:rsidRPr="00C22C9E" w:rsidRDefault="004E08C2" w:rsidP="004E08C2">
            <w:pPr>
              <w:rPr>
                <w:rFonts w:ascii="Arial" w:hAnsi="Arial" w:cs="Arial"/>
                <w:b/>
                <w:strike/>
                <w:sz w:val="18"/>
                <w:szCs w:val="18"/>
                <w:rPrChange w:id="1533" w:author="Jamal, Zaher CWK" w:date="2015-06-16T10:23:00Z">
                  <w:rPr>
                    <w:rFonts w:ascii="Arial" w:hAnsi="Arial" w:cs="Arial"/>
                    <w:b/>
                    <w:sz w:val="18"/>
                    <w:szCs w:val="18"/>
                  </w:rPr>
                </w:rPrChange>
              </w:rPr>
            </w:pPr>
          </w:p>
        </w:tc>
        <w:tc>
          <w:tcPr>
            <w:tcW w:w="400" w:type="pct"/>
          </w:tcPr>
          <w:p w14:paraId="6E97A7ED" w14:textId="77777777" w:rsidR="004E08C2" w:rsidRPr="00C22C9E" w:rsidRDefault="004E08C2" w:rsidP="004E08C2">
            <w:pPr>
              <w:rPr>
                <w:rFonts w:ascii="Arial" w:hAnsi="Arial" w:cs="Arial"/>
                <w:b/>
                <w:strike/>
                <w:sz w:val="18"/>
                <w:szCs w:val="18"/>
                <w:rPrChange w:id="1534" w:author="Jamal, Zaher CWK" w:date="2015-06-16T10:23:00Z">
                  <w:rPr>
                    <w:rFonts w:ascii="Arial" w:hAnsi="Arial" w:cs="Arial"/>
                    <w:b/>
                    <w:sz w:val="18"/>
                    <w:szCs w:val="18"/>
                  </w:rPr>
                </w:rPrChange>
              </w:rPr>
            </w:pPr>
          </w:p>
        </w:tc>
      </w:tr>
      <w:tr w:rsidR="004E08C2" w:rsidRPr="00C22C9E" w14:paraId="2B49D705" w14:textId="77777777" w:rsidTr="004E08C2">
        <w:trPr>
          <w:trHeight w:val="275"/>
        </w:trPr>
        <w:tc>
          <w:tcPr>
            <w:tcW w:w="588" w:type="pct"/>
            <w:shd w:val="clear" w:color="auto" w:fill="auto"/>
          </w:tcPr>
          <w:p w14:paraId="0F498137" w14:textId="77777777" w:rsidR="004E08C2" w:rsidRPr="00C22C9E" w:rsidRDefault="004E08C2" w:rsidP="004E08C2">
            <w:pPr>
              <w:rPr>
                <w:rFonts w:ascii="Arial" w:hAnsi="Arial" w:cs="Arial"/>
                <w:strike/>
                <w:sz w:val="18"/>
                <w:szCs w:val="18"/>
                <w:rPrChange w:id="1535" w:author="Jamal, Zaher CWK" w:date="2015-06-16T10:23:00Z">
                  <w:rPr>
                    <w:rFonts w:ascii="Arial" w:hAnsi="Arial" w:cs="Arial"/>
                    <w:sz w:val="18"/>
                    <w:szCs w:val="18"/>
                  </w:rPr>
                </w:rPrChange>
              </w:rPr>
            </w:pPr>
            <w:r w:rsidRPr="00C22C9E">
              <w:rPr>
                <w:rFonts w:ascii="Arial" w:hAnsi="Arial" w:cs="Arial"/>
                <w:strike/>
                <w:sz w:val="18"/>
                <w:szCs w:val="18"/>
                <w:rPrChange w:id="1536" w:author="Jamal, Zaher CWK" w:date="2015-06-16T10:23:00Z">
                  <w:rPr>
                    <w:rFonts w:ascii="Arial" w:hAnsi="Arial" w:cs="Arial"/>
                    <w:sz w:val="18"/>
                    <w:szCs w:val="18"/>
                  </w:rPr>
                </w:rPrChange>
              </w:rPr>
              <w:t>Data Colum</w:t>
            </w:r>
          </w:p>
        </w:tc>
        <w:tc>
          <w:tcPr>
            <w:tcW w:w="792" w:type="pct"/>
            <w:shd w:val="clear" w:color="auto" w:fill="auto"/>
          </w:tcPr>
          <w:p w14:paraId="11EECE16" w14:textId="77777777" w:rsidR="004E08C2" w:rsidRPr="00C22C9E" w:rsidRDefault="004E08C2" w:rsidP="004E08C2">
            <w:pPr>
              <w:rPr>
                <w:rFonts w:ascii="Arial" w:hAnsi="Arial" w:cs="Arial"/>
                <w:strike/>
                <w:sz w:val="18"/>
                <w:szCs w:val="18"/>
                <w:rPrChange w:id="1537" w:author="Jamal, Zaher CWK" w:date="2015-06-16T10:23:00Z">
                  <w:rPr>
                    <w:rFonts w:ascii="Arial" w:hAnsi="Arial" w:cs="Arial"/>
                    <w:sz w:val="18"/>
                    <w:szCs w:val="18"/>
                  </w:rPr>
                </w:rPrChange>
              </w:rPr>
            </w:pPr>
            <w:r w:rsidRPr="00C22C9E">
              <w:rPr>
                <w:rFonts w:ascii="Arial" w:hAnsi="Arial" w:cs="Arial"/>
                <w:strike/>
                <w:sz w:val="18"/>
                <w:szCs w:val="18"/>
                <w:rPrChange w:id="1538" w:author="Jamal, Zaher CWK" w:date="2015-06-16T10:23:00Z">
                  <w:rPr>
                    <w:rFonts w:ascii="Arial" w:hAnsi="Arial" w:cs="Arial"/>
                    <w:sz w:val="18"/>
                    <w:szCs w:val="18"/>
                  </w:rPr>
                </w:rPrChange>
              </w:rPr>
              <w:t>Usage</w:t>
            </w:r>
          </w:p>
        </w:tc>
        <w:tc>
          <w:tcPr>
            <w:tcW w:w="588" w:type="pct"/>
            <w:shd w:val="clear" w:color="auto" w:fill="auto"/>
          </w:tcPr>
          <w:p w14:paraId="1164D0D3" w14:textId="77777777" w:rsidR="004E08C2" w:rsidRPr="00C22C9E" w:rsidRDefault="004E08C2" w:rsidP="004E08C2">
            <w:pPr>
              <w:rPr>
                <w:rFonts w:ascii="Arial" w:hAnsi="Arial" w:cs="Arial"/>
                <w:strike/>
                <w:sz w:val="18"/>
                <w:szCs w:val="18"/>
                <w:rPrChange w:id="1539" w:author="Jamal, Zaher CWK" w:date="2015-06-16T10:23:00Z">
                  <w:rPr>
                    <w:rFonts w:ascii="Arial" w:hAnsi="Arial" w:cs="Arial"/>
                    <w:sz w:val="18"/>
                    <w:szCs w:val="18"/>
                  </w:rPr>
                </w:rPrChange>
              </w:rPr>
            </w:pPr>
            <w:r w:rsidRPr="00C22C9E">
              <w:rPr>
                <w:rFonts w:ascii="Arial" w:hAnsi="Arial" w:cs="Arial"/>
                <w:strike/>
                <w:sz w:val="18"/>
                <w:szCs w:val="18"/>
                <w:rPrChange w:id="1540" w:author="Jamal, Zaher CWK" w:date="2015-06-16T10:23:00Z">
                  <w:rPr>
                    <w:rFonts w:ascii="Arial" w:hAnsi="Arial" w:cs="Arial"/>
                    <w:sz w:val="18"/>
                    <w:szCs w:val="18"/>
                  </w:rPr>
                </w:rPrChange>
              </w:rPr>
              <w:t>n/a</w:t>
            </w:r>
          </w:p>
        </w:tc>
        <w:tc>
          <w:tcPr>
            <w:tcW w:w="831" w:type="pct"/>
            <w:shd w:val="clear" w:color="auto" w:fill="auto"/>
          </w:tcPr>
          <w:p w14:paraId="63ABF648" w14:textId="77777777" w:rsidR="004E08C2" w:rsidRPr="00C22C9E" w:rsidRDefault="004E08C2" w:rsidP="004E08C2">
            <w:pPr>
              <w:rPr>
                <w:rFonts w:ascii="Arial" w:hAnsi="Arial" w:cs="Arial"/>
                <w:strike/>
                <w:sz w:val="18"/>
                <w:szCs w:val="18"/>
                <w:rPrChange w:id="1541" w:author="Jamal, Zaher CWK" w:date="2015-06-16T10:23:00Z">
                  <w:rPr>
                    <w:rFonts w:ascii="Arial" w:hAnsi="Arial" w:cs="Arial"/>
                    <w:sz w:val="18"/>
                    <w:szCs w:val="18"/>
                  </w:rPr>
                </w:rPrChange>
              </w:rPr>
            </w:pPr>
            <w:r w:rsidRPr="00C22C9E">
              <w:rPr>
                <w:rFonts w:ascii="Arial" w:hAnsi="Arial" w:cs="Arial"/>
                <w:strike/>
                <w:sz w:val="18"/>
                <w:szCs w:val="18"/>
                <w:rPrChange w:id="1542" w:author="Jamal, Zaher CWK" w:date="2015-06-16T10:23:00Z">
                  <w:rPr>
                    <w:rFonts w:ascii="Arial" w:hAnsi="Arial" w:cs="Arial"/>
                    <w:sz w:val="18"/>
                    <w:szCs w:val="18"/>
                  </w:rPr>
                </w:rPrChange>
              </w:rPr>
              <w:t>Column Header</w:t>
            </w:r>
          </w:p>
          <w:p w14:paraId="57141ADF" w14:textId="77777777" w:rsidR="004E08C2" w:rsidRPr="00C22C9E" w:rsidRDefault="004E08C2" w:rsidP="004E08C2">
            <w:pPr>
              <w:rPr>
                <w:rFonts w:ascii="Arial" w:hAnsi="Arial" w:cs="Arial"/>
                <w:strike/>
                <w:sz w:val="18"/>
                <w:szCs w:val="18"/>
                <w:rPrChange w:id="1543" w:author="Jamal, Zaher CWK" w:date="2015-06-16T10:23:00Z">
                  <w:rPr>
                    <w:rFonts w:ascii="Arial" w:hAnsi="Arial" w:cs="Arial"/>
                    <w:sz w:val="18"/>
                    <w:szCs w:val="18"/>
                  </w:rPr>
                </w:rPrChange>
              </w:rPr>
            </w:pPr>
            <w:r w:rsidRPr="00C22C9E">
              <w:rPr>
                <w:rFonts w:ascii="Arial" w:hAnsi="Arial" w:cs="Arial"/>
                <w:strike/>
                <w:sz w:val="18"/>
                <w:szCs w:val="18"/>
                <w:rPrChange w:id="1544" w:author="Jamal, Zaher CWK" w:date="2015-06-16T10:23:00Z">
                  <w:rPr>
                    <w:rFonts w:ascii="Arial" w:hAnsi="Arial" w:cs="Arial"/>
                    <w:sz w:val="18"/>
                    <w:szCs w:val="18"/>
                  </w:rPr>
                </w:rPrChange>
              </w:rPr>
              <w:t>Left Aligned</w:t>
            </w:r>
          </w:p>
        </w:tc>
        <w:tc>
          <w:tcPr>
            <w:tcW w:w="453" w:type="pct"/>
            <w:shd w:val="clear" w:color="auto" w:fill="auto"/>
          </w:tcPr>
          <w:p w14:paraId="3957BA60" w14:textId="77777777" w:rsidR="004E08C2" w:rsidRPr="00C22C9E" w:rsidRDefault="004E08C2" w:rsidP="004E08C2">
            <w:pPr>
              <w:rPr>
                <w:rFonts w:ascii="Arial" w:hAnsi="Arial" w:cs="Arial"/>
                <w:strike/>
                <w:sz w:val="18"/>
                <w:szCs w:val="18"/>
                <w:rPrChange w:id="1545" w:author="Jamal, Zaher CWK" w:date="2015-06-16T10:23:00Z">
                  <w:rPr>
                    <w:rFonts w:ascii="Arial" w:hAnsi="Arial" w:cs="Arial"/>
                    <w:sz w:val="18"/>
                    <w:szCs w:val="18"/>
                  </w:rPr>
                </w:rPrChange>
              </w:rPr>
            </w:pPr>
          </w:p>
        </w:tc>
        <w:tc>
          <w:tcPr>
            <w:tcW w:w="864" w:type="pct"/>
            <w:shd w:val="clear" w:color="auto" w:fill="auto"/>
          </w:tcPr>
          <w:p w14:paraId="7595B4C9" w14:textId="77777777" w:rsidR="004E08C2" w:rsidRPr="00C22C9E" w:rsidRDefault="004E08C2" w:rsidP="004E08C2">
            <w:pPr>
              <w:rPr>
                <w:rFonts w:ascii="Arial" w:hAnsi="Arial" w:cs="Arial"/>
                <w:strike/>
                <w:sz w:val="18"/>
                <w:szCs w:val="18"/>
                <w:rPrChange w:id="1546" w:author="Jamal, Zaher CWK" w:date="2015-06-16T10:23:00Z">
                  <w:rPr>
                    <w:rFonts w:ascii="Arial" w:hAnsi="Arial" w:cs="Arial"/>
                    <w:sz w:val="18"/>
                    <w:szCs w:val="18"/>
                  </w:rPr>
                </w:rPrChange>
              </w:rPr>
            </w:pPr>
          </w:p>
        </w:tc>
        <w:tc>
          <w:tcPr>
            <w:tcW w:w="484" w:type="pct"/>
          </w:tcPr>
          <w:p w14:paraId="0B4580E7" w14:textId="77777777" w:rsidR="004E08C2" w:rsidRPr="00C22C9E" w:rsidRDefault="004E08C2" w:rsidP="004E08C2">
            <w:pPr>
              <w:rPr>
                <w:rFonts w:ascii="Arial" w:hAnsi="Arial" w:cs="Arial"/>
                <w:strike/>
                <w:sz w:val="18"/>
                <w:szCs w:val="18"/>
                <w:rPrChange w:id="1547" w:author="Jamal, Zaher CWK" w:date="2015-06-16T10:23:00Z">
                  <w:rPr>
                    <w:rFonts w:ascii="Arial" w:hAnsi="Arial" w:cs="Arial"/>
                    <w:sz w:val="18"/>
                    <w:szCs w:val="18"/>
                  </w:rPr>
                </w:rPrChange>
              </w:rPr>
            </w:pPr>
          </w:p>
        </w:tc>
        <w:tc>
          <w:tcPr>
            <w:tcW w:w="400" w:type="pct"/>
          </w:tcPr>
          <w:p w14:paraId="046ED764" w14:textId="77777777" w:rsidR="004E08C2" w:rsidRPr="00C22C9E" w:rsidRDefault="004E08C2" w:rsidP="004E08C2">
            <w:pPr>
              <w:rPr>
                <w:rFonts w:ascii="Arial" w:hAnsi="Arial" w:cs="Arial"/>
                <w:strike/>
                <w:sz w:val="18"/>
                <w:szCs w:val="18"/>
                <w:rPrChange w:id="1548" w:author="Jamal, Zaher CWK" w:date="2015-06-16T10:23:00Z">
                  <w:rPr>
                    <w:rFonts w:ascii="Arial" w:hAnsi="Arial" w:cs="Arial"/>
                    <w:sz w:val="18"/>
                    <w:szCs w:val="18"/>
                  </w:rPr>
                </w:rPrChange>
              </w:rPr>
            </w:pPr>
          </w:p>
        </w:tc>
      </w:tr>
      <w:tr w:rsidR="004E08C2" w:rsidRPr="00C22C9E" w14:paraId="520B86B3" w14:textId="77777777" w:rsidTr="004E08C2">
        <w:trPr>
          <w:trHeight w:val="275"/>
        </w:trPr>
        <w:tc>
          <w:tcPr>
            <w:tcW w:w="588" w:type="pct"/>
            <w:shd w:val="clear" w:color="auto" w:fill="auto"/>
          </w:tcPr>
          <w:p w14:paraId="4ACA9D6D" w14:textId="77777777" w:rsidR="004E08C2" w:rsidRPr="00C22C9E" w:rsidRDefault="004E08C2" w:rsidP="004E08C2">
            <w:pPr>
              <w:rPr>
                <w:strike/>
                <w:rPrChange w:id="1549" w:author="Jamal, Zaher CWK" w:date="2015-06-16T10:23:00Z">
                  <w:rPr/>
                </w:rPrChange>
              </w:rPr>
            </w:pPr>
            <w:r w:rsidRPr="00C22C9E">
              <w:rPr>
                <w:rFonts w:ascii="Arial" w:hAnsi="Arial" w:cs="Arial"/>
                <w:strike/>
                <w:sz w:val="18"/>
                <w:szCs w:val="18"/>
                <w:rPrChange w:id="1550" w:author="Jamal, Zaher CWK" w:date="2015-06-16T10:23:00Z">
                  <w:rPr>
                    <w:rFonts w:ascii="Arial" w:hAnsi="Arial" w:cs="Arial"/>
                    <w:sz w:val="18"/>
                    <w:szCs w:val="18"/>
                  </w:rPr>
                </w:rPrChange>
              </w:rPr>
              <w:t>Data Row</w:t>
            </w:r>
          </w:p>
        </w:tc>
        <w:tc>
          <w:tcPr>
            <w:tcW w:w="792" w:type="pct"/>
            <w:shd w:val="clear" w:color="auto" w:fill="auto"/>
          </w:tcPr>
          <w:p w14:paraId="5A064ACB" w14:textId="749FD3BD" w:rsidR="004E08C2" w:rsidRPr="00C22C9E" w:rsidRDefault="004E08C2" w:rsidP="004E08C2">
            <w:pPr>
              <w:rPr>
                <w:rFonts w:ascii="Arial" w:hAnsi="Arial" w:cs="Arial"/>
                <w:strike/>
                <w:sz w:val="18"/>
                <w:szCs w:val="18"/>
                <w:rPrChange w:id="1551" w:author="Jamal, Zaher CWK" w:date="2015-06-16T10:23:00Z">
                  <w:rPr>
                    <w:rFonts w:ascii="Arial" w:hAnsi="Arial" w:cs="Arial"/>
                    <w:sz w:val="18"/>
                    <w:szCs w:val="18"/>
                  </w:rPr>
                </w:rPrChange>
              </w:rPr>
            </w:pPr>
            <w:r w:rsidRPr="00C22C9E">
              <w:rPr>
                <w:rFonts w:ascii="Arial" w:hAnsi="Arial" w:cs="Arial"/>
                <w:strike/>
                <w:sz w:val="18"/>
                <w:szCs w:val="18"/>
                <w:rPrChange w:id="1552" w:author="Jamal, Zaher CWK" w:date="2015-06-16T10:23:00Z">
                  <w:rPr>
                    <w:rFonts w:ascii="Arial" w:hAnsi="Arial" w:cs="Arial"/>
                    <w:sz w:val="18"/>
                    <w:szCs w:val="18"/>
                  </w:rPr>
                </w:rPrChange>
              </w:rPr>
              <w:t xml:space="preserve">New </w:t>
            </w:r>
            <w:r w:rsidR="003B2D50" w:rsidRPr="00C22C9E">
              <w:rPr>
                <w:rFonts w:ascii="Arial" w:hAnsi="Arial" w:cs="Arial"/>
                <w:strike/>
                <w:sz w:val="18"/>
                <w:szCs w:val="18"/>
                <w:rPrChange w:id="1553" w:author="Jamal, Zaher CWK" w:date="2015-06-16T10:23:00Z">
                  <w:rPr>
                    <w:rFonts w:ascii="Arial" w:hAnsi="Arial" w:cs="Arial"/>
                    <w:sz w:val="18"/>
                    <w:szCs w:val="18"/>
                  </w:rPr>
                </w:rPrChange>
              </w:rPr>
              <w:t>user</w:t>
            </w:r>
            <w:r w:rsidRPr="00C22C9E">
              <w:rPr>
                <w:rFonts w:ascii="Arial" w:hAnsi="Arial" w:cs="Arial"/>
                <w:strike/>
                <w:sz w:val="18"/>
                <w:szCs w:val="18"/>
                <w:rPrChange w:id="1554" w:author="Jamal, Zaher CWK" w:date="2015-06-16T10:23:00Z">
                  <w:rPr>
                    <w:rFonts w:ascii="Arial" w:hAnsi="Arial" w:cs="Arial"/>
                    <w:sz w:val="18"/>
                    <w:szCs w:val="18"/>
                  </w:rPr>
                </w:rPrChange>
              </w:rPr>
              <w:t xml:space="preserve"> registrations</w:t>
            </w:r>
          </w:p>
        </w:tc>
        <w:tc>
          <w:tcPr>
            <w:tcW w:w="588" w:type="pct"/>
            <w:shd w:val="clear" w:color="auto" w:fill="auto"/>
          </w:tcPr>
          <w:p w14:paraId="3E7032AD" w14:textId="77777777" w:rsidR="004E08C2" w:rsidRPr="00C22C9E" w:rsidRDefault="004E08C2" w:rsidP="004E08C2">
            <w:pPr>
              <w:rPr>
                <w:rFonts w:ascii="Arial" w:hAnsi="Arial" w:cs="Arial"/>
                <w:strike/>
                <w:sz w:val="18"/>
                <w:szCs w:val="18"/>
                <w:rPrChange w:id="1555" w:author="Jamal, Zaher CWK" w:date="2015-06-16T10:23:00Z">
                  <w:rPr>
                    <w:rFonts w:ascii="Arial" w:hAnsi="Arial" w:cs="Arial"/>
                    <w:sz w:val="18"/>
                    <w:szCs w:val="18"/>
                  </w:rPr>
                </w:rPrChange>
              </w:rPr>
            </w:pPr>
            <w:r w:rsidRPr="00C22C9E">
              <w:rPr>
                <w:rFonts w:ascii="Arial" w:hAnsi="Arial" w:cs="Arial"/>
                <w:strike/>
                <w:sz w:val="18"/>
                <w:szCs w:val="18"/>
                <w:rPrChange w:id="1556" w:author="Jamal, Zaher CWK" w:date="2015-06-16T10:23:00Z">
                  <w:rPr>
                    <w:rFonts w:ascii="Arial" w:hAnsi="Arial" w:cs="Arial"/>
                    <w:sz w:val="18"/>
                    <w:szCs w:val="18"/>
                  </w:rPr>
                </w:rPrChange>
              </w:rPr>
              <w:t>n/a</w:t>
            </w:r>
          </w:p>
        </w:tc>
        <w:tc>
          <w:tcPr>
            <w:tcW w:w="831" w:type="pct"/>
            <w:shd w:val="clear" w:color="auto" w:fill="auto"/>
          </w:tcPr>
          <w:p w14:paraId="7154E405" w14:textId="77777777" w:rsidR="004E08C2" w:rsidRPr="00C22C9E" w:rsidRDefault="004E08C2" w:rsidP="004E08C2">
            <w:pPr>
              <w:rPr>
                <w:rFonts w:ascii="Arial" w:hAnsi="Arial" w:cs="Arial"/>
                <w:strike/>
                <w:sz w:val="18"/>
                <w:szCs w:val="18"/>
                <w:rPrChange w:id="1557" w:author="Jamal, Zaher CWK" w:date="2015-06-16T10:23:00Z">
                  <w:rPr>
                    <w:rFonts w:ascii="Arial" w:hAnsi="Arial" w:cs="Arial"/>
                    <w:sz w:val="18"/>
                    <w:szCs w:val="18"/>
                  </w:rPr>
                </w:rPrChange>
              </w:rPr>
            </w:pPr>
            <w:r w:rsidRPr="00C22C9E">
              <w:rPr>
                <w:rFonts w:ascii="Arial" w:hAnsi="Arial" w:cs="Arial"/>
                <w:strike/>
                <w:sz w:val="18"/>
                <w:szCs w:val="18"/>
                <w:rPrChange w:id="1558" w:author="Jamal, Zaher CWK" w:date="2015-06-16T10:23:00Z">
                  <w:rPr>
                    <w:rFonts w:ascii="Arial" w:hAnsi="Arial" w:cs="Arial"/>
                    <w:sz w:val="18"/>
                    <w:szCs w:val="18"/>
                  </w:rPr>
                </w:rPrChange>
              </w:rPr>
              <w:t>Numeric 0dp</w:t>
            </w:r>
          </w:p>
          <w:p w14:paraId="60BC9777" w14:textId="77777777" w:rsidR="004E08C2" w:rsidRPr="00C22C9E" w:rsidRDefault="004E08C2" w:rsidP="004E08C2">
            <w:pPr>
              <w:rPr>
                <w:rFonts w:ascii="Arial" w:hAnsi="Arial" w:cs="Arial"/>
                <w:strike/>
                <w:sz w:val="18"/>
                <w:szCs w:val="18"/>
                <w:rPrChange w:id="1559" w:author="Jamal, Zaher CWK" w:date="2015-06-16T10:23:00Z">
                  <w:rPr>
                    <w:rFonts w:ascii="Arial" w:hAnsi="Arial" w:cs="Arial"/>
                    <w:sz w:val="18"/>
                    <w:szCs w:val="18"/>
                  </w:rPr>
                </w:rPrChange>
              </w:rPr>
            </w:pPr>
            <w:r w:rsidRPr="00C22C9E">
              <w:rPr>
                <w:rFonts w:ascii="Arial" w:hAnsi="Arial" w:cs="Arial"/>
                <w:strike/>
                <w:sz w:val="18"/>
                <w:szCs w:val="18"/>
                <w:rPrChange w:id="1560" w:author="Jamal, Zaher CWK" w:date="2015-06-16T10:23:00Z">
                  <w:rPr>
                    <w:rFonts w:ascii="Arial" w:hAnsi="Arial" w:cs="Arial"/>
                    <w:sz w:val="18"/>
                    <w:szCs w:val="18"/>
                  </w:rPr>
                </w:rPrChange>
              </w:rPr>
              <w:t>Right Aligned</w:t>
            </w:r>
          </w:p>
        </w:tc>
        <w:tc>
          <w:tcPr>
            <w:tcW w:w="453" w:type="pct"/>
            <w:shd w:val="clear" w:color="auto" w:fill="auto"/>
          </w:tcPr>
          <w:p w14:paraId="3E0B8F9D" w14:textId="77777777" w:rsidR="004E08C2" w:rsidRPr="00C22C9E" w:rsidRDefault="004E08C2" w:rsidP="004E08C2">
            <w:pPr>
              <w:rPr>
                <w:rFonts w:ascii="Arial" w:hAnsi="Arial" w:cs="Arial"/>
                <w:strike/>
                <w:sz w:val="18"/>
                <w:szCs w:val="18"/>
                <w:rPrChange w:id="1561" w:author="Jamal, Zaher CWK" w:date="2015-06-16T10:23:00Z">
                  <w:rPr>
                    <w:rFonts w:ascii="Arial" w:hAnsi="Arial" w:cs="Arial"/>
                    <w:sz w:val="18"/>
                    <w:szCs w:val="18"/>
                  </w:rPr>
                </w:rPrChange>
              </w:rPr>
            </w:pPr>
            <w:r w:rsidRPr="00C22C9E">
              <w:rPr>
                <w:rFonts w:ascii="Arial" w:hAnsi="Arial" w:cs="Arial"/>
                <w:strike/>
                <w:sz w:val="18"/>
                <w:szCs w:val="18"/>
                <w:rPrChange w:id="1562" w:author="Jamal, Zaher CWK" w:date="2015-06-16T10:23:00Z">
                  <w:rPr>
                    <w:rFonts w:ascii="Arial" w:hAnsi="Arial" w:cs="Arial"/>
                    <w:sz w:val="18"/>
                    <w:szCs w:val="18"/>
                  </w:rPr>
                </w:rPrChange>
              </w:rPr>
              <w:t>N</w:t>
            </w:r>
          </w:p>
        </w:tc>
        <w:tc>
          <w:tcPr>
            <w:tcW w:w="864" w:type="pct"/>
            <w:shd w:val="clear" w:color="auto" w:fill="auto"/>
          </w:tcPr>
          <w:p w14:paraId="5C915CA4" w14:textId="77777777" w:rsidR="004E08C2" w:rsidRPr="00C22C9E" w:rsidRDefault="004E08C2" w:rsidP="004E08C2">
            <w:pPr>
              <w:rPr>
                <w:rFonts w:ascii="Arial" w:hAnsi="Arial" w:cs="Arial"/>
                <w:strike/>
                <w:sz w:val="18"/>
                <w:szCs w:val="18"/>
                <w:rPrChange w:id="1563" w:author="Jamal, Zaher CWK" w:date="2015-06-16T10:23:00Z">
                  <w:rPr>
                    <w:rFonts w:ascii="Arial" w:hAnsi="Arial" w:cs="Arial"/>
                    <w:sz w:val="18"/>
                    <w:szCs w:val="18"/>
                  </w:rPr>
                </w:rPrChange>
              </w:rPr>
            </w:pPr>
            <w:r w:rsidRPr="00C22C9E">
              <w:rPr>
                <w:rFonts w:ascii="Arial" w:hAnsi="Arial" w:cs="Arial"/>
                <w:strike/>
                <w:sz w:val="18"/>
                <w:szCs w:val="18"/>
                <w:rPrChange w:id="1564" w:author="Jamal, Zaher CWK" w:date="2015-06-16T10:23:00Z">
                  <w:rPr>
                    <w:rFonts w:ascii="Arial" w:hAnsi="Arial" w:cs="Arial"/>
                    <w:sz w:val="18"/>
                    <w:szCs w:val="18"/>
                  </w:rPr>
                </w:rPrChange>
              </w:rPr>
              <w:t>n/a</w:t>
            </w:r>
          </w:p>
        </w:tc>
        <w:tc>
          <w:tcPr>
            <w:tcW w:w="484" w:type="pct"/>
          </w:tcPr>
          <w:p w14:paraId="4F9BDAEA" w14:textId="77777777" w:rsidR="004E08C2" w:rsidRPr="00C22C9E" w:rsidRDefault="004E08C2" w:rsidP="004E08C2">
            <w:pPr>
              <w:rPr>
                <w:rFonts w:ascii="Arial" w:hAnsi="Arial" w:cs="Arial"/>
                <w:strike/>
                <w:sz w:val="18"/>
                <w:szCs w:val="18"/>
                <w:rPrChange w:id="1565" w:author="Jamal, Zaher CWK" w:date="2015-06-16T10:23:00Z">
                  <w:rPr>
                    <w:rFonts w:ascii="Arial" w:hAnsi="Arial" w:cs="Arial"/>
                    <w:sz w:val="18"/>
                    <w:szCs w:val="18"/>
                  </w:rPr>
                </w:rPrChange>
              </w:rPr>
            </w:pPr>
            <w:r w:rsidRPr="00C22C9E">
              <w:rPr>
                <w:rFonts w:ascii="Arial" w:hAnsi="Arial" w:cs="Arial"/>
                <w:strike/>
                <w:sz w:val="18"/>
                <w:szCs w:val="18"/>
                <w:rPrChange w:id="1566" w:author="Jamal, Zaher CWK" w:date="2015-06-16T10:23:00Z">
                  <w:rPr>
                    <w:rFonts w:ascii="Arial" w:hAnsi="Arial" w:cs="Arial"/>
                    <w:sz w:val="18"/>
                    <w:szCs w:val="18"/>
                  </w:rPr>
                </w:rPrChange>
              </w:rPr>
              <w:t>N</w:t>
            </w:r>
          </w:p>
        </w:tc>
        <w:tc>
          <w:tcPr>
            <w:tcW w:w="400" w:type="pct"/>
          </w:tcPr>
          <w:p w14:paraId="292A2CF5" w14:textId="77777777" w:rsidR="004E08C2" w:rsidRPr="00C22C9E" w:rsidRDefault="004E08C2" w:rsidP="004E08C2">
            <w:pPr>
              <w:rPr>
                <w:rFonts w:ascii="Arial" w:hAnsi="Arial" w:cs="Arial"/>
                <w:strike/>
                <w:sz w:val="18"/>
                <w:szCs w:val="18"/>
                <w:rPrChange w:id="1567" w:author="Jamal, Zaher CWK" w:date="2015-06-16T10:23:00Z">
                  <w:rPr>
                    <w:rFonts w:ascii="Arial" w:hAnsi="Arial" w:cs="Arial"/>
                    <w:sz w:val="18"/>
                    <w:szCs w:val="18"/>
                  </w:rPr>
                </w:rPrChange>
              </w:rPr>
            </w:pPr>
            <w:r w:rsidRPr="00C22C9E">
              <w:rPr>
                <w:rFonts w:ascii="Arial" w:hAnsi="Arial" w:cs="Arial"/>
                <w:strike/>
                <w:sz w:val="18"/>
                <w:szCs w:val="18"/>
                <w:rPrChange w:id="1568" w:author="Jamal, Zaher CWK" w:date="2015-06-16T10:23:00Z">
                  <w:rPr>
                    <w:rFonts w:ascii="Arial" w:hAnsi="Arial" w:cs="Arial"/>
                    <w:sz w:val="18"/>
                    <w:szCs w:val="18"/>
                  </w:rPr>
                </w:rPrChange>
              </w:rPr>
              <w:t>n/a</w:t>
            </w:r>
          </w:p>
        </w:tc>
      </w:tr>
      <w:tr w:rsidR="004E08C2" w:rsidRPr="00C22C9E" w14:paraId="506B68B5" w14:textId="77777777" w:rsidTr="004E08C2">
        <w:trPr>
          <w:trHeight w:val="275"/>
        </w:trPr>
        <w:tc>
          <w:tcPr>
            <w:tcW w:w="588" w:type="pct"/>
            <w:shd w:val="clear" w:color="auto" w:fill="auto"/>
          </w:tcPr>
          <w:p w14:paraId="1F3B56BF" w14:textId="77777777" w:rsidR="004E08C2" w:rsidRPr="00C22C9E" w:rsidRDefault="004E08C2" w:rsidP="004E08C2">
            <w:pPr>
              <w:rPr>
                <w:strike/>
                <w:rPrChange w:id="1569" w:author="Jamal, Zaher CWK" w:date="2015-06-16T10:23:00Z">
                  <w:rPr/>
                </w:rPrChange>
              </w:rPr>
            </w:pPr>
            <w:r w:rsidRPr="00C22C9E">
              <w:rPr>
                <w:rFonts w:ascii="Arial" w:hAnsi="Arial" w:cs="Arial"/>
                <w:strike/>
                <w:sz w:val="18"/>
                <w:szCs w:val="18"/>
                <w:rPrChange w:id="1570" w:author="Jamal, Zaher CWK" w:date="2015-06-16T10:23:00Z">
                  <w:rPr>
                    <w:rFonts w:ascii="Arial" w:hAnsi="Arial" w:cs="Arial"/>
                    <w:sz w:val="18"/>
                    <w:szCs w:val="18"/>
                  </w:rPr>
                </w:rPrChange>
              </w:rPr>
              <w:t>Data Row</w:t>
            </w:r>
          </w:p>
        </w:tc>
        <w:tc>
          <w:tcPr>
            <w:tcW w:w="792" w:type="pct"/>
            <w:shd w:val="clear" w:color="auto" w:fill="auto"/>
          </w:tcPr>
          <w:p w14:paraId="427BAF6F" w14:textId="1647A024" w:rsidR="004E08C2" w:rsidRPr="00C22C9E" w:rsidRDefault="004E08C2" w:rsidP="004E08C2">
            <w:pPr>
              <w:rPr>
                <w:rFonts w:ascii="Arial" w:hAnsi="Arial" w:cs="Arial"/>
                <w:strike/>
                <w:sz w:val="18"/>
                <w:szCs w:val="18"/>
                <w:rPrChange w:id="1571" w:author="Jamal, Zaher CWK" w:date="2015-06-16T10:23:00Z">
                  <w:rPr>
                    <w:rFonts w:ascii="Arial" w:hAnsi="Arial" w:cs="Arial"/>
                    <w:sz w:val="18"/>
                    <w:szCs w:val="18"/>
                  </w:rPr>
                </w:rPrChange>
              </w:rPr>
            </w:pPr>
            <w:r w:rsidRPr="00C22C9E">
              <w:rPr>
                <w:rFonts w:ascii="Arial" w:hAnsi="Arial" w:cs="Arial"/>
                <w:strike/>
                <w:sz w:val="18"/>
                <w:szCs w:val="18"/>
                <w:rPrChange w:id="1572" w:author="Jamal, Zaher CWK" w:date="2015-06-16T10:23:00Z">
                  <w:rPr>
                    <w:rFonts w:ascii="Arial" w:hAnsi="Arial" w:cs="Arial"/>
                    <w:sz w:val="18"/>
                    <w:szCs w:val="18"/>
                  </w:rPr>
                </w:rPrChange>
              </w:rPr>
              <w:t xml:space="preserve">Total </w:t>
            </w:r>
            <w:r w:rsidR="003B2D50" w:rsidRPr="00C22C9E">
              <w:rPr>
                <w:rFonts w:ascii="Arial" w:hAnsi="Arial" w:cs="Arial"/>
                <w:strike/>
                <w:sz w:val="18"/>
                <w:szCs w:val="18"/>
                <w:rPrChange w:id="1573" w:author="Jamal, Zaher CWK" w:date="2015-06-16T10:23:00Z">
                  <w:rPr>
                    <w:rFonts w:ascii="Arial" w:hAnsi="Arial" w:cs="Arial"/>
                    <w:sz w:val="18"/>
                    <w:szCs w:val="18"/>
                  </w:rPr>
                </w:rPrChange>
              </w:rPr>
              <w:t>user</w:t>
            </w:r>
            <w:r w:rsidRPr="00C22C9E">
              <w:rPr>
                <w:rFonts w:ascii="Arial" w:hAnsi="Arial" w:cs="Arial"/>
                <w:strike/>
                <w:sz w:val="18"/>
                <w:szCs w:val="18"/>
                <w:rPrChange w:id="1574" w:author="Jamal, Zaher CWK" w:date="2015-06-16T10:23:00Z">
                  <w:rPr>
                    <w:rFonts w:ascii="Arial" w:hAnsi="Arial" w:cs="Arial"/>
                    <w:sz w:val="18"/>
                    <w:szCs w:val="18"/>
                  </w:rPr>
                </w:rPrChange>
              </w:rPr>
              <w:t>s registered</w:t>
            </w:r>
          </w:p>
        </w:tc>
        <w:tc>
          <w:tcPr>
            <w:tcW w:w="588" w:type="pct"/>
            <w:shd w:val="clear" w:color="auto" w:fill="auto"/>
          </w:tcPr>
          <w:p w14:paraId="1E060B32" w14:textId="77777777" w:rsidR="004E08C2" w:rsidRPr="00C22C9E" w:rsidRDefault="004E08C2" w:rsidP="004E08C2">
            <w:pPr>
              <w:rPr>
                <w:rFonts w:ascii="Arial" w:hAnsi="Arial" w:cs="Arial"/>
                <w:strike/>
                <w:sz w:val="18"/>
                <w:szCs w:val="18"/>
                <w:rPrChange w:id="1575" w:author="Jamal, Zaher CWK" w:date="2015-06-16T10:23:00Z">
                  <w:rPr>
                    <w:rFonts w:ascii="Arial" w:hAnsi="Arial" w:cs="Arial"/>
                    <w:sz w:val="18"/>
                    <w:szCs w:val="18"/>
                  </w:rPr>
                </w:rPrChange>
              </w:rPr>
            </w:pPr>
            <w:r w:rsidRPr="00C22C9E">
              <w:rPr>
                <w:rFonts w:ascii="Arial" w:hAnsi="Arial" w:cs="Arial"/>
                <w:strike/>
                <w:sz w:val="18"/>
                <w:szCs w:val="18"/>
                <w:rPrChange w:id="1576" w:author="Jamal, Zaher CWK" w:date="2015-06-16T10:23:00Z">
                  <w:rPr>
                    <w:rFonts w:ascii="Arial" w:hAnsi="Arial" w:cs="Arial"/>
                    <w:sz w:val="18"/>
                    <w:szCs w:val="18"/>
                  </w:rPr>
                </w:rPrChange>
              </w:rPr>
              <w:t>n/a</w:t>
            </w:r>
          </w:p>
        </w:tc>
        <w:tc>
          <w:tcPr>
            <w:tcW w:w="831" w:type="pct"/>
            <w:shd w:val="clear" w:color="auto" w:fill="auto"/>
          </w:tcPr>
          <w:p w14:paraId="68E836C8" w14:textId="77777777" w:rsidR="004E08C2" w:rsidRPr="00C22C9E" w:rsidRDefault="004E08C2" w:rsidP="004E08C2">
            <w:pPr>
              <w:rPr>
                <w:rFonts w:ascii="Arial" w:hAnsi="Arial" w:cs="Arial"/>
                <w:strike/>
                <w:sz w:val="18"/>
                <w:szCs w:val="18"/>
                <w:rPrChange w:id="1577" w:author="Jamal, Zaher CWK" w:date="2015-06-16T10:23:00Z">
                  <w:rPr>
                    <w:rFonts w:ascii="Arial" w:hAnsi="Arial" w:cs="Arial"/>
                    <w:sz w:val="18"/>
                    <w:szCs w:val="18"/>
                  </w:rPr>
                </w:rPrChange>
              </w:rPr>
            </w:pPr>
            <w:r w:rsidRPr="00C22C9E">
              <w:rPr>
                <w:rFonts w:ascii="Arial" w:hAnsi="Arial" w:cs="Arial"/>
                <w:strike/>
                <w:sz w:val="18"/>
                <w:szCs w:val="18"/>
                <w:rPrChange w:id="1578" w:author="Jamal, Zaher CWK" w:date="2015-06-16T10:23:00Z">
                  <w:rPr>
                    <w:rFonts w:ascii="Arial" w:hAnsi="Arial" w:cs="Arial"/>
                    <w:sz w:val="18"/>
                    <w:szCs w:val="18"/>
                  </w:rPr>
                </w:rPrChange>
              </w:rPr>
              <w:t>Numeric  0dp</w:t>
            </w:r>
          </w:p>
          <w:p w14:paraId="2F8A8AA6" w14:textId="77777777" w:rsidR="004E08C2" w:rsidRPr="00C22C9E" w:rsidRDefault="004E08C2" w:rsidP="004E08C2">
            <w:pPr>
              <w:rPr>
                <w:rFonts w:ascii="Arial" w:hAnsi="Arial" w:cs="Arial"/>
                <w:strike/>
                <w:sz w:val="18"/>
                <w:szCs w:val="18"/>
                <w:rPrChange w:id="1579" w:author="Jamal, Zaher CWK" w:date="2015-06-16T10:23:00Z">
                  <w:rPr>
                    <w:rFonts w:ascii="Arial" w:hAnsi="Arial" w:cs="Arial"/>
                    <w:sz w:val="18"/>
                    <w:szCs w:val="18"/>
                  </w:rPr>
                </w:rPrChange>
              </w:rPr>
            </w:pPr>
            <w:r w:rsidRPr="00C22C9E">
              <w:rPr>
                <w:rFonts w:ascii="Arial" w:hAnsi="Arial" w:cs="Arial"/>
                <w:strike/>
                <w:sz w:val="18"/>
                <w:szCs w:val="18"/>
                <w:rPrChange w:id="1580" w:author="Jamal, Zaher CWK" w:date="2015-06-16T10:23:00Z">
                  <w:rPr>
                    <w:rFonts w:ascii="Arial" w:hAnsi="Arial" w:cs="Arial"/>
                    <w:sz w:val="18"/>
                    <w:szCs w:val="18"/>
                  </w:rPr>
                </w:rPrChange>
              </w:rPr>
              <w:t>Right Aligned</w:t>
            </w:r>
          </w:p>
        </w:tc>
        <w:tc>
          <w:tcPr>
            <w:tcW w:w="453" w:type="pct"/>
            <w:shd w:val="clear" w:color="auto" w:fill="auto"/>
          </w:tcPr>
          <w:p w14:paraId="70F5BCAC" w14:textId="77777777" w:rsidR="004E08C2" w:rsidRPr="00C22C9E" w:rsidRDefault="004E08C2" w:rsidP="004E08C2">
            <w:pPr>
              <w:rPr>
                <w:rFonts w:ascii="Arial" w:hAnsi="Arial" w:cs="Arial"/>
                <w:strike/>
                <w:sz w:val="18"/>
                <w:szCs w:val="18"/>
                <w:rPrChange w:id="1581" w:author="Jamal, Zaher CWK" w:date="2015-06-16T10:23:00Z">
                  <w:rPr>
                    <w:rFonts w:ascii="Arial" w:hAnsi="Arial" w:cs="Arial"/>
                    <w:sz w:val="18"/>
                    <w:szCs w:val="18"/>
                  </w:rPr>
                </w:rPrChange>
              </w:rPr>
            </w:pPr>
            <w:r w:rsidRPr="00C22C9E">
              <w:rPr>
                <w:rFonts w:ascii="Arial" w:hAnsi="Arial" w:cs="Arial"/>
                <w:strike/>
                <w:sz w:val="18"/>
                <w:szCs w:val="18"/>
                <w:rPrChange w:id="1582" w:author="Jamal, Zaher CWK" w:date="2015-06-16T10:23:00Z">
                  <w:rPr>
                    <w:rFonts w:ascii="Arial" w:hAnsi="Arial" w:cs="Arial"/>
                    <w:sz w:val="18"/>
                    <w:szCs w:val="18"/>
                  </w:rPr>
                </w:rPrChange>
              </w:rPr>
              <w:t>N</w:t>
            </w:r>
          </w:p>
        </w:tc>
        <w:tc>
          <w:tcPr>
            <w:tcW w:w="864" w:type="pct"/>
            <w:shd w:val="clear" w:color="auto" w:fill="auto"/>
          </w:tcPr>
          <w:p w14:paraId="1E53FF6F" w14:textId="77777777" w:rsidR="004E08C2" w:rsidRPr="00C22C9E" w:rsidRDefault="004E08C2" w:rsidP="004E08C2">
            <w:pPr>
              <w:rPr>
                <w:rFonts w:ascii="Arial" w:hAnsi="Arial" w:cs="Arial"/>
                <w:strike/>
                <w:sz w:val="18"/>
                <w:szCs w:val="18"/>
                <w:rPrChange w:id="1583" w:author="Jamal, Zaher CWK" w:date="2015-06-16T10:23:00Z">
                  <w:rPr>
                    <w:rFonts w:ascii="Arial" w:hAnsi="Arial" w:cs="Arial"/>
                    <w:sz w:val="18"/>
                    <w:szCs w:val="18"/>
                  </w:rPr>
                </w:rPrChange>
              </w:rPr>
            </w:pPr>
            <w:r w:rsidRPr="00C22C9E">
              <w:rPr>
                <w:rFonts w:ascii="Arial" w:hAnsi="Arial" w:cs="Arial"/>
                <w:strike/>
                <w:sz w:val="18"/>
                <w:szCs w:val="18"/>
                <w:rPrChange w:id="1584" w:author="Jamal, Zaher CWK" w:date="2015-06-16T10:23:00Z">
                  <w:rPr>
                    <w:rFonts w:ascii="Arial" w:hAnsi="Arial" w:cs="Arial"/>
                    <w:sz w:val="18"/>
                    <w:szCs w:val="18"/>
                  </w:rPr>
                </w:rPrChange>
              </w:rPr>
              <w:t>n/a</w:t>
            </w:r>
          </w:p>
        </w:tc>
        <w:tc>
          <w:tcPr>
            <w:tcW w:w="484" w:type="pct"/>
          </w:tcPr>
          <w:p w14:paraId="177AFD00" w14:textId="77777777" w:rsidR="004E08C2" w:rsidRPr="00C22C9E" w:rsidRDefault="004E08C2" w:rsidP="004E08C2">
            <w:pPr>
              <w:rPr>
                <w:rFonts w:ascii="Arial" w:hAnsi="Arial" w:cs="Arial"/>
                <w:strike/>
                <w:sz w:val="18"/>
                <w:szCs w:val="18"/>
                <w:rPrChange w:id="1585" w:author="Jamal, Zaher CWK" w:date="2015-06-16T10:23:00Z">
                  <w:rPr>
                    <w:rFonts w:ascii="Arial" w:hAnsi="Arial" w:cs="Arial"/>
                    <w:sz w:val="18"/>
                    <w:szCs w:val="18"/>
                  </w:rPr>
                </w:rPrChange>
              </w:rPr>
            </w:pPr>
            <w:r w:rsidRPr="00C22C9E">
              <w:rPr>
                <w:rFonts w:ascii="Arial" w:hAnsi="Arial" w:cs="Arial"/>
                <w:strike/>
                <w:sz w:val="18"/>
                <w:szCs w:val="18"/>
                <w:rPrChange w:id="1586" w:author="Jamal, Zaher CWK" w:date="2015-06-16T10:23:00Z">
                  <w:rPr>
                    <w:rFonts w:ascii="Arial" w:hAnsi="Arial" w:cs="Arial"/>
                    <w:sz w:val="18"/>
                    <w:szCs w:val="18"/>
                  </w:rPr>
                </w:rPrChange>
              </w:rPr>
              <w:t>N</w:t>
            </w:r>
          </w:p>
        </w:tc>
        <w:tc>
          <w:tcPr>
            <w:tcW w:w="400" w:type="pct"/>
          </w:tcPr>
          <w:p w14:paraId="64489AE6" w14:textId="77777777" w:rsidR="004E08C2" w:rsidRPr="00C22C9E" w:rsidRDefault="004E08C2" w:rsidP="004E08C2">
            <w:pPr>
              <w:rPr>
                <w:rFonts w:ascii="Arial" w:hAnsi="Arial" w:cs="Arial"/>
                <w:strike/>
                <w:sz w:val="18"/>
                <w:szCs w:val="18"/>
                <w:rPrChange w:id="1587" w:author="Jamal, Zaher CWK" w:date="2015-06-16T10:23:00Z">
                  <w:rPr>
                    <w:rFonts w:ascii="Arial" w:hAnsi="Arial" w:cs="Arial"/>
                    <w:sz w:val="18"/>
                    <w:szCs w:val="18"/>
                  </w:rPr>
                </w:rPrChange>
              </w:rPr>
            </w:pPr>
            <w:r w:rsidRPr="00C22C9E">
              <w:rPr>
                <w:rFonts w:ascii="Arial" w:hAnsi="Arial" w:cs="Arial"/>
                <w:strike/>
                <w:sz w:val="18"/>
                <w:szCs w:val="18"/>
                <w:rPrChange w:id="1588" w:author="Jamal, Zaher CWK" w:date="2015-06-16T10:23:00Z">
                  <w:rPr>
                    <w:rFonts w:ascii="Arial" w:hAnsi="Arial" w:cs="Arial"/>
                    <w:sz w:val="18"/>
                    <w:szCs w:val="18"/>
                  </w:rPr>
                </w:rPrChange>
              </w:rPr>
              <w:t>n/a</w:t>
            </w:r>
          </w:p>
        </w:tc>
      </w:tr>
      <w:tr w:rsidR="004E08C2" w:rsidRPr="00C22C9E" w14:paraId="0270D619" w14:textId="77777777" w:rsidTr="004E08C2">
        <w:trPr>
          <w:trHeight w:val="275"/>
        </w:trPr>
        <w:tc>
          <w:tcPr>
            <w:tcW w:w="588" w:type="pct"/>
            <w:shd w:val="clear" w:color="auto" w:fill="auto"/>
          </w:tcPr>
          <w:p w14:paraId="439CCAF6" w14:textId="77777777" w:rsidR="004E08C2" w:rsidRPr="00C22C9E" w:rsidRDefault="004E08C2" w:rsidP="004E08C2">
            <w:pPr>
              <w:rPr>
                <w:strike/>
                <w:rPrChange w:id="1589" w:author="Jamal, Zaher CWK" w:date="2015-06-16T10:23:00Z">
                  <w:rPr/>
                </w:rPrChange>
              </w:rPr>
            </w:pPr>
            <w:r w:rsidRPr="00C22C9E">
              <w:rPr>
                <w:rFonts w:ascii="Arial" w:hAnsi="Arial" w:cs="Arial"/>
                <w:strike/>
                <w:sz w:val="18"/>
                <w:szCs w:val="18"/>
                <w:rPrChange w:id="1590" w:author="Jamal, Zaher CWK" w:date="2015-06-16T10:23:00Z">
                  <w:rPr>
                    <w:rFonts w:ascii="Arial" w:hAnsi="Arial" w:cs="Arial"/>
                    <w:sz w:val="18"/>
                    <w:szCs w:val="18"/>
                  </w:rPr>
                </w:rPrChange>
              </w:rPr>
              <w:t>Data Row</w:t>
            </w:r>
          </w:p>
        </w:tc>
        <w:tc>
          <w:tcPr>
            <w:tcW w:w="792" w:type="pct"/>
            <w:shd w:val="clear" w:color="auto" w:fill="auto"/>
          </w:tcPr>
          <w:p w14:paraId="712305B9" w14:textId="77777777" w:rsidR="004E08C2" w:rsidRPr="00C22C9E" w:rsidRDefault="004E08C2" w:rsidP="004E08C2">
            <w:pPr>
              <w:rPr>
                <w:rFonts w:ascii="Arial" w:hAnsi="Arial" w:cs="Arial"/>
                <w:strike/>
                <w:sz w:val="18"/>
                <w:szCs w:val="18"/>
                <w:rPrChange w:id="1591" w:author="Jamal, Zaher CWK" w:date="2015-06-16T10:23:00Z">
                  <w:rPr>
                    <w:rFonts w:ascii="Arial" w:hAnsi="Arial" w:cs="Arial"/>
                    <w:sz w:val="18"/>
                    <w:szCs w:val="18"/>
                  </w:rPr>
                </w:rPrChange>
              </w:rPr>
            </w:pPr>
            <w:r w:rsidRPr="00C22C9E">
              <w:rPr>
                <w:rFonts w:ascii="Arial" w:hAnsi="Arial" w:cs="Arial"/>
                <w:strike/>
                <w:sz w:val="18"/>
                <w:szCs w:val="18"/>
                <w:rPrChange w:id="1592" w:author="Jamal, Zaher CWK" w:date="2015-06-16T10:23:00Z">
                  <w:rPr>
                    <w:rFonts w:ascii="Arial" w:hAnsi="Arial" w:cs="Arial"/>
                    <w:sz w:val="18"/>
                    <w:szCs w:val="18"/>
                  </w:rPr>
                </w:rPrChange>
              </w:rPr>
              <w:t>Number of website visits</w:t>
            </w:r>
          </w:p>
        </w:tc>
        <w:tc>
          <w:tcPr>
            <w:tcW w:w="588" w:type="pct"/>
            <w:shd w:val="clear" w:color="auto" w:fill="auto"/>
          </w:tcPr>
          <w:p w14:paraId="679F798C" w14:textId="77777777" w:rsidR="004E08C2" w:rsidRPr="00C22C9E" w:rsidRDefault="004E08C2" w:rsidP="004E08C2">
            <w:pPr>
              <w:rPr>
                <w:rFonts w:ascii="Arial" w:hAnsi="Arial" w:cs="Arial"/>
                <w:strike/>
                <w:sz w:val="18"/>
                <w:szCs w:val="18"/>
                <w:rPrChange w:id="1593" w:author="Jamal, Zaher CWK" w:date="2015-06-16T10:23:00Z">
                  <w:rPr>
                    <w:rFonts w:ascii="Arial" w:hAnsi="Arial" w:cs="Arial"/>
                    <w:sz w:val="18"/>
                    <w:szCs w:val="18"/>
                  </w:rPr>
                </w:rPrChange>
              </w:rPr>
            </w:pPr>
            <w:r w:rsidRPr="00C22C9E">
              <w:rPr>
                <w:rFonts w:ascii="Arial" w:hAnsi="Arial" w:cs="Arial"/>
                <w:strike/>
                <w:sz w:val="18"/>
                <w:szCs w:val="18"/>
                <w:rPrChange w:id="1594" w:author="Jamal, Zaher CWK" w:date="2015-06-16T10:23:00Z">
                  <w:rPr>
                    <w:rFonts w:ascii="Arial" w:hAnsi="Arial" w:cs="Arial"/>
                    <w:sz w:val="18"/>
                    <w:szCs w:val="18"/>
                  </w:rPr>
                </w:rPrChange>
              </w:rPr>
              <w:t>n/a</w:t>
            </w:r>
          </w:p>
        </w:tc>
        <w:tc>
          <w:tcPr>
            <w:tcW w:w="831" w:type="pct"/>
            <w:shd w:val="clear" w:color="auto" w:fill="auto"/>
          </w:tcPr>
          <w:p w14:paraId="6C06ED10" w14:textId="77777777" w:rsidR="004E08C2" w:rsidRPr="00C22C9E" w:rsidRDefault="004E08C2" w:rsidP="004E08C2">
            <w:pPr>
              <w:rPr>
                <w:rFonts w:ascii="Arial" w:hAnsi="Arial" w:cs="Arial"/>
                <w:strike/>
                <w:sz w:val="18"/>
                <w:szCs w:val="18"/>
                <w:rPrChange w:id="1595" w:author="Jamal, Zaher CWK" w:date="2015-06-16T10:23:00Z">
                  <w:rPr>
                    <w:rFonts w:ascii="Arial" w:hAnsi="Arial" w:cs="Arial"/>
                    <w:sz w:val="18"/>
                    <w:szCs w:val="18"/>
                  </w:rPr>
                </w:rPrChange>
              </w:rPr>
            </w:pPr>
            <w:r w:rsidRPr="00C22C9E">
              <w:rPr>
                <w:rFonts w:ascii="Arial" w:hAnsi="Arial" w:cs="Arial"/>
                <w:strike/>
                <w:sz w:val="18"/>
                <w:szCs w:val="18"/>
                <w:rPrChange w:id="1596" w:author="Jamal, Zaher CWK" w:date="2015-06-16T10:23:00Z">
                  <w:rPr>
                    <w:rFonts w:ascii="Arial" w:hAnsi="Arial" w:cs="Arial"/>
                    <w:sz w:val="18"/>
                    <w:szCs w:val="18"/>
                  </w:rPr>
                </w:rPrChange>
              </w:rPr>
              <w:t>Numeric 0dp</w:t>
            </w:r>
          </w:p>
          <w:p w14:paraId="60C16CA8" w14:textId="77777777" w:rsidR="004E08C2" w:rsidRPr="00C22C9E" w:rsidRDefault="004E08C2" w:rsidP="004E08C2">
            <w:pPr>
              <w:rPr>
                <w:rFonts w:ascii="Arial" w:hAnsi="Arial" w:cs="Arial"/>
                <w:strike/>
                <w:sz w:val="18"/>
                <w:szCs w:val="18"/>
                <w:rPrChange w:id="1597" w:author="Jamal, Zaher CWK" w:date="2015-06-16T10:23:00Z">
                  <w:rPr>
                    <w:rFonts w:ascii="Arial" w:hAnsi="Arial" w:cs="Arial"/>
                    <w:sz w:val="18"/>
                    <w:szCs w:val="18"/>
                  </w:rPr>
                </w:rPrChange>
              </w:rPr>
            </w:pPr>
            <w:r w:rsidRPr="00C22C9E">
              <w:rPr>
                <w:rFonts w:ascii="Arial" w:hAnsi="Arial" w:cs="Arial"/>
                <w:strike/>
                <w:sz w:val="18"/>
                <w:szCs w:val="18"/>
                <w:rPrChange w:id="1598" w:author="Jamal, Zaher CWK" w:date="2015-06-16T10:23:00Z">
                  <w:rPr>
                    <w:rFonts w:ascii="Arial" w:hAnsi="Arial" w:cs="Arial"/>
                    <w:sz w:val="18"/>
                    <w:szCs w:val="18"/>
                  </w:rPr>
                </w:rPrChange>
              </w:rPr>
              <w:t>Right Aligned</w:t>
            </w:r>
          </w:p>
        </w:tc>
        <w:tc>
          <w:tcPr>
            <w:tcW w:w="453" w:type="pct"/>
            <w:shd w:val="clear" w:color="auto" w:fill="auto"/>
          </w:tcPr>
          <w:p w14:paraId="77724DF5" w14:textId="77777777" w:rsidR="004E08C2" w:rsidRPr="00C22C9E" w:rsidRDefault="004E08C2" w:rsidP="004E08C2">
            <w:pPr>
              <w:rPr>
                <w:rFonts w:ascii="Arial" w:hAnsi="Arial" w:cs="Arial"/>
                <w:strike/>
                <w:sz w:val="18"/>
                <w:szCs w:val="18"/>
                <w:rPrChange w:id="1599" w:author="Jamal, Zaher CWK" w:date="2015-06-16T10:23:00Z">
                  <w:rPr>
                    <w:rFonts w:ascii="Arial" w:hAnsi="Arial" w:cs="Arial"/>
                    <w:sz w:val="18"/>
                    <w:szCs w:val="18"/>
                  </w:rPr>
                </w:rPrChange>
              </w:rPr>
            </w:pPr>
            <w:r w:rsidRPr="00C22C9E">
              <w:rPr>
                <w:rFonts w:ascii="Arial" w:hAnsi="Arial" w:cs="Arial"/>
                <w:strike/>
                <w:sz w:val="18"/>
                <w:szCs w:val="18"/>
                <w:rPrChange w:id="1600" w:author="Jamal, Zaher CWK" w:date="2015-06-16T10:23:00Z">
                  <w:rPr>
                    <w:rFonts w:ascii="Arial" w:hAnsi="Arial" w:cs="Arial"/>
                    <w:sz w:val="18"/>
                    <w:szCs w:val="18"/>
                  </w:rPr>
                </w:rPrChange>
              </w:rPr>
              <w:t>N</w:t>
            </w:r>
          </w:p>
        </w:tc>
        <w:tc>
          <w:tcPr>
            <w:tcW w:w="864" w:type="pct"/>
            <w:shd w:val="clear" w:color="auto" w:fill="auto"/>
          </w:tcPr>
          <w:p w14:paraId="7725A38A" w14:textId="77777777" w:rsidR="004E08C2" w:rsidRPr="00C22C9E" w:rsidRDefault="004E08C2" w:rsidP="004E08C2">
            <w:pPr>
              <w:rPr>
                <w:rFonts w:ascii="Arial" w:hAnsi="Arial" w:cs="Arial"/>
                <w:strike/>
                <w:sz w:val="18"/>
                <w:szCs w:val="18"/>
                <w:rPrChange w:id="1601" w:author="Jamal, Zaher CWK" w:date="2015-06-16T10:23:00Z">
                  <w:rPr>
                    <w:rFonts w:ascii="Arial" w:hAnsi="Arial" w:cs="Arial"/>
                    <w:sz w:val="18"/>
                    <w:szCs w:val="18"/>
                  </w:rPr>
                </w:rPrChange>
              </w:rPr>
            </w:pPr>
            <w:r w:rsidRPr="00C22C9E">
              <w:rPr>
                <w:rFonts w:ascii="Arial" w:hAnsi="Arial" w:cs="Arial"/>
                <w:strike/>
                <w:sz w:val="18"/>
                <w:szCs w:val="18"/>
                <w:rPrChange w:id="1602" w:author="Jamal, Zaher CWK" w:date="2015-06-16T10:23:00Z">
                  <w:rPr>
                    <w:rFonts w:ascii="Arial" w:hAnsi="Arial" w:cs="Arial"/>
                    <w:sz w:val="18"/>
                    <w:szCs w:val="18"/>
                  </w:rPr>
                </w:rPrChange>
              </w:rPr>
              <w:t>n/a</w:t>
            </w:r>
          </w:p>
        </w:tc>
        <w:tc>
          <w:tcPr>
            <w:tcW w:w="484" w:type="pct"/>
          </w:tcPr>
          <w:p w14:paraId="79FFE8EE" w14:textId="77777777" w:rsidR="004E08C2" w:rsidRPr="00C22C9E" w:rsidRDefault="004E08C2" w:rsidP="004E08C2">
            <w:pPr>
              <w:rPr>
                <w:rFonts w:ascii="Arial" w:hAnsi="Arial" w:cs="Arial"/>
                <w:strike/>
                <w:sz w:val="18"/>
                <w:szCs w:val="18"/>
                <w:rPrChange w:id="1603" w:author="Jamal, Zaher CWK" w:date="2015-06-16T10:23:00Z">
                  <w:rPr>
                    <w:rFonts w:ascii="Arial" w:hAnsi="Arial" w:cs="Arial"/>
                    <w:sz w:val="18"/>
                    <w:szCs w:val="18"/>
                  </w:rPr>
                </w:rPrChange>
              </w:rPr>
            </w:pPr>
            <w:r w:rsidRPr="00C22C9E">
              <w:rPr>
                <w:rFonts w:ascii="Arial" w:hAnsi="Arial" w:cs="Arial"/>
                <w:strike/>
                <w:sz w:val="18"/>
                <w:szCs w:val="18"/>
                <w:rPrChange w:id="1604" w:author="Jamal, Zaher CWK" w:date="2015-06-16T10:23:00Z">
                  <w:rPr>
                    <w:rFonts w:ascii="Arial" w:hAnsi="Arial" w:cs="Arial"/>
                    <w:sz w:val="18"/>
                    <w:szCs w:val="18"/>
                  </w:rPr>
                </w:rPrChange>
              </w:rPr>
              <w:t>N</w:t>
            </w:r>
          </w:p>
        </w:tc>
        <w:tc>
          <w:tcPr>
            <w:tcW w:w="400" w:type="pct"/>
          </w:tcPr>
          <w:p w14:paraId="6997DFC7" w14:textId="77777777" w:rsidR="004E08C2" w:rsidRPr="00C22C9E" w:rsidRDefault="004E08C2" w:rsidP="004E08C2">
            <w:pPr>
              <w:rPr>
                <w:rFonts w:ascii="Arial" w:hAnsi="Arial" w:cs="Arial"/>
                <w:strike/>
                <w:sz w:val="18"/>
                <w:szCs w:val="18"/>
                <w:rPrChange w:id="1605" w:author="Jamal, Zaher CWK" w:date="2015-06-16T10:23:00Z">
                  <w:rPr>
                    <w:rFonts w:ascii="Arial" w:hAnsi="Arial" w:cs="Arial"/>
                    <w:sz w:val="18"/>
                    <w:szCs w:val="18"/>
                  </w:rPr>
                </w:rPrChange>
              </w:rPr>
            </w:pPr>
            <w:r w:rsidRPr="00C22C9E">
              <w:rPr>
                <w:rFonts w:ascii="Arial" w:hAnsi="Arial" w:cs="Arial"/>
                <w:strike/>
                <w:sz w:val="18"/>
                <w:szCs w:val="18"/>
                <w:rPrChange w:id="1606" w:author="Jamal, Zaher CWK" w:date="2015-06-16T10:23:00Z">
                  <w:rPr>
                    <w:rFonts w:ascii="Arial" w:hAnsi="Arial" w:cs="Arial"/>
                    <w:sz w:val="18"/>
                    <w:szCs w:val="18"/>
                  </w:rPr>
                </w:rPrChange>
              </w:rPr>
              <w:t>n/a</w:t>
            </w:r>
          </w:p>
        </w:tc>
      </w:tr>
      <w:tr w:rsidR="004E08C2" w:rsidRPr="00C22C9E" w14:paraId="44D408AA" w14:textId="77777777" w:rsidTr="004E08C2">
        <w:trPr>
          <w:trHeight w:val="275"/>
        </w:trPr>
        <w:tc>
          <w:tcPr>
            <w:tcW w:w="588" w:type="pct"/>
            <w:shd w:val="clear" w:color="auto" w:fill="auto"/>
          </w:tcPr>
          <w:p w14:paraId="3DD239C6" w14:textId="77777777" w:rsidR="004E08C2" w:rsidRPr="00C22C9E" w:rsidRDefault="004E08C2" w:rsidP="004E08C2">
            <w:pPr>
              <w:rPr>
                <w:strike/>
                <w:rPrChange w:id="1607" w:author="Jamal, Zaher CWK" w:date="2015-06-16T10:23:00Z">
                  <w:rPr/>
                </w:rPrChange>
              </w:rPr>
            </w:pPr>
            <w:r w:rsidRPr="00C22C9E">
              <w:rPr>
                <w:rFonts w:ascii="Arial" w:hAnsi="Arial" w:cs="Arial"/>
                <w:strike/>
                <w:sz w:val="18"/>
                <w:szCs w:val="18"/>
                <w:rPrChange w:id="1608" w:author="Jamal, Zaher CWK" w:date="2015-06-16T10:23:00Z">
                  <w:rPr>
                    <w:rFonts w:ascii="Arial" w:hAnsi="Arial" w:cs="Arial"/>
                    <w:sz w:val="18"/>
                    <w:szCs w:val="18"/>
                  </w:rPr>
                </w:rPrChange>
              </w:rPr>
              <w:t>Data Row</w:t>
            </w:r>
          </w:p>
        </w:tc>
        <w:tc>
          <w:tcPr>
            <w:tcW w:w="792" w:type="pct"/>
            <w:shd w:val="clear" w:color="auto" w:fill="auto"/>
          </w:tcPr>
          <w:p w14:paraId="44FF3FB7" w14:textId="77777777" w:rsidR="004E08C2" w:rsidRPr="00C22C9E" w:rsidRDefault="004E08C2" w:rsidP="004E08C2">
            <w:pPr>
              <w:rPr>
                <w:rFonts w:ascii="Arial" w:hAnsi="Arial" w:cs="Arial"/>
                <w:strike/>
                <w:sz w:val="18"/>
                <w:szCs w:val="18"/>
                <w:rPrChange w:id="1609" w:author="Jamal, Zaher CWK" w:date="2015-06-16T10:23:00Z">
                  <w:rPr>
                    <w:rFonts w:ascii="Arial" w:hAnsi="Arial" w:cs="Arial"/>
                    <w:sz w:val="18"/>
                    <w:szCs w:val="18"/>
                  </w:rPr>
                </w:rPrChange>
              </w:rPr>
            </w:pPr>
            <w:r w:rsidRPr="00C22C9E">
              <w:rPr>
                <w:rFonts w:ascii="Arial" w:hAnsi="Arial" w:cs="Arial"/>
                <w:strike/>
                <w:sz w:val="18"/>
                <w:szCs w:val="18"/>
                <w:rPrChange w:id="1610" w:author="Jamal, Zaher CWK" w:date="2015-06-16T10:23:00Z">
                  <w:rPr>
                    <w:rFonts w:ascii="Arial" w:hAnsi="Arial" w:cs="Arial"/>
                    <w:sz w:val="18"/>
                    <w:szCs w:val="18"/>
                  </w:rPr>
                </w:rPrChange>
              </w:rPr>
              <w:t>Fund changes requested</w:t>
            </w:r>
          </w:p>
        </w:tc>
        <w:tc>
          <w:tcPr>
            <w:tcW w:w="588" w:type="pct"/>
            <w:shd w:val="clear" w:color="auto" w:fill="auto"/>
          </w:tcPr>
          <w:p w14:paraId="0F3C37B6" w14:textId="77777777" w:rsidR="004E08C2" w:rsidRPr="00C22C9E" w:rsidRDefault="004E08C2" w:rsidP="004E08C2">
            <w:pPr>
              <w:rPr>
                <w:rFonts w:ascii="Arial" w:hAnsi="Arial" w:cs="Arial"/>
                <w:strike/>
                <w:sz w:val="18"/>
                <w:szCs w:val="18"/>
                <w:rPrChange w:id="1611" w:author="Jamal, Zaher CWK" w:date="2015-06-16T10:23:00Z">
                  <w:rPr>
                    <w:rFonts w:ascii="Arial" w:hAnsi="Arial" w:cs="Arial"/>
                    <w:sz w:val="18"/>
                    <w:szCs w:val="18"/>
                  </w:rPr>
                </w:rPrChange>
              </w:rPr>
            </w:pPr>
            <w:r w:rsidRPr="00C22C9E">
              <w:rPr>
                <w:rFonts w:ascii="Arial" w:hAnsi="Arial" w:cs="Arial"/>
                <w:strike/>
                <w:sz w:val="18"/>
                <w:szCs w:val="18"/>
                <w:rPrChange w:id="1612" w:author="Jamal, Zaher CWK" w:date="2015-06-16T10:23:00Z">
                  <w:rPr>
                    <w:rFonts w:ascii="Arial" w:hAnsi="Arial" w:cs="Arial"/>
                    <w:sz w:val="18"/>
                    <w:szCs w:val="18"/>
                  </w:rPr>
                </w:rPrChange>
              </w:rPr>
              <w:t>n/a</w:t>
            </w:r>
          </w:p>
        </w:tc>
        <w:tc>
          <w:tcPr>
            <w:tcW w:w="831" w:type="pct"/>
            <w:shd w:val="clear" w:color="auto" w:fill="auto"/>
          </w:tcPr>
          <w:p w14:paraId="1431E7A2" w14:textId="77777777" w:rsidR="004E08C2" w:rsidRPr="00C22C9E" w:rsidRDefault="004E08C2" w:rsidP="004E08C2">
            <w:pPr>
              <w:rPr>
                <w:rFonts w:ascii="Arial" w:hAnsi="Arial" w:cs="Arial"/>
                <w:strike/>
                <w:sz w:val="18"/>
                <w:szCs w:val="18"/>
                <w:rPrChange w:id="1613" w:author="Jamal, Zaher CWK" w:date="2015-06-16T10:23:00Z">
                  <w:rPr>
                    <w:rFonts w:ascii="Arial" w:hAnsi="Arial" w:cs="Arial"/>
                    <w:sz w:val="18"/>
                    <w:szCs w:val="18"/>
                  </w:rPr>
                </w:rPrChange>
              </w:rPr>
            </w:pPr>
            <w:r w:rsidRPr="00C22C9E">
              <w:rPr>
                <w:rFonts w:ascii="Arial" w:hAnsi="Arial" w:cs="Arial"/>
                <w:strike/>
                <w:sz w:val="18"/>
                <w:szCs w:val="18"/>
                <w:rPrChange w:id="1614" w:author="Jamal, Zaher CWK" w:date="2015-06-16T10:23:00Z">
                  <w:rPr>
                    <w:rFonts w:ascii="Arial" w:hAnsi="Arial" w:cs="Arial"/>
                    <w:sz w:val="18"/>
                    <w:szCs w:val="18"/>
                  </w:rPr>
                </w:rPrChange>
              </w:rPr>
              <w:t>Numeric 0dp</w:t>
            </w:r>
          </w:p>
          <w:p w14:paraId="598FF343" w14:textId="77777777" w:rsidR="004E08C2" w:rsidRPr="00C22C9E" w:rsidRDefault="004E08C2" w:rsidP="004E08C2">
            <w:pPr>
              <w:rPr>
                <w:rFonts w:ascii="Arial" w:hAnsi="Arial" w:cs="Arial"/>
                <w:strike/>
                <w:sz w:val="18"/>
                <w:szCs w:val="18"/>
                <w:rPrChange w:id="1615" w:author="Jamal, Zaher CWK" w:date="2015-06-16T10:23:00Z">
                  <w:rPr>
                    <w:rFonts w:ascii="Arial" w:hAnsi="Arial" w:cs="Arial"/>
                    <w:sz w:val="18"/>
                    <w:szCs w:val="18"/>
                  </w:rPr>
                </w:rPrChange>
              </w:rPr>
            </w:pPr>
            <w:r w:rsidRPr="00C22C9E">
              <w:rPr>
                <w:rFonts w:ascii="Arial" w:hAnsi="Arial" w:cs="Arial"/>
                <w:strike/>
                <w:sz w:val="18"/>
                <w:szCs w:val="18"/>
                <w:rPrChange w:id="1616" w:author="Jamal, Zaher CWK" w:date="2015-06-16T10:23:00Z">
                  <w:rPr>
                    <w:rFonts w:ascii="Arial" w:hAnsi="Arial" w:cs="Arial"/>
                    <w:sz w:val="18"/>
                    <w:szCs w:val="18"/>
                  </w:rPr>
                </w:rPrChange>
              </w:rPr>
              <w:t>Right Aligned</w:t>
            </w:r>
          </w:p>
        </w:tc>
        <w:tc>
          <w:tcPr>
            <w:tcW w:w="453" w:type="pct"/>
            <w:shd w:val="clear" w:color="auto" w:fill="auto"/>
          </w:tcPr>
          <w:p w14:paraId="02744123" w14:textId="77777777" w:rsidR="004E08C2" w:rsidRPr="00C22C9E" w:rsidRDefault="004E08C2" w:rsidP="004E08C2">
            <w:pPr>
              <w:rPr>
                <w:rFonts w:ascii="Arial" w:hAnsi="Arial" w:cs="Arial"/>
                <w:strike/>
                <w:sz w:val="18"/>
                <w:szCs w:val="18"/>
                <w:rPrChange w:id="1617" w:author="Jamal, Zaher CWK" w:date="2015-06-16T10:23:00Z">
                  <w:rPr>
                    <w:rFonts w:ascii="Arial" w:hAnsi="Arial" w:cs="Arial"/>
                    <w:sz w:val="18"/>
                    <w:szCs w:val="18"/>
                  </w:rPr>
                </w:rPrChange>
              </w:rPr>
            </w:pPr>
            <w:r w:rsidRPr="00C22C9E">
              <w:rPr>
                <w:rFonts w:ascii="Arial" w:hAnsi="Arial" w:cs="Arial"/>
                <w:strike/>
                <w:sz w:val="18"/>
                <w:szCs w:val="18"/>
                <w:rPrChange w:id="1618" w:author="Jamal, Zaher CWK" w:date="2015-06-16T10:23:00Z">
                  <w:rPr>
                    <w:rFonts w:ascii="Arial" w:hAnsi="Arial" w:cs="Arial"/>
                    <w:sz w:val="18"/>
                    <w:szCs w:val="18"/>
                  </w:rPr>
                </w:rPrChange>
              </w:rPr>
              <w:t>N</w:t>
            </w:r>
          </w:p>
        </w:tc>
        <w:tc>
          <w:tcPr>
            <w:tcW w:w="864" w:type="pct"/>
            <w:shd w:val="clear" w:color="auto" w:fill="auto"/>
          </w:tcPr>
          <w:p w14:paraId="40F38F7E" w14:textId="77777777" w:rsidR="004E08C2" w:rsidRPr="00C22C9E" w:rsidRDefault="004E08C2" w:rsidP="004E08C2">
            <w:pPr>
              <w:rPr>
                <w:rFonts w:ascii="Arial" w:hAnsi="Arial" w:cs="Arial"/>
                <w:strike/>
                <w:sz w:val="18"/>
                <w:szCs w:val="18"/>
                <w:rPrChange w:id="1619" w:author="Jamal, Zaher CWK" w:date="2015-06-16T10:23:00Z">
                  <w:rPr>
                    <w:rFonts w:ascii="Arial" w:hAnsi="Arial" w:cs="Arial"/>
                    <w:sz w:val="18"/>
                    <w:szCs w:val="18"/>
                  </w:rPr>
                </w:rPrChange>
              </w:rPr>
            </w:pPr>
            <w:r w:rsidRPr="00C22C9E">
              <w:rPr>
                <w:rFonts w:ascii="Arial" w:hAnsi="Arial" w:cs="Arial"/>
                <w:strike/>
                <w:sz w:val="18"/>
                <w:szCs w:val="18"/>
                <w:rPrChange w:id="1620" w:author="Jamal, Zaher CWK" w:date="2015-06-16T10:23:00Z">
                  <w:rPr>
                    <w:rFonts w:ascii="Arial" w:hAnsi="Arial" w:cs="Arial"/>
                    <w:sz w:val="18"/>
                    <w:szCs w:val="18"/>
                  </w:rPr>
                </w:rPrChange>
              </w:rPr>
              <w:t>n/a</w:t>
            </w:r>
          </w:p>
        </w:tc>
        <w:tc>
          <w:tcPr>
            <w:tcW w:w="484" w:type="pct"/>
          </w:tcPr>
          <w:p w14:paraId="5AD49BF5" w14:textId="77777777" w:rsidR="004E08C2" w:rsidRPr="00C22C9E" w:rsidRDefault="004E08C2" w:rsidP="004E08C2">
            <w:pPr>
              <w:rPr>
                <w:rFonts w:ascii="Arial" w:hAnsi="Arial" w:cs="Arial"/>
                <w:strike/>
                <w:sz w:val="18"/>
                <w:szCs w:val="18"/>
                <w:rPrChange w:id="1621" w:author="Jamal, Zaher CWK" w:date="2015-06-16T10:23:00Z">
                  <w:rPr>
                    <w:rFonts w:ascii="Arial" w:hAnsi="Arial" w:cs="Arial"/>
                    <w:sz w:val="18"/>
                    <w:szCs w:val="18"/>
                  </w:rPr>
                </w:rPrChange>
              </w:rPr>
            </w:pPr>
            <w:r w:rsidRPr="00C22C9E">
              <w:rPr>
                <w:rFonts w:ascii="Arial" w:hAnsi="Arial" w:cs="Arial"/>
                <w:strike/>
                <w:sz w:val="18"/>
                <w:szCs w:val="18"/>
                <w:rPrChange w:id="1622" w:author="Jamal, Zaher CWK" w:date="2015-06-16T10:23:00Z">
                  <w:rPr>
                    <w:rFonts w:ascii="Arial" w:hAnsi="Arial" w:cs="Arial"/>
                    <w:sz w:val="18"/>
                    <w:szCs w:val="18"/>
                  </w:rPr>
                </w:rPrChange>
              </w:rPr>
              <w:t>N</w:t>
            </w:r>
          </w:p>
        </w:tc>
        <w:tc>
          <w:tcPr>
            <w:tcW w:w="400" w:type="pct"/>
          </w:tcPr>
          <w:p w14:paraId="296FE5EA" w14:textId="77777777" w:rsidR="004E08C2" w:rsidRPr="00C22C9E" w:rsidRDefault="004E08C2" w:rsidP="004E08C2">
            <w:pPr>
              <w:rPr>
                <w:rFonts w:ascii="Arial" w:hAnsi="Arial" w:cs="Arial"/>
                <w:strike/>
                <w:sz w:val="18"/>
                <w:szCs w:val="18"/>
                <w:rPrChange w:id="1623" w:author="Jamal, Zaher CWK" w:date="2015-06-16T10:23:00Z">
                  <w:rPr>
                    <w:rFonts w:ascii="Arial" w:hAnsi="Arial" w:cs="Arial"/>
                    <w:sz w:val="18"/>
                    <w:szCs w:val="18"/>
                  </w:rPr>
                </w:rPrChange>
              </w:rPr>
            </w:pPr>
            <w:r w:rsidRPr="00C22C9E">
              <w:rPr>
                <w:rFonts w:ascii="Arial" w:hAnsi="Arial" w:cs="Arial"/>
                <w:strike/>
                <w:sz w:val="18"/>
                <w:szCs w:val="18"/>
                <w:rPrChange w:id="1624" w:author="Jamal, Zaher CWK" w:date="2015-06-16T10:23:00Z">
                  <w:rPr>
                    <w:rFonts w:ascii="Arial" w:hAnsi="Arial" w:cs="Arial"/>
                    <w:sz w:val="18"/>
                    <w:szCs w:val="18"/>
                  </w:rPr>
                </w:rPrChange>
              </w:rPr>
              <w:t>n/a</w:t>
            </w:r>
          </w:p>
        </w:tc>
      </w:tr>
      <w:tr w:rsidR="004E08C2" w:rsidRPr="00C22C9E" w14:paraId="65DD0078" w14:textId="77777777" w:rsidTr="004E08C2">
        <w:trPr>
          <w:trHeight w:val="275"/>
        </w:trPr>
        <w:tc>
          <w:tcPr>
            <w:tcW w:w="588" w:type="pct"/>
            <w:shd w:val="clear" w:color="auto" w:fill="auto"/>
          </w:tcPr>
          <w:p w14:paraId="155D469D" w14:textId="77777777" w:rsidR="004E08C2" w:rsidRPr="00C22C9E" w:rsidRDefault="004E08C2" w:rsidP="004E08C2">
            <w:pPr>
              <w:rPr>
                <w:strike/>
                <w:rPrChange w:id="1625" w:author="Jamal, Zaher CWK" w:date="2015-06-16T10:23:00Z">
                  <w:rPr/>
                </w:rPrChange>
              </w:rPr>
            </w:pPr>
            <w:r w:rsidRPr="00C22C9E">
              <w:rPr>
                <w:rFonts w:ascii="Arial" w:hAnsi="Arial" w:cs="Arial"/>
                <w:strike/>
                <w:sz w:val="18"/>
                <w:szCs w:val="18"/>
                <w:rPrChange w:id="1626" w:author="Jamal, Zaher CWK" w:date="2015-06-16T10:23:00Z">
                  <w:rPr>
                    <w:rFonts w:ascii="Arial" w:hAnsi="Arial" w:cs="Arial"/>
                    <w:sz w:val="18"/>
                    <w:szCs w:val="18"/>
                  </w:rPr>
                </w:rPrChange>
              </w:rPr>
              <w:t>Data Row</w:t>
            </w:r>
          </w:p>
        </w:tc>
        <w:tc>
          <w:tcPr>
            <w:tcW w:w="792" w:type="pct"/>
            <w:shd w:val="clear" w:color="auto" w:fill="auto"/>
          </w:tcPr>
          <w:p w14:paraId="366ABB3E" w14:textId="77777777" w:rsidR="004E08C2" w:rsidRPr="00C22C9E" w:rsidRDefault="004E08C2" w:rsidP="004E08C2">
            <w:pPr>
              <w:rPr>
                <w:rFonts w:ascii="Arial" w:hAnsi="Arial" w:cs="Arial"/>
                <w:strike/>
                <w:sz w:val="18"/>
                <w:szCs w:val="18"/>
                <w:rPrChange w:id="1627" w:author="Jamal, Zaher CWK" w:date="2015-06-16T10:23:00Z">
                  <w:rPr>
                    <w:rFonts w:ascii="Arial" w:hAnsi="Arial" w:cs="Arial"/>
                    <w:sz w:val="18"/>
                    <w:szCs w:val="18"/>
                  </w:rPr>
                </w:rPrChange>
              </w:rPr>
            </w:pPr>
            <w:r w:rsidRPr="00C22C9E">
              <w:rPr>
                <w:rFonts w:ascii="Arial" w:hAnsi="Arial" w:cs="Arial"/>
                <w:strike/>
                <w:sz w:val="18"/>
                <w:szCs w:val="18"/>
                <w:rPrChange w:id="1628" w:author="Jamal, Zaher CWK" w:date="2015-06-16T10:23:00Z">
                  <w:rPr>
                    <w:rFonts w:ascii="Arial" w:hAnsi="Arial" w:cs="Arial"/>
                    <w:sz w:val="18"/>
                    <w:szCs w:val="18"/>
                  </w:rPr>
                </w:rPrChange>
              </w:rPr>
              <w:t>Contribution changes requested</w:t>
            </w:r>
          </w:p>
        </w:tc>
        <w:tc>
          <w:tcPr>
            <w:tcW w:w="588" w:type="pct"/>
            <w:shd w:val="clear" w:color="auto" w:fill="auto"/>
          </w:tcPr>
          <w:p w14:paraId="379E1AEE" w14:textId="77777777" w:rsidR="004E08C2" w:rsidRPr="00C22C9E" w:rsidRDefault="004E08C2" w:rsidP="004E08C2">
            <w:pPr>
              <w:rPr>
                <w:rFonts w:ascii="Arial" w:hAnsi="Arial" w:cs="Arial"/>
                <w:strike/>
                <w:sz w:val="18"/>
                <w:szCs w:val="18"/>
                <w:rPrChange w:id="1629" w:author="Jamal, Zaher CWK" w:date="2015-06-16T10:23:00Z">
                  <w:rPr>
                    <w:rFonts w:ascii="Arial" w:hAnsi="Arial" w:cs="Arial"/>
                    <w:sz w:val="18"/>
                    <w:szCs w:val="18"/>
                  </w:rPr>
                </w:rPrChange>
              </w:rPr>
            </w:pPr>
            <w:r w:rsidRPr="00C22C9E">
              <w:rPr>
                <w:rFonts w:ascii="Arial" w:hAnsi="Arial" w:cs="Arial"/>
                <w:strike/>
                <w:sz w:val="18"/>
                <w:szCs w:val="18"/>
                <w:rPrChange w:id="1630" w:author="Jamal, Zaher CWK" w:date="2015-06-16T10:23:00Z">
                  <w:rPr>
                    <w:rFonts w:ascii="Arial" w:hAnsi="Arial" w:cs="Arial"/>
                    <w:sz w:val="18"/>
                    <w:szCs w:val="18"/>
                  </w:rPr>
                </w:rPrChange>
              </w:rPr>
              <w:t>n/a</w:t>
            </w:r>
          </w:p>
        </w:tc>
        <w:tc>
          <w:tcPr>
            <w:tcW w:w="831" w:type="pct"/>
            <w:shd w:val="clear" w:color="auto" w:fill="auto"/>
          </w:tcPr>
          <w:p w14:paraId="477BFB65" w14:textId="77777777" w:rsidR="004E08C2" w:rsidRPr="00C22C9E" w:rsidRDefault="004E08C2" w:rsidP="004E08C2">
            <w:pPr>
              <w:rPr>
                <w:rFonts w:ascii="Arial" w:hAnsi="Arial" w:cs="Arial"/>
                <w:strike/>
                <w:sz w:val="18"/>
                <w:szCs w:val="18"/>
                <w:rPrChange w:id="1631" w:author="Jamal, Zaher CWK" w:date="2015-06-16T10:23:00Z">
                  <w:rPr>
                    <w:rFonts w:ascii="Arial" w:hAnsi="Arial" w:cs="Arial"/>
                    <w:sz w:val="18"/>
                    <w:szCs w:val="18"/>
                  </w:rPr>
                </w:rPrChange>
              </w:rPr>
            </w:pPr>
            <w:r w:rsidRPr="00C22C9E">
              <w:rPr>
                <w:rFonts w:ascii="Arial" w:hAnsi="Arial" w:cs="Arial"/>
                <w:strike/>
                <w:sz w:val="18"/>
                <w:szCs w:val="18"/>
                <w:rPrChange w:id="1632" w:author="Jamal, Zaher CWK" w:date="2015-06-16T10:23:00Z">
                  <w:rPr>
                    <w:rFonts w:ascii="Arial" w:hAnsi="Arial" w:cs="Arial"/>
                    <w:sz w:val="18"/>
                    <w:szCs w:val="18"/>
                  </w:rPr>
                </w:rPrChange>
              </w:rPr>
              <w:t>Numeric 0dp</w:t>
            </w:r>
          </w:p>
          <w:p w14:paraId="7A6830D9" w14:textId="77777777" w:rsidR="004E08C2" w:rsidRPr="00C22C9E" w:rsidRDefault="004E08C2" w:rsidP="004E08C2">
            <w:pPr>
              <w:rPr>
                <w:rFonts w:ascii="Arial" w:hAnsi="Arial" w:cs="Arial"/>
                <w:strike/>
                <w:sz w:val="18"/>
                <w:szCs w:val="18"/>
                <w:rPrChange w:id="1633" w:author="Jamal, Zaher CWK" w:date="2015-06-16T10:23:00Z">
                  <w:rPr>
                    <w:rFonts w:ascii="Arial" w:hAnsi="Arial" w:cs="Arial"/>
                    <w:sz w:val="18"/>
                    <w:szCs w:val="18"/>
                  </w:rPr>
                </w:rPrChange>
              </w:rPr>
            </w:pPr>
            <w:r w:rsidRPr="00C22C9E">
              <w:rPr>
                <w:rFonts w:ascii="Arial" w:hAnsi="Arial" w:cs="Arial"/>
                <w:strike/>
                <w:sz w:val="18"/>
                <w:szCs w:val="18"/>
                <w:rPrChange w:id="1634" w:author="Jamal, Zaher CWK" w:date="2015-06-16T10:23:00Z">
                  <w:rPr>
                    <w:rFonts w:ascii="Arial" w:hAnsi="Arial" w:cs="Arial"/>
                    <w:sz w:val="18"/>
                    <w:szCs w:val="18"/>
                  </w:rPr>
                </w:rPrChange>
              </w:rPr>
              <w:t>Right Aligned</w:t>
            </w:r>
          </w:p>
        </w:tc>
        <w:tc>
          <w:tcPr>
            <w:tcW w:w="453" w:type="pct"/>
            <w:shd w:val="clear" w:color="auto" w:fill="auto"/>
          </w:tcPr>
          <w:p w14:paraId="0A26E8E6" w14:textId="77777777" w:rsidR="004E08C2" w:rsidRPr="00C22C9E" w:rsidRDefault="004E08C2" w:rsidP="004E08C2">
            <w:pPr>
              <w:rPr>
                <w:rFonts w:ascii="Arial" w:hAnsi="Arial" w:cs="Arial"/>
                <w:strike/>
                <w:sz w:val="18"/>
                <w:szCs w:val="18"/>
                <w:rPrChange w:id="1635" w:author="Jamal, Zaher CWK" w:date="2015-06-16T10:23:00Z">
                  <w:rPr>
                    <w:rFonts w:ascii="Arial" w:hAnsi="Arial" w:cs="Arial"/>
                    <w:sz w:val="18"/>
                    <w:szCs w:val="18"/>
                  </w:rPr>
                </w:rPrChange>
              </w:rPr>
            </w:pPr>
            <w:r w:rsidRPr="00C22C9E">
              <w:rPr>
                <w:rFonts w:ascii="Arial" w:hAnsi="Arial" w:cs="Arial"/>
                <w:strike/>
                <w:sz w:val="18"/>
                <w:szCs w:val="18"/>
                <w:rPrChange w:id="1636" w:author="Jamal, Zaher CWK" w:date="2015-06-16T10:23:00Z">
                  <w:rPr>
                    <w:rFonts w:ascii="Arial" w:hAnsi="Arial" w:cs="Arial"/>
                    <w:sz w:val="18"/>
                    <w:szCs w:val="18"/>
                  </w:rPr>
                </w:rPrChange>
              </w:rPr>
              <w:t>N</w:t>
            </w:r>
          </w:p>
        </w:tc>
        <w:tc>
          <w:tcPr>
            <w:tcW w:w="864" w:type="pct"/>
            <w:shd w:val="clear" w:color="auto" w:fill="auto"/>
          </w:tcPr>
          <w:p w14:paraId="11C180F8" w14:textId="77777777" w:rsidR="004E08C2" w:rsidRPr="00C22C9E" w:rsidRDefault="004E08C2" w:rsidP="004E08C2">
            <w:pPr>
              <w:rPr>
                <w:rFonts w:ascii="Arial" w:hAnsi="Arial" w:cs="Arial"/>
                <w:strike/>
                <w:sz w:val="18"/>
                <w:szCs w:val="18"/>
                <w:rPrChange w:id="1637" w:author="Jamal, Zaher CWK" w:date="2015-06-16T10:23:00Z">
                  <w:rPr>
                    <w:rFonts w:ascii="Arial" w:hAnsi="Arial" w:cs="Arial"/>
                    <w:sz w:val="18"/>
                    <w:szCs w:val="18"/>
                  </w:rPr>
                </w:rPrChange>
              </w:rPr>
            </w:pPr>
            <w:r w:rsidRPr="00C22C9E">
              <w:rPr>
                <w:rFonts w:ascii="Arial" w:hAnsi="Arial" w:cs="Arial"/>
                <w:strike/>
                <w:sz w:val="18"/>
                <w:szCs w:val="18"/>
                <w:rPrChange w:id="1638" w:author="Jamal, Zaher CWK" w:date="2015-06-16T10:23:00Z">
                  <w:rPr>
                    <w:rFonts w:ascii="Arial" w:hAnsi="Arial" w:cs="Arial"/>
                    <w:sz w:val="18"/>
                    <w:szCs w:val="18"/>
                  </w:rPr>
                </w:rPrChange>
              </w:rPr>
              <w:t>n/a</w:t>
            </w:r>
          </w:p>
        </w:tc>
        <w:tc>
          <w:tcPr>
            <w:tcW w:w="484" w:type="pct"/>
          </w:tcPr>
          <w:p w14:paraId="477D7386" w14:textId="77777777" w:rsidR="004E08C2" w:rsidRPr="00C22C9E" w:rsidRDefault="004E08C2" w:rsidP="004E08C2">
            <w:pPr>
              <w:rPr>
                <w:rFonts w:ascii="Arial" w:hAnsi="Arial" w:cs="Arial"/>
                <w:strike/>
                <w:sz w:val="18"/>
                <w:szCs w:val="18"/>
                <w:rPrChange w:id="1639" w:author="Jamal, Zaher CWK" w:date="2015-06-16T10:23:00Z">
                  <w:rPr>
                    <w:rFonts w:ascii="Arial" w:hAnsi="Arial" w:cs="Arial"/>
                    <w:sz w:val="18"/>
                    <w:szCs w:val="18"/>
                  </w:rPr>
                </w:rPrChange>
              </w:rPr>
            </w:pPr>
            <w:r w:rsidRPr="00C22C9E">
              <w:rPr>
                <w:rFonts w:ascii="Arial" w:hAnsi="Arial" w:cs="Arial"/>
                <w:strike/>
                <w:sz w:val="18"/>
                <w:szCs w:val="18"/>
                <w:rPrChange w:id="1640" w:author="Jamal, Zaher CWK" w:date="2015-06-16T10:23:00Z">
                  <w:rPr>
                    <w:rFonts w:ascii="Arial" w:hAnsi="Arial" w:cs="Arial"/>
                    <w:sz w:val="18"/>
                    <w:szCs w:val="18"/>
                  </w:rPr>
                </w:rPrChange>
              </w:rPr>
              <w:t>N</w:t>
            </w:r>
          </w:p>
        </w:tc>
        <w:tc>
          <w:tcPr>
            <w:tcW w:w="400" w:type="pct"/>
          </w:tcPr>
          <w:p w14:paraId="32C5B5D2" w14:textId="77777777" w:rsidR="004E08C2" w:rsidRPr="00C22C9E" w:rsidRDefault="004E08C2" w:rsidP="004E08C2">
            <w:pPr>
              <w:rPr>
                <w:rFonts w:ascii="Arial" w:hAnsi="Arial" w:cs="Arial"/>
                <w:strike/>
                <w:sz w:val="18"/>
                <w:szCs w:val="18"/>
                <w:rPrChange w:id="1641" w:author="Jamal, Zaher CWK" w:date="2015-06-16T10:23:00Z">
                  <w:rPr>
                    <w:rFonts w:ascii="Arial" w:hAnsi="Arial" w:cs="Arial"/>
                    <w:sz w:val="18"/>
                    <w:szCs w:val="18"/>
                  </w:rPr>
                </w:rPrChange>
              </w:rPr>
            </w:pPr>
            <w:r w:rsidRPr="00C22C9E">
              <w:rPr>
                <w:rFonts w:ascii="Arial" w:hAnsi="Arial" w:cs="Arial"/>
                <w:strike/>
                <w:sz w:val="18"/>
                <w:szCs w:val="18"/>
                <w:rPrChange w:id="1642" w:author="Jamal, Zaher CWK" w:date="2015-06-16T10:23:00Z">
                  <w:rPr>
                    <w:rFonts w:ascii="Arial" w:hAnsi="Arial" w:cs="Arial"/>
                    <w:sz w:val="18"/>
                    <w:szCs w:val="18"/>
                  </w:rPr>
                </w:rPrChange>
              </w:rPr>
              <w:t>n/a</w:t>
            </w:r>
          </w:p>
        </w:tc>
      </w:tr>
      <w:tr w:rsidR="004E08C2" w:rsidRPr="00C22C9E" w14:paraId="4F1EE3EB" w14:textId="77777777" w:rsidTr="004E08C2">
        <w:trPr>
          <w:trHeight w:val="275"/>
        </w:trPr>
        <w:tc>
          <w:tcPr>
            <w:tcW w:w="588" w:type="pct"/>
            <w:shd w:val="clear" w:color="auto" w:fill="auto"/>
          </w:tcPr>
          <w:p w14:paraId="6A67EADC" w14:textId="77777777" w:rsidR="004E08C2" w:rsidRPr="00C22C9E" w:rsidRDefault="004E08C2" w:rsidP="004E08C2">
            <w:pPr>
              <w:rPr>
                <w:rFonts w:ascii="Arial" w:hAnsi="Arial" w:cs="Arial"/>
                <w:strike/>
                <w:sz w:val="18"/>
                <w:szCs w:val="18"/>
                <w:rPrChange w:id="1643" w:author="Jamal, Zaher CWK" w:date="2015-06-16T10:23:00Z">
                  <w:rPr>
                    <w:rFonts w:ascii="Arial" w:hAnsi="Arial" w:cs="Arial"/>
                    <w:sz w:val="18"/>
                    <w:szCs w:val="18"/>
                  </w:rPr>
                </w:rPrChange>
              </w:rPr>
            </w:pPr>
            <w:r w:rsidRPr="00C22C9E">
              <w:rPr>
                <w:rFonts w:ascii="Arial" w:hAnsi="Arial" w:cs="Arial"/>
                <w:strike/>
                <w:sz w:val="18"/>
                <w:szCs w:val="18"/>
                <w:rPrChange w:id="1644" w:author="Jamal, Zaher CWK" w:date="2015-06-16T10:23:00Z">
                  <w:rPr>
                    <w:rFonts w:ascii="Arial" w:hAnsi="Arial" w:cs="Arial"/>
                    <w:sz w:val="18"/>
                    <w:szCs w:val="18"/>
                  </w:rPr>
                </w:rPrChange>
              </w:rPr>
              <w:t>Data Row</w:t>
            </w:r>
          </w:p>
        </w:tc>
        <w:tc>
          <w:tcPr>
            <w:tcW w:w="792" w:type="pct"/>
            <w:shd w:val="clear" w:color="auto" w:fill="auto"/>
          </w:tcPr>
          <w:p w14:paraId="2FA9F003" w14:textId="5E7F1E51" w:rsidR="004E08C2" w:rsidRPr="00C22C9E" w:rsidRDefault="003B2D50" w:rsidP="004E08C2">
            <w:pPr>
              <w:rPr>
                <w:rFonts w:ascii="Arial" w:hAnsi="Arial" w:cs="Arial"/>
                <w:strike/>
                <w:sz w:val="18"/>
                <w:szCs w:val="18"/>
                <w:rPrChange w:id="1645" w:author="Jamal, Zaher CWK" w:date="2015-06-16T10:23:00Z">
                  <w:rPr>
                    <w:rFonts w:ascii="Arial" w:hAnsi="Arial" w:cs="Arial"/>
                    <w:sz w:val="18"/>
                    <w:szCs w:val="18"/>
                  </w:rPr>
                </w:rPrChange>
              </w:rPr>
            </w:pPr>
            <w:r w:rsidRPr="00C22C9E">
              <w:rPr>
                <w:rFonts w:ascii="Arial" w:hAnsi="Arial" w:cs="Arial"/>
                <w:strike/>
                <w:sz w:val="18"/>
                <w:szCs w:val="18"/>
                <w:rPrChange w:id="1646" w:author="Jamal, Zaher CWK" w:date="2015-06-16T10:23:00Z">
                  <w:rPr>
                    <w:rFonts w:ascii="Arial" w:hAnsi="Arial" w:cs="Arial"/>
                    <w:sz w:val="18"/>
                    <w:szCs w:val="18"/>
                  </w:rPr>
                </w:rPrChange>
              </w:rPr>
              <w:t>User</w:t>
            </w:r>
            <w:r w:rsidR="004E08C2" w:rsidRPr="00C22C9E">
              <w:rPr>
                <w:rFonts w:ascii="Arial" w:hAnsi="Arial" w:cs="Arial"/>
                <w:strike/>
                <w:sz w:val="18"/>
                <w:szCs w:val="18"/>
                <w:rPrChange w:id="1647" w:author="Jamal, Zaher CWK" w:date="2015-06-16T10:23:00Z">
                  <w:rPr>
                    <w:rFonts w:ascii="Arial" w:hAnsi="Arial" w:cs="Arial"/>
                    <w:sz w:val="18"/>
                    <w:szCs w:val="18"/>
                  </w:rPr>
                </w:rPrChange>
              </w:rPr>
              <w:t>s who have accessed the Modeller</w:t>
            </w:r>
          </w:p>
        </w:tc>
        <w:tc>
          <w:tcPr>
            <w:tcW w:w="588" w:type="pct"/>
            <w:shd w:val="clear" w:color="auto" w:fill="auto"/>
          </w:tcPr>
          <w:p w14:paraId="256960C2" w14:textId="77777777" w:rsidR="004E08C2" w:rsidRPr="00C22C9E" w:rsidRDefault="004E08C2" w:rsidP="004E08C2">
            <w:pPr>
              <w:rPr>
                <w:rFonts w:ascii="Arial" w:hAnsi="Arial" w:cs="Arial"/>
                <w:strike/>
                <w:sz w:val="18"/>
                <w:szCs w:val="18"/>
                <w:rPrChange w:id="1648" w:author="Jamal, Zaher CWK" w:date="2015-06-16T10:23:00Z">
                  <w:rPr>
                    <w:rFonts w:ascii="Arial" w:hAnsi="Arial" w:cs="Arial"/>
                    <w:sz w:val="18"/>
                    <w:szCs w:val="18"/>
                  </w:rPr>
                </w:rPrChange>
              </w:rPr>
            </w:pPr>
            <w:r w:rsidRPr="00C22C9E">
              <w:rPr>
                <w:rFonts w:ascii="Arial" w:hAnsi="Arial" w:cs="Arial"/>
                <w:strike/>
                <w:sz w:val="18"/>
                <w:szCs w:val="18"/>
                <w:rPrChange w:id="1649" w:author="Jamal, Zaher CWK" w:date="2015-06-16T10:23:00Z">
                  <w:rPr>
                    <w:rFonts w:ascii="Arial" w:hAnsi="Arial" w:cs="Arial"/>
                    <w:sz w:val="18"/>
                    <w:szCs w:val="18"/>
                  </w:rPr>
                </w:rPrChange>
              </w:rPr>
              <w:t>n/a</w:t>
            </w:r>
          </w:p>
        </w:tc>
        <w:tc>
          <w:tcPr>
            <w:tcW w:w="831" w:type="pct"/>
            <w:shd w:val="clear" w:color="auto" w:fill="auto"/>
          </w:tcPr>
          <w:p w14:paraId="56B1B8C2" w14:textId="77777777" w:rsidR="004E08C2" w:rsidRPr="00C22C9E" w:rsidRDefault="004E08C2" w:rsidP="004E08C2">
            <w:pPr>
              <w:rPr>
                <w:rFonts w:ascii="Arial" w:hAnsi="Arial" w:cs="Arial"/>
                <w:strike/>
                <w:sz w:val="18"/>
                <w:szCs w:val="18"/>
                <w:rPrChange w:id="1650" w:author="Jamal, Zaher CWK" w:date="2015-06-16T10:23:00Z">
                  <w:rPr>
                    <w:rFonts w:ascii="Arial" w:hAnsi="Arial" w:cs="Arial"/>
                    <w:sz w:val="18"/>
                    <w:szCs w:val="18"/>
                  </w:rPr>
                </w:rPrChange>
              </w:rPr>
            </w:pPr>
            <w:r w:rsidRPr="00C22C9E">
              <w:rPr>
                <w:rFonts w:ascii="Arial" w:hAnsi="Arial" w:cs="Arial"/>
                <w:strike/>
                <w:sz w:val="18"/>
                <w:szCs w:val="18"/>
                <w:rPrChange w:id="1651" w:author="Jamal, Zaher CWK" w:date="2015-06-16T10:23:00Z">
                  <w:rPr>
                    <w:rFonts w:ascii="Arial" w:hAnsi="Arial" w:cs="Arial"/>
                    <w:sz w:val="18"/>
                    <w:szCs w:val="18"/>
                  </w:rPr>
                </w:rPrChange>
              </w:rPr>
              <w:t>Numeric 0dp</w:t>
            </w:r>
          </w:p>
          <w:p w14:paraId="7B09D2D9" w14:textId="77777777" w:rsidR="004E08C2" w:rsidRPr="00C22C9E" w:rsidRDefault="004E08C2" w:rsidP="004E08C2">
            <w:pPr>
              <w:rPr>
                <w:rFonts w:ascii="Arial" w:hAnsi="Arial" w:cs="Arial"/>
                <w:strike/>
                <w:sz w:val="18"/>
                <w:szCs w:val="18"/>
                <w:rPrChange w:id="1652" w:author="Jamal, Zaher CWK" w:date="2015-06-16T10:23:00Z">
                  <w:rPr>
                    <w:rFonts w:ascii="Arial" w:hAnsi="Arial" w:cs="Arial"/>
                    <w:sz w:val="18"/>
                    <w:szCs w:val="18"/>
                  </w:rPr>
                </w:rPrChange>
              </w:rPr>
            </w:pPr>
            <w:r w:rsidRPr="00C22C9E">
              <w:rPr>
                <w:rFonts w:ascii="Arial" w:hAnsi="Arial" w:cs="Arial"/>
                <w:strike/>
                <w:sz w:val="18"/>
                <w:szCs w:val="18"/>
                <w:rPrChange w:id="1653" w:author="Jamal, Zaher CWK" w:date="2015-06-16T10:23:00Z">
                  <w:rPr>
                    <w:rFonts w:ascii="Arial" w:hAnsi="Arial" w:cs="Arial"/>
                    <w:sz w:val="18"/>
                    <w:szCs w:val="18"/>
                  </w:rPr>
                </w:rPrChange>
              </w:rPr>
              <w:t>Right Aligned</w:t>
            </w:r>
          </w:p>
        </w:tc>
        <w:tc>
          <w:tcPr>
            <w:tcW w:w="453" w:type="pct"/>
            <w:shd w:val="clear" w:color="auto" w:fill="auto"/>
          </w:tcPr>
          <w:p w14:paraId="42EAD002" w14:textId="77777777" w:rsidR="004E08C2" w:rsidRPr="00C22C9E" w:rsidRDefault="004E08C2" w:rsidP="004E08C2">
            <w:pPr>
              <w:rPr>
                <w:rFonts w:ascii="Arial" w:hAnsi="Arial" w:cs="Arial"/>
                <w:strike/>
                <w:sz w:val="18"/>
                <w:szCs w:val="18"/>
                <w:rPrChange w:id="1654" w:author="Jamal, Zaher CWK" w:date="2015-06-16T10:23:00Z">
                  <w:rPr>
                    <w:rFonts w:ascii="Arial" w:hAnsi="Arial" w:cs="Arial"/>
                    <w:sz w:val="18"/>
                    <w:szCs w:val="18"/>
                  </w:rPr>
                </w:rPrChange>
              </w:rPr>
            </w:pPr>
            <w:r w:rsidRPr="00C22C9E">
              <w:rPr>
                <w:rFonts w:ascii="Arial" w:hAnsi="Arial" w:cs="Arial"/>
                <w:strike/>
                <w:sz w:val="18"/>
                <w:szCs w:val="18"/>
                <w:rPrChange w:id="1655" w:author="Jamal, Zaher CWK" w:date="2015-06-16T10:23:00Z">
                  <w:rPr>
                    <w:rFonts w:ascii="Arial" w:hAnsi="Arial" w:cs="Arial"/>
                    <w:sz w:val="18"/>
                    <w:szCs w:val="18"/>
                  </w:rPr>
                </w:rPrChange>
              </w:rPr>
              <w:t>N</w:t>
            </w:r>
          </w:p>
        </w:tc>
        <w:tc>
          <w:tcPr>
            <w:tcW w:w="864" w:type="pct"/>
            <w:shd w:val="clear" w:color="auto" w:fill="auto"/>
          </w:tcPr>
          <w:p w14:paraId="453ABC43" w14:textId="77777777" w:rsidR="004E08C2" w:rsidRPr="00C22C9E" w:rsidRDefault="004E08C2" w:rsidP="004E08C2">
            <w:pPr>
              <w:rPr>
                <w:rFonts w:ascii="Arial" w:hAnsi="Arial" w:cs="Arial"/>
                <w:strike/>
                <w:sz w:val="18"/>
                <w:szCs w:val="18"/>
                <w:rPrChange w:id="1656" w:author="Jamal, Zaher CWK" w:date="2015-06-16T10:23:00Z">
                  <w:rPr>
                    <w:rFonts w:ascii="Arial" w:hAnsi="Arial" w:cs="Arial"/>
                    <w:sz w:val="18"/>
                    <w:szCs w:val="18"/>
                  </w:rPr>
                </w:rPrChange>
              </w:rPr>
            </w:pPr>
            <w:r w:rsidRPr="00C22C9E">
              <w:rPr>
                <w:rFonts w:ascii="Arial" w:hAnsi="Arial" w:cs="Arial"/>
                <w:strike/>
                <w:sz w:val="18"/>
                <w:szCs w:val="18"/>
                <w:rPrChange w:id="1657" w:author="Jamal, Zaher CWK" w:date="2015-06-16T10:23:00Z">
                  <w:rPr>
                    <w:rFonts w:ascii="Arial" w:hAnsi="Arial" w:cs="Arial"/>
                    <w:sz w:val="18"/>
                    <w:szCs w:val="18"/>
                  </w:rPr>
                </w:rPrChange>
              </w:rPr>
              <w:t>n/a</w:t>
            </w:r>
          </w:p>
        </w:tc>
        <w:tc>
          <w:tcPr>
            <w:tcW w:w="484" w:type="pct"/>
          </w:tcPr>
          <w:p w14:paraId="79552084" w14:textId="77777777" w:rsidR="004E08C2" w:rsidRPr="00C22C9E" w:rsidRDefault="004E08C2" w:rsidP="004E08C2">
            <w:pPr>
              <w:rPr>
                <w:rFonts w:ascii="Arial" w:hAnsi="Arial" w:cs="Arial"/>
                <w:strike/>
                <w:sz w:val="18"/>
                <w:szCs w:val="18"/>
                <w:rPrChange w:id="1658" w:author="Jamal, Zaher CWK" w:date="2015-06-16T10:23:00Z">
                  <w:rPr>
                    <w:rFonts w:ascii="Arial" w:hAnsi="Arial" w:cs="Arial"/>
                    <w:sz w:val="18"/>
                    <w:szCs w:val="18"/>
                  </w:rPr>
                </w:rPrChange>
              </w:rPr>
            </w:pPr>
            <w:r w:rsidRPr="00C22C9E">
              <w:rPr>
                <w:rFonts w:ascii="Arial" w:hAnsi="Arial" w:cs="Arial"/>
                <w:strike/>
                <w:sz w:val="18"/>
                <w:szCs w:val="18"/>
                <w:rPrChange w:id="1659" w:author="Jamal, Zaher CWK" w:date="2015-06-16T10:23:00Z">
                  <w:rPr>
                    <w:rFonts w:ascii="Arial" w:hAnsi="Arial" w:cs="Arial"/>
                    <w:sz w:val="18"/>
                    <w:szCs w:val="18"/>
                  </w:rPr>
                </w:rPrChange>
              </w:rPr>
              <w:t>N</w:t>
            </w:r>
          </w:p>
        </w:tc>
        <w:tc>
          <w:tcPr>
            <w:tcW w:w="400" w:type="pct"/>
          </w:tcPr>
          <w:p w14:paraId="51CD6169" w14:textId="77777777" w:rsidR="004E08C2" w:rsidRPr="00C22C9E" w:rsidRDefault="004E08C2" w:rsidP="004E08C2">
            <w:pPr>
              <w:rPr>
                <w:rFonts w:ascii="Arial" w:hAnsi="Arial" w:cs="Arial"/>
                <w:strike/>
                <w:sz w:val="18"/>
                <w:szCs w:val="18"/>
                <w:rPrChange w:id="1660" w:author="Jamal, Zaher CWK" w:date="2015-06-16T10:23:00Z">
                  <w:rPr>
                    <w:rFonts w:ascii="Arial" w:hAnsi="Arial" w:cs="Arial"/>
                    <w:sz w:val="18"/>
                    <w:szCs w:val="18"/>
                  </w:rPr>
                </w:rPrChange>
              </w:rPr>
            </w:pPr>
            <w:r w:rsidRPr="00C22C9E">
              <w:rPr>
                <w:rFonts w:ascii="Arial" w:hAnsi="Arial" w:cs="Arial"/>
                <w:strike/>
                <w:sz w:val="18"/>
                <w:szCs w:val="18"/>
                <w:rPrChange w:id="1661" w:author="Jamal, Zaher CWK" w:date="2015-06-16T10:23:00Z">
                  <w:rPr>
                    <w:rFonts w:ascii="Arial" w:hAnsi="Arial" w:cs="Arial"/>
                    <w:sz w:val="18"/>
                    <w:szCs w:val="18"/>
                  </w:rPr>
                </w:rPrChange>
              </w:rPr>
              <w:t>n/a</w:t>
            </w:r>
          </w:p>
        </w:tc>
      </w:tr>
      <w:tr w:rsidR="004E08C2" w:rsidRPr="00C22C9E" w14:paraId="6C7E7014" w14:textId="77777777" w:rsidTr="004E08C2">
        <w:trPr>
          <w:trHeight w:val="275"/>
        </w:trPr>
        <w:tc>
          <w:tcPr>
            <w:tcW w:w="588" w:type="pct"/>
            <w:shd w:val="clear" w:color="auto" w:fill="auto"/>
          </w:tcPr>
          <w:p w14:paraId="6F1A81FD" w14:textId="77777777" w:rsidR="004E08C2" w:rsidRPr="00C22C9E" w:rsidRDefault="004E08C2" w:rsidP="004E08C2">
            <w:pPr>
              <w:rPr>
                <w:rFonts w:ascii="Arial" w:hAnsi="Arial" w:cs="Arial"/>
                <w:strike/>
                <w:sz w:val="18"/>
                <w:szCs w:val="18"/>
                <w:rPrChange w:id="1662" w:author="Jamal, Zaher CWK" w:date="2015-06-16T10:23:00Z">
                  <w:rPr>
                    <w:rFonts w:ascii="Arial" w:hAnsi="Arial" w:cs="Arial"/>
                    <w:sz w:val="18"/>
                    <w:szCs w:val="18"/>
                  </w:rPr>
                </w:rPrChange>
              </w:rPr>
            </w:pPr>
            <w:r w:rsidRPr="00C22C9E">
              <w:rPr>
                <w:rFonts w:ascii="Arial" w:hAnsi="Arial" w:cs="Arial"/>
                <w:strike/>
                <w:sz w:val="18"/>
                <w:szCs w:val="18"/>
                <w:rPrChange w:id="1663" w:author="Jamal, Zaher CWK" w:date="2015-06-16T10:23:00Z">
                  <w:rPr>
                    <w:rFonts w:ascii="Arial" w:hAnsi="Arial" w:cs="Arial"/>
                    <w:sz w:val="18"/>
                    <w:szCs w:val="18"/>
                  </w:rPr>
                </w:rPrChange>
              </w:rPr>
              <w:t>Data Row</w:t>
            </w:r>
          </w:p>
        </w:tc>
        <w:tc>
          <w:tcPr>
            <w:tcW w:w="792" w:type="pct"/>
            <w:shd w:val="clear" w:color="auto" w:fill="auto"/>
          </w:tcPr>
          <w:p w14:paraId="66F9BC05" w14:textId="1A7EA1E6" w:rsidR="004E08C2" w:rsidRPr="00C22C9E" w:rsidRDefault="003B2D50" w:rsidP="004E08C2">
            <w:pPr>
              <w:rPr>
                <w:strike/>
                <w:rPrChange w:id="1664" w:author="Jamal, Zaher CWK" w:date="2015-06-16T10:23:00Z">
                  <w:rPr/>
                </w:rPrChange>
              </w:rPr>
            </w:pPr>
            <w:r w:rsidRPr="00C22C9E">
              <w:rPr>
                <w:rFonts w:ascii="Arial" w:hAnsi="Arial" w:cs="Arial"/>
                <w:strike/>
                <w:sz w:val="18"/>
                <w:szCs w:val="18"/>
                <w:rPrChange w:id="1665" w:author="Jamal, Zaher CWK" w:date="2015-06-16T10:23:00Z">
                  <w:rPr>
                    <w:rFonts w:ascii="Arial" w:hAnsi="Arial" w:cs="Arial"/>
                    <w:sz w:val="18"/>
                    <w:szCs w:val="18"/>
                  </w:rPr>
                </w:rPrChange>
              </w:rPr>
              <w:t>User</w:t>
            </w:r>
            <w:r w:rsidR="004E08C2" w:rsidRPr="00C22C9E">
              <w:rPr>
                <w:rFonts w:ascii="Arial" w:hAnsi="Arial" w:cs="Arial"/>
                <w:strike/>
                <w:sz w:val="18"/>
                <w:szCs w:val="18"/>
                <w:rPrChange w:id="1666" w:author="Jamal, Zaher CWK" w:date="2015-06-16T10:23:00Z">
                  <w:rPr>
                    <w:rFonts w:ascii="Arial" w:hAnsi="Arial" w:cs="Arial"/>
                    <w:sz w:val="18"/>
                    <w:szCs w:val="18"/>
                  </w:rPr>
                </w:rPrChange>
              </w:rPr>
              <w:t>s who have accessed Pension Summary</w:t>
            </w:r>
          </w:p>
        </w:tc>
        <w:tc>
          <w:tcPr>
            <w:tcW w:w="588" w:type="pct"/>
            <w:shd w:val="clear" w:color="auto" w:fill="auto"/>
          </w:tcPr>
          <w:p w14:paraId="15AF086D" w14:textId="77777777" w:rsidR="004E08C2" w:rsidRPr="00C22C9E" w:rsidRDefault="004E08C2" w:rsidP="004E08C2">
            <w:pPr>
              <w:rPr>
                <w:rFonts w:ascii="Arial" w:hAnsi="Arial" w:cs="Arial"/>
                <w:strike/>
                <w:sz w:val="18"/>
                <w:szCs w:val="18"/>
                <w:rPrChange w:id="1667" w:author="Jamal, Zaher CWK" w:date="2015-06-16T10:23:00Z">
                  <w:rPr>
                    <w:rFonts w:ascii="Arial" w:hAnsi="Arial" w:cs="Arial"/>
                    <w:sz w:val="18"/>
                    <w:szCs w:val="18"/>
                  </w:rPr>
                </w:rPrChange>
              </w:rPr>
            </w:pPr>
            <w:r w:rsidRPr="00C22C9E">
              <w:rPr>
                <w:rFonts w:ascii="Arial" w:hAnsi="Arial" w:cs="Arial"/>
                <w:strike/>
                <w:sz w:val="18"/>
                <w:szCs w:val="18"/>
                <w:rPrChange w:id="1668" w:author="Jamal, Zaher CWK" w:date="2015-06-16T10:23:00Z">
                  <w:rPr>
                    <w:rFonts w:ascii="Arial" w:hAnsi="Arial" w:cs="Arial"/>
                    <w:sz w:val="18"/>
                    <w:szCs w:val="18"/>
                  </w:rPr>
                </w:rPrChange>
              </w:rPr>
              <w:t>n/a</w:t>
            </w:r>
          </w:p>
        </w:tc>
        <w:tc>
          <w:tcPr>
            <w:tcW w:w="831" w:type="pct"/>
            <w:shd w:val="clear" w:color="auto" w:fill="auto"/>
          </w:tcPr>
          <w:p w14:paraId="76E2F3B1" w14:textId="77777777" w:rsidR="004E08C2" w:rsidRPr="00C22C9E" w:rsidRDefault="004E08C2" w:rsidP="004E08C2">
            <w:pPr>
              <w:rPr>
                <w:rFonts w:ascii="Arial" w:hAnsi="Arial" w:cs="Arial"/>
                <w:strike/>
                <w:sz w:val="18"/>
                <w:szCs w:val="18"/>
                <w:rPrChange w:id="1669" w:author="Jamal, Zaher CWK" w:date="2015-06-16T10:23:00Z">
                  <w:rPr>
                    <w:rFonts w:ascii="Arial" w:hAnsi="Arial" w:cs="Arial"/>
                    <w:sz w:val="18"/>
                    <w:szCs w:val="18"/>
                  </w:rPr>
                </w:rPrChange>
              </w:rPr>
            </w:pPr>
            <w:r w:rsidRPr="00C22C9E">
              <w:rPr>
                <w:rFonts w:ascii="Arial" w:hAnsi="Arial" w:cs="Arial"/>
                <w:strike/>
                <w:sz w:val="18"/>
                <w:szCs w:val="18"/>
                <w:rPrChange w:id="1670" w:author="Jamal, Zaher CWK" w:date="2015-06-16T10:23:00Z">
                  <w:rPr>
                    <w:rFonts w:ascii="Arial" w:hAnsi="Arial" w:cs="Arial"/>
                    <w:sz w:val="18"/>
                    <w:szCs w:val="18"/>
                  </w:rPr>
                </w:rPrChange>
              </w:rPr>
              <w:t>Numeric 0dp</w:t>
            </w:r>
          </w:p>
          <w:p w14:paraId="7BABD30B" w14:textId="77777777" w:rsidR="004E08C2" w:rsidRPr="00C22C9E" w:rsidRDefault="004E08C2" w:rsidP="004E08C2">
            <w:pPr>
              <w:rPr>
                <w:rFonts w:ascii="Arial" w:hAnsi="Arial" w:cs="Arial"/>
                <w:strike/>
                <w:sz w:val="18"/>
                <w:szCs w:val="18"/>
                <w:rPrChange w:id="1671" w:author="Jamal, Zaher CWK" w:date="2015-06-16T10:23:00Z">
                  <w:rPr>
                    <w:rFonts w:ascii="Arial" w:hAnsi="Arial" w:cs="Arial"/>
                    <w:sz w:val="18"/>
                    <w:szCs w:val="18"/>
                  </w:rPr>
                </w:rPrChange>
              </w:rPr>
            </w:pPr>
            <w:r w:rsidRPr="00C22C9E">
              <w:rPr>
                <w:rFonts w:ascii="Arial" w:hAnsi="Arial" w:cs="Arial"/>
                <w:strike/>
                <w:sz w:val="18"/>
                <w:szCs w:val="18"/>
                <w:rPrChange w:id="1672" w:author="Jamal, Zaher CWK" w:date="2015-06-16T10:23:00Z">
                  <w:rPr>
                    <w:rFonts w:ascii="Arial" w:hAnsi="Arial" w:cs="Arial"/>
                    <w:sz w:val="18"/>
                    <w:szCs w:val="18"/>
                  </w:rPr>
                </w:rPrChange>
              </w:rPr>
              <w:t>Right Aligned</w:t>
            </w:r>
          </w:p>
        </w:tc>
        <w:tc>
          <w:tcPr>
            <w:tcW w:w="453" w:type="pct"/>
            <w:shd w:val="clear" w:color="auto" w:fill="auto"/>
          </w:tcPr>
          <w:p w14:paraId="09CC560B" w14:textId="77777777" w:rsidR="004E08C2" w:rsidRPr="00C22C9E" w:rsidRDefault="004E08C2" w:rsidP="004E08C2">
            <w:pPr>
              <w:rPr>
                <w:rFonts w:ascii="Arial" w:hAnsi="Arial" w:cs="Arial"/>
                <w:strike/>
                <w:sz w:val="18"/>
                <w:szCs w:val="18"/>
                <w:rPrChange w:id="1673" w:author="Jamal, Zaher CWK" w:date="2015-06-16T10:23:00Z">
                  <w:rPr>
                    <w:rFonts w:ascii="Arial" w:hAnsi="Arial" w:cs="Arial"/>
                    <w:sz w:val="18"/>
                    <w:szCs w:val="18"/>
                  </w:rPr>
                </w:rPrChange>
              </w:rPr>
            </w:pPr>
            <w:r w:rsidRPr="00C22C9E">
              <w:rPr>
                <w:rFonts w:ascii="Arial" w:hAnsi="Arial" w:cs="Arial"/>
                <w:strike/>
                <w:sz w:val="18"/>
                <w:szCs w:val="18"/>
                <w:rPrChange w:id="1674" w:author="Jamal, Zaher CWK" w:date="2015-06-16T10:23:00Z">
                  <w:rPr>
                    <w:rFonts w:ascii="Arial" w:hAnsi="Arial" w:cs="Arial"/>
                    <w:sz w:val="18"/>
                    <w:szCs w:val="18"/>
                  </w:rPr>
                </w:rPrChange>
              </w:rPr>
              <w:t>N</w:t>
            </w:r>
          </w:p>
        </w:tc>
        <w:tc>
          <w:tcPr>
            <w:tcW w:w="864" w:type="pct"/>
            <w:shd w:val="clear" w:color="auto" w:fill="auto"/>
          </w:tcPr>
          <w:p w14:paraId="7F0DA003" w14:textId="77777777" w:rsidR="004E08C2" w:rsidRPr="00C22C9E" w:rsidRDefault="004E08C2" w:rsidP="004E08C2">
            <w:pPr>
              <w:rPr>
                <w:rFonts w:ascii="Arial" w:hAnsi="Arial" w:cs="Arial"/>
                <w:strike/>
                <w:sz w:val="18"/>
                <w:szCs w:val="18"/>
                <w:rPrChange w:id="1675" w:author="Jamal, Zaher CWK" w:date="2015-06-16T10:23:00Z">
                  <w:rPr>
                    <w:rFonts w:ascii="Arial" w:hAnsi="Arial" w:cs="Arial"/>
                    <w:sz w:val="18"/>
                    <w:szCs w:val="18"/>
                  </w:rPr>
                </w:rPrChange>
              </w:rPr>
            </w:pPr>
            <w:r w:rsidRPr="00C22C9E">
              <w:rPr>
                <w:rFonts w:ascii="Arial" w:hAnsi="Arial" w:cs="Arial"/>
                <w:strike/>
                <w:sz w:val="18"/>
                <w:szCs w:val="18"/>
                <w:rPrChange w:id="1676" w:author="Jamal, Zaher CWK" w:date="2015-06-16T10:23:00Z">
                  <w:rPr>
                    <w:rFonts w:ascii="Arial" w:hAnsi="Arial" w:cs="Arial"/>
                    <w:sz w:val="18"/>
                    <w:szCs w:val="18"/>
                  </w:rPr>
                </w:rPrChange>
              </w:rPr>
              <w:t>n/a</w:t>
            </w:r>
          </w:p>
        </w:tc>
        <w:tc>
          <w:tcPr>
            <w:tcW w:w="484" w:type="pct"/>
          </w:tcPr>
          <w:p w14:paraId="48C07FE3" w14:textId="77777777" w:rsidR="004E08C2" w:rsidRPr="00C22C9E" w:rsidRDefault="004E08C2" w:rsidP="004E08C2">
            <w:pPr>
              <w:rPr>
                <w:rFonts w:ascii="Arial" w:hAnsi="Arial" w:cs="Arial"/>
                <w:strike/>
                <w:sz w:val="18"/>
                <w:szCs w:val="18"/>
                <w:rPrChange w:id="1677" w:author="Jamal, Zaher CWK" w:date="2015-06-16T10:23:00Z">
                  <w:rPr>
                    <w:rFonts w:ascii="Arial" w:hAnsi="Arial" w:cs="Arial"/>
                    <w:sz w:val="18"/>
                    <w:szCs w:val="18"/>
                  </w:rPr>
                </w:rPrChange>
              </w:rPr>
            </w:pPr>
            <w:r w:rsidRPr="00C22C9E">
              <w:rPr>
                <w:rFonts w:ascii="Arial" w:hAnsi="Arial" w:cs="Arial"/>
                <w:strike/>
                <w:sz w:val="18"/>
                <w:szCs w:val="18"/>
                <w:rPrChange w:id="1678" w:author="Jamal, Zaher CWK" w:date="2015-06-16T10:23:00Z">
                  <w:rPr>
                    <w:rFonts w:ascii="Arial" w:hAnsi="Arial" w:cs="Arial"/>
                    <w:sz w:val="18"/>
                    <w:szCs w:val="18"/>
                  </w:rPr>
                </w:rPrChange>
              </w:rPr>
              <w:t>N</w:t>
            </w:r>
          </w:p>
        </w:tc>
        <w:tc>
          <w:tcPr>
            <w:tcW w:w="400" w:type="pct"/>
          </w:tcPr>
          <w:p w14:paraId="1BF6F76A" w14:textId="77777777" w:rsidR="004E08C2" w:rsidRPr="00C22C9E" w:rsidRDefault="004E08C2" w:rsidP="004E08C2">
            <w:pPr>
              <w:rPr>
                <w:rFonts w:ascii="Arial" w:hAnsi="Arial" w:cs="Arial"/>
                <w:strike/>
                <w:sz w:val="18"/>
                <w:szCs w:val="18"/>
                <w:rPrChange w:id="1679" w:author="Jamal, Zaher CWK" w:date="2015-06-16T10:23:00Z">
                  <w:rPr>
                    <w:rFonts w:ascii="Arial" w:hAnsi="Arial" w:cs="Arial"/>
                    <w:sz w:val="18"/>
                    <w:szCs w:val="18"/>
                  </w:rPr>
                </w:rPrChange>
              </w:rPr>
            </w:pPr>
            <w:r w:rsidRPr="00C22C9E">
              <w:rPr>
                <w:rFonts w:ascii="Arial" w:hAnsi="Arial" w:cs="Arial"/>
                <w:strike/>
                <w:sz w:val="18"/>
                <w:szCs w:val="18"/>
                <w:rPrChange w:id="1680" w:author="Jamal, Zaher CWK" w:date="2015-06-16T10:23:00Z">
                  <w:rPr>
                    <w:rFonts w:ascii="Arial" w:hAnsi="Arial" w:cs="Arial"/>
                    <w:sz w:val="18"/>
                    <w:szCs w:val="18"/>
                  </w:rPr>
                </w:rPrChange>
              </w:rPr>
              <w:t>n/a</w:t>
            </w:r>
          </w:p>
        </w:tc>
      </w:tr>
      <w:tr w:rsidR="004E08C2" w:rsidRPr="00C22C9E" w14:paraId="3219E47C" w14:textId="77777777" w:rsidTr="004E08C2">
        <w:trPr>
          <w:trHeight w:val="275"/>
        </w:trPr>
        <w:tc>
          <w:tcPr>
            <w:tcW w:w="588" w:type="pct"/>
            <w:shd w:val="clear" w:color="auto" w:fill="auto"/>
          </w:tcPr>
          <w:p w14:paraId="499E8F8C" w14:textId="77777777" w:rsidR="004E08C2" w:rsidRPr="00C22C9E" w:rsidRDefault="004E08C2" w:rsidP="004E08C2">
            <w:pPr>
              <w:rPr>
                <w:rFonts w:ascii="Arial" w:hAnsi="Arial" w:cs="Arial"/>
                <w:strike/>
                <w:sz w:val="18"/>
                <w:szCs w:val="18"/>
                <w:rPrChange w:id="1681" w:author="Jamal, Zaher CWK" w:date="2015-06-16T10:23:00Z">
                  <w:rPr>
                    <w:rFonts w:ascii="Arial" w:hAnsi="Arial" w:cs="Arial"/>
                    <w:sz w:val="18"/>
                    <w:szCs w:val="18"/>
                  </w:rPr>
                </w:rPrChange>
              </w:rPr>
            </w:pPr>
            <w:r w:rsidRPr="00C22C9E">
              <w:rPr>
                <w:rFonts w:ascii="Arial" w:hAnsi="Arial" w:cs="Arial"/>
                <w:strike/>
                <w:sz w:val="18"/>
                <w:szCs w:val="18"/>
                <w:rPrChange w:id="1682" w:author="Jamal, Zaher CWK" w:date="2015-06-16T10:23:00Z">
                  <w:rPr>
                    <w:rFonts w:ascii="Arial" w:hAnsi="Arial" w:cs="Arial"/>
                    <w:sz w:val="18"/>
                    <w:szCs w:val="18"/>
                  </w:rPr>
                </w:rPrChange>
              </w:rPr>
              <w:t>Data Row</w:t>
            </w:r>
          </w:p>
        </w:tc>
        <w:tc>
          <w:tcPr>
            <w:tcW w:w="792" w:type="pct"/>
            <w:shd w:val="clear" w:color="auto" w:fill="auto"/>
          </w:tcPr>
          <w:p w14:paraId="62F5D76E" w14:textId="644F32EA" w:rsidR="004E08C2" w:rsidRPr="00C22C9E" w:rsidRDefault="003B2D50" w:rsidP="004E08C2">
            <w:pPr>
              <w:rPr>
                <w:strike/>
                <w:rPrChange w:id="1683" w:author="Jamal, Zaher CWK" w:date="2015-06-16T10:23:00Z">
                  <w:rPr/>
                </w:rPrChange>
              </w:rPr>
            </w:pPr>
            <w:r w:rsidRPr="00C22C9E">
              <w:rPr>
                <w:rFonts w:ascii="Arial" w:hAnsi="Arial" w:cs="Arial"/>
                <w:strike/>
                <w:sz w:val="18"/>
                <w:szCs w:val="18"/>
                <w:rPrChange w:id="1684" w:author="Jamal, Zaher CWK" w:date="2015-06-16T10:23:00Z">
                  <w:rPr>
                    <w:rFonts w:ascii="Arial" w:hAnsi="Arial" w:cs="Arial"/>
                    <w:sz w:val="18"/>
                    <w:szCs w:val="18"/>
                  </w:rPr>
                </w:rPrChange>
              </w:rPr>
              <w:t>User</w:t>
            </w:r>
            <w:r w:rsidR="004E08C2" w:rsidRPr="00C22C9E">
              <w:rPr>
                <w:rFonts w:ascii="Arial" w:hAnsi="Arial" w:cs="Arial"/>
                <w:strike/>
                <w:sz w:val="18"/>
                <w:szCs w:val="18"/>
                <w:rPrChange w:id="1685" w:author="Jamal, Zaher CWK" w:date="2015-06-16T10:23:00Z">
                  <w:rPr>
                    <w:rFonts w:ascii="Arial" w:hAnsi="Arial" w:cs="Arial"/>
                    <w:sz w:val="18"/>
                    <w:szCs w:val="18"/>
                  </w:rPr>
                </w:rPrChange>
              </w:rPr>
              <w:t>s who have accessed Contributions screen</w:t>
            </w:r>
          </w:p>
        </w:tc>
        <w:tc>
          <w:tcPr>
            <w:tcW w:w="588" w:type="pct"/>
            <w:shd w:val="clear" w:color="auto" w:fill="auto"/>
          </w:tcPr>
          <w:p w14:paraId="0C56948B" w14:textId="77777777" w:rsidR="004E08C2" w:rsidRPr="00C22C9E" w:rsidRDefault="004E08C2" w:rsidP="004E08C2">
            <w:pPr>
              <w:rPr>
                <w:rFonts w:ascii="Arial" w:hAnsi="Arial" w:cs="Arial"/>
                <w:strike/>
                <w:sz w:val="18"/>
                <w:szCs w:val="18"/>
                <w:rPrChange w:id="1686" w:author="Jamal, Zaher CWK" w:date="2015-06-16T10:23:00Z">
                  <w:rPr>
                    <w:rFonts w:ascii="Arial" w:hAnsi="Arial" w:cs="Arial"/>
                    <w:sz w:val="18"/>
                    <w:szCs w:val="18"/>
                  </w:rPr>
                </w:rPrChange>
              </w:rPr>
            </w:pPr>
            <w:r w:rsidRPr="00C22C9E">
              <w:rPr>
                <w:rFonts w:ascii="Arial" w:hAnsi="Arial" w:cs="Arial"/>
                <w:strike/>
                <w:sz w:val="18"/>
                <w:szCs w:val="18"/>
                <w:rPrChange w:id="1687" w:author="Jamal, Zaher CWK" w:date="2015-06-16T10:23:00Z">
                  <w:rPr>
                    <w:rFonts w:ascii="Arial" w:hAnsi="Arial" w:cs="Arial"/>
                    <w:sz w:val="18"/>
                    <w:szCs w:val="18"/>
                  </w:rPr>
                </w:rPrChange>
              </w:rPr>
              <w:t>n/a</w:t>
            </w:r>
          </w:p>
        </w:tc>
        <w:tc>
          <w:tcPr>
            <w:tcW w:w="831" w:type="pct"/>
            <w:shd w:val="clear" w:color="auto" w:fill="auto"/>
          </w:tcPr>
          <w:p w14:paraId="708D5C74" w14:textId="77777777" w:rsidR="004E08C2" w:rsidRPr="00C22C9E" w:rsidRDefault="004E08C2" w:rsidP="004E08C2">
            <w:pPr>
              <w:rPr>
                <w:rFonts w:ascii="Arial" w:hAnsi="Arial" w:cs="Arial"/>
                <w:strike/>
                <w:sz w:val="18"/>
                <w:szCs w:val="18"/>
                <w:rPrChange w:id="1688" w:author="Jamal, Zaher CWK" w:date="2015-06-16T10:23:00Z">
                  <w:rPr>
                    <w:rFonts w:ascii="Arial" w:hAnsi="Arial" w:cs="Arial"/>
                    <w:sz w:val="18"/>
                    <w:szCs w:val="18"/>
                  </w:rPr>
                </w:rPrChange>
              </w:rPr>
            </w:pPr>
            <w:r w:rsidRPr="00C22C9E">
              <w:rPr>
                <w:rFonts w:ascii="Arial" w:hAnsi="Arial" w:cs="Arial"/>
                <w:strike/>
                <w:sz w:val="18"/>
                <w:szCs w:val="18"/>
                <w:rPrChange w:id="1689" w:author="Jamal, Zaher CWK" w:date="2015-06-16T10:23:00Z">
                  <w:rPr>
                    <w:rFonts w:ascii="Arial" w:hAnsi="Arial" w:cs="Arial"/>
                    <w:sz w:val="18"/>
                    <w:szCs w:val="18"/>
                  </w:rPr>
                </w:rPrChange>
              </w:rPr>
              <w:t>Numeric 0dp</w:t>
            </w:r>
          </w:p>
          <w:p w14:paraId="7A20C4AD" w14:textId="77777777" w:rsidR="004E08C2" w:rsidRPr="00C22C9E" w:rsidRDefault="004E08C2" w:rsidP="004E08C2">
            <w:pPr>
              <w:rPr>
                <w:rFonts w:ascii="Arial" w:hAnsi="Arial" w:cs="Arial"/>
                <w:strike/>
                <w:sz w:val="18"/>
                <w:szCs w:val="18"/>
                <w:rPrChange w:id="1690" w:author="Jamal, Zaher CWK" w:date="2015-06-16T10:23:00Z">
                  <w:rPr>
                    <w:rFonts w:ascii="Arial" w:hAnsi="Arial" w:cs="Arial"/>
                    <w:sz w:val="18"/>
                    <w:szCs w:val="18"/>
                  </w:rPr>
                </w:rPrChange>
              </w:rPr>
            </w:pPr>
            <w:r w:rsidRPr="00C22C9E">
              <w:rPr>
                <w:rFonts w:ascii="Arial" w:hAnsi="Arial" w:cs="Arial"/>
                <w:strike/>
                <w:sz w:val="18"/>
                <w:szCs w:val="18"/>
                <w:rPrChange w:id="1691" w:author="Jamal, Zaher CWK" w:date="2015-06-16T10:23:00Z">
                  <w:rPr>
                    <w:rFonts w:ascii="Arial" w:hAnsi="Arial" w:cs="Arial"/>
                    <w:sz w:val="18"/>
                    <w:szCs w:val="18"/>
                  </w:rPr>
                </w:rPrChange>
              </w:rPr>
              <w:t>Right Aligned</w:t>
            </w:r>
          </w:p>
        </w:tc>
        <w:tc>
          <w:tcPr>
            <w:tcW w:w="453" w:type="pct"/>
            <w:shd w:val="clear" w:color="auto" w:fill="auto"/>
          </w:tcPr>
          <w:p w14:paraId="56260879" w14:textId="77777777" w:rsidR="004E08C2" w:rsidRPr="00C22C9E" w:rsidRDefault="004E08C2" w:rsidP="004E08C2">
            <w:pPr>
              <w:rPr>
                <w:rFonts w:ascii="Arial" w:hAnsi="Arial" w:cs="Arial"/>
                <w:strike/>
                <w:sz w:val="18"/>
                <w:szCs w:val="18"/>
                <w:rPrChange w:id="1692" w:author="Jamal, Zaher CWK" w:date="2015-06-16T10:23:00Z">
                  <w:rPr>
                    <w:rFonts w:ascii="Arial" w:hAnsi="Arial" w:cs="Arial"/>
                    <w:sz w:val="18"/>
                    <w:szCs w:val="18"/>
                  </w:rPr>
                </w:rPrChange>
              </w:rPr>
            </w:pPr>
            <w:r w:rsidRPr="00C22C9E">
              <w:rPr>
                <w:rFonts w:ascii="Arial" w:hAnsi="Arial" w:cs="Arial"/>
                <w:strike/>
                <w:sz w:val="18"/>
                <w:szCs w:val="18"/>
                <w:rPrChange w:id="1693" w:author="Jamal, Zaher CWK" w:date="2015-06-16T10:23:00Z">
                  <w:rPr>
                    <w:rFonts w:ascii="Arial" w:hAnsi="Arial" w:cs="Arial"/>
                    <w:sz w:val="18"/>
                    <w:szCs w:val="18"/>
                  </w:rPr>
                </w:rPrChange>
              </w:rPr>
              <w:t>N</w:t>
            </w:r>
          </w:p>
        </w:tc>
        <w:tc>
          <w:tcPr>
            <w:tcW w:w="864" w:type="pct"/>
            <w:shd w:val="clear" w:color="auto" w:fill="auto"/>
          </w:tcPr>
          <w:p w14:paraId="0C1FEBE4" w14:textId="77777777" w:rsidR="004E08C2" w:rsidRPr="00C22C9E" w:rsidRDefault="004E08C2" w:rsidP="004E08C2">
            <w:pPr>
              <w:rPr>
                <w:rFonts w:ascii="Arial" w:hAnsi="Arial" w:cs="Arial"/>
                <w:strike/>
                <w:sz w:val="18"/>
                <w:szCs w:val="18"/>
                <w:rPrChange w:id="1694" w:author="Jamal, Zaher CWK" w:date="2015-06-16T10:23:00Z">
                  <w:rPr>
                    <w:rFonts w:ascii="Arial" w:hAnsi="Arial" w:cs="Arial"/>
                    <w:sz w:val="18"/>
                    <w:szCs w:val="18"/>
                  </w:rPr>
                </w:rPrChange>
              </w:rPr>
            </w:pPr>
            <w:r w:rsidRPr="00C22C9E">
              <w:rPr>
                <w:rFonts w:ascii="Arial" w:hAnsi="Arial" w:cs="Arial"/>
                <w:strike/>
                <w:sz w:val="18"/>
                <w:szCs w:val="18"/>
                <w:rPrChange w:id="1695" w:author="Jamal, Zaher CWK" w:date="2015-06-16T10:23:00Z">
                  <w:rPr>
                    <w:rFonts w:ascii="Arial" w:hAnsi="Arial" w:cs="Arial"/>
                    <w:sz w:val="18"/>
                    <w:szCs w:val="18"/>
                  </w:rPr>
                </w:rPrChange>
              </w:rPr>
              <w:t>n/a</w:t>
            </w:r>
          </w:p>
        </w:tc>
        <w:tc>
          <w:tcPr>
            <w:tcW w:w="484" w:type="pct"/>
          </w:tcPr>
          <w:p w14:paraId="3FA94CD0" w14:textId="77777777" w:rsidR="004E08C2" w:rsidRPr="00C22C9E" w:rsidRDefault="004E08C2" w:rsidP="004E08C2">
            <w:pPr>
              <w:rPr>
                <w:rFonts w:ascii="Arial" w:hAnsi="Arial" w:cs="Arial"/>
                <w:strike/>
                <w:sz w:val="18"/>
                <w:szCs w:val="18"/>
                <w:rPrChange w:id="1696" w:author="Jamal, Zaher CWK" w:date="2015-06-16T10:23:00Z">
                  <w:rPr>
                    <w:rFonts w:ascii="Arial" w:hAnsi="Arial" w:cs="Arial"/>
                    <w:sz w:val="18"/>
                    <w:szCs w:val="18"/>
                  </w:rPr>
                </w:rPrChange>
              </w:rPr>
            </w:pPr>
            <w:r w:rsidRPr="00C22C9E">
              <w:rPr>
                <w:rFonts w:ascii="Arial" w:hAnsi="Arial" w:cs="Arial"/>
                <w:strike/>
                <w:sz w:val="18"/>
                <w:szCs w:val="18"/>
                <w:rPrChange w:id="1697" w:author="Jamal, Zaher CWK" w:date="2015-06-16T10:23:00Z">
                  <w:rPr>
                    <w:rFonts w:ascii="Arial" w:hAnsi="Arial" w:cs="Arial"/>
                    <w:sz w:val="18"/>
                    <w:szCs w:val="18"/>
                  </w:rPr>
                </w:rPrChange>
              </w:rPr>
              <w:t>N</w:t>
            </w:r>
          </w:p>
        </w:tc>
        <w:tc>
          <w:tcPr>
            <w:tcW w:w="400" w:type="pct"/>
          </w:tcPr>
          <w:p w14:paraId="5CF4B03C" w14:textId="77777777" w:rsidR="004E08C2" w:rsidRPr="00C22C9E" w:rsidRDefault="004E08C2" w:rsidP="004E08C2">
            <w:pPr>
              <w:rPr>
                <w:rFonts w:ascii="Arial" w:hAnsi="Arial" w:cs="Arial"/>
                <w:strike/>
                <w:sz w:val="18"/>
                <w:szCs w:val="18"/>
                <w:rPrChange w:id="1698" w:author="Jamal, Zaher CWK" w:date="2015-06-16T10:23:00Z">
                  <w:rPr>
                    <w:rFonts w:ascii="Arial" w:hAnsi="Arial" w:cs="Arial"/>
                    <w:sz w:val="18"/>
                    <w:szCs w:val="18"/>
                  </w:rPr>
                </w:rPrChange>
              </w:rPr>
            </w:pPr>
            <w:r w:rsidRPr="00C22C9E">
              <w:rPr>
                <w:rFonts w:ascii="Arial" w:hAnsi="Arial" w:cs="Arial"/>
                <w:strike/>
                <w:sz w:val="18"/>
                <w:szCs w:val="18"/>
                <w:rPrChange w:id="1699" w:author="Jamal, Zaher CWK" w:date="2015-06-16T10:23:00Z">
                  <w:rPr>
                    <w:rFonts w:ascii="Arial" w:hAnsi="Arial" w:cs="Arial"/>
                    <w:sz w:val="18"/>
                    <w:szCs w:val="18"/>
                  </w:rPr>
                </w:rPrChange>
              </w:rPr>
              <w:t>n/a</w:t>
            </w:r>
          </w:p>
        </w:tc>
      </w:tr>
      <w:tr w:rsidR="004E08C2" w:rsidRPr="00C22C9E" w14:paraId="6A57986C" w14:textId="77777777" w:rsidTr="004E08C2">
        <w:trPr>
          <w:trHeight w:val="275"/>
        </w:trPr>
        <w:tc>
          <w:tcPr>
            <w:tcW w:w="588" w:type="pct"/>
            <w:shd w:val="clear" w:color="auto" w:fill="auto"/>
          </w:tcPr>
          <w:p w14:paraId="265F3819" w14:textId="77777777" w:rsidR="004E08C2" w:rsidRPr="00C22C9E" w:rsidRDefault="004E08C2" w:rsidP="004E08C2">
            <w:pPr>
              <w:rPr>
                <w:rFonts w:ascii="Arial" w:hAnsi="Arial" w:cs="Arial"/>
                <w:strike/>
                <w:sz w:val="18"/>
                <w:szCs w:val="18"/>
                <w:rPrChange w:id="1700" w:author="Jamal, Zaher CWK" w:date="2015-06-16T10:23:00Z">
                  <w:rPr>
                    <w:rFonts w:ascii="Arial" w:hAnsi="Arial" w:cs="Arial"/>
                    <w:sz w:val="18"/>
                    <w:szCs w:val="18"/>
                  </w:rPr>
                </w:rPrChange>
              </w:rPr>
            </w:pPr>
            <w:r w:rsidRPr="00C22C9E">
              <w:rPr>
                <w:rFonts w:ascii="Arial" w:hAnsi="Arial" w:cs="Arial"/>
                <w:strike/>
                <w:sz w:val="18"/>
                <w:szCs w:val="18"/>
                <w:rPrChange w:id="1701" w:author="Jamal, Zaher CWK" w:date="2015-06-16T10:23:00Z">
                  <w:rPr>
                    <w:rFonts w:ascii="Arial" w:hAnsi="Arial" w:cs="Arial"/>
                    <w:sz w:val="18"/>
                    <w:szCs w:val="18"/>
                  </w:rPr>
                </w:rPrChange>
              </w:rPr>
              <w:t>Data Row</w:t>
            </w:r>
          </w:p>
        </w:tc>
        <w:tc>
          <w:tcPr>
            <w:tcW w:w="792" w:type="pct"/>
            <w:shd w:val="clear" w:color="auto" w:fill="auto"/>
          </w:tcPr>
          <w:p w14:paraId="2DF7E2C3" w14:textId="21DC69D3" w:rsidR="004E08C2" w:rsidRPr="00C22C9E" w:rsidRDefault="003B2D50" w:rsidP="004E08C2">
            <w:pPr>
              <w:rPr>
                <w:strike/>
                <w:rPrChange w:id="1702" w:author="Jamal, Zaher CWK" w:date="2015-06-16T10:23:00Z">
                  <w:rPr/>
                </w:rPrChange>
              </w:rPr>
            </w:pPr>
            <w:r w:rsidRPr="00C22C9E">
              <w:rPr>
                <w:rFonts w:ascii="Arial" w:hAnsi="Arial" w:cs="Arial"/>
                <w:strike/>
                <w:sz w:val="18"/>
                <w:szCs w:val="18"/>
                <w:rPrChange w:id="1703" w:author="Jamal, Zaher CWK" w:date="2015-06-16T10:23:00Z">
                  <w:rPr>
                    <w:rFonts w:ascii="Arial" w:hAnsi="Arial" w:cs="Arial"/>
                    <w:sz w:val="18"/>
                    <w:szCs w:val="18"/>
                  </w:rPr>
                </w:rPrChange>
              </w:rPr>
              <w:t>User</w:t>
            </w:r>
            <w:r w:rsidR="004E08C2" w:rsidRPr="00C22C9E">
              <w:rPr>
                <w:rFonts w:ascii="Arial" w:hAnsi="Arial" w:cs="Arial"/>
                <w:strike/>
                <w:sz w:val="18"/>
                <w:szCs w:val="18"/>
                <w:rPrChange w:id="1704" w:author="Jamal, Zaher CWK" w:date="2015-06-16T10:23:00Z">
                  <w:rPr>
                    <w:rFonts w:ascii="Arial" w:hAnsi="Arial" w:cs="Arial"/>
                    <w:sz w:val="18"/>
                    <w:szCs w:val="18"/>
                  </w:rPr>
                </w:rPrChange>
              </w:rPr>
              <w:t>s who have accessed the Investments</w:t>
            </w:r>
          </w:p>
        </w:tc>
        <w:tc>
          <w:tcPr>
            <w:tcW w:w="588" w:type="pct"/>
            <w:shd w:val="clear" w:color="auto" w:fill="auto"/>
          </w:tcPr>
          <w:p w14:paraId="19C317DA" w14:textId="77777777" w:rsidR="004E08C2" w:rsidRPr="00C22C9E" w:rsidRDefault="004E08C2" w:rsidP="004E08C2">
            <w:pPr>
              <w:rPr>
                <w:rFonts w:ascii="Arial" w:hAnsi="Arial" w:cs="Arial"/>
                <w:strike/>
                <w:sz w:val="18"/>
                <w:szCs w:val="18"/>
                <w:rPrChange w:id="1705" w:author="Jamal, Zaher CWK" w:date="2015-06-16T10:23:00Z">
                  <w:rPr>
                    <w:rFonts w:ascii="Arial" w:hAnsi="Arial" w:cs="Arial"/>
                    <w:sz w:val="18"/>
                    <w:szCs w:val="18"/>
                  </w:rPr>
                </w:rPrChange>
              </w:rPr>
            </w:pPr>
            <w:r w:rsidRPr="00C22C9E">
              <w:rPr>
                <w:rFonts w:ascii="Arial" w:hAnsi="Arial" w:cs="Arial"/>
                <w:strike/>
                <w:sz w:val="18"/>
                <w:szCs w:val="18"/>
                <w:rPrChange w:id="1706" w:author="Jamal, Zaher CWK" w:date="2015-06-16T10:23:00Z">
                  <w:rPr>
                    <w:rFonts w:ascii="Arial" w:hAnsi="Arial" w:cs="Arial"/>
                    <w:sz w:val="18"/>
                    <w:szCs w:val="18"/>
                  </w:rPr>
                </w:rPrChange>
              </w:rPr>
              <w:t>n/a</w:t>
            </w:r>
          </w:p>
        </w:tc>
        <w:tc>
          <w:tcPr>
            <w:tcW w:w="831" w:type="pct"/>
            <w:shd w:val="clear" w:color="auto" w:fill="auto"/>
          </w:tcPr>
          <w:p w14:paraId="6C76C4D5" w14:textId="77777777" w:rsidR="004E08C2" w:rsidRPr="00C22C9E" w:rsidRDefault="004E08C2" w:rsidP="004E08C2">
            <w:pPr>
              <w:rPr>
                <w:rFonts w:ascii="Arial" w:hAnsi="Arial" w:cs="Arial"/>
                <w:strike/>
                <w:sz w:val="18"/>
                <w:szCs w:val="18"/>
                <w:rPrChange w:id="1707" w:author="Jamal, Zaher CWK" w:date="2015-06-16T10:23:00Z">
                  <w:rPr>
                    <w:rFonts w:ascii="Arial" w:hAnsi="Arial" w:cs="Arial"/>
                    <w:sz w:val="18"/>
                    <w:szCs w:val="18"/>
                  </w:rPr>
                </w:rPrChange>
              </w:rPr>
            </w:pPr>
            <w:r w:rsidRPr="00C22C9E">
              <w:rPr>
                <w:rFonts w:ascii="Arial" w:hAnsi="Arial" w:cs="Arial"/>
                <w:strike/>
                <w:sz w:val="18"/>
                <w:szCs w:val="18"/>
                <w:rPrChange w:id="1708" w:author="Jamal, Zaher CWK" w:date="2015-06-16T10:23:00Z">
                  <w:rPr>
                    <w:rFonts w:ascii="Arial" w:hAnsi="Arial" w:cs="Arial"/>
                    <w:sz w:val="18"/>
                    <w:szCs w:val="18"/>
                  </w:rPr>
                </w:rPrChange>
              </w:rPr>
              <w:t>Numeric 0dp</w:t>
            </w:r>
          </w:p>
          <w:p w14:paraId="236A19E4" w14:textId="77777777" w:rsidR="004E08C2" w:rsidRPr="00C22C9E" w:rsidRDefault="004E08C2" w:rsidP="004E08C2">
            <w:pPr>
              <w:rPr>
                <w:rFonts w:ascii="Arial" w:hAnsi="Arial" w:cs="Arial"/>
                <w:strike/>
                <w:sz w:val="18"/>
                <w:szCs w:val="18"/>
                <w:rPrChange w:id="1709" w:author="Jamal, Zaher CWK" w:date="2015-06-16T10:23:00Z">
                  <w:rPr>
                    <w:rFonts w:ascii="Arial" w:hAnsi="Arial" w:cs="Arial"/>
                    <w:sz w:val="18"/>
                    <w:szCs w:val="18"/>
                  </w:rPr>
                </w:rPrChange>
              </w:rPr>
            </w:pPr>
            <w:r w:rsidRPr="00C22C9E">
              <w:rPr>
                <w:rFonts w:ascii="Arial" w:hAnsi="Arial" w:cs="Arial"/>
                <w:strike/>
                <w:sz w:val="18"/>
                <w:szCs w:val="18"/>
                <w:rPrChange w:id="1710" w:author="Jamal, Zaher CWK" w:date="2015-06-16T10:23:00Z">
                  <w:rPr>
                    <w:rFonts w:ascii="Arial" w:hAnsi="Arial" w:cs="Arial"/>
                    <w:sz w:val="18"/>
                    <w:szCs w:val="18"/>
                  </w:rPr>
                </w:rPrChange>
              </w:rPr>
              <w:t>Right Aligned</w:t>
            </w:r>
          </w:p>
        </w:tc>
        <w:tc>
          <w:tcPr>
            <w:tcW w:w="453" w:type="pct"/>
            <w:shd w:val="clear" w:color="auto" w:fill="auto"/>
          </w:tcPr>
          <w:p w14:paraId="386FF2B5" w14:textId="77777777" w:rsidR="004E08C2" w:rsidRPr="00C22C9E" w:rsidRDefault="004E08C2" w:rsidP="004E08C2">
            <w:pPr>
              <w:rPr>
                <w:rFonts w:ascii="Arial" w:hAnsi="Arial" w:cs="Arial"/>
                <w:strike/>
                <w:sz w:val="18"/>
                <w:szCs w:val="18"/>
                <w:rPrChange w:id="1711" w:author="Jamal, Zaher CWK" w:date="2015-06-16T10:23:00Z">
                  <w:rPr>
                    <w:rFonts w:ascii="Arial" w:hAnsi="Arial" w:cs="Arial"/>
                    <w:sz w:val="18"/>
                    <w:szCs w:val="18"/>
                  </w:rPr>
                </w:rPrChange>
              </w:rPr>
            </w:pPr>
            <w:r w:rsidRPr="00C22C9E">
              <w:rPr>
                <w:rFonts w:ascii="Arial" w:hAnsi="Arial" w:cs="Arial"/>
                <w:strike/>
                <w:sz w:val="18"/>
                <w:szCs w:val="18"/>
                <w:rPrChange w:id="1712" w:author="Jamal, Zaher CWK" w:date="2015-06-16T10:23:00Z">
                  <w:rPr>
                    <w:rFonts w:ascii="Arial" w:hAnsi="Arial" w:cs="Arial"/>
                    <w:sz w:val="18"/>
                    <w:szCs w:val="18"/>
                  </w:rPr>
                </w:rPrChange>
              </w:rPr>
              <w:t>N</w:t>
            </w:r>
          </w:p>
        </w:tc>
        <w:tc>
          <w:tcPr>
            <w:tcW w:w="864" w:type="pct"/>
            <w:shd w:val="clear" w:color="auto" w:fill="auto"/>
          </w:tcPr>
          <w:p w14:paraId="39BECA0B" w14:textId="77777777" w:rsidR="004E08C2" w:rsidRPr="00C22C9E" w:rsidRDefault="004E08C2" w:rsidP="004E08C2">
            <w:pPr>
              <w:rPr>
                <w:rFonts w:ascii="Arial" w:hAnsi="Arial" w:cs="Arial"/>
                <w:strike/>
                <w:sz w:val="18"/>
                <w:szCs w:val="18"/>
                <w:rPrChange w:id="1713" w:author="Jamal, Zaher CWK" w:date="2015-06-16T10:23:00Z">
                  <w:rPr>
                    <w:rFonts w:ascii="Arial" w:hAnsi="Arial" w:cs="Arial"/>
                    <w:sz w:val="18"/>
                    <w:szCs w:val="18"/>
                  </w:rPr>
                </w:rPrChange>
              </w:rPr>
            </w:pPr>
            <w:r w:rsidRPr="00C22C9E">
              <w:rPr>
                <w:rFonts w:ascii="Arial" w:hAnsi="Arial" w:cs="Arial"/>
                <w:strike/>
                <w:sz w:val="18"/>
                <w:szCs w:val="18"/>
                <w:rPrChange w:id="1714" w:author="Jamal, Zaher CWK" w:date="2015-06-16T10:23:00Z">
                  <w:rPr>
                    <w:rFonts w:ascii="Arial" w:hAnsi="Arial" w:cs="Arial"/>
                    <w:sz w:val="18"/>
                    <w:szCs w:val="18"/>
                  </w:rPr>
                </w:rPrChange>
              </w:rPr>
              <w:t>n/a</w:t>
            </w:r>
          </w:p>
        </w:tc>
        <w:tc>
          <w:tcPr>
            <w:tcW w:w="484" w:type="pct"/>
          </w:tcPr>
          <w:p w14:paraId="6759DBFD" w14:textId="77777777" w:rsidR="004E08C2" w:rsidRPr="00C22C9E" w:rsidRDefault="004E08C2" w:rsidP="004E08C2">
            <w:pPr>
              <w:rPr>
                <w:rFonts w:ascii="Arial" w:hAnsi="Arial" w:cs="Arial"/>
                <w:strike/>
                <w:sz w:val="18"/>
                <w:szCs w:val="18"/>
                <w:rPrChange w:id="1715" w:author="Jamal, Zaher CWK" w:date="2015-06-16T10:23:00Z">
                  <w:rPr>
                    <w:rFonts w:ascii="Arial" w:hAnsi="Arial" w:cs="Arial"/>
                    <w:sz w:val="18"/>
                    <w:szCs w:val="18"/>
                  </w:rPr>
                </w:rPrChange>
              </w:rPr>
            </w:pPr>
            <w:r w:rsidRPr="00C22C9E">
              <w:rPr>
                <w:rFonts w:ascii="Arial" w:hAnsi="Arial" w:cs="Arial"/>
                <w:strike/>
                <w:sz w:val="18"/>
                <w:szCs w:val="18"/>
                <w:rPrChange w:id="1716" w:author="Jamal, Zaher CWK" w:date="2015-06-16T10:23:00Z">
                  <w:rPr>
                    <w:rFonts w:ascii="Arial" w:hAnsi="Arial" w:cs="Arial"/>
                    <w:sz w:val="18"/>
                    <w:szCs w:val="18"/>
                  </w:rPr>
                </w:rPrChange>
              </w:rPr>
              <w:t>N</w:t>
            </w:r>
          </w:p>
        </w:tc>
        <w:tc>
          <w:tcPr>
            <w:tcW w:w="400" w:type="pct"/>
          </w:tcPr>
          <w:p w14:paraId="7D596A7F" w14:textId="77777777" w:rsidR="004E08C2" w:rsidRPr="00C22C9E" w:rsidRDefault="004E08C2" w:rsidP="004E08C2">
            <w:pPr>
              <w:rPr>
                <w:rFonts w:ascii="Arial" w:hAnsi="Arial" w:cs="Arial"/>
                <w:strike/>
                <w:sz w:val="18"/>
                <w:szCs w:val="18"/>
                <w:rPrChange w:id="1717" w:author="Jamal, Zaher CWK" w:date="2015-06-16T10:23:00Z">
                  <w:rPr>
                    <w:rFonts w:ascii="Arial" w:hAnsi="Arial" w:cs="Arial"/>
                    <w:sz w:val="18"/>
                    <w:szCs w:val="18"/>
                  </w:rPr>
                </w:rPrChange>
              </w:rPr>
            </w:pPr>
            <w:r w:rsidRPr="00C22C9E">
              <w:rPr>
                <w:rFonts w:ascii="Arial" w:hAnsi="Arial" w:cs="Arial"/>
                <w:strike/>
                <w:sz w:val="18"/>
                <w:szCs w:val="18"/>
                <w:rPrChange w:id="1718" w:author="Jamal, Zaher CWK" w:date="2015-06-16T10:23:00Z">
                  <w:rPr>
                    <w:rFonts w:ascii="Arial" w:hAnsi="Arial" w:cs="Arial"/>
                    <w:sz w:val="18"/>
                    <w:szCs w:val="18"/>
                  </w:rPr>
                </w:rPrChange>
              </w:rPr>
              <w:t>n/a</w:t>
            </w:r>
          </w:p>
        </w:tc>
      </w:tr>
      <w:tr w:rsidR="004E08C2" w:rsidRPr="00C22C9E" w14:paraId="5514C739" w14:textId="77777777" w:rsidTr="004E08C2">
        <w:trPr>
          <w:trHeight w:val="275"/>
        </w:trPr>
        <w:tc>
          <w:tcPr>
            <w:tcW w:w="588" w:type="pct"/>
            <w:shd w:val="clear" w:color="auto" w:fill="auto"/>
          </w:tcPr>
          <w:p w14:paraId="3D7F650A" w14:textId="77777777" w:rsidR="004E08C2" w:rsidRPr="00C22C9E" w:rsidRDefault="004E08C2" w:rsidP="004E08C2">
            <w:pPr>
              <w:rPr>
                <w:rFonts w:ascii="Arial" w:hAnsi="Arial" w:cs="Arial"/>
                <w:strike/>
                <w:sz w:val="18"/>
                <w:szCs w:val="18"/>
                <w:rPrChange w:id="1719" w:author="Jamal, Zaher CWK" w:date="2015-06-16T10:23:00Z">
                  <w:rPr>
                    <w:rFonts w:ascii="Arial" w:hAnsi="Arial" w:cs="Arial"/>
                    <w:sz w:val="18"/>
                    <w:szCs w:val="18"/>
                  </w:rPr>
                </w:rPrChange>
              </w:rPr>
            </w:pPr>
            <w:r w:rsidRPr="00C22C9E">
              <w:rPr>
                <w:rFonts w:ascii="Arial" w:hAnsi="Arial" w:cs="Arial"/>
                <w:strike/>
                <w:sz w:val="18"/>
                <w:szCs w:val="18"/>
                <w:rPrChange w:id="1720" w:author="Jamal, Zaher CWK" w:date="2015-06-16T10:23:00Z">
                  <w:rPr>
                    <w:rFonts w:ascii="Arial" w:hAnsi="Arial" w:cs="Arial"/>
                    <w:sz w:val="18"/>
                    <w:szCs w:val="18"/>
                  </w:rPr>
                </w:rPrChange>
              </w:rPr>
              <w:t>Data Row</w:t>
            </w:r>
          </w:p>
        </w:tc>
        <w:tc>
          <w:tcPr>
            <w:tcW w:w="792" w:type="pct"/>
            <w:shd w:val="clear" w:color="auto" w:fill="auto"/>
          </w:tcPr>
          <w:p w14:paraId="5B54097F" w14:textId="35AB95FF" w:rsidR="004E08C2" w:rsidRPr="00C22C9E" w:rsidRDefault="003B2D50" w:rsidP="004E08C2">
            <w:pPr>
              <w:rPr>
                <w:strike/>
                <w:rPrChange w:id="1721" w:author="Jamal, Zaher CWK" w:date="2015-06-16T10:23:00Z">
                  <w:rPr/>
                </w:rPrChange>
              </w:rPr>
            </w:pPr>
            <w:r w:rsidRPr="00C22C9E">
              <w:rPr>
                <w:rFonts w:ascii="Arial" w:hAnsi="Arial" w:cs="Arial"/>
                <w:strike/>
                <w:sz w:val="18"/>
                <w:szCs w:val="18"/>
                <w:rPrChange w:id="1722" w:author="Jamal, Zaher CWK" w:date="2015-06-16T10:23:00Z">
                  <w:rPr>
                    <w:rFonts w:ascii="Arial" w:hAnsi="Arial" w:cs="Arial"/>
                    <w:sz w:val="18"/>
                    <w:szCs w:val="18"/>
                  </w:rPr>
                </w:rPrChange>
              </w:rPr>
              <w:t>User</w:t>
            </w:r>
            <w:r w:rsidR="004E08C2" w:rsidRPr="00C22C9E">
              <w:rPr>
                <w:rFonts w:ascii="Arial" w:hAnsi="Arial" w:cs="Arial"/>
                <w:strike/>
                <w:sz w:val="18"/>
                <w:szCs w:val="18"/>
                <w:rPrChange w:id="1723" w:author="Jamal, Zaher CWK" w:date="2015-06-16T10:23:00Z">
                  <w:rPr>
                    <w:rFonts w:ascii="Arial" w:hAnsi="Arial" w:cs="Arial"/>
                    <w:sz w:val="18"/>
                    <w:szCs w:val="18"/>
                  </w:rPr>
                </w:rPrChange>
              </w:rPr>
              <w:t>s who have accessed the Pension Statement</w:t>
            </w:r>
          </w:p>
        </w:tc>
        <w:tc>
          <w:tcPr>
            <w:tcW w:w="588" w:type="pct"/>
            <w:shd w:val="clear" w:color="auto" w:fill="auto"/>
          </w:tcPr>
          <w:p w14:paraId="41FD374F" w14:textId="77777777" w:rsidR="004E08C2" w:rsidRPr="00C22C9E" w:rsidRDefault="004E08C2" w:rsidP="004E08C2">
            <w:pPr>
              <w:rPr>
                <w:rFonts w:ascii="Arial" w:hAnsi="Arial" w:cs="Arial"/>
                <w:strike/>
                <w:sz w:val="18"/>
                <w:szCs w:val="18"/>
                <w:rPrChange w:id="1724" w:author="Jamal, Zaher CWK" w:date="2015-06-16T10:23:00Z">
                  <w:rPr>
                    <w:rFonts w:ascii="Arial" w:hAnsi="Arial" w:cs="Arial"/>
                    <w:sz w:val="18"/>
                    <w:szCs w:val="18"/>
                  </w:rPr>
                </w:rPrChange>
              </w:rPr>
            </w:pPr>
            <w:r w:rsidRPr="00C22C9E">
              <w:rPr>
                <w:rFonts w:ascii="Arial" w:hAnsi="Arial" w:cs="Arial"/>
                <w:strike/>
                <w:sz w:val="18"/>
                <w:szCs w:val="18"/>
                <w:rPrChange w:id="1725" w:author="Jamal, Zaher CWK" w:date="2015-06-16T10:23:00Z">
                  <w:rPr>
                    <w:rFonts w:ascii="Arial" w:hAnsi="Arial" w:cs="Arial"/>
                    <w:sz w:val="18"/>
                    <w:szCs w:val="18"/>
                  </w:rPr>
                </w:rPrChange>
              </w:rPr>
              <w:t>n/a</w:t>
            </w:r>
          </w:p>
        </w:tc>
        <w:tc>
          <w:tcPr>
            <w:tcW w:w="831" w:type="pct"/>
            <w:shd w:val="clear" w:color="auto" w:fill="auto"/>
          </w:tcPr>
          <w:p w14:paraId="2A3FBA4D" w14:textId="77777777" w:rsidR="004E08C2" w:rsidRPr="00C22C9E" w:rsidRDefault="004E08C2" w:rsidP="004E08C2">
            <w:pPr>
              <w:rPr>
                <w:rFonts w:ascii="Arial" w:hAnsi="Arial" w:cs="Arial"/>
                <w:strike/>
                <w:sz w:val="18"/>
                <w:szCs w:val="18"/>
                <w:rPrChange w:id="1726" w:author="Jamal, Zaher CWK" w:date="2015-06-16T10:23:00Z">
                  <w:rPr>
                    <w:rFonts w:ascii="Arial" w:hAnsi="Arial" w:cs="Arial"/>
                    <w:sz w:val="18"/>
                    <w:szCs w:val="18"/>
                  </w:rPr>
                </w:rPrChange>
              </w:rPr>
            </w:pPr>
            <w:r w:rsidRPr="00C22C9E">
              <w:rPr>
                <w:rFonts w:ascii="Arial" w:hAnsi="Arial" w:cs="Arial"/>
                <w:strike/>
                <w:sz w:val="18"/>
                <w:szCs w:val="18"/>
                <w:rPrChange w:id="1727" w:author="Jamal, Zaher CWK" w:date="2015-06-16T10:23:00Z">
                  <w:rPr>
                    <w:rFonts w:ascii="Arial" w:hAnsi="Arial" w:cs="Arial"/>
                    <w:sz w:val="18"/>
                    <w:szCs w:val="18"/>
                  </w:rPr>
                </w:rPrChange>
              </w:rPr>
              <w:t>Numeric 0dp</w:t>
            </w:r>
          </w:p>
          <w:p w14:paraId="69DAE553" w14:textId="77777777" w:rsidR="004E08C2" w:rsidRPr="00C22C9E" w:rsidRDefault="004E08C2" w:rsidP="004E08C2">
            <w:pPr>
              <w:rPr>
                <w:rFonts w:ascii="Arial" w:hAnsi="Arial" w:cs="Arial"/>
                <w:strike/>
                <w:sz w:val="18"/>
                <w:szCs w:val="18"/>
                <w:rPrChange w:id="1728" w:author="Jamal, Zaher CWK" w:date="2015-06-16T10:23:00Z">
                  <w:rPr>
                    <w:rFonts w:ascii="Arial" w:hAnsi="Arial" w:cs="Arial"/>
                    <w:sz w:val="18"/>
                    <w:szCs w:val="18"/>
                  </w:rPr>
                </w:rPrChange>
              </w:rPr>
            </w:pPr>
            <w:r w:rsidRPr="00C22C9E">
              <w:rPr>
                <w:rFonts w:ascii="Arial" w:hAnsi="Arial" w:cs="Arial"/>
                <w:strike/>
                <w:sz w:val="18"/>
                <w:szCs w:val="18"/>
                <w:rPrChange w:id="1729" w:author="Jamal, Zaher CWK" w:date="2015-06-16T10:23:00Z">
                  <w:rPr>
                    <w:rFonts w:ascii="Arial" w:hAnsi="Arial" w:cs="Arial"/>
                    <w:sz w:val="18"/>
                    <w:szCs w:val="18"/>
                  </w:rPr>
                </w:rPrChange>
              </w:rPr>
              <w:t>Right Aligned</w:t>
            </w:r>
          </w:p>
        </w:tc>
        <w:tc>
          <w:tcPr>
            <w:tcW w:w="453" w:type="pct"/>
            <w:shd w:val="clear" w:color="auto" w:fill="auto"/>
          </w:tcPr>
          <w:p w14:paraId="0D9C9AB0" w14:textId="77777777" w:rsidR="004E08C2" w:rsidRPr="00C22C9E" w:rsidRDefault="004E08C2" w:rsidP="004E08C2">
            <w:pPr>
              <w:rPr>
                <w:rFonts w:ascii="Arial" w:hAnsi="Arial" w:cs="Arial"/>
                <w:strike/>
                <w:sz w:val="18"/>
                <w:szCs w:val="18"/>
                <w:rPrChange w:id="1730" w:author="Jamal, Zaher CWK" w:date="2015-06-16T10:23:00Z">
                  <w:rPr>
                    <w:rFonts w:ascii="Arial" w:hAnsi="Arial" w:cs="Arial"/>
                    <w:sz w:val="18"/>
                    <w:szCs w:val="18"/>
                  </w:rPr>
                </w:rPrChange>
              </w:rPr>
            </w:pPr>
            <w:r w:rsidRPr="00C22C9E">
              <w:rPr>
                <w:rFonts w:ascii="Arial" w:hAnsi="Arial" w:cs="Arial"/>
                <w:strike/>
                <w:sz w:val="18"/>
                <w:szCs w:val="18"/>
                <w:rPrChange w:id="1731" w:author="Jamal, Zaher CWK" w:date="2015-06-16T10:23:00Z">
                  <w:rPr>
                    <w:rFonts w:ascii="Arial" w:hAnsi="Arial" w:cs="Arial"/>
                    <w:sz w:val="18"/>
                    <w:szCs w:val="18"/>
                  </w:rPr>
                </w:rPrChange>
              </w:rPr>
              <w:t>N</w:t>
            </w:r>
          </w:p>
        </w:tc>
        <w:tc>
          <w:tcPr>
            <w:tcW w:w="864" w:type="pct"/>
            <w:shd w:val="clear" w:color="auto" w:fill="auto"/>
          </w:tcPr>
          <w:p w14:paraId="4BE71D3D" w14:textId="77777777" w:rsidR="004E08C2" w:rsidRPr="00C22C9E" w:rsidRDefault="004E08C2" w:rsidP="004E08C2">
            <w:pPr>
              <w:rPr>
                <w:rFonts w:ascii="Arial" w:hAnsi="Arial" w:cs="Arial"/>
                <w:strike/>
                <w:sz w:val="18"/>
                <w:szCs w:val="18"/>
                <w:rPrChange w:id="1732" w:author="Jamal, Zaher CWK" w:date="2015-06-16T10:23:00Z">
                  <w:rPr>
                    <w:rFonts w:ascii="Arial" w:hAnsi="Arial" w:cs="Arial"/>
                    <w:sz w:val="18"/>
                    <w:szCs w:val="18"/>
                  </w:rPr>
                </w:rPrChange>
              </w:rPr>
            </w:pPr>
            <w:r w:rsidRPr="00C22C9E">
              <w:rPr>
                <w:rFonts w:ascii="Arial" w:hAnsi="Arial" w:cs="Arial"/>
                <w:strike/>
                <w:sz w:val="18"/>
                <w:szCs w:val="18"/>
                <w:rPrChange w:id="1733" w:author="Jamal, Zaher CWK" w:date="2015-06-16T10:23:00Z">
                  <w:rPr>
                    <w:rFonts w:ascii="Arial" w:hAnsi="Arial" w:cs="Arial"/>
                    <w:sz w:val="18"/>
                    <w:szCs w:val="18"/>
                  </w:rPr>
                </w:rPrChange>
              </w:rPr>
              <w:t>n/a</w:t>
            </w:r>
          </w:p>
        </w:tc>
        <w:tc>
          <w:tcPr>
            <w:tcW w:w="484" w:type="pct"/>
          </w:tcPr>
          <w:p w14:paraId="7C599C0D" w14:textId="77777777" w:rsidR="004E08C2" w:rsidRPr="00C22C9E" w:rsidRDefault="004E08C2" w:rsidP="004E08C2">
            <w:pPr>
              <w:rPr>
                <w:rFonts w:ascii="Arial" w:hAnsi="Arial" w:cs="Arial"/>
                <w:strike/>
                <w:sz w:val="18"/>
                <w:szCs w:val="18"/>
                <w:rPrChange w:id="1734" w:author="Jamal, Zaher CWK" w:date="2015-06-16T10:23:00Z">
                  <w:rPr>
                    <w:rFonts w:ascii="Arial" w:hAnsi="Arial" w:cs="Arial"/>
                    <w:sz w:val="18"/>
                    <w:szCs w:val="18"/>
                  </w:rPr>
                </w:rPrChange>
              </w:rPr>
            </w:pPr>
            <w:r w:rsidRPr="00C22C9E">
              <w:rPr>
                <w:rFonts w:ascii="Arial" w:hAnsi="Arial" w:cs="Arial"/>
                <w:strike/>
                <w:sz w:val="18"/>
                <w:szCs w:val="18"/>
                <w:rPrChange w:id="1735" w:author="Jamal, Zaher CWK" w:date="2015-06-16T10:23:00Z">
                  <w:rPr>
                    <w:rFonts w:ascii="Arial" w:hAnsi="Arial" w:cs="Arial"/>
                    <w:sz w:val="18"/>
                    <w:szCs w:val="18"/>
                  </w:rPr>
                </w:rPrChange>
              </w:rPr>
              <w:t>N</w:t>
            </w:r>
          </w:p>
        </w:tc>
        <w:tc>
          <w:tcPr>
            <w:tcW w:w="400" w:type="pct"/>
          </w:tcPr>
          <w:p w14:paraId="14C49856" w14:textId="77777777" w:rsidR="004E08C2" w:rsidRPr="00C22C9E" w:rsidRDefault="004E08C2" w:rsidP="004E08C2">
            <w:pPr>
              <w:rPr>
                <w:rFonts w:ascii="Arial" w:hAnsi="Arial" w:cs="Arial"/>
                <w:strike/>
                <w:sz w:val="18"/>
                <w:szCs w:val="18"/>
                <w:rPrChange w:id="1736" w:author="Jamal, Zaher CWK" w:date="2015-06-16T10:23:00Z">
                  <w:rPr>
                    <w:rFonts w:ascii="Arial" w:hAnsi="Arial" w:cs="Arial"/>
                    <w:sz w:val="18"/>
                    <w:szCs w:val="18"/>
                  </w:rPr>
                </w:rPrChange>
              </w:rPr>
            </w:pPr>
            <w:r w:rsidRPr="00C22C9E">
              <w:rPr>
                <w:rFonts w:ascii="Arial" w:hAnsi="Arial" w:cs="Arial"/>
                <w:strike/>
                <w:sz w:val="18"/>
                <w:szCs w:val="18"/>
                <w:rPrChange w:id="1737" w:author="Jamal, Zaher CWK" w:date="2015-06-16T10:23:00Z">
                  <w:rPr>
                    <w:rFonts w:ascii="Arial" w:hAnsi="Arial" w:cs="Arial"/>
                    <w:sz w:val="18"/>
                    <w:szCs w:val="18"/>
                  </w:rPr>
                </w:rPrChange>
              </w:rPr>
              <w:t>n/a</w:t>
            </w:r>
          </w:p>
        </w:tc>
      </w:tr>
      <w:tr w:rsidR="004E08C2" w:rsidRPr="00C22C9E" w14:paraId="3FFC3A99" w14:textId="77777777" w:rsidTr="004E08C2">
        <w:trPr>
          <w:trHeight w:val="275"/>
        </w:trPr>
        <w:tc>
          <w:tcPr>
            <w:tcW w:w="588" w:type="pct"/>
            <w:shd w:val="clear" w:color="auto" w:fill="auto"/>
          </w:tcPr>
          <w:p w14:paraId="192BC773" w14:textId="77777777" w:rsidR="004E08C2" w:rsidRPr="00C22C9E" w:rsidRDefault="004E08C2" w:rsidP="004E08C2">
            <w:pPr>
              <w:rPr>
                <w:strike/>
                <w:rPrChange w:id="1738" w:author="Jamal, Zaher CWK" w:date="2015-06-16T10:23:00Z">
                  <w:rPr/>
                </w:rPrChange>
              </w:rPr>
            </w:pPr>
            <w:r w:rsidRPr="00C22C9E">
              <w:rPr>
                <w:rFonts w:ascii="Arial" w:hAnsi="Arial" w:cs="Arial"/>
                <w:strike/>
                <w:sz w:val="18"/>
                <w:szCs w:val="18"/>
                <w:rPrChange w:id="1739" w:author="Jamal, Zaher CWK" w:date="2015-06-16T10:23:00Z">
                  <w:rPr>
                    <w:rFonts w:ascii="Arial" w:hAnsi="Arial" w:cs="Arial"/>
                    <w:sz w:val="18"/>
                    <w:szCs w:val="18"/>
                  </w:rPr>
                </w:rPrChange>
              </w:rPr>
              <w:t>DataRow</w:t>
            </w:r>
          </w:p>
        </w:tc>
        <w:tc>
          <w:tcPr>
            <w:tcW w:w="792" w:type="pct"/>
            <w:shd w:val="clear" w:color="auto" w:fill="auto"/>
          </w:tcPr>
          <w:p w14:paraId="3F8F5647" w14:textId="0B9154D5" w:rsidR="004E08C2" w:rsidRPr="00C22C9E" w:rsidRDefault="003B2D50" w:rsidP="004E08C2">
            <w:pPr>
              <w:rPr>
                <w:rFonts w:ascii="Arial" w:hAnsi="Arial" w:cs="Arial"/>
                <w:strike/>
                <w:sz w:val="18"/>
                <w:szCs w:val="18"/>
                <w:rPrChange w:id="1740" w:author="Jamal, Zaher CWK" w:date="2015-06-16T10:23:00Z">
                  <w:rPr>
                    <w:rFonts w:ascii="Arial" w:hAnsi="Arial" w:cs="Arial"/>
                    <w:sz w:val="18"/>
                    <w:szCs w:val="18"/>
                  </w:rPr>
                </w:rPrChange>
              </w:rPr>
            </w:pPr>
            <w:r w:rsidRPr="00C22C9E">
              <w:rPr>
                <w:rFonts w:ascii="Arial" w:hAnsi="Arial" w:cs="Arial"/>
                <w:strike/>
                <w:sz w:val="18"/>
                <w:szCs w:val="18"/>
                <w:rPrChange w:id="1741" w:author="Jamal, Zaher CWK" w:date="2015-06-16T10:23:00Z">
                  <w:rPr>
                    <w:rFonts w:ascii="Arial" w:hAnsi="Arial" w:cs="Arial"/>
                    <w:sz w:val="18"/>
                    <w:szCs w:val="18"/>
                  </w:rPr>
                </w:rPrChange>
              </w:rPr>
              <w:t>User</w:t>
            </w:r>
            <w:r w:rsidR="004E08C2" w:rsidRPr="00C22C9E">
              <w:rPr>
                <w:rFonts w:ascii="Arial" w:hAnsi="Arial" w:cs="Arial"/>
                <w:strike/>
                <w:sz w:val="18"/>
                <w:szCs w:val="18"/>
                <w:rPrChange w:id="1742" w:author="Jamal, Zaher CWK" w:date="2015-06-16T10:23:00Z">
                  <w:rPr>
                    <w:rFonts w:ascii="Arial" w:hAnsi="Arial" w:cs="Arial"/>
                    <w:sz w:val="18"/>
                    <w:szCs w:val="18"/>
                  </w:rPr>
                </w:rPrChange>
              </w:rPr>
              <w:t>s who have accessed Fund Comparison</w:t>
            </w:r>
          </w:p>
        </w:tc>
        <w:tc>
          <w:tcPr>
            <w:tcW w:w="588" w:type="pct"/>
            <w:shd w:val="clear" w:color="auto" w:fill="auto"/>
          </w:tcPr>
          <w:p w14:paraId="78EDB0EA" w14:textId="77777777" w:rsidR="004E08C2" w:rsidRPr="00C22C9E" w:rsidRDefault="004E08C2" w:rsidP="004E08C2">
            <w:pPr>
              <w:rPr>
                <w:rFonts w:ascii="Arial" w:hAnsi="Arial" w:cs="Arial"/>
                <w:strike/>
                <w:sz w:val="18"/>
                <w:szCs w:val="18"/>
                <w:rPrChange w:id="1743" w:author="Jamal, Zaher CWK" w:date="2015-06-16T10:23:00Z">
                  <w:rPr>
                    <w:rFonts w:ascii="Arial" w:hAnsi="Arial" w:cs="Arial"/>
                    <w:sz w:val="18"/>
                    <w:szCs w:val="18"/>
                  </w:rPr>
                </w:rPrChange>
              </w:rPr>
            </w:pPr>
            <w:r w:rsidRPr="00C22C9E">
              <w:rPr>
                <w:rFonts w:ascii="Arial" w:hAnsi="Arial" w:cs="Arial"/>
                <w:strike/>
                <w:sz w:val="18"/>
                <w:szCs w:val="18"/>
                <w:rPrChange w:id="1744" w:author="Jamal, Zaher CWK" w:date="2015-06-16T10:23:00Z">
                  <w:rPr>
                    <w:rFonts w:ascii="Arial" w:hAnsi="Arial" w:cs="Arial"/>
                    <w:sz w:val="18"/>
                    <w:szCs w:val="18"/>
                  </w:rPr>
                </w:rPrChange>
              </w:rPr>
              <w:t>n/a</w:t>
            </w:r>
          </w:p>
        </w:tc>
        <w:tc>
          <w:tcPr>
            <w:tcW w:w="831" w:type="pct"/>
            <w:shd w:val="clear" w:color="auto" w:fill="auto"/>
          </w:tcPr>
          <w:p w14:paraId="51A8FA04" w14:textId="77777777" w:rsidR="004E08C2" w:rsidRPr="00C22C9E" w:rsidRDefault="004E08C2" w:rsidP="004E08C2">
            <w:pPr>
              <w:rPr>
                <w:rFonts w:ascii="Arial" w:hAnsi="Arial" w:cs="Arial"/>
                <w:strike/>
                <w:sz w:val="18"/>
                <w:szCs w:val="18"/>
                <w:rPrChange w:id="1745" w:author="Jamal, Zaher CWK" w:date="2015-06-16T10:23:00Z">
                  <w:rPr>
                    <w:rFonts w:ascii="Arial" w:hAnsi="Arial" w:cs="Arial"/>
                    <w:sz w:val="18"/>
                    <w:szCs w:val="18"/>
                  </w:rPr>
                </w:rPrChange>
              </w:rPr>
            </w:pPr>
            <w:r w:rsidRPr="00C22C9E">
              <w:rPr>
                <w:rFonts w:ascii="Arial" w:hAnsi="Arial" w:cs="Arial"/>
                <w:strike/>
                <w:sz w:val="18"/>
                <w:szCs w:val="18"/>
                <w:rPrChange w:id="1746" w:author="Jamal, Zaher CWK" w:date="2015-06-16T10:23:00Z">
                  <w:rPr>
                    <w:rFonts w:ascii="Arial" w:hAnsi="Arial" w:cs="Arial"/>
                    <w:sz w:val="18"/>
                    <w:szCs w:val="18"/>
                  </w:rPr>
                </w:rPrChange>
              </w:rPr>
              <w:t>Numeric 0dp</w:t>
            </w:r>
          </w:p>
          <w:p w14:paraId="5A8C52C7" w14:textId="77777777" w:rsidR="004E08C2" w:rsidRPr="00C22C9E" w:rsidRDefault="004E08C2" w:rsidP="004E08C2">
            <w:pPr>
              <w:rPr>
                <w:rFonts w:ascii="Arial" w:hAnsi="Arial" w:cs="Arial"/>
                <w:strike/>
                <w:sz w:val="18"/>
                <w:szCs w:val="18"/>
                <w:rPrChange w:id="1747" w:author="Jamal, Zaher CWK" w:date="2015-06-16T10:23:00Z">
                  <w:rPr>
                    <w:rFonts w:ascii="Arial" w:hAnsi="Arial" w:cs="Arial"/>
                    <w:sz w:val="18"/>
                    <w:szCs w:val="18"/>
                  </w:rPr>
                </w:rPrChange>
              </w:rPr>
            </w:pPr>
            <w:r w:rsidRPr="00C22C9E">
              <w:rPr>
                <w:rFonts w:ascii="Arial" w:hAnsi="Arial" w:cs="Arial"/>
                <w:strike/>
                <w:sz w:val="18"/>
                <w:szCs w:val="18"/>
                <w:rPrChange w:id="1748" w:author="Jamal, Zaher CWK" w:date="2015-06-16T10:23:00Z">
                  <w:rPr>
                    <w:rFonts w:ascii="Arial" w:hAnsi="Arial" w:cs="Arial"/>
                    <w:sz w:val="18"/>
                    <w:szCs w:val="18"/>
                  </w:rPr>
                </w:rPrChange>
              </w:rPr>
              <w:t>Right Aligned</w:t>
            </w:r>
          </w:p>
        </w:tc>
        <w:tc>
          <w:tcPr>
            <w:tcW w:w="453" w:type="pct"/>
            <w:shd w:val="clear" w:color="auto" w:fill="auto"/>
          </w:tcPr>
          <w:p w14:paraId="545088A3" w14:textId="77777777" w:rsidR="004E08C2" w:rsidRPr="00C22C9E" w:rsidRDefault="004E08C2" w:rsidP="004E08C2">
            <w:pPr>
              <w:rPr>
                <w:rFonts w:ascii="Arial" w:hAnsi="Arial" w:cs="Arial"/>
                <w:strike/>
                <w:sz w:val="18"/>
                <w:szCs w:val="18"/>
                <w:rPrChange w:id="1749" w:author="Jamal, Zaher CWK" w:date="2015-06-16T10:23:00Z">
                  <w:rPr>
                    <w:rFonts w:ascii="Arial" w:hAnsi="Arial" w:cs="Arial"/>
                    <w:sz w:val="18"/>
                    <w:szCs w:val="18"/>
                  </w:rPr>
                </w:rPrChange>
              </w:rPr>
            </w:pPr>
            <w:r w:rsidRPr="00C22C9E">
              <w:rPr>
                <w:rFonts w:ascii="Arial" w:hAnsi="Arial" w:cs="Arial"/>
                <w:strike/>
                <w:sz w:val="18"/>
                <w:szCs w:val="18"/>
                <w:rPrChange w:id="1750" w:author="Jamal, Zaher CWK" w:date="2015-06-16T10:23:00Z">
                  <w:rPr>
                    <w:rFonts w:ascii="Arial" w:hAnsi="Arial" w:cs="Arial"/>
                    <w:sz w:val="18"/>
                    <w:szCs w:val="18"/>
                  </w:rPr>
                </w:rPrChange>
              </w:rPr>
              <w:t>N</w:t>
            </w:r>
          </w:p>
        </w:tc>
        <w:tc>
          <w:tcPr>
            <w:tcW w:w="864" w:type="pct"/>
            <w:shd w:val="clear" w:color="auto" w:fill="auto"/>
          </w:tcPr>
          <w:p w14:paraId="3096C815" w14:textId="77777777" w:rsidR="004E08C2" w:rsidRPr="00C22C9E" w:rsidRDefault="004E08C2" w:rsidP="004E08C2">
            <w:pPr>
              <w:rPr>
                <w:rFonts w:ascii="Arial" w:hAnsi="Arial" w:cs="Arial"/>
                <w:strike/>
                <w:sz w:val="18"/>
                <w:szCs w:val="18"/>
                <w:rPrChange w:id="1751" w:author="Jamal, Zaher CWK" w:date="2015-06-16T10:23:00Z">
                  <w:rPr>
                    <w:rFonts w:ascii="Arial" w:hAnsi="Arial" w:cs="Arial"/>
                    <w:sz w:val="18"/>
                    <w:szCs w:val="18"/>
                  </w:rPr>
                </w:rPrChange>
              </w:rPr>
            </w:pPr>
            <w:r w:rsidRPr="00C22C9E">
              <w:rPr>
                <w:rFonts w:ascii="Arial" w:hAnsi="Arial" w:cs="Arial"/>
                <w:strike/>
                <w:sz w:val="18"/>
                <w:szCs w:val="18"/>
                <w:rPrChange w:id="1752" w:author="Jamal, Zaher CWK" w:date="2015-06-16T10:23:00Z">
                  <w:rPr>
                    <w:rFonts w:ascii="Arial" w:hAnsi="Arial" w:cs="Arial"/>
                    <w:sz w:val="18"/>
                    <w:szCs w:val="18"/>
                  </w:rPr>
                </w:rPrChange>
              </w:rPr>
              <w:t>n/a</w:t>
            </w:r>
          </w:p>
        </w:tc>
        <w:tc>
          <w:tcPr>
            <w:tcW w:w="484" w:type="pct"/>
          </w:tcPr>
          <w:p w14:paraId="23869291" w14:textId="77777777" w:rsidR="004E08C2" w:rsidRPr="00C22C9E" w:rsidRDefault="004E08C2" w:rsidP="004E08C2">
            <w:pPr>
              <w:rPr>
                <w:rFonts w:ascii="Arial" w:hAnsi="Arial" w:cs="Arial"/>
                <w:strike/>
                <w:sz w:val="18"/>
                <w:szCs w:val="18"/>
                <w:rPrChange w:id="1753" w:author="Jamal, Zaher CWK" w:date="2015-06-16T10:23:00Z">
                  <w:rPr>
                    <w:rFonts w:ascii="Arial" w:hAnsi="Arial" w:cs="Arial"/>
                    <w:sz w:val="18"/>
                    <w:szCs w:val="18"/>
                  </w:rPr>
                </w:rPrChange>
              </w:rPr>
            </w:pPr>
            <w:r w:rsidRPr="00C22C9E">
              <w:rPr>
                <w:rFonts w:ascii="Arial" w:hAnsi="Arial" w:cs="Arial"/>
                <w:strike/>
                <w:sz w:val="18"/>
                <w:szCs w:val="18"/>
                <w:rPrChange w:id="1754" w:author="Jamal, Zaher CWK" w:date="2015-06-16T10:23:00Z">
                  <w:rPr>
                    <w:rFonts w:ascii="Arial" w:hAnsi="Arial" w:cs="Arial"/>
                    <w:sz w:val="18"/>
                    <w:szCs w:val="18"/>
                  </w:rPr>
                </w:rPrChange>
              </w:rPr>
              <w:t>N</w:t>
            </w:r>
          </w:p>
        </w:tc>
        <w:tc>
          <w:tcPr>
            <w:tcW w:w="400" w:type="pct"/>
          </w:tcPr>
          <w:p w14:paraId="7CB17C58" w14:textId="77777777" w:rsidR="004E08C2" w:rsidRPr="00C22C9E" w:rsidRDefault="004E08C2" w:rsidP="004E08C2">
            <w:pPr>
              <w:rPr>
                <w:rFonts w:ascii="Arial" w:hAnsi="Arial" w:cs="Arial"/>
                <w:strike/>
                <w:sz w:val="18"/>
                <w:szCs w:val="18"/>
                <w:rPrChange w:id="1755" w:author="Jamal, Zaher CWK" w:date="2015-06-16T10:23:00Z">
                  <w:rPr>
                    <w:rFonts w:ascii="Arial" w:hAnsi="Arial" w:cs="Arial"/>
                    <w:sz w:val="18"/>
                    <w:szCs w:val="18"/>
                  </w:rPr>
                </w:rPrChange>
              </w:rPr>
            </w:pPr>
            <w:r w:rsidRPr="00C22C9E">
              <w:rPr>
                <w:rFonts w:ascii="Arial" w:hAnsi="Arial" w:cs="Arial"/>
                <w:strike/>
                <w:sz w:val="18"/>
                <w:szCs w:val="18"/>
                <w:rPrChange w:id="1756" w:author="Jamal, Zaher CWK" w:date="2015-06-16T10:23:00Z">
                  <w:rPr>
                    <w:rFonts w:ascii="Arial" w:hAnsi="Arial" w:cs="Arial"/>
                    <w:sz w:val="18"/>
                    <w:szCs w:val="18"/>
                  </w:rPr>
                </w:rPrChange>
              </w:rPr>
              <w:t>n/a</w:t>
            </w:r>
          </w:p>
        </w:tc>
      </w:tr>
      <w:tr w:rsidR="004E08C2" w:rsidRPr="00C22C9E" w14:paraId="6B39629E" w14:textId="77777777" w:rsidTr="004E08C2">
        <w:trPr>
          <w:trHeight w:val="275"/>
        </w:trPr>
        <w:tc>
          <w:tcPr>
            <w:tcW w:w="588" w:type="pct"/>
            <w:shd w:val="clear" w:color="auto" w:fill="auto"/>
          </w:tcPr>
          <w:p w14:paraId="4A60D886" w14:textId="77777777" w:rsidR="004E08C2" w:rsidRPr="00C22C9E" w:rsidRDefault="004E08C2" w:rsidP="004E08C2">
            <w:pPr>
              <w:rPr>
                <w:rFonts w:ascii="Arial" w:hAnsi="Arial" w:cs="Arial"/>
                <w:strike/>
                <w:sz w:val="18"/>
                <w:szCs w:val="18"/>
                <w:rPrChange w:id="1757" w:author="Jamal, Zaher CWK" w:date="2015-06-16T10:23:00Z">
                  <w:rPr>
                    <w:rFonts w:ascii="Arial" w:hAnsi="Arial" w:cs="Arial"/>
                    <w:sz w:val="18"/>
                    <w:szCs w:val="18"/>
                  </w:rPr>
                </w:rPrChange>
              </w:rPr>
            </w:pPr>
            <w:r w:rsidRPr="00C22C9E">
              <w:rPr>
                <w:rFonts w:ascii="Arial" w:hAnsi="Arial" w:cs="Arial"/>
                <w:strike/>
                <w:sz w:val="18"/>
                <w:szCs w:val="18"/>
                <w:rPrChange w:id="1758" w:author="Jamal, Zaher CWK" w:date="2015-06-16T10:23:00Z">
                  <w:rPr>
                    <w:rFonts w:ascii="Arial" w:hAnsi="Arial" w:cs="Arial"/>
                    <w:sz w:val="18"/>
                    <w:szCs w:val="18"/>
                  </w:rPr>
                </w:rPrChange>
              </w:rPr>
              <w:t>Button</w:t>
            </w:r>
          </w:p>
        </w:tc>
        <w:tc>
          <w:tcPr>
            <w:tcW w:w="792" w:type="pct"/>
            <w:shd w:val="clear" w:color="auto" w:fill="auto"/>
          </w:tcPr>
          <w:p w14:paraId="005F5776" w14:textId="77777777" w:rsidR="004E08C2" w:rsidRPr="00C22C9E" w:rsidRDefault="004E08C2" w:rsidP="004E08C2">
            <w:pPr>
              <w:rPr>
                <w:rFonts w:ascii="Arial" w:hAnsi="Arial" w:cs="Arial"/>
                <w:b/>
                <w:strike/>
                <w:sz w:val="18"/>
                <w:szCs w:val="18"/>
                <w:rPrChange w:id="1759" w:author="Jamal, Zaher CWK" w:date="2015-06-16T10:23:00Z">
                  <w:rPr>
                    <w:rFonts w:ascii="Arial" w:hAnsi="Arial" w:cs="Arial"/>
                    <w:b/>
                    <w:sz w:val="18"/>
                    <w:szCs w:val="18"/>
                  </w:rPr>
                </w:rPrChange>
              </w:rPr>
            </w:pPr>
            <w:r w:rsidRPr="00C22C9E">
              <w:rPr>
                <w:rFonts w:ascii="Arial" w:hAnsi="Arial" w:cs="Arial"/>
                <w:b/>
                <w:strike/>
                <w:sz w:val="18"/>
                <w:szCs w:val="18"/>
                <w:rPrChange w:id="1760" w:author="Jamal, Zaher CWK" w:date="2015-06-16T10:23:00Z">
                  <w:rPr>
                    <w:rFonts w:ascii="Arial" w:hAnsi="Arial" w:cs="Arial"/>
                    <w:b/>
                    <w:sz w:val="18"/>
                    <w:szCs w:val="18"/>
                  </w:rPr>
                </w:rPrChange>
              </w:rPr>
              <w:t>Details</w:t>
            </w:r>
          </w:p>
        </w:tc>
        <w:tc>
          <w:tcPr>
            <w:tcW w:w="588" w:type="pct"/>
            <w:shd w:val="clear" w:color="auto" w:fill="auto"/>
          </w:tcPr>
          <w:p w14:paraId="64AB07FB" w14:textId="77777777" w:rsidR="004E08C2" w:rsidRPr="00C22C9E" w:rsidRDefault="004E08C2" w:rsidP="004E08C2">
            <w:pPr>
              <w:rPr>
                <w:rFonts w:ascii="Arial" w:hAnsi="Arial" w:cs="Arial"/>
                <w:strike/>
                <w:sz w:val="18"/>
                <w:szCs w:val="18"/>
                <w:rPrChange w:id="1761" w:author="Jamal, Zaher CWK" w:date="2015-06-16T10:23:00Z">
                  <w:rPr>
                    <w:rFonts w:ascii="Arial" w:hAnsi="Arial" w:cs="Arial"/>
                    <w:sz w:val="18"/>
                    <w:szCs w:val="18"/>
                  </w:rPr>
                </w:rPrChange>
              </w:rPr>
            </w:pPr>
            <w:r w:rsidRPr="00C22C9E">
              <w:rPr>
                <w:rFonts w:ascii="Arial" w:hAnsi="Arial" w:cs="Arial"/>
                <w:strike/>
                <w:sz w:val="18"/>
                <w:szCs w:val="18"/>
                <w:rPrChange w:id="1762" w:author="Jamal, Zaher CWK" w:date="2015-06-16T10:23:00Z">
                  <w:rPr>
                    <w:rFonts w:ascii="Arial" w:hAnsi="Arial" w:cs="Arial"/>
                    <w:sz w:val="18"/>
                    <w:szCs w:val="18"/>
                  </w:rPr>
                </w:rPrChange>
              </w:rPr>
              <w:t>n/a</w:t>
            </w:r>
          </w:p>
        </w:tc>
        <w:tc>
          <w:tcPr>
            <w:tcW w:w="831" w:type="pct"/>
            <w:shd w:val="clear" w:color="auto" w:fill="auto"/>
          </w:tcPr>
          <w:p w14:paraId="105E1848" w14:textId="77777777" w:rsidR="004E08C2" w:rsidRPr="00C22C9E" w:rsidRDefault="004E08C2" w:rsidP="004E08C2">
            <w:pPr>
              <w:rPr>
                <w:rFonts w:ascii="Arial" w:hAnsi="Arial" w:cs="Arial"/>
                <w:strike/>
                <w:sz w:val="18"/>
                <w:szCs w:val="18"/>
                <w:rPrChange w:id="1763" w:author="Jamal, Zaher CWK" w:date="2015-06-16T10:23:00Z">
                  <w:rPr>
                    <w:rFonts w:ascii="Arial" w:hAnsi="Arial" w:cs="Arial"/>
                    <w:sz w:val="18"/>
                    <w:szCs w:val="18"/>
                  </w:rPr>
                </w:rPrChange>
              </w:rPr>
            </w:pPr>
            <w:r w:rsidRPr="00C22C9E">
              <w:rPr>
                <w:rFonts w:ascii="Arial" w:hAnsi="Arial" w:cs="Arial"/>
                <w:strike/>
                <w:sz w:val="18"/>
                <w:szCs w:val="18"/>
                <w:rPrChange w:id="1764" w:author="Jamal, Zaher CWK" w:date="2015-06-16T10:23:00Z">
                  <w:rPr>
                    <w:rFonts w:ascii="Arial" w:hAnsi="Arial" w:cs="Arial"/>
                    <w:sz w:val="18"/>
                    <w:szCs w:val="18"/>
                  </w:rPr>
                </w:rPrChange>
              </w:rPr>
              <w:t xml:space="preserve">Upon selection displays the report details invoke </w:t>
            </w:r>
            <w:r w:rsidRPr="00C22C9E">
              <w:rPr>
                <w:rFonts w:ascii="Arial" w:hAnsi="Arial" w:cs="Arial"/>
                <w:i/>
                <w:strike/>
                <w:sz w:val="18"/>
                <w:szCs w:val="18"/>
                <w:rPrChange w:id="1765" w:author="Jamal, Zaher CWK" w:date="2015-06-16T10:23:00Z">
                  <w:rPr>
                    <w:rFonts w:ascii="Arial" w:hAnsi="Arial" w:cs="Arial"/>
                    <w:i/>
                    <w:sz w:val="18"/>
                    <w:szCs w:val="18"/>
                  </w:rPr>
                </w:rPrChange>
              </w:rPr>
              <w:t>‘PMUC015 – Report Details’</w:t>
            </w:r>
          </w:p>
        </w:tc>
        <w:tc>
          <w:tcPr>
            <w:tcW w:w="453" w:type="pct"/>
            <w:shd w:val="clear" w:color="auto" w:fill="auto"/>
          </w:tcPr>
          <w:p w14:paraId="04D639D5" w14:textId="77777777" w:rsidR="004E08C2" w:rsidRPr="00C22C9E" w:rsidRDefault="004E08C2" w:rsidP="004E08C2">
            <w:pPr>
              <w:rPr>
                <w:rFonts w:ascii="Arial" w:hAnsi="Arial" w:cs="Arial"/>
                <w:strike/>
                <w:sz w:val="18"/>
                <w:szCs w:val="18"/>
                <w:rPrChange w:id="1766" w:author="Jamal, Zaher CWK" w:date="2015-06-16T10:23:00Z">
                  <w:rPr>
                    <w:rFonts w:ascii="Arial" w:hAnsi="Arial" w:cs="Arial"/>
                    <w:sz w:val="18"/>
                    <w:szCs w:val="18"/>
                  </w:rPr>
                </w:rPrChange>
              </w:rPr>
            </w:pPr>
            <w:r w:rsidRPr="00C22C9E">
              <w:rPr>
                <w:rFonts w:ascii="Arial" w:hAnsi="Arial" w:cs="Arial"/>
                <w:strike/>
                <w:sz w:val="18"/>
                <w:szCs w:val="18"/>
                <w:rPrChange w:id="1767" w:author="Jamal, Zaher CWK" w:date="2015-06-16T10:23:00Z">
                  <w:rPr>
                    <w:rFonts w:ascii="Arial" w:hAnsi="Arial" w:cs="Arial"/>
                    <w:sz w:val="18"/>
                    <w:szCs w:val="18"/>
                  </w:rPr>
                </w:rPrChange>
              </w:rPr>
              <w:t>n/a</w:t>
            </w:r>
          </w:p>
        </w:tc>
        <w:tc>
          <w:tcPr>
            <w:tcW w:w="864" w:type="pct"/>
            <w:shd w:val="clear" w:color="auto" w:fill="auto"/>
          </w:tcPr>
          <w:p w14:paraId="29755248" w14:textId="77777777" w:rsidR="004E08C2" w:rsidRPr="00C22C9E" w:rsidRDefault="004E08C2" w:rsidP="004E08C2">
            <w:pPr>
              <w:rPr>
                <w:rFonts w:ascii="Arial" w:hAnsi="Arial" w:cs="Arial"/>
                <w:strike/>
                <w:sz w:val="18"/>
                <w:szCs w:val="18"/>
                <w:rPrChange w:id="1768" w:author="Jamal, Zaher CWK" w:date="2015-06-16T10:23:00Z">
                  <w:rPr>
                    <w:rFonts w:ascii="Arial" w:hAnsi="Arial" w:cs="Arial"/>
                    <w:sz w:val="18"/>
                    <w:szCs w:val="18"/>
                  </w:rPr>
                </w:rPrChange>
              </w:rPr>
            </w:pPr>
            <w:r w:rsidRPr="00C22C9E">
              <w:rPr>
                <w:rFonts w:ascii="Arial" w:hAnsi="Arial" w:cs="Arial"/>
                <w:strike/>
                <w:sz w:val="18"/>
                <w:szCs w:val="18"/>
                <w:rPrChange w:id="1769" w:author="Jamal, Zaher CWK" w:date="2015-06-16T10:23:00Z">
                  <w:rPr>
                    <w:rFonts w:ascii="Arial" w:hAnsi="Arial" w:cs="Arial"/>
                    <w:sz w:val="18"/>
                    <w:szCs w:val="18"/>
                  </w:rPr>
                </w:rPrChange>
              </w:rPr>
              <w:t>n/a</w:t>
            </w:r>
          </w:p>
        </w:tc>
        <w:tc>
          <w:tcPr>
            <w:tcW w:w="484" w:type="pct"/>
          </w:tcPr>
          <w:p w14:paraId="14E26CF3" w14:textId="77777777" w:rsidR="004E08C2" w:rsidRPr="00C22C9E" w:rsidRDefault="004E08C2" w:rsidP="004E08C2">
            <w:pPr>
              <w:rPr>
                <w:rFonts w:ascii="Arial" w:hAnsi="Arial" w:cs="Arial"/>
                <w:strike/>
                <w:sz w:val="18"/>
                <w:szCs w:val="18"/>
                <w:rPrChange w:id="1770" w:author="Jamal, Zaher CWK" w:date="2015-06-16T10:23:00Z">
                  <w:rPr>
                    <w:rFonts w:ascii="Arial" w:hAnsi="Arial" w:cs="Arial"/>
                    <w:sz w:val="18"/>
                    <w:szCs w:val="18"/>
                  </w:rPr>
                </w:rPrChange>
              </w:rPr>
            </w:pPr>
            <w:r w:rsidRPr="00C22C9E">
              <w:rPr>
                <w:rFonts w:ascii="Arial" w:hAnsi="Arial" w:cs="Arial"/>
                <w:strike/>
                <w:sz w:val="18"/>
                <w:szCs w:val="18"/>
                <w:rPrChange w:id="1771" w:author="Jamal, Zaher CWK" w:date="2015-06-16T10:23:00Z">
                  <w:rPr>
                    <w:rFonts w:ascii="Arial" w:hAnsi="Arial" w:cs="Arial"/>
                    <w:sz w:val="18"/>
                    <w:szCs w:val="18"/>
                  </w:rPr>
                </w:rPrChange>
              </w:rPr>
              <w:t>N</w:t>
            </w:r>
          </w:p>
        </w:tc>
        <w:tc>
          <w:tcPr>
            <w:tcW w:w="400" w:type="pct"/>
          </w:tcPr>
          <w:p w14:paraId="4D7A631E" w14:textId="77777777" w:rsidR="004E08C2" w:rsidRPr="00C22C9E" w:rsidRDefault="004E08C2" w:rsidP="004E08C2">
            <w:pPr>
              <w:rPr>
                <w:rFonts w:ascii="Arial" w:hAnsi="Arial" w:cs="Arial"/>
                <w:strike/>
                <w:sz w:val="18"/>
                <w:szCs w:val="18"/>
                <w:rPrChange w:id="1772" w:author="Jamal, Zaher CWK" w:date="2015-06-16T10:23:00Z">
                  <w:rPr>
                    <w:rFonts w:ascii="Arial" w:hAnsi="Arial" w:cs="Arial"/>
                    <w:sz w:val="18"/>
                    <w:szCs w:val="18"/>
                  </w:rPr>
                </w:rPrChange>
              </w:rPr>
            </w:pPr>
            <w:r w:rsidRPr="00C22C9E">
              <w:rPr>
                <w:rFonts w:ascii="Arial" w:hAnsi="Arial" w:cs="Arial"/>
                <w:strike/>
                <w:sz w:val="18"/>
                <w:szCs w:val="18"/>
                <w:rPrChange w:id="1773" w:author="Jamal, Zaher CWK" w:date="2015-06-16T10:23:00Z">
                  <w:rPr>
                    <w:rFonts w:ascii="Arial" w:hAnsi="Arial" w:cs="Arial"/>
                    <w:sz w:val="18"/>
                    <w:szCs w:val="18"/>
                  </w:rPr>
                </w:rPrChange>
              </w:rPr>
              <w:t>n/a</w:t>
            </w:r>
          </w:p>
        </w:tc>
      </w:tr>
      <w:tr w:rsidR="004E08C2" w:rsidRPr="00C22C9E" w14:paraId="42D3DD6D" w14:textId="77777777" w:rsidTr="004E08C2">
        <w:trPr>
          <w:trHeight w:val="275"/>
        </w:trPr>
        <w:tc>
          <w:tcPr>
            <w:tcW w:w="588" w:type="pct"/>
            <w:shd w:val="clear" w:color="auto" w:fill="auto"/>
          </w:tcPr>
          <w:p w14:paraId="138936BF" w14:textId="77777777" w:rsidR="004E08C2" w:rsidRPr="00C22C9E" w:rsidRDefault="004E08C2" w:rsidP="004E08C2">
            <w:pPr>
              <w:rPr>
                <w:rFonts w:ascii="Arial" w:hAnsi="Arial" w:cs="Arial"/>
                <w:strike/>
                <w:sz w:val="18"/>
                <w:szCs w:val="18"/>
                <w:rPrChange w:id="1774" w:author="Jamal, Zaher CWK" w:date="2015-06-16T10:23:00Z">
                  <w:rPr>
                    <w:rFonts w:ascii="Arial" w:hAnsi="Arial" w:cs="Arial"/>
                    <w:sz w:val="18"/>
                    <w:szCs w:val="18"/>
                  </w:rPr>
                </w:rPrChange>
              </w:rPr>
            </w:pPr>
            <w:r w:rsidRPr="00C22C9E">
              <w:rPr>
                <w:rFonts w:ascii="Arial" w:hAnsi="Arial" w:cs="Arial"/>
                <w:strike/>
                <w:sz w:val="18"/>
                <w:szCs w:val="18"/>
                <w:rPrChange w:id="1775" w:author="Jamal, Zaher CWK" w:date="2015-06-16T10:23:00Z">
                  <w:rPr>
                    <w:rFonts w:ascii="Arial" w:hAnsi="Arial" w:cs="Arial"/>
                    <w:sz w:val="18"/>
                    <w:szCs w:val="18"/>
                  </w:rPr>
                </w:rPrChange>
              </w:rPr>
              <w:t>Button/Icon</w:t>
            </w:r>
          </w:p>
        </w:tc>
        <w:tc>
          <w:tcPr>
            <w:tcW w:w="792" w:type="pct"/>
            <w:shd w:val="clear" w:color="auto" w:fill="auto"/>
          </w:tcPr>
          <w:p w14:paraId="1205EDDE" w14:textId="77777777" w:rsidR="004E08C2" w:rsidRPr="00C22C9E" w:rsidRDefault="004E08C2" w:rsidP="004E08C2">
            <w:pPr>
              <w:rPr>
                <w:rFonts w:ascii="Arial" w:hAnsi="Arial" w:cs="Arial"/>
                <w:strike/>
                <w:sz w:val="18"/>
                <w:szCs w:val="18"/>
                <w:rPrChange w:id="1776" w:author="Jamal, Zaher CWK" w:date="2015-06-16T10:23:00Z">
                  <w:rPr>
                    <w:rFonts w:ascii="Arial" w:hAnsi="Arial" w:cs="Arial"/>
                    <w:sz w:val="18"/>
                    <w:szCs w:val="18"/>
                  </w:rPr>
                </w:rPrChange>
              </w:rPr>
            </w:pPr>
            <w:r w:rsidRPr="00C22C9E">
              <w:rPr>
                <w:rFonts w:ascii="Arial" w:hAnsi="Arial" w:cs="Arial"/>
                <w:strike/>
                <w:sz w:val="18"/>
                <w:szCs w:val="18"/>
                <w:rPrChange w:id="1777" w:author="Jamal, Zaher CWK" w:date="2015-06-16T10:23:00Z">
                  <w:rPr>
                    <w:rFonts w:ascii="Arial" w:hAnsi="Arial" w:cs="Arial"/>
                    <w:sz w:val="18"/>
                    <w:szCs w:val="18"/>
                  </w:rPr>
                </w:rPrChange>
              </w:rPr>
              <w:t>PDF Icon</w:t>
            </w:r>
          </w:p>
        </w:tc>
        <w:tc>
          <w:tcPr>
            <w:tcW w:w="588" w:type="pct"/>
            <w:shd w:val="clear" w:color="auto" w:fill="auto"/>
          </w:tcPr>
          <w:p w14:paraId="08832522" w14:textId="77777777" w:rsidR="004E08C2" w:rsidRPr="00C22C9E" w:rsidRDefault="004E08C2" w:rsidP="004E08C2">
            <w:pPr>
              <w:rPr>
                <w:strike/>
                <w:rPrChange w:id="1778" w:author="Jamal, Zaher CWK" w:date="2015-06-16T10:23:00Z">
                  <w:rPr/>
                </w:rPrChange>
              </w:rPr>
            </w:pPr>
            <w:r w:rsidRPr="00C22C9E">
              <w:rPr>
                <w:rFonts w:ascii="Arial" w:hAnsi="Arial" w:cs="Arial"/>
                <w:strike/>
                <w:sz w:val="18"/>
                <w:szCs w:val="18"/>
                <w:rPrChange w:id="1779" w:author="Jamal, Zaher CWK" w:date="2015-06-16T10:23:00Z">
                  <w:rPr>
                    <w:rFonts w:ascii="Arial" w:hAnsi="Arial" w:cs="Arial"/>
                    <w:sz w:val="18"/>
                    <w:szCs w:val="18"/>
                  </w:rPr>
                </w:rPrChange>
              </w:rPr>
              <w:t>n/a</w:t>
            </w:r>
          </w:p>
        </w:tc>
        <w:tc>
          <w:tcPr>
            <w:tcW w:w="831" w:type="pct"/>
            <w:shd w:val="clear" w:color="auto" w:fill="auto"/>
          </w:tcPr>
          <w:p w14:paraId="2A3447C5" w14:textId="77777777" w:rsidR="004E08C2" w:rsidRPr="00C22C9E" w:rsidRDefault="004E08C2" w:rsidP="004E08C2">
            <w:pPr>
              <w:rPr>
                <w:rFonts w:ascii="Arial" w:hAnsi="Arial" w:cs="Arial"/>
                <w:strike/>
                <w:color w:val="FF0000"/>
                <w:sz w:val="18"/>
                <w:szCs w:val="18"/>
                <w:rPrChange w:id="1780" w:author="Jamal, Zaher CWK" w:date="2015-06-16T10:23:00Z">
                  <w:rPr>
                    <w:rFonts w:ascii="Arial" w:hAnsi="Arial" w:cs="Arial"/>
                    <w:color w:val="FF0000"/>
                    <w:sz w:val="18"/>
                    <w:szCs w:val="18"/>
                  </w:rPr>
                </w:rPrChange>
              </w:rPr>
            </w:pPr>
            <w:r w:rsidRPr="00C22C9E">
              <w:rPr>
                <w:rFonts w:ascii="Arial" w:hAnsi="Arial" w:cs="Arial"/>
                <w:strike/>
                <w:color w:val="FF0000"/>
                <w:sz w:val="18"/>
                <w:szCs w:val="18"/>
                <w:rPrChange w:id="1781" w:author="Jamal, Zaher CWK" w:date="2015-06-16T10:23:00Z">
                  <w:rPr>
                    <w:rFonts w:ascii="Arial" w:hAnsi="Arial" w:cs="Arial"/>
                    <w:color w:val="FF0000"/>
                    <w:sz w:val="18"/>
                    <w:szCs w:val="18"/>
                  </w:rPr>
                </w:rPrChange>
              </w:rPr>
              <w:t>Is it better to have a button with Excel/PDF/Print on or the icons so it’s the same as the My Reports screen?</w:t>
            </w:r>
          </w:p>
        </w:tc>
        <w:tc>
          <w:tcPr>
            <w:tcW w:w="453" w:type="pct"/>
            <w:shd w:val="clear" w:color="auto" w:fill="auto"/>
          </w:tcPr>
          <w:p w14:paraId="32B20FCF" w14:textId="77777777" w:rsidR="004E08C2" w:rsidRPr="00C22C9E" w:rsidRDefault="004E08C2" w:rsidP="004E08C2">
            <w:pPr>
              <w:rPr>
                <w:rFonts w:ascii="Arial" w:hAnsi="Arial" w:cs="Arial"/>
                <w:strike/>
                <w:sz w:val="18"/>
                <w:szCs w:val="18"/>
                <w:rPrChange w:id="1782" w:author="Jamal, Zaher CWK" w:date="2015-06-16T10:23:00Z">
                  <w:rPr>
                    <w:rFonts w:ascii="Arial" w:hAnsi="Arial" w:cs="Arial"/>
                    <w:sz w:val="18"/>
                    <w:szCs w:val="18"/>
                  </w:rPr>
                </w:rPrChange>
              </w:rPr>
            </w:pPr>
            <w:r w:rsidRPr="00C22C9E">
              <w:rPr>
                <w:rFonts w:ascii="Arial" w:hAnsi="Arial" w:cs="Arial"/>
                <w:strike/>
                <w:sz w:val="18"/>
                <w:szCs w:val="18"/>
                <w:rPrChange w:id="1783" w:author="Jamal, Zaher CWK" w:date="2015-06-16T10:23:00Z">
                  <w:rPr>
                    <w:rFonts w:ascii="Arial" w:hAnsi="Arial" w:cs="Arial"/>
                    <w:sz w:val="18"/>
                    <w:szCs w:val="18"/>
                  </w:rPr>
                </w:rPrChange>
              </w:rPr>
              <w:t>n/a</w:t>
            </w:r>
          </w:p>
        </w:tc>
        <w:tc>
          <w:tcPr>
            <w:tcW w:w="864" w:type="pct"/>
            <w:shd w:val="clear" w:color="auto" w:fill="auto"/>
          </w:tcPr>
          <w:p w14:paraId="7415375C" w14:textId="77777777" w:rsidR="004E08C2" w:rsidRPr="00C22C9E" w:rsidRDefault="004E08C2" w:rsidP="004E08C2">
            <w:pPr>
              <w:rPr>
                <w:rFonts w:ascii="Arial" w:hAnsi="Arial" w:cs="Arial"/>
                <w:strike/>
                <w:sz w:val="18"/>
                <w:szCs w:val="18"/>
                <w:rPrChange w:id="1784" w:author="Jamal, Zaher CWK" w:date="2015-06-16T10:23:00Z">
                  <w:rPr>
                    <w:rFonts w:ascii="Arial" w:hAnsi="Arial" w:cs="Arial"/>
                    <w:sz w:val="18"/>
                    <w:szCs w:val="18"/>
                  </w:rPr>
                </w:rPrChange>
              </w:rPr>
            </w:pPr>
            <w:r w:rsidRPr="00C22C9E">
              <w:rPr>
                <w:rFonts w:ascii="Arial" w:hAnsi="Arial" w:cs="Arial"/>
                <w:strike/>
                <w:sz w:val="18"/>
                <w:szCs w:val="18"/>
                <w:rPrChange w:id="1785" w:author="Jamal, Zaher CWK" w:date="2015-06-16T10:23:00Z">
                  <w:rPr>
                    <w:rFonts w:ascii="Arial" w:hAnsi="Arial" w:cs="Arial"/>
                    <w:sz w:val="18"/>
                    <w:szCs w:val="18"/>
                  </w:rPr>
                </w:rPrChange>
              </w:rPr>
              <w:t>n/a</w:t>
            </w:r>
          </w:p>
        </w:tc>
        <w:tc>
          <w:tcPr>
            <w:tcW w:w="484" w:type="pct"/>
          </w:tcPr>
          <w:p w14:paraId="6CF9C958" w14:textId="77777777" w:rsidR="004E08C2" w:rsidRPr="00C22C9E" w:rsidRDefault="004E08C2" w:rsidP="004E08C2">
            <w:pPr>
              <w:rPr>
                <w:rFonts w:ascii="Arial" w:hAnsi="Arial" w:cs="Arial"/>
                <w:strike/>
                <w:sz w:val="18"/>
                <w:szCs w:val="18"/>
                <w:rPrChange w:id="1786" w:author="Jamal, Zaher CWK" w:date="2015-06-16T10:23:00Z">
                  <w:rPr>
                    <w:rFonts w:ascii="Arial" w:hAnsi="Arial" w:cs="Arial"/>
                    <w:sz w:val="18"/>
                    <w:szCs w:val="18"/>
                  </w:rPr>
                </w:rPrChange>
              </w:rPr>
            </w:pPr>
            <w:r w:rsidRPr="00C22C9E">
              <w:rPr>
                <w:rFonts w:ascii="Arial" w:hAnsi="Arial" w:cs="Arial"/>
                <w:strike/>
                <w:sz w:val="18"/>
                <w:szCs w:val="18"/>
                <w:rPrChange w:id="1787" w:author="Jamal, Zaher CWK" w:date="2015-06-16T10:23:00Z">
                  <w:rPr>
                    <w:rFonts w:ascii="Arial" w:hAnsi="Arial" w:cs="Arial"/>
                    <w:sz w:val="18"/>
                    <w:szCs w:val="18"/>
                  </w:rPr>
                </w:rPrChange>
              </w:rPr>
              <w:t>N</w:t>
            </w:r>
          </w:p>
        </w:tc>
        <w:tc>
          <w:tcPr>
            <w:tcW w:w="400" w:type="pct"/>
          </w:tcPr>
          <w:p w14:paraId="45AE17CD" w14:textId="77777777" w:rsidR="004E08C2" w:rsidRPr="00C22C9E" w:rsidRDefault="004E08C2" w:rsidP="004E08C2">
            <w:pPr>
              <w:rPr>
                <w:rFonts w:ascii="Arial" w:hAnsi="Arial" w:cs="Arial"/>
                <w:strike/>
                <w:sz w:val="18"/>
                <w:szCs w:val="18"/>
                <w:rPrChange w:id="1788" w:author="Jamal, Zaher CWK" w:date="2015-06-16T10:23:00Z">
                  <w:rPr>
                    <w:rFonts w:ascii="Arial" w:hAnsi="Arial" w:cs="Arial"/>
                    <w:sz w:val="18"/>
                    <w:szCs w:val="18"/>
                  </w:rPr>
                </w:rPrChange>
              </w:rPr>
            </w:pPr>
            <w:r w:rsidRPr="00C22C9E">
              <w:rPr>
                <w:rFonts w:ascii="Arial" w:hAnsi="Arial" w:cs="Arial"/>
                <w:strike/>
                <w:sz w:val="18"/>
                <w:szCs w:val="18"/>
                <w:rPrChange w:id="1789" w:author="Jamal, Zaher CWK" w:date="2015-06-16T10:23:00Z">
                  <w:rPr>
                    <w:rFonts w:ascii="Arial" w:hAnsi="Arial" w:cs="Arial"/>
                    <w:sz w:val="18"/>
                    <w:szCs w:val="18"/>
                  </w:rPr>
                </w:rPrChange>
              </w:rPr>
              <w:t>n/a</w:t>
            </w:r>
          </w:p>
        </w:tc>
      </w:tr>
      <w:tr w:rsidR="004E08C2" w:rsidRPr="00C22C9E" w14:paraId="70EB6B73" w14:textId="77777777" w:rsidTr="004E08C2">
        <w:trPr>
          <w:trHeight w:val="275"/>
        </w:trPr>
        <w:tc>
          <w:tcPr>
            <w:tcW w:w="588" w:type="pct"/>
            <w:shd w:val="clear" w:color="auto" w:fill="auto"/>
          </w:tcPr>
          <w:p w14:paraId="54E28327" w14:textId="77777777" w:rsidR="004E08C2" w:rsidRPr="00C22C9E" w:rsidRDefault="004E08C2" w:rsidP="004E08C2">
            <w:pPr>
              <w:rPr>
                <w:strike/>
                <w:rPrChange w:id="1790" w:author="Jamal, Zaher CWK" w:date="2015-06-16T10:23:00Z">
                  <w:rPr/>
                </w:rPrChange>
              </w:rPr>
            </w:pPr>
            <w:r w:rsidRPr="00C22C9E">
              <w:rPr>
                <w:rFonts w:ascii="Arial" w:hAnsi="Arial" w:cs="Arial"/>
                <w:strike/>
                <w:sz w:val="18"/>
                <w:szCs w:val="18"/>
                <w:rPrChange w:id="1791" w:author="Jamal, Zaher CWK" w:date="2015-06-16T10:23:00Z">
                  <w:rPr>
                    <w:rFonts w:ascii="Arial" w:hAnsi="Arial" w:cs="Arial"/>
                    <w:sz w:val="18"/>
                    <w:szCs w:val="18"/>
                  </w:rPr>
                </w:rPrChange>
              </w:rPr>
              <w:t>Button/Icon</w:t>
            </w:r>
          </w:p>
        </w:tc>
        <w:tc>
          <w:tcPr>
            <w:tcW w:w="792" w:type="pct"/>
            <w:shd w:val="clear" w:color="auto" w:fill="auto"/>
          </w:tcPr>
          <w:p w14:paraId="10CE3FDE" w14:textId="77777777" w:rsidR="004E08C2" w:rsidRPr="00C22C9E" w:rsidRDefault="004E08C2" w:rsidP="004E08C2">
            <w:pPr>
              <w:rPr>
                <w:rFonts w:ascii="Arial" w:hAnsi="Arial" w:cs="Arial"/>
                <w:strike/>
                <w:sz w:val="18"/>
                <w:szCs w:val="18"/>
                <w:rPrChange w:id="1792" w:author="Jamal, Zaher CWK" w:date="2015-06-16T10:23:00Z">
                  <w:rPr>
                    <w:rFonts w:ascii="Arial" w:hAnsi="Arial" w:cs="Arial"/>
                    <w:sz w:val="18"/>
                    <w:szCs w:val="18"/>
                  </w:rPr>
                </w:rPrChange>
              </w:rPr>
            </w:pPr>
            <w:r w:rsidRPr="00C22C9E">
              <w:rPr>
                <w:rFonts w:ascii="Arial" w:hAnsi="Arial" w:cs="Arial"/>
                <w:strike/>
                <w:sz w:val="18"/>
                <w:szCs w:val="18"/>
                <w:rPrChange w:id="1793" w:author="Jamal, Zaher CWK" w:date="2015-06-16T10:23:00Z">
                  <w:rPr>
                    <w:rFonts w:ascii="Arial" w:hAnsi="Arial" w:cs="Arial"/>
                    <w:sz w:val="18"/>
                    <w:szCs w:val="18"/>
                  </w:rPr>
                </w:rPrChange>
              </w:rPr>
              <w:t>Excel Icon</w:t>
            </w:r>
          </w:p>
        </w:tc>
        <w:tc>
          <w:tcPr>
            <w:tcW w:w="588" w:type="pct"/>
            <w:shd w:val="clear" w:color="auto" w:fill="auto"/>
          </w:tcPr>
          <w:p w14:paraId="5374F32D" w14:textId="77777777" w:rsidR="004E08C2" w:rsidRPr="00C22C9E" w:rsidRDefault="004E08C2" w:rsidP="004E08C2">
            <w:pPr>
              <w:rPr>
                <w:strike/>
                <w:rPrChange w:id="1794" w:author="Jamal, Zaher CWK" w:date="2015-06-16T10:23:00Z">
                  <w:rPr/>
                </w:rPrChange>
              </w:rPr>
            </w:pPr>
            <w:r w:rsidRPr="00C22C9E">
              <w:rPr>
                <w:rFonts w:ascii="Arial" w:hAnsi="Arial" w:cs="Arial"/>
                <w:strike/>
                <w:sz w:val="18"/>
                <w:szCs w:val="18"/>
                <w:rPrChange w:id="1795" w:author="Jamal, Zaher CWK" w:date="2015-06-16T10:23:00Z">
                  <w:rPr>
                    <w:rFonts w:ascii="Arial" w:hAnsi="Arial" w:cs="Arial"/>
                    <w:sz w:val="18"/>
                    <w:szCs w:val="18"/>
                  </w:rPr>
                </w:rPrChange>
              </w:rPr>
              <w:t>n/a</w:t>
            </w:r>
          </w:p>
        </w:tc>
        <w:tc>
          <w:tcPr>
            <w:tcW w:w="831" w:type="pct"/>
            <w:shd w:val="clear" w:color="auto" w:fill="auto"/>
          </w:tcPr>
          <w:p w14:paraId="48A1E2C8" w14:textId="77777777" w:rsidR="004E08C2" w:rsidRPr="00C22C9E" w:rsidRDefault="004E08C2" w:rsidP="004E08C2">
            <w:pPr>
              <w:rPr>
                <w:rFonts w:ascii="Arial" w:hAnsi="Arial" w:cs="Arial"/>
                <w:i/>
                <w:strike/>
                <w:color w:val="FF0000"/>
                <w:sz w:val="18"/>
                <w:szCs w:val="18"/>
                <w:rPrChange w:id="1796" w:author="Jamal, Zaher CWK" w:date="2015-06-16T10:23:00Z">
                  <w:rPr>
                    <w:rFonts w:ascii="Arial" w:hAnsi="Arial" w:cs="Arial"/>
                    <w:i/>
                    <w:color w:val="FF0000"/>
                    <w:sz w:val="18"/>
                    <w:szCs w:val="18"/>
                  </w:rPr>
                </w:rPrChange>
              </w:rPr>
            </w:pPr>
            <w:r w:rsidRPr="00C22C9E">
              <w:rPr>
                <w:rFonts w:ascii="Arial" w:hAnsi="Arial" w:cs="Arial"/>
                <w:strike/>
                <w:color w:val="FF0000"/>
                <w:sz w:val="18"/>
                <w:szCs w:val="18"/>
                <w:rPrChange w:id="1797" w:author="Jamal, Zaher CWK" w:date="2015-06-16T10:23:00Z">
                  <w:rPr>
                    <w:rFonts w:ascii="Arial" w:hAnsi="Arial" w:cs="Arial"/>
                    <w:color w:val="FF0000"/>
                    <w:sz w:val="18"/>
                    <w:szCs w:val="18"/>
                  </w:rPr>
                </w:rPrChange>
              </w:rPr>
              <w:t>Is it better to have a button with Excel/PDF/Print on or the icons so it’s the same as the My Reports screen?</w:t>
            </w:r>
          </w:p>
        </w:tc>
        <w:tc>
          <w:tcPr>
            <w:tcW w:w="453" w:type="pct"/>
            <w:shd w:val="clear" w:color="auto" w:fill="auto"/>
          </w:tcPr>
          <w:p w14:paraId="0585FFE8" w14:textId="77777777" w:rsidR="004E08C2" w:rsidRPr="00C22C9E" w:rsidRDefault="004E08C2" w:rsidP="004E08C2">
            <w:pPr>
              <w:rPr>
                <w:rFonts w:ascii="Arial" w:hAnsi="Arial" w:cs="Arial"/>
                <w:strike/>
                <w:sz w:val="18"/>
                <w:szCs w:val="18"/>
                <w:rPrChange w:id="1798" w:author="Jamal, Zaher CWK" w:date="2015-06-16T10:23:00Z">
                  <w:rPr>
                    <w:rFonts w:ascii="Arial" w:hAnsi="Arial" w:cs="Arial"/>
                    <w:sz w:val="18"/>
                    <w:szCs w:val="18"/>
                  </w:rPr>
                </w:rPrChange>
              </w:rPr>
            </w:pPr>
            <w:r w:rsidRPr="00C22C9E">
              <w:rPr>
                <w:rFonts w:ascii="Arial" w:hAnsi="Arial" w:cs="Arial"/>
                <w:strike/>
                <w:sz w:val="18"/>
                <w:szCs w:val="18"/>
                <w:rPrChange w:id="1799" w:author="Jamal, Zaher CWK" w:date="2015-06-16T10:23:00Z">
                  <w:rPr>
                    <w:rFonts w:ascii="Arial" w:hAnsi="Arial" w:cs="Arial"/>
                    <w:sz w:val="18"/>
                    <w:szCs w:val="18"/>
                  </w:rPr>
                </w:rPrChange>
              </w:rPr>
              <w:t>n/a</w:t>
            </w:r>
          </w:p>
        </w:tc>
        <w:tc>
          <w:tcPr>
            <w:tcW w:w="864" w:type="pct"/>
            <w:shd w:val="clear" w:color="auto" w:fill="auto"/>
          </w:tcPr>
          <w:p w14:paraId="00B71451" w14:textId="77777777" w:rsidR="004E08C2" w:rsidRPr="00C22C9E" w:rsidRDefault="004E08C2" w:rsidP="004E08C2">
            <w:pPr>
              <w:rPr>
                <w:rFonts w:ascii="Arial" w:hAnsi="Arial" w:cs="Arial"/>
                <w:strike/>
                <w:sz w:val="18"/>
                <w:szCs w:val="18"/>
                <w:rPrChange w:id="1800" w:author="Jamal, Zaher CWK" w:date="2015-06-16T10:23:00Z">
                  <w:rPr>
                    <w:rFonts w:ascii="Arial" w:hAnsi="Arial" w:cs="Arial"/>
                    <w:sz w:val="18"/>
                    <w:szCs w:val="18"/>
                  </w:rPr>
                </w:rPrChange>
              </w:rPr>
            </w:pPr>
            <w:r w:rsidRPr="00C22C9E">
              <w:rPr>
                <w:rFonts w:ascii="Arial" w:hAnsi="Arial" w:cs="Arial"/>
                <w:strike/>
                <w:sz w:val="18"/>
                <w:szCs w:val="18"/>
                <w:rPrChange w:id="1801" w:author="Jamal, Zaher CWK" w:date="2015-06-16T10:23:00Z">
                  <w:rPr>
                    <w:rFonts w:ascii="Arial" w:hAnsi="Arial" w:cs="Arial"/>
                    <w:sz w:val="18"/>
                    <w:szCs w:val="18"/>
                  </w:rPr>
                </w:rPrChange>
              </w:rPr>
              <w:t>n/a</w:t>
            </w:r>
          </w:p>
        </w:tc>
        <w:tc>
          <w:tcPr>
            <w:tcW w:w="484" w:type="pct"/>
          </w:tcPr>
          <w:p w14:paraId="0A932146" w14:textId="77777777" w:rsidR="004E08C2" w:rsidRPr="00C22C9E" w:rsidRDefault="004E08C2" w:rsidP="004E08C2">
            <w:pPr>
              <w:rPr>
                <w:rFonts w:ascii="Arial" w:hAnsi="Arial" w:cs="Arial"/>
                <w:strike/>
                <w:sz w:val="18"/>
                <w:szCs w:val="18"/>
                <w:rPrChange w:id="1802" w:author="Jamal, Zaher CWK" w:date="2015-06-16T10:23:00Z">
                  <w:rPr>
                    <w:rFonts w:ascii="Arial" w:hAnsi="Arial" w:cs="Arial"/>
                    <w:sz w:val="18"/>
                    <w:szCs w:val="18"/>
                  </w:rPr>
                </w:rPrChange>
              </w:rPr>
            </w:pPr>
            <w:r w:rsidRPr="00C22C9E">
              <w:rPr>
                <w:rFonts w:ascii="Arial" w:hAnsi="Arial" w:cs="Arial"/>
                <w:strike/>
                <w:sz w:val="18"/>
                <w:szCs w:val="18"/>
                <w:rPrChange w:id="1803" w:author="Jamal, Zaher CWK" w:date="2015-06-16T10:23:00Z">
                  <w:rPr>
                    <w:rFonts w:ascii="Arial" w:hAnsi="Arial" w:cs="Arial"/>
                    <w:sz w:val="18"/>
                    <w:szCs w:val="18"/>
                  </w:rPr>
                </w:rPrChange>
              </w:rPr>
              <w:t>N</w:t>
            </w:r>
          </w:p>
        </w:tc>
        <w:tc>
          <w:tcPr>
            <w:tcW w:w="400" w:type="pct"/>
          </w:tcPr>
          <w:p w14:paraId="49703699" w14:textId="77777777" w:rsidR="004E08C2" w:rsidRPr="00C22C9E" w:rsidRDefault="004E08C2" w:rsidP="004E08C2">
            <w:pPr>
              <w:rPr>
                <w:rFonts w:ascii="Arial" w:hAnsi="Arial" w:cs="Arial"/>
                <w:strike/>
                <w:sz w:val="18"/>
                <w:szCs w:val="18"/>
                <w:rPrChange w:id="1804" w:author="Jamal, Zaher CWK" w:date="2015-06-16T10:23:00Z">
                  <w:rPr>
                    <w:rFonts w:ascii="Arial" w:hAnsi="Arial" w:cs="Arial"/>
                    <w:sz w:val="18"/>
                    <w:szCs w:val="18"/>
                  </w:rPr>
                </w:rPrChange>
              </w:rPr>
            </w:pPr>
            <w:r w:rsidRPr="00C22C9E">
              <w:rPr>
                <w:rFonts w:ascii="Arial" w:hAnsi="Arial" w:cs="Arial"/>
                <w:strike/>
                <w:sz w:val="18"/>
                <w:szCs w:val="18"/>
                <w:rPrChange w:id="1805" w:author="Jamal, Zaher CWK" w:date="2015-06-16T10:23:00Z">
                  <w:rPr>
                    <w:rFonts w:ascii="Arial" w:hAnsi="Arial" w:cs="Arial"/>
                    <w:sz w:val="18"/>
                    <w:szCs w:val="18"/>
                  </w:rPr>
                </w:rPrChange>
              </w:rPr>
              <w:t>n/a</w:t>
            </w:r>
          </w:p>
        </w:tc>
      </w:tr>
      <w:tr w:rsidR="004E08C2" w:rsidRPr="00C22C9E" w14:paraId="085A53C9" w14:textId="77777777" w:rsidTr="004E08C2">
        <w:trPr>
          <w:trHeight w:val="275"/>
        </w:trPr>
        <w:tc>
          <w:tcPr>
            <w:tcW w:w="588" w:type="pct"/>
            <w:shd w:val="clear" w:color="auto" w:fill="auto"/>
          </w:tcPr>
          <w:p w14:paraId="12861776" w14:textId="77777777" w:rsidR="004E08C2" w:rsidRPr="00C22C9E" w:rsidRDefault="004E08C2" w:rsidP="004E08C2">
            <w:pPr>
              <w:rPr>
                <w:strike/>
                <w:rPrChange w:id="1806" w:author="Jamal, Zaher CWK" w:date="2015-06-16T10:23:00Z">
                  <w:rPr/>
                </w:rPrChange>
              </w:rPr>
            </w:pPr>
            <w:r w:rsidRPr="00C22C9E">
              <w:rPr>
                <w:rFonts w:ascii="Arial" w:hAnsi="Arial" w:cs="Arial"/>
                <w:strike/>
                <w:sz w:val="18"/>
                <w:szCs w:val="18"/>
                <w:rPrChange w:id="1807" w:author="Jamal, Zaher CWK" w:date="2015-06-16T10:23:00Z">
                  <w:rPr>
                    <w:rFonts w:ascii="Arial" w:hAnsi="Arial" w:cs="Arial"/>
                    <w:sz w:val="18"/>
                    <w:szCs w:val="18"/>
                  </w:rPr>
                </w:rPrChange>
              </w:rPr>
              <w:t>Button/Icon</w:t>
            </w:r>
          </w:p>
        </w:tc>
        <w:tc>
          <w:tcPr>
            <w:tcW w:w="792" w:type="pct"/>
            <w:shd w:val="clear" w:color="auto" w:fill="auto"/>
          </w:tcPr>
          <w:p w14:paraId="3D3EC6EF" w14:textId="77777777" w:rsidR="004E08C2" w:rsidRPr="00C22C9E" w:rsidRDefault="004E08C2" w:rsidP="004E08C2">
            <w:pPr>
              <w:rPr>
                <w:rFonts w:ascii="Arial" w:hAnsi="Arial" w:cs="Arial"/>
                <w:strike/>
                <w:sz w:val="18"/>
                <w:szCs w:val="18"/>
                <w:rPrChange w:id="1808" w:author="Jamal, Zaher CWK" w:date="2015-06-16T10:23:00Z">
                  <w:rPr>
                    <w:rFonts w:ascii="Arial" w:hAnsi="Arial" w:cs="Arial"/>
                    <w:sz w:val="18"/>
                    <w:szCs w:val="18"/>
                  </w:rPr>
                </w:rPrChange>
              </w:rPr>
            </w:pPr>
            <w:r w:rsidRPr="00C22C9E">
              <w:rPr>
                <w:rFonts w:ascii="Arial" w:hAnsi="Arial" w:cs="Arial"/>
                <w:strike/>
                <w:sz w:val="18"/>
                <w:szCs w:val="18"/>
                <w:rPrChange w:id="1809" w:author="Jamal, Zaher CWK" w:date="2015-06-16T10:23:00Z">
                  <w:rPr>
                    <w:rFonts w:ascii="Arial" w:hAnsi="Arial" w:cs="Arial"/>
                    <w:sz w:val="18"/>
                    <w:szCs w:val="18"/>
                  </w:rPr>
                </w:rPrChange>
              </w:rPr>
              <w:t>Print Icon</w:t>
            </w:r>
          </w:p>
        </w:tc>
        <w:tc>
          <w:tcPr>
            <w:tcW w:w="588" w:type="pct"/>
            <w:shd w:val="clear" w:color="auto" w:fill="auto"/>
          </w:tcPr>
          <w:p w14:paraId="2C629A17" w14:textId="77777777" w:rsidR="004E08C2" w:rsidRPr="00C22C9E" w:rsidRDefault="004E08C2" w:rsidP="004E08C2">
            <w:pPr>
              <w:rPr>
                <w:strike/>
                <w:rPrChange w:id="1810" w:author="Jamal, Zaher CWK" w:date="2015-06-16T10:23:00Z">
                  <w:rPr/>
                </w:rPrChange>
              </w:rPr>
            </w:pPr>
            <w:r w:rsidRPr="00C22C9E">
              <w:rPr>
                <w:rFonts w:ascii="Arial" w:hAnsi="Arial" w:cs="Arial"/>
                <w:strike/>
                <w:sz w:val="18"/>
                <w:szCs w:val="18"/>
                <w:rPrChange w:id="1811" w:author="Jamal, Zaher CWK" w:date="2015-06-16T10:23:00Z">
                  <w:rPr>
                    <w:rFonts w:ascii="Arial" w:hAnsi="Arial" w:cs="Arial"/>
                    <w:sz w:val="18"/>
                    <w:szCs w:val="18"/>
                  </w:rPr>
                </w:rPrChange>
              </w:rPr>
              <w:t>n/a</w:t>
            </w:r>
          </w:p>
        </w:tc>
        <w:tc>
          <w:tcPr>
            <w:tcW w:w="831" w:type="pct"/>
            <w:shd w:val="clear" w:color="auto" w:fill="auto"/>
          </w:tcPr>
          <w:p w14:paraId="5DBE20F9" w14:textId="77777777" w:rsidR="004E08C2" w:rsidRPr="00C22C9E" w:rsidRDefault="004E08C2" w:rsidP="004E08C2">
            <w:pPr>
              <w:rPr>
                <w:rFonts w:ascii="Arial" w:hAnsi="Arial" w:cs="Arial"/>
                <w:strike/>
                <w:sz w:val="18"/>
                <w:szCs w:val="18"/>
                <w:rPrChange w:id="1812" w:author="Jamal, Zaher CWK" w:date="2015-06-16T10:23:00Z">
                  <w:rPr>
                    <w:rFonts w:ascii="Arial" w:hAnsi="Arial" w:cs="Arial"/>
                    <w:sz w:val="18"/>
                    <w:szCs w:val="18"/>
                  </w:rPr>
                </w:rPrChange>
              </w:rPr>
            </w:pPr>
            <w:r w:rsidRPr="00C22C9E">
              <w:rPr>
                <w:rFonts w:ascii="Arial" w:hAnsi="Arial" w:cs="Arial"/>
                <w:strike/>
                <w:color w:val="FF0000"/>
                <w:sz w:val="18"/>
                <w:szCs w:val="18"/>
                <w:rPrChange w:id="1813" w:author="Jamal, Zaher CWK" w:date="2015-06-16T10:23:00Z">
                  <w:rPr>
                    <w:rFonts w:ascii="Arial" w:hAnsi="Arial" w:cs="Arial"/>
                    <w:color w:val="FF0000"/>
                    <w:sz w:val="18"/>
                    <w:szCs w:val="18"/>
                  </w:rPr>
                </w:rPrChange>
              </w:rPr>
              <w:t>Is it better to have a button with Excel/PDF/Print on or the icons so it’s the same as the My Reports screen?</w:t>
            </w:r>
          </w:p>
        </w:tc>
        <w:tc>
          <w:tcPr>
            <w:tcW w:w="453" w:type="pct"/>
            <w:shd w:val="clear" w:color="auto" w:fill="auto"/>
          </w:tcPr>
          <w:p w14:paraId="6203C845" w14:textId="77777777" w:rsidR="004E08C2" w:rsidRPr="00C22C9E" w:rsidRDefault="004E08C2" w:rsidP="004E08C2">
            <w:pPr>
              <w:rPr>
                <w:rFonts w:ascii="Arial" w:hAnsi="Arial" w:cs="Arial"/>
                <w:strike/>
                <w:sz w:val="18"/>
                <w:szCs w:val="18"/>
                <w:rPrChange w:id="1814" w:author="Jamal, Zaher CWK" w:date="2015-06-16T10:23:00Z">
                  <w:rPr>
                    <w:rFonts w:ascii="Arial" w:hAnsi="Arial" w:cs="Arial"/>
                    <w:sz w:val="18"/>
                    <w:szCs w:val="18"/>
                  </w:rPr>
                </w:rPrChange>
              </w:rPr>
            </w:pPr>
            <w:r w:rsidRPr="00C22C9E">
              <w:rPr>
                <w:rFonts w:ascii="Arial" w:hAnsi="Arial" w:cs="Arial"/>
                <w:strike/>
                <w:sz w:val="18"/>
                <w:szCs w:val="18"/>
                <w:rPrChange w:id="1815" w:author="Jamal, Zaher CWK" w:date="2015-06-16T10:23:00Z">
                  <w:rPr>
                    <w:rFonts w:ascii="Arial" w:hAnsi="Arial" w:cs="Arial"/>
                    <w:sz w:val="18"/>
                    <w:szCs w:val="18"/>
                  </w:rPr>
                </w:rPrChange>
              </w:rPr>
              <w:t>n/a</w:t>
            </w:r>
          </w:p>
        </w:tc>
        <w:tc>
          <w:tcPr>
            <w:tcW w:w="864" w:type="pct"/>
            <w:shd w:val="clear" w:color="auto" w:fill="auto"/>
          </w:tcPr>
          <w:p w14:paraId="4626FAC6" w14:textId="77777777" w:rsidR="004E08C2" w:rsidRPr="00C22C9E" w:rsidRDefault="004E08C2" w:rsidP="004E08C2">
            <w:pPr>
              <w:rPr>
                <w:rFonts w:ascii="Arial" w:hAnsi="Arial" w:cs="Arial"/>
                <w:strike/>
                <w:sz w:val="18"/>
                <w:szCs w:val="18"/>
                <w:rPrChange w:id="1816" w:author="Jamal, Zaher CWK" w:date="2015-06-16T10:23:00Z">
                  <w:rPr>
                    <w:rFonts w:ascii="Arial" w:hAnsi="Arial" w:cs="Arial"/>
                    <w:sz w:val="18"/>
                    <w:szCs w:val="18"/>
                  </w:rPr>
                </w:rPrChange>
              </w:rPr>
            </w:pPr>
            <w:r w:rsidRPr="00C22C9E">
              <w:rPr>
                <w:rFonts w:ascii="Arial" w:hAnsi="Arial" w:cs="Arial"/>
                <w:strike/>
                <w:sz w:val="18"/>
                <w:szCs w:val="18"/>
                <w:rPrChange w:id="1817" w:author="Jamal, Zaher CWK" w:date="2015-06-16T10:23:00Z">
                  <w:rPr>
                    <w:rFonts w:ascii="Arial" w:hAnsi="Arial" w:cs="Arial"/>
                    <w:sz w:val="18"/>
                    <w:szCs w:val="18"/>
                  </w:rPr>
                </w:rPrChange>
              </w:rPr>
              <w:t>n/a</w:t>
            </w:r>
          </w:p>
        </w:tc>
        <w:tc>
          <w:tcPr>
            <w:tcW w:w="484" w:type="pct"/>
          </w:tcPr>
          <w:p w14:paraId="606F537F" w14:textId="77777777" w:rsidR="004E08C2" w:rsidRPr="00C22C9E" w:rsidRDefault="004E08C2" w:rsidP="004E08C2">
            <w:pPr>
              <w:rPr>
                <w:rFonts w:ascii="Arial" w:hAnsi="Arial" w:cs="Arial"/>
                <w:strike/>
                <w:sz w:val="18"/>
                <w:szCs w:val="18"/>
                <w:rPrChange w:id="1818" w:author="Jamal, Zaher CWK" w:date="2015-06-16T10:23:00Z">
                  <w:rPr>
                    <w:rFonts w:ascii="Arial" w:hAnsi="Arial" w:cs="Arial"/>
                    <w:sz w:val="18"/>
                    <w:szCs w:val="18"/>
                  </w:rPr>
                </w:rPrChange>
              </w:rPr>
            </w:pPr>
            <w:r w:rsidRPr="00C22C9E">
              <w:rPr>
                <w:rFonts w:ascii="Arial" w:hAnsi="Arial" w:cs="Arial"/>
                <w:strike/>
                <w:sz w:val="18"/>
                <w:szCs w:val="18"/>
                <w:rPrChange w:id="1819" w:author="Jamal, Zaher CWK" w:date="2015-06-16T10:23:00Z">
                  <w:rPr>
                    <w:rFonts w:ascii="Arial" w:hAnsi="Arial" w:cs="Arial"/>
                    <w:sz w:val="18"/>
                    <w:szCs w:val="18"/>
                  </w:rPr>
                </w:rPrChange>
              </w:rPr>
              <w:t>N</w:t>
            </w:r>
          </w:p>
        </w:tc>
        <w:tc>
          <w:tcPr>
            <w:tcW w:w="400" w:type="pct"/>
          </w:tcPr>
          <w:p w14:paraId="29E3199D" w14:textId="77777777" w:rsidR="004E08C2" w:rsidRPr="00C22C9E" w:rsidRDefault="004E08C2" w:rsidP="004E08C2">
            <w:pPr>
              <w:rPr>
                <w:rFonts w:ascii="Arial" w:hAnsi="Arial" w:cs="Arial"/>
                <w:strike/>
                <w:sz w:val="18"/>
                <w:szCs w:val="18"/>
                <w:rPrChange w:id="1820" w:author="Jamal, Zaher CWK" w:date="2015-06-16T10:23:00Z">
                  <w:rPr>
                    <w:rFonts w:ascii="Arial" w:hAnsi="Arial" w:cs="Arial"/>
                    <w:sz w:val="18"/>
                    <w:szCs w:val="18"/>
                  </w:rPr>
                </w:rPrChange>
              </w:rPr>
            </w:pPr>
            <w:r w:rsidRPr="00C22C9E">
              <w:rPr>
                <w:rFonts w:ascii="Arial" w:hAnsi="Arial" w:cs="Arial"/>
                <w:strike/>
                <w:sz w:val="18"/>
                <w:szCs w:val="18"/>
                <w:rPrChange w:id="1821" w:author="Jamal, Zaher CWK" w:date="2015-06-16T10:23:00Z">
                  <w:rPr>
                    <w:rFonts w:ascii="Arial" w:hAnsi="Arial" w:cs="Arial"/>
                    <w:sz w:val="18"/>
                    <w:szCs w:val="18"/>
                  </w:rPr>
                </w:rPrChange>
              </w:rPr>
              <w:t>n/a</w:t>
            </w:r>
          </w:p>
        </w:tc>
      </w:tr>
      <w:tr w:rsidR="004E08C2" w:rsidRPr="00C22C9E" w14:paraId="1202E570" w14:textId="77777777" w:rsidTr="004E08C2">
        <w:trPr>
          <w:trHeight w:val="275"/>
        </w:trPr>
        <w:tc>
          <w:tcPr>
            <w:tcW w:w="588" w:type="pct"/>
            <w:shd w:val="clear" w:color="auto" w:fill="auto"/>
          </w:tcPr>
          <w:p w14:paraId="0C4CFEE5" w14:textId="77777777" w:rsidR="004E08C2" w:rsidRPr="00C22C9E" w:rsidRDefault="004E08C2" w:rsidP="004E08C2">
            <w:pPr>
              <w:rPr>
                <w:rFonts w:ascii="Arial" w:hAnsi="Arial" w:cs="Arial"/>
                <w:strike/>
                <w:sz w:val="18"/>
                <w:szCs w:val="18"/>
                <w:rPrChange w:id="1822" w:author="Jamal, Zaher CWK" w:date="2015-06-16T10:23:00Z">
                  <w:rPr>
                    <w:rFonts w:ascii="Arial" w:hAnsi="Arial" w:cs="Arial"/>
                    <w:sz w:val="18"/>
                    <w:szCs w:val="18"/>
                  </w:rPr>
                </w:rPrChange>
              </w:rPr>
            </w:pPr>
            <w:r w:rsidRPr="00C22C9E">
              <w:rPr>
                <w:rFonts w:ascii="Arial" w:hAnsi="Arial" w:cs="Arial"/>
                <w:strike/>
                <w:sz w:val="18"/>
                <w:szCs w:val="18"/>
                <w:rPrChange w:id="1823" w:author="Jamal, Zaher CWK" w:date="2015-06-16T10:23:00Z">
                  <w:rPr>
                    <w:rFonts w:ascii="Arial" w:hAnsi="Arial" w:cs="Arial"/>
                    <w:sz w:val="18"/>
                    <w:szCs w:val="18"/>
                  </w:rPr>
                </w:rPrChange>
              </w:rPr>
              <w:t>Link?</w:t>
            </w:r>
          </w:p>
        </w:tc>
        <w:tc>
          <w:tcPr>
            <w:tcW w:w="792" w:type="pct"/>
            <w:shd w:val="clear" w:color="auto" w:fill="auto"/>
          </w:tcPr>
          <w:p w14:paraId="00DB4580" w14:textId="77777777" w:rsidR="004E08C2" w:rsidRPr="00C22C9E" w:rsidRDefault="004E08C2" w:rsidP="004E08C2">
            <w:pPr>
              <w:rPr>
                <w:rFonts w:ascii="Arial" w:hAnsi="Arial" w:cs="Arial"/>
                <w:strike/>
                <w:sz w:val="18"/>
                <w:szCs w:val="18"/>
                <w:rPrChange w:id="1824" w:author="Jamal, Zaher CWK" w:date="2015-06-16T10:23:00Z">
                  <w:rPr>
                    <w:rFonts w:ascii="Arial" w:hAnsi="Arial" w:cs="Arial"/>
                    <w:sz w:val="18"/>
                    <w:szCs w:val="18"/>
                  </w:rPr>
                </w:rPrChange>
              </w:rPr>
            </w:pPr>
            <w:r w:rsidRPr="00C22C9E">
              <w:rPr>
                <w:rFonts w:ascii="Arial" w:hAnsi="Arial" w:cs="Arial"/>
                <w:strike/>
                <w:sz w:val="18"/>
                <w:szCs w:val="18"/>
                <w:rPrChange w:id="1825" w:author="Jamal, Zaher CWK" w:date="2015-06-16T10:23:00Z">
                  <w:rPr>
                    <w:rFonts w:ascii="Arial" w:hAnsi="Arial" w:cs="Arial"/>
                    <w:sz w:val="18"/>
                    <w:szCs w:val="18"/>
                  </w:rPr>
                </w:rPrChange>
              </w:rPr>
              <w:t>Errors/Warnings</w:t>
            </w:r>
          </w:p>
        </w:tc>
        <w:tc>
          <w:tcPr>
            <w:tcW w:w="588" w:type="pct"/>
            <w:shd w:val="clear" w:color="auto" w:fill="auto"/>
          </w:tcPr>
          <w:p w14:paraId="7705FCB7" w14:textId="77777777" w:rsidR="004E08C2" w:rsidRPr="00C22C9E" w:rsidRDefault="004E08C2" w:rsidP="004E08C2">
            <w:pPr>
              <w:rPr>
                <w:rFonts w:ascii="Arial" w:hAnsi="Arial" w:cs="Arial"/>
                <w:strike/>
                <w:sz w:val="18"/>
                <w:szCs w:val="18"/>
                <w:rPrChange w:id="1826" w:author="Jamal, Zaher CWK" w:date="2015-06-16T10:23:00Z">
                  <w:rPr>
                    <w:rFonts w:ascii="Arial" w:hAnsi="Arial" w:cs="Arial"/>
                    <w:sz w:val="18"/>
                    <w:szCs w:val="18"/>
                  </w:rPr>
                </w:rPrChange>
              </w:rPr>
            </w:pPr>
          </w:p>
        </w:tc>
        <w:tc>
          <w:tcPr>
            <w:tcW w:w="831" w:type="pct"/>
            <w:shd w:val="clear" w:color="auto" w:fill="auto"/>
          </w:tcPr>
          <w:p w14:paraId="3BBCE1AE" w14:textId="77777777" w:rsidR="004E08C2" w:rsidRPr="00C22C9E" w:rsidRDefault="004E08C2" w:rsidP="004E08C2">
            <w:pPr>
              <w:rPr>
                <w:rFonts w:ascii="Arial" w:hAnsi="Arial" w:cs="Arial"/>
                <w:strike/>
                <w:color w:val="FF0000"/>
                <w:sz w:val="18"/>
                <w:szCs w:val="18"/>
                <w:rPrChange w:id="1827" w:author="Jamal, Zaher CWK" w:date="2015-06-16T10:23:00Z">
                  <w:rPr>
                    <w:rFonts w:ascii="Arial" w:hAnsi="Arial" w:cs="Arial"/>
                    <w:color w:val="FF0000"/>
                    <w:sz w:val="18"/>
                    <w:szCs w:val="18"/>
                  </w:rPr>
                </w:rPrChange>
              </w:rPr>
            </w:pPr>
            <w:r w:rsidRPr="00C22C9E">
              <w:rPr>
                <w:rFonts w:ascii="Arial" w:hAnsi="Arial" w:cs="Arial"/>
                <w:strike/>
                <w:color w:val="FF0000"/>
                <w:sz w:val="18"/>
                <w:szCs w:val="18"/>
                <w:rPrChange w:id="1828" w:author="Jamal, Zaher CWK" w:date="2015-06-16T10:23:00Z">
                  <w:rPr>
                    <w:rFonts w:ascii="Arial" w:hAnsi="Arial" w:cs="Arial"/>
                    <w:color w:val="FF0000"/>
                    <w:sz w:val="18"/>
                    <w:szCs w:val="18"/>
                  </w:rPr>
                </w:rPrChange>
              </w:rPr>
              <w:t>Do we need this on the view screen?</w:t>
            </w:r>
          </w:p>
        </w:tc>
        <w:tc>
          <w:tcPr>
            <w:tcW w:w="453" w:type="pct"/>
            <w:shd w:val="clear" w:color="auto" w:fill="auto"/>
          </w:tcPr>
          <w:p w14:paraId="582AB67D" w14:textId="77777777" w:rsidR="004E08C2" w:rsidRPr="00C22C9E" w:rsidRDefault="004E08C2" w:rsidP="004E08C2">
            <w:pPr>
              <w:rPr>
                <w:rFonts w:ascii="Arial" w:hAnsi="Arial" w:cs="Arial"/>
                <w:strike/>
                <w:sz w:val="18"/>
                <w:szCs w:val="18"/>
                <w:rPrChange w:id="1829" w:author="Jamal, Zaher CWK" w:date="2015-06-16T10:23:00Z">
                  <w:rPr>
                    <w:rFonts w:ascii="Arial" w:hAnsi="Arial" w:cs="Arial"/>
                    <w:sz w:val="18"/>
                    <w:szCs w:val="18"/>
                  </w:rPr>
                </w:rPrChange>
              </w:rPr>
            </w:pPr>
            <w:r w:rsidRPr="00C22C9E">
              <w:rPr>
                <w:rFonts w:ascii="Arial" w:hAnsi="Arial" w:cs="Arial"/>
                <w:strike/>
                <w:sz w:val="18"/>
                <w:szCs w:val="18"/>
                <w:rPrChange w:id="1830" w:author="Jamal, Zaher CWK" w:date="2015-06-16T10:23:00Z">
                  <w:rPr>
                    <w:rFonts w:ascii="Arial" w:hAnsi="Arial" w:cs="Arial"/>
                    <w:sz w:val="18"/>
                    <w:szCs w:val="18"/>
                  </w:rPr>
                </w:rPrChange>
              </w:rPr>
              <w:t>n/a</w:t>
            </w:r>
          </w:p>
        </w:tc>
        <w:tc>
          <w:tcPr>
            <w:tcW w:w="864" w:type="pct"/>
            <w:shd w:val="clear" w:color="auto" w:fill="auto"/>
          </w:tcPr>
          <w:p w14:paraId="79A7B0EC" w14:textId="77777777" w:rsidR="004E08C2" w:rsidRPr="00C22C9E" w:rsidRDefault="004E08C2" w:rsidP="004E08C2">
            <w:pPr>
              <w:rPr>
                <w:rFonts w:ascii="Arial" w:hAnsi="Arial" w:cs="Arial"/>
                <w:strike/>
                <w:sz w:val="18"/>
                <w:szCs w:val="18"/>
                <w:rPrChange w:id="1831" w:author="Jamal, Zaher CWK" w:date="2015-06-16T10:23:00Z">
                  <w:rPr>
                    <w:rFonts w:ascii="Arial" w:hAnsi="Arial" w:cs="Arial"/>
                    <w:sz w:val="18"/>
                    <w:szCs w:val="18"/>
                  </w:rPr>
                </w:rPrChange>
              </w:rPr>
            </w:pPr>
            <w:r w:rsidRPr="00C22C9E">
              <w:rPr>
                <w:rFonts w:ascii="Arial" w:hAnsi="Arial" w:cs="Arial"/>
                <w:strike/>
                <w:sz w:val="18"/>
                <w:szCs w:val="18"/>
                <w:rPrChange w:id="1832" w:author="Jamal, Zaher CWK" w:date="2015-06-16T10:23:00Z">
                  <w:rPr>
                    <w:rFonts w:ascii="Arial" w:hAnsi="Arial" w:cs="Arial"/>
                    <w:sz w:val="18"/>
                    <w:szCs w:val="18"/>
                  </w:rPr>
                </w:rPrChange>
              </w:rPr>
              <w:t>n/a</w:t>
            </w:r>
          </w:p>
        </w:tc>
        <w:tc>
          <w:tcPr>
            <w:tcW w:w="484" w:type="pct"/>
          </w:tcPr>
          <w:p w14:paraId="313B53EF" w14:textId="77777777" w:rsidR="004E08C2" w:rsidRPr="00C22C9E" w:rsidRDefault="004E08C2" w:rsidP="004E08C2">
            <w:pPr>
              <w:rPr>
                <w:rFonts w:ascii="Arial" w:hAnsi="Arial" w:cs="Arial"/>
                <w:strike/>
                <w:sz w:val="18"/>
                <w:szCs w:val="18"/>
                <w:rPrChange w:id="1833" w:author="Jamal, Zaher CWK" w:date="2015-06-16T10:23:00Z">
                  <w:rPr>
                    <w:rFonts w:ascii="Arial" w:hAnsi="Arial" w:cs="Arial"/>
                    <w:sz w:val="18"/>
                    <w:szCs w:val="18"/>
                  </w:rPr>
                </w:rPrChange>
              </w:rPr>
            </w:pPr>
            <w:r w:rsidRPr="00C22C9E">
              <w:rPr>
                <w:rFonts w:ascii="Arial" w:hAnsi="Arial" w:cs="Arial"/>
                <w:strike/>
                <w:sz w:val="18"/>
                <w:szCs w:val="18"/>
                <w:rPrChange w:id="1834" w:author="Jamal, Zaher CWK" w:date="2015-06-16T10:23:00Z">
                  <w:rPr>
                    <w:rFonts w:ascii="Arial" w:hAnsi="Arial" w:cs="Arial"/>
                    <w:sz w:val="18"/>
                    <w:szCs w:val="18"/>
                  </w:rPr>
                </w:rPrChange>
              </w:rPr>
              <w:t>N</w:t>
            </w:r>
          </w:p>
        </w:tc>
        <w:tc>
          <w:tcPr>
            <w:tcW w:w="400" w:type="pct"/>
          </w:tcPr>
          <w:p w14:paraId="4C0FB796" w14:textId="77777777" w:rsidR="004E08C2" w:rsidRPr="00C22C9E" w:rsidRDefault="004E08C2" w:rsidP="004E08C2">
            <w:pPr>
              <w:rPr>
                <w:rFonts w:ascii="Arial" w:hAnsi="Arial" w:cs="Arial"/>
                <w:strike/>
                <w:sz w:val="18"/>
                <w:szCs w:val="18"/>
                <w:rPrChange w:id="1835" w:author="Jamal, Zaher CWK" w:date="2015-06-16T10:23:00Z">
                  <w:rPr>
                    <w:rFonts w:ascii="Arial" w:hAnsi="Arial" w:cs="Arial"/>
                    <w:sz w:val="18"/>
                    <w:szCs w:val="18"/>
                  </w:rPr>
                </w:rPrChange>
              </w:rPr>
            </w:pPr>
            <w:r w:rsidRPr="00C22C9E">
              <w:rPr>
                <w:rFonts w:ascii="Arial" w:hAnsi="Arial" w:cs="Arial"/>
                <w:strike/>
                <w:sz w:val="18"/>
                <w:szCs w:val="18"/>
                <w:rPrChange w:id="1836" w:author="Jamal, Zaher CWK" w:date="2015-06-16T10:23:00Z">
                  <w:rPr>
                    <w:rFonts w:ascii="Arial" w:hAnsi="Arial" w:cs="Arial"/>
                    <w:sz w:val="18"/>
                    <w:szCs w:val="18"/>
                  </w:rPr>
                </w:rPrChange>
              </w:rPr>
              <w:t>n/a</w:t>
            </w:r>
          </w:p>
        </w:tc>
      </w:tr>
      <w:tr w:rsidR="004E08C2" w:rsidRPr="00C22C9E" w14:paraId="14ADEC69" w14:textId="77777777" w:rsidTr="004E08C2">
        <w:trPr>
          <w:trHeight w:val="275"/>
        </w:trPr>
        <w:tc>
          <w:tcPr>
            <w:tcW w:w="588" w:type="pct"/>
            <w:shd w:val="clear" w:color="auto" w:fill="auto"/>
          </w:tcPr>
          <w:p w14:paraId="1428BB67" w14:textId="77777777" w:rsidR="004E08C2" w:rsidRPr="00C22C9E" w:rsidRDefault="004E08C2" w:rsidP="004E08C2">
            <w:pPr>
              <w:rPr>
                <w:rFonts w:ascii="Arial" w:hAnsi="Arial" w:cs="Arial"/>
                <w:strike/>
                <w:sz w:val="18"/>
                <w:szCs w:val="18"/>
                <w:rPrChange w:id="1837" w:author="Jamal, Zaher CWK" w:date="2015-06-16T10:23:00Z">
                  <w:rPr>
                    <w:rFonts w:ascii="Arial" w:hAnsi="Arial" w:cs="Arial"/>
                    <w:sz w:val="18"/>
                    <w:szCs w:val="18"/>
                  </w:rPr>
                </w:rPrChange>
              </w:rPr>
            </w:pPr>
            <w:r w:rsidRPr="00C22C9E">
              <w:rPr>
                <w:rFonts w:ascii="Arial" w:hAnsi="Arial" w:cs="Arial"/>
                <w:strike/>
                <w:sz w:val="18"/>
                <w:szCs w:val="18"/>
                <w:rPrChange w:id="1838" w:author="Jamal, Zaher CWK" w:date="2015-06-16T10:23:00Z">
                  <w:rPr>
                    <w:rFonts w:ascii="Arial" w:hAnsi="Arial" w:cs="Arial"/>
                    <w:sz w:val="18"/>
                    <w:szCs w:val="18"/>
                  </w:rPr>
                </w:rPrChange>
              </w:rPr>
              <w:t>Button</w:t>
            </w:r>
          </w:p>
        </w:tc>
        <w:tc>
          <w:tcPr>
            <w:tcW w:w="792" w:type="pct"/>
            <w:shd w:val="clear" w:color="auto" w:fill="auto"/>
          </w:tcPr>
          <w:p w14:paraId="79AA1D5B" w14:textId="77777777" w:rsidR="004E08C2" w:rsidRPr="00C22C9E" w:rsidRDefault="004E08C2" w:rsidP="004E08C2">
            <w:pPr>
              <w:rPr>
                <w:rFonts w:ascii="Arial" w:hAnsi="Arial" w:cs="Arial"/>
                <w:strike/>
                <w:sz w:val="18"/>
                <w:szCs w:val="18"/>
                <w:rPrChange w:id="1839" w:author="Jamal, Zaher CWK" w:date="2015-06-16T10:23:00Z">
                  <w:rPr>
                    <w:rFonts w:ascii="Arial" w:hAnsi="Arial" w:cs="Arial"/>
                    <w:sz w:val="18"/>
                    <w:szCs w:val="18"/>
                  </w:rPr>
                </w:rPrChange>
              </w:rPr>
            </w:pPr>
            <w:r w:rsidRPr="00C22C9E">
              <w:rPr>
                <w:rFonts w:ascii="Arial" w:hAnsi="Arial" w:cs="Arial"/>
                <w:strike/>
                <w:sz w:val="18"/>
                <w:szCs w:val="18"/>
                <w:rPrChange w:id="1840" w:author="Jamal, Zaher CWK" w:date="2015-06-16T10:23:00Z">
                  <w:rPr>
                    <w:rFonts w:ascii="Arial" w:hAnsi="Arial" w:cs="Arial"/>
                    <w:sz w:val="18"/>
                    <w:szCs w:val="18"/>
                  </w:rPr>
                </w:rPrChange>
              </w:rPr>
              <w:t>Delete</w:t>
            </w:r>
          </w:p>
        </w:tc>
        <w:tc>
          <w:tcPr>
            <w:tcW w:w="588" w:type="pct"/>
            <w:shd w:val="clear" w:color="auto" w:fill="auto"/>
          </w:tcPr>
          <w:p w14:paraId="0E351C14" w14:textId="77777777" w:rsidR="004E08C2" w:rsidRPr="00C22C9E" w:rsidRDefault="004E08C2" w:rsidP="004E08C2">
            <w:pPr>
              <w:rPr>
                <w:rFonts w:ascii="Arial" w:hAnsi="Arial" w:cs="Arial"/>
                <w:strike/>
                <w:sz w:val="18"/>
                <w:szCs w:val="18"/>
                <w:rPrChange w:id="1841" w:author="Jamal, Zaher CWK" w:date="2015-06-16T10:23:00Z">
                  <w:rPr>
                    <w:rFonts w:ascii="Arial" w:hAnsi="Arial" w:cs="Arial"/>
                    <w:sz w:val="18"/>
                    <w:szCs w:val="18"/>
                  </w:rPr>
                </w:rPrChange>
              </w:rPr>
            </w:pPr>
            <w:r w:rsidRPr="00C22C9E">
              <w:rPr>
                <w:rFonts w:ascii="Arial" w:hAnsi="Arial" w:cs="Arial"/>
                <w:strike/>
                <w:sz w:val="18"/>
                <w:szCs w:val="18"/>
                <w:rPrChange w:id="1842" w:author="Jamal, Zaher CWK" w:date="2015-06-16T10:23:00Z">
                  <w:rPr>
                    <w:rFonts w:ascii="Arial" w:hAnsi="Arial" w:cs="Arial"/>
                    <w:sz w:val="18"/>
                    <w:szCs w:val="18"/>
                  </w:rPr>
                </w:rPrChange>
              </w:rPr>
              <w:t>n/a</w:t>
            </w:r>
          </w:p>
        </w:tc>
        <w:tc>
          <w:tcPr>
            <w:tcW w:w="831" w:type="pct"/>
            <w:shd w:val="clear" w:color="auto" w:fill="auto"/>
          </w:tcPr>
          <w:p w14:paraId="2682F406" w14:textId="77777777" w:rsidR="004E08C2" w:rsidRPr="00C22C9E" w:rsidRDefault="004E08C2" w:rsidP="004E08C2">
            <w:pPr>
              <w:rPr>
                <w:rFonts w:ascii="Arial" w:hAnsi="Arial" w:cs="Arial"/>
                <w:strike/>
                <w:sz w:val="18"/>
                <w:szCs w:val="18"/>
                <w:rPrChange w:id="1843" w:author="Jamal, Zaher CWK" w:date="2015-06-16T10:23:00Z">
                  <w:rPr>
                    <w:rFonts w:ascii="Arial" w:hAnsi="Arial" w:cs="Arial"/>
                    <w:sz w:val="18"/>
                    <w:szCs w:val="18"/>
                  </w:rPr>
                </w:rPrChange>
              </w:rPr>
            </w:pPr>
            <w:r w:rsidRPr="00C22C9E">
              <w:rPr>
                <w:rFonts w:ascii="Arial" w:hAnsi="Arial" w:cs="Arial"/>
                <w:strike/>
                <w:sz w:val="18"/>
                <w:szCs w:val="18"/>
                <w:rPrChange w:id="1844" w:author="Jamal, Zaher CWK" w:date="2015-06-16T10:23:00Z">
                  <w:rPr>
                    <w:rFonts w:ascii="Arial" w:hAnsi="Arial" w:cs="Arial"/>
                    <w:sz w:val="18"/>
                    <w:szCs w:val="18"/>
                  </w:rPr>
                </w:rPrChange>
              </w:rPr>
              <w:t xml:space="preserve">Upon selection present the standard “Are your sure message?” if yes selected then the report is deleted and the user is returned to the My Reports screen invoke </w:t>
            </w:r>
            <w:r w:rsidRPr="00C22C9E">
              <w:rPr>
                <w:rFonts w:ascii="Arial" w:hAnsi="Arial" w:cs="Arial"/>
                <w:i/>
                <w:strike/>
                <w:sz w:val="18"/>
                <w:szCs w:val="18"/>
                <w:rPrChange w:id="1845" w:author="Jamal, Zaher CWK" w:date="2015-06-16T10:23:00Z">
                  <w:rPr>
                    <w:rFonts w:ascii="Arial" w:hAnsi="Arial" w:cs="Arial"/>
                    <w:i/>
                    <w:sz w:val="18"/>
                    <w:szCs w:val="18"/>
                  </w:rPr>
                </w:rPrChange>
              </w:rPr>
              <w:t>‘PMUC012 – My Reports’</w:t>
            </w:r>
          </w:p>
        </w:tc>
        <w:tc>
          <w:tcPr>
            <w:tcW w:w="453" w:type="pct"/>
            <w:shd w:val="clear" w:color="auto" w:fill="auto"/>
          </w:tcPr>
          <w:p w14:paraId="08D84BF8" w14:textId="77777777" w:rsidR="004E08C2" w:rsidRPr="00C22C9E" w:rsidRDefault="004E08C2" w:rsidP="004E08C2">
            <w:pPr>
              <w:rPr>
                <w:rFonts w:ascii="Arial" w:hAnsi="Arial" w:cs="Arial"/>
                <w:strike/>
                <w:sz w:val="18"/>
                <w:szCs w:val="18"/>
                <w:rPrChange w:id="1846" w:author="Jamal, Zaher CWK" w:date="2015-06-16T10:23:00Z">
                  <w:rPr>
                    <w:rFonts w:ascii="Arial" w:hAnsi="Arial" w:cs="Arial"/>
                    <w:sz w:val="18"/>
                    <w:szCs w:val="18"/>
                  </w:rPr>
                </w:rPrChange>
              </w:rPr>
            </w:pPr>
            <w:r w:rsidRPr="00C22C9E">
              <w:rPr>
                <w:rFonts w:ascii="Arial" w:hAnsi="Arial" w:cs="Arial"/>
                <w:strike/>
                <w:sz w:val="18"/>
                <w:szCs w:val="18"/>
                <w:rPrChange w:id="1847" w:author="Jamal, Zaher CWK" w:date="2015-06-16T10:23:00Z">
                  <w:rPr>
                    <w:rFonts w:ascii="Arial" w:hAnsi="Arial" w:cs="Arial"/>
                    <w:sz w:val="18"/>
                    <w:szCs w:val="18"/>
                  </w:rPr>
                </w:rPrChange>
              </w:rPr>
              <w:t>n/a</w:t>
            </w:r>
          </w:p>
        </w:tc>
        <w:tc>
          <w:tcPr>
            <w:tcW w:w="864" w:type="pct"/>
            <w:shd w:val="clear" w:color="auto" w:fill="auto"/>
          </w:tcPr>
          <w:p w14:paraId="6CE72F00" w14:textId="77777777" w:rsidR="004E08C2" w:rsidRPr="00C22C9E" w:rsidRDefault="004E08C2" w:rsidP="004E08C2">
            <w:pPr>
              <w:rPr>
                <w:rFonts w:ascii="Arial" w:hAnsi="Arial" w:cs="Arial"/>
                <w:strike/>
                <w:sz w:val="18"/>
                <w:szCs w:val="18"/>
                <w:rPrChange w:id="1848" w:author="Jamal, Zaher CWK" w:date="2015-06-16T10:23:00Z">
                  <w:rPr>
                    <w:rFonts w:ascii="Arial" w:hAnsi="Arial" w:cs="Arial"/>
                    <w:sz w:val="18"/>
                    <w:szCs w:val="18"/>
                  </w:rPr>
                </w:rPrChange>
              </w:rPr>
            </w:pPr>
            <w:r w:rsidRPr="00C22C9E">
              <w:rPr>
                <w:rFonts w:ascii="Arial" w:hAnsi="Arial" w:cs="Arial"/>
                <w:strike/>
                <w:sz w:val="18"/>
                <w:szCs w:val="18"/>
                <w:rPrChange w:id="1849" w:author="Jamal, Zaher CWK" w:date="2015-06-16T10:23:00Z">
                  <w:rPr>
                    <w:rFonts w:ascii="Arial" w:hAnsi="Arial" w:cs="Arial"/>
                    <w:sz w:val="18"/>
                    <w:szCs w:val="18"/>
                  </w:rPr>
                </w:rPrChange>
              </w:rPr>
              <w:t>n/a</w:t>
            </w:r>
          </w:p>
        </w:tc>
        <w:tc>
          <w:tcPr>
            <w:tcW w:w="484" w:type="pct"/>
          </w:tcPr>
          <w:p w14:paraId="7C02FEE5" w14:textId="77777777" w:rsidR="004E08C2" w:rsidRPr="00C22C9E" w:rsidRDefault="004E08C2" w:rsidP="004E08C2">
            <w:pPr>
              <w:rPr>
                <w:rFonts w:ascii="Arial" w:hAnsi="Arial" w:cs="Arial"/>
                <w:strike/>
                <w:sz w:val="18"/>
                <w:szCs w:val="18"/>
                <w:rPrChange w:id="1850" w:author="Jamal, Zaher CWK" w:date="2015-06-16T10:23:00Z">
                  <w:rPr>
                    <w:rFonts w:ascii="Arial" w:hAnsi="Arial" w:cs="Arial"/>
                    <w:sz w:val="18"/>
                    <w:szCs w:val="18"/>
                  </w:rPr>
                </w:rPrChange>
              </w:rPr>
            </w:pPr>
            <w:r w:rsidRPr="00C22C9E">
              <w:rPr>
                <w:rFonts w:ascii="Arial" w:hAnsi="Arial" w:cs="Arial"/>
                <w:strike/>
                <w:sz w:val="18"/>
                <w:szCs w:val="18"/>
                <w:rPrChange w:id="1851" w:author="Jamal, Zaher CWK" w:date="2015-06-16T10:23:00Z">
                  <w:rPr>
                    <w:rFonts w:ascii="Arial" w:hAnsi="Arial" w:cs="Arial"/>
                    <w:sz w:val="18"/>
                    <w:szCs w:val="18"/>
                  </w:rPr>
                </w:rPrChange>
              </w:rPr>
              <w:t>N</w:t>
            </w:r>
          </w:p>
        </w:tc>
        <w:tc>
          <w:tcPr>
            <w:tcW w:w="400" w:type="pct"/>
          </w:tcPr>
          <w:p w14:paraId="19F9869D" w14:textId="77777777" w:rsidR="004E08C2" w:rsidRPr="00C22C9E" w:rsidRDefault="004E08C2" w:rsidP="004E08C2">
            <w:pPr>
              <w:rPr>
                <w:rFonts w:ascii="Arial" w:hAnsi="Arial" w:cs="Arial"/>
                <w:strike/>
                <w:sz w:val="18"/>
                <w:szCs w:val="18"/>
                <w:rPrChange w:id="1852" w:author="Jamal, Zaher CWK" w:date="2015-06-16T10:23:00Z">
                  <w:rPr>
                    <w:rFonts w:ascii="Arial" w:hAnsi="Arial" w:cs="Arial"/>
                    <w:sz w:val="18"/>
                    <w:szCs w:val="18"/>
                  </w:rPr>
                </w:rPrChange>
              </w:rPr>
            </w:pPr>
            <w:r w:rsidRPr="00C22C9E">
              <w:rPr>
                <w:rFonts w:ascii="Arial" w:hAnsi="Arial" w:cs="Arial"/>
                <w:strike/>
                <w:sz w:val="18"/>
                <w:szCs w:val="18"/>
                <w:rPrChange w:id="1853" w:author="Jamal, Zaher CWK" w:date="2015-06-16T10:23:00Z">
                  <w:rPr>
                    <w:rFonts w:ascii="Arial" w:hAnsi="Arial" w:cs="Arial"/>
                    <w:sz w:val="18"/>
                    <w:szCs w:val="18"/>
                  </w:rPr>
                </w:rPrChange>
              </w:rPr>
              <w:t>n/a</w:t>
            </w:r>
          </w:p>
        </w:tc>
      </w:tr>
      <w:tr w:rsidR="004E08C2" w:rsidRPr="00C22C9E" w14:paraId="28326B4F" w14:textId="77777777" w:rsidTr="004E08C2">
        <w:trPr>
          <w:trHeight w:val="259"/>
        </w:trPr>
        <w:tc>
          <w:tcPr>
            <w:tcW w:w="4116" w:type="pct"/>
            <w:gridSpan w:val="6"/>
            <w:shd w:val="clear" w:color="auto" w:fill="auto"/>
          </w:tcPr>
          <w:p w14:paraId="6F533489" w14:textId="77777777" w:rsidR="004E08C2" w:rsidRPr="00C22C9E" w:rsidRDefault="004E08C2" w:rsidP="004E08C2">
            <w:pPr>
              <w:rPr>
                <w:rFonts w:ascii="Arial" w:hAnsi="Arial" w:cs="Arial"/>
                <w:strike/>
                <w:sz w:val="18"/>
                <w:szCs w:val="18"/>
                <w:rPrChange w:id="1854" w:author="Jamal, Zaher CWK" w:date="2015-06-16T10:23:00Z">
                  <w:rPr>
                    <w:rFonts w:ascii="Arial" w:hAnsi="Arial" w:cs="Arial"/>
                    <w:sz w:val="18"/>
                    <w:szCs w:val="18"/>
                  </w:rPr>
                </w:rPrChange>
              </w:rPr>
            </w:pPr>
            <w:r w:rsidRPr="00C22C9E">
              <w:rPr>
                <w:rFonts w:ascii="Arial" w:hAnsi="Arial" w:cs="Arial"/>
                <w:strike/>
                <w:sz w:val="18"/>
                <w:szCs w:val="18"/>
                <w:rPrChange w:id="1855" w:author="Jamal, Zaher CWK" w:date="2015-06-16T10:23:00Z">
                  <w:rPr>
                    <w:rFonts w:ascii="Arial" w:hAnsi="Arial" w:cs="Arial"/>
                    <w:sz w:val="18"/>
                    <w:szCs w:val="18"/>
                  </w:rPr>
                </w:rPrChange>
              </w:rPr>
              <w:t>Requested Date: dd/mm/yyyy hh:mm:ss</w:t>
            </w:r>
          </w:p>
          <w:p w14:paraId="6613550B" w14:textId="77777777" w:rsidR="004E08C2" w:rsidRPr="00C22C9E" w:rsidRDefault="004E08C2" w:rsidP="004E08C2">
            <w:pPr>
              <w:rPr>
                <w:rFonts w:ascii="Arial" w:hAnsi="Arial" w:cs="Arial"/>
                <w:strike/>
                <w:sz w:val="18"/>
                <w:szCs w:val="18"/>
                <w:rPrChange w:id="1856" w:author="Jamal, Zaher CWK" w:date="2015-06-16T10:23:00Z">
                  <w:rPr>
                    <w:rFonts w:ascii="Arial" w:hAnsi="Arial" w:cs="Arial"/>
                    <w:sz w:val="18"/>
                    <w:szCs w:val="18"/>
                  </w:rPr>
                </w:rPrChange>
              </w:rPr>
            </w:pPr>
            <w:r w:rsidRPr="00C22C9E">
              <w:rPr>
                <w:rFonts w:ascii="Arial" w:hAnsi="Arial" w:cs="Arial"/>
                <w:strike/>
                <w:sz w:val="18"/>
                <w:szCs w:val="18"/>
                <w:rPrChange w:id="1857" w:author="Jamal, Zaher CWK" w:date="2015-06-16T10:23:00Z">
                  <w:rPr>
                    <w:rFonts w:ascii="Arial" w:hAnsi="Arial" w:cs="Arial"/>
                    <w:sz w:val="18"/>
                    <w:szCs w:val="18"/>
                  </w:rPr>
                </w:rPrChange>
              </w:rPr>
              <w:t>Created By: userid who created the report</w:t>
            </w:r>
          </w:p>
        </w:tc>
        <w:tc>
          <w:tcPr>
            <w:tcW w:w="484" w:type="pct"/>
            <w:shd w:val="clear" w:color="auto" w:fill="auto"/>
          </w:tcPr>
          <w:p w14:paraId="0EB268C8" w14:textId="77777777" w:rsidR="004E08C2" w:rsidRPr="00C22C9E" w:rsidRDefault="004E08C2" w:rsidP="004E08C2">
            <w:pPr>
              <w:rPr>
                <w:strike/>
                <w:sz w:val="18"/>
                <w:szCs w:val="18"/>
                <w:rPrChange w:id="1858" w:author="Jamal, Zaher CWK" w:date="2015-06-16T10:23:00Z">
                  <w:rPr>
                    <w:sz w:val="18"/>
                    <w:szCs w:val="18"/>
                  </w:rPr>
                </w:rPrChange>
              </w:rPr>
            </w:pPr>
            <w:r w:rsidRPr="00C22C9E">
              <w:rPr>
                <w:strike/>
                <w:sz w:val="18"/>
                <w:szCs w:val="18"/>
                <w:rPrChange w:id="1859" w:author="Jamal, Zaher CWK" w:date="2015-06-16T10:23:00Z">
                  <w:rPr>
                    <w:sz w:val="18"/>
                    <w:szCs w:val="18"/>
                  </w:rPr>
                </w:rPrChange>
              </w:rPr>
              <w:t>N</w:t>
            </w:r>
          </w:p>
        </w:tc>
        <w:tc>
          <w:tcPr>
            <w:tcW w:w="400" w:type="pct"/>
          </w:tcPr>
          <w:p w14:paraId="6D6A75B4" w14:textId="77777777" w:rsidR="004E08C2" w:rsidRPr="00C22C9E" w:rsidRDefault="004E08C2" w:rsidP="004E08C2">
            <w:pPr>
              <w:rPr>
                <w:strike/>
                <w:sz w:val="18"/>
                <w:szCs w:val="18"/>
                <w:rPrChange w:id="1860" w:author="Jamal, Zaher CWK" w:date="2015-06-16T10:23:00Z">
                  <w:rPr>
                    <w:sz w:val="18"/>
                    <w:szCs w:val="18"/>
                  </w:rPr>
                </w:rPrChange>
              </w:rPr>
            </w:pPr>
            <w:r w:rsidRPr="00C22C9E">
              <w:rPr>
                <w:strike/>
                <w:sz w:val="18"/>
                <w:szCs w:val="18"/>
                <w:rPrChange w:id="1861" w:author="Jamal, Zaher CWK" w:date="2015-06-16T10:23:00Z">
                  <w:rPr>
                    <w:sz w:val="18"/>
                    <w:szCs w:val="18"/>
                  </w:rPr>
                </w:rPrChange>
              </w:rPr>
              <w:t>n/a</w:t>
            </w:r>
          </w:p>
        </w:tc>
      </w:tr>
    </w:tbl>
    <w:p w14:paraId="314B8559" w14:textId="77777777" w:rsidR="004E08C2" w:rsidRPr="00C22C9E" w:rsidRDefault="004E08C2" w:rsidP="009240EF">
      <w:pPr>
        <w:tabs>
          <w:tab w:val="num" w:pos="993"/>
        </w:tabs>
        <w:rPr>
          <w:strike/>
          <w:rPrChange w:id="1862" w:author="Jamal, Zaher CWK" w:date="2015-06-16T10:23:00Z">
            <w:rPr/>
          </w:rPrChange>
        </w:rPr>
        <w:sectPr w:rsidR="004E08C2" w:rsidRPr="00C22C9E" w:rsidSect="004E08C2">
          <w:pgSz w:w="15840" w:h="12240" w:orient="landscape"/>
          <w:pgMar w:top="1440" w:right="1440" w:bottom="1440" w:left="1440" w:header="720" w:footer="720" w:gutter="0"/>
          <w:cols w:space="720"/>
          <w:docGrid w:linePitch="360"/>
        </w:sectPr>
      </w:pPr>
    </w:p>
    <w:p w14:paraId="39478465" w14:textId="77777777" w:rsidR="00D96539" w:rsidRDefault="00D96539" w:rsidP="00D96539">
      <w:pPr>
        <w:pStyle w:val="Heading3"/>
        <w:ind w:left="0" w:firstLine="0"/>
      </w:pPr>
      <w:bookmarkStart w:id="1863" w:name="_Toc422842087"/>
      <w:r>
        <w:t xml:space="preserve">PMUC057 – Standard Reports – </w:t>
      </w:r>
      <w:r w:rsidR="00131B5C">
        <w:t>Plan Auto Enrolment Data</w:t>
      </w:r>
      <w:bookmarkEnd w:id="1863"/>
    </w:p>
    <w:p w14:paraId="07AEE119" w14:textId="77777777" w:rsidR="00D96539" w:rsidRDefault="00D96539" w:rsidP="00D965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74"/>
        <w:gridCol w:w="7876"/>
      </w:tblGrid>
      <w:tr w:rsidR="00D96539" w:rsidRPr="005D68D4" w14:paraId="351AAC2F" w14:textId="77777777" w:rsidTr="009D0E4A">
        <w:tc>
          <w:tcPr>
            <w:tcW w:w="5000" w:type="pct"/>
            <w:gridSpan w:val="2"/>
            <w:shd w:val="pct20" w:color="auto" w:fill="auto"/>
          </w:tcPr>
          <w:p w14:paraId="5AFE3DB8" w14:textId="77777777" w:rsidR="00D96539" w:rsidRPr="005D68D4" w:rsidRDefault="00D96539" w:rsidP="00DA0AB4">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PMUC046</w:t>
            </w:r>
          </w:p>
          <w:p w14:paraId="66929A2D" w14:textId="77777777" w:rsidR="00D96539" w:rsidRPr="005D68D4" w:rsidRDefault="00D96539" w:rsidP="00DA0AB4">
            <w:pPr>
              <w:rPr>
                <w:rFonts w:ascii="Arial" w:hAnsi="Arial" w:cs="Arial"/>
                <w:b/>
                <w:bCs/>
                <w:sz w:val="18"/>
                <w:szCs w:val="18"/>
              </w:rPr>
            </w:pPr>
          </w:p>
          <w:p w14:paraId="2131A47D" w14:textId="725EEDCF" w:rsidR="00D96539" w:rsidRPr="005D68D4" w:rsidRDefault="00D96539" w:rsidP="00DA0AB4">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224935">
              <w:rPr>
                <w:rFonts w:ascii="Arial" w:hAnsi="Arial" w:cs="Arial"/>
                <w:b/>
                <w:bCs/>
                <w:sz w:val="18"/>
                <w:szCs w:val="18"/>
              </w:rPr>
              <w:t>Plan Auto Enrolment Data</w:t>
            </w:r>
          </w:p>
          <w:p w14:paraId="088017B8" w14:textId="77777777" w:rsidR="00D96539" w:rsidRPr="005D68D4" w:rsidRDefault="00D96539" w:rsidP="00DA0AB4">
            <w:pPr>
              <w:rPr>
                <w:rFonts w:ascii="Arial" w:hAnsi="Arial" w:cs="Arial"/>
                <w:b/>
                <w:sz w:val="18"/>
                <w:szCs w:val="18"/>
              </w:rPr>
            </w:pPr>
          </w:p>
        </w:tc>
      </w:tr>
      <w:tr w:rsidR="00D96539" w:rsidRPr="005D68D4" w14:paraId="7653FD25" w14:textId="77777777" w:rsidTr="00C913CF">
        <w:tc>
          <w:tcPr>
            <w:tcW w:w="788" w:type="pct"/>
            <w:shd w:val="pct20" w:color="auto" w:fill="auto"/>
          </w:tcPr>
          <w:p w14:paraId="5B4C65B5"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Summary</w:t>
            </w:r>
          </w:p>
          <w:p w14:paraId="1CE6BA68" w14:textId="77777777" w:rsidR="00D96539" w:rsidRPr="005D68D4" w:rsidRDefault="00D96539" w:rsidP="00DA0AB4">
            <w:pPr>
              <w:rPr>
                <w:rFonts w:ascii="Arial" w:hAnsi="Arial" w:cs="Arial"/>
                <w:b/>
                <w:bCs/>
                <w:sz w:val="18"/>
                <w:szCs w:val="18"/>
              </w:rPr>
            </w:pPr>
          </w:p>
        </w:tc>
        <w:tc>
          <w:tcPr>
            <w:tcW w:w="4212" w:type="pct"/>
            <w:shd w:val="clear" w:color="auto" w:fill="auto"/>
          </w:tcPr>
          <w:p w14:paraId="5A89DF9A" w14:textId="363F73D7" w:rsidR="00D96539" w:rsidRPr="009E3CE8" w:rsidRDefault="00D96539" w:rsidP="00224935">
            <w:pPr>
              <w:rPr>
                <w:rFonts w:ascii="Arial" w:hAnsi="Arial" w:cs="Arial"/>
                <w:sz w:val="18"/>
                <w:szCs w:val="18"/>
              </w:rPr>
            </w:pPr>
            <w:r>
              <w:rPr>
                <w:rFonts w:ascii="Arial" w:hAnsi="Arial" w:cs="Arial"/>
                <w:sz w:val="18"/>
                <w:szCs w:val="18"/>
              </w:rPr>
              <w:t xml:space="preserve">Items required to produce and view a </w:t>
            </w:r>
            <w:r w:rsidR="00131B5C">
              <w:rPr>
                <w:rFonts w:ascii="Arial" w:hAnsi="Arial" w:cs="Arial"/>
                <w:sz w:val="18"/>
                <w:szCs w:val="18"/>
              </w:rPr>
              <w:t>Plan Auto Enrolment Dat</w:t>
            </w:r>
            <w:r w:rsidR="00224935">
              <w:rPr>
                <w:rFonts w:ascii="Arial" w:hAnsi="Arial" w:cs="Arial"/>
                <w:sz w:val="18"/>
                <w:szCs w:val="18"/>
              </w:rPr>
              <w:t>a</w:t>
            </w:r>
            <w:r w:rsidR="00131B5C">
              <w:rPr>
                <w:rFonts w:ascii="Arial" w:hAnsi="Arial" w:cs="Arial"/>
                <w:sz w:val="18"/>
                <w:szCs w:val="18"/>
              </w:rPr>
              <w:t xml:space="preserve"> Sta</w:t>
            </w:r>
            <w:r>
              <w:rPr>
                <w:rFonts w:ascii="Arial" w:hAnsi="Arial" w:cs="Arial"/>
                <w:sz w:val="18"/>
                <w:szCs w:val="18"/>
              </w:rPr>
              <w:t>ndard Report</w:t>
            </w:r>
          </w:p>
        </w:tc>
      </w:tr>
      <w:tr w:rsidR="00D96539" w:rsidRPr="005D68D4" w14:paraId="0A4DFB93" w14:textId="77777777" w:rsidTr="00C913CF">
        <w:tc>
          <w:tcPr>
            <w:tcW w:w="788" w:type="pct"/>
            <w:shd w:val="pct20" w:color="auto" w:fill="auto"/>
          </w:tcPr>
          <w:p w14:paraId="0F236B5B"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Actor</w:t>
            </w:r>
          </w:p>
          <w:p w14:paraId="5CDA3FB9" w14:textId="77777777" w:rsidR="00D96539" w:rsidRPr="005D68D4" w:rsidRDefault="00D96539" w:rsidP="00DA0AB4">
            <w:pPr>
              <w:rPr>
                <w:rFonts w:ascii="Arial" w:hAnsi="Arial" w:cs="Arial"/>
                <w:bCs/>
                <w:color w:val="FF0000"/>
                <w:sz w:val="18"/>
                <w:szCs w:val="18"/>
              </w:rPr>
            </w:pPr>
          </w:p>
        </w:tc>
        <w:tc>
          <w:tcPr>
            <w:tcW w:w="4212" w:type="pct"/>
            <w:shd w:val="clear" w:color="auto" w:fill="auto"/>
          </w:tcPr>
          <w:p w14:paraId="3BCB88DB" w14:textId="5043FEA9" w:rsidR="00D96539" w:rsidRPr="005D68D4" w:rsidRDefault="00DB2F0C" w:rsidP="00DA0AB4">
            <w:pPr>
              <w:rPr>
                <w:rFonts w:ascii="Arial" w:hAnsi="Arial" w:cs="Arial"/>
                <w:sz w:val="18"/>
                <w:szCs w:val="18"/>
              </w:rPr>
            </w:pPr>
            <w:r>
              <w:rPr>
                <w:rFonts w:ascii="Arial" w:hAnsi="Arial" w:cs="Arial"/>
                <w:sz w:val="18"/>
                <w:szCs w:val="18"/>
              </w:rPr>
              <w:t>PlanManager</w:t>
            </w:r>
            <w:r w:rsidR="00D96539" w:rsidRPr="007702FC">
              <w:rPr>
                <w:rFonts w:ascii="Arial" w:hAnsi="Arial" w:cs="Arial"/>
                <w:sz w:val="18"/>
                <w:szCs w:val="18"/>
              </w:rPr>
              <w:t xml:space="preserve"> User</w:t>
            </w:r>
          </w:p>
        </w:tc>
      </w:tr>
      <w:tr w:rsidR="00D96539" w:rsidRPr="005D68D4" w14:paraId="67D78780" w14:textId="77777777" w:rsidTr="00C913CF">
        <w:tc>
          <w:tcPr>
            <w:tcW w:w="788" w:type="pct"/>
            <w:shd w:val="pct20" w:color="auto" w:fill="auto"/>
          </w:tcPr>
          <w:p w14:paraId="6CB8EADA"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Trigger</w:t>
            </w:r>
          </w:p>
          <w:p w14:paraId="0D168CBB" w14:textId="77777777" w:rsidR="00D96539" w:rsidRPr="005D68D4" w:rsidRDefault="00D96539" w:rsidP="00DA0AB4">
            <w:pPr>
              <w:rPr>
                <w:rFonts w:ascii="Arial" w:hAnsi="Arial" w:cs="Arial"/>
                <w:b/>
                <w:bCs/>
                <w:sz w:val="18"/>
                <w:szCs w:val="18"/>
              </w:rPr>
            </w:pPr>
          </w:p>
        </w:tc>
        <w:tc>
          <w:tcPr>
            <w:tcW w:w="4212" w:type="pct"/>
            <w:shd w:val="clear" w:color="auto" w:fill="auto"/>
          </w:tcPr>
          <w:p w14:paraId="3521AC30" w14:textId="77777777" w:rsidR="00D96539" w:rsidRPr="005D68D4" w:rsidRDefault="00D96539" w:rsidP="00DA0AB4">
            <w:pPr>
              <w:rPr>
                <w:rFonts w:ascii="Arial" w:hAnsi="Arial" w:cs="Arial"/>
                <w:sz w:val="18"/>
                <w:szCs w:val="18"/>
              </w:rPr>
            </w:pPr>
            <w:r>
              <w:rPr>
                <w:rFonts w:ascii="Arial" w:hAnsi="Arial" w:cs="Arial"/>
                <w:sz w:val="18"/>
                <w:szCs w:val="18"/>
              </w:rPr>
              <w:t>User selecting the “</w:t>
            </w:r>
            <w:r w:rsidR="00131B5C">
              <w:rPr>
                <w:rFonts w:ascii="Arial" w:hAnsi="Arial" w:cs="Arial"/>
                <w:sz w:val="18"/>
                <w:szCs w:val="18"/>
              </w:rPr>
              <w:t>Plan Auto Enrolment Data Report</w:t>
            </w:r>
            <w:r>
              <w:rPr>
                <w:rFonts w:ascii="Arial" w:hAnsi="Arial" w:cs="Arial"/>
                <w:sz w:val="18"/>
                <w:szCs w:val="18"/>
              </w:rPr>
              <w:t>” from the Select a Report pull down list</w:t>
            </w:r>
          </w:p>
        </w:tc>
      </w:tr>
      <w:tr w:rsidR="00D96539" w:rsidRPr="005D68D4" w14:paraId="66F9D6C5" w14:textId="77777777" w:rsidTr="00C913CF">
        <w:tc>
          <w:tcPr>
            <w:tcW w:w="788" w:type="pct"/>
            <w:shd w:val="pct20" w:color="auto" w:fill="auto"/>
          </w:tcPr>
          <w:p w14:paraId="52762013"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Pre- conditions</w:t>
            </w:r>
          </w:p>
          <w:p w14:paraId="18B96C4B" w14:textId="77777777" w:rsidR="00D96539" w:rsidRPr="005D68D4" w:rsidRDefault="00D96539" w:rsidP="00DA0AB4">
            <w:pPr>
              <w:rPr>
                <w:rFonts w:ascii="Arial" w:hAnsi="Arial" w:cs="Arial"/>
                <w:bCs/>
                <w:color w:val="FF0000"/>
                <w:sz w:val="18"/>
                <w:szCs w:val="18"/>
              </w:rPr>
            </w:pPr>
          </w:p>
        </w:tc>
        <w:tc>
          <w:tcPr>
            <w:tcW w:w="4212" w:type="pct"/>
            <w:shd w:val="clear" w:color="auto" w:fill="auto"/>
          </w:tcPr>
          <w:p w14:paraId="1C7C4899" w14:textId="77777777" w:rsidR="00D96539" w:rsidRPr="00FF3E36" w:rsidRDefault="00D96539" w:rsidP="00DA0AB4">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D96539" w:rsidRPr="005D68D4" w14:paraId="00807179" w14:textId="77777777" w:rsidTr="00C913CF">
        <w:tc>
          <w:tcPr>
            <w:tcW w:w="788" w:type="pct"/>
            <w:shd w:val="pct20" w:color="auto" w:fill="auto"/>
          </w:tcPr>
          <w:p w14:paraId="19B11E75"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Post –conditions</w:t>
            </w:r>
          </w:p>
          <w:p w14:paraId="3AEA2EA5" w14:textId="77777777" w:rsidR="00D96539" w:rsidRPr="005D68D4" w:rsidRDefault="00D96539" w:rsidP="00DA0AB4">
            <w:pPr>
              <w:rPr>
                <w:rFonts w:ascii="Arial" w:hAnsi="Arial" w:cs="Arial"/>
                <w:b/>
                <w:bCs/>
                <w:sz w:val="18"/>
                <w:szCs w:val="18"/>
              </w:rPr>
            </w:pPr>
          </w:p>
        </w:tc>
        <w:tc>
          <w:tcPr>
            <w:tcW w:w="4212" w:type="pct"/>
            <w:shd w:val="clear" w:color="auto" w:fill="auto"/>
          </w:tcPr>
          <w:p w14:paraId="450C3600" w14:textId="6866F8E5" w:rsidR="00D96539" w:rsidRPr="005D68D4" w:rsidRDefault="00D96539" w:rsidP="00DA0AB4">
            <w:pPr>
              <w:rPr>
                <w:rFonts w:ascii="Arial" w:hAnsi="Arial" w:cs="Arial"/>
                <w:sz w:val="18"/>
                <w:szCs w:val="18"/>
              </w:rPr>
            </w:pPr>
            <w:r>
              <w:rPr>
                <w:rFonts w:ascii="Arial" w:hAnsi="Arial" w:cs="Arial"/>
                <w:sz w:val="18"/>
                <w:szCs w:val="18"/>
              </w:rPr>
              <w:t>The “</w:t>
            </w:r>
            <w:r w:rsidR="00224935">
              <w:rPr>
                <w:rFonts w:ascii="Arial" w:hAnsi="Arial" w:cs="Arial"/>
                <w:sz w:val="18"/>
                <w:szCs w:val="18"/>
              </w:rPr>
              <w:t>Plan Auto Enrolment Data Report</w:t>
            </w:r>
            <w:r>
              <w:rPr>
                <w:rFonts w:ascii="Arial" w:hAnsi="Arial" w:cs="Arial"/>
                <w:sz w:val="18"/>
                <w:szCs w:val="18"/>
              </w:rPr>
              <w:t>” standard report is produced</w:t>
            </w:r>
          </w:p>
        </w:tc>
      </w:tr>
      <w:tr w:rsidR="00D96539" w:rsidRPr="005D68D4" w14:paraId="782DF506" w14:textId="77777777" w:rsidTr="00C913CF">
        <w:tc>
          <w:tcPr>
            <w:tcW w:w="788" w:type="pct"/>
            <w:shd w:val="pct20" w:color="auto" w:fill="auto"/>
          </w:tcPr>
          <w:p w14:paraId="5A8DEFC5"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Frequency</w:t>
            </w:r>
          </w:p>
        </w:tc>
        <w:tc>
          <w:tcPr>
            <w:tcW w:w="4212" w:type="pct"/>
            <w:shd w:val="clear" w:color="auto" w:fill="auto"/>
          </w:tcPr>
          <w:p w14:paraId="123436FB" w14:textId="77777777" w:rsidR="00D96539" w:rsidRPr="005D68D4" w:rsidRDefault="00D96539" w:rsidP="00DA0AB4">
            <w:pPr>
              <w:rPr>
                <w:rFonts w:ascii="Arial" w:hAnsi="Arial" w:cs="Arial"/>
                <w:sz w:val="18"/>
                <w:szCs w:val="18"/>
              </w:rPr>
            </w:pPr>
            <w:r>
              <w:rPr>
                <w:rFonts w:ascii="Arial" w:hAnsi="Arial" w:cs="Arial"/>
                <w:sz w:val="18"/>
                <w:szCs w:val="18"/>
              </w:rPr>
              <w:t>Adhoc</w:t>
            </w:r>
          </w:p>
        </w:tc>
      </w:tr>
      <w:tr w:rsidR="00131B5C" w:rsidRPr="005D68D4" w14:paraId="4B2B6E02" w14:textId="77777777" w:rsidTr="00C913CF">
        <w:tc>
          <w:tcPr>
            <w:tcW w:w="788" w:type="pct"/>
            <w:shd w:val="pct20" w:color="auto" w:fill="auto"/>
          </w:tcPr>
          <w:p w14:paraId="161DF014" w14:textId="77777777" w:rsidR="00131B5C" w:rsidRPr="005D68D4" w:rsidRDefault="00131B5C" w:rsidP="00DA0AB4">
            <w:pPr>
              <w:rPr>
                <w:rFonts w:ascii="Arial" w:hAnsi="Arial" w:cs="Arial"/>
                <w:b/>
                <w:bCs/>
                <w:sz w:val="18"/>
                <w:szCs w:val="18"/>
              </w:rPr>
            </w:pPr>
            <w:r>
              <w:rPr>
                <w:rFonts w:ascii="Arial" w:hAnsi="Arial" w:cs="Arial"/>
                <w:b/>
                <w:bCs/>
                <w:sz w:val="18"/>
                <w:szCs w:val="18"/>
              </w:rPr>
              <w:t>Priority</w:t>
            </w:r>
          </w:p>
        </w:tc>
        <w:tc>
          <w:tcPr>
            <w:tcW w:w="4212" w:type="pct"/>
            <w:shd w:val="clear" w:color="auto" w:fill="auto"/>
          </w:tcPr>
          <w:p w14:paraId="158FDD59" w14:textId="77777777" w:rsidR="00131B5C" w:rsidRDefault="00131B5C" w:rsidP="00DA0AB4">
            <w:pPr>
              <w:rPr>
                <w:rFonts w:ascii="Arial" w:hAnsi="Arial" w:cs="Arial"/>
                <w:sz w:val="18"/>
                <w:szCs w:val="18"/>
              </w:rPr>
            </w:pPr>
            <w:r>
              <w:rPr>
                <w:rFonts w:ascii="Arial" w:hAnsi="Arial" w:cs="Arial"/>
                <w:sz w:val="18"/>
                <w:szCs w:val="18"/>
              </w:rPr>
              <w:t>Priority No 8</w:t>
            </w:r>
          </w:p>
        </w:tc>
      </w:tr>
      <w:tr w:rsidR="00D96539" w:rsidRPr="005D68D4" w14:paraId="6D6AB5B8" w14:textId="77777777" w:rsidTr="00C913CF">
        <w:tc>
          <w:tcPr>
            <w:tcW w:w="788" w:type="pct"/>
            <w:shd w:val="pct20" w:color="auto" w:fill="auto"/>
          </w:tcPr>
          <w:p w14:paraId="5C2811ED"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Basic Course of Action</w:t>
            </w:r>
          </w:p>
          <w:p w14:paraId="08448AB7" w14:textId="77777777" w:rsidR="00D96539" w:rsidRPr="005D68D4" w:rsidRDefault="00D96539" w:rsidP="00DA0AB4">
            <w:pPr>
              <w:rPr>
                <w:rFonts w:ascii="Arial" w:hAnsi="Arial" w:cs="Arial"/>
                <w:b/>
                <w:bCs/>
                <w:sz w:val="18"/>
                <w:szCs w:val="18"/>
              </w:rPr>
            </w:pPr>
          </w:p>
          <w:p w14:paraId="488A4B3F" w14:textId="77777777" w:rsidR="00D96539" w:rsidRPr="005D68D4" w:rsidRDefault="00D96539" w:rsidP="00DA0AB4">
            <w:pPr>
              <w:rPr>
                <w:rFonts w:ascii="Arial" w:hAnsi="Arial" w:cs="Arial"/>
                <w:b/>
                <w:bCs/>
                <w:sz w:val="18"/>
                <w:szCs w:val="18"/>
              </w:rPr>
            </w:pPr>
          </w:p>
        </w:tc>
        <w:tc>
          <w:tcPr>
            <w:tcW w:w="4212" w:type="pct"/>
            <w:shd w:val="clear" w:color="auto" w:fill="auto"/>
          </w:tcPr>
          <w:p w14:paraId="7C7595A3" w14:textId="77777777" w:rsidR="00D96539" w:rsidRPr="00DB4E5F" w:rsidRDefault="00D96539" w:rsidP="004E06BD">
            <w:pPr>
              <w:numPr>
                <w:ilvl w:val="0"/>
                <w:numId w:val="147"/>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45FA81AE" w14:textId="77777777" w:rsidR="00D96539" w:rsidRPr="00DB4E5F" w:rsidRDefault="00D96539" w:rsidP="004E06BD">
            <w:pPr>
              <w:numPr>
                <w:ilvl w:val="0"/>
                <w:numId w:val="147"/>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364DC69B" w14:textId="77777777" w:rsidR="00D96539" w:rsidRPr="00DB4E5F" w:rsidRDefault="00D96539" w:rsidP="004E06BD">
            <w:pPr>
              <w:numPr>
                <w:ilvl w:val="0"/>
                <w:numId w:val="147"/>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60C8EC58" w14:textId="77777777" w:rsidR="00D96539" w:rsidRPr="00DB4E5F" w:rsidRDefault="00D96539" w:rsidP="004E06BD">
            <w:pPr>
              <w:numPr>
                <w:ilvl w:val="0"/>
                <w:numId w:val="147"/>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171FC31D" w14:textId="77777777" w:rsidR="00D96539" w:rsidRPr="00DB4E5F" w:rsidRDefault="00D96539" w:rsidP="004E06BD">
            <w:pPr>
              <w:numPr>
                <w:ilvl w:val="0"/>
                <w:numId w:val="147"/>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r w:rsidR="00131B5C">
              <w:rPr>
                <w:rFonts w:ascii="Arial" w:hAnsi="Arial" w:cs="Arial"/>
                <w:sz w:val="18"/>
                <w:szCs w:val="18"/>
              </w:rPr>
              <w:t>Plan Auto Enrolment Data Report</w:t>
            </w:r>
            <w:r>
              <w:rPr>
                <w:rFonts w:ascii="Arial" w:hAnsi="Arial" w:cs="Arial"/>
                <w:sz w:val="18"/>
                <w:szCs w:val="18"/>
              </w:rPr>
              <w:t>” from the list</w:t>
            </w:r>
          </w:p>
          <w:p w14:paraId="388CEC87" w14:textId="77777777" w:rsidR="00D96539" w:rsidRPr="00DB4E5F" w:rsidRDefault="00D96539" w:rsidP="004E06BD">
            <w:pPr>
              <w:numPr>
                <w:ilvl w:val="0"/>
                <w:numId w:val="147"/>
              </w:numPr>
              <w:rPr>
                <w:rFonts w:ascii="Arial" w:hAnsi="Arial" w:cs="Arial"/>
                <w:sz w:val="18"/>
                <w:szCs w:val="18"/>
              </w:rPr>
            </w:pPr>
            <w:r>
              <w:rPr>
                <w:rFonts w:ascii="Arial" w:hAnsi="Arial" w:cs="Arial"/>
                <w:sz w:val="18"/>
                <w:szCs w:val="18"/>
              </w:rPr>
              <w:t>The system displays the “Default Scope” for the report</w:t>
            </w:r>
          </w:p>
          <w:p w14:paraId="115ACB57"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user accepts the “Default Scope” and selects Continue</w:t>
            </w:r>
          </w:p>
          <w:p w14:paraId="63378957" w14:textId="77777777" w:rsidR="00D96539" w:rsidRDefault="00D96539" w:rsidP="004E06BD">
            <w:pPr>
              <w:numPr>
                <w:ilvl w:val="0"/>
                <w:numId w:val="147"/>
              </w:numPr>
              <w:rPr>
                <w:rFonts w:ascii="Arial" w:hAnsi="Arial" w:cs="Arial"/>
                <w:sz w:val="18"/>
                <w:szCs w:val="18"/>
              </w:rPr>
            </w:pPr>
            <w:r>
              <w:rPr>
                <w:rFonts w:ascii="Arial" w:hAnsi="Arial" w:cs="Arial"/>
                <w:sz w:val="18"/>
                <w:szCs w:val="18"/>
              </w:rPr>
              <w:t xml:space="preserve">The system displays the “Default Filter” for the report </w:t>
            </w:r>
          </w:p>
          <w:p w14:paraId="649CCC68"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user accepts the “Default Filter and selects Continue</w:t>
            </w:r>
          </w:p>
          <w:p w14:paraId="6E5AB102"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system displays the date range options</w:t>
            </w:r>
          </w:p>
          <w:p w14:paraId="284583E7"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user selects/enters a date range for the report and selects “Request Report”</w:t>
            </w:r>
          </w:p>
          <w:p w14:paraId="0DE1F73C"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30D662C2" w14:textId="77777777" w:rsidR="00D96539" w:rsidRDefault="00D96539" w:rsidP="004E06BD">
            <w:pPr>
              <w:numPr>
                <w:ilvl w:val="0"/>
                <w:numId w:val="147"/>
              </w:numPr>
              <w:rPr>
                <w:rFonts w:ascii="Arial" w:hAnsi="Arial" w:cs="Arial"/>
                <w:sz w:val="18"/>
                <w:szCs w:val="18"/>
              </w:rPr>
            </w:pPr>
            <w:r>
              <w:rPr>
                <w:rFonts w:ascii="Arial" w:hAnsi="Arial" w:cs="Arial"/>
                <w:sz w:val="18"/>
                <w:szCs w:val="18"/>
              </w:rPr>
              <w:t>The user selects View Report</w:t>
            </w:r>
          </w:p>
          <w:p w14:paraId="2B977B87" w14:textId="77777777" w:rsidR="00D96539" w:rsidRPr="005D68D4" w:rsidRDefault="00D96539" w:rsidP="004E06BD">
            <w:pPr>
              <w:numPr>
                <w:ilvl w:val="0"/>
                <w:numId w:val="147"/>
              </w:numPr>
              <w:rPr>
                <w:rFonts w:ascii="Arial" w:hAnsi="Arial" w:cs="Arial"/>
                <w:sz w:val="18"/>
                <w:szCs w:val="18"/>
              </w:rPr>
            </w:pPr>
            <w:r>
              <w:rPr>
                <w:rFonts w:ascii="Arial" w:hAnsi="Arial" w:cs="Arial"/>
                <w:sz w:val="18"/>
                <w:szCs w:val="18"/>
              </w:rPr>
              <w:t>The system displays the report as specified</w:t>
            </w:r>
          </w:p>
        </w:tc>
      </w:tr>
      <w:tr w:rsidR="00D96539" w:rsidRPr="005D68D4" w14:paraId="26763032" w14:textId="77777777" w:rsidTr="00C913CF">
        <w:tc>
          <w:tcPr>
            <w:tcW w:w="788" w:type="pct"/>
            <w:shd w:val="pct20" w:color="auto" w:fill="auto"/>
          </w:tcPr>
          <w:p w14:paraId="31CA3F38" w14:textId="77777777" w:rsidR="00D96539" w:rsidRPr="005D68D4" w:rsidRDefault="00D96539" w:rsidP="00DA0AB4">
            <w:pPr>
              <w:rPr>
                <w:rFonts w:ascii="Arial" w:hAnsi="Arial" w:cs="Arial"/>
                <w:b/>
                <w:bCs/>
                <w:sz w:val="18"/>
                <w:szCs w:val="18"/>
              </w:rPr>
            </w:pPr>
            <w:r w:rsidRPr="005D68D4">
              <w:rPr>
                <w:rFonts w:ascii="Arial" w:hAnsi="Arial" w:cs="Arial"/>
                <w:b/>
                <w:bCs/>
                <w:sz w:val="18"/>
                <w:szCs w:val="18"/>
              </w:rPr>
              <w:t>Alternate scenario extensions</w:t>
            </w:r>
          </w:p>
          <w:p w14:paraId="36E8060F" w14:textId="77777777" w:rsidR="00D96539" w:rsidRPr="005D68D4" w:rsidRDefault="00D96539" w:rsidP="00DA0AB4">
            <w:pPr>
              <w:rPr>
                <w:rFonts w:ascii="Arial" w:hAnsi="Arial" w:cs="Arial"/>
                <w:b/>
                <w:bCs/>
                <w:sz w:val="18"/>
                <w:szCs w:val="18"/>
              </w:rPr>
            </w:pPr>
          </w:p>
          <w:p w14:paraId="7E3D488F" w14:textId="77777777" w:rsidR="00D96539" w:rsidRPr="005D68D4" w:rsidRDefault="00D96539" w:rsidP="00DA0AB4">
            <w:pPr>
              <w:rPr>
                <w:rFonts w:ascii="Arial" w:hAnsi="Arial" w:cs="Arial"/>
                <w:b/>
                <w:bCs/>
                <w:sz w:val="18"/>
                <w:szCs w:val="18"/>
              </w:rPr>
            </w:pPr>
          </w:p>
        </w:tc>
        <w:tc>
          <w:tcPr>
            <w:tcW w:w="4212" w:type="pct"/>
            <w:shd w:val="clear" w:color="auto" w:fill="auto"/>
          </w:tcPr>
          <w:p w14:paraId="1015915C" w14:textId="77777777" w:rsidR="00D96539" w:rsidRPr="005D68D4" w:rsidRDefault="00D96539" w:rsidP="00DA0AB4">
            <w:pPr>
              <w:rPr>
                <w:rFonts w:ascii="Arial" w:hAnsi="Arial" w:cs="Arial"/>
                <w:sz w:val="18"/>
                <w:szCs w:val="18"/>
              </w:rPr>
            </w:pPr>
          </w:p>
        </w:tc>
      </w:tr>
      <w:tr w:rsidR="00C913CF" w:rsidRPr="005D68D4" w14:paraId="0A683633" w14:textId="77777777" w:rsidTr="00C913CF">
        <w:tc>
          <w:tcPr>
            <w:tcW w:w="788" w:type="pct"/>
            <w:shd w:val="pct20" w:color="auto" w:fill="auto"/>
          </w:tcPr>
          <w:p w14:paraId="11E021E3" w14:textId="2B2A0F17" w:rsidR="00C913CF" w:rsidRPr="005D68D4" w:rsidRDefault="00C913CF" w:rsidP="00C913CF">
            <w:pPr>
              <w:rPr>
                <w:rFonts w:ascii="Arial" w:hAnsi="Arial" w:cs="Arial"/>
                <w:b/>
                <w:bCs/>
                <w:sz w:val="18"/>
                <w:szCs w:val="18"/>
              </w:rPr>
            </w:pPr>
            <w:r>
              <w:rPr>
                <w:rFonts w:ascii="Arial" w:hAnsi="Arial" w:cs="Arial"/>
                <w:b/>
                <w:bCs/>
                <w:sz w:val="18"/>
                <w:szCs w:val="18"/>
              </w:rPr>
              <w:t>Output Types</w:t>
            </w:r>
          </w:p>
        </w:tc>
        <w:tc>
          <w:tcPr>
            <w:tcW w:w="4212" w:type="pct"/>
            <w:shd w:val="clear" w:color="auto" w:fill="auto"/>
          </w:tcPr>
          <w:p w14:paraId="0791B010" w14:textId="77777777" w:rsidR="00C913CF" w:rsidRDefault="00C913CF" w:rsidP="00C913CF">
            <w:pPr>
              <w:rPr>
                <w:rFonts w:ascii="Arial" w:hAnsi="Arial" w:cs="Arial"/>
                <w:sz w:val="18"/>
                <w:szCs w:val="18"/>
              </w:rPr>
            </w:pPr>
            <w:r>
              <w:rPr>
                <w:rFonts w:ascii="Arial" w:hAnsi="Arial" w:cs="Arial"/>
                <w:sz w:val="18"/>
                <w:szCs w:val="18"/>
              </w:rPr>
              <w:t>HTML/PDF/Excel</w:t>
            </w:r>
          </w:p>
          <w:p w14:paraId="5E80B337" w14:textId="77777777" w:rsidR="00C913CF" w:rsidRPr="005D68D4" w:rsidRDefault="00C913CF" w:rsidP="00C913CF">
            <w:pPr>
              <w:rPr>
                <w:rFonts w:ascii="Arial" w:hAnsi="Arial" w:cs="Arial"/>
                <w:sz w:val="18"/>
                <w:szCs w:val="18"/>
              </w:rPr>
            </w:pPr>
          </w:p>
        </w:tc>
      </w:tr>
      <w:tr w:rsidR="00C913CF" w:rsidRPr="005D68D4" w14:paraId="77C0403A" w14:textId="77777777" w:rsidTr="00C913CF">
        <w:tc>
          <w:tcPr>
            <w:tcW w:w="788" w:type="pct"/>
            <w:shd w:val="pct20" w:color="auto" w:fill="auto"/>
          </w:tcPr>
          <w:p w14:paraId="2661A4F7" w14:textId="7B1C0CF5" w:rsidR="00C913CF" w:rsidRPr="005D68D4" w:rsidRDefault="00C913CF" w:rsidP="00C913CF">
            <w:pPr>
              <w:rPr>
                <w:rFonts w:ascii="Arial" w:hAnsi="Arial" w:cs="Arial"/>
                <w:b/>
                <w:bCs/>
                <w:sz w:val="18"/>
                <w:szCs w:val="18"/>
              </w:rPr>
            </w:pPr>
            <w:r>
              <w:rPr>
                <w:rFonts w:ascii="Arial" w:hAnsi="Arial" w:cs="Arial"/>
                <w:b/>
                <w:bCs/>
                <w:sz w:val="18"/>
                <w:szCs w:val="18"/>
              </w:rPr>
              <w:t>Filters Required</w:t>
            </w:r>
          </w:p>
        </w:tc>
        <w:tc>
          <w:tcPr>
            <w:tcW w:w="4212" w:type="pct"/>
            <w:shd w:val="clear" w:color="auto" w:fill="auto"/>
          </w:tcPr>
          <w:p w14:paraId="7E2A0737" w14:textId="5B472CF4" w:rsidR="00C913CF" w:rsidRDefault="00C913CF" w:rsidP="00C913CF">
            <w:pPr>
              <w:rPr>
                <w:rFonts w:ascii="Arial" w:hAnsi="Arial" w:cs="Arial"/>
                <w:sz w:val="18"/>
                <w:szCs w:val="18"/>
              </w:rPr>
            </w:pPr>
            <w:r w:rsidRPr="00F66F38">
              <w:rPr>
                <w:rFonts w:ascii="Arial" w:hAnsi="Arial" w:cs="Arial"/>
                <w:sz w:val="18"/>
                <w:szCs w:val="18"/>
              </w:rPr>
              <w:t xml:space="preserve">Age/Gender/TRA/Investment Style/Date </w:t>
            </w:r>
            <w:r>
              <w:rPr>
                <w:rFonts w:ascii="Arial" w:hAnsi="Arial" w:cs="Arial"/>
                <w:sz w:val="18"/>
                <w:szCs w:val="18"/>
              </w:rPr>
              <w:t>Joined Scheme/Account Status Group</w:t>
            </w:r>
          </w:p>
          <w:p w14:paraId="0B027146" w14:textId="77777777" w:rsidR="00C913CF" w:rsidRPr="005D68D4" w:rsidRDefault="00C913CF" w:rsidP="00C913CF">
            <w:pPr>
              <w:rPr>
                <w:rFonts w:ascii="Arial" w:hAnsi="Arial" w:cs="Arial"/>
                <w:sz w:val="18"/>
                <w:szCs w:val="18"/>
              </w:rPr>
            </w:pPr>
          </w:p>
        </w:tc>
      </w:tr>
      <w:tr w:rsidR="00C913CF" w:rsidRPr="005D68D4" w14:paraId="188FBE24" w14:textId="77777777" w:rsidTr="00C913CF">
        <w:trPr>
          <w:trHeight w:val="683"/>
        </w:trPr>
        <w:tc>
          <w:tcPr>
            <w:tcW w:w="788" w:type="pct"/>
            <w:shd w:val="pct20" w:color="auto" w:fill="auto"/>
          </w:tcPr>
          <w:p w14:paraId="1F23A35E"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Business Logic/ Rules/ Supplementary Info</w:t>
            </w:r>
          </w:p>
          <w:p w14:paraId="353EFF47" w14:textId="77777777" w:rsidR="00C913CF" w:rsidRPr="005D68D4" w:rsidRDefault="00C913CF" w:rsidP="00C913CF">
            <w:pPr>
              <w:rPr>
                <w:rFonts w:ascii="Arial" w:hAnsi="Arial" w:cs="Arial"/>
                <w:b/>
                <w:bCs/>
                <w:sz w:val="18"/>
                <w:szCs w:val="18"/>
              </w:rPr>
            </w:pPr>
          </w:p>
        </w:tc>
        <w:tc>
          <w:tcPr>
            <w:tcW w:w="4212" w:type="pct"/>
            <w:shd w:val="clear" w:color="auto" w:fill="auto"/>
          </w:tcPr>
          <w:p w14:paraId="4CD40E20"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6. Default Scope</w:t>
            </w:r>
          </w:p>
          <w:p w14:paraId="7E2EB877" w14:textId="77777777" w:rsidR="00C913CF" w:rsidRDefault="00C913CF" w:rsidP="00C913CF">
            <w:pPr>
              <w:rPr>
                <w:rFonts w:ascii="Arial" w:hAnsi="Arial" w:cs="Arial"/>
                <w:sz w:val="18"/>
                <w:szCs w:val="18"/>
              </w:rPr>
            </w:pPr>
          </w:p>
          <w:p w14:paraId="61679B13" w14:textId="77777777" w:rsidR="00C913CF" w:rsidRDefault="00C913CF" w:rsidP="00C913CF">
            <w:pPr>
              <w:rPr>
                <w:rFonts w:ascii="Arial" w:hAnsi="Arial" w:cs="Arial"/>
                <w:sz w:val="18"/>
                <w:szCs w:val="18"/>
              </w:rPr>
            </w:pPr>
            <w:r>
              <w:rPr>
                <w:rFonts w:ascii="Arial" w:hAnsi="Arial" w:cs="Arial"/>
                <w:sz w:val="18"/>
                <w:szCs w:val="18"/>
              </w:rPr>
              <w:t>The default scope linked to the Plan Auto Enrolment Data Report should be “Current Scheme” this should mean that the report is run for the scheme that the user is logged in as.  No lower level permissions should apply.</w:t>
            </w:r>
          </w:p>
          <w:p w14:paraId="5EB50CD4" w14:textId="77777777" w:rsidR="00C913CF" w:rsidRDefault="00C913CF" w:rsidP="00C913CF">
            <w:pPr>
              <w:rPr>
                <w:rFonts w:ascii="Arial" w:hAnsi="Arial" w:cs="Arial"/>
                <w:sz w:val="18"/>
                <w:szCs w:val="18"/>
              </w:rPr>
            </w:pPr>
          </w:p>
          <w:p w14:paraId="62BA148E"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8. Default Filter</w:t>
            </w:r>
          </w:p>
          <w:p w14:paraId="17B368E0" w14:textId="77777777" w:rsidR="00C913CF" w:rsidRDefault="00C913CF" w:rsidP="00C913CF">
            <w:pPr>
              <w:rPr>
                <w:rFonts w:ascii="Arial" w:hAnsi="Arial" w:cs="Arial"/>
                <w:sz w:val="18"/>
                <w:szCs w:val="18"/>
              </w:rPr>
            </w:pPr>
          </w:p>
          <w:p w14:paraId="58CB1252" w14:textId="00659832" w:rsidR="00C913CF" w:rsidRDefault="00C913CF" w:rsidP="00C913CF">
            <w:pPr>
              <w:rPr>
                <w:rFonts w:ascii="Arial" w:hAnsi="Arial" w:cs="Arial"/>
                <w:sz w:val="18"/>
                <w:szCs w:val="18"/>
              </w:rPr>
            </w:pPr>
            <w:r>
              <w:rPr>
                <w:rFonts w:ascii="Arial" w:hAnsi="Arial" w:cs="Arial"/>
                <w:sz w:val="18"/>
                <w:szCs w:val="18"/>
              </w:rPr>
              <w:t xml:space="preserve">The default filter linked to the Plan Auto Enrolment Data Report should be the “Standard Filter” this should mean that the report is run for all </w:t>
            </w:r>
            <w:del w:id="1864" w:author="Jamal, Zaher CWK" w:date="2015-06-16T17:23:00Z">
              <w:r w:rsidR="003B2D50" w:rsidDel="00A1691E">
                <w:rPr>
                  <w:rFonts w:ascii="Arial" w:hAnsi="Arial" w:cs="Arial"/>
                  <w:sz w:val="18"/>
                  <w:szCs w:val="18"/>
                </w:rPr>
                <w:delText>user</w:delText>
              </w:r>
            </w:del>
            <w:ins w:id="1865" w:author="Jamal, Zaher CWK" w:date="2015-06-16T17:23:00Z">
              <w:r w:rsidR="00A1691E">
                <w:rPr>
                  <w:rFonts w:ascii="Arial" w:hAnsi="Arial" w:cs="Arial"/>
                  <w:sz w:val="18"/>
                  <w:szCs w:val="18"/>
                </w:rPr>
                <w:t>member</w:t>
              </w:r>
            </w:ins>
            <w:r>
              <w:rPr>
                <w:rFonts w:ascii="Arial" w:hAnsi="Arial" w:cs="Arial"/>
                <w:sz w:val="18"/>
                <w:szCs w:val="18"/>
              </w:rPr>
              <w:t>s that meet the run statement criteria.</w:t>
            </w:r>
          </w:p>
          <w:p w14:paraId="018AAF6E" w14:textId="77777777" w:rsidR="00C913CF" w:rsidRDefault="00C913CF" w:rsidP="00C913CF">
            <w:pPr>
              <w:rPr>
                <w:rFonts w:ascii="Arial" w:hAnsi="Arial" w:cs="Arial"/>
                <w:sz w:val="18"/>
                <w:szCs w:val="18"/>
              </w:rPr>
            </w:pPr>
          </w:p>
          <w:p w14:paraId="4078C80E" w14:textId="77777777" w:rsidR="00C913CF" w:rsidRPr="00BC1B1C" w:rsidRDefault="00C913CF" w:rsidP="00C913CF">
            <w:pPr>
              <w:rPr>
                <w:rFonts w:ascii="Arial" w:hAnsi="Arial" w:cs="Arial"/>
                <w:sz w:val="18"/>
                <w:szCs w:val="18"/>
                <w:u w:val="single"/>
              </w:rPr>
            </w:pPr>
            <w:r w:rsidRPr="00BC1B1C">
              <w:rPr>
                <w:rFonts w:ascii="Arial" w:hAnsi="Arial" w:cs="Arial"/>
                <w:sz w:val="18"/>
                <w:szCs w:val="18"/>
                <w:u w:val="single"/>
              </w:rPr>
              <w:t>10. Date Range</w:t>
            </w:r>
          </w:p>
          <w:p w14:paraId="749FAAA8" w14:textId="77777777" w:rsidR="00C913CF" w:rsidRDefault="00C913CF" w:rsidP="00C913CF">
            <w:pPr>
              <w:rPr>
                <w:rFonts w:ascii="Arial" w:hAnsi="Arial" w:cs="Arial"/>
                <w:sz w:val="18"/>
                <w:szCs w:val="18"/>
              </w:rPr>
            </w:pPr>
          </w:p>
          <w:p w14:paraId="2C62F814" w14:textId="77777777" w:rsidR="00C913CF" w:rsidRDefault="00C913CF" w:rsidP="00C913CF">
            <w:pPr>
              <w:rPr>
                <w:rFonts w:ascii="Arial" w:hAnsi="Arial" w:cs="Arial"/>
                <w:sz w:val="18"/>
                <w:szCs w:val="18"/>
              </w:rPr>
            </w:pPr>
            <w:r>
              <w:rPr>
                <w:rFonts w:ascii="Arial" w:hAnsi="Arial" w:cs="Arial"/>
                <w:sz w:val="18"/>
                <w:szCs w:val="18"/>
              </w:rPr>
              <w:t>The default date range for this report is:</w:t>
            </w:r>
          </w:p>
          <w:p w14:paraId="6BD3D348" w14:textId="77777777" w:rsidR="00C913CF" w:rsidRDefault="00C913CF" w:rsidP="00C913CF">
            <w:pPr>
              <w:rPr>
                <w:rFonts w:ascii="Arial" w:hAnsi="Arial" w:cs="Arial"/>
                <w:sz w:val="18"/>
                <w:szCs w:val="18"/>
              </w:rPr>
            </w:pPr>
          </w:p>
          <w:p w14:paraId="385D5DF4" w14:textId="77777777" w:rsidR="00C913CF" w:rsidRDefault="00C913CF"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70EA2996" w14:textId="77777777" w:rsidR="00C913CF" w:rsidRDefault="00C913CF" w:rsidP="004E06BD">
            <w:pPr>
              <w:numPr>
                <w:ilvl w:val="0"/>
                <w:numId w:val="109"/>
              </w:numPr>
              <w:rPr>
                <w:rFonts w:ascii="Arial" w:hAnsi="Arial" w:cs="Arial"/>
                <w:sz w:val="18"/>
                <w:szCs w:val="18"/>
              </w:rPr>
            </w:pPr>
            <w:r>
              <w:rPr>
                <w:rFonts w:ascii="Arial" w:hAnsi="Arial" w:cs="Arial"/>
                <w:sz w:val="18"/>
                <w:szCs w:val="18"/>
              </w:rPr>
              <w:t>To date – last day of previous month</w:t>
            </w:r>
          </w:p>
          <w:p w14:paraId="624A586D" w14:textId="77777777" w:rsidR="00C913CF" w:rsidRDefault="00C913CF" w:rsidP="00C913CF">
            <w:pPr>
              <w:autoSpaceDE w:val="0"/>
              <w:autoSpaceDN w:val="0"/>
              <w:adjustRightInd w:val="0"/>
              <w:rPr>
                <w:rFonts w:ascii="Arial" w:hAnsi="Arial" w:cs="Arial"/>
                <w:sz w:val="18"/>
                <w:szCs w:val="18"/>
                <w:lang w:eastAsia="en-GB"/>
              </w:rPr>
            </w:pPr>
          </w:p>
          <w:p w14:paraId="592F2E07" w14:textId="29BD8A41" w:rsidR="00C913CF" w:rsidRDefault="00C913CF" w:rsidP="00C913CF">
            <w:pPr>
              <w:autoSpaceDE w:val="0"/>
              <w:autoSpaceDN w:val="0"/>
              <w:adjustRightInd w:val="0"/>
              <w:rPr>
                <w:rFonts w:ascii="Arial" w:hAnsi="Arial" w:cs="Arial"/>
                <w:sz w:val="18"/>
                <w:szCs w:val="18"/>
                <w:lang w:eastAsia="en-GB"/>
              </w:rPr>
            </w:pPr>
            <w:r>
              <w:rPr>
                <w:rFonts w:ascii="Arial" w:hAnsi="Arial" w:cs="Arial"/>
                <w:sz w:val="18"/>
                <w:szCs w:val="18"/>
                <w:lang w:eastAsia="en-GB"/>
              </w:rPr>
              <w:t xml:space="preserve">Various fields in the AE_MILESTONE_DATES table can be used to obtain the data for a </w:t>
            </w:r>
            <w:del w:id="1866" w:author="Jamal, Zaher CWK" w:date="2015-06-16T17:23:00Z">
              <w:r w:rsidR="003B2D50" w:rsidDel="00A1691E">
                <w:rPr>
                  <w:rFonts w:ascii="Arial" w:hAnsi="Arial" w:cs="Arial"/>
                  <w:sz w:val="18"/>
                  <w:szCs w:val="18"/>
                  <w:lang w:eastAsia="en-GB"/>
                </w:rPr>
                <w:delText>user</w:delText>
              </w:r>
            </w:del>
            <w:ins w:id="1867" w:author="Jamal, Zaher CWK" w:date="2015-06-16T17:23:00Z">
              <w:r w:rsidR="00A1691E">
                <w:rPr>
                  <w:rFonts w:ascii="Arial" w:hAnsi="Arial" w:cs="Arial"/>
                  <w:sz w:val="18"/>
                  <w:szCs w:val="18"/>
                  <w:lang w:eastAsia="en-GB"/>
                </w:rPr>
                <w:t>member</w:t>
              </w:r>
            </w:ins>
            <w:r>
              <w:rPr>
                <w:rFonts w:ascii="Arial" w:hAnsi="Arial" w:cs="Arial"/>
                <w:sz w:val="18"/>
                <w:szCs w:val="18"/>
                <w:lang w:eastAsia="en-GB"/>
              </w:rPr>
              <w:t xml:space="preserve"> for the date range entered</w:t>
            </w:r>
          </w:p>
          <w:p w14:paraId="0205B9FC" w14:textId="77777777" w:rsidR="00C913CF" w:rsidRDefault="00C913CF" w:rsidP="00C913CF">
            <w:pPr>
              <w:rPr>
                <w:rFonts w:ascii="Arial" w:hAnsi="Arial" w:cs="Arial"/>
                <w:sz w:val="18"/>
                <w:szCs w:val="18"/>
              </w:rPr>
            </w:pPr>
          </w:p>
          <w:p w14:paraId="30BC9A31" w14:textId="77777777" w:rsidR="00C913CF" w:rsidRPr="00054814" w:rsidRDefault="00C913CF" w:rsidP="00C913CF">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4E7412A2" w14:textId="77777777" w:rsidR="00C913CF" w:rsidRDefault="00C913CF" w:rsidP="00C913CF">
            <w:pPr>
              <w:rPr>
                <w:rFonts w:ascii="Arial" w:hAnsi="Arial" w:cs="Arial"/>
                <w:sz w:val="18"/>
                <w:szCs w:val="18"/>
              </w:rPr>
            </w:pPr>
          </w:p>
          <w:p w14:paraId="55FBB09C" w14:textId="77777777" w:rsidR="00C913CF" w:rsidRDefault="00C913CF" w:rsidP="00C913CF">
            <w:pPr>
              <w:rPr>
                <w:rFonts w:ascii="Arial" w:hAnsi="Arial" w:cs="Arial"/>
                <w:sz w:val="18"/>
                <w:szCs w:val="18"/>
              </w:rPr>
            </w:pPr>
            <w:r>
              <w:rPr>
                <w:rFonts w:ascii="Arial" w:hAnsi="Arial" w:cs="Arial"/>
                <w:sz w:val="18"/>
                <w:szCs w:val="18"/>
              </w:rPr>
              <w:t xml:space="preserve">Upon selecting the “Request Report” option for an Plan Auto Enrolment Data Report the system needs to obtain the following data and </w:t>
            </w:r>
            <w:r w:rsidRPr="00037073">
              <w:rPr>
                <w:rFonts w:ascii="Arial" w:hAnsi="Arial" w:cs="Arial"/>
                <w:sz w:val="18"/>
                <w:szCs w:val="18"/>
              </w:rPr>
              <w:t>summarise</w:t>
            </w:r>
            <w:r>
              <w:rPr>
                <w:rFonts w:ascii="Arial" w:hAnsi="Arial" w:cs="Arial"/>
                <w:sz w:val="18"/>
                <w:szCs w:val="18"/>
              </w:rPr>
              <w:t xml:space="preserve"> it for both the date range entered and as a Total as at the To date:</w:t>
            </w:r>
          </w:p>
          <w:p w14:paraId="33B32FC2" w14:textId="77777777" w:rsidR="00C913CF" w:rsidRDefault="00C913CF" w:rsidP="00C913CF">
            <w:pPr>
              <w:rPr>
                <w:rFonts w:ascii="Arial" w:hAnsi="Arial" w:cs="Arial"/>
                <w:sz w:val="18"/>
                <w:szCs w:val="18"/>
              </w:rPr>
            </w:pPr>
          </w:p>
          <w:p w14:paraId="7C3BEC35" w14:textId="73C752F8" w:rsidR="00C913CF" w:rsidRPr="00054814" w:rsidRDefault="00C913CF" w:rsidP="004E06BD">
            <w:pPr>
              <w:numPr>
                <w:ilvl w:val="0"/>
                <w:numId w:val="148"/>
              </w:numPr>
              <w:rPr>
                <w:rFonts w:ascii="Arial" w:hAnsi="Arial" w:cs="Arial"/>
                <w:sz w:val="18"/>
                <w:szCs w:val="18"/>
              </w:rPr>
            </w:pPr>
            <w:r>
              <w:rPr>
                <w:rFonts w:ascii="Arial" w:hAnsi="Arial" w:cs="Arial"/>
                <w:sz w:val="18"/>
                <w:szCs w:val="18"/>
              </w:rPr>
              <w:t xml:space="preserve">Number of </w:t>
            </w:r>
            <w:del w:id="1868" w:author="Jamal, Zaher CWK" w:date="2015-06-16T17:23:00Z">
              <w:r w:rsidR="003B2D50" w:rsidDel="00A1691E">
                <w:rPr>
                  <w:rFonts w:ascii="Arial" w:hAnsi="Arial" w:cs="Arial"/>
                  <w:sz w:val="18"/>
                  <w:szCs w:val="18"/>
                </w:rPr>
                <w:delText>user</w:delText>
              </w:r>
            </w:del>
            <w:ins w:id="1869" w:author="Jamal, Zaher CWK" w:date="2015-06-16T17:23:00Z">
              <w:r w:rsidR="00A1691E">
                <w:rPr>
                  <w:rFonts w:ascii="Arial" w:hAnsi="Arial" w:cs="Arial"/>
                  <w:sz w:val="18"/>
                  <w:szCs w:val="18"/>
                </w:rPr>
                <w:t>member</w:t>
              </w:r>
            </w:ins>
            <w:r>
              <w:rPr>
                <w:rFonts w:ascii="Arial" w:hAnsi="Arial" w:cs="Arial"/>
                <w:sz w:val="18"/>
                <w:szCs w:val="18"/>
              </w:rPr>
              <w:t>s auto enrolled</w:t>
            </w:r>
          </w:p>
          <w:p w14:paraId="21E19914" w14:textId="2BA258D7" w:rsidR="00C913CF" w:rsidRPr="00054814" w:rsidRDefault="00C913CF" w:rsidP="004E06BD">
            <w:pPr>
              <w:numPr>
                <w:ilvl w:val="0"/>
                <w:numId w:val="148"/>
              </w:numPr>
              <w:rPr>
                <w:rFonts w:ascii="Arial" w:hAnsi="Arial" w:cs="Arial"/>
                <w:sz w:val="18"/>
                <w:szCs w:val="18"/>
              </w:rPr>
            </w:pPr>
            <w:r>
              <w:rPr>
                <w:rFonts w:ascii="Arial" w:hAnsi="Arial" w:cs="Arial"/>
                <w:sz w:val="18"/>
                <w:szCs w:val="18"/>
              </w:rPr>
              <w:t xml:space="preserve">Number of </w:t>
            </w:r>
            <w:del w:id="1870" w:author="Jamal, Zaher CWK" w:date="2015-06-16T17:23:00Z">
              <w:r w:rsidR="003B2D50" w:rsidDel="00A1691E">
                <w:rPr>
                  <w:rFonts w:ascii="Arial" w:hAnsi="Arial" w:cs="Arial"/>
                  <w:sz w:val="18"/>
                  <w:szCs w:val="18"/>
                </w:rPr>
                <w:delText>user</w:delText>
              </w:r>
            </w:del>
            <w:ins w:id="1871" w:author="Jamal, Zaher CWK" w:date="2015-06-16T17:23:00Z">
              <w:r w:rsidR="00A1691E">
                <w:rPr>
                  <w:rFonts w:ascii="Arial" w:hAnsi="Arial" w:cs="Arial"/>
                  <w:sz w:val="18"/>
                  <w:szCs w:val="18"/>
                </w:rPr>
                <w:t>member</w:t>
              </w:r>
            </w:ins>
            <w:r>
              <w:rPr>
                <w:rFonts w:ascii="Arial" w:hAnsi="Arial" w:cs="Arial"/>
                <w:sz w:val="18"/>
                <w:szCs w:val="18"/>
              </w:rPr>
              <w:t>s who joined</w:t>
            </w:r>
          </w:p>
          <w:p w14:paraId="66BA566D" w14:textId="6F070BC9" w:rsidR="00C913CF" w:rsidRPr="00054814" w:rsidRDefault="00C913CF" w:rsidP="004E06BD">
            <w:pPr>
              <w:numPr>
                <w:ilvl w:val="0"/>
                <w:numId w:val="148"/>
              </w:numPr>
              <w:rPr>
                <w:rFonts w:ascii="Arial" w:hAnsi="Arial" w:cs="Arial"/>
                <w:sz w:val="18"/>
                <w:szCs w:val="18"/>
              </w:rPr>
            </w:pPr>
            <w:r>
              <w:rPr>
                <w:rFonts w:ascii="Arial" w:hAnsi="Arial" w:cs="Arial"/>
                <w:sz w:val="18"/>
                <w:szCs w:val="18"/>
              </w:rPr>
              <w:t xml:space="preserve">Number of </w:t>
            </w:r>
            <w:del w:id="1872" w:author="Jamal, Zaher CWK" w:date="2015-06-16T17:23:00Z">
              <w:r w:rsidR="003B2D50" w:rsidDel="00A1691E">
                <w:rPr>
                  <w:rFonts w:ascii="Arial" w:hAnsi="Arial" w:cs="Arial"/>
                  <w:sz w:val="18"/>
                  <w:szCs w:val="18"/>
                </w:rPr>
                <w:delText>user</w:delText>
              </w:r>
            </w:del>
            <w:ins w:id="1873" w:author="Jamal, Zaher CWK" w:date="2015-06-16T17:23:00Z">
              <w:r w:rsidR="00A1691E">
                <w:rPr>
                  <w:rFonts w:ascii="Arial" w:hAnsi="Arial" w:cs="Arial"/>
                  <w:sz w:val="18"/>
                  <w:szCs w:val="18"/>
                </w:rPr>
                <w:t>member</w:t>
              </w:r>
            </w:ins>
            <w:r>
              <w:rPr>
                <w:rFonts w:ascii="Arial" w:hAnsi="Arial" w:cs="Arial"/>
                <w:sz w:val="18"/>
                <w:szCs w:val="18"/>
              </w:rPr>
              <w:t>s who have opted-in</w:t>
            </w:r>
          </w:p>
          <w:p w14:paraId="15927C5A" w14:textId="70D5D25B" w:rsidR="00C913CF" w:rsidRPr="00054814" w:rsidRDefault="00C913CF" w:rsidP="004E06BD">
            <w:pPr>
              <w:numPr>
                <w:ilvl w:val="0"/>
                <w:numId w:val="148"/>
              </w:numPr>
              <w:rPr>
                <w:rFonts w:ascii="Arial" w:hAnsi="Arial" w:cs="Arial"/>
                <w:sz w:val="18"/>
                <w:szCs w:val="18"/>
              </w:rPr>
            </w:pPr>
            <w:r>
              <w:rPr>
                <w:rFonts w:ascii="Arial" w:hAnsi="Arial" w:cs="Arial"/>
                <w:sz w:val="18"/>
                <w:szCs w:val="18"/>
              </w:rPr>
              <w:t xml:space="preserve">Number of </w:t>
            </w:r>
            <w:del w:id="1874" w:author="Jamal, Zaher CWK" w:date="2015-06-16T17:23:00Z">
              <w:r w:rsidR="003B2D50" w:rsidDel="00A1691E">
                <w:rPr>
                  <w:rFonts w:ascii="Arial" w:hAnsi="Arial" w:cs="Arial"/>
                  <w:sz w:val="18"/>
                  <w:szCs w:val="18"/>
                </w:rPr>
                <w:delText>user</w:delText>
              </w:r>
            </w:del>
            <w:ins w:id="1875" w:author="Jamal, Zaher CWK" w:date="2015-06-16T17:23:00Z">
              <w:r w:rsidR="00A1691E">
                <w:rPr>
                  <w:rFonts w:ascii="Arial" w:hAnsi="Arial" w:cs="Arial"/>
                  <w:sz w:val="18"/>
                  <w:szCs w:val="18"/>
                </w:rPr>
                <w:t>member</w:t>
              </w:r>
            </w:ins>
            <w:r>
              <w:rPr>
                <w:rFonts w:ascii="Arial" w:hAnsi="Arial" w:cs="Arial"/>
                <w:sz w:val="18"/>
                <w:szCs w:val="18"/>
              </w:rPr>
              <w:t>s who have opted-out</w:t>
            </w:r>
          </w:p>
          <w:p w14:paraId="2FB939A0" w14:textId="77777777" w:rsidR="00C913CF" w:rsidRDefault="00C913CF" w:rsidP="004E06BD">
            <w:pPr>
              <w:numPr>
                <w:ilvl w:val="0"/>
                <w:numId w:val="148"/>
              </w:numPr>
              <w:rPr>
                <w:rFonts w:ascii="Arial" w:hAnsi="Arial" w:cs="Arial"/>
                <w:sz w:val="18"/>
                <w:szCs w:val="18"/>
              </w:rPr>
            </w:pPr>
            <w:r>
              <w:rPr>
                <w:rFonts w:ascii="Arial" w:hAnsi="Arial" w:cs="Arial"/>
                <w:sz w:val="18"/>
                <w:szCs w:val="18"/>
              </w:rPr>
              <w:t>Percentage of Opt-outs (from  total auto enrolled)</w:t>
            </w:r>
          </w:p>
          <w:p w14:paraId="6FE47A0D" w14:textId="08FBFF70" w:rsidR="00C913CF" w:rsidRPr="00054814" w:rsidRDefault="00C913CF" w:rsidP="004E06BD">
            <w:pPr>
              <w:numPr>
                <w:ilvl w:val="0"/>
                <w:numId w:val="148"/>
              </w:numPr>
              <w:rPr>
                <w:rFonts w:ascii="Arial" w:hAnsi="Arial" w:cs="Arial"/>
                <w:sz w:val="18"/>
                <w:szCs w:val="18"/>
              </w:rPr>
            </w:pPr>
            <w:r>
              <w:rPr>
                <w:rFonts w:ascii="Arial" w:hAnsi="Arial" w:cs="Arial"/>
                <w:sz w:val="18"/>
                <w:szCs w:val="18"/>
              </w:rPr>
              <w:t xml:space="preserve">Number of refunds paid to </w:t>
            </w:r>
            <w:del w:id="1876" w:author="Jamal, Zaher CWK" w:date="2015-06-16T17:23:00Z">
              <w:r w:rsidR="003B2D50" w:rsidDel="00A1691E">
                <w:rPr>
                  <w:rFonts w:ascii="Arial" w:hAnsi="Arial" w:cs="Arial"/>
                  <w:sz w:val="18"/>
                  <w:szCs w:val="18"/>
                </w:rPr>
                <w:delText>user</w:delText>
              </w:r>
            </w:del>
            <w:ins w:id="1877" w:author="Jamal, Zaher CWK" w:date="2015-06-16T17:23:00Z">
              <w:r w:rsidR="00A1691E">
                <w:rPr>
                  <w:rFonts w:ascii="Arial" w:hAnsi="Arial" w:cs="Arial"/>
                  <w:sz w:val="18"/>
                  <w:szCs w:val="18"/>
                </w:rPr>
                <w:t>member</w:t>
              </w:r>
            </w:ins>
            <w:r>
              <w:rPr>
                <w:rFonts w:ascii="Arial" w:hAnsi="Arial" w:cs="Arial"/>
                <w:sz w:val="18"/>
                <w:szCs w:val="18"/>
              </w:rPr>
              <w:t>s</w:t>
            </w:r>
          </w:p>
          <w:p w14:paraId="2B2B3724" w14:textId="77777777" w:rsidR="00C913CF" w:rsidRPr="00037073" w:rsidRDefault="00C913CF" w:rsidP="004E06BD">
            <w:pPr>
              <w:numPr>
                <w:ilvl w:val="0"/>
                <w:numId w:val="148"/>
              </w:numPr>
              <w:rPr>
                <w:rFonts w:ascii="Arial" w:hAnsi="Arial" w:cs="Arial"/>
                <w:sz w:val="18"/>
                <w:szCs w:val="18"/>
              </w:rPr>
            </w:pPr>
            <w:r>
              <w:rPr>
                <w:rFonts w:ascii="Arial" w:hAnsi="Arial" w:cs="Arial"/>
                <w:sz w:val="18"/>
                <w:szCs w:val="18"/>
              </w:rPr>
              <w:t>Value of refunds paid</w:t>
            </w:r>
          </w:p>
          <w:p w14:paraId="33EF21A4" w14:textId="77777777" w:rsidR="00C913CF" w:rsidRDefault="00C913CF" w:rsidP="00C913CF">
            <w:pPr>
              <w:rPr>
                <w:rFonts w:ascii="Arial" w:hAnsi="Arial" w:cs="Arial"/>
                <w:sz w:val="18"/>
                <w:szCs w:val="18"/>
              </w:rPr>
            </w:pPr>
          </w:p>
          <w:p w14:paraId="77EA67F1" w14:textId="77777777" w:rsidR="00C913CF" w:rsidRPr="00260A54" w:rsidRDefault="00C913CF" w:rsidP="00C913CF">
            <w:pPr>
              <w:rPr>
                <w:rFonts w:ascii="Arial" w:hAnsi="Arial" w:cs="Arial"/>
                <w:sz w:val="18"/>
                <w:szCs w:val="18"/>
                <w:u w:val="single"/>
              </w:rPr>
            </w:pPr>
            <w:r w:rsidRPr="00260A54">
              <w:rPr>
                <w:rFonts w:ascii="Arial" w:hAnsi="Arial" w:cs="Arial"/>
                <w:sz w:val="18"/>
                <w:szCs w:val="18"/>
                <w:u w:val="single"/>
              </w:rPr>
              <w:t>13. View Report</w:t>
            </w:r>
          </w:p>
          <w:p w14:paraId="76A280CF" w14:textId="77777777" w:rsidR="00C913CF" w:rsidRDefault="00C913CF" w:rsidP="00C913CF">
            <w:pPr>
              <w:rPr>
                <w:rFonts w:ascii="Arial" w:hAnsi="Arial" w:cs="Arial"/>
                <w:sz w:val="18"/>
                <w:szCs w:val="18"/>
              </w:rPr>
            </w:pPr>
          </w:p>
          <w:p w14:paraId="53347391" w14:textId="77777777" w:rsidR="00C913CF" w:rsidRDefault="00C913CF" w:rsidP="00C913CF">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E4270F2" w14:textId="77777777" w:rsidR="00C913CF" w:rsidRDefault="00C913CF" w:rsidP="00C913CF">
            <w:pPr>
              <w:rPr>
                <w:rFonts w:ascii="Arial" w:hAnsi="Arial" w:cs="Arial"/>
                <w:sz w:val="18"/>
                <w:szCs w:val="18"/>
              </w:rPr>
            </w:pPr>
          </w:p>
          <w:p w14:paraId="75F3C3A3" w14:textId="77777777" w:rsidR="00C913CF" w:rsidRDefault="00C913CF" w:rsidP="004E06BD">
            <w:pPr>
              <w:numPr>
                <w:ilvl w:val="0"/>
                <w:numId w:val="106"/>
              </w:numPr>
              <w:rPr>
                <w:rFonts w:ascii="Arial" w:hAnsi="Arial" w:cs="Arial"/>
                <w:sz w:val="18"/>
                <w:szCs w:val="18"/>
              </w:rPr>
            </w:pPr>
            <w:r>
              <w:rPr>
                <w:rFonts w:ascii="Arial" w:hAnsi="Arial" w:cs="Arial"/>
                <w:sz w:val="18"/>
                <w:szCs w:val="18"/>
              </w:rPr>
              <w:t>Header – Plan Auto Enrolment Data Report for {Scheme Name} for date range {dd/mm/yyyy} to {dd/mm/yyyy} (if the scope used means that multiple schemes are selected then do not display (for {Scheme Name}).</w:t>
            </w:r>
          </w:p>
          <w:p w14:paraId="23A5283F" w14:textId="77777777" w:rsidR="00C913CF" w:rsidRDefault="00C913CF" w:rsidP="004E06BD">
            <w:pPr>
              <w:numPr>
                <w:ilvl w:val="0"/>
                <w:numId w:val="106"/>
              </w:numPr>
              <w:rPr>
                <w:rFonts w:ascii="Arial" w:hAnsi="Arial" w:cs="Arial"/>
                <w:sz w:val="18"/>
                <w:szCs w:val="18"/>
              </w:rPr>
            </w:pPr>
            <w:r>
              <w:rPr>
                <w:rFonts w:ascii="Arial" w:hAnsi="Arial" w:cs="Arial"/>
                <w:sz w:val="18"/>
                <w:szCs w:val="18"/>
              </w:rPr>
              <w:t>Scope {Scope Name}</w:t>
            </w:r>
          </w:p>
          <w:p w14:paraId="1205BF3F" w14:textId="77777777" w:rsidR="00C913CF" w:rsidRDefault="00C913CF" w:rsidP="004E06BD">
            <w:pPr>
              <w:numPr>
                <w:ilvl w:val="0"/>
                <w:numId w:val="106"/>
              </w:numPr>
              <w:rPr>
                <w:rFonts w:ascii="Arial" w:hAnsi="Arial" w:cs="Arial"/>
                <w:sz w:val="18"/>
                <w:szCs w:val="18"/>
              </w:rPr>
            </w:pPr>
            <w:r>
              <w:rPr>
                <w:rFonts w:ascii="Arial" w:hAnsi="Arial" w:cs="Arial"/>
                <w:sz w:val="18"/>
                <w:szCs w:val="18"/>
              </w:rPr>
              <w:t>Filter {Filter Name}</w:t>
            </w:r>
          </w:p>
          <w:p w14:paraId="01869CDF" w14:textId="77777777" w:rsidR="00C913CF" w:rsidRDefault="00C913CF" w:rsidP="004E06BD">
            <w:pPr>
              <w:numPr>
                <w:ilvl w:val="0"/>
                <w:numId w:val="106"/>
              </w:numPr>
              <w:rPr>
                <w:rFonts w:ascii="Arial" w:hAnsi="Arial" w:cs="Arial"/>
                <w:sz w:val="18"/>
                <w:szCs w:val="18"/>
              </w:rPr>
            </w:pPr>
            <w:r>
              <w:rPr>
                <w:rFonts w:ascii="Arial" w:hAnsi="Arial" w:cs="Arial"/>
                <w:sz w:val="18"/>
                <w:szCs w:val="18"/>
              </w:rPr>
              <w:t>Scheme No</w:t>
            </w:r>
          </w:p>
          <w:p w14:paraId="243CC758" w14:textId="77777777" w:rsidR="00C913CF" w:rsidRDefault="00C913CF" w:rsidP="004E06BD">
            <w:pPr>
              <w:numPr>
                <w:ilvl w:val="0"/>
                <w:numId w:val="106"/>
              </w:numPr>
              <w:rPr>
                <w:rFonts w:ascii="Arial" w:hAnsi="Arial" w:cs="Arial"/>
                <w:sz w:val="18"/>
                <w:szCs w:val="18"/>
              </w:rPr>
            </w:pPr>
            <w:r>
              <w:rPr>
                <w:rFonts w:ascii="Arial" w:hAnsi="Arial" w:cs="Arial"/>
                <w:sz w:val="18"/>
                <w:szCs w:val="18"/>
              </w:rPr>
              <w:t>Scheme Name</w:t>
            </w:r>
          </w:p>
          <w:p w14:paraId="4AB83484" w14:textId="77777777" w:rsidR="00C913CF" w:rsidRDefault="00C913CF" w:rsidP="004E06BD">
            <w:pPr>
              <w:numPr>
                <w:ilvl w:val="0"/>
                <w:numId w:val="106"/>
              </w:numPr>
              <w:rPr>
                <w:rFonts w:ascii="Arial" w:hAnsi="Arial" w:cs="Arial"/>
                <w:sz w:val="18"/>
                <w:szCs w:val="18"/>
              </w:rPr>
            </w:pPr>
            <w:r>
              <w:rPr>
                <w:rFonts w:ascii="Arial" w:hAnsi="Arial" w:cs="Arial"/>
                <w:sz w:val="18"/>
                <w:szCs w:val="18"/>
              </w:rPr>
              <w:t>Auto Enrolled</w:t>
            </w:r>
          </w:p>
          <w:p w14:paraId="17C37E1D" w14:textId="77777777" w:rsidR="00C913CF" w:rsidRDefault="00C913CF" w:rsidP="004E06BD">
            <w:pPr>
              <w:numPr>
                <w:ilvl w:val="0"/>
                <w:numId w:val="106"/>
              </w:numPr>
              <w:rPr>
                <w:rFonts w:ascii="Arial" w:hAnsi="Arial" w:cs="Arial"/>
                <w:sz w:val="18"/>
                <w:szCs w:val="18"/>
              </w:rPr>
            </w:pPr>
            <w:r>
              <w:rPr>
                <w:rFonts w:ascii="Arial" w:hAnsi="Arial" w:cs="Arial"/>
                <w:sz w:val="18"/>
                <w:szCs w:val="18"/>
              </w:rPr>
              <w:t>Joins</w:t>
            </w:r>
          </w:p>
          <w:p w14:paraId="41C9EBB6" w14:textId="77777777" w:rsidR="00C913CF" w:rsidRDefault="00C913CF" w:rsidP="004E06BD">
            <w:pPr>
              <w:numPr>
                <w:ilvl w:val="0"/>
                <w:numId w:val="106"/>
              </w:numPr>
              <w:rPr>
                <w:rFonts w:ascii="Arial" w:hAnsi="Arial" w:cs="Arial"/>
                <w:sz w:val="18"/>
                <w:szCs w:val="18"/>
              </w:rPr>
            </w:pPr>
            <w:r>
              <w:rPr>
                <w:rFonts w:ascii="Arial" w:hAnsi="Arial" w:cs="Arial"/>
                <w:sz w:val="18"/>
                <w:szCs w:val="18"/>
              </w:rPr>
              <w:t>Opt-ins</w:t>
            </w:r>
          </w:p>
          <w:p w14:paraId="7A648266" w14:textId="77777777" w:rsidR="00C913CF" w:rsidRDefault="00C913CF" w:rsidP="004E06BD">
            <w:pPr>
              <w:numPr>
                <w:ilvl w:val="0"/>
                <w:numId w:val="106"/>
              </w:numPr>
              <w:rPr>
                <w:rFonts w:ascii="Arial" w:hAnsi="Arial" w:cs="Arial"/>
                <w:sz w:val="18"/>
                <w:szCs w:val="18"/>
              </w:rPr>
            </w:pPr>
            <w:r>
              <w:rPr>
                <w:rFonts w:ascii="Arial" w:hAnsi="Arial" w:cs="Arial"/>
                <w:sz w:val="18"/>
                <w:szCs w:val="18"/>
              </w:rPr>
              <w:t>Opt-outs</w:t>
            </w:r>
          </w:p>
          <w:p w14:paraId="7CEB88B9" w14:textId="77777777" w:rsidR="00C913CF" w:rsidRDefault="00C913CF" w:rsidP="004E06BD">
            <w:pPr>
              <w:numPr>
                <w:ilvl w:val="0"/>
                <w:numId w:val="106"/>
              </w:numPr>
              <w:rPr>
                <w:rFonts w:ascii="Arial" w:hAnsi="Arial" w:cs="Arial"/>
                <w:sz w:val="18"/>
                <w:szCs w:val="18"/>
              </w:rPr>
            </w:pPr>
            <w:r>
              <w:rPr>
                <w:rFonts w:ascii="Arial" w:hAnsi="Arial" w:cs="Arial"/>
                <w:sz w:val="18"/>
                <w:szCs w:val="18"/>
              </w:rPr>
              <w:t>Opt-out %</w:t>
            </w:r>
          </w:p>
          <w:p w14:paraId="72E92334" w14:textId="77777777" w:rsidR="00C913CF" w:rsidRDefault="00C913CF" w:rsidP="004E06BD">
            <w:pPr>
              <w:numPr>
                <w:ilvl w:val="0"/>
                <w:numId w:val="106"/>
              </w:numPr>
              <w:rPr>
                <w:rFonts w:ascii="Arial" w:hAnsi="Arial" w:cs="Arial"/>
                <w:sz w:val="18"/>
                <w:szCs w:val="18"/>
              </w:rPr>
            </w:pPr>
            <w:r>
              <w:rPr>
                <w:rFonts w:ascii="Arial" w:hAnsi="Arial" w:cs="Arial"/>
                <w:sz w:val="18"/>
                <w:szCs w:val="18"/>
              </w:rPr>
              <w:t>Refunds paid</w:t>
            </w:r>
          </w:p>
          <w:p w14:paraId="74F887C9" w14:textId="77777777" w:rsidR="00C913CF" w:rsidRDefault="00C913CF" w:rsidP="004E06BD">
            <w:pPr>
              <w:numPr>
                <w:ilvl w:val="0"/>
                <w:numId w:val="106"/>
              </w:numPr>
              <w:rPr>
                <w:rFonts w:ascii="Arial" w:hAnsi="Arial" w:cs="Arial"/>
                <w:sz w:val="18"/>
                <w:szCs w:val="18"/>
              </w:rPr>
            </w:pPr>
            <w:r>
              <w:rPr>
                <w:rFonts w:ascii="Arial" w:hAnsi="Arial" w:cs="Arial"/>
                <w:sz w:val="18"/>
                <w:szCs w:val="18"/>
              </w:rPr>
              <w:t>Value of refunds (£)</w:t>
            </w:r>
          </w:p>
          <w:p w14:paraId="7D7E1AA2" w14:textId="77777777" w:rsidR="00C913CF" w:rsidRPr="00C60BDF" w:rsidRDefault="00C913CF" w:rsidP="00C913CF">
            <w:pPr>
              <w:ind w:left="360"/>
              <w:rPr>
                <w:rFonts w:ascii="Arial" w:hAnsi="Arial" w:cs="Arial"/>
                <w:sz w:val="18"/>
                <w:szCs w:val="18"/>
              </w:rPr>
            </w:pPr>
          </w:p>
          <w:p w14:paraId="69D0B95A" w14:textId="77777777" w:rsidR="00C913CF" w:rsidRDefault="00C913CF" w:rsidP="00C913CF">
            <w:pPr>
              <w:rPr>
                <w:rFonts w:ascii="Arial" w:hAnsi="Arial" w:cs="Arial"/>
                <w:sz w:val="18"/>
                <w:szCs w:val="18"/>
              </w:rPr>
            </w:pPr>
          </w:p>
          <w:p w14:paraId="07639F52" w14:textId="77777777" w:rsidR="00C913CF" w:rsidRDefault="00C913CF" w:rsidP="00C913CF">
            <w:pPr>
              <w:rPr>
                <w:rFonts w:ascii="Arial" w:hAnsi="Arial" w:cs="Arial"/>
                <w:sz w:val="18"/>
                <w:szCs w:val="18"/>
              </w:rPr>
            </w:pPr>
            <w:r>
              <w:rPr>
                <w:rFonts w:ascii="Arial" w:hAnsi="Arial" w:cs="Arial"/>
                <w:sz w:val="18"/>
                <w:szCs w:val="18"/>
              </w:rPr>
              <w:t>It will be a tabular format, example below:</w:t>
            </w:r>
          </w:p>
          <w:p w14:paraId="13E3B64D" w14:textId="77777777" w:rsidR="00C913CF" w:rsidRDefault="00C913CF" w:rsidP="00C913CF">
            <w:pPr>
              <w:rPr>
                <w:rFonts w:ascii="Arial" w:hAnsi="Arial" w:cs="Arial"/>
                <w:sz w:val="18"/>
                <w:szCs w:val="18"/>
              </w:rPr>
            </w:pPr>
          </w:p>
          <w:p w14:paraId="21D57394" w14:textId="77777777" w:rsidR="00C913CF" w:rsidRDefault="00C913CF" w:rsidP="00C913CF">
            <w:pPr>
              <w:rPr>
                <w:rFonts w:ascii="Arial" w:hAnsi="Arial" w:cs="Arial"/>
                <w:sz w:val="18"/>
                <w:szCs w:val="18"/>
              </w:rPr>
            </w:pPr>
            <w:r>
              <w:rPr>
                <w:noProof/>
                <w:lang w:eastAsia="en-GB"/>
              </w:rPr>
              <w:drawing>
                <wp:inline distT="0" distB="0" distL="0" distR="0" wp14:anchorId="1464CCB5" wp14:editId="7A0DF9CB">
                  <wp:extent cx="5019675" cy="894715"/>
                  <wp:effectExtent l="0" t="0" r="9525" b="635"/>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19675" cy="894715"/>
                          </a:xfrm>
                          <a:prstGeom prst="rect">
                            <a:avLst/>
                          </a:prstGeom>
                          <a:noFill/>
                          <a:ln>
                            <a:noFill/>
                          </a:ln>
                        </pic:spPr>
                      </pic:pic>
                    </a:graphicData>
                  </a:graphic>
                </wp:inline>
              </w:drawing>
            </w:r>
          </w:p>
          <w:p w14:paraId="14BFB2CF" w14:textId="77777777" w:rsidR="00C913CF" w:rsidRDefault="00C913CF" w:rsidP="00C913CF">
            <w:pPr>
              <w:rPr>
                <w:rFonts w:ascii="Arial" w:hAnsi="Arial" w:cs="Arial"/>
                <w:sz w:val="18"/>
                <w:szCs w:val="18"/>
              </w:rPr>
            </w:pPr>
            <w:r>
              <w:rPr>
                <w:rFonts w:ascii="Arial" w:hAnsi="Arial" w:cs="Arial"/>
                <w:sz w:val="18"/>
                <w:szCs w:val="18"/>
                <w:lang w:eastAsia="en-GB"/>
              </w:rPr>
              <w:t>NB: This is only an example layout.</w:t>
            </w:r>
          </w:p>
          <w:p w14:paraId="193B71F7" w14:textId="77777777" w:rsidR="00C913CF" w:rsidRPr="003924C6" w:rsidRDefault="00C913CF" w:rsidP="00C913CF">
            <w:pPr>
              <w:rPr>
                <w:rFonts w:ascii="Arial" w:hAnsi="Arial" w:cs="Arial"/>
                <w:sz w:val="18"/>
                <w:szCs w:val="18"/>
              </w:rPr>
            </w:pPr>
          </w:p>
        </w:tc>
      </w:tr>
      <w:tr w:rsidR="00C913CF" w:rsidRPr="005D68D4" w14:paraId="05E0AC15" w14:textId="77777777" w:rsidTr="00C913CF">
        <w:tc>
          <w:tcPr>
            <w:tcW w:w="788" w:type="pct"/>
            <w:shd w:val="pct20" w:color="auto" w:fill="auto"/>
          </w:tcPr>
          <w:p w14:paraId="5D7E2166"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Notes / Questions</w:t>
            </w:r>
          </w:p>
          <w:p w14:paraId="4AD43A58" w14:textId="77777777" w:rsidR="00C913CF" w:rsidRPr="005D68D4" w:rsidRDefault="00C913CF" w:rsidP="00C913CF">
            <w:pPr>
              <w:rPr>
                <w:rFonts w:ascii="Arial" w:hAnsi="Arial" w:cs="Arial"/>
                <w:b/>
                <w:bCs/>
                <w:sz w:val="18"/>
                <w:szCs w:val="18"/>
              </w:rPr>
            </w:pPr>
          </w:p>
        </w:tc>
        <w:tc>
          <w:tcPr>
            <w:tcW w:w="4212" w:type="pct"/>
            <w:shd w:val="clear" w:color="auto" w:fill="auto"/>
          </w:tcPr>
          <w:p w14:paraId="4ACF1836" w14:textId="77777777" w:rsidR="00C913CF" w:rsidRPr="005D68D4" w:rsidRDefault="00C913CF" w:rsidP="00C913CF">
            <w:pPr>
              <w:rPr>
                <w:rFonts w:ascii="Arial" w:hAnsi="Arial" w:cs="Arial"/>
                <w:sz w:val="18"/>
                <w:szCs w:val="18"/>
              </w:rPr>
            </w:pPr>
          </w:p>
        </w:tc>
      </w:tr>
      <w:tr w:rsidR="00C913CF" w:rsidRPr="005D68D4" w14:paraId="1A0A2C23" w14:textId="77777777" w:rsidTr="00C913CF">
        <w:tc>
          <w:tcPr>
            <w:tcW w:w="788" w:type="pct"/>
            <w:shd w:val="pct20" w:color="auto" w:fill="auto"/>
          </w:tcPr>
          <w:p w14:paraId="17365AA7"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Includes Use Cases</w:t>
            </w:r>
          </w:p>
          <w:p w14:paraId="1B4074EA" w14:textId="77777777" w:rsidR="00C913CF" w:rsidRPr="005D68D4" w:rsidRDefault="00C913CF" w:rsidP="00C913CF">
            <w:pPr>
              <w:rPr>
                <w:rFonts w:ascii="Arial" w:hAnsi="Arial" w:cs="Arial"/>
                <w:b/>
                <w:bCs/>
                <w:color w:val="FF0000"/>
                <w:sz w:val="18"/>
                <w:szCs w:val="18"/>
              </w:rPr>
            </w:pPr>
          </w:p>
        </w:tc>
        <w:tc>
          <w:tcPr>
            <w:tcW w:w="4212" w:type="pct"/>
            <w:shd w:val="clear" w:color="auto" w:fill="auto"/>
          </w:tcPr>
          <w:p w14:paraId="12D1E9FC" w14:textId="77777777" w:rsidR="00C913CF" w:rsidRPr="005D68D4" w:rsidRDefault="00C913CF" w:rsidP="00C913CF">
            <w:pPr>
              <w:rPr>
                <w:rFonts w:ascii="Arial" w:hAnsi="Arial" w:cs="Arial"/>
                <w:sz w:val="18"/>
                <w:szCs w:val="18"/>
              </w:rPr>
            </w:pPr>
          </w:p>
        </w:tc>
      </w:tr>
      <w:tr w:rsidR="00C913CF" w:rsidRPr="005D68D4" w14:paraId="644DD34F" w14:textId="77777777" w:rsidTr="00C913CF">
        <w:tc>
          <w:tcPr>
            <w:tcW w:w="788" w:type="pct"/>
            <w:shd w:val="pct20" w:color="auto" w:fill="auto"/>
          </w:tcPr>
          <w:p w14:paraId="134BE80D"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 xml:space="preserve">Additional Information </w:t>
            </w:r>
          </w:p>
        </w:tc>
        <w:tc>
          <w:tcPr>
            <w:tcW w:w="4212" w:type="pct"/>
            <w:shd w:val="clear" w:color="auto" w:fill="auto"/>
          </w:tcPr>
          <w:p w14:paraId="6211EA13" w14:textId="77777777" w:rsidR="00C913CF" w:rsidRPr="005D68D4" w:rsidRDefault="00C913CF" w:rsidP="00C913CF">
            <w:pPr>
              <w:rPr>
                <w:rFonts w:ascii="Arial" w:hAnsi="Arial" w:cs="Arial"/>
                <w:sz w:val="18"/>
                <w:szCs w:val="18"/>
              </w:rPr>
            </w:pPr>
          </w:p>
        </w:tc>
      </w:tr>
      <w:tr w:rsidR="00C913CF" w:rsidRPr="005D68D4" w14:paraId="2320060B" w14:textId="77777777" w:rsidTr="00C913CF">
        <w:tc>
          <w:tcPr>
            <w:tcW w:w="788" w:type="pct"/>
            <w:shd w:val="pct20" w:color="auto" w:fill="auto"/>
          </w:tcPr>
          <w:p w14:paraId="18B079EF"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Links to Bus Req Id</w:t>
            </w:r>
          </w:p>
        </w:tc>
        <w:tc>
          <w:tcPr>
            <w:tcW w:w="4212" w:type="pct"/>
            <w:shd w:val="clear" w:color="auto" w:fill="auto"/>
          </w:tcPr>
          <w:p w14:paraId="45427F72" w14:textId="77777777" w:rsidR="00C913CF" w:rsidRPr="005D68D4" w:rsidRDefault="00C913CF" w:rsidP="00C913CF">
            <w:pPr>
              <w:rPr>
                <w:rFonts w:ascii="Arial" w:hAnsi="Arial" w:cs="Arial"/>
                <w:sz w:val="18"/>
                <w:szCs w:val="18"/>
              </w:rPr>
            </w:pPr>
            <w:r>
              <w:rPr>
                <w:rFonts w:ascii="Arial" w:hAnsi="Arial" w:cs="Arial"/>
                <w:sz w:val="18"/>
                <w:szCs w:val="18"/>
              </w:rPr>
              <w:t>PM0044 – Plan Auto Enrolment Data Report</w:t>
            </w:r>
          </w:p>
        </w:tc>
      </w:tr>
      <w:tr w:rsidR="00C913CF" w:rsidRPr="005D68D4" w14:paraId="120C4DD2" w14:textId="77777777" w:rsidTr="00C913CF">
        <w:tc>
          <w:tcPr>
            <w:tcW w:w="788" w:type="pct"/>
            <w:shd w:val="pct20" w:color="auto" w:fill="auto"/>
          </w:tcPr>
          <w:p w14:paraId="1E948E5E"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Created By</w:t>
            </w:r>
          </w:p>
        </w:tc>
        <w:tc>
          <w:tcPr>
            <w:tcW w:w="4212" w:type="pct"/>
            <w:shd w:val="clear" w:color="auto" w:fill="auto"/>
          </w:tcPr>
          <w:p w14:paraId="442672BB" w14:textId="77777777" w:rsidR="00C913CF" w:rsidRPr="005D68D4" w:rsidRDefault="00C913CF" w:rsidP="00C913CF">
            <w:pPr>
              <w:rPr>
                <w:rFonts w:ascii="Arial" w:hAnsi="Arial" w:cs="Arial"/>
                <w:sz w:val="18"/>
                <w:szCs w:val="18"/>
              </w:rPr>
            </w:pPr>
            <w:r>
              <w:rPr>
                <w:rFonts w:ascii="Arial" w:hAnsi="Arial" w:cs="Arial"/>
                <w:sz w:val="18"/>
                <w:szCs w:val="18"/>
              </w:rPr>
              <w:t>James Jarvis</w:t>
            </w:r>
          </w:p>
        </w:tc>
      </w:tr>
    </w:tbl>
    <w:p w14:paraId="7D123B9D" w14:textId="77777777" w:rsidR="00D96539" w:rsidRDefault="00D96539" w:rsidP="00D96539"/>
    <w:p w14:paraId="3F85FD6E" w14:textId="77777777" w:rsidR="00D96539" w:rsidRDefault="00D96539" w:rsidP="00D96539">
      <w:pPr>
        <w:tabs>
          <w:tab w:val="num" w:pos="993"/>
        </w:tabs>
        <w:sectPr w:rsidR="00D96539" w:rsidSect="006C4819">
          <w:pgSz w:w="12240" w:h="15840"/>
          <w:pgMar w:top="1440" w:right="1440" w:bottom="1440" w:left="1440" w:header="720" w:footer="720" w:gutter="0"/>
          <w:cols w:space="720"/>
          <w:docGrid w:linePitch="360"/>
        </w:sectPr>
      </w:pPr>
    </w:p>
    <w:p w14:paraId="1258477F" w14:textId="5C8287C3" w:rsidR="00D96539" w:rsidRDefault="00224935" w:rsidP="00D96539">
      <w:pPr>
        <w:pStyle w:val="Heading4"/>
        <w:ind w:left="0" w:firstLine="0"/>
      </w:pPr>
      <w:r w:rsidRPr="00224935">
        <w:t xml:space="preserve">Plan Auto Enrolment Data Report </w:t>
      </w:r>
      <w:r w:rsidR="00D96539">
        <w:t>Screen Properties</w:t>
      </w:r>
    </w:p>
    <w:p w14:paraId="5FBB8124" w14:textId="77777777" w:rsidR="00D96539" w:rsidRDefault="00D96539" w:rsidP="00D9653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27"/>
        <w:gridCol w:w="1517"/>
        <w:gridCol w:w="1127"/>
        <w:gridCol w:w="1487"/>
        <w:gridCol w:w="867"/>
        <w:gridCol w:w="1532"/>
        <w:gridCol w:w="926"/>
        <w:gridCol w:w="767"/>
      </w:tblGrid>
      <w:tr w:rsidR="00D96539" w:rsidRPr="004A5D01" w14:paraId="31D8F5F0" w14:textId="77777777" w:rsidTr="00DA0AB4">
        <w:trPr>
          <w:trHeight w:val="825"/>
        </w:trPr>
        <w:tc>
          <w:tcPr>
            <w:tcW w:w="4190" w:type="pct"/>
            <w:gridSpan w:val="6"/>
            <w:shd w:val="clear" w:color="auto" w:fill="auto"/>
          </w:tcPr>
          <w:p w14:paraId="37563026" w14:textId="77777777" w:rsidR="00D96539" w:rsidRPr="004A5D01" w:rsidRDefault="00D96539" w:rsidP="00DA0AB4">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44" w:type="pct"/>
            <w:shd w:val="clear" w:color="auto" w:fill="auto"/>
          </w:tcPr>
          <w:p w14:paraId="0081F521" w14:textId="77777777" w:rsidR="00D96539" w:rsidRPr="004A5D01" w:rsidRDefault="00D96539" w:rsidP="00DA0AB4">
            <w:pPr>
              <w:rPr>
                <w:rFonts w:ascii="Arial" w:hAnsi="Arial" w:cs="Arial"/>
                <w:b/>
                <w:sz w:val="18"/>
                <w:szCs w:val="18"/>
              </w:rPr>
            </w:pPr>
            <w:r w:rsidRPr="004A5D01">
              <w:rPr>
                <w:rFonts w:ascii="Arial" w:hAnsi="Arial" w:cs="Arial"/>
                <w:b/>
                <w:sz w:val="18"/>
                <w:szCs w:val="18"/>
              </w:rPr>
              <w:t>Can tailoring apply?</w:t>
            </w:r>
          </w:p>
        </w:tc>
        <w:tc>
          <w:tcPr>
            <w:tcW w:w="366" w:type="pct"/>
          </w:tcPr>
          <w:p w14:paraId="14A5A5DE" w14:textId="77777777" w:rsidR="00D96539" w:rsidRPr="004A5D01" w:rsidRDefault="00D96539" w:rsidP="00DA0AB4">
            <w:pPr>
              <w:rPr>
                <w:rFonts w:ascii="Arial" w:hAnsi="Arial" w:cs="Arial"/>
                <w:b/>
                <w:sz w:val="18"/>
                <w:szCs w:val="18"/>
              </w:rPr>
            </w:pPr>
            <w:r w:rsidRPr="004A5D01">
              <w:rPr>
                <w:rFonts w:ascii="Arial" w:hAnsi="Arial" w:cs="Arial"/>
                <w:b/>
                <w:sz w:val="18"/>
                <w:szCs w:val="18"/>
              </w:rPr>
              <w:t>Target</w:t>
            </w:r>
          </w:p>
        </w:tc>
      </w:tr>
      <w:tr w:rsidR="00D96539" w:rsidRPr="004A5D01" w14:paraId="5DF0D605" w14:textId="77777777" w:rsidTr="00DA0AB4">
        <w:trPr>
          <w:trHeight w:val="275"/>
        </w:trPr>
        <w:tc>
          <w:tcPr>
            <w:tcW w:w="4190" w:type="pct"/>
            <w:gridSpan w:val="6"/>
            <w:shd w:val="clear" w:color="auto" w:fill="auto"/>
          </w:tcPr>
          <w:p w14:paraId="6B5FD7AE" w14:textId="3A9FEAC1" w:rsidR="00D96539" w:rsidRPr="007C38EA" w:rsidRDefault="00224935" w:rsidP="00DA0AB4">
            <w:pPr>
              <w:rPr>
                <w:rFonts w:ascii="Arial" w:hAnsi="Arial" w:cs="Arial"/>
                <w:b/>
                <w:sz w:val="22"/>
                <w:szCs w:val="22"/>
              </w:rPr>
            </w:pPr>
            <w:r w:rsidRPr="00224935">
              <w:rPr>
                <w:rFonts w:ascii="Arial" w:hAnsi="Arial" w:cs="Arial"/>
                <w:b/>
                <w:sz w:val="22"/>
                <w:szCs w:val="22"/>
              </w:rPr>
              <w:t xml:space="preserve">Plan Auto Enrolment Data Report </w:t>
            </w:r>
            <w:r w:rsidR="00D96539" w:rsidRPr="007C38EA">
              <w:rPr>
                <w:rFonts w:ascii="Arial" w:hAnsi="Arial" w:cs="Arial"/>
                <w:b/>
                <w:sz w:val="22"/>
                <w:szCs w:val="22"/>
              </w:rPr>
              <w:t>for {Scheme Name} for date range {dd/mm/yyyy} to {dd/mm/yyyy}</w:t>
            </w:r>
          </w:p>
          <w:p w14:paraId="56E22E73" w14:textId="77777777" w:rsidR="00D96539" w:rsidRDefault="00D96539" w:rsidP="00DA0AB4">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3E1CDA27" w14:textId="77777777" w:rsidR="00D96539" w:rsidRDefault="00D96539" w:rsidP="00DA0AB4">
            <w:pPr>
              <w:rPr>
                <w:rFonts w:ascii="Arial" w:hAnsi="Arial" w:cs="Arial"/>
                <w:b/>
                <w:sz w:val="20"/>
                <w:szCs w:val="20"/>
              </w:rPr>
            </w:pPr>
          </w:p>
          <w:p w14:paraId="73E9E4FA" w14:textId="77777777" w:rsidR="00D96539" w:rsidRDefault="00D96539" w:rsidP="00DA0AB4">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6F0250B7" w14:textId="77777777" w:rsidR="00D96539" w:rsidRDefault="00D96539" w:rsidP="00DA0AB4">
            <w:pPr>
              <w:rPr>
                <w:rFonts w:ascii="Arial" w:hAnsi="Arial" w:cs="Arial"/>
                <w:b/>
                <w:sz w:val="20"/>
                <w:szCs w:val="20"/>
              </w:rPr>
            </w:pPr>
          </w:p>
          <w:p w14:paraId="46DF6D19" w14:textId="77777777" w:rsidR="00D96539" w:rsidRDefault="00D96539" w:rsidP="00DA0AB4">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0469323A" w14:textId="77777777" w:rsidR="00D96539" w:rsidRPr="007C38EA" w:rsidRDefault="00D96539" w:rsidP="00DA0AB4">
            <w:pPr>
              <w:rPr>
                <w:rFonts w:ascii="Arial" w:hAnsi="Arial" w:cs="Arial"/>
                <w:sz w:val="18"/>
                <w:szCs w:val="18"/>
              </w:rPr>
            </w:pPr>
          </w:p>
        </w:tc>
        <w:tc>
          <w:tcPr>
            <w:tcW w:w="444" w:type="pct"/>
            <w:shd w:val="clear" w:color="auto" w:fill="auto"/>
          </w:tcPr>
          <w:p w14:paraId="52B87BE3" w14:textId="77777777" w:rsidR="00D96539" w:rsidRPr="004A5D01" w:rsidRDefault="00D96539" w:rsidP="00DA0AB4">
            <w:pPr>
              <w:autoSpaceDE w:val="0"/>
              <w:autoSpaceDN w:val="0"/>
              <w:adjustRightInd w:val="0"/>
              <w:rPr>
                <w:rFonts w:ascii="Arial" w:hAnsi="Arial" w:cs="Arial"/>
                <w:sz w:val="18"/>
                <w:szCs w:val="18"/>
              </w:rPr>
            </w:pPr>
            <w:r>
              <w:rPr>
                <w:rFonts w:ascii="Arial" w:hAnsi="Arial" w:cs="Arial"/>
                <w:sz w:val="18"/>
                <w:szCs w:val="18"/>
              </w:rPr>
              <w:t>N</w:t>
            </w:r>
          </w:p>
        </w:tc>
        <w:tc>
          <w:tcPr>
            <w:tcW w:w="366" w:type="pct"/>
          </w:tcPr>
          <w:p w14:paraId="0A75A2BD" w14:textId="77777777" w:rsidR="00D96539" w:rsidRPr="004A5D01" w:rsidRDefault="00D96539" w:rsidP="00DA0AB4">
            <w:pPr>
              <w:autoSpaceDE w:val="0"/>
              <w:autoSpaceDN w:val="0"/>
              <w:adjustRightInd w:val="0"/>
              <w:rPr>
                <w:rFonts w:ascii="Arial" w:hAnsi="Arial" w:cs="Arial"/>
                <w:sz w:val="18"/>
                <w:szCs w:val="18"/>
              </w:rPr>
            </w:pPr>
            <w:r>
              <w:rPr>
                <w:rFonts w:ascii="Arial" w:hAnsi="Arial" w:cs="Arial"/>
                <w:sz w:val="18"/>
                <w:szCs w:val="18"/>
              </w:rPr>
              <w:t>n/a</w:t>
            </w:r>
          </w:p>
        </w:tc>
      </w:tr>
      <w:tr w:rsidR="00D96539" w:rsidRPr="004A5D01" w14:paraId="3313FFA3" w14:textId="77777777" w:rsidTr="00DA0AB4">
        <w:trPr>
          <w:trHeight w:val="275"/>
        </w:trPr>
        <w:tc>
          <w:tcPr>
            <w:tcW w:w="428" w:type="pct"/>
            <w:shd w:val="clear" w:color="auto" w:fill="auto"/>
          </w:tcPr>
          <w:p w14:paraId="7B4F61D8" w14:textId="77777777" w:rsidR="00D96539" w:rsidRPr="004A5D01" w:rsidRDefault="00D96539" w:rsidP="00DA0AB4">
            <w:pPr>
              <w:rPr>
                <w:rFonts w:ascii="Arial" w:hAnsi="Arial" w:cs="Arial"/>
                <w:b/>
                <w:sz w:val="18"/>
                <w:szCs w:val="18"/>
              </w:rPr>
            </w:pPr>
            <w:r w:rsidRPr="004A5D01">
              <w:rPr>
                <w:rFonts w:ascii="Arial" w:hAnsi="Arial" w:cs="Arial"/>
                <w:b/>
                <w:sz w:val="18"/>
                <w:szCs w:val="18"/>
              </w:rPr>
              <w:t>Object</w:t>
            </w:r>
          </w:p>
        </w:tc>
        <w:tc>
          <w:tcPr>
            <w:tcW w:w="853" w:type="pct"/>
            <w:shd w:val="clear" w:color="auto" w:fill="auto"/>
          </w:tcPr>
          <w:p w14:paraId="2F69881E" w14:textId="77777777" w:rsidR="00D96539" w:rsidRPr="004A5D01" w:rsidRDefault="00D96539" w:rsidP="00DA0AB4">
            <w:pPr>
              <w:rPr>
                <w:rFonts w:ascii="Arial" w:hAnsi="Arial" w:cs="Arial"/>
                <w:b/>
                <w:sz w:val="18"/>
                <w:szCs w:val="18"/>
              </w:rPr>
            </w:pPr>
            <w:r w:rsidRPr="004A5D01">
              <w:rPr>
                <w:rFonts w:ascii="Arial" w:hAnsi="Arial" w:cs="Arial"/>
                <w:b/>
                <w:sz w:val="18"/>
                <w:szCs w:val="18"/>
              </w:rPr>
              <w:t>Text</w:t>
            </w:r>
          </w:p>
        </w:tc>
        <w:tc>
          <w:tcPr>
            <w:tcW w:w="428" w:type="pct"/>
            <w:shd w:val="clear" w:color="auto" w:fill="auto"/>
          </w:tcPr>
          <w:p w14:paraId="7E97A90E" w14:textId="77777777" w:rsidR="00D96539" w:rsidRPr="004A5D01" w:rsidRDefault="00D96539" w:rsidP="00DA0AB4">
            <w:pPr>
              <w:rPr>
                <w:rFonts w:ascii="Arial" w:hAnsi="Arial" w:cs="Arial"/>
                <w:b/>
                <w:sz w:val="18"/>
                <w:szCs w:val="18"/>
              </w:rPr>
            </w:pPr>
            <w:r w:rsidRPr="004A5D01">
              <w:rPr>
                <w:rFonts w:ascii="Arial" w:hAnsi="Arial" w:cs="Arial"/>
                <w:b/>
                <w:sz w:val="18"/>
                <w:szCs w:val="18"/>
              </w:rPr>
              <w:t>Mandatory</w:t>
            </w:r>
          </w:p>
        </w:tc>
        <w:tc>
          <w:tcPr>
            <w:tcW w:w="1097" w:type="pct"/>
            <w:shd w:val="clear" w:color="auto" w:fill="auto"/>
          </w:tcPr>
          <w:p w14:paraId="1B3D8D34" w14:textId="77777777" w:rsidR="00D96539" w:rsidRPr="004A5D01" w:rsidRDefault="00D96539" w:rsidP="00DA0AB4">
            <w:pPr>
              <w:rPr>
                <w:rFonts w:ascii="Arial" w:hAnsi="Arial" w:cs="Arial"/>
                <w:b/>
                <w:sz w:val="18"/>
                <w:szCs w:val="18"/>
              </w:rPr>
            </w:pPr>
            <w:r w:rsidRPr="004A5D01">
              <w:rPr>
                <w:rFonts w:ascii="Arial" w:hAnsi="Arial" w:cs="Arial"/>
                <w:b/>
                <w:sz w:val="18"/>
                <w:szCs w:val="18"/>
              </w:rPr>
              <w:t>Validation</w:t>
            </w:r>
          </w:p>
        </w:tc>
        <w:tc>
          <w:tcPr>
            <w:tcW w:w="366" w:type="pct"/>
            <w:shd w:val="clear" w:color="auto" w:fill="auto"/>
          </w:tcPr>
          <w:p w14:paraId="235EB4F9" w14:textId="77777777" w:rsidR="00D96539" w:rsidRPr="004A5D01" w:rsidRDefault="00D96539" w:rsidP="00DA0AB4">
            <w:pPr>
              <w:rPr>
                <w:rFonts w:ascii="Arial" w:hAnsi="Arial" w:cs="Arial"/>
                <w:b/>
                <w:sz w:val="18"/>
                <w:szCs w:val="18"/>
              </w:rPr>
            </w:pPr>
            <w:r w:rsidRPr="004A5D01">
              <w:rPr>
                <w:rFonts w:ascii="Arial" w:hAnsi="Arial" w:cs="Arial"/>
                <w:b/>
                <w:sz w:val="18"/>
                <w:szCs w:val="18"/>
              </w:rPr>
              <w:t>Help Icon Applies</w:t>
            </w:r>
          </w:p>
        </w:tc>
        <w:tc>
          <w:tcPr>
            <w:tcW w:w="1018" w:type="pct"/>
            <w:shd w:val="clear" w:color="auto" w:fill="auto"/>
          </w:tcPr>
          <w:p w14:paraId="035166F6" w14:textId="77777777" w:rsidR="00D96539" w:rsidRPr="004A5D01" w:rsidRDefault="00D96539" w:rsidP="00DA0AB4">
            <w:pPr>
              <w:rPr>
                <w:rFonts w:ascii="Arial" w:hAnsi="Arial" w:cs="Arial"/>
                <w:b/>
                <w:sz w:val="18"/>
                <w:szCs w:val="18"/>
              </w:rPr>
            </w:pPr>
            <w:r w:rsidRPr="004A5D01">
              <w:rPr>
                <w:rFonts w:ascii="Arial" w:hAnsi="Arial" w:cs="Arial"/>
                <w:b/>
                <w:sz w:val="18"/>
                <w:szCs w:val="18"/>
              </w:rPr>
              <w:t>Help Icon Text</w:t>
            </w:r>
          </w:p>
        </w:tc>
        <w:tc>
          <w:tcPr>
            <w:tcW w:w="444" w:type="pct"/>
          </w:tcPr>
          <w:p w14:paraId="64E7AF2D" w14:textId="77777777" w:rsidR="00D96539" w:rsidRPr="004A5D01" w:rsidRDefault="00D96539" w:rsidP="00DA0AB4">
            <w:pPr>
              <w:rPr>
                <w:rFonts w:ascii="Arial" w:hAnsi="Arial" w:cs="Arial"/>
                <w:b/>
                <w:sz w:val="18"/>
                <w:szCs w:val="18"/>
              </w:rPr>
            </w:pPr>
          </w:p>
        </w:tc>
        <w:tc>
          <w:tcPr>
            <w:tcW w:w="366" w:type="pct"/>
          </w:tcPr>
          <w:p w14:paraId="273839F4" w14:textId="77777777" w:rsidR="00D96539" w:rsidRPr="004A5D01" w:rsidRDefault="00D96539" w:rsidP="00DA0AB4">
            <w:pPr>
              <w:rPr>
                <w:rFonts w:ascii="Arial" w:hAnsi="Arial" w:cs="Arial"/>
                <w:b/>
                <w:sz w:val="18"/>
                <w:szCs w:val="18"/>
              </w:rPr>
            </w:pPr>
          </w:p>
        </w:tc>
      </w:tr>
      <w:tr w:rsidR="00D96539" w:rsidRPr="004A5D01" w14:paraId="57747129" w14:textId="77777777" w:rsidTr="00DA0AB4">
        <w:trPr>
          <w:trHeight w:val="275"/>
        </w:trPr>
        <w:tc>
          <w:tcPr>
            <w:tcW w:w="428" w:type="pct"/>
            <w:shd w:val="clear" w:color="auto" w:fill="auto"/>
          </w:tcPr>
          <w:p w14:paraId="2142DA52" w14:textId="77777777" w:rsidR="00D96539" w:rsidRDefault="00D96539" w:rsidP="00DA0AB4">
            <w:pPr>
              <w:rPr>
                <w:rFonts w:ascii="Arial" w:hAnsi="Arial" w:cs="Arial"/>
                <w:sz w:val="18"/>
                <w:szCs w:val="18"/>
              </w:rPr>
            </w:pPr>
            <w:r>
              <w:rPr>
                <w:rFonts w:ascii="Arial" w:hAnsi="Arial" w:cs="Arial"/>
                <w:sz w:val="18"/>
                <w:szCs w:val="18"/>
              </w:rPr>
              <w:t>Data Column</w:t>
            </w:r>
          </w:p>
        </w:tc>
        <w:tc>
          <w:tcPr>
            <w:tcW w:w="853" w:type="pct"/>
            <w:shd w:val="clear" w:color="auto" w:fill="auto"/>
          </w:tcPr>
          <w:p w14:paraId="1CBE47EB" w14:textId="77777777" w:rsidR="00D96539" w:rsidRPr="00A77FC7" w:rsidRDefault="009D0E4A" w:rsidP="00DA0AB4">
            <w:pPr>
              <w:rPr>
                <w:rFonts w:ascii="Arial" w:hAnsi="Arial" w:cs="Arial"/>
                <w:sz w:val="18"/>
                <w:szCs w:val="18"/>
              </w:rPr>
            </w:pPr>
            <w:r>
              <w:rPr>
                <w:rFonts w:ascii="Arial" w:hAnsi="Arial" w:cs="Arial"/>
                <w:sz w:val="18"/>
                <w:szCs w:val="18"/>
              </w:rPr>
              <w:t>Scheme No</w:t>
            </w:r>
          </w:p>
        </w:tc>
        <w:tc>
          <w:tcPr>
            <w:tcW w:w="428" w:type="pct"/>
            <w:shd w:val="clear" w:color="auto" w:fill="auto"/>
          </w:tcPr>
          <w:p w14:paraId="4AD9CAD4" w14:textId="77777777" w:rsidR="00D96539" w:rsidRDefault="00D96539" w:rsidP="00DA0AB4">
            <w:pPr>
              <w:rPr>
                <w:rFonts w:ascii="Arial" w:hAnsi="Arial" w:cs="Arial"/>
                <w:sz w:val="18"/>
                <w:szCs w:val="18"/>
              </w:rPr>
            </w:pPr>
            <w:r>
              <w:rPr>
                <w:rFonts w:ascii="Arial" w:hAnsi="Arial" w:cs="Arial"/>
                <w:sz w:val="18"/>
                <w:szCs w:val="18"/>
              </w:rPr>
              <w:t>n/a</w:t>
            </w:r>
          </w:p>
        </w:tc>
        <w:tc>
          <w:tcPr>
            <w:tcW w:w="1097" w:type="pct"/>
            <w:shd w:val="clear" w:color="auto" w:fill="auto"/>
          </w:tcPr>
          <w:p w14:paraId="2046F34B" w14:textId="77777777" w:rsidR="00D96539" w:rsidRDefault="009D0E4A" w:rsidP="00DA0AB4">
            <w:pPr>
              <w:rPr>
                <w:rFonts w:ascii="Arial" w:hAnsi="Arial" w:cs="Arial"/>
                <w:sz w:val="18"/>
                <w:szCs w:val="18"/>
              </w:rPr>
            </w:pPr>
            <w:r>
              <w:rPr>
                <w:rFonts w:ascii="Arial" w:hAnsi="Arial" w:cs="Arial"/>
                <w:sz w:val="18"/>
                <w:szCs w:val="18"/>
              </w:rPr>
              <w:t xml:space="preserve">Scheme No for each scheme </w:t>
            </w:r>
            <w:r w:rsidR="00D96539">
              <w:rPr>
                <w:rFonts w:ascii="Arial" w:hAnsi="Arial" w:cs="Arial"/>
                <w:sz w:val="18"/>
                <w:szCs w:val="18"/>
              </w:rPr>
              <w:t>within the report</w:t>
            </w:r>
          </w:p>
          <w:p w14:paraId="5CF05AA3" w14:textId="77777777" w:rsidR="00D96539" w:rsidRPr="006472F6" w:rsidRDefault="009D0E4A" w:rsidP="00DA0AB4">
            <w:pPr>
              <w:rPr>
                <w:rFonts w:ascii="Arial" w:hAnsi="Arial" w:cs="Arial"/>
                <w:sz w:val="18"/>
                <w:szCs w:val="18"/>
              </w:rPr>
            </w:pPr>
            <w:r>
              <w:rPr>
                <w:rFonts w:ascii="Arial" w:hAnsi="Arial" w:cs="Arial"/>
                <w:sz w:val="18"/>
                <w:szCs w:val="18"/>
              </w:rPr>
              <w:t>Alphanumeric</w:t>
            </w:r>
          </w:p>
          <w:p w14:paraId="0BD2099E" w14:textId="77777777" w:rsidR="00D96539" w:rsidRDefault="00D96539" w:rsidP="00DA0AB4">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366" w:type="pct"/>
            <w:shd w:val="clear" w:color="auto" w:fill="auto"/>
          </w:tcPr>
          <w:p w14:paraId="13C7A32E" w14:textId="77777777" w:rsidR="00D96539" w:rsidRDefault="00D96539"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6CCBD8B3" w14:textId="77777777" w:rsidR="00D96539" w:rsidRDefault="00D96539" w:rsidP="00DA0AB4">
            <w:pPr>
              <w:rPr>
                <w:rFonts w:ascii="Arial" w:hAnsi="Arial" w:cs="Arial"/>
                <w:sz w:val="18"/>
                <w:szCs w:val="18"/>
              </w:rPr>
            </w:pPr>
            <w:r>
              <w:rPr>
                <w:rFonts w:ascii="Arial" w:hAnsi="Arial" w:cs="Arial"/>
                <w:sz w:val="18"/>
                <w:szCs w:val="18"/>
              </w:rPr>
              <w:t>n/a</w:t>
            </w:r>
          </w:p>
        </w:tc>
        <w:tc>
          <w:tcPr>
            <w:tcW w:w="444" w:type="pct"/>
          </w:tcPr>
          <w:p w14:paraId="634545AF" w14:textId="77777777" w:rsidR="00D96539" w:rsidRDefault="00D96539" w:rsidP="00DA0AB4">
            <w:pPr>
              <w:rPr>
                <w:rFonts w:ascii="Arial" w:hAnsi="Arial" w:cs="Arial"/>
                <w:sz w:val="18"/>
                <w:szCs w:val="18"/>
              </w:rPr>
            </w:pPr>
            <w:r>
              <w:rPr>
                <w:rFonts w:ascii="Arial" w:hAnsi="Arial" w:cs="Arial"/>
                <w:sz w:val="18"/>
                <w:szCs w:val="18"/>
              </w:rPr>
              <w:t>N</w:t>
            </w:r>
          </w:p>
        </w:tc>
        <w:tc>
          <w:tcPr>
            <w:tcW w:w="366" w:type="pct"/>
          </w:tcPr>
          <w:p w14:paraId="738F31BF" w14:textId="77777777" w:rsidR="00D96539" w:rsidRDefault="00D96539" w:rsidP="00DA0AB4">
            <w:pPr>
              <w:rPr>
                <w:rFonts w:ascii="Arial" w:hAnsi="Arial" w:cs="Arial"/>
                <w:sz w:val="18"/>
                <w:szCs w:val="18"/>
              </w:rPr>
            </w:pPr>
            <w:r>
              <w:rPr>
                <w:rFonts w:ascii="Arial" w:hAnsi="Arial" w:cs="Arial"/>
                <w:sz w:val="18"/>
                <w:szCs w:val="18"/>
              </w:rPr>
              <w:t>n/a</w:t>
            </w:r>
          </w:p>
        </w:tc>
      </w:tr>
      <w:tr w:rsidR="00D96539" w:rsidRPr="004A5D01" w14:paraId="14C42D70" w14:textId="77777777" w:rsidTr="00DA0AB4">
        <w:trPr>
          <w:trHeight w:val="275"/>
        </w:trPr>
        <w:tc>
          <w:tcPr>
            <w:tcW w:w="428" w:type="pct"/>
            <w:shd w:val="clear" w:color="auto" w:fill="auto"/>
          </w:tcPr>
          <w:p w14:paraId="292606A4" w14:textId="77777777" w:rsidR="00D96539" w:rsidRDefault="00D96539" w:rsidP="00DA0AB4">
            <w:r>
              <w:rPr>
                <w:rFonts w:ascii="Arial" w:hAnsi="Arial" w:cs="Arial"/>
                <w:sz w:val="18"/>
                <w:szCs w:val="18"/>
              </w:rPr>
              <w:t>Data Column</w:t>
            </w:r>
          </w:p>
        </w:tc>
        <w:tc>
          <w:tcPr>
            <w:tcW w:w="853" w:type="pct"/>
            <w:shd w:val="clear" w:color="auto" w:fill="auto"/>
          </w:tcPr>
          <w:p w14:paraId="32D985C4" w14:textId="77777777" w:rsidR="00D96539" w:rsidRDefault="009D0E4A" w:rsidP="00DA0AB4">
            <w:pPr>
              <w:rPr>
                <w:rFonts w:ascii="Arial" w:hAnsi="Arial" w:cs="Arial"/>
                <w:sz w:val="18"/>
                <w:szCs w:val="18"/>
              </w:rPr>
            </w:pPr>
            <w:r>
              <w:rPr>
                <w:rFonts w:ascii="Arial" w:hAnsi="Arial" w:cs="Arial"/>
                <w:sz w:val="18"/>
                <w:szCs w:val="18"/>
              </w:rPr>
              <w:t>Scheme Name</w:t>
            </w:r>
          </w:p>
        </w:tc>
        <w:tc>
          <w:tcPr>
            <w:tcW w:w="428" w:type="pct"/>
            <w:shd w:val="clear" w:color="auto" w:fill="auto"/>
          </w:tcPr>
          <w:p w14:paraId="5DED6EEB" w14:textId="77777777" w:rsidR="00D96539" w:rsidRDefault="00D96539" w:rsidP="00DA0AB4">
            <w:r w:rsidRPr="00D43146">
              <w:rPr>
                <w:rFonts w:ascii="Arial" w:hAnsi="Arial" w:cs="Arial"/>
                <w:sz w:val="18"/>
                <w:szCs w:val="18"/>
              </w:rPr>
              <w:t>n/a</w:t>
            </w:r>
          </w:p>
        </w:tc>
        <w:tc>
          <w:tcPr>
            <w:tcW w:w="1097" w:type="pct"/>
            <w:shd w:val="clear" w:color="auto" w:fill="auto"/>
          </w:tcPr>
          <w:p w14:paraId="78C5087B" w14:textId="77777777" w:rsidR="009D0E4A" w:rsidRDefault="009D0E4A" w:rsidP="009D0E4A">
            <w:pPr>
              <w:rPr>
                <w:rFonts w:ascii="Arial" w:hAnsi="Arial" w:cs="Arial"/>
                <w:sz w:val="18"/>
                <w:szCs w:val="18"/>
              </w:rPr>
            </w:pPr>
            <w:r>
              <w:rPr>
                <w:rFonts w:ascii="Arial" w:hAnsi="Arial" w:cs="Arial"/>
                <w:sz w:val="18"/>
                <w:szCs w:val="18"/>
              </w:rPr>
              <w:t>Scheme Name for each scheme within the report</w:t>
            </w:r>
          </w:p>
          <w:p w14:paraId="39E35217" w14:textId="77777777" w:rsidR="009D0E4A" w:rsidRPr="006472F6" w:rsidRDefault="009D0E4A" w:rsidP="009D0E4A">
            <w:pPr>
              <w:rPr>
                <w:rFonts w:ascii="Arial" w:hAnsi="Arial" w:cs="Arial"/>
                <w:sz w:val="18"/>
                <w:szCs w:val="18"/>
              </w:rPr>
            </w:pPr>
            <w:r>
              <w:rPr>
                <w:rFonts w:ascii="Arial" w:hAnsi="Arial" w:cs="Arial"/>
                <w:sz w:val="18"/>
                <w:szCs w:val="18"/>
              </w:rPr>
              <w:t>Alphanumeric</w:t>
            </w:r>
          </w:p>
          <w:p w14:paraId="60D11C7D" w14:textId="77777777" w:rsidR="00D96539" w:rsidRDefault="009D0E4A" w:rsidP="009D0E4A">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366" w:type="pct"/>
            <w:shd w:val="clear" w:color="auto" w:fill="auto"/>
          </w:tcPr>
          <w:p w14:paraId="513EC2F9" w14:textId="77777777" w:rsidR="00D96539" w:rsidRDefault="00D96539"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6FCAA2F2" w14:textId="77777777" w:rsidR="00D96539" w:rsidRDefault="00D96539" w:rsidP="00DA0AB4">
            <w:pPr>
              <w:rPr>
                <w:rFonts w:ascii="Arial" w:hAnsi="Arial" w:cs="Arial"/>
                <w:sz w:val="18"/>
                <w:szCs w:val="18"/>
              </w:rPr>
            </w:pPr>
            <w:r>
              <w:rPr>
                <w:rFonts w:ascii="Arial" w:hAnsi="Arial" w:cs="Arial"/>
                <w:sz w:val="18"/>
                <w:szCs w:val="18"/>
              </w:rPr>
              <w:t>n/a</w:t>
            </w:r>
          </w:p>
        </w:tc>
        <w:tc>
          <w:tcPr>
            <w:tcW w:w="444" w:type="pct"/>
          </w:tcPr>
          <w:p w14:paraId="4BDA0B9C" w14:textId="77777777" w:rsidR="00D96539" w:rsidRDefault="00D96539" w:rsidP="00DA0AB4">
            <w:pPr>
              <w:rPr>
                <w:rFonts w:ascii="Arial" w:hAnsi="Arial" w:cs="Arial"/>
                <w:sz w:val="18"/>
                <w:szCs w:val="18"/>
              </w:rPr>
            </w:pPr>
            <w:r>
              <w:rPr>
                <w:rFonts w:ascii="Arial" w:hAnsi="Arial" w:cs="Arial"/>
                <w:sz w:val="18"/>
                <w:szCs w:val="18"/>
              </w:rPr>
              <w:t>N</w:t>
            </w:r>
          </w:p>
        </w:tc>
        <w:tc>
          <w:tcPr>
            <w:tcW w:w="366" w:type="pct"/>
          </w:tcPr>
          <w:p w14:paraId="06FC3684" w14:textId="77777777" w:rsidR="00D96539" w:rsidRDefault="00D96539" w:rsidP="00DA0AB4">
            <w:pPr>
              <w:rPr>
                <w:rFonts w:ascii="Arial" w:hAnsi="Arial" w:cs="Arial"/>
                <w:sz w:val="18"/>
                <w:szCs w:val="18"/>
              </w:rPr>
            </w:pPr>
            <w:r>
              <w:rPr>
                <w:rFonts w:ascii="Arial" w:hAnsi="Arial" w:cs="Arial"/>
                <w:sz w:val="18"/>
                <w:szCs w:val="18"/>
              </w:rPr>
              <w:t>n/a</w:t>
            </w:r>
          </w:p>
        </w:tc>
      </w:tr>
      <w:tr w:rsidR="00D96539" w:rsidRPr="004A5D01" w14:paraId="16B97F17" w14:textId="77777777" w:rsidTr="00DA0AB4">
        <w:trPr>
          <w:trHeight w:val="275"/>
        </w:trPr>
        <w:tc>
          <w:tcPr>
            <w:tcW w:w="428" w:type="pct"/>
            <w:shd w:val="clear" w:color="auto" w:fill="auto"/>
          </w:tcPr>
          <w:p w14:paraId="450FE01A" w14:textId="77777777" w:rsidR="00D96539" w:rsidRDefault="00D96539" w:rsidP="00DA0AB4">
            <w:pPr>
              <w:rPr>
                <w:rFonts w:ascii="Arial" w:hAnsi="Arial" w:cs="Arial"/>
                <w:sz w:val="18"/>
                <w:szCs w:val="18"/>
              </w:rPr>
            </w:pPr>
            <w:r>
              <w:rPr>
                <w:rFonts w:ascii="Arial" w:hAnsi="Arial" w:cs="Arial"/>
                <w:sz w:val="18"/>
                <w:szCs w:val="18"/>
              </w:rPr>
              <w:t>Data Column</w:t>
            </w:r>
          </w:p>
          <w:p w14:paraId="0D152B0D" w14:textId="77777777" w:rsidR="00D96539" w:rsidRDefault="00D96539" w:rsidP="00DA0AB4"/>
        </w:tc>
        <w:tc>
          <w:tcPr>
            <w:tcW w:w="853" w:type="pct"/>
            <w:shd w:val="clear" w:color="auto" w:fill="auto"/>
          </w:tcPr>
          <w:p w14:paraId="002150E4" w14:textId="77777777" w:rsidR="00D96539" w:rsidRDefault="009D0E4A" w:rsidP="00DA0AB4">
            <w:pPr>
              <w:rPr>
                <w:rFonts w:ascii="Arial" w:hAnsi="Arial" w:cs="Arial"/>
                <w:sz w:val="18"/>
                <w:szCs w:val="18"/>
              </w:rPr>
            </w:pPr>
            <w:r>
              <w:rPr>
                <w:rFonts w:ascii="Arial" w:hAnsi="Arial" w:cs="Arial"/>
                <w:sz w:val="18"/>
                <w:szCs w:val="18"/>
              </w:rPr>
              <w:t>Auto Enrolled</w:t>
            </w:r>
          </w:p>
        </w:tc>
        <w:tc>
          <w:tcPr>
            <w:tcW w:w="428" w:type="pct"/>
            <w:shd w:val="clear" w:color="auto" w:fill="auto"/>
          </w:tcPr>
          <w:p w14:paraId="1928F307" w14:textId="77777777" w:rsidR="00D96539" w:rsidRDefault="00D96539" w:rsidP="00DA0AB4">
            <w:r w:rsidRPr="00D43146">
              <w:rPr>
                <w:rFonts w:ascii="Arial" w:hAnsi="Arial" w:cs="Arial"/>
                <w:sz w:val="18"/>
                <w:szCs w:val="18"/>
              </w:rPr>
              <w:t>n/a</w:t>
            </w:r>
          </w:p>
        </w:tc>
        <w:tc>
          <w:tcPr>
            <w:tcW w:w="1097" w:type="pct"/>
            <w:shd w:val="clear" w:color="auto" w:fill="auto"/>
          </w:tcPr>
          <w:p w14:paraId="53000FDC" w14:textId="77777777" w:rsidR="00D96539" w:rsidRDefault="009D0E4A" w:rsidP="00DA0AB4">
            <w:pPr>
              <w:rPr>
                <w:rFonts w:ascii="Arial" w:hAnsi="Arial" w:cs="Arial"/>
                <w:sz w:val="18"/>
                <w:szCs w:val="18"/>
              </w:rPr>
            </w:pPr>
            <w:r>
              <w:rPr>
                <w:rFonts w:ascii="Arial" w:hAnsi="Arial" w:cs="Arial"/>
                <w:sz w:val="18"/>
                <w:szCs w:val="18"/>
              </w:rPr>
              <w:t>Numeric</w:t>
            </w:r>
          </w:p>
          <w:p w14:paraId="446D5B98" w14:textId="77777777" w:rsidR="009D0E4A" w:rsidRDefault="009D0E4A" w:rsidP="00DA0AB4">
            <w:pPr>
              <w:rPr>
                <w:rFonts w:ascii="Arial" w:hAnsi="Arial" w:cs="Arial"/>
                <w:sz w:val="18"/>
                <w:szCs w:val="18"/>
              </w:rPr>
            </w:pPr>
            <w:r>
              <w:rPr>
                <w:rFonts w:ascii="Arial" w:hAnsi="Arial" w:cs="Arial"/>
                <w:sz w:val="18"/>
                <w:szCs w:val="18"/>
              </w:rPr>
              <w:t>0dp</w:t>
            </w:r>
          </w:p>
          <w:p w14:paraId="325FBF1F" w14:textId="77777777" w:rsidR="00D96539" w:rsidRPr="009E79DE" w:rsidRDefault="00D96539" w:rsidP="00DA0AB4">
            <w:pPr>
              <w:rPr>
                <w:rFonts w:ascii="Arial" w:hAnsi="Arial" w:cs="Arial"/>
                <w:sz w:val="18"/>
                <w:szCs w:val="18"/>
              </w:rPr>
            </w:pPr>
            <w:r>
              <w:rPr>
                <w:rFonts w:ascii="Arial" w:hAnsi="Arial" w:cs="Arial"/>
                <w:sz w:val="18"/>
                <w:szCs w:val="18"/>
              </w:rPr>
              <w:t>Right aligned</w:t>
            </w:r>
          </w:p>
        </w:tc>
        <w:tc>
          <w:tcPr>
            <w:tcW w:w="366" w:type="pct"/>
            <w:shd w:val="clear" w:color="auto" w:fill="auto"/>
          </w:tcPr>
          <w:p w14:paraId="1E33C721" w14:textId="77777777" w:rsidR="00D96539" w:rsidRDefault="00D96539"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436AFFAD" w14:textId="77777777" w:rsidR="00D96539" w:rsidRDefault="00D96539" w:rsidP="00DA0AB4">
            <w:pPr>
              <w:rPr>
                <w:rFonts w:ascii="Arial" w:hAnsi="Arial" w:cs="Arial"/>
                <w:sz w:val="18"/>
                <w:szCs w:val="18"/>
              </w:rPr>
            </w:pPr>
            <w:r>
              <w:rPr>
                <w:rFonts w:ascii="Arial" w:hAnsi="Arial" w:cs="Arial"/>
                <w:sz w:val="18"/>
                <w:szCs w:val="18"/>
              </w:rPr>
              <w:t>n/a</w:t>
            </w:r>
          </w:p>
        </w:tc>
        <w:tc>
          <w:tcPr>
            <w:tcW w:w="444" w:type="pct"/>
          </w:tcPr>
          <w:p w14:paraId="7ADF5CA5" w14:textId="77777777" w:rsidR="00D96539" w:rsidRDefault="00D96539" w:rsidP="00DA0AB4">
            <w:pPr>
              <w:rPr>
                <w:rFonts w:ascii="Arial" w:hAnsi="Arial" w:cs="Arial"/>
                <w:sz w:val="18"/>
                <w:szCs w:val="18"/>
              </w:rPr>
            </w:pPr>
            <w:r>
              <w:rPr>
                <w:rFonts w:ascii="Arial" w:hAnsi="Arial" w:cs="Arial"/>
                <w:sz w:val="18"/>
                <w:szCs w:val="18"/>
              </w:rPr>
              <w:t>N</w:t>
            </w:r>
          </w:p>
        </w:tc>
        <w:tc>
          <w:tcPr>
            <w:tcW w:w="366" w:type="pct"/>
          </w:tcPr>
          <w:p w14:paraId="65F22D1C" w14:textId="77777777" w:rsidR="00D96539" w:rsidRDefault="00D96539" w:rsidP="00DA0AB4">
            <w:pPr>
              <w:rPr>
                <w:rFonts w:ascii="Arial" w:hAnsi="Arial" w:cs="Arial"/>
                <w:sz w:val="18"/>
                <w:szCs w:val="18"/>
              </w:rPr>
            </w:pPr>
            <w:r>
              <w:rPr>
                <w:rFonts w:ascii="Arial" w:hAnsi="Arial" w:cs="Arial"/>
                <w:sz w:val="18"/>
                <w:szCs w:val="18"/>
              </w:rPr>
              <w:t>n/a</w:t>
            </w:r>
          </w:p>
        </w:tc>
      </w:tr>
      <w:tr w:rsidR="00D96539" w:rsidRPr="004A5D01" w14:paraId="1AD1C05A" w14:textId="77777777" w:rsidTr="00DA0AB4">
        <w:trPr>
          <w:trHeight w:val="275"/>
        </w:trPr>
        <w:tc>
          <w:tcPr>
            <w:tcW w:w="428" w:type="pct"/>
            <w:shd w:val="clear" w:color="auto" w:fill="auto"/>
          </w:tcPr>
          <w:p w14:paraId="654D48C1" w14:textId="77777777" w:rsidR="00D96539" w:rsidRDefault="00D96539" w:rsidP="00DA0AB4">
            <w:r>
              <w:rPr>
                <w:rFonts w:ascii="Arial" w:hAnsi="Arial" w:cs="Arial"/>
                <w:sz w:val="18"/>
                <w:szCs w:val="18"/>
              </w:rPr>
              <w:t>Data Column</w:t>
            </w:r>
          </w:p>
        </w:tc>
        <w:tc>
          <w:tcPr>
            <w:tcW w:w="853" w:type="pct"/>
            <w:shd w:val="clear" w:color="auto" w:fill="auto"/>
          </w:tcPr>
          <w:p w14:paraId="60ED052E" w14:textId="77777777" w:rsidR="00D96539" w:rsidRDefault="009D0E4A" w:rsidP="00DA0AB4">
            <w:pPr>
              <w:rPr>
                <w:rFonts w:ascii="Arial" w:hAnsi="Arial" w:cs="Arial"/>
                <w:sz w:val="18"/>
                <w:szCs w:val="18"/>
              </w:rPr>
            </w:pPr>
            <w:r>
              <w:rPr>
                <w:rFonts w:ascii="Arial" w:hAnsi="Arial" w:cs="Arial"/>
                <w:sz w:val="18"/>
                <w:szCs w:val="18"/>
              </w:rPr>
              <w:t>Joins</w:t>
            </w:r>
          </w:p>
        </w:tc>
        <w:tc>
          <w:tcPr>
            <w:tcW w:w="428" w:type="pct"/>
            <w:shd w:val="clear" w:color="auto" w:fill="auto"/>
          </w:tcPr>
          <w:p w14:paraId="7FEC9338" w14:textId="77777777" w:rsidR="00D96539" w:rsidRDefault="00D96539" w:rsidP="00DA0AB4">
            <w:r w:rsidRPr="00D43146">
              <w:rPr>
                <w:rFonts w:ascii="Arial" w:hAnsi="Arial" w:cs="Arial"/>
                <w:sz w:val="18"/>
                <w:szCs w:val="18"/>
              </w:rPr>
              <w:t>n/a</w:t>
            </w:r>
          </w:p>
        </w:tc>
        <w:tc>
          <w:tcPr>
            <w:tcW w:w="1097" w:type="pct"/>
            <w:shd w:val="clear" w:color="auto" w:fill="auto"/>
          </w:tcPr>
          <w:p w14:paraId="31D8BF8F" w14:textId="77777777" w:rsidR="009D0E4A" w:rsidRDefault="009D0E4A" w:rsidP="009D0E4A">
            <w:pPr>
              <w:rPr>
                <w:rFonts w:ascii="Arial" w:hAnsi="Arial" w:cs="Arial"/>
                <w:sz w:val="18"/>
                <w:szCs w:val="18"/>
              </w:rPr>
            </w:pPr>
            <w:r>
              <w:rPr>
                <w:rFonts w:ascii="Arial" w:hAnsi="Arial" w:cs="Arial"/>
                <w:sz w:val="18"/>
                <w:szCs w:val="18"/>
              </w:rPr>
              <w:t>Numeric</w:t>
            </w:r>
          </w:p>
          <w:p w14:paraId="6339A04C" w14:textId="77777777" w:rsidR="009D0E4A" w:rsidRDefault="009D0E4A" w:rsidP="009D0E4A">
            <w:pPr>
              <w:rPr>
                <w:rFonts w:ascii="Arial" w:hAnsi="Arial" w:cs="Arial"/>
                <w:sz w:val="18"/>
                <w:szCs w:val="18"/>
              </w:rPr>
            </w:pPr>
            <w:r>
              <w:rPr>
                <w:rFonts w:ascii="Arial" w:hAnsi="Arial" w:cs="Arial"/>
                <w:sz w:val="18"/>
                <w:szCs w:val="18"/>
              </w:rPr>
              <w:t>0dp</w:t>
            </w:r>
          </w:p>
          <w:p w14:paraId="34C76B29" w14:textId="77777777" w:rsidR="00D96539" w:rsidRDefault="009D0E4A" w:rsidP="009D0E4A">
            <w:pPr>
              <w:rPr>
                <w:rFonts w:ascii="Arial" w:hAnsi="Arial" w:cs="Arial"/>
                <w:sz w:val="18"/>
                <w:szCs w:val="18"/>
              </w:rPr>
            </w:pPr>
            <w:r>
              <w:rPr>
                <w:rFonts w:ascii="Arial" w:hAnsi="Arial" w:cs="Arial"/>
                <w:sz w:val="18"/>
                <w:szCs w:val="18"/>
              </w:rPr>
              <w:t>Right aligned</w:t>
            </w:r>
          </w:p>
        </w:tc>
        <w:tc>
          <w:tcPr>
            <w:tcW w:w="366" w:type="pct"/>
            <w:shd w:val="clear" w:color="auto" w:fill="auto"/>
          </w:tcPr>
          <w:p w14:paraId="6166DEC8" w14:textId="77777777" w:rsidR="00D96539" w:rsidRDefault="00D96539"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427D8529" w14:textId="77777777" w:rsidR="00D96539" w:rsidRDefault="00D96539" w:rsidP="00DA0AB4">
            <w:pPr>
              <w:rPr>
                <w:rFonts w:ascii="Arial" w:hAnsi="Arial" w:cs="Arial"/>
                <w:sz w:val="18"/>
                <w:szCs w:val="18"/>
              </w:rPr>
            </w:pPr>
            <w:r>
              <w:rPr>
                <w:rFonts w:ascii="Arial" w:hAnsi="Arial" w:cs="Arial"/>
                <w:sz w:val="18"/>
                <w:szCs w:val="18"/>
              </w:rPr>
              <w:t>n/a</w:t>
            </w:r>
          </w:p>
        </w:tc>
        <w:tc>
          <w:tcPr>
            <w:tcW w:w="444" w:type="pct"/>
          </w:tcPr>
          <w:p w14:paraId="646A3BF3" w14:textId="77777777" w:rsidR="00D96539" w:rsidRDefault="00D96539" w:rsidP="00DA0AB4">
            <w:pPr>
              <w:rPr>
                <w:rFonts w:ascii="Arial" w:hAnsi="Arial" w:cs="Arial"/>
                <w:sz w:val="18"/>
                <w:szCs w:val="18"/>
              </w:rPr>
            </w:pPr>
            <w:r>
              <w:rPr>
                <w:rFonts w:ascii="Arial" w:hAnsi="Arial" w:cs="Arial"/>
                <w:sz w:val="18"/>
                <w:szCs w:val="18"/>
              </w:rPr>
              <w:t>N</w:t>
            </w:r>
          </w:p>
        </w:tc>
        <w:tc>
          <w:tcPr>
            <w:tcW w:w="366" w:type="pct"/>
          </w:tcPr>
          <w:p w14:paraId="5A8AD31C" w14:textId="77777777" w:rsidR="00D96539" w:rsidRDefault="00D96539" w:rsidP="00DA0AB4">
            <w:pPr>
              <w:rPr>
                <w:rFonts w:ascii="Arial" w:hAnsi="Arial" w:cs="Arial"/>
                <w:sz w:val="18"/>
                <w:szCs w:val="18"/>
              </w:rPr>
            </w:pPr>
            <w:r>
              <w:rPr>
                <w:rFonts w:ascii="Arial" w:hAnsi="Arial" w:cs="Arial"/>
                <w:sz w:val="18"/>
                <w:szCs w:val="18"/>
              </w:rPr>
              <w:t>n/a</w:t>
            </w:r>
          </w:p>
        </w:tc>
      </w:tr>
      <w:tr w:rsidR="00D96539" w:rsidRPr="004A5D01" w14:paraId="73057814" w14:textId="77777777" w:rsidTr="00DA0AB4">
        <w:trPr>
          <w:trHeight w:val="275"/>
        </w:trPr>
        <w:tc>
          <w:tcPr>
            <w:tcW w:w="428" w:type="pct"/>
            <w:shd w:val="clear" w:color="auto" w:fill="auto"/>
          </w:tcPr>
          <w:p w14:paraId="7BCCF4BD" w14:textId="77777777" w:rsidR="00D96539" w:rsidRDefault="00D96539" w:rsidP="00DA0AB4">
            <w:r>
              <w:rPr>
                <w:rFonts w:ascii="Arial" w:hAnsi="Arial" w:cs="Arial"/>
                <w:sz w:val="18"/>
                <w:szCs w:val="18"/>
              </w:rPr>
              <w:t>Data Column</w:t>
            </w:r>
          </w:p>
        </w:tc>
        <w:tc>
          <w:tcPr>
            <w:tcW w:w="853" w:type="pct"/>
            <w:shd w:val="clear" w:color="auto" w:fill="auto"/>
          </w:tcPr>
          <w:p w14:paraId="00D5F1C6" w14:textId="77777777" w:rsidR="00D96539" w:rsidRPr="00A77FC7" w:rsidRDefault="009D0E4A" w:rsidP="00DA0AB4">
            <w:pPr>
              <w:rPr>
                <w:rFonts w:ascii="Arial" w:hAnsi="Arial" w:cs="Arial"/>
                <w:sz w:val="18"/>
                <w:szCs w:val="18"/>
              </w:rPr>
            </w:pPr>
            <w:r>
              <w:rPr>
                <w:rFonts w:ascii="Arial" w:hAnsi="Arial" w:cs="Arial"/>
                <w:sz w:val="18"/>
                <w:szCs w:val="18"/>
              </w:rPr>
              <w:t>Opt-Ins</w:t>
            </w:r>
          </w:p>
        </w:tc>
        <w:tc>
          <w:tcPr>
            <w:tcW w:w="428" w:type="pct"/>
            <w:shd w:val="clear" w:color="auto" w:fill="auto"/>
          </w:tcPr>
          <w:p w14:paraId="2AA8D6D4" w14:textId="77777777" w:rsidR="00D96539" w:rsidRDefault="00D96539" w:rsidP="00DA0AB4">
            <w:r w:rsidRPr="00D43146">
              <w:rPr>
                <w:rFonts w:ascii="Arial" w:hAnsi="Arial" w:cs="Arial"/>
                <w:sz w:val="18"/>
                <w:szCs w:val="18"/>
              </w:rPr>
              <w:t>n/a</w:t>
            </w:r>
          </w:p>
        </w:tc>
        <w:tc>
          <w:tcPr>
            <w:tcW w:w="1097" w:type="pct"/>
            <w:shd w:val="clear" w:color="auto" w:fill="auto"/>
          </w:tcPr>
          <w:p w14:paraId="2A4648B4" w14:textId="77777777" w:rsidR="009D0E4A" w:rsidRDefault="009D0E4A" w:rsidP="009D0E4A">
            <w:pPr>
              <w:rPr>
                <w:rFonts w:ascii="Arial" w:hAnsi="Arial" w:cs="Arial"/>
                <w:sz w:val="18"/>
                <w:szCs w:val="18"/>
              </w:rPr>
            </w:pPr>
            <w:r>
              <w:rPr>
                <w:rFonts w:ascii="Arial" w:hAnsi="Arial" w:cs="Arial"/>
                <w:sz w:val="18"/>
                <w:szCs w:val="18"/>
              </w:rPr>
              <w:t>Numeric</w:t>
            </w:r>
          </w:p>
          <w:p w14:paraId="655FDD85" w14:textId="77777777" w:rsidR="009D0E4A" w:rsidRDefault="009D0E4A" w:rsidP="009D0E4A">
            <w:pPr>
              <w:rPr>
                <w:rFonts w:ascii="Arial" w:hAnsi="Arial" w:cs="Arial"/>
                <w:sz w:val="18"/>
                <w:szCs w:val="18"/>
              </w:rPr>
            </w:pPr>
            <w:r>
              <w:rPr>
                <w:rFonts w:ascii="Arial" w:hAnsi="Arial" w:cs="Arial"/>
                <w:sz w:val="18"/>
                <w:szCs w:val="18"/>
              </w:rPr>
              <w:t>0dp</w:t>
            </w:r>
          </w:p>
          <w:p w14:paraId="29C21B63" w14:textId="77777777" w:rsidR="00D96539" w:rsidRDefault="009D0E4A" w:rsidP="009D0E4A">
            <w:pPr>
              <w:rPr>
                <w:rFonts w:ascii="Arial" w:hAnsi="Arial" w:cs="Arial"/>
                <w:sz w:val="18"/>
                <w:szCs w:val="18"/>
              </w:rPr>
            </w:pPr>
            <w:r>
              <w:rPr>
                <w:rFonts w:ascii="Arial" w:hAnsi="Arial" w:cs="Arial"/>
                <w:sz w:val="18"/>
                <w:szCs w:val="18"/>
              </w:rPr>
              <w:t>Right aligned</w:t>
            </w:r>
          </w:p>
        </w:tc>
        <w:tc>
          <w:tcPr>
            <w:tcW w:w="366" w:type="pct"/>
            <w:shd w:val="clear" w:color="auto" w:fill="auto"/>
          </w:tcPr>
          <w:p w14:paraId="16A15B84" w14:textId="77777777" w:rsidR="00D96539" w:rsidRDefault="00D96539"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4740936C" w14:textId="77777777" w:rsidR="00D96539" w:rsidRDefault="00D96539" w:rsidP="00DA0AB4">
            <w:pPr>
              <w:rPr>
                <w:rFonts w:ascii="Arial" w:hAnsi="Arial" w:cs="Arial"/>
                <w:sz w:val="18"/>
                <w:szCs w:val="18"/>
              </w:rPr>
            </w:pPr>
            <w:r>
              <w:rPr>
                <w:rFonts w:ascii="Arial" w:hAnsi="Arial" w:cs="Arial"/>
                <w:sz w:val="18"/>
                <w:szCs w:val="18"/>
              </w:rPr>
              <w:t>n/a</w:t>
            </w:r>
          </w:p>
        </w:tc>
        <w:tc>
          <w:tcPr>
            <w:tcW w:w="444" w:type="pct"/>
          </w:tcPr>
          <w:p w14:paraId="1364601E" w14:textId="77777777" w:rsidR="00D96539" w:rsidRDefault="00D96539" w:rsidP="00DA0AB4">
            <w:pPr>
              <w:rPr>
                <w:rFonts w:ascii="Arial" w:hAnsi="Arial" w:cs="Arial"/>
                <w:sz w:val="18"/>
                <w:szCs w:val="18"/>
              </w:rPr>
            </w:pPr>
            <w:r>
              <w:rPr>
                <w:rFonts w:ascii="Arial" w:hAnsi="Arial" w:cs="Arial"/>
                <w:sz w:val="18"/>
                <w:szCs w:val="18"/>
              </w:rPr>
              <w:t>N</w:t>
            </w:r>
          </w:p>
        </w:tc>
        <w:tc>
          <w:tcPr>
            <w:tcW w:w="366" w:type="pct"/>
          </w:tcPr>
          <w:p w14:paraId="0CC81620" w14:textId="77777777" w:rsidR="00D96539" w:rsidRDefault="00D96539" w:rsidP="00DA0AB4">
            <w:pPr>
              <w:rPr>
                <w:rFonts w:ascii="Arial" w:hAnsi="Arial" w:cs="Arial"/>
                <w:sz w:val="18"/>
                <w:szCs w:val="18"/>
              </w:rPr>
            </w:pPr>
            <w:r>
              <w:rPr>
                <w:rFonts w:ascii="Arial" w:hAnsi="Arial" w:cs="Arial"/>
                <w:sz w:val="18"/>
                <w:szCs w:val="18"/>
              </w:rPr>
              <w:t>n/a</w:t>
            </w:r>
          </w:p>
        </w:tc>
      </w:tr>
      <w:tr w:rsidR="009D0E4A" w:rsidRPr="004A5D01" w14:paraId="5DAFFA54" w14:textId="77777777" w:rsidTr="00DA0AB4">
        <w:trPr>
          <w:trHeight w:val="275"/>
        </w:trPr>
        <w:tc>
          <w:tcPr>
            <w:tcW w:w="428" w:type="pct"/>
            <w:shd w:val="clear" w:color="auto" w:fill="auto"/>
          </w:tcPr>
          <w:p w14:paraId="33DC88C8" w14:textId="77777777" w:rsidR="009D0E4A" w:rsidRDefault="009D0E4A" w:rsidP="001760DA">
            <w:r>
              <w:rPr>
                <w:rFonts w:ascii="Arial" w:hAnsi="Arial" w:cs="Arial"/>
                <w:sz w:val="18"/>
                <w:szCs w:val="18"/>
              </w:rPr>
              <w:t>Data Column</w:t>
            </w:r>
          </w:p>
        </w:tc>
        <w:tc>
          <w:tcPr>
            <w:tcW w:w="853" w:type="pct"/>
            <w:shd w:val="clear" w:color="auto" w:fill="auto"/>
          </w:tcPr>
          <w:p w14:paraId="2E7841B1" w14:textId="77777777" w:rsidR="009D0E4A" w:rsidRDefault="009D0E4A" w:rsidP="00DA0AB4">
            <w:pPr>
              <w:rPr>
                <w:rFonts w:ascii="Arial" w:hAnsi="Arial" w:cs="Arial"/>
                <w:sz w:val="18"/>
                <w:szCs w:val="18"/>
              </w:rPr>
            </w:pPr>
            <w:r>
              <w:rPr>
                <w:rFonts w:ascii="Arial" w:hAnsi="Arial" w:cs="Arial"/>
                <w:sz w:val="18"/>
                <w:szCs w:val="18"/>
              </w:rPr>
              <w:t>Op--Outs</w:t>
            </w:r>
          </w:p>
        </w:tc>
        <w:tc>
          <w:tcPr>
            <w:tcW w:w="428" w:type="pct"/>
            <w:shd w:val="clear" w:color="auto" w:fill="auto"/>
          </w:tcPr>
          <w:p w14:paraId="567CDF64" w14:textId="77777777" w:rsidR="009D0E4A" w:rsidRDefault="009D0E4A" w:rsidP="00DA0AB4">
            <w:r w:rsidRPr="00D43146">
              <w:rPr>
                <w:rFonts w:ascii="Arial" w:hAnsi="Arial" w:cs="Arial"/>
                <w:sz w:val="18"/>
                <w:szCs w:val="18"/>
              </w:rPr>
              <w:t>n/a</w:t>
            </w:r>
          </w:p>
        </w:tc>
        <w:tc>
          <w:tcPr>
            <w:tcW w:w="1097" w:type="pct"/>
            <w:shd w:val="clear" w:color="auto" w:fill="auto"/>
          </w:tcPr>
          <w:p w14:paraId="0F92F318" w14:textId="77777777" w:rsidR="009D0E4A" w:rsidRDefault="009D0E4A" w:rsidP="009D0E4A">
            <w:pPr>
              <w:rPr>
                <w:rFonts w:ascii="Arial" w:hAnsi="Arial" w:cs="Arial"/>
                <w:sz w:val="18"/>
                <w:szCs w:val="18"/>
              </w:rPr>
            </w:pPr>
            <w:r>
              <w:rPr>
                <w:rFonts w:ascii="Arial" w:hAnsi="Arial" w:cs="Arial"/>
                <w:sz w:val="18"/>
                <w:szCs w:val="18"/>
              </w:rPr>
              <w:t>Numeric</w:t>
            </w:r>
          </w:p>
          <w:p w14:paraId="1384AB8D" w14:textId="77777777" w:rsidR="009D0E4A" w:rsidRDefault="009D0E4A" w:rsidP="009D0E4A">
            <w:pPr>
              <w:rPr>
                <w:rFonts w:ascii="Arial" w:hAnsi="Arial" w:cs="Arial"/>
                <w:sz w:val="18"/>
                <w:szCs w:val="18"/>
              </w:rPr>
            </w:pPr>
            <w:r>
              <w:rPr>
                <w:rFonts w:ascii="Arial" w:hAnsi="Arial" w:cs="Arial"/>
                <w:sz w:val="18"/>
                <w:szCs w:val="18"/>
              </w:rPr>
              <w:t>0dp</w:t>
            </w:r>
          </w:p>
          <w:p w14:paraId="63B5ECCE" w14:textId="77777777" w:rsidR="009D0E4A" w:rsidRDefault="009D0E4A" w:rsidP="009D0E4A">
            <w:pPr>
              <w:rPr>
                <w:rFonts w:ascii="Arial" w:hAnsi="Arial" w:cs="Arial"/>
                <w:sz w:val="18"/>
                <w:szCs w:val="18"/>
              </w:rPr>
            </w:pPr>
            <w:r>
              <w:rPr>
                <w:rFonts w:ascii="Arial" w:hAnsi="Arial" w:cs="Arial"/>
                <w:sz w:val="18"/>
                <w:szCs w:val="18"/>
              </w:rPr>
              <w:t>Right aligned</w:t>
            </w:r>
          </w:p>
        </w:tc>
        <w:tc>
          <w:tcPr>
            <w:tcW w:w="366" w:type="pct"/>
            <w:shd w:val="clear" w:color="auto" w:fill="auto"/>
          </w:tcPr>
          <w:p w14:paraId="554A7799" w14:textId="77777777" w:rsidR="009D0E4A" w:rsidRDefault="009D0E4A"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24DAFD7A" w14:textId="77777777" w:rsidR="009D0E4A" w:rsidRDefault="009D0E4A" w:rsidP="00DA0AB4">
            <w:pPr>
              <w:rPr>
                <w:rFonts w:ascii="Arial" w:hAnsi="Arial" w:cs="Arial"/>
                <w:sz w:val="18"/>
                <w:szCs w:val="18"/>
              </w:rPr>
            </w:pPr>
            <w:r>
              <w:rPr>
                <w:rFonts w:ascii="Arial" w:hAnsi="Arial" w:cs="Arial"/>
                <w:sz w:val="18"/>
                <w:szCs w:val="18"/>
              </w:rPr>
              <w:t>n/a</w:t>
            </w:r>
          </w:p>
        </w:tc>
        <w:tc>
          <w:tcPr>
            <w:tcW w:w="444" w:type="pct"/>
          </w:tcPr>
          <w:p w14:paraId="003B0372" w14:textId="77777777" w:rsidR="009D0E4A" w:rsidRDefault="009D0E4A" w:rsidP="00DA0AB4">
            <w:pPr>
              <w:rPr>
                <w:rFonts w:ascii="Arial" w:hAnsi="Arial" w:cs="Arial"/>
                <w:sz w:val="18"/>
                <w:szCs w:val="18"/>
              </w:rPr>
            </w:pPr>
            <w:r>
              <w:rPr>
                <w:rFonts w:ascii="Arial" w:hAnsi="Arial" w:cs="Arial"/>
                <w:sz w:val="18"/>
                <w:szCs w:val="18"/>
              </w:rPr>
              <w:t>N</w:t>
            </w:r>
          </w:p>
        </w:tc>
        <w:tc>
          <w:tcPr>
            <w:tcW w:w="366" w:type="pct"/>
          </w:tcPr>
          <w:p w14:paraId="72FFE2E2" w14:textId="77777777" w:rsidR="009D0E4A" w:rsidRDefault="009D0E4A" w:rsidP="00DA0AB4">
            <w:pPr>
              <w:rPr>
                <w:rFonts w:ascii="Arial" w:hAnsi="Arial" w:cs="Arial"/>
                <w:sz w:val="18"/>
                <w:szCs w:val="18"/>
              </w:rPr>
            </w:pPr>
            <w:r>
              <w:rPr>
                <w:rFonts w:ascii="Arial" w:hAnsi="Arial" w:cs="Arial"/>
                <w:sz w:val="18"/>
                <w:szCs w:val="18"/>
              </w:rPr>
              <w:t>n/a</w:t>
            </w:r>
          </w:p>
        </w:tc>
      </w:tr>
      <w:tr w:rsidR="009D0E4A" w:rsidRPr="004A5D01" w14:paraId="4D161FE5" w14:textId="77777777" w:rsidTr="00DA0AB4">
        <w:trPr>
          <w:trHeight w:val="275"/>
        </w:trPr>
        <w:tc>
          <w:tcPr>
            <w:tcW w:w="428" w:type="pct"/>
            <w:shd w:val="clear" w:color="auto" w:fill="auto"/>
          </w:tcPr>
          <w:p w14:paraId="432344E7" w14:textId="77777777" w:rsidR="009D0E4A" w:rsidRDefault="009D0E4A" w:rsidP="001760DA">
            <w:r>
              <w:rPr>
                <w:rFonts w:ascii="Arial" w:hAnsi="Arial" w:cs="Arial"/>
                <w:sz w:val="18"/>
                <w:szCs w:val="18"/>
              </w:rPr>
              <w:t>Data Column</w:t>
            </w:r>
          </w:p>
        </w:tc>
        <w:tc>
          <w:tcPr>
            <w:tcW w:w="853" w:type="pct"/>
            <w:shd w:val="clear" w:color="auto" w:fill="auto"/>
          </w:tcPr>
          <w:p w14:paraId="3B172A55" w14:textId="77777777" w:rsidR="009D0E4A" w:rsidRPr="009D0E4A" w:rsidRDefault="009D0E4A" w:rsidP="009D0E4A">
            <w:pPr>
              <w:rPr>
                <w:rFonts w:ascii="Arial" w:hAnsi="Arial" w:cs="Arial"/>
                <w:sz w:val="18"/>
                <w:szCs w:val="18"/>
              </w:rPr>
            </w:pPr>
            <w:r w:rsidRPr="009D0E4A">
              <w:rPr>
                <w:rFonts w:ascii="Arial" w:hAnsi="Arial" w:cs="Arial"/>
                <w:sz w:val="18"/>
                <w:szCs w:val="18"/>
              </w:rPr>
              <w:t>Opt-Out%</w:t>
            </w:r>
          </w:p>
        </w:tc>
        <w:tc>
          <w:tcPr>
            <w:tcW w:w="428" w:type="pct"/>
            <w:shd w:val="clear" w:color="auto" w:fill="auto"/>
          </w:tcPr>
          <w:p w14:paraId="02BFE59C" w14:textId="77777777" w:rsidR="009D0E4A" w:rsidRDefault="009D0E4A" w:rsidP="001760DA">
            <w:r w:rsidRPr="00D43146">
              <w:rPr>
                <w:rFonts w:ascii="Arial" w:hAnsi="Arial" w:cs="Arial"/>
                <w:sz w:val="18"/>
                <w:szCs w:val="18"/>
              </w:rPr>
              <w:t>n/a</w:t>
            </w:r>
          </w:p>
        </w:tc>
        <w:tc>
          <w:tcPr>
            <w:tcW w:w="1097" w:type="pct"/>
            <w:shd w:val="clear" w:color="auto" w:fill="auto"/>
          </w:tcPr>
          <w:p w14:paraId="16D84646" w14:textId="77777777" w:rsidR="009D0E4A" w:rsidRDefault="009D0E4A" w:rsidP="001760DA">
            <w:pPr>
              <w:rPr>
                <w:rFonts w:ascii="Arial" w:hAnsi="Arial" w:cs="Arial"/>
                <w:sz w:val="18"/>
                <w:szCs w:val="18"/>
              </w:rPr>
            </w:pPr>
            <w:r>
              <w:rPr>
                <w:rFonts w:ascii="Arial" w:hAnsi="Arial" w:cs="Arial"/>
                <w:sz w:val="18"/>
                <w:szCs w:val="18"/>
              </w:rPr>
              <w:t>Numeric</w:t>
            </w:r>
          </w:p>
          <w:p w14:paraId="020CB28B" w14:textId="77777777" w:rsidR="009D0E4A" w:rsidRDefault="00C22B7B" w:rsidP="001760DA">
            <w:pPr>
              <w:rPr>
                <w:rFonts w:ascii="Arial" w:hAnsi="Arial" w:cs="Arial"/>
                <w:sz w:val="18"/>
                <w:szCs w:val="18"/>
              </w:rPr>
            </w:pPr>
            <w:r>
              <w:rPr>
                <w:rFonts w:ascii="Arial" w:hAnsi="Arial" w:cs="Arial"/>
                <w:sz w:val="18"/>
                <w:szCs w:val="18"/>
              </w:rPr>
              <w:t>2</w:t>
            </w:r>
            <w:r w:rsidR="009D0E4A">
              <w:rPr>
                <w:rFonts w:ascii="Arial" w:hAnsi="Arial" w:cs="Arial"/>
                <w:sz w:val="18"/>
                <w:szCs w:val="18"/>
              </w:rPr>
              <w:t>dp</w:t>
            </w:r>
          </w:p>
          <w:p w14:paraId="3C2A3113" w14:textId="77777777" w:rsidR="009D0E4A" w:rsidRDefault="009D0E4A" w:rsidP="001760DA">
            <w:pPr>
              <w:rPr>
                <w:rFonts w:ascii="Arial" w:hAnsi="Arial" w:cs="Arial"/>
                <w:sz w:val="18"/>
                <w:szCs w:val="18"/>
              </w:rPr>
            </w:pPr>
            <w:r>
              <w:rPr>
                <w:rFonts w:ascii="Arial" w:hAnsi="Arial" w:cs="Arial"/>
                <w:sz w:val="18"/>
                <w:szCs w:val="18"/>
              </w:rPr>
              <w:t>Right aligned</w:t>
            </w:r>
          </w:p>
        </w:tc>
        <w:tc>
          <w:tcPr>
            <w:tcW w:w="366" w:type="pct"/>
            <w:shd w:val="clear" w:color="auto" w:fill="auto"/>
          </w:tcPr>
          <w:p w14:paraId="39A970AF" w14:textId="77777777" w:rsidR="009D0E4A" w:rsidRDefault="009D0E4A" w:rsidP="001760DA">
            <w:pPr>
              <w:rPr>
                <w:rFonts w:ascii="Arial" w:hAnsi="Arial" w:cs="Arial"/>
                <w:sz w:val="18"/>
                <w:szCs w:val="18"/>
              </w:rPr>
            </w:pPr>
            <w:r>
              <w:rPr>
                <w:rFonts w:ascii="Arial" w:hAnsi="Arial" w:cs="Arial"/>
                <w:sz w:val="18"/>
                <w:szCs w:val="18"/>
              </w:rPr>
              <w:t>N</w:t>
            </w:r>
          </w:p>
        </w:tc>
        <w:tc>
          <w:tcPr>
            <w:tcW w:w="1018" w:type="pct"/>
            <w:shd w:val="clear" w:color="auto" w:fill="auto"/>
          </w:tcPr>
          <w:p w14:paraId="3454BEB2" w14:textId="77777777" w:rsidR="009D0E4A" w:rsidRDefault="009D0E4A" w:rsidP="001760DA">
            <w:pPr>
              <w:rPr>
                <w:rFonts w:ascii="Arial" w:hAnsi="Arial" w:cs="Arial"/>
                <w:sz w:val="18"/>
                <w:szCs w:val="18"/>
              </w:rPr>
            </w:pPr>
            <w:r>
              <w:rPr>
                <w:rFonts w:ascii="Arial" w:hAnsi="Arial" w:cs="Arial"/>
                <w:sz w:val="18"/>
                <w:szCs w:val="18"/>
              </w:rPr>
              <w:t>n/a</w:t>
            </w:r>
          </w:p>
        </w:tc>
        <w:tc>
          <w:tcPr>
            <w:tcW w:w="444" w:type="pct"/>
          </w:tcPr>
          <w:p w14:paraId="32247354" w14:textId="77777777" w:rsidR="009D0E4A" w:rsidRDefault="009D0E4A" w:rsidP="001760DA">
            <w:pPr>
              <w:rPr>
                <w:rFonts w:ascii="Arial" w:hAnsi="Arial" w:cs="Arial"/>
                <w:sz w:val="18"/>
                <w:szCs w:val="18"/>
              </w:rPr>
            </w:pPr>
            <w:r>
              <w:rPr>
                <w:rFonts w:ascii="Arial" w:hAnsi="Arial" w:cs="Arial"/>
                <w:sz w:val="18"/>
                <w:szCs w:val="18"/>
              </w:rPr>
              <w:t>N</w:t>
            </w:r>
          </w:p>
        </w:tc>
        <w:tc>
          <w:tcPr>
            <w:tcW w:w="366" w:type="pct"/>
          </w:tcPr>
          <w:p w14:paraId="3B692DFD" w14:textId="77777777" w:rsidR="009D0E4A" w:rsidRDefault="009D0E4A" w:rsidP="00DA0AB4">
            <w:pPr>
              <w:rPr>
                <w:rFonts w:ascii="Arial" w:hAnsi="Arial" w:cs="Arial"/>
                <w:sz w:val="18"/>
                <w:szCs w:val="18"/>
              </w:rPr>
            </w:pPr>
          </w:p>
        </w:tc>
      </w:tr>
      <w:tr w:rsidR="009D0E4A" w:rsidRPr="004A5D01" w14:paraId="2442D651" w14:textId="77777777" w:rsidTr="00DA0AB4">
        <w:trPr>
          <w:trHeight w:val="275"/>
        </w:trPr>
        <w:tc>
          <w:tcPr>
            <w:tcW w:w="428" w:type="pct"/>
            <w:shd w:val="clear" w:color="auto" w:fill="auto"/>
          </w:tcPr>
          <w:p w14:paraId="64D27DFD" w14:textId="77777777" w:rsidR="009D0E4A" w:rsidRDefault="009D0E4A" w:rsidP="001760DA">
            <w:r>
              <w:rPr>
                <w:rFonts w:ascii="Arial" w:hAnsi="Arial" w:cs="Arial"/>
                <w:sz w:val="18"/>
                <w:szCs w:val="18"/>
              </w:rPr>
              <w:t>Data Column</w:t>
            </w:r>
          </w:p>
        </w:tc>
        <w:tc>
          <w:tcPr>
            <w:tcW w:w="853" w:type="pct"/>
            <w:shd w:val="clear" w:color="auto" w:fill="auto"/>
          </w:tcPr>
          <w:p w14:paraId="7A383F07" w14:textId="77777777" w:rsidR="009D0E4A" w:rsidRPr="009D0E4A" w:rsidRDefault="009D0E4A" w:rsidP="00DA0AB4">
            <w:pPr>
              <w:rPr>
                <w:rFonts w:ascii="Arial" w:hAnsi="Arial" w:cs="Arial"/>
                <w:sz w:val="18"/>
                <w:szCs w:val="18"/>
              </w:rPr>
            </w:pPr>
            <w:r w:rsidRPr="009D0E4A">
              <w:rPr>
                <w:rFonts w:ascii="Arial" w:hAnsi="Arial" w:cs="Arial"/>
                <w:sz w:val="18"/>
                <w:szCs w:val="18"/>
              </w:rPr>
              <w:t>Refunds Paid</w:t>
            </w:r>
          </w:p>
        </w:tc>
        <w:tc>
          <w:tcPr>
            <w:tcW w:w="428" w:type="pct"/>
            <w:shd w:val="clear" w:color="auto" w:fill="auto"/>
          </w:tcPr>
          <w:p w14:paraId="5AD6F3DD" w14:textId="77777777" w:rsidR="009D0E4A" w:rsidRDefault="009D0E4A" w:rsidP="001760DA">
            <w:r w:rsidRPr="00D43146">
              <w:rPr>
                <w:rFonts w:ascii="Arial" w:hAnsi="Arial" w:cs="Arial"/>
                <w:sz w:val="18"/>
                <w:szCs w:val="18"/>
              </w:rPr>
              <w:t>n/a</w:t>
            </w:r>
          </w:p>
        </w:tc>
        <w:tc>
          <w:tcPr>
            <w:tcW w:w="1097" w:type="pct"/>
            <w:shd w:val="clear" w:color="auto" w:fill="auto"/>
          </w:tcPr>
          <w:p w14:paraId="03565D19" w14:textId="77777777" w:rsidR="009D0E4A" w:rsidRDefault="009D0E4A" w:rsidP="001760DA">
            <w:pPr>
              <w:rPr>
                <w:rFonts w:ascii="Arial" w:hAnsi="Arial" w:cs="Arial"/>
                <w:sz w:val="18"/>
                <w:szCs w:val="18"/>
              </w:rPr>
            </w:pPr>
            <w:r>
              <w:rPr>
                <w:rFonts w:ascii="Arial" w:hAnsi="Arial" w:cs="Arial"/>
                <w:sz w:val="18"/>
                <w:szCs w:val="18"/>
              </w:rPr>
              <w:t>Numeric</w:t>
            </w:r>
          </w:p>
          <w:p w14:paraId="233E4C92" w14:textId="77777777" w:rsidR="009D0E4A" w:rsidRDefault="009D0E4A" w:rsidP="001760DA">
            <w:pPr>
              <w:rPr>
                <w:rFonts w:ascii="Arial" w:hAnsi="Arial" w:cs="Arial"/>
                <w:sz w:val="18"/>
                <w:szCs w:val="18"/>
              </w:rPr>
            </w:pPr>
            <w:r>
              <w:rPr>
                <w:rFonts w:ascii="Arial" w:hAnsi="Arial" w:cs="Arial"/>
                <w:sz w:val="18"/>
                <w:szCs w:val="18"/>
              </w:rPr>
              <w:t>0dp</w:t>
            </w:r>
          </w:p>
          <w:p w14:paraId="280C3144" w14:textId="77777777" w:rsidR="009D0E4A" w:rsidRDefault="009D0E4A" w:rsidP="001760DA">
            <w:pPr>
              <w:rPr>
                <w:rFonts w:ascii="Arial" w:hAnsi="Arial" w:cs="Arial"/>
                <w:sz w:val="18"/>
                <w:szCs w:val="18"/>
              </w:rPr>
            </w:pPr>
            <w:r>
              <w:rPr>
                <w:rFonts w:ascii="Arial" w:hAnsi="Arial" w:cs="Arial"/>
                <w:sz w:val="18"/>
                <w:szCs w:val="18"/>
              </w:rPr>
              <w:t>Right aligned</w:t>
            </w:r>
          </w:p>
        </w:tc>
        <w:tc>
          <w:tcPr>
            <w:tcW w:w="366" w:type="pct"/>
            <w:shd w:val="clear" w:color="auto" w:fill="auto"/>
          </w:tcPr>
          <w:p w14:paraId="76CAC854" w14:textId="77777777" w:rsidR="009D0E4A" w:rsidRDefault="009D0E4A" w:rsidP="001760DA">
            <w:pPr>
              <w:rPr>
                <w:rFonts w:ascii="Arial" w:hAnsi="Arial" w:cs="Arial"/>
                <w:sz w:val="18"/>
                <w:szCs w:val="18"/>
              </w:rPr>
            </w:pPr>
            <w:r>
              <w:rPr>
                <w:rFonts w:ascii="Arial" w:hAnsi="Arial" w:cs="Arial"/>
                <w:sz w:val="18"/>
                <w:szCs w:val="18"/>
              </w:rPr>
              <w:t>N</w:t>
            </w:r>
          </w:p>
        </w:tc>
        <w:tc>
          <w:tcPr>
            <w:tcW w:w="1018" w:type="pct"/>
            <w:shd w:val="clear" w:color="auto" w:fill="auto"/>
          </w:tcPr>
          <w:p w14:paraId="5C743B6B" w14:textId="77777777" w:rsidR="009D0E4A" w:rsidRDefault="009D0E4A" w:rsidP="001760DA">
            <w:pPr>
              <w:rPr>
                <w:rFonts w:ascii="Arial" w:hAnsi="Arial" w:cs="Arial"/>
                <w:sz w:val="18"/>
                <w:szCs w:val="18"/>
              </w:rPr>
            </w:pPr>
            <w:r>
              <w:rPr>
                <w:rFonts w:ascii="Arial" w:hAnsi="Arial" w:cs="Arial"/>
                <w:sz w:val="18"/>
                <w:szCs w:val="18"/>
              </w:rPr>
              <w:t>n/a</w:t>
            </w:r>
          </w:p>
        </w:tc>
        <w:tc>
          <w:tcPr>
            <w:tcW w:w="444" w:type="pct"/>
          </w:tcPr>
          <w:p w14:paraId="72187047" w14:textId="77777777" w:rsidR="009D0E4A" w:rsidRDefault="009D0E4A" w:rsidP="001760DA">
            <w:pPr>
              <w:rPr>
                <w:rFonts w:ascii="Arial" w:hAnsi="Arial" w:cs="Arial"/>
                <w:sz w:val="18"/>
                <w:szCs w:val="18"/>
              </w:rPr>
            </w:pPr>
            <w:r>
              <w:rPr>
                <w:rFonts w:ascii="Arial" w:hAnsi="Arial" w:cs="Arial"/>
                <w:sz w:val="18"/>
                <w:szCs w:val="18"/>
              </w:rPr>
              <w:t>N</w:t>
            </w:r>
          </w:p>
        </w:tc>
        <w:tc>
          <w:tcPr>
            <w:tcW w:w="366" w:type="pct"/>
          </w:tcPr>
          <w:p w14:paraId="2E985007" w14:textId="77777777" w:rsidR="009D0E4A" w:rsidRDefault="009D0E4A" w:rsidP="00DA0AB4">
            <w:pPr>
              <w:rPr>
                <w:rFonts w:ascii="Arial" w:hAnsi="Arial" w:cs="Arial"/>
                <w:sz w:val="18"/>
                <w:szCs w:val="18"/>
              </w:rPr>
            </w:pPr>
          </w:p>
        </w:tc>
      </w:tr>
      <w:tr w:rsidR="009D0E4A" w:rsidRPr="004A5D01" w14:paraId="75AF2E33" w14:textId="77777777" w:rsidTr="00DA0AB4">
        <w:trPr>
          <w:trHeight w:val="275"/>
        </w:trPr>
        <w:tc>
          <w:tcPr>
            <w:tcW w:w="428" w:type="pct"/>
            <w:shd w:val="clear" w:color="auto" w:fill="auto"/>
          </w:tcPr>
          <w:p w14:paraId="332496A0" w14:textId="77777777" w:rsidR="009D0E4A" w:rsidRDefault="009D0E4A" w:rsidP="001760DA">
            <w:r>
              <w:rPr>
                <w:rFonts w:ascii="Arial" w:hAnsi="Arial" w:cs="Arial"/>
                <w:sz w:val="18"/>
                <w:szCs w:val="18"/>
              </w:rPr>
              <w:t>Data Column</w:t>
            </w:r>
          </w:p>
        </w:tc>
        <w:tc>
          <w:tcPr>
            <w:tcW w:w="853" w:type="pct"/>
            <w:shd w:val="clear" w:color="auto" w:fill="auto"/>
          </w:tcPr>
          <w:p w14:paraId="1DB3509E" w14:textId="77777777" w:rsidR="009D0E4A" w:rsidRPr="009D0E4A" w:rsidRDefault="009D0E4A" w:rsidP="00DA0AB4">
            <w:pPr>
              <w:rPr>
                <w:rFonts w:ascii="Arial" w:hAnsi="Arial" w:cs="Arial"/>
                <w:sz w:val="18"/>
                <w:szCs w:val="18"/>
              </w:rPr>
            </w:pPr>
            <w:r w:rsidRPr="009D0E4A">
              <w:rPr>
                <w:rFonts w:ascii="Arial" w:hAnsi="Arial" w:cs="Arial"/>
                <w:sz w:val="18"/>
                <w:szCs w:val="18"/>
              </w:rPr>
              <w:t>Amount</w:t>
            </w:r>
          </w:p>
        </w:tc>
        <w:tc>
          <w:tcPr>
            <w:tcW w:w="428" w:type="pct"/>
            <w:shd w:val="clear" w:color="auto" w:fill="auto"/>
          </w:tcPr>
          <w:p w14:paraId="032884BC" w14:textId="77777777" w:rsidR="009D0E4A" w:rsidRDefault="009D0E4A" w:rsidP="001760DA">
            <w:r w:rsidRPr="00D43146">
              <w:rPr>
                <w:rFonts w:ascii="Arial" w:hAnsi="Arial" w:cs="Arial"/>
                <w:sz w:val="18"/>
                <w:szCs w:val="18"/>
              </w:rPr>
              <w:t>n/a</w:t>
            </w:r>
          </w:p>
        </w:tc>
        <w:tc>
          <w:tcPr>
            <w:tcW w:w="1097" w:type="pct"/>
            <w:shd w:val="clear" w:color="auto" w:fill="auto"/>
          </w:tcPr>
          <w:p w14:paraId="4478D0C7" w14:textId="77777777" w:rsidR="009D0E4A" w:rsidRDefault="009D0E4A" w:rsidP="001760DA">
            <w:pPr>
              <w:rPr>
                <w:rFonts w:ascii="Arial" w:hAnsi="Arial" w:cs="Arial"/>
                <w:sz w:val="18"/>
                <w:szCs w:val="18"/>
              </w:rPr>
            </w:pPr>
            <w:r>
              <w:rPr>
                <w:rFonts w:ascii="Arial" w:hAnsi="Arial" w:cs="Arial"/>
                <w:sz w:val="18"/>
                <w:szCs w:val="18"/>
              </w:rPr>
              <w:t>Numeric</w:t>
            </w:r>
          </w:p>
          <w:p w14:paraId="69EE29C6" w14:textId="77777777" w:rsidR="009D0E4A" w:rsidRDefault="009D0E4A" w:rsidP="001760DA">
            <w:pPr>
              <w:rPr>
                <w:rFonts w:ascii="Arial" w:hAnsi="Arial" w:cs="Arial"/>
                <w:sz w:val="18"/>
                <w:szCs w:val="18"/>
              </w:rPr>
            </w:pPr>
            <w:r>
              <w:rPr>
                <w:rFonts w:ascii="Arial" w:hAnsi="Arial" w:cs="Arial"/>
                <w:sz w:val="18"/>
                <w:szCs w:val="18"/>
              </w:rPr>
              <w:t>0dp</w:t>
            </w:r>
          </w:p>
          <w:p w14:paraId="70C58CB5" w14:textId="77777777" w:rsidR="009D0E4A" w:rsidRDefault="009D0E4A" w:rsidP="001760DA">
            <w:pPr>
              <w:rPr>
                <w:rFonts w:ascii="Arial" w:hAnsi="Arial" w:cs="Arial"/>
                <w:sz w:val="18"/>
                <w:szCs w:val="18"/>
              </w:rPr>
            </w:pPr>
            <w:r>
              <w:rPr>
                <w:rFonts w:ascii="Arial" w:hAnsi="Arial" w:cs="Arial"/>
                <w:sz w:val="18"/>
                <w:szCs w:val="18"/>
              </w:rPr>
              <w:t>Right aligned</w:t>
            </w:r>
          </w:p>
        </w:tc>
        <w:tc>
          <w:tcPr>
            <w:tcW w:w="366" w:type="pct"/>
            <w:shd w:val="clear" w:color="auto" w:fill="auto"/>
          </w:tcPr>
          <w:p w14:paraId="65B3FEA7" w14:textId="77777777" w:rsidR="009D0E4A" w:rsidRDefault="009D0E4A" w:rsidP="001760DA">
            <w:pPr>
              <w:rPr>
                <w:rFonts w:ascii="Arial" w:hAnsi="Arial" w:cs="Arial"/>
                <w:sz w:val="18"/>
                <w:szCs w:val="18"/>
              </w:rPr>
            </w:pPr>
            <w:r>
              <w:rPr>
                <w:rFonts w:ascii="Arial" w:hAnsi="Arial" w:cs="Arial"/>
                <w:sz w:val="18"/>
                <w:szCs w:val="18"/>
              </w:rPr>
              <w:t>N</w:t>
            </w:r>
          </w:p>
        </w:tc>
        <w:tc>
          <w:tcPr>
            <w:tcW w:w="1018" w:type="pct"/>
            <w:shd w:val="clear" w:color="auto" w:fill="auto"/>
          </w:tcPr>
          <w:p w14:paraId="453D3318" w14:textId="77777777" w:rsidR="009D0E4A" w:rsidRDefault="009D0E4A" w:rsidP="001760DA">
            <w:pPr>
              <w:rPr>
                <w:rFonts w:ascii="Arial" w:hAnsi="Arial" w:cs="Arial"/>
                <w:sz w:val="18"/>
                <w:szCs w:val="18"/>
              </w:rPr>
            </w:pPr>
            <w:r>
              <w:rPr>
                <w:rFonts w:ascii="Arial" w:hAnsi="Arial" w:cs="Arial"/>
                <w:sz w:val="18"/>
                <w:szCs w:val="18"/>
              </w:rPr>
              <w:t>n/a</w:t>
            </w:r>
          </w:p>
        </w:tc>
        <w:tc>
          <w:tcPr>
            <w:tcW w:w="444" w:type="pct"/>
          </w:tcPr>
          <w:p w14:paraId="57DE052C" w14:textId="77777777" w:rsidR="009D0E4A" w:rsidRDefault="009D0E4A" w:rsidP="001760DA">
            <w:pPr>
              <w:rPr>
                <w:rFonts w:ascii="Arial" w:hAnsi="Arial" w:cs="Arial"/>
                <w:sz w:val="18"/>
                <w:szCs w:val="18"/>
              </w:rPr>
            </w:pPr>
            <w:r>
              <w:rPr>
                <w:rFonts w:ascii="Arial" w:hAnsi="Arial" w:cs="Arial"/>
                <w:sz w:val="18"/>
                <w:szCs w:val="18"/>
              </w:rPr>
              <w:t>N</w:t>
            </w:r>
          </w:p>
        </w:tc>
        <w:tc>
          <w:tcPr>
            <w:tcW w:w="366" w:type="pct"/>
          </w:tcPr>
          <w:p w14:paraId="7B794092" w14:textId="77777777" w:rsidR="009D0E4A" w:rsidRDefault="009D0E4A" w:rsidP="00DA0AB4">
            <w:pPr>
              <w:rPr>
                <w:rFonts w:ascii="Arial" w:hAnsi="Arial" w:cs="Arial"/>
                <w:sz w:val="18"/>
                <w:szCs w:val="18"/>
              </w:rPr>
            </w:pPr>
          </w:p>
        </w:tc>
      </w:tr>
      <w:tr w:rsidR="009D0E4A" w:rsidRPr="004A5D01" w14:paraId="3C967593" w14:textId="77777777" w:rsidTr="00DA0AB4">
        <w:trPr>
          <w:trHeight w:val="275"/>
        </w:trPr>
        <w:tc>
          <w:tcPr>
            <w:tcW w:w="428" w:type="pct"/>
            <w:shd w:val="clear" w:color="auto" w:fill="auto"/>
          </w:tcPr>
          <w:p w14:paraId="5C8C62D2" w14:textId="77777777" w:rsidR="009D0E4A" w:rsidRDefault="009D0E4A" w:rsidP="00DA0AB4">
            <w:pPr>
              <w:rPr>
                <w:rFonts w:ascii="Arial" w:hAnsi="Arial" w:cs="Arial"/>
                <w:sz w:val="18"/>
                <w:szCs w:val="18"/>
              </w:rPr>
            </w:pPr>
            <w:r>
              <w:rPr>
                <w:rFonts w:ascii="Arial" w:hAnsi="Arial" w:cs="Arial"/>
                <w:sz w:val="18"/>
                <w:szCs w:val="18"/>
              </w:rPr>
              <w:t>Data Row</w:t>
            </w:r>
          </w:p>
        </w:tc>
        <w:tc>
          <w:tcPr>
            <w:tcW w:w="853" w:type="pct"/>
            <w:shd w:val="clear" w:color="auto" w:fill="auto"/>
          </w:tcPr>
          <w:p w14:paraId="10B7FBB7" w14:textId="77777777" w:rsidR="009D0E4A" w:rsidRDefault="009D0E4A" w:rsidP="00DA0AB4">
            <w:pPr>
              <w:rPr>
                <w:rFonts w:ascii="Arial" w:hAnsi="Arial" w:cs="Arial"/>
                <w:b/>
                <w:sz w:val="18"/>
                <w:szCs w:val="18"/>
              </w:rPr>
            </w:pPr>
            <w:r>
              <w:rPr>
                <w:rFonts w:ascii="Arial" w:hAnsi="Arial" w:cs="Arial"/>
                <w:b/>
                <w:sz w:val="18"/>
                <w:szCs w:val="18"/>
              </w:rPr>
              <w:t>Totals</w:t>
            </w:r>
          </w:p>
        </w:tc>
        <w:tc>
          <w:tcPr>
            <w:tcW w:w="428" w:type="pct"/>
            <w:shd w:val="clear" w:color="auto" w:fill="auto"/>
          </w:tcPr>
          <w:p w14:paraId="7D4064C2" w14:textId="77777777" w:rsidR="009D0E4A" w:rsidRDefault="009D0E4A" w:rsidP="00DA0AB4">
            <w:pPr>
              <w:rPr>
                <w:rFonts w:ascii="Arial" w:hAnsi="Arial" w:cs="Arial"/>
                <w:sz w:val="18"/>
                <w:szCs w:val="18"/>
              </w:rPr>
            </w:pPr>
            <w:r>
              <w:rPr>
                <w:rFonts w:ascii="Arial" w:hAnsi="Arial" w:cs="Arial"/>
                <w:sz w:val="18"/>
                <w:szCs w:val="18"/>
              </w:rPr>
              <w:t>n/a</w:t>
            </w:r>
          </w:p>
        </w:tc>
        <w:tc>
          <w:tcPr>
            <w:tcW w:w="1097" w:type="pct"/>
            <w:shd w:val="clear" w:color="auto" w:fill="auto"/>
          </w:tcPr>
          <w:p w14:paraId="2A66590B" w14:textId="77777777" w:rsidR="009D0E4A" w:rsidRDefault="009D0E4A" w:rsidP="00DA0AB4">
            <w:pPr>
              <w:rPr>
                <w:rFonts w:ascii="Arial" w:hAnsi="Arial" w:cs="Arial"/>
                <w:sz w:val="18"/>
                <w:szCs w:val="18"/>
              </w:rPr>
            </w:pPr>
            <w:r>
              <w:rPr>
                <w:rFonts w:ascii="Arial" w:hAnsi="Arial" w:cs="Arial"/>
                <w:sz w:val="18"/>
                <w:szCs w:val="18"/>
              </w:rPr>
              <w:t>Totals for each data column</w:t>
            </w:r>
          </w:p>
          <w:p w14:paraId="3372CA7F" w14:textId="77777777" w:rsidR="009D0E4A" w:rsidRDefault="009D0E4A" w:rsidP="009D0E4A">
            <w:pPr>
              <w:rPr>
                <w:rFonts w:ascii="Arial" w:hAnsi="Arial" w:cs="Arial"/>
                <w:sz w:val="18"/>
                <w:szCs w:val="18"/>
              </w:rPr>
            </w:pPr>
            <w:r>
              <w:rPr>
                <w:rFonts w:ascii="Arial" w:hAnsi="Arial" w:cs="Arial"/>
                <w:sz w:val="18"/>
                <w:szCs w:val="18"/>
              </w:rPr>
              <w:t>Numeric</w:t>
            </w:r>
          </w:p>
          <w:p w14:paraId="55CF3943" w14:textId="77777777" w:rsidR="009D0E4A" w:rsidRDefault="009D0E4A" w:rsidP="009D0E4A">
            <w:pPr>
              <w:rPr>
                <w:rFonts w:ascii="Arial" w:hAnsi="Arial" w:cs="Arial"/>
                <w:sz w:val="18"/>
                <w:szCs w:val="18"/>
              </w:rPr>
            </w:pPr>
            <w:r>
              <w:rPr>
                <w:rFonts w:ascii="Arial" w:hAnsi="Arial" w:cs="Arial"/>
                <w:sz w:val="18"/>
                <w:szCs w:val="18"/>
              </w:rPr>
              <w:t>0dp</w:t>
            </w:r>
          </w:p>
          <w:p w14:paraId="09D491FD" w14:textId="77777777" w:rsidR="009D0E4A" w:rsidRDefault="009D0E4A" w:rsidP="009D0E4A">
            <w:pPr>
              <w:rPr>
                <w:rFonts w:ascii="Arial" w:hAnsi="Arial" w:cs="Arial"/>
                <w:sz w:val="18"/>
                <w:szCs w:val="18"/>
              </w:rPr>
            </w:pPr>
            <w:r>
              <w:rPr>
                <w:rFonts w:ascii="Arial" w:hAnsi="Arial" w:cs="Arial"/>
                <w:sz w:val="18"/>
                <w:szCs w:val="18"/>
              </w:rPr>
              <w:t>Right aligned</w:t>
            </w:r>
          </w:p>
        </w:tc>
        <w:tc>
          <w:tcPr>
            <w:tcW w:w="366" w:type="pct"/>
            <w:shd w:val="clear" w:color="auto" w:fill="auto"/>
          </w:tcPr>
          <w:p w14:paraId="3AF157CC" w14:textId="77777777" w:rsidR="009D0E4A" w:rsidRDefault="009D0E4A" w:rsidP="00DA0AB4">
            <w:pPr>
              <w:rPr>
                <w:rFonts w:ascii="Arial" w:hAnsi="Arial" w:cs="Arial"/>
                <w:sz w:val="18"/>
                <w:szCs w:val="18"/>
              </w:rPr>
            </w:pPr>
            <w:r>
              <w:rPr>
                <w:rFonts w:ascii="Arial" w:hAnsi="Arial" w:cs="Arial"/>
                <w:sz w:val="18"/>
                <w:szCs w:val="18"/>
              </w:rPr>
              <w:t>N</w:t>
            </w:r>
          </w:p>
        </w:tc>
        <w:tc>
          <w:tcPr>
            <w:tcW w:w="1018" w:type="pct"/>
            <w:shd w:val="clear" w:color="auto" w:fill="auto"/>
          </w:tcPr>
          <w:p w14:paraId="57C2127C" w14:textId="77777777" w:rsidR="009D0E4A" w:rsidRDefault="009D0E4A" w:rsidP="00DA0AB4">
            <w:pPr>
              <w:rPr>
                <w:rFonts w:ascii="Arial" w:hAnsi="Arial" w:cs="Arial"/>
                <w:sz w:val="18"/>
                <w:szCs w:val="18"/>
              </w:rPr>
            </w:pPr>
            <w:r>
              <w:rPr>
                <w:rFonts w:ascii="Arial" w:hAnsi="Arial" w:cs="Arial"/>
                <w:sz w:val="18"/>
                <w:szCs w:val="18"/>
              </w:rPr>
              <w:t>n/a</w:t>
            </w:r>
          </w:p>
        </w:tc>
        <w:tc>
          <w:tcPr>
            <w:tcW w:w="444" w:type="pct"/>
          </w:tcPr>
          <w:p w14:paraId="4B4C1608" w14:textId="77777777" w:rsidR="009D0E4A" w:rsidRDefault="009D0E4A" w:rsidP="00DA0AB4">
            <w:pPr>
              <w:rPr>
                <w:rFonts w:ascii="Arial" w:hAnsi="Arial" w:cs="Arial"/>
                <w:sz w:val="18"/>
                <w:szCs w:val="18"/>
              </w:rPr>
            </w:pPr>
            <w:r>
              <w:rPr>
                <w:rFonts w:ascii="Arial" w:hAnsi="Arial" w:cs="Arial"/>
                <w:sz w:val="18"/>
                <w:szCs w:val="18"/>
              </w:rPr>
              <w:t>N</w:t>
            </w:r>
          </w:p>
        </w:tc>
        <w:tc>
          <w:tcPr>
            <w:tcW w:w="366" w:type="pct"/>
          </w:tcPr>
          <w:p w14:paraId="40F61BD4" w14:textId="77777777" w:rsidR="009D0E4A" w:rsidRDefault="009D0E4A" w:rsidP="00DA0AB4">
            <w:pPr>
              <w:rPr>
                <w:rFonts w:ascii="Arial" w:hAnsi="Arial" w:cs="Arial"/>
                <w:sz w:val="18"/>
                <w:szCs w:val="18"/>
              </w:rPr>
            </w:pPr>
          </w:p>
        </w:tc>
      </w:tr>
      <w:tr w:rsidR="00D96539" w:rsidRPr="004A5D01" w14:paraId="653095DA" w14:textId="77777777" w:rsidTr="00DA0AB4">
        <w:trPr>
          <w:trHeight w:val="275"/>
        </w:trPr>
        <w:tc>
          <w:tcPr>
            <w:tcW w:w="428" w:type="pct"/>
            <w:shd w:val="clear" w:color="auto" w:fill="auto"/>
          </w:tcPr>
          <w:p w14:paraId="73294EE8" w14:textId="77777777" w:rsidR="00D96539" w:rsidRPr="004A5D01" w:rsidRDefault="00D96539" w:rsidP="00DA0AB4">
            <w:pPr>
              <w:rPr>
                <w:rFonts w:ascii="Arial" w:hAnsi="Arial" w:cs="Arial"/>
                <w:sz w:val="18"/>
                <w:szCs w:val="18"/>
              </w:rPr>
            </w:pPr>
            <w:r>
              <w:rPr>
                <w:rFonts w:ascii="Arial" w:hAnsi="Arial" w:cs="Arial"/>
                <w:sz w:val="18"/>
                <w:szCs w:val="18"/>
              </w:rPr>
              <w:t>Button</w:t>
            </w:r>
          </w:p>
        </w:tc>
        <w:tc>
          <w:tcPr>
            <w:tcW w:w="853" w:type="pct"/>
            <w:shd w:val="clear" w:color="auto" w:fill="auto"/>
          </w:tcPr>
          <w:p w14:paraId="12C51790" w14:textId="77777777" w:rsidR="00D96539" w:rsidRPr="003A18F3" w:rsidRDefault="00D96539" w:rsidP="00DA0AB4">
            <w:pPr>
              <w:rPr>
                <w:rFonts w:ascii="Arial" w:hAnsi="Arial" w:cs="Arial"/>
                <w:b/>
                <w:sz w:val="18"/>
                <w:szCs w:val="18"/>
              </w:rPr>
            </w:pPr>
            <w:r>
              <w:rPr>
                <w:rFonts w:ascii="Arial" w:hAnsi="Arial" w:cs="Arial"/>
                <w:b/>
                <w:sz w:val="18"/>
                <w:szCs w:val="18"/>
              </w:rPr>
              <w:t>Details</w:t>
            </w:r>
          </w:p>
        </w:tc>
        <w:tc>
          <w:tcPr>
            <w:tcW w:w="428" w:type="pct"/>
            <w:shd w:val="clear" w:color="auto" w:fill="auto"/>
          </w:tcPr>
          <w:p w14:paraId="2E25BDC4"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97" w:type="pct"/>
            <w:shd w:val="clear" w:color="auto" w:fill="auto"/>
          </w:tcPr>
          <w:p w14:paraId="78EDC27F" w14:textId="77777777" w:rsidR="00D96539" w:rsidRPr="004A5D01" w:rsidRDefault="00D96539" w:rsidP="00DA0AB4">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366" w:type="pct"/>
            <w:shd w:val="clear" w:color="auto" w:fill="auto"/>
          </w:tcPr>
          <w:p w14:paraId="544B681D"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6BE6029D"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71FF3851"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67208238"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1A6A37E4" w14:textId="77777777" w:rsidTr="00DA0AB4">
        <w:trPr>
          <w:trHeight w:val="275"/>
        </w:trPr>
        <w:tc>
          <w:tcPr>
            <w:tcW w:w="428" w:type="pct"/>
            <w:shd w:val="clear" w:color="auto" w:fill="auto"/>
          </w:tcPr>
          <w:p w14:paraId="13F1C189" w14:textId="77777777" w:rsidR="00D96539" w:rsidRPr="004A5D01" w:rsidRDefault="00D96539" w:rsidP="00DA0AB4">
            <w:pPr>
              <w:rPr>
                <w:rFonts w:ascii="Arial" w:hAnsi="Arial" w:cs="Arial"/>
                <w:sz w:val="18"/>
                <w:szCs w:val="18"/>
              </w:rPr>
            </w:pPr>
            <w:r>
              <w:rPr>
                <w:rFonts w:ascii="Arial" w:hAnsi="Arial" w:cs="Arial"/>
                <w:sz w:val="18"/>
                <w:szCs w:val="18"/>
              </w:rPr>
              <w:t>Button/Icon</w:t>
            </w:r>
          </w:p>
        </w:tc>
        <w:tc>
          <w:tcPr>
            <w:tcW w:w="853" w:type="pct"/>
            <w:shd w:val="clear" w:color="auto" w:fill="auto"/>
          </w:tcPr>
          <w:p w14:paraId="3C9A697B" w14:textId="77777777" w:rsidR="00D96539" w:rsidRPr="004A5D01" w:rsidRDefault="00D96539" w:rsidP="00DA0AB4">
            <w:pPr>
              <w:rPr>
                <w:rFonts w:ascii="Arial" w:hAnsi="Arial" w:cs="Arial"/>
                <w:sz w:val="18"/>
                <w:szCs w:val="18"/>
              </w:rPr>
            </w:pPr>
            <w:r>
              <w:rPr>
                <w:rFonts w:ascii="Arial" w:hAnsi="Arial" w:cs="Arial"/>
                <w:sz w:val="18"/>
                <w:szCs w:val="18"/>
              </w:rPr>
              <w:t>PDF Icon</w:t>
            </w:r>
          </w:p>
        </w:tc>
        <w:tc>
          <w:tcPr>
            <w:tcW w:w="428" w:type="pct"/>
            <w:shd w:val="clear" w:color="auto" w:fill="auto"/>
          </w:tcPr>
          <w:p w14:paraId="0ACD5CD1" w14:textId="77777777" w:rsidR="00D96539" w:rsidRDefault="00D96539" w:rsidP="00DA0AB4">
            <w:r w:rsidRPr="00D56711">
              <w:rPr>
                <w:rFonts w:ascii="Arial" w:hAnsi="Arial" w:cs="Arial"/>
                <w:sz w:val="18"/>
                <w:szCs w:val="18"/>
              </w:rPr>
              <w:t>n/a</w:t>
            </w:r>
          </w:p>
        </w:tc>
        <w:tc>
          <w:tcPr>
            <w:tcW w:w="1097" w:type="pct"/>
            <w:shd w:val="clear" w:color="auto" w:fill="auto"/>
          </w:tcPr>
          <w:p w14:paraId="036E7C32" w14:textId="77777777" w:rsidR="00D96539" w:rsidRPr="00933CDC" w:rsidRDefault="00D96539" w:rsidP="00DA0AB4">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409F3B78"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37B93200"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56C007CF"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1FF879ED"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5BF04C71" w14:textId="77777777" w:rsidTr="00DA0AB4">
        <w:trPr>
          <w:trHeight w:val="275"/>
        </w:trPr>
        <w:tc>
          <w:tcPr>
            <w:tcW w:w="428" w:type="pct"/>
            <w:shd w:val="clear" w:color="auto" w:fill="auto"/>
          </w:tcPr>
          <w:p w14:paraId="77EEE18B" w14:textId="77777777" w:rsidR="00D96539" w:rsidRDefault="00D96539" w:rsidP="00DA0AB4">
            <w:r w:rsidRPr="00853E88">
              <w:rPr>
                <w:rFonts w:ascii="Arial" w:hAnsi="Arial" w:cs="Arial"/>
                <w:sz w:val="18"/>
                <w:szCs w:val="18"/>
              </w:rPr>
              <w:t>Button/Icon</w:t>
            </w:r>
          </w:p>
        </w:tc>
        <w:tc>
          <w:tcPr>
            <w:tcW w:w="853" w:type="pct"/>
            <w:shd w:val="clear" w:color="auto" w:fill="auto"/>
          </w:tcPr>
          <w:p w14:paraId="224F88C9" w14:textId="77777777" w:rsidR="00D96539" w:rsidRPr="005256C7" w:rsidRDefault="00D96539" w:rsidP="00DA0AB4">
            <w:pPr>
              <w:rPr>
                <w:rFonts w:ascii="Arial" w:hAnsi="Arial" w:cs="Arial"/>
                <w:sz w:val="18"/>
                <w:szCs w:val="18"/>
              </w:rPr>
            </w:pPr>
            <w:r>
              <w:rPr>
                <w:rFonts w:ascii="Arial" w:hAnsi="Arial" w:cs="Arial"/>
                <w:sz w:val="18"/>
                <w:szCs w:val="18"/>
              </w:rPr>
              <w:t>Excel Icon</w:t>
            </w:r>
          </w:p>
        </w:tc>
        <w:tc>
          <w:tcPr>
            <w:tcW w:w="428" w:type="pct"/>
            <w:shd w:val="clear" w:color="auto" w:fill="auto"/>
          </w:tcPr>
          <w:p w14:paraId="603F4116" w14:textId="77777777" w:rsidR="00D96539" w:rsidRDefault="00D96539" w:rsidP="00DA0AB4">
            <w:r w:rsidRPr="00D56711">
              <w:rPr>
                <w:rFonts w:ascii="Arial" w:hAnsi="Arial" w:cs="Arial"/>
                <w:sz w:val="18"/>
                <w:szCs w:val="18"/>
              </w:rPr>
              <w:t>n/a</w:t>
            </w:r>
          </w:p>
        </w:tc>
        <w:tc>
          <w:tcPr>
            <w:tcW w:w="1097" w:type="pct"/>
            <w:shd w:val="clear" w:color="auto" w:fill="auto"/>
          </w:tcPr>
          <w:p w14:paraId="75B0E06D" w14:textId="77777777" w:rsidR="00D96539" w:rsidRPr="005256C7" w:rsidRDefault="00D96539" w:rsidP="00DA0AB4">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1D9EA3F8"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6A0529FF"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632911B9"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3999CA3D"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5C65BC98" w14:textId="77777777" w:rsidTr="00DA0AB4">
        <w:trPr>
          <w:trHeight w:val="275"/>
        </w:trPr>
        <w:tc>
          <w:tcPr>
            <w:tcW w:w="428" w:type="pct"/>
            <w:shd w:val="clear" w:color="auto" w:fill="auto"/>
          </w:tcPr>
          <w:p w14:paraId="2CB1736D" w14:textId="77777777" w:rsidR="00D96539" w:rsidRDefault="00D96539" w:rsidP="00DA0AB4">
            <w:r w:rsidRPr="00853E88">
              <w:rPr>
                <w:rFonts w:ascii="Arial" w:hAnsi="Arial" w:cs="Arial"/>
                <w:sz w:val="18"/>
                <w:szCs w:val="18"/>
              </w:rPr>
              <w:t>Button/Icon</w:t>
            </w:r>
          </w:p>
        </w:tc>
        <w:tc>
          <w:tcPr>
            <w:tcW w:w="853" w:type="pct"/>
            <w:shd w:val="clear" w:color="auto" w:fill="auto"/>
          </w:tcPr>
          <w:p w14:paraId="2EA5F76A" w14:textId="77777777" w:rsidR="00D96539" w:rsidRPr="004A5D01" w:rsidRDefault="00D96539" w:rsidP="00DA0AB4">
            <w:pPr>
              <w:rPr>
                <w:rFonts w:ascii="Arial" w:hAnsi="Arial" w:cs="Arial"/>
                <w:sz w:val="18"/>
                <w:szCs w:val="18"/>
              </w:rPr>
            </w:pPr>
            <w:r>
              <w:rPr>
                <w:rFonts w:ascii="Arial" w:hAnsi="Arial" w:cs="Arial"/>
                <w:sz w:val="18"/>
                <w:szCs w:val="18"/>
              </w:rPr>
              <w:t>Print Icon</w:t>
            </w:r>
          </w:p>
        </w:tc>
        <w:tc>
          <w:tcPr>
            <w:tcW w:w="428" w:type="pct"/>
            <w:shd w:val="clear" w:color="auto" w:fill="auto"/>
          </w:tcPr>
          <w:p w14:paraId="301156AE" w14:textId="77777777" w:rsidR="00D96539" w:rsidRDefault="00D96539" w:rsidP="00DA0AB4">
            <w:r w:rsidRPr="00D56711">
              <w:rPr>
                <w:rFonts w:ascii="Arial" w:hAnsi="Arial" w:cs="Arial"/>
                <w:sz w:val="18"/>
                <w:szCs w:val="18"/>
              </w:rPr>
              <w:t>n/a</w:t>
            </w:r>
          </w:p>
        </w:tc>
        <w:tc>
          <w:tcPr>
            <w:tcW w:w="1097" w:type="pct"/>
            <w:shd w:val="clear" w:color="auto" w:fill="auto"/>
          </w:tcPr>
          <w:p w14:paraId="24371B64" w14:textId="77777777" w:rsidR="00D96539" w:rsidRDefault="00D96539" w:rsidP="00DA0AB4">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366" w:type="pct"/>
            <w:shd w:val="clear" w:color="auto" w:fill="auto"/>
          </w:tcPr>
          <w:p w14:paraId="71229E6C"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58247FEE"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0B4CC07B"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1A80DB32"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5A240CF9" w14:textId="77777777" w:rsidTr="00DA0AB4">
        <w:trPr>
          <w:trHeight w:val="275"/>
        </w:trPr>
        <w:tc>
          <w:tcPr>
            <w:tcW w:w="428" w:type="pct"/>
            <w:shd w:val="clear" w:color="auto" w:fill="auto"/>
          </w:tcPr>
          <w:p w14:paraId="4600EC3C" w14:textId="77777777" w:rsidR="00D96539" w:rsidRPr="004A5D01" w:rsidRDefault="00D96539" w:rsidP="00DA0AB4">
            <w:pPr>
              <w:rPr>
                <w:rFonts w:ascii="Arial" w:hAnsi="Arial" w:cs="Arial"/>
                <w:sz w:val="18"/>
                <w:szCs w:val="18"/>
              </w:rPr>
            </w:pPr>
            <w:r>
              <w:rPr>
                <w:rFonts w:ascii="Arial" w:hAnsi="Arial" w:cs="Arial"/>
                <w:sz w:val="18"/>
                <w:szCs w:val="18"/>
              </w:rPr>
              <w:t>Link?</w:t>
            </w:r>
          </w:p>
        </w:tc>
        <w:tc>
          <w:tcPr>
            <w:tcW w:w="853" w:type="pct"/>
            <w:shd w:val="clear" w:color="auto" w:fill="auto"/>
          </w:tcPr>
          <w:p w14:paraId="2C738B8C" w14:textId="77777777" w:rsidR="00D96539" w:rsidRPr="004A5D01" w:rsidRDefault="00D96539" w:rsidP="00DA0AB4">
            <w:pPr>
              <w:rPr>
                <w:rFonts w:ascii="Arial" w:hAnsi="Arial" w:cs="Arial"/>
                <w:sz w:val="18"/>
                <w:szCs w:val="18"/>
              </w:rPr>
            </w:pPr>
            <w:r>
              <w:rPr>
                <w:rFonts w:ascii="Arial" w:hAnsi="Arial" w:cs="Arial"/>
                <w:sz w:val="18"/>
                <w:szCs w:val="18"/>
              </w:rPr>
              <w:t>Errors/Warnings</w:t>
            </w:r>
          </w:p>
        </w:tc>
        <w:tc>
          <w:tcPr>
            <w:tcW w:w="428" w:type="pct"/>
            <w:shd w:val="clear" w:color="auto" w:fill="auto"/>
          </w:tcPr>
          <w:p w14:paraId="67BD33DA" w14:textId="77777777" w:rsidR="00D96539" w:rsidRPr="004A5D01" w:rsidRDefault="00D96539" w:rsidP="00DA0AB4">
            <w:pPr>
              <w:rPr>
                <w:rFonts w:ascii="Arial" w:hAnsi="Arial" w:cs="Arial"/>
                <w:sz w:val="18"/>
                <w:szCs w:val="18"/>
              </w:rPr>
            </w:pPr>
          </w:p>
        </w:tc>
        <w:tc>
          <w:tcPr>
            <w:tcW w:w="1097" w:type="pct"/>
            <w:shd w:val="clear" w:color="auto" w:fill="auto"/>
          </w:tcPr>
          <w:p w14:paraId="607B22A9" w14:textId="77777777" w:rsidR="00D96539" w:rsidRPr="00426DCF" w:rsidRDefault="00D96539" w:rsidP="00DA0AB4">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366" w:type="pct"/>
            <w:shd w:val="clear" w:color="auto" w:fill="auto"/>
          </w:tcPr>
          <w:p w14:paraId="6EED9FE2"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2D1B8FEC"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156D1D17"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1601B25B"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4033463B" w14:textId="77777777" w:rsidTr="00DA0AB4">
        <w:trPr>
          <w:trHeight w:val="275"/>
        </w:trPr>
        <w:tc>
          <w:tcPr>
            <w:tcW w:w="428" w:type="pct"/>
            <w:shd w:val="clear" w:color="auto" w:fill="auto"/>
          </w:tcPr>
          <w:p w14:paraId="341283F9" w14:textId="77777777" w:rsidR="00D96539" w:rsidRPr="004A5D01" w:rsidRDefault="00D96539" w:rsidP="00DA0AB4">
            <w:pPr>
              <w:rPr>
                <w:rFonts w:ascii="Arial" w:hAnsi="Arial" w:cs="Arial"/>
                <w:sz w:val="18"/>
                <w:szCs w:val="18"/>
              </w:rPr>
            </w:pPr>
            <w:r>
              <w:rPr>
                <w:rFonts w:ascii="Arial" w:hAnsi="Arial" w:cs="Arial"/>
                <w:sz w:val="18"/>
                <w:szCs w:val="18"/>
              </w:rPr>
              <w:t>Button</w:t>
            </w:r>
          </w:p>
        </w:tc>
        <w:tc>
          <w:tcPr>
            <w:tcW w:w="853" w:type="pct"/>
            <w:shd w:val="clear" w:color="auto" w:fill="auto"/>
          </w:tcPr>
          <w:p w14:paraId="455DC74A" w14:textId="77777777" w:rsidR="00D96539" w:rsidRPr="004A5D01" w:rsidRDefault="00D96539" w:rsidP="00DA0AB4">
            <w:pPr>
              <w:rPr>
                <w:rFonts w:ascii="Arial" w:hAnsi="Arial" w:cs="Arial"/>
                <w:sz w:val="18"/>
                <w:szCs w:val="18"/>
              </w:rPr>
            </w:pPr>
            <w:r>
              <w:rPr>
                <w:rFonts w:ascii="Arial" w:hAnsi="Arial" w:cs="Arial"/>
                <w:sz w:val="18"/>
                <w:szCs w:val="18"/>
              </w:rPr>
              <w:t>Delete</w:t>
            </w:r>
          </w:p>
        </w:tc>
        <w:tc>
          <w:tcPr>
            <w:tcW w:w="428" w:type="pct"/>
            <w:shd w:val="clear" w:color="auto" w:fill="auto"/>
          </w:tcPr>
          <w:p w14:paraId="39B347F0"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97" w:type="pct"/>
            <w:shd w:val="clear" w:color="auto" w:fill="auto"/>
          </w:tcPr>
          <w:p w14:paraId="2DDB84CD" w14:textId="77777777" w:rsidR="00D96539" w:rsidRPr="004A5D01" w:rsidRDefault="00D96539" w:rsidP="00DA0AB4">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366" w:type="pct"/>
            <w:shd w:val="clear" w:color="auto" w:fill="auto"/>
          </w:tcPr>
          <w:p w14:paraId="5982724E"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1018" w:type="pct"/>
            <w:shd w:val="clear" w:color="auto" w:fill="auto"/>
          </w:tcPr>
          <w:p w14:paraId="7C67FF43" w14:textId="77777777" w:rsidR="00D96539" w:rsidRPr="004A5D01" w:rsidRDefault="00D96539" w:rsidP="00DA0AB4">
            <w:pPr>
              <w:rPr>
                <w:rFonts w:ascii="Arial" w:hAnsi="Arial" w:cs="Arial"/>
                <w:sz w:val="18"/>
                <w:szCs w:val="18"/>
              </w:rPr>
            </w:pPr>
            <w:r>
              <w:rPr>
                <w:rFonts w:ascii="Arial" w:hAnsi="Arial" w:cs="Arial"/>
                <w:sz w:val="18"/>
                <w:szCs w:val="18"/>
              </w:rPr>
              <w:t>n/a</w:t>
            </w:r>
          </w:p>
        </w:tc>
        <w:tc>
          <w:tcPr>
            <w:tcW w:w="444" w:type="pct"/>
          </w:tcPr>
          <w:p w14:paraId="3CB8A0E1" w14:textId="77777777" w:rsidR="00D96539" w:rsidRPr="004A5D01" w:rsidRDefault="00D96539" w:rsidP="00DA0AB4">
            <w:pPr>
              <w:rPr>
                <w:rFonts w:ascii="Arial" w:hAnsi="Arial" w:cs="Arial"/>
                <w:sz w:val="18"/>
                <w:szCs w:val="18"/>
              </w:rPr>
            </w:pPr>
            <w:r>
              <w:rPr>
                <w:rFonts w:ascii="Arial" w:hAnsi="Arial" w:cs="Arial"/>
                <w:sz w:val="18"/>
                <w:szCs w:val="18"/>
              </w:rPr>
              <w:t>N</w:t>
            </w:r>
          </w:p>
        </w:tc>
        <w:tc>
          <w:tcPr>
            <w:tcW w:w="366" w:type="pct"/>
          </w:tcPr>
          <w:p w14:paraId="1200B52D" w14:textId="77777777" w:rsidR="00D96539" w:rsidRPr="004A5D01" w:rsidRDefault="00D96539" w:rsidP="00DA0AB4">
            <w:pPr>
              <w:rPr>
                <w:rFonts w:ascii="Arial" w:hAnsi="Arial" w:cs="Arial"/>
                <w:sz w:val="18"/>
                <w:szCs w:val="18"/>
              </w:rPr>
            </w:pPr>
            <w:r>
              <w:rPr>
                <w:rFonts w:ascii="Arial" w:hAnsi="Arial" w:cs="Arial"/>
                <w:sz w:val="18"/>
                <w:szCs w:val="18"/>
              </w:rPr>
              <w:t>n/a</w:t>
            </w:r>
          </w:p>
        </w:tc>
      </w:tr>
      <w:tr w:rsidR="00D96539" w:rsidRPr="004A5D01" w14:paraId="43F4A71D" w14:textId="77777777" w:rsidTr="00DA0AB4">
        <w:trPr>
          <w:trHeight w:val="259"/>
        </w:trPr>
        <w:tc>
          <w:tcPr>
            <w:tcW w:w="4190" w:type="pct"/>
            <w:gridSpan w:val="6"/>
            <w:shd w:val="clear" w:color="auto" w:fill="auto"/>
          </w:tcPr>
          <w:p w14:paraId="0A1A18D5" w14:textId="77777777" w:rsidR="00D96539" w:rsidRDefault="00D96539" w:rsidP="00DA0AB4">
            <w:pPr>
              <w:rPr>
                <w:rFonts w:ascii="Arial" w:hAnsi="Arial" w:cs="Arial"/>
                <w:sz w:val="18"/>
                <w:szCs w:val="18"/>
              </w:rPr>
            </w:pPr>
            <w:r w:rsidRPr="009C3BB2">
              <w:rPr>
                <w:rFonts w:ascii="Arial" w:hAnsi="Arial" w:cs="Arial"/>
                <w:sz w:val="18"/>
                <w:szCs w:val="18"/>
              </w:rPr>
              <w:t>Requested Date: dd/mm/yyyy hh:mm:ss</w:t>
            </w:r>
          </w:p>
          <w:p w14:paraId="26375D3A" w14:textId="77777777" w:rsidR="00D96539" w:rsidRPr="009C3BB2" w:rsidRDefault="00D96539" w:rsidP="00DA0AB4">
            <w:pPr>
              <w:rPr>
                <w:rFonts w:ascii="Arial" w:hAnsi="Arial" w:cs="Arial"/>
                <w:sz w:val="18"/>
                <w:szCs w:val="18"/>
              </w:rPr>
            </w:pPr>
            <w:r>
              <w:rPr>
                <w:rFonts w:ascii="Arial" w:hAnsi="Arial" w:cs="Arial"/>
                <w:sz w:val="18"/>
                <w:szCs w:val="18"/>
              </w:rPr>
              <w:t>Created By: userid of the user who requested the report</w:t>
            </w:r>
          </w:p>
        </w:tc>
        <w:tc>
          <w:tcPr>
            <w:tcW w:w="444" w:type="pct"/>
            <w:shd w:val="clear" w:color="auto" w:fill="auto"/>
          </w:tcPr>
          <w:p w14:paraId="3500363D" w14:textId="77777777" w:rsidR="00D96539" w:rsidRPr="004A5D01" w:rsidRDefault="00D96539" w:rsidP="00DA0AB4">
            <w:pPr>
              <w:rPr>
                <w:sz w:val="18"/>
                <w:szCs w:val="18"/>
              </w:rPr>
            </w:pPr>
            <w:r>
              <w:rPr>
                <w:sz w:val="18"/>
                <w:szCs w:val="18"/>
              </w:rPr>
              <w:t>Y</w:t>
            </w:r>
          </w:p>
        </w:tc>
        <w:tc>
          <w:tcPr>
            <w:tcW w:w="366" w:type="pct"/>
          </w:tcPr>
          <w:p w14:paraId="642D9687" w14:textId="77777777" w:rsidR="00D96539" w:rsidRPr="004A5D01" w:rsidRDefault="00D96539" w:rsidP="00DA0AB4">
            <w:pPr>
              <w:rPr>
                <w:sz w:val="18"/>
                <w:szCs w:val="18"/>
              </w:rPr>
            </w:pPr>
            <w:r>
              <w:rPr>
                <w:sz w:val="18"/>
                <w:szCs w:val="18"/>
              </w:rPr>
              <w:t>tbd</w:t>
            </w:r>
          </w:p>
        </w:tc>
      </w:tr>
    </w:tbl>
    <w:p w14:paraId="1BBBD6DC" w14:textId="77777777" w:rsidR="00D96539" w:rsidRDefault="00D96539" w:rsidP="00D96539">
      <w:pPr>
        <w:tabs>
          <w:tab w:val="num" w:pos="993"/>
        </w:tabs>
      </w:pPr>
    </w:p>
    <w:p w14:paraId="102E68CD" w14:textId="77777777" w:rsidR="00FF74F9" w:rsidRDefault="00FF74F9" w:rsidP="009240EF">
      <w:pPr>
        <w:tabs>
          <w:tab w:val="num" w:pos="993"/>
        </w:tabs>
        <w:sectPr w:rsidR="00FF74F9" w:rsidSect="006C4819">
          <w:pgSz w:w="12240" w:h="15840"/>
          <w:pgMar w:top="1440" w:right="1440" w:bottom="1440" w:left="1440" w:header="720" w:footer="720" w:gutter="0"/>
          <w:cols w:space="720"/>
          <w:docGrid w:linePitch="360"/>
        </w:sectPr>
      </w:pPr>
    </w:p>
    <w:p w14:paraId="5F7740C2" w14:textId="77777777" w:rsidR="00FF74F9" w:rsidRDefault="00FF74F9" w:rsidP="00FF74F9">
      <w:pPr>
        <w:pStyle w:val="Heading3"/>
        <w:ind w:left="0" w:firstLine="0"/>
      </w:pPr>
      <w:bookmarkStart w:id="1878" w:name="_Toc422842088"/>
      <w:r>
        <w:t>PMUC05</w:t>
      </w:r>
      <w:r w:rsidR="00C22B7B">
        <w:t>8</w:t>
      </w:r>
      <w:r>
        <w:t xml:space="preserve"> – Standard Reports – </w:t>
      </w:r>
      <w:r w:rsidR="00C22B7B">
        <w:t>Plan Transaction</w:t>
      </w:r>
      <w:r>
        <w:t xml:space="preserve"> History</w:t>
      </w:r>
      <w:bookmarkEnd w:id="1878"/>
    </w:p>
    <w:p w14:paraId="7CFC4CD5" w14:textId="77777777" w:rsidR="00FF74F9" w:rsidRDefault="00FF74F9" w:rsidP="00FF74F9"/>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498"/>
        <w:gridCol w:w="7852"/>
      </w:tblGrid>
      <w:tr w:rsidR="00FF74F9" w:rsidRPr="005D68D4" w14:paraId="1F0E4F48" w14:textId="77777777" w:rsidTr="00C913CF">
        <w:tc>
          <w:tcPr>
            <w:tcW w:w="9350" w:type="dxa"/>
            <w:gridSpan w:val="2"/>
            <w:shd w:val="pct20" w:color="auto" w:fill="auto"/>
          </w:tcPr>
          <w:p w14:paraId="761C78F8" w14:textId="77777777" w:rsidR="00FF74F9" w:rsidRPr="005D68D4" w:rsidRDefault="00FF74F9" w:rsidP="00DA0AB4">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w:t>
            </w:r>
            <w:r w:rsidR="00C22B7B">
              <w:rPr>
                <w:rFonts w:ascii="Arial" w:hAnsi="Arial" w:cs="Arial"/>
                <w:b/>
                <w:bCs/>
                <w:sz w:val="18"/>
                <w:szCs w:val="18"/>
              </w:rPr>
              <w:t>058</w:t>
            </w:r>
          </w:p>
          <w:p w14:paraId="3D59AA05" w14:textId="77777777" w:rsidR="00FF74F9" w:rsidRPr="005D68D4" w:rsidRDefault="00FF74F9" w:rsidP="00DA0AB4">
            <w:pPr>
              <w:rPr>
                <w:rFonts w:ascii="Arial" w:hAnsi="Arial" w:cs="Arial"/>
                <w:b/>
                <w:bCs/>
                <w:sz w:val="18"/>
                <w:szCs w:val="18"/>
              </w:rPr>
            </w:pPr>
          </w:p>
          <w:p w14:paraId="33DC5942"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r w:rsidR="00C22B7B">
              <w:rPr>
                <w:rFonts w:ascii="Arial" w:hAnsi="Arial" w:cs="Arial"/>
                <w:b/>
                <w:bCs/>
                <w:sz w:val="18"/>
                <w:szCs w:val="18"/>
              </w:rPr>
              <w:t>Plan Transaction</w:t>
            </w:r>
            <w:r>
              <w:rPr>
                <w:rFonts w:ascii="Arial" w:hAnsi="Arial" w:cs="Arial"/>
                <w:b/>
                <w:bCs/>
                <w:sz w:val="18"/>
                <w:szCs w:val="18"/>
              </w:rPr>
              <w:t xml:space="preserve"> History</w:t>
            </w:r>
          </w:p>
          <w:p w14:paraId="275911D8" w14:textId="77777777" w:rsidR="00FF74F9" w:rsidRPr="005D68D4" w:rsidRDefault="00FF74F9" w:rsidP="00DA0AB4">
            <w:pPr>
              <w:rPr>
                <w:rFonts w:ascii="Arial" w:hAnsi="Arial" w:cs="Arial"/>
                <w:b/>
                <w:sz w:val="18"/>
                <w:szCs w:val="18"/>
              </w:rPr>
            </w:pPr>
          </w:p>
        </w:tc>
      </w:tr>
      <w:tr w:rsidR="00FF74F9" w:rsidRPr="005D68D4" w14:paraId="62808DB6" w14:textId="77777777" w:rsidTr="00C913CF">
        <w:tc>
          <w:tcPr>
            <w:tcW w:w="1498" w:type="dxa"/>
            <w:shd w:val="pct20" w:color="auto" w:fill="auto"/>
          </w:tcPr>
          <w:p w14:paraId="03043F66"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Summary</w:t>
            </w:r>
          </w:p>
          <w:p w14:paraId="5500CF0C" w14:textId="77777777" w:rsidR="00FF74F9" w:rsidRPr="005D68D4" w:rsidRDefault="00FF74F9" w:rsidP="00DA0AB4">
            <w:pPr>
              <w:rPr>
                <w:rFonts w:ascii="Arial" w:hAnsi="Arial" w:cs="Arial"/>
                <w:b/>
                <w:bCs/>
                <w:sz w:val="18"/>
                <w:szCs w:val="18"/>
              </w:rPr>
            </w:pPr>
          </w:p>
        </w:tc>
        <w:tc>
          <w:tcPr>
            <w:tcW w:w="7852" w:type="dxa"/>
            <w:shd w:val="clear" w:color="auto" w:fill="auto"/>
          </w:tcPr>
          <w:p w14:paraId="1B13D289" w14:textId="77777777" w:rsidR="00FF74F9" w:rsidRPr="009E3CE8" w:rsidRDefault="00FF74F9" w:rsidP="00DA0AB4">
            <w:pPr>
              <w:rPr>
                <w:rFonts w:ascii="Arial" w:hAnsi="Arial" w:cs="Arial"/>
                <w:sz w:val="18"/>
                <w:szCs w:val="18"/>
              </w:rPr>
            </w:pPr>
            <w:r>
              <w:rPr>
                <w:rFonts w:ascii="Arial" w:hAnsi="Arial" w:cs="Arial"/>
                <w:sz w:val="18"/>
                <w:szCs w:val="18"/>
              </w:rPr>
              <w:t xml:space="preserve">Items required to produce and view a </w:t>
            </w:r>
            <w:r w:rsidR="00C22B7B">
              <w:rPr>
                <w:rFonts w:ascii="Arial" w:hAnsi="Arial" w:cs="Arial"/>
                <w:sz w:val="18"/>
                <w:szCs w:val="18"/>
              </w:rPr>
              <w:t>Plan Transaction</w:t>
            </w:r>
            <w:r>
              <w:rPr>
                <w:rFonts w:ascii="Arial" w:hAnsi="Arial" w:cs="Arial"/>
                <w:sz w:val="18"/>
                <w:szCs w:val="18"/>
              </w:rPr>
              <w:t xml:space="preserve"> History Standard Report</w:t>
            </w:r>
          </w:p>
        </w:tc>
      </w:tr>
      <w:tr w:rsidR="00FF74F9" w:rsidRPr="005D68D4" w14:paraId="5D424091" w14:textId="77777777" w:rsidTr="00C913CF">
        <w:tc>
          <w:tcPr>
            <w:tcW w:w="1498" w:type="dxa"/>
            <w:shd w:val="pct20" w:color="auto" w:fill="auto"/>
          </w:tcPr>
          <w:p w14:paraId="78C964F1"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Actor</w:t>
            </w:r>
          </w:p>
          <w:p w14:paraId="61326BFB" w14:textId="77777777" w:rsidR="00FF74F9" w:rsidRPr="005D68D4" w:rsidRDefault="00FF74F9" w:rsidP="00DA0AB4">
            <w:pPr>
              <w:rPr>
                <w:rFonts w:ascii="Arial" w:hAnsi="Arial" w:cs="Arial"/>
                <w:bCs/>
                <w:color w:val="FF0000"/>
                <w:sz w:val="18"/>
                <w:szCs w:val="18"/>
              </w:rPr>
            </w:pPr>
          </w:p>
        </w:tc>
        <w:tc>
          <w:tcPr>
            <w:tcW w:w="7852" w:type="dxa"/>
            <w:shd w:val="clear" w:color="auto" w:fill="auto"/>
          </w:tcPr>
          <w:p w14:paraId="666574E4" w14:textId="5B8D6CF0" w:rsidR="00FF74F9" w:rsidRPr="005D68D4" w:rsidRDefault="00DB2F0C" w:rsidP="00DA0AB4">
            <w:pPr>
              <w:rPr>
                <w:rFonts w:ascii="Arial" w:hAnsi="Arial" w:cs="Arial"/>
                <w:sz w:val="18"/>
                <w:szCs w:val="18"/>
              </w:rPr>
            </w:pPr>
            <w:r>
              <w:rPr>
                <w:rFonts w:ascii="Arial" w:hAnsi="Arial" w:cs="Arial"/>
                <w:sz w:val="18"/>
                <w:szCs w:val="18"/>
              </w:rPr>
              <w:t>PlanManager</w:t>
            </w:r>
            <w:r w:rsidR="00FF74F9" w:rsidRPr="007702FC">
              <w:rPr>
                <w:rFonts w:ascii="Arial" w:hAnsi="Arial" w:cs="Arial"/>
                <w:sz w:val="18"/>
                <w:szCs w:val="18"/>
              </w:rPr>
              <w:t xml:space="preserve"> User</w:t>
            </w:r>
          </w:p>
        </w:tc>
      </w:tr>
      <w:tr w:rsidR="00FF74F9" w:rsidRPr="005D68D4" w14:paraId="1700AE17" w14:textId="77777777" w:rsidTr="00C913CF">
        <w:tc>
          <w:tcPr>
            <w:tcW w:w="1498" w:type="dxa"/>
            <w:shd w:val="pct20" w:color="auto" w:fill="auto"/>
          </w:tcPr>
          <w:p w14:paraId="51B3F08A"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Trigger</w:t>
            </w:r>
          </w:p>
          <w:p w14:paraId="7F1FAD41" w14:textId="77777777" w:rsidR="00FF74F9" w:rsidRPr="005D68D4" w:rsidRDefault="00FF74F9" w:rsidP="00DA0AB4">
            <w:pPr>
              <w:rPr>
                <w:rFonts w:ascii="Arial" w:hAnsi="Arial" w:cs="Arial"/>
                <w:b/>
                <w:bCs/>
                <w:sz w:val="18"/>
                <w:szCs w:val="18"/>
              </w:rPr>
            </w:pPr>
          </w:p>
        </w:tc>
        <w:tc>
          <w:tcPr>
            <w:tcW w:w="7852" w:type="dxa"/>
            <w:shd w:val="clear" w:color="auto" w:fill="auto"/>
          </w:tcPr>
          <w:p w14:paraId="7D468F9E" w14:textId="77777777" w:rsidR="00FF74F9" w:rsidRPr="005D68D4" w:rsidRDefault="00FF74F9" w:rsidP="00DA0AB4">
            <w:pPr>
              <w:rPr>
                <w:rFonts w:ascii="Arial" w:hAnsi="Arial" w:cs="Arial"/>
                <w:sz w:val="18"/>
                <w:szCs w:val="18"/>
              </w:rPr>
            </w:pPr>
            <w:r>
              <w:rPr>
                <w:rFonts w:ascii="Arial" w:hAnsi="Arial" w:cs="Arial"/>
                <w:sz w:val="18"/>
                <w:szCs w:val="18"/>
              </w:rPr>
              <w:t>User selecting the “</w:t>
            </w:r>
            <w:r w:rsidR="00C22B7B">
              <w:rPr>
                <w:rFonts w:ascii="Arial" w:hAnsi="Arial" w:cs="Arial"/>
                <w:sz w:val="18"/>
                <w:szCs w:val="18"/>
              </w:rPr>
              <w:t>Plan Transaction</w:t>
            </w:r>
            <w:r>
              <w:rPr>
                <w:rFonts w:ascii="Arial" w:hAnsi="Arial" w:cs="Arial"/>
                <w:sz w:val="18"/>
                <w:szCs w:val="18"/>
              </w:rPr>
              <w:t xml:space="preserve"> History” from the Select a Report pull down list</w:t>
            </w:r>
          </w:p>
        </w:tc>
      </w:tr>
      <w:tr w:rsidR="00FF74F9" w:rsidRPr="005D68D4" w14:paraId="2519210C" w14:textId="77777777" w:rsidTr="00C913CF">
        <w:tc>
          <w:tcPr>
            <w:tcW w:w="1498" w:type="dxa"/>
            <w:shd w:val="pct20" w:color="auto" w:fill="auto"/>
          </w:tcPr>
          <w:p w14:paraId="10236E6B"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Pre- conditions</w:t>
            </w:r>
          </w:p>
          <w:p w14:paraId="3A4FABFB" w14:textId="77777777" w:rsidR="00FF74F9" w:rsidRPr="005D68D4" w:rsidRDefault="00FF74F9" w:rsidP="00DA0AB4">
            <w:pPr>
              <w:rPr>
                <w:rFonts w:ascii="Arial" w:hAnsi="Arial" w:cs="Arial"/>
                <w:bCs/>
                <w:color w:val="FF0000"/>
                <w:sz w:val="18"/>
                <w:szCs w:val="18"/>
              </w:rPr>
            </w:pPr>
          </w:p>
        </w:tc>
        <w:tc>
          <w:tcPr>
            <w:tcW w:w="7852" w:type="dxa"/>
            <w:shd w:val="clear" w:color="auto" w:fill="auto"/>
          </w:tcPr>
          <w:p w14:paraId="1D857D00" w14:textId="77777777" w:rsidR="00FF74F9" w:rsidRPr="00FF3E36" w:rsidRDefault="00FF74F9" w:rsidP="00DA0AB4">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FF74F9" w:rsidRPr="005D68D4" w14:paraId="54DCF5CF" w14:textId="77777777" w:rsidTr="00C913CF">
        <w:tc>
          <w:tcPr>
            <w:tcW w:w="1498" w:type="dxa"/>
            <w:shd w:val="pct20" w:color="auto" w:fill="auto"/>
          </w:tcPr>
          <w:p w14:paraId="50159E1A"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Post –conditions</w:t>
            </w:r>
          </w:p>
          <w:p w14:paraId="685F35FE" w14:textId="77777777" w:rsidR="00FF74F9" w:rsidRPr="005D68D4" w:rsidRDefault="00FF74F9" w:rsidP="00DA0AB4">
            <w:pPr>
              <w:rPr>
                <w:rFonts w:ascii="Arial" w:hAnsi="Arial" w:cs="Arial"/>
                <w:b/>
                <w:bCs/>
                <w:sz w:val="18"/>
                <w:szCs w:val="18"/>
              </w:rPr>
            </w:pPr>
          </w:p>
        </w:tc>
        <w:tc>
          <w:tcPr>
            <w:tcW w:w="7852" w:type="dxa"/>
            <w:shd w:val="clear" w:color="auto" w:fill="auto"/>
          </w:tcPr>
          <w:p w14:paraId="27A7365A" w14:textId="77777777" w:rsidR="00FF74F9" w:rsidRPr="005D68D4" w:rsidRDefault="00FF74F9" w:rsidP="00DA0AB4">
            <w:pPr>
              <w:rPr>
                <w:rFonts w:ascii="Arial" w:hAnsi="Arial" w:cs="Arial"/>
                <w:sz w:val="18"/>
                <w:szCs w:val="18"/>
              </w:rPr>
            </w:pPr>
            <w:r>
              <w:rPr>
                <w:rFonts w:ascii="Arial" w:hAnsi="Arial" w:cs="Arial"/>
                <w:sz w:val="18"/>
                <w:szCs w:val="18"/>
              </w:rPr>
              <w:t>The “</w:t>
            </w:r>
            <w:r w:rsidR="00C22B7B">
              <w:rPr>
                <w:rFonts w:ascii="Arial" w:hAnsi="Arial" w:cs="Arial"/>
                <w:sz w:val="18"/>
                <w:szCs w:val="18"/>
              </w:rPr>
              <w:t>Plan Transaction</w:t>
            </w:r>
            <w:r>
              <w:rPr>
                <w:rFonts w:ascii="Arial" w:hAnsi="Arial" w:cs="Arial"/>
                <w:sz w:val="18"/>
                <w:szCs w:val="18"/>
              </w:rPr>
              <w:t xml:space="preserve"> History” standard report is produced</w:t>
            </w:r>
          </w:p>
        </w:tc>
      </w:tr>
      <w:tr w:rsidR="00FF74F9" w:rsidRPr="005D68D4" w14:paraId="4E855DB9" w14:textId="77777777" w:rsidTr="00C913CF">
        <w:tc>
          <w:tcPr>
            <w:tcW w:w="1498" w:type="dxa"/>
            <w:shd w:val="pct20" w:color="auto" w:fill="auto"/>
          </w:tcPr>
          <w:p w14:paraId="3BCEDB3E"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Frequency</w:t>
            </w:r>
          </w:p>
        </w:tc>
        <w:tc>
          <w:tcPr>
            <w:tcW w:w="7852" w:type="dxa"/>
            <w:shd w:val="clear" w:color="auto" w:fill="auto"/>
          </w:tcPr>
          <w:p w14:paraId="09BDB996" w14:textId="77777777" w:rsidR="00FF74F9" w:rsidRPr="005D68D4" w:rsidRDefault="00FF74F9" w:rsidP="00DA0AB4">
            <w:pPr>
              <w:rPr>
                <w:rFonts w:ascii="Arial" w:hAnsi="Arial" w:cs="Arial"/>
                <w:sz w:val="18"/>
                <w:szCs w:val="18"/>
              </w:rPr>
            </w:pPr>
            <w:r>
              <w:rPr>
                <w:rFonts w:ascii="Arial" w:hAnsi="Arial" w:cs="Arial"/>
                <w:sz w:val="18"/>
                <w:szCs w:val="18"/>
              </w:rPr>
              <w:t>Adhoc</w:t>
            </w:r>
          </w:p>
        </w:tc>
      </w:tr>
      <w:tr w:rsidR="004B5A4F" w:rsidRPr="005D68D4" w14:paraId="5FA3FC53" w14:textId="77777777" w:rsidTr="00C913CF">
        <w:tc>
          <w:tcPr>
            <w:tcW w:w="1498" w:type="dxa"/>
            <w:shd w:val="pct20" w:color="auto" w:fill="auto"/>
          </w:tcPr>
          <w:p w14:paraId="6D695ED1" w14:textId="77777777" w:rsidR="004B5A4F" w:rsidRPr="005D68D4" w:rsidRDefault="004B5A4F" w:rsidP="00DA0AB4">
            <w:pPr>
              <w:rPr>
                <w:rFonts w:ascii="Arial" w:hAnsi="Arial" w:cs="Arial"/>
                <w:b/>
                <w:bCs/>
                <w:sz w:val="18"/>
                <w:szCs w:val="18"/>
              </w:rPr>
            </w:pPr>
            <w:r>
              <w:rPr>
                <w:rFonts w:ascii="Arial" w:hAnsi="Arial" w:cs="Arial"/>
                <w:b/>
                <w:bCs/>
                <w:sz w:val="18"/>
                <w:szCs w:val="18"/>
              </w:rPr>
              <w:t>Priority</w:t>
            </w:r>
          </w:p>
        </w:tc>
        <w:tc>
          <w:tcPr>
            <w:tcW w:w="7852" w:type="dxa"/>
            <w:shd w:val="clear" w:color="auto" w:fill="auto"/>
          </w:tcPr>
          <w:p w14:paraId="7E67653E" w14:textId="77777777" w:rsidR="004B5A4F" w:rsidRDefault="004B5A4F" w:rsidP="004B5A4F">
            <w:pPr>
              <w:rPr>
                <w:rFonts w:ascii="Arial" w:hAnsi="Arial" w:cs="Arial"/>
                <w:sz w:val="18"/>
                <w:szCs w:val="18"/>
              </w:rPr>
            </w:pPr>
            <w:r>
              <w:rPr>
                <w:rFonts w:ascii="Arial" w:hAnsi="Arial" w:cs="Arial"/>
                <w:sz w:val="18"/>
                <w:szCs w:val="18"/>
              </w:rPr>
              <w:t>Priority No 6</w:t>
            </w:r>
          </w:p>
        </w:tc>
      </w:tr>
      <w:tr w:rsidR="00FF74F9" w:rsidRPr="005D68D4" w14:paraId="6E82A6D1" w14:textId="77777777" w:rsidTr="00C913CF">
        <w:tc>
          <w:tcPr>
            <w:tcW w:w="1498" w:type="dxa"/>
            <w:shd w:val="pct20" w:color="auto" w:fill="auto"/>
          </w:tcPr>
          <w:p w14:paraId="3113DF49"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Basic Course of Action</w:t>
            </w:r>
          </w:p>
          <w:p w14:paraId="6269B2E8" w14:textId="77777777" w:rsidR="00FF74F9" w:rsidRPr="005D68D4" w:rsidRDefault="00FF74F9" w:rsidP="00DA0AB4">
            <w:pPr>
              <w:rPr>
                <w:rFonts w:ascii="Arial" w:hAnsi="Arial" w:cs="Arial"/>
                <w:b/>
                <w:bCs/>
                <w:sz w:val="18"/>
                <w:szCs w:val="18"/>
              </w:rPr>
            </w:pPr>
          </w:p>
          <w:p w14:paraId="0C0161C0" w14:textId="77777777" w:rsidR="00FF74F9" w:rsidRPr="005D68D4" w:rsidRDefault="00FF74F9" w:rsidP="00DA0AB4">
            <w:pPr>
              <w:rPr>
                <w:rFonts w:ascii="Arial" w:hAnsi="Arial" w:cs="Arial"/>
                <w:b/>
                <w:bCs/>
                <w:sz w:val="18"/>
                <w:szCs w:val="18"/>
              </w:rPr>
            </w:pPr>
          </w:p>
        </w:tc>
        <w:tc>
          <w:tcPr>
            <w:tcW w:w="7852" w:type="dxa"/>
            <w:shd w:val="clear" w:color="auto" w:fill="auto"/>
          </w:tcPr>
          <w:p w14:paraId="2C0FB2B5" w14:textId="77777777" w:rsidR="00FF74F9" w:rsidRPr="00DB4E5F" w:rsidRDefault="00FF74F9" w:rsidP="004E06BD">
            <w:pPr>
              <w:numPr>
                <w:ilvl w:val="0"/>
                <w:numId w:val="143"/>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714786D1" w14:textId="77777777" w:rsidR="00FF74F9" w:rsidRPr="00DB4E5F" w:rsidRDefault="00FF74F9" w:rsidP="004E06BD">
            <w:pPr>
              <w:numPr>
                <w:ilvl w:val="0"/>
                <w:numId w:val="143"/>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600C018D" w14:textId="77777777" w:rsidR="00FF74F9" w:rsidRPr="00DB4E5F" w:rsidRDefault="00FF74F9" w:rsidP="004E06BD">
            <w:pPr>
              <w:numPr>
                <w:ilvl w:val="0"/>
                <w:numId w:val="143"/>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47A4615A" w14:textId="77777777" w:rsidR="00FF74F9" w:rsidRPr="00DB4E5F" w:rsidRDefault="00FF74F9" w:rsidP="004E06BD">
            <w:pPr>
              <w:numPr>
                <w:ilvl w:val="0"/>
                <w:numId w:val="143"/>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08379F74" w14:textId="46831619" w:rsidR="00FF74F9" w:rsidRPr="00DB4E5F" w:rsidRDefault="00FF74F9" w:rsidP="004E06BD">
            <w:pPr>
              <w:numPr>
                <w:ilvl w:val="0"/>
                <w:numId w:val="143"/>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w:t>
            </w:r>
            <w:ins w:id="1879" w:author="Jamal, Zaher CWK" w:date="2015-06-16T17:24:00Z">
              <w:r w:rsidR="00A1691E">
                <w:rPr>
                  <w:rFonts w:ascii="Arial" w:hAnsi="Arial" w:cs="Arial"/>
                  <w:sz w:val="18"/>
                  <w:szCs w:val="18"/>
                </w:rPr>
                <w:t>s</w:t>
              </w:r>
            </w:ins>
            <w:r>
              <w:rPr>
                <w:rFonts w:ascii="Arial" w:hAnsi="Arial" w:cs="Arial"/>
                <w:sz w:val="18"/>
                <w:szCs w:val="18"/>
              </w:rPr>
              <w:t xml:space="preserve"> the “</w:t>
            </w:r>
            <w:r w:rsidR="00C22B7B">
              <w:rPr>
                <w:rFonts w:ascii="Arial" w:hAnsi="Arial" w:cs="Arial"/>
                <w:sz w:val="18"/>
                <w:szCs w:val="18"/>
              </w:rPr>
              <w:t>Plan Transaction</w:t>
            </w:r>
            <w:r>
              <w:rPr>
                <w:rFonts w:ascii="Arial" w:hAnsi="Arial" w:cs="Arial"/>
                <w:sz w:val="18"/>
                <w:szCs w:val="18"/>
              </w:rPr>
              <w:t xml:space="preserve"> History” report from the list</w:t>
            </w:r>
          </w:p>
          <w:p w14:paraId="58ECCBE1" w14:textId="77777777" w:rsidR="00FF74F9" w:rsidRPr="00DB4E5F" w:rsidRDefault="00FF74F9" w:rsidP="004E06BD">
            <w:pPr>
              <w:numPr>
                <w:ilvl w:val="0"/>
                <w:numId w:val="143"/>
              </w:numPr>
              <w:rPr>
                <w:rFonts w:ascii="Arial" w:hAnsi="Arial" w:cs="Arial"/>
                <w:sz w:val="18"/>
                <w:szCs w:val="18"/>
              </w:rPr>
            </w:pPr>
            <w:r>
              <w:rPr>
                <w:rFonts w:ascii="Arial" w:hAnsi="Arial" w:cs="Arial"/>
                <w:sz w:val="18"/>
                <w:szCs w:val="18"/>
              </w:rPr>
              <w:t>The system displays the “Default Scope” for the report</w:t>
            </w:r>
          </w:p>
          <w:p w14:paraId="0F564D0F" w14:textId="77777777" w:rsidR="00FF74F9" w:rsidRDefault="00FF74F9" w:rsidP="004E06BD">
            <w:pPr>
              <w:numPr>
                <w:ilvl w:val="0"/>
                <w:numId w:val="143"/>
              </w:numPr>
              <w:rPr>
                <w:rFonts w:ascii="Arial" w:hAnsi="Arial" w:cs="Arial"/>
                <w:sz w:val="18"/>
                <w:szCs w:val="18"/>
              </w:rPr>
            </w:pPr>
            <w:r>
              <w:rPr>
                <w:rFonts w:ascii="Arial" w:hAnsi="Arial" w:cs="Arial"/>
                <w:sz w:val="18"/>
                <w:szCs w:val="18"/>
              </w:rPr>
              <w:t>The user accepts the “Default Scope” and selects Continue</w:t>
            </w:r>
          </w:p>
          <w:p w14:paraId="7CD6F583" w14:textId="77777777" w:rsidR="00FF74F9" w:rsidRDefault="00FF74F9" w:rsidP="004E06BD">
            <w:pPr>
              <w:numPr>
                <w:ilvl w:val="0"/>
                <w:numId w:val="143"/>
              </w:numPr>
              <w:rPr>
                <w:rFonts w:ascii="Arial" w:hAnsi="Arial" w:cs="Arial"/>
                <w:sz w:val="18"/>
                <w:szCs w:val="18"/>
              </w:rPr>
            </w:pPr>
            <w:r>
              <w:rPr>
                <w:rFonts w:ascii="Arial" w:hAnsi="Arial" w:cs="Arial"/>
                <w:sz w:val="18"/>
                <w:szCs w:val="18"/>
              </w:rPr>
              <w:t xml:space="preserve">The system displays the “Default Filter” for the report </w:t>
            </w:r>
          </w:p>
          <w:p w14:paraId="5D95A437" w14:textId="77777777" w:rsidR="00FF74F9" w:rsidRDefault="00FF74F9" w:rsidP="004E06BD">
            <w:pPr>
              <w:numPr>
                <w:ilvl w:val="0"/>
                <w:numId w:val="143"/>
              </w:numPr>
              <w:rPr>
                <w:rFonts w:ascii="Arial" w:hAnsi="Arial" w:cs="Arial"/>
                <w:sz w:val="18"/>
                <w:szCs w:val="18"/>
              </w:rPr>
            </w:pPr>
            <w:r>
              <w:rPr>
                <w:rFonts w:ascii="Arial" w:hAnsi="Arial" w:cs="Arial"/>
                <w:sz w:val="18"/>
                <w:szCs w:val="18"/>
              </w:rPr>
              <w:t>The user accepts the “Default Filter and selects Continue</w:t>
            </w:r>
          </w:p>
          <w:p w14:paraId="50C9B51C" w14:textId="77777777" w:rsidR="00F003C8" w:rsidRDefault="00F003C8" w:rsidP="004E06BD">
            <w:pPr>
              <w:numPr>
                <w:ilvl w:val="0"/>
                <w:numId w:val="143"/>
              </w:numPr>
              <w:rPr>
                <w:rFonts w:ascii="Arial" w:hAnsi="Arial" w:cs="Arial"/>
                <w:sz w:val="18"/>
                <w:szCs w:val="18"/>
              </w:rPr>
            </w:pPr>
            <w:r>
              <w:rPr>
                <w:rFonts w:ascii="Arial" w:hAnsi="Arial" w:cs="Arial"/>
                <w:sz w:val="18"/>
                <w:szCs w:val="18"/>
              </w:rPr>
              <w:t>The system displays the date range options</w:t>
            </w:r>
          </w:p>
          <w:p w14:paraId="6535D8EC" w14:textId="77777777" w:rsidR="00F003C8" w:rsidRDefault="00F003C8" w:rsidP="004E06BD">
            <w:pPr>
              <w:numPr>
                <w:ilvl w:val="0"/>
                <w:numId w:val="143"/>
              </w:numPr>
              <w:rPr>
                <w:rFonts w:ascii="Arial" w:hAnsi="Arial" w:cs="Arial"/>
                <w:sz w:val="18"/>
                <w:szCs w:val="18"/>
              </w:rPr>
            </w:pPr>
            <w:r>
              <w:rPr>
                <w:rFonts w:ascii="Arial" w:hAnsi="Arial" w:cs="Arial"/>
                <w:sz w:val="18"/>
                <w:szCs w:val="18"/>
              </w:rPr>
              <w:t>The user selects/enters a date range for the report and selects “Request Report”</w:t>
            </w:r>
          </w:p>
          <w:p w14:paraId="5DCFC933" w14:textId="77777777" w:rsidR="00F003C8" w:rsidRDefault="00F003C8" w:rsidP="004E06BD">
            <w:pPr>
              <w:numPr>
                <w:ilvl w:val="0"/>
                <w:numId w:val="143"/>
              </w:numPr>
              <w:rPr>
                <w:rFonts w:ascii="Arial" w:hAnsi="Arial" w:cs="Arial"/>
                <w:sz w:val="18"/>
                <w:szCs w:val="18"/>
              </w:rPr>
            </w:pPr>
            <w:r>
              <w:rPr>
                <w:rFonts w:ascii="Arial" w:hAnsi="Arial" w:cs="Arial"/>
                <w:sz w:val="18"/>
                <w:szCs w:val="18"/>
              </w:rPr>
              <w:t>The system runs the selected report for the selected scope/filter and date range and returns the user to the “My Reports” screen.</w:t>
            </w:r>
          </w:p>
          <w:p w14:paraId="07667FD9" w14:textId="77777777" w:rsidR="00F003C8" w:rsidRDefault="00F003C8" w:rsidP="004E06BD">
            <w:pPr>
              <w:numPr>
                <w:ilvl w:val="0"/>
                <w:numId w:val="143"/>
              </w:numPr>
              <w:rPr>
                <w:rFonts w:ascii="Arial" w:hAnsi="Arial" w:cs="Arial"/>
                <w:sz w:val="18"/>
                <w:szCs w:val="18"/>
              </w:rPr>
            </w:pPr>
            <w:r>
              <w:rPr>
                <w:rFonts w:ascii="Arial" w:hAnsi="Arial" w:cs="Arial"/>
                <w:sz w:val="18"/>
                <w:szCs w:val="18"/>
              </w:rPr>
              <w:t>The user selects View Report</w:t>
            </w:r>
          </w:p>
          <w:p w14:paraId="024364E7" w14:textId="77777777" w:rsidR="00FF74F9" w:rsidRPr="005D68D4" w:rsidRDefault="00F003C8" w:rsidP="004E06BD">
            <w:pPr>
              <w:numPr>
                <w:ilvl w:val="0"/>
                <w:numId w:val="143"/>
              </w:numPr>
              <w:rPr>
                <w:rFonts w:ascii="Arial" w:hAnsi="Arial" w:cs="Arial"/>
                <w:sz w:val="18"/>
                <w:szCs w:val="18"/>
              </w:rPr>
            </w:pPr>
            <w:r>
              <w:rPr>
                <w:rFonts w:ascii="Arial" w:hAnsi="Arial" w:cs="Arial"/>
                <w:sz w:val="18"/>
                <w:szCs w:val="18"/>
              </w:rPr>
              <w:t>The system displays the report as specified</w:t>
            </w:r>
          </w:p>
        </w:tc>
      </w:tr>
      <w:tr w:rsidR="00FF74F9" w:rsidRPr="005D68D4" w14:paraId="018664FC" w14:textId="77777777" w:rsidTr="00C913CF">
        <w:tc>
          <w:tcPr>
            <w:tcW w:w="1498" w:type="dxa"/>
            <w:shd w:val="pct20" w:color="auto" w:fill="auto"/>
          </w:tcPr>
          <w:p w14:paraId="254682E9" w14:textId="77777777" w:rsidR="00FF74F9" w:rsidRPr="005D68D4" w:rsidRDefault="00FF74F9" w:rsidP="00DA0AB4">
            <w:pPr>
              <w:rPr>
                <w:rFonts w:ascii="Arial" w:hAnsi="Arial" w:cs="Arial"/>
                <w:b/>
                <w:bCs/>
                <w:sz w:val="18"/>
                <w:szCs w:val="18"/>
              </w:rPr>
            </w:pPr>
            <w:r w:rsidRPr="005D68D4">
              <w:rPr>
                <w:rFonts w:ascii="Arial" w:hAnsi="Arial" w:cs="Arial"/>
                <w:b/>
                <w:bCs/>
                <w:sz w:val="18"/>
                <w:szCs w:val="18"/>
              </w:rPr>
              <w:t>Alternate scenario extensions</w:t>
            </w:r>
          </w:p>
          <w:p w14:paraId="1D18ED1A" w14:textId="77777777" w:rsidR="00FF74F9" w:rsidRPr="005D68D4" w:rsidRDefault="00FF74F9" w:rsidP="00DA0AB4">
            <w:pPr>
              <w:rPr>
                <w:rFonts w:ascii="Arial" w:hAnsi="Arial" w:cs="Arial"/>
                <w:b/>
                <w:bCs/>
                <w:sz w:val="18"/>
                <w:szCs w:val="18"/>
              </w:rPr>
            </w:pPr>
          </w:p>
          <w:p w14:paraId="604CCAB8" w14:textId="77777777" w:rsidR="00FF74F9" w:rsidRPr="005D68D4" w:rsidRDefault="00FF74F9" w:rsidP="00DA0AB4">
            <w:pPr>
              <w:rPr>
                <w:rFonts w:ascii="Arial" w:hAnsi="Arial" w:cs="Arial"/>
                <w:b/>
                <w:bCs/>
                <w:sz w:val="18"/>
                <w:szCs w:val="18"/>
              </w:rPr>
            </w:pPr>
          </w:p>
        </w:tc>
        <w:tc>
          <w:tcPr>
            <w:tcW w:w="7852" w:type="dxa"/>
            <w:shd w:val="clear" w:color="auto" w:fill="auto"/>
          </w:tcPr>
          <w:p w14:paraId="7D09F199" w14:textId="77777777" w:rsidR="00FF74F9" w:rsidRPr="005D68D4" w:rsidRDefault="00FF74F9" w:rsidP="00DA0AB4">
            <w:pPr>
              <w:rPr>
                <w:rFonts w:ascii="Arial" w:hAnsi="Arial" w:cs="Arial"/>
                <w:sz w:val="18"/>
                <w:szCs w:val="18"/>
              </w:rPr>
            </w:pPr>
          </w:p>
        </w:tc>
      </w:tr>
      <w:tr w:rsidR="00C913CF" w:rsidRPr="005D68D4" w14:paraId="6B375E2E" w14:textId="77777777" w:rsidTr="00C913CF">
        <w:tc>
          <w:tcPr>
            <w:tcW w:w="1498" w:type="dxa"/>
            <w:shd w:val="pct20" w:color="auto" w:fill="auto"/>
          </w:tcPr>
          <w:p w14:paraId="4621F9FC" w14:textId="057CEECC" w:rsidR="00C913CF" w:rsidRPr="005D68D4" w:rsidRDefault="00C913CF" w:rsidP="00C913CF">
            <w:pPr>
              <w:rPr>
                <w:rFonts w:ascii="Arial" w:hAnsi="Arial" w:cs="Arial"/>
                <w:b/>
                <w:bCs/>
                <w:sz w:val="18"/>
                <w:szCs w:val="18"/>
              </w:rPr>
            </w:pPr>
            <w:r>
              <w:rPr>
                <w:rFonts w:ascii="Arial" w:hAnsi="Arial" w:cs="Arial"/>
                <w:b/>
                <w:bCs/>
                <w:sz w:val="18"/>
                <w:szCs w:val="18"/>
              </w:rPr>
              <w:t>Output Types</w:t>
            </w:r>
          </w:p>
        </w:tc>
        <w:tc>
          <w:tcPr>
            <w:tcW w:w="7852" w:type="dxa"/>
            <w:shd w:val="clear" w:color="auto" w:fill="auto"/>
          </w:tcPr>
          <w:p w14:paraId="24E1C268" w14:textId="31A8AA1B" w:rsidR="00C913CF" w:rsidRDefault="00C913CF" w:rsidP="00C913CF">
            <w:pPr>
              <w:rPr>
                <w:rFonts w:ascii="Arial" w:hAnsi="Arial" w:cs="Arial"/>
                <w:sz w:val="18"/>
                <w:szCs w:val="18"/>
              </w:rPr>
            </w:pPr>
            <w:r>
              <w:rPr>
                <w:rFonts w:ascii="Arial" w:hAnsi="Arial" w:cs="Arial"/>
                <w:sz w:val="18"/>
                <w:szCs w:val="18"/>
              </w:rPr>
              <w:t>Excel</w:t>
            </w:r>
          </w:p>
          <w:p w14:paraId="20800B1F" w14:textId="77777777" w:rsidR="00C913CF" w:rsidRPr="005D68D4" w:rsidRDefault="00C913CF" w:rsidP="00C913CF">
            <w:pPr>
              <w:rPr>
                <w:rFonts w:ascii="Arial" w:hAnsi="Arial" w:cs="Arial"/>
                <w:sz w:val="18"/>
                <w:szCs w:val="18"/>
              </w:rPr>
            </w:pPr>
          </w:p>
        </w:tc>
      </w:tr>
      <w:tr w:rsidR="00C913CF" w:rsidRPr="005D68D4" w14:paraId="35D77502" w14:textId="77777777" w:rsidTr="00C913CF">
        <w:tc>
          <w:tcPr>
            <w:tcW w:w="1498" w:type="dxa"/>
            <w:shd w:val="pct20" w:color="auto" w:fill="auto"/>
          </w:tcPr>
          <w:p w14:paraId="73378BBA" w14:textId="03EBCF66" w:rsidR="00C913CF" w:rsidRPr="005D68D4" w:rsidRDefault="00C913CF" w:rsidP="00C913CF">
            <w:pPr>
              <w:rPr>
                <w:rFonts w:ascii="Arial" w:hAnsi="Arial" w:cs="Arial"/>
                <w:b/>
                <w:bCs/>
                <w:sz w:val="18"/>
                <w:szCs w:val="18"/>
              </w:rPr>
            </w:pPr>
            <w:r>
              <w:rPr>
                <w:rFonts w:ascii="Arial" w:hAnsi="Arial" w:cs="Arial"/>
                <w:b/>
                <w:bCs/>
                <w:sz w:val="18"/>
                <w:szCs w:val="18"/>
              </w:rPr>
              <w:t>Filters Required</w:t>
            </w:r>
          </w:p>
        </w:tc>
        <w:tc>
          <w:tcPr>
            <w:tcW w:w="7852" w:type="dxa"/>
            <w:shd w:val="clear" w:color="auto" w:fill="auto"/>
          </w:tcPr>
          <w:p w14:paraId="088037B4" w14:textId="2E929EA8" w:rsidR="00C913CF" w:rsidRDefault="00C913CF" w:rsidP="00C913CF">
            <w:pPr>
              <w:rPr>
                <w:rFonts w:ascii="Arial" w:hAnsi="Arial" w:cs="Arial"/>
                <w:sz w:val="18"/>
                <w:szCs w:val="18"/>
              </w:rPr>
            </w:pPr>
            <w:r w:rsidRPr="00F66F38">
              <w:rPr>
                <w:rFonts w:ascii="Arial" w:hAnsi="Arial" w:cs="Arial"/>
                <w:sz w:val="18"/>
                <w:szCs w:val="18"/>
              </w:rPr>
              <w:t>Age/Gender/TRA/Investment Style/Date Joined Scheme/AE Recommendation</w:t>
            </w:r>
          </w:p>
          <w:p w14:paraId="34F854BC" w14:textId="77777777" w:rsidR="00C913CF" w:rsidRPr="005D68D4" w:rsidRDefault="00C913CF" w:rsidP="00C913CF">
            <w:pPr>
              <w:rPr>
                <w:rFonts w:ascii="Arial" w:hAnsi="Arial" w:cs="Arial"/>
                <w:sz w:val="18"/>
                <w:szCs w:val="18"/>
              </w:rPr>
            </w:pPr>
          </w:p>
        </w:tc>
      </w:tr>
      <w:tr w:rsidR="00C913CF" w:rsidRPr="005D68D4" w14:paraId="46053716" w14:textId="77777777" w:rsidTr="00C913CF">
        <w:trPr>
          <w:trHeight w:val="683"/>
        </w:trPr>
        <w:tc>
          <w:tcPr>
            <w:tcW w:w="1498" w:type="dxa"/>
            <w:shd w:val="pct20" w:color="auto" w:fill="auto"/>
          </w:tcPr>
          <w:p w14:paraId="1BDCC854"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Business Logic/ Rules/ Supplementary Info</w:t>
            </w:r>
          </w:p>
          <w:p w14:paraId="7FFDFB81" w14:textId="77777777" w:rsidR="00C913CF" w:rsidRPr="005D68D4" w:rsidRDefault="00C913CF" w:rsidP="00C913CF">
            <w:pPr>
              <w:rPr>
                <w:rFonts w:ascii="Arial" w:hAnsi="Arial" w:cs="Arial"/>
                <w:b/>
                <w:bCs/>
                <w:sz w:val="18"/>
                <w:szCs w:val="18"/>
              </w:rPr>
            </w:pPr>
          </w:p>
        </w:tc>
        <w:tc>
          <w:tcPr>
            <w:tcW w:w="7852" w:type="dxa"/>
            <w:shd w:val="clear" w:color="auto" w:fill="auto"/>
          </w:tcPr>
          <w:p w14:paraId="4DA68A06"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6. Default Scope</w:t>
            </w:r>
          </w:p>
          <w:p w14:paraId="0909D7AF" w14:textId="77777777" w:rsidR="00C913CF" w:rsidRDefault="00C913CF" w:rsidP="00C913CF">
            <w:pPr>
              <w:rPr>
                <w:rFonts w:ascii="Arial" w:hAnsi="Arial" w:cs="Arial"/>
                <w:sz w:val="18"/>
                <w:szCs w:val="18"/>
              </w:rPr>
            </w:pPr>
          </w:p>
          <w:p w14:paraId="59A3FD55" w14:textId="77777777" w:rsidR="00C913CF" w:rsidRDefault="00C913CF" w:rsidP="00C913CF">
            <w:pPr>
              <w:rPr>
                <w:rFonts w:ascii="Arial" w:hAnsi="Arial" w:cs="Arial"/>
                <w:sz w:val="18"/>
                <w:szCs w:val="18"/>
              </w:rPr>
            </w:pPr>
            <w:r>
              <w:rPr>
                <w:rFonts w:ascii="Arial" w:hAnsi="Arial" w:cs="Arial"/>
                <w:sz w:val="18"/>
                <w:szCs w:val="18"/>
              </w:rPr>
              <w:t>The default scope linked to the Plan Transaction History should be “Current Scheme” this should mean that the report is run for the scheme that the user is logged in as.  No lower level permissions should apply.</w:t>
            </w:r>
          </w:p>
          <w:p w14:paraId="033A9EE4" w14:textId="77777777" w:rsidR="00C913CF" w:rsidRDefault="00C913CF" w:rsidP="00C913CF">
            <w:pPr>
              <w:rPr>
                <w:rFonts w:ascii="Arial" w:hAnsi="Arial" w:cs="Arial"/>
                <w:sz w:val="18"/>
                <w:szCs w:val="18"/>
              </w:rPr>
            </w:pPr>
          </w:p>
          <w:p w14:paraId="7AEE51B6"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8. Default Filter</w:t>
            </w:r>
          </w:p>
          <w:p w14:paraId="23C1BEDD" w14:textId="77777777" w:rsidR="00C913CF" w:rsidRDefault="00C913CF" w:rsidP="00C913CF">
            <w:pPr>
              <w:rPr>
                <w:rFonts w:ascii="Arial" w:hAnsi="Arial" w:cs="Arial"/>
                <w:sz w:val="18"/>
                <w:szCs w:val="18"/>
              </w:rPr>
            </w:pPr>
          </w:p>
          <w:p w14:paraId="5AC3E58C" w14:textId="73D7FA14" w:rsidR="00C913CF" w:rsidRDefault="00C913CF" w:rsidP="00C913CF">
            <w:pPr>
              <w:rPr>
                <w:rFonts w:ascii="Arial" w:hAnsi="Arial" w:cs="Arial"/>
                <w:sz w:val="18"/>
                <w:szCs w:val="18"/>
              </w:rPr>
            </w:pPr>
            <w:r>
              <w:rPr>
                <w:rFonts w:ascii="Arial" w:hAnsi="Arial" w:cs="Arial"/>
                <w:sz w:val="18"/>
                <w:szCs w:val="18"/>
              </w:rPr>
              <w:t xml:space="preserve">The default filter linked to the Plan Transaction History should be the “Standard Filter” this should mean that the report is run for all </w:t>
            </w:r>
            <w:del w:id="1880" w:author="Jamal, Zaher CWK" w:date="2015-06-16T17:24:00Z">
              <w:r w:rsidR="003B2D50" w:rsidDel="00A1691E">
                <w:rPr>
                  <w:rFonts w:ascii="Arial" w:hAnsi="Arial" w:cs="Arial"/>
                  <w:sz w:val="18"/>
                  <w:szCs w:val="18"/>
                </w:rPr>
                <w:delText>user</w:delText>
              </w:r>
            </w:del>
            <w:ins w:id="1881" w:author="Jamal, Zaher CWK" w:date="2015-06-16T17:24:00Z">
              <w:r w:rsidR="00A1691E">
                <w:rPr>
                  <w:rFonts w:ascii="Arial" w:hAnsi="Arial" w:cs="Arial"/>
                  <w:sz w:val="18"/>
                  <w:szCs w:val="18"/>
                </w:rPr>
                <w:t>member</w:t>
              </w:r>
            </w:ins>
            <w:r>
              <w:rPr>
                <w:rFonts w:ascii="Arial" w:hAnsi="Arial" w:cs="Arial"/>
                <w:sz w:val="18"/>
                <w:szCs w:val="18"/>
              </w:rPr>
              <w:t>s that meet the report criteria.</w:t>
            </w:r>
          </w:p>
          <w:p w14:paraId="284A0DB8" w14:textId="77777777" w:rsidR="00C913CF" w:rsidRDefault="00C913CF" w:rsidP="00C913CF">
            <w:pPr>
              <w:rPr>
                <w:rFonts w:ascii="Arial" w:hAnsi="Arial" w:cs="Arial"/>
                <w:sz w:val="18"/>
                <w:szCs w:val="18"/>
              </w:rPr>
            </w:pPr>
          </w:p>
          <w:p w14:paraId="3BFD07DD" w14:textId="77777777" w:rsidR="00C913CF" w:rsidRPr="00BC1B1C" w:rsidRDefault="00C913CF" w:rsidP="00C913CF">
            <w:pPr>
              <w:rPr>
                <w:rFonts w:ascii="Arial" w:hAnsi="Arial" w:cs="Arial"/>
                <w:sz w:val="18"/>
                <w:szCs w:val="18"/>
                <w:u w:val="single"/>
              </w:rPr>
            </w:pPr>
            <w:r w:rsidRPr="00BC1B1C">
              <w:rPr>
                <w:rFonts w:ascii="Arial" w:hAnsi="Arial" w:cs="Arial"/>
                <w:sz w:val="18"/>
                <w:szCs w:val="18"/>
                <w:u w:val="single"/>
              </w:rPr>
              <w:t>10. Date Range</w:t>
            </w:r>
          </w:p>
          <w:p w14:paraId="75236FB7" w14:textId="77777777" w:rsidR="00C913CF" w:rsidRDefault="00C913CF" w:rsidP="00C913CF">
            <w:pPr>
              <w:rPr>
                <w:rFonts w:ascii="Arial" w:hAnsi="Arial" w:cs="Arial"/>
                <w:sz w:val="18"/>
                <w:szCs w:val="18"/>
              </w:rPr>
            </w:pPr>
          </w:p>
          <w:p w14:paraId="6B81B5CA" w14:textId="77777777" w:rsidR="00C913CF" w:rsidRDefault="00C913CF" w:rsidP="00C913CF">
            <w:pPr>
              <w:rPr>
                <w:rFonts w:ascii="Arial" w:hAnsi="Arial" w:cs="Arial"/>
                <w:sz w:val="18"/>
                <w:szCs w:val="18"/>
              </w:rPr>
            </w:pPr>
            <w:r>
              <w:rPr>
                <w:rFonts w:ascii="Arial" w:hAnsi="Arial" w:cs="Arial"/>
                <w:sz w:val="18"/>
                <w:szCs w:val="18"/>
              </w:rPr>
              <w:t>The default date range for this report is:</w:t>
            </w:r>
          </w:p>
          <w:p w14:paraId="6A27FF64" w14:textId="77777777" w:rsidR="00C913CF" w:rsidRDefault="00C913CF" w:rsidP="00C913CF">
            <w:pPr>
              <w:rPr>
                <w:rFonts w:ascii="Arial" w:hAnsi="Arial" w:cs="Arial"/>
                <w:sz w:val="18"/>
                <w:szCs w:val="18"/>
              </w:rPr>
            </w:pPr>
          </w:p>
          <w:p w14:paraId="1B7D86A8" w14:textId="77777777" w:rsidR="00C913CF" w:rsidRDefault="00C913CF" w:rsidP="004E06BD">
            <w:pPr>
              <w:numPr>
                <w:ilvl w:val="0"/>
                <w:numId w:val="109"/>
              </w:numPr>
              <w:rPr>
                <w:rFonts w:ascii="Arial" w:hAnsi="Arial" w:cs="Arial"/>
                <w:sz w:val="18"/>
                <w:szCs w:val="18"/>
              </w:rPr>
            </w:pPr>
            <w:r>
              <w:rPr>
                <w:rFonts w:ascii="Arial" w:hAnsi="Arial" w:cs="Arial"/>
                <w:sz w:val="18"/>
                <w:szCs w:val="18"/>
              </w:rPr>
              <w:t>From date – first day of previous month</w:t>
            </w:r>
          </w:p>
          <w:p w14:paraId="39A3A104" w14:textId="77777777" w:rsidR="00C913CF" w:rsidRDefault="00C913CF" w:rsidP="004E06BD">
            <w:pPr>
              <w:numPr>
                <w:ilvl w:val="0"/>
                <w:numId w:val="109"/>
              </w:numPr>
              <w:rPr>
                <w:rFonts w:ascii="Arial" w:hAnsi="Arial" w:cs="Arial"/>
                <w:sz w:val="18"/>
                <w:szCs w:val="18"/>
              </w:rPr>
            </w:pPr>
            <w:r>
              <w:rPr>
                <w:rFonts w:ascii="Arial" w:hAnsi="Arial" w:cs="Arial"/>
                <w:sz w:val="18"/>
                <w:szCs w:val="18"/>
              </w:rPr>
              <w:t>To date – last day of previous month</w:t>
            </w:r>
          </w:p>
          <w:p w14:paraId="5564E2F4" w14:textId="77777777" w:rsidR="00C913CF" w:rsidRDefault="00C913CF" w:rsidP="00C913CF">
            <w:pPr>
              <w:rPr>
                <w:rFonts w:ascii="Arial" w:hAnsi="Arial" w:cs="Arial"/>
                <w:sz w:val="18"/>
                <w:szCs w:val="18"/>
              </w:rPr>
            </w:pPr>
          </w:p>
          <w:p w14:paraId="1A6395F1" w14:textId="77777777" w:rsidR="00C913CF" w:rsidRDefault="00C913CF" w:rsidP="00C913CF">
            <w:pPr>
              <w:autoSpaceDE w:val="0"/>
              <w:autoSpaceDN w:val="0"/>
              <w:adjustRightInd w:val="0"/>
              <w:rPr>
                <w:rFonts w:ascii="Arial" w:hAnsi="Arial" w:cs="Arial"/>
                <w:sz w:val="18"/>
                <w:szCs w:val="18"/>
                <w:lang w:eastAsia="en-GB"/>
              </w:rPr>
            </w:pPr>
            <w:r>
              <w:rPr>
                <w:rFonts w:ascii="Arial" w:hAnsi="Arial" w:cs="Arial"/>
                <w:sz w:val="18"/>
                <w:szCs w:val="18"/>
                <w:lang w:eastAsia="en-GB"/>
              </w:rPr>
              <w:t>The TRANSACT_DETAILS&gt;EFF_DT field can be used to obtain the transactions for the date range entered</w:t>
            </w:r>
          </w:p>
          <w:p w14:paraId="797BF638" w14:textId="77777777" w:rsidR="00C913CF" w:rsidRDefault="00C913CF" w:rsidP="00C913CF">
            <w:pPr>
              <w:rPr>
                <w:rFonts w:ascii="Arial" w:hAnsi="Arial" w:cs="Arial"/>
                <w:sz w:val="18"/>
                <w:szCs w:val="18"/>
              </w:rPr>
            </w:pPr>
          </w:p>
          <w:p w14:paraId="23A1C0FA" w14:textId="77777777" w:rsidR="00C913CF" w:rsidRPr="00054814" w:rsidRDefault="00C913CF" w:rsidP="00C913CF">
            <w:pPr>
              <w:rPr>
                <w:rFonts w:ascii="Arial" w:hAnsi="Arial" w:cs="Arial"/>
                <w:sz w:val="18"/>
                <w:szCs w:val="18"/>
                <w:u w:val="single"/>
              </w:rPr>
            </w:pPr>
            <w:r w:rsidRPr="00054814">
              <w:rPr>
                <w:rFonts w:ascii="Arial" w:hAnsi="Arial" w:cs="Arial"/>
                <w:sz w:val="18"/>
                <w:szCs w:val="18"/>
                <w:u w:val="single"/>
              </w:rPr>
              <w:t xml:space="preserve">11. Request </w:t>
            </w:r>
            <w:r>
              <w:rPr>
                <w:rFonts w:ascii="Arial" w:hAnsi="Arial" w:cs="Arial"/>
                <w:sz w:val="18"/>
                <w:szCs w:val="18"/>
                <w:u w:val="single"/>
              </w:rPr>
              <w:t>Report</w:t>
            </w:r>
          </w:p>
          <w:p w14:paraId="0F74E966" w14:textId="77777777" w:rsidR="00C913CF" w:rsidRDefault="00C913CF" w:rsidP="00C913CF">
            <w:pPr>
              <w:rPr>
                <w:rFonts w:ascii="Arial" w:hAnsi="Arial" w:cs="Arial"/>
                <w:sz w:val="18"/>
                <w:szCs w:val="18"/>
              </w:rPr>
            </w:pPr>
          </w:p>
          <w:p w14:paraId="132AB8D6" w14:textId="77777777" w:rsidR="00C913CF" w:rsidRDefault="00C913CF" w:rsidP="00C913CF">
            <w:pPr>
              <w:rPr>
                <w:rFonts w:ascii="Arial" w:hAnsi="Arial" w:cs="Arial"/>
                <w:sz w:val="18"/>
                <w:szCs w:val="18"/>
              </w:rPr>
            </w:pPr>
            <w:r>
              <w:rPr>
                <w:rFonts w:ascii="Arial" w:hAnsi="Arial" w:cs="Arial"/>
                <w:sz w:val="18"/>
                <w:szCs w:val="18"/>
              </w:rPr>
              <w:t>Upon selecting the “Request Report” option for a Plan Transaction History the system needs to obtain the following data for the selected date range:</w:t>
            </w:r>
          </w:p>
          <w:p w14:paraId="6901A7DB" w14:textId="77777777" w:rsidR="00C913CF" w:rsidRDefault="00C913CF" w:rsidP="00C913CF">
            <w:pPr>
              <w:rPr>
                <w:rFonts w:ascii="Arial" w:hAnsi="Arial" w:cs="Arial"/>
                <w:sz w:val="18"/>
                <w:szCs w:val="18"/>
              </w:rPr>
            </w:pPr>
          </w:p>
          <w:p w14:paraId="7F916CA6" w14:textId="77777777" w:rsidR="00C913CF" w:rsidRPr="00054814" w:rsidRDefault="00C913CF" w:rsidP="004E06BD">
            <w:pPr>
              <w:numPr>
                <w:ilvl w:val="0"/>
                <w:numId w:val="144"/>
              </w:numPr>
              <w:rPr>
                <w:rFonts w:ascii="Arial" w:hAnsi="Arial" w:cs="Arial"/>
                <w:sz w:val="18"/>
                <w:szCs w:val="18"/>
              </w:rPr>
            </w:pPr>
            <w:r>
              <w:rPr>
                <w:rFonts w:ascii="Arial" w:hAnsi="Arial" w:cs="Arial"/>
                <w:sz w:val="18"/>
                <w:szCs w:val="18"/>
              </w:rPr>
              <w:t xml:space="preserve">List of all fund transactions that have taken place for the period selected </w:t>
            </w:r>
          </w:p>
          <w:p w14:paraId="09021252" w14:textId="77777777" w:rsidR="00C913CF" w:rsidRPr="00054814" w:rsidRDefault="00C913CF" w:rsidP="004E06BD">
            <w:pPr>
              <w:numPr>
                <w:ilvl w:val="0"/>
                <w:numId w:val="144"/>
              </w:numPr>
              <w:rPr>
                <w:rFonts w:ascii="Arial" w:hAnsi="Arial" w:cs="Arial"/>
                <w:sz w:val="18"/>
                <w:szCs w:val="18"/>
              </w:rPr>
            </w:pPr>
            <w:r>
              <w:rPr>
                <w:rFonts w:ascii="Arial" w:hAnsi="Arial" w:cs="Arial"/>
                <w:sz w:val="18"/>
                <w:szCs w:val="18"/>
              </w:rPr>
              <w:t>The transaction date for each transaction listed</w:t>
            </w:r>
          </w:p>
          <w:p w14:paraId="2F858A90" w14:textId="77777777" w:rsidR="00C913CF" w:rsidRPr="00054814" w:rsidRDefault="00C913CF" w:rsidP="004E06BD">
            <w:pPr>
              <w:numPr>
                <w:ilvl w:val="0"/>
                <w:numId w:val="144"/>
              </w:numPr>
              <w:rPr>
                <w:rFonts w:ascii="Arial" w:hAnsi="Arial" w:cs="Arial"/>
                <w:sz w:val="18"/>
                <w:szCs w:val="18"/>
              </w:rPr>
            </w:pPr>
            <w:r>
              <w:rPr>
                <w:rFonts w:ascii="Arial" w:hAnsi="Arial" w:cs="Arial"/>
                <w:sz w:val="18"/>
                <w:szCs w:val="18"/>
              </w:rPr>
              <w:t>The settlement date for each transaction</w:t>
            </w:r>
          </w:p>
          <w:p w14:paraId="312187B0" w14:textId="77777777" w:rsidR="00C913CF" w:rsidRDefault="00C913CF" w:rsidP="004E06BD">
            <w:pPr>
              <w:numPr>
                <w:ilvl w:val="0"/>
                <w:numId w:val="144"/>
              </w:numPr>
              <w:rPr>
                <w:rFonts w:ascii="Arial" w:hAnsi="Arial" w:cs="Arial"/>
                <w:sz w:val="18"/>
                <w:szCs w:val="18"/>
              </w:rPr>
            </w:pPr>
            <w:r>
              <w:rPr>
                <w:rFonts w:ascii="Arial" w:hAnsi="Arial" w:cs="Arial"/>
                <w:sz w:val="18"/>
                <w:szCs w:val="18"/>
              </w:rPr>
              <w:t>The instruction type (Tr Cd Desc)for each transaction</w:t>
            </w:r>
          </w:p>
          <w:p w14:paraId="6E5F2873" w14:textId="77777777" w:rsidR="00C913CF" w:rsidRDefault="00C913CF" w:rsidP="004E06BD">
            <w:pPr>
              <w:numPr>
                <w:ilvl w:val="0"/>
                <w:numId w:val="144"/>
              </w:numPr>
              <w:rPr>
                <w:rFonts w:ascii="Arial" w:hAnsi="Arial" w:cs="Arial"/>
                <w:sz w:val="18"/>
                <w:szCs w:val="18"/>
              </w:rPr>
            </w:pPr>
            <w:r>
              <w:rPr>
                <w:rFonts w:ascii="Arial" w:hAnsi="Arial" w:cs="Arial"/>
                <w:sz w:val="18"/>
                <w:szCs w:val="18"/>
              </w:rPr>
              <w:t>The deal status for each transaction</w:t>
            </w:r>
          </w:p>
          <w:p w14:paraId="539FC8D9" w14:textId="77777777" w:rsidR="00C913CF" w:rsidRDefault="00C913CF" w:rsidP="004E06BD">
            <w:pPr>
              <w:numPr>
                <w:ilvl w:val="0"/>
                <w:numId w:val="144"/>
              </w:numPr>
              <w:rPr>
                <w:rFonts w:ascii="Arial" w:hAnsi="Arial" w:cs="Arial"/>
                <w:sz w:val="18"/>
                <w:szCs w:val="18"/>
              </w:rPr>
            </w:pPr>
            <w:r>
              <w:rPr>
                <w:rFonts w:ascii="Arial" w:hAnsi="Arial" w:cs="Arial"/>
                <w:sz w:val="18"/>
                <w:szCs w:val="18"/>
              </w:rPr>
              <w:t>The client advise ref for each transaction</w:t>
            </w:r>
          </w:p>
          <w:p w14:paraId="33E91D73" w14:textId="77777777" w:rsidR="00C913CF" w:rsidRDefault="00C913CF" w:rsidP="004E06BD">
            <w:pPr>
              <w:numPr>
                <w:ilvl w:val="0"/>
                <w:numId w:val="121"/>
              </w:numPr>
              <w:rPr>
                <w:rFonts w:ascii="Arial" w:hAnsi="Arial" w:cs="Arial"/>
                <w:sz w:val="18"/>
                <w:szCs w:val="18"/>
              </w:rPr>
            </w:pPr>
            <w:r>
              <w:rPr>
                <w:rFonts w:ascii="Arial" w:hAnsi="Arial" w:cs="Arial"/>
                <w:sz w:val="18"/>
                <w:szCs w:val="18"/>
              </w:rPr>
              <w:t>The no of units for each transaction</w:t>
            </w:r>
          </w:p>
          <w:p w14:paraId="111B9ED8" w14:textId="77777777" w:rsidR="00C913CF" w:rsidRDefault="00C913CF" w:rsidP="004E06BD">
            <w:pPr>
              <w:numPr>
                <w:ilvl w:val="0"/>
                <w:numId w:val="121"/>
              </w:numPr>
              <w:rPr>
                <w:rFonts w:ascii="Arial" w:hAnsi="Arial" w:cs="Arial"/>
                <w:sz w:val="18"/>
                <w:szCs w:val="18"/>
              </w:rPr>
            </w:pPr>
            <w:r>
              <w:rPr>
                <w:rFonts w:ascii="Arial" w:hAnsi="Arial" w:cs="Arial"/>
                <w:sz w:val="18"/>
                <w:szCs w:val="18"/>
              </w:rPr>
              <w:t>The fund price for each transaction</w:t>
            </w:r>
          </w:p>
          <w:p w14:paraId="6BA984AE" w14:textId="77777777" w:rsidR="00C913CF" w:rsidRDefault="00C913CF" w:rsidP="004E06BD">
            <w:pPr>
              <w:numPr>
                <w:ilvl w:val="0"/>
                <w:numId w:val="121"/>
              </w:numPr>
              <w:rPr>
                <w:rFonts w:ascii="Arial" w:hAnsi="Arial" w:cs="Arial"/>
                <w:sz w:val="18"/>
                <w:szCs w:val="18"/>
              </w:rPr>
            </w:pPr>
            <w:r>
              <w:rPr>
                <w:rFonts w:ascii="Arial" w:hAnsi="Arial" w:cs="Arial"/>
                <w:sz w:val="18"/>
                <w:szCs w:val="18"/>
              </w:rPr>
              <w:t>The value for each transaction</w:t>
            </w:r>
          </w:p>
          <w:p w14:paraId="6153FA99" w14:textId="77777777" w:rsidR="00C913CF" w:rsidRPr="00054814" w:rsidRDefault="00C913CF" w:rsidP="004E06BD">
            <w:pPr>
              <w:numPr>
                <w:ilvl w:val="0"/>
                <w:numId w:val="121"/>
              </w:numPr>
              <w:rPr>
                <w:rFonts w:ascii="Arial" w:hAnsi="Arial" w:cs="Arial"/>
                <w:sz w:val="18"/>
                <w:szCs w:val="18"/>
              </w:rPr>
            </w:pPr>
            <w:r>
              <w:rPr>
                <w:rFonts w:ascii="Arial" w:hAnsi="Arial" w:cs="Arial"/>
                <w:sz w:val="18"/>
                <w:szCs w:val="18"/>
              </w:rPr>
              <w:t>The net unit holding as a result of each transaction</w:t>
            </w:r>
          </w:p>
          <w:p w14:paraId="6DC1B54B" w14:textId="77777777" w:rsidR="00C913CF" w:rsidRDefault="00C913CF" w:rsidP="00C913CF">
            <w:pPr>
              <w:rPr>
                <w:rFonts w:ascii="Arial" w:hAnsi="Arial" w:cs="Arial"/>
                <w:sz w:val="18"/>
                <w:szCs w:val="18"/>
              </w:rPr>
            </w:pPr>
          </w:p>
          <w:p w14:paraId="3B54E5CC" w14:textId="77777777" w:rsidR="00C913CF" w:rsidRPr="00443BEE" w:rsidRDefault="00C913CF" w:rsidP="00C913CF">
            <w:pPr>
              <w:rPr>
                <w:rFonts w:ascii="Arial" w:hAnsi="Arial" w:cs="Arial"/>
                <w:sz w:val="18"/>
                <w:szCs w:val="18"/>
                <w:u w:val="single"/>
              </w:rPr>
            </w:pPr>
            <w:r w:rsidRPr="00443BEE">
              <w:rPr>
                <w:rFonts w:ascii="Arial" w:hAnsi="Arial" w:cs="Arial"/>
                <w:sz w:val="18"/>
                <w:szCs w:val="18"/>
                <w:u w:val="single"/>
              </w:rPr>
              <w:t xml:space="preserve">13. View </w:t>
            </w:r>
            <w:r>
              <w:rPr>
                <w:rFonts w:ascii="Arial" w:hAnsi="Arial" w:cs="Arial"/>
                <w:sz w:val="18"/>
                <w:szCs w:val="18"/>
                <w:u w:val="single"/>
              </w:rPr>
              <w:t>Report</w:t>
            </w:r>
          </w:p>
          <w:p w14:paraId="43009E26" w14:textId="77777777" w:rsidR="00C913CF" w:rsidRDefault="00C913CF" w:rsidP="00C913CF">
            <w:pPr>
              <w:rPr>
                <w:rFonts w:ascii="Arial" w:hAnsi="Arial" w:cs="Arial"/>
                <w:sz w:val="18"/>
                <w:szCs w:val="18"/>
              </w:rPr>
            </w:pPr>
          </w:p>
          <w:p w14:paraId="09BFE5E2" w14:textId="77777777" w:rsidR="00C913CF" w:rsidRDefault="00C913CF" w:rsidP="00C913CF">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21E2CCEB" w14:textId="77777777" w:rsidR="00C913CF" w:rsidRDefault="00C913CF" w:rsidP="00C913CF">
            <w:pPr>
              <w:rPr>
                <w:rFonts w:ascii="Arial" w:hAnsi="Arial" w:cs="Arial"/>
                <w:sz w:val="18"/>
                <w:szCs w:val="18"/>
              </w:rPr>
            </w:pPr>
          </w:p>
          <w:p w14:paraId="14DC2798" w14:textId="77777777" w:rsidR="00C913CF" w:rsidRDefault="00C913CF" w:rsidP="004E06BD">
            <w:pPr>
              <w:numPr>
                <w:ilvl w:val="0"/>
                <w:numId w:val="106"/>
              </w:numPr>
              <w:rPr>
                <w:rFonts w:ascii="Arial" w:hAnsi="Arial" w:cs="Arial"/>
                <w:sz w:val="18"/>
                <w:szCs w:val="18"/>
              </w:rPr>
            </w:pPr>
            <w:r>
              <w:rPr>
                <w:rFonts w:ascii="Arial" w:hAnsi="Arial" w:cs="Arial"/>
                <w:sz w:val="18"/>
                <w:szCs w:val="18"/>
              </w:rPr>
              <w:t>Header - Plan Transaction History for {Scheme Name} for date range {dd/mm/yyyy} to {dd/mm/yyyy} (if the scope used means that multiple schemes are selected then do not display (for {Scheme Name}).</w:t>
            </w:r>
          </w:p>
          <w:p w14:paraId="5CE7ABFD" w14:textId="77777777" w:rsidR="00C913CF" w:rsidRDefault="00C913CF" w:rsidP="004E06BD">
            <w:pPr>
              <w:numPr>
                <w:ilvl w:val="0"/>
                <w:numId w:val="106"/>
              </w:numPr>
              <w:rPr>
                <w:rFonts w:ascii="Arial" w:hAnsi="Arial" w:cs="Arial"/>
                <w:sz w:val="18"/>
                <w:szCs w:val="18"/>
              </w:rPr>
            </w:pPr>
            <w:r>
              <w:rPr>
                <w:rFonts w:ascii="Arial" w:hAnsi="Arial" w:cs="Arial"/>
                <w:sz w:val="18"/>
                <w:szCs w:val="18"/>
              </w:rPr>
              <w:t>Scope {Scope Name}</w:t>
            </w:r>
          </w:p>
          <w:p w14:paraId="3EBDE479" w14:textId="77777777" w:rsidR="00C913CF" w:rsidRDefault="00C913CF" w:rsidP="004E06BD">
            <w:pPr>
              <w:numPr>
                <w:ilvl w:val="0"/>
                <w:numId w:val="106"/>
              </w:numPr>
              <w:rPr>
                <w:rFonts w:ascii="Arial" w:hAnsi="Arial" w:cs="Arial"/>
                <w:sz w:val="18"/>
                <w:szCs w:val="18"/>
              </w:rPr>
            </w:pPr>
            <w:r>
              <w:rPr>
                <w:rFonts w:ascii="Arial" w:hAnsi="Arial" w:cs="Arial"/>
                <w:sz w:val="18"/>
                <w:szCs w:val="18"/>
              </w:rPr>
              <w:t>Filter {Filter Name}</w:t>
            </w:r>
          </w:p>
          <w:p w14:paraId="15F2CE73" w14:textId="77777777" w:rsidR="00C913CF" w:rsidRDefault="00C913CF" w:rsidP="004E06BD">
            <w:pPr>
              <w:numPr>
                <w:ilvl w:val="0"/>
                <w:numId w:val="106"/>
              </w:numPr>
              <w:rPr>
                <w:rFonts w:ascii="Arial" w:hAnsi="Arial" w:cs="Arial"/>
                <w:sz w:val="18"/>
                <w:szCs w:val="18"/>
              </w:rPr>
            </w:pPr>
            <w:r w:rsidRPr="004B5A4F">
              <w:rPr>
                <w:rFonts w:ascii="Arial" w:hAnsi="Arial" w:cs="Arial"/>
                <w:sz w:val="18"/>
                <w:szCs w:val="18"/>
              </w:rPr>
              <w:t xml:space="preserve">Fund </w:t>
            </w:r>
            <w:r>
              <w:rPr>
                <w:rFonts w:ascii="Arial" w:hAnsi="Arial" w:cs="Arial"/>
                <w:sz w:val="18"/>
                <w:szCs w:val="18"/>
              </w:rPr>
              <w:t>ID</w:t>
            </w:r>
          </w:p>
          <w:p w14:paraId="1EE6D91D" w14:textId="77777777" w:rsidR="00C913CF" w:rsidRDefault="00C913CF" w:rsidP="004E06BD">
            <w:pPr>
              <w:numPr>
                <w:ilvl w:val="0"/>
                <w:numId w:val="106"/>
              </w:numPr>
              <w:rPr>
                <w:rFonts w:ascii="Arial" w:hAnsi="Arial" w:cs="Arial"/>
                <w:sz w:val="18"/>
                <w:szCs w:val="18"/>
              </w:rPr>
            </w:pPr>
            <w:r>
              <w:rPr>
                <w:rFonts w:ascii="Arial" w:hAnsi="Arial" w:cs="Arial"/>
                <w:sz w:val="18"/>
                <w:szCs w:val="18"/>
              </w:rPr>
              <w:t>Fund Name</w:t>
            </w:r>
          </w:p>
          <w:p w14:paraId="1923DE04" w14:textId="77777777" w:rsidR="00C913CF" w:rsidRPr="004B5A4F" w:rsidRDefault="00C913CF" w:rsidP="004E06BD">
            <w:pPr>
              <w:numPr>
                <w:ilvl w:val="0"/>
                <w:numId w:val="106"/>
              </w:numPr>
              <w:rPr>
                <w:rFonts w:ascii="Arial" w:hAnsi="Arial" w:cs="Arial"/>
                <w:sz w:val="18"/>
                <w:szCs w:val="18"/>
              </w:rPr>
            </w:pPr>
            <w:r w:rsidRPr="004B5A4F">
              <w:rPr>
                <w:rFonts w:ascii="Arial" w:hAnsi="Arial" w:cs="Arial"/>
                <w:sz w:val="18"/>
                <w:szCs w:val="18"/>
              </w:rPr>
              <w:t>Transaction Date</w:t>
            </w:r>
          </w:p>
          <w:p w14:paraId="100906F0" w14:textId="77777777" w:rsidR="00C913CF" w:rsidRPr="00054814" w:rsidRDefault="00C913CF" w:rsidP="004E06BD">
            <w:pPr>
              <w:numPr>
                <w:ilvl w:val="0"/>
                <w:numId w:val="106"/>
              </w:numPr>
              <w:rPr>
                <w:rFonts w:ascii="Arial" w:hAnsi="Arial" w:cs="Arial"/>
                <w:sz w:val="18"/>
                <w:szCs w:val="18"/>
              </w:rPr>
            </w:pPr>
            <w:r>
              <w:rPr>
                <w:rFonts w:ascii="Arial" w:hAnsi="Arial" w:cs="Arial"/>
                <w:sz w:val="18"/>
                <w:szCs w:val="18"/>
              </w:rPr>
              <w:t>Settlement Date</w:t>
            </w:r>
          </w:p>
          <w:p w14:paraId="455BE39A" w14:textId="77777777" w:rsidR="00C913CF" w:rsidRPr="00054814" w:rsidRDefault="00C913CF" w:rsidP="004E06BD">
            <w:pPr>
              <w:numPr>
                <w:ilvl w:val="0"/>
                <w:numId w:val="106"/>
              </w:numPr>
              <w:rPr>
                <w:rFonts w:ascii="Arial" w:hAnsi="Arial" w:cs="Arial"/>
                <w:sz w:val="18"/>
                <w:szCs w:val="18"/>
              </w:rPr>
            </w:pPr>
            <w:r>
              <w:rPr>
                <w:rFonts w:ascii="Arial" w:hAnsi="Arial" w:cs="Arial"/>
                <w:sz w:val="18"/>
                <w:szCs w:val="18"/>
              </w:rPr>
              <w:t>Instruction Type*</w:t>
            </w:r>
          </w:p>
          <w:p w14:paraId="7137708C" w14:textId="77777777" w:rsidR="00C913CF" w:rsidRDefault="00C913CF" w:rsidP="004E06BD">
            <w:pPr>
              <w:numPr>
                <w:ilvl w:val="0"/>
                <w:numId w:val="106"/>
              </w:numPr>
              <w:rPr>
                <w:rFonts w:ascii="Arial" w:hAnsi="Arial" w:cs="Arial"/>
                <w:sz w:val="18"/>
                <w:szCs w:val="18"/>
              </w:rPr>
            </w:pPr>
            <w:r>
              <w:rPr>
                <w:rFonts w:ascii="Arial" w:hAnsi="Arial" w:cs="Arial"/>
                <w:sz w:val="18"/>
                <w:szCs w:val="18"/>
              </w:rPr>
              <w:t>Deal Status</w:t>
            </w:r>
          </w:p>
          <w:p w14:paraId="76E59062" w14:textId="77777777" w:rsidR="00C913CF" w:rsidRDefault="00C913CF" w:rsidP="004E06BD">
            <w:pPr>
              <w:numPr>
                <w:ilvl w:val="0"/>
                <w:numId w:val="106"/>
              </w:numPr>
              <w:rPr>
                <w:rFonts w:ascii="Arial" w:hAnsi="Arial" w:cs="Arial"/>
                <w:sz w:val="18"/>
                <w:szCs w:val="18"/>
              </w:rPr>
            </w:pPr>
            <w:r>
              <w:rPr>
                <w:rFonts w:ascii="Arial" w:hAnsi="Arial" w:cs="Arial"/>
                <w:sz w:val="18"/>
                <w:szCs w:val="18"/>
              </w:rPr>
              <w:t>Client Advice Ref</w:t>
            </w:r>
          </w:p>
          <w:p w14:paraId="5FE10499" w14:textId="77777777" w:rsidR="00C913CF" w:rsidRDefault="00C913CF" w:rsidP="004E06BD">
            <w:pPr>
              <w:numPr>
                <w:ilvl w:val="0"/>
                <w:numId w:val="106"/>
              </w:numPr>
              <w:rPr>
                <w:rFonts w:ascii="Arial" w:hAnsi="Arial" w:cs="Arial"/>
                <w:sz w:val="18"/>
                <w:szCs w:val="18"/>
              </w:rPr>
            </w:pPr>
            <w:r>
              <w:rPr>
                <w:rFonts w:ascii="Arial" w:hAnsi="Arial" w:cs="Arial"/>
                <w:sz w:val="18"/>
                <w:szCs w:val="18"/>
              </w:rPr>
              <w:t>Unit Movement</w:t>
            </w:r>
          </w:p>
          <w:p w14:paraId="567A4B4E" w14:textId="77777777" w:rsidR="00C913CF" w:rsidRDefault="00C913CF" w:rsidP="004E06BD">
            <w:pPr>
              <w:numPr>
                <w:ilvl w:val="0"/>
                <w:numId w:val="106"/>
              </w:numPr>
              <w:rPr>
                <w:rFonts w:ascii="Arial" w:hAnsi="Arial" w:cs="Arial"/>
                <w:sz w:val="18"/>
                <w:szCs w:val="18"/>
              </w:rPr>
            </w:pPr>
            <w:r>
              <w:rPr>
                <w:rFonts w:ascii="Arial" w:hAnsi="Arial" w:cs="Arial"/>
                <w:sz w:val="18"/>
                <w:szCs w:val="18"/>
              </w:rPr>
              <w:t>Fund price</w:t>
            </w:r>
          </w:p>
          <w:p w14:paraId="2CA7D47E" w14:textId="77777777" w:rsidR="00C913CF" w:rsidRDefault="00C913CF" w:rsidP="004E06BD">
            <w:pPr>
              <w:numPr>
                <w:ilvl w:val="0"/>
                <w:numId w:val="106"/>
              </w:numPr>
              <w:rPr>
                <w:rFonts w:ascii="Arial" w:hAnsi="Arial" w:cs="Arial"/>
                <w:sz w:val="18"/>
                <w:szCs w:val="18"/>
              </w:rPr>
            </w:pPr>
            <w:r>
              <w:rPr>
                <w:rFonts w:ascii="Arial" w:hAnsi="Arial" w:cs="Arial"/>
                <w:sz w:val="18"/>
                <w:szCs w:val="18"/>
              </w:rPr>
              <w:t>Value (£)</w:t>
            </w:r>
          </w:p>
          <w:p w14:paraId="3D8FA17E" w14:textId="77777777" w:rsidR="00C913CF" w:rsidRPr="00C60BDF" w:rsidRDefault="00C913CF" w:rsidP="004E06BD">
            <w:pPr>
              <w:numPr>
                <w:ilvl w:val="0"/>
                <w:numId w:val="106"/>
              </w:numPr>
              <w:rPr>
                <w:rFonts w:ascii="Arial" w:hAnsi="Arial" w:cs="Arial"/>
                <w:sz w:val="18"/>
                <w:szCs w:val="18"/>
              </w:rPr>
            </w:pPr>
            <w:r>
              <w:rPr>
                <w:rFonts w:ascii="Arial" w:hAnsi="Arial" w:cs="Arial"/>
                <w:sz w:val="18"/>
                <w:szCs w:val="18"/>
              </w:rPr>
              <w:t>Net Unit Holding</w:t>
            </w:r>
          </w:p>
          <w:p w14:paraId="4A332FB2" w14:textId="77777777" w:rsidR="00C913CF" w:rsidRDefault="00C913CF" w:rsidP="00C913CF">
            <w:pPr>
              <w:rPr>
                <w:rFonts w:ascii="Arial" w:hAnsi="Arial" w:cs="Arial"/>
                <w:sz w:val="18"/>
                <w:szCs w:val="18"/>
              </w:rPr>
            </w:pPr>
          </w:p>
          <w:p w14:paraId="28B9A019" w14:textId="77777777" w:rsidR="00C913CF" w:rsidRDefault="00C913CF" w:rsidP="00C913CF">
            <w:pPr>
              <w:rPr>
                <w:rFonts w:ascii="Arial" w:hAnsi="Arial" w:cs="Arial"/>
                <w:sz w:val="18"/>
                <w:szCs w:val="18"/>
              </w:rPr>
            </w:pPr>
            <w:r>
              <w:rPr>
                <w:rFonts w:ascii="Arial" w:hAnsi="Arial" w:cs="Arial"/>
                <w:sz w:val="18"/>
                <w:szCs w:val="18"/>
              </w:rPr>
              <w:t>It will be a tabular format, example below:</w:t>
            </w:r>
          </w:p>
          <w:p w14:paraId="743FB027" w14:textId="77777777" w:rsidR="00C913CF" w:rsidRDefault="00C913CF" w:rsidP="00C913CF">
            <w:pPr>
              <w:rPr>
                <w:rFonts w:ascii="Arial" w:hAnsi="Arial" w:cs="Arial"/>
                <w:sz w:val="18"/>
                <w:szCs w:val="18"/>
              </w:rPr>
            </w:pPr>
          </w:p>
          <w:p w14:paraId="4A55B689" w14:textId="77777777" w:rsidR="00C913CF" w:rsidRDefault="00C913CF" w:rsidP="00C913CF">
            <w:pPr>
              <w:rPr>
                <w:rFonts w:ascii="Arial" w:hAnsi="Arial" w:cs="Arial"/>
                <w:sz w:val="18"/>
                <w:szCs w:val="18"/>
              </w:rPr>
            </w:pPr>
            <w:r>
              <w:rPr>
                <w:noProof/>
                <w:lang w:eastAsia="en-GB"/>
              </w:rPr>
              <w:drawing>
                <wp:inline distT="0" distB="0" distL="0" distR="0" wp14:anchorId="0534D788" wp14:editId="573D2458">
                  <wp:extent cx="4921885" cy="671195"/>
                  <wp:effectExtent l="0" t="0" r="0" b="0"/>
                  <wp:docPr id="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921885" cy="671195"/>
                          </a:xfrm>
                          <a:prstGeom prst="rect">
                            <a:avLst/>
                          </a:prstGeom>
                          <a:noFill/>
                          <a:ln>
                            <a:noFill/>
                          </a:ln>
                        </pic:spPr>
                      </pic:pic>
                    </a:graphicData>
                  </a:graphic>
                </wp:inline>
              </w:drawing>
            </w:r>
          </w:p>
          <w:p w14:paraId="55489509" w14:textId="77777777" w:rsidR="00C913CF" w:rsidRDefault="00C913CF" w:rsidP="00C913CF">
            <w:pPr>
              <w:rPr>
                <w:rFonts w:ascii="Arial" w:hAnsi="Arial" w:cs="Arial"/>
                <w:sz w:val="18"/>
                <w:szCs w:val="18"/>
              </w:rPr>
            </w:pPr>
            <w:r>
              <w:rPr>
                <w:rFonts w:ascii="Arial" w:hAnsi="Arial" w:cs="Arial"/>
                <w:sz w:val="18"/>
                <w:szCs w:val="18"/>
                <w:lang w:eastAsia="en-GB"/>
              </w:rPr>
              <w:t>NB: This is only an example layout and doesn’t include all fields.  All the fields listed above need to be included.</w:t>
            </w:r>
          </w:p>
          <w:p w14:paraId="5C8A705B" w14:textId="77777777" w:rsidR="00C913CF" w:rsidRPr="003924C6" w:rsidRDefault="00C913CF" w:rsidP="00C913CF">
            <w:pPr>
              <w:rPr>
                <w:rFonts w:ascii="Arial" w:hAnsi="Arial" w:cs="Arial"/>
                <w:sz w:val="18"/>
                <w:szCs w:val="18"/>
              </w:rPr>
            </w:pPr>
          </w:p>
        </w:tc>
      </w:tr>
      <w:tr w:rsidR="00C913CF" w:rsidRPr="005D68D4" w14:paraId="35535FB7" w14:textId="77777777" w:rsidTr="00C913CF">
        <w:tc>
          <w:tcPr>
            <w:tcW w:w="1498" w:type="dxa"/>
            <w:shd w:val="pct20" w:color="auto" w:fill="auto"/>
          </w:tcPr>
          <w:p w14:paraId="511F33A3"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Notes / Questions</w:t>
            </w:r>
          </w:p>
          <w:p w14:paraId="350CDC97" w14:textId="77777777" w:rsidR="00C913CF" w:rsidRPr="005D68D4" w:rsidRDefault="00C913CF" w:rsidP="00C913CF">
            <w:pPr>
              <w:rPr>
                <w:rFonts w:ascii="Arial" w:hAnsi="Arial" w:cs="Arial"/>
                <w:b/>
                <w:bCs/>
                <w:sz w:val="18"/>
                <w:szCs w:val="18"/>
              </w:rPr>
            </w:pPr>
          </w:p>
        </w:tc>
        <w:tc>
          <w:tcPr>
            <w:tcW w:w="7852" w:type="dxa"/>
            <w:shd w:val="clear" w:color="auto" w:fill="auto"/>
          </w:tcPr>
          <w:p w14:paraId="497767AB" w14:textId="77777777" w:rsidR="00C913CF" w:rsidRDefault="00C913CF" w:rsidP="00C913CF">
            <w:pPr>
              <w:rPr>
                <w:rFonts w:ascii="Arial" w:hAnsi="Arial" w:cstheme="minorBidi"/>
                <w:b/>
                <w:i/>
                <w:color w:val="FF0000"/>
                <w:sz w:val="20"/>
                <w:szCs w:val="20"/>
              </w:rPr>
            </w:pPr>
            <w:r>
              <w:rPr>
                <w:rFonts w:ascii="Arial" w:hAnsi="Arial" w:cstheme="minorBidi"/>
                <w:b/>
                <w:i/>
                <w:color w:val="FF0000"/>
                <w:sz w:val="20"/>
                <w:szCs w:val="20"/>
              </w:rPr>
              <w:t>*</w:t>
            </w:r>
            <w:r w:rsidRPr="004B5A4F">
              <w:rPr>
                <w:rFonts w:ascii="Arial" w:hAnsi="Arial" w:cstheme="minorBidi"/>
                <w:b/>
                <w:i/>
                <w:color w:val="FF0000"/>
                <w:sz w:val="20"/>
                <w:szCs w:val="20"/>
              </w:rPr>
              <w:t>Requirements say that Instruction Type ‘needs to include movement, not just buy sell’</w:t>
            </w:r>
            <w:r>
              <w:rPr>
                <w:rFonts w:ascii="Arial" w:hAnsi="Arial" w:cstheme="minorBidi"/>
                <w:b/>
                <w:i/>
                <w:color w:val="FF0000"/>
                <w:sz w:val="20"/>
                <w:szCs w:val="20"/>
              </w:rPr>
              <w:t xml:space="preserve">. </w:t>
            </w:r>
            <w:r w:rsidRPr="004B5A4F">
              <w:rPr>
                <w:rFonts w:ascii="Arial" w:hAnsi="Arial" w:cstheme="minorBidi"/>
                <w:b/>
                <w:i/>
                <w:color w:val="FF0000"/>
                <w:sz w:val="20"/>
                <w:szCs w:val="20"/>
              </w:rPr>
              <w:t>What does this mean?</w:t>
            </w:r>
          </w:p>
          <w:p w14:paraId="04D0EAA9" w14:textId="77777777" w:rsidR="00C913CF" w:rsidRPr="004914FE" w:rsidRDefault="00C913CF" w:rsidP="00C913CF">
            <w:pPr>
              <w:rPr>
                <w:rFonts w:ascii="Arial" w:hAnsi="Arial" w:cstheme="minorBidi"/>
                <w:b/>
                <w:color w:val="00B050"/>
                <w:sz w:val="20"/>
                <w:szCs w:val="20"/>
              </w:rPr>
            </w:pPr>
            <w:r w:rsidRPr="004914FE">
              <w:rPr>
                <w:rFonts w:ascii="Arial" w:hAnsi="Arial" w:cstheme="minorBidi"/>
                <w:b/>
                <w:color w:val="00B050"/>
                <w:sz w:val="20"/>
                <w:szCs w:val="20"/>
              </w:rPr>
              <w:t>Instruction Type should display the ‘Tr Cd Desc’ data field</w:t>
            </w:r>
          </w:p>
          <w:p w14:paraId="5DC6F935" w14:textId="77777777" w:rsidR="00C913CF" w:rsidRPr="005D68D4" w:rsidRDefault="00C913CF" w:rsidP="00C913CF">
            <w:pPr>
              <w:rPr>
                <w:rFonts w:ascii="Arial" w:hAnsi="Arial" w:cs="Arial"/>
                <w:sz w:val="18"/>
                <w:szCs w:val="18"/>
              </w:rPr>
            </w:pPr>
          </w:p>
        </w:tc>
      </w:tr>
      <w:tr w:rsidR="00C913CF" w:rsidRPr="005D68D4" w14:paraId="64385001" w14:textId="77777777" w:rsidTr="00C913CF">
        <w:tc>
          <w:tcPr>
            <w:tcW w:w="1498" w:type="dxa"/>
            <w:shd w:val="pct20" w:color="auto" w:fill="auto"/>
          </w:tcPr>
          <w:p w14:paraId="5A8BB3D0"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Includes Use Cases</w:t>
            </w:r>
          </w:p>
          <w:p w14:paraId="3C7E2594" w14:textId="77777777" w:rsidR="00C913CF" w:rsidRPr="005D68D4" w:rsidRDefault="00C913CF" w:rsidP="00C913CF">
            <w:pPr>
              <w:rPr>
                <w:rFonts w:ascii="Arial" w:hAnsi="Arial" w:cs="Arial"/>
                <w:b/>
                <w:bCs/>
                <w:color w:val="FF0000"/>
                <w:sz w:val="18"/>
                <w:szCs w:val="18"/>
              </w:rPr>
            </w:pPr>
          </w:p>
        </w:tc>
        <w:tc>
          <w:tcPr>
            <w:tcW w:w="7852" w:type="dxa"/>
            <w:shd w:val="clear" w:color="auto" w:fill="auto"/>
          </w:tcPr>
          <w:p w14:paraId="4E7471A3" w14:textId="77777777" w:rsidR="00C913CF" w:rsidRPr="005D68D4" w:rsidRDefault="00C913CF" w:rsidP="00C913CF">
            <w:pPr>
              <w:rPr>
                <w:rFonts w:ascii="Arial" w:hAnsi="Arial" w:cs="Arial"/>
                <w:sz w:val="18"/>
                <w:szCs w:val="18"/>
              </w:rPr>
            </w:pPr>
          </w:p>
        </w:tc>
      </w:tr>
      <w:tr w:rsidR="00C913CF" w:rsidRPr="005D68D4" w14:paraId="0A62E4EE" w14:textId="77777777" w:rsidTr="00C913CF">
        <w:tc>
          <w:tcPr>
            <w:tcW w:w="1498" w:type="dxa"/>
            <w:shd w:val="pct20" w:color="auto" w:fill="auto"/>
          </w:tcPr>
          <w:p w14:paraId="5F6235BD"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 xml:space="preserve">Additional Information </w:t>
            </w:r>
          </w:p>
        </w:tc>
        <w:tc>
          <w:tcPr>
            <w:tcW w:w="7852" w:type="dxa"/>
            <w:shd w:val="clear" w:color="auto" w:fill="auto"/>
          </w:tcPr>
          <w:p w14:paraId="55B48BC5" w14:textId="77777777" w:rsidR="00C913CF" w:rsidRPr="005D68D4" w:rsidRDefault="00C913CF" w:rsidP="00C913CF">
            <w:pPr>
              <w:rPr>
                <w:rFonts w:ascii="Arial" w:hAnsi="Arial" w:cs="Arial"/>
                <w:sz w:val="18"/>
                <w:szCs w:val="18"/>
              </w:rPr>
            </w:pPr>
          </w:p>
        </w:tc>
      </w:tr>
      <w:tr w:rsidR="00C913CF" w:rsidRPr="005D68D4" w14:paraId="16841546" w14:textId="77777777" w:rsidTr="00C913CF">
        <w:tc>
          <w:tcPr>
            <w:tcW w:w="1498" w:type="dxa"/>
            <w:shd w:val="pct20" w:color="auto" w:fill="auto"/>
          </w:tcPr>
          <w:p w14:paraId="0EF52234"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Links to Bus Req Id</w:t>
            </w:r>
          </w:p>
        </w:tc>
        <w:tc>
          <w:tcPr>
            <w:tcW w:w="7852" w:type="dxa"/>
            <w:shd w:val="clear" w:color="auto" w:fill="auto"/>
          </w:tcPr>
          <w:p w14:paraId="6D2DF104" w14:textId="77777777" w:rsidR="00C913CF" w:rsidRPr="005D68D4" w:rsidRDefault="00C913CF" w:rsidP="00C913CF">
            <w:pPr>
              <w:rPr>
                <w:rFonts w:ascii="Arial" w:hAnsi="Arial" w:cs="Arial"/>
                <w:sz w:val="18"/>
                <w:szCs w:val="18"/>
              </w:rPr>
            </w:pPr>
            <w:r>
              <w:rPr>
                <w:rFonts w:ascii="Arial" w:hAnsi="Arial" w:cs="Arial"/>
                <w:sz w:val="18"/>
                <w:szCs w:val="18"/>
              </w:rPr>
              <w:t>PM0044 – Holdings History Report</w:t>
            </w:r>
          </w:p>
        </w:tc>
      </w:tr>
      <w:tr w:rsidR="00C913CF" w:rsidRPr="005D68D4" w14:paraId="328AF7BB" w14:textId="77777777" w:rsidTr="00C913CF">
        <w:tc>
          <w:tcPr>
            <w:tcW w:w="1498" w:type="dxa"/>
            <w:shd w:val="pct20" w:color="auto" w:fill="auto"/>
          </w:tcPr>
          <w:p w14:paraId="6430EAC8"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Created By</w:t>
            </w:r>
          </w:p>
        </w:tc>
        <w:tc>
          <w:tcPr>
            <w:tcW w:w="7852" w:type="dxa"/>
            <w:shd w:val="clear" w:color="auto" w:fill="auto"/>
          </w:tcPr>
          <w:p w14:paraId="43ABD804" w14:textId="77777777" w:rsidR="00C913CF" w:rsidRPr="005D68D4" w:rsidRDefault="00C913CF" w:rsidP="00C913CF">
            <w:pPr>
              <w:rPr>
                <w:rFonts w:ascii="Arial" w:hAnsi="Arial" w:cs="Arial"/>
                <w:sz w:val="18"/>
                <w:szCs w:val="18"/>
              </w:rPr>
            </w:pPr>
            <w:r>
              <w:rPr>
                <w:rFonts w:ascii="Arial" w:hAnsi="Arial" w:cs="Arial"/>
                <w:sz w:val="18"/>
                <w:szCs w:val="18"/>
              </w:rPr>
              <w:t>James Jarvis</w:t>
            </w:r>
          </w:p>
        </w:tc>
      </w:tr>
    </w:tbl>
    <w:p w14:paraId="184E9874" w14:textId="77777777" w:rsidR="00FF74F9" w:rsidRDefault="00FF74F9" w:rsidP="00FF74F9"/>
    <w:p w14:paraId="1A3B539D" w14:textId="77777777" w:rsidR="00FF74F9" w:rsidRDefault="00FF74F9" w:rsidP="00FF74F9">
      <w:pPr>
        <w:tabs>
          <w:tab w:val="num" w:pos="993"/>
        </w:tabs>
        <w:sectPr w:rsidR="00FF74F9" w:rsidSect="006C4819">
          <w:pgSz w:w="12240" w:h="15840"/>
          <w:pgMar w:top="1440" w:right="1440" w:bottom="1440" w:left="1440" w:header="720" w:footer="720" w:gutter="0"/>
          <w:cols w:space="720"/>
          <w:docGrid w:linePitch="360"/>
        </w:sectPr>
      </w:pPr>
    </w:p>
    <w:p w14:paraId="71036DB9" w14:textId="77777777" w:rsidR="00FF74F9" w:rsidRPr="002E6C43" w:rsidRDefault="00C22B7B" w:rsidP="00FF74F9">
      <w:pPr>
        <w:pStyle w:val="Heading4"/>
      </w:pPr>
      <w:r>
        <w:t>Plan Transaction</w:t>
      </w:r>
      <w:r w:rsidR="00F003C8">
        <w:t xml:space="preserve"> History</w:t>
      </w:r>
      <w:r w:rsidR="00FF74F9" w:rsidRPr="002E6C43">
        <w:t xml:space="preserve"> Screen Properties</w:t>
      </w:r>
    </w:p>
    <w:p w14:paraId="2B953B2F" w14:textId="77777777" w:rsidR="00FF74F9" w:rsidRDefault="00FF74F9" w:rsidP="00FF74F9"/>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65"/>
        <w:gridCol w:w="1173"/>
        <w:gridCol w:w="2225"/>
        <w:gridCol w:w="1254"/>
        <w:gridCol w:w="1036"/>
      </w:tblGrid>
      <w:tr w:rsidR="00FF74F9" w:rsidRPr="004A5D01" w14:paraId="1F8C593D" w14:textId="77777777" w:rsidTr="00DA0AB4">
        <w:trPr>
          <w:trHeight w:val="825"/>
        </w:trPr>
        <w:tc>
          <w:tcPr>
            <w:tcW w:w="4116" w:type="pct"/>
            <w:gridSpan w:val="6"/>
            <w:shd w:val="clear" w:color="auto" w:fill="auto"/>
          </w:tcPr>
          <w:p w14:paraId="170C3FFC" w14:textId="77777777" w:rsidR="00FF74F9" w:rsidRPr="004A5D01" w:rsidRDefault="00FF74F9" w:rsidP="00DA0AB4">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4BFF6C14" w14:textId="77777777" w:rsidR="00FF74F9" w:rsidRPr="004A5D01" w:rsidRDefault="00FF74F9" w:rsidP="00DA0AB4">
            <w:pPr>
              <w:rPr>
                <w:rFonts w:ascii="Arial" w:hAnsi="Arial" w:cs="Arial"/>
                <w:b/>
                <w:sz w:val="18"/>
                <w:szCs w:val="18"/>
              </w:rPr>
            </w:pPr>
            <w:r w:rsidRPr="004A5D01">
              <w:rPr>
                <w:rFonts w:ascii="Arial" w:hAnsi="Arial" w:cs="Arial"/>
                <w:b/>
                <w:sz w:val="18"/>
                <w:szCs w:val="18"/>
              </w:rPr>
              <w:t>Can tailoring apply?</w:t>
            </w:r>
          </w:p>
        </w:tc>
        <w:tc>
          <w:tcPr>
            <w:tcW w:w="400" w:type="pct"/>
          </w:tcPr>
          <w:p w14:paraId="20E22AB0" w14:textId="77777777" w:rsidR="00FF74F9" w:rsidRPr="004A5D01" w:rsidRDefault="00FF74F9" w:rsidP="00DA0AB4">
            <w:pPr>
              <w:rPr>
                <w:rFonts w:ascii="Arial" w:hAnsi="Arial" w:cs="Arial"/>
                <w:b/>
                <w:sz w:val="18"/>
                <w:szCs w:val="18"/>
              </w:rPr>
            </w:pPr>
            <w:r w:rsidRPr="004A5D01">
              <w:rPr>
                <w:rFonts w:ascii="Arial" w:hAnsi="Arial" w:cs="Arial"/>
                <w:b/>
                <w:sz w:val="18"/>
                <w:szCs w:val="18"/>
              </w:rPr>
              <w:t>Target</w:t>
            </w:r>
          </w:p>
        </w:tc>
      </w:tr>
      <w:tr w:rsidR="00FF74F9" w:rsidRPr="004A5D01" w14:paraId="72E75EED" w14:textId="77777777" w:rsidTr="00DA0AB4">
        <w:trPr>
          <w:trHeight w:val="275"/>
        </w:trPr>
        <w:tc>
          <w:tcPr>
            <w:tcW w:w="4116" w:type="pct"/>
            <w:gridSpan w:val="6"/>
            <w:shd w:val="clear" w:color="auto" w:fill="auto"/>
          </w:tcPr>
          <w:p w14:paraId="66482E95" w14:textId="77777777" w:rsidR="00F003C8" w:rsidRPr="007C38EA" w:rsidRDefault="00C22B7B" w:rsidP="00F003C8">
            <w:pPr>
              <w:rPr>
                <w:rFonts w:ascii="Arial" w:hAnsi="Arial" w:cs="Arial"/>
                <w:b/>
                <w:sz w:val="22"/>
                <w:szCs w:val="22"/>
              </w:rPr>
            </w:pPr>
            <w:r>
              <w:rPr>
                <w:rFonts w:ascii="Arial" w:hAnsi="Arial" w:cs="Arial"/>
                <w:b/>
                <w:sz w:val="22"/>
                <w:szCs w:val="22"/>
              </w:rPr>
              <w:t>Plan Transaction</w:t>
            </w:r>
            <w:r w:rsidR="00F003C8">
              <w:rPr>
                <w:rFonts w:ascii="Arial" w:hAnsi="Arial" w:cs="Arial"/>
                <w:b/>
                <w:sz w:val="22"/>
                <w:szCs w:val="22"/>
              </w:rPr>
              <w:t xml:space="preserve"> History</w:t>
            </w:r>
            <w:r w:rsidR="00FF74F9" w:rsidRPr="007C38EA">
              <w:rPr>
                <w:rFonts w:ascii="Arial" w:hAnsi="Arial" w:cs="Arial"/>
                <w:b/>
                <w:sz w:val="22"/>
                <w:szCs w:val="22"/>
              </w:rPr>
              <w:t xml:space="preserve"> for {Scheme Name} </w:t>
            </w:r>
            <w:r w:rsidR="00F003C8" w:rsidRPr="007C38EA">
              <w:rPr>
                <w:rFonts w:ascii="Arial" w:hAnsi="Arial" w:cs="Arial"/>
                <w:b/>
                <w:sz w:val="22"/>
                <w:szCs w:val="22"/>
              </w:rPr>
              <w:t>for date ran</w:t>
            </w:r>
            <w:r w:rsidR="00F003C8">
              <w:rPr>
                <w:rFonts w:ascii="Arial" w:hAnsi="Arial" w:cs="Arial"/>
                <w:b/>
                <w:sz w:val="22"/>
                <w:szCs w:val="22"/>
              </w:rPr>
              <w:t>ge {dd/mm/yyyy} to {dd/mm/yyyy}</w:t>
            </w:r>
          </w:p>
          <w:p w14:paraId="7A2FF785" w14:textId="77777777" w:rsidR="00FF74F9" w:rsidRDefault="00FF74F9" w:rsidP="00F003C8">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1D37B104" w14:textId="77777777" w:rsidR="00FF74F9" w:rsidRDefault="00FF74F9" w:rsidP="00DA0AB4">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7C8E9821" w14:textId="77777777" w:rsidR="00FF74F9" w:rsidRDefault="00FF74F9" w:rsidP="00DA0AB4">
            <w:pPr>
              <w:rPr>
                <w:rFonts w:ascii="Arial" w:hAnsi="Arial" w:cs="Arial"/>
                <w:b/>
                <w:sz w:val="20"/>
                <w:szCs w:val="20"/>
              </w:rPr>
            </w:pPr>
          </w:p>
          <w:p w14:paraId="056F143E" w14:textId="77777777" w:rsidR="00FF74F9" w:rsidRPr="007C38EA" w:rsidRDefault="00FF74F9" w:rsidP="00DA0AB4">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tc>
        <w:tc>
          <w:tcPr>
            <w:tcW w:w="484" w:type="pct"/>
            <w:shd w:val="clear" w:color="auto" w:fill="auto"/>
          </w:tcPr>
          <w:p w14:paraId="11683185" w14:textId="77777777" w:rsidR="00FF74F9" w:rsidRPr="004A5D01" w:rsidRDefault="00FF74F9" w:rsidP="00DA0AB4">
            <w:pPr>
              <w:autoSpaceDE w:val="0"/>
              <w:autoSpaceDN w:val="0"/>
              <w:adjustRightInd w:val="0"/>
              <w:rPr>
                <w:rFonts w:ascii="Arial" w:hAnsi="Arial" w:cs="Arial"/>
                <w:sz w:val="18"/>
                <w:szCs w:val="18"/>
              </w:rPr>
            </w:pPr>
            <w:r w:rsidRPr="004A5D01">
              <w:rPr>
                <w:rFonts w:ascii="Arial" w:hAnsi="Arial" w:cs="Arial"/>
                <w:sz w:val="18"/>
                <w:szCs w:val="18"/>
              </w:rPr>
              <w:t>Y</w:t>
            </w:r>
          </w:p>
        </w:tc>
        <w:tc>
          <w:tcPr>
            <w:tcW w:w="400" w:type="pct"/>
          </w:tcPr>
          <w:p w14:paraId="6540681F" w14:textId="77777777" w:rsidR="00FF74F9" w:rsidRPr="004A5D01" w:rsidRDefault="00FF74F9" w:rsidP="00DA0AB4">
            <w:pPr>
              <w:autoSpaceDE w:val="0"/>
              <w:autoSpaceDN w:val="0"/>
              <w:adjustRightInd w:val="0"/>
              <w:rPr>
                <w:rFonts w:ascii="Arial" w:hAnsi="Arial" w:cs="Arial"/>
                <w:sz w:val="18"/>
                <w:szCs w:val="18"/>
              </w:rPr>
            </w:pPr>
            <w:r w:rsidRPr="004A5D01">
              <w:rPr>
                <w:rFonts w:ascii="Arial" w:hAnsi="Arial" w:cs="Arial"/>
                <w:sz w:val="18"/>
                <w:szCs w:val="18"/>
              </w:rPr>
              <w:t>tbd</w:t>
            </w:r>
          </w:p>
        </w:tc>
      </w:tr>
      <w:tr w:rsidR="00FF74F9" w:rsidRPr="004A5D01" w14:paraId="402FE571" w14:textId="77777777" w:rsidTr="00DA0AB4">
        <w:trPr>
          <w:trHeight w:val="275"/>
        </w:trPr>
        <w:tc>
          <w:tcPr>
            <w:tcW w:w="588" w:type="pct"/>
            <w:shd w:val="clear" w:color="auto" w:fill="auto"/>
          </w:tcPr>
          <w:p w14:paraId="313198FE" w14:textId="77777777" w:rsidR="00FF74F9" w:rsidRPr="004A5D01" w:rsidRDefault="00FF74F9" w:rsidP="00DA0AB4">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56C71B85" w14:textId="77777777" w:rsidR="00FF74F9" w:rsidRPr="004A5D01" w:rsidRDefault="00FF74F9" w:rsidP="00DA0AB4">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2F778F97" w14:textId="77777777" w:rsidR="00FF74F9" w:rsidRPr="004A5D01" w:rsidRDefault="00FF74F9" w:rsidP="00DA0AB4">
            <w:pPr>
              <w:rPr>
                <w:rFonts w:ascii="Arial" w:hAnsi="Arial" w:cs="Arial"/>
                <w:b/>
                <w:sz w:val="18"/>
                <w:szCs w:val="18"/>
              </w:rPr>
            </w:pPr>
            <w:r w:rsidRPr="004A5D01">
              <w:rPr>
                <w:rFonts w:ascii="Arial" w:hAnsi="Arial" w:cs="Arial"/>
                <w:b/>
                <w:sz w:val="18"/>
                <w:szCs w:val="18"/>
              </w:rPr>
              <w:t>Mandatory</w:t>
            </w:r>
          </w:p>
        </w:tc>
        <w:tc>
          <w:tcPr>
            <w:tcW w:w="836" w:type="pct"/>
            <w:shd w:val="clear" w:color="auto" w:fill="auto"/>
          </w:tcPr>
          <w:p w14:paraId="18CC5845" w14:textId="77777777" w:rsidR="00FF74F9" w:rsidRPr="004A5D01" w:rsidRDefault="00FF74F9" w:rsidP="00DA0AB4">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7262FC52" w14:textId="77777777" w:rsidR="00FF74F9" w:rsidRPr="004A5D01" w:rsidRDefault="00FF74F9" w:rsidP="00DA0AB4">
            <w:pPr>
              <w:rPr>
                <w:rFonts w:ascii="Arial" w:hAnsi="Arial" w:cs="Arial"/>
                <w:b/>
                <w:sz w:val="18"/>
                <w:szCs w:val="18"/>
              </w:rPr>
            </w:pPr>
            <w:r w:rsidRPr="004A5D01">
              <w:rPr>
                <w:rFonts w:ascii="Arial" w:hAnsi="Arial" w:cs="Arial"/>
                <w:b/>
                <w:sz w:val="18"/>
                <w:szCs w:val="18"/>
              </w:rPr>
              <w:t>Help Icon Applies</w:t>
            </w:r>
          </w:p>
        </w:tc>
        <w:tc>
          <w:tcPr>
            <w:tcW w:w="859" w:type="pct"/>
            <w:shd w:val="clear" w:color="auto" w:fill="auto"/>
          </w:tcPr>
          <w:p w14:paraId="5A76CAE7" w14:textId="77777777" w:rsidR="00FF74F9" w:rsidRPr="004A5D01" w:rsidRDefault="00FF74F9" w:rsidP="00DA0AB4">
            <w:pPr>
              <w:rPr>
                <w:rFonts w:ascii="Arial" w:hAnsi="Arial" w:cs="Arial"/>
                <w:b/>
                <w:sz w:val="18"/>
                <w:szCs w:val="18"/>
              </w:rPr>
            </w:pPr>
            <w:r w:rsidRPr="004A5D01">
              <w:rPr>
                <w:rFonts w:ascii="Arial" w:hAnsi="Arial" w:cs="Arial"/>
                <w:b/>
                <w:sz w:val="18"/>
                <w:szCs w:val="18"/>
              </w:rPr>
              <w:t>Help Icon Text</w:t>
            </w:r>
          </w:p>
        </w:tc>
        <w:tc>
          <w:tcPr>
            <w:tcW w:w="484" w:type="pct"/>
          </w:tcPr>
          <w:p w14:paraId="1A52D62A" w14:textId="77777777" w:rsidR="00FF74F9" w:rsidRPr="004A5D01" w:rsidRDefault="00FF74F9" w:rsidP="00DA0AB4">
            <w:pPr>
              <w:rPr>
                <w:rFonts w:ascii="Arial" w:hAnsi="Arial" w:cs="Arial"/>
                <w:b/>
                <w:sz w:val="18"/>
                <w:szCs w:val="18"/>
              </w:rPr>
            </w:pPr>
          </w:p>
        </w:tc>
        <w:tc>
          <w:tcPr>
            <w:tcW w:w="400" w:type="pct"/>
          </w:tcPr>
          <w:p w14:paraId="76EEBF5A" w14:textId="77777777" w:rsidR="00FF74F9" w:rsidRPr="004A5D01" w:rsidRDefault="00FF74F9" w:rsidP="00DA0AB4">
            <w:pPr>
              <w:rPr>
                <w:rFonts w:ascii="Arial" w:hAnsi="Arial" w:cs="Arial"/>
                <w:b/>
                <w:sz w:val="18"/>
                <w:szCs w:val="18"/>
              </w:rPr>
            </w:pPr>
          </w:p>
        </w:tc>
      </w:tr>
      <w:tr w:rsidR="00FF74F9" w:rsidRPr="004A5D01" w14:paraId="78E1C05E" w14:textId="77777777" w:rsidTr="00DA0AB4">
        <w:trPr>
          <w:trHeight w:val="275"/>
        </w:trPr>
        <w:tc>
          <w:tcPr>
            <w:tcW w:w="588" w:type="pct"/>
            <w:shd w:val="clear" w:color="auto" w:fill="auto"/>
          </w:tcPr>
          <w:p w14:paraId="088202BC" w14:textId="77777777" w:rsidR="00FF74F9" w:rsidRDefault="00FF74F9" w:rsidP="00DA0AB4">
            <w:pPr>
              <w:rPr>
                <w:rFonts w:ascii="Arial" w:hAnsi="Arial" w:cs="Arial"/>
                <w:sz w:val="18"/>
                <w:szCs w:val="18"/>
              </w:rPr>
            </w:pPr>
            <w:r>
              <w:rPr>
                <w:rFonts w:ascii="Arial" w:hAnsi="Arial" w:cs="Arial"/>
                <w:sz w:val="18"/>
                <w:szCs w:val="18"/>
              </w:rPr>
              <w:t>Data Column</w:t>
            </w:r>
          </w:p>
        </w:tc>
        <w:tc>
          <w:tcPr>
            <w:tcW w:w="792" w:type="pct"/>
            <w:shd w:val="clear" w:color="auto" w:fill="auto"/>
          </w:tcPr>
          <w:p w14:paraId="7EAFA23C" w14:textId="77777777" w:rsidR="00FF74F9" w:rsidRPr="00A77FC7" w:rsidRDefault="00FF74F9" w:rsidP="00DA0AB4">
            <w:pPr>
              <w:rPr>
                <w:rFonts w:ascii="Arial" w:hAnsi="Arial" w:cs="Arial"/>
                <w:sz w:val="18"/>
                <w:szCs w:val="18"/>
              </w:rPr>
            </w:pPr>
            <w:r>
              <w:rPr>
                <w:rFonts w:ascii="Arial" w:hAnsi="Arial" w:cs="Arial"/>
                <w:sz w:val="18"/>
                <w:szCs w:val="18"/>
              </w:rPr>
              <w:t>Fund</w:t>
            </w:r>
          </w:p>
        </w:tc>
        <w:tc>
          <w:tcPr>
            <w:tcW w:w="588" w:type="pct"/>
            <w:shd w:val="clear" w:color="auto" w:fill="auto"/>
          </w:tcPr>
          <w:p w14:paraId="32EFE3FD" w14:textId="77777777" w:rsidR="00FF74F9" w:rsidRDefault="00FF74F9"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380A350E" w14:textId="77777777" w:rsidR="00FF74F9" w:rsidRDefault="00FF74F9" w:rsidP="00DA0AB4">
            <w:pPr>
              <w:rPr>
                <w:rFonts w:ascii="Arial" w:hAnsi="Arial" w:cs="Arial"/>
                <w:sz w:val="18"/>
                <w:szCs w:val="18"/>
              </w:rPr>
            </w:pPr>
            <w:r>
              <w:rPr>
                <w:rFonts w:ascii="Arial" w:hAnsi="Arial" w:cs="Arial"/>
                <w:sz w:val="18"/>
                <w:szCs w:val="18"/>
              </w:rPr>
              <w:t>Name of each fund grouped within the report</w:t>
            </w:r>
          </w:p>
          <w:p w14:paraId="7AA2333F" w14:textId="77777777" w:rsidR="00FF74F9" w:rsidRPr="006472F6" w:rsidRDefault="00FF74F9" w:rsidP="00DA0AB4">
            <w:pPr>
              <w:rPr>
                <w:rFonts w:ascii="Arial" w:hAnsi="Arial" w:cs="Arial"/>
                <w:sz w:val="18"/>
                <w:szCs w:val="18"/>
              </w:rPr>
            </w:pPr>
            <w:r>
              <w:rPr>
                <w:rFonts w:ascii="Arial" w:hAnsi="Arial" w:cs="Arial"/>
                <w:sz w:val="18"/>
                <w:szCs w:val="18"/>
              </w:rPr>
              <w:t>Alphanumeric</w:t>
            </w:r>
          </w:p>
          <w:p w14:paraId="3B94FDEF" w14:textId="77777777" w:rsidR="00FF74F9" w:rsidRDefault="00FF74F9" w:rsidP="00DA0AB4">
            <w:pPr>
              <w:rPr>
                <w:rFonts w:ascii="Arial" w:hAnsi="Arial" w:cs="Arial"/>
                <w:sz w:val="18"/>
                <w:szCs w:val="18"/>
              </w:rPr>
            </w:pPr>
            <w:r>
              <w:rPr>
                <w:rFonts w:ascii="Arial" w:hAnsi="Arial" w:cs="Arial"/>
                <w:sz w:val="18"/>
                <w:szCs w:val="18"/>
              </w:rPr>
              <w:t>Lef</w:t>
            </w:r>
            <w:r w:rsidRPr="006472F6">
              <w:rPr>
                <w:rFonts w:ascii="Arial" w:hAnsi="Arial" w:cs="Arial"/>
                <w:sz w:val="18"/>
                <w:szCs w:val="18"/>
              </w:rPr>
              <w:t>t Aligned</w:t>
            </w:r>
          </w:p>
        </w:tc>
        <w:tc>
          <w:tcPr>
            <w:tcW w:w="453" w:type="pct"/>
            <w:shd w:val="clear" w:color="auto" w:fill="auto"/>
          </w:tcPr>
          <w:p w14:paraId="5DDE9203" w14:textId="77777777" w:rsidR="00FF74F9" w:rsidRDefault="00FF74F9" w:rsidP="00DA0AB4">
            <w:pPr>
              <w:rPr>
                <w:rFonts w:ascii="Arial" w:hAnsi="Arial" w:cs="Arial"/>
                <w:sz w:val="18"/>
                <w:szCs w:val="18"/>
              </w:rPr>
            </w:pPr>
            <w:r>
              <w:rPr>
                <w:rFonts w:ascii="Arial" w:hAnsi="Arial" w:cs="Arial"/>
                <w:sz w:val="18"/>
                <w:szCs w:val="18"/>
              </w:rPr>
              <w:t>N</w:t>
            </w:r>
          </w:p>
        </w:tc>
        <w:tc>
          <w:tcPr>
            <w:tcW w:w="859" w:type="pct"/>
            <w:shd w:val="clear" w:color="auto" w:fill="auto"/>
          </w:tcPr>
          <w:p w14:paraId="3E947546" w14:textId="77777777" w:rsidR="00FF74F9" w:rsidRDefault="00FF74F9" w:rsidP="00DA0AB4">
            <w:pPr>
              <w:rPr>
                <w:rFonts w:ascii="Arial" w:hAnsi="Arial" w:cs="Arial"/>
                <w:sz w:val="18"/>
                <w:szCs w:val="18"/>
              </w:rPr>
            </w:pPr>
            <w:r>
              <w:rPr>
                <w:rFonts w:ascii="Arial" w:hAnsi="Arial" w:cs="Arial"/>
                <w:sz w:val="18"/>
                <w:szCs w:val="18"/>
              </w:rPr>
              <w:t>n/a</w:t>
            </w:r>
          </w:p>
        </w:tc>
        <w:tc>
          <w:tcPr>
            <w:tcW w:w="484" w:type="pct"/>
          </w:tcPr>
          <w:p w14:paraId="6063E5C1" w14:textId="77777777" w:rsidR="00FF74F9" w:rsidRDefault="00FF74F9" w:rsidP="00DA0AB4">
            <w:pPr>
              <w:rPr>
                <w:rFonts w:ascii="Arial" w:hAnsi="Arial" w:cs="Arial"/>
                <w:sz w:val="18"/>
                <w:szCs w:val="18"/>
              </w:rPr>
            </w:pPr>
            <w:r>
              <w:rPr>
                <w:rFonts w:ascii="Arial" w:hAnsi="Arial" w:cs="Arial"/>
                <w:sz w:val="18"/>
                <w:szCs w:val="18"/>
              </w:rPr>
              <w:t>N</w:t>
            </w:r>
          </w:p>
        </w:tc>
        <w:tc>
          <w:tcPr>
            <w:tcW w:w="400" w:type="pct"/>
          </w:tcPr>
          <w:p w14:paraId="73720975" w14:textId="77777777" w:rsidR="00FF74F9" w:rsidRDefault="00FF74F9" w:rsidP="00DA0AB4">
            <w:pPr>
              <w:rPr>
                <w:rFonts w:ascii="Arial" w:hAnsi="Arial" w:cs="Arial"/>
                <w:sz w:val="18"/>
                <w:szCs w:val="18"/>
              </w:rPr>
            </w:pPr>
            <w:r>
              <w:rPr>
                <w:rFonts w:ascii="Arial" w:hAnsi="Arial" w:cs="Arial"/>
                <w:sz w:val="18"/>
                <w:szCs w:val="18"/>
              </w:rPr>
              <w:t>n/a</w:t>
            </w:r>
          </w:p>
        </w:tc>
      </w:tr>
      <w:tr w:rsidR="00FF74F9" w:rsidRPr="004A5D01" w14:paraId="7C60C884" w14:textId="77777777" w:rsidTr="00DA0AB4">
        <w:trPr>
          <w:trHeight w:val="275"/>
        </w:trPr>
        <w:tc>
          <w:tcPr>
            <w:tcW w:w="588" w:type="pct"/>
            <w:shd w:val="clear" w:color="auto" w:fill="auto"/>
          </w:tcPr>
          <w:p w14:paraId="079DC186" w14:textId="77777777" w:rsidR="00FF74F9" w:rsidRDefault="00FF74F9" w:rsidP="00DA0AB4">
            <w:r>
              <w:rPr>
                <w:rFonts w:ascii="Arial" w:hAnsi="Arial" w:cs="Arial"/>
                <w:sz w:val="18"/>
                <w:szCs w:val="18"/>
              </w:rPr>
              <w:t>Data Column</w:t>
            </w:r>
          </w:p>
        </w:tc>
        <w:tc>
          <w:tcPr>
            <w:tcW w:w="792" w:type="pct"/>
            <w:shd w:val="clear" w:color="auto" w:fill="auto"/>
          </w:tcPr>
          <w:p w14:paraId="4A15F065" w14:textId="77777777" w:rsidR="00FF74F9" w:rsidRDefault="00E635D3" w:rsidP="00DA0AB4">
            <w:pPr>
              <w:rPr>
                <w:rFonts w:ascii="Arial" w:hAnsi="Arial" w:cs="Arial"/>
                <w:sz w:val="18"/>
                <w:szCs w:val="18"/>
              </w:rPr>
            </w:pPr>
            <w:r>
              <w:rPr>
                <w:rFonts w:ascii="Arial" w:hAnsi="Arial" w:cs="Arial"/>
                <w:sz w:val="18"/>
                <w:szCs w:val="18"/>
              </w:rPr>
              <w:t>Transaction Date</w:t>
            </w:r>
          </w:p>
        </w:tc>
        <w:tc>
          <w:tcPr>
            <w:tcW w:w="588" w:type="pct"/>
            <w:shd w:val="clear" w:color="auto" w:fill="auto"/>
          </w:tcPr>
          <w:p w14:paraId="46B42DCE" w14:textId="77777777" w:rsidR="00FF74F9" w:rsidRDefault="00FF74F9" w:rsidP="00DA0AB4">
            <w:r w:rsidRPr="00B064F5">
              <w:rPr>
                <w:rFonts w:ascii="Arial" w:hAnsi="Arial" w:cs="Arial"/>
                <w:sz w:val="18"/>
                <w:szCs w:val="18"/>
              </w:rPr>
              <w:t>n/a</w:t>
            </w:r>
          </w:p>
        </w:tc>
        <w:tc>
          <w:tcPr>
            <w:tcW w:w="836" w:type="pct"/>
            <w:shd w:val="clear" w:color="auto" w:fill="auto"/>
          </w:tcPr>
          <w:p w14:paraId="094E0CE2" w14:textId="77777777" w:rsidR="00FF74F9" w:rsidRDefault="00E635D3" w:rsidP="00DA0AB4">
            <w:pPr>
              <w:rPr>
                <w:rFonts w:ascii="Arial" w:hAnsi="Arial" w:cs="Arial"/>
                <w:sz w:val="18"/>
                <w:szCs w:val="18"/>
              </w:rPr>
            </w:pPr>
            <w:r>
              <w:rPr>
                <w:rFonts w:ascii="Arial" w:hAnsi="Arial" w:cs="Arial"/>
                <w:sz w:val="18"/>
                <w:szCs w:val="18"/>
              </w:rPr>
              <w:t>Date</w:t>
            </w:r>
          </w:p>
          <w:p w14:paraId="1250F3CD" w14:textId="77777777" w:rsidR="00FF74F9" w:rsidRPr="006472F6" w:rsidRDefault="00E635D3" w:rsidP="00DA0AB4">
            <w:pPr>
              <w:rPr>
                <w:rFonts w:ascii="Arial" w:hAnsi="Arial" w:cs="Arial"/>
                <w:sz w:val="18"/>
                <w:szCs w:val="18"/>
              </w:rPr>
            </w:pPr>
            <w:r>
              <w:rPr>
                <w:rFonts w:ascii="Arial" w:hAnsi="Arial" w:cs="Arial"/>
                <w:sz w:val="18"/>
                <w:szCs w:val="18"/>
              </w:rPr>
              <w:t>dd/mm/yyyy</w:t>
            </w:r>
          </w:p>
          <w:p w14:paraId="46A5ADB4" w14:textId="77777777" w:rsidR="00FF74F9" w:rsidRDefault="00FF74F9" w:rsidP="00DA0AB4">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5D05AF00" w14:textId="77777777" w:rsidR="00FF74F9" w:rsidRDefault="00FF74F9" w:rsidP="00DA0AB4">
            <w:pPr>
              <w:rPr>
                <w:rFonts w:ascii="Arial" w:hAnsi="Arial" w:cs="Arial"/>
                <w:sz w:val="18"/>
                <w:szCs w:val="18"/>
              </w:rPr>
            </w:pPr>
            <w:r>
              <w:rPr>
                <w:rFonts w:ascii="Arial" w:hAnsi="Arial" w:cs="Arial"/>
                <w:sz w:val="18"/>
                <w:szCs w:val="18"/>
              </w:rPr>
              <w:t>N</w:t>
            </w:r>
          </w:p>
        </w:tc>
        <w:tc>
          <w:tcPr>
            <w:tcW w:w="859" w:type="pct"/>
            <w:shd w:val="clear" w:color="auto" w:fill="auto"/>
          </w:tcPr>
          <w:p w14:paraId="3E178052" w14:textId="77777777" w:rsidR="00FF74F9" w:rsidRDefault="00FF74F9" w:rsidP="00DA0AB4">
            <w:pPr>
              <w:rPr>
                <w:rFonts w:ascii="Arial" w:hAnsi="Arial" w:cs="Arial"/>
                <w:sz w:val="18"/>
                <w:szCs w:val="18"/>
              </w:rPr>
            </w:pPr>
            <w:r>
              <w:rPr>
                <w:rFonts w:ascii="Arial" w:hAnsi="Arial" w:cs="Arial"/>
                <w:sz w:val="18"/>
                <w:szCs w:val="18"/>
              </w:rPr>
              <w:t>n/a</w:t>
            </w:r>
          </w:p>
        </w:tc>
        <w:tc>
          <w:tcPr>
            <w:tcW w:w="484" w:type="pct"/>
          </w:tcPr>
          <w:p w14:paraId="26A2A428" w14:textId="77777777" w:rsidR="00FF74F9" w:rsidRDefault="00FF74F9" w:rsidP="00DA0AB4">
            <w:pPr>
              <w:rPr>
                <w:rFonts w:ascii="Arial" w:hAnsi="Arial" w:cs="Arial"/>
                <w:sz w:val="18"/>
                <w:szCs w:val="18"/>
              </w:rPr>
            </w:pPr>
            <w:r>
              <w:rPr>
                <w:rFonts w:ascii="Arial" w:hAnsi="Arial" w:cs="Arial"/>
                <w:sz w:val="18"/>
                <w:szCs w:val="18"/>
              </w:rPr>
              <w:t>N</w:t>
            </w:r>
          </w:p>
        </w:tc>
        <w:tc>
          <w:tcPr>
            <w:tcW w:w="400" w:type="pct"/>
          </w:tcPr>
          <w:p w14:paraId="48804841" w14:textId="77777777" w:rsidR="00FF74F9" w:rsidRDefault="00FF74F9" w:rsidP="00DA0AB4">
            <w:pPr>
              <w:rPr>
                <w:rFonts w:ascii="Arial" w:hAnsi="Arial" w:cs="Arial"/>
                <w:sz w:val="18"/>
                <w:szCs w:val="18"/>
              </w:rPr>
            </w:pPr>
            <w:r>
              <w:rPr>
                <w:rFonts w:ascii="Arial" w:hAnsi="Arial" w:cs="Arial"/>
                <w:sz w:val="18"/>
                <w:szCs w:val="18"/>
              </w:rPr>
              <w:t>n/a</w:t>
            </w:r>
          </w:p>
        </w:tc>
      </w:tr>
      <w:tr w:rsidR="00FF74F9" w:rsidRPr="004A5D01" w14:paraId="6938C0DF" w14:textId="77777777" w:rsidTr="00DA0AB4">
        <w:trPr>
          <w:trHeight w:val="275"/>
        </w:trPr>
        <w:tc>
          <w:tcPr>
            <w:tcW w:w="588" w:type="pct"/>
            <w:shd w:val="clear" w:color="auto" w:fill="auto"/>
          </w:tcPr>
          <w:p w14:paraId="27F9672A" w14:textId="77777777" w:rsidR="00FF74F9" w:rsidRDefault="00FF74F9" w:rsidP="00DA0AB4">
            <w:r>
              <w:rPr>
                <w:rFonts w:ascii="Arial" w:hAnsi="Arial" w:cs="Arial"/>
                <w:sz w:val="18"/>
                <w:szCs w:val="18"/>
              </w:rPr>
              <w:t>Data Column</w:t>
            </w:r>
          </w:p>
        </w:tc>
        <w:tc>
          <w:tcPr>
            <w:tcW w:w="792" w:type="pct"/>
            <w:shd w:val="clear" w:color="auto" w:fill="auto"/>
          </w:tcPr>
          <w:p w14:paraId="25F78FCD" w14:textId="77777777" w:rsidR="00FF74F9" w:rsidRDefault="00E635D3" w:rsidP="00DA0AB4">
            <w:pPr>
              <w:rPr>
                <w:rFonts w:ascii="Arial" w:hAnsi="Arial" w:cs="Arial"/>
                <w:sz w:val="18"/>
                <w:szCs w:val="18"/>
              </w:rPr>
            </w:pPr>
            <w:r>
              <w:rPr>
                <w:rFonts w:ascii="Arial" w:hAnsi="Arial" w:cs="Arial"/>
                <w:sz w:val="18"/>
                <w:szCs w:val="18"/>
              </w:rPr>
              <w:t>Settlement Date</w:t>
            </w:r>
          </w:p>
        </w:tc>
        <w:tc>
          <w:tcPr>
            <w:tcW w:w="588" w:type="pct"/>
            <w:shd w:val="clear" w:color="auto" w:fill="auto"/>
          </w:tcPr>
          <w:p w14:paraId="25546146" w14:textId="77777777" w:rsidR="00FF74F9" w:rsidRDefault="00FF74F9" w:rsidP="00DA0AB4">
            <w:r w:rsidRPr="00B064F5">
              <w:rPr>
                <w:rFonts w:ascii="Arial" w:hAnsi="Arial" w:cs="Arial"/>
                <w:sz w:val="18"/>
                <w:szCs w:val="18"/>
              </w:rPr>
              <w:t>n/a</w:t>
            </w:r>
          </w:p>
        </w:tc>
        <w:tc>
          <w:tcPr>
            <w:tcW w:w="836" w:type="pct"/>
            <w:shd w:val="clear" w:color="auto" w:fill="auto"/>
          </w:tcPr>
          <w:p w14:paraId="31247DF1" w14:textId="77777777" w:rsidR="00E635D3" w:rsidRDefault="00E635D3" w:rsidP="00E635D3">
            <w:pPr>
              <w:rPr>
                <w:rFonts w:ascii="Arial" w:hAnsi="Arial" w:cs="Arial"/>
                <w:sz w:val="18"/>
                <w:szCs w:val="18"/>
              </w:rPr>
            </w:pPr>
            <w:r>
              <w:rPr>
                <w:rFonts w:ascii="Arial" w:hAnsi="Arial" w:cs="Arial"/>
                <w:sz w:val="18"/>
                <w:szCs w:val="18"/>
              </w:rPr>
              <w:t>Date</w:t>
            </w:r>
          </w:p>
          <w:p w14:paraId="60005347" w14:textId="77777777" w:rsidR="00E635D3" w:rsidRPr="006472F6" w:rsidRDefault="00E635D3" w:rsidP="00E635D3">
            <w:pPr>
              <w:rPr>
                <w:rFonts w:ascii="Arial" w:hAnsi="Arial" w:cs="Arial"/>
                <w:sz w:val="18"/>
                <w:szCs w:val="18"/>
              </w:rPr>
            </w:pPr>
            <w:r>
              <w:rPr>
                <w:rFonts w:ascii="Arial" w:hAnsi="Arial" w:cs="Arial"/>
                <w:sz w:val="18"/>
                <w:szCs w:val="18"/>
              </w:rPr>
              <w:t>dd/mm/yyyy</w:t>
            </w:r>
          </w:p>
          <w:p w14:paraId="0787A4A3" w14:textId="77777777" w:rsidR="00FF74F9" w:rsidRPr="009E79DE" w:rsidRDefault="00E635D3" w:rsidP="00E635D3">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79C3AC85" w14:textId="77777777" w:rsidR="00FF74F9" w:rsidRDefault="00FF74F9" w:rsidP="00DA0AB4">
            <w:pPr>
              <w:rPr>
                <w:rFonts w:ascii="Arial" w:hAnsi="Arial" w:cs="Arial"/>
                <w:sz w:val="18"/>
                <w:szCs w:val="18"/>
              </w:rPr>
            </w:pPr>
            <w:r>
              <w:rPr>
                <w:rFonts w:ascii="Arial" w:hAnsi="Arial" w:cs="Arial"/>
                <w:sz w:val="18"/>
                <w:szCs w:val="18"/>
              </w:rPr>
              <w:t>N</w:t>
            </w:r>
          </w:p>
        </w:tc>
        <w:tc>
          <w:tcPr>
            <w:tcW w:w="859" w:type="pct"/>
            <w:shd w:val="clear" w:color="auto" w:fill="auto"/>
          </w:tcPr>
          <w:p w14:paraId="62BE6A11" w14:textId="77777777" w:rsidR="00FF74F9" w:rsidRDefault="00FF74F9" w:rsidP="00DA0AB4">
            <w:pPr>
              <w:rPr>
                <w:rFonts w:ascii="Arial" w:hAnsi="Arial" w:cs="Arial"/>
                <w:sz w:val="18"/>
                <w:szCs w:val="18"/>
              </w:rPr>
            </w:pPr>
            <w:r>
              <w:rPr>
                <w:rFonts w:ascii="Arial" w:hAnsi="Arial" w:cs="Arial"/>
                <w:sz w:val="18"/>
                <w:szCs w:val="18"/>
              </w:rPr>
              <w:t>n/a</w:t>
            </w:r>
          </w:p>
        </w:tc>
        <w:tc>
          <w:tcPr>
            <w:tcW w:w="484" w:type="pct"/>
          </w:tcPr>
          <w:p w14:paraId="3DF802D7" w14:textId="77777777" w:rsidR="00FF74F9" w:rsidRDefault="00FF74F9" w:rsidP="00DA0AB4">
            <w:pPr>
              <w:rPr>
                <w:rFonts w:ascii="Arial" w:hAnsi="Arial" w:cs="Arial"/>
                <w:sz w:val="18"/>
                <w:szCs w:val="18"/>
              </w:rPr>
            </w:pPr>
            <w:r>
              <w:rPr>
                <w:rFonts w:ascii="Arial" w:hAnsi="Arial" w:cs="Arial"/>
                <w:sz w:val="18"/>
                <w:szCs w:val="18"/>
              </w:rPr>
              <w:t>N</w:t>
            </w:r>
          </w:p>
        </w:tc>
        <w:tc>
          <w:tcPr>
            <w:tcW w:w="400" w:type="pct"/>
          </w:tcPr>
          <w:p w14:paraId="6E91C4D3" w14:textId="77777777" w:rsidR="00FF74F9" w:rsidRDefault="00FF74F9" w:rsidP="00DA0AB4">
            <w:pPr>
              <w:rPr>
                <w:rFonts w:ascii="Arial" w:hAnsi="Arial" w:cs="Arial"/>
                <w:sz w:val="18"/>
                <w:szCs w:val="18"/>
              </w:rPr>
            </w:pPr>
            <w:r>
              <w:rPr>
                <w:rFonts w:ascii="Arial" w:hAnsi="Arial" w:cs="Arial"/>
                <w:sz w:val="18"/>
                <w:szCs w:val="18"/>
              </w:rPr>
              <w:t>n/a</w:t>
            </w:r>
          </w:p>
        </w:tc>
      </w:tr>
      <w:tr w:rsidR="00FF74F9" w:rsidRPr="004A5D01" w14:paraId="0C5C30EA" w14:textId="77777777" w:rsidTr="00DA0AB4">
        <w:trPr>
          <w:trHeight w:val="275"/>
        </w:trPr>
        <w:tc>
          <w:tcPr>
            <w:tcW w:w="588" w:type="pct"/>
            <w:shd w:val="clear" w:color="auto" w:fill="auto"/>
          </w:tcPr>
          <w:p w14:paraId="414C0C58" w14:textId="77777777" w:rsidR="00FF74F9" w:rsidRDefault="00FF74F9" w:rsidP="00DA0AB4">
            <w:r>
              <w:rPr>
                <w:rFonts w:ascii="Arial" w:hAnsi="Arial" w:cs="Arial"/>
                <w:sz w:val="18"/>
                <w:szCs w:val="18"/>
              </w:rPr>
              <w:t>Data Column</w:t>
            </w:r>
          </w:p>
        </w:tc>
        <w:tc>
          <w:tcPr>
            <w:tcW w:w="792" w:type="pct"/>
            <w:shd w:val="clear" w:color="auto" w:fill="auto"/>
          </w:tcPr>
          <w:p w14:paraId="1D8263F0" w14:textId="77777777" w:rsidR="00FF74F9" w:rsidRDefault="00E635D3" w:rsidP="00DA0AB4">
            <w:pPr>
              <w:rPr>
                <w:rFonts w:ascii="Arial" w:hAnsi="Arial" w:cs="Arial"/>
                <w:sz w:val="18"/>
                <w:szCs w:val="18"/>
              </w:rPr>
            </w:pPr>
            <w:r>
              <w:rPr>
                <w:rFonts w:ascii="Arial" w:hAnsi="Arial" w:cs="Arial"/>
                <w:sz w:val="18"/>
                <w:szCs w:val="18"/>
              </w:rPr>
              <w:t>Instruction Type</w:t>
            </w:r>
          </w:p>
        </w:tc>
        <w:tc>
          <w:tcPr>
            <w:tcW w:w="588" w:type="pct"/>
            <w:shd w:val="clear" w:color="auto" w:fill="auto"/>
          </w:tcPr>
          <w:p w14:paraId="2E40AB1B" w14:textId="77777777" w:rsidR="00FF74F9" w:rsidRDefault="00FF74F9" w:rsidP="00DA0AB4">
            <w:r w:rsidRPr="00B064F5">
              <w:rPr>
                <w:rFonts w:ascii="Arial" w:hAnsi="Arial" w:cs="Arial"/>
                <w:sz w:val="18"/>
                <w:szCs w:val="18"/>
              </w:rPr>
              <w:t>n/a</w:t>
            </w:r>
          </w:p>
        </w:tc>
        <w:tc>
          <w:tcPr>
            <w:tcW w:w="836" w:type="pct"/>
            <w:shd w:val="clear" w:color="auto" w:fill="auto"/>
          </w:tcPr>
          <w:p w14:paraId="01F0F824" w14:textId="77777777" w:rsidR="00FF74F9" w:rsidRDefault="00E635D3" w:rsidP="00DA0AB4">
            <w:pPr>
              <w:rPr>
                <w:rFonts w:ascii="Arial" w:hAnsi="Arial" w:cs="Arial"/>
                <w:sz w:val="18"/>
                <w:szCs w:val="18"/>
              </w:rPr>
            </w:pPr>
            <w:r>
              <w:rPr>
                <w:rFonts w:ascii="Arial" w:hAnsi="Arial" w:cs="Arial"/>
                <w:sz w:val="18"/>
                <w:szCs w:val="18"/>
              </w:rPr>
              <w:t>Alphanumeric</w:t>
            </w:r>
          </w:p>
          <w:p w14:paraId="146C1B94" w14:textId="77777777" w:rsidR="00FF74F9" w:rsidRDefault="00E635D3" w:rsidP="00DA0AB4">
            <w:pPr>
              <w:rPr>
                <w:rFonts w:ascii="Arial" w:hAnsi="Arial" w:cs="Arial"/>
                <w:sz w:val="18"/>
                <w:szCs w:val="18"/>
              </w:rPr>
            </w:pPr>
            <w:r>
              <w:rPr>
                <w:rFonts w:ascii="Arial" w:hAnsi="Arial" w:cs="Arial"/>
                <w:sz w:val="18"/>
                <w:szCs w:val="18"/>
              </w:rPr>
              <w:t>Lef</w:t>
            </w:r>
            <w:r w:rsidR="00FF74F9">
              <w:rPr>
                <w:rFonts w:ascii="Arial" w:hAnsi="Arial" w:cs="Arial"/>
                <w:sz w:val="18"/>
                <w:szCs w:val="18"/>
              </w:rPr>
              <w:t>t aligned</w:t>
            </w:r>
          </w:p>
        </w:tc>
        <w:tc>
          <w:tcPr>
            <w:tcW w:w="453" w:type="pct"/>
            <w:shd w:val="clear" w:color="auto" w:fill="auto"/>
          </w:tcPr>
          <w:p w14:paraId="126AAD79" w14:textId="77777777" w:rsidR="00FF74F9" w:rsidRDefault="00FF74F9" w:rsidP="00DA0AB4">
            <w:pPr>
              <w:rPr>
                <w:rFonts w:ascii="Arial" w:hAnsi="Arial" w:cs="Arial"/>
                <w:sz w:val="18"/>
                <w:szCs w:val="18"/>
              </w:rPr>
            </w:pPr>
            <w:r>
              <w:rPr>
                <w:rFonts w:ascii="Arial" w:hAnsi="Arial" w:cs="Arial"/>
                <w:sz w:val="18"/>
                <w:szCs w:val="18"/>
              </w:rPr>
              <w:t>N</w:t>
            </w:r>
          </w:p>
        </w:tc>
        <w:tc>
          <w:tcPr>
            <w:tcW w:w="859" w:type="pct"/>
            <w:shd w:val="clear" w:color="auto" w:fill="auto"/>
          </w:tcPr>
          <w:p w14:paraId="218DC7FC" w14:textId="77777777" w:rsidR="00FF74F9" w:rsidRDefault="00FF74F9" w:rsidP="00DA0AB4">
            <w:pPr>
              <w:rPr>
                <w:rFonts w:ascii="Arial" w:hAnsi="Arial" w:cs="Arial"/>
                <w:sz w:val="18"/>
                <w:szCs w:val="18"/>
              </w:rPr>
            </w:pPr>
            <w:r>
              <w:rPr>
                <w:rFonts w:ascii="Arial" w:hAnsi="Arial" w:cs="Arial"/>
                <w:sz w:val="18"/>
                <w:szCs w:val="18"/>
              </w:rPr>
              <w:t>n/a</w:t>
            </w:r>
          </w:p>
        </w:tc>
        <w:tc>
          <w:tcPr>
            <w:tcW w:w="484" w:type="pct"/>
          </w:tcPr>
          <w:p w14:paraId="573DDDE5" w14:textId="77777777" w:rsidR="00FF74F9" w:rsidRDefault="00FF74F9" w:rsidP="00DA0AB4">
            <w:pPr>
              <w:rPr>
                <w:rFonts w:ascii="Arial" w:hAnsi="Arial" w:cs="Arial"/>
                <w:sz w:val="18"/>
                <w:szCs w:val="18"/>
              </w:rPr>
            </w:pPr>
            <w:r>
              <w:rPr>
                <w:rFonts w:ascii="Arial" w:hAnsi="Arial" w:cs="Arial"/>
                <w:sz w:val="18"/>
                <w:szCs w:val="18"/>
              </w:rPr>
              <w:t>N</w:t>
            </w:r>
          </w:p>
        </w:tc>
        <w:tc>
          <w:tcPr>
            <w:tcW w:w="400" w:type="pct"/>
          </w:tcPr>
          <w:p w14:paraId="7B7681BD" w14:textId="77777777" w:rsidR="00FF74F9" w:rsidRDefault="00FF74F9" w:rsidP="00DA0AB4">
            <w:pPr>
              <w:rPr>
                <w:rFonts w:ascii="Arial" w:hAnsi="Arial" w:cs="Arial"/>
                <w:sz w:val="18"/>
                <w:szCs w:val="18"/>
              </w:rPr>
            </w:pPr>
            <w:r>
              <w:rPr>
                <w:rFonts w:ascii="Arial" w:hAnsi="Arial" w:cs="Arial"/>
                <w:sz w:val="18"/>
                <w:szCs w:val="18"/>
              </w:rPr>
              <w:t>n/a</w:t>
            </w:r>
          </w:p>
        </w:tc>
      </w:tr>
      <w:tr w:rsidR="00FF74F9" w:rsidRPr="004A5D01" w14:paraId="1EC45E0B" w14:textId="77777777" w:rsidTr="00DA0AB4">
        <w:trPr>
          <w:trHeight w:val="275"/>
        </w:trPr>
        <w:tc>
          <w:tcPr>
            <w:tcW w:w="588" w:type="pct"/>
            <w:shd w:val="clear" w:color="auto" w:fill="auto"/>
          </w:tcPr>
          <w:p w14:paraId="47CD4139" w14:textId="77777777" w:rsidR="00FF74F9" w:rsidRDefault="00FF74F9" w:rsidP="00DA0AB4">
            <w:r>
              <w:rPr>
                <w:rFonts w:ascii="Arial" w:hAnsi="Arial" w:cs="Arial"/>
                <w:sz w:val="18"/>
                <w:szCs w:val="18"/>
              </w:rPr>
              <w:t>Data Column</w:t>
            </w:r>
          </w:p>
        </w:tc>
        <w:tc>
          <w:tcPr>
            <w:tcW w:w="792" w:type="pct"/>
            <w:shd w:val="clear" w:color="auto" w:fill="auto"/>
          </w:tcPr>
          <w:p w14:paraId="284BF4BC" w14:textId="77777777" w:rsidR="00FF74F9" w:rsidRPr="00A77FC7" w:rsidRDefault="00E635D3" w:rsidP="00DA0AB4">
            <w:pPr>
              <w:rPr>
                <w:rFonts w:ascii="Arial" w:hAnsi="Arial" w:cs="Arial"/>
                <w:sz w:val="18"/>
                <w:szCs w:val="18"/>
              </w:rPr>
            </w:pPr>
            <w:r>
              <w:rPr>
                <w:rFonts w:ascii="Arial" w:hAnsi="Arial" w:cs="Arial"/>
                <w:sz w:val="18"/>
                <w:szCs w:val="18"/>
              </w:rPr>
              <w:t>Deal Status</w:t>
            </w:r>
          </w:p>
        </w:tc>
        <w:tc>
          <w:tcPr>
            <w:tcW w:w="588" w:type="pct"/>
            <w:shd w:val="clear" w:color="auto" w:fill="auto"/>
          </w:tcPr>
          <w:p w14:paraId="04F89FA6" w14:textId="77777777" w:rsidR="00FF74F9" w:rsidRDefault="00FF74F9" w:rsidP="00DA0AB4">
            <w:r w:rsidRPr="00B064F5">
              <w:rPr>
                <w:rFonts w:ascii="Arial" w:hAnsi="Arial" w:cs="Arial"/>
                <w:sz w:val="18"/>
                <w:szCs w:val="18"/>
              </w:rPr>
              <w:t>n/a</w:t>
            </w:r>
          </w:p>
        </w:tc>
        <w:tc>
          <w:tcPr>
            <w:tcW w:w="836" w:type="pct"/>
            <w:shd w:val="clear" w:color="auto" w:fill="auto"/>
          </w:tcPr>
          <w:p w14:paraId="5111647E" w14:textId="77777777" w:rsidR="00E635D3" w:rsidRDefault="00E635D3" w:rsidP="00E635D3">
            <w:pPr>
              <w:rPr>
                <w:rFonts w:ascii="Arial" w:hAnsi="Arial" w:cs="Arial"/>
                <w:sz w:val="18"/>
                <w:szCs w:val="18"/>
              </w:rPr>
            </w:pPr>
            <w:r>
              <w:rPr>
                <w:rFonts w:ascii="Arial" w:hAnsi="Arial" w:cs="Arial"/>
                <w:sz w:val="18"/>
                <w:szCs w:val="18"/>
              </w:rPr>
              <w:t>Alphanumeric</w:t>
            </w:r>
          </w:p>
          <w:p w14:paraId="234910AA" w14:textId="77777777" w:rsidR="00FF74F9" w:rsidRDefault="00E635D3" w:rsidP="00E635D3">
            <w:pPr>
              <w:rPr>
                <w:rFonts w:ascii="Arial" w:hAnsi="Arial" w:cs="Arial"/>
                <w:sz w:val="18"/>
                <w:szCs w:val="18"/>
              </w:rPr>
            </w:pPr>
            <w:r>
              <w:rPr>
                <w:rFonts w:ascii="Arial" w:hAnsi="Arial" w:cs="Arial"/>
                <w:sz w:val="18"/>
                <w:szCs w:val="18"/>
              </w:rPr>
              <w:t>Left aligned</w:t>
            </w:r>
          </w:p>
        </w:tc>
        <w:tc>
          <w:tcPr>
            <w:tcW w:w="453" w:type="pct"/>
            <w:shd w:val="clear" w:color="auto" w:fill="auto"/>
          </w:tcPr>
          <w:p w14:paraId="451109E5" w14:textId="77777777" w:rsidR="00FF74F9" w:rsidRDefault="00FF74F9" w:rsidP="00DA0AB4">
            <w:pPr>
              <w:rPr>
                <w:rFonts w:ascii="Arial" w:hAnsi="Arial" w:cs="Arial"/>
                <w:sz w:val="18"/>
                <w:szCs w:val="18"/>
              </w:rPr>
            </w:pPr>
            <w:r>
              <w:rPr>
                <w:rFonts w:ascii="Arial" w:hAnsi="Arial" w:cs="Arial"/>
                <w:sz w:val="18"/>
                <w:szCs w:val="18"/>
              </w:rPr>
              <w:t>N</w:t>
            </w:r>
          </w:p>
        </w:tc>
        <w:tc>
          <w:tcPr>
            <w:tcW w:w="859" w:type="pct"/>
            <w:shd w:val="clear" w:color="auto" w:fill="auto"/>
          </w:tcPr>
          <w:p w14:paraId="39B5829D" w14:textId="77777777" w:rsidR="00FF74F9" w:rsidRDefault="00FF74F9" w:rsidP="00DA0AB4">
            <w:pPr>
              <w:rPr>
                <w:rFonts w:ascii="Arial" w:hAnsi="Arial" w:cs="Arial"/>
                <w:sz w:val="18"/>
                <w:szCs w:val="18"/>
              </w:rPr>
            </w:pPr>
            <w:r>
              <w:rPr>
                <w:rFonts w:ascii="Arial" w:hAnsi="Arial" w:cs="Arial"/>
                <w:sz w:val="18"/>
                <w:szCs w:val="18"/>
              </w:rPr>
              <w:t>n/a</w:t>
            </w:r>
          </w:p>
        </w:tc>
        <w:tc>
          <w:tcPr>
            <w:tcW w:w="484" w:type="pct"/>
          </w:tcPr>
          <w:p w14:paraId="03609482" w14:textId="77777777" w:rsidR="00FF74F9" w:rsidRDefault="00FF74F9" w:rsidP="00DA0AB4">
            <w:pPr>
              <w:rPr>
                <w:rFonts w:ascii="Arial" w:hAnsi="Arial" w:cs="Arial"/>
                <w:sz w:val="18"/>
                <w:szCs w:val="18"/>
              </w:rPr>
            </w:pPr>
            <w:r>
              <w:rPr>
                <w:rFonts w:ascii="Arial" w:hAnsi="Arial" w:cs="Arial"/>
                <w:sz w:val="18"/>
                <w:szCs w:val="18"/>
              </w:rPr>
              <w:t>N</w:t>
            </w:r>
          </w:p>
        </w:tc>
        <w:tc>
          <w:tcPr>
            <w:tcW w:w="400" w:type="pct"/>
          </w:tcPr>
          <w:p w14:paraId="2B2E000B" w14:textId="77777777" w:rsidR="00FF74F9" w:rsidRDefault="00FF74F9" w:rsidP="00DA0AB4">
            <w:pPr>
              <w:rPr>
                <w:rFonts w:ascii="Arial" w:hAnsi="Arial" w:cs="Arial"/>
                <w:sz w:val="18"/>
                <w:szCs w:val="18"/>
              </w:rPr>
            </w:pPr>
            <w:r>
              <w:rPr>
                <w:rFonts w:ascii="Arial" w:hAnsi="Arial" w:cs="Arial"/>
                <w:sz w:val="18"/>
                <w:szCs w:val="18"/>
              </w:rPr>
              <w:t>n/a</w:t>
            </w:r>
          </w:p>
        </w:tc>
      </w:tr>
      <w:tr w:rsidR="00E635D3" w:rsidRPr="004A5D01" w14:paraId="5693D193" w14:textId="77777777" w:rsidTr="00DA0AB4">
        <w:trPr>
          <w:trHeight w:val="275"/>
        </w:trPr>
        <w:tc>
          <w:tcPr>
            <w:tcW w:w="588" w:type="pct"/>
            <w:shd w:val="clear" w:color="auto" w:fill="auto"/>
          </w:tcPr>
          <w:p w14:paraId="6E58A0BD" w14:textId="77777777" w:rsidR="00E635D3" w:rsidRDefault="00E635D3">
            <w:r w:rsidRPr="00275B98">
              <w:rPr>
                <w:rFonts w:ascii="Arial" w:hAnsi="Arial" w:cs="Arial"/>
                <w:sz w:val="18"/>
                <w:szCs w:val="18"/>
              </w:rPr>
              <w:t>Data Column</w:t>
            </w:r>
          </w:p>
        </w:tc>
        <w:tc>
          <w:tcPr>
            <w:tcW w:w="792" w:type="pct"/>
            <w:shd w:val="clear" w:color="auto" w:fill="auto"/>
          </w:tcPr>
          <w:p w14:paraId="591B5D35" w14:textId="77777777" w:rsidR="00E635D3" w:rsidRDefault="00E635D3" w:rsidP="00DA0AB4">
            <w:pPr>
              <w:rPr>
                <w:rFonts w:ascii="Arial" w:hAnsi="Arial" w:cs="Arial"/>
                <w:sz w:val="18"/>
                <w:szCs w:val="18"/>
              </w:rPr>
            </w:pPr>
            <w:r>
              <w:rPr>
                <w:rFonts w:ascii="Arial" w:hAnsi="Arial" w:cs="Arial"/>
                <w:sz w:val="18"/>
                <w:szCs w:val="18"/>
              </w:rPr>
              <w:t>Client Advice Ref</w:t>
            </w:r>
          </w:p>
        </w:tc>
        <w:tc>
          <w:tcPr>
            <w:tcW w:w="588" w:type="pct"/>
            <w:shd w:val="clear" w:color="auto" w:fill="auto"/>
          </w:tcPr>
          <w:p w14:paraId="09D39F7C" w14:textId="77777777" w:rsidR="00E635D3" w:rsidRPr="00B064F5" w:rsidRDefault="00E635D3"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169A1ABC" w14:textId="77777777" w:rsidR="00E635D3" w:rsidRDefault="00E635D3" w:rsidP="00E635D3">
            <w:pPr>
              <w:rPr>
                <w:rFonts w:ascii="Arial" w:hAnsi="Arial" w:cs="Arial"/>
                <w:sz w:val="18"/>
                <w:szCs w:val="18"/>
              </w:rPr>
            </w:pPr>
            <w:r>
              <w:rPr>
                <w:rFonts w:ascii="Arial" w:hAnsi="Arial" w:cs="Arial"/>
                <w:sz w:val="18"/>
                <w:szCs w:val="18"/>
              </w:rPr>
              <w:t>Alphanumeric</w:t>
            </w:r>
          </w:p>
          <w:p w14:paraId="31006B1A" w14:textId="77777777" w:rsidR="00E635D3" w:rsidRDefault="00E635D3" w:rsidP="00E635D3">
            <w:pPr>
              <w:rPr>
                <w:rFonts w:ascii="Arial" w:hAnsi="Arial" w:cs="Arial"/>
                <w:sz w:val="18"/>
                <w:szCs w:val="18"/>
              </w:rPr>
            </w:pPr>
            <w:r>
              <w:rPr>
                <w:rFonts w:ascii="Arial" w:hAnsi="Arial" w:cs="Arial"/>
                <w:sz w:val="18"/>
                <w:szCs w:val="18"/>
              </w:rPr>
              <w:t>Right aligned</w:t>
            </w:r>
          </w:p>
        </w:tc>
        <w:tc>
          <w:tcPr>
            <w:tcW w:w="453" w:type="pct"/>
            <w:shd w:val="clear" w:color="auto" w:fill="auto"/>
          </w:tcPr>
          <w:p w14:paraId="78197EE3" w14:textId="77777777" w:rsidR="00E635D3" w:rsidRDefault="00E635D3" w:rsidP="00DA0AB4">
            <w:pPr>
              <w:rPr>
                <w:rFonts w:ascii="Arial" w:hAnsi="Arial" w:cs="Arial"/>
                <w:sz w:val="18"/>
                <w:szCs w:val="18"/>
              </w:rPr>
            </w:pPr>
            <w:r>
              <w:rPr>
                <w:rFonts w:ascii="Arial" w:hAnsi="Arial" w:cs="Arial"/>
                <w:sz w:val="18"/>
                <w:szCs w:val="18"/>
              </w:rPr>
              <w:t>N</w:t>
            </w:r>
          </w:p>
        </w:tc>
        <w:tc>
          <w:tcPr>
            <w:tcW w:w="859" w:type="pct"/>
            <w:shd w:val="clear" w:color="auto" w:fill="auto"/>
          </w:tcPr>
          <w:p w14:paraId="0525BE62" w14:textId="77777777" w:rsidR="00E635D3" w:rsidRDefault="00E635D3">
            <w:r w:rsidRPr="00236203">
              <w:rPr>
                <w:rFonts w:ascii="Arial" w:hAnsi="Arial" w:cs="Arial"/>
                <w:sz w:val="18"/>
                <w:szCs w:val="18"/>
              </w:rPr>
              <w:t>n/a</w:t>
            </w:r>
          </w:p>
        </w:tc>
        <w:tc>
          <w:tcPr>
            <w:tcW w:w="484" w:type="pct"/>
          </w:tcPr>
          <w:p w14:paraId="14056915" w14:textId="77777777" w:rsidR="00E635D3" w:rsidRDefault="00E635D3" w:rsidP="00DA0AB4">
            <w:pPr>
              <w:rPr>
                <w:rFonts w:ascii="Arial" w:hAnsi="Arial" w:cs="Arial"/>
                <w:sz w:val="18"/>
                <w:szCs w:val="18"/>
              </w:rPr>
            </w:pPr>
            <w:r>
              <w:rPr>
                <w:rFonts w:ascii="Arial" w:hAnsi="Arial" w:cs="Arial"/>
                <w:sz w:val="18"/>
                <w:szCs w:val="18"/>
              </w:rPr>
              <w:t>N</w:t>
            </w:r>
          </w:p>
        </w:tc>
        <w:tc>
          <w:tcPr>
            <w:tcW w:w="400" w:type="pct"/>
          </w:tcPr>
          <w:p w14:paraId="2E9CF5F0" w14:textId="77777777" w:rsidR="00E635D3" w:rsidRDefault="00E635D3">
            <w:r w:rsidRPr="005E541E">
              <w:rPr>
                <w:rFonts w:ascii="Arial" w:hAnsi="Arial" w:cs="Arial"/>
                <w:sz w:val="18"/>
                <w:szCs w:val="18"/>
              </w:rPr>
              <w:t>n/a</w:t>
            </w:r>
          </w:p>
        </w:tc>
      </w:tr>
      <w:tr w:rsidR="00E635D3" w:rsidRPr="004A5D01" w14:paraId="58E49530" w14:textId="77777777" w:rsidTr="00DA0AB4">
        <w:trPr>
          <w:trHeight w:val="275"/>
        </w:trPr>
        <w:tc>
          <w:tcPr>
            <w:tcW w:w="588" w:type="pct"/>
            <w:shd w:val="clear" w:color="auto" w:fill="auto"/>
          </w:tcPr>
          <w:p w14:paraId="7FDBE8FD" w14:textId="77777777" w:rsidR="00E635D3" w:rsidRDefault="00E635D3">
            <w:r w:rsidRPr="00275B98">
              <w:rPr>
                <w:rFonts w:ascii="Arial" w:hAnsi="Arial" w:cs="Arial"/>
                <w:sz w:val="18"/>
                <w:szCs w:val="18"/>
              </w:rPr>
              <w:t>Data Column</w:t>
            </w:r>
          </w:p>
        </w:tc>
        <w:tc>
          <w:tcPr>
            <w:tcW w:w="792" w:type="pct"/>
            <w:shd w:val="clear" w:color="auto" w:fill="auto"/>
          </w:tcPr>
          <w:p w14:paraId="32862407" w14:textId="77777777" w:rsidR="00E635D3" w:rsidRDefault="00E635D3" w:rsidP="00DA0AB4">
            <w:pPr>
              <w:rPr>
                <w:rFonts w:ascii="Arial" w:hAnsi="Arial" w:cs="Arial"/>
                <w:sz w:val="18"/>
                <w:szCs w:val="18"/>
              </w:rPr>
            </w:pPr>
            <w:r>
              <w:rPr>
                <w:rFonts w:ascii="Arial" w:hAnsi="Arial" w:cs="Arial"/>
                <w:sz w:val="18"/>
                <w:szCs w:val="18"/>
              </w:rPr>
              <w:t>Unit movement</w:t>
            </w:r>
          </w:p>
        </w:tc>
        <w:tc>
          <w:tcPr>
            <w:tcW w:w="588" w:type="pct"/>
            <w:shd w:val="clear" w:color="auto" w:fill="auto"/>
          </w:tcPr>
          <w:p w14:paraId="5F20EC98" w14:textId="77777777" w:rsidR="00E635D3" w:rsidRPr="00B064F5" w:rsidRDefault="00E635D3"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0D216B13" w14:textId="77777777" w:rsidR="00E635D3" w:rsidRDefault="00E635D3" w:rsidP="00E635D3">
            <w:pPr>
              <w:rPr>
                <w:rFonts w:ascii="Arial" w:hAnsi="Arial" w:cs="Arial"/>
                <w:sz w:val="18"/>
                <w:szCs w:val="18"/>
              </w:rPr>
            </w:pPr>
            <w:r>
              <w:rPr>
                <w:rFonts w:ascii="Arial" w:hAnsi="Arial" w:cs="Arial"/>
                <w:sz w:val="18"/>
                <w:szCs w:val="18"/>
              </w:rPr>
              <w:t>Numeric</w:t>
            </w:r>
          </w:p>
          <w:p w14:paraId="561561F0" w14:textId="77777777" w:rsidR="00E635D3" w:rsidRDefault="00E635D3" w:rsidP="00E635D3">
            <w:pPr>
              <w:rPr>
                <w:rFonts w:ascii="Arial" w:hAnsi="Arial" w:cs="Arial"/>
                <w:sz w:val="18"/>
                <w:szCs w:val="18"/>
              </w:rPr>
            </w:pPr>
            <w:r>
              <w:rPr>
                <w:rFonts w:ascii="Arial" w:hAnsi="Arial" w:cs="Arial"/>
                <w:sz w:val="18"/>
                <w:szCs w:val="18"/>
              </w:rPr>
              <w:t>4dp</w:t>
            </w:r>
          </w:p>
          <w:p w14:paraId="0D5B0A35" w14:textId="77777777" w:rsidR="00E635D3" w:rsidRDefault="00E635D3" w:rsidP="00E635D3">
            <w:pPr>
              <w:rPr>
                <w:rFonts w:ascii="Arial" w:hAnsi="Arial" w:cs="Arial"/>
                <w:sz w:val="18"/>
                <w:szCs w:val="18"/>
              </w:rPr>
            </w:pPr>
            <w:r>
              <w:rPr>
                <w:rFonts w:ascii="Arial" w:hAnsi="Arial" w:cs="Arial"/>
                <w:sz w:val="18"/>
                <w:szCs w:val="18"/>
              </w:rPr>
              <w:t>Right Aligned</w:t>
            </w:r>
          </w:p>
        </w:tc>
        <w:tc>
          <w:tcPr>
            <w:tcW w:w="453" w:type="pct"/>
            <w:shd w:val="clear" w:color="auto" w:fill="auto"/>
          </w:tcPr>
          <w:p w14:paraId="78A35ACF" w14:textId="77777777" w:rsidR="00E635D3" w:rsidRDefault="00E635D3" w:rsidP="00DA0AB4">
            <w:pPr>
              <w:rPr>
                <w:rFonts w:ascii="Arial" w:hAnsi="Arial" w:cs="Arial"/>
                <w:sz w:val="18"/>
                <w:szCs w:val="18"/>
              </w:rPr>
            </w:pPr>
            <w:r>
              <w:rPr>
                <w:rFonts w:ascii="Arial" w:hAnsi="Arial" w:cs="Arial"/>
                <w:sz w:val="18"/>
                <w:szCs w:val="18"/>
              </w:rPr>
              <w:t>N</w:t>
            </w:r>
          </w:p>
        </w:tc>
        <w:tc>
          <w:tcPr>
            <w:tcW w:w="859" w:type="pct"/>
            <w:shd w:val="clear" w:color="auto" w:fill="auto"/>
          </w:tcPr>
          <w:p w14:paraId="2DDFA2F3" w14:textId="77777777" w:rsidR="00E635D3" w:rsidRDefault="00E635D3">
            <w:r w:rsidRPr="00236203">
              <w:rPr>
                <w:rFonts w:ascii="Arial" w:hAnsi="Arial" w:cs="Arial"/>
                <w:sz w:val="18"/>
                <w:szCs w:val="18"/>
              </w:rPr>
              <w:t>n/a</w:t>
            </w:r>
          </w:p>
        </w:tc>
        <w:tc>
          <w:tcPr>
            <w:tcW w:w="484" w:type="pct"/>
          </w:tcPr>
          <w:p w14:paraId="777AFF8B" w14:textId="77777777" w:rsidR="00E635D3" w:rsidRDefault="00E635D3" w:rsidP="00DA0AB4">
            <w:pPr>
              <w:rPr>
                <w:rFonts w:ascii="Arial" w:hAnsi="Arial" w:cs="Arial"/>
                <w:sz w:val="18"/>
                <w:szCs w:val="18"/>
              </w:rPr>
            </w:pPr>
            <w:r>
              <w:rPr>
                <w:rFonts w:ascii="Arial" w:hAnsi="Arial" w:cs="Arial"/>
                <w:sz w:val="18"/>
                <w:szCs w:val="18"/>
              </w:rPr>
              <w:t>N</w:t>
            </w:r>
          </w:p>
        </w:tc>
        <w:tc>
          <w:tcPr>
            <w:tcW w:w="400" w:type="pct"/>
          </w:tcPr>
          <w:p w14:paraId="44AA6B56" w14:textId="77777777" w:rsidR="00E635D3" w:rsidRDefault="00E635D3">
            <w:r w:rsidRPr="005E541E">
              <w:rPr>
                <w:rFonts w:ascii="Arial" w:hAnsi="Arial" w:cs="Arial"/>
                <w:sz w:val="18"/>
                <w:szCs w:val="18"/>
              </w:rPr>
              <w:t>n/a</w:t>
            </w:r>
          </w:p>
        </w:tc>
      </w:tr>
      <w:tr w:rsidR="00E635D3" w:rsidRPr="004A5D01" w14:paraId="11F43F92" w14:textId="77777777" w:rsidTr="00DA0AB4">
        <w:trPr>
          <w:trHeight w:val="275"/>
        </w:trPr>
        <w:tc>
          <w:tcPr>
            <w:tcW w:w="588" w:type="pct"/>
            <w:shd w:val="clear" w:color="auto" w:fill="auto"/>
          </w:tcPr>
          <w:p w14:paraId="543C2F33" w14:textId="77777777" w:rsidR="00E635D3" w:rsidRDefault="00E635D3">
            <w:r w:rsidRPr="00275B98">
              <w:rPr>
                <w:rFonts w:ascii="Arial" w:hAnsi="Arial" w:cs="Arial"/>
                <w:sz w:val="18"/>
                <w:szCs w:val="18"/>
              </w:rPr>
              <w:t>Data Column</w:t>
            </w:r>
          </w:p>
        </w:tc>
        <w:tc>
          <w:tcPr>
            <w:tcW w:w="792" w:type="pct"/>
            <w:shd w:val="clear" w:color="auto" w:fill="auto"/>
          </w:tcPr>
          <w:p w14:paraId="23EB8C6C" w14:textId="77777777" w:rsidR="00E635D3" w:rsidRDefault="00E635D3" w:rsidP="00DA0AB4">
            <w:pPr>
              <w:rPr>
                <w:rFonts w:ascii="Arial" w:hAnsi="Arial" w:cs="Arial"/>
                <w:sz w:val="18"/>
                <w:szCs w:val="18"/>
              </w:rPr>
            </w:pPr>
            <w:r>
              <w:rPr>
                <w:rFonts w:ascii="Arial" w:hAnsi="Arial" w:cs="Arial"/>
                <w:sz w:val="18"/>
                <w:szCs w:val="18"/>
              </w:rPr>
              <w:t>Fund Price</w:t>
            </w:r>
          </w:p>
        </w:tc>
        <w:tc>
          <w:tcPr>
            <w:tcW w:w="588" w:type="pct"/>
            <w:shd w:val="clear" w:color="auto" w:fill="auto"/>
          </w:tcPr>
          <w:p w14:paraId="1E76DD5C" w14:textId="77777777" w:rsidR="00E635D3" w:rsidRPr="00B064F5" w:rsidRDefault="00E635D3"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5116C8E5" w14:textId="77777777" w:rsidR="00E635D3" w:rsidRDefault="00E635D3" w:rsidP="00E635D3">
            <w:pPr>
              <w:rPr>
                <w:rFonts w:ascii="Arial" w:hAnsi="Arial" w:cs="Arial"/>
                <w:sz w:val="18"/>
                <w:szCs w:val="18"/>
              </w:rPr>
            </w:pPr>
            <w:r>
              <w:rPr>
                <w:rFonts w:ascii="Arial" w:hAnsi="Arial" w:cs="Arial"/>
                <w:sz w:val="18"/>
                <w:szCs w:val="18"/>
              </w:rPr>
              <w:t>Numeric</w:t>
            </w:r>
          </w:p>
          <w:p w14:paraId="7225D50D" w14:textId="77777777" w:rsidR="00E635D3" w:rsidRDefault="00E635D3" w:rsidP="00E635D3">
            <w:pPr>
              <w:rPr>
                <w:rFonts w:ascii="Arial" w:hAnsi="Arial" w:cs="Arial"/>
                <w:sz w:val="18"/>
                <w:szCs w:val="18"/>
              </w:rPr>
            </w:pPr>
            <w:r>
              <w:rPr>
                <w:rFonts w:ascii="Arial" w:hAnsi="Arial" w:cs="Arial"/>
                <w:sz w:val="18"/>
                <w:szCs w:val="18"/>
              </w:rPr>
              <w:t>4dp</w:t>
            </w:r>
          </w:p>
          <w:p w14:paraId="306B4816" w14:textId="77777777" w:rsidR="00E635D3" w:rsidRDefault="00E635D3" w:rsidP="00E635D3">
            <w:pPr>
              <w:rPr>
                <w:rFonts w:ascii="Arial" w:hAnsi="Arial" w:cs="Arial"/>
                <w:sz w:val="18"/>
                <w:szCs w:val="18"/>
              </w:rPr>
            </w:pPr>
            <w:r>
              <w:rPr>
                <w:rFonts w:ascii="Arial" w:hAnsi="Arial" w:cs="Arial"/>
                <w:sz w:val="18"/>
                <w:szCs w:val="18"/>
              </w:rPr>
              <w:t>Right Aligned</w:t>
            </w:r>
          </w:p>
        </w:tc>
        <w:tc>
          <w:tcPr>
            <w:tcW w:w="453" w:type="pct"/>
            <w:shd w:val="clear" w:color="auto" w:fill="auto"/>
          </w:tcPr>
          <w:p w14:paraId="1EB95148" w14:textId="77777777" w:rsidR="00E635D3" w:rsidRDefault="00E635D3" w:rsidP="00DA0AB4">
            <w:pPr>
              <w:rPr>
                <w:rFonts w:ascii="Arial" w:hAnsi="Arial" w:cs="Arial"/>
                <w:sz w:val="18"/>
                <w:szCs w:val="18"/>
              </w:rPr>
            </w:pPr>
            <w:r>
              <w:rPr>
                <w:rFonts w:ascii="Arial" w:hAnsi="Arial" w:cs="Arial"/>
                <w:sz w:val="18"/>
                <w:szCs w:val="18"/>
              </w:rPr>
              <w:t>N</w:t>
            </w:r>
          </w:p>
        </w:tc>
        <w:tc>
          <w:tcPr>
            <w:tcW w:w="859" w:type="pct"/>
            <w:shd w:val="clear" w:color="auto" w:fill="auto"/>
          </w:tcPr>
          <w:p w14:paraId="466FF01A" w14:textId="77777777" w:rsidR="00E635D3" w:rsidRDefault="00E635D3">
            <w:r w:rsidRPr="00236203">
              <w:rPr>
                <w:rFonts w:ascii="Arial" w:hAnsi="Arial" w:cs="Arial"/>
                <w:sz w:val="18"/>
                <w:szCs w:val="18"/>
              </w:rPr>
              <w:t>n/a</w:t>
            </w:r>
          </w:p>
        </w:tc>
        <w:tc>
          <w:tcPr>
            <w:tcW w:w="484" w:type="pct"/>
          </w:tcPr>
          <w:p w14:paraId="4F5AF115" w14:textId="77777777" w:rsidR="00E635D3" w:rsidRDefault="00E635D3" w:rsidP="00DA0AB4">
            <w:pPr>
              <w:rPr>
                <w:rFonts w:ascii="Arial" w:hAnsi="Arial" w:cs="Arial"/>
                <w:sz w:val="18"/>
                <w:szCs w:val="18"/>
              </w:rPr>
            </w:pPr>
            <w:r>
              <w:rPr>
                <w:rFonts w:ascii="Arial" w:hAnsi="Arial" w:cs="Arial"/>
                <w:sz w:val="18"/>
                <w:szCs w:val="18"/>
              </w:rPr>
              <w:t>N</w:t>
            </w:r>
          </w:p>
        </w:tc>
        <w:tc>
          <w:tcPr>
            <w:tcW w:w="400" w:type="pct"/>
          </w:tcPr>
          <w:p w14:paraId="6EDF9216" w14:textId="77777777" w:rsidR="00E635D3" w:rsidRDefault="00E635D3">
            <w:r w:rsidRPr="005E541E">
              <w:rPr>
                <w:rFonts w:ascii="Arial" w:hAnsi="Arial" w:cs="Arial"/>
                <w:sz w:val="18"/>
                <w:szCs w:val="18"/>
              </w:rPr>
              <w:t>n/a</w:t>
            </w:r>
          </w:p>
        </w:tc>
      </w:tr>
      <w:tr w:rsidR="00E635D3" w:rsidRPr="004A5D01" w14:paraId="2E81C675" w14:textId="77777777" w:rsidTr="00DA0AB4">
        <w:trPr>
          <w:trHeight w:val="275"/>
        </w:trPr>
        <w:tc>
          <w:tcPr>
            <w:tcW w:w="588" w:type="pct"/>
            <w:shd w:val="clear" w:color="auto" w:fill="auto"/>
          </w:tcPr>
          <w:p w14:paraId="623774F7" w14:textId="77777777" w:rsidR="00E635D3" w:rsidRDefault="00E635D3">
            <w:r w:rsidRPr="00275B98">
              <w:rPr>
                <w:rFonts w:ascii="Arial" w:hAnsi="Arial" w:cs="Arial"/>
                <w:sz w:val="18"/>
                <w:szCs w:val="18"/>
              </w:rPr>
              <w:t>Data Column</w:t>
            </w:r>
          </w:p>
        </w:tc>
        <w:tc>
          <w:tcPr>
            <w:tcW w:w="792" w:type="pct"/>
            <w:shd w:val="clear" w:color="auto" w:fill="auto"/>
          </w:tcPr>
          <w:p w14:paraId="048F1907" w14:textId="77777777" w:rsidR="00E635D3" w:rsidRDefault="00E635D3" w:rsidP="00DA0AB4">
            <w:pPr>
              <w:rPr>
                <w:rFonts w:ascii="Arial" w:hAnsi="Arial" w:cs="Arial"/>
                <w:sz w:val="18"/>
                <w:szCs w:val="18"/>
              </w:rPr>
            </w:pPr>
            <w:r>
              <w:rPr>
                <w:rFonts w:ascii="Arial" w:hAnsi="Arial" w:cs="Arial"/>
                <w:sz w:val="18"/>
                <w:szCs w:val="18"/>
              </w:rPr>
              <w:t>Value (£)</w:t>
            </w:r>
          </w:p>
        </w:tc>
        <w:tc>
          <w:tcPr>
            <w:tcW w:w="588" w:type="pct"/>
            <w:shd w:val="clear" w:color="auto" w:fill="auto"/>
          </w:tcPr>
          <w:p w14:paraId="00BFC73C" w14:textId="77777777" w:rsidR="00E635D3" w:rsidRPr="00B064F5" w:rsidRDefault="00E635D3"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584B0A48" w14:textId="77777777" w:rsidR="00E635D3" w:rsidRDefault="00E635D3" w:rsidP="00E635D3">
            <w:pPr>
              <w:rPr>
                <w:rFonts w:ascii="Arial" w:hAnsi="Arial" w:cs="Arial"/>
                <w:sz w:val="18"/>
                <w:szCs w:val="18"/>
              </w:rPr>
            </w:pPr>
            <w:r>
              <w:rPr>
                <w:rFonts w:ascii="Arial" w:hAnsi="Arial" w:cs="Arial"/>
                <w:sz w:val="18"/>
                <w:szCs w:val="18"/>
              </w:rPr>
              <w:t>Numeric</w:t>
            </w:r>
          </w:p>
          <w:p w14:paraId="51D662EB" w14:textId="77777777" w:rsidR="00E635D3" w:rsidRDefault="00E635D3" w:rsidP="00E635D3">
            <w:pPr>
              <w:rPr>
                <w:rFonts w:ascii="Arial" w:hAnsi="Arial" w:cs="Arial"/>
                <w:sz w:val="18"/>
                <w:szCs w:val="18"/>
              </w:rPr>
            </w:pPr>
            <w:r>
              <w:rPr>
                <w:rFonts w:ascii="Arial" w:hAnsi="Arial" w:cs="Arial"/>
                <w:sz w:val="18"/>
                <w:szCs w:val="18"/>
              </w:rPr>
              <w:t>2dp</w:t>
            </w:r>
          </w:p>
          <w:p w14:paraId="289DB2DB" w14:textId="77777777" w:rsidR="00E635D3" w:rsidRDefault="00E635D3" w:rsidP="00E635D3">
            <w:pPr>
              <w:rPr>
                <w:rFonts w:ascii="Arial" w:hAnsi="Arial" w:cs="Arial"/>
                <w:sz w:val="18"/>
                <w:szCs w:val="18"/>
              </w:rPr>
            </w:pPr>
            <w:r>
              <w:rPr>
                <w:rFonts w:ascii="Arial" w:hAnsi="Arial" w:cs="Arial"/>
                <w:sz w:val="18"/>
                <w:szCs w:val="18"/>
              </w:rPr>
              <w:t>Right Aligned</w:t>
            </w:r>
          </w:p>
        </w:tc>
        <w:tc>
          <w:tcPr>
            <w:tcW w:w="453" w:type="pct"/>
            <w:shd w:val="clear" w:color="auto" w:fill="auto"/>
          </w:tcPr>
          <w:p w14:paraId="44E33B19" w14:textId="77777777" w:rsidR="00E635D3" w:rsidRDefault="00E635D3" w:rsidP="00DA0AB4">
            <w:pPr>
              <w:rPr>
                <w:rFonts w:ascii="Arial" w:hAnsi="Arial" w:cs="Arial"/>
                <w:sz w:val="18"/>
                <w:szCs w:val="18"/>
              </w:rPr>
            </w:pPr>
            <w:r>
              <w:rPr>
                <w:rFonts w:ascii="Arial" w:hAnsi="Arial" w:cs="Arial"/>
                <w:sz w:val="18"/>
                <w:szCs w:val="18"/>
              </w:rPr>
              <w:t>N</w:t>
            </w:r>
          </w:p>
        </w:tc>
        <w:tc>
          <w:tcPr>
            <w:tcW w:w="859" w:type="pct"/>
            <w:shd w:val="clear" w:color="auto" w:fill="auto"/>
          </w:tcPr>
          <w:p w14:paraId="5C5F091E" w14:textId="77777777" w:rsidR="00E635D3" w:rsidRDefault="00E635D3">
            <w:r w:rsidRPr="00236203">
              <w:rPr>
                <w:rFonts w:ascii="Arial" w:hAnsi="Arial" w:cs="Arial"/>
                <w:sz w:val="18"/>
                <w:szCs w:val="18"/>
              </w:rPr>
              <w:t>n/a</w:t>
            </w:r>
          </w:p>
        </w:tc>
        <w:tc>
          <w:tcPr>
            <w:tcW w:w="484" w:type="pct"/>
          </w:tcPr>
          <w:p w14:paraId="44EDB856" w14:textId="77777777" w:rsidR="00E635D3" w:rsidRDefault="00E635D3" w:rsidP="00DA0AB4">
            <w:pPr>
              <w:rPr>
                <w:rFonts w:ascii="Arial" w:hAnsi="Arial" w:cs="Arial"/>
                <w:sz w:val="18"/>
                <w:szCs w:val="18"/>
              </w:rPr>
            </w:pPr>
            <w:r>
              <w:rPr>
                <w:rFonts w:ascii="Arial" w:hAnsi="Arial" w:cs="Arial"/>
                <w:sz w:val="18"/>
                <w:szCs w:val="18"/>
              </w:rPr>
              <w:t>N</w:t>
            </w:r>
          </w:p>
        </w:tc>
        <w:tc>
          <w:tcPr>
            <w:tcW w:w="400" w:type="pct"/>
          </w:tcPr>
          <w:p w14:paraId="6EC59F6B" w14:textId="77777777" w:rsidR="00E635D3" w:rsidRDefault="00E635D3">
            <w:r w:rsidRPr="005E541E">
              <w:rPr>
                <w:rFonts w:ascii="Arial" w:hAnsi="Arial" w:cs="Arial"/>
                <w:sz w:val="18"/>
                <w:szCs w:val="18"/>
              </w:rPr>
              <w:t>n/a</w:t>
            </w:r>
          </w:p>
        </w:tc>
      </w:tr>
      <w:tr w:rsidR="00E635D3" w:rsidRPr="004A5D01" w14:paraId="4AFDA539" w14:textId="77777777" w:rsidTr="00DA0AB4">
        <w:trPr>
          <w:trHeight w:val="275"/>
        </w:trPr>
        <w:tc>
          <w:tcPr>
            <w:tcW w:w="588" w:type="pct"/>
            <w:shd w:val="clear" w:color="auto" w:fill="auto"/>
          </w:tcPr>
          <w:p w14:paraId="43A73046" w14:textId="77777777" w:rsidR="00E635D3" w:rsidRDefault="00E635D3">
            <w:r w:rsidRPr="00275B98">
              <w:rPr>
                <w:rFonts w:ascii="Arial" w:hAnsi="Arial" w:cs="Arial"/>
                <w:sz w:val="18"/>
                <w:szCs w:val="18"/>
              </w:rPr>
              <w:t>Data Column</w:t>
            </w:r>
          </w:p>
        </w:tc>
        <w:tc>
          <w:tcPr>
            <w:tcW w:w="792" w:type="pct"/>
            <w:shd w:val="clear" w:color="auto" w:fill="auto"/>
          </w:tcPr>
          <w:p w14:paraId="7FF3C8FD" w14:textId="77777777" w:rsidR="00E635D3" w:rsidRDefault="00E635D3" w:rsidP="00DA0AB4">
            <w:pPr>
              <w:rPr>
                <w:rFonts w:ascii="Arial" w:hAnsi="Arial" w:cs="Arial"/>
                <w:sz w:val="18"/>
                <w:szCs w:val="18"/>
              </w:rPr>
            </w:pPr>
            <w:r>
              <w:rPr>
                <w:rFonts w:ascii="Arial" w:hAnsi="Arial" w:cs="Arial"/>
                <w:sz w:val="18"/>
                <w:szCs w:val="18"/>
              </w:rPr>
              <w:t>Net Unit holding</w:t>
            </w:r>
          </w:p>
        </w:tc>
        <w:tc>
          <w:tcPr>
            <w:tcW w:w="588" w:type="pct"/>
            <w:shd w:val="clear" w:color="auto" w:fill="auto"/>
          </w:tcPr>
          <w:p w14:paraId="467290C4" w14:textId="77777777" w:rsidR="00E635D3" w:rsidRPr="00B064F5" w:rsidRDefault="00E635D3"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3428769C" w14:textId="77777777" w:rsidR="00E635D3" w:rsidRDefault="00E635D3" w:rsidP="00E635D3">
            <w:pPr>
              <w:rPr>
                <w:rFonts w:ascii="Arial" w:hAnsi="Arial" w:cs="Arial"/>
                <w:sz w:val="18"/>
                <w:szCs w:val="18"/>
              </w:rPr>
            </w:pPr>
            <w:r>
              <w:rPr>
                <w:rFonts w:ascii="Arial" w:hAnsi="Arial" w:cs="Arial"/>
                <w:sz w:val="18"/>
                <w:szCs w:val="18"/>
              </w:rPr>
              <w:t>Numeric</w:t>
            </w:r>
          </w:p>
          <w:p w14:paraId="0F5B1C7C" w14:textId="77777777" w:rsidR="00E635D3" w:rsidRDefault="00E635D3" w:rsidP="00E635D3">
            <w:pPr>
              <w:rPr>
                <w:rFonts w:ascii="Arial" w:hAnsi="Arial" w:cs="Arial"/>
                <w:sz w:val="18"/>
                <w:szCs w:val="18"/>
              </w:rPr>
            </w:pPr>
            <w:r>
              <w:rPr>
                <w:rFonts w:ascii="Arial" w:hAnsi="Arial" w:cs="Arial"/>
                <w:sz w:val="18"/>
                <w:szCs w:val="18"/>
              </w:rPr>
              <w:t>4dp</w:t>
            </w:r>
          </w:p>
          <w:p w14:paraId="35608469" w14:textId="77777777" w:rsidR="00E635D3" w:rsidRDefault="00E635D3" w:rsidP="00E635D3">
            <w:pPr>
              <w:rPr>
                <w:rFonts w:ascii="Arial" w:hAnsi="Arial" w:cs="Arial"/>
                <w:sz w:val="18"/>
                <w:szCs w:val="18"/>
              </w:rPr>
            </w:pPr>
            <w:r>
              <w:rPr>
                <w:rFonts w:ascii="Arial" w:hAnsi="Arial" w:cs="Arial"/>
                <w:sz w:val="18"/>
                <w:szCs w:val="18"/>
              </w:rPr>
              <w:t>Right Aligned</w:t>
            </w:r>
          </w:p>
        </w:tc>
        <w:tc>
          <w:tcPr>
            <w:tcW w:w="453" w:type="pct"/>
            <w:shd w:val="clear" w:color="auto" w:fill="auto"/>
          </w:tcPr>
          <w:p w14:paraId="52C46EEF" w14:textId="77777777" w:rsidR="00E635D3" w:rsidRDefault="00E635D3" w:rsidP="00DA0AB4">
            <w:pPr>
              <w:rPr>
                <w:rFonts w:ascii="Arial" w:hAnsi="Arial" w:cs="Arial"/>
                <w:sz w:val="18"/>
                <w:szCs w:val="18"/>
              </w:rPr>
            </w:pPr>
            <w:r>
              <w:rPr>
                <w:rFonts w:ascii="Arial" w:hAnsi="Arial" w:cs="Arial"/>
                <w:sz w:val="18"/>
                <w:szCs w:val="18"/>
              </w:rPr>
              <w:t>N</w:t>
            </w:r>
          </w:p>
        </w:tc>
        <w:tc>
          <w:tcPr>
            <w:tcW w:w="859" w:type="pct"/>
            <w:shd w:val="clear" w:color="auto" w:fill="auto"/>
          </w:tcPr>
          <w:p w14:paraId="54E0A8E8" w14:textId="77777777" w:rsidR="00E635D3" w:rsidRDefault="00E635D3">
            <w:r w:rsidRPr="00236203">
              <w:rPr>
                <w:rFonts w:ascii="Arial" w:hAnsi="Arial" w:cs="Arial"/>
                <w:sz w:val="18"/>
                <w:szCs w:val="18"/>
              </w:rPr>
              <w:t>n/a</w:t>
            </w:r>
          </w:p>
        </w:tc>
        <w:tc>
          <w:tcPr>
            <w:tcW w:w="484" w:type="pct"/>
          </w:tcPr>
          <w:p w14:paraId="49BC9D34" w14:textId="77777777" w:rsidR="00E635D3" w:rsidRDefault="00E635D3" w:rsidP="00DA0AB4">
            <w:pPr>
              <w:rPr>
                <w:rFonts w:ascii="Arial" w:hAnsi="Arial" w:cs="Arial"/>
                <w:sz w:val="18"/>
                <w:szCs w:val="18"/>
              </w:rPr>
            </w:pPr>
            <w:r>
              <w:rPr>
                <w:rFonts w:ascii="Arial" w:hAnsi="Arial" w:cs="Arial"/>
                <w:sz w:val="18"/>
                <w:szCs w:val="18"/>
              </w:rPr>
              <w:t>N</w:t>
            </w:r>
          </w:p>
        </w:tc>
        <w:tc>
          <w:tcPr>
            <w:tcW w:w="400" w:type="pct"/>
          </w:tcPr>
          <w:p w14:paraId="63E7B452" w14:textId="77777777" w:rsidR="00E635D3" w:rsidRDefault="00E635D3">
            <w:r w:rsidRPr="005E541E">
              <w:rPr>
                <w:rFonts w:ascii="Arial" w:hAnsi="Arial" w:cs="Arial"/>
                <w:sz w:val="18"/>
                <w:szCs w:val="18"/>
              </w:rPr>
              <w:t>n/a</w:t>
            </w:r>
          </w:p>
        </w:tc>
      </w:tr>
      <w:tr w:rsidR="00FF74F9" w:rsidRPr="004A5D01" w14:paraId="118CF648" w14:textId="77777777" w:rsidTr="00DA0AB4">
        <w:trPr>
          <w:trHeight w:val="275"/>
        </w:trPr>
        <w:tc>
          <w:tcPr>
            <w:tcW w:w="588" w:type="pct"/>
            <w:shd w:val="clear" w:color="auto" w:fill="auto"/>
          </w:tcPr>
          <w:p w14:paraId="7FB86A13" w14:textId="77777777" w:rsidR="00FF74F9" w:rsidRPr="004A5D01" w:rsidRDefault="00FF74F9" w:rsidP="00DA0AB4">
            <w:pPr>
              <w:rPr>
                <w:rFonts w:ascii="Arial" w:hAnsi="Arial" w:cs="Arial"/>
                <w:sz w:val="18"/>
                <w:szCs w:val="18"/>
              </w:rPr>
            </w:pPr>
            <w:r>
              <w:rPr>
                <w:rFonts w:ascii="Arial" w:hAnsi="Arial" w:cs="Arial"/>
                <w:sz w:val="18"/>
                <w:szCs w:val="18"/>
              </w:rPr>
              <w:t>Button</w:t>
            </w:r>
          </w:p>
        </w:tc>
        <w:tc>
          <w:tcPr>
            <w:tcW w:w="792" w:type="pct"/>
            <w:shd w:val="clear" w:color="auto" w:fill="auto"/>
          </w:tcPr>
          <w:p w14:paraId="60CA4A18" w14:textId="77777777" w:rsidR="00FF74F9" w:rsidRPr="003A18F3" w:rsidRDefault="00FF74F9" w:rsidP="00DA0AB4">
            <w:pPr>
              <w:rPr>
                <w:rFonts w:ascii="Arial" w:hAnsi="Arial" w:cs="Arial"/>
                <w:b/>
                <w:sz w:val="18"/>
                <w:szCs w:val="18"/>
              </w:rPr>
            </w:pPr>
            <w:r>
              <w:rPr>
                <w:rFonts w:ascii="Arial" w:hAnsi="Arial" w:cs="Arial"/>
                <w:b/>
                <w:sz w:val="18"/>
                <w:szCs w:val="18"/>
              </w:rPr>
              <w:t>Details</w:t>
            </w:r>
          </w:p>
        </w:tc>
        <w:tc>
          <w:tcPr>
            <w:tcW w:w="588" w:type="pct"/>
            <w:shd w:val="clear" w:color="auto" w:fill="auto"/>
          </w:tcPr>
          <w:p w14:paraId="4B8969D6"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71AE1EE4" w14:textId="77777777" w:rsidR="00FF74F9" w:rsidRPr="004A5D01" w:rsidRDefault="00FF74F9" w:rsidP="00DA0AB4">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3FE3FD1A"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2871940E"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2849AD1C"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2D82E4B6"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48AFAE0B" w14:textId="77777777" w:rsidTr="00DA0AB4">
        <w:trPr>
          <w:trHeight w:val="275"/>
        </w:trPr>
        <w:tc>
          <w:tcPr>
            <w:tcW w:w="588" w:type="pct"/>
            <w:shd w:val="clear" w:color="auto" w:fill="auto"/>
          </w:tcPr>
          <w:p w14:paraId="67D0EBAA" w14:textId="77777777" w:rsidR="00FF74F9" w:rsidRPr="004A5D01" w:rsidRDefault="00FF74F9" w:rsidP="00DA0AB4">
            <w:pPr>
              <w:rPr>
                <w:rFonts w:ascii="Arial" w:hAnsi="Arial" w:cs="Arial"/>
                <w:sz w:val="18"/>
                <w:szCs w:val="18"/>
              </w:rPr>
            </w:pPr>
            <w:r>
              <w:rPr>
                <w:rFonts w:ascii="Arial" w:hAnsi="Arial" w:cs="Arial"/>
                <w:sz w:val="18"/>
                <w:szCs w:val="18"/>
              </w:rPr>
              <w:t>Button/Icon</w:t>
            </w:r>
          </w:p>
        </w:tc>
        <w:tc>
          <w:tcPr>
            <w:tcW w:w="792" w:type="pct"/>
            <w:shd w:val="clear" w:color="auto" w:fill="auto"/>
          </w:tcPr>
          <w:p w14:paraId="54EDCBD9" w14:textId="77777777" w:rsidR="00FF74F9" w:rsidRPr="004A5D01" w:rsidRDefault="00FF74F9" w:rsidP="00DA0AB4">
            <w:pPr>
              <w:rPr>
                <w:rFonts w:ascii="Arial" w:hAnsi="Arial" w:cs="Arial"/>
                <w:sz w:val="18"/>
                <w:szCs w:val="18"/>
              </w:rPr>
            </w:pPr>
            <w:r>
              <w:rPr>
                <w:rFonts w:ascii="Arial" w:hAnsi="Arial" w:cs="Arial"/>
                <w:sz w:val="18"/>
                <w:szCs w:val="18"/>
              </w:rPr>
              <w:t>PDF Icon</w:t>
            </w:r>
          </w:p>
        </w:tc>
        <w:tc>
          <w:tcPr>
            <w:tcW w:w="588" w:type="pct"/>
            <w:shd w:val="clear" w:color="auto" w:fill="auto"/>
          </w:tcPr>
          <w:p w14:paraId="41B21DAC" w14:textId="77777777" w:rsidR="00FF74F9" w:rsidRDefault="00FF74F9" w:rsidP="00DA0AB4">
            <w:r w:rsidRPr="00D56711">
              <w:rPr>
                <w:rFonts w:ascii="Arial" w:hAnsi="Arial" w:cs="Arial"/>
                <w:sz w:val="18"/>
                <w:szCs w:val="18"/>
              </w:rPr>
              <w:t>n/a</w:t>
            </w:r>
          </w:p>
        </w:tc>
        <w:tc>
          <w:tcPr>
            <w:tcW w:w="836" w:type="pct"/>
            <w:shd w:val="clear" w:color="auto" w:fill="auto"/>
          </w:tcPr>
          <w:p w14:paraId="69292127" w14:textId="77777777" w:rsidR="00FF74F9" w:rsidRPr="00933CDC" w:rsidRDefault="00FF74F9" w:rsidP="00DA0AB4">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9E9D4EB"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4A9A2FF6"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182EBC1F"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53F3BD3D"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0EC5B41C" w14:textId="77777777" w:rsidTr="00DA0AB4">
        <w:trPr>
          <w:trHeight w:val="275"/>
        </w:trPr>
        <w:tc>
          <w:tcPr>
            <w:tcW w:w="588" w:type="pct"/>
            <w:shd w:val="clear" w:color="auto" w:fill="auto"/>
          </w:tcPr>
          <w:p w14:paraId="16B4B085" w14:textId="77777777" w:rsidR="00FF74F9" w:rsidRDefault="00FF74F9" w:rsidP="00DA0AB4">
            <w:r w:rsidRPr="00853E88">
              <w:rPr>
                <w:rFonts w:ascii="Arial" w:hAnsi="Arial" w:cs="Arial"/>
                <w:sz w:val="18"/>
                <w:szCs w:val="18"/>
              </w:rPr>
              <w:t>Button/Icon</w:t>
            </w:r>
          </w:p>
        </w:tc>
        <w:tc>
          <w:tcPr>
            <w:tcW w:w="792" w:type="pct"/>
            <w:shd w:val="clear" w:color="auto" w:fill="auto"/>
          </w:tcPr>
          <w:p w14:paraId="2CE48D99" w14:textId="77777777" w:rsidR="00FF74F9" w:rsidRPr="005256C7" w:rsidRDefault="00FF74F9" w:rsidP="00DA0AB4">
            <w:pPr>
              <w:rPr>
                <w:rFonts w:ascii="Arial" w:hAnsi="Arial" w:cs="Arial"/>
                <w:sz w:val="18"/>
                <w:szCs w:val="18"/>
              </w:rPr>
            </w:pPr>
            <w:r>
              <w:rPr>
                <w:rFonts w:ascii="Arial" w:hAnsi="Arial" w:cs="Arial"/>
                <w:sz w:val="18"/>
                <w:szCs w:val="18"/>
              </w:rPr>
              <w:t>Excel Icon</w:t>
            </w:r>
          </w:p>
        </w:tc>
        <w:tc>
          <w:tcPr>
            <w:tcW w:w="588" w:type="pct"/>
            <w:shd w:val="clear" w:color="auto" w:fill="auto"/>
          </w:tcPr>
          <w:p w14:paraId="5718F1A9" w14:textId="77777777" w:rsidR="00FF74F9" w:rsidRDefault="00FF74F9" w:rsidP="00DA0AB4">
            <w:r w:rsidRPr="00D56711">
              <w:rPr>
                <w:rFonts w:ascii="Arial" w:hAnsi="Arial" w:cs="Arial"/>
                <w:sz w:val="18"/>
                <w:szCs w:val="18"/>
              </w:rPr>
              <w:t>n/a</w:t>
            </w:r>
          </w:p>
        </w:tc>
        <w:tc>
          <w:tcPr>
            <w:tcW w:w="836" w:type="pct"/>
            <w:shd w:val="clear" w:color="auto" w:fill="auto"/>
          </w:tcPr>
          <w:p w14:paraId="72FBBA61" w14:textId="77777777" w:rsidR="00FF74F9" w:rsidRPr="005256C7" w:rsidRDefault="00FF74F9" w:rsidP="00DA0AB4">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3E2A2136"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7148E5C3"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14A35F2E"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5A872C92"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37E4AAF3" w14:textId="77777777" w:rsidTr="00DA0AB4">
        <w:trPr>
          <w:trHeight w:val="275"/>
        </w:trPr>
        <w:tc>
          <w:tcPr>
            <w:tcW w:w="588" w:type="pct"/>
            <w:shd w:val="clear" w:color="auto" w:fill="auto"/>
          </w:tcPr>
          <w:p w14:paraId="519B4C32" w14:textId="77777777" w:rsidR="00FF74F9" w:rsidRDefault="00FF74F9" w:rsidP="00DA0AB4">
            <w:r w:rsidRPr="00853E88">
              <w:rPr>
                <w:rFonts w:ascii="Arial" w:hAnsi="Arial" w:cs="Arial"/>
                <w:sz w:val="18"/>
                <w:szCs w:val="18"/>
              </w:rPr>
              <w:t>Button/Icon</w:t>
            </w:r>
          </w:p>
        </w:tc>
        <w:tc>
          <w:tcPr>
            <w:tcW w:w="792" w:type="pct"/>
            <w:shd w:val="clear" w:color="auto" w:fill="auto"/>
          </w:tcPr>
          <w:p w14:paraId="4DC6F294" w14:textId="77777777" w:rsidR="00FF74F9" w:rsidRPr="004A5D01" w:rsidRDefault="00FF74F9" w:rsidP="00DA0AB4">
            <w:pPr>
              <w:rPr>
                <w:rFonts w:ascii="Arial" w:hAnsi="Arial" w:cs="Arial"/>
                <w:sz w:val="18"/>
                <w:szCs w:val="18"/>
              </w:rPr>
            </w:pPr>
            <w:r>
              <w:rPr>
                <w:rFonts w:ascii="Arial" w:hAnsi="Arial" w:cs="Arial"/>
                <w:sz w:val="18"/>
                <w:szCs w:val="18"/>
              </w:rPr>
              <w:t>Print Icon</w:t>
            </w:r>
          </w:p>
        </w:tc>
        <w:tc>
          <w:tcPr>
            <w:tcW w:w="588" w:type="pct"/>
            <w:shd w:val="clear" w:color="auto" w:fill="auto"/>
          </w:tcPr>
          <w:p w14:paraId="6454FE7E" w14:textId="77777777" w:rsidR="00FF74F9" w:rsidRDefault="00FF74F9" w:rsidP="00DA0AB4">
            <w:r w:rsidRPr="00D56711">
              <w:rPr>
                <w:rFonts w:ascii="Arial" w:hAnsi="Arial" w:cs="Arial"/>
                <w:sz w:val="18"/>
                <w:szCs w:val="18"/>
              </w:rPr>
              <w:t>n/a</w:t>
            </w:r>
          </w:p>
        </w:tc>
        <w:tc>
          <w:tcPr>
            <w:tcW w:w="836" w:type="pct"/>
            <w:shd w:val="clear" w:color="auto" w:fill="auto"/>
          </w:tcPr>
          <w:p w14:paraId="2BB402BD" w14:textId="77777777" w:rsidR="00FF74F9" w:rsidRDefault="00FF74F9" w:rsidP="00DA0AB4">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33D9D3C5"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469DEE81"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33D39EB6"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587C6968"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2FEA53FC" w14:textId="77777777" w:rsidTr="00DA0AB4">
        <w:trPr>
          <w:trHeight w:val="275"/>
        </w:trPr>
        <w:tc>
          <w:tcPr>
            <w:tcW w:w="588" w:type="pct"/>
            <w:shd w:val="clear" w:color="auto" w:fill="auto"/>
          </w:tcPr>
          <w:p w14:paraId="5A7F02E5" w14:textId="77777777" w:rsidR="00FF74F9" w:rsidRPr="004A5D01" w:rsidRDefault="00FF74F9" w:rsidP="00DA0AB4">
            <w:pPr>
              <w:rPr>
                <w:rFonts w:ascii="Arial" w:hAnsi="Arial" w:cs="Arial"/>
                <w:sz w:val="18"/>
                <w:szCs w:val="18"/>
              </w:rPr>
            </w:pPr>
            <w:r>
              <w:rPr>
                <w:rFonts w:ascii="Arial" w:hAnsi="Arial" w:cs="Arial"/>
                <w:sz w:val="18"/>
                <w:szCs w:val="18"/>
              </w:rPr>
              <w:t>Link?</w:t>
            </w:r>
          </w:p>
        </w:tc>
        <w:tc>
          <w:tcPr>
            <w:tcW w:w="792" w:type="pct"/>
            <w:shd w:val="clear" w:color="auto" w:fill="auto"/>
          </w:tcPr>
          <w:p w14:paraId="559EE421" w14:textId="77777777" w:rsidR="00FF74F9" w:rsidRPr="004A5D01" w:rsidRDefault="00FF74F9" w:rsidP="00DA0AB4">
            <w:pPr>
              <w:rPr>
                <w:rFonts w:ascii="Arial" w:hAnsi="Arial" w:cs="Arial"/>
                <w:sz w:val="18"/>
                <w:szCs w:val="18"/>
              </w:rPr>
            </w:pPr>
            <w:r>
              <w:rPr>
                <w:rFonts w:ascii="Arial" w:hAnsi="Arial" w:cs="Arial"/>
                <w:sz w:val="18"/>
                <w:szCs w:val="18"/>
              </w:rPr>
              <w:t>Errors/Warnings</w:t>
            </w:r>
          </w:p>
        </w:tc>
        <w:tc>
          <w:tcPr>
            <w:tcW w:w="588" w:type="pct"/>
            <w:shd w:val="clear" w:color="auto" w:fill="auto"/>
          </w:tcPr>
          <w:p w14:paraId="4BA2B721" w14:textId="77777777" w:rsidR="00FF74F9" w:rsidRPr="004A5D01" w:rsidRDefault="00FF74F9" w:rsidP="00DA0AB4">
            <w:pPr>
              <w:rPr>
                <w:rFonts w:ascii="Arial" w:hAnsi="Arial" w:cs="Arial"/>
                <w:sz w:val="18"/>
                <w:szCs w:val="18"/>
              </w:rPr>
            </w:pPr>
          </w:p>
        </w:tc>
        <w:tc>
          <w:tcPr>
            <w:tcW w:w="836" w:type="pct"/>
            <w:shd w:val="clear" w:color="auto" w:fill="auto"/>
          </w:tcPr>
          <w:p w14:paraId="3C585178" w14:textId="77777777" w:rsidR="00FF74F9" w:rsidRPr="00426DCF" w:rsidRDefault="00FF74F9" w:rsidP="00DA0AB4">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233A3253"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0AA969CE"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204CBA89"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3A9CE42D"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7F918A6C" w14:textId="77777777" w:rsidTr="00DA0AB4">
        <w:trPr>
          <w:trHeight w:val="275"/>
        </w:trPr>
        <w:tc>
          <w:tcPr>
            <w:tcW w:w="588" w:type="pct"/>
            <w:shd w:val="clear" w:color="auto" w:fill="auto"/>
          </w:tcPr>
          <w:p w14:paraId="4BA4C8E2" w14:textId="77777777" w:rsidR="00FF74F9" w:rsidRPr="004A5D01" w:rsidRDefault="00FF74F9" w:rsidP="00DA0AB4">
            <w:pPr>
              <w:rPr>
                <w:rFonts w:ascii="Arial" w:hAnsi="Arial" w:cs="Arial"/>
                <w:sz w:val="18"/>
                <w:szCs w:val="18"/>
              </w:rPr>
            </w:pPr>
            <w:r>
              <w:rPr>
                <w:rFonts w:ascii="Arial" w:hAnsi="Arial" w:cs="Arial"/>
                <w:sz w:val="18"/>
                <w:szCs w:val="18"/>
              </w:rPr>
              <w:t>Button</w:t>
            </w:r>
          </w:p>
        </w:tc>
        <w:tc>
          <w:tcPr>
            <w:tcW w:w="792" w:type="pct"/>
            <w:shd w:val="clear" w:color="auto" w:fill="auto"/>
          </w:tcPr>
          <w:p w14:paraId="0BBB53E1" w14:textId="77777777" w:rsidR="00FF74F9" w:rsidRPr="004A5D01" w:rsidRDefault="00FF74F9" w:rsidP="00DA0AB4">
            <w:pPr>
              <w:rPr>
                <w:rFonts w:ascii="Arial" w:hAnsi="Arial" w:cs="Arial"/>
                <w:sz w:val="18"/>
                <w:szCs w:val="18"/>
              </w:rPr>
            </w:pPr>
            <w:r>
              <w:rPr>
                <w:rFonts w:ascii="Arial" w:hAnsi="Arial" w:cs="Arial"/>
                <w:sz w:val="18"/>
                <w:szCs w:val="18"/>
              </w:rPr>
              <w:t>Delete</w:t>
            </w:r>
          </w:p>
        </w:tc>
        <w:tc>
          <w:tcPr>
            <w:tcW w:w="588" w:type="pct"/>
            <w:shd w:val="clear" w:color="auto" w:fill="auto"/>
          </w:tcPr>
          <w:p w14:paraId="2C8DA70C"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36" w:type="pct"/>
            <w:shd w:val="clear" w:color="auto" w:fill="auto"/>
          </w:tcPr>
          <w:p w14:paraId="514E35B3" w14:textId="77777777" w:rsidR="00FF74F9" w:rsidRPr="004A5D01" w:rsidRDefault="00FF74F9" w:rsidP="00DA0AB4">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406EF2A9"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859" w:type="pct"/>
            <w:shd w:val="clear" w:color="auto" w:fill="auto"/>
          </w:tcPr>
          <w:p w14:paraId="7B60270A" w14:textId="77777777" w:rsidR="00FF74F9" w:rsidRPr="004A5D01" w:rsidRDefault="00FF74F9" w:rsidP="00DA0AB4">
            <w:pPr>
              <w:rPr>
                <w:rFonts w:ascii="Arial" w:hAnsi="Arial" w:cs="Arial"/>
                <w:sz w:val="18"/>
                <w:szCs w:val="18"/>
              </w:rPr>
            </w:pPr>
            <w:r>
              <w:rPr>
                <w:rFonts w:ascii="Arial" w:hAnsi="Arial" w:cs="Arial"/>
                <w:sz w:val="18"/>
                <w:szCs w:val="18"/>
              </w:rPr>
              <w:t>n/a</w:t>
            </w:r>
          </w:p>
        </w:tc>
        <w:tc>
          <w:tcPr>
            <w:tcW w:w="484" w:type="pct"/>
          </w:tcPr>
          <w:p w14:paraId="32C6AF2F" w14:textId="77777777" w:rsidR="00FF74F9" w:rsidRPr="004A5D01" w:rsidRDefault="00FF74F9" w:rsidP="00DA0AB4">
            <w:pPr>
              <w:rPr>
                <w:rFonts w:ascii="Arial" w:hAnsi="Arial" w:cs="Arial"/>
                <w:sz w:val="18"/>
                <w:szCs w:val="18"/>
              </w:rPr>
            </w:pPr>
            <w:r>
              <w:rPr>
                <w:rFonts w:ascii="Arial" w:hAnsi="Arial" w:cs="Arial"/>
                <w:sz w:val="18"/>
                <w:szCs w:val="18"/>
              </w:rPr>
              <w:t>N</w:t>
            </w:r>
          </w:p>
        </w:tc>
        <w:tc>
          <w:tcPr>
            <w:tcW w:w="400" w:type="pct"/>
          </w:tcPr>
          <w:p w14:paraId="0B3B5DFE" w14:textId="77777777" w:rsidR="00FF74F9" w:rsidRPr="004A5D01" w:rsidRDefault="00FF74F9" w:rsidP="00DA0AB4">
            <w:pPr>
              <w:rPr>
                <w:rFonts w:ascii="Arial" w:hAnsi="Arial" w:cs="Arial"/>
                <w:sz w:val="18"/>
                <w:szCs w:val="18"/>
              </w:rPr>
            </w:pPr>
            <w:r>
              <w:rPr>
                <w:rFonts w:ascii="Arial" w:hAnsi="Arial" w:cs="Arial"/>
                <w:sz w:val="18"/>
                <w:szCs w:val="18"/>
              </w:rPr>
              <w:t>n/a</w:t>
            </w:r>
          </w:p>
        </w:tc>
      </w:tr>
      <w:tr w:rsidR="00FF74F9" w:rsidRPr="004A5D01" w14:paraId="03E278DD" w14:textId="77777777" w:rsidTr="00DA0AB4">
        <w:trPr>
          <w:trHeight w:val="259"/>
        </w:trPr>
        <w:tc>
          <w:tcPr>
            <w:tcW w:w="4116" w:type="pct"/>
            <w:gridSpan w:val="6"/>
            <w:shd w:val="clear" w:color="auto" w:fill="auto"/>
          </w:tcPr>
          <w:p w14:paraId="0D78576F" w14:textId="77777777" w:rsidR="00FF74F9" w:rsidRDefault="00FF74F9" w:rsidP="00DA0AB4">
            <w:pPr>
              <w:rPr>
                <w:rFonts w:ascii="Arial" w:hAnsi="Arial" w:cs="Arial"/>
                <w:sz w:val="18"/>
                <w:szCs w:val="18"/>
              </w:rPr>
            </w:pPr>
            <w:r w:rsidRPr="009C3BB2">
              <w:rPr>
                <w:rFonts w:ascii="Arial" w:hAnsi="Arial" w:cs="Arial"/>
                <w:sz w:val="18"/>
                <w:szCs w:val="18"/>
              </w:rPr>
              <w:t>Requested Date: dd/mm/yyyy hh:mm:ss</w:t>
            </w:r>
          </w:p>
          <w:p w14:paraId="5CBEFD16" w14:textId="77777777" w:rsidR="00FF74F9" w:rsidRPr="009C3BB2" w:rsidRDefault="00FF74F9" w:rsidP="00DA0AB4">
            <w:pPr>
              <w:rPr>
                <w:rFonts w:ascii="Arial" w:hAnsi="Arial" w:cs="Arial"/>
                <w:sz w:val="18"/>
                <w:szCs w:val="18"/>
              </w:rPr>
            </w:pPr>
            <w:r>
              <w:rPr>
                <w:rFonts w:ascii="Arial" w:hAnsi="Arial" w:cs="Arial"/>
                <w:sz w:val="18"/>
                <w:szCs w:val="18"/>
              </w:rPr>
              <w:t>Created By: userid of the user who requested the report</w:t>
            </w:r>
          </w:p>
        </w:tc>
        <w:tc>
          <w:tcPr>
            <w:tcW w:w="484" w:type="pct"/>
            <w:shd w:val="clear" w:color="auto" w:fill="auto"/>
          </w:tcPr>
          <w:p w14:paraId="260024F0" w14:textId="77777777" w:rsidR="00FF74F9" w:rsidRPr="004A5D01" w:rsidRDefault="00FF74F9" w:rsidP="00DA0AB4">
            <w:pPr>
              <w:rPr>
                <w:sz w:val="18"/>
                <w:szCs w:val="18"/>
              </w:rPr>
            </w:pPr>
            <w:r>
              <w:rPr>
                <w:sz w:val="18"/>
                <w:szCs w:val="18"/>
              </w:rPr>
              <w:t>N</w:t>
            </w:r>
          </w:p>
        </w:tc>
        <w:tc>
          <w:tcPr>
            <w:tcW w:w="400" w:type="pct"/>
          </w:tcPr>
          <w:p w14:paraId="6E95CCE6" w14:textId="77777777" w:rsidR="00FF74F9" w:rsidRPr="004A5D01" w:rsidRDefault="00FF74F9" w:rsidP="00DA0AB4">
            <w:pPr>
              <w:rPr>
                <w:sz w:val="18"/>
                <w:szCs w:val="18"/>
              </w:rPr>
            </w:pPr>
            <w:r>
              <w:rPr>
                <w:sz w:val="18"/>
                <w:szCs w:val="18"/>
              </w:rPr>
              <w:t>n/a</w:t>
            </w:r>
          </w:p>
        </w:tc>
      </w:tr>
    </w:tbl>
    <w:p w14:paraId="22435994" w14:textId="77777777" w:rsidR="00FF74F9" w:rsidRDefault="00FF74F9" w:rsidP="00FF74F9">
      <w:pPr>
        <w:tabs>
          <w:tab w:val="num" w:pos="993"/>
        </w:tabs>
      </w:pPr>
    </w:p>
    <w:p w14:paraId="0CD04B73" w14:textId="77777777" w:rsidR="00BA0B88" w:rsidRDefault="00BA0B88" w:rsidP="009240EF">
      <w:pPr>
        <w:tabs>
          <w:tab w:val="num" w:pos="993"/>
        </w:tabs>
        <w:sectPr w:rsidR="00BA0B88" w:rsidSect="00F003C8">
          <w:pgSz w:w="15840" w:h="12240" w:orient="landscape" w:code="1"/>
          <w:pgMar w:top="1440" w:right="1440" w:bottom="1440" w:left="1440" w:header="720" w:footer="720" w:gutter="0"/>
          <w:cols w:space="720"/>
          <w:docGrid w:linePitch="360"/>
        </w:sectPr>
      </w:pPr>
    </w:p>
    <w:p w14:paraId="2DEB3599" w14:textId="3B24DA6A" w:rsidR="00BA0B88" w:rsidRDefault="00BA0B88" w:rsidP="00BA0B88">
      <w:pPr>
        <w:pStyle w:val="Heading3"/>
        <w:ind w:left="0" w:firstLine="0"/>
      </w:pPr>
      <w:bookmarkStart w:id="1882" w:name="_Toc422842089"/>
      <w:r>
        <w:t>PMUC0</w:t>
      </w:r>
      <w:r w:rsidR="00C22B7B">
        <w:t>59</w:t>
      </w:r>
      <w:r>
        <w:t xml:space="preserve"> – Standard Reports – </w:t>
      </w:r>
      <w:del w:id="1883" w:author="Jamal, Zaher CWK" w:date="2015-06-16T17:24:00Z">
        <w:r w:rsidR="003B2D50" w:rsidDel="00A1691E">
          <w:delText>User</w:delText>
        </w:r>
      </w:del>
      <w:ins w:id="1884" w:author="Jamal, Zaher CWK" w:date="2015-06-16T17:24:00Z">
        <w:r w:rsidR="00A1691E">
          <w:t>Member</w:t>
        </w:r>
      </w:ins>
      <w:r>
        <w:t xml:space="preserve"> Details Listing</w:t>
      </w:r>
      <w:bookmarkEnd w:id="1882"/>
    </w:p>
    <w:p w14:paraId="3373F89D" w14:textId="77777777" w:rsidR="00BA0B88" w:rsidRDefault="00BA0B88" w:rsidP="00BA0B88"/>
    <w:tbl>
      <w:tblPr>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2"/>
        <w:gridCol w:w="7848"/>
      </w:tblGrid>
      <w:tr w:rsidR="00BA0B88" w:rsidRPr="005D68D4" w14:paraId="32886407" w14:textId="77777777" w:rsidTr="00C913CF">
        <w:tc>
          <w:tcPr>
            <w:tcW w:w="9350" w:type="dxa"/>
            <w:gridSpan w:val="2"/>
            <w:shd w:val="pct20" w:color="auto" w:fill="auto"/>
          </w:tcPr>
          <w:p w14:paraId="03156433" w14:textId="77777777" w:rsidR="00BA0B88" w:rsidRPr="005D68D4" w:rsidRDefault="00BA0B88" w:rsidP="00DA0AB4">
            <w:pPr>
              <w:rPr>
                <w:rFonts w:ascii="Arial" w:hAnsi="Arial" w:cs="Arial"/>
                <w:b/>
                <w:bCs/>
                <w:sz w:val="18"/>
                <w:szCs w:val="18"/>
              </w:rPr>
            </w:pPr>
            <w:r>
              <w:rPr>
                <w:rFonts w:ascii="Arial" w:hAnsi="Arial" w:cs="Arial"/>
                <w:b/>
                <w:bCs/>
                <w:sz w:val="18"/>
                <w:szCs w:val="18"/>
              </w:rPr>
              <w:t xml:space="preserve">Use Case Reference </w:t>
            </w:r>
            <w:r>
              <w:rPr>
                <w:rFonts w:ascii="Arial" w:hAnsi="Arial" w:cs="Arial"/>
                <w:b/>
                <w:bCs/>
                <w:sz w:val="18"/>
                <w:szCs w:val="18"/>
              </w:rPr>
              <w:tab/>
              <w:t>PMUC0</w:t>
            </w:r>
            <w:r w:rsidR="00C22B7B">
              <w:rPr>
                <w:rFonts w:ascii="Arial" w:hAnsi="Arial" w:cs="Arial"/>
                <w:b/>
                <w:bCs/>
                <w:sz w:val="18"/>
                <w:szCs w:val="18"/>
              </w:rPr>
              <w:t>59</w:t>
            </w:r>
          </w:p>
          <w:p w14:paraId="66B19EBD" w14:textId="77777777" w:rsidR="00BA0B88" w:rsidRPr="005D68D4" w:rsidRDefault="00BA0B88" w:rsidP="00DA0AB4">
            <w:pPr>
              <w:rPr>
                <w:rFonts w:ascii="Arial" w:hAnsi="Arial" w:cs="Arial"/>
                <w:b/>
                <w:bCs/>
                <w:sz w:val="18"/>
                <w:szCs w:val="18"/>
              </w:rPr>
            </w:pPr>
          </w:p>
          <w:p w14:paraId="4723AAEE" w14:textId="023CCA8D" w:rsidR="00BA0B88" w:rsidRPr="005D68D4" w:rsidRDefault="00BA0B88" w:rsidP="00DA0AB4">
            <w:pPr>
              <w:rPr>
                <w:rFonts w:ascii="Arial" w:hAnsi="Arial" w:cs="Arial"/>
                <w:b/>
                <w:bCs/>
                <w:sz w:val="18"/>
                <w:szCs w:val="18"/>
              </w:rPr>
            </w:pPr>
            <w:r w:rsidRPr="005D68D4">
              <w:rPr>
                <w:rFonts w:ascii="Arial" w:hAnsi="Arial" w:cs="Arial"/>
                <w:b/>
                <w:bCs/>
                <w:sz w:val="18"/>
                <w:szCs w:val="18"/>
              </w:rPr>
              <w:tab/>
            </w:r>
            <w:r w:rsidRPr="005D68D4">
              <w:rPr>
                <w:rFonts w:ascii="Arial" w:hAnsi="Arial" w:cs="Arial"/>
                <w:b/>
                <w:bCs/>
                <w:sz w:val="18"/>
                <w:szCs w:val="18"/>
              </w:rPr>
              <w:tab/>
            </w:r>
            <w:r w:rsidRPr="005D68D4">
              <w:rPr>
                <w:rFonts w:ascii="Arial" w:hAnsi="Arial" w:cs="Arial"/>
                <w:b/>
                <w:bCs/>
                <w:sz w:val="18"/>
                <w:szCs w:val="18"/>
              </w:rPr>
              <w:tab/>
            </w:r>
            <w:r>
              <w:rPr>
                <w:rFonts w:ascii="Arial" w:hAnsi="Arial" w:cs="Arial"/>
                <w:b/>
                <w:bCs/>
                <w:sz w:val="18"/>
                <w:szCs w:val="18"/>
              </w:rPr>
              <w:t xml:space="preserve">Standard Reports – </w:t>
            </w:r>
            <w:del w:id="1885" w:author="Jamal, Zaher CWK" w:date="2015-06-16T17:24:00Z">
              <w:r w:rsidR="003B2D50" w:rsidDel="00A1691E">
                <w:rPr>
                  <w:rFonts w:ascii="Arial" w:hAnsi="Arial" w:cs="Arial"/>
                  <w:b/>
                  <w:bCs/>
                  <w:sz w:val="18"/>
                  <w:szCs w:val="18"/>
                </w:rPr>
                <w:delText>User</w:delText>
              </w:r>
            </w:del>
            <w:ins w:id="1886" w:author="Jamal, Zaher CWK" w:date="2015-06-16T17:24:00Z">
              <w:r w:rsidR="00A1691E">
                <w:rPr>
                  <w:rFonts w:ascii="Arial" w:hAnsi="Arial" w:cs="Arial"/>
                  <w:b/>
                  <w:bCs/>
                  <w:sz w:val="18"/>
                  <w:szCs w:val="18"/>
                </w:rPr>
                <w:t>Member</w:t>
              </w:r>
            </w:ins>
            <w:r>
              <w:rPr>
                <w:rFonts w:ascii="Arial" w:hAnsi="Arial" w:cs="Arial"/>
                <w:b/>
                <w:bCs/>
                <w:sz w:val="18"/>
                <w:szCs w:val="18"/>
              </w:rPr>
              <w:t xml:space="preserve"> Details Listing</w:t>
            </w:r>
          </w:p>
          <w:p w14:paraId="3E613704" w14:textId="77777777" w:rsidR="00BA0B88" w:rsidRPr="005D68D4" w:rsidRDefault="00BA0B88" w:rsidP="00DA0AB4">
            <w:pPr>
              <w:rPr>
                <w:rFonts w:ascii="Arial" w:hAnsi="Arial" w:cs="Arial"/>
                <w:b/>
                <w:sz w:val="18"/>
                <w:szCs w:val="18"/>
              </w:rPr>
            </w:pPr>
          </w:p>
        </w:tc>
      </w:tr>
      <w:tr w:rsidR="00BA0B88" w:rsidRPr="005D68D4" w14:paraId="30E34574" w14:textId="77777777" w:rsidTr="00C913CF">
        <w:tc>
          <w:tcPr>
            <w:tcW w:w="1502" w:type="dxa"/>
            <w:shd w:val="pct20" w:color="auto" w:fill="auto"/>
          </w:tcPr>
          <w:p w14:paraId="357236A3"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Summary</w:t>
            </w:r>
          </w:p>
          <w:p w14:paraId="79A6D9BD" w14:textId="77777777" w:rsidR="00BA0B88" w:rsidRPr="005D68D4" w:rsidRDefault="00BA0B88" w:rsidP="00DA0AB4">
            <w:pPr>
              <w:rPr>
                <w:rFonts w:ascii="Arial" w:hAnsi="Arial" w:cs="Arial"/>
                <w:b/>
                <w:bCs/>
                <w:sz w:val="18"/>
                <w:szCs w:val="18"/>
              </w:rPr>
            </w:pPr>
          </w:p>
        </w:tc>
        <w:tc>
          <w:tcPr>
            <w:tcW w:w="7848" w:type="dxa"/>
            <w:shd w:val="clear" w:color="auto" w:fill="auto"/>
          </w:tcPr>
          <w:p w14:paraId="10FC0F4A" w14:textId="571F07AC" w:rsidR="00BA0B88" w:rsidRPr="009E3CE8" w:rsidRDefault="00BA0B88" w:rsidP="00DA0AB4">
            <w:pPr>
              <w:rPr>
                <w:rFonts w:ascii="Arial" w:hAnsi="Arial" w:cs="Arial"/>
                <w:sz w:val="18"/>
                <w:szCs w:val="18"/>
              </w:rPr>
            </w:pPr>
            <w:r>
              <w:rPr>
                <w:rFonts w:ascii="Arial" w:hAnsi="Arial" w:cs="Arial"/>
                <w:sz w:val="18"/>
                <w:szCs w:val="18"/>
              </w:rPr>
              <w:t xml:space="preserve">Items required to produce and view a </w:t>
            </w:r>
            <w:del w:id="1887" w:author="Jamal, Zaher CWK" w:date="2015-06-16T17:24:00Z">
              <w:r w:rsidR="003B2D50" w:rsidDel="00A1691E">
                <w:rPr>
                  <w:rFonts w:ascii="Arial" w:hAnsi="Arial" w:cs="Arial"/>
                  <w:sz w:val="18"/>
                  <w:szCs w:val="18"/>
                </w:rPr>
                <w:delText>User</w:delText>
              </w:r>
            </w:del>
            <w:ins w:id="1888" w:author="Jamal, Zaher CWK" w:date="2015-06-16T17:24:00Z">
              <w:r w:rsidR="00A1691E">
                <w:rPr>
                  <w:rFonts w:ascii="Arial" w:hAnsi="Arial" w:cs="Arial"/>
                  <w:sz w:val="18"/>
                  <w:szCs w:val="18"/>
                </w:rPr>
                <w:t>Member</w:t>
              </w:r>
            </w:ins>
            <w:r>
              <w:rPr>
                <w:rFonts w:ascii="Arial" w:hAnsi="Arial" w:cs="Arial"/>
                <w:sz w:val="18"/>
                <w:szCs w:val="18"/>
              </w:rPr>
              <w:t xml:space="preserve"> Details Listing Standard Report</w:t>
            </w:r>
          </w:p>
        </w:tc>
      </w:tr>
      <w:tr w:rsidR="00BA0B88" w:rsidRPr="005D68D4" w14:paraId="3CE446A9" w14:textId="77777777" w:rsidTr="00C913CF">
        <w:tc>
          <w:tcPr>
            <w:tcW w:w="1502" w:type="dxa"/>
            <w:shd w:val="pct20" w:color="auto" w:fill="auto"/>
          </w:tcPr>
          <w:p w14:paraId="19EC3621"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Actor</w:t>
            </w:r>
          </w:p>
          <w:p w14:paraId="15E5524D" w14:textId="77777777" w:rsidR="00BA0B88" w:rsidRPr="005D68D4" w:rsidRDefault="00BA0B88" w:rsidP="00DA0AB4">
            <w:pPr>
              <w:rPr>
                <w:rFonts w:ascii="Arial" w:hAnsi="Arial" w:cs="Arial"/>
                <w:bCs/>
                <w:color w:val="FF0000"/>
                <w:sz w:val="18"/>
                <w:szCs w:val="18"/>
              </w:rPr>
            </w:pPr>
          </w:p>
        </w:tc>
        <w:tc>
          <w:tcPr>
            <w:tcW w:w="7848" w:type="dxa"/>
            <w:shd w:val="clear" w:color="auto" w:fill="auto"/>
          </w:tcPr>
          <w:p w14:paraId="1993244C" w14:textId="5B992155" w:rsidR="00BA0B88" w:rsidRPr="005D68D4" w:rsidRDefault="00DB2F0C" w:rsidP="00DA0AB4">
            <w:pPr>
              <w:rPr>
                <w:rFonts w:ascii="Arial" w:hAnsi="Arial" w:cs="Arial"/>
                <w:sz w:val="18"/>
                <w:szCs w:val="18"/>
              </w:rPr>
            </w:pPr>
            <w:r>
              <w:rPr>
                <w:rFonts w:ascii="Arial" w:hAnsi="Arial" w:cs="Arial"/>
                <w:sz w:val="18"/>
                <w:szCs w:val="18"/>
              </w:rPr>
              <w:t>PlanManager</w:t>
            </w:r>
            <w:r w:rsidR="00BA0B88" w:rsidRPr="007702FC">
              <w:rPr>
                <w:rFonts w:ascii="Arial" w:hAnsi="Arial" w:cs="Arial"/>
                <w:sz w:val="18"/>
                <w:szCs w:val="18"/>
              </w:rPr>
              <w:t xml:space="preserve"> User</w:t>
            </w:r>
          </w:p>
        </w:tc>
      </w:tr>
      <w:tr w:rsidR="00BA0B88" w:rsidRPr="005D68D4" w14:paraId="28E6ED73" w14:textId="77777777" w:rsidTr="00C913CF">
        <w:tc>
          <w:tcPr>
            <w:tcW w:w="1502" w:type="dxa"/>
            <w:shd w:val="pct20" w:color="auto" w:fill="auto"/>
          </w:tcPr>
          <w:p w14:paraId="1C778D13"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Trigger</w:t>
            </w:r>
          </w:p>
          <w:p w14:paraId="316BD6EA" w14:textId="77777777" w:rsidR="00BA0B88" w:rsidRPr="005D68D4" w:rsidRDefault="00BA0B88" w:rsidP="00DA0AB4">
            <w:pPr>
              <w:rPr>
                <w:rFonts w:ascii="Arial" w:hAnsi="Arial" w:cs="Arial"/>
                <w:b/>
                <w:bCs/>
                <w:sz w:val="18"/>
                <w:szCs w:val="18"/>
              </w:rPr>
            </w:pPr>
          </w:p>
        </w:tc>
        <w:tc>
          <w:tcPr>
            <w:tcW w:w="7848" w:type="dxa"/>
            <w:shd w:val="clear" w:color="auto" w:fill="auto"/>
          </w:tcPr>
          <w:p w14:paraId="11208DA7" w14:textId="3D3217C6" w:rsidR="00BA0B88" w:rsidRPr="005D68D4" w:rsidRDefault="00BA0B88" w:rsidP="00DA0AB4">
            <w:pPr>
              <w:rPr>
                <w:rFonts w:ascii="Arial" w:hAnsi="Arial" w:cs="Arial"/>
                <w:sz w:val="18"/>
                <w:szCs w:val="18"/>
              </w:rPr>
            </w:pPr>
            <w:r>
              <w:rPr>
                <w:rFonts w:ascii="Arial" w:hAnsi="Arial" w:cs="Arial"/>
                <w:sz w:val="18"/>
                <w:szCs w:val="18"/>
              </w:rPr>
              <w:t>User selecting the “</w:t>
            </w:r>
            <w:del w:id="1889" w:author="Jamal, Zaher CWK" w:date="2015-06-16T17:24:00Z">
              <w:r w:rsidR="003B2D50" w:rsidDel="00A1691E">
                <w:rPr>
                  <w:rFonts w:ascii="Arial" w:hAnsi="Arial" w:cs="Arial"/>
                  <w:sz w:val="18"/>
                  <w:szCs w:val="18"/>
                </w:rPr>
                <w:delText>User</w:delText>
              </w:r>
            </w:del>
            <w:ins w:id="1890" w:author="Jamal, Zaher CWK" w:date="2015-06-16T17:24:00Z">
              <w:r w:rsidR="00A1691E">
                <w:rPr>
                  <w:rFonts w:ascii="Arial" w:hAnsi="Arial" w:cs="Arial"/>
                  <w:sz w:val="18"/>
                  <w:szCs w:val="18"/>
                </w:rPr>
                <w:t>Member</w:t>
              </w:r>
            </w:ins>
            <w:r>
              <w:rPr>
                <w:rFonts w:ascii="Arial" w:hAnsi="Arial" w:cs="Arial"/>
                <w:sz w:val="18"/>
                <w:szCs w:val="18"/>
              </w:rPr>
              <w:t xml:space="preserve"> Details Listing” from the Select a Report pull down list</w:t>
            </w:r>
          </w:p>
        </w:tc>
      </w:tr>
      <w:tr w:rsidR="00BA0B88" w:rsidRPr="005D68D4" w14:paraId="6814C2DC" w14:textId="77777777" w:rsidTr="00C913CF">
        <w:tc>
          <w:tcPr>
            <w:tcW w:w="1502" w:type="dxa"/>
            <w:shd w:val="pct20" w:color="auto" w:fill="auto"/>
          </w:tcPr>
          <w:p w14:paraId="3E302DF1"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Pre- conditions</w:t>
            </w:r>
          </w:p>
          <w:p w14:paraId="595F563C" w14:textId="77777777" w:rsidR="00BA0B88" w:rsidRPr="005D68D4" w:rsidRDefault="00BA0B88" w:rsidP="00DA0AB4">
            <w:pPr>
              <w:rPr>
                <w:rFonts w:ascii="Arial" w:hAnsi="Arial" w:cs="Arial"/>
                <w:bCs/>
                <w:color w:val="FF0000"/>
                <w:sz w:val="18"/>
                <w:szCs w:val="18"/>
              </w:rPr>
            </w:pPr>
          </w:p>
        </w:tc>
        <w:tc>
          <w:tcPr>
            <w:tcW w:w="7848" w:type="dxa"/>
            <w:shd w:val="clear" w:color="auto" w:fill="auto"/>
          </w:tcPr>
          <w:p w14:paraId="397C13EA" w14:textId="77777777" w:rsidR="00BA0B88" w:rsidRPr="00FF3E36" w:rsidRDefault="00BA0B88" w:rsidP="00DA0AB4">
            <w:pPr>
              <w:rPr>
                <w:rFonts w:ascii="Arial" w:hAnsi="Arial" w:cs="Arial"/>
                <w:sz w:val="20"/>
                <w:szCs w:val="20"/>
              </w:rPr>
            </w:pPr>
            <w:r w:rsidRPr="00322B9D">
              <w:rPr>
                <w:rFonts w:ascii="Arial" w:hAnsi="Arial" w:cs="Arial"/>
                <w:sz w:val="18"/>
                <w:szCs w:val="18"/>
              </w:rPr>
              <w:t>User logged in, authenticated, has Report Manager access and has selected the</w:t>
            </w:r>
            <w:r>
              <w:rPr>
                <w:rFonts w:ascii="Arial" w:hAnsi="Arial" w:cs="Arial"/>
                <w:sz w:val="18"/>
                <w:szCs w:val="18"/>
              </w:rPr>
              <w:t xml:space="preserve"> correct report </w:t>
            </w:r>
            <w:r w:rsidRPr="00322B9D">
              <w:rPr>
                <w:rFonts w:ascii="Arial" w:hAnsi="Arial" w:cs="Arial"/>
                <w:sz w:val="18"/>
                <w:szCs w:val="18"/>
              </w:rPr>
              <w:t>option</w:t>
            </w:r>
          </w:p>
        </w:tc>
      </w:tr>
      <w:tr w:rsidR="00BA0B88" w:rsidRPr="005D68D4" w14:paraId="4BBC8DEE" w14:textId="77777777" w:rsidTr="00C913CF">
        <w:tc>
          <w:tcPr>
            <w:tcW w:w="1502" w:type="dxa"/>
            <w:shd w:val="pct20" w:color="auto" w:fill="auto"/>
          </w:tcPr>
          <w:p w14:paraId="7F845D5E"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Post –conditions</w:t>
            </w:r>
          </w:p>
          <w:p w14:paraId="13FECB20" w14:textId="77777777" w:rsidR="00BA0B88" w:rsidRPr="005D68D4" w:rsidRDefault="00BA0B88" w:rsidP="00DA0AB4">
            <w:pPr>
              <w:rPr>
                <w:rFonts w:ascii="Arial" w:hAnsi="Arial" w:cs="Arial"/>
                <w:b/>
                <w:bCs/>
                <w:sz w:val="18"/>
                <w:szCs w:val="18"/>
              </w:rPr>
            </w:pPr>
          </w:p>
        </w:tc>
        <w:tc>
          <w:tcPr>
            <w:tcW w:w="7848" w:type="dxa"/>
            <w:shd w:val="clear" w:color="auto" w:fill="auto"/>
          </w:tcPr>
          <w:p w14:paraId="30C3345C" w14:textId="769BDA69" w:rsidR="00BA0B88" w:rsidRPr="005D68D4" w:rsidRDefault="00BA0B88" w:rsidP="00DA0AB4">
            <w:pPr>
              <w:rPr>
                <w:rFonts w:ascii="Arial" w:hAnsi="Arial" w:cs="Arial"/>
                <w:sz w:val="18"/>
                <w:szCs w:val="18"/>
              </w:rPr>
            </w:pPr>
            <w:r>
              <w:rPr>
                <w:rFonts w:ascii="Arial" w:hAnsi="Arial" w:cs="Arial"/>
                <w:sz w:val="18"/>
                <w:szCs w:val="18"/>
              </w:rPr>
              <w:t>The “</w:t>
            </w:r>
            <w:del w:id="1891" w:author="Jamal, Zaher CWK" w:date="2015-06-16T17:24:00Z">
              <w:r w:rsidR="003B2D50" w:rsidDel="00A1691E">
                <w:rPr>
                  <w:rFonts w:ascii="Arial" w:hAnsi="Arial" w:cs="Arial"/>
                  <w:sz w:val="18"/>
                  <w:szCs w:val="18"/>
                </w:rPr>
                <w:delText>User</w:delText>
              </w:r>
            </w:del>
            <w:ins w:id="1892" w:author="Jamal, Zaher CWK" w:date="2015-06-16T17:24:00Z">
              <w:r w:rsidR="00A1691E">
                <w:rPr>
                  <w:rFonts w:ascii="Arial" w:hAnsi="Arial" w:cs="Arial"/>
                  <w:sz w:val="18"/>
                  <w:szCs w:val="18"/>
                </w:rPr>
                <w:t>Member</w:t>
              </w:r>
            </w:ins>
            <w:r>
              <w:rPr>
                <w:rFonts w:ascii="Arial" w:hAnsi="Arial" w:cs="Arial"/>
                <w:sz w:val="18"/>
                <w:szCs w:val="18"/>
              </w:rPr>
              <w:t xml:space="preserve"> Details Listing” standard report is produced</w:t>
            </w:r>
          </w:p>
        </w:tc>
      </w:tr>
      <w:tr w:rsidR="00BA0B88" w:rsidRPr="005D68D4" w14:paraId="604919F4" w14:textId="77777777" w:rsidTr="00C913CF">
        <w:tc>
          <w:tcPr>
            <w:tcW w:w="1502" w:type="dxa"/>
            <w:shd w:val="pct20" w:color="auto" w:fill="auto"/>
          </w:tcPr>
          <w:p w14:paraId="1B9DBB81"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Frequency</w:t>
            </w:r>
          </w:p>
        </w:tc>
        <w:tc>
          <w:tcPr>
            <w:tcW w:w="7848" w:type="dxa"/>
            <w:shd w:val="clear" w:color="auto" w:fill="auto"/>
          </w:tcPr>
          <w:p w14:paraId="0D2F07C0" w14:textId="77777777" w:rsidR="00BA0B88" w:rsidRPr="005D68D4" w:rsidRDefault="00BA0B88" w:rsidP="00DA0AB4">
            <w:pPr>
              <w:rPr>
                <w:rFonts w:ascii="Arial" w:hAnsi="Arial" w:cs="Arial"/>
                <w:sz w:val="18"/>
                <w:szCs w:val="18"/>
              </w:rPr>
            </w:pPr>
            <w:r>
              <w:rPr>
                <w:rFonts w:ascii="Arial" w:hAnsi="Arial" w:cs="Arial"/>
                <w:sz w:val="18"/>
                <w:szCs w:val="18"/>
              </w:rPr>
              <w:t>Adhoc</w:t>
            </w:r>
          </w:p>
        </w:tc>
      </w:tr>
      <w:tr w:rsidR="00131B5C" w:rsidRPr="005D68D4" w14:paraId="33287B9C" w14:textId="77777777" w:rsidTr="00C913CF">
        <w:tc>
          <w:tcPr>
            <w:tcW w:w="1502" w:type="dxa"/>
            <w:shd w:val="pct20" w:color="auto" w:fill="auto"/>
          </w:tcPr>
          <w:p w14:paraId="6F75913C" w14:textId="77777777" w:rsidR="00131B5C" w:rsidRPr="005D68D4" w:rsidRDefault="00131B5C" w:rsidP="00DA0AB4">
            <w:pPr>
              <w:rPr>
                <w:rFonts w:ascii="Arial" w:hAnsi="Arial" w:cs="Arial"/>
                <w:b/>
                <w:bCs/>
                <w:sz w:val="18"/>
                <w:szCs w:val="18"/>
              </w:rPr>
            </w:pPr>
            <w:r>
              <w:rPr>
                <w:rFonts w:ascii="Arial" w:hAnsi="Arial" w:cs="Arial"/>
                <w:b/>
                <w:bCs/>
                <w:sz w:val="18"/>
                <w:szCs w:val="18"/>
              </w:rPr>
              <w:t>Priority</w:t>
            </w:r>
          </w:p>
        </w:tc>
        <w:tc>
          <w:tcPr>
            <w:tcW w:w="7848" w:type="dxa"/>
            <w:shd w:val="clear" w:color="auto" w:fill="auto"/>
          </w:tcPr>
          <w:p w14:paraId="0C51A4B5" w14:textId="77777777" w:rsidR="00131B5C" w:rsidRDefault="00131B5C" w:rsidP="00DA0AB4">
            <w:pPr>
              <w:rPr>
                <w:rFonts w:ascii="Arial" w:hAnsi="Arial" w:cs="Arial"/>
                <w:sz w:val="18"/>
                <w:szCs w:val="18"/>
              </w:rPr>
            </w:pPr>
            <w:r>
              <w:rPr>
                <w:rFonts w:ascii="Arial" w:hAnsi="Arial" w:cs="Arial"/>
                <w:sz w:val="18"/>
                <w:szCs w:val="18"/>
              </w:rPr>
              <w:t>Priority No 2</w:t>
            </w:r>
          </w:p>
        </w:tc>
      </w:tr>
      <w:tr w:rsidR="00BA0B88" w:rsidRPr="005D68D4" w14:paraId="1115CC2D" w14:textId="77777777" w:rsidTr="00C913CF">
        <w:tc>
          <w:tcPr>
            <w:tcW w:w="1502" w:type="dxa"/>
            <w:shd w:val="pct20" w:color="auto" w:fill="auto"/>
          </w:tcPr>
          <w:p w14:paraId="331AF0EE"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Basic Course of Action</w:t>
            </w:r>
          </w:p>
          <w:p w14:paraId="2B99AB76" w14:textId="77777777" w:rsidR="00BA0B88" w:rsidRPr="005D68D4" w:rsidRDefault="00BA0B88" w:rsidP="00DA0AB4">
            <w:pPr>
              <w:rPr>
                <w:rFonts w:ascii="Arial" w:hAnsi="Arial" w:cs="Arial"/>
                <w:b/>
                <w:bCs/>
                <w:sz w:val="18"/>
                <w:szCs w:val="18"/>
              </w:rPr>
            </w:pPr>
          </w:p>
          <w:p w14:paraId="41538EE8" w14:textId="77777777" w:rsidR="00BA0B88" w:rsidRPr="005D68D4" w:rsidRDefault="00BA0B88" w:rsidP="00DA0AB4">
            <w:pPr>
              <w:rPr>
                <w:rFonts w:ascii="Arial" w:hAnsi="Arial" w:cs="Arial"/>
                <w:b/>
                <w:bCs/>
                <w:sz w:val="18"/>
                <w:szCs w:val="18"/>
              </w:rPr>
            </w:pPr>
          </w:p>
        </w:tc>
        <w:tc>
          <w:tcPr>
            <w:tcW w:w="7848" w:type="dxa"/>
            <w:shd w:val="clear" w:color="auto" w:fill="auto"/>
          </w:tcPr>
          <w:p w14:paraId="3D9E273C" w14:textId="77777777" w:rsidR="00BA0B88" w:rsidRPr="00DB4E5F" w:rsidRDefault="00BA0B88" w:rsidP="004E06BD">
            <w:pPr>
              <w:numPr>
                <w:ilvl w:val="0"/>
                <w:numId w:val="145"/>
              </w:numPr>
              <w:rPr>
                <w:rFonts w:ascii="Arial" w:hAnsi="Arial" w:cs="Arial"/>
                <w:sz w:val="18"/>
                <w:szCs w:val="18"/>
              </w:rPr>
            </w:pPr>
            <w:r w:rsidRPr="00DB4E5F">
              <w:rPr>
                <w:rFonts w:ascii="Arial" w:hAnsi="Arial" w:cs="Arial"/>
                <w:sz w:val="18"/>
                <w:szCs w:val="18"/>
              </w:rPr>
              <w:t>The user selects the “</w:t>
            </w:r>
            <w:r>
              <w:rPr>
                <w:rFonts w:ascii="Arial" w:hAnsi="Arial" w:cs="Arial"/>
                <w:sz w:val="18"/>
                <w:szCs w:val="18"/>
              </w:rPr>
              <w:t>Request Report</w:t>
            </w:r>
            <w:r w:rsidRPr="00DB4E5F">
              <w:rPr>
                <w:rFonts w:ascii="Arial" w:hAnsi="Arial" w:cs="Arial"/>
                <w:sz w:val="18"/>
                <w:szCs w:val="18"/>
              </w:rPr>
              <w:t>” tab</w:t>
            </w:r>
          </w:p>
          <w:p w14:paraId="7753F12D" w14:textId="77777777" w:rsidR="00BA0B88" w:rsidRPr="00DB4E5F" w:rsidRDefault="00BA0B88" w:rsidP="004E06BD">
            <w:pPr>
              <w:numPr>
                <w:ilvl w:val="0"/>
                <w:numId w:val="145"/>
              </w:numPr>
              <w:rPr>
                <w:rFonts w:ascii="Arial" w:hAnsi="Arial" w:cs="Arial"/>
                <w:sz w:val="18"/>
                <w:szCs w:val="18"/>
              </w:rPr>
            </w:pPr>
            <w:r w:rsidRPr="00DB4E5F">
              <w:rPr>
                <w:rFonts w:ascii="Arial" w:hAnsi="Arial" w:cs="Arial"/>
                <w:sz w:val="18"/>
                <w:szCs w:val="18"/>
              </w:rPr>
              <w:t>The system displays the &lt;&lt;</w:t>
            </w:r>
            <w:r>
              <w:rPr>
                <w:rFonts w:ascii="Arial" w:hAnsi="Arial" w:cs="Arial"/>
                <w:sz w:val="18"/>
                <w:szCs w:val="18"/>
              </w:rPr>
              <w:t>Request Report</w:t>
            </w:r>
            <w:r w:rsidRPr="00DB4E5F">
              <w:rPr>
                <w:rFonts w:ascii="Arial" w:hAnsi="Arial" w:cs="Arial"/>
                <w:sz w:val="18"/>
                <w:szCs w:val="18"/>
              </w:rPr>
              <w:t>&gt;&gt; screen.</w:t>
            </w:r>
          </w:p>
          <w:p w14:paraId="6A583704" w14:textId="77777777" w:rsidR="00BA0B88" w:rsidRPr="00DB4E5F" w:rsidRDefault="00BA0B88" w:rsidP="004E06BD">
            <w:pPr>
              <w:numPr>
                <w:ilvl w:val="0"/>
                <w:numId w:val="145"/>
              </w:numPr>
              <w:rPr>
                <w:rFonts w:ascii="Arial" w:hAnsi="Arial" w:cs="Arial"/>
                <w:sz w:val="18"/>
                <w:szCs w:val="18"/>
              </w:rPr>
            </w:pPr>
            <w:r w:rsidRPr="00DB4E5F">
              <w:rPr>
                <w:rFonts w:ascii="Arial" w:hAnsi="Arial" w:cs="Arial"/>
                <w:sz w:val="18"/>
                <w:szCs w:val="18"/>
              </w:rPr>
              <w:t xml:space="preserve">The user selects &lt;&lt;Select </w:t>
            </w:r>
            <w:r>
              <w:rPr>
                <w:rFonts w:ascii="Arial" w:hAnsi="Arial" w:cs="Arial"/>
                <w:sz w:val="18"/>
                <w:szCs w:val="18"/>
              </w:rPr>
              <w:t xml:space="preserve">a Report </w:t>
            </w:r>
            <w:r w:rsidRPr="00DB4E5F">
              <w:rPr>
                <w:rFonts w:ascii="Arial" w:hAnsi="Arial" w:cs="Arial"/>
                <w:sz w:val="18"/>
                <w:szCs w:val="18"/>
              </w:rPr>
              <w:t>&gt;&gt; option</w:t>
            </w:r>
          </w:p>
          <w:p w14:paraId="55439567" w14:textId="77777777" w:rsidR="00BA0B88" w:rsidRPr="00DB4E5F" w:rsidRDefault="00BA0B88" w:rsidP="004E06BD">
            <w:pPr>
              <w:numPr>
                <w:ilvl w:val="0"/>
                <w:numId w:val="145"/>
              </w:numPr>
              <w:rPr>
                <w:rFonts w:ascii="Arial" w:hAnsi="Arial" w:cs="Arial"/>
                <w:sz w:val="18"/>
                <w:szCs w:val="18"/>
              </w:rPr>
            </w:pPr>
            <w:r w:rsidRPr="00DB4E5F">
              <w:rPr>
                <w:rFonts w:ascii="Arial" w:hAnsi="Arial" w:cs="Arial"/>
                <w:sz w:val="18"/>
                <w:szCs w:val="18"/>
              </w:rPr>
              <w:t xml:space="preserve">The system displays the </w:t>
            </w:r>
            <w:r>
              <w:rPr>
                <w:rFonts w:ascii="Arial" w:hAnsi="Arial" w:cs="Arial"/>
                <w:sz w:val="18"/>
                <w:szCs w:val="18"/>
              </w:rPr>
              <w:t>list of available reports invoke ‘</w:t>
            </w:r>
            <w:r w:rsidRPr="00BA65EB">
              <w:rPr>
                <w:rFonts w:ascii="Arial" w:hAnsi="Arial" w:cs="Arial"/>
                <w:i/>
                <w:sz w:val="18"/>
                <w:szCs w:val="18"/>
              </w:rPr>
              <w:t>PMUC021 – Available Reports’</w:t>
            </w:r>
          </w:p>
          <w:p w14:paraId="1CC7816A" w14:textId="0FF35060" w:rsidR="00BA0B88" w:rsidRPr="00DB4E5F" w:rsidRDefault="00BA0B88" w:rsidP="004E06BD">
            <w:pPr>
              <w:numPr>
                <w:ilvl w:val="0"/>
                <w:numId w:val="145"/>
              </w:numPr>
              <w:rPr>
                <w:rFonts w:ascii="Arial" w:hAnsi="Arial" w:cs="Arial"/>
                <w:sz w:val="18"/>
                <w:szCs w:val="18"/>
              </w:rPr>
            </w:pPr>
            <w:r w:rsidRPr="00DB4E5F">
              <w:rPr>
                <w:rFonts w:ascii="Arial" w:hAnsi="Arial" w:cs="Arial"/>
                <w:sz w:val="18"/>
                <w:szCs w:val="18"/>
              </w:rPr>
              <w:t xml:space="preserve">The </w:t>
            </w:r>
            <w:r>
              <w:rPr>
                <w:rFonts w:ascii="Arial" w:hAnsi="Arial" w:cs="Arial"/>
                <w:sz w:val="18"/>
                <w:szCs w:val="18"/>
              </w:rPr>
              <w:t>user select the “</w:t>
            </w:r>
            <w:del w:id="1893" w:author="Jamal, Zaher CWK" w:date="2015-06-16T17:24:00Z">
              <w:r w:rsidR="003B2D50" w:rsidDel="00A1691E">
                <w:rPr>
                  <w:rFonts w:ascii="Arial" w:hAnsi="Arial" w:cs="Arial"/>
                  <w:sz w:val="18"/>
                  <w:szCs w:val="18"/>
                </w:rPr>
                <w:delText>User</w:delText>
              </w:r>
            </w:del>
            <w:ins w:id="1894" w:author="Jamal, Zaher CWK" w:date="2015-06-16T17:24:00Z">
              <w:r w:rsidR="00A1691E">
                <w:rPr>
                  <w:rFonts w:ascii="Arial" w:hAnsi="Arial" w:cs="Arial"/>
                  <w:sz w:val="18"/>
                  <w:szCs w:val="18"/>
                </w:rPr>
                <w:t>Member</w:t>
              </w:r>
            </w:ins>
            <w:r>
              <w:rPr>
                <w:rFonts w:ascii="Arial" w:hAnsi="Arial" w:cs="Arial"/>
                <w:sz w:val="18"/>
                <w:szCs w:val="18"/>
              </w:rPr>
              <w:t xml:space="preserve"> Details Listing” report from the list</w:t>
            </w:r>
          </w:p>
          <w:p w14:paraId="2CBC6FB0" w14:textId="77777777" w:rsidR="00BA0B88" w:rsidRPr="00DB4E5F" w:rsidRDefault="00BA0B88" w:rsidP="004E06BD">
            <w:pPr>
              <w:numPr>
                <w:ilvl w:val="0"/>
                <w:numId w:val="145"/>
              </w:numPr>
              <w:rPr>
                <w:rFonts w:ascii="Arial" w:hAnsi="Arial" w:cs="Arial"/>
                <w:sz w:val="18"/>
                <w:szCs w:val="18"/>
              </w:rPr>
            </w:pPr>
            <w:r>
              <w:rPr>
                <w:rFonts w:ascii="Arial" w:hAnsi="Arial" w:cs="Arial"/>
                <w:sz w:val="18"/>
                <w:szCs w:val="18"/>
              </w:rPr>
              <w:t>The system displays the “Default Scope” for the report</w:t>
            </w:r>
          </w:p>
          <w:p w14:paraId="541584E8" w14:textId="77777777" w:rsidR="00BA0B88" w:rsidRDefault="00BA0B88" w:rsidP="004E06BD">
            <w:pPr>
              <w:numPr>
                <w:ilvl w:val="0"/>
                <w:numId w:val="145"/>
              </w:numPr>
              <w:rPr>
                <w:rFonts w:ascii="Arial" w:hAnsi="Arial" w:cs="Arial"/>
                <w:sz w:val="18"/>
                <w:szCs w:val="18"/>
              </w:rPr>
            </w:pPr>
            <w:r>
              <w:rPr>
                <w:rFonts w:ascii="Arial" w:hAnsi="Arial" w:cs="Arial"/>
                <w:sz w:val="18"/>
                <w:szCs w:val="18"/>
              </w:rPr>
              <w:t>The user accepts the “Default Scope” and selects Continue</w:t>
            </w:r>
          </w:p>
          <w:p w14:paraId="5898AD8B" w14:textId="77777777" w:rsidR="00BA0B88" w:rsidRDefault="00BA0B88" w:rsidP="004E06BD">
            <w:pPr>
              <w:numPr>
                <w:ilvl w:val="0"/>
                <w:numId w:val="145"/>
              </w:numPr>
              <w:rPr>
                <w:rFonts w:ascii="Arial" w:hAnsi="Arial" w:cs="Arial"/>
                <w:sz w:val="18"/>
                <w:szCs w:val="18"/>
              </w:rPr>
            </w:pPr>
            <w:r>
              <w:rPr>
                <w:rFonts w:ascii="Arial" w:hAnsi="Arial" w:cs="Arial"/>
                <w:sz w:val="18"/>
                <w:szCs w:val="18"/>
              </w:rPr>
              <w:t xml:space="preserve">The system displays the “Default Filter” for the report </w:t>
            </w:r>
          </w:p>
          <w:p w14:paraId="74469199" w14:textId="77777777" w:rsidR="00BA0B88" w:rsidRDefault="00BA0B88" w:rsidP="004E06BD">
            <w:pPr>
              <w:numPr>
                <w:ilvl w:val="0"/>
                <w:numId w:val="145"/>
              </w:numPr>
              <w:rPr>
                <w:rFonts w:ascii="Arial" w:hAnsi="Arial" w:cs="Arial"/>
                <w:sz w:val="18"/>
                <w:szCs w:val="18"/>
              </w:rPr>
            </w:pPr>
            <w:r>
              <w:rPr>
                <w:rFonts w:ascii="Arial" w:hAnsi="Arial" w:cs="Arial"/>
                <w:sz w:val="18"/>
                <w:szCs w:val="18"/>
              </w:rPr>
              <w:t>The user accepts the “Default Filter and selects Continue</w:t>
            </w:r>
          </w:p>
          <w:p w14:paraId="524C8E32" w14:textId="77777777" w:rsidR="00BA0B88" w:rsidRDefault="00BA0B88" w:rsidP="004E06BD">
            <w:pPr>
              <w:numPr>
                <w:ilvl w:val="0"/>
                <w:numId w:val="145"/>
              </w:numPr>
              <w:rPr>
                <w:rFonts w:ascii="Arial" w:hAnsi="Arial" w:cs="Arial"/>
                <w:sz w:val="18"/>
                <w:szCs w:val="18"/>
              </w:rPr>
            </w:pPr>
            <w:r>
              <w:rPr>
                <w:rFonts w:ascii="Arial" w:hAnsi="Arial" w:cs="Arial"/>
                <w:sz w:val="18"/>
                <w:szCs w:val="18"/>
              </w:rPr>
              <w:t>The system displays the date range options</w:t>
            </w:r>
          </w:p>
          <w:p w14:paraId="5DF7F87E" w14:textId="77777777" w:rsidR="00BA0B88" w:rsidRDefault="00BA0B88" w:rsidP="004E06BD">
            <w:pPr>
              <w:numPr>
                <w:ilvl w:val="0"/>
                <w:numId w:val="145"/>
              </w:numPr>
              <w:rPr>
                <w:rFonts w:ascii="Arial" w:hAnsi="Arial" w:cs="Arial"/>
                <w:sz w:val="18"/>
                <w:szCs w:val="18"/>
              </w:rPr>
            </w:pPr>
            <w:r>
              <w:rPr>
                <w:rFonts w:ascii="Arial" w:hAnsi="Arial" w:cs="Arial"/>
                <w:sz w:val="18"/>
                <w:szCs w:val="18"/>
              </w:rPr>
              <w:t xml:space="preserve">The user selects/enters the ‘As at date’ for the report and selects “Request Report” </w:t>
            </w:r>
          </w:p>
          <w:p w14:paraId="0D04DBEF" w14:textId="77777777" w:rsidR="00BA0B88" w:rsidRDefault="00BA0B88" w:rsidP="004E06BD">
            <w:pPr>
              <w:numPr>
                <w:ilvl w:val="0"/>
                <w:numId w:val="145"/>
              </w:numPr>
              <w:rPr>
                <w:rFonts w:ascii="Arial" w:hAnsi="Arial" w:cs="Arial"/>
                <w:sz w:val="18"/>
                <w:szCs w:val="18"/>
              </w:rPr>
            </w:pPr>
            <w:r>
              <w:rPr>
                <w:rFonts w:ascii="Arial" w:hAnsi="Arial" w:cs="Arial"/>
                <w:sz w:val="18"/>
                <w:szCs w:val="18"/>
              </w:rPr>
              <w:t>The system runs the selected report for the selected scope/filter and date and returns the user to the “My Reports” screen.</w:t>
            </w:r>
          </w:p>
          <w:p w14:paraId="0E76115B" w14:textId="77777777" w:rsidR="00BA0B88" w:rsidRDefault="00BA0B88" w:rsidP="004E06BD">
            <w:pPr>
              <w:numPr>
                <w:ilvl w:val="0"/>
                <w:numId w:val="145"/>
              </w:numPr>
              <w:rPr>
                <w:rFonts w:ascii="Arial" w:hAnsi="Arial" w:cs="Arial"/>
                <w:sz w:val="18"/>
                <w:szCs w:val="18"/>
              </w:rPr>
            </w:pPr>
            <w:r>
              <w:rPr>
                <w:rFonts w:ascii="Arial" w:hAnsi="Arial" w:cs="Arial"/>
                <w:sz w:val="18"/>
                <w:szCs w:val="18"/>
              </w:rPr>
              <w:t>The user selects View Report</w:t>
            </w:r>
          </w:p>
          <w:p w14:paraId="62848601" w14:textId="77777777" w:rsidR="00BA0B88" w:rsidRPr="005D68D4" w:rsidRDefault="00BA0B88" w:rsidP="004E06BD">
            <w:pPr>
              <w:numPr>
                <w:ilvl w:val="0"/>
                <w:numId w:val="145"/>
              </w:numPr>
              <w:rPr>
                <w:rFonts w:ascii="Arial" w:hAnsi="Arial" w:cs="Arial"/>
                <w:sz w:val="18"/>
                <w:szCs w:val="18"/>
              </w:rPr>
            </w:pPr>
            <w:r>
              <w:rPr>
                <w:rFonts w:ascii="Arial" w:hAnsi="Arial" w:cs="Arial"/>
                <w:sz w:val="18"/>
                <w:szCs w:val="18"/>
              </w:rPr>
              <w:t>The system displays the report as specified</w:t>
            </w:r>
          </w:p>
        </w:tc>
      </w:tr>
      <w:tr w:rsidR="00BA0B88" w:rsidRPr="005D68D4" w14:paraId="557CF5B8" w14:textId="77777777" w:rsidTr="00C913CF">
        <w:tc>
          <w:tcPr>
            <w:tcW w:w="1502" w:type="dxa"/>
            <w:shd w:val="pct20" w:color="auto" w:fill="auto"/>
          </w:tcPr>
          <w:p w14:paraId="0C469ED6" w14:textId="77777777" w:rsidR="00BA0B88" w:rsidRPr="005D68D4" w:rsidRDefault="00BA0B88" w:rsidP="00DA0AB4">
            <w:pPr>
              <w:rPr>
                <w:rFonts w:ascii="Arial" w:hAnsi="Arial" w:cs="Arial"/>
                <w:b/>
                <w:bCs/>
                <w:sz w:val="18"/>
                <w:szCs w:val="18"/>
              </w:rPr>
            </w:pPr>
            <w:r w:rsidRPr="005D68D4">
              <w:rPr>
                <w:rFonts w:ascii="Arial" w:hAnsi="Arial" w:cs="Arial"/>
                <w:b/>
                <w:bCs/>
                <w:sz w:val="18"/>
                <w:szCs w:val="18"/>
              </w:rPr>
              <w:t>Alternate scenario extensions</w:t>
            </w:r>
          </w:p>
          <w:p w14:paraId="0C482BF8" w14:textId="77777777" w:rsidR="00BA0B88" w:rsidRPr="005D68D4" w:rsidRDefault="00BA0B88" w:rsidP="00DA0AB4">
            <w:pPr>
              <w:rPr>
                <w:rFonts w:ascii="Arial" w:hAnsi="Arial" w:cs="Arial"/>
                <w:b/>
                <w:bCs/>
                <w:sz w:val="18"/>
                <w:szCs w:val="18"/>
              </w:rPr>
            </w:pPr>
          </w:p>
          <w:p w14:paraId="47CB93B9" w14:textId="77777777" w:rsidR="00BA0B88" w:rsidRPr="005D68D4" w:rsidRDefault="00BA0B88" w:rsidP="00DA0AB4">
            <w:pPr>
              <w:rPr>
                <w:rFonts w:ascii="Arial" w:hAnsi="Arial" w:cs="Arial"/>
                <w:b/>
                <w:bCs/>
                <w:sz w:val="18"/>
                <w:szCs w:val="18"/>
              </w:rPr>
            </w:pPr>
          </w:p>
        </w:tc>
        <w:tc>
          <w:tcPr>
            <w:tcW w:w="7848" w:type="dxa"/>
            <w:shd w:val="clear" w:color="auto" w:fill="auto"/>
          </w:tcPr>
          <w:p w14:paraId="67EEF6BF" w14:textId="77777777" w:rsidR="00BA0B88" w:rsidRPr="005D68D4" w:rsidRDefault="00BA0B88" w:rsidP="00DA0AB4">
            <w:pPr>
              <w:rPr>
                <w:rFonts w:ascii="Arial" w:hAnsi="Arial" w:cs="Arial"/>
                <w:sz w:val="18"/>
                <w:szCs w:val="18"/>
              </w:rPr>
            </w:pPr>
          </w:p>
        </w:tc>
      </w:tr>
      <w:tr w:rsidR="00C913CF" w:rsidRPr="005D68D4" w14:paraId="5723B4E9" w14:textId="77777777" w:rsidTr="00C913CF">
        <w:tc>
          <w:tcPr>
            <w:tcW w:w="1502" w:type="dxa"/>
            <w:shd w:val="pct20" w:color="auto" w:fill="auto"/>
          </w:tcPr>
          <w:p w14:paraId="3C109983" w14:textId="2D79E43D" w:rsidR="00C913CF" w:rsidRPr="005D68D4" w:rsidRDefault="00C913CF" w:rsidP="00C913CF">
            <w:pPr>
              <w:rPr>
                <w:rFonts w:ascii="Arial" w:hAnsi="Arial" w:cs="Arial"/>
                <w:b/>
                <w:bCs/>
                <w:sz w:val="18"/>
                <w:szCs w:val="18"/>
              </w:rPr>
            </w:pPr>
            <w:r>
              <w:rPr>
                <w:rFonts w:ascii="Arial" w:hAnsi="Arial" w:cs="Arial"/>
                <w:b/>
                <w:bCs/>
                <w:sz w:val="18"/>
                <w:szCs w:val="18"/>
              </w:rPr>
              <w:t>Output Types</w:t>
            </w:r>
          </w:p>
        </w:tc>
        <w:tc>
          <w:tcPr>
            <w:tcW w:w="7848" w:type="dxa"/>
            <w:shd w:val="clear" w:color="auto" w:fill="auto"/>
          </w:tcPr>
          <w:p w14:paraId="3835B348" w14:textId="223D36F1" w:rsidR="00C913CF" w:rsidRDefault="00C913CF" w:rsidP="00C913CF">
            <w:pPr>
              <w:rPr>
                <w:rFonts w:ascii="Arial" w:hAnsi="Arial" w:cs="Arial"/>
                <w:sz w:val="18"/>
                <w:szCs w:val="18"/>
              </w:rPr>
            </w:pPr>
            <w:r>
              <w:rPr>
                <w:rFonts w:ascii="Arial" w:hAnsi="Arial" w:cs="Arial"/>
                <w:sz w:val="18"/>
                <w:szCs w:val="18"/>
              </w:rPr>
              <w:t>Excel</w:t>
            </w:r>
          </w:p>
          <w:p w14:paraId="63DE02F1" w14:textId="77777777" w:rsidR="00C913CF" w:rsidRPr="005D68D4" w:rsidRDefault="00C913CF" w:rsidP="00C913CF">
            <w:pPr>
              <w:rPr>
                <w:rFonts w:ascii="Arial" w:hAnsi="Arial" w:cs="Arial"/>
                <w:sz w:val="18"/>
                <w:szCs w:val="18"/>
              </w:rPr>
            </w:pPr>
          </w:p>
        </w:tc>
      </w:tr>
      <w:tr w:rsidR="00C913CF" w:rsidRPr="005D68D4" w14:paraId="006AE757" w14:textId="77777777" w:rsidTr="00C913CF">
        <w:tc>
          <w:tcPr>
            <w:tcW w:w="1502" w:type="dxa"/>
            <w:shd w:val="pct20" w:color="auto" w:fill="auto"/>
          </w:tcPr>
          <w:p w14:paraId="6CE48C15" w14:textId="7F2B90B1" w:rsidR="00C913CF" w:rsidRPr="005D68D4" w:rsidRDefault="00C913CF" w:rsidP="00C913CF">
            <w:pPr>
              <w:rPr>
                <w:rFonts w:ascii="Arial" w:hAnsi="Arial" w:cs="Arial"/>
                <w:b/>
                <w:bCs/>
                <w:sz w:val="18"/>
                <w:szCs w:val="18"/>
              </w:rPr>
            </w:pPr>
            <w:r>
              <w:rPr>
                <w:rFonts w:ascii="Arial" w:hAnsi="Arial" w:cs="Arial"/>
                <w:b/>
                <w:bCs/>
                <w:sz w:val="18"/>
                <w:szCs w:val="18"/>
              </w:rPr>
              <w:t>Filters Required</w:t>
            </w:r>
          </w:p>
        </w:tc>
        <w:tc>
          <w:tcPr>
            <w:tcW w:w="7848" w:type="dxa"/>
            <w:shd w:val="clear" w:color="auto" w:fill="auto"/>
          </w:tcPr>
          <w:p w14:paraId="455AD7B4" w14:textId="1A2A1548" w:rsidR="00C913CF" w:rsidRDefault="00C913CF" w:rsidP="00C913CF">
            <w:pPr>
              <w:rPr>
                <w:rFonts w:ascii="Arial" w:hAnsi="Arial" w:cs="Arial"/>
                <w:sz w:val="18"/>
                <w:szCs w:val="18"/>
              </w:rPr>
            </w:pPr>
            <w:r w:rsidRPr="00F66F38">
              <w:rPr>
                <w:rFonts w:ascii="Arial" w:hAnsi="Arial" w:cs="Arial"/>
                <w:sz w:val="18"/>
                <w:szCs w:val="18"/>
              </w:rPr>
              <w:t>A</w:t>
            </w:r>
            <w:r>
              <w:rPr>
                <w:rFonts w:ascii="Arial" w:hAnsi="Arial" w:cs="Arial"/>
                <w:sz w:val="18"/>
                <w:szCs w:val="18"/>
              </w:rPr>
              <w:t>ll defined Filters</w:t>
            </w:r>
          </w:p>
          <w:p w14:paraId="16DEE7AF" w14:textId="77777777" w:rsidR="00C913CF" w:rsidRPr="005D68D4" w:rsidRDefault="00C913CF" w:rsidP="00C913CF">
            <w:pPr>
              <w:rPr>
                <w:rFonts w:ascii="Arial" w:hAnsi="Arial" w:cs="Arial"/>
                <w:sz w:val="18"/>
                <w:szCs w:val="18"/>
              </w:rPr>
            </w:pPr>
          </w:p>
        </w:tc>
      </w:tr>
      <w:tr w:rsidR="00C913CF" w:rsidRPr="005D68D4" w14:paraId="4B6597C3" w14:textId="77777777" w:rsidTr="00C913CF">
        <w:trPr>
          <w:trHeight w:val="683"/>
        </w:trPr>
        <w:tc>
          <w:tcPr>
            <w:tcW w:w="1502" w:type="dxa"/>
            <w:shd w:val="pct20" w:color="auto" w:fill="auto"/>
          </w:tcPr>
          <w:p w14:paraId="35EB891C"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Business Logic/ Rules/ Supplementary Info</w:t>
            </w:r>
          </w:p>
          <w:p w14:paraId="27F7B4EA" w14:textId="77777777" w:rsidR="00C913CF" w:rsidRPr="005D68D4" w:rsidRDefault="00C913CF" w:rsidP="00C913CF">
            <w:pPr>
              <w:rPr>
                <w:rFonts w:ascii="Arial" w:hAnsi="Arial" w:cs="Arial"/>
                <w:b/>
                <w:bCs/>
                <w:sz w:val="18"/>
                <w:szCs w:val="18"/>
              </w:rPr>
            </w:pPr>
          </w:p>
        </w:tc>
        <w:tc>
          <w:tcPr>
            <w:tcW w:w="7848" w:type="dxa"/>
            <w:shd w:val="clear" w:color="auto" w:fill="auto"/>
          </w:tcPr>
          <w:p w14:paraId="64E44242"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6. Default Scope</w:t>
            </w:r>
          </w:p>
          <w:p w14:paraId="23CEC23C" w14:textId="77777777" w:rsidR="00C913CF" w:rsidRDefault="00C913CF" w:rsidP="00C913CF">
            <w:pPr>
              <w:rPr>
                <w:rFonts w:ascii="Arial" w:hAnsi="Arial" w:cs="Arial"/>
                <w:sz w:val="18"/>
                <w:szCs w:val="18"/>
              </w:rPr>
            </w:pPr>
          </w:p>
          <w:p w14:paraId="4DFE2C9F" w14:textId="50100AB9" w:rsidR="00C913CF" w:rsidRDefault="00C913CF" w:rsidP="00C913CF">
            <w:pPr>
              <w:rPr>
                <w:rFonts w:ascii="Arial" w:hAnsi="Arial" w:cs="Arial"/>
                <w:sz w:val="18"/>
                <w:szCs w:val="18"/>
              </w:rPr>
            </w:pPr>
            <w:r>
              <w:rPr>
                <w:rFonts w:ascii="Arial" w:hAnsi="Arial" w:cs="Arial"/>
                <w:sz w:val="18"/>
                <w:szCs w:val="18"/>
              </w:rPr>
              <w:t xml:space="preserve">The default scope linked to the </w:t>
            </w:r>
            <w:del w:id="1895" w:author="Jamal, Zaher CWK" w:date="2015-06-16T17:25:00Z">
              <w:r w:rsidR="003B2D50" w:rsidDel="00A1691E">
                <w:rPr>
                  <w:rFonts w:ascii="Arial" w:hAnsi="Arial" w:cs="Arial"/>
                  <w:sz w:val="18"/>
                  <w:szCs w:val="18"/>
                </w:rPr>
                <w:delText>User</w:delText>
              </w:r>
            </w:del>
            <w:ins w:id="1896" w:author="Jamal, Zaher CWK" w:date="2015-06-16T17:25:00Z">
              <w:r w:rsidR="00A1691E">
                <w:rPr>
                  <w:rFonts w:ascii="Arial" w:hAnsi="Arial" w:cs="Arial"/>
                  <w:sz w:val="18"/>
                  <w:szCs w:val="18"/>
                </w:rPr>
                <w:t>Member</w:t>
              </w:r>
            </w:ins>
            <w:r>
              <w:rPr>
                <w:rFonts w:ascii="Arial" w:hAnsi="Arial" w:cs="Arial"/>
                <w:sz w:val="18"/>
                <w:szCs w:val="18"/>
              </w:rPr>
              <w:t xml:space="preserve"> Details Listing should be “Current Scheme” this should mean that the report is run for the scheme that the user is logged in as.  No lower level permissions should apply.</w:t>
            </w:r>
          </w:p>
          <w:p w14:paraId="2B02ABC6" w14:textId="77777777" w:rsidR="00C913CF" w:rsidRDefault="00C913CF" w:rsidP="00C913CF">
            <w:pPr>
              <w:rPr>
                <w:rFonts w:ascii="Arial" w:hAnsi="Arial" w:cs="Arial"/>
                <w:sz w:val="18"/>
                <w:szCs w:val="18"/>
              </w:rPr>
            </w:pPr>
          </w:p>
          <w:p w14:paraId="2084A6DE" w14:textId="77777777" w:rsidR="00C913CF" w:rsidRPr="00D432F9" w:rsidRDefault="00C913CF" w:rsidP="00C913CF">
            <w:pPr>
              <w:rPr>
                <w:rFonts w:ascii="Arial" w:hAnsi="Arial" w:cs="Arial"/>
                <w:sz w:val="18"/>
                <w:szCs w:val="18"/>
                <w:u w:val="single"/>
              </w:rPr>
            </w:pPr>
            <w:r w:rsidRPr="00D432F9">
              <w:rPr>
                <w:rFonts w:ascii="Arial" w:hAnsi="Arial" w:cs="Arial"/>
                <w:sz w:val="18"/>
                <w:szCs w:val="18"/>
                <w:u w:val="single"/>
              </w:rPr>
              <w:t>8. Default Filter</w:t>
            </w:r>
          </w:p>
          <w:p w14:paraId="1C02679F" w14:textId="77777777" w:rsidR="00C913CF" w:rsidRDefault="00C913CF" w:rsidP="00C913CF">
            <w:pPr>
              <w:rPr>
                <w:rFonts w:ascii="Arial" w:hAnsi="Arial" w:cs="Arial"/>
                <w:sz w:val="18"/>
                <w:szCs w:val="18"/>
              </w:rPr>
            </w:pPr>
          </w:p>
          <w:p w14:paraId="234DF17E" w14:textId="50718BB6" w:rsidR="00C913CF" w:rsidRDefault="00C913CF" w:rsidP="00C913CF">
            <w:pPr>
              <w:rPr>
                <w:rFonts w:ascii="Arial" w:hAnsi="Arial" w:cs="Arial"/>
                <w:sz w:val="18"/>
                <w:szCs w:val="18"/>
              </w:rPr>
            </w:pPr>
            <w:r>
              <w:rPr>
                <w:rFonts w:ascii="Arial" w:hAnsi="Arial" w:cs="Arial"/>
                <w:sz w:val="18"/>
                <w:szCs w:val="18"/>
              </w:rPr>
              <w:t xml:space="preserve">The default filter linked to the </w:t>
            </w:r>
            <w:del w:id="1897" w:author="Jamal, Zaher CWK" w:date="2015-06-16T17:25:00Z">
              <w:r w:rsidR="003B2D50" w:rsidDel="00A1691E">
                <w:rPr>
                  <w:rFonts w:ascii="Arial" w:hAnsi="Arial" w:cs="Arial"/>
                  <w:sz w:val="18"/>
                  <w:szCs w:val="18"/>
                </w:rPr>
                <w:delText>User</w:delText>
              </w:r>
            </w:del>
            <w:ins w:id="1898" w:author="Jamal, Zaher CWK" w:date="2015-06-16T17:25:00Z">
              <w:r w:rsidR="00A1691E">
                <w:rPr>
                  <w:rFonts w:ascii="Arial" w:hAnsi="Arial" w:cs="Arial"/>
                  <w:sz w:val="18"/>
                  <w:szCs w:val="18"/>
                </w:rPr>
                <w:t>Member</w:t>
              </w:r>
            </w:ins>
            <w:r>
              <w:rPr>
                <w:rFonts w:ascii="Arial" w:hAnsi="Arial" w:cs="Arial"/>
                <w:sz w:val="18"/>
                <w:szCs w:val="18"/>
              </w:rPr>
              <w:t xml:space="preserve"> Details Listing should be the “Standard Filter” this should mean that the report is run for all </w:t>
            </w:r>
            <w:del w:id="1899" w:author="Jamal, Zaher CWK" w:date="2015-06-16T17:25:00Z">
              <w:r w:rsidR="003B2D50" w:rsidDel="00A1691E">
                <w:rPr>
                  <w:rFonts w:ascii="Arial" w:hAnsi="Arial" w:cs="Arial"/>
                  <w:sz w:val="18"/>
                  <w:szCs w:val="18"/>
                </w:rPr>
                <w:delText>user</w:delText>
              </w:r>
            </w:del>
            <w:ins w:id="1900" w:author="Jamal, Zaher CWK" w:date="2015-06-16T17:25:00Z">
              <w:r w:rsidR="00A1691E">
                <w:rPr>
                  <w:rFonts w:ascii="Arial" w:hAnsi="Arial" w:cs="Arial"/>
                  <w:sz w:val="18"/>
                  <w:szCs w:val="18"/>
                </w:rPr>
                <w:t>member</w:t>
              </w:r>
            </w:ins>
            <w:r>
              <w:rPr>
                <w:rFonts w:ascii="Arial" w:hAnsi="Arial" w:cs="Arial"/>
                <w:sz w:val="18"/>
                <w:szCs w:val="18"/>
              </w:rPr>
              <w:t>s that meet the report criteria.</w:t>
            </w:r>
          </w:p>
          <w:p w14:paraId="00362121" w14:textId="77777777" w:rsidR="00C913CF" w:rsidRDefault="00C913CF" w:rsidP="00C913CF">
            <w:pPr>
              <w:rPr>
                <w:rFonts w:ascii="Arial" w:hAnsi="Arial" w:cs="Arial"/>
                <w:sz w:val="18"/>
                <w:szCs w:val="18"/>
              </w:rPr>
            </w:pPr>
          </w:p>
          <w:p w14:paraId="37A1A4DD" w14:textId="77777777" w:rsidR="00C913CF" w:rsidRPr="00BC1B1C" w:rsidRDefault="00C913CF" w:rsidP="00C913CF">
            <w:pPr>
              <w:rPr>
                <w:rFonts w:ascii="Arial" w:hAnsi="Arial" w:cs="Arial"/>
                <w:sz w:val="18"/>
                <w:szCs w:val="18"/>
                <w:u w:val="single"/>
              </w:rPr>
            </w:pPr>
            <w:r w:rsidRPr="00BC1B1C">
              <w:rPr>
                <w:rFonts w:ascii="Arial" w:hAnsi="Arial" w:cs="Arial"/>
                <w:sz w:val="18"/>
                <w:szCs w:val="18"/>
                <w:u w:val="single"/>
              </w:rPr>
              <w:t>10. Date Range</w:t>
            </w:r>
          </w:p>
          <w:p w14:paraId="4F3E7CC4" w14:textId="77777777" w:rsidR="00C913CF" w:rsidRDefault="00C913CF" w:rsidP="00C913CF">
            <w:pPr>
              <w:rPr>
                <w:rFonts w:ascii="Arial" w:hAnsi="Arial" w:cs="Arial"/>
                <w:sz w:val="18"/>
                <w:szCs w:val="18"/>
              </w:rPr>
            </w:pPr>
          </w:p>
          <w:p w14:paraId="2B454232" w14:textId="77777777" w:rsidR="00C913CF" w:rsidRDefault="00C913CF" w:rsidP="00C913CF">
            <w:pPr>
              <w:rPr>
                <w:rFonts w:ascii="Arial" w:hAnsi="Arial" w:cs="Arial"/>
                <w:sz w:val="18"/>
                <w:szCs w:val="18"/>
              </w:rPr>
            </w:pPr>
            <w:r>
              <w:rPr>
                <w:rFonts w:ascii="Arial" w:hAnsi="Arial" w:cs="Arial"/>
                <w:sz w:val="18"/>
                <w:szCs w:val="18"/>
              </w:rPr>
              <w:t>The default date range for this report is:</w:t>
            </w:r>
          </w:p>
          <w:p w14:paraId="1B094D96" w14:textId="77777777" w:rsidR="00C913CF" w:rsidRDefault="00C913CF" w:rsidP="00C913CF">
            <w:pPr>
              <w:rPr>
                <w:rFonts w:ascii="Arial" w:hAnsi="Arial" w:cs="Arial"/>
                <w:sz w:val="18"/>
                <w:szCs w:val="18"/>
              </w:rPr>
            </w:pPr>
          </w:p>
          <w:p w14:paraId="4EF229AA" w14:textId="77777777" w:rsidR="00C913CF" w:rsidRPr="00A07AD3" w:rsidRDefault="00C913CF" w:rsidP="004E06BD">
            <w:pPr>
              <w:numPr>
                <w:ilvl w:val="0"/>
                <w:numId w:val="149"/>
              </w:numPr>
              <w:rPr>
                <w:rFonts w:ascii="Arial" w:hAnsi="Arial" w:cs="Arial"/>
                <w:i/>
                <w:color w:val="FF0000"/>
                <w:sz w:val="18"/>
                <w:szCs w:val="18"/>
              </w:rPr>
            </w:pPr>
            <w:r>
              <w:rPr>
                <w:rFonts w:ascii="Arial" w:hAnsi="Arial" w:cs="Arial"/>
                <w:sz w:val="18"/>
                <w:szCs w:val="18"/>
              </w:rPr>
              <w:t>As at dd/mm/yyyy (default to yesterday’s date)</w:t>
            </w:r>
          </w:p>
          <w:p w14:paraId="3B35451C" w14:textId="77777777" w:rsidR="00C913CF" w:rsidRDefault="00C913CF" w:rsidP="00C913CF">
            <w:pPr>
              <w:rPr>
                <w:rFonts w:ascii="Arial" w:hAnsi="Arial" w:cs="Arial"/>
                <w:sz w:val="18"/>
                <w:szCs w:val="18"/>
              </w:rPr>
            </w:pPr>
          </w:p>
          <w:p w14:paraId="05A921A9" w14:textId="74DAD248" w:rsidR="00C913CF" w:rsidRDefault="00C913CF" w:rsidP="00C913CF">
            <w:pPr>
              <w:autoSpaceDE w:val="0"/>
              <w:autoSpaceDN w:val="0"/>
              <w:adjustRightInd w:val="0"/>
              <w:rPr>
                <w:rFonts w:ascii="Arial" w:hAnsi="Arial" w:cs="Arial"/>
                <w:sz w:val="18"/>
                <w:szCs w:val="18"/>
                <w:lang w:eastAsia="en-GB"/>
              </w:rPr>
            </w:pPr>
            <w:r>
              <w:rPr>
                <w:rFonts w:ascii="Arial" w:hAnsi="Arial" w:cs="Arial"/>
                <w:sz w:val="18"/>
                <w:szCs w:val="18"/>
                <w:lang w:eastAsia="en-GB"/>
              </w:rPr>
              <w:t xml:space="preserve">The </w:t>
            </w:r>
            <w:del w:id="1901" w:author="Jamal, Zaher CWK" w:date="2015-06-16T17:25:00Z">
              <w:r w:rsidR="003B2D50" w:rsidDel="00A1691E">
                <w:rPr>
                  <w:rFonts w:ascii="Arial" w:hAnsi="Arial" w:cs="Arial"/>
                  <w:sz w:val="18"/>
                  <w:szCs w:val="18"/>
                  <w:lang w:eastAsia="en-GB"/>
                </w:rPr>
                <w:delText>USER</w:delText>
              </w:r>
            </w:del>
            <w:ins w:id="1902" w:author="Jamal, Zaher CWK" w:date="2015-06-16T17:25:00Z">
              <w:r w:rsidR="00A1691E">
                <w:rPr>
                  <w:rFonts w:ascii="Arial" w:hAnsi="Arial" w:cs="Arial"/>
                  <w:sz w:val="18"/>
                  <w:szCs w:val="18"/>
                  <w:lang w:eastAsia="en-GB"/>
                </w:rPr>
                <w:t>MEMBER</w:t>
              </w:r>
            </w:ins>
            <w:r>
              <w:rPr>
                <w:rFonts w:ascii="Arial" w:hAnsi="Arial" w:cs="Arial"/>
                <w:sz w:val="18"/>
                <w:szCs w:val="18"/>
                <w:lang w:eastAsia="en-GB"/>
              </w:rPr>
              <w:t xml:space="preserve">_STATUSES&gt;EFF_DT field can be used to obtain the status for a </w:t>
            </w:r>
            <w:del w:id="1903" w:author="Jamal, Zaher CWK" w:date="2015-06-16T17:25:00Z">
              <w:r w:rsidR="003B2D50" w:rsidDel="00A1691E">
                <w:rPr>
                  <w:rFonts w:ascii="Arial" w:hAnsi="Arial" w:cs="Arial"/>
                  <w:sz w:val="18"/>
                  <w:szCs w:val="18"/>
                  <w:lang w:eastAsia="en-GB"/>
                </w:rPr>
                <w:delText>user</w:delText>
              </w:r>
            </w:del>
            <w:ins w:id="1904" w:author="Jamal, Zaher CWK" w:date="2015-06-16T17:25:00Z">
              <w:r w:rsidR="00A1691E">
                <w:rPr>
                  <w:rFonts w:ascii="Arial" w:hAnsi="Arial" w:cs="Arial"/>
                  <w:sz w:val="18"/>
                  <w:szCs w:val="18"/>
                  <w:lang w:eastAsia="en-GB"/>
                </w:rPr>
                <w:t>member</w:t>
              </w:r>
            </w:ins>
            <w:r>
              <w:rPr>
                <w:rFonts w:ascii="Arial" w:hAnsi="Arial" w:cs="Arial"/>
                <w:sz w:val="18"/>
                <w:szCs w:val="18"/>
                <w:lang w:eastAsia="en-GB"/>
              </w:rPr>
              <w:t xml:space="preserve"> as at the date range entered</w:t>
            </w:r>
          </w:p>
          <w:p w14:paraId="447D05BE" w14:textId="77777777" w:rsidR="00C913CF" w:rsidRDefault="00C913CF" w:rsidP="00C913CF">
            <w:pPr>
              <w:rPr>
                <w:rFonts w:ascii="Arial" w:hAnsi="Arial" w:cs="Arial"/>
                <w:sz w:val="18"/>
                <w:szCs w:val="18"/>
              </w:rPr>
            </w:pPr>
          </w:p>
          <w:p w14:paraId="0B523074" w14:textId="77777777" w:rsidR="00C913CF" w:rsidRPr="00054814" w:rsidRDefault="00C913CF" w:rsidP="00C913CF">
            <w:pPr>
              <w:rPr>
                <w:rFonts w:ascii="Arial" w:hAnsi="Arial" w:cs="Arial"/>
                <w:sz w:val="18"/>
                <w:szCs w:val="18"/>
                <w:u w:val="single"/>
              </w:rPr>
            </w:pPr>
            <w:r w:rsidRPr="00054814">
              <w:rPr>
                <w:rFonts w:ascii="Arial" w:hAnsi="Arial" w:cs="Arial"/>
                <w:sz w:val="18"/>
                <w:szCs w:val="18"/>
                <w:u w:val="single"/>
              </w:rPr>
              <w:t>11. Req</w:t>
            </w:r>
            <w:r>
              <w:rPr>
                <w:rFonts w:ascii="Arial" w:hAnsi="Arial" w:cs="Arial"/>
                <w:sz w:val="18"/>
                <w:szCs w:val="18"/>
                <w:u w:val="single"/>
              </w:rPr>
              <w:t>uest Report</w:t>
            </w:r>
          </w:p>
          <w:p w14:paraId="6B19913A" w14:textId="77777777" w:rsidR="00C913CF" w:rsidRDefault="00C913CF" w:rsidP="00C913CF">
            <w:pPr>
              <w:rPr>
                <w:rFonts w:ascii="Arial" w:hAnsi="Arial" w:cs="Arial"/>
                <w:sz w:val="18"/>
                <w:szCs w:val="18"/>
              </w:rPr>
            </w:pPr>
          </w:p>
          <w:p w14:paraId="4EE55C06" w14:textId="7307F01D" w:rsidR="00C913CF" w:rsidRDefault="00C913CF" w:rsidP="00C913CF">
            <w:pPr>
              <w:rPr>
                <w:rFonts w:ascii="Arial" w:hAnsi="Arial" w:cs="Arial"/>
                <w:sz w:val="18"/>
                <w:szCs w:val="18"/>
              </w:rPr>
            </w:pPr>
            <w:r>
              <w:rPr>
                <w:rFonts w:ascii="Arial" w:hAnsi="Arial" w:cs="Arial"/>
                <w:sz w:val="18"/>
                <w:szCs w:val="18"/>
              </w:rPr>
              <w:t xml:space="preserve">Upon selecting the “Request Report” option for a </w:t>
            </w:r>
            <w:del w:id="1905" w:author="Jamal, Zaher CWK" w:date="2015-06-16T17:25:00Z">
              <w:r w:rsidR="003B2D50" w:rsidDel="00A1691E">
                <w:rPr>
                  <w:rFonts w:ascii="Arial" w:hAnsi="Arial" w:cs="Arial"/>
                  <w:sz w:val="18"/>
                  <w:szCs w:val="18"/>
                </w:rPr>
                <w:delText>User</w:delText>
              </w:r>
            </w:del>
            <w:ins w:id="1906" w:author="Jamal, Zaher CWK" w:date="2015-06-16T17:25:00Z">
              <w:r w:rsidR="00A1691E">
                <w:rPr>
                  <w:rFonts w:ascii="Arial" w:hAnsi="Arial" w:cs="Arial"/>
                  <w:sz w:val="18"/>
                  <w:szCs w:val="18"/>
                </w:rPr>
                <w:t>Member</w:t>
              </w:r>
            </w:ins>
            <w:r>
              <w:rPr>
                <w:rFonts w:ascii="Arial" w:hAnsi="Arial" w:cs="Arial"/>
                <w:sz w:val="18"/>
                <w:szCs w:val="18"/>
              </w:rPr>
              <w:t xml:space="preserve"> Details Listing the system needs to obtain the following data for each </w:t>
            </w:r>
            <w:del w:id="1907" w:author="Jamal, Zaher CWK" w:date="2015-06-16T17:25:00Z">
              <w:r w:rsidR="003B2D50" w:rsidDel="00A1691E">
                <w:rPr>
                  <w:rFonts w:ascii="Arial" w:hAnsi="Arial" w:cs="Arial"/>
                  <w:sz w:val="18"/>
                  <w:szCs w:val="18"/>
                </w:rPr>
                <w:delText>user</w:delText>
              </w:r>
            </w:del>
            <w:ins w:id="1908" w:author="Jamal, Zaher CWK" w:date="2015-06-16T17:25:00Z">
              <w:r w:rsidR="00A1691E">
                <w:rPr>
                  <w:rFonts w:ascii="Arial" w:hAnsi="Arial" w:cs="Arial"/>
                  <w:sz w:val="18"/>
                  <w:szCs w:val="18"/>
                </w:rPr>
                <w:t>member</w:t>
              </w:r>
            </w:ins>
            <w:r>
              <w:rPr>
                <w:rFonts w:ascii="Arial" w:hAnsi="Arial" w:cs="Arial"/>
                <w:sz w:val="18"/>
                <w:szCs w:val="18"/>
              </w:rPr>
              <w:t xml:space="preserve"> as at the date entered:</w:t>
            </w:r>
          </w:p>
          <w:p w14:paraId="5008390E" w14:textId="77777777" w:rsidR="00C913CF" w:rsidRDefault="00C913CF" w:rsidP="00C913CF">
            <w:pPr>
              <w:rPr>
                <w:rFonts w:ascii="Arial" w:hAnsi="Arial" w:cs="Arial"/>
                <w:sz w:val="18"/>
                <w:szCs w:val="18"/>
              </w:rPr>
            </w:pPr>
          </w:p>
          <w:p w14:paraId="6681B6FC" w14:textId="77777777" w:rsidR="00C913CF" w:rsidRDefault="00C913CF" w:rsidP="004E06BD">
            <w:pPr>
              <w:numPr>
                <w:ilvl w:val="0"/>
                <w:numId w:val="106"/>
              </w:numPr>
              <w:rPr>
                <w:rFonts w:ascii="Arial" w:hAnsi="Arial" w:cs="Arial"/>
                <w:sz w:val="18"/>
                <w:szCs w:val="18"/>
              </w:rPr>
            </w:pPr>
            <w:r>
              <w:rPr>
                <w:rFonts w:ascii="Arial" w:hAnsi="Arial" w:cs="Arial"/>
                <w:sz w:val="18"/>
                <w:szCs w:val="18"/>
              </w:rPr>
              <w:t>Scheme No</w:t>
            </w:r>
          </w:p>
          <w:p w14:paraId="1955C6C7" w14:textId="77777777" w:rsidR="00C913CF" w:rsidRDefault="00C913CF" w:rsidP="004E06BD">
            <w:pPr>
              <w:numPr>
                <w:ilvl w:val="0"/>
                <w:numId w:val="106"/>
              </w:numPr>
              <w:rPr>
                <w:rFonts w:ascii="Arial" w:hAnsi="Arial" w:cs="Arial"/>
                <w:sz w:val="18"/>
                <w:szCs w:val="18"/>
              </w:rPr>
            </w:pPr>
            <w:r>
              <w:rPr>
                <w:rFonts w:ascii="Arial" w:hAnsi="Arial" w:cs="Arial"/>
                <w:sz w:val="18"/>
                <w:szCs w:val="18"/>
              </w:rPr>
              <w:t>Scheme Name</w:t>
            </w:r>
          </w:p>
          <w:p w14:paraId="0AB782FC" w14:textId="77777777" w:rsidR="00C913CF" w:rsidRDefault="00C913CF" w:rsidP="004E06BD">
            <w:pPr>
              <w:numPr>
                <w:ilvl w:val="0"/>
                <w:numId w:val="106"/>
              </w:numPr>
              <w:rPr>
                <w:rFonts w:ascii="Arial" w:hAnsi="Arial" w:cs="Arial"/>
                <w:sz w:val="18"/>
                <w:szCs w:val="18"/>
              </w:rPr>
            </w:pPr>
            <w:r>
              <w:rPr>
                <w:rFonts w:ascii="Arial" w:hAnsi="Arial" w:cs="Arial"/>
                <w:sz w:val="18"/>
                <w:szCs w:val="18"/>
              </w:rPr>
              <w:t>Title</w:t>
            </w:r>
          </w:p>
          <w:p w14:paraId="3D28A3FC" w14:textId="77777777" w:rsidR="00C913CF" w:rsidRDefault="00C913CF" w:rsidP="004E06BD">
            <w:pPr>
              <w:numPr>
                <w:ilvl w:val="0"/>
                <w:numId w:val="106"/>
              </w:numPr>
              <w:rPr>
                <w:rFonts w:ascii="Arial" w:hAnsi="Arial" w:cs="Arial"/>
                <w:sz w:val="18"/>
                <w:szCs w:val="18"/>
              </w:rPr>
            </w:pPr>
            <w:r>
              <w:rPr>
                <w:rFonts w:ascii="Arial" w:hAnsi="Arial" w:cs="Arial"/>
                <w:sz w:val="18"/>
                <w:szCs w:val="18"/>
              </w:rPr>
              <w:t xml:space="preserve">Surname </w:t>
            </w:r>
          </w:p>
          <w:p w14:paraId="5B27DB5A" w14:textId="77777777" w:rsidR="00C913CF" w:rsidRDefault="00C913CF" w:rsidP="004E06BD">
            <w:pPr>
              <w:numPr>
                <w:ilvl w:val="0"/>
                <w:numId w:val="106"/>
              </w:numPr>
              <w:rPr>
                <w:rFonts w:ascii="Arial" w:hAnsi="Arial" w:cs="Arial"/>
                <w:sz w:val="18"/>
                <w:szCs w:val="18"/>
              </w:rPr>
            </w:pPr>
            <w:r>
              <w:rPr>
                <w:rFonts w:ascii="Arial" w:hAnsi="Arial" w:cs="Arial"/>
                <w:sz w:val="18"/>
                <w:szCs w:val="18"/>
              </w:rPr>
              <w:t>Forename</w:t>
            </w:r>
          </w:p>
          <w:p w14:paraId="2316FF9D" w14:textId="77777777" w:rsidR="00C913CF" w:rsidRDefault="00C913CF" w:rsidP="004E06BD">
            <w:pPr>
              <w:numPr>
                <w:ilvl w:val="0"/>
                <w:numId w:val="106"/>
              </w:numPr>
              <w:rPr>
                <w:rFonts w:ascii="Arial" w:hAnsi="Arial" w:cs="Arial"/>
                <w:sz w:val="18"/>
                <w:szCs w:val="18"/>
              </w:rPr>
            </w:pPr>
            <w:r>
              <w:rPr>
                <w:rFonts w:ascii="Arial" w:hAnsi="Arial" w:cs="Arial"/>
                <w:sz w:val="18"/>
                <w:szCs w:val="18"/>
              </w:rPr>
              <w:t>Gender</w:t>
            </w:r>
          </w:p>
          <w:p w14:paraId="4458DD70" w14:textId="77777777" w:rsidR="00C913CF" w:rsidRDefault="00C913CF" w:rsidP="004E06BD">
            <w:pPr>
              <w:numPr>
                <w:ilvl w:val="0"/>
                <w:numId w:val="106"/>
              </w:numPr>
              <w:rPr>
                <w:rFonts w:ascii="Arial" w:hAnsi="Arial" w:cs="Arial"/>
                <w:sz w:val="18"/>
                <w:szCs w:val="18"/>
              </w:rPr>
            </w:pPr>
            <w:r>
              <w:rPr>
                <w:rFonts w:ascii="Arial" w:hAnsi="Arial" w:cs="Arial"/>
                <w:sz w:val="18"/>
                <w:szCs w:val="18"/>
              </w:rPr>
              <w:t>Marital Status</w:t>
            </w:r>
          </w:p>
          <w:p w14:paraId="2033DC65" w14:textId="77777777" w:rsidR="00C913CF" w:rsidRDefault="00C913CF" w:rsidP="004E06BD">
            <w:pPr>
              <w:numPr>
                <w:ilvl w:val="0"/>
                <w:numId w:val="106"/>
              </w:numPr>
              <w:rPr>
                <w:rFonts w:ascii="Arial" w:hAnsi="Arial" w:cs="Arial"/>
                <w:sz w:val="18"/>
                <w:szCs w:val="18"/>
              </w:rPr>
            </w:pPr>
            <w:r>
              <w:rPr>
                <w:rFonts w:ascii="Arial" w:hAnsi="Arial" w:cs="Arial"/>
                <w:sz w:val="18"/>
                <w:szCs w:val="18"/>
              </w:rPr>
              <w:t>Address Line 1</w:t>
            </w:r>
          </w:p>
          <w:p w14:paraId="009AC5D8" w14:textId="77777777" w:rsidR="00C913CF" w:rsidRDefault="00C913CF" w:rsidP="004E06BD">
            <w:pPr>
              <w:numPr>
                <w:ilvl w:val="0"/>
                <w:numId w:val="106"/>
              </w:numPr>
              <w:rPr>
                <w:rFonts w:ascii="Arial" w:hAnsi="Arial" w:cs="Arial"/>
                <w:sz w:val="18"/>
                <w:szCs w:val="18"/>
              </w:rPr>
            </w:pPr>
            <w:r>
              <w:rPr>
                <w:rFonts w:ascii="Arial" w:hAnsi="Arial" w:cs="Arial"/>
                <w:sz w:val="18"/>
                <w:szCs w:val="18"/>
              </w:rPr>
              <w:t>Address Line 2</w:t>
            </w:r>
          </w:p>
          <w:p w14:paraId="4CA496F5" w14:textId="77777777" w:rsidR="00C913CF" w:rsidRDefault="00C913CF" w:rsidP="004E06BD">
            <w:pPr>
              <w:numPr>
                <w:ilvl w:val="0"/>
                <w:numId w:val="106"/>
              </w:numPr>
              <w:rPr>
                <w:rFonts w:ascii="Arial" w:hAnsi="Arial" w:cs="Arial"/>
                <w:sz w:val="18"/>
                <w:szCs w:val="18"/>
              </w:rPr>
            </w:pPr>
            <w:r>
              <w:rPr>
                <w:rFonts w:ascii="Arial" w:hAnsi="Arial" w:cs="Arial"/>
                <w:sz w:val="18"/>
                <w:szCs w:val="18"/>
              </w:rPr>
              <w:t>Address Line 3</w:t>
            </w:r>
          </w:p>
          <w:p w14:paraId="61400447" w14:textId="77777777" w:rsidR="00C913CF" w:rsidRDefault="00C913CF" w:rsidP="004E06BD">
            <w:pPr>
              <w:numPr>
                <w:ilvl w:val="0"/>
                <w:numId w:val="106"/>
              </w:numPr>
              <w:rPr>
                <w:rFonts w:ascii="Arial" w:hAnsi="Arial" w:cs="Arial"/>
                <w:sz w:val="18"/>
                <w:szCs w:val="18"/>
              </w:rPr>
            </w:pPr>
            <w:r>
              <w:rPr>
                <w:rFonts w:ascii="Arial" w:hAnsi="Arial" w:cs="Arial"/>
                <w:sz w:val="18"/>
                <w:szCs w:val="18"/>
              </w:rPr>
              <w:t>Address City</w:t>
            </w:r>
          </w:p>
          <w:p w14:paraId="66E7A23E" w14:textId="5F480601" w:rsidR="002777DB" w:rsidRDefault="002777DB" w:rsidP="004E06BD">
            <w:pPr>
              <w:numPr>
                <w:ilvl w:val="0"/>
                <w:numId w:val="106"/>
              </w:numPr>
              <w:rPr>
                <w:rFonts w:ascii="Arial" w:hAnsi="Arial" w:cs="Arial"/>
                <w:sz w:val="18"/>
                <w:szCs w:val="18"/>
              </w:rPr>
            </w:pPr>
            <w:r>
              <w:rPr>
                <w:rFonts w:ascii="Arial" w:hAnsi="Arial" w:cs="Arial"/>
                <w:sz w:val="18"/>
                <w:szCs w:val="18"/>
              </w:rPr>
              <w:t>Address Country</w:t>
            </w:r>
          </w:p>
          <w:p w14:paraId="6FF103D6" w14:textId="77777777" w:rsidR="00C913CF" w:rsidRDefault="00C913CF" w:rsidP="004E06BD">
            <w:pPr>
              <w:numPr>
                <w:ilvl w:val="0"/>
                <w:numId w:val="106"/>
              </w:numPr>
              <w:rPr>
                <w:rFonts w:ascii="Arial" w:hAnsi="Arial" w:cs="Arial"/>
                <w:sz w:val="18"/>
                <w:szCs w:val="18"/>
              </w:rPr>
            </w:pPr>
            <w:r>
              <w:rPr>
                <w:rFonts w:ascii="Arial" w:hAnsi="Arial" w:cs="Arial"/>
                <w:sz w:val="18"/>
                <w:szCs w:val="18"/>
              </w:rPr>
              <w:t>Postcode</w:t>
            </w:r>
          </w:p>
          <w:p w14:paraId="0C2D261A" w14:textId="77777777" w:rsidR="00C913CF" w:rsidRDefault="00C913CF" w:rsidP="004E06BD">
            <w:pPr>
              <w:numPr>
                <w:ilvl w:val="0"/>
                <w:numId w:val="106"/>
              </w:numPr>
              <w:rPr>
                <w:rFonts w:ascii="Arial" w:hAnsi="Arial" w:cs="Arial"/>
                <w:sz w:val="18"/>
                <w:szCs w:val="18"/>
              </w:rPr>
            </w:pPr>
            <w:r>
              <w:rPr>
                <w:rFonts w:ascii="Arial" w:hAnsi="Arial" w:cs="Arial"/>
                <w:sz w:val="18"/>
                <w:szCs w:val="18"/>
              </w:rPr>
              <w:t>Email address 1</w:t>
            </w:r>
          </w:p>
          <w:p w14:paraId="3B1B6293" w14:textId="77777777" w:rsidR="00C913CF" w:rsidRDefault="00C913CF" w:rsidP="004E06BD">
            <w:pPr>
              <w:numPr>
                <w:ilvl w:val="0"/>
                <w:numId w:val="106"/>
              </w:numPr>
              <w:rPr>
                <w:rFonts w:ascii="Arial" w:hAnsi="Arial" w:cs="Arial"/>
                <w:sz w:val="18"/>
                <w:szCs w:val="18"/>
              </w:rPr>
            </w:pPr>
            <w:r>
              <w:rPr>
                <w:rFonts w:ascii="Arial" w:hAnsi="Arial" w:cs="Arial"/>
                <w:sz w:val="18"/>
                <w:szCs w:val="18"/>
              </w:rPr>
              <w:t>Email address 2</w:t>
            </w:r>
          </w:p>
          <w:p w14:paraId="24A184E9" w14:textId="77777777" w:rsidR="00C913CF" w:rsidRDefault="00C913CF" w:rsidP="004E06BD">
            <w:pPr>
              <w:numPr>
                <w:ilvl w:val="0"/>
                <w:numId w:val="106"/>
              </w:numPr>
              <w:rPr>
                <w:rFonts w:ascii="Arial" w:hAnsi="Arial" w:cs="Arial"/>
                <w:sz w:val="18"/>
                <w:szCs w:val="18"/>
              </w:rPr>
            </w:pPr>
            <w:r>
              <w:rPr>
                <w:rFonts w:ascii="Arial" w:hAnsi="Arial" w:cs="Arial"/>
                <w:sz w:val="18"/>
                <w:szCs w:val="18"/>
              </w:rPr>
              <w:t>NINO</w:t>
            </w:r>
          </w:p>
          <w:p w14:paraId="63749A83" w14:textId="77777777" w:rsidR="00C913CF" w:rsidRDefault="00C913CF" w:rsidP="004E06BD">
            <w:pPr>
              <w:numPr>
                <w:ilvl w:val="0"/>
                <w:numId w:val="106"/>
              </w:numPr>
              <w:rPr>
                <w:rFonts w:ascii="Arial" w:hAnsi="Arial" w:cs="Arial"/>
                <w:sz w:val="18"/>
                <w:szCs w:val="18"/>
              </w:rPr>
            </w:pPr>
            <w:r>
              <w:rPr>
                <w:rFonts w:ascii="Arial" w:hAnsi="Arial" w:cs="Arial"/>
                <w:sz w:val="18"/>
                <w:szCs w:val="18"/>
              </w:rPr>
              <w:t>Account number</w:t>
            </w:r>
          </w:p>
          <w:p w14:paraId="0B587274" w14:textId="77777777" w:rsidR="00C913CF" w:rsidRDefault="00C913CF" w:rsidP="004E06BD">
            <w:pPr>
              <w:numPr>
                <w:ilvl w:val="0"/>
                <w:numId w:val="106"/>
              </w:numPr>
              <w:rPr>
                <w:rFonts w:ascii="Arial" w:hAnsi="Arial" w:cs="Arial"/>
                <w:sz w:val="18"/>
                <w:szCs w:val="18"/>
              </w:rPr>
            </w:pPr>
            <w:r>
              <w:rPr>
                <w:rFonts w:ascii="Arial" w:hAnsi="Arial" w:cs="Arial"/>
                <w:sz w:val="18"/>
                <w:szCs w:val="18"/>
              </w:rPr>
              <w:t>Date of Birth</w:t>
            </w:r>
          </w:p>
          <w:p w14:paraId="5B2B7DF7" w14:textId="77777777" w:rsidR="00C913CF" w:rsidRDefault="00C913CF" w:rsidP="004E06BD">
            <w:pPr>
              <w:numPr>
                <w:ilvl w:val="0"/>
                <w:numId w:val="106"/>
              </w:numPr>
              <w:rPr>
                <w:rFonts w:ascii="Arial" w:hAnsi="Arial" w:cs="Arial"/>
                <w:sz w:val="18"/>
                <w:szCs w:val="18"/>
              </w:rPr>
            </w:pPr>
            <w:r>
              <w:rPr>
                <w:rFonts w:ascii="Arial" w:hAnsi="Arial" w:cs="Arial"/>
                <w:sz w:val="18"/>
                <w:szCs w:val="18"/>
              </w:rPr>
              <w:t>Account Status</w:t>
            </w:r>
          </w:p>
          <w:p w14:paraId="2E8C64EB" w14:textId="77777777" w:rsidR="00C913CF" w:rsidRDefault="00C913CF" w:rsidP="004E06BD">
            <w:pPr>
              <w:numPr>
                <w:ilvl w:val="0"/>
                <w:numId w:val="106"/>
              </w:numPr>
              <w:rPr>
                <w:rFonts w:ascii="Arial" w:hAnsi="Arial" w:cs="Arial"/>
                <w:sz w:val="18"/>
                <w:szCs w:val="18"/>
              </w:rPr>
            </w:pPr>
            <w:r>
              <w:rPr>
                <w:rFonts w:ascii="Arial" w:hAnsi="Arial" w:cs="Arial"/>
                <w:sz w:val="18"/>
                <w:szCs w:val="18"/>
              </w:rPr>
              <w:t>A/C Status Effective Date</w:t>
            </w:r>
          </w:p>
          <w:p w14:paraId="5B084C55" w14:textId="409E303C" w:rsidR="00C913CF" w:rsidRDefault="00C913CF" w:rsidP="004E06BD">
            <w:pPr>
              <w:numPr>
                <w:ilvl w:val="0"/>
                <w:numId w:val="106"/>
              </w:numPr>
              <w:rPr>
                <w:rFonts w:ascii="Arial" w:hAnsi="Arial" w:cs="Arial"/>
                <w:sz w:val="18"/>
                <w:szCs w:val="18"/>
              </w:rPr>
            </w:pPr>
            <w:r>
              <w:rPr>
                <w:rFonts w:ascii="Arial" w:hAnsi="Arial" w:cs="Arial"/>
                <w:sz w:val="18"/>
                <w:szCs w:val="18"/>
              </w:rPr>
              <w:t xml:space="preserve">Benefit </w:t>
            </w:r>
            <w:del w:id="1909" w:author="Jamal, Zaher CWK" w:date="2015-06-16T17:25:00Z">
              <w:r w:rsidR="003B2D50" w:rsidDel="00A1691E">
                <w:rPr>
                  <w:rFonts w:ascii="Arial" w:hAnsi="Arial" w:cs="Arial"/>
                  <w:sz w:val="18"/>
                  <w:szCs w:val="18"/>
                </w:rPr>
                <w:delText>User</w:delText>
              </w:r>
            </w:del>
            <w:ins w:id="1910" w:author="Jamal, Zaher CWK" w:date="2015-06-16T17:25:00Z">
              <w:r w:rsidR="00A1691E">
                <w:rPr>
                  <w:rFonts w:ascii="Arial" w:hAnsi="Arial" w:cs="Arial"/>
                  <w:sz w:val="18"/>
                  <w:szCs w:val="18"/>
                </w:rPr>
                <w:t>Member</w:t>
              </w:r>
            </w:ins>
            <w:r>
              <w:rPr>
                <w:rFonts w:ascii="Arial" w:hAnsi="Arial" w:cs="Arial"/>
                <w:sz w:val="18"/>
                <w:szCs w:val="18"/>
              </w:rPr>
              <w:t xml:space="preserve"> Group</w:t>
            </w:r>
          </w:p>
          <w:p w14:paraId="68654539" w14:textId="77777777" w:rsidR="00C913CF" w:rsidRDefault="00C913CF" w:rsidP="004E06BD">
            <w:pPr>
              <w:numPr>
                <w:ilvl w:val="0"/>
                <w:numId w:val="106"/>
              </w:numPr>
              <w:rPr>
                <w:rFonts w:ascii="Arial" w:hAnsi="Arial" w:cs="Arial"/>
                <w:sz w:val="18"/>
                <w:szCs w:val="18"/>
              </w:rPr>
            </w:pPr>
            <w:r>
              <w:rPr>
                <w:rFonts w:ascii="Arial" w:hAnsi="Arial" w:cs="Arial"/>
                <w:sz w:val="18"/>
                <w:szCs w:val="18"/>
              </w:rPr>
              <w:t>Billing Group</w:t>
            </w:r>
          </w:p>
          <w:p w14:paraId="101D8E93" w14:textId="77777777" w:rsidR="00C913CF" w:rsidRDefault="00C913CF" w:rsidP="004E06BD">
            <w:pPr>
              <w:numPr>
                <w:ilvl w:val="0"/>
                <w:numId w:val="106"/>
              </w:numPr>
              <w:rPr>
                <w:rFonts w:ascii="Arial" w:hAnsi="Arial" w:cs="Arial"/>
                <w:sz w:val="18"/>
                <w:szCs w:val="18"/>
              </w:rPr>
            </w:pPr>
            <w:r>
              <w:rPr>
                <w:rFonts w:ascii="Arial" w:hAnsi="Arial" w:cs="Arial"/>
                <w:sz w:val="18"/>
                <w:szCs w:val="18"/>
              </w:rPr>
              <w:t>Payroll No</w:t>
            </w:r>
          </w:p>
          <w:p w14:paraId="58F36256" w14:textId="77777777" w:rsidR="00C913CF" w:rsidRDefault="00C913CF" w:rsidP="004E06BD">
            <w:pPr>
              <w:numPr>
                <w:ilvl w:val="0"/>
                <w:numId w:val="106"/>
              </w:numPr>
              <w:rPr>
                <w:rFonts w:ascii="Arial" w:hAnsi="Arial" w:cs="Arial"/>
                <w:sz w:val="18"/>
                <w:szCs w:val="18"/>
              </w:rPr>
            </w:pPr>
            <w:r>
              <w:rPr>
                <w:rFonts w:ascii="Arial" w:hAnsi="Arial" w:cs="Arial"/>
                <w:sz w:val="18"/>
                <w:szCs w:val="18"/>
              </w:rPr>
              <w:t>Pensionable Salary</w:t>
            </w:r>
          </w:p>
          <w:p w14:paraId="0C105B48" w14:textId="02914D32" w:rsidR="00C913CF" w:rsidRDefault="00C913CF" w:rsidP="004E06BD">
            <w:pPr>
              <w:numPr>
                <w:ilvl w:val="0"/>
                <w:numId w:val="106"/>
              </w:numPr>
              <w:rPr>
                <w:rFonts w:ascii="Arial" w:hAnsi="Arial" w:cs="Arial"/>
                <w:sz w:val="18"/>
                <w:szCs w:val="18"/>
              </w:rPr>
            </w:pPr>
            <w:r>
              <w:rPr>
                <w:rFonts w:ascii="Arial" w:hAnsi="Arial" w:cs="Arial"/>
                <w:sz w:val="18"/>
                <w:szCs w:val="18"/>
              </w:rPr>
              <w:t xml:space="preserve">Investment </w:t>
            </w:r>
            <w:del w:id="1911" w:author="Jamal, Zaher CWK" w:date="2015-06-16T17:25:00Z">
              <w:r w:rsidR="003B2D50" w:rsidDel="00A1691E">
                <w:rPr>
                  <w:rFonts w:ascii="Arial" w:hAnsi="Arial" w:cs="Arial"/>
                  <w:sz w:val="18"/>
                  <w:szCs w:val="18"/>
                </w:rPr>
                <w:delText>User</w:delText>
              </w:r>
            </w:del>
            <w:ins w:id="1912" w:author="Jamal, Zaher CWK" w:date="2015-06-16T17:25:00Z">
              <w:r w:rsidR="00A1691E">
                <w:rPr>
                  <w:rFonts w:ascii="Arial" w:hAnsi="Arial" w:cs="Arial"/>
                  <w:sz w:val="18"/>
                  <w:szCs w:val="18"/>
                </w:rPr>
                <w:t>Member</w:t>
              </w:r>
            </w:ins>
            <w:r>
              <w:rPr>
                <w:rFonts w:ascii="Arial" w:hAnsi="Arial" w:cs="Arial"/>
                <w:sz w:val="18"/>
                <w:szCs w:val="18"/>
              </w:rPr>
              <w:t xml:space="preserve"> Group</w:t>
            </w:r>
          </w:p>
          <w:p w14:paraId="6A8A8B0E" w14:textId="77777777" w:rsidR="00C913CF" w:rsidRDefault="00C913CF" w:rsidP="004E06BD">
            <w:pPr>
              <w:numPr>
                <w:ilvl w:val="0"/>
                <w:numId w:val="106"/>
              </w:numPr>
              <w:rPr>
                <w:rFonts w:ascii="Arial" w:hAnsi="Arial" w:cs="Arial"/>
                <w:sz w:val="18"/>
                <w:szCs w:val="18"/>
              </w:rPr>
            </w:pPr>
            <w:r>
              <w:rPr>
                <w:rFonts w:ascii="Arial" w:hAnsi="Arial" w:cs="Arial"/>
                <w:sz w:val="18"/>
                <w:szCs w:val="18"/>
              </w:rPr>
              <w:t>Current Age</w:t>
            </w:r>
          </w:p>
          <w:p w14:paraId="6005973D" w14:textId="77777777" w:rsidR="00C913CF" w:rsidRDefault="00C913CF" w:rsidP="004E06BD">
            <w:pPr>
              <w:numPr>
                <w:ilvl w:val="0"/>
                <w:numId w:val="106"/>
              </w:numPr>
              <w:rPr>
                <w:rFonts w:ascii="Arial" w:hAnsi="Arial" w:cs="Arial"/>
                <w:sz w:val="18"/>
                <w:szCs w:val="18"/>
              </w:rPr>
            </w:pPr>
            <w:r>
              <w:rPr>
                <w:rFonts w:ascii="Arial" w:hAnsi="Arial" w:cs="Arial"/>
                <w:sz w:val="18"/>
                <w:szCs w:val="18"/>
              </w:rPr>
              <w:t>TRA</w:t>
            </w:r>
          </w:p>
          <w:p w14:paraId="5187E25D" w14:textId="77777777" w:rsidR="00C913CF" w:rsidRDefault="00C913CF" w:rsidP="004E06BD">
            <w:pPr>
              <w:numPr>
                <w:ilvl w:val="0"/>
                <w:numId w:val="106"/>
              </w:numPr>
              <w:rPr>
                <w:rFonts w:ascii="Arial" w:hAnsi="Arial" w:cs="Arial"/>
                <w:sz w:val="18"/>
                <w:szCs w:val="18"/>
              </w:rPr>
            </w:pPr>
            <w:r>
              <w:rPr>
                <w:rFonts w:ascii="Arial" w:hAnsi="Arial" w:cs="Arial"/>
                <w:sz w:val="18"/>
                <w:szCs w:val="18"/>
              </w:rPr>
              <w:t>TRD</w:t>
            </w:r>
          </w:p>
          <w:p w14:paraId="6503F681" w14:textId="77777777" w:rsidR="00C913CF" w:rsidRDefault="00C913CF" w:rsidP="004E06BD">
            <w:pPr>
              <w:numPr>
                <w:ilvl w:val="0"/>
                <w:numId w:val="106"/>
              </w:numPr>
              <w:rPr>
                <w:rFonts w:ascii="Arial" w:hAnsi="Arial" w:cs="Arial"/>
                <w:sz w:val="18"/>
                <w:szCs w:val="18"/>
              </w:rPr>
            </w:pPr>
            <w:r>
              <w:rPr>
                <w:rFonts w:ascii="Arial" w:hAnsi="Arial" w:cs="Arial"/>
                <w:sz w:val="18"/>
                <w:szCs w:val="18"/>
              </w:rPr>
              <w:t>Years to Retirement</w:t>
            </w:r>
          </w:p>
          <w:p w14:paraId="6414A234" w14:textId="77777777" w:rsidR="00C913CF" w:rsidRDefault="00C913CF" w:rsidP="004E06BD">
            <w:pPr>
              <w:numPr>
                <w:ilvl w:val="0"/>
                <w:numId w:val="106"/>
              </w:numPr>
              <w:rPr>
                <w:rFonts w:ascii="Arial" w:hAnsi="Arial" w:cs="Arial"/>
                <w:sz w:val="18"/>
                <w:szCs w:val="18"/>
              </w:rPr>
            </w:pPr>
            <w:r>
              <w:rPr>
                <w:rFonts w:ascii="Arial" w:hAnsi="Arial" w:cs="Arial"/>
                <w:sz w:val="18"/>
                <w:szCs w:val="18"/>
              </w:rPr>
              <w:t>Months to Retirement</w:t>
            </w:r>
          </w:p>
          <w:p w14:paraId="069FA1F3" w14:textId="77777777" w:rsidR="00C913CF" w:rsidRDefault="00C913CF" w:rsidP="004E06BD">
            <w:pPr>
              <w:numPr>
                <w:ilvl w:val="0"/>
                <w:numId w:val="106"/>
              </w:numPr>
              <w:rPr>
                <w:rFonts w:ascii="Arial" w:hAnsi="Arial" w:cs="Arial"/>
                <w:sz w:val="18"/>
                <w:szCs w:val="18"/>
              </w:rPr>
            </w:pPr>
            <w:r>
              <w:rPr>
                <w:rFonts w:ascii="Arial" w:hAnsi="Arial" w:cs="Arial"/>
                <w:sz w:val="18"/>
                <w:szCs w:val="18"/>
              </w:rPr>
              <w:t>Joined Co Date</w:t>
            </w:r>
          </w:p>
          <w:p w14:paraId="3514A0D3" w14:textId="77777777" w:rsidR="00C913CF" w:rsidRDefault="00C913CF" w:rsidP="004E06BD">
            <w:pPr>
              <w:numPr>
                <w:ilvl w:val="0"/>
                <w:numId w:val="106"/>
              </w:numPr>
              <w:rPr>
                <w:rFonts w:ascii="Arial" w:hAnsi="Arial" w:cs="Arial"/>
                <w:sz w:val="18"/>
                <w:szCs w:val="18"/>
              </w:rPr>
            </w:pPr>
            <w:r>
              <w:rPr>
                <w:rFonts w:ascii="Arial" w:hAnsi="Arial" w:cs="Arial"/>
                <w:sz w:val="18"/>
                <w:szCs w:val="18"/>
              </w:rPr>
              <w:t>Joined Scheme Date</w:t>
            </w:r>
          </w:p>
          <w:p w14:paraId="736A854F" w14:textId="77777777" w:rsidR="00C913CF" w:rsidRDefault="00C913CF" w:rsidP="00C913CF">
            <w:pPr>
              <w:ind w:left="720"/>
              <w:rPr>
                <w:rFonts w:ascii="Arial" w:hAnsi="Arial" w:cs="Arial"/>
                <w:sz w:val="18"/>
                <w:szCs w:val="18"/>
              </w:rPr>
            </w:pPr>
          </w:p>
          <w:p w14:paraId="58890C8D" w14:textId="77777777" w:rsidR="00C913CF" w:rsidRPr="00054814" w:rsidRDefault="00C913CF" w:rsidP="00C913CF">
            <w:pPr>
              <w:rPr>
                <w:rFonts w:ascii="Arial" w:hAnsi="Arial" w:cs="Arial"/>
                <w:sz w:val="18"/>
                <w:szCs w:val="18"/>
                <w:u w:val="single"/>
              </w:rPr>
            </w:pPr>
            <w:r w:rsidRPr="00054814">
              <w:rPr>
                <w:rFonts w:ascii="Arial" w:hAnsi="Arial" w:cs="Arial"/>
                <w:sz w:val="18"/>
                <w:szCs w:val="18"/>
                <w:u w:val="single"/>
              </w:rPr>
              <w:t>1</w:t>
            </w:r>
            <w:r>
              <w:rPr>
                <w:rFonts w:ascii="Arial" w:hAnsi="Arial" w:cs="Arial"/>
                <w:sz w:val="18"/>
                <w:szCs w:val="18"/>
                <w:u w:val="single"/>
              </w:rPr>
              <w:t>3</w:t>
            </w:r>
            <w:r w:rsidRPr="00054814">
              <w:rPr>
                <w:rFonts w:ascii="Arial" w:hAnsi="Arial" w:cs="Arial"/>
                <w:sz w:val="18"/>
                <w:szCs w:val="18"/>
                <w:u w:val="single"/>
              </w:rPr>
              <w:t xml:space="preserve">. </w:t>
            </w:r>
            <w:r>
              <w:rPr>
                <w:rFonts w:ascii="Arial" w:hAnsi="Arial" w:cs="Arial"/>
                <w:sz w:val="18"/>
                <w:szCs w:val="18"/>
                <w:u w:val="single"/>
              </w:rPr>
              <w:t>View Report</w:t>
            </w:r>
          </w:p>
          <w:p w14:paraId="1CB369F2" w14:textId="77777777" w:rsidR="00C913CF" w:rsidRDefault="00C913CF" w:rsidP="00C913CF">
            <w:pPr>
              <w:rPr>
                <w:rFonts w:ascii="Arial" w:hAnsi="Arial" w:cs="Arial"/>
                <w:sz w:val="18"/>
                <w:szCs w:val="18"/>
              </w:rPr>
            </w:pPr>
          </w:p>
          <w:p w14:paraId="29F431E5" w14:textId="77777777" w:rsidR="00C913CF" w:rsidRDefault="00C913CF" w:rsidP="00C913CF">
            <w:pPr>
              <w:rPr>
                <w:rFonts w:ascii="Arial" w:hAnsi="Arial" w:cs="Arial"/>
                <w:sz w:val="18"/>
                <w:szCs w:val="18"/>
              </w:rPr>
            </w:pPr>
            <w:r>
              <w:rPr>
                <w:rFonts w:ascii="Arial" w:hAnsi="Arial" w:cs="Arial"/>
                <w:sz w:val="18"/>
                <w:szCs w:val="18"/>
              </w:rPr>
              <w:t>Once the report has run and the user wants to view the report by selecting either the HTML, PDF or Excel icon the following fields should be displayed:</w:t>
            </w:r>
          </w:p>
          <w:p w14:paraId="182AF4E3" w14:textId="77777777" w:rsidR="00C913CF" w:rsidRDefault="00C913CF" w:rsidP="00C913CF">
            <w:pPr>
              <w:rPr>
                <w:rFonts w:ascii="Arial" w:hAnsi="Arial" w:cs="Arial"/>
                <w:sz w:val="18"/>
                <w:szCs w:val="18"/>
              </w:rPr>
            </w:pPr>
          </w:p>
          <w:p w14:paraId="43016203" w14:textId="2F7E726F" w:rsidR="00C913CF" w:rsidRDefault="00C913CF" w:rsidP="004E06BD">
            <w:pPr>
              <w:numPr>
                <w:ilvl w:val="0"/>
                <w:numId w:val="106"/>
              </w:numPr>
              <w:rPr>
                <w:rFonts w:ascii="Arial" w:hAnsi="Arial" w:cs="Arial"/>
                <w:sz w:val="18"/>
                <w:szCs w:val="18"/>
              </w:rPr>
            </w:pPr>
            <w:r>
              <w:rPr>
                <w:rFonts w:ascii="Arial" w:hAnsi="Arial" w:cs="Arial"/>
                <w:sz w:val="18"/>
                <w:szCs w:val="18"/>
              </w:rPr>
              <w:t xml:space="preserve">Header - </w:t>
            </w:r>
            <w:del w:id="1913" w:author="Jamal, Zaher CWK" w:date="2015-06-16T17:25:00Z">
              <w:r w:rsidR="003B2D50" w:rsidDel="00A1691E">
                <w:rPr>
                  <w:rFonts w:ascii="Arial" w:hAnsi="Arial" w:cs="Arial"/>
                  <w:sz w:val="18"/>
                  <w:szCs w:val="18"/>
                </w:rPr>
                <w:delText>User</w:delText>
              </w:r>
            </w:del>
            <w:ins w:id="1914" w:author="Jamal, Zaher CWK" w:date="2015-06-16T17:25:00Z">
              <w:r w:rsidR="00A1691E">
                <w:rPr>
                  <w:rFonts w:ascii="Arial" w:hAnsi="Arial" w:cs="Arial"/>
                  <w:sz w:val="18"/>
                  <w:szCs w:val="18"/>
                </w:rPr>
                <w:t>Member</w:t>
              </w:r>
            </w:ins>
            <w:r>
              <w:rPr>
                <w:rFonts w:ascii="Arial" w:hAnsi="Arial" w:cs="Arial"/>
                <w:sz w:val="18"/>
                <w:szCs w:val="18"/>
              </w:rPr>
              <w:t xml:space="preserve"> Details Listing for {Scheme Name} as at {dd/mm/yyyy} (if the scope used means that multiple schemes are selected then do not display (for {Scheme Name}).</w:t>
            </w:r>
          </w:p>
          <w:p w14:paraId="2719D3C0" w14:textId="77777777" w:rsidR="00C913CF" w:rsidRDefault="00C913CF" w:rsidP="004E06BD">
            <w:pPr>
              <w:numPr>
                <w:ilvl w:val="0"/>
                <w:numId w:val="106"/>
              </w:numPr>
              <w:rPr>
                <w:rFonts w:ascii="Arial" w:hAnsi="Arial" w:cs="Arial"/>
                <w:sz w:val="18"/>
                <w:szCs w:val="18"/>
              </w:rPr>
            </w:pPr>
            <w:r>
              <w:rPr>
                <w:rFonts w:ascii="Arial" w:hAnsi="Arial" w:cs="Arial"/>
                <w:sz w:val="18"/>
                <w:szCs w:val="18"/>
              </w:rPr>
              <w:t>Scope {Scope Name}</w:t>
            </w:r>
          </w:p>
          <w:p w14:paraId="24DD2B3E" w14:textId="77777777" w:rsidR="00C913CF" w:rsidRDefault="00C913CF" w:rsidP="004E06BD">
            <w:pPr>
              <w:numPr>
                <w:ilvl w:val="0"/>
                <w:numId w:val="106"/>
              </w:numPr>
              <w:rPr>
                <w:rFonts w:ascii="Arial" w:hAnsi="Arial" w:cs="Arial"/>
                <w:sz w:val="18"/>
                <w:szCs w:val="18"/>
              </w:rPr>
            </w:pPr>
            <w:r>
              <w:rPr>
                <w:rFonts w:ascii="Arial" w:hAnsi="Arial" w:cs="Arial"/>
                <w:sz w:val="18"/>
                <w:szCs w:val="18"/>
              </w:rPr>
              <w:t>Filter {Filter Name}</w:t>
            </w:r>
          </w:p>
          <w:p w14:paraId="53D0AFBB"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Scheme No</w:t>
            </w:r>
          </w:p>
          <w:p w14:paraId="07F27A58"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Scheme Name</w:t>
            </w:r>
          </w:p>
          <w:p w14:paraId="7C4C3A89"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Title</w:t>
            </w:r>
          </w:p>
          <w:p w14:paraId="136E9F4B"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 xml:space="preserve">Surname </w:t>
            </w:r>
          </w:p>
          <w:p w14:paraId="15E1CE19"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Forename</w:t>
            </w:r>
          </w:p>
          <w:p w14:paraId="12AC645C"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Gender</w:t>
            </w:r>
          </w:p>
          <w:p w14:paraId="7A92D7A3"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Marital Status</w:t>
            </w:r>
          </w:p>
          <w:p w14:paraId="6E678D96"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Address Line 1</w:t>
            </w:r>
          </w:p>
          <w:p w14:paraId="15AF999F"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Address Line 2</w:t>
            </w:r>
          </w:p>
          <w:p w14:paraId="0CA5326B"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Address Line 3</w:t>
            </w:r>
          </w:p>
          <w:p w14:paraId="388BFB8D" w14:textId="77777777" w:rsidR="00C913CF" w:rsidRDefault="00C913CF" w:rsidP="004E06BD">
            <w:pPr>
              <w:numPr>
                <w:ilvl w:val="0"/>
                <w:numId w:val="106"/>
              </w:numPr>
              <w:rPr>
                <w:rFonts w:ascii="Arial" w:hAnsi="Arial" w:cs="Arial"/>
                <w:sz w:val="18"/>
                <w:szCs w:val="18"/>
              </w:rPr>
            </w:pPr>
            <w:r w:rsidRPr="00C22B7B">
              <w:rPr>
                <w:rFonts w:ascii="Arial" w:hAnsi="Arial" w:cs="Arial"/>
                <w:sz w:val="18"/>
                <w:szCs w:val="18"/>
              </w:rPr>
              <w:t>Address City</w:t>
            </w:r>
          </w:p>
          <w:p w14:paraId="691B3A43" w14:textId="54971DBD" w:rsidR="002777DB" w:rsidRPr="00C22B7B" w:rsidRDefault="002777DB" w:rsidP="004E06BD">
            <w:pPr>
              <w:numPr>
                <w:ilvl w:val="0"/>
                <w:numId w:val="106"/>
              </w:numPr>
              <w:rPr>
                <w:rFonts w:ascii="Arial" w:hAnsi="Arial" w:cs="Arial"/>
                <w:sz w:val="18"/>
                <w:szCs w:val="18"/>
              </w:rPr>
            </w:pPr>
            <w:r>
              <w:rPr>
                <w:rFonts w:ascii="Arial" w:hAnsi="Arial" w:cs="Arial"/>
                <w:sz w:val="18"/>
                <w:szCs w:val="18"/>
              </w:rPr>
              <w:t>Address Country</w:t>
            </w:r>
          </w:p>
          <w:p w14:paraId="6D3E3167"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Postcode</w:t>
            </w:r>
          </w:p>
          <w:p w14:paraId="05FA2CD0"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Email address 1</w:t>
            </w:r>
          </w:p>
          <w:p w14:paraId="6995ECB8"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Email address 2</w:t>
            </w:r>
          </w:p>
          <w:p w14:paraId="37A741C9"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NINO</w:t>
            </w:r>
          </w:p>
          <w:p w14:paraId="269387EC"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Account number</w:t>
            </w:r>
          </w:p>
          <w:p w14:paraId="04D242A7"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Date of Birth</w:t>
            </w:r>
          </w:p>
          <w:p w14:paraId="1153B2F3"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Account Status</w:t>
            </w:r>
          </w:p>
          <w:p w14:paraId="5304C32E"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A/C Status Effective Date</w:t>
            </w:r>
          </w:p>
          <w:p w14:paraId="78C0B0AC" w14:textId="039219C0"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 xml:space="preserve">Benefit </w:t>
            </w:r>
            <w:del w:id="1915" w:author="Jamal, Zaher CWK" w:date="2015-06-16T17:25:00Z">
              <w:r w:rsidR="003B2D50" w:rsidDel="00A1691E">
                <w:rPr>
                  <w:rFonts w:ascii="Arial" w:hAnsi="Arial" w:cs="Arial"/>
                  <w:sz w:val="18"/>
                  <w:szCs w:val="18"/>
                </w:rPr>
                <w:delText>User</w:delText>
              </w:r>
            </w:del>
            <w:ins w:id="1916" w:author="Jamal, Zaher CWK" w:date="2015-06-16T17:25:00Z">
              <w:r w:rsidR="00A1691E">
                <w:rPr>
                  <w:rFonts w:ascii="Arial" w:hAnsi="Arial" w:cs="Arial"/>
                  <w:sz w:val="18"/>
                  <w:szCs w:val="18"/>
                </w:rPr>
                <w:t>Member</w:t>
              </w:r>
            </w:ins>
            <w:r w:rsidRPr="00C22B7B">
              <w:rPr>
                <w:rFonts w:ascii="Arial" w:hAnsi="Arial" w:cs="Arial"/>
                <w:sz w:val="18"/>
                <w:szCs w:val="18"/>
              </w:rPr>
              <w:t xml:space="preserve"> Group</w:t>
            </w:r>
          </w:p>
          <w:p w14:paraId="1346A515"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Billing Group</w:t>
            </w:r>
          </w:p>
          <w:p w14:paraId="1837CE01"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Payroll No</w:t>
            </w:r>
          </w:p>
          <w:p w14:paraId="2FE6B8C2"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Pensionable Salary</w:t>
            </w:r>
          </w:p>
          <w:p w14:paraId="414AAD63" w14:textId="718F2104"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 xml:space="preserve">Investment </w:t>
            </w:r>
            <w:del w:id="1917" w:author="Jamal, Zaher CWK" w:date="2015-06-16T17:25:00Z">
              <w:r w:rsidR="003B2D50" w:rsidDel="00A1691E">
                <w:rPr>
                  <w:rFonts w:ascii="Arial" w:hAnsi="Arial" w:cs="Arial"/>
                  <w:sz w:val="18"/>
                  <w:szCs w:val="18"/>
                </w:rPr>
                <w:delText>User</w:delText>
              </w:r>
            </w:del>
            <w:ins w:id="1918" w:author="Jamal, Zaher CWK" w:date="2015-06-16T17:25:00Z">
              <w:r w:rsidR="00A1691E">
                <w:rPr>
                  <w:rFonts w:ascii="Arial" w:hAnsi="Arial" w:cs="Arial"/>
                  <w:sz w:val="18"/>
                  <w:szCs w:val="18"/>
                </w:rPr>
                <w:t>Member</w:t>
              </w:r>
            </w:ins>
            <w:r w:rsidRPr="00C22B7B">
              <w:rPr>
                <w:rFonts w:ascii="Arial" w:hAnsi="Arial" w:cs="Arial"/>
                <w:sz w:val="18"/>
                <w:szCs w:val="18"/>
              </w:rPr>
              <w:t xml:space="preserve"> Group</w:t>
            </w:r>
          </w:p>
          <w:p w14:paraId="68EA90AB"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Current Age</w:t>
            </w:r>
          </w:p>
          <w:p w14:paraId="09BCEAEF"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TRA</w:t>
            </w:r>
          </w:p>
          <w:p w14:paraId="2F8D7B23"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TRD</w:t>
            </w:r>
          </w:p>
          <w:p w14:paraId="61B9BCEA"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Years to Retirement</w:t>
            </w:r>
          </w:p>
          <w:p w14:paraId="2D9136A0"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Months to Retirement</w:t>
            </w:r>
          </w:p>
          <w:p w14:paraId="36E954E5"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Joined Co Date</w:t>
            </w:r>
          </w:p>
          <w:p w14:paraId="306A9495" w14:textId="77777777" w:rsidR="00C913CF" w:rsidRPr="00C22B7B" w:rsidRDefault="00C913CF" w:rsidP="004E06BD">
            <w:pPr>
              <w:numPr>
                <w:ilvl w:val="0"/>
                <w:numId w:val="106"/>
              </w:numPr>
              <w:rPr>
                <w:rFonts w:ascii="Arial" w:hAnsi="Arial" w:cs="Arial"/>
                <w:sz w:val="18"/>
                <w:szCs w:val="18"/>
              </w:rPr>
            </w:pPr>
            <w:r w:rsidRPr="00C22B7B">
              <w:rPr>
                <w:rFonts w:ascii="Arial" w:hAnsi="Arial" w:cs="Arial"/>
                <w:sz w:val="18"/>
                <w:szCs w:val="18"/>
              </w:rPr>
              <w:t>Joined Scheme Date</w:t>
            </w:r>
          </w:p>
          <w:p w14:paraId="03D2E53C" w14:textId="77777777" w:rsidR="00C913CF" w:rsidRPr="00054814" w:rsidRDefault="00C913CF" w:rsidP="00C913CF">
            <w:pPr>
              <w:ind w:left="720"/>
              <w:rPr>
                <w:rFonts w:ascii="Arial" w:hAnsi="Arial" w:cs="Arial"/>
                <w:sz w:val="18"/>
                <w:szCs w:val="18"/>
              </w:rPr>
            </w:pPr>
          </w:p>
          <w:p w14:paraId="4CB0DEC0" w14:textId="77777777" w:rsidR="00C913CF" w:rsidRDefault="00C913CF" w:rsidP="00C913CF">
            <w:pPr>
              <w:rPr>
                <w:rFonts w:ascii="Arial" w:hAnsi="Arial" w:cs="Arial"/>
                <w:sz w:val="18"/>
                <w:szCs w:val="18"/>
              </w:rPr>
            </w:pPr>
          </w:p>
          <w:p w14:paraId="385E4F2E" w14:textId="77777777" w:rsidR="00C913CF" w:rsidRDefault="00C913CF" w:rsidP="00C913CF">
            <w:pPr>
              <w:rPr>
                <w:rFonts w:ascii="Arial" w:hAnsi="Arial" w:cs="Arial"/>
                <w:sz w:val="18"/>
                <w:szCs w:val="18"/>
              </w:rPr>
            </w:pPr>
            <w:r>
              <w:rPr>
                <w:rFonts w:ascii="Arial" w:hAnsi="Arial" w:cs="Arial"/>
                <w:sz w:val="18"/>
                <w:szCs w:val="18"/>
              </w:rPr>
              <w:t>It will be a tabular format, example below:</w:t>
            </w:r>
          </w:p>
          <w:p w14:paraId="151072FA" w14:textId="77777777" w:rsidR="00C913CF" w:rsidRDefault="00C913CF" w:rsidP="00C913CF">
            <w:pPr>
              <w:rPr>
                <w:rFonts w:ascii="Arial" w:hAnsi="Arial" w:cs="Arial"/>
                <w:sz w:val="18"/>
                <w:szCs w:val="18"/>
              </w:rPr>
            </w:pPr>
          </w:p>
          <w:p w14:paraId="33179D70" w14:textId="77777777" w:rsidR="00C913CF" w:rsidRDefault="00C913CF" w:rsidP="00C913CF">
            <w:pPr>
              <w:rPr>
                <w:rFonts w:ascii="Arial" w:hAnsi="Arial" w:cs="Arial"/>
                <w:sz w:val="18"/>
                <w:szCs w:val="18"/>
              </w:rPr>
            </w:pPr>
            <w:r>
              <w:rPr>
                <w:noProof/>
                <w:lang w:eastAsia="en-GB"/>
              </w:rPr>
              <w:drawing>
                <wp:inline distT="0" distB="0" distL="0" distR="0" wp14:anchorId="5FA816B0" wp14:editId="4E7B4C28">
                  <wp:extent cx="4902835" cy="1634490"/>
                  <wp:effectExtent l="0" t="0" r="0" b="3810"/>
                  <wp:docPr id="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02835" cy="1634490"/>
                          </a:xfrm>
                          <a:prstGeom prst="rect">
                            <a:avLst/>
                          </a:prstGeom>
                          <a:noFill/>
                          <a:ln>
                            <a:noFill/>
                          </a:ln>
                        </pic:spPr>
                      </pic:pic>
                    </a:graphicData>
                  </a:graphic>
                </wp:inline>
              </w:drawing>
            </w:r>
          </w:p>
          <w:p w14:paraId="2BFFA981" w14:textId="77777777" w:rsidR="00C913CF" w:rsidRDefault="00C913CF" w:rsidP="00C913CF">
            <w:pPr>
              <w:rPr>
                <w:rFonts w:ascii="Arial" w:hAnsi="Arial" w:cs="Arial"/>
                <w:sz w:val="18"/>
                <w:szCs w:val="18"/>
              </w:rPr>
            </w:pPr>
            <w:r>
              <w:rPr>
                <w:rFonts w:ascii="Arial" w:hAnsi="Arial" w:cs="Arial"/>
                <w:sz w:val="18"/>
                <w:szCs w:val="18"/>
              </w:rPr>
              <w:t>NB: This is only an example layout and doesn’t include all fields.  All the fields listed above need to be included.</w:t>
            </w:r>
          </w:p>
          <w:p w14:paraId="0A168F36" w14:textId="77777777" w:rsidR="00C913CF" w:rsidRDefault="00C913CF" w:rsidP="00C913CF">
            <w:pPr>
              <w:rPr>
                <w:rFonts w:ascii="Arial" w:hAnsi="Arial" w:cs="Arial"/>
                <w:sz w:val="18"/>
                <w:szCs w:val="18"/>
              </w:rPr>
            </w:pPr>
          </w:p>
          <w:p w14:paraId="1E80B9D3" w14:textId="77777777" w:rsidR="00C913CF" w:rsidRPr="003924C6" w:rsidRDefault="00C913CF" w:rsidP="00C913CF">
            <w:pPr>
              <w:rPr>
                <w:rFonts w:ascii="Arial" w:hAnsi="Arial" w:cs="Arial"/>
                <w:sz w:val="18"/>
                <w:szCs w:val="18"/>
              </w:rPr>
            </w:pPr>
          </w:p>
        </w:tc>
      </w:tr>
      <w:tr w:rsidR="00C913CF" w:rsidRPr="005D68D4" w14:paraId="53B0AB8E" w14:textId="77777777" w:rsidTr="00C913CF">
        <w:tc>
          <w:tcPr>
            <w:tcW w:w="1502" w:type="dxa"/>
            <w:shd w:val="pct20" w:color="auto" w:fill="auto"/>
          </w:tcPr>
          <w:p w14:paraId="137BF1F4"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Notes / Questions</w:t>
            </w:r>
          </w:p>
          <w:p w14:paraId="14FDD684" w14:textId="77777777" w:rsidR="00C913CF" w:rsidRPr="005D68D4" w:rsidRDefault="00C913CF" w:rsidP="00C913CF">
            <w:pPr>
              <w:rPr>
                <w:rFonts w:ascii="Arial" w:hAnsi="Arial" w:cs="Arial"/>
                <w:b/>
                <w:bCs/>
                <w:sz w:val="18"/>
                <w:szCs w:val="18"/>
              </w:rPr>
            </w:pPr>
          </w:p>
        </w:tc>
        <w:tc>
          <w:tcPr>
            <w:tcW w:w="7848" w:type="dxa"/>
            <w:shd w:val="clear" w:color="auto" w:fill="auto"/>
          </w:tcPr>
          <w:p w14:paraId="691B3442" w14:textId="77777777" w:rsidR="00C913CF" w:rsidRPr="00B254D5" w:rsidRDefault="00C913CF" w:rsidP="004E06BD">
            <w:pPr>
              <w:numPr>
                <w:ilvl w:val="0"/>
                <w:numId w:val="146"/>
              </w:numPr>
              <w:rPr>
                <w:rFonts w:ascii="Arial" w:hAnsi="Arial" w:cs="Arial"/>
                <w:b/>
                <w:i/>
                <w:color w:val="FF0000"/>
                <w:sz w:val="18"/>
                <w:szCs w:val="18"/>
              </w:rPr>
            </w:pPr>
            <w:r w:rsidRPr="00B254D5">
              <w:rPr>
                <w:rFonts w:ascii="Arial" w:hAnsi="Arial" w:cs="Arial"/>
                <w:b/>
                <w:i/>
                <w:color w:val="FF0000"/>
                <w:sz w:val="18"/>
                <w:szCs w:val="18"/>
              </w:rPr>
              <w:t>Can this report be run for a date in the past or can it only be run as at Today?</w:t>
            </w:r>
            <w:r>
              <w:rPr>
                <w:rFonts w:ascii="Arial" w:hAnsi="Arial" w:cs="Arial"/>
                <w:b/>
                <w:i/>
                <w:color w:val="FF0000"/>
                <w:sz w:val="18"/>
                <w:szCs w:val="18"/>
              </w:rPr>
              <w:t xml:space="preserve"> </w:t>
            </w:r>
            <w:r w:rsidRPr="00C22B7B">
              <w:rPr>
                <w:rFonts w:ascii="Arial" w:hAnsi="Arial" w:cs="Arial"/>
                <w:b/>
                <w:i/>
                <w:color w:val="00B050"/>
                <w:sz w:val="18"/>
                <w:szCs w:val="18"/>
              </w:rPr>
              <w:t>YES</w:t>
            </w:r>
          </w:p>
        </w:tc>
      </w:tr>
      <w:tr w:rsidR="00C913CF" w:rsidRPr="005D68D4" w14:paraId="1CF0DF4C" w14:textId="77777777" w:rsidTr="00C913CF">
        <w:tc>
          <w:tcPr>
            <w:tcW w:w="1502" w:type="dxa"/>
            <w:shd w:val="pct20" w:color="auto" w:fill="auto"/>
          </w:tcPr>
          <w:p w14:paraId="3BB24FC9"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Includes Use Cases</w:t>
            </w:r>
          </w:p>
          <w:p w14:paraId="42ABACC2" w14:textId="77777777" w:rsidR="00C913CF" w:rsidRPr="005D68D4" w:rsidRDefault="00C913CF" w:rsidP="00C913CF">
            <w:pPr>
              <w:rPr>
                <w:rFonts w:ascii="Arial" w:hAnsi="Arial" w:cs="Arial"/>
                <w:b/>
                <w:bCs/>
                <w:color w:val="FF0000"/>
                <w:sz w:val="18"/>
                <w:szCs w:val="18"/>
              </w:rPr>
            </w:pPr>
          </w:p>
        </w:tc>
        <w:tc>
          <w:tcPr>
            <w:tcW w:w="7848" w:type="dxa"/>
            <w:shd w:val="clear" w:color="auto" w:fill="auto"/>
          </w:tcPr>
          <w:p w14:paraId="4F0F670B" w14:textId="77777777" w:rsidR="00C913CF" w:rsidRPr="005D68D4" w:rsidRDefault="00C913CF" w:rsidP="00C913CF">
            <w:pPr>
              <w:rPr>
                <w:rFonts w:ascii="Arial" w:hAnsi="Arial" w:cs="Arial"/>
                <w:sz w:val="18"/>
                <w:szCs w:val="18"/>
              </w:rPr>
            </w:pPr>
          </w:p>
        </w:tc>
      </w:tr>
      <w:tr w:rsidR="00C913CF" w:rsidRPr="005D68D4" w14:paraId="38D2C28E" w14:textId="77777777" w:rsidTr="00C913CF">
        <w:tc>
          <w:tcPr>
            <w:tcW w:w="1502" w:type="dxa"/>
            <w:shd w:val="pct20" w:color="auto" w:fill="auto"/>
          </w:tcPr>
          <w:p w14:paraId="5FB33954"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 xml:space="preserve">Additional Information </w:t>
            </w:r>
          </w:p>
        </w:tc>
        <w:tc>
          <w:tcPr>
            <w:tcW w:w="7848" w:type="dxa"/>
            <w:shd w:val="clear" w:color="auto" w:fill="auto"/>
          </w:tcPr>
          <w:p w14:paraId="79AB39BB" w14:textId="77777777" w:rsidR="00C913CF" w:rsidRPr="005D68D4" w:rsidRDefault="00C913CF" w:rsidP="00C913CF">
            <w:pPr>
              <w:rPr>
                <w:rFonts w:ascii="Arial" w:hAnsi="Arial" w:cs="Arial"/>
                <w:sz w:val="18"/>
                <w:szCs w:val="18"/>
              </w:rPr>
            </w:pPr>
          </w:p>
        </w:tc>
      </w:tr>
      <w:tr w:rsidR="00C913CF" w:rsidRPr="005D68D4" w14:paraId="19671324" w14:textId="77777777" w:rsidTr="00C913CF">
        <w:tc>
          <w:tcPr>
            <w:tcW w:w="1502" w:type="dxa"/>
            <w:shd w:val="pct20" w:color="auto" w:fill="auto"/>
          </w:tcPr>
          <w:p w14:paraId="087E92BD"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Links to Bus Req Id</w:t>
            </w:r>
          </w:p>
        </w:tc>
        <w:tc>
          <w:tcPr>
            <w:tcW w:w="7848" w:type="dxa"/>
            <w:shd w:val="clear" w:color="auto" w:fill="auto"/>
          </w:tcPr>
          <w:p w14:paraId="7AD00545" w14:textId="77777777" w:rsidR="00C913CF" w:rsidRPr="005D68D4" w:rsidRDefault="00C913CF" w:rsidP="00C913CF">
            <w:pPr>
              <w:rPr>
                <w:rFonts w:ascii="Arial" w:hAnsi="Arial" w:cs="Arial"/>
                <w:sz w:val="18"/>
                <w:szCs w:val="18"/>
              </w:rPr>
            </w:pPr>
            <w:r>
              <w:rPr>
                <w:rFonts w:ascii="Arial" w:hAnsi="Arial" w:cs="Arial"/>
                <w:sz w:val="18"/>
                <w:szCs w:val="18"/>
              </w:rPr>
              <w:t>New Requirement</w:t>
            </w:r>
          </w:p>
        </w:tc>
      </w:tr>
      <w:tr w:rsidR="00C913CF" w:rsidRPr="005D68D4" w14:paraId="25BBFDA9" w14:textId="77777777" w:rsidTr="00C913CF">
        <w:tc>
          <w:tcPr>
            <w:tcW w:w="1502" w:type="dxa"/>
            <w:shd w:val="pct20" w:color="auto" w:fill="auto"/>
          </w:tcPr>
          <w:p w14:paraId="22561549" w14:textId="77777777" w:rsidR="00C913CF" w:rsidRPr="005D68D4" w:rsidRDefault="00C913CF" w:rsidP="00C913CF">
            <w:pPr>
              <w:rPr>
                <w:rFonts w:ascii="Arial" w:hAnsi="Arial" w:cs="Arial"/>
                <w:b/>
                <w:bCs/>
                <w:sz w:val="18"/>
                <w:szCs w:val="18"/>
              </w:rPr>
            </w:pPr>
            <w:r w:rsidRPr="005D68D4">
              <w:rPr>
                <w:rFonts w:ascii="Arial" w:hAnsi="Arial" w:cs="Arial"/>
                <w:b/>
                <w:bCs/>
                <w:sz w:val="18"/>
                <w:szCs w:val="18"/>
              </w:rPr>
              <w:t>Created By</w:t>
            </w:r>
          </w:p>
        </w:tc>
        <w:tc>
          <w:tcPr>
            <w:tcW w:w="7848" w:type="dxa"/>
            <w:shd w:val="clear" w:color="auto" w:fill="auto"/>
          </w:tcPr>
          <w:p w14:paraId="5B7B56C0" w14:textId="77777777" w:rsidR="00C913CF" w:rsidRPr="005D68D4" w:rsidRDefault="00C913CF" w:rsidP="00C913CF">
            <w:pPr>
              <w:rPr>
                <w:rFonts w:ascii="Arial" w:hAnsi="Arial" w:cs="Arial"/>
                <w:sz w:val="18"/>
                <w:szCs w:val="18"/>
              </w:rPr>
            </w:pPr>
            <w:r>
              <w:rPr>
                <w:rFonts w:ascii="Arial" w:hAnsi="Arial" w:cs="Arial"/>
                <w:sz w:val="18"/>
                <w:szCs w:val="18"/>
              </w:rPr>
              <w:t>James Jarvis</w:t>
            </w:r>
          </w:p>
        </w:tc>
      </w:tr>
    </w:tbl>
    <w:p w14:paraId="37FF042D" w14:textId="77777777" w:rsidR="00BA0B88" w:rsidRDefault="00BA0B88" w:rsidP="00BA0B88"/>
    <w:p w14:paraId="4D500CA3" w14:textId="77777777" w:rsidR="00BA0B88" w:rsidRDefault="00BA0B88" w:rsidP="00BA0B88">
      <w:pPr>
        <w:tabs>
          <w:tab w:val="num" w:pos="993"/>
        </w:tabs>
        <w:sectPr w:rsidR="00BA0B88" w:rsidSect="006C4819">
          <w:pgSz w:w="12240" w:h="15840"/>
          <w:pgMar w:top="1440" w:right="1440" w:bottom="1440" w:left="1440" w:header="720" w:footer="720" w:gutter="0"/>
          <w:cols w:space="720"/>
          <w:docGrid w:linePitch="360"/>
        </w:sectPr>
      </w:pPr>
    </w:p>
    <w:p w14:paraId="13019E56" w14:textId="66C145D4" w:rsidR="00BA0B88" w:rsidRDefault="003B2D50" w:rsidP="00BA0B88">
      <w:pPr>
        <w:pStyle w:val="Heading4"/>
        <w:ind w:left="0" w:firstLine="0"/>
      </w:pPr>
      <w:del w:id="1919" w:author="Jamal, Zaher CWK" w:date="2015-06-16T17:25:00Z">
        <w:r w:rsidDel="00A1691E">
          <w:delText>User</w:delText>
        </w:r>
      </w:del>
      <w:ins w:id="1920" w:author="Jamal, Zaher CWK" w:date="2015-06-16T17:25:00Z">
        <w:r w:rsidR="00A1691E">
          <w:t>Member</w:t>
        </w:r>
      </w:ins>
      <w:r w:rsidR="00BA0B88">
        <w:t xml:space="preserve"> Details Listing Screen Properties</w:t>
      </w:r>
    </w:p>
    <w:p w14:paraId="402409E8" w14:textId="77777777" w:rsidR="00BA0B88" w:rsidRDefault="00BA0B88" w:rsidP="00BA0B88"/>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23"/>
        <w:gridCol w:w="2051"/>
        <w:gridCol w:w="1523"/>
        <w:gridCol w:w="2152"/>
        <w:gridCol w:w="1173"/>
        <w:gridCol w:w="2238"/>
        <w:gridCol w:w="1254"/>
        <w:gridCol w:w="1036"/>
      </w:tblGrid>
      <w:tr w:rsidR="00BA0B88" w:rsidRPr="004A5D01" w14:paraId="39F7B9DC" w14:textId="77777777" w:rsidTr="00DA0AB4">
        <w:trPr>
          <w:trHeight w:val="825"/>
        </w:trPr>
        <w:tc>
          <w:tcPr>
            <w:tcW w:w="4116" w:type="pct"/>
            <w:gridSpan w:val="6"/>
            <w:shd w:val="clear" w:color="auto" w:fill="auto"/>
          </w:tcPr>
          <w:p w14:paraId="419CD9C1" w14:textId="77777777" w:rsidR="00BA0B88" w:rsidRPr="004A5D01" w:rsidRDefault="00BA0B88" w:rsidP="00DA0AB4">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484" w:type="pct"/>
            <w:shd w:val="clear" w:color="auto" w:fill="auto"/>
          </w:tcPr>
          <w:p w14:paraId="395A9E1A" w14:textId="77777777" w:rsidR="00BA0B88" w:rsidRPr="004A5D01" w:rsidRDefault="00BA0B88" w:rsidP="00DA0AB4">
            <w:pPr>
              <w:rPr>
                <w:rFonts w:ascii="Arial" w:hAnsi="Arial" w:cs="Arial"/>
                <w:b/>
                <w:sz w:val="18"/>
                <w:szCs w:val="18"/>
              </w:rPr>
            </w:pPr>
            <w:r w:rsidRPr="004A5D01">
              <w:rPr>
                <w:rFonts w:ascii="Arial" w:hAnsi="Arial" w:cs="Arial"/>
                <w:b/>
                <w:sz w:val="18"/>
                <w:szCs w:val="18"/>
              </w:rPr>
              <w:t>Can tailoring apply?</w:t>
            </w:r>
          </w:p>
        </w:tc>
        <w:tc>
          <w:tcPr>
            <w:tcW w:w="400" w:type="pct"/>
          </w:tcPr>
          <w:p w14:paraId="64700EE1" w14:textId="77777777" w:rsidR="00BA0B88" w:rsidRPr="004A5D01" w:rsidRDefault="00BA0B88" w:rsidP="00DA0AB4">
            <w:pPr>
              <w:rPr>
                <w:rFonts w:ascii="Arial" w:hAnsi="Arial" w:cs="Arial"/>
                <w:b/>
                <w:sz w:val="18"/>
                <w:szCs w:val="18"/>
              </w:rPr>
            </w:pPr>
            <w:r w:rsidRPr="004A5D01">
              <w:rPr>
                <w:rFonts w:ascii="Arial" w:hAnsi="Arial" w:cs="Arial"/>
                <w:b/>
                <w:sz w:val="18"/>
                <w:szCs w:val="18"/>
              </w:rPr>
              <w:t>Target</w:t>
            </w:r>
          </w:p>
        </w:tc>
      </w:tr>
      <w:tr w:rsidR="00BA0B88" w:rsidRPr="004A5D01" w14:paraId="2B2904F7" w14:textId="77777777" w:rsidTr="00DA0AB4">
        <w:trPr>
          <w:trHeight w:val="275"/>
        </w:trPr>
        <w:tc>
          <w:tcPr>
            <w:tcW w:w="4116" w:type="pct"/>
            <w:gridSpan w:val="6"/>
            <w:shd w:val="clear" w:color="auto" w:fill="auto"/>
          </w:tcPr>
          <w:p w14:paraId="6FA20AE1" w14:textId="767DE893" w:rsidR="00BA0B88" w:rsidRPr="007C38EA" w:rsidRDefault="003B2D50" w:rsidP="00DA0AB4">
            <w:pPr>
              <w:rPr>
                <w:rFonts w:ascii="Arial" w:hAnsi="Arial" w:cs="Arial"/>
                <w:b/>
                <w:sz w:val="22"/>
                <w:szCs w:val="22"/>
              </w:rPr>
            </w:pPr>
            <w:del w:id="1921" w:author="Jamal, Zaher CWK" w:date="2015-06-16T17:25:00Z">
              <w:r w:rsidDel="00A1691E">
                <w:rPr>
                  <w:rFonts w:ascii="Arial" w:hAnsi="Arial" w:cs="Arial"/>
                  <w:b/>
                  <w:sz w:val="22"/>
                  <w:szCs w:val="22"/>
                </w:rPr>
                <w:delText>User</w:delText>
              </w:r>
            </w:del>
            <w:ins w:id="1922" w:author="Jamal, Zaher CWK" w:date="2015-06-16T17:25:00Z">
              <w:r w:rsidR="00A1691E">
                <w:rPr>
                  <w:rFonts w:ascii="Arial" w:hAnsi="Arial" w:cs="Arial"/>
                  <w:b/>
                  <w:sz w:val="22"/>
                  <w:szCs w:val="22"/>
                </w:rPr>
                <w:t>Member</w:t>
              </w:r>
            </w:ins>
            <w:r w:rsidR="00BA0B88">
              <w:rPr>
                <w:rFonts w:ascii="Arial" w:hAnsi="Arial" w:cs="Arial"/>
                <w:b/>
                <w:sz w:val="22"/>
                <w:szCs w:val="22"/>
              </w:rPr>
              <w:t xml:space="preserve"> Details Listing</w:t>
            </w:r>
            <w:r w:rsidR="00BA0B88" w:rsidRPr="007C38EA">
              <w:rPr>
                <w:rFonts w:ascii="Arial" w:hAnsi="Arial" w:cs="Arial"/>
                <w:b/>
                <w:sz w:val="22"/>
                <w:szCs w:val="22"/>
              </w:rPr>
              <w:t xml:space="preserve"> for {Scheme Name} </w:t>
            </w:r>
            <w:r w:rsidR="00BA0B88">
              <w:rPr>
                <w:rFonts w:ascii="Arial" w:hAnsi="Arial" w:cs="Arial"/>
                <w:b/>
                <w:sz w:val="22"/>
                <w:szCs w:val="22"/>
              </w:rPr>
              <w:t xml:space="preserve">as at </w:t>
            </w:r>
            <w:r w:rsidR="00BA0B88" w:rsidRPr="007C38EA">
              <w:rPr>
                <w:rFonts w:ascii="Arial" w:hAnsi="Arial" w:cs="Arial"/>
                <w:b/>
                <w:sz w:val="22"/>
                <w:szCs w:val="22"/>
              </w:rPr>
              <w:t>{dd/mm/yyyy}</w:t>
            </w:r>
          </w:p>
          <w:p w14:paraId="36885166" w14:textId="77777777" w:rsidR="00BA0B88" w:rsidRDefault="00BA0B88" w:rsidP="00DA0AB4">
            <w:pPr>
              <w:rPr>
                <w:rFonts w:ascii="Arial" w:hAnsi="Arial" w:cs="Arial"/>
                <w:b/>
                <w:sz w:val="20"/>
                <w:szCs w:val="20"/>
              </w:rPr>
            </w:pPr>
            <w:r w:rsidRPr="00053B0A">
              <w:rPr>
                <w:rFonts w:ascii="Arial" w:hAnsi="Arial" w:cs="Arial"/>
                <w:i/>
                <w:sz w:val="20"/>
                <w:szCs w:val="20"/>
              </w:rPr>
              <w:t>(NB: If the s</w:t>
            </w:r>
            <w:r>
              <w:rPr>
                <w:rFonts w:ascii="Arial" w:hAnsi="Arial" w:cs="Arial"/>
                <w:i/>
                <w:sz w:val="20"/>
                <w:szCs w:val="20"/>
              </w:rPr>
              <w:t>c</w:t>
            </w:r>
            <w:r w:rsidRPr="00053B0A">
              <w:rPr>
                <w:rFonts w:ascii="Arial" w:hAnsi="Arial" w:cs="Arial"/>
                <w:i/>
                <w:sz w:val="20"/>
                <w:szCs w:val="20"/>
              </w:rPr>
              <w:t>ope is for multiple schemes then exclude the for {Scheme Name} part of the above)</w:t>
            </w:r>
          </w:p>
          <w:p w14:paraId="26A7930B" w14:textId="77777777" w:rsidR="00BA0B88" w:rsidRDefault="00BA0B88" w:rsidP="00DA0AB4">
            <w:pPr>
              <w:rPr>
                <w:rFonts w:ascii="Arial" w:hAnsi="Arial" w:cs="Arial"/>
                <w:b/>
                <w:sz w:val="20"/>
                <w:szCs w:val="20"/>
              </w:rPr>
            </w:pPr>
          </w:p>
          <w:p w14:paraId="05C0D06F" w14:textId="77777777" w:rsidR="00BA0B88" w:rsidRDefault="00BA0B88" w:rsidP="00DA0AB4">
            <w:pPr>
              <w:rPr>
                <w:rFonts w:ascii="Arial" w:hAnsi="Arial" w:cs="Arial"/>
                <w:sz w:val="18"/>
                <w:szCs w:val="18"/>
              </w:rPr>
            </w:pPr>
            <w:r w:rsidRPr="007C38EA">
              <w:rPr>
                <w:rFonts w:ascii="Arial" w:hAnsi="Arial" w:cs="Arial"/>
                <w:b/>
                <w:sz w:val="20"/>
                <w:szCs w:val="20"/>
              </w:rPr>
              <w:t>Scope –</w:t>
            </w:r>
            <w:r>
              <w:rPr>
                <w:rFonts w:ascii="Arial" w:hAnsi="Arial" w:cs="Arial"/>
                <w:sz w:val="18"/>
                <w:szCs w:val="18"/>
              </w:rPr>
              <w:t xml:space="preserve"> {Scope Name}</w:t>
            </w:r>
          </w:p>
          <w:p w14:paraId="5108F815" w14:textId="77777777" w:rsidR="00BA0B88" w:rsidRDefault="00BA0B88" w:rsidP="00DA0AB4">
            <w:pPr>
              <w:rPr>
                <w:rFonts w:ascii="Arial" w:hAnsi="Arial" w:cs="Arial"/>
                <w:b/>
                <w:sz w:val="20"/>
                <w:szCs w:val="20"/>
              </w:rPr>
            </w:pPr>
          </w:p>
          <w:p w14:paraId="60221B96" w14:textId="77777777" w:rsidR="00BA0B88" w:rsidRDefault="00BA0B88" w:rsidP="00DA0AB4">
            <w:pPr>
              <w:rPr>
                <w:rFonts w:ascii="Arial" w:hAnsi="Arial" w:cs="Arial"/>
                <w:sz w:val="18"/>
                <w:szCs w:val="18"/>
              </w:rPr>
            </w:pPr>
            <w:r w:rsidRPr="007C38EA">
              <w:rPr>
                <w:rFonts w:ascii="Arial" w:hAnsi="Arial" w:cs="Arial"/>
                <w:b/>
                <w:sz w:val="20"/>
                <w:szCs w:val="20"/>
              </w:rPr>
              <w:t>Filter –</w:t>
            </w:r>
            <w:r>
              <w:rPr>
                <w:rFonts w:ascii="Arial" w:hAnsi="Arial" w:cs="Arial"/>
                <w:sz w:val="18"/>
                <w:szCs w:val="18"/>
              </w:rPr>
              <w:t xml:space="preserve"> {Filter Name}</w:t>
            </w:r>
          </w:p>
          <w:p w14:paraId="17894128" w14:textId="77777777" w:rsidR="00BA0B88" w:rsidRPr="007C38EA" w:rsidRDefault="00BA0B88" w:rsidP="00DA0AB4">
            <w:pPr>
              <w:rPr>
                <w:rFonts w:ascii="Arial" w:hAnsi="Arial" w:cs="Arial"/>
                <w:sz w:val="18"/>
                <w:szCs w:val="18"/>
              </w:rPr>
            </w:pPr>
          </w:p>
        </w:tc>
        <w:tc>
          <w:tcPr>
            <w:tcW w:w="484" w:type="pct"/>
            <w:shd w:val="clear" w:color="auto" w:fill="auto"/>
          </w:tcPr>
          <w:p w14:paraId="07955215" w14:textId="77777777" w:rsidR="00BA0B88" w:rsidRPr="004A5D01" w:rsidRDefault="00BA0B88" w:rsidP="00DA0AB4">
            <w:pPr>
              <w:autoSpaceDE w:val="0"/>
              <w:autoSpaceDN w:val="0"/>
              <w:adjustRightInd w:val="0"/>
              <w:rPr>
                <w:rFonts w:ascii="Arial" w:hAnsi="Arial" w:cs="Arial"/>
                <w:sz w:val="18"/>
                <w:szCs w:val="18"/>
              </w:rPr>
            </w:pPr>
            <w:r>
              <w:rPr>
                <w:rFonts w:ascii="Arial" w:hAnsi="Arial" w:cs="Arial"/>
                <w:sz w:val="18"/>
                <w:szCs w:val="18"/>
              </w:rPr>
              <w:t>N</w:t>
            </w:r>
          </w:p>
        </w:tc>
        <w:tc>
          <w:tcPr>
            <w:tcW w:w="400" w:type="pct"/>
          </w:tcPr>
          <w:p w14:paraId="067AAC1A" w14:textId="77777777" w:rsidR="00BA0B88" w:rsidRPr="004A5D01" w:rsidRDefault="00BA0B88" w:rsidP="00DA0AB4">
            <w:pPr>
              <w:autoSpaceDE w:val="0"/>
              <w:autoSpaceDN w:val="0"/>
              <w:adjustRightInd w:val="0"/>
              <w:rPr>
                <w:rFonts w:ascii="Arial" w:hAnsi="Arial" w:cs="Arial"/>
                <w:sz w:val="18"/>
                <w:szCs w:val="18"/>
              </w:rPr>
            </w:pPr>
            <w:r>
              <w:rPr>
                <w:rFonts w:ascii="Arial" w:hAnsi="Arial" w:cs="Arial"/>
                <w:sz w:val="18"/>
                <w:szCs w:val="18"/>
              </w:rPr>
              <w:t>n/a</w:t>
            </w:r>
          </w:p>
        </w:tc>
      </w:tr>
      <w:tr w:rsidR="00BA0B88" w:rsidRPr="004A5D01" w14:paraId="72DC8AA5" w14:textId="77777777" w:rsidTr="00DA0AB4">
        <w:trPr>
          <w:trHeight w:val="275"/>
        </w:trPr>
        <w:tc>
          <w:tcPr>
            <w:tcW w:w="588" w:type="pct"/>
            <w:shd w:val="clear" w:color="auto" w:fill="auto"/>
          </w:tcPr>
          <w:p w14:paraId="5FB02EF3" w14:textId="77777777" w:rsidR="00BA0B88" w:rsidRPr="004A5D01" w:rsidRDefault="00BA0B88" w:rsidP="00DA0AB4">
            <w:pPr>
              <w:rPr>
                <w:rFonts w:ascii="Arial" w:hAnsi="Arial" w:cs="Arial"/>
                <w:b/>
                <w:sz w:val="18"/>
                <w:szCs w:val="18"/>
              </w:rPr>
            </w:pPr>
            <w:r w:rsidRPr="004A5D01">
              <w:rPr>
                <w:rFonts w:ascii="Arial" w:hAnsi="Arial" w:cs="Arial"/>
                <w:b/>
                <w:sz w:val="18"/>
                <w:szCs w:val="18"/>
              </w:rPr>
              <w:t>Object</w:t>
            </w:r>
          </w:p>
        </w:tc>
        <w:tc>
          <w:tcPr>
            <w:tcW w:w="792" w:type="pct"/>
            <w:shd w:val="clear" w:color="auto" w:fill="auto"/>
          </w:tcPr>
          <w:p w14:paraId="05061B77" w14:textId="77777777" w:rsidR="00BA0B88" w:rsidRPr="004A5D01" w:rsidRDefault="00BA0B88" w:rsidP="00DA0AB4">
            <w:pPr>
              <w:rPr>
                <w:rFonts w:ascii="Arial" w:hAnsi="Arial" w:cs="Arial"/>
                <w:b/>
                <w:sz w:val="18"/>
                <w:szCs w:val="18"/>
              </w:rPr>
            </w:pPr>
            <w:r w:rsidRPr="004A5D01">
              <w:rPr>
                <w:rFonts w:ascii="Arial" w:hAnsi="Arial" w:cs="Arial"/>
                <w:b/>
                <w:sz w:val="18"/>
                <w:szCs w:val="18"/>
              </w:rPr>
              <w:t>Text</w:t>
            </w:r>
          </w:p>
        </w:tc>
        <w:tc>
          <w:tcPr>
            <w:tcW w:w="588" w:type="pct"/>
            <w:shd w:val="clear" w:color="auto" w:fill="auto"/>
          </w:tcPr>
          <w:p w14:paraId="56584905" w14:textId="77777777" w:rsidR="00BA0B88" w:rsidRPr="004A5D01" w:rsidRDefault="00BA0B88" w:rsidP="00DA0AB4">
            <w:pPr>
              <w:rPr>
                <w:rFonts w:ascii="Arial" w:hAnsi="Arial" w:cs="Arial"/>
                <w:b/>
                <w:sz w:val="18"/>
                <w:szCs w:val="18"/>
              </w:rPr>
            </w:pPr>
            <w:r w:rsidRPr="004A5D01">
              <w:rPr>
                <w:rFonts w:ascii="Arial" w:hAnsi="Arial" w:cs="Arial"/>
                <w:b/>
                <w:sz w:val="18"/>
                <w:szCs w:val="18"/>
              </w:rPr>
              <w:t>Mandatory</w:t>
            </w:r>
          </w:p>
        </w:tc>
        <w:tc>
          <w:tcPr>
            <w:tcW w:w="831" w:type="pct"/>
            <w:shd w:val="clear" w:color="auto" w:fill="auto"/>
          </w:tcPr>
          <w:p w14:paraId="13F625C7" w14:textId="77777777" w:rsidR="00BA0B88" w:rsidRPr="004A5D01" w:rsidRDefault="00BA0B88" w:rsidP="00DA0AB4">
            <w:pPr>
              <w:rPr>
                <w:rFonts w:ascii="Arial" w:hAnsi="Arial" w:cs="Arial"/>
                <w:b/>
                <w:sz w:val="18"/>
                <w:szCs w:val="18"/>
              </w:rPr>
            </w:pPr>
            <w:r w:rsidRPr="004A5D01">
              <w:rPr>
                <w:rFonts w:ascii="Arial" w:hAnsi="Arial" w:cs="Arial"/>
                <w:b/>
                <w:sz w:val="18"/>
                <w:szCs w:val="18"/>
              </w:rPr>
              <w:t>Validation</w:t>
            </w:r>
          </w:p>
        </w:tc>
        <w:tc>
          <w:tcPr>
            <w:tcW w:w="453" w:type="pct"/>
            <w:shd w:val="clear" w:color="auto" w:fill="auto"/>
          </w:tcPr>
          <w:p w14:paraId="6513F86A" w14:textId="77777777" w:rsidR="00BA0B88" w:rsidRPr="004A5D01" w:rsidRDefault="00BA0B88" w:rsidP="00DA0AB4">
            <w:pPr>
              <w:rPr>
                <w:rFonts w:ascii="Arial" w:hAnsi="Arial" w:cs="Arial"/>
                <w:b/>
                <w:sz w:val="18"/>
                <w:szCs w:val="18"/>
              </w:rPr>
            </w:pPr>
            <w:r w:rsidRPr="004A5D01">
              <w:rPr>
                <w:rFonts w:ascii="Arial" w:hAnsi="Arial" w:cs="Arial"/>
                <w:b/>
                <w:sz w:val="18"/>
                <w:szCs w:val="18"/>
              </w:rPr>
              <w:t>Help Icon Applies</w:t>
            </w:r>
          </w:p>
        </w:tc>
        <w:tc>
          <w:tcPr>
            <w:tcW w:w="864" w:type="pct"/>
            <w:shd w:val="clear" w:color="auto" w:fill="auto"/>
          </w:tcPr>
          <w:p w14:paraId="4A2DF265" w14:textId="77777777" w:rsidR="00BA0B88" w:rsidRPr="004A5D01" w:rsidRDefault="00BA0B88" w:rsidP="00DA0AB4">
            <w:pPr>
              <w:rPr>
                <w:rFonts w:ascii="Arial" w:hAnsi="Arial" w:cs="Arial"/>
                <w:b/>
                <w:sz w:val="18"/>
                <w:szCs w:val="18"/>
              </w:rPr>
            </w:pPr>
            <w:r w:rsidRPr="004A5D01">
              <w:rPr>
                <w:rFonts w:ascii="Arial" w:hAnsi="Arial" w:cs="Arial"/>
                <w:b/>
                <w:sz w:val="18"/>
                <w:szCs w:val="18"/>
              </w:rPr>
              <w:t>Help Icon Text</w:t>
            </w:r>
          </w:p>
        </w:tc>
        <w:tc>
          <w:tcPr>
            <w:tcW w:w="484" w:type="pct"/>
          </w:tcPr>
          <w:p w14:paraId="5FB8D825" w14:textId="77777777" w:rsidR="00BA0B88" w:rsidRPr="004A5D01" w:rsidRDefault="00BA0B88" w:rsidP="00DA0AB4">
            <w:pPr>
              <w:rPr>
                <w:rFonts w:ascii="Arial" w:hAnsi="Arial" w:cs="Arial"/>
                <w:b/>
                <w:sz w:val="18"/>
                <w:szCs w:val="18"/>
              </w:rPr>
            </w:pPr>
          </w:p>
        </w:tc>
        <w:tc>
          <w:tcPr>
            <w:tcW w:w="400" w:type="pct"/>
          </w:tcPr>
          <w:p w14:paraId="5148D9E8" w14:textId="77777777" w:rsidR="00BA0B88" w:rsidRPr="004A5D01" w:rsidRDefault="00BA0B88" w:rsidP="00DA0AB4">
            <w:pPr>
              <w:rPr>
                <w:rFonts w:ascii="Arial" w:hAnsi="Arial" w:cs="Arial"/>
                <w:b/>
                <w:sz w:val="18"/>
                <w:szCs w:val="18"/>
              </w:rPr>
            </w:pPr>
          </w:p>
        </w:tc>
      </w:tr>
      <w:tr w:rsidR="00C22B7B" w:rsidRPr="004A5D01" w14:paraId="2F44EF43" w14:textId="77777777" w:rsidTr="00747A9B">
        <w:trPr>
          <w:trHeight w:val="275"/>
        </w:trPr>
        <w:tc>
          <w:tcPr>
            <w:tcW w:w="588" w:type="pct"/>
            <w:shd w:val="clear" w:color="auto" w:fill="auto"/>
          </w:tcPr>
          <w:p w14:paraId="11BFD554" w14:textId="77777777" w:rsidR="00C22B7B" w:rsidRDefault="00C22B7B" w:rsidP="004F0770">
            <w:r>
              <w:rPr>
                <w:rFonts w:ascii="Arial" w:hAnsi="Arial" w:cs="Arial"/>
                <w:sz w:val="18"/>
                <w:szCs w:val="18"/>
              </w:rPr>
              <w:t>Data Column</w:t>
            </w:r>
          </w:p>
        </w:tc>
        <w:tc>
          <w:tcPr>
            <w:tcW w:w="792" w:type="pct"/>
            <w:shd w:val="clear" w:color="auto" w:fill="auto"/>
          </w:tcPr>
          <w:p w14:paraId="0767B4E3" w14:textId="77777777" w:rsidR="00C22B7B" w:rsidRDefault="00C22B7B" w:rsidP="004F0770">
            <w:pPr>
              <w:rPr>
                <w:rFonts w:ascii="Arial" w:hAnsi="Arial" w:cs="Arial"/>
                <w:sz w:val="20"/>
                <w:szCs w:val="20"/>
              </w:rPr>
            </w:pPr>
            <w:r>
              <w:rPr>
                <w:rFonts w:ascii="Arial" w:hAnsi="Arial" w:cs="Arial"/>
                <w:sz w:val="20"/>
                <w:szCs w:val="20"/>
              </w:rPr>
              <w:t>Scheme No</w:t>
            </w:r>
          </w:p>
        </w:tc>
        <w:tc>
          <w:tcPr>
            <w:tcW w:w="588" w:type="pct"/>
            <w:shd w:val="clear" w:color="auto" w:fill="auto"/>
          </w:tcPr>
          <w:p w14:paraId="309312E0" w14:textId="77777777" w:rsidR="00C22B7B" w:rsidRDefault="00C22B7B" w:rsidP="004F0770">
            <w:r w:rsidRPr="006D4456">
              <w:rPr>
                <w:rFonts w:ascii="Arial" w:hAnsi="Arial" w:cs="Arial"/>
                <w:sz w:val="18"/>
                <w:szCs w:val="18"/>
              </w:rPr>
              <w:t>n/a</w:t>
            </w:r>
          </w:p>
        </w:tc>
        <w:tc>
          <w:tcPr>
            <w:tcW w:w="831" w:type="pct"/>
            <w:shd w:val="clear" w:color="auto" w:fill="auto"/>
          </w:tcPr>
          <w:p w14:paraId="1547EDE0" w14:textId="77777777" w:rsidR="00C22B7B" w:rsidRDefault="00C22B7B" w:rsidP="004F0770">
            <w:pPr>
              <w:rPr>
                <w:rFonts w:ascii="Arial" w:hAnsi="Arial" w:cs="Arial"/>
                <w:sz w:val="18"/>
                <w:szCs w:val="18"/>
              </w:rPr>
            </w:pPr>
            <w:r>
              <w:rPr>
                <w:rFonts w:ascii="Arial" w:hAnsi="Arial" w:cs="Arial"/>
                <w:sz w:val="18"/>
                <w:szCs w:val="18"/>
              </w:rPr>
              <w:t>Alphanumeric</w:t>
            </w:r>
          </w:p>
          <w:p w14:paraId="037D5D55"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7B7226C5"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654649CD"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548A2F96"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54507FD5"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7E9739B0" w14:textId="77777777" w:rsidTr="00747A9B">
        <w:trPr>
          <w:trHeight w:val="275"/>
        </w:trPr>
        <w:tc>
          <w:tcPr>
            <w:tcW w:w="588" w:type="pct"/>
            <w:shd w:val="clear" w:color="auto" w:fill="auto"/>
          </w:tcPr>
          <w:p w14:paraId="029BB1DD" w14:textId="77777777" w:rsidR="00C22B7B" w:rsidRDefault="00C22B7B" w:rsidP="004F0770">
            <w:r>
              <w:rPr>
                <w:rFonts w:ascii="Arial" w:hAnsi="Arial" w:cs="Arial"/>
                <w:sz w:val="18"/>
                <w:szCs w:val="18"/>
              </w:rPr>
              <w:t>Data Column</w:t>
            </w:r>
          </w:p>
        </w:tc>
        <w:tc>
          <w:tcPr>
            <w:tcW w:w="792" w:type="pct"/>
            <w:shd w:val="clear" w:color="auto" w:fill="auto"/>
          </w:tcPr>
          <w:p w14:paraId="2A031A91" w14:textId="77777777" w:rsidR="00C22B7B" w:rsidRDefault="00C22B7B" w:rsidP="004F0770">
            <w:pPr>
              <w:rPr>
                <w:rFonts w:ascii="Arial" w:hAnsi="Arial" w:cs="Arial"/>
                <w:sz w:val="20"/>
                <w:szCs w:val="20"/>
              </w:rPr>
            </w:pPr>
            <w:r>
              <w:rPr>
                <w:rFonts w:ascii="Arial" w:hAnsi="Arial" w:cs="Arial"/>
                <w:sz w:val="20"/>
                <w:szCs w:val="20"/>
              </w:rPr>
              <w:t>Scheme Name</w:t>
            </w:r>
          </w:p>
        </w:tc>
        <w:tc>
          <w:tcPr>
            <w:tcW w:w="588" w:type="pct"/>
            <w:shd w:val="clear" w:color="auto" w:fill="auto"/>
          </w:tcPr>
          <w:p w14:paraId="541EF7C1" w14:textId="77777777" w:rsidR="00C22B7B" w:rsidRDefault="00C22B7B" w:rsidP="004F0770">
            <w:r w:rsidRPr="006D4456">
              <w:rPr>
                <w:rFonts w:ascii="Arial" w:hAnsi="Arial" w:cs="Arial"/>
                <w:sz w:val="18"/>
                <w:szCs w:val="18"/>
              </w:rPr>
              <w:t>n/a</w:t>
            </w:r>
          </w:p>
        </w:tc>
        <w:tc>
          <w:tcPr>
            <w:tcW w:w="831" w:type="pct"/>
            <w:shd w:val="clear" w:color="auto" w:fill="auto"/>
          </w:tcPr>
          <w:p w14:paraId="4313981B" w14:textId="77777777" w:rsidR="00C22B7B" w:rsidRDefault="00C22B7B" w:rsidP="004F0770">
            <w:pPr>
              <w:rPr>
                <w:rFonts w:ascii="Arial" w:hAnsi="Arial" w:cs="Arial"/>
                <w:sz w:val="18"/>
                <w:szCs w:val="18"/>
              </w:rPr>
            </w:pPr>
            <w:r>
              <w:rPr>
                <w:rFonts w:ascii="Arial" w:hAnsi="Arial" w:cs="Arial"/>
                <w:sz w:val="18"/>
                <w:szCs w:val="18"/>
              </w:rPr>
              <w:t>Alphanumeric</w:t>
            </w:r>
          </w:p>
          <w:p w14:paraId="61BF1A59"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7B62C0AA"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16862F06"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34C6B6FF"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466728DB"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4A9431C9" w14:textId="77777777" w:rsidTr="00747A9B">
        <w:trPr>
          <w:trHeight w:val="275"/>
        </w:trPr>
        <w:tc>
          <w:tcPr>
            <w:tcW w:w="588" w:type="pct"/>
            <w:shd w:val="clear" w:color="auto" w:fill="auto"/>
          </w:tcPr>
          <w:p w14:paraId="0A8D16DE" w14:textId="77777777" w:rsidR="00C22B7B" w:rsidRDefault="00C22B7B" w:rsidP="00DA0AB4">
            <w:r>
              <w:rPr>
                <w:rFonts w:ascii="Arial" w:hAnsi="Arial" w:cs="Arial"/>
                <w:sz w:val="18"/>
                <w:szCs w:val="18"/>
              </w:rPr>
              <w:t>Data Column</w:t>
            </w:r>
          </w:p>
        </w:tc>
        <w:tc>
          <w:tcPr>
            <w:tcW w:w="792" w:type="pct"/>
            <w:shd w:val="clear" w:color="auto" w:fill="auto"/>
          </w:tcPr>
          <w:p w14:paraId="61B2F4EC" w14:textId="77777777" w:rsidR="00C22B7B" w:rsidRDefault="00C22B7B" w:rsidP="00747A9B">
            <w:pPr>
              <w:rPr>
                <w:rFonts w:ascii="Arial" w:hAnsi="Arial" w:cs="Arial"/>
                <w:sz w:val="20"/>
                <w:szCs w:val="20"/>
              </w:rPr>
            </w:pPr>
            <w:r>
              <w:rPr>
                <w:rFonts w:ascii="Arial" w:hAnsi="Arial" w:cs="Arial"/>
                <w:sz w:val="20"/>
                <w:szCs w:val="20"/>
              </w:rPr>
              <w:t>Surname</w:t>
            </w:r>
          </w:p>
        </w:tc>
        <w:tc>
          <w:tcPr>
            <w:tcW w:w="588" w:type="pct"/>
            <w:shd w:val="clear" w:color="auto" w:fill="auto"/>
          </w:tcPr>
          <w:p w14:paraId="296AFD5E" w14:textId="77777777" w:rsidR="00C22B7B" w:rsidRDefault="00C22B7B" w:rsidP="00DA0AB4">
            <w:r w:rsidRPr="006D4456">
              <w:rPr>
                <w:rFonts w:ascii="Arial" w:hAnsi="Arial" w:cs="Arial"/>
                <w:sz w:val="18"/>
                <w:szCs w:val="18"/>
              </w:rPr>
              <w:t>n/a</w:t>
            </w:r>
          </w:p>
        </w:tc>
        <w:tc>
          <w:tcPr>
            <w:tcW w:w="831" w:type="pct"/>
            <w:shd w:val="clear" w:color="auto" w:fill="auto"/>
          </w:tcPr>
          <w:p w14:paraId="0886CDC0" w14:textId="77777777" w:rsidR="00C22B7B" w:rsidRDefault="00C22B7B" w:rsidP="00DA0AB4">
            <w:pPr>
              <w:rPr>
                <w:rFonts w:ascii="Arial" w:hAnsi="Arial" w:cs="Arial"/>
                <w:sz w:val="18"/>
                <w:szCs w:val="18"/>
              </w:rPr>
            </w:pPr>
            <w:r>
              <w:rPr>
                <w:rFonts w:ascii="Arial" w:hAnsi="Arial" w:cs="Arial"/>
                <w:sz w:val="18"/>
                <w:szCs w:val="18"/>
              </w:rPr>
              <w:t>Alphanumeric</w:t>
            </w:r>
          </w:p>
          <w:p w14:paraId="369006FB" w14:textId="77777777" w:rsidR="00C22B7B" w:rsidRDefault="00C22B7B" w:rsidP="00DA0AB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E68A8EB" w14:textId="77777777" w:rsidR="00C22B7B" w:rsidRDefault="00C22B7B" w:rsidP="00DA0AB4">
            <w:pPr>
              <w:rPr>
                <w:rFonts w:ascii="Arial" w:hAnsi="Arial" w:cs="Arial"/>
                <w:sz w:val="18"/>
                <w:szCs w:val="18"/>
              </w:rPr>
            </w:pPr>
            <w:r>
              <w:rPr>
                <w:rFonts w:ascii="Arial" w:hAnsi="Arial" w:cs="Arial"/>
                <w:sz w:val="18"/>
                <w:szCs w:val="18"/>
              </w:rPr>
              <w:t>N</w:t>
            </w:r>
          </w:p>
        </w:tc>
        <w:tc>
          <w:tcPr>
            <w:tcW w:w="864" w:type="pct"/>
            <w:shd w:val="clear" w:color="auto" w:fill="auto"/>
          </w:tcPr>
          <w:p w14:paraId="20252221" w14:textId="77777777" w:rsidR="00C22B7B" w:rsidRDefault="00C22B7B" w:rsidP="00DA0AB4">
            <w:pPr>
              <w:rPr>
                <w:rFonts w:ascii="Arial" w:hAnsi="Arial" w:cs="Arial"/>
                <w:sz w:val="18"/>
                <w:szCs w:val="18"/>
              </w:rPr>
            </w:pPr>
            <w:r>
              <w:rPr>
                <w:rFonts w:ascii="Arial" w:hAnsi="Arial" w:cs="Arial"/>
                <w:sz w:val="18"/>
                <w:szCs w:val="18"/>
              </w:rPr>
              <w:t>n/a</w:t>
            </w:r>
          </w:p>
        </w:tc>
        <w:tc>
          <w:tcPr>
            <w:tcW w:w="484" w:type="pct"/>
          </w:tcPr>
          <w:p w14:paraId="4B9B0EE6" w14:textId="77777777" w:rsidR="00C22B7B" w:rsidRDefault="00C22B7B" w:rsidP="00DA0AB4">
            <w:pPr>
              <w:rPr>
                <w:rFonts w:ascii="Arial" w:hAnsi="Arial" w:cs="Arial"/>
                <w:sz w:val="18"/>
                <w:szCs w:val="18"/>
              </w:rPr>
            </w:pPr>
            <w:r>
              <w:rPr>
                <w:rFonts w:ascii="Arial" w:hAnsi="Arial" w:cs="Arial"/>
                <w:sz w:val="18"/>
                <w:szCs w:val="18"/>
              </w:rPr>
              <w:t>N</w:t>
            </w:r>
          </w:p>
        </w:tc>
        <w:tc>
          <w:tcPr>
            <w:tcW w:w="400" w:type="pct"/>
          </w:tcPr>
          <w:p w14:paraId="16976F44" w14:textId="77777777" w:rsidR="00C22B7B" w:rsidRDefault="00C22B7B" w:rsidP="00DA0AB4">
            <w:pPr>
              <w:rPr>
                <w:rFonts w:ascii="Arial" w:hAnsi="Arial" w:cs="Arial"/>
                <w:sz w:val="18"/>
                <w:szCs w:val="18"/>
              </w:rPr>
            </w:pPr>
            <w:r>
              <w:rPr>
                <w:rFonts w:ascii="Arial" w:hAnsi="Arial" w:cs="Arial"/>
                <w:sz w:val="18"/>
                <w:szCs w:val="18"/>
              </w:rPr>
              <w:t>n/a</w:t>
            </w:r>
          </w:p>
        </w:tc>
      </w:tr>
      <w:tr w:rsidR="00C22B7B" w:rsidRPr="004A5D01" w14:paraId="42AD8E43" w14:textId="77777777" w:rsidTr="00747A9B">
        <w:trPr>
          <w:trHeight w:val="275"/>
        </w:trPr>
        <w:tc>
          <w:tcPr>
            <w:tcW w:w="588" w:type="pct"/>
            <w:shd w:val="clear" w:color="auto" w:fill="auto"/>
          </w:tcPr>
          <w:p w14:paraId="3246BAB2" w14:textId="77777777" w:rsidR="00C22B7B" w:rsidRDefault="00C22B7B" w:rsidP="00DA0AB4">
            <w:r>
              <w:rPr>
                <w:rFonts w:ascii="Arial" w:hAnsi="Arial" w:cs="Arial"/>
                <w:sz w:val="18"/>
                <w:szCs w:val="18"/>
              </w:rPr>
              <w:t>Data Column</w:t>
            </w:r>
          </w:p>
        </w:tc>
        <w:tc>
          <w:tcPr>
            <w:tcW w:w="792" w:type="pct"/>
            <w:shd w:val="clear" w:color="auto" w:fill="auto"/>
          </w:tcPr>
          <w:p w14:paraId="5E750DDD" w14:textId="77777777" w:rsidR="00C22B7B" w:rsidRDefault="00C22B7B" w:rsidP="00747A9B">
            <w:pPr>
              <w:rPr>
                <w:rFonts w:ascii="Arial" w:hAnsi="Arial" w:cs="Arial"/>
                <w:sz w:val="20"/>
                <w:szCs w:val="20"/>
              </w:rPr>
            </w:pPr>
            <w:r>
              <w:rPr>
                <w:rFonts w:ascii="Arial" w:hAnsi="Arial" w:cs="Arial"/>
                <w:sz w:val="20"/>
                <w:szCs w:val="20"/>
              </w:rPr>
              <w:t>Forename</w:t>
            </w:r>
          </w:p>
        </w:tc>
        <w:tc>
          <w:tcPr>
            <w:tcW w:w="588" w:type="pct"/>
            <w:shd w:val="clear" w:color="auto" w:fill="auto"/>
          </w:tcPr>
          <w:p w14:paraId="4BA1B0E6" w14:textId="77777777" w:rsidR="00C22B7B" w:rsidRDefault="00C22B7B" w:rsidP="00DA0AB4">
            <w:r w:rsidRPr="006D4456">
              <w:rPr>
                <w:rFonts w:ascii="Arial" w:hAnsi="Arial" w:cs="Arial"/>
                <w:sz w:val="18"/>
                <w:szCs w:val="18"/>
              </w:rPr>
              <w:t>n/a</w:t>
            </w:r>
          </w:p>
        </w:tc>
        <w:tc>
          <w:tcPr>
            <w:tcW w:w="831" w:type="pct"/>
            <w:shd w:val="clear" w:color="auto" w:fill="auto"/>
          </w:tcPr>
          <w:p w14:paraId="150C4AB0" w14:textId="77777777" w:rsidR="00C22B7B" w:rsidRDefault="00C22B7B" w:rsidP="00DA0AB4">
            <w:pPr>
              <w:rPr>
                <w:rFonts w:ascii="Arial" w:hAnsi="Arial" w:cs="Arial"/>
                <w:sz w:val="18"/>
                <w:szCs w:val="18"/>
              </w:rPr>
            </w:pPr>
            <w:r>
              <w:rPr>
                <w:rFonts w:ascii="Arial" w:hAnsi="Arial" w:cs="Arial"/>
                <w:sz w:val="18"/>
                <w:szCs w:val="18"/>
              </w:rPr>
              <w:t>Alphanumeric</w:t>
            </w:r>
          </w:p>
          <w:p w14:paraId="139A0154" w14:textId="77777777" w:rsidR="00C22B7B" w:rsidRDefault="00C22B7B" w:rsidP="00DA0AB4">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631C09F" w14:textId="77777777" w:rsidR="00C22B7B" w:rsidRDefault="00C22B7B" w:rsidP="00DA0AB4">
            <w:pPr>
              <w:rPr>
                <w:rFonts w:ascii="Arial" w:hAnsi="Arial" w:cs="Arial"/>
                <w:sz w:val="18"/>
                <w:szCs w:val="18"/>
              </w:rPr>
            </w:pPr>
            <w:r>
              <w:rPr>
                <w:rFonts w:ascii="Arial" w:hAnsi="Arial" w:cs="Arial"/>
                <w:sz w:val="18"/>
                <w:szCs w:val="18"/>
              </w:rPr>
              <w:t>N</w:t>
            </w:r>
          </w:p>
        </w:tc>
        <w:tc>
          <w:tcPr>
            <w:tcW w:w="864" w:type="pct"/>
            <w:shd w:val="clear" w:color="auto" w:fill="auto"/>
          </w:tcPr>
          <w:p w14:paraId="0DB743B8" w14:textId="77777777" w:rsidR="00C22B7B" w:rsidRDefault="00C22B7B" w:rsidP="00DA0AB4">
            <w:pPr>
              <w:rPr>
                <w:rFonts w:ascii="Arial" w:hAnsi="Arial" w:cs="Arial"/>
                <w:sz w:val="18"/>
                <w:szCs w:val="18"/>
              </w:rPr>
            </w:pPr>
            <w:r>
              <w:rPr>
                <w:rFonts w:ascii="Arial" w:hAnsi="Arial" w:cs="Arial"/>
                <w:sz w:val="18"/>
                <w:szCs w:val="18"/>
              </w:rPr>
              <w:t>n/a</w:t>
            </w:r>
          </w:p>
        </w:tc>
        <w:tc>
          <w:tcPr>
            <w:tcW w:w="484" w:type="pct"/>
          </w:tcPr>
          <w:p w14:paraId="4AADA6E9" w14:textId="77777777" w:rsidR="00C22B7B" w:rsidRDefault="00C22B7B" w:rsidP="00DA0AB4">
            <w:pPr>
              <w:rPr>
                <w:rFonts w:ascii="Arial" w:hAnsi="Arial" w:cs="Arial"/>
                <w:sz w:val="18"/>
                <w:szCs w:val="18"/>
              </w:rPr>
            </w:pPr>
            <w:r>
              <w:rPr>
                <w:rFonts w:ascii="Arial" w:hAnsi="Arial" w:cs="Arial"/>
                <w:sz w:val="18"/>
                <w:szCs w:val="18"/>
              </w:rPr>
              <w:t>N</w:t>
            </w:r>
          </w:p>
        </w:tc>
        <w:tc>
          <w:tcPr>
            <w:tcW w:w="400" w:type="pct"/>
          </w:tcPr>
          <w:p w14:paraId="02E913E9" w14:textId="77777777" w:rsidR="00C22B7B" w:rsidRDefault="00C22B7B" w:rsidP="00DA0AB4">
            <w:pPr>
              <w:rPr>
                <w:rFonts w:ascii="Arial" w:hAnsi="Arial" w:cs="Arial"/>
                <w:sz w:val="18"/>
                <w:szCs w:val="18"/>
              </w:rPr>
            </w:pPr>
            <w:r>
              <w:rPr>
                <w:rFonts w:ascii="Arial" w:hAnsi="Arial" w:cs="Arial"/>
                <w:sz w:val="18"/>
                <w:szCs w:val="18"/>
              </w:rPr>
              <w:t>n/a</w:t>
            </w:r>
          </w:p>
        </w:tc>
      </w:tr>
      <w:tr w:rsidR="00C22B7B" w:rsidRPr="004A5D01" w14:paraId="0473503D" w14:textId="77777777" w:rsidTr="00747A9B">
        <w:trPr>
          <w:trHeight w:val="275"/>
        </w:trPr>
        <w:tc>
          <w:tcPr>
            <w:tcW w:w="588" w:type="pct"/>
            <w:shd w:val="clear" w:color="auto" w:fill="auto"/>
          </w:tcPr>
          <w:p w14:paraId="17377829" w14:textId="77777777" w:rsidR="00C22B7B" w:rsidRDefault="00C22B7B" w:rsidP="004F0770">
            <w:r>
              <w:rPr>
                <w:rFonts w:ascii="Arial" w:hAnsi="Arial" w:cs="Arial"/>
                <w:sz w:val="18"/>
                <w:szCs w:val="18"/>
              </w:rPr>
              <w:t>Data Column</w:t>
            </w:r>
          </w:p>
        </w:tc>
        <w:tc>
          <w:tcPr>
            <w:tcW w:w="792" w:type="pct"/>
            <w:shd w:val="clear" w:color="auto" w:fill="auto"/>
          </w:tcPr>
          <w:p w14:paraId="460982E1" w14:textId="77777777" w:rsidR="00C22B7B" w:rsidRDefault="00C22B7B" w:rsidP="00747A9B">
            <w:pPr>
              <w:rPr>
                <w:rFonts w:ascii="Arial" w:hAnsi="Arial" w:cs="Arial"/>
                <w:sz w:val="20"/>
                <w:szCs w:val="20"/>
              </w:rPr>
            </w:pPr>
            <w:r>
              <w:rPr>
                <w:rFonts w:ascii="Arial" w:hAnsi="Arial" w:cs="Arial"/>
                <w:sz w:val="20"/>
                <w:szCs w:val="20"/>
              </w:rPr>
              <w:t>Gender</w:t>
            </w:r>
          </w:p>
        </w:tc>
        <w:tc>
          <w:tcPr>
            <w:tcW w:w="588" w:type="pct"/>
            <w:shd w:val="clear" w:color="auto" w:fill="auto"/>
          </w:tcPr>
          <w:p w14:paraId="75EEBE3D" w14:textId="77777777" w:rsidR="00C22B7B" w:rsidRDefault="00C22B7B" w:rsidP="004F0770">
            <w:r w:rsidRPr="006D4456">
              <w:rPr>
                <w:rFonts w:ascii="Arial" w:hAnsi="Arial" w:cs="Arial"/>
                <w:sz w:val="18"/>
                <w:szCs w:val="18"/>
              </w:rPr>
              <w:t>n/a</w:t>
            </w:r>
          </w:p>
        </w:tc>
        <w:tc>
          <w:tcPr>
            <w:tcW w:w="831" w:type="pct"/>
            <w:shd w:val="clear" w:color="auto" w:fill="auto"/>
          </w:tcPr>
          <w:p w14:paraId="63051575" w14:textId="77777777" w:rsidR="00C22B7B" w:rsidRDefault="00C22B7B" w:rsidP="004F0770">
            <w:pPr>
              <w:rPr>
                <w:rFonts w:ascii="Arial" w:hAnsi="Arial" w:cs="Arial"/>
                <w:sz w:val="18"/>
                <w:szCs w:val="18"/>
              </w:rPr>
            </w:pPr>
            <w:r>
              <w:rPr>
                <w:rFonts w:ascii="Arial" w:hAnsi="Arial" w:cs="Arial"/>
                <w:sz w:val="18"/>
                <w:szCs w:val="18"/>
              </w:rPr>
              <w:t>Alphanumeric</w:t>
            </w:r>
          </w:p>
          <w:p w14:paraId="5515078A"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22CF1167"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7CDB4ED7"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046C97AE"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55038E34"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5BF69913" w14:textId="77777777" w:rsidTr="00747A9B">
        <w:trPr>
          <w:trHeight w:val="275"/>
        </w:trPr>
        <w:tc>
          <w:tcPr>
            <w:tcW w:w="588" w:type="pct"/>
            <w:shd w:val="clear" w:color="auto" w:fill="auto"/>
          </w:tcPr>
          <w:p w14:paraId="56D9E47D" w14:textId="77777777" w:rsidR="00C22B7B" w:rsidRDefault="00C22B7B" w:rsidP="004F0770">
            <w:r>
              <w:rPr>
                <w:rFonts w:ascii="Arial" w:hAnsi="Arial" w:cs="Arial"/>
                <w:sz w:val="18"/>
                <w:szCs w:val="18"/>
              </w:rPr>
              <w:t>Data Column</w:t>
            </w:r>
          </w:p>
        </w:tc>
        <w:tc>
          <w:tcPr>
            <w:tcW w:w="792" w:type="pct"/>
            <w:shd w:val="clear" w:color="auto" w:fill="auto"/>
          </w:tcPr>
          <w:p w14:paraId="001F6F53" w14:textId="77777777" w:rsidR="00C22B7B" w:rsidRDefault="00C22B7B" w:rsidP="00747A9B">
            <w:pPr>
              <w:rPr>
                <w:rFonts w:ascii="Arial" w:hAnsi="Arial" w:cs="Arial"/>
                <w:sz w:val="20"/>
                <w:szCs w:val="20"/>
              </w:rPr>
            </w:pPr>
            <w:r>
              <w:rPr>
                <w:rFonts w:ascii="Arial" w:hAnsi="Arial" w:cs="Arial"/>
                <w:sz w:val="20"/>
                <w:szCs w:val="20"/>
              </w:rPr>
              <w:t>Marital Status</w:t>
            </w:r>
          </w:p>
        </w:tc>
        <w:tc>
          <w:tcPr>
            <w:tcW w:w="588" w:type="pct"/>
            <w:shd w:val="clear" w:color="auto" w:fill="auto"/>
          </w:tcPr>
          <w:p w14:paraId="50FE6372" w14:textId="77777777" w:rsidR="00C22B7B" w:rsidRDefault="00C22B7B" w:rsidP="004F0770">
            <w:r w:rsidRPr="006D4456">
              <w:rPr>
                <w:rFonts w:ascii="Arial" w:hAnsi="Arial" w:cs="Arial"/>
                <w:sz w:val="18"/>
                <w:szCs w:val="18"/>
              </w:rPr>
              <w:t>n/a</w:t>
            </w:r>
          </w:p>
        </w:tc>
        <w:tc>
          <w:tcPr>
            <w:tcW w:w="831" w:type="pct"/>
            <w:shd w:val="clear" w:color="auto" w:fill="auto"/>
          </w:tcPr>
          <w:p w14:paraId="4A39F145" w14:textId="77777777" w:rsidR="00C22B7B" w:rsidRDefault="00C22B7B" w:rsidP="004F0770">
            <w:pPr>
              <w:rPr>
                <w:rFonts w:ascii="Arial" w:hAnsi="Arial" w:cs="Arial"/>
                <w:sz w:val="18"/>
                <w:szCs w:val="18"/>
              </w:rPr>
            </w:pPr>
            <w:r>
              <w:rPr>
                <w:rFonts w:ascii="Arial" w:hAnsi="Arial" w:cs="Arial"/>
                <w:sz w:val="18"/>
                <w:szCs w:val="18"/>
              </w:rPr>
              <w:t>Alphanumeric</w:t>
            </w:r>
          </w:p>
          <w:p w14:paraId="2BE9B8A9"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05E0802"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7265FBAE"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4D7542F0"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2695CD6D"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65126A97" w14:textId="77777777" w:rsidTr="00747A9B">
        <w:trPr>
          <w:trHeight w:val="275"/>
        </w:trPr>
        <w:tc>
          <w:tcPr>
            <w:tcW w:w="588" w:type="pct"/>
            <w:shd w:val="clear" w:color="auto" w:fill="auto"/>
          </w:tcPr>
          <w:p w14:paraId="1E5B5CE0" w14:textId="77777777" w:rsidR="00C22B7B" w:rsidRDefault="00C22B7B" w:rsidP="004F0770">
            <w:r>
              <w:rPr>
                <w:rFonts w:ascii="Arial" w:hAnsi="Arial" w:cs="Arial"/>
                <w:sz w:val="18"/>
                <w:szCs w:val="18"/>
              </w:rPr>
              <w:t>Data Column</w:t>
            </w:r>
          </w:p>
        </w:tc>
        <w:tc>
          <w:tcPr>
            <w:tcW w:w="792" w:type="pct"/>
            <w:shd w:val="clear" w:color="auto" w:fill="auto"/>
          </w:tcPr>
          <w:p w14:paraId="3206B13A" w14:textId="77777777" w:rsidR="00C22B7B" w:rsidRDefault="00C22B7B" w:rsidP="00747A9B">
            <w:pPr>
              <w:rPr>
                <w:rFonts w:ascii="Arial" w:hAnsi="Arial" w:cs="Arial"/>
                <w:sz w:val="20"/>
                <w:szCs w:val="20"/>
              </w:rPr>
            </w:pPr>
            <w:r>
              <w:rPr>
                <w:rFonts w:ascii="Arial" w:hAnsi="Arial" w:cs="Arial"/>
                <w:sz w:val="20"/>
                <w:szCs w:val="20"/>
              </w:rPr>
              <w:t>Address Line 1</w:t>
            </w:r>
          </w:p>
        </w:tc>
        <w:tc>
          <w:tcPr>
            <w:tcW w:w="588" w:type="pct"/>
            <w:shd w:val="clear" w:color="auto" w:fill="auto"/>
          </w:tcPr>
          <w:p w14:paraId="45C9CC38" w14:textId="77777777" w:rsidR="00C22B7B" w:rsidRDefault="00C22B7B" w:rsidP="004F0770">
            <w:r w:rsidRPr="006D4456">
              <w:rPr>
                <w:rFonts w:ascii="Arial" w:hAnsi="Arial" w:cs="Arial"/>
                <w:sz w:val="18"/>
                <w:szCs w:val="18"/>
              </w:rPr>
              <w:t>n/a</w:t>
            </w:r>
          </w:p>
        </w:tc>
        <w:tc>
          <w:tcPr>
            <w:tcW w:w="831" w:type="pct"/>
            <w:shd w:val="clear" w:color="auto" w:fill="auto"/>
          </w:tcPr>
          <w:p w14:paraId="69AC6B7D" w14:textId="77777777" w:rsidR="00C22B7B" w:rsidRDefault="00C22B7B" w:rsidP="004F0770">
            <w:pPr>
              <w:rPr>
                <w:rFonts w:ascii="Arial" w:hAnsi="Arial" w:cs="Arial"/>
                <w:sz w:val="18"/>
                <w:szCs w:val="18"/>
              </w:rPr>
            </w:pPr>
            <w:r>
              <w:rPr>
                <w:rFonts w:ascii="Arial" w:hAnsi="Arial" w:cs="Arial"/>
                <w:sz w:val="18"/>
                <w:szCs w:val="18"/>
              </w:rPr>
              <w:t>Alphanumeric</w:t>
            </w:r>
          </w:p>
          <w:p w14:paraId="16A490E0"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2569B85"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0F99155C"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7ED52E4E"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535E55E7"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56C29A97" w14:textId="77777777" w:rsidTr="00747A9B">
        <w:trPr>
          <w:trHeight w:val="275"/>
        </w:trPr>
        <w:tc>
          <w:tcPr>
            <w:tcW w:w="588" w:type="pct"/>
            <w:shd w:val="clear" w:color="auto" w:fill="auto"/>
          </w:tcPr>
          <w:p w14:paraId="0E8FFD5F" w14:textId="77777777" w:rsidR="00C22B7B" w:rsidRDefault="00C22B7B" w:rsidP="004F0770">
            <w:r>
              <w:rPr>
                <w:rFonts w:ascii="Arial" w:hAnsi="Arial" w:cs="Arial"/>
                <w:sz w:val="18"/>
                <w:szCs w:val="18"/>
              </w:rPr>
              <w:t>Data Column</w:t>
            </w:r>
          </w:p>
        </w:tc>
        <w:tc>
          <w:tcPr>
            <w:tcW w:w="792" w:type="pct"/>
            <w:shd w:val="clear" w:color="auto" w:fill="auto"/>
          </w:tcPr>
          <w:p w14:paraId="44F7E92C" w14:textId="77777777" w:rsidR="00C22B7B" w:rsidRDefault="00C22B7B" w:rsidP="00747A9B">
            <w:pPr>
              <w:rPr>
                <w:rFonts w:ascii="Arial" w:hAnsi="Arial" w:cs="Arial"/>
                <w:sz w:val="20"/>
                <w:szCs w:val="20"/>
              </w:rPr>
            </w:pPr>
            <w:r>
              <w:rPr>
                <w:rFonts w:ascii="Arial" w:hAnsi="Arial" w:cs="Arial"/>
                <w:sz w:val="20"/>
                <w:szCs w:val="20"/>
              </w:rPr>
              <w:t>Address Line 2</w:t>
            </w:r>
          </w:p>
        </w:tc>
        <w:tc>
          <w:tcPr>
            <w:tcW w:w="588" w:type="pct"/>
            <w:shd w:val="clear" w:color="auto" w:fill="auto"/>
          </w:tcPr>
          <w:p w14:paraId="75B917A5" w14:textId="77777777" w:rsidR="00C22B7B" w:rsidRDefault="00C22B7B" w:rsidP="004F0770">
            <w:r w:rsidRPr="006D4456">
              <w:rPr>
                <w:rFonts w:ascii="Arial" w:hAnsi="Arial" w:cs="Arial"/>
                <w:sz w:val="18"/>
                <w:szCs w:val="18"/>
              </w:rPr>
              <w:t>n/a</w:t>
            </w:r>
          </w:p>
        </w:tc>
        <w:tc>
          <w:tcPr>
            <w:tcW w:w="831" w:type="pct"/>
            <w:shd w:val="clear" w:color="auto" w:fill="auto"/>
          </w:tcPr>
          <w:p w14:paraId="58CD0CE7" w14:textId="77777777" w:rsidR="00C22B7B" w:rsidRDefault="00C22B7B" w:rsidP="004F0770">
            <w:pPr>
              <w:rPr>
                <w:rFonts w:ascii="Arial" w:hAnsi="Arial" w:cs="Arial"/>
                <w:sz w:val="18"/>
                <w:szCs w:val="18"/>
              </w:rPr>
            </w:pPr>
            <w:r>
              <w:rPr>
                <w:rFonts w:ascii="Arial" w:hAnsi="Arial" w:cs="Arial"/>
                <w:sz w:val="18"/>
                <w:szCs w:val="18"/>
              </w:rPr>
              <w:t>Alphanumeric</w:t>
            </w:r>
          </w:p>
          <w:p w14:paraId="4D74CC6A"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4D2D7D3"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77AE80E8"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7C943A84"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5D95CC11"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70F5A436" w14:textId="77777777" w:rsidTr="00747A9B">
        <w:trPr>
          <w:trHeight w:val="275"/>
        </w:trPr>
        <w:tc>
          <w:tcPr>
            <w:tcW w:w="588" w:type="pct"/>
            <w:shd w:val="clear" w:color="auto" w:fill="auto"/>
          </w:tcPr>
          <w:p w14:paraId="02B17AB6" w14:textId="77777777" w:rsidR="00C22B7B" w:rsidRDefault="00C22B7B" w:rsidP="004F0770">
            <w:r>
              <w:rPr>
                <w:rFonts w:ascii="Arial" w:hAnsi="Arial" w:cs="Arial"/>
                <w:sz w:val="18"/>
                <w:szCs w:val="18"/>
              </w:rPr>
              <w:t>Data Column</w:t>
            </w:r>
          </w:p>
        </w:tc>
        <w:tc>
          <w:tcPr>
            <w:tcW w:w="792" w:type="pct"/>
            <w:shd w:val="clear" w:color="auto" w:fill="auto"/>
          </w:tcPr>
          <w:p w14:paraId="6DBD4226" w14:textId="77777777" w:rsidR="00C22B7B" w:rsidRDefault="00C22B7B" w:rsidP="00747A9B">
            <w:pPr>
              <w:rPr>
                <w:rFonts w:ascii="Arial" w:hAnsi="Arial" w:cs="Arial"/>
                <w:sz w:val="20"/>
                <w:szCs w:val="20"/>
              </w:rPr>
            </w:pPr>
            <w:r>
              <w:rPr>
                <w:rFonts w:ascii="Arial" w:hAnsi="Arial" w:cs="Arial"/>
                <w:sz w:val="20"/>
                <w:szCs w:val="20"/>
              </w:rPr>
              <w:t>Address Line 3</w:t>
            </w:r>
          </w:p>
        </w:tc>
        <w:tc>
          <w:tcPr>
            <w:tcW w:w="588" w:type="pct"/>
            <w:shd w:val="clear" w:color="auto" w:fill="auto"/>
          </w:tcPr>
          <w:p w14:paraId="109FA831" w14:textId="77777777" w:rsidR="00C22B7B" w:rsidRDefault="00C22B7B" w:rsidP="004F0770">
            <w:r w:rsidRPr="006D4456">
              <w:rPr>
                <w:rFonts w:ascii="Arial" w:hAnsi="Arial" w:cs="Arial"/>
                <w:sz w:val="18"/>
                <w:szCs w:val="18"/>
              </w:rPr>
              <w:t>n/a</w:t>
            </w:r>
          </w:p>
        </w:tc>
        <w:tc>
          <w:tcPr>
            <w:tcW w:w="831" w:type="pct"/>
            <w:shd w:val="clear" w:color="auto" w:fill="auto"/>
          </w:tcPr>
          <w:p w14:paraId="58041812" w14:textId="77777777" w:rsidR="00C22B7B" w:rsidRDefault="00C22B7B" w:rsidP="004F0770">
            <w:pPr>
              <w:rPr>
                <w:rFonts w:ascii="Arial" w:hAnsi="Arial" w:cs="Arial"/>
                <w:sz w:val="18"/>
                <w:szCs w:val="18"/>
              </w:rPr>
            </w:pPr>
            <w:r>
              <w:rPr>
                <w:rFonts w:ascii="Arial" w:hAnsi="Arial" w:cs="Arial"/>
                <w:sz w:val="18"/>
                <w:szCs w:val="18"/>
              </w:rPr>
              <w:t>Alphanumeric</w:t>
            </w:r>
          </w:p>
          <w:p w14:paraId="301C5430"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49D6939F"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47EA20F7"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7BFF7446"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121CABC0" w14:textId="77777777" w:rsidR="00C22B7B" w:rsidRDefault="00C22B7B" w:rsidP="004F0770">
            <w:pPr>
              <w:rPr>
                <w:rFonts w:ascii="Arial" w:hAnsi="Arial" w:cs="Arial"/>
                <w:sz w:val="18"/>
                <w:szCs w:val="18"/>
              </w:rPr>
            </w:pPr>
            <w:r>
              <w:rPr>
                <w:rFonts w:ascii="Arial" w:hAnsi="Arial" w:cs="Arial"/>
                <w:sz w:val="18"/>
                <w:szCs w:val="18"/>
              </w:rPr>
              <w:t>n/a</w:t>
            </w:r>
          </w:p>
        </w:tc>
      </w:tr>
      <w:tr w:rsidR="00C22B7B" w:rsidRPr="004A5D01" w14:paraId="5048B583" w14:textId="77777777" w:rsidTr="00747A9B">
        <w:trPr>
          <w:trHeight w:val="275"/>
        </w:trPr>
        <w:tc>
          <w:tcPr>
            <w:tcW w:w="588" w:type="pct"/>
            <w:shd w:val="clear" w:color="auto" w:fill="auto"/>
          </w:tcPr>
          <w:p w14:paraId="1AA9A60D" w14:textId="77777777" w:rsidR="00C22B7B" w:rsidRDefault="00C22B7B" w:rsidP="004F0770">
            <w:r>
              <w:rPr>
                <w:rFonts w:ascii="Arial" w:hAnsi="Arial" w:cs="Arial"/>
                <w:sz w:val="18"/>
                <w:szCs w:val="18"/>
              </w:rPr>
              <w:t>Data Column</w:t>
            </w:r>
          </w:p>
        </w:tc>
        <w:tc>
          <w:tcPr>
            <w:tcW w:w="792" w:type="pct"/>
            <w:shd w:val="clear" w:color="auto" w:fill="auto"/>
          </w:tcPr>
          <w:p w14:paraId="79541311" w14:textId="77777777" w:rsidR="00C22B7B" w:rsidRDefault="00C22B7B" w:rsidP="00747A9B">
            <w:pPr>
              <w:rPr>
                <w:rFonts w:ascii="Arial" w:hAnsi="Arial" w:cs="Arial"/>
                <w:sz w:val="20"/>
                <w:szCs w:val="20"/>
              </w:rPr>
            </w:pPr>
            <w:r>
              <w:rPr>
                <w:rFonts w:ascii="Arial" w:hAnsi="Arial" w:cs="Arial"/>
                <w:sz w:val="20"/>
                <w:szCs w:val="20"/>
              </w:rPr>
              <w:t>Address City</w:t>
            </w:r>
          </w:p>
        </w:tc>
        <w:tc>
          <w:tcPr>
            <w:tcW w:w="588" w:type="pct"/>
            <w:shd w:val="clear" w:color="auto" w:fill="auto"/>
          </w:tcPr>
          <w:p w14:paraId="296C64EB" w14:textId="77777777" w:rsidR="00C22B7B" w:rsidRDefault="00C22B7B" w:rsidP="004F0770">
            <w:r w:rsidRPr="006D4456">
              <w:rPr>
                <w:rFonts w:ascii="Arial" w:hAnsi="Arial" w:cs="Arial"/>
                <w:sz w:val="18"/>
                <w:szCs w:val="18"/>
              </w:rPr>
              <w:t>n/a</w:t>
            </w:r>
          </w:p>
        </w:tc>
        <w:tc>
          <w:tcPr>
            <w:tcW w:w="831" w:type="pct"/>
            <w:shd w:val="clear" w:color="auto" w:fill="auto"/>
          </w:tcPr>
          <w:p w14:paraId="3E685B05" w14:textId="77777777" w:rsidR="00C22B7B" w:rsidRDefault="00C22B7B" w:rsidP="004F0770">
            <w:pPr>
              <w:rPr>
                <w:rFonts w:ascii="Arial" w:hAnsi="Arial" w:cs="Arial"/>
                <w:sz w:val="18"/>
                <w:szCs w:val="18"/>
              </w:rPr>
            </w:pPr>
            <w:r>
              <w:rPr>
                <w:rFonts w:ascii="Arial" w:hAnsi="Arial" w:cs="Arial"/>
                <w:sz w:val="18"/>
                <w:szCs w:val="18"/>
              </w:rPr>
              <w:t>Alphanumeric</w:t>
            </w:r>
          </w:p>
          <w:p w14:paraId="4478ABE1" w14:textId="77777777" w:rsidR="00C22B7B" w:rsidRDefault="00C22B7B" w:rsidP="004F0770">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6466A124" w14:textId="77777777" w:rsidR="00C22B7B" w:rsidRDefault="00C22B7B" w:rsidP="004F0770">
            <w:pPr>
              <w:rPr>
                <w:rFonts w:ascii="Arial" w:hAnsi="Arial" w:cs="Arial"/>
                <w:sz w:val="18"/>
                <w:szCs w:val="18"/>
              </w:rPr>
            </w:pPr>
            <w:r>
              <w:rPr>
                <w:rFonts w:ascii="Arial" w:hAnsi="Arial" w:cs="Arial"/>
                <w:sz w:val="18"/>
                <w:szCs w:val="18"/>
              </w:rPr>
              <w:t>N</w:t>
            </w:r>
          </w:p>
        </w:tc>
        <w:tc>
          <w:tcPr>
            <w:tcW w:w="864" w:type="pct"/>
            <w:shd w:val="clear" w:color="auto" w:fill="auto"/>
          </w:tcPr>
          <w:p w14:paraId="5040CA14" w14:textId="77777777" w:rsidR="00C22B7B" w:rsidRDefault="00C22B7B" w:rsidP="004F0770">
            <w:pPr>
              <w:rPr>
                <w:rFonts w:ascii="Arial" w:hAnsi="Arial" w:cs="Arial"/>
                <w:sz w:val="18"/>
                <w:szCs w:val="18"/>
              </w:rPr>
            </w:pPr>
            <w:r>
              <w:rPr>
                <w:rFonts w:ascii="Arial" w:hAnsi="Arial" w:cs="Arial"/>
                <w:sz w:val="18"/>
                <w:szCs w:val="18"/>
              </w:rPr>
              <w:t>n/a</w:t>
            </w:r>
          </w:p>
        </w:tc>
        <w:tc>
          <w:tcPr>
            <w:tcW w:w="484" w:type="pct"/>
          </w:tcPr>
          <w:p w14:paraId="60953F99" w14:textId="77777777" w:rsidR="00C22B7B" w:rsidRDefault="00C22B7B" w:rsidP="004F0770">
            <w:pPr>
              <w:rPr>
                <w:rFonts w:ascii="Arial" w:hAnsi="Arial" w:cs="Arial"/>
                <w:sz w:val="18"/>
                <w:szCs w:val="18"/>
              </w:rPr>
            </w:pPr>
            <w:r>
              <w:rPr>
                <w:rFonts w:ascii="Arial" w:hAnsi="Arial" w:cs="Arial"/>
                <w:sz w:val="18"/>
                <w:szCs w:val="18"/>
              </w:rPr>
              <w:t>N</w:t>
            </w:r>
          </w:p>
        </w:tc>
        <w:tc>
          <w:tcPr>
            <w:tcW w:w="400" w:type="pct"/>
          </w:tcPr>
          <w:p w14:paraId="58B5C4B8" w14:textId="77777777" w:rsidR="00C22B7B" w:rsidRDefault="00C22B7B" w:rsidP="004F0770">
            <w:pPr>
              <w:rPr>
                <w:rFonts w:ascii="Arial" w:hAnsi="Arial" w:cs="Arial"/>
                <w:sz w:val="18"/>
                <w:szCs w:val="18"/>
              </w:rPr>
            </w:pPr>
            <w:r>
              <w:rPr>
                <w:rFonts w:ascii="Arial" w:hAnsi="Arial" w:cs="Arial"/>
                <w:sz w:val="18"/>
                <w:szCs w:val="18"/>
              </w:rPr>
              <w:t>n/a</w:t>
            </w:r>
          </w:p>
        </w:tc>
      </w:tr>
      <w:tr w:rsidR="002777DB" w:rsidRPr="004A5D01" w14:paraId="025CB8C1" w14:textId="77777777" w:rsidTr="00747A9B">
        <w:trPr>
          <w:trHeight w:val="275"/>
        </w:trPr>
        <w:tc>
          <w:tcPr>
            <w:tcW w:w="588" w:type="pct"/>
            <w:shd w:val="clear" w:color="auto" w:fill="auto"/>
          </w:tcPr>
          <w:p w14:paraId="07CF9428" w14:textId="3A2868E7" w:rsidR="002777DB" w:rsidRDefault="002777DB" w:rsidP="002777DB">
            <w:pPr>
              <w:rPr>
                <w:rFonts w:ascii="Arial" w:hAnsi="Arial" w:cs="Arial"/>
                <w:sz w:val="18"/>
                <w:szCs w:val="18"/>
              </w:rPr>
            </w:pPr>
            <w:r>
              <w:rPr>
                <w:rFonts w:ascii="Arial" w:hAnsi="Arial" w:cs="Arial"/>
                <w:sz w:val="18"/>
                <w:szCs w:val="18"/>
              </w:rPr>
              <w:t>Data Column</w:t>
            </w:r>
          </w:p>
        </w:tc>
        <w:tc>
          <w:tcPr>
            <w:tcW w:w="792" w:type="pct"/>
            <w:shd w:val="clear" w:color="auto" w:fill="auto"/>
          </w:tcPr>
          <w:p w14:paraId="417380F2" w14:textId="3B4D46E1" w:rsidR="002777DB" w:rsidRDefault="002777DB" w:rsidP="002777DB">
            <w:pPr>
              <w:rPr>
                <w:rFonts w:ascii="Arial" w:hAnsi="Arial" w:cs="Arial"/>
                <w:sz w:val="20"/>
                <w:szCs w:val="20"/>
              </w:rPr>
            </w:pPr>
            <w:r>
              <w:rPr>
                <w:rFonts w:ascii="Arial" w:hAnsi="Arial" w:cs="Arial"/>
                <w:sz w:val="20"/>
                <w:szCs w:val="20"/>
              </w:rPr>
              <w:t>Address Country</w:t>
            </w:r>
          </w:p>
        </w:tc>
        <w:tc>
          <w:tcPr>
            <w:tcW w:w="588" w:type="pct"/>
            <w:shd w:val="clear" w:color="auto" w:fill="auto"/>
          </w:tcPr>
          <w:p w14:paraId="0726A985" w14:textId="1EA4F1DE" w:rsidR="002777DB" w:rsidRPr="006D4456" w:rsidRDefault="002777DB" w:rsidP="002777DB">
            <w:pPr>
              <w:rPr>
                <w:rFonts w:ascii="Arial" w:hAnsi="Arial" w:cs="Arial"/>
                <w:sz w:val="18"/>
                <w:szCs w:val="18"/>
              </w:rPr>
            </w:pPr>
            <w:r>
              <w:rPr>
                <w:rFonts w:ascii="Arial" w:hAnsi="Arial" w:cs="Arial"/>
                <w:sz w:val="18"/>
                <w:szCs w:val="18"/>
              </w:rPr>
              <w:t>n/a</w:t>
            </w:r>
          </w:p>
        </w:tc>
        <w:tc>
          <w:tcPr>
            <w:tcW w:w="831" w:type="pct"/>
            <w:shd w:val="clear" w:color="auto" w:fill="auto"/>
          </w:tcPr>
          <w:p w14:paraId="7178BEB2" w14:textId="77777777" w:rsidR="002777DB" w:rsidRDefault="002777DB" w:rsidP="002777DB">
            <w:pPr>
              <w:rPr>
                <w:rFonts w:ascii="Arial" w:hAnsi="Arial" w:cs="Arial"/>
                <w:sz w:val="18"/>
                <w:szCs w:val="18"/>
              </w:rPr>
            </w:pPr>
            <w:r>
              <w:rPr>
                <w:rFonts w:ascii="Arial" w:hAnsi="Arial" w:cs="Arial"/>
                <w:sz w:val="18"/>
                <w:szCs w:val="18"/>
              </w:rPr>
              <w:t>Alphanumeric</w:t>
            </w:r>
          </w:p>
          <w:p w14:paraId="7142127A" w14:textId="40389D36"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ECBD73F" w14:textId="56F405D8"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3D0D485B" w14:textId="6A911884"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419D94F0" w14:textId="5B66731E"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556798C6" w14:textId="045B26B6"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4D9DF752" w14:textId="77777777" w:rsidTr="00747A9B">
        <w:trPr>
          <w:trHeight w:val="275"/>
        </w:trPr>
        <w:tc>
          <w:tcPr>
            <w:tcW w:w="588" w:type="pct"/>
            <w:shd w:val="clear" w:color="auto" w:fill="auto"/>
          </w:tcPr>
          <w:p w14:paraId="1068474C" w14:textId="77777777" w:rsidR="002777DB" w:rsidRDefault="002777DB" w:rsidP="002777DB">
            <w:r>
              <w:rPr>
                <w:rFonts w:ascii="Arial" w:hAnsi="Arial" w:cs="Arial"/>
                <w:sz w:val="18"/>
                <w:szCs w:val="18"/>
              </w:rPr>
              <w:t>Data Column</w:t>
            </w:r>
          </w:p>
        </w:tc>
        <w:tc>
          <w:tcPr>
            <w:tcW w:w="792" w:type="pct"/>
            <w:shd w:val="clear" w:color="auto" w:fill="auto"/>
          </w:tcPr>
          <w:p w14:paraId="0B83E6E2" w14:textId="77777777" w:rsidR="002777DB" w:rsidRDefault="002777DB" w:rsidP="002777DB">
            <w:pPr>
              <w:rPr>
                <w:rFonts w:ascii="Arial" w:hAnsi="Arial" w:cs="Arial"/>
                <w:sz w:val="20"/>
                <w:szCs w:val="20"/>
              </w:rPr>
            </w:pPr>
            <w:r>
              <w:rPr>
                <w:rFonts w:ascii="Arial" w:hAnsi="Arial" w:cs="Arial"/>
                <w:sz w:val="20"/>
                <w:szCs w:val="20"/>
              </w:rPr>
              <w:t>Postcode</w:t>
            </w:r>
          </w:p>
        </w:tc>
        <w:tc>
          <w:tcPr>
            <w:tcW w:w="588" w:type="pct"/>
            <w:shd w:val="clear" w:color="auto" w:fill="auto"/>
          </w:tcPr>
          <w:p w14:paraId="5E3D2F63" w14:textId="77777777" w:rsidR="002777DB" w:rsidRDefault="002777DB" w:rsidP="002777DB">
            <w:r w:rsidRPr="006D4456">
              <w:rPr>
                <w:rFonts w:ascii="Arial" w:hAnsi="Arial" w:cs="Arial"/>
                <w:sz w:val="18"/>
                <w:szCs w:val="18"/>
              </w:rPr>
              <w:t>n/a</w:t>
            </w:r>
          </w:p>
        </w:tc>
        <w:tc>
          <w:tcPr>
            <w:tcW w:w="831" w:type="pct"/>
            <w:shd w:val="clear" w:color="auto" w:fill="auto"/>
          </w:tcPr>
          <w:p w14:paraId="6C4FC726" w14:textId="77777777" w:rsidR="002777DB" w:rsidRDefault="002777DB" w:rsidP="002777DB">
            <w:pPr>
              <w:rPr>
                <w:rFonts w:ascii="Arial" w:hAnsi="Arial" w:cs="Arial"/>
                <w:sz w:val="18"/>
                <w:szCs w:val="18"/>
              </w:rPr>
            </w:pPr>
            <w:r>
              <w:rPr>
                <w:rFonts w:ascii="Arial" w:hAnsi="Arial" w:cs="Arial"/>
                <w:sz w:val="18"/>
                <w:szCs w:val="18"/>
              </w:rPr>
              <w:t>Alphanumeric</w:t>
            </w:r>
          </w:p>
          <w:p w14:paraId="4B97E302"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1CEC9447"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3B012562"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36040648"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5371BE4A"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1A11DFEB" w14:textId="77777777" w:rsidTr="00747A9B">
        <w:trPr>
          <w:trHeight w:val="275"/>
        </w:trPr>
        <w:tc>
          <w:tcPr>
            <w:tcW w:w="588" w:type="pct"/>
            <w:shd w:val="clear" w:color="auto" w:fill="auto"/>
          </w:tcPr>
          <w:p w14:paraId="4025E7D8" w14:textId="77777777" w:rsidR="002777DB" w:rsidRDefault="002777DB" w:rsidP="002777DB">
            <w:r>
              <w:rPr>
                <w:rFonts w:ascii="Arial" w:hAnsi="Arial" w:cs="Arial"/>
                <w:sz w:val="18"/>
                <w:szCs w:val="18"/>
              </w:rPr>
              <w:t>Data Column</w:t>
            </w:r>
          </w:p>
        </w:tc>
        <w:tc>
          <w:tcPr>
            <w:tcW w:w="792" w:type="pct"/>
            <w:shd w:val="clear" w:color="auto" w:fill="auto"/>
          </w:tcPr>
          <w:p w14:paraId="093C2842" w14:textId="77777777" w:rsidR="002777DB" w:rsidRDefault="002777DB" w:rsidP="002777DB">
            <w:pPr>
              <w:rPr>
                <w:rFonts w:ascii="Arial" w:hAnsi="Arial" w:cs="Arial"/>
                <w:sz w:val="20"/>
                <w:szCs w:val="20"/>
              </w:rPr>
            </w:pPr>
            <w:r>
              <w:rPr>
                <w:rFonts w:ascii="Arial" w:hAnsi="Arial" w:cs="Arial"/>
                <w:sz w:val="20"/>
                <w:szCs w:val="20"/>
              </w:rPr>
              <w:t>Email address 1</w:t>
            </w:r>
          </w:p>
        </w:tc>
        <w:tc>
          <w:tcPr>
            <w:tcW w:w="588" w:type="pct"/>
            <w:shd w:val="clear" w:color="auto" w:fill="auto"/>
          </w:tcPr>
          <w:p w14:paraId="63E116D5" w14:textId="77777777" w:rsidR="002777DB" w:rsidRDefault="002777DB" w:rsidP="002777DB">
            <w:r w:rsidRPr="006D4456">
              <w:rPr>
                <w:rFonts w:ascii="Arial" w:hAnsi="Arial" w:cs="Arial"/>
                <w:sz w:val="18"/>
                <w:szCs w:val="18"/>
              </w:rPr>
              <w:t>n/a</w:t>
            </w:r>
          </w:p>
        </w:tc>
        <w:tc>
          <w:tcPr>
            <w:tcW w:w="831" w:type="pct"/>
            <w:shd w:val="clear" w:color="auto" w:fill="auto"/>
          </w:tcPr>
          <w:p w14:paraId="4D35E5AF" w14:textId="77777777" w:rsidR="002777DB" w:rsidRDefault="002777DB" w:rsidP="002777DB">
            <w:pPr>
              <w:rPr>
                <w:rFonts w:ascii="Arial" w:hAnsi="Arial" w:cs="Arial"/>
                <w:sz w:val="18"/>
                <w:szCs w:val="18"/>
              </w:rPr>
            </w:pPr>
            <w:r>
              <w:rPr>
                <w:rFonts w:ascii="Arial" w:hAnsi="Arial" w:cs="Arial"/>
                <w:sz w:val="18"/>
                <w:szCs w:val="18"/>
              </w:rPr>
              <w:t>Alphanumeric</w:t>
            </w:r>
          </w:p>
          <w:p w14:paraId="27B95187"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B79718D"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4D05E8F7"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76C73527"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534F08CF"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25A86896" w14:textId="77777777" w:rsidTr="00747A9B">
        <w:trPr>
          <w:trHeight w:val="275"/>
        </w:trPr>
        <w:tc>
          <w:tcPr>
            <w:tcW w:w="588" w:type="pct"/>
            <w:shd w:val="clear" w:color="auto" w:fill="auto"/>
          </w:tcPr>
          <w:p w14:paraId="3AC7F15E" w14:textId="77777777" w:rsidR="002777DB" w:rsidRDefault="002777DB" w:rsidP="002777DB">
            <w:r>
              <w:rPr>
                <w:rFonts w:ascii="Arial" w:hAnsi="Arial" w:cs="Arial"/>
                <w:sz w:val="18"/>
                <w:szCs w:val="18"/>
              </w:rPr>
              <w:t>Data Column</w:t>
            </w:r>
          </w:p>
        </w:tc>
        <w:tc>
          <w:tcPr>
            <w:tcW w:w="792" w:type="pct"/>
            <w:shd w:val="clear" w:color="auto" w:fill="auto"/>
          </w:tcPr>
          <w:p w14:paraId="2383896D" w14:textId="77777777" w:rsidR="002777DB" w:rsidRDefault="002777DB" w:rsidP="002777DB">
            <w:pPr>
              <w:rPr>
                <w:rFonts w:ascii="Arial" w:hAnsi="Arial" w:cs="Arial"/>
                <w:sz w:val="20"/>
                <w:szCs w:val="20"/>
              </w:rPr>
            </w:pPr>
            <w:r>
              <w:rPr>
                <w:rFonts w:ascii="Arial" w:hAnsi="Arial" w:cs="Arial"/>
                <w:sz w:val="20"/>
                <w:szCs w:val="20"/>
              </w:rPr>
              <w:t>Email address 2</w:t>
            </w:r>
          </w:p>
        </w:tc>
        <w:tc>
          <w:tcPr>
            <w:tcW w:w="588" w:type="pct"/>
            <w:shd w:val="clear" w:color="auto" w:fill="auto"/>
          </w:tcPr>
          <w:p w14:paraId="083BF21E" w14:textId="77777777" w:rsidR="002777DB" w:rsidRDefault="002777DB" w:rsidP="002777DB">
            <w:r w:rsidRPr="006D4456">
              <w:rPr>
                <w:rFonts w:ascii="Arial" w:hAnsi="Arial" w:cs="Arial"/>
                <w:sz w:val="18"/>
                <w:szCs w:val="18"/>
              </w:rPr>
              <w:t>n/a</w:t>
            </w:r>
          </w:p>
        </w:tc>
        <w:tc>
          <w:tcPr>
            <w:tcW w:w="831" w:type="pct"/>
            <w:shd w:val="clear" w:color="auto" w:fill="auto"/>
          </w:tcPr>
          <w:p w14:paraId="7EC4225D" w14:textId="77777777" w:rsidR="002777DB" w:rsidRDefault="002777DB" w:rsidP="002777DB">
            <w:pPr>
              <w:rPr>
                <w:rFonts w:ascii="Arial" w:hAnsi="Arial" w:cs="Arial"/>
                <w:sz w:val="18"/>
                <w:szCs w:val="18"/>
              </w:rPr>
            </w:pPr>
            <w:r>
              <w:rPr>
                <w:rFonts w:ascii="Arial" w:hAnsi="Arial" w:cs="Arial"/>
                <w:sz w:val="18"/>
                <w:szCs w:val="18"/>
              </w:rPr>
              <w:t>Alphanumeric</w:t>
            </w:r>
          </w:p>
          <w:p w14:paraId="45675633"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2862CBA7"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712B996F"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30AA3A60"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0D8E42E1"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7476A8AB" w14:textId="77777777" w:rsidTr="00747A9B">
        <w:trPr>
          <w:trHeight w:val="275"/>
        </w:trPr>
        <w:tc>
          <w:tcPr>
            <w:tcW w:w="588" w:type="pct"/>
            <w:shd w:val="clear" w:color="auto" w:fill="auto"/>
          </w:tcPr>
          <w:p w14:paraId="48C11AD5" w14:textId="77777777" w:rsidR="002777DB" w:rsidRDefault="002777DB" w:rsidP="002777DB">
            <w:r>
              <w:rPr>
                <w:rFonts w:ascii="Arial" w:hAnsi="Arial" w:cs="Arial"/>
                <w:sz w:val="18"/>
                <w:szCs w:val="18"/>
              </w:rPr>
              <w:t>Data Column</w:t>
            </w:r>
          </w:p>
        </w:tc>
        <w:tc>
          <w:tcPr>
            <w:tcW w:w="792" w:type="pct"/>
            <w:shd w:val="clear" w:color="auto" w:fill="auto"/>
          </w:tcPr>
          <w:p w14:paraId="332F3D23" w14:textId="77777777" w:rsidR="002777DB" w:rsidRDefault="002777DB" w:rsidP="002777DB">
            <w:pPr>
              <w:rPr>
                <w:rFonts w:ascii="Arial" w:hAnsi="Arial" w:cs="Arial"/>
                <w:sz w:val="20"/>
                <w:szCs w:val="20"/>
              </w:rPr>
            </w:pPr>
            <w:r>
              <w:rPr>
                <w:rFonts w:ascii="Arial" w:hAnsi="Arial" w:cs="Arial"/>
                <w:sz w:val="20"/>
                <w:szCs w:val="20"/>
              </w:rPr>
              <w:t>NINO</w:t>
            </w:r>
          </w:p>
        </w:tc>
        <w:tc>
          <w:tcPr>
            <w:tcW w:w="588" w:type="pct"/>
            <w:shd w:val="clear" w:color="auto" w:fill="auto"/>
          </w:tcPr>
          <w:p w14:paraId="364946CD" w14:textId="77777777" w:rsidR="002777DB" w:rsidRDefault="002777DB" w:rsidP="002777DB">
            <w:r w:rsidRPr="006D4456">
              <w:rPr>
                <w:rFonts w:ascii="Arial" w:hAnsi="Arial" w:cs="Arial"/>
                <w:sz w:val="18"/>
                <w:szCs w:val="18"/>
              </w:rPr>
              <w:t>n/a</w:t>
            </w:r>
          </w:p>
        </w:tc>
        <w:tc>
          <w:tcPr>
            <w:tcW w:w="831" w:type="pct"/>
            <w:shd w:val="clear" w:color="auto" w:fill="auto"/>
          </w:tcPr>
          <w:p w14:paraId="342DED35" w14:textId="77777777" w:rsidR="002777DB" w:rsidRDefault="002777DB" w:rsidP="002777DB">
            <w:pPr>
              <w:rPr>
                <w:rFonts w:ascii="Arial" w:hAnsi="Arial" w:cs="Arial"/>
                <w:sz w:val="18"/>
                <w:szCs w:val="18"/>
              </w:rPr>
            </w:pPr>
            <w:r>
              <w:rPr>
                <w:rFonts w:ascii="Arial" w:hAnsi="Arial" w:cs="Arial"/>
                <w:sz w:val="18"/>
                <w:szCs w:val="18"/>
              </w:rPr>
              <w:t>Alphanumeric</w:t>
            </w:r>
          </w:p>
          <w:p w14:paraId="60F1CFB6"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7BA6191"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043DD976"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53CC38EA"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5CB059EC"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398EC33B" w14:textId="77777777" w:rsidTr="00747A9B">
        <w:trPr>
          <w:trHeight w:val="275"/>
        </w:trPr>
        <w:tc>
          <w:tcPr>
            <w:tcW w:w="588" w:type="pct"/>
            <w:shd w:val="clear" w:color="auto" w:fill="auto"/>
          </w:tcPr>
          <w:p w14:paraId="0731A495" w14:textId="77777777" w:rsidR="002777DB" w:rsidRDefault="002777DB" w:rsidP="002777DB">
            <w:r>
              <w:rPr>
                <w:rFonts w:ascii="Arial" w:hAnsi="Arial" w:cs="Arial"/>
                <w:sz w:val="18"/>
                <w:szCs w:val="18"/>
              </w:rPr>
              <w:t>Data Column</w:t>
            </w:r>
          </w:p>
        </w:tc>
        <w:tc>
          <w:tcPr>
            <w:tcW w:w="792" w:type="pct"/>
            <w:shd w:val="clear" w:color="auto" w:fill="auto"/>
          </w:tcPr>
          <w:p w14:paraId="1683905E" w14:textId="77777777" w:rsidR="002777DB" w:rsidRDefault="002777DB" w:rsidP="002777DB">
            <w:pPr>
              <w:rPr>
                <w:rFonts w:ascii="Arial" w:hAnsi="Arial" w:cs="Arial"/>
                <w:sz w:val="20"/>
                <w:szCs w:val="20"/>
              </w:rPr>
            </w:pPr>
            <w:r>
              <w:rPr>
                <w:rFonts w:ascii="Arial" w:hAnsi="Arial" w:cs="Arial"/>
                <w:sz w:val="20"/>
                <w:szCs w:val="20"/>
              </w:rPr>
              <w:t>Account number</w:t>
            </w:r>
          </w:p>
        </w:tc>
        <w:tc>
          <w:tcPr>
            <w:tcW w:w="588" w:type="pct"/>
            <w:shd w:val="clear" w:color="auto" w:fill="auto"/>
          </w:tcPr>
          <w:p w14:paraId="50462E61" w14:textId="77777777" w:rsidR="002777DB" w:rsidRDefault="002777DB" w:rsidP="002777DB">
            <w:r w:rsidRPr="006D4456">
              <w:rPr>
                <w:rFonts w:ascii="Arial" w:hAnsi="Arial" w:cs="Arial"/>
                <w:sz w:val="18"/>
                <w:szCs w:val="18"/>
              </w:rPr>
              <w:t>n/a</w:t>
            </w:r>
          </w:p>
        </w:tc>
        <w:tc>
          <w:tcPr>
            <w:tcW w:w="831" w:type="pct"/>
            <w:shd w:val="clear" w:color="auto" w:fill="auto"/>
          </w:tcPr>
          <w:p w14:paraId="2F6E1CFA" w14:textId="77777777" w:rsidR="002777DB" w:rsidRDefault="002777DB" w:rsidP="002777DB">
            <w:pPr>
              <w:rPr>
                <w:rFonts w:ascii="Arial" w:hAnsi="Arial" w:cs="Arial"/>
                <w:sz w:val="18"/>
                <w:szCs w:val="18"/>
              </w:rPr>
            </w:pPr>
            <w:r>
              <w:rPr>
                <w:rFonts w:ascii="Arial" w:hAnsi="Arial" w:cs="Arial"/>
                <w:sz w:val="18"/>
                <w:szCs w:val="18"/>
              </w:rPr>
              <w:t>Alphanumeric</w:t>
            </w:r>
          </w:p>
          <w:p w14:paraId="2E5A5F37"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5C0383E4"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0DE7A38A"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0A799338"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751173A7"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73365A03" w14:textId="77777777" w:rsidTr="00747A9B">
        <w:trPr>
          <w:trHeight w:val="275"/>
        </w:trPr>
        <w:tc>
          <w:tcPr>
            <w:tcW w:w="588" w:type="pct"/>
            <w:shd w:val="clear" w:color="auto" w:fill="auto"/>
          </w:tcPr>
          <w:p w14:paraId="34E48820" w14:textId="77777777" w:rsidR="002777DB" w:rsidRDefault="002777DB" w:rsidP="002777DB">
            <w:r>
              <w:rPr>
                <w:rFonts w:ascii="Arial" w:hAnsi="Arial" w:cs="Arial"/>
                <w:sz w:val="18"/>
                <w:szCs w:val="18"/>
              </w:rPr>
              <w:t>Data Column</w:t>
            </w:r>
          </w:p>
        </w:tc>
        <w:tc>
          <w:tcPr>
            <w:tcW w:w="792" w:type="pct"/>
            <w:shd w:val="clear" w:color="auto" w:fill="auto"/>
          </w:tcPr>
          <w:p w14:paraId="3E46F75C" w14:textId="77777777" w:rsidR="002777DB" w:rsidRDefault="002777DB" w:rsidP="002777DB">
            <w:pPr>
              <w:rPr>
                <w:rFonts w:ascii="Arial" w:hAnsi="Arial" w:cs="Arial"/>
                <w:sz w:val="20"/>
                <w:szCs w:val="20"/>
              </w:rPr>
            </w:pPr>
            <w:r>
              <w:rPr>
                <w:rFonts w:ascii="Arial" w:hAnsi="Arial" w:cs="Arial"/>
                <w:sz w:val="20"/>
                <w:szCs w:val="20"/>
              </w:rPr>
              <w:t>Date of Birth</w:t>
            </w:r>
          </w:p>
        </w:tc>
        <w:tc>
          <w:tcPr>
            <w:tcW w:w="588" w:type="pct"/>
            <w:shd w:val="clear" w:color="auto" w:fill="auto"/>
          </w:tcPr>
          <w:p w14:paraId="438C660E" w14:textId="77777777" w:rsidR="002777DB" w:rsidRDefault="002777DB" w:rsidP="002777DB">
            <w:r w:rsidRPr="006D4456">
              <w:rPr>
                <w:rFonts w:ascii="Arial" w:hAnsi="Arial" w:cs="Arial"/>
                <w:sz w:val="18"/>
                <w:szCs w:val="18"/>
              </w:rPr>
              <w:t>n/a</w:t>
            </w:r>
          </w:p>
        </w:tc>
        <w:tc>
          <w:tcPr>
            <w:tcW w:w="831" w:type="pct"/>
            <w:shd w:val="clear" w:color="auto" w:fill="auto"/>
          </w:tcPr>
          <w:p w14:paraId="7C33F48F" w14:textId="77777777" w:rsidR="002777DB" w:rsidRDefault="002777DB" w:rsidP="002777DB">
            <w:pPr>
              <w:rPr>
                <w:rFonts w:ascii="Arial" w:hAnsi="Arial" w:cs="Arial"/>
                <w:sz w:val="18"/>
                <w:szCs w:val="18"/>
              </w:rPr>
            </w:pPr>
            <w:r>
              <w:rPr>
                <w:rFonts w:ascii="Arial" w:hAnsi="Arial" w:cs="Arial"/>
                <w:sz w:val="18"/>
                <w:szCs w:val="18"/>
              </w:rPr>
              <w:t>Date</w:t>
            </w:r>
          </w:p>
          <w:p w14:paraId="703A0B1B" w14:textId="77777777" w:rsidR="002777DB" w:rsidRDefault="002777DB" w:rsidP="002777DB">
            <w:pPr>
              <w:rPr>
                <w:rFonts w:ascii="Arial" w:hAnsi="Arial" w:cs="Arial"/>
                <w:sz w:val="18"/>
                <w:szCs w:val="18"/>
              </w:rPr>
            </w:pPr>
            <w:r>
              <w:rPr>
                <w:rFonts w:ascii="Arial" w:hAnsi="Arial" w:cs="Arial"/>
                <w:sz w:val="18"/>
                <w:szCs w:val="18"/>
              </w:rPr>
              <w:t>Dd/mm/yyyy</w:t>
            </w:r>
          </w:p>
          <w:p w14:paraId="7DC90011"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231496B8"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67E6E523"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1FF156D2"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089C675F"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32462453" w14:textId="77777777" w:rsidTr="00747A9B">
        <w:trPr>
          <w:trHeight w:val="275"/>
        </w:trPr>
        <w:tc>
          <w:tcPr>
            <w:tcW w:w="588" w:type="pct"/>
            <w:shd w:val="clear" w:color="auto" w:fill="auto"/>
          </w:tcPr>
          <w:p w14:paraId="07280F44" w14:textId="77777777" w:rsidR="002777DB" w:rsidRDefault="002777DB" w:rsidP="002777DB">
            <w:pPr>
              <w:rPr>
                <w:rFonts w:ascii="Arial" w:hAnsi="Arial" w:cs="Arial"/>
                <w:sz w:val="18"/>
                <w:szCs w:val="18"/>
              </w:rPr>
            </w:pPr>
            <w:r>
              <w:rPr>
                <w:rFonts w:ascii="Arial" w:hAnsi="Arial" w:cs="Arial"/>
                <w:sz w:val="18"/>
                <w:szCs w:val="18"/>
              </w:rPr>
              <w:t>Data Column</w:t>
            </w:r>
          </w:p>
        </w:tc>
        <w:tc>
          <w:tcPr>
            <w:tcW w:w="792" w:type="pct"/>
            <w:shd w:val="clear" w:color="auto" w:fill="auto"/>
          </w:tcPr>
          <w:p w14:paraId="26DE6604" w14:textId="77777777" w:rsidR="002777DB" w:rsidRDefault="002777DB" w:rsidP="002777DB">
            <w:pPr>
              <w:rPr>
                <w:rFonts w:ascii="Arial" w:hAnsi="Arial" w:cs="Arial"/>
                <w:sz w:val="20"/>
                <w:szCs w:val="20"/>
              </w:rPr>
            </w:pPr>
            <w:r>
              <w:rPr>
                <w:rFonts w:ascii="Arial" w:hAnsi="Arial" w:cs="Arial"/>
                <w:sz w:val="20"/>
                <w:szCs w:val="20"/>
              </w:rPr>
              <w:t>Gender</w:t>
            </w:r>
          </w:p>
        </w:tc>
        <w:tc>
          <w:tcPr>
            <w:tcW w:w="588" w:type="pct"/>
            <w:shd w:val="clear" w:color="auto" w:fill="auto"/>
          </w:tcPr>
          <w:p w14:paraId="3CFC77C7" w14:textId="77777777" w:rsidR="002777DB" w:rsidRPr="006D4456" w:rsidRDefault="002777DB" w:rsidP="002777DB">
            <w:pPr>
              <w:rPr>
                <w:rFonts w:ascii="Arial" w:hAnsi="Arial" w:cs="Arial"/>
                <w:sz w:val="18"/>
                <w:szCs w:val="18"/>
              </w:rPr>
            </w:pPr>
            <w:r>
              <w:rPr>
                <w:rFonts w:ascii="Arial" w:hAnsi="Arial" w:cs="Arial"/>
                <w:sz w:val="18"/>
                <w:szCs w:val="18"/>
              </w:rPr>
              <w:t>n/a</w:t>
            </w:r>
          </w:p>
        </w:tc>
        <w:tc>
          <w:tcPr>
            <w:tcW w:w="831" w:type="pct"/>
            <w:shd w:val="clear" w:color="auto" w:fill="auto"/>
          </w:tcPr>
          <w:p w14:paraId="3C8BDC58" w14:textId="77777777" w:rsidR="002777DB" w:rsidRDefault="002777DB" w:rsidP="002777DB">
            <w:pPr>
              <w:rPr>
                <w:rFonts w:ascii="Arial" w:hAnsi="Arial" w:cs="Arial"/>
                <w:sz w:val="18"/>
                <w:szCs w:val="18"/>
              </w:rPr>
            </w:pPr>
            <w:r>
              <w:rPr>
                <w:rFonts w:ascii="Arial" w:hAnsi="Arial" w:cs="Arial"/>
                <w:sz w:val="18"/>
                <w:szCs w:val="18"/>
              </w:rPr>
              <w:t>Alphanumeric</w:t>
            </w:r>
          </w:p>
          <w:p w14:paraId="5C90E7A5"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E139050"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0F943212"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43518A52" w14:textId="77777777" w:rsidR="002777DB" w:rsidRDefault="002777DB" w:rsidP="002777DB">
            <w:pPr>
              <w:rPr>
                <w:rFonts w:ascii="Arial" w:hAnsi="Arial" w:cs="Arial"/>
                <w:sz w:val="18"/>
                <w:szCs w:val="18"/>
              </w:rPr>
            </w:pPr>
          </w:p>
        </w:tc>
        <w:tc>
          <w:tcPr>
            <w:tcW w:w="400" w:type="pct"/>
          </w:tcPr>
          <w:p w14:paraId="2A3444F5" w14:textId="77777777" w:rsidR="002777DB" w:rsidRDefault="002777DB" w:rsidP="002777DB">
            <w:pPr>
              <w:rPr>
                <w:rFonts w:ascii="Arial" w:hAnsi="Arial" w:cs="Arial"/>
                <w:sz w:val="18"/>
                <w:szCs w:val="18"/>
              </w:rPr>
            </w:pPr>
          </w:p>
        </w:tc>
      </w:tr>
      <w:tr w:rsidR="002777DB" w:rsidRPr="004A5D01" w14:paraId="5108C50A" w14:textId="77777777" w:rsidTr="00747A9B">
        <w:trPr>
          <w:trHeight w:val="275"/>
        </w:trPr>
        <w:tc>
          <w:tcPr>
            <w:tcW w:w="588" w:type="pct"/>
            <w:shd w:val="clear" w:color="auto" w:fill="auto"/>
          </w:tcPr>
          <w:p w14:paraId="47EC5C45" w14:textId="77777777" w:rsidR="002777DB" w:rsidRDefault="002777DB" w:rsidP="002777DB">
            <w:r>
              <w:rPr>
                <w:rFonts w:ascii="Arial" w:hAnsi="Arial" w:cs="Arial"/>
                <w:sz w:val="18"/>
                <w:szCs w:val="18"/>
              </w:rPr>
              <w:t>Data Column</w:t>
            </w:r>
          </w:p>
        </w:tc>
        <w:tc>
          <w:tcPr>
            <w:tcW w:w="792" w:type="pct"/>
            <w:shd w:val="clear" w:color="auto" w:fill="auto"/>
          </w:tcPr>
          <w:p w14:paraId="519C8DEB" w14:textId="77777777" w:rsidR="002777DB" w:rsidRDefault="002777DB" w:rsidP="002777DB">
            <w:pPr>
              <w:rPr>
                <w:rFonts w:ascii="Arial" w:hAnsi="Arial" w:cs="Arial"/>
                <w:sz w:val="20"/>
                <w:szCs w:val="20"/>
              </w:rPr>
            </w:pPr>
            <w:r>
              <w:rPr>
                <w:rFonts w:ascii="Arial" w:hAnsi="Arial" w:cs="Arial"/>
                <w:sz w:val="20"/>
                <w:szCs w:val="20"/>
              </w:rPr>
              <w:t>Account Status</w:t>
            </w:r>
          </w:p>
        </w:tc>
        <w:tc>
          <w:tcPr>
            <w:tcW w:w="588" w:type="pct"/>
            <w:shd w:val="clear" w:color="auto" w:fill="auto"/>
          </w:tcPr>
          <w:p w14:paraId="7DFD5BD1" w14:textId="77777777" w:rsidR="002777DB" w:rsidRDefault="002777DB" w:rsidP="002777DB">
            <w:r w:rsidRPr="006D4456">
              <w:rPr>
                <w:rFonts w:ascii="Arial" w:hAnsi="Arial" w:cs="Arial"/>
                <w:sz w:val="18"/>
                <w:szCs w:val="18"/>
              </w:rPr>
              <w:t>n/a</w:t>
            </w:r>
          </w:p>
        </w:tc>
        <w:tc>
          <w:tcPr>
            <w:tcW w:w="831" w:type="pct"/>
            <w:shd w:val="clear" w:color="auto" w:fill="auto"/>
          </w:tcPr>
          <w:p w14:paraId="7BB84CE5" w14:textId="77777777" w:rsidR="002777DB" w:rsidRDefault="002777DB" w:rsidP="002777DB">
            <w:pPr>
              <w:rPr>
                <w:rFonts w:ascii="Arial" w:hAnsi="Arial" w:cs="Arial"/>
                <w:sz w:val="18"/>
                <w:szCs w:val="18"/>
              </w:rPr>
            </w:pPr>
            <w:r>
              <w:rPr>
                <w:rFonts w:ascii="Arial" w:hAnsi="Arial" w:cs="Arial"/>
                <w:sz w:val="18"/>
                <w:szCs w:val="18"/>
              </w:rPr>
              <w:t>Alphanumeric</w:t>
            </w:r>
          </w:p>
          <w:p w14:paraId="686AE3A7"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67AC5E40"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5AA89C42"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117F761B"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61E2B363"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30AD8018" w14:textId="77777777" w:rsidTr="00747A9B">
        <w:trPr>
          <w:trHeight w:val="275"/>
        </w:trPr>
        <w:tc>
          <w:tcPr>
            <w:tcW w:w="588" w:type="pct"/>
            <w:shd w:val="clear" w:color="auto" w:fill="auto"/>
          </w:tcPr>
          <w:p w14:paraId="587BF5EF" w14:textId="77777777" w:rsidR="002777DB" w:rsidRDefault="002777DB" w:rsidP="002777DB">
            <w:r>
              <w:rPr>
                <w:rFonts w:ascii="Arial" w:hAnsi="Arial" w:cs="Arial"/>
                <w:sz w:val="18"/>
                <w:szCs w:val="18"/>
              </w:rPr>
              <w:t>Data Column</w:t>
            </w:r>
          </w:p>
        </w:tc>
        <w:tc>
          <w:tcPr>
            <w:tcW w:w="792" w:type="pct"/>
            <w:shd w:val="clear" w:color="auto" w:fill="auto"/>
          </w:tcPr>
          <w:p w14:paraId="2696C1D8" w14:textId="77777777" w:rsidR="002777DB" w:rsidRDefault="002777DB" w:rsidP="002777DB">
            <w:pPr>
              <w:rPr>
                <w:rFonts w:ascii="Arial" w:hAnsi="Arial" w:cs="Arial"/>
                <w:sz w:val="20"/>
                <w:szCs w:val="20"/>
              </w:rPr>
            </w:pPr>
            <w:r>
              <w:rPr>
                <w:rFonts w:ascii="Arial" w:hAnsi="Arial" w:cs="Arial"/>
                <w:sz w:val="20"/>
                <w:szCs w:val="20"/>
              </w:rPr>
              <w:t>A/C Status Effective Date</w:t>
            </w:r>
          </w:p>
        </w:tc>
        <w:tc>
          <w:tcPr>
            <w:tcW w:w="588" w:type="pct"/>
            <w:shd w:val="clear" w:color="auto" w:fill="auto"/>
          </w:tcPr>
          <w:p w14:paraId="00974427" w14:textId="77777777" w:rsidR="002777DB" w:rsidRDefault="002777DB" w:rsidP="002777DB">
            <w:r w:rsidRPr="006D4456">
              <w:rPr>
                <w:rFonts w:ascii="Arial" w:hAnsi="Arial" w:cs="Arial"/>
                <w:sz w:val="18"/>
                <w:szCs w:val="18"/>
              </w:rPr>
              <w:t>n/a</w:t>
            </w:r>
          </w:p>
        </w:tc>
        <w:tc>
          <w:tcPr>
            <w:tcW w:w="831" w:type="pct"/>
            <w:shd w:val="clear" w:color="auto" w:fill="auto"/>
          </w:tcPr>
          <w:p w14:paraId="461E46FD" w14:textId="77777777" w:rsidR="002777DB" w:rsidRDefault="002777DB" w:rsidP="002777DB">
            <w:pPr>
              <w:rPr>
                <w:rFonts w:ascii="Arial" w:hAnsi="Arial" w:cs="Arial"/>
                <w:sz w:val="18"/>
                <w:szCs w:val="18"/>
              </w:rPr>
            </w:pPr>
            <w:r>
              <w:rPr>
                <w:rFonts w:ascii="Arial" w:hAnsi="Arial" w:cs="Arial"/>
                <w:sz w:val="18"/>
                <w:szCs w:val="18"/>
              </w:rPr>
              <w:t>Date</w:t>
            </w:r>
          </w:p>
          <w:p w14:paraId="129621F2" w14:textId="77777777" w:rsidR="002777DB" w:rsidRDefault="002777DB" w:rsidP="002777DB">
            <w:pPr>
              <w:rPr>
                <w:rFonts w:ascii="Arial" w:hAnsi="Arial" w:cs="Arial"/>
                <w:sz w:val="18"/>
                <w:szCs w:val="18"/>
              </w:rPr>
            </w:pPr>
            <w:r>
              <w:rPr>
                <w:rFonts w:ascii="Arial" w:hAnsi="Arial" w:cs="Arial"/>
                <w:sz w:val="18"/>
                <w:szCs w:val="18"/>
              </w:rPr>
              <w:t>Dd/mm/yyyy</w:t>
            </w:r>
          </w:p>
          <w:p w14:paraId="24A0EB2D"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4C6AE1E8"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3B6962D7"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5501989D"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394895F4"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1750674C" w14:textId="77777777" w:rsidTr="00747A9B">
        <w:trPr>
          <w:trHeight w:val="275"/>
        </w:trPr>
        <w:tc>
          <w:tcPr>
            <w:tcW w:w="588" w:type="pct"/>
            <w:shd w:val="clear" w:color="auto" w:fill="auto"/>
          </w:tcPr>
          <w:p w14:paraId="0B17D304" w14:textId="77777777" w:rsidR="002777DB" w:rsidRDefault="002777DB" w:rsidP="002777DB">
            <w:r>
              <w:rPr>
                <w:rFonts w:ascii="Arial" w:hAnsi="Arial" w:cs="Arial"/>
                <w:sz w:val="18"/>
                <w:szCs w:val="18"/>
              </w:rPr>
              <w:t>Data Column</w:t>
            </w:r>
          </w:p>
        </w:tc>
        <w:tc>
          <w:tcPr>
            <w:tcW w:w="792" w:type="pct"/>
            <w:shd w:val="clear" w:color="auto" w:fill="auto"/>
          </w:tcPr>
          <w:p w14:paraId="2C070012" w14:textId="3F6F5A9B" w:rsidR="002777DB" w:rsidRDefault="002777DB" w:rsidP="002777DB">
            <w:pPr>
              <w:rPr>
                <w:rFonts w:ascii="Arial" w:hAnsi="Arial" w:cs="Arial"/>
                <w:sz w:val="20"/>
                <w:szCs w:val="20"/>
              </w:rPr>
            </w:pPr>
            <w:r>
              <w:rPr>
                <w:rFonts w:ascii="Arial" w:hAnsi="Arial" w:cs="Arial"/>
                <w:sz w:val="20"/>
                <w:szCs w:val="20"/>
              </w:rPr>
              <w:t xml:space="preserve">Benefit </w:t>
            </w:r>
            <w:del w:id="1923" w:author="Jamal, Zaher CWK" w:date="2015-06-16T17:25:00Z">
              <w:r w:rsidR="003B2D50" w:rsidDel="00A1691E">
                <w:rPr>
                  <w:rFonts w:ascii="Arial" w:hAnsi="Arial" w:cs="Arial"/>
                  <w:sz w:val="20"/>
                  <w:szCs w:val="20"/>
                </w:rPr>
                <w:delText>User</w:delText>
              </w:r>
            </w:del>
            <w:ins w:id="1924" w:author="Jamal, Zaher CWK" w:date="2015-06-16T17:25:00Z">
              <w:r w:rsidR="00A1691E">
                <w:rPr>
                  <w:rFonts w:ascii="Arial" w:hAnsi="Arial" w:cs="Arial"/>
                  <w:sz w:val="20"/>
                  <w:szCs w:val="20"/>
                </w:rPr>
                <w:t>Member</w:t>
              </w:r>
            </w:ins>
            <w:r>
              <w:rPr>
                <w:rFonts w:ascii="Arial" w:hAnsi="Arial" w:cs="Arial"/>
                <w:sz w:val="20"/>
                <w:szCs w:val="20"/>
              </w:rPr>
              <w:t xml:space="preserve"> Group</w:t>
            </w:r>
          </w:p>
        </w:tc>
        <w:tc>
          <w:tcPr>
            <w:tcW w:w="588" w:type="pct"/>
            <w:shd w:val="clear" w:color="auto" w:fill="auto"/>
          </w:tcPr>
          <w:p w14:paraId="239A6E2F" w14:textId="77777777" w:rsidR="002777DB" w:rsidRDefault="002777DB" w:rsidP="002777DB">
            <w:r w:rsidRPr="006D4456">
              <w:rPr>
                <w:rFonts w:ascii="Arial" w:hAnsi="Arial" w:cs="Arial"/>
                <w:sz w:val="18"/>
                <w:szCs w:val="18"/>
              </w:rPr>
              <w:t>n/a</w:t>
            </w:r>
          </w:p>
        </w:tc>
        <w:tc>
          <w:tcPr>
            <w:tcW w:w="831" w:type="pct"/>
            <w:shd w:val="clear" w:color="auto" w:fill="auto"/>
          </w:tcPr>
          <w:p w14:paraId="7681CB07" w14:textId="77777777" w:rsidR="002777DB" w:rsidRDefault="002777DB" w:rsidP="002777DB">
            <w:pPr>
              <w:rPr>
                <w:rFonts w:ascii="Arial" w:hAnsi="Arial" w:cs="Arial"/>
                <w:sz w:val="18"/>
                <w:szCs w:val="18"/>
              </w:rPr>
            </w:pPr>
            <w:r>
              <w:rPr>
                <w:rFonts w:ascii="Arial" w:hAnsi="Arial" w:cs="Arial"/>
                <w:sz w:val="18"/>
                <w:szCs w:val="18"/>
              </w:rPr>
              <w:t>Alphanumeric</w:t>
            </w:r>
          </w:p>
          <w:p w14:paraId="6C56B018"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54AE7FEE"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456EA700"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41098729"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259319C5"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474049E8" w14:textId="77777777" w:rsidTr="00747A9B">
        <w:trPr>
          <w:trHeight w:val="275"/>
        </w:trPr>
        <w:tc>
          <w:tcPr>
            <w:tcW w:w="588" w:type="pct"/>
            <w:shd w:val="clear" w:color="auto" w:fill="auto"/>
          </w:tcPr>
          <w:p w14:paraId="02978217" w14:textId="77777777" w:rsidR="002777DB" w:rsidRDefault="002777DB" w:rsidP="002777DB">
            <w:r>
              <w:rPr>
                <w:rFonts w:ascii="Arial" w:hAnsi="Arial" w:cs="Arial"/>
                <w:sz w:val="18"/>
                <w:szCs w:val="18"/>
              </w:rPr>
              <w:t>Data Column</w:t>
            </w:r>
          </w:p>
        </w:tc>
        <w:tc>
          <w:tcPr>
            <w:tcW w:w="792" w:type="pct"/>
            <w:shd w:val="clear" w:color="auto" w:fill="auto"/>
          </w:tcPr>
          <w:p w14:paraId="096657AB" w14:textId="77777777" w:rsidR="002777DB" w:rsidRDefault="002777DB" w:rsidP="002777DB">
            <w:pPr>
              <w:rPr>
                <w:rFonts w:ascii="Arial" w:hAnsi="Arial" w:cs="Arial"/>
                <w:sz w:val="20"/>
                <w:szCs w:val="20"/>
              </w:rPr>
            </w:pPr>
            <w:r>
              <w:rPr>
                <w:rFonts w:ascii="Arial" w:hAnsi="Arial" w:cs="Arial"/>
                <w:sz w:val="20"/>
                <w:szCs w:val="20"/>
              </w:rPr>
              <w:t>Billing Group</w:t>
            </w:r>
          </w:p>
        </w:tc>
        <w:tc>
          <w:tcPr>
            <w:tcW w:w="588" w:type="pct"/>
            <w:shd w:val="clear" w:color="auto" w:fill="auto"/>
          </w:tcPr>
          <w:p w14:paraId="363DEE27" w14:textId="77777777" w:rsidR="002777DB" w:rsidRDefault="002777DB" w:rsidP="002777DB">
            <w:pPr>
              <w:rPr>
                <w:rFonts w:ascii="Arial" w:hAnsi="Arial" w:cs="Arial"/>
                <w:sz w:val="18"/>
                <w:szCs w:val="18"/>
              </w:rPr>
            </w:pPr>
            <w:r>
              <w:rPr>
                <w:rFonts w:ascii="Arial" w:hAnsi="Arial" w:cs="Arial"/>
                <w:sz w:val="18"/>
                <w:szCs w:val="18"/>
              </w:rPr>
              <w:t>n/a</w:t>
            </w:r>
          </w:p>
        </w:tc>
        <w:tc>
          <w:tcPr>
            <w:tcW w:w="831" w:type="pct"/>
            <w:shd w:val="clear" w:color="auto" w:fill="auto"/>
          </w:tcPr>
          <w:p w14:paraId="00E60D07" w14:textId="77777777" w:rsidR="002777DB" w:rsidRDefault="002777DB" w:rsidP="002777DB">
            <w:pPr>
              <w:rPr>
                <w:rFonts w:ascii="Arial" w:hAnsi="Arial" w:cs="Arial"/>
                <w:sz w:val="18"/>
                <w:szCs w:val="18"/>
              </w:rPr>
            </w:pPr>
            <w:r>
              <w:rPr>
                <w:rFonts w:ascii="Arial" w:hAnsi="Arial" w:cs="Arial"/>
                <w:sz w:val="18"/>
                <w:szCs w:val="18"/>
              </w:rPr>
              <w:t>Alphanumeric</w:t>
            </w:r>
          </w:p>
          <w:p w14:paraId="148E78F2"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38C2A69F"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1E7EE46A"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050D6C9C"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6F0C55B1"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62BF9C79" w14:textId="77777777" w:rsidTr="00747A9B">
        <w:trPr>
          <w:trHeight w:val="275"/>
        </w:trPr>
        <w:tc>
          <w:tcPr>
            <w:tcW w:w="588" w:type="pct"/>
            <w:shd w:val="clear" w:color="auto" w:fill="auto"/>
          </w:tcPr>
          <w:p w14:paraId="0860249F" w14:textId="77777777" w:rsidR="002777DB" w:rsidRDefault="002777DB" w:rsidP="002777DB">
            <w:r>
              <w:rPr>
                <w:rFonts w:ascii="Arial" w:hAnsi="Arial" w:cs="Arial"/>
                <w:sz w:val="18"/>
                <w:szCs w:val="18"/>
              </w:rPr>
              <w:t>Data Column</w:t>
            </w:r>
          </w:p>
        </w:tc>
        <w:tc>
          <w:tcPr>
            <w:tcW w:w="792" w:type="pct"/>
            <w:shd w:val="clear" w:color="auto" w:fill="auto"/>
          </w:tcPr>
          <w:p w14:paraId="6B69AB58" w14:textId="77777777" w:rsidR="002777DB" w:rsidRDefault="002777DB" w:rsidP="002777DB">
            <w:pPr>
              <w:rPr>
                <w:rFonts w:ascii="Arial" w:hAnsi="Arial" w:cs="Arial"/>
                <w:sz w:val="20"/>
                <w:szCs w:val="20"/>
              </w:rPr>
            </w:pPr>
            <w:r>
              <w:rPr>
                <w:rFonts w:ascii="Arial" w:hAnsi="Arial" w:cs="Arial"/>
                <w:sz w:val="20"/>
                <w:szCs w:val="20"/>
              </w:rPr>
              <w:t>Payroll No</w:t>
            </w:r>
          </w:p>
        </w:tc>
        <w:tc>
          <w:tcPr>
            <w:tcW w:w="588" w:type="pct"/>
            <w:shd w:val="clear" w:color="auto" w:fill="auto"/>
          </w:tcPr>
          <w:p w14:paraId="4FDF4907" w14:textId="77777777" w:rsidR="002777DB" w:rsidRDefault="002777DB" w:rsidP="002777DB">
            <w:r w:rsidRPr="006563D6">
              <w:rPr>
                <w:rFonts w:ascii="Arial" w:hAnsi="Arial" w:cs="Arial"/>
                <w:sz w:val="18"/>
                <w:szCs w:val="18"/>
              </w:rPr>
              <w:t>n/a</w:t>
            </w:r>
          </w:p>
        </w:tc>
        <w:tc>
          <w:tcPr>
            <w:tcW w:w="831" w:type="pct"/>
            <w:shd w:val="clear" w:color="auto" w:fill="auto"/>
          </w:tcPr>
          <w:p w14:paraId="44016756" w14:textId="77777777" w:rsidR="002777DB" w:rsidRDefault="002777DB" w:rsidP="002777DB">
            <w:pPr>
              <w:rPr>
                <w:rFonts w:ascii="Arial" w:hAnsi="Arial" w:cs="Arial"/>
                <w:sz w:val="18"/>
                <w:szCs w:val="18"/>
              </w:rPr>
            </w:pPr>
            <w:r>
              <w:rPr>
                <w:rFonts w:ascii="Arial" w:hAnsi="Arial" w:cs="Arial"/>
                <w:sz w:val="18"/>
                <w:szCs w:val="18"/>
              </w:rPr>
              <w:t>Alphanumeric</w:t>
            </w:r>
          </w:p>
          <w:p w14:paraId="04E62743"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0C7CE0BA"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2DC5F991"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1F03F9C8"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769239C8"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7C70AB1E" w14:textId="77777777" w:rsidTr="00747A9B">
        <w:trPr>
          <w:trHeight w:val="275"/>
        </w:trPr>
        <w:tc>
          <w:tcPr>
            <w:tcW w:w="588" w:type="pct"/>
            <w:shd w:val="clear" w:color="auto" w:fill="auto"/>
          </w:tcPr>
          <w:p w14:paraId="6BE2C0AB" w14:textId="77777777" w:rsidR="002777DB" w:rsidRDefault="002777DB" w:rsidP="002777DB">
            <w:r>
              <w:rPr>
                <w:rFonts w:ascii="Arial" w:hAnsi="Arial" w:cs="Arial"/>
                <w:sz w:val="18"/>
                <w:szCs w:val="18"/>
              </w:rPr>
              <w:t>Data Column</w:t>
            </w:r>
          </w:p>
        </w:tc>
        <w:tc>
          <w:tcPr>
            <w:tcW w:w="792" w:type="pct"/>
            <w:shd w:val="clear" w:color="auto" w:fill="auto"/>
          </w:tcPr>
          <w:p w14:paraId="750663D8" w14:textId="77777777" w:rsidR="002777DB" w:rsidRDefault="002777DB" w:rsidP="002777DB">
            <w:pPr>
              <w:rPr>
                <w:rFonts w:ascii="Arial" w:hAnsi="Arial" w:cs="Arial"/>
                <w:sz w:val="20"/>
                <w:szCs w:val="20"/>
              </w:rPr>
            </w:pPr>
            <w:r>
              <w:rPr>
                <w:rFonts w:ascii="Arial" w:hAnsi="Arial" w:cs="Arial"/>
                <w:sz w:val="20"/>
                <w:szCs w:val="20"/>
              </w:rPr>
              <w:t>Pensionable Salary</w:t>
            </w:r>
          </w:p>
        </w:tc>
        <w:tc>
          <w:tcPr>
            <w:tcW w:w="588" w:type="pct"/>
            <w:shd w:val="clear" w:color="auto" w:fill="auto"/>
          </w:tcPr>
          <w:p w14:paraId="11313BE6" w14:textId="77777777" w:rsidR="002777DB" w:rsidRDefault="002777DB" w:rsidP="002777DB">
            <w:r w:rsidRPr="006563D6">
              <w:rPr>
                <w:rFonts w:ascii="Arial" w:hAnsi="Arial" w:cs="Arial"/>
                <w:sz w:val="18"/>
                <w:szCs w:val="18"/>
              </w:rPr>
              <w:t>n/a</w:t>
            </w:r>
          </w:p>
        </w:tc>
        <w:tc>
          <w:tcPr>
            <w:tcW w:w="831" w:type="pct"/>
            <w:shd w:val="clear" w:color="auto" w:fill="auto"/>
          </w:tcPr>
          <w:p w14:paraId="28D3A5B9" w14:textId="77777777" w:rsidR="002777DB" w:rsidRDefault="002777DB" w:rsidP="002777DB">
            <w:pPr>
              <w:rPr>
                <w:rFonts w:ascii="Arial" w:hAnsi="Arial" w:cs="Arial"/>
                <w:sz w:val="18"/>
                <w:szCs w:val="18"/>
              </w:rPr>
            </w:pPr>
            <w:r>
              <w:rPr>
                <w:rFonts w:ascii="Arial" w:hAnsi="Arial" w:cs="Arial"/>
                <w:sz w:val="18"/>
                <w:szCs w:val="18"/>
              </w:rPr>
              <w:t>Numeric  to 2dp</w:t>
            </w:r>
          </w:p>
          <w:p w14:paraId="5A896267"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390EC19" w14:textId="77777777" w:rsidR="002777DB" w:rsidRDefault="002777DB" w:rsidP="002777DB">
            <w:pPr>
              <w:rPr>
                <w:rFonts w:ascii="Arial" w:hAnsi="Arial" w:cs="Arial"/>
                <w:sz w:val="18"/>
                <w:szCs w:val="18"/>
              </w:rPr>
            </w:pPr>
            <w:r>
              <w:rPr>
                <w:rFonts w:ascii="Arial" w:hAnsi="Arial" w:cs="Arial"/>
                <w:sz w:val="18"/>
                <w:szCs w:val="18"/>
              </w:rPr>
              <w:t>N</w:t>
            </w:r>
          </w:p>
        </w:tc>
        <w:tc>
          <w:tcPr>
            <w:tcW w:w="864" w:type="pct"/>
            <w:shd w:val="clear" w:color="auto" w:fill="auto"/>
          </w:tcPr>
          <w:p w14:paraId="49BE5D63" w14:textId="77777777" w:rsidR="002777DB" w:rsidRDefault="002777DB" w:rsidP="002777DB">
            <w:pPr>
              <w:rPr>
                <w:rFonts w:ascii="Arial" w:hAnsi="Arial" w:cs="Arial"/>
                <w:sz w:val="18"/>
                <w:szCs w:val="18"/>
              </w:rPr>
            </w:pPr>
            <w:r>
              <w:rPr>
                <w:rFonts w:ascii="Arial" w:hAnsi="Arial" w:cs="Arial"/>
                <w:sz w:val="18"/>
                <w:szCs w:val="18"/>
              </w:rPr>
              <w:t>n/a</w:t>
            </w:r>
          </w:p>
        </w:tc>
        <w:tc>
          <w:tcPr>
            <w:tcW w:w="484" w:type="pct"/>
          </w:tcPr>
          <w:p w14:paraId="271184CB" w14:textId="77777777" w:rsidR="002777DB" w:rsidRDefault="002777DB" w:rsidP="002777DB">
            <w:pPr>
              <w:rPr>
                <w:rFonts w:ascii="Arial" w:hAnsi="Arial" w:cs="Arial"/>
                <w:sz w:val="18"/>
                <w:szCs w:val="18"/>
              </w:rPr>
            </w:pPr>
            <w:r>
              <w:rPr>
                <w:rFonts w:ascii="Arial" w:hAnsi="Arial" w:cs="Arial"/>
                <w:sz w:val="18"/>
                <w:szCs w:val="18"/>
              </w:rPr>
              <w:t>N</w:t>
            </w:r>
          </w:p>
        </w:tc>
        <w:tc>
          <w:tcPr>
            <w:tcW w:w="400" w:type="pct"/>
          </w:tcPr>
          <w:p w14:paraId="662033D0" w14:textId="77777777" w:rsidR="002777DB" w:rsidRDefault="002777DB" w:rsidP="002777DB">
            <w:pPr>
              <w:rPr>
                <w:rFonts w:ascii="Arial" w:hAnsi="Arial" w:cs="Arial"/>
                <w:sz w:val="18"/>
                <w:szCs w:val="18"/>
              </w:rPr>
            </w:pPr>
            <w:r>
              <w:rPr>
                <w:rFonts w:ascii="Arial" w:hAnsi="Arial" w:cs="Arial"/>
                <w:sz w:val="18"/>
                <w:szCs w:val="18"/>
              </w:rPr>
              <w:t>n/a</w:t>
            </w:r>
          </w:p>
        </w:tc>
      </w:tr>
      <w:tr w:rsidR="002777DB" w:rsidRPr="004A5D01" w14:paraId="7C763089" w14:textId="77777777" w:rsidTr="00747A9B">
        <w:trPr>
          <w:trHeight w:val="275"/>
        </w:trPr>
        <w:tc>
          <w:tcPr>
            <w:tcW w:w="588" w:type="pct"/>
            <w:shd w:val="clear" w:color="auto" w:fill="auto"/>
          </w:tcPr>
          <w:p w14:paraId="0961A812" w14:textId="77777777" w:rsidR="002777DB" w:rsidRDefault="002777DB" w:rsidP="002777DB">
            <w:r>
              <w:rPr>
                <w:rFonts w:ascii="Arial" w:hAnsi="Arial" w:cs="Arial"/>
                <w:sz w:val="18"/>
                <w:szCs w:val="18"/>
              </w:rPr>
              <w:t>Data Column</w:t>
            </w:r>
          </w:p>
        </w:tc>
        <w:tc>
          <w:tcPr>
            <w:tcW w:w="792" w:type="pct"/>
            <w:shd w:val="clear" w:color="auto" w:fill="auto"/>
          </w:tcPr>
          <w:p w14:paraId="02796BEC" w14:textId="79ACAC81" w:rsidR="002777DB" w:rsidRDefault="002777DB" w:rsidP="002777DB">
            <w:pPr>
              <w:rPr>
                <w:rFonts w:ascii="Arial" w:hAnsi="Arial" w:cs="Arial"/>
                <w:sz w:val="20"/>
                <w:szCs w:val="20"/>
              </w:rPr>
            </w:pPr>
            <w:r>
              <w:rPr>
                <w:rFonts w:ascii="Arial" w:hAnsi="Arial" w:cs="Arial"/>
                <w:sz w:val="20"/>
                <w:szCs w:val="20"/>
              </w:rPr>
              <w:t xml:space="preserve">Investment </w:t>
            </w:r>
            <w:del w:id="1925" w:author="Jamal, Zaher CWK" w:date="2015-06-16T17:25:00Z">
              <w:r w:rsidR="003B2D50" w:rsidDel="00A1691E">
                <w:rPr>
                  <w:rFonts w:ascii="Arial" w:hAnsi="Arial" w:cs="Arial"/>
                  <w:sz w:val="20"/>
                  <w:szCs w:val="20"/>
                </w:rPr>
                <w:delText>User</w:delText>
              </w:r>
            </w:del>
            <w:ins w:id="1926" w:author="Jamal, Zaher CWK" w:date="2015-06-16T17:25:00Z">
              <w:r w:rsidR="00A1691E">
                <w:rPr>
                  <w:rFonts w:ascii="Arial" w:hAnsi="Arial" w:cs="Arial"/>
                  <w:sz w:val="20"/>
                  <w:szCs w:val="20"/>
                </w:rPr>
                <w:t>Member</w:t>
              </w:r>
            </w:ins>
            <w:r>
              <w:rPr>
                <w:rFonts w:ascii="Arial" w:hAnsi="Arial" w:cs="Arial"/>
                <w:sz w:val="20"/>
                <w:szCs w:val="20"/>
              </w:rPr>
              <w:t xml:space="preserve"> Group</w:t>
            </w:r>
          </w:p>
        </w:tc>
        <w:tc>
          <w:tcPr>
            <w:tcW w:w="588" w:type="pct"/>
            <w:shd w:val="clear" w:color="auto" w:fill="auto"/>
          </w:tcPr>
          <w:p w14:paraId="072DE4C0" w14:textId="77777777" w:rsidR="002777DB" w:rsidRPr="006563D6" w:rsidRDefault="002777DB" w:rsidP="002777DB">
            <w:pPr>
              <w:rPr>
                <w:rFonts w:ascii="Arial" w:hAnsi="Arial" w:cs="Arial"/>
                <w:sz w:val="18"/>
                <w:szCs w:val="18"/>
              </w:rPr>
            </w:pPr>
          </w:p>
        </w:tc>
        <w:tc>
          <w:tcPr>
            <w:tcW w:w="831" w:type="pct"/>
            <w:shd w:val="clear" w:color="auto" w:fill="auto"/>
          </w:tcPr>
          <w:p w14:paraId="06AD4D15" w14:textId="77777777" w:rsidR="002777DB" w:rsidRDefault="002777DB" w:rsidP="002777DB">
            <w:pPr>
              <w:rPr>
                <w:rFonts w:ascii="Arial" w:hAnsi="Arial" w:cs="Arial"/>
                <w:sz w:val="18"/>
                <w:szCs w:val="18"/>
              </w:rPr>
            </w:pPr>
            <w:r>
              <w:rPr>
                <w:rFonts w:ascii="Arial" w:hAnsi="Arial" w:cs="Arial"/>
                <w:sz w:val="18"/>
                <w:szCs w:val="18"/>
              </w:rPr>
              <w:t>Alphanumeric</w:t>
            </w:r>
          </w:p>
          <w:p w14:paraId="4172D2FF" w14:textId="77777777" w:rsidR="002777DB" w:rsidRDefault="002777DB" w:rsidP="002777DB">
            <w:pPr>
              <w:rPr>
                <w:rFonts w:ascii="Arial" w:hAnsi="Arial" w:cs="Arial"/>
                <w:sz w:val="18"/>
                <w:szCs w:val="18"/>
              </w:rPr>
            </w:pPr>
            <w:r>
              <w:rPr>
                <w:rFonts w:ascii="Arial" w:hAnsi="Arial" w:cs="Arial"/>
                <w:sz w:val="18"/>
                <w:szCs w:val="18"/>
              </w:rPr>
              <w:t>Left</w:t>
            </w:r>
            <w:r w:rsidRPr="006472F6">
              <w:rPr>
                <w:rFonts w:ascii="Arial" w:hAnsi="Arial" w:cs="Arial"/>
                <w:sz w:val="18"/>
                <w:szCs w:val="18"/>
              </w:rPr>
              <w:t xml:space="preserve"> Aligned</w:t>
            </w:r>
          </w:p>
        </w:tc>
        <w:tc>
          <w:tcPr>
            <w:tcW w:w="453" w:type="pct"/>
            <w:shd w:val="clear" w:color="auto" w:fill="auto"/>
          </w:tcPr>
          <w:p w14:paraId="6D1549F1" w14:textId="77777777" w:rsidR="002777DB" w:rsidRDefault="002777DB" w:rsidP="002777DB">
            <w:pPr>
              <w:rPr>
                <w:rFonts w:ascii="Arial" w:hAnsi="Arial" w:cs="Arial"/>
                <w:sz w:val="18"/>
                <w:szCs w:val="18"/>
              </w:rPr>
            </w:pPr>
          </w:p>
        </w:tc>
        <w:tc>
          <w:tcPr>
            <w:tcW w:w="864" w:type="pct"/>
            <w:shd w:val="clear" w:color="auto" w:fill="auto"/>
          </w:tcPr>
          <w:p w14:paraId="64C29C88" w14:textId="77777777" w:rsidR="002777DB" w:rsidRDefault="002777DB" w:rsidP="002777DB">
            <w:pPr>
              <w:rPr>
                <w:rFonts w:ascii="Arial" w:hAnsi="Arial" w:cs="Arial"/>
                <w:sz w:val="18"/>
                <w:szCs w:val="18"/>
              </w:rPr>
            </w:pPr>
          </w:p>
        </w:tc>
        <w:tc>
          <w:tcPr>
            <w:tcW w:w="484" w:type="pct"/>
          </w:tcPr>
          <w:p w14:paraId="18FC0286" w14:textId="77777777" w:rsidR="002777DB" w:rsidRDefault="002777DB" w:rsidP="002777DB">
            <w:pPr>
              <w:rPr>
                <w:rFonts w:ascii="Arial" w:hAnsi="Arial" w:cs="Arial"/>
                <w:sz w:val="18"/>
                <w:szCs w:val="18"/>
              </w:rPr>
            </w:pPr>
          </w:p>
        </w:tc>
        <w:tc>
          <w:tcPr>
            <w:tcW w:w="400" w:type="pct"/>
          </w:tcPr>
          <w:p w14:paraId="16F97E7D" w14:textId="77777777" w:rsidR="002777DB" w:rsidRDefault="002777DB" w:rsidP="002777DB">
            <w:pPr>
              <w:rPr>
                <w:rFonts w:ascii="Arial" w:hAnsi="Arial" w:cs="Arial"/>
                <w:sz w:val="18"/>
                <w:szCs w:val="18"/>
              </w:rPr>
            </w:pPr>
          </w:p>
        </w:tc>
      </w:tr>
      <w:tr w:rsidR="002777DB" w:rsidRPr="004A5D01" w14:paraId="67784A95" w14:textId="77777777" w:rsidTr="00747A9B">
        <w:trPr>
          <w:trHeight w:val="275"/>
        </w:trPr>
        <w:tc>
          <w:tcPr>
            <w:tcW w:w="588" w:type="pct"/>
            <w:shd w:val="clear" w:color="auto" w:fill="auto"/>
          </w:tcPr>
          <w:p w14:paraId="5D3101A3" w14:textId="77777777" w:rsidR="002777DB" w:rsidRDefault="002777DB" w:rsidP="002777DB">
            <w:r>
              <w:rPr>
                <w:rFonts w:ascii="Arial" w:hAnsi="Arial" w:cs="Arial"/>
                <w:sz w:val="18"/>
                <w:szCs w:val="18"/>
              </w:rPr>
              <w:t>Data Column</w:t>
            </w:r>
          </w:p>
        </w:tc>
        <w:tc>
          <w:tcPr>
            <w:tcW w:w="792" w:type="pct"/>
            <w:shd w:val="clear" w:color="auto" w:fill="auto"/>
          </w:tcPr>
          <w:p w14:paraId="3C18AC72" w14:textId="77777777" w:rsidR="002777DB" w:rsidRDefault="002777DB" w:rsidP="002777DB">
            <w:pPr>
              <w:rPr>
                <w:rFonts w:ascii="Arial" w:hAnsi="Arial" w:cs="Arial"/>
                <w:sz w:val="20"/>
                <w:szCs w:val="20"/>
              </w:rPr>
            </w:pPr>
            <w:r>
              <w:rPr>
                <w:rFonts w:ascii="Arial" w:hAnsi="Arial" w:cs="Arial"/>
                <w:sz w:val="20"/>
                <w:szCs w:val="20"/>
              </w:rPr>
              <w:t>Current Age</w:t>
            </w:r>
          </w:p>
        </w:tc>
        <w:tc>
          <w:tcPr>
            <w:tcW w:w="588" w:type="pct"/>
            <w:shd w:val="clear" w:color="auto" w:fill="auto"/>
          </w:tcPr>
          <w:p w14:paraId="199C7047" w14:textId="77777777" w:rsidR="002777DB" w:rsidRPr="006563D6" w:rsidRDefault="002777DB" w:rsidP="002777DB">
            <w:pPr>
              <w:rPr>
                <w:rFonts w:ascii="Arial" w:hAnsi="Arial" w:cs="Arial"/>
                <w:sz w:val="18"/>
                <w:szCs w:val="18"/>
              </w:rPr>
            </w:pPr>
          </w:p>
        </w:tc>
        <w:tc>
          <w:tcPr>
            <w:tcW w:w="831" w:type="pct"/>
            <w:shd w:val="clear" w:color="auto" w:fill="auto"/>
          </w:tcPr>
          <w:p w14:paraId="218C059F" w14:textId="77777777" w:rsidR="002777DB" w:rsidRDefault="002777DB" w:rsidP="002777DB">
            <w:pPr>
              <w:rPr>
                <w:rFonts w:ascii="Arial" w:hAnsi="Arial" w:cs="Arial"/>
                <w:sz w:val="18"/>
                <w:szCs w:val="18"/>
              </w:rPr>
            </w:pPr>
            <w:r>
              <w:rPr>
                <w:rFonts w:ascii="Arial" w:hAnsi="Arial" w:cs="Arial"/>
                <w:sz w:val="18"/>
                <w:szCs w:val="18"/>
              </w:rPr>
              <w:t>Numeric to 0dp</w:t>
            </w:r>
          </w:p>
          <w:p w14:paraId="13C07696" w14:textId="77777777" w:rsidR="002777DB" w:rsidRDefault="002777DB" w:rsidP="002777DB">
            <w:pPr>
              <w:rPr>
                <w:rFonts w:ascii="Arial" w:hAnsi="Arial" w:cs="Arial"/>
                <w:sz w:val="18"/>
                <w:szCs w:val="18"/>
              </w:rPr>
            </w:pPr>
            <w:r>
              <w:rPr>
                <w:rFonts w:ascii="Arial" w:hAnsi="Arial" w:cs="Arial"/>
                <w:sz w:val="18"/>
                <w:szCs w:val="18"/>
              </w:rPr>
              <w:t>Right Aligned</w:t>
            </w:r>
          </w:p>
        </w:tc>
        <w:tc>
          <w:tcPr>
            <w:tcW w:w="453" w:type="pct"/>
            <w:shd w:val="clear" w:color="auto" w:fill="auto"/>
          </w:tcPr>
          <w:p w14:paraId="59921974" w14:textId="77777777" w:rsidR="002777DB" w:rsidRDefault="002777DB" w:rsidP="002777DB">
            <w:pPr>
              <w:rPr>
                <w:rFonts w:ascii="Arial" w:hAnsi="Arial" w:cs="Arial"/>
                <w:sz w:val="18"/>
                <w:szCs w:val="18"/>
              </w:rPr>
            </w:pPr>
          </w:p>
        </w:tc>
        <w:tc>
          <w:tcPr>
            <w:tcW w:w="864" w:type="pct"/>
            <w:shd w:val="clear" w:color="auto" w:fill="auto"/>
          </w:tcPr>
          <w:p w14:paraId="54E7637C" w14:textId="77777777" w:rsidR="002777DB" w:rsidRDefault="002777DB" w:rsidP="002777DB">
            <w:pPr>
              <w:rPr>
                <w:rFonts w:ascii="Arial" w:hAnsi="Arial" w:cs="Arial"/>
                <w:sz w:val="18"/>
                <w:szCs w:val="18"/>
              </w:rPr>
            </w:pPr>
          </w:p>
        </w:tc>
        <w:tc>
          <w:tcPr>
            <w:tcW w:w="484" w:type="pct"/>
          </w:tcPr>
          <w:p w14:paraId="4BE07EE9" w14:textId="77777777" w:rsidR="002777DB" w:rsidRDefault="002777DB" w:rsidP="002777DB">
            <w:pPr>
              <w:rPr>
                <w:rFonts w:ascii="Arial" w:hAnsi="Arial" w:cs="Arial"/>
                <w:sz w:val="18"/>
                <w:szCs w:val="18"/>
              </w:rPr>
            </w:pPr>
          </w:p>
        </w:tc>
        <w:tc>
          <w:tcPr>
            <w:tcW w:w="400" w:type="pct"/>
          </w:tcPr>
          <w:p w14:paraId="7E719BF0" w14:textId="77777777" w:rsidR="002777DB" w:rsidRDefault="002777DB" w:rsidP="002777DB">
            <w:pPr>
              <w:rPr>
                <w:rFonts w:ascii="Arial" w:hAnsi="Arial" w:cs="Arial"/>
                <w:sz w:val="18"/>
                <w:szCs w:val="18"/>
              </w:rPr>
            </w:pPr>
          </w:p>
        </w:tc>
      </w:tr>
      <w:tr w:rsidR="002777DB" w:rsidRPr="004A5D01" w14:paraId="71551AD3" w14:textId="77777777" w:rsidTr="00747A9B">
        <w:trPr>
          <w:trHeight w:val="275"/>
        </w:trPr>
        <w:tc>
          <w:tcPr>
            <w:tcW w:w="588" w:type="pct"/>
            <w:shd w:val="clear" w:color="auto" w:fill="auto"/>
          </w:tcPr>
          <w:p w14:paraId="0CD234D6" w14:textId="77777777" w:rsidR="002777DB" w:rsidRDefault="002777DB" w:rsidP="002777DB">
            <w:r>
              <w:rPr>
                <w:rFonts w:ascii="Arial" w:hAnsi="Arial" w:cs="Arial"/>
                <w:sz w:val="18"/>
                <w:szCs w:val="18"/>
              </w:rPr>
              <w:t>Data Column</w:t>
            </w:r>
          </w:p>
        </w:tc>
        <w:tc>
          <w:tcPr>
            <w:tcW w:w="792" w:type="pct"/>
            <w:shd w:val="clear" w:color="auto" w:fill="auto"/>
          </w:tcPr>
          <w:p w14:paraId="7741AF22" w14:textId="77777777" w:rsidR="002777DB" w:rsidRDefault="002777DB" w:rsidP="002777DB">
            <w:pPr>
              <w:rPr>
                <w:rFonts w:ascii="Arial" w:hAnsi="Arial" w:cs="Arial"/>
                <w:sz w:val="20"/>
                <w:szCs w:val="20"/>
              </w:rPr>
            </w:pPr>
            <w:r>
              <w:rPr>
                <w:rFonts w:ascii="Arial" w:hAnsi="Arial" w:cs="Arial"/>
                <w:sz w:val="20"/>
                <w:szCs w:val="20"/>
              </w:rPr>
              <w:t>Target Retirement Age</w:t>
            </w:r>
          </w:p>
        </w:tc>
        <w:tc>
          <w:tcPr>
            <w:tcW w:w="588" w:type="pct"/>
            <w:shd w:val="clear" w:color="auto" w:fill="auto"/>
          </w:tcPr>
          <w:p w14:paraId="2DE8B0CD" w14:textId="77777777" w:rsidR="002777DB" w:rsidRPr="006563D6" w:rsidRDefault="002777DB" w:rsidP="002777DB">
            <w:pPr>
              <w:rPr>
                <w:rFonts w:ascii="Arial" w:hAnsi="Arial" w:cs="Arial"/>
                <w:sz w:val="18"/>
                <w:szCs w:val="18"/>
              </w:rPr>
            </w:pPr>
          </w:p>
        </w:tc>
        <w:tc>
          <w:tcPr>
            <w:tcW w:w="831" w:type="pct"/>
            <w:shd w:val="clear" w:color="auto" w:fill="auto"/>
          </w:tcPr>
          <w:p w14:paraId="52D36F47" w14:textId="77777777" w:rsidR="002777DB" w:rsidRDefault="002777DB" w:rsidP="002777DB">
            <w:pPr>
              <w:rPr>
                <w:rFonts w:ascii="Arial" w:hAnsi="Arial" w:cs="Arial"/>
                <w:sz w:val="18"/>
                <w:szCs w:val="18"/>
              </w:rPr>
            </w:pPr>
            <w:r>
              <w:rPr>
                <w:rFonts w:ascii="Arial" w:hAnsi="Arial" w:cs="Arial"/>
                <w:sz w:val="18"/>
                <w:szCs w:val="18"/>
              </w:rPr>
              <w:t>Numeric to 0dp</w:t>
            </w:r>
          </w:p>
          <w:p w14:paraId="1460E996" w14:textId="77777777" w:rsidR="002777DB" w:rsidRDefault="002777DB" w:rsidP="002777DB">
            <w:pPr>
              <w:rPr>
                <w:rFonts w:ascii="Arial" w:hAnsi="Arial" w:cs="Arial"/>
                <w:sz w:val="18"/>
                <w:szCs w:val="18"/>
              </w:rPr>
            </w:pPr>
            <w:r>
              <w:rPr>
                <w:rFonts w:ascii="Arial" w:hAnsi="Arial" w:cs="Arial"/>
                <w:sz w:val="18"/>
                <w:szCs w:val="18"/>
              </w:rPr>
              <w:t>Right Aligned</w:t>
            </w:r>
          </w:p>
        </w:tc>
        <w:tc>
          <w:tcPr>
            <w:tcW w:w="453" w:type="pct"/>
            <w:shd w:val="clear" w:color="auto" w:fill="auto"/>
          </w:tcPr>
          <w:p w14:paraId="64EDDD75" w14:textId="77777777" w:rsidR="002777DB" w:rsidRDefault="002777DB" w:rsidP="002777DB">
            <w:pPr>
              <w:rPr>
                <w:rFonts w:ascii="Arial" w:hAnsi="Arial" w:cs="Arial"/>
                <w:sz w:val="18"/>
                <w:szCs w:val="18"/>
              </w:rPr>
            </w:pPr>
          </w:p>
        </w:tc>
        <w:tc>
          <w:tcPr>
            <w:tcW w:w="864" w:type="pct"/>
            <w:shd w:val="clear" w:color="auto" w:fill="auto"/>
          </w:tcPr>
          <w:p w14:paraId="1455B3AA" w14:textId="77777777" w:rsidR="002777DB" w:rsidRDefault="002777DB" w:rsidP="002777DB">
            <w:pPr>
              <w:rPr>
                <w:rFonts w:ascii="Arial" w:hAnsi="Arial" w:cs="Arial"/>
                <w:sz w:val="18"/>
                <w:szCs w:val="18"/>
              </w:rPr>
            </w:pPr>
          </w:p>
        </w:tc>
        <w:tc>
          <w:tcPr>
            <w:tcW w:w="484" w:type="pct"/>
          </w:tcPr>
          <w:p w14:paraId="36DA3249" w14:textId="77777777" w:rsidR="002777DB" w:rsidRDefault="002777DB" w:rsidP="002777DB">
            <w:pPr>
              <w:rPr>
                <w:rFonts w:ascii="Arial" w:hAnsi="Arial" w:cs="Arial"/>
                <w:sz w:val="18"/>
                <w:szCs w:val="18"/>
              </w:rPr>
            </w:pPr>
          </w:p>
        </w:tc>
        <w:tc>
          <w:tcPr>
            <w:tcW w:w="400" w:type="pct"/>
          </w:tcPr>
          <w:p w14:paraId="6BC7F6D4" w14:textId="77777777" w:rsidR="002777DB" w:rsidRDefault="002777DB" w:rsidP="002777DB">
            <w:pPr>
              <w:rPr>
                <w:rFonts w:ascii="Arial" w:hAnsi="Arial" w:cs="Arial"/>
                <w:sz w:val="18"/>
                <w:szCs w:val="18"/>
              </w:rPr>
            </w:pPr>
          </w:p>
        </w:tc>
      </w:tr>
      <w:tr w:rsidR="002777DB" w:rsidRPr="004A5D01" w14:paraId="45888E48" w14:textId="77777777" w:rsidTr="00747A9B">
        <w:trPr>
          <w:trHeight w:val="275"/>
        </w:trPr>
        <w:tc>
          <w:tcPr>
            <w:tcW w:w="588" w:type="pct"/>
            <w:shd w:val="clear" w:color="auto" w:fill="auto"/>
          </w:tcPr>
          <w:p w14:paraId="68F2FB93" w14:textId="77777777" w:rsidR="002777DB" w:rsidRDefault="002777DB" w:rsidP="002777DB">
            <w:r>
              <w:rPr>
                <w:rFonts w:ascii="Arial" w:hAnsi="Arial" w:cs="Arial"/>
                <w:sz w:val="18"/>
                <w:szCs w:val="18"/>
              </w:rPr>
              <w:t>Data Column</w:t>
            </w:r>
          </w:p>
        </w:tc>
        <w:tc>
          <w:tcPr>
            <w:tcW w:w="792" w:type="pct"/>
            <w:shd w:val="clear" w:color="auto" w:fill="auto"/>
          </w:tcPr>
          <w:p w14:paraId="4CAA1809" w14:textId="77777777" w:rsidR="002777DB" w:rsidRDefault="002777DB" w:rsidP="002777DB">
            <w:pPr>
              <w:rPr>
                <w:rFonts w:ascii="Arial" w:hAnsi="Arial" w:cs="Arial"/>
                <w:sz w:val="20"/>
                <w:szCs w:val="20"/>
              </w:rPr>
            </w:pPr>
            <w:r>
              <w:rPr>
                <w:rFonts w:ascii="Arial" w:hAnsi="Arial" w:cs="Arial"/>
                <w:sz w:val="20"/>
                <w:szCs w:val="20"/>
              </w:rPr>
              <w:t>Target Retirement Date</w:t>
            </w:r>
          </w:p>
        </w:tc>
        <w:tc>
          <w:tcPr>
            <w:tcW w:w="588" w:type="pct"/>
            <w:shd w:val="clear" w:color="auto" w:fill="auto"/>
          </w:tcPr>
          <w:p w14:paraId="3468DEBF" w14:textId="77777777" w:rsidR="002777DB" w:rsidRPr="006563D6" w:rsidRDefault="002777DB" w:rsidP="002777DB">
            <w:pPr>
              <w:rPr>
                <w:rFonts w:ascii="Arial" w:hAnsi="Arial" w:cs="Arial"/>
                <w:sz w:val="18"/>
                <w:szCs w:val="18"/>
              </w:rPr>
            </w:pPr>
          </w:p>
        </w:tc>
        <w:tc>
          <w:tcPr>
            <w:tcW w:w="831" w:type="pct"/>
            <w:shd w:val="clear" w:color="auto" w:fill="auto"/>
          </w:tcPr>
          <w:p w14:paraId="3636182F" w14:textId="77777777" w:rsidR="002777DB" w:rsidRDefault="002777DB" w:rsidP="002777DB">
            <w:pPr>
              <w:rPr>
                <w:rFonts w:ascii="Arial" w:hAnsi="Arial" w:cs="Arial"/>
                <w:sz w:val="18"/>
                <w:szCs w:val="18"/>
              </w:rPr>
            </w:pPr>
            <w:r>
              <w:rPr>
                <w:rFonts w:ascii="Arial" w:hAnsi="Arial" w:cs="Arial"/>
                <w:sz w:val="18"/>
                <w:szCs w:val="18"/>
              </w:rPr>
              <w:t>Date</w:t>
            </w:r>
          </w:p>
          <w:p w14:paraId="544A91E6" w14:textId="77777777" w:rsidR="002777DB" w:rsidRDefault="002777DB" w:rsidP="002777DB">
            <w:pPr>
              <w:rPr>
                <w:rFonts w:ascii="Arial" w:hAnsi="Arial" w:cs="Arial"/>
                <w:sz w:val="18"/>
                <w:szCs w:val="18"/>
              </w:rPr>
            </w:pPr>
            <w:r>
              <w:rPr>
                <w:rFonts w:ascii="Arial" w:hAnsi="Arial" w:cs="Arial"/>
                <w:sz w:val="18"/>
                <w:szCs w:val="18"/>
              </w:rPr>
              <w:t>Dd/mm/yyyy</w:t>
            </w:r>
          </w:p>
          <w:p w14:paraId="4BCC01B1"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C69B4AC" w14:textId="77777777" w:rsidR="002777DB" w:rsidRDefault="002777DB" w:rsidP="002777DB">
            <w:pPr>
              <w:rPr>
                <w:rFonts w:ascii="Arial" w:hAnsi="Arial" w:cs="Arial"/>
                <w:sz w:val="18"/>
                <w:szCs w:val="18"/>
              </w:rPr>
            </w:pPr>
          </w:p>
        </w:tc>
        <w:tc>
          <w:tcPr>
            <w:tcW w:w="864" w:type="pct"/>
            <w:shd w:val="clear" w:color="auto" w:fill="auto"/>
          </w:tcPr>
          <w:p w14:paraId="2E450E5D" w14:textId="77777777" w:rsidR="002777DB" w:rsidRDefault="002777DB" w:rsidP="002777DB">
            <w:pPr>
              <w:rPr>
                <w:rFonts w:ascii="Arial" w:hAnsi="Arial" w:cs="Arial"/>
                <w:sz w:val="18"/>
                <w:szCs w:val="18"/>
              </w:rPr>
            </w:pPr>
          </w:p>
        </w:tc>
        <w:tc>
          <w:tcPr>
            <w:tcW w:w="484" w:type="pct"/>
          </w:tcPr>
          <w:p w14:paraId="2A44E492" w14:textId="77777777" w:rsidR="002777DB" w:rsidRDefault="002777DB" w:rsidP="002777DB">
            <w:pPr>
              <w:rPr>
                <w:rFonts w:ascii="Arial" w:hAnsi="Arial" w:cs="Arial"/>
                <w:sz w:val="18"/>
                <w:szCs w:val="18"/>
              </w:rPr>
            </w:pPr>
          </w:p>
        </w:tc>
        <w:tc>
          <w:tcPr>
            <w:tcW w:w="400" w:type="pct"/>
          </w:tcPr>
          <w:p w14:paraId="30018643" w14:textId="77777777" w:rsidR="002777DB" w:rsidRDefault="002777DB" w:rsidP="002777DB">
            <w:pPr>
              <w:rPr>
                <w:rFonts w:ascii="Arial" w:hAnsi="Arial" w:cs="Arial"/>
                <w:sz w:val="18"/>
                <w:szCs w:val="18"/>
              </w:rPr>
            </w:pPr>
          </w:p>
        </w:tc>
      </w:tr>
      <w:tr w:rsidR="002777DB" w:rsidRPr="004A5D01" w14:paraId="3B4AD563" w14:textId="77777777" w:rsidTr="00747A9B">
        <w:trPr>
          <w:trHeight w:val="275"/>
        </w:trPr>
        <w:tc>
          <w:tcPr>
            <w:tcW w:w="588" w:type="pct"/>
            <w:shd w:val="clear" w:color="auto" w:fill="auto"/>
          </w:tcPr>
          <w:p w14:paraId="22C7471C" w14:textId="77777777" w:rsidR="002777DB" w:rsidRDefault="002777DB" w:rsidP="002777DB">
            <w:r>
              <w:rPr>
                <w:rFonts w:ascii="Arial" w:hAnsi="Arial" w:cs="Arial"/>
                <w:sz w:val="18"/>
                <w:szCs w:val="18"/>
              </w:rPr>
              <w:t>Data Column</w:t>
            </w:r>
          </w:p>
        </w:tc>
        <w:tc>
          <w:tcPr>
            <w:tcW w:w="792" w:type="pct"/>
            <w:shd w:val="clear" w:color="auto" w:fill="auto"/>
          </w:tcPr>
          <w:p w14:paraId="51FFC6AD" w14:textId="77777777" w:rsidR="002777DB" w:rsidRDefault="002777DB" w:rsidP="002777DB">
            <w:pPr>
              <w:rPr>
                <w:rFonts w:ascii="Arial" w:hAnsi="Arial" w:cs="Arial"/>
                <w:sz w:val="20"/>
                <w:szCs w:val="20"/>
              </w:rPr>
            </w:pPr>
            <w:r>
              <w:rPr>
                <w:rFonts w:ascii="Arial" w:hAnsi="Arial" w:cs="Arial"/>
                <w:sz w:val="20"/>
                <w:szCs w:val="20"/>
              </w:rPr>
              <w:t>Years to Retirement</w:t>
            </w:r>
          </w:p>
        </w:tc>
        <w:tc>
          <w:tcPr>
            <w:tcW w:w="588" w:type="pct"/>
            <w:shd w:val="clear" w:color="auto" w:fill="auto"/>
          </w:tcPr>
          <w:p w14:paraId="5C75BBF4" w14:textId="77777777" w:rsidR="002777DB" w:rsidRPr="006563D6" w:rsidRDefault="002777DB" w:rsidP="002777DB">
            <w:pPr>
              <w:rPr>
                <w:rFonts w:ascii="Arial" w:hAnsi="Arial" w:cs="Arial"/>
                <w:sz w:val="18"/>
                <w:szCs w:val="18"/>
              </w:rPr>
            </w:pPr>
          </w:p>
        </w:tc>
        <w:tc>
          <w:tcPr>
            <w:tcW w:w="831" w:type="pct"/>
            <w:shd w:val="clear" w:color="auto" w:fill="auto"/>
          </w:tcPr>
          <w:p w14:paraId="2BB86911" w14:textId="77777777" w:rsidR="002777DB" w:rsidRDefault="002777DB" w:rsidP="002777DB">
            <w:pPr>
              <w:rPr>
                <w:rFonts w:ascii="Arial" w:hAnsi="Arial" w:cs="Arial"/>
                <w:sz w:val="18"/>
                <w:szCs w:val="18"/>
              </w:rPr>
            </w:pPr>
            <w:r>
              <w:rPr>
                <w:rFonts w:ascii="Arial" w:hAnsi="Arial" w:cs="Arial"/>
                <w:sz w:val="18"/>
                <w:szCs w:val="18"/>
              </w:rPr>
              <w:t>Numeric to 0dp</w:t>
            </w:r>
          </w:p>
          <w:p w14:paraId="5CA37A74" w14:textId="77777777" w:rsidR="002777DB" w:rsidRDefault="002777DB" w:rsidP="002777DB">
            <w:pPr>
              <w:rPr>
                <w:rFonts w:ascii="Arial" w:hAnsi="Arial" w:cs="Arial"/>
                <w:sz w:val="18"/>
                <w:szCs w:val="18"/>
              </w:rPr>
            </w:pPr>
            <w:r>
              <w:rPr>
                <w:rFonts w:ascii="Arial" w:hAnsi="Arial" w:cs="Arial"/>
                <w:sz w:val="18"/>
                <w:szCs w:val="18"/>
              </w:rPr>
              <w:t>Right Aligned</w:t>
            </w:r>
          </w:p>
        </w:tc>
        <w:tc>
          <w:tcPr>
            <w:tcW w:w="453" w:type="pct"/>
            <w:shd w:val="clear" w:color="auto" w:fill="auto"/>
          </w:tcPr>
          <w:p w14:paraId="069DA6B6" w14:textId="77777777" w:rsidR="002777DB" w:rsidRDefault="002777DB" w:rsidP="002777DB">
            <w:pPr>
              <w:rPr>
                <w:rFonts w:ascii="Arial" w:hAnsi="Arial" w:cs="Arial"/>
                <w:sz w:val="18"/>
                <w:szCs w:val="18"/>
              </w:rPr>
            </w:pPr>
          </w:p>
        </w:tc>
        <w:tc>
          <w:tcPr>
            <w:tcW w:w="864" w:type="pct"/>
            <w:shd w:val="clear" w:color="auto" w:fill="auto"/>
          </w:tcPr>
          <w:p w14:paraId="69113D2D" w14:textId="77777777" w:rsidR="002777DB" w:rsidRDefault="002777DB" w:rsidP="002777DB">
            <w:pPr>
              <w:rPr>
                <w:rFonts w:ascii="Arial" w:hAnsi="Arial" w:cs="Arial"/>
                <w:sz w:val="18"/>
                <w:szCs w:val="18"/>
              </w:rPr>
            </w:pPr>
          </w:p>
        </w:tc>
        <w:tc>
          <w:tcPr>
            <w:tcW w:w="484" w:type="pct"/>
          </w:tcPr>
          <w:p w14:paraId="5564D5DE" w14:textId="77777777" w:rsidR="002777DB" w:rsidRDefault="002777DB" w:rsidP="002777DB">
            <w:pPr>
              <w:rPr>
                <w:rFonts w:ascii="Arial" w:hAnsi="Arial" w:cs="Arial"/>
                <w:sz w:val="18"/>
                <w:szCs w:val="18"/>
              </w:rPr>
            </w:pPr>
          </w:p>
        </w:tc>
        <w:tc>
          <w:tcPr>
            <w:tcW w:w="400" w:type="pct"/>
          </w:tcPr>
          <w:p w14:paraId="186D7C6B" w14:textId="77777777" w:rsidR="002777DB" w:rsidRDefault="002777DB" w:rsidP="002777DB">
            <w:pPr>
              <w:rPr>
                <w:rFonts w:ascii="Arial" w:hAnsi="Arial" w:cs="Arial"/>
                <w:sz w:val="18"/>
                <w:szCs w:val="18"/>
              </w:rPr>
            </w:pPr>
          </w:p>
        </w:tc>
      </w:tr>
      <w:tr w:rsidR="002777DB" w:rsidRPr="004A5D01" w14:paraId="2BA0B451" w14:textId="77777777" w:rsidTr="00747A9B">
        <w:trPr>
          <w:trHeight w:val="275"/>
        </w:trPr>
        <w:tc>
          <w:tcPr>
            <w:tcW w:w="588" w:type="pct"/>
            <w:shd w:val="clear" w:color="auto" w:fill="auto"/>
          </w:tcPr>
          <w:p w14:paraId="40E8F980" w14:textId="77777777" w:rsidR="002777DB" w:rsidRDefault="002777DB" w:rsidP="002777DB">
            <w:r>
              <w:rPr>
                <w:rFonts w:ascii="Arial" w:hAnsi="Arial" w:cs="Arial"/>
                <w:sz w:val="18"/>
                <w:szCs w:val="18"/>
              </w:rPr>
              <w:t>Data Column</w:t>
            </w:r>
          </w:p>
        </w:tc>
        <w:tc>
          <w:tcPr>
            <w:tcW w:w="792" w:type="pct"/>
            <w:shd w:val="clear" w:color="auto" w:fill="auto"/>
          </w:tcPr>
          <w:p w14:paraId="44B888BA" w14:textId="77777777" w:rsidR="002777DB" w:rsidRDefault="002777DB" w:rsidP="002777DB">
            <w:pPr>
              <w:rPr>
                <w:rFonts w:ascii="Arial" w:hAnsi="Arial" w:cs="Arial"/>
                <w:sz w:val="20"/>
                <w:szCs w:val="20"/>
              </w:rPr>
            </w:pPr>
            <w:r>
              <w:rPr>
                <w:rFonts w:ascii="Arial" w:hAnsi="Arial" w:cs="Arial"/>
                <w:sz w:val="20"/>
                <w:szCs w:val="20"/>
              </w:rPr>
              <w:t>Months to Retirement</w:t>
            </w:r>
          </w:p>
        </w:tc>
        <w:tc>
          <w:tcPr>
            <w:tcW w:w="588" w:type="pct"/>
            <w:shd w:val="clear" w:color="auto" w:fill="auto"/>
          </w:tcPr>
          <w:p w14:paraId="7662309E" w14:textId="77777777" w:rsidR="002777DB" w:rsidRPr="006563D6" w:rsidRDefault="002777DB" w:rsidP="002777DB">
            <w:pPr>
              <w:rPr>
                <w:rFonts w:ascii="Arial" w:hAnsi="Arial" w:cs="Arial"/>
                <w:sz w:val="18"/>
                <w:szCs w:val="18"/>
              </w:rPr>
            </w:pPr>
          </w:p>
        </w:tc>
        <w:tc>
          <w:tcPr>
            <w:tcW w:w="831" w:type="pct"/>
            <w:shd w:val="clear" w:color="auto" w:fill="auto"/>
          </w:tcPr>
          <w:p w14:paraId="2FF01091" w14:textId="77777777" w:rsidR="002777DB" w:rsidRDefault="002777DB" w:rsidP="002777DB">
            <w:pPr>
              <w:rPr>
                <w:rFonts w:ascii="Arial" w:hAnsi="Arial" w:cs="Arial"/>
                <w:sz w:val="18"/>
                <w:szCs w:val="18"/>
              </w:rPr>
            </w:pPr>
            <w:r>
              <w:rPr>
                <w:rFonts w:ascii="Arial" w:hAnsi="Arial" w:cs="Arial"/>
                <w:sz w:val="18"/>
                <w:szCs w:val="18"/>
              </w:rPr>
              <w:t>Numeric to 0dp</w:t>
            </w:r>
          </w:p>
          <w:p w14:paraId="27B84532" w14:textId="77777777" w:rsidR="002777DB" w:rsidRDefault="002777DB" w:rsidP="002777DB">
            <w:pPr>
              <w:rPr>
                <w:rFonts w:ascii="Arial" w:hAnsi="Arial" w:cs="Arial"/>
                <w:sz w:val="18"/>
                <w:szCs w:val="18"/>
              </w:rPr>
            </w:pPr>
            <w:r>
              <w:rPr>
                <w:rFonts w:ascii="Arial" w:hAnsi="Arial" w:cs="Arial"/>
                <w:sz w:val="18"/>
                <w:szCs w:val="18"/>
              </w:rPr>
              <w:t>Right Aligned</w:t>
            </w:r>
          </w:p>
        </w:tc>
        <w:tc>
          <w:tcPr>
            <w:tcW w:w="453" w:type="pct"/>
            <w:shd w:val="clear" w:color="auto" w:fill="auto"/>
          </w:tcPr>
          <w:p w14:paraId="634363AE" w14:textId="77777777" w:rsidR="002777DB" w:rsidRDefault="002777DB" w:rsidP="002777DB">
            <w:pPr>
              <w:rPr>
                <w:rFonts w:ascii="Arial" w:hAnsi="Arial" w:cs="Arial"/>
                <w:sz w:val="18"/>
                <w:szCs w:val="18"/>
              </w:rPr>
            </w:pPr>
          </w:p>
        </w:tc>
        <w:tc>
          <w:tcPr>
            <w:tcW w:w="864" w:type="pct"/>
            <w:shd w:val="clear" w:color="auto" w:fill="auto"/>
          </w:tcPr>
          <w:p w14:paraId="2B540638" w14:textId="77777777" w:rsidR="002777DB" w:rsidRDefault="002777DB" w:rsidP="002777DB">
            <w:pPr>
              <w:rPr>
                <w:rFonts w:ascii="Arial" w:hAnsi="Arial" w:cs="Arial"/>
                <w:sz w:val="18"/>
                <w:szCs w:val="18"/>
              </w:rPr>
            </w:pPr>
          </w:p>
        </w:tc>
        <w:tc>
          <w:tcPr>
            <w:tcW w:w="484" w:type="pct"/>
          </w:tcPr>
          <w:p w14:paraId="517F5D6C" w14:textId="77777777" w:rsidR="002777DB" w:rsidRDefault="002777DB" w:rsidP="002777DB">
            <w:pPr>
              <w:rPr>
                <w:rFonts w:ascii="Arial" w:hAnsi="Arial" w:cs="Arial"/>
                <w:sz w:val="18"/>
                <w:szCs w:val="18"/>
              </w:rPr>
            </w:pPr>
          </w:p>
        </w:tc>
        <w:tc>
          <w:tcPr>
            <w:tcW w:w="400" w:type="pct"/>
          </w:tcPr>
          <w:p w14:paraId="1E2FD23A" w14:textId="77777777" w:rsidR="002777DB" w:rsidRDefault="002777DB" w:rsidP="002777DB">
            <w:pPr>
              <w:rPr>
                <w:rFonts w:ascii="Arial" w:hAnsi="Arial" w:cs="Arial"/>
                <w:sz w:val="18"/>
                <w:szCs w:val="18"/>
              </w:rPr>
            </w:pPr>
          </w:p>
        </w:tc>
      </w:tr>
      <w:tr w:rsidR="002777DB" w:rsidRPr="004A5D01" w14:paraId="43BC6704" w14:textId="77777777" w:rsidTr="00747A9B">
        <w:trPr>
          <w:trHeight w:val="275"/>
        </w:trPr>
        <w:tc>
          <w:tcPr>
            <w:tcW w:w="588" w:type="pct"/>
            <w:shd w:val="clear" w:color="auto" w:fill="auto"/>
          </w:tcPr>
          <w:p w14:paraId="4F325893" w14:textId="77777777" w:rsidR="002777DB" w:rsidRDefault="002777DB" w:rsidP="002777DB">
            <w:r>
              <w:rPr>
                <w:rFonts w:ascii="Arial" w:hAnsi="Arial" w:cs="Arial"/>
                <w:sz w:val="18"/>
                <w:szCs w:val="18"/>
              </w:rPr>
              <w:t>Data Column</w:t>
            </w:r>
          </w:p>
        </w:tc>
        <w:tc>
          <w:tcPr>
            <w:tcW w:w="792" w:type="pct"/>
            <w:shd w:val="clear" w:color="auto" w:fill="auto"/>
          </w:tcPr>
          <w:p w14:paraId="597CCE60" w14:textId="77777777" w:rsidR="002777DB" w:rsidRDefault="002777DB" w:rsidP="002777DB">
            <w:pPr>
              <w:rPr>
                <w:rFonts w:ascii="Arial" w:hAnsi="Arial" w:cs="Arial"/>
                <w:sz w:val="20"/>
                <w:szCs w:val="20"/>
              </w:rPr>
            </w:pPr>
            <w:r>
              <w:rPr>
                <w:rFonts w:ascii="Arial" w:hAnsi="Arial" w:cs="Arial"/>
                <w:sz w:val="20"/>
                <w:szCs w:val="20"/>
              </w:rPr>
              <w:t>Joined Co Date</w:t>
            </w:r>
          </w:p>
        </w:tc>
        <w:tc>
          <w:tcPr>
            <w:tcW w:w="588" w:type="pct"/>
            <w:shd w:val="clear" w:color="auto" w:fill="auto"/>
          </w:tcPr>
          <w:p w14:paraId="240623F3" w14:textId="77777777" w:rsidR="002777DB" w:rsidRPr="006563D6" w:rsidRDefault="002777DB" w:rsidP="002777DB">
            <w:pPr>
              <w:rPr>
                <w:rFonts w:ascii="Arial" w:hAnsi="Arial" w:cs="Arial"/>
                <w:sz w:val="18"/>
                <w:szCs w:val="18"/>
              </w:rPr>
            </w:pPr>
          </w:p>
        </w:tc>
        <w:tc>
          <w:tcPr>
            <w:tcW w:w="831" w:type="pct"/>
            <w:shd w:val="clear" w:color="auto" w:fill="auto"/>
          </w:tcPr>
          <w:p w14:paraId="1A9DEA69" w14:textId="77777777" w:rsidR="002777DB" w:rsidRDefault="002777DB" w:rsidP="002777DB">
            <w:pPr>
              <w:rPr>
                <w:rFonts w:ascii="Arial" w:hAnsi="Arial" w:cs="Arial"/>
                <w:sz w:val="18"/>
                <w:szCs w:val="18"/>
              </w:rPr>
            </w:pPr>
            <w:r>
              <w:rPr>
                <w:rFonts w:ascii="Arial" w:hAnsi="Arial" w:cs="Arial"/>
                <w:sz w:val="18"/>
                <w:szCs w:val="18"/>
              </w:rPr>
              <w:t>Date</w:t>
            </w:r>
          </w:p>
          <w:p w14:paraId="37367C69" w14:textId="77777777" w:rsidR="002777DB" w:rsidRDefault="002777DB" w:rsidP="002777DB">
            <w:pPr>
              <w:rPr>
                <w:rFonts w:ascii="Arial" w:hAnsi="Arial" w:cs="Arial"/>
                <w:sz w:val="18"/>
                <w:szCs w:val="18"/>
              </w:rPr>
            </w:pPr>
            <w:r>
              <w:rPr>
                <w:rFonts w:ascii="Arial" w:hAnsi="Arial" w:cs="Arial"/>
                <w:sz w:val="18"/>
                <w:szCs w:val="18"/>
              </w:rPr>
              <w:t>Dd/mm/yyyy</w:t>
            </w:r>
          </w:p>
          <w:p w14:paraId="404F9FD0"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49B2B5F8" w14:textId="77777777" w:rsidR="002777DB" w:rsidRDefault="002777DB" w:rsidP="002777DB">
            <w:pPr>
              <w:rPr>
                <w:rFonts w:ascii="Arial" w:hAnsi="Arial" w:cs="Arial"/>
                <w:sz w:val="18"/>
                <w:szCs w:val="18"/>
              </w:rPr>
            </w:pPr>
          </w:p>
        </w:tc>
        <w:tc>
          <w:tcPr>
            <w:tcW w:w="864" w:type="pct"/>
            <w:shd w:val="clear" w:color="auto" w:fill="auto"/>
          </w:tcPr>
          <w:p w14:paraId="67FBC8E7" w14:textId="77777777" w:rsidR="002777DB" w:rsidRDefault="002777DB" w:rsidP="002777DB">
            <w:pPr>
              <w:rPr>
                <w:rFonts w:ascii="Arial" w:hAnsi="Arial" w:cs="Arial"/>
                <w:sz w:val="18"/>
                <w:szCs w:val="18"/>
              </w:rPr>
            </w:pPr>
          </w:p>
        </w:tc>
        <w:tc>
          <w:tcPr>
            <w:tcW w:w="484" w:type="pct"/>
          </w:tcPr>
          <w:p w14:paraId="41572FA4" w14:textId="77777777" w:rsidR="002777DB" w:rsidRDefault="002777DB" w:rsidP="002777DB">
            <w:pPr>
              <w:rPr>
                <w:rFonts w:ascii="Arial" w:hAnsi="Arial" w:cs="Arial"/>
                <w:sz w:val="18"/>
                <w:szCs w:val="18"/>
              </w:rPr>
            </w:pPr>
          </w:p>
        </w:tc>
        <w:tc>
          <w:tcPr>
            <w:tcW w:w="400" w:type="pct"/>
          </w:tcPr>
          <w:p w14:paraId="48CB8BBB" w14:textId="77777777" w:rsidR="002777DB" w:rsidRDefault="002777DB" w:rsidP="002777DB">
            <w:pPr>
              <w:rPr>
                <w:rFonts w:ascii="Arial" w:hAnsi="Arial" w:cs="Arial"/>
                <w:sz w:val="18"/>
                <w:szCs w:val="18"/>
              </w:rPr>
            </w:pPr>
          </w:p>
        </w:tc>
      </w:tr>
      <w:tr w:rsidR="002777DB" w:rsidRPr="004A5D01" w14:paraId="2FB148DE" w14:textId="77777777" w:rsidTr="00747A9B">
        <w:trPr>
          <w:trHeight w:val="275"/>
        </w:trPr>
        <w:tc>
          <w:tcPr>
            <w:tcW w:w="588" w:type="pct"/>
            <w:shd w:val="clear" w:color="auto" w:fill="auto"/>
          </w:tcPr>
          <w:p w14:paraId="2DC8D561" w14:textId="77777777" w:rsidR="002777DB" w:rsidRDefault="002777DB" w:rsidP="002777DB">
            <w:r>
              <w:rPr>
                <w:rFonts w:ascii="Arial" w:hAnsi="Arial" w:cs="Arial"/>
                <w:sz w:val="18"/>
                <w:szCs w:val="18"/>
              </w:rPr>
              <w:t>Data Column</w:t>
            </w:r>
          </w:p>
        </w:tc>
        <w:tc>
          <w:tcPr>
            <w:tcW w:w="792" w:type="pct"/>
            <w:shd w:val="clear" w:color="auto" w:fill="auto"/>
          </w:tcPr>
          <w:p w14:paraId="0CAEA450" w14:textId="77777777" w:rsidR="002777DB" w:rsidRDefault="002777DB" w:rsidP="002777DB">
            <w:pPr>
              <w:rPr>
                <w:rFonts w:ascii="Arial" w:hAnsi="Arial" w:cs="Arial"/>
                <w:sz w:val="20"/>
                <w:szCs w:val="20"/>
              </w:rPr>
            </w:pPr>
            <w:r>
              <w:rPr>
                <w:rFonts w:ascii="Arial" w:hAnsi="Arial" w:cs="Arial"/>
                <w:sz w:val="20"/>
                <w:szCs w:val="20"/>
              </w:rPr>
              <w:t>Joined Scheme Date</w:t>
            </w:r>
          </w:p>
        </w:tc>
        <w:tc>
          <w:tcPr>
            <w:tcW w:w="588" w:type="pct"/>
            <w:shd w:val="clear" w:color="auto" w:fill="auto"/>
          </w:tcPr>
          <w:p w14:paraId="22E23BC6" w14:textId="77777777" w:rsidR="002777DB" w:rsidRPr="006563D6" w:rsidRDefault="002777DB" w:rsidP="002777DB">
            <w:pPr>
              <w:rPr>
                <w:rFonts w:ascii="Arial" w:hAnsi="Arial" w:cs="Arial"/>
                <w:sz w:val="18"/>
                <w:szCs w:val="18"/>
              </w:rPr>
            </w:pPr>
          </w:p>
        </w:tc>
        <w:tc>
          <w:tcPr>
            <w:tcW w:w="831" w:type="pct"/>
            <w:shd w:val="clear" w:color="auto" w:fill="auto"/>
          </w:tcPr>
          <w:p w14:paraId="5C1BE2EF" w14:textId="77777777" w:rsidR="002777DB" w:rsidRDefault="002777DB" w:rsidP="002777DB">
            <w:pPr>
              <w:rPr>
                <w:rFonts w:ascii="Arial" w:hAnsi="Arial" w:cs="Arial"/>
                <w:sz w:val="18"/>
                <w:szCs w:val="18"/>
              </w:rPr>
            </w:pPr>
            <w:r>
              <w:rPr>
                <w:rFonts w:ascii="Arial" w:hAnsi="Arial" w:cs="Arial"/>
                <w:sz w:val="18"/>
                <w:szCs w:val="18"/>
              </w:rPr>
              <w:t>Date</w:t>
            </w:r>
          </w:p>
          <w:p w14:paraId="34DDDA05" w14:textId="77777777" w:rsidR="002777DB" w:rsidRDefault="002777DB" w:rsidP="002777DB">
            <w:pPr>
              <w:rPr>
                <w:rFonts w:ascii="Arial" w:hAnsi="Arial" w:cs="Arial"/>
                <w:sz w:val="18"/>
                <w:szCs w:val="18"/>
              </w:rPr>
            </w:pPr>
            <w:r>
              <w:rPr>
                <w:rFonts w:ascii="Arial" w:hAnsi="Arial" w:cs="Arial"/>
                <w:sz w:val="18"/>
                <w:szCs w:val="18"/>
              </w:rPr>
              <w:t>Dd/mm/yyyy</w:t>
            </w:r>
          </w:p>
          <w:p w14:paraId="3E01BA92" w14:textId="77777777" w:rsidR="002777DB" w:rsidRDefault="002777DB" w:rsidP="002777DB">
            <w:pPr>
              <w:rPr>
                <w:rFonts w:ascii="Arial" w:hAnsi="Arial" w:cs="Arial"/>
                <w:sz w:val="18"/>
                <w:szCs w:val="18"/>
              </w:rPr>
            </w:pPr>
            <w:r>
              <w:rPr>
                <w:rFonts w:ascii="Arial" w:hAnsi="Arial" w:cs="Arial"/>
                <w:sz w:val="18"/>
                <w:szCs w:val="18"/>
              </w:rPr>
              <w:t>Right</w:t>
            </w:r>
            <w:r w:rsidRPr="006472F6">
              <w:rPr>
                <w:rFonts w:ascii="Arial" w:hAnsi="Arial" w:cs="Arial"/>
                <w:sz w:val="18"/>
                <w:szCs w:val="18"/>
              </w:rPr>
              <w:t xml:space="preserve"> Aligned</w:t>
            </w:r>
          </w:p>
        </w:tc>
        <w:tc>
          <w:tcPr>
            <w:tcW w:w="453" w:type="pct"/>
            <w:shd w:val="clear" w:color="auto" w:fill="auto"/>
          </w:tcPr>
          <w:p w14:paraId="635F5B30" w14:textId="77777777" w:rsidR="002777DB" w:rsidRDefault="002777DB" w:rsidP="002777DB">
            <w:pPr>
              <w:rPr>
                <w:rFonts w:ascii="Arial" w:hAnsi="Arial" w:cs="Arial"/>
                <w:sz w:val="18"/>
                <w:szCs w:val="18"/>
              </w:rPr>
            </w:pPr>
          </w:p>
        </w:tc>
        <w:tc>
          <w:tcPr>
            <w:tcW w:w="864" w:type="pct"/>
            <w:shd w:val="clear" w:color="auto" w:fill="auto"/>
          </w:tcPr>
          <w:p w14:paraId="5C3A2CB5" w14:textId="77777777" w:rsidR="002777DB" w:rsidRDefault="002777DB" w:rsidP="002777DB">
            <w:pPr>
              <w:rPr>
                <w:rFonts w:ascii="Arial" w:hAnsi="Arial" w:cs="Arial"/>
                <w:sz w:val="18"/>
                <w:szCs w:val="18"/>
              </w:rPr>
            </w:pPr>
          </w:p>
        </w:tc>
        <w:tc>
          <w:tcPr>
            <w:tcW w:w="484" w:type="pct"/>
          </w:tcPr>
          <w:p w14:paraId="3ED207A7" w14:textId="77777777" w:rsidR="002777DB" w:rsidRDefault="002777DB" w:rsidP="002777DB">
            <w:pPr>
              <w:rPr>
                <w:rFonts w:ascii="Arial" w:hAnsi="Arial" w:cs="Arial"/>
                <w:sz w:val="18"/>
                <w:szCs w:val="18"/>
              </w:rPr>
            </w:pPr>
          </w:p>
        </w:tc>
        <w:tc>
          <w:tcPr>
            <w:tcW w:w="400" w:type="pct"/>
          </w:tcPr>
          <w:p w14:paraId="1A7C5ABA" w14:textId="77777777" w:rsidR="002777DB" w:rsidRDefault="002777DB" w:rsidP="002777DB">
            <w:pPr>
              <w:rPr>
                <w:rFonts w:ascii="Arial" w:hAnsi="Arial" w:cs="Arial"/>
                <w:sz w:val="18"/>
                <w:szCs w:val="18"/>
              </w:rPr>
            </w:pPr>
          </w:p>
        </w:tc>
      </w:tr>
      <w:tr w:rsidR="002777DB" w:rsidRPr="004A5D01" w14:paraId="4D4637FC" w14:textId="77777777" w:rsidTr="00DA0AB4">
        <w:trPr>
          <w:trHeight w:val="275"/>
        </w:trPr>
        <w:tc>
          <w:tcPr>
            <w:tcW w:w="588" w:type="pct"/>
            <w:shd w:val="clear" w:color="auto" w:fill="auto"/>
          </w:tcPr>
          <w:p w14:paraId="3F454870" w14:textId="77777777" w:rsidR="002777DB" w:rsidRPr="004A5D01" w:rsidRDefault="002777DB" w:rsidP="002777DB">
            <w:pPr>
              <w:rPr>
                <w:rFonts w:ascii="Arial" w:hAnsi="Arial" w:cs="Arial"/>
                <w:sz w:val="18"/>
                <w:szCs w:val="18"/>
              </w:rPr>
            </w:pPr>
            <w:r>
              <w:rPr>
                <w:rFonts w:ascii="Arial" w:hAnsi="Arial" w:cs="Arial"/>
                <w:sz w:val="18"/>
                <w:szCs w:val="18"/>
              </w:rPr>
              <w:t>Button</w:t>
            </w:r>
          </w:p>
        </w:tc>
        <w:tc>
          <w:tcPr>
            <w:tcW w:w="792" w:type="pct"/>
            <w:shd w:val="clear" w:color="auto" w:fill="auto"/>
          </w:tcPr>
          <w:p w14:paraId="5FF8B7B8" w14:textId="77777777" w:rsidR="002777DB" w:rsidRPr="003A18F3" w:rsidRDefault="002777DB" w:rsidP="002777DB">
            <w:pPr>
              <w:rPr>
                <w:rFonts w:ascii="Arial" w:hAnsi="Arial" w:cs="Arial"/>
                <w:b/>
                <w:sz w:val="18"/>
                <w:szCs w:val="18"/>
              </w:rPr>
            </w:pPr>
            <w:r>
              <w:rPr>
                <w:rFonts w:ascii="Arial" w:hAnsi="Arial" w:cs="Arial"/>
                <w:b/>
                <w:sz w:val="18"/>
                <w:szCs w:val="18"/>
              </w:rPr>
              <w:t>Details</w:t>
            </w:r>
          </w:p>
        </w:tc>
        <w:tc>
          <w:tcPr>
            <w:tcW w:w="588" w:type="pct"/>
            <w:shd w:val="clear" w:color="auto" w:fill="auto"/>
          </w:tcPr>
          <w:p w14:paraId="63ACEF2C"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31" w:type="pct"/>
            <w:shd w:val="clear" w:color="auto" w:fill="auto"/>
          </w:tcPr>
          <w:p w14:paraId="7C60694F" w14:textId="77777777" w:rsidR="002777DB" w:rsidRPr="004A5D01" w:rsidRDefault="002777DB" w:rsidP="002777DB">
            <w:pPr>
              <w:rPr>
                <w:rFonts w:ascii="Arial" w:hAnsi="Arial" w:cs="Arial"/>
                <w:sz w:val="18"/>
                <w:szCs w:val="18"/>
              </w:rPr>
            </w:pPr>
            <w:r>
              <w:rPr>
                <w:rFonts w:ascii="Arial" w:hAnsi="Arial" w:cs="Arial"/>
                <w:sz w:val="18"/>
                <w:szCs w:val="18"/>
              </w:rPr>
              <w:t xml:space="preserve">Upon selection displays the report details invoke </w:t>
            </w:r>
            <w:r w:rsidRPr="00933CDC">
              <w:rPr>
                <w:rFonts w:ascii="Arial" w:hAnsi="Arial" w:cs="Arial"/>
                <w:i/>
                <w:sz w:val="18"/>
                <w:szCs w:val="18"/>
              </w:rPr>
              <w:t>‘PMUC015 – Report Details’</w:t>
            </w:r>
          </w:p>
        </w:tc>
        <w:tc>
          <w:tcPr>
            <w:tcW w:w="453" w:type="pct"/>
            <w:shd w:val="clear" w:color="auto" w:fill="auto"/>
          </w:tcPr>
          <w:p w14:paraId="19B50558"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509ACE5E"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5DEBDE56"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3CBD828D"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3313E408" w14:textId="77777777" w:rsidTr="00DA0AB4">
        <w:trPr>
          <w:trHeight w:val="275"/>
        </w:trPr>
        <w:tc>
          <w:tcPr>
            <w:tcW w:w="588" w:type="pct"/>
            <w:shd w:val="clear" w:color="auto" w:fill="auto"/>
          </w:tcPr>
          <w:p w14:paraId="19DE9371" w14:textId="77777777" w:rsidR="002777DB" w:rsidRPr="004A5D01" w:rsidRDefault="002777DB" w:rsidP="002777DB">
            <w:pPr>
              <w:rPr>
                <w:rFonts w:ascii="Arial" w:hAnsi="Arial" w:cs="Arial"/>
                <w:sz w:val="18"/>
                <w:szCs w:val="18"/>
              </w:rPr>
            </w:pPr>
            <w:r>
              <w:rPr>
                <w:rFonts w:ascii="Arial" w:hAnsi="Arial" w:cs="Arial"/>
                <w:sz w:val="18"/>
                <w:szCs w:val="18"/>
              </w:rPr>
              <w:t>Button/Icon</w:t>
            </w:r>
          </w:p>
        </w:tc>
        <w:tc>
          <w:tcPr>
            <w:tcW w:w="792" w:type="pct"/>
            <w:shd w:val="clear" w:color="auto" w:fill="auto"/>
          </w:tcPr>
          <w:p w14:paraId="0ACB282D" w14:textId="77777777" w:rsidR="002777DB" w:rsidRPr="004A5D01" w:rsidRDefault="002777DB" w:rsidP="002777DB">
            <w:pPr>
              <w:rPr>
                <w:rFonts w:ascii="Arial" w:hAnsi="Arial" w:cs="Arial"/>
                <w:sz w:val="18"/>
                <w:szCs w:val="18"/>
              </w:rPr>
            </w:pPr>
            <w:r>
              <w:rPr>
                <w:rFonts w:ascii="Arial" w:hAnsi="Arial" w:cs="Arial"/>
                <w:sz w:val="18"/>
                <w:szCs w:val="18"/>
              </w:rPr>
              <w:t>PDF Icon</w:t>
            </w:r>
          </w:p>
        </w:tc>
        <w:tc>
          <w:tcPr>
            <w:tcW w:w="588" w:type="pct"/>
            <w:shd w:val="clear" w:color="auto" w:fill="auto"/>
          </w:tcPr>
          <w:p w14:paraId="2ED0FCD2" w14:textId="77777777" w:rsidR="002777DB" w:rsidRDefault="002777DB" w:rsidP="002777DB">
            <w:r w:rsidRPr="00D56711">
              <w:rPr>
                <w:rFonts w:ascii="Arial" w:hAnsi="Arial" w:cs="Arial"/>
                <w:sz w:val="18"/>
                <w:szCs w:val="18"/>
              </w:rPr>
              <w:t>n/a</w:t>
            </w:r>
          </w:p>
        </w:tc>
        <w:tc>
          <w:tcPr>
            <w:tcW w:w="831" w:type="pct"/>
            <w:shd w:val="clear" w:color="auto" w:fill="auto"/>
          </w:tcPr>
          <w:p w14:paraId="227FE027" w14:textId="77777777" w:rsidR="002777DB" w:rsidRPr="00933CDC" w:rsidRDefault="002777DB" w:rsidP="002777DB">
            <w:pPr>
              <w:rPr>
                <w:rFonts w:ascii="Arial" w:hAnsi="Arial" w:cs="Arial"/>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1EC7062C"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54447CD5"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6275CFB8"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5CAEA59A"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11DCC7FE" w14:textId="77777777" w:rsidTr="00DA0AB4">
        <w:trPr>
          <w:trHeight w:val="275"/>
        </w:trPr>
        <w:tc>
          <w:tcPr>
            <w:tcW w:w="588" w:type="pct"/>
            <w:shd w:val="clear" w:color="auto" w:fill="auto"/>
          </w:tcPr>
          <w:p w14:paraId="1D1FCDA4" w14:textId="77777777" w:rsidR="002777DB" w:rsidRDefault="002777DB" w:rsidP="002777DB">
            <w:r w:rsidRPr="00853E88">
              <w:rPr>
                <w:rFonts w:ascii="Arial" w:hAnsi="Arial" w:cs="Arial"/>
                <w:sz w:val="18"/>
                <w:szCs w:val="18"/>
              </w:rPr>
              <w:t>Button/Icon</w:t>
            </w:r>
          </w:p>
        </w:tc>
        <w:tc>
          <w:tcPr>
            <w:tcW w:w="792" w:type="pct"/>
            <w:shd w:val="clear" w:color="auto" w:fill="auto"/>
          </w:tcPr>
          <w:p w14:paraId="6820D209" w14:textId="77777777" w:rsidR="002777DB" w:rsidRPr="005256C7" w:rsidRDefault="002777DB" w:rsidP="002777DB">
            <w:pPr>
              <w:rPr>
                <w:rFonts w:ascii="Arial" w:hAnsi="Arial" w:cs="Arial"/>
                <w:sz w:val="18"/>
                <w:szCs w:val="18"/>
              </w:rPr>
            </w:pPr>
            <w:r>
              <w:rPr>
                <w:rFonts w:ascii="Arial" w:hAnsi="Arial" w:cs="Arial"/>
                <w:sz w:val="18"/>
                <w:szCs w:val="18"/>
              </w:rPr>
              <w:t>Excel Icon</w:t>
            </w:r>
          </w:p>
        </w:tc>
        <w:tc>
          <w:tcPr>
            <w:tcW w:w="588" w:type="pct"/>
            <w:shd w:val="clear" w:color="auto" w:fill="auto"/>
          </w:tcPr>
          <w:p w14:paraId="4E268BB8" w14:textId="77777777" w:rsidR="002777DB" w:rsidRDefault="002777DB" w:rsidP="002777DB">
            <w:r w:rsidRPr="00D56711">
              <w:rPr>
                <w:rFonts w:ascii="Arial" w:hAnsi="Arial" w:cs="Arial"/>
                <w:sz w:val="18"/>
                <w:szCs w:val="18"/>
              </w:rPr>
              <w:t>n/a</w:t>
            </w:r>
          </w:p>
        </w:tc>
        <w:tc>
          <w:tcPr>
            <w:tcW w:w="831" w:type="pct"/>
            <w:shd w:val="clear" w:color="auto" w:fill="auto"/>
          </w:tcPr>
          <w:p w14:paraId="37CAF3A0" w14:textId="77777777" w:rsidR="002777DB" w:rsidRPr="005256C7" w:rsidRDefault="002777DB" w:rsidP="002777DB">
            <w:pPr>
              <w:rPr>
                <w:rFonts w:ascii="Arial" w:hAnsi="Arial" w:cs="Arial"/>
                <w:i/>
                <w:color w:val="FF0000"/>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7FF11C89"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5FE0A4AF"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481AC396"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45CE2E8E"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32B31CDB" w14:textId="77777777" w:rsidTr="00DA0AB4">
        <w:trPr>
          <w:trHeight w:val="275"/>
        </w:trPr>
        <w:tc>
          <w:tcPr>
            <w:tcW w:w="588" w:type="pct"/>
            <w:shd w:val="clear" w:color="auto" w:fill="auto"/>
          </w:tcPr>
          <w:p w14:paraId="5DF11CE9" w14:textId="77777777" w:rsidR="002777DB" w:rsidRDefault="002777DB" w:rsidP="002777DB">
            <w:r w:rsidRPr="00853E88">
              <w:rPr>
                <w:rFonts w:ascii="Arial" w:hAnsi="Arial" w:cs="Arial"/>
                <w:sz w:val="18"/>
                <w:szCs w:val="18"/>
              </w:rPr>
              <w:t>Button/Icon</w:t>
            </w:r>
          </w:p>
        </w:tc>
        <w:tc>
          <w:tcPr>
            <w:tcW w:w="792" w:type="pct"/>
            <w:shd w:val="clear" w:color="auto" w:fill="auto"/>
          </w:tcPr>
          <w:p w14:paraId="05EEF4FC" w14:textId="77777777" w:rsidR="002777DB" w:rsidRPr="004A5D01" w:rsidRDefault="002777DB" w:rsidP="002777DB">
            <w:pPr>
              <w:rPr>
                <w:rFonts w:ascii="Arial" w:hAnsi="Arial" w:cs="Arial"/>
                <w:sz w:val="18"/>
                <w:szCs w:val="18"/>
              </w:rPr>
            </w:pPr>
            <w:r>
              <w:rPr>
                <w:rFonts w:ascii="Arial" w:hAnsi="Arial" w:cs="Arial"/>
                <w:sz w:val="18"/>
                <w:szCs w:val="18"/>
              </w:rPr>
              <w:t>Print Icon</w:t>
            </w:r>
          </w:p>
        </w:tc>
        <w:tc>
          <w:tcPr>
            <w:tcW w:w="588" w:type="pct"/>
            <w:shd w:val="clear" w:color="auto" w:fill="auto"/>
          </w:tcPr>
          <w:p w14:paraId="3B390EF6" w14:textId="77777777" w:rsidR="002777DB" w:rsidRDefault="002777DB" w:rsidP="002777DB">
            <w:r w:rsidRPr="00D56711">
              <w:rPr>
                <w:rFonts w:ascii="Arial" w:hAnsi="Arial" w:cs="Arial"/>
                <w:sz w:val="18"/>
                <w:szCs w:val="18"/>
              </w:rPr>
              <w:t>n/a</w:t>
            </w:r>
          </w:p>
        </w:tc>
        <w:tc>
          <w:tcPr>
            <w:tcW w:w="831" w:type="pct"/>
            <w:shd w:val="clear" w:color="auto" w:fill="auto"/>
          </w:tcPr>
          <w:p w14:paraId="16FFBBAD" w14:textId="77777777" w:rsidR="002777DB" w:rsidRDefault="002777DB" w:rsidP="002777DB">
            <w:pPr>
              <w:rPr>
                <w:rFonts w:ascii="Arial" w:hAnsi="Arial" w:cs="Arial"/>
                <w:sz w:val="18"/>
                <w:szCs w:val="18"/>
              </w:rPr>
            </w:pPr>
            <w:r w:rsidRPr="00933CDC">
              <w:rPr>
                <w:rFonts w:ascii="Arial" w:hAnsi="Arial" w:cs="Arial"/>
                <w:color w:val="FF0000"/>
                <w:sz w:val="18"/>
                <w:szCs w:val="18"/>
              </w:rPr>
              <w:t>Is it better to have a button with Excel/PDF</w:t>
            </w:r>
            <w:r>
              <w:rPr>
                <w:rFonts w:ascii="Arial" w:hAnsi="Arial" w:cs="Arial"/>
                <w:color w:val="FF0000"/>
                <w:sz w:val="18"/>
                <w:szCs w:val="18"/>
              </w:rPr>
              <w:t>/Print</w:t>
            </w:r>
            <w:r w:rsidRPr="00933CDC">
              <w:rPr>
                <w:rFonts w:ascii="Arial" w:hAnsi="Arial" w:cs="Arial"/>
                <w:color w:val="FF0000"/>
                <w:sz w:val="18"/>
                <w:szCs w:val="18"/>
              </w:rPr>
              <w:t xml:space="preserve"> on or the icons so it’s the same as the My Reports screen?</w:t>
            </w:r>
          </w:p>
        </w:tc>
        <w:tc>
          <w:tcPr>
            <w:tcW w:w="453" w:type="pct"/>
            <w:shd w:val="clear" w:color="auto" w:fill="auto"/>
          </w:tcPr>
          <w:p w14:paraId="6BCF9A30"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165B0213"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3C6B5643"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7CD92D7D"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1F5C0E2B" w14:textId="77777777" w:rsidTr="00DA0AB4">
        <w:trPr>
          <w:trHeight w:val="275"/>
        </w:trPr>
        <w:tc>
          <w:tcPr>
            <w:tcW w:w="588" w:type="pct"/>
            <w:shd w:val="clear" w:color="auto" w:fill="auto"/>
          </w:tcPr>
          <w:p w14:paraId="1C66CE8F" w14:textId="77777777" w:rsidR="002777DB" w:rsidRPr="004A5D01" w:rsidRDefault="002777DB" w:rsidP="002777DB">
            <w:pPr>
              <w:rPr>
                <w:rFonts w:ascii="Arial" w:hAnsi="Arial" w:cs="Arial"/>
                <w:sz w:val="18"/>
                <w:szCs w:val="18"/>
              </w:rPr>
            </w:pPr>
            <w:r>
              <w:rPr>
                <w:rFonts w:ascii="Arial" w:hAnsi="Arial" w:cs="Arial"/>
                <w:sz w:val="18"/>
                <w:szCs w:val="18"/>
              </w:rPr>
              <w:t>Link?</w:t>
            </w:r>
          </w:p>
        </w:tc>
        <w:tc>
          <w:tcPr>
            <w:tcW w:w="792" w:type="pct"/>
            <w:shd w:val="clear" w:color="auto" w:fill="auto"/>
          </w:tcPr>
          <w:p w14:paraId="2F0F04FD" w14:textId="77777777" w:rsidR="002777DB" w:rsidRPr="004A5D01" w:rsidRDefault="002777DB" w:rsidP="002777DB">
            <w:pPr>
              <w:rPr>
                <w:rFonts w:ascii="Arial" w:hAnsi="Arial" w:cs="Arial"/>
                <w:sz w:val="18"/>
                <w:szCs w:val="18"/>
              </w:rPr>
            </w:pPr>
            <w:r>
              <w:rPr>
                <w:rFonts w:ascii="Arial" w:hAnsi="Arial" w:cs="Arial"/>
                <w:sz w:val="18"/>
                <w:szCs w:val="18"/>
              </w:rPr>
              <w:t>Errors/Warnings</w:t>
            </w:r>
          </w:p>
        </w:tc>
        <w:tc>
          <w:tcPr>
            <w:tcW w:w="588" w:type="pct"/>
            <w:shd w:val="clear" w:color="auto" w:fill="auto"/>
          </w:tcPr>
          <w:p w14:paraId="6E3F2ADC" w14:textId="77777777" w:rsidR="002777DB" w:rsidRPr="004A5D01" w:rsidRDefault="002777DB" w:rsidP="002777DB">
            <w:pPr>
              <w:rPr>
                <w:rFonts w:ascii="Arial" w:hAnsi="Arial" w:cs="Arial"/>
                <w:sz w:val="18"/>
                <w:szCs w:val="18"/>
              </w:rPr>
            </w:pPr>
          </w:p>
        </w:tc>
        <w:tc>
          <w:tcPr>
            <w:tcW w:w="831" w:type="pct"/>
            <w:shd w:val="clear" w:color="auto" w:fill="auto"/>
          </w:tcPr>
          <w:p w14:paraId="085C28AB" w14:textId="77777777" w:rsidR="002777DB" w:rsidRPr="00426DCF" w:rsidRDefault="002777DB" w:rsidP="002777DB">
            <w:pPr>
              <w:rPr>
                <w:rFonts w:ascii="Arial" w:hAnsi="Arial" w:cs="Arial"/>
                <w:color w:val="FF0000"/>
                <w:sz w:val="18"/>
                <w:szCs w:val="18"/>
              </w:rPr>
            </w:pPr>
            <w:r w:rsidRPr="00426DCF">
              <w:rPr>
                <w:rFonts w:ascii="Arial" w:hAnsi="Arial" w:cs="Arial"/>
                <w:color w:val="FF0000"/>
                <w:sz w:val="18"/>
                <w:szCs w:val="18"/>
              </w:rPr>
              <w:t>Do we need this on the view screen?</w:t>
            </w:r>
          </w:p>
        </w:tc>
        <w:tc>
          <w:tcPr>
            <w:tcW w:w="453" w:type="pct"/>
            <w:shd w:val="clear" w:color="auto" w:fill="auto"/>
          </w:tcPr>
          <w:p w14:paraId="5290ED94"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1CF72F38"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51DB32C3"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61373E40"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520B7CB3" w14:textId="77777777" w:rsidTr="00DA0AB4">
        <w:trPr>
          <w:trHeight w:val="275"/>
        </w:trPr>
        <w:tc>
          <w:tcPr>
            <w:tcW w:w="588" w:type="pct"/>
            <w:shd w:val="clear" w:color="auto" w:fill="auto"/>
          </w:tcPr>
          <w:p w14:paraId="29985732" w14:textId="77777777" w:rsidR="002777DB" w:rsidRPr="004A5D01" w:rsidRDefault="002777DB" w:rsidP="002777DB">
            <w:pPr>
              <w:rPr>
                <w:rFonts w:ascii="Arial" w:hAnsi="Arial" w:cs="Arial"/>
                <w:sz w:val="18"/>
                <w:szCs w:val="18"/>
              </w:rPr>
            </w:pPr>
            <w:r>
              <w:rPr>
                <w:rFonts w:ascii="Arial" w:hAnsi="Arial" w:cs="Arial"/>
                <w:sz w:val="18"/>
                <w:szCs w:val="18"/>
              </w:rPr>
              <w:t>Button</w:t>
            </w:r>
          </w:p>
        </w:tc>
        <w:tc>
          <w:tcPr>
            <w:tcW w:w="792" w:type="pct"/>
            <w:shd w:val="clear" w:color="auto" w:fill="auto"/>
          </w:tcPr>
          <w:p w14:paraId="5455EF41" w14:textId="77777777" w:rsidR="002777DB" w:rsidRPr="004A5D01" w:rsidRDefault="002777DB" w:rsidP="002777DB">
            <w:pPr>
              <w:rPr>
                <w:rFonts w:ascii="Arial" w:hAnsi="Arial" w:cs="Arial"/>
                <w:sz w:val="18"/>
                <w:szCs w:val="18"/>
              </w:rPr>
            </w:pPr>
            <w:r>
              <w:rPr>
                <w:rFonts w:ascii="Arial" w:hAnsi="Arial" w:cs="Arial"/>
                <w:sz w:val="18"/>
                <w:szCs w:val="18"/>
              </w:rPr>
              <w:t>Delete</w:t>
            </w:r>
          </w:p>
        </w:tc>
        <w:tc>
          <w:tcPr>
            <w:tcW w:w="588" w:type="pct"/>
            <w:shd w:val="clear" w:color="auto" w:fill="auto"/>
          </w:tcPr>
          <w:p w14:paraId="7FC8857F"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31" w:type="pct"/>
            <w:shd w:val="clear" w:color="auto" w:fill="auto"/>
          </w:tcPr>
          <w:p w14:paraId="4AB66720" w14:textId="77777777" w:rsidR="002777DB" w:rsidRPr="004A5D01" w:rsidRDefault="002777DB" w:rsidP="002777DB">
            <w:pPr>
              <w:rPr>
                <w:rFonts w:ascii="Arial" w:hAnsi="Arial" w:cs="Arial"/>
                <w:sz w:val="18"/>
                <w:szCs w:val="18"/>
              </w:rPr>
            </w:pPr>
            <w:r>
              <w:rPr>
                <w:rFonts w:ascii="Arial" w:hAnsi="Arial" w:cs="Arial"/>
                <w:sz w:val="18"/>
                <w:szCs w:val="18"/>
              </w:rPr>
              <w:t xml:space="preserve">Upon selection present the standard “Are your sure message?” if yes selected then the report is deleted and the user is returned to the My Reports screen invoke </w:t>
            </w:r>
            <w:r w:rsidRPr="00707019">
              <w:rPr>
                <w:rFonts w:ascii="Arial" w:hAnsi="Arial" w:cs="Arial"/>
                <w:i/>
                <w:sz w:val="18"/>
                <w:szCs w:val="18"/>
              </w:rPr>
              <w:t>‘PMUC012 – My Reports’</w:t>
            </w:r>
          </w:p>
        </w:tc>
        <w:tc>
          <w:tcPr>
            <w:tcW w:w="453" w:type="pct"/>
            <w:shd w:val="clear" w:color="auto" w:fill="auto"/>
          </w:tcPr>
          <w:p w14:paraId="529F188E"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864" w:type="pct"/>
            <w:shd w:val="clear" w:color="auto" w:fill="auto"/>
          </w:tcPr>
          <w:p w14:paraId="3C7DE8F0" w14:textId="77777777" w:rsidR="002777DB" w:rsidRPr="004A5D01" w:rsidRDefault="002777DB" w:rsidP="002777DB">
            <w:pPr>
              <w:rPr>
                <w:rFonts w:ascii="Arial" w:hAnsi="Arial" w:cs="Arial"/>
                <w:sz w:val="18"/>
                <w:szCs w:val="18"/>
              </w:rPr>
            </w:pPr>
            <w:r>
              <w:rPr>
                <w:rFonts w:ascii="Arial" w:hAnsi="Arial" w:cs="Arial"/>
                <w:sz w:val="18"/>
                <w:szCs w:val="18"/>
              </w:rPr>
              <w:t>n/a</w:t>
            </w:r>
          </w:p>
        </w:tc>
        <w:tc>
          <w:tcPr>
            <w:tcW w:w="484" w:type="pct"/>
          </w:tcPr>
          <w:p w14:paraId="455E0180" w14:textId="77777777" w:rsidR="002777DB" w:rsidRPr="004A5D01" w:rsidRDefault="002777DB" w:rsidP="002777DB">
            <w:pPr>
              <w:rPr>
                <w:rFonts w:ascii="Arial" w:hAnsi="Arial" w:cs="Arial"/>
                <w:sz w:val="18"/>
                <w:szCs w:val="18"/>
              </w:rPr>
            </w:pPr>
            <w:r>
              <w:rPr>
                <w:rFonts w:ascii="Arial" w:hAnsi="Arial" w:cs="Arial"/>
                <w:sz w:val="18"/>
                <w:szCs w:val="18"/>
              </w:rPr>
              <w:t>N</w:t>
            </w:r>
          </w:p>
        </w:tc>
        <w:tc>
          <w:tcPr>
            <w:tcW w:w="400" w:type="pct"/>
          </w:tcPr>
          <w:p w14:paraId="426C5BD3" w14:textId="77777777" w:rsidR="002777DB" w:rsidRPr="004A5D01" w:rsidRDefault="002777DB" w:rsidP="002777DB">
            <w:pPr>
              <w:rPr>
                <w:rFonts w:ascii="Arial" w:hAnsi="Arial" w:cs="Arial"/>
                <w:sz w:val="18"/>
                <w:szCs w:val="18"/>
              </w:rPr>
            </w:pPr>
            <w:r>
              <w:rPr>
                <w:rFonts w:ascii="Arial" w:hAnsi="Arial" w:cs="Arial"/>
                <w:sz w:val="18"/>
                <w:szCs w:val="18"/>
              </w:rPr>
              <w:t>n/a</w:t>
            </w:r>
          </w:p>
        </w:tc>
      </w:tr>
      <w:tr w:rsidR="002777DB" w:rsidRPr="004A5D01" w14:paraId="25A74A21" w14:textId="77777777" w:rsidTr="00DA0AB4">
        <w:trPr>
          <w:trHeight w:val="259"/>
        </w:trPr>
        <w:tc>
          <w:tcPr>
            <w:tcW w:w="4116" w:type="pct"/>
            <w:gridSpan w:val="6"/>
            <w:shd w:val="clear" w:color="auto" w:fill="auto"/>
          </w:tcPr>
          <w:p w14:paraId="1DBBD112" w14:textId="77777777" w:rsidR="002777DB" w:rsidRDefault="002777DB" w:rsidP="002777DB">
            <w:pPr>
              <w:rPr>
                <w:rFonts w:ascii="Arial" w:hAnsi="Arial" w:cs="Arial"/>
                <w:sz w:val="18"/>
                <w:szCs w:val="18"/>
              </w:rPr>
            </w:pPr>
            <w:r w:rsidRPr="009C3BB2">
              <w:rPr>
                <w:rFonts w:ascii="Arial" w:hAnsi="Arial" w:cs="Arial"/>
                <w:sz w:val="18"/>
                <w:szCs w:val="18"/>
              </w:rPr>
              <w:t>Requested Date: dd/mm/yyyy hh:mm:ss</w:t>
            </w:r>
          </w:p>
          <w:p w14:paraId="4950648C" w14:textId="77777777" w:rsidR="002777DB" w:rsidRPr="009C3BB2" w:rsidRDefault="002777DB" w:rsidP="002777DB">
            <w:pPr>
              <w:rPr>
                <w:rFonts w:ascii="Arial" w:hAnsi="Arial" w:cs="Arial"/>
                <w:sz w:val="18"/>
                <w:szCs w:val="18"/>
              </w:rPr>
            </w:pPr>
            <w:r>
              <w:rPr>
                <w:rFonts w:ascii="Arial" w:hAnsi="Arial" w:cs="Arial"/>
                <w:sz w:val="18"/>
                <w:szCs w:val="18"/>
              </w:rPr>
              <w:t>Created By: usered who created the report</w:t>
            </w:r>
          </w:p>
        </w:tc>
        <w:tc>
          <w:tcPr>
            <w:tcW w:w="484" w:type="pct"/>
            <w:shd w:val="clear" w:color="auto" w:fill="auto"/>
          </w:tcPr>
          <w:p w14:paraId="2C2E33DD" w14:textId="77777777" w:rsidR="002777DB" w:rsidRPr="004A5D01" w:rsidRDefault="002777DB" w:rsidP="002777DB">
            <w:pPr>
              <w:rPr>
                <w:sz w:val="18"/>
                <w:szCs w:val="18"/>
              </w:rPr>
            </w:pPr>
            <w:r>
              <w:rPr>
                <w:sz w:val="18"/>
                <w:szCs w:val="18"/>
              </w:rPr>
              <w:t>N</w:t>
            </w:r>
          </w:p>
        </w:tc>
        <w:tc>
          <w:tcPr>
            <w:tcW w:w="400" w:type="pct"/>
          </w:tcPr>
          <w:p w14:paraId="0388796F" w14:textId="77777777" w:rsidR="002777DB" w:rsidRPr="004A5D01" w:rsidRDefault="002777DB" w:rsidP="002777DB">
            <w:pPr>
              <w:rPr>
                <w:sz w:val="18"/>
                <w:szCs w:val="18"/>
              </w:rPr>
            </w:pPr>
            <w:r>
              <w:rPr>
                <w:sz w:val="18"/>
                <w:szCs w:val="18"/>
              </w:rPr>
              <w:t>n/a</w:t>
            </w:r>
          </w:p>
        </w:tc>
      </w:tr>
    </w:tbl>
    <w:p w14:paraId="1DD38D50" w14:textId="77777777" w:rsidR="00BA0B88" w:rsidRDefault="00BA0B88" w:rsidP="009240EF">
      <w:pPr>
        <w:tabs>
          <w:tab w:val="num" w:pos="993"/>
        </w:tabs>
        <w:sectPr w:rsidR="00BA0B88" w:rsidSect="00747A9B">
          <w:pgSz w:w="15840" w:h="12240" w:orient="landscape" w:code="1"/>
          <w:pgMar w:top="1440" w:right="1440" w:bottom="1440" w:left="1440" w:header="720" w:footer="720" w:gutter="0"/>
          <w:cols w:space="720"/>
          <w:docGrid w:linePitch="360"/>
        </w:sectPr>
      </w:pPr>
    </w:p>
    <w:p w14:paraId="57E0E7D0" w14:textId="77777777" w:rsidR="006F649D" w:rsidRDefault="001E44F9" w:rsidP="00325E49">
      <w:pPr>
        <w:pStyle w:val="Heading2"/>
        <w:tabs>
          <w:tab w:val="num" w:pos="993"/>
        </w:tabs>
        <w:ind w:left="0" w:firstLine="0"/>
      </w:pPr>
      <w:bookmarkStart w:id="1927" w:name="_Toc422842090"/>
      <w:r>
        <w:t>Use Case Diagram – General Features</w:t>
      </w:r>
      <w:bookmarkEnd w:id="1927"/>
    </w:p>
    <w:p w14:paraId="6A2A07C7" w14:textId="77777777" w:rsidR="006F649D" w:rsidRDefault="006F649D" w:rsidP="00AF6F0D">
      <w:pPr>
        <w:tabs>
          <w:tab w:val="num" w:pos="993"/>
        </w:tabs>
      </w:pPr>
    </w:p>
    <w:p w14:paraId="697948BD" w14:textId="77777777" w:rsidR="00B75C53" w:rsidRDefault="00A96D2E" w:rsidP="00AF6F0D">
      <w:pPr>
        <w:tabs>
          <w:tab w:val="num" w:pos="993"/>
        </w:tabs>
      </w:pPr>
      <w:r>
        <w:rPr>
          <w:noProof/>
          <w:lang w:eastAsia="en-GB"/>
        </w:rPr>
        <w:drawing>
          <wp:inline distT="0" distB="0" distL="0" distR="0" wp14:anchorId="6B257BC9" wp14:editId="180AC562">
            <wp:extent cx="5943600" cy="4007485"/>
            <wp:effectExtent l="0" t="0" r="0" b="0"/>
            <wp:docPr id="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4007485"/>
                    </a:xfrm>
                    <a:prstGeom prst="rect">
                      <a:avLst/>
                    </a:prstGeom>
                    <a:noFill/>
                    <a:ln>
                      <a:noFill/>
                    </a:ln>
                  </pic:spPr>
                </pic:pic>
              </a:graphicData>
            </a:graphic>
          </wp:inline>
        </w:drawing>
      </w:r>
    </w:p>
    <w:p w14:paraId="6CE866A1" w14:textId="77777777" w:rsidR="00B75C53" w:rsidRDefault="00B75C53" w:rsidP="00AF6F0D">
      <w:pPr>
        <w:pStyle w:val="Heading3"/>
        <w:tabs>
          <w:tab w:val="clear" w:pos="720"/>
          <w:tab w:val="num" w:pos="993"/>
          <w:tab w:val="num" w:pos="1146"/>
        </w:tabs>
        <w:ind w:left="0" w:firstLine="0"/>
        <w:jc w:val="both"/>
      </w:pPr>
      <w:r>
        <w:br w:type="page"/>
      </w:r>
      <w:bookmarkStart w:id="1928" w:name="_Toc369001629"/>
      <w:bookmarkStart w:id="1929" w:name="_Toc422842091"/>
      <w:bookmarkStart w:id="1930" w:name="_Toc369001586"/>
      <w:r>
        <w:t>PMUC0</w:t>
      </w:r>
      <w:r w:rsidR="00800D34">
        <w:t>37</w:t>
      </w:r>
      <w:r>
        <w:t xml:space="preserve"> – Contact Us</w:t>
      </w:r>
      <w:bookmarkEnd w:id="1928"/>
      <w:bookmarkEnd w:id="1929"/>
    </w:p>
    <w:p w14:paraId="2AB624E0" w14:textId="77777777" w:rsidR="00B75C53" w:rsidRDefault="00B75C53" w:rsidP="00AF6F0D">
      <w:pPr>
        <w:tabs>
          <w:tab w:val="num" w:pos="993"/>
        </w:tabs>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B75C53" w:rsidRPr="00AA4F6F" w14:paraId="5348EE20" w14:textId="77777777" w:rsidTr="00094638">
        <w:tc>
          <w:tcPr>
            <w:tcW w:w="9322" w:type="dxa"/>
            <w:gridSpan w:val="2"/>
            <w:shd w:val="pct20" w:color="auto" w:fill="auto"/>
          </w:tcPr>
          <w:p w14:paraId="28B17EEB" w14:textId="77777777" w:rsidR="00B75C53" w:rsidRPr="00B75C53" w:rsidRDefault="00800D34" w:rsidP="00AF6F0D">
            <w:pPr>
              <w:tabs>
                <w:tab w:val="num" w:pos="993"/>
              </w:tabs>
              <w:rPr>
                <w:rFonts w:ascii="Arial" w:hAnsi="Arial" w:cs="Arial"/>
                <w:b/>
                <w:bCs/>
                <w:sz w:val="18"/>
                <w:szCs w:val="18"/>
              </w:rPr>
            </w:pPr>
            <w:r>
              <w:rPr>
                <w:rFonts w:ascii="Arial" w:hAnsi="Arial" w:cs="Arial"/>
                <w:b/>
                <w:bCs/>
                <w:sz w:val="18"/>
                <w:szCs w:val="18"/>
              </w:rPr>
              <w:t>Use Case Reference</w:t>
            </w:r>
            <w:r>
              <w:rPr>
                <w:rFonts w:ascii="Arial" w:hAnsi="Arial" w:cs="Arial"/>
                <w:b/>
                <w:bCs/>
                <w:sz w:val="18"/>
                <w:szCs w:val="18"/>
              </w:rPr>
              <w:tab/>
              <w:t>PMUC037</w:t>
            </w:r>
          </w:p>
          <w:p w14:paraId="3C5EB32C" w14:textId="77777777" w:rsidR="00B75C53" w:rsidRPr="00B75C53" w:rsidRDefault="00B75C53" w:rsidP="00AF6F0D">
            <w:pPr>
              <w:tabs>
                <w:tab w:val="num" w:pos="993"/>
              </w:tabs>
              <w:rPr>
                <w:rFonts w:ascii="Arial" w:hAnsi="Arial" w:cs="Arial"/>
                <w:b/>
                <w:bCs/>
                <w:sz w:val="18"/>
                <w:szCs w:val="18"/>
              </w:rPr>
            </w:pPr>
          </w:p>
          <w:p w14:paraId="180C627F"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ab/>
            </w:r>
            <w:r w:rsidRPr="00B75C53">
              <w:rPr>
                <w:rFonts w:ascii="Arial" w:hAnsi="Arial" w:cs="Arial"/>
                <w:b/>
                <w:bCs/>
                <w:sz w:val="18"/>
                <w:szCs w:val="18"/>
              </w:rPr>
              <w:tab/>
            </w:r>
            <w:r w:rsidRPr="00B75C53">
              <w:rPr>
                <w:rFonts w:ascii="Arial" w:hAnsi="Arial" w:cs="Arial"/>
                <w:b/>
                <w:bCs/>
                <w:sz w:val="18"/>
                <w:szCs w:val="18"/>
              </w:rPr>
              <w:tab/>
              <w:t>Contact Us</w:t>
            </w:r>
          </w:p>
          <w:p w14:paraId="2E2B6EDD" w14:textId="77777777" w:rsidR="00B75C53" w:rsidRPr="00B75C53" w:rsidRDefault="00B75C53" w:rsidP="00AF6F0D">
            <w:pPr>
              <w:tabs>
                <w:tab w:val="num" w:pos="993"/>
              </w:tabs>
              <w:rPr>
                <w:rFonts w:ascii="Arial" w:hAnsi="Arial" w:cs="Arial"/>
                <w:b/>
                <w:sz w:val="18"/>
                <w:szCs w:val="18"/>
              </w:rPr>
            </w:pPr>
          </w:p>
        </w:tc>
      </w:tr>
      <w:tr w:rsidR="00B75C53" w:rsidRPr="00AA4F6F" w14:paraId="4AAD96D3" w14:textId="77777777" w:rsidTr="00094638">
        <w:tc>
          <w:tcPr>
            <w:tcW w:w="2093" w:type="dxa"/>
            <w:shd w:val="pct20" w:color="auto" w:fill="auto"/>
          </w:tcPr>
          <w:p w14:paraId="2FE4134C"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Summary</w:t>
            </w:r>
          </w:p>
          <w:p w14:paraId="5BC523FF" w14:textId="77777777" w:rsidR="00B75C53" w:rsidRPr="00B75C53" w:rsidRDefault="00B75C53" w:rsidP="00AF6F0D">
            <w:pPr>
              <w:tabs>
                <w:tab w:val="num" w:pos="993"/>
              </w:tabs>
              <w:rPr>
                <w:rFonts w:ascii="Arial" w:hAnsi="Arial" w:cs="Arial"/>
                <w:b/>
                <w:bCs/>
                <w:sz w:val="18"/>
                <w:szCs w:val="18"/>
              </w:rPr>
            </w:pPr>
          </w:p>
        </w:tc>
        <w:tc>
          <w:tcPr>
            <w:tcW w:w="7229" w:type="dxa"/>
            <w:shd w:val="clear" w:color="auto" w:fill="auto"/>
          </w:tcPr>
          <w:p w14:paraId="3502E23A" w14:textId="77777777" w:rsidR="00B75C53" w:rsidRPr="00B75C53" w:rsidRDefault="00B75C53" w:rsidP="00AF6F0D">
            <w:pPr>
              <w:tabs>
                <w:tab w:val="num" w:pos="993"/>
              </w:tabs>
              <w:rPr>
                <w:rFonts w:ascii="Arial" w:hAnsi="Arial" w:cs="Arial"/>
                <w:sz w:val="18"/>
                <w:szCs w:val="18"/>
              </w:rPr>
            </w:pPr>
            <w:r w:rsidRPr="00B75C53">
              <w:rPr>
                <w:rFonts w:ascii="Arial" w:hAnsi="Arial" w:cs="Arial"/>
                <w:sz w:val="18"/>
                <w:szCs w:val="18"/>
              </w:rPr>
              <w:t xml:space="preserve">A function that displays details about the different ways a </w:t>
            </w:r>
            <w:r w:rsidR="00AF6F0D">
              <w:rPr>
                <w:rFonts w:ascii="Arial" w:hAnsi="Arial" w:cs="Arial"/>
                <w:sz w:val="18"/>
                <w:szCs w:val="18"/>
              </w:rPr>
              <w:t>user</w:t>
            </w:r>
            <w:r w:rsidRPr="00B75C53">
              <w:rPr>
                <w:rFonts w:ascii="Arial" w:hAnsi="Arial" w:cs="Arial"/>
                <w:sz w:val="18"/>
                <w:szCs w:val="18"/>
              </w:rPr>
              <w:t xml:space="preserve"> can get in touch with us.</w:t>
            </w:r>
          </w:p>
        </w:tc>
      </w:tr>
      <w:tr w:rsidR="00AF6F0D" w:rsidRPr="00AA4F6F" w14:paraId="00F39204" w14:textId="77777777" w:rsidTr="00094638">
        <w:tc>
          <w:tcPr>
            <w:tcW w:w="2093" w:type="dxa"/>
            <w:shd w:val="pct20" w:color="auto" w:fill="auto"/>
          </w:tcPr>
          <w:p w14:paraId="007FE8A2" w14:textId="77777777" w:rsidR="00AF6F0D" w:rsidRPr="00B75C53" w:rsidRDefault="00AF6F0D" w:rsidP="00AF6F0D">
            <w:pPr>
              <w:tabs>
                <w:tab w:val="num" w:pos="993"/>
              </w:tabs>
              <w:rPr>
                <w:rFonts w:ascii="Arial" w:hAnsi="Arial" w:cs="Arial"/>
                <w:b/>
                <w:bCs/>
                <w:sz w:val="18"/>
                <w:szCs w:val="18"/>
              </w:rPr>
            </w:pPr>
            <w:r w:rsidRPr="00B75C53">
              <w:rPr>
                <w:rFonts w:ascii="Arial" w:hAnsi="Arial" w:cs="Arial"/>
                <w:b/>
                <w:bCs/>
                <w:sz w:val="18"/>
                <w:szCs w:val="18"/>
              </w:rPr>
              <w:t>Actor</w:t>
            </w:r>
          </w:p>
          <w:p w14:paraId="460C495F" w14:textId="77777777" w:rsidR="00AF6F0D" w:rsidRPr="00B75C53" w:rsidRDefault="00AF6F0D" w:rsidP="00AF6F0D">
            <w:pPr>
              <w:tabs>
                <w:tab w:val="num" w:pos="993"/>
              </w:tabs>
              <w:rPr>
                <w:rFonts w:ascii="Arial" w:hAnsi="Arial" w:cs="Arial"/>
                <w:b/>
                <w:bCs/>
                <w:sz w:val="18"/>
                <w:szCs w:val="18"/>
              </w:rPr>
            </w:pPr>
          </w:p>
        </w:tc>
        <w:tc>
          <w:tcPr>
            <w:tcW w:w="7229" w:type="dxa"/>
            <w:shd w:val="clear" w:color="auto" w:fill="auto"/>
          </w:tcPr>
          <w:p w14:paraId="60679608" w14:textId="1CA0942C" w:rsidR="00AF6F0D" w:rsidRPr="005D68D4" w:rsidRDefault="00FE4BBE" w:rsidP="00AF6F0D">
            <w:pPr>
              <w:rPr>
                <w:rFonts w:ascii="Arial" w:hAnsi="Arial" w:cs="Arial"/>
                <w:sz w:val="18"/>
                <w:szCs w:val="18"/>
              </w:rPr>
            </w:pPr>
            <w:r>
              <w:rPr>
                <w:rFonts w:ascii="Arial" w:hAnsi="Arial" w:cs="Arial"/>
                <w:sz w:val="18"/>
                <w:szCs w:val="18"/>
              </w:rPr>
              <w:t>PlanManager</w:t>
            </w:r>
            <w:r w:rsidR="00AF6F0D" w:rsidRPr="007702FC">
              <w:rPr>
                <w:rFonts w:ascii="Arial" w:hAnsi="Arial" w:cs="Arial"/>
                <w:sz w:val="18"/>
                <w:szCs w:val="18"/>
              </w:rPr>
              <w:t xml:space="preserve"> User</w:t>
            </w:r>
          </w:p>
        </w:tc>
      </w:tr>
      <w:tr w:rsidR="00AF6F0D" w:rsidRPr="00AA4F6F" w14:paraId="0806449D" w14:textId="77777777" w:rsidTr="00094638">
        <w:tc>
          <w:tcPr>
            <w:tcW w:w="2093" w:type="dxa"/>
            <w:shd w:val="pct20" w:color="auto" w:fill="auto"/>
          </w:tcPr>
          <w:p w14:paraId="1B356684" w14:textId="77777777" w:rsidR="00AF6F0D" w:rsidRPr="00B75C53" w:rsidRDefault="00AF6F0D" w:rsidP="00AF6F0D">
            <w:pPr>
              <w:tabs>
                <w:tab w:val="num" w:pos="993"/>
              </w:tabs>
              <w:rPr>
                <w:rFonts w:ascii="Arial" w:hAnsi="Arial" w:cs="Arial"/>
                <w:b/>
                <w:bCs/>
                <w:sz w:val="18"/>
                <w:szCs w:val="18"/>
              </w:rPr>
            </w:pPr>
            <w:r w:rsidRPr="00B75C53">
              <w:rPr>
                <w:rFonts w:ascii="Arial" w:hAnsi="Arial" w:cs="Arial"/>
                <w:b/>
                <w:bCs/>
                <w:sz w:val="18"/>
                <w:szCs w:val="18"/>
              </w:rPr>
              <w:t>Trigger</w:t>
            </w:r>
          </w:p>
          <w:p w14:paraId="6AAA9F3B" w14:textId="77777777" w:rsidR="00AF6F0D" w:rsidRPr="00B75C53" w:rsidRDefault="00AF6F0D" w:rsidP="00AF6F0D">
            <w:pPr>
              <w:tabs>
                <w:tab w:val="num" w:pos="993"/>
              </w:tabs>
              <w:rPr>
                <w:rFonts w:ascii="Arial" w:hAnsi="Arial" w:cs="Arial"/>
                <w:b/>
                <w:bCs/>
                <w:sz w:val="18"/>
                <w:szCs w:val="18"/>
              </w:rPr>
            </w:pPr>
          </w:p>
        </w:tc>
        <w:tc>
          <w:tcPr>
            <w:tcW w:w="7229" w:type="dxa"/>
            <w:shd w:val="clear" w:color="auto" w:fill="auto"/>
          </w:tcPr>
          <w:p w14:paraId="2EAB9880" w14:textId="77777777" w:rsidR="00AF6F0D" w:rsidRPr="005D68D4" w:rsidRDefault="00AF6F0D" w:rsidP="00AF6F0D">
            <w:pPr>
              <w:rPr>
                <w:rFonts w:ascii="Arial" w:hAnsi="Arial" w:cs="Arial"/>
                <w:sz w:val="18"/>
                <w:szCs w:val="18"/>
              </w:rPr>
            </w:pPr>
            <w:r>
              <w:rPr>
                <w:rFonts w:ascii="Arial" w:hAnsi="Arial" w:cs="Arial"/>
                <w:sz w:val="18"/>
                <w:szCs w:val="18"/>
              </w:rPr>
              <w:t>User selecting the Contact Us link</w:t>
            </w:r>
          </w:p>
        </w:tc>
      </w:tr>
      <w:tr w:rsidR="00AF6F0D" w:rsidRPr="00AA4F6F" w14:paraId="09878A81" w14:textId="77777777" w:rsidTr="00094638">
        <w:tc>
          <w:tcPr>
            <w:tcW w:w="2093" w:type="dxa"/>
            <w:shd w:val="pct20" w:color="auto" w:fill="auto"/>
          </w:tcPr>
          <w:p w14:paraId="7382F3E7" w14:textId="77777777" w:rsidR="00AF6F0D" w:rsidRPr="00B75C53" w:rsidRDefault="00AF6F0D" w:rsidP="00AF6F0D">
            <w:pPr>
              <w:tabs>
                <w:tab w:val="num" w:pos="993"/>
              </w:tabs>
              <w:rPr>
                <w:rFonts w:ascii="Arial" w:hAnsi="Arial" w:cs="Arial"/>
                <w:b/>
                <w:bCs/>
                <w:sz w:val="18"/>
                <w:szCs w:val="18"/>
              </w:rPr>
            </w:pPr>
            <w:r w:rsidRPr="00B75C53">
              <w:rPr>
                <w:rFonts w:ascii="Arial" w:hAnsi="Arial" w:cs="Arial"/>
                <w:b/>
                <w:bCs/>
                <w:sz w:val="18"/>
                <w:szCs w:val="18"/>
              </w:rPr>
              <w:t>Pre- conditions</w:t>
            </w:r>
          </w:p>
          <w:p w14:paraId="01D3DFF4" w14:textId="77777777" w:rsidR="00AF6F0D" w:rsidRPr="00B75C53" w:rsidRDefault="00AF6F0D" w:rsidP="00AF6F0D">
            <w:pPr>
              <w:tabs>
                <w:tab w:val="num" w:pos="993"/>
              </w:tabs>
              <w:rPr>
                <w:rFonts w:ascii="Arial" w:hAnsi="Arial" w:cs="Arial"/>
                <w:b/>
                <w:bCs/>
                <w:sz w:val="18"/>
                <w:szCs w:val="18"/>
              </w:rPr>
            </w:pPr>
          </w:p>
        </w:tc>
        <w:tc>
          <w:tcPr>
            <w:tcW w:w="7229" w:type="dxa"/>
            <w:shd w:val="clear" w:color="auto" w:fill="auto"/>
          </w:tcPr>
          <w:p w14:paraId="38435102" w14:textId="40E5DBB0" w:rsidR="00AF6F0D" w:rsidRPr="00FF3E36" w:rsidRDefault="00AF6F0D" w:rsidP="00677503">
            <w:pPr>
              <w:rPr>
                <w:rFonts w:ascii="Arial" w:hAnsi="Arial" w:cs="Arial"/>
                <w:sz w:val="20"/>
                <w:szCs w:val="20"/>
              </w:rPr>
            </w:pPr>
            <w:r w:rsidRPr="00322B9D">
              <w:rPr>
                <w:rFonts w:ascii="Arial" w:hAnsi="Arial" w:cs="Arial"/>
                <w:sz w:val="18"/>
                <w:szCs w:val="18"/>
              </w:rPr>
              <w:t xml:space="preserve">User logged in, authenticated, has </w:t>
            </w:r>
            <w:r w:rsidR="00FE4BBE">
              <w:rPr>
                <w:rFonts w:ascii="Arial" w:hAnsi="Arial" w:cs="Arial"/>
                <w:sz w:val="18"/>
                <w:szCs w:val="18"/>
              </w:rPr>
              <w:t>PlanManager</w:t>
            </w:r>
            <w:r w:rsidRPr="00322B9D">
              <w:rPr>
                <w:rFonts w:ascii="Arial" w:hAnsi="Arial" w:cs="Arial"/>
                <w:sz w:val="18"/>
                <w:szCs w:val="18"/>
              </w:rPr>
              <w:t xml:space="preserve"> access and has selected the</w:t>
            </w:r>
            <w:r>
              <w:rPr>
                <w:rFonts w:ascii="Arial" w:hAnsi="Arial" w:cs="Arial"/>
                <w:sz w:val="18"/>
                <w:szCs w:val="18"/>
              </w:rPr>
              <w:t xml:space="preserve">  Contact Us Link</w:t>
            </w:r>
          </w:p>
        </w:tc>
      </w:tr>
      <w:tr w:rsidR="00AF6F0D" w:rsidRPr="00AA4F6F" w14:paraId="198181AE" w14:textId="77777777" w:rsidTr="00094638">
        <w:tc>
          <w:tcPr>
            <w:tcW w:w="2093" w:type="dxa"/>
            <w:shd w:val="pct20" w:color="auto" w:fill="auto"/>
          </w:tcPr>
          <w:p w14:paraId="2FD93A00" w14:textId="77777777" w:rsidR="00AF6F0D" w:rsidRPr="00B75C53" w:rsidRDefault="00AF6F0D" w:rsidP="00AF6F0D">
            <w:pPr>
              <w:tabs>
                <w:tab w:val="num" w:pos="993"/>
              </w:tabs>
              <w:rPr>
                <w:rFonts w:ascii="Arial" w:hAnsi="Arial" w:cs="Arial"/>
                <w:b/>
                <w:bCs/>
                <w:sz w:val="18"/>
                <w:szCs w:val="18"/>
              </w:rPr>
            </w:pPr>
            <w:r w:rsidRPr="00B75C53">
              <w:rPr>
                <w:rFonts w:ascii="Arial" w:hAnsi="Arial" w:cs="Arial"/>
                <w:b/>
                <w:bCs/>
                <w:sz w:val="18"/>
                <w:szCs w:val="18"/>
              </w:rPr>
              <w:t>Post –conditions</w:t>
            </w:r>
          </w:p>
          <w:p w14:paraId="3B92E240" w14:textId="77777777" w:rsidR="00AF6F0D" w:rsidRPr="00B75C53" w:rsidRDefault="00AF6F0D" w:rsidP="00AF6F0D">
            <w:pPr>
              <w:tabs>
                <w:tab w:val="num" w:pos="993"/>
              </w:tabs>
              <w:rPr>
                <w:rFonts w:ascii="Arial" w:hAnsi="Arial" w:cs="Arial"/>
                <w:b/>
                <w:bCs/>
                <w:sz w:val="18"/>
                <w:szCs w:val="18"/>
              </w:rPr>
            </w:pPr>
          </w:p>
        </w:tc>
        <w:tc>
          <w:tcPr>
            <w:tcW w:w="7229" w:type="dxa"/>
            <w:shd w:val="clear" w:color="auto" w:fill="auto"/>
          </w:tcPr>
          <w:p w14:paraId="0CFE7956" w14:textId="77777777" w:rsidR="00AF6F0D" w:rsidRPr="005D68D4" w:rsidRDefault="00AF6F0D" w:rsidP="00AF6F0D">
            <w:pPr>
              <w:rPr>
                <w:rFonts w:ascii="Arial" w:hAnsi="Arial" w:cs="Arial"/>
                <w:sz w:val="18"/>
                <w:szCs w:val="18"/>
              </w:rPr>
            </w:pPr>
            <w:r>
              <w:rPr>
                <w:rFonts w:ascii="Arial" w:hAnsi="Arial" w:cs="Arial"/>
                <w:sz w:val="18"/>
                <w:szCs w:val="18"/>
              </w:rPr>
              <w:t>The user can find out all the ways to Contact Us</w:t>
            </w:r>
          </w:p>
        </w:tc>
      </w:tr>
      <w:tr w:rsidR="00AF6F0D" w:rsidRPr="00AA4F6F" w14:paraId="1992BB07" w14:textId="77777777" w:rsidTr="00094638">
        <w:tc>
          <w:tcPr>
            <w:tcW w:w="2093" w:type="dxa"/>
            <w:shd w:val="pct20" w:color="auto" w:fill="auto"/>
          </w:tcPr>
          <w:p w14:paraId="1858B4D9" w14:textId="77777777" w:rsidR="00AF6F0D" w:rsidRPr="00B75C53" w:rsidRDefault="00AF6F0D" w:rsidP="00AF6F0D">
            <w:pPr>
              <w:tabs>
                <w:tab w:val="num" w:pos="993"/>
              </w:tabs>
              <w:rPr>
                <w:rFonts w:ascii="Arial" w:hAnsi="Arial" w:cs="Arial"/>
                <w:b/>
                <w:bCs/>
                <w:sz w:val="18"/>
                <w:szCs w:val="18"/>
              </w:rPr>
            </w:pPr>
            <w:r w:rsidRPr="00B75C53">
              <w:rPr>
                <w:rFonts w:ascii="Arial" w:hAnsi="Arial" w:cs="Arial"/>
                <w:b/>
                <w:bCs/>
                <w:sz w:val="18"/>
                <w:szCs w:val="18"/>
              </w:rPr>
              <w:t>Frequency</w:t>
            </w:r>
          </w:p>
        </w:tc>
        <w:tc>
          <w:tcPr>
            <w:tcW w:w="7229" w:type="dxa"/>
            <w:shd w:val="clear" w:color="auto" w:fill="auto"/>
          </w:tcPr>
          <w:p w14:paraId="1E1EAAFF" w14:textId="77777777" w:rsidR="00AF6F0D" w:rsidRPr="005D68D4" w:rsidRDefault="00AF6F0D" w:rsidP="00AF6F0D">
            <w:pPr>
              <w:rPr>
                <w:rFonts w:ascii="Arial" w:hAnsi="Arial" w:cs="Arial"/>
                <w:sz w:val="18"/>
                <w:szCs w:val="18"/>
              </w:rPr>
            </w:pPr>
            <w:r>
              <w:rPr>
                <w:rFonts w:ascii="Arial" w:hAnsi="Arial" w:cs="Arial"/>
                <w:sz w:val="18"/>
                <w:szCs w:val="18"/>
              </w:rPr>
              <w:t>Adhoc</w:t>
            </w:r>
          </w:p>
        </w:tc>
      </w:tr>
      <w:tr w:rsidR="00B75C53" w:rsidRPr="00AA4F6F" w14:paraId="7579E7CD" w14:textId="77777777" w:rsidTr="00094638">
        <w:tc>
          <w:tcPr>
            <w:tcW w:w="2093" w:type="dxa"/>
            <w:shd w:val="pct20" w:color="auto" w:fill="auto"/>
          </w:tcPr>
          <w:p w14:paraId="2D1DAC79"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 xml:space="preserve">Basic Course of Action </w:t>
            </w:r>
          </w:p>
        </w:tc>
        <w:tc>
          <w:tcPr>
            <w:tcW w:w="7229" w:type="dxa"/>
            <w:shd w:val="clear" w:color="auto" w:fill="auto"/>
          </w:tcPr>
          <w:p w14:paraId="666E68E2" w14:textId="546EDDA0" w:rsidR="00B75C53" w:rsidRPr="00B75C53" w:rsidRDefault="00B75C53" w:rsidP="004E06BD">
            <w:pPr>
              <w:numPr>
                <w:ilvl w:val="0"/>
                <w:numId w:val="95"/>
              </w:numPr>
              <w:jc w:val="both"/>
              <w:rPr>
                <w:rFonts w:ascii="Arial" w:hAnsi="Arial" w:cs="Arial"/>
                <w:sz w:val="18"/>
                <w:szCs w:val="18"/>
              </w:rPr>
            </w:pPr>
            <w:r w:rsidRPr="00B75C53">
              <w:rPr>
                <w:rFonts w:ascii="Arial" w:hAnsi="Arial" w:cs="Arial"/>
                <w:sz w:val="18"/>
                <w:szCs w:val="18"/>
              </w:rPr>
              <w:t xml:space="preserve">The </w:t>
            </w:r>
            <w:r w:rsidR="003B2D50">
              <w:rPr>
                <w:rFonts w:ascii="Arial" w:hAnsi="Arial" w:cs="Arial"/>
                <w:sz w:val="18"/>
                <w:szCs w:val="18"/>
              </w:rPr>
              <w:t>user</w:t>
            </w:r>
            <w:r w:rsidRPr="00B75C53">
              <w:rPr>
                <w:rFonts w:ascii="Arial" w:hAnsi="Arial" w:cs="Arial"/>
                <w:sz w:val="18"/>
                <w:szCs w:val="18"/>
              </w:rPr>
              <w:t xml:space="preserve"> selects the &lt;&lt;Contact Us&gt;&gt; option</w:t>
            </w:r>
          </w:p>
          <w:p w14:paraId="34BA9885" w14:textId="77777777" w:rsidR="00B75C53" w:rsidRPr="00B75C53" w:rsidRDefault="00B75C53" w:rsidP="004E06BD">
            <w:pPr>
              <w:numPr>
                <w:ilvl w:val="0"/>
                <w:numId w:val="95"/>
              </w:numPr>
              <w:jc w:val="both"/>
              <w:rPr>
                <w:rFonts w:ascii="Arial" w:hAnsi="Arial" w:cs="Arial"/>
                <w:sz w:val="18"/>
                <w:szCs w:val="18"/>
              </w:rPr>
            </w:pPr>
            <w:r w:rsidRPr="00B75C53">
              <w:rPr>
                <w:rFonts w:ascii="Arial" w:hAnsi="Arial" w:cs="Arial"/>
                <w:sz w:val="18"/>
                <w:szCs w:val="18"/>
              </w:rPr>
              <w:t xml:space="preserve">The system displays correct contact details for the </w:t>
            </w:r>
            <w:r w:rsidR="00AF6F0D">
              <w:rPr>
                <w:rFonts w:ascii="Arial" w:hAnsi="Arial" w:cs="Arial"/>
                <w:sz w:val="18"/>
                <w:szCs w:val="18"/>
              </w:rPr>
              <w:t>user</w:t>
            </w:r>
          </w:p>
        </w:tc>
      </w:tr>
      <w:tr w:rsidR="00B75C53" w:rsidRPr="00AA4F6F" w14:paraId="7C138651" w14:textId="77777777" w:rsidTr="00094638">
        <w:tc>
          <w:tcPr>
            <w:tcW w:w="2093" w:type="dxa"/>
            <w:shd w:val="pct20" w:color="auto" w:fill="auto"/>
          </w:tcPr>
          <w:p w14:paraId="60BE9A3B"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Alternate scenario extensions</w:t>
            </w:r>
          </w:p>
          <w:p w14:paraId="0B2FC5E5" w14:textId="77777777" w:rsidR="00B75C53" w:rsidRPr="00B75C53" w:rsidRDefault="00B75C53" w:rsidP="00AF6F0D">
            <w:pPr>
              <w:tabs>
                <w:tab w:val="num" w:pos="993"/>
              </w:tabs>
              <w:rPr>
                <w:rFonts w:ascii="Arial" w:hAnsi="Arial" w:cs="Arial"/>
                <w:b/>
                <w:bCs/>
                <w:sz w:val="18"/>
                <w:szCs w:val="18"/>
              </w:rPr>
            </w:pPr>
          </w:p>
        </w:tc>
        <w:tc>
          <w:tcPr>
            <w:tcW w:w="7229" w:type="dxa"/>
            <w:shd w:val="clear" w:color="auto" w:fill="auto"/>
          </w:tcPr>
          <w:p w14:paraId="42C78A5A" w14:textId="6075823A" w:rsidR="00B75C53" w:rsidRPr="00B75C53" w:rsidRDefault="00575277" w:rsidP="00575277">
            <w:pPr>
              <w:tabs>
                <w:tab w:val="num" w:pos="993"/>
              </w:tabs>
              <w:rPr>
                <w:rFonts w:ascii="Arial" w:hAnsi="Arial" w:cs="Arial"/>
                <w:sz w:val="18"/>
                <w:szCs w:val="18"/>
              </w:rPr>
            </w:pPr>
            <w:r>
              <w:rPr>
                <w:rFonts w:ascii="Arial" w:hAnsi="Arial" w:cs="Arial"/>
                <w:sz w:val="18"/>
                <w:szCs w:val="18"/>
              </w:rPr>
              <w:t>2a. If the system cannot identify the user or the user selects the ‘Forgotten User ID’ option, then the generic contact us details need to be displayed.</w:t>
            </w:r>
          </w:p>
        </w:tc>
      </w:tr>
      <w:tr w:rsidR="00B75C53" w:rsidRPr="00AA4F6F" w14:paraId="63BABEAF" w14:textId="77777777" w:rsidTr="00094638">
        <w:trPr>
          <w:trHeight w:val="591"/>
        </w:trPr>
        <w:tc>
          <w:tcPr>
            <w:tcW w:w="2093" w:type="dxa"/>
            <w:shd w:val="pct20" w:color="auto" w:fill="auto"/>
          </w:tcPr>
          <w:p w14:paraId="1414D9A6"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Business Logic/ Rules/ Supplementary Info</w:t>
            </w:r>
          </w:p>
          <w:p w14:paraId="7EEE7178" w14:textId="77777777" w:rsidR="00B75C53" w:rsidRPr="00B75C53" w:rsidRDefault="00B75C53" w:rsidP="00AF6F0D">
            <w:pPr>
              <w:tabs>
                <w:tab w:val="num" w:pos="993"/>
              </w:tabs>
              <w:rPr>
                <w:rFonts w:ascii="Arial" w:hAnsi="Arial" w:cs="Arial"/>
                <w:b/>
                <w:bCs/>
                <w:sz w:val="18"/>
                <w:szCs w:val="18"/>
              </w:rPr>
            </w:pPr>
          </w:p>
        </w:tc>
        <w:tc>
          <w:tcPr>
            <w:tcW w:w="7229" w:type="dxa"/>
            <w:shd w:val="clear" w:color="auto" w:fill="auto"/>
          </w:tcPr>
          <w:p w14:paraId="1C840354" w14:textId="77777777" w:rsidR="00B75C53" w:rsidRPr="00B75C53" w:rsidRDefault="00B75C53" w:rsidP="00AF6F0D">
            <w:pPr>
              <w:tabs>
                <w:tab w:val="num" w:pos="993"/>
              </w:tabs>
              <w:rPr>
                <w:rFonts w:ascii="Arial" w:hAnsi="Arial" w:cs="Arial"/>
                <w:sz w:val="18"/>
                <w:szCs w:val="18"/>
                <w:u w:val="single"/>
              </w:rPr>
            </w:pPr>
            <w:r w:rsidRPr="00B75C53">
              <w:rPr>
                <w:rFonts w:ascii="Arial" w:hAnsi="Arial" w:cs="Arial"/>
                <w:sz w:val="18"/>
                <w:szCs w:val="18"/>
                <w:u w:val="single"/>
              </w:rPr>
              <w:t>2. Scheme Specific Contact Details</w:t>
            </w:r>
          </w:p>
          <w:p w14:paraId="0F807560" w14:textId="77777777" w:rsidR="00B75C53" w:rsidRPr="00B75C53" w:rsidRDefault="00B75C53" w:rsidP="00AF6F0D">
            <w:pPr>
              <w:tabs>
                <w:tab w:val="num" w:pos="993"/>
              </w:tabs>
              <w:rPr>
                <w:rFonts w:ascii="Arial" w:hAnsi="Arial" w:cs="Arial"/>
                <w:sz w:val="18"/>
                <w:szCs w:val="18"/>
              </w:rPr>
            </w:pPr>
          </w:p>
          <w:p w14:paraId="4E239EC5" w14:textId="77777777" w:rsidR="00AF6F0D" w:rsidRDefault="00AF6F0D" w:rsidP="00AF6F0D">
            <w:pPr>
              <w:tabs>
                <w:tab w:val="num" w:pos="993"/>
              </w:tabs>
              <w:rPr>
                <w:rFonts w:ascii="Arial" w:hAnsi="Arial" w:cs="Arial"/>
                <w:sz w:val="18"/>
                <w:szCs w:val="18"/>
              </w:rPr>
            </w:pPr>
            <w:r>
              <w:rPr>
                <w:rFonts w:ascii="Arial" w:hAnsi="Arial" w:cs="Arial"/>
                <w:sz w:val="18"/>
                <w:szCs w:val="18"/>
              </w:rPr>
              <w:t>T</w:t>
            </w:r>
            <w:r w:rsidR="00B75C53" w:rsidRPr="00B75C53">
              <w:rPr>
                <w:rFonts w:ascii="Arial" w:hAnsi="Arial" w:cs="Arial"/>
                <w:sz w:val="18"/>
                <w:szCs w:val="18"/>
              </w:rPr>
              <w:t>he</w:t>
            </w:r>
            <w:r>
              <w:rPr>
                <w:rFonts w:ascii="Arial" w:hAnsi="Arial" w:cs="Arial"/>
                <w:sz w:val="18"/>
                <w:szCs w:val="18"/>
              </w:rPr>
              <w:t xml:space="preserve"> system should obtain the contact </w:t>
            </w:r>
            <w:r w:rsidR="00B75C53" w:rsidRPr="00B75C53">
              <w:rPr>
                <w:rFonts w:ascii="Arial" w:hAnsi="Arial" w:cs="Arial"/>
                <w:sz w:val="18"/>
                <w:szCs w:val="18"/>
              </w:rPr>
              <w:t>details linked to the scheme</w:t>
            </w:r>
            <w:r>
              <w:rPr>
                <w:rFonts w:ascii="Arial" w:hAnsi="Arial" w:cs="Arial"/>
                <w:sz w:val="18"/>
                <w:szCs w:val="18"/>
              </w:rPr>
              <w:t xml:space="preserve"> user has selected at login</w:t>
            </w:r>
            <w:r w:rsidR="00B75C53" w:rsidRPr="00B75C53">
              <w:rPr>
                <w:rFonts w:ascii="Arial" w:hAnsi="Arial" w:cs="Arial"/>
                <w:sz w:val="18"/>
                <w:szCs w:val="18"/>
              </w:rPr>
              <w:t xml:space="preserve"> should be displayed</w:t>
            </w:r>
            <w:r>
              <w:rPr>
                <w:rFonts w:ascii="Arial" w:hAnsi="Arial" w:cs="Arial"/>
                <w:sz w:val="18"/>
                <w:szCs w:val="18"/>
              </w:rPr>
              <w:t>.</w:t>
            </w:r>
          </w:p>
          <w:p w14:paraId="478EBC90" w14:textId="77777777" w:rsidR="00AF6F0D" w:rsidRDefault="00AF6F0D" w:rsidP="00AF6F0D">
            <w:pPr>
              <w:tabs>
                <w:tab w:val="num" w:pos="993"/>
              </w:tabs>
              <w:rPr>
                <w:rFonts w:ascii="Arial" w:hAnsi="Arial" w:cs="Arial"/>
                <w:sz w:val="18"/>
                <w:szCs w:val="18"/>
              </w:rPr>
            </w:pPr>
          </w:p>
          <w:p w14:paraId="49E4C7B7" w14:textId="05F92BA6" w:rsidR="00AF6F0D" w:rsidRDefault="00AF6F0D" w:rsidP="00AF6F0D">
            <w:pPr>
              <w:tabs>
                <w:tab w:val="num" w:pos="993"/>
              </w:tabs>
              <w:rPr>
                <w:rFonts w:ascii="Arial" w:hAnsi="Arial" w:cs="Arial"/>
                <w:sz w:val="18"/>
                <w:szCs w:val="18"/>
              </w:rPr>
            </w:pPr>
            <w:r>
              <w:rPr>
                <w:rFonts w:ascii="Arial" w:hAnsi="Arial" w:cs="Arial"/>
                <w:sz w:val="18"/>
                <w:szCs w:val="18"/>
              </w:rPr>
              <w:t>The system should display the following data items</w:t>
            </w:r>
            <w:r w:rsidR="00575277">
              <w:rPr>
                <w:rFonts w:ascii="Arial" w:hAnsi="Arial" w:cs="Arial"/>
                <w:sz w:val="18"/>
                <w:szCs w:val="18"/>
              </w:rPr>
              <w:t xml:space="preserve"> </w:t>
            </w:r>
            <w:r>
              <w:rPr>
                <w:rFonts w:ascii="Arial" w:hAnsi="Arial" w:cs="Arial"/>
                <w:sz w:val="18"/>
                <w:szCs w:val="18"/>
              </w:rPr>
              <w:t>:</w:t>
            </w:r>
          </w:p>
          <w:p w14:paraId="5CE8FAD6" w14:textId="08209289" w:rsidR="00575277" w:rsidRDefault="00575277" w:rsidP="00AF6F0D">
            <w:pPr>
              <w:tabs>
                <w:tab w:val="num" w:pos="993"/>
              </w:tabs>
              <w:rPr>
                <w:rFonts w:ascii="Arial" w:hAnsi="Arial" w:cs="Arial"/>
                <w:sz w:val="18"/>
                <w:szCs w:val="18"/>
              </w:rPr>
            </w:pPr>
            <w:r>
              <w:rPr>
                <w:rFonts w:ascii="Arial" w:hAnsi="Arial" w:cs="Arial"/>
                <w:sz w:val="18"/>
                <w:szCs w:val="18"/>
              </w:rPr>
              <w:t>(From UEXT_CASE_DATA for the selected scheme)</w:t>
            </w:r>
          </w:p>
          <w:p w14:paraId="68CE846E" w14:textId="77777777" w:rsidR="00AF6F0D" w:rsidRDefault="00AF6F0D" w:rsidP="00AF6F0D">
            <w:pPr>
              <w:tabs>
                <w:tab w:val="num" w:pos="993"/>
              </w:tabs>
              <w:rPr>
                <w:rFonts w:ascii="Arial" w:hAnsi="Arial" w:cs="Arial"/>
                <w:sz w:val="18"/>
                <w:szCs w:val="18"/>
              </w:rPr>
            </w:pPr>
          </w:p>
          <w:p w14:paraId="55BB5EB4" w14:textId="77777777" w:rsidR="00AF6F0D" w:rsidRDefault="00AF6F0D" w:rsidP="00675C1C">
            <w:pPr>
              <w:numPr>
                <w:ilvl w:val="0"/>
                <w:numId w:val="9"/>
              </w:numPr>
              <w:rPr>
                <w:rFonts w:ascii="Arial" w:hAnsi="Arial" w:cs="Arial"/>
                <w:sz w:val="18"/>
                <w:szCs w:val="18"/>
              </w:rPr>
            </w:pPr>
            <w:r>
              <w:rPr>
                <w:rFonts w:ascii="Arial" w:hAnsi="Arial" w:cs="Arial"/>
                <w:sz w:val="18"/>
                <w:szCs w:val="18"/>
              </w:rPr>
              <w:t>Postal Address</w:t>
            </w:r>
          </w:p>
          <w:p w14:paraId="102D0B11" w14:textId="77777777" w:rsidR="00AF6F0D" w:rsidRDefault="00AF6F0D" w:rsidP="00675C1C">
            <w:pPr>
              <w:numPr>
                <w:ilvl w:val="0"/>
                <w:numId w:val="9"/>
              </w:numPr>
              <w:rPr>
                <w:rFonts w:ascii="Arial" w:hAnsi="Arial" w:cs="Arial"/>
                <w:sz w:val="18"/>
                <w:szCs w:val="18"/>
              </w:rPr>
            </w:pPr>
            <w:r>
              <w:rPr>
                <w:rFonts w:ascii="Arial" w:hAnsi="Arial" w:cs="Arial"/>
                <w:sz w:val="18"/>
                <w:szCs w:val="18"/>
              </w:rPr>
              <w:t>Mailbox</w:t>
            </w:r>
            <w:r w:rsidR="0073247F">
              <w:rPr>
                <w:rFonts w:ascii="Arial" w:hAnsi="Arial" w:cs="Arial"/>
                <w:sz w:val="18"/>
                <w:szCs w:val="18"/>
              </w:rPr>
              <w:t xml:space="preserve"> (</w:t>
            </w:r>
            <w:r w:rsidR="0073247F" w:rsidRPr="0073247F">
              <w:rPr>
                <w:rFonts w:ascii="Arial" w:hAnsi="Arial" w:cs="Arial"/>
                <w:i/>
                <w:sz w:val="18"/>
                <w:szCs w:val="18"/>
              </w:rPr>
              <w:t>this should be a clickable link that opens an email with this in the address bar</w:t>
            </w:r>
            <w:r w:rsidR="0073247F">
              <w:rPr>
                <w:rFonts w:ascii="Arial" w:hAnsi="Arial" w:cs="Arial"/>
                <w:i/>
                <w:sz w:val="18"/>
                <w:szCs w:val="18"/>
              </w:rPr>
              <w:t>)</w:t>
            </w:r>
          </w:p>
          <w:p w14:paraId="2B0E3F54" w14:textId="77777777" w:rsidR="00B75C53" w:rsidRDefault="00AF6F0D" w:rsidP="00675C1C">
            <w:pPr>
              <w:numPr>
                <w:ilvl w:val="0"/>
                <w:numId w:val="9"/>
              </w:numPr>
              <w:rPr>
                <w:rFonts w:ascii="Arial" w:hAnsi="Arial" w:cs="Arial"/>
                <w:sz w:val="18"/>
                <w:szCs w:val="18"/>
              </w:rPr>
            </w:pPr>
            <w:r>
              <w:rPr>
                <w:rFonts w:ascii="Arial" w:hAnsi="Arial" w:cs="Arial"/>
                <w:sz w:val="18"/>
                <w:szCs w:val="18"/>
              </w:rPr>
              <w:t>Phone Number</w:t>
            </w:r>
            <w:r w:rsidR="00B75C53" w:rsidRPr="00B75C53">
              <w:rPr>
                <w:rFonts w:ascii="Arial" w:hAnsi="Arial" w:cs="Arial"/>
                <w:sz w:val="18"/>
                <w:szCs w:val="18"/>
              </w:rPr>
              <w:t xml:space="preserve"> </w:t>
            </w:r>
          </w:p>
          <w:p w14:paraId="5CA03D2D" w14:textId="77777777" w:rsidR="00AF6F0D" w:rsidRDefault="00AF6F0D" w:rsidP="00AF6F0D">
            <w:pPr>
              <w:tabs>
                <w:tab w:val="num" w:pos="993"/>
              </w:tabs>
              <w:rPr>
                <w:rFonts w:ascii="Arial" w:hAnsi="Arial" w:cs="Arial"/>
                <w:sz w:val="18"/>
                <w:szCs w:val="18"/>
              </w:rPr>
            </w:pPr>
          </w:p>
          <w:p w14:paraId="553D73D9" w14:textId="77777777" w:rsidR="00575277" w:rsidRPr="00575277" w:rsidRDefault="00575277" w:rsidP="00575277">
            <w:pPr>
              <w:rPr>
                <w:rFonts w:ascii="Arial" w:hAnsi="Arial" w:cs="Arial"/>
                <w:sz w:val="18"/>
                <w:szCs w:val="18"/>
                <w:u w:val="single"/>
              </w:rPr>
            </w:pPr>
            <w:r w:rsidRPr="00575277">
              <w:rPr>
                <w:rFonts w:ascii="Arial" w:hAnsi="Arial" w:cs="Arial"/>
                <w:sz w:val="18"/>
                <w:szCs w:val="18"/>
                <w:u w:val="single"/>
              </w:rPr>
              <w:t>2a. Generic Contact Us Details</w:t>
            </w:r>
          </w:p>
          <w:p w14:paraId="31923FF9" w14:textId="77777777" w:rsidR="00575277" w:rsidRPr="00575277" w:rsidRDefault="00575277" w:rsidP="00575277">
            <w:pPr>
              <w:rPr>
                <w:rFonts w:ascii="Arial" w:hAnsi="Arial" w:cs="Arial"/>
                <w:sz w:val="18"/>
                <w:szCs w:val="18"/>
              </w:rPr>
            </w:pPr>
          </w:p>
          <w:p w14:paraId="52ACFBC3" w14:textId="77777777" w:rsidR="00575277" w:rsidRPr="00575277" w:rsidRDefault="00575277" w:rsidP="00575277">
            <w:pPr>
              <w:rPr>
                <w:rFonts w:ascii="Arial" w:hAnsi="Arial" w:cs="Arial"/>
                <w:sz w:val="18"/>
                <w:szCs w:val="18"/>
              </w:rPr>
            </w:pPr>
            <w:r w:rsidRPr="00575277">
              <w:rPr>
                <w:rFonts w:ascii="Arial" w:hAnsi="Arial" w:cs="Arial"/>
                <w:sz w:val="18"/>
                <w:szCs w:val="18"/>
              </w:rPr>
              <w:t>Where the system cannot identify the members details (i.e. pre-login) then generic contact details will be displayed.  They are:</w:t>
            </w:r>
          </w:p>
          <w:p w14:paraId="51434C8B" w14:textId="77777777" w:rsidR="00575277" w:rsidRPr="00575277" w:rsidRDefault="00575277" w:rsidP="00575277">
            <w:pPr>
              <w:rPr>
                <w:rFonts w:ascii="Arial" w:hAnsi="Arial" w:cs="Arial"/>
                <w:sz w:val="18"/>
                <w:szCs w:val="18"/>
              </w:rPr>
            </w:pPr>
          </w:p>
          <w:p w14:paraId="1DDC4F22" w14:textId="77777777" w:rsidR="00575277" w:rsidRPr="00575277" w:rsidRDefault="00575277" w:rsidP="00575277">
            <w:pPr>
              <w:ind w:left="34"/>
              <w:rPr>
                <w:rFonts w:ascii="Arial" w:hAnsi="Arial"/>
                <w:b/>
                <w:bCs/>
                <w:sz w:val="18"/>
                <w:szCs w:val="18"/>
              </w:rPr>
            </w:pPr>
            <w:r w:rsidRPr="00575277">
              <w:rPr>
                <w:rFonts w:ascii="Arial" w:hAnsi="Arial"/>
                <w:b/>
                <w:bCs/>
                <w:sz w:val="18"/>
                <w:szCs w:val="18"/>
              </w:rPr>
              <w:t>Postal address</w:t>
            </w:r>
          </w:p>
          <w:p w14:paraId="27D48EA4" w14:textId="77777777" w:rsidR="00575277" w:rsidRPr="00575277" w:rsidRDefault="00575277" w:rsidP="00575277">
            <w:pPr>
              <w:ind w:left="34"/>
              <w:rPr>
                <w:rFonts w:ascii="Arial" w:hAnsi="Arial"/>
                <w:sz w:val="18"/>
                <w:szCs w:val="18"/>
              </w:rPr>
            </w:pPr>
            <w:r w:rsidRPr="00575277">
              <w:rPr>
                <w:rFonts w:ascii="Arial" w:hAnsi="Arial"/>
                <w:sz w:val="18"/>
                <w:szCs w:val="18"/>
              </w:rPr>
              <w:t>BlackRock Pensions ESSC</w:t>
            </w:r>
          </w:p>
          <w:p w14:paraId="2070E167" w14:textId="77777777" w:rsidR="00575277" w:rsidRPr="00575277" w:rsidRDefault="00575277" w:rsidP="00575277">
            <w:pPr>
              <w:ind w:left="34"/>
              <w:rPr>
                <w:rFonts w:ascii="Arial" w:hAnsi="Arial"/>
                <w:sz w:val="18"/>
                <w:szCs w:val="18"/>
              </w:rPr>
            </w:pPr>
            <w:r w:rsidRPr="00575277">
              <w:rPr>
                <w:rFonts w:ascii="Arial" w:hAnsi="Arial"/>
                <w:sz w:val="18"/>
                <w:szCs w:val="18"/>
              </w:rPr>
              <w:t>P. O. Box 705</w:t>
            </w:r>
          </w:p>
          <w:p w14:paraId="2583EC42" w14:textId="77777777" w:rsidR="00575277" w:rsidRPr="00575277" w:rsidRDefault="00575277" w:rsidP="00575277">
            <w:pPr>
              <w:ind w:left="34"/>
              <w:rPr>
                <w:rFonts w:ascii="Arial" w:hAnsi="Arial"/>
                <w:sz w:val="18"/>
                <w:szCs w:val="18"/>
              </w:rPr>
            </w:pPr>
            <w:r w:rsidRPr="00575277">
              <w:rPr>
                <w:rFonts w:ascii="Arial" w:hAnsi="Arial"/>
                <w:sz w:val="18"/>
                <w:szCs w:val="18"/>
              </w:rPr>
              <w:t>Peterborough</w:t>
            </w:r>
          </w:p>
          <w:p w14:paraId="510B7086" w14:textId="77777777" w:rsidR="00575277" w:rsidRPr="00575277" w:rsidRDefault="00575277" w:rsidP="00575277">
            <w:pPr>
              <w:ind w:left="34"/>
              <w:rPr>
                <w:rFonts w:ascii="Arial" w:hAnsi="Arial"/>
                <w:sz w:val="18"/>
                <w:szCs w:val="18"/>
              </w:rPr>
            </w:pPr>
            <w:r w:rsidRPr="00575277">
              <w:rPr>
                <w:rFonts w:ascii="Arial" w:hAnsi="Arial"/>
                <w:sz w:val="18"/>
                <w:szCs w:val="18"/>
              </w:rPr>
              <w:t>PE1 1ZL</w:t>
            </w:r>
          </w:p>
          <w:p w14:paraId="3EE8A8A2" w14:textId="77777777" w:rsidR="00575277" w:rsidRPr="00575277" w:rsidRDefault="00575277" w:rsidP="00575277">
            <w:pPr>
              <w:ind w:left="34"/>
              <w:rPr>
                <w:rFonts w:ascii="Arial" w:hAnsi="Arial"/>
                <w:sz w:val="18"/>
                <w:szCs w:val="18"/>
              </w:rPr>
            </w:pPr>
          </w:p>
          <w:p w14:paraId="7E9A3487" w14:textId="77777777" w:rsidR="00575277" w:rsidRPr="00575277" w:rsidRDefault="00575277" w:rsidP="00575277">
            <w:pPr>
              <w:ind w:left="34"/>
              <w:rPr>
                <w:rFonts w:ascii="Arial" w:hAnsi="Arial"/>
                <w:b/>
                <w:bCs/>
                <w:sz w:val="18"/>
                <w:szCs w:val="18"/>
              </w:rPr>
            </w:pPr>
            <w:r w:rsidRPr="00575277">
              <w:rPr>
                <w:rFonts w:ascii="Arial" w:hAnsi="Arial"/>
                <w:b/>
                <w:bCs/>
                <w:sz w:val="18"/>
                <w:szCs w:val="18"/>
              </w:rPr>
              <w:t>Mailbox</w:t>
            </w:r>
          </w:p>
          <w:p w14:paraId="7CDE0B89" w14:textId="77777777" w:rsidR="00575277" w:rsidRPr="00575277" w:rsidRDefault="00D10300" w:rsidP="00575277">
            <w:pPr>
              <w:ind w:left="34"/>
              <w:rPr>
                <w:rFonts w:ascii="Arial" w:hAnsi="Arial"/>
                <w:sz w:val="18"/>
                <w:szCs w:val="18"/>
              </w:rPr>
            </w:pPr>
            <w:hyperlink r:id="rId123" w:history="1">
              <w:r w:rsidR="00575277" w:rsidRPr="00575277">
                <w:rPr>
                  <w:rFonts w:ascii="Arial" w:hAnsi="Arial"/>
                  <w:color w:val="0000FF"/>
                  <w:sz w:val="18"/>
                  <w:szCs w:val="18"/>
                  <w:u w:val="single"/>
                </w:rPr>
                <w:t>blackrock.pensionsuk@blackrock.com</w:t>
              </w:r>
            </w:hyperlink>
          </w:p>
          <w:p w14:paraId="6D6D8792" w14:textId="77777777" w:rsidR="00575277" w:rsidRPr="00575277" w:rsidRDefault="00575277" w:rsidP="00575277">
            <w:pPr>
              <w:ind w:left="34"/>
              <w:rPr>
                <w:rFonts w:ascii="Arial" w:hAnsi="Arial"/>
                <w:sz w:val="18"/>
                <w:szCs w:val="18"/>
              </w:rPr>
            </w:pPr>
          </w:p>
          <w:p w14:paraId="1DF6CF2C" w14:textId="77777777" w:rsidR="00575277" w:rsidRPr="00575277" w:rsidRDefault="00575277" w:rsidP="00575277">
            <w:pPr>
              <w:ind w:left="34"/>
              <w:rPr>
                <w:rFonts w:ascii="Arial" w:hAnsi="Arial"/>
                <w:b/>
                <w:bCs/>
                <w:sz w:val="18"/>
                <w:szCs w:val="18"/>
              </w:rPr>
            </w:pPr>
            <w:r w:rsidRPr="00575277">
              <w:rPr>
                <w:rFonts w:ascii="Arial" w:hAnsi="Arial"/>
                <w:b/>
                <w:bCs/>
                <w:sz w:val="18"/>
                <w:szCs w:val="18"/>
              </w:rPr>
              <w:t>Telephone number</w:t>
            </w:r>
          </w:p>
          <w:p w14:paraId="0A57C204" w14:textId="20768A73" w:rsidR="00B75C53" w:rsidRPr="00B75C53" w:rsidRDefault="00575277" w:rsidP="00575277">
            <w:pPr>
              <w:tabs>
                <w:tab w:val="num" w:pos="993"/>
              </w:tabs>
              <w:rPr>
                <w:rFonts w:ascii="Arial" w:hAnsi="Arial" w:cs="Arial"/>
                <w:sz w:val="18"/>
                <w:szCs w:val="18"/>
              </w:rPr>
            </w:pPr>
            <w:r w:rsidRPr="00575277">
              <w:rPr>
                <w:rFonts w:ascii="Arial" w:hAnsi="Arial"/>
                <w:sz w:val="18"/>
                <w:szCs w:val="18"/>
              </w:rPr>
              <w:t>0845 601 7721</w:t>
            </w:r>
          </w:p>
        </w:tc>
      </w:tr>
      <w:tr w:rsidR="00B75C53" w:rsidRPr="00AA4F6F" w14:paraId="7D7DEE69" w14:textId="77777777" w:rsidTr="00094638">
        <w:tc>
          <w:tcPr>
            <w:tcW w:w="2093" w:type="dxa"/>
            <w:shd w:val="pct20" w:color="auto" w:fill="auto"/>
          </w:tcPr>
          <w:p w14:paraId="0E32385D"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Notes / Questions</w:t>
            </w:r>
          </w:p>
          <w:p w14:paraId="37A8F3C5" w14:textId="77777777" w:rsidR="00B75C53" w:rsidRPr="00B75C53" w:rsidRDefault="00B75C53" w:rsidP="00AF6F0D">
            <w:pPr>
              <w:tabs>
                <w:tab w:val="num" w:pos="993"/>
              </w:tabs>
              <w:rPr>
                <w:rFonts w:ascii="Arial" w:hAnsi="Arial" w:cs="Arial"/>
                <w:b/>
                <w:bCs/>
                <w:sz w:val="18"/>
                <w:szCs w:val="18"/>
              </w:rPr>
            </w:pPr>
          </w:p>
        </w:tc>
        <w:tc>
          <w:tcPr>
            <w:tcW w:w="7229" w:type="dxa"/>
            <w:shd w:val="clear" w:color="auto" w:fill="auto"/>
          </w:tcPr>
          <w:p w14:paraId="679C97F1" w14:textId="627E7924" w:rsidR="00B75C53" w:rsidRPr="00B75C53" w:rsidRDefault="0073247F" w:rsidP="00575277">
            <w:pPr>
              <w:numPr>
                <w:ilvl w:val="0"/>
                <w:numId w:val="10"/>
              </w:numPr>
              <w:rPr>
                <w:rFonts w:ascii="Arial" w:hAnsi="Arial" w:cs="Arial"/>
                <w:sz w:val="18"/>
                <w:szCs w:val="18"/>
              </w:rPr>
            </w:pPr>
            <w:r>
              <w:rPr>
                <w:rFonts w:ascii="Arial" w:hAnsi="Arial" w:cs="Arial"/>
                <w:sz w:val="18"/>
                <w:szCs w:val="18"/>
              </w:rPr>
              <w:t>The equivalent screen in TargetPlan enables the user to click a link which opens up the send a secure message screen</w:t>
            </w:r>
            <w:r w:rsidR="00575277">
              <w:rPr>
                <w:rFonts w:ascii="Arial" w:hAnsi="Arial" w:cs="Arial"/>
                <w:sz w:val="18"/>
                <w:szCs w:val="18"/>
              </w:rPr>
              <w:t xml:space="preserve">.  If </w:t>
            </w:r>
            <w:r>
              <w:rPr>
                <w:rFonts w:ascii="Arial" w:hAnsi="Arial" w:cs="Arial"/>
                <w:sz w:val="18"/>
                <w:szCs w:val="18"/>
              </w:rPr>
              <w:t>this part of the functionality out of scope for this phase</w:t>
            </w:r>
            <w:r w:rsidR="00575277">
              <w:rPr>
                <w:rFonts w:ascii="Arial" w:hAnsi="Arial" w:cs="Arial"/>
                <w:sz w:val="18"/>
                <w:szCs w:val="18"/>
              </w:rPr>
              <w:t>?</w:t>
            </w:r>
          </w:p>
        </w:tc>
      </w:tr>
      <w:tr w:rsidR="00B75C53" w:rsidRPr="00AA4F6F" w14:paraId="7FE9A362" w14:textId="77777777" w:rsidTr="00094638">
        <w:tc>
          <w:tcPr>
            <w:tcW w:w="2093" w:type="dxa"/>
            <w:shd w:val="pct20" w:color="auto" w:fill="auto"/>
          </w:tcPr>
          <w:p w14:paraId="633027A1"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Includes Use Cases</w:t>
            </w:r>
          </w:p>
        </w:tc>
        <w:tc>
          <w:tcPr>
            <w:tcW w:w="7229" w:type="dxa"/>
            <w:shd w:val="clear" w:color="auto" w:fill="auto"/>
          </w:tcPr>
          <w:p w14:paraId="496D447F" w14:textId="77777777" w:rsidR="00B75C53" w:rsidRPr="00B75C53" w:rsidRDefault="00B75C53" w:rsidP="00AF6F0D">
            <w:pPr>
              <w:tabs>
                <w:tab w:val="num" w:pos="993"/>
              </w:tabs>
              <w:rPr>
                <w:rFonts w:ascii="Arial" w:hAnsi="Arial" w:cs="Arial"/>
                <w:sz w:val="18"/>
                <w:szCs w:val="18"/>
              </w:rPr>
            </w:pPr>
          </w:p>
        </w:tc>
      </w:tr>
      <w:tr w:rsidR="00B75C53" w:rsidRPr="00AA4F6F" w14:paraId="76556DA5" w14:textId="77777777" w:rsidTr="00094638">
        <w:tc>
          <w:tcPr>
            <w:tcW w:w="2093" w:type="dxa"/>
            <w:shd w:val="pct20" w:color="auto" w:fill="auto"/>
          </w:tcPr>
          <w:p w14:paraId="412DF258"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 xml:space="preserve">Additional Information </w:t>
            </w:r>
          </w:p>
        </w:tc>
        <w:tc>
          <w:tcPr>
            <w:tcW w:w="7229" w:type="dxa"/>
            <w:shd w:val="clear" w:color="auto" w:fill="auto"/>
          </w:tcPr>
          <w:p w14:paraId="1AB6EAAB" w14:textId="77777777" w:rsidR="00B75C53" w:rsidRPr="00B75C53" w:rsidRDefault="00B75C53" w:rsidP="00AF6F0D">
            <w:pPr>
              <w:tabs>
                <w:tab w:val="num" w:pos="993"/>
              </w:tabs>
              <w:rPr>
                <w:rFonts w:ascii="Arial" w:hAnsi="Arial" w:cs="Arial"/>
                <w:b/>
                <w:sz w:val="18"/>
                <w:szCs w:val="18"/>
              </w:rPr>
            </w:pPr>
          </w:p>
        </w:tc>
      </w:tr>
      <w:tr w:rsidR="00B75C53" w:rsidRPr="00AA4F6F" w14:paraId="2C85E08C" w14:textId="77777777" w:rsidTr="00094638">
        <w:tc>
          <w:tcPr>
            <w:tcW w:w="2093" w:type="dxa"/>
            <w:shd w:val="pct20" w:color="auto" w:fill="auto"/>
          </w:tcPr>
          <w:p w14:paraId="465C56BD"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Links to Bus Req Id</w:t>
            </w:r>
          </w:p>
        </w:tc>
        <w:tc>
          <w:tcPr>
            <w:tcW w:w="7229" w:type="dxa"/>
            <w:shd w:val="clear" w:color="auto" w:fill="auto"/>
          </w:tcPr>
          <w:p w14:paraId="5F787DFB" w14:textId="5D1220ED" w:rsidR="00B75C53" w:rsidRPr="00B75C53" w:rsidRDefault="0011377D" w:rsidP="00AF6F0D">
            <w:pPr>
              <w:tabs>
                <w:tab w:val="num" w:pos="993"/>
              </w:tabs>
              <w:rPr>
                <w:rFonts w:ascii="Arial" w:hAnsi="Arial" w:cs="Arial"/>
                <w:sz w:val="18"/>
                <w:szCs w:val="18"/>
              </w:rPr>
            </w:pPr>
            <w:r>
              <w:rPr>
                <w:rFonts w:ascii="Arial" w:hAnsi="Arial" w:cs="Arial"/>
                <w:sz w:val="18"/>
                <w:szCs w:val="18"/>
              </w:rPr>
              <w:t>PM0042</w:t>
            </w:r>
          </w:p>
        </w:tc>
      </w:tr>
      <w:tr w:rsidR="00B75C53" w:rsidRPr="00AA4F6F" w14:paraId="4FD77D23" w14:textId="77777777" w:rsidTr="00094638">
        <w:tc>
          <w:tcPr>
            <w:tcW w:w="2093" w:type="dxa"/>
            <w:shd w:val="pct20" w:color="auto" w:fill="auto"/>
          </w:tcPr>
          <w:p w14:paraId="270436F3" w14:textId="77777777" w:rsidR="00B75C53" w:rsidRPr="00B75C53" w:rsidRDefault="00B75C53" w:rsidP="00AF6F0D">
            <w:pPr>
              <w:tabs>
                <w:tab w:val="num" w:pos="993"/>
              </w:tabs>
              <w:rPr>
                <w:rFonts w:ascii="Arial" w:hAnsi="Arial" w:cs="Arial"/>
                <w:b/>
                <w:bCs/>
                <w:sz w:val="18"/>
                <w:szCs w:val="18"/>
              </w:rPr>
            </w:pPr>
            <w:r w:rsidRPr="00B75C53">
              <w:rPr>
                <w:rFonts w:ascii="Arial" w:hAnsi="Arial" w:cs="Arial"/>
                <w:b/>
                <w:bCs/>
                <w:sz w:val="18"/>
                <w:szCs w:val="18"/>
              </w:rPr>
              <w:t>Created By</w:t>
            </w:r>
          </w:p>
        </w:tc>
        <w:tc>
          <w:tcPr>
            <w:tcW w:w="7229" w:type="dxa"/>
            <w:shd w:val="clear" w:color="auto" w:fill="auto"/>
          </w:tcPr>
          <w:p w14:paraId="67BCC4D1" w14:textId="62472407" w:rsidR="00B75C53" w:rsidRPr="00B75C53" w:rsidRDefault="00B75C53" w:rsidP="00AF6F0D">
            <w:pPr>
              <w:tabs>
                <w:tab w:val="num" w:pos="993"/>
              </w:tabs>
              <w:rPr>
                <w:rFonts w:ascii="Arial" w:hAnsi="Arial" w:cs="Arial"/>
                <w:sz w:val="18"/>
                <w:szCs w:val="18"/>
              </w:rPr>
            </w:pPr>
          </w:p>
        </w:tc>
      </w:tr>
    </w:tbl>
    <w:p w14:paraId="18E8812F" w14:textId="77777777" w:rsidR="00B75C53" w:rsidRDefault="00B75C53" w:rsidP="00AF6F0D">
      <w:pPr>
        <w:tabs>
          <w:tab w:val="num" w:pos="993"/>
        </w:tabs>
      </w:pPr>
    </w:p>
    <w:p w14:paraId="2AB096E8" w14:textId="77777777" w:rsidR="00B75C53" w:rsidRDefault="00B75C53" w:rsidP="00AF6F0D">
      <w:pPr>
        <w:pStyle w:val="Heading4"/>
        <w:tabs>
          <w:tab w:val="clear" w:pos="1006"/>
          <w:tab w:val="num" w:pos="993"/>
        </w:tabs>
        <w:ind w:left="0" w:firstLine="0"/>
        <w:jc w:val="both"/>
        <w:sectPr w:rsidR="00B75C53" w:rsidSect="00325E49">
          <w:pgSz w:w="12240" w:h="15840"/>
          <w:pgMar w:top="1440" w:right="1440" w:bottom="1440" w:left="1440" w:header="720" w:footer="720" w:gutter="0"/>
          <w:cols w:space="720"/>
          <w:docGrid w:linePitch="360"/>
        </w:sectPr>
      </w:pPr>
    </w:p>
    <w:p w14:paraId="539A09E9" w14:textId="77777777" w:rsidR="00B75C53" w:rsidRPr="0073247F" w:rsidRDefault="00B75C53" w:rsidP="00800D34">
      <w:pPr>
        <w:pStyle w:val="Heading4"/>
      </w:pPr>
      <w:r w:rsidRPr="0073247F">
        <w:t>Contact Us Screen Properties</w:t>
      </w:r>
    </w:p>
    <w:p w14:paraId="577B225C"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Text in {curly brackets} needs to come from the back end system as part of the Content or from a database field.</w:t>
      </w:r>
    </w:p>
    <w:p w14:paraId="29E200C9" w14:textId="77777777" w:rsidR="00B75C53" w:rsidRPr="0073247F" w:rsidRDefault="00B75C53" w:rsidP="00AF6F0D">
      <w:pPr>
        <w:tabs>
          <w:tab w:val="num" w:pos="993"/>
        </w:tabs>
        <w:rPr>
          <w:rFonts w:ascii="Arial" w:hAnsi="Arial" w:cs="Arial"/>
          <w:sz w:val="18"/>
          <w:szCs w:val="18"/>
        </w:rPr>
      </w:pPr>
    </w:p>
    <w:tbl>
      <w:tblPr>
        <w:tblW w:w="144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9"/>
        <w:gridCol w:w="1580"/>
        <w:gridCol w:w="1228"/>
        <w:gridCol w:w="4491"/>
        <w:gridCol w:w="1559"/>
        <w:gridCol w:w="3402"/>
        <w:gridCol w:w="1276"/>
      </w:tblGrid>
      <w:tr w:rsidR="00B75C53" w:rsidRPr="0073247F" w14:paraId="32AF3F71" w14:textId="77777777" w:rsidTr="00094638">
        <w:tc>
          <w:tcPr>
            <w:tcW w:w="13149" w:type="dxa"/>
            <w:gridSpan w:val="6"/>
            <w:shd w:val="clear" w:color="auto" w:fill="auto"/>
          </w:tcPr>
          <w:p w14:paraId="5E44DEEF"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 xml:space="preserve">Screen Header Text </w:t>
            </w:r>
            <w:r w:rsidRPr="0073247F">
              <w:rPr>
                <w:rFonts w:ascii="Arial" w:hAnsi="Arial" w:cs="Arial"/>
                <w:sz w:val="18"/>
                <w:szCs w:val="18"/>
              </w:rPr>
              <w:t>(i.e. any text before the data section)</w:t>
            </w:r>
          </w:p>
        </w:tc>
        <w:tc>
          <w:tcPr>
            <w:tcW w:w="1276" w:type="dxa"/>
            <w:shd w:val="clear" w:color="auto" w:fill="auto"/>
          </w:tcPr>
          <w:p w14:paraId="13294E58"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Can tailoring apply?</w:t>
            </w:r>
          </w:p>
        </w:tc>
      </w:tr>
      <w:tr w:rsidR="00B75C53" w:rsidRPr="0073247F" w14:paraId="3E10A05D" w14:textId="77777777" w:rsidTr="00094638">
        <w:tc>
          <w:tcPr>
            <w:tcW w:w="13149" w:type="dxa"/>
            <w:gridSpan w:val="6"/>
            <w:shd w:val="clear" w:color="auto" w:fill="auto"/>
          </w:tcPr>
          <w:p w14:paraId="082191BE"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 xml:space="preserve">Contact Us </w:t>
            </w:r>
          </w:p>
          <w:p w14:paraId="0AE0E8A3" w14:textId="77777777" w:rsidR="00B75C53" w:rsidRPr="0073247F" w:rsidRDefault="00B75C53" w:rsidP="00AF6F0D">
            <w:pPr>
              <w:tabs>
                <w:tab w:val="num" w:pos="993"/>
              </w:tabs>
              <w:rPr>
                <w:rFonts w:ascii="Arial" w:hAnsi="Arial" w:cs="Arial"/>
                <w:b/>
                <w:sz w:val="18"/>
                <w:szCs w:val="18"/>
              </w:rPr>
            </w:pPr>
          </w:p>
          <w:p w14:paraId="71497B0C" w14:textId="77777777" w:rsidR="00B75C53" w:rsidRDefault="00B75C53" w:rsidP="00AF6F0D">
            <w:pPr>
              <w:tabs>
                <w:tab w:val="num" w:pos="993"/>
              </w:tabs>
              <w:rPr>
                <w:rFonts w:ascii="Arial" w:hAnsi="Arial" w:cs="Arial"/>
                <w:sz w:val="18"/>
                <w:szCs w:val="18"/>
              </w:rPr>
            </w:pPr>
            <w:r w:rsidRPr="0073247F">
              <w:rPr>
                <w:rFonts w:ascii="Arial" w:hAnsi="Arial" w:cs="Arial"/>
                <w:sz w:val="18"/>
                <w:szCs w:val="18"/>
              </w:rPr>
              <w:t>If you would like to Contact Us then please use the details below:</w:t>
            </w:r>
          </w:p>
          <w:p w14:paraId="2B02604A" w14:textId="77777777" w:rsidR="00094638" w:rsidRPr="0073247F" w:rsidRDefault="00094638" w:rsidP="00AF6F0D">
            <w:pPr>
              <w:tabs>
                <w:tab w:val="num" w:pos="993"/>
              </w:tabs>
              <w:rPr>
                <w:rFonts w:ascii="Arial" w:hAnsi="Arial" w:cs="Arial"/>
                <w:b/>
                <w:sz w:val="18"/>
                <w:szCs w:val="18"/>
              </w:rPr>
            </w:pPr>
          </w:p>
          <w:p w14:paraId="1534C423" w14:textId="77777777" w:rsidR="00B75C53" w:rsidRPr="0073247F" w:rsidRDefault="00B75C53" w:rsidP="00AF6F0D">
            <w:pPr>
              <w:tabs>
                <w:tab w:val="num" w:pos="993"/>
              </w:tabs>
              <w:rPr>
                <w:rFonts w:ascii="Arial" w:hAnsi="Arial" w:cs="Arial"/>
                <w:sz w:val="18"/>
                <w:szCs w:val="18"/>
              </w:rPr>
            </w:pPr>
            <w:r w:rsidRPr="0073247F">
              <w:rPr>
                <w:rFonts w:ascii="Arial" w:hAnsi="Arial" w:cs="Arial"/>
                <w:b/>
                <w:sz w:val="18"/>
                <w:szCs w:val="18"/>
              </w:rPr>
              <w:t xml:space="preserve">Phone: </w:t>
            </w:r>
            <w:r w:rsidRPr="0073247F">
              <w:rPr>
                <w:rFonts w:ascii="Arial" w:hAnsi="Arial" w:cs="Arial"/>
                <w:sz w:val="18"/>
                <w:szCs w:val="18"/>
              </w:rPr>
              <w:t>{Scheme Phone Number}</w:t>
            </w:r>
            <w:r w:rsidRPr="0073247F">
              <w:rPr>
                <w:rFonts w:ascii="Arial" w:hAnsi="Arial" w:cs="Arial"/>
                <w:color w:val="000000"/>
                <w:sz w:val="18"/>
                <w:szCs w:val="18"/>
              </w:rPr>
              <w:t xml:space="preserve"> or </w:t>
            </w:r>
            <w:r w:rsidRPr="0073247F">
              <w:rPr>
                <w:rFonts w:ascii="Arial" w:hAnsi="Arial" w:cs="Arial"/>
                <w:sz w:val="18"/>
                <w:szCs w:val="18"/>
              </w:rPr>
              <w:t>(between 09.00 and 17.00, Monday to Friday)</w:t>
            </w:r>
          </w:p>
          <w:p w14:paraId="2455309C" w14:textId="77777777" w:rsidR="00B75C53" w:rsidRPr="0073247F" w:rsidRDefault="00B75C53" w:rsidP="00AF6F0D">
            <w:pPr>
              <w:tabs>
                <w:tab w:val="num" w:pos="993"/>
              </w:tabs>
              <w:rPr>
                <w:rFonts w:ascii="Arial" w:hAnsi="Arial" w:cs="Arial"/>
                <w:b/>
                <w:i/>
                <w:sz w:val="18"/>
                <w:szCs w:val="18"/>
              </w:rPr>
            </w:pPr>
            <w:r w:rsidRPr="0073247F">
              <w:rPr>
                <w:rFonts w:ascii="Arial" w:hAnsi="Arial" w:cs="Arial"/>
                <w:b/>
                <w:sz w:val="18"/>
                <w:szCs w:val="18"/>
              </w:rPr>
              <w:t xml:space="preserve">Email: </w:t>
            </w:r>
            <w:r w:rsidRPr="0073247F">
              <w:rPr>
                <w:rFonts w:ascii="Arial" w:hAnsi="Arial" w:cs="Arial"/>
                <w:sz w:val="18"/>
                <w:szCs w:val="18"/>
              </w:rPr>
              <w:t xml:space="preserve">{Scheme Email Address} </w:t>
            </w:r>
          </w:p>
          <w:p w14:paraId="7336857E" w14:textId="77777777" w:rsidR="00B75C53" w:rsidRPr="0073247F" w:rsidRDefault="00B75C53" w:rsidP="00AF6F0D">
            <w:pPr>
              <w:tabs>
                <w:tab w:val="num" w:pos="993"/>
              </w:tabs>
              <w:rPr>
                <w:rFonts w:ascii="Arial" w:hAnsi="Arial" w:cs="Arial"/>
                <w:color w:val="000000"/>
                <w:sz w:val="18"/>
                <w:szCs w:val="18"/>
              </w:rPr>
            </w:pPr>
            <w:r w:rsidRPr="0073247F">
              <w:rPr>
                <w:rFonts w:ascii="Arial" w:hAnsi="Arial" w:cs="Arial"/>
                <w:b/>
                <w:sz w:val="18"/>
                <w:szCs w:val="18"/>
              </w:rPr>
              <w:t xml:space="preserve">Write: </w:t>
            </w:r>
            <w:r w:rsidRPr="0073247F">
              <w:rPr>
                <w:rFonts w:ascii="Arial" w:hAnsi="Arial" w:cs="Arial"/>
                <w:sz w:val="18"/>
                <w:szCs w:val="18"/>
              </w:rPr>
              <w:t>{Scheme Address}</w:t>
            </w:r>
          </w:p>
          <w:p w14:paraId="0DAC3527" w14:textId="77777777" w:rsidR="00B75C53" w:rsidRPr="0073247F" w:rsidRDefault="00B75C53" w:rsidP="00AF6F0D">
            <w:pPr>
              <w:tabs>
                <w:tab w:val="num" w:pos="993"/>
              </w:tabs>
              <w:rPr>
                <w:rFonts w:ascii="Arial" w:hAnsi="Arial" w:cs="Arial"/>
                <w:sz w:val="18"/>
                <w:szCs w:val="18"/>
              </w:rPr>
            </w:pPr>
          </w:p>
        </w:tc>
        <w:tc>
          <w:tcPr>
            <w:tcW w:w="1276" w:type="dxa"/>
            <w:shd w:val="clear" w:color="auto" w:fill="auto"/>
          </w:tcPr>
          <w:p w14:paraId="227FCEBE"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Y</w:t>
            </w:r>
          </w:p>
          <w:p w14:paraId="1C2B23FF" w14:textId="77777777" w:rsidR="00B75C53" w:rsidRPr="0073247F" w:rsidRDefault="00B75C53" w:rsidP="00AF6F0D">
            <w:pPr>
              <w:tabs>
                <w:tab w:val="num" w:pos="993"/>
              </w:tabs>
              <w:rPr>
                <w:rFonts w:ascii="Arial" w:hAnsi="Arial" w:cs="Arial"/>
                <w:sz w:val="18"/>
                <w:szCs w:val="18"/>
              </w:rPr>
            </w:pPr>
          </w:p>
        </w:tc>
      </w:tr>
      <w:tr w:rsidR="00B75C53" w:rsidRPr="0073247F" w14:paraId="10E495B0" w14:textId="77777777" w:rsidTr="00094638">
        <w:tc>
          <w:tcPr>
            <w:tcW w:w="889" w:type="dxa"/>
            <w:shd w:val="clear" w:color="auto" w:fill="auto"/>
          </w:tcPr>
          <w:p w14:paraId="1EE4E881"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Object</w:t>
            </w:r>
          </w:p>
        </w:tc>
        <w:tc>
          <w:tcPr>
            <w:tcW w:w="1580" w:type="dxa"/>
            <w:shd w:val="clear" w:color="auto" w:fill="auto"/>
          </w:tcPr>
          <w:p w14:paraId="4EB852BC"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Text</w:t>
            </w:r>
          </w:p>
        </w:tc>
        <w:tc>
          <w:tcPr>
            <w:tcW w:w="1228" w:type="dxa"/>
            <w:shd w:val="clear" w:color="auto" w:fill="auto"/>
          </w:tcPr>
          <w:p w14:paraId="104AE724"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Mandatory</w:t>
            </w:r>
          </w:p>
        </w:tc>
        <w:tc>
          <w:tcPr>
            <w:tcW w:w="4491" w:type="dxa"/>
            <w:shd w:val="clear" w:color="auto" w:fill="auto"/>
          </w:tcPr>
          <w:p w14:paraId="249218B0"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Validation</w:t>
            </w:r>
          </w:p>
        </w:tc>
        <w:tc>
          <w:tcPr>
            <w:tcW w:w="1559" w:type="dxa"/>
            <w:shd w:val="clear" w:color="auto" w:fill="auto"/>
          </w:tcPr>
          <w:p w14:paraId="13C9CBCA"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Help Icon Applies</w:t>
            </w:r>
          </w:p>
        </w:tc>
        <w:tc>
          <w:tcPr>
            <w:tcW w:w="3402" w:type="dxa"/>
            <w:shd w:val="clear" w:color="auto" w:fill="auto"/>
          </w:tcPr>
          <w:p w14:paraId="3F9BD289"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Help Icon Text</w:t>
            </w:r>
          </w:p>
        </w:tc>
        <w:tc>
          <w:tcPr>
            <w:tcW w:w="1276" w:type="dxa"/>
          </w:tcPr>
          <w:p w14:paraId="57E8968D"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n/a</w:t>
            </w:r>
          </w:p>
        </w:tc>
      </w:tr>
      <w:tr w:rsidR="00B75C53" w:rsidRPr="0073247F" w14:paraId="4250FCFF" w14:textId="77777777" w:rsidTr="00094638">
        <w:tc>
          <w:tcPr>
            <w:tcW w:w="889" w:type="dxa"/>
            <w:shd w:val="clear" w:color="auto" w:fill="auto"/>
          </w:tcPr>
          <w:p w14:paraId="2C4F3B15"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Button</w:t>
            </w:r>
          </w:p>
        </w:tc>
        <w:tc>
          <w:tcPr>
            <w:tcW w:w="1580" w:type="dxa"/>
            <w:shd w:val="clear" w:color="auto" w:fill="auto"/>
          </w:tcPr>
          <w:p w14:paraId="769A6CAB"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Back</w:t>
            </w:r>
          </w:p>
        </w:tc>
        <w:tc>
          <w:tcPr>
            <w:tcW w:w="1228" w:type="dxa"/>
            <w:shd w:val="clear" w:color="auto" w:fill="auto"/>
          </w:tcPr>
          <w:p w14:paraId="1D47C65F"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n/a</w:t>
            </w:r>
          </w:p>
        </w:tc>
        <w:tc>
          <w:tcPr>
            <w:tcW w:w="4491" w:type="dxa"/>
            <w:shd w:val="clear" w:color="auto" w:fill="auto"/>
          </w:tcPr>
          <w:p w14:paraId="6591F3DD"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Return to the calling screen</w:t>
            </w:r>
          </w:p>
        </w:tc>
        <w:tc>
          <w:tcPr>
            <w:tcW w:w="1559" w:type="dxa"/>
            <w:shd w:val="clear" w:color="auto" w:fill="auto"/>
          </w:tcPr>
          <w:p w14:paraId="2B455ED2" w14:textId="77777777" w:rsidR="00B75C53" w:rsidRPr="0073247F" w:rsidRDefault="00B75C53" w:rsidP="00AF6F0D">
            <w:pPr>
              <w:tabs>
                <w:tab w:val="num" w:pos="993"/>
              </w:tabs>
              <w:rPr>
                <w:rFonts w:ascii="Arial" w:hAnsi="Arial" w:cs="Arial"/>
                <w:sz w:val="18"/>
                <w:szCs w:val="18"/>
              </w:rPr>
            </w:pPr>
          </w:p>
        </w:tc>
        <w:tc>
          <w:tcPr>
            <w:tcW w:w="3402" w:type="dxa"/>
            <w:shd w:val="clear" w:color="auto" w:fill="auto"/>
          </w:tcPr>
          <w:p w14:paraId="1F536998" w14:textId="77777777" w:rsidR="00B75C53" w:rsidRPr="0073247F" w:rsidRDefault="00B75C53" w:rsidP="00AF6F0D">
            <w:pPr>
              <w:tabs>
                <w:tab w:val="num" w:pos="993"/>
              </w:tabs>
              <w:rPr>
                <w:rFonts w:ascii="Arial" w:hAnsi="Arial" w:cs="Arial"/>
                <w:sz w:val="18"/>
                <w:szCs w:val="18"/>
              </w:rPr>
            </w:pPr>
          </w:p>
        </w:tc>
        <w:tc>
          <w:tcPr>
            <w:tcW w:w="1276" w:type="dxa"/>
          </w:tcPr>
          <w:p w14:paraId="5E06B4BF"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N</w:t>
            </w:r>
          </w:p>
        </w:tc>
      </w:tr>
      <w:tr w:rsidR="00B75C53" w:rsidRPr="0073247F" w14:paraId="53C9B3B4" w14:textId="77777777" w:rsidTr="00094638">
        <w:tc>
          <w:tcPr>
            <w:tcW w:w="13149" w:type="dxa"/>
            <w:gridSpan w:val="6"/>
            <w:shd w:val="clear" w:color="auto" w:fill="auto"/>
          </w:tcPr>
          <w:p w14:paraId="380694E9"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Screen Footer Text</w:t>
            </w:r>
            <w:r w:rsidRPr="0073247F">
              <w:rPr>
                <w:rFonts w:ascii="Arial" w:hAnsi="Arial" w:cs="Arial"/>
                <w:sz w:val="18"/>
                <w:szCs w:val="18"/>
              </w:rPr>
              <w:t xml:space="preserve"> (i.e. any text after the data section)</w:t>
            </w:r>
          </w:p>
        </w:tc>
        <w:tc>
          <w:tcPr>
            <w:tcW w:w="1276" w:type="dxa"/>
            <w:shd w:val="clear" w:color="auto" w:fill="auto"/>
          </w:tcPr>
          <w:p w14:paraId="6F8B730D" w14:textId="77777777" w:rsidR="00B75C53" w:rsidRPr="0073247F" w:rsidRDefault="00B75C53" w:rsidP="00AF6F0D">
            <w:pPr>
              <w:tabs>
                <w:tab w:val="num" w:pos="993"/>
              </w:tabs>
              <w:rPr>
                <w:rFonts w:ascii="Arial" w:hAnsi="Arial" w:cs="Arial"/>
                <w:b/>
                <w:sz w:val="18"/>
                <w:szCs w:val="18"/>
              </w:rPr>
            </w:pPr>
            <w:r w:rsidRPr="0073247F">
              <w:rPr>
                <w:rFonts w:ascii="Arial" w:hAnsi="Arial" w:cs="Arial"/>
                <w:b/>
                <w:sz w:val="18"/>
                <w:szCs w:val="18"/>
              </w:rPr>
              <w:t>n/a</w:t>
            </w:r>
          </w:p>
        </w:tc>
      </w:tr>
      <w:tr w:rsidR="00B75C53" w:rsidRPr="0073247F" w14:paraId="77D3604C" w14:textId="77777777" w:rsidTr="00094638">
        <w:tc>
          <w:tcPr>
            <w:tcW w:w="13149" w:type="dxa"/>
            <w:gridSpan w:val="6"/>
            <w:shd w:val="clear" w:color="auto" w:fill="auto"/>
          </w:tcPr>
          <w:p w14:paraId="7BFFF580" w14:textId="77777777" w:rsidR="00B75C53" w:rsidRPr="0073247F" w:rsidRDefault="00B75C53" w:rsidP="00AF6F0D">
            <w:pPr>
              <w:tabs>
                <w:tab w:val="num" w:pos="993"/>
              </w:tabs>
              <w:rPr>
                <w:rFonts w:ascii="Arial" w:hAnsi="Arial" w:cs="Arial"/>
                <w:sz w:val="18"/>
                <w:szCs w:val="18"/>
              </w:rPr>
            </w:pPr>
          </w:p>
        </w:tc>
        <w:tc>
          <w:tcPr>
            <w:tcW w:w="1276" w:type="dxa"/>
            <w:shd w:val="clear" w:color="auto" w:fill="auto"/>
          </w:tcPr>
          <w:p w14:paraId="257A2C08" w14:textId="77777777" w:rsidR="00B75C53" w:rsidRPr="0073247F" w:rsidRDefault="00B75C53" w:rsidP="00AF6F0D">
            <w:pPr>
              <w:tabs>
                <w:tab w:val="num" w:pos="993"/>
              </w:tabs>
              <w:rPr>
                <w:rFonts w:ascii="Arial" w:hAnsi="Arial" w:cs="Arial"/>
                <w:sz w:val="18"/>
                <w:szCs w:val="18"/>
              </w:rPr>
            </w:pPr>
            <w:r w:rsidRPr="0073247F">
              <w:rPr>
                <w:rFonts w:ascii="Arial" w:hAnsi="Arial" w:cs="Arial"/>
                <w:sz w:val="18"/>
                <w:szCs w:val="18"/>
              </w:rPr>
              <w:t>Y</w:t>
            </w:r>
          </w:p>
          <w:p w14:paraId="5AF8048C" w14:textId="77777777" w:rsidR="00B75C53" w:rsidRPr="0073247F" w:rsidRDefault="00B75C53" w:rsidP="00AF6F0D">
            <w:pPr>
              <w:tabs>
                <w:tab w:val="num" w:pos="993"/>
              </w:tabs>
              <w:rPr>
                <w:rFonts w:ascii="Arial" w:hAnsi="Arial" w:cs="Arial"/>
                <w:sz w:val="18"/>
                <w:szCs w:val="18"/>
              </w:rPr>
            </w:pPr>
          </w:p>
        </w:tc>
      </w:tr>
    </w:tbl>
    <w:p w14:paraId="032243F7" w14:textId="77777777" w:rsidR="00B75C53" w:rsidRPr="0073247F" w:rsidRDefault="00B75C53" w:rsidP="00AF6F0D">
      <w:pPr>
        <w:tabs>
          <w:tab w:val="num" w:pos="993"/>
        </w:tabs>
        <w:rPr>
          <w:rFonts w:ascii="Arial" w:hAnsi="Arial" w:cs="Arial"/>
          <w:sz w:val="18"/>
          <w:szCs w:val="18"/>
        </w:rPr>
      </w:pPr>
    </w:p>
    <w:p w14:paraId="5496140D" w14:textId="77777777" w:rsidR="00B75C53" w:rsidRPr="0073247F" w:rsidRDefault="00B75C53" w:rsidP="00AF6F0D">
      <w:pPr>
        <w:pStyle w:val="Heading3"/>
        <w:tabs>
          <w:tab w:val="clear" w:pos="720"/>
          <w:tab w:val="num" w:pos="993"/>
          <w:tab w:val="num" w:pos="1146"/>
        </w:tabs>
        <w:ind w:left="0" w:firstLine="0"/>
        <w:jc w:val="both"/>
        <w:rPr>
          <w:sz w:val="18"/>
          <w:szCs w:val="18"/>
        </w:rPr>
        <w:sectPr w:rsidR="00B75C53" w:rsidRPr="0073247F" w:rsidSect="00094638">
          <w:headerReference w:type="default" r:id="rId124"/>
          <w:pgSz w:w="15840" w:h="12240" w:orient="landscape"/>
          <w:pgMar w:top="720" w:right="720" w:bottom="720" w:left="720" w:header="720" w:footer="720" w:gutter="0"/>
          <w:cols w:space="720"/>
          <w:docGrid w:linePitch="360"/>
        </w:sectPr>
      </w:pPr>
    </w:p>
    <w:bookmarkEnd w:id="1930"/>
    <w:p w14:paraId="3B14AE89" w14:textId="77777777" w:rsidR="00D42A12" w:rsidRDefault="00D42A12" w:rsidP="00D42A12">
      <w:pPr>
        <w:pStyle w:val="Heading4"/>
        <w:ind w:left="0" w:firstLine="0"/>
      </w:pPr>
      <w:r>
        <w:t>Terms and Conditions – Ad Hoc Review</w:t>
      </w:r>
    </w:p>
    <w:p w14:paraId="23789CA1" w14:textId="77777777" w:rsidR="00D42A12" w:rsidRDefault="00D42A12" w:rsidP="00D42A12"/>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D42A12" w:rsidRPr="004A5D01" w14:paraId="386036C8" w14:textId="77777777" w:rsidTr="00123200">
        <w:trPr>
          <w:trHeight w:val="825"/>
        </w:trPr>
        <w:tc>
          <w:tcPr>
            <w:tcW w:w="12073" w:type="dxa"/>
            <w:gridSpan w:val="6"/>
            <w:shd w:val="clear" w:color="auto" w:fill="auto"/>
          </w:tcPr>
          <w:p w14:paraId="651DA4AD" w14:textId="77777777" w:rsidR="00D42A12" w:rsidRPr="004A5D01" w:rsidRDefault="00D42A12"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3D437908" w14:textId="77777777" w:rsidR="00D42A12" w:rsidRPr="004A5D01" w:rsidRDefault="00D42A12"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60870F3B" w14:textId="77777777" w:rsidR="00D42A12" w:rsidRPr="004A5D01" w:rsidRDefault="00D42A12" w:rsidP="00123200">
            <w:pPr>
              <w:rPr>
                <w:rFonts w:ascii="Arial" w:hAnsi="Arial" w:cs="Arial"/>
                <w:b/>
                <w:sz w:val="18"/>
                <w:szCs w:val="18"/>
              </w:rPr>
            </w:pPr>
            <w:r w:rsidRPr="004A5D01">
              <w:rPr>
                <w:rFonts w:ascii="Arial" w:hAnsi="Arial" w:cs="Arial"/>
                <w:b/>
                <w:sz w:val="18"/>
                <w:szCs w:val="18"/>
              </w:rPr>
              <w:t>Target</w:t>
            </w:r>
          </w:p>
        </w:tc>
      </w:tr>
      <w:tr w:rsidR="00D42A12" w:rsidRPr="004A5D01" w14:paraId="05808B4C" w14:textId="77777777" w:rsidTr="00123200">
        <w:trPr>
          <w:trHeight w:val="275"/>
        </w:trPr>
        <w:tc>
          <w:tcPr>
            <w:tcW w:w="12073" w:type="dxa"/>
            <w:gridSpan w:val="6"/>
            <w:shd w:val="clear" w:color="auto" w:fill="auto"/>
          </w:tcPr>
          <w:p w14:paraId="5E226328" w14:textId="77777777" w:rsidR="00D42A12" w:rsidRPr="002135E4" w:rsidRDefault="00D42A12" w:rsidP="00123200">
            <w:pPr>
              <w:pStyle w:val="TableText"/>
              <w:jc w:val="left"/>
              <w:rPr>
                <w:rFonts w:ascii="Arial" w:hAnsi="Arial" w:cs="Arial"/>
                <w:b/>
                <w:szCs w:val="18"/>
              </w:rPr>
            </w:pPr>
            <w:r w:rsidRPr="002135E4">
              <w:rPr>
                <w:rFonts w:ascii="Arial" w:hAnsi="Arial" w:cs="Arial"/>
                <w:b/>
                <w:szCs w:val="18"/>
              </w:rPr>
              <w:t>Terms and Conditions</w:t>
            </w:r>
          </w:p>
          <w:p w14:paraId="6842E0D4" w14:textId="77777777" w:rsidR="00D42A12" w:rsidRPr="002135E4" w:rsidRDefault="00D42A12" w:rsidP="00123200">
            <w:pPr>
              <w:pStyle w:val="TableText"/>
              <w:jc w:val="left"/>
              <w:rPr>
                <w:rFonts w:ascii="Arial" w:hAnsi="Arial" w:cs="Arial"/>
                <w:b/>
                <w:szCs w:val="18"/>
              </w:rPr>
            </w:pPr>
          </w:p>
          <w:p w14:paraId="68B8030C" w14:textId="77777777" w:rsidR="00D42A12" w:rsidRPr="002135E4" w:rsidRDefault="002135E4" w:rsidP="00123200">
            <w:pPr>
              <w:pStyle w:val="TableText"/>
              <w:jc w:val="left"/>
              <w:rPr>
                <w:rFonts w:ascii="Arial" w:hAnsi="Arial" w:cs="Arial"/>
                <w:szCs w:val="18"/>
              </w:rPr>
            </w:pPr>
            <w:r w:rsidRPr="002135E4">
              <w:rPr>
                <w:rFonts w:ascii="Arial" w:hAnsi="Arial" w:cs="Arial"/>
                <w:szCs w:val="18"/>
              </w:rPr>
              <w:t>Website Terms and Conditions</w:t>
            </w:r>
          </w:p>
          <w:p w14:paraId="7659E1FC" w14:textId="77777777" w:rsidR="002135E4" w:rsidRPr="002135E4" w:rsidRDefault="002135E4" w:rsidP="00123200">
            <w:pPr>
              <w:pStyle w:val="TableText"/>
              <w:jc w:val="left"/>
              <w:rPr>
                <w:rFonts w:ascii="Arial" w:hAnsi="Arial" w:cs="Arial"/>
                <w:szCs w:val="18"/>
              </w:rPr>
            </w:pPr>
          </w:p>
          <w:p w14:paraId="713F7FB3" w14:textId="77777777" w:rsidR="002135E4" w:rsidRPr="002135E4" w:rsidRDefault="002135E4" w:rsidP="002135E4">
            <w:pPr>
              <w:shd w:val="clear" w:color="auto" w:fill="FFFFFF"/>
              <w:spacing w:after="150" w:line="300" w:lineRule="atLeast"/>
              <w:rPr>
                <w:rFonts w:ascii="Arial" w:hAnsi="Arial" w:cs="Arial"/>
                <w:color w:val="333333"/>
                <w:sz w:val="18"/>
                <w:szCs w:val="18"/>
                <w:lang w:val="en" w:eastAsia="en-GB"/>
              </w:rPr>
            </w:pPr>
            <w:r w:rsidRPr="002135E4">
              <w:rPr>
                <w:rFonts w:ascii="Arial" w:hAnsi="Arial" w:cs="Arial"/>
                <w:color w:val="333333"/>
                <w:sz w:val="18"/>
                <w:szCs w:val="18"/>
                <w:lang w:val="en" w:eastAsia="en-GB"/>
              </w:rPr>
              <w:t>Please take time to read these terms and conditions and the privacy policy before proceeding.</w:t>
            </w:r>
          </w:p>
          <w:p w14:paraId="2C12D94F" w14:textId="77777777" w:rsidR="002135E4" w:rsidRPr="002135E4" w:rsidRDefault="002135E4" w:rsidP="002135E4">
            <w:pPr>
              <w:shd w:val="clear" w:color="auto" w:fill="FFFFFF"/>
              <w:spacing w:after="150" w:line="300" w:lineRule="atLeast"/>
              <w:rPr>
                <w:rFonts w:ascii="Arial" w:hAnsi="Arial" w:cs="Arial"/>
                <w:color w:val="333333"/>
                <w:sz w:val="18"/>
                <w:szCs w:val="18"/>
                <w:lang w:val="en" w:eastAsia="en-GB"/>
              </w:rPr>
            </w:pPr>
            <w:r w:rsidRPr="002135E4">
              <w:rPr>
                <w:rFonts w:ascii="Arial" w:hAnsi="Arial" w:cs="Arial"/>
                <w:b/>
                <w:bCs/>
                <w:color w:val="333333"/>
                <w:sz w:val="18"/>
                <w:szCs w:val="18"/>
                <w:lang w:val="en" w:eastAsia="en-GB"/>
              </w:rPr>
              <w:t xml:space="preserve">The following terms and conditions govern your use of this website. They are a legally-binding agreement between you and the website provider. By continuing with this site, you agree to accept these terms and conditions and the privacy policy. If you choose not to accept any of these terms and conditions you should not continue to use this site. </w:t>
            </w:r>
          </w:p>
          <w:p w14:paraId="6A277919" w14:textId="77777777" w:rsidR="002135E4" w:rsidRPr="002135E4" w:rsidRDefault="002135E4" w:rsidP="002135E4">
            <w:pPr>
              <w:shd w:val="clear" w:color="auto" w:fill="FFFFFF"/>
              <w:spacing w:after="150" w:line="300" w:lineRule="atLeast"/>
              <w:rPr>
                <w:rFonts w:ascii="Arial" w:hAnsi="Arial" w:cs="Arial"/>
                <w:color w:val="333333"/>
                <w:sz w:val="18"/>
                <w:szCs w:val="18"/>
                <w:lang w:val="en" w:eastAsia="en-GB"/>
              </w:rPr>
            </w:pPr>
            <w:r w:rsidRPr="002135E4">
              <w:rPr>
                <w:rFonts w:ascii="Arial" w:hAnsi="Arial" w:cs="Arial"/>
                <w:b/>
                <w:bCs/>
                <w:color w:val="333333"/>
                <w:sz w:val="18"/>
                <w:szCs w:val="18"/>
                <w:lang w:val="en" w:eastAsia="en-GB"/>
              </w:rPr>
              <w:t xml:space="preserve">We recommend that you read these pages whenever you visit the site, as we may, without prior notice to you, change any content on this site and the terms and conditions under which the site is used. </w:t>
            </w:r>
          </w:p>
          <w:p w14:paraId="075DA647" w14:textId="77777777" w:rsidR="002135E4" w:rsidRPr="002135E4" w:rsidRDefault="002135E4" w:rsidP="00123200">
            <w:pPr>
              <w:pStyle w:val="TableText"/>
              <w:jc w:val="left"/>
              <w:rPr>
                <w:rFonts w:ascii="Arial" w:hAnsi="Arial" w:cs="Arial"/>
                <w:szCs w:val="18"/>
              </w:rPr>
            </w:pPr>
          </w:p>
          <w:p w14:paraId="2EC09E60" w14:textId="77777777" w:rsidR="00D42A12" w:rsidRPr="00A77A59" w:rsidRDefault="002135E4" w:rsidP="00123200">
            <w:pPr>
              <w:pStyle w:val="TableText"/>
              <w:jc w:val="left"/>
              <w:rPr>
                <w:rFonts w:ascii="Arial" w:hAnsi="Arial" w:cs="Arial"/>
                <w:szCs w:val="18"/>
              </w:rPr>
            </w:pPr>
            <w:r w:rsidRPr="002135E4">
              <w:rPr>
                <w:rFonts w:ascii="Arial" w:hAnsi="Arial" w:cs="Arial"/>
                <w:szCs w:val="18"/>
              </w:rPr>
              <w:t xml:space="preserve">Etc etc etc </w:t>
            </w:r>
          </w:p>
        </w:tc>
        <w:tc>
          <w:tcPr>
            <w:tcW w:w="1360" w:type="dxa"/>
            <w:shd w:val="clear" w:color="auto" w:fill="auto"/>
          </w:tcPr>
          <w:p w14:paraId="2E88A5A3" w14:textId="77777777" w:rsidR="00D42A12" w:rsidRPr="004A5D01" w:rsidRDefault="008672D5"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4B47331C" w14:textId="77777777" w:rsidR="00D42A12" w:rsidRPr="004A5D01" w:rsidRDefault="00D42A12" w:rsidP="00123200">
            <w:pPr>
              <w:autoSpaceDE w:val="0"/>
              <w:autoSpaceDN w:val="0"/>
              <w:adjustRightInd w:val="0"/>
              <w:rPr>
                <w:rFonts w:ascii="Arial" w:hAnsi="Arial" w:cs="Arial"/>
                <w:sz w:val="18"/>
                <w:szCs w:val="18"/>
              </w:rPr>
            </w:pPr>
            <w:r w:rsidRPr="004A5D01">
              <w:rPr>
                <w:rFonts w:ascii="Arial" w:hAnsi="Arial" w:cs="Arial"/>
                <w:sz w:val="18"/>
                <w:szCs w:val="18"/>
              </w:rPr>
              <w:t>tbd</w:t>
            </w:r>
          </w:p>
        </w:tc>
      </w:tr>
      <w:tr w:rsidR="00D42A12" w:rsidRPr="004A5D01" w14:paraId="3CCE4CF9" w14:textId="77777777" w:rsidTr="00123200">
        <w:trPr>
          <w:trHeight w:val="275"/>
        </w:trPr>
        <w:tc>
          <w:tcPr>
            <w:tcW w:w="1241" w:type="dxa"/>
            <w:shd w:val="clear" w:color="auto" w:fill="auto"/>
          </w:tcPr>
          <w:p w14:paraId="2F6C9915" w14:textId="77777777" w:rsidR="00D42A12" w:rsidRPr="004A5D01" w:rsidRDefault="00D42A12"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7439967D" w14:textId="77777777" w:rsidR="00D42A12" w:rsidRPr="004A5D01" w:rsidRDefault="00D42A12"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604F2DC6" w14:textId="77777777" w:rsidR="00D42A12" w:rsidRPr="004A5D01" w:rsidRDefault="00D42A12"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589BE237" w14:textId="77777777" w:rsidR="00D42A12" w:rsidRPr="004A5D01" w:rsidRDefault="00D42A12"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6F423749" w14:textId="77777777" w:rsidR="00D42A12" w:rsidRPr="004A5D01" w:rsidRDefault="00D42A12"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5A4FED85" w14:textId="77777777" w:rsidR="00D42A12" w:rsidRPr="004A5D01" w:rsidRDefault="00D42A12"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4757E6DA" w14:textId="77777777" w:rsidR="00D42A12" w:rsidRPr="004A5D01" w:rsidRDefault="00D42A12" w:rsidP="00123200">
            <w:pPr>
              <w:rPr>
                <w:rFonts w:ascii="Arial" w:hAnsi="Arial" w:cs="Arial"/>
                <w:b/>
                <w:sz w:val="18"/>
                <w:szCs w:val="18"/>
              </w:rPr>
            </w:pPr>
          </w:p>
        </w:tc>
        <w:tc>
          <w:tcPr>
            <w:tcW w:w="1134" w:type="dxa"/>
          </w:tcPr>
          <w:p w14:paraId="12400361" w14:textId="77777777" w:rsidR="00D42A12" w:rsidRPr="004A5D01" w:rsidRDefault="00D42A12" w:rsidP="00123200">
            <w:pPr>
              <w:rPr>
                <w:rFonts w:ascii="Arial" w:hAnsi="Arial" w:cs="Arial"/>
                <w:b/>
                <w:sz w:val="18"/>
                <w:szCs w:val="18"/>
              </w:rPr>
            </w:pPr>
          </w:p>
        </w:tc>
      </w:tr>
      <w:tr w:rsidR="00D42A12" w:rsidRPr="004A5D01" w14:paraId="6668FA3E" w14:textId="77777777" w:rsidTr="00123200">
        <w:trPr>
          <w:trHeight w:val="275"/>
        </w:trPr>
        <w:tc>
          <w:tcPr>
            <w:tcW w:w="1241" w:type="dxa"/>
            <w:shd w:val="clear" w:color="auto" w:fill="auto"/>
          </w:tcPr>
          <w:p w14:paraId="516BB0CA" w14:textId="77777777" w:rsidR="00D42A12" w:rsidRDefault="002135E4" w:rsidP="00123200">
            <w:pPr>
              <w:rPr>
                <w:rFonts w:ascii="Arial" w:hAnsi="Arial" w:cs="Arial"/>
                <w:sz w:val="18"/>
                <w:szCs w:val="18"/>
              </w:rPr>
            </w:pPr>
            <w:r>
              <w:rPr>
                <w:rFonts w:ascii="Arial" w:hAnsi="Arial" w:cs="Arial"/>
                <w:sz w:val="18"/>
                <w:szCs w:val="18"/>
              </w:rPr>
              <w:t>Button</w:t>
            </w:r>
          </w:p>
        </w:tc>
        <w:tc>
          <w:tcPr>
            <w:tcW w:w="2552" w:type="dxa"/>
            <w:shd w:val="clear" w:color="auto" w:fill="auto"/>
          </w:tcPr>
          <w:p w14:paraId="2B6A2866" w14:textId="77777777" w:rsidR="00D42A12" w:rsidRDefault="002135E4" w:rsidP="00123200">
            <w:pPr>
              <w:rPr>
                <w:rFonts w:ascii="Arial" w:hAnsi="Arial" w:cs="Arial"/>
                <w:sz w:val="18"/>
                <w:szCs w:val="18"/>
              </w:rPr>
            </w:pPr>
            <w:r>
              <w:rPr>
                <w:rFonts w:ascii="Arial" w:hAnsi="Arial" w:cs="Arial"/>
                <w:sz w:val="18"/>
                <w:szCs w:val="18"/>
              </w:rPr>
              <w:t>Print option</w:t>
            </w:r>
          </w:p>
        </w:tc>
        <w:tc>
          <w:tcPr>
            <w:tcW w:w="850" w:type="dxa"/>
            <w:shd w:val="clear" w:color="auto" w:fill="auto"/>
          </w:tcPr>
          <w:p w14:paraId="229CA3ED" w14:textId="77777777" w:rsidR="00D42A12" w:rsidRDefault="00D42A12" w:rsidP="00123200">
            <w:pPr>
              <w:rPr>
                <w:rFonts w:ascii="Arial" w:hAnsi="Arial" w:cs="Arial"/>
                <w:sz w:val="18"/>
                <w:szCs w:val="18"/>
              </w:rPr>
            </w:pPr>
            <w:r>
              <w:rPr>
                <w:rFonts w:ascii="Arial" w:hAnsi="Arial" w:cs="Arial"/>
                <w:sz w:val="18"/>
                <w:szCs w:val="18"/>
              </w:rPr>
              <w:t>n/a</w:t>
            </w:r>
          </w:p>
        </w:tc>
        <w:tc>
          <w:tcPr>
            <w:tcW w:w="3262" w:type="dxa"/>
            <w:shd w:val="clear" w:color="auto" w:fill="auto"/>
          </w:tcPr>
          <w:p w14:paraId="6E4990E3" w14:textId="77777777" w:rsidR="00D42A12" w:rsidRDefault="00D42A12" w:rsidP="00123200">
            <w:pPr>
              <w:rPr>
                <w:rFonts w:ascii="Arial" w:hAnsi="Arial" w:cs="Arial"/>
                <w:sz w:val="18"/>
                <w:szCs w:val="18"/>
              </w:rPr>
            </w:pPr>
          </w:p>
        </w:tc>
        <w:tc>
          <w:tcPr>
            <w:tcW w:w="1134" w:type="dxa"/>
            <w:shd w:val="clear" w:color="auto" w:fill="auto"/>
          </w:tcPr>
          <w:p w14:paraId="174853D9" w14:textId="77777777" w:rsidR="00D42A12" w:rsidRDefault="00051531" w:rsidP="00123200">
            <w:pPr>
              <w:rPr>
                <w:rFonts w:ascii="Arial" w:hAnsi="Arial" w:cs="Arial"/>
                <w:sz w:val="18"/>
                <w:szCs w:val="18"/>
              </w:rPr>
            </w:pPr>
            <w:r>
              <w:rPr>
                <w:rFonts w:ascii="Arial" w:hAnsi="Arial" w:cs="Arial"/>
                <w:sz w:val="18"/>
                <w:szCs w:val="18"/>
              </w:rPr>
              <w:t>n/a</w:t>
            </w:r>
          </w:p>
        </w:tc>
        <w:tc>
          <w:tcPr>
            <w:tcW w:w="3034" w:type="dxa"/>
            <w:shd w:val="clear" w:color="auto" w:fill="auto"/>
          </w:tcPr>
          <w:p w14:paraId="4CC55737" w14:textId="77777777" w:rsidR="00D42A12" w:rsidRDefault="00051531" w:rsidP="00123200">
            <w:pPr>
              <w:rPr>
                <w:rFonts w:ascii="Arial" w:hAnsi="Arial" w:cs="Arial"/>
                <w:sz w:val="18"/>
                <w:szCs w:val="18"/>
              </w:rPr>
            </w:pPr>
            <w:r>
              <w:rPr>
                <w:rFonts w:ascii="Arial" w:hAnsi="Arial" w:cs="Arial"/>
                <w:sz w:val="18"/>
                <w:szCs w:val="18"/>
              </w:rPr>
              <w:t>n/a</w:t>
            </w:r>
          </w:p>
        </w:tc>
        <w:tc>
          <w:tcPr>
            <w:tcW w:w="1360" w:type="dxa"/>
          </w:tcPr>
          <w:p w14:paraId="49AFB957" w14:textId="77777777" w:rsidR="00D42A12" w:rsidRDefault="00051531" w:rsidP="00123200">
            <w:pPr>
              <w:rPr>
                <w:rFonts w:ascii="Arial" w:hAnsi="Arial" w:cs="Arial"/>
                <w:sz w:val="18"/>
                <w:szCs w:val="18"/>
              </w:rPr>
            </w:pPr>
            <w:r>
              <w:rPr>
                <w:rFonts w:ascii="Arial" w:hAnsi="Arial" w:cs="Arial"/>
                <w:sz w:val="18"/>
                <w:szCs w:val="18"/>
              </w:rPr>
              <w:t>N</w:t>
            </w:r>
          </w:p>
        </w:tc>
        <w:tc>
          <w:tcPr>
            <w:tcW w:w="1134" w:type="dxa"/>
          </w:tcPr>
          <w:p w14:paraId="756608B5" w14:textId="77777777" w:rsidR="00D42A12" w:rsidRDefault="00051531" w:rsidP="00123200">
            <w:pPr>
              <w:rPr>
                <w:rFonts w:ascii="Arial" w:hAnsi="Arial" w:cs="Arial"/>
                <w:sz w:val="18"/>
                <w:szCs w:val="18"/>
              </w:rPr>
            </w:pPr>
            <w:r>
              <w:rPr>
                <w:rFonts w:ascii="Arial" w:hAnsi="Arial" w:cs="Arial"/>
                <w:sz w:val="18"/>
                <w:szCs w:val="18"/>
              </w:rPr>
              <w:t>n/a</w:t>
            </w:r>
          </w:p>
        </w:tc>
      </w:tr>
    </w:tbl>
    <w:p w14:paraId="64550B57" w14:textId="77777777" w:rsidR="00800D34" w:rsidRDefault="00800D34" w:rsidP="00800D34"/>
    <w:p w14:paraId="2DA0FB3F" w14:textId="77777777" w:rsidR="00B443E9" w:rsidRDefault="00800D34" w:rsidP="00B443E9">
      <w:pPr>
        <w:pStyle w:val="Heading4"/>
        <w:ind w:left="0" w:firstLine="0"/>
      </w:pPr>
      <w:r>
        <w:br w:type="page"/>
      </w:r>
      <w:r w:rsidR="00B443E9">
        <w:t>Privacy Policy – Ad Hoc Review</w:t>
      </w:r>
    </w:p>
    <w:p w14:paraId="13D37648" w14:textId="77777777" w:rsidR="00B443E9" w:rsidRDefault="00B443E9" w:rsidP="00B443E9"/>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B443E9" w:rsidRPr="004A5D01" w14:paraId="394DD294" w14:textId="77777777" w:rsidTr="00123200">
        <w:trPr>
          <w:trHeight w:val="825"/>
        </w:trPr>
        <w:tc>
          <w:tcPr>
            <w:tcW w:w="12073" w:type="dxa"/>
            <w:gridSpan w:val="6"/>
            <w:shd w:val="clear" w:color="auto" w:fill="auto"/>
          </w:tcPr>
          <w:p w14:paraId="326D6C31" w14:textId="77777777" w:rsidR="00B443E9" w:rsidRPr="004A5D01" w:rsidRDefault="00B443E9"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2ADC6AF2" w14:textId="77777777" w:rsidR="00B443E9" w:rsidRPr="004A5D01" w:rsidRDefault="00B443E9"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64FF82E7" w14:textId="77777777" w:rsidR="00B443E9" w:rsidRPr="004A5D01" w:rsidRDefault="00B443E9" w:rsidP="00123200">
            <w:pPr>
              <w:rPr>
                <w:rFonts w:ascii="Arial" w:hAnsi="Arial" w:cs="Arial"/>
                <w:b/>
                <w:sz w:val="18"/>
                <w:szCs w:val="18"/>
              </w:rPr>
            </w:pPr>
            <w:r w:rsidRPr="004A5D01">
              <w:rPr>
                <w:rFonts w:ascii="Arial" w:hAnsi="Arial" w:cs="Arial"/>
                <w:b/>
                <w:sz w:val="18"/>
                <w:szCs w:val="18"/>
              </w:rPr>
              <w:t>Target</w:t>
            </w:r>
          </w:p>
        </w:tc>
      </w:tr>
      <w:tr w:rsidR="00B443E9" w:rsidRPr="004A5D01" w14:paraId="47ACADDD" w14:textId="77777777" w:rsidTr="00123200">
        <w:trPr>
          <w:trHeight w:val="275"/>
        </w:trPr>
        <w:tc>
          <w:tcPr>
            <w:tcW w:w="12073" w:type="dxa"/>
            <w:gridSpan w:val="6"/>
            <w:shd w:val="clear" w:color="auto" w:fill="auto"/>
          </w:tcPr>
          <w:p w14:paraId="79943880" w14:textId="77777777" w:rsidR="00B443E9" w:rsidRPr="002135E4" w:rsidRDefault="00B443E9" w:rsidP="00123200">
            <w:pPr>
              <w:pStyle w:val="TableText"/>
              <w:jc w:val="left"/>
              <w:rPr>
                <w:rFonts w:ascii="Arial" w:hAnsi="Arial" w:cs="Arial"/>
                <w:b/>
                <w:szCs w:val="18"/>
              </w:rPr>
            </w:pPr>
            <w:r>
              <w:rPr>
                <w:rFonts w:ascii="Arial" w:hAnsi="Arial" w:cs="Arial"/>
                <w:b/>
                <w:szCs w:val="18"/>
              </w:rPr>
              <w:t>Privacy Policy</w:t>
            </w:r>
          </w:p>
          <w:p w14:paraId="4648844E" w14:textId="77777777" w:rsidR="00B443E9" w:rsidRPr="002135E4" w:rsidRDefault="00B443E9" w:rsidP="00123200">
            <w:pPr>
              <w:pStyle w:val="TableText"/>
              <w:jc w:val="left"/>
              <w:rPr>
                <w:rFonts w:ascii="Arial" w:hAnsi="Arial" w:cs="Arial"/>
                <w:b/>
                <w:szCs w:val="18"/>
              </w:rPr>
            </w:pPr>
          </w:p>
          <w:p w14:paraId="67087D46" w14:textId="77777777" w:rsidR="00B443E9" w:rsidRPr="00B443E9" w:rsidRDefault="00B443E9" w:rsidP="00123200">
            <w:pPr>
              <w:pStyle w:val="TableText"/>
              <w:jc w:val="left"/>
              <w:rPr>
                <w:rFonts w:ascii="Arial" w:hAnsi="Arial" w:cs="Arial"/>
                <w:color w:val="333333"/>
                <w:szCs w:val="18"/>
                <w:lang w:val="en"/>
              </w:rPr>
            </w:pPr>
            <w:r w:rsidRPr="00B443E9">
              <w:rPr>
                <w:rFonts w:ascii="Arial" w:hAnsi="Arial" w:cs="Arial"/>
                <w:color w:val="333333"/>
                <w:szCs w:val="18"/>
                <w:lang w:val="en"/>
              </w:rPr>
              <w:t>BlackRock recognises the importance of protecting your personal and financial information when you visit our websites (each a "Website" and together "Websites"). This Policy is designed to help you understand the information collection practices on all Websites owned or operated by or on behalf of companies within the BlackRock group of companies, including (but not limited to) blackrock.com and ishares.com, together with their local variations (for example, blackrock.co.uk).</w:t>
            </w:r>
          </w:p>
          <w:p w14:paraId="4BBAD792" w14:textId="77777777" w:rsidR="00B443E9" w:rsidRPr="00B33758" w:rsidRDefault="00B443E9" w:rsidP="00123200">
            <w:pPr>
              <w:pStyle w:val="TableText"/>
              <w:jc w:val="left"/>
              <w:rPr>
                <w:rFonts w:ascii="Arial" w:hAnsi="Arial" w:cs="Arial"/>
                <w:color w:val="333333"/>
                <w:szCs w:val="18"/>
                <w:lang w:val="en"/>
              </w:rPr>
            </w:pPr>
          </w:p>
          <w:p w14:paraId="59ECE084" w14:textId="77777777" w:rsidR="00B443E9" w:rsidRPr="00A77A59" w:rsidRDefault="00B443E9" w:rsidP="00123200">
            <w:pPr>
              <w:pStyle w:val="TableText"/>
              <w:jc w:val="left"/>
              <w:rPr>
                <w:rFonts w:ascii="Arial" w:hAnsi="Arial" w:cs="Arial"/>
                <w:szCs w:val="18"/>
              </w:rPr>
            </w:pPr>
            <w:r w:rsidRPr="00B33758">
              <w:rPr>
                <w:rFonts w:ascii="Arial" w:hAnsi="Arial" w:cs="Arial"/>
                <w:color w:val="333333"/>
                <w:szCs w:val="18"/>
                <w:lang w:val="en"/>
              </w:rPr>
              <w:t>Etc. etc. etc,</w:t>
            </w:r>
            <w:r>
              <w:rPr>
                <w:rFonts w:ascii="Helvetica" w:hAnsi="Helvetica"/>
                <w:color w:val="333333"/>
                <w:sz w:val="21"/>
                <w:szCs w:val="21"/>
                <w:lang w:val="en"/>
              </w:rPr>
              <w:t xml:space="preserve"> </w:t>
            </w:r>
          </w:p>
        </w:tc>
        <w:tc>
          <w:tcPr>
            <w:tcW w:w="1360" w:type="dxa"/>
            <w:shd w:val="clear" w:color="auto" w:fill="auto"/>
          </w:tcPr>
          <w:p w14:paraId="6F6E180B" w14:textId="77777777" w:rsidR="00B443E9" w:rsidRPr="004A5D01" w:rsidRDefault="00B443E9"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6D9D5401" w14:textId="77777777" w:rsidR="00B443E9" w:rsidRPr="004A5D01" w:rsidRDefault="00B443E9" w:rsidP="00123200">
            <w:pPr>
              <w:autoSpaceDE w:val="0"/>
              <w:autoSpaceDN w:val="0"/>
              <w:adjustRightInd w:val="0"/>
              <w:rPr>
                <w:rFonts w:ascii="Arial" w:hAnsi="Arial" w:cs="Arial"/>
                <w:sz w:val="18"/>
                <w:szCs w:val="18"/>
              </w:rPr>
            </w:pPr>
            <w:r w:rsidRPr="004A5D01">
              <w:rPr>
                <w:rFonts w:ascii="Arial" w:hAnsi="Arial" w:cs="Arial"/>
                <w:sz w:val="18"/>
                <w:szCs w:val="18"/>
              </w:rPr>
              <w:t>tbd</w:t>
            </w:r>
          </w:p>
        </w:tc>
      </w:tr>
      <w:tr w:rsidR="00B443E9" w:rsidRPr="004A5D01" w14:paraId="7356EE70" w14:textId="77777777" w:rsidTr="00123200">
        <w:trPr>
          <w:trHeight w:val="275"/>
        </w:trPr>
        <w:tc>
          <w:tcPr>
            <w:tcW w:w="1241" w:type="dxa"/>
            <w:shd w:val="clear" w:color="auto" w:fill="auto"/>
          </w:tcPr>
          <w:p w14:paraId="4696C8BB" w14:textId="77777777" w:rsidR="00B443E9" w:rsidRPr="004A5D01" w:rsidRDefault="00B443E9"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219F98C9" w14:textId="77777777" w:rsidR="00B443E9" w:rsidRPr="004A5D01" w:rsidRDefault="00B443E9"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2B50B40" w14:textId="77777777" w:rsidR="00B443E9" w:rsidRPr="004A5D01" w:rsidRDefault="00B443E9"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767D3A83" w14:textId="77777777" w:rsidR="00B443E9" w:rsidRPr="004A5D01" w:rsidRDefault="00B443E9"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3D3AB080" w14:textId="77777777" w:rsidR="00B443E9" w:rsidRPr="004A5D01" w:rsidRDefault="00B443E9"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0F91E11D" w14:textId="77777777" w:rsidR="00B443E9" w:rsidRPr="004A5D01" w:rsidRDefault="00B443E9"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6A75DB5E" w14:textId="77777777" w:rsidR="00B443E9" w:rsidRPr="004A5D01" w:rsidRDefault="00B443E9" w:rsidP="00123200">
            <w:pPr>
              <w:rPr>
                <w:rFonts w:ascii="Arial" w:hAnsi="Arial" w:cs="Arial"/>
                <w:b/>
                <w:sz w:val="18"/>
                <w:szCs w:val="18"/>
              </w:rPr>
            </w:pPr>
          </w:p>
        </w:tc>
        <w:tc>
          <w:tcPr>
            <w:tcW w:w="1134" w:type="dxa"/>
          </w:tcPr>
          <w:p w14:paraId="466D8A14" w14:textId="77777777" w:rsidR="00B443E9" w:rsidRPr="004A5D01" w:rsidRDefault="00B443E9" w:rsidP="00123200">
            <w:pPr>
              <w:rPr>
                <w:rFonts w:ascii="Arial" w:hAnsi="Arial" w:cs="Arial"/>
                <w:b/>
                <w:sz w:val="18"/>
                <w:szCs w:val="18"/>
              </w:rPr>
            </w:pPr>
          </w:p>
        </w:tc>
      </w:tr>
      <w:tr w:rsidR="00B443E9" w:rsidRPr="004A5D01" w14:paraId="650DA970" w14:textId="77777777" w:rsidTr="00123200">
        <w:trPr>
          <w:trHeight w:val="275"/>
        </w:trPr>
        <w:tc>
          <w:tcPr>
            <w:tcW w:w="1241" w:type="dxa"/>
            <w:shd w:val="clear" w:color="auto" w:fill="auto"/>
          </w:tcPr>
          <w:p w14:paraId="69064256" w14:textId="77777777" w:rsidR="00B443E9" w:rsidRDefault="00B443E9" w:rsidP="00123200">
            <w:pPr>
              <w:rPr>
                <w:rFonts w:ascii="Arial" w:hAnsi="Arial" w:cs="Arial"/>
                <w:sz w:val="18"/>
                <w:szCs w:val="18"/>
              </w:rPr>
            </w:pPr>
            <w:r>
              <w:rPr>
                <w:rFonts w:ascii="Arial" w:hAnsi="Arial" w:cs="Arial"/>
                <w:sz w:val="18"/>
                <w:szCs w:val="18"/>
              </w:rPr>
              <w:t>Button</w:t>
            </w:r>
          </w:p>
        </w:tc>
        <w:tc>
          <w:tcPr>
            <w:tcW w:w="2552" w:type="dxa"/>
            <w:shd w:val="clear" w:color="auto" w:fill="auto"/>
          </w:tcPr>
          <w:p w14:paraId="302BBCA1" w14:textId="77777777" w:rsidR="00B443E9" w:rsidRDefault="00B443E9" w:rsidP="00123200">
            <w:pPr>
              <w:rPr>
                <w:rFonts w:ascii="Arial" w:hAnsi="Arial" w:cs="Arial"/>
                <w:sz w:val="18"/>
                <w:szCs w:val="18"/>
              </w:rPr>
            </w:pPr>
            <w:r>
              <w:rPr>
                <w:rFonts w:ascii="Arial" w:hAnsi="Arial" w:cs="Arial"/>
                <w:sz w:val="18"/>
                <w:szCs w:val="18"/>
              </w:rPr>
              <w:t>Print option</w:t>
            </w:r>
          </w:p>
        </w:tc>
        <w:tc>
          <w:tcPr>
            <w:tcW w:w="850" w:type="dxa"/>
            <w:shd w:val="clear" w:color="auto" w:fill="auto"/>
          </w:tcPr>
          <w:p w14:paraId="18F028BC" w14:textId="77777777" w:rsidR="00B443E9" w:rsidRDefault="00B443E9" w:rsidP="00123200">
            <w:pPr>
              <w:rPr>
                <w:rFonts w:ascii="Arial" w:hAnsi="Arial" w:cs="Arial"/>
                <w:sz w:val="18"/>
                <w:szCs w:val="18"/>
              </w:rPr>
            </w:pPr>
            <w:r>
              <w:rPr>
                <w:rFonts w:ascii="Arial" w:hAnsi="Arial" w:cs="Arial"/>
                <w:sz w:val="18"/>
                <w:szCs w:val="18"/>
              </w:rPr>
              <w:t>n/a</w:t>
            </w:r>
          </w:p>
        </w:tc>
        <w:tc>
          <w:tcPr>
            <w:tcW w:w="3262" w:type="dxa"/>
            <w:shd w:val="clear" w:color="auto" w:fill="auto"/>
          </w:tcPr>
          <w:p w14:paraId="50576945" w14:textId="77777777" w:rsidR="00B443E9" w:rsidRDefault="00B443E9" w:rsidP="00123200">
            <w:pPr>
              <w:rPr>
                <w:rFonts w:ascii="Arial" w:hAnsi="Arial" w:cs="Arial"/>
                <w:sz w:val="18"/>
                <w:szCs w:val="18"/>
              </w:rPr>
            </w:pPr>
          </w:p>
        </w:tc>
        <w:tc>
          <w:tcPr>
            <w:tcW w:w="1134" w:type="dxa"/>
            <w:shd w:val="clear" w:color="auto" w:fill="auto"/>
          </w:tcPr>
          <w:p w14:paraId="446E6604" w14:textId="77777777" w:rsidR="00B443E9" w:rsidRDefault="00B443E9" w:rsidP="00123200">
            <w:pPr>
              <w:rPr>
                <w:rFonts w:ascii="Arial" w:hAnsi="Arial" w:cs="Arial"/>
                <w:sz w:val="18"/>
                <w:szCs w:val="18"/>
              </w:rPr>
            </w:pPr>
            <w:r>
              <w:rPr>
                <w:rFonts w:ascii="Arial" w:hAnsi="Arial" w:cs="Arial"/>
                <w:sz w:val="18"/>
                <w:szCs w:val="18"/>
              </w:rPr>
              <w:t>n/a</w:t>
            </w:r>
          </w:p>
        </w:tc>
        <w:tc>
          <w:tcPr>
            <w:tcW w:w="3034" w:type="dxa"/>
            <w:shd w:val="clear" w:color="auto" w:fill="auto"/>
          </w:tcPr>
          <w:p w14:paraId="5A4C7B26" w14:textId="77777777" w:rsidR="00B443E9" w:rsidRDefault="00B443E9" w:rsidP="00123200">
            <w:pPr>
              <w:rPr>
                <w:rFonts w:ascii="Arial" w:hAnsi="Arial" w:cs="Arial"/>
                <w:sz w:val="18"/>
                <w:szCs w:val="18"/>
              </w:rPr>
            </w:pPr>
            <w:r>
              <w:rPr>
                <w:rFonts w:ascii="Arial" w:hAnsi="Arial" w:cs="Arial"/>
                <w:sz w:val="18"/>
                <w:szCs w:val="18"/>
              </w:rPr>
              <w:t>n/a</w:t>
            </w:r>
          </w:p>
        </w:tc>
        <w:tc>
          <w:tcPr>
            <w:tcW w:w="1360" w:type="dxa"/>
          </w:tcPr>
          <w:p w14:paraId="431D3686" w14:textId="77777777" w:rsidR="00B443E9" w:rsidRDefault="00B443E9" w:rsidP="00123200">
            <w:pPr>
              <w:rPr>
                <w:rFonts w:ascii="Arial" w:hAnsi="Arial" w:cs="Arial"/>
                <w:sz w:val="18"/>
                <w:szCs w:val="18"/>
              </w:rPr>
            </w:pPr>
            <w:r>
              <w:rPr>
                <w:rFonts w:ascii="Arial" w:hAnsi="Arial" w:cs="Arial"/>
                <w:sz w:val="18"/>
                <w:szCs w:val="18"/>
              </w:rPr>
              <w:t>N</w:t>
            </w:r>
          </w:p>
        </w:tc>
        <w:tc>
          <w:tcPr>
            <w:tcW w:w="1134" w:type="dxa"/>
          </w:tcPr>
          <w:p w14:paraId="52C184BA" w14:textId="77777777" w:rsidR="00B443E9" w:rsidRDefault="00B443E9" w:rsidP="00123200">
            <w:pPr>
              <w:rPr>
                <w:rFonts w:ascii="Arial" w:hAnsi="Arial" w:cs="Arial"/>
                <w:sz w:val="18"/>
                <w:szCs w:val="18"/>
              </w:rPr>
            </w:pPr>
            <w:r>
              <w:rPr>
                <w:rFonts w:ascii="Arial" w:hAnsi="Arial" w:cs="Arial"/>
                <w:sz w:val="18"/>
                <w:szCs w:val="18"/>
              </w:rPr>
              <w:t>n/a</w:t>
            </w:r>
          </w:p>
        </w:tc>
      </w:tr>
    </w:tbl>
    <w:p w14:paraId="582A0DAB" w14:textId="77777777" w:rsidR="00B443E9" w:rsidRDefault="00B443E9" w:rsidP="00B443E9">
      <w:pPr>
        <w:pStyle w:val="Heading4"/>
        <w:numPr>
          <w:ilvl w:val="0"/>
          <w:numId w:val="0"/>
        </w:numPr>
        <w:ind w:left="864"/>
      </w:pPr>
    </w:p>
    <w:p w14:paraId="605B4D1C" w14:textId="77777777" w:rsidR="00800D34" w:rsidRDefault="00800D34" w:rsidP="00D42A12">
      <w:pPr>
        <w:pStyle w:val="Heading4"/>
        <w:numPr>
          <w:ilvl w:val="0"/>
          <w:numId w:val="0"/>
        </w:numPr>
        <w:ind w:left="864"/>
        <w:sectPr w:rsidR="00800D34" w:rsidSect="002A4BC2">
          <w:headerReference w:type="default" r:id="rId125"/>
          <w:pgSz w:w="15840" w:h="12240" w:orient="landscape" w:code="1"/>
          <w:pgMar w:top="993" w:right="1616" w:bottom="1797" w:left="851" w:header="567" w:footer="720" w:gutter="0"/>
          <w:cols w:space="720"/>
          <w:docGrid w:linePitch="360"/>
        </w:sectPr>
      </w:pPr>
    </w:p>
    <w:p w14:paraId="75EF0AA2" w14:textId="77777777" w:rsidR="002C13A1" w:rsidRDefault="002C13A1" w:rsidP="002C13A1">
      <w:pPr>
        <w:pStyle w:val="Heading4"/>
      </w:pPr>
      <w:bookmarkStart w:id="1931" w:name="_Toc369001634"/>
      <w:r>
        <w:t>Log Out Screen Properties</w:t>
      </w:r>
    </w:p>
    <w:p w14:paraId="6E77D87E" w14:textId="77777777" w:rsidR="002C13A1" w:rsidRPr="004F2A9B" w:rsidRDefault="002C13A1" w:rsidP="002C13A1"/>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2C13A1" w:rsidRPr="004A5D01" w14:paraId="43C352E0" w14:textId="77777777" w:rsidTr="00123200">
        <w:trPr>
          <w:trHeight w:val="825"/>
        </w:trPr>
        <w:tc>
          <w:tcPr>
            <w:tcW w:w="12073" w:type="dxa"/>
            <w:gridSpan w:val="6"/>
            <w:shd w:val="clear" w:color="auto" w:fill="auto"/>
          </w:tcPr>
          <w:p w14:paraId="06B94C7E" w14:textId="77777777" w:rsidR="002C13A1" w:rsidRPr="004A5D01" w:rsidRDefault="002C13A1"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0DB834D9" w14:textId="77777777" w:rsidR="002C13A1" w:rsidRPr="004A5D01" w:rsidRDefault="002C13A1"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6ED02FB6" w14:textId="77777777" w:rsidR="002C13A1" w:rsidRPr="004A5D01" w:rsidRDefault="002C13A1" w:rsidP="00123200">
            <w:pPr>
              <w:rPr>
                <w:rFonts w:ascii="Arial" w:hAnsi="Arial" w:cs="Arial"/>
                <w:b/>
                <w:sz w:val="18"/>
                <w:szCs w:val="18"/>
              </w:rPr>
            </w:pPr>
            <w:r w:rsidRPr="004A5D01">
              <w:rPr>
                <w:rFonts w:ascii="Arial" w:hAnsi="Arial" w:cs="Arial"/>
                <w:b/>
                <w:sz w:val="18"/>
                <w:szCs w:val="18"/>
              </w:rPr>
              <w:t>Target</w:t>
            </w:r>
          </w:p>
        </w:tc>
      </w:tr>
      <w:tr w:rsidR="002C13A1" w:rsidRPr="004A5D01" w14:paraId="43A3C81A" w14:textId="77777777" w:rsidTr="00123200">
        <w:trPr>
          <w:trHeight w:val="275"/>
        </w:trPr>
        <w:tc>
          <w:tcPr>
            <w:tcW w:w="12073" w:type="dxa"/>
            <w:gridSpan w:val="6"/>
            <w:shd w:val="clear" w:color="auto" w:fill="auto"/>
          </w:tcPr>
          <w:p w14:paraId="374F3BA9" w14:textId="77777777" w:rsidR="002C13A1" w:rsidRPr="002135E4" w:rsidRDefault="002C13A1" w:rsidP="00123200">
            <w:pPr>
              <w:pStyle w:val="TableText"/>
              <w:jc w:val="left"/>
              <w:rPr>
                <w:rFonts w:ascii="Arial" w:hAnsi="Arial" w:cs="Arial"/>
                <w:b/>
                <w:szCs w:val="18"/>
              </w:rPr>
            </w:pPr>
            <w:r>
              <w:rPr>
                <w:rFonts w:ascii="Arial" w:hAnsi="Arial" w:cs="Arial"/>
                <w:b/>
                <w:szCs w:val="18"/>
              </w:rPr>
              <w:t>Log Out</w:t>
            </w:r>
          </w:p>
          <w:p w14:paraId="75B08587" w14:textId="77777777" w:rsidR="002C13A1" w:rsidRPr="002135E4" w:rsidRDefault="002C13A1" w:rsidP="00123200">
            <w:pPr>
              <w:pStyle w:val="TableText"/>
              <w:jc w:val="left"/>
              <w:rPr>
                <w:rFonts w:ascii="Arial" w:hAnsi="Arial" w:cs="Arial"/>
                <w:b/>
                <w:szCs w:val="18"/>
              </w:rPr>
            </w:pPr>
          </w:p>
          <w:p w14:paraId="0FFF82A8" w14:textId="77777777" w:rsidR="002C13A1" w:rsidRDefault="002C13A1" w:rsidP="00123200">
            <w:pPr>
              <w:pStyle w:val="TableText"/>
              <w:jc w:val="left"/>
              <w:rPr>
                <w:rFonts w:ascii="Arial" w:hAnsi="Arial" w:cs="Arial"/>
                <w:color w:val="333333"/>
                <w:szCs w:val="18"/>
                <w:lang w:val="en"/>
              </w:rPr>
            </w:pPr>
            <w:r>
              <w:rPr>
                <w:rFonts w:ascii="Arial" w:hAnsi="Arial" w:cs="Arial"/>
                <w:color w:val="333333"/>
                <w:szCs w:val="18"/>
                <w:lang w:val="en"/>
              </w:rPr>
              <w:t xml:space="preserve">Are you sure you want to Log Out?  </w:t>
            </w:r>
          </w:p>
          <w:p w14:paraId="58442F30" w14:textId="77777777" w:rsidR="002C13A1" w:rsidRPr="00A77A59" w:rsidRDefault="002C13A1" w:rsidP="00123200">
            <w:pPr>
              <w:pStyle w:val="TableText"/>
              <w:jc w:val="left"/>
              <w:rPr>
                <w:rFonts w:ascii="Arial" w:hAnsi="Arial" w:cs="Arial"/>
                <w:szCs w:val="18"/>
              </w:rPr>
            </w:pPr>
            <w:r>
              <w:rPr>
                <w:rFonts w:ascii="Helvetica" w:hAnsi="Helvetica"/>
                <w:color w:val="333333"/>
                <w:sz w:val="21"/>
                <w:szCs w:val="21"/>
                <w:lang w:val="en"/>
              </w:rPr>
              <w:t xml:space="preserve"> </w:t>
            </w:r>
          </w:p>
        </w:tc>
        <w:tc>
          <w:tcPr>
            <w:tcW w:w="1360" w:type="dxa"/>
            <w:shd w:val="clear" w:color="auto" w:fill="auto"/>
          </w:tcPr>
          <w:p w14:paraId="4AD31B34" w14:textId="77777777" w:rsidR="002C13A1" w:rsidRPr="004A5D01" w:rsidRDefault="002C13A1"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1FC780C5" w14:textId="77777777" w:rsidR="002C13A1" w:rsidRPr="004A5D01" w:rsidRDefault="002C13A1" w:rsidP="00123200">
            <w:pPr>
              <w:autoSpaceDE w:val="0"/>
              <w:autoSpaceDN w:val="0"/>
              <w:adjustRightInd w:val="0"/>
              <w:rPr>
                <w:rFonts w:ascii="Arial" w:hAnsi="Arial" w:cs="Arial"/>
                <w:sz w:val="18"/>
                <w:szCs w:val="18"/>
              </w:rPr>
            </w:pPr>
            <w:r>
              <w:rPr>
                <w:rFonts w:ascii="Arial" w:hAnsi="Arial" w:cs="Arial"/>
                <w:sz w:val="18"/>
                <w:szCs w:val="18"/>
              </w:rPr>
              <w:t>n/a</w:t>
            </w:r>
          </w:p>
        </w:tc>
      </w:tr>
      <w:tr w:rsidR="002C13A1" w:rsidRPr="004A5D01" w14:paraId="376442EA" w14:textId="77777777" w:rsidTr="00123200">
        <w:trPr>
          <w:trHeight w:val="275"/>
        </w:trPr>
        <w:tc>
          <w:tcPr>
            <w:tcW w:w="1241" w:type="dxa"/>
            <w:shd w:val="clear" w:color="auto" w:fill="auto"/>
          </w:tcPr>
          <w:p w14:paraId="7D4072AC" w14:textId="77777777" w:rsidR="002C13A1" w:rsidRPr="004A5D01" w:rsidRDefault="002C13A1"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2C7C1989" w14:textId="77777777" w:rsidR="002C13A1" w:rsidRPr="004A5D01" w:rsidRDefault="002C13A1"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2FEC69B9" w14:textId="77777777" w:rsidR="002C13A1" w:rsidRPr="004A5D01" w:rsidRDefault="002C13A1"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1BA0A697" w14:textId="77777777" w:rsidR="002C13A1" w:rsidRPr="004A5D01" w:rsidRDefault="002C13A1"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7D23B429" w14:textId="77777777" w:rsidR="002C13A1" w:rsidRPr="004A5D01" w:rsidRDefault="002C13A1"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5DC389C5" w14:textId="77777777" w:rsidR="002C13A1" w:rsidRPr="004A5D01" w:rsidRDefault="002C13A1"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31893497" w14:textId="77777777" w:rsidR="002C13A1" w:rsidRPr="004A5D01" w:rsidRDefault="002C13A1" w:rsidP="00123200">
            <w:pPr>
              <w:rPr>
                <w:rFonts w:ascii="Arial" w:hAnsi="Arial" w:cs="Arial"/>
                <w:b/>
                <w:sz w:val="18"/>
                <w:szCs w:val="18"/>
              </w:rPr>
            </w:pPr>
          </w:p>
        </w:tc>
        <w:tc>
          <w:tcPr>
            <w:tcW w:w="1134" w:type="dxa"/>
          </w:tcPr>
          <w:p w14:paraId="77B35F84" w14:textId="77777777" w:rsidR="002C13A1" w:rsidRPr="004A5D01" w:rsidRDefault="002C13A1" w:rsidP="00123200">
            <w:pPr>
              <w:rPr>
                <w:rFonts w:ascii="Arial" w:hAnsi="Arial" w:cs="Arial"/>
                <w:b/>
                <w:sz w:val="18"/>
                <w:szCs w:val="18"/>
              </w:rPr>
            </w:pPr>
          </w:p>
        </w:tc>
      </w:tr>
      <w:tr w:rsidR="002C13A1" w:rsidRPr="004A5D01" w14:paraId="7759D0B5" w14:textId="77777777" w:rsidTr="00123200">
        <w:trPr>
          <w:trHeight w:val="275"/>
        </w:trPr>
        <w:tc>
          <w:tcPr>
            <w:tcW w:w="1241" w:type="dxa"/>
            <w:shd w:val="clear" w:color="auto" w:fill="auto"/>
          </w:tcPr>
          <w:p w14:paraId="1C67DD82" w14:textId="77777777" w:rsidR="002C13A1" w:rsidRDefault="002C13A1" w:rsidP="00123200">
            <w:pPr>
              <w:rPr>
                <w:rFonts w:ascii="Arial" w:hAnsi="Arial" w:cs="Arial"/>
                <w:sz w:val="18"/>
                <w:szCs w:val="18"/>
              </w:rPr>
            </w:pPr>
            <w:r>
              <w:rPr>
                <w:rFonts w:ascii="Arial" w:hAnsi="Arial" w:cs="Arial"/>
                <w:sz w:val="18"/>
                <w:szCs w:val="18"/>
              </w:rPr>
              <w:t>Button</w:t>
            </w:r>
          </w:p>
        </w:tc>
        <w:tc>
          <w:tcPr>
            <w:tcW w:w="2552" w:type="dxa"/>
            <w:shd w:val="clear" w:color="auto" w:fill="auto"/>
          </w:tcPr>
          <w:p w14:paraId="57A9772D" w14:textId="77777777" w:rsidR="002C13A1" w:rsidRDefault="002C13A1" w:rsidP="00123200">
            <w:pPr>
              <w:rPr>
                <w:rFonts w:ascii="Arial" w:hAnsi="Arial" w:cs="Arial"/>
                <w:sz w:val="18"/>
                <w:szCs w:val="18"/>
              </w:rPr>
            </w:pPr>
            <w:r>
              <w:rPr>
                <w:rFonts w:ascii="Arial" w:hAnsi="Arial" w:cs="Arial"/>
                <w:sz w:val="18"/>
                <w:szCs w:val="18"/>
              </w:rPr>
              <w:t>Yes</w:t>
            </w:r>
          </w:p>
        </w:tc>
        <w:tc>
          <w:tcPr>
            <w:tcW w:w="850" w:type="dxa"/>
            <w:shd w:val="clear" w:color="auto" w:fill="auto"/>
          </w:tcPr>
          <w:p w14:paraId="1B4DE6F8" w14:textId="77777777" w:rsidR="002C13A1" w:rsidRDefault="002C13A1" w:rsidP="00123200">
            <w:pPr>
              <w:rPr>
                <w:rFonts w:ascii="Arial" w:hAnsi="Arial" w:cs="Arial"/>
                <w:sz w:val="18"/>
                <w:szCs w:val="18"/>
              </w:rPr>
            </w:pPr>
            <w:r>
              <w:rPr>
                <w:rFonts w:ascii="Arial" w:hAnsi="Arial" w:cs="Arial"/>
                <w:sz w:val="18"/>
                <w:szCs w:val="18"/>
              </w:rPr>
              <w:t>n/a</w:t>
            </w:r>
          </w:p>
        </w:tc>
        <w:tc>
          <w:tcPr>
            <w:tcW w:w="3262" w:type="dxa"/>
            <w:shd w:val="clear" w:color="auto" w:fill="auto"/>
          </w:tcPr>
          <w:p w14:paraId="16A287F8" w14:textId="77777777" w:rsidR="002C13A1" w:rsidRDefault="002C13A1" w:rsidP="002C13A1">
            <w:pPr>
              <w:rPr>
                <w:rFonts w:ascii="Arial" w:hAnsi="Arial" w:cs="Arial"/>
                <w:sz w:val="18"/>
                <w:szCs w:val="18"/>
              </w:rPr>
            </w:pPr>
            <w:r>
              <w:rPr>
                <w:rFonts w:ascii="Arial" w:hAnsi="Arial" w:cs="Arial"/>
                <w:sz w:val="18"/>
                <w:szCs w:val="18"/>
              </w:rPr>
              <w:t>Upon selection logs the user out and displays the logout confirmation screen</w:t>
            </w:r>
          </w:p>
        </w:tc>
        <w:tc>
          <w:tcPr>
            <w:tcW w:w="1134" w:type="dxa"/>
            <w:shd w:val="clear" w:color="auto" w:fill="auto"/>
          </w:tcPr>
          <w:p w14:paraId="744700B2" w14:textId="77777777" w:rsidR="002C13A1" w:rsidRDefault="002C13A1" w:rsidP="00123200">
            <w:pPr>
              <w:rPr>
                <w:rFonts w:ascii="Arial" w:hAnsi="Arial" w:cs="Arial"/>
                <w:sz w:val="18"/>
                <w:szCs w:val="18"/>
              </w:rPr>
            </w:pPr>
            <w:r>
              <w:rPr>
                <w:rFonts w:ascii="Arial" w:hAnsi="Arial" w:cs="Arial"/>
                <w:sz w:val="18"/>
                <w:szCs w:val="18"/>
              </w:rPr>
              <w:t>n/a</w:t>
            </w:r>
          </w:p>
        </w:tc>
        <w:tc>
          <w:tcPr>
            <w:tcW w:w="3034" w:type="dxa"/>
            <w:shd w:val="clear" w:color="auto" w:fill="auto"/>
          </w:tcPr>
          <w:p w14:paraId="62F29111" w14:textId="77777777" w:rsidR="002C13A1" w:rsidRDefault="002C13A1" w:rsidP="00123200">
            <w:pPr>
              <w:rPr>
                <w:rFonts w:ascii="Arial" w:hAnsi="Arial" w:cs="Arial"/>
                <w:sz w:val="18"/>
                <w:szCs w:val="18"/>
              </w:rPr>
            </w:pPr>
            <w:r>
              <w:rPr>
                <w:rFonts w:ascii="Arial" w:hAnsi="Arial" w:cs="Arial"/>
                <w:sz w:val="18"/>
                <w:szCs w:val="18"/>
              </w:rPr>
              <w:t>n/a</w:t>
            </w:r>
          </w:p>
        </w:tc>
        <w:tc>
          <w:tcPr>
            <w:tcW w:w="1360" w:type="dxa"/>
          </w:tcPr>
          <w:p w14:paraId="0EB4224E" w14:textId="77777777" w:rsidR="002C13A1" w:rsidRDefault="002C13A1" w:rsidP="00123200">
            <w:pPr>
              <w:rPr>
                <w:rFonts w:ascii="Arial" w:hAnsi="Arial" w:cs="Arial"/>
                <w:sz w:val="18"/>
                <w:szCs w:val="18"/>
              </w:rPr>
            </w:pPr>
            <w:r>
              <w:rPr>
                <w:rFonts w:ascii="Arial" w:hAnsi="Arial" w:cs="Arial"/>
                <w:sz w:val="18"/>
                <w:szCs w:val="18"/>
              </w:rPr>
              <w:t>N</w:t>
            </w:r>
          </w:p>
        </w:tc>
        <w:tc>
          <w:tcPr>
            <w:tcW w:w="1134" w:type="dxa"/>
          </w:tcPr>
          <w:p w14:paraId="2F94B7BE" w14:textId="77777777" w:rsidR="002C13A1" w:rsidRDefault="002C13A1" w:rsidP="00123200">
            <w:pPr>
              <w:rPr>
                <w:rFonts w:ascii="Arial" w:hAnsi="Arial" w:cs="Arial"/>
                <w:sz w:val="18"/>
                <w:szCs w:val="18"/>
              </w:rPr>
            </w:pPr>
            <w:r>
              <w:rPr>
                <w:rFonts w:ascii="Arial" w:hAnsi="Arial" w:cs="Arial"/>
                <w:sz w:val="18"/>
                <w:szCs w:val="18"/>
              </w:rPr>
              <w:t>n/a</w:t>
            </w:r>
          </w:p>
        </w:tc>
      </w:tr>
      <w:tr w:rsidR="002C13A1" w:rsidRPr="004A5D01" w14:paraId="0D126BA8" w14:textId="77777777" w:rsidTr="00123200">
        <w:trPr>
          <w:trHeight w:val="275"/>
        </w:trPr>
        <w:tc>
          <w:tcPr>
            <w:tcW w:w="1241" w:type="dxa"/>
            <w:shd w:val="clear" w:color="auto" w:fill="auto"/>
          </w:tcPr>
          <w:p w14:paraId="4BA8A40B" w14:textId="77777777" w:rsidR="002C13A1" w:rsidRDefault="002C13A1" w:rsidP="002C13A1">
            <w:pPr>
              <w:rPr>
                <w:rFonts w:ascii="Arial" w:hAnsi="Arial" w:cs="Arial"/>
                <w:sz w:val="18"/>
                <w:szCs w:val="18"/>
              </w:rPr>
            </w:pPr>
            <w:r>
              <w:rPr>
                <w:rFonts w:ascii="Arial" w:hAnsi="Arial" w:cs="Arial"/>
                <w:sz w:val="18"/>
                <w:szCs w:val="18"/>
              </w:rPr>
              <w:t>Button</w:t>
            </w:r>
          </w:p>
        </w:tc>
        <w:tc>
          <w:tcPr>
            <w:tcW w:w="2552" w:type="dxa"/>
            <w:shd w:val="clear" w:color="auto" w:fill="auto"/>
          </w:tcPr>
          <w:p w14:paraId="1FAA103E" w14:textId="77777777" w:rsidR="002C13A1" w:rsidRDefault="002C13A1" w:rsidP="002C13A1">
            <w:pPr>
              <w:rPr>
                <w:rFonts w:ascii="Arial" w:hAnsi="Arial" w:cs="Arial"/>
                <w:sz w:val="18"/>
                <w:szCs w:val="18"/>
              </w:rPr>
            </w:pPr>
            <w:r>
              <w:rPr>
                <w:rFonts w:ascii="Arial" w:hAnsi="Arial" w:cs="Arial"/>
                <w:sz w:val="18"/>
                <w:szCs w:val="18"/>
              </w:rPr>
              <w:t>No</w:t>
            </w:r>
          </w:p>
        </w:tc>
        <w:tc>
          <w:tcPr>
            <w:tcW w:w="850" w:type="dxa"/>
            <w:shd w:val="clear" w:color="auto" w:fill="auto"/>
          </w:tcPr>
          <w:p w14:paraId="5A3DD09F" w14:textId="77777777" w:rsidR="002C13A1" w:rsidRDefault="002C13A1" w:rsidP="002C13A1">
            <w:pPr>
              <w:rPr>
                <w:rFonts w:ascii="Arial" w:hAnsi="Arial" w:cs="Arial"/>
                <w:sz w:val="18"/>
                <w:szCs w:val="18"/>
              </w:rPr>
            </w:pPr>
            <w:r>
              <w:rPr>
                <w:rFonts w:ascii="Arial" w:hAnsi="Arial" w:cs="Arial"/>
                <w:sz w:val="18"/>
                <w:szCs w:val="18"/>
              </w:rPr>
              <w:t>n/a</w:t>
            </w:r>
          </w:p>
        </w:tc>
        <w:tc>
          <w:tcPr>
            <w:tcW w:w="3262" w:type="dxa"/>
            <w:shd w:val="clear" w:color="auto" w:fill="auto"/>
          </w:tcPr>
          <w:p w14:paraId="10794326" w14:textId="77777777" w:rsidR="002C13A1" w:rsidRDefault="002C13A1" w:rsidP="002C13A1">
            <w:pPr>
              <w:rPr>
                <w:rFonts w:ascii="Arial" w:hAnsi="Arial" w:cs="Arial"/>
                <w:sz w:val="18"/>
                <w:szCs w:val="18"/>
              </w:rPr>
            </w:pPr>
            <w:r>
              <w:rPr>
                <w:rFonts w:ascii="Arial" w:hAnsi="Arial" w:cs="Arial"/>
                <w:sz w:val="18"/>
                <w:szCs w:val="18"/>
              </w:rPr>
              <w:t>Upon selection returns the user to the Report Manager home page (My Reports)</w:t>
            </w:r>
          </w:p>
        </w:tc>
        <w:tc>
          <w:tcPr>
            <w:tcW w:w="1134" w:type="dxa"/>
            <w:shd w:val="clear" w:color="auto" w:fill="auto"/>
          </w:tcPr>
          <w:p w14:paraId="1711C50D" w14:textId="77777777" w:rsidR="002C13A1" w:rsidRDefault="002C13A1" w:rsidP="002C13A1">
            <w:pPr>
              <w:rPr>
                <w:rFonts w:ascii="Arial" w:hAnsi="Arial" w:cs="Arial"/>
                <w:sz w:val="18"/>
                <w:szCs w:val="18"/>
              </w:rPr>
            </w:pPr>
            <w:r>
              <w:rPr>
                <w:rFonts w:ascii="Arial" w:hAnsi="Arial" w:cs="Arial"/>
                <w:sz w:val="18"/>
                <w:szCs w:val="18"/>
              </w:rPr>
              <w:t>n/a</w:t>
            </w:r>
          </w:p>
        </w:tc>
        <w:tc>
          <w:tcPr>
            <w:tcW w:w="3034" w:type="dxa"/>
            <w:shd w:val="clear" w:color="auto" w:fill="auto"/>
          </w:tcPr>
          <w:p w14:paraId="1FC138B3" w14:textId="77777777" w:rsidR="002C13A1" w:rsidRDefault="002C13A1" w:rsidP="002C13A1">
            <w:pPr>
              <w:rPr>
                <w:rFonts w:ascii="Arial" w:hAnsi="Arial" w:cs="Arial"/>
                <w:sz w:val="18"/>
                <w:szCs w:val="18"/>
              </w:rPr>
            </w:pPr>
            <w:r>
              <w:rPr>
                <w:rFonts w:ascii="Arial" w:hAnsi="Arial" w:cs="Arial"/>
                <w:sz w:val="18"/>
                <w:szCs w:val="18"/>
              </w:rPr>
              <w:t>n/a</w:t>
            </w:r>
          </w:p>
        </w:tc>
        <w:tc>
          <w:tcPr>
            <w:tcW w:w="1360" w:type="dxa"/>
          </w:tcPr>
          <w:p w14:paraId="52A8EE9D" w14:textId="77777777" w:rsidR="002C13A1" w:rsidRDefault="002C13A1" w:rsidP="002C13A1">
            <w:pPr>
              <w:rPr>
                <w:rFonts w:ascii="Arial" w:hAnsi="Arial" w:cs="Arial"/>
                <w:sz w:val="18"/>
                <w:szCs w:val="18"/>
              </w:rPr>
            </w:pPr>
            <w:r>
              <w:rPr>
                <w:rFonts w:ascii="Arial" w:hAnsi="Arial" w:cs="Arial"/>
                <w:sz w:val="18"/>
                <w:szCs w:val="18"/>
              </w:rPr>
              <w:t>N</w:t>
            </w:r>
          </w:p>
        </w:tc>
        <w:tc>
          <w:tcPr>
            <w:tcW w:w="1134" w:type="dxa"/>
          </w:tcPr>
          <w:p w14:paraId="35D6D0BB" w14:textId="77777777" w:rsidR="002C13A1" w:rsidRDefault="002C13A1" w:rsidP="002C13A1">
            <w:pPr>
              <w:rPr>
                <w:rFonts w:ascii="Arial" w:hAnsi="Arial" w:cs="Arial"/>
                <w:sz w:val="18"/>
                <w:szCs w:val="18"/>
              </w:rPr>
            </w:pPr>
            <w:r>
              <w:rPr>
                <w:rFonts w:ascii="Arial" w:hAnsi="Arial" w:cs="Arial"/>
                <w:sz w:val="18"/>
                <w:szCs w:val="18"/>
              </w:rPr>
              <w:t>n/a</w:t>
            </w:r>
          </w:p>
        </w:tc>
      </w:tr>
    </w:tbl>
    <w:p w14:paraId="16B8B7B8" w14:textId="77777777" w:rsidR="002C13A1" w:rsidRPr="004F2A9B" w:rsidRDefault="002C13A1" w:rsidP="002C13A1"/>
    <w:p w14:paraId="476CBD59" w14:textId="77777777" w:rsidR="002C13A1" w:rsidRDefault="00610F02" w:rsidP="002C13A1">
      <w:pPr>
        <w:pStyle w:val="Heading4"/>
      </w:pPr>
      <w:r>
        <w:t>Log</w:t>
      </w:r>
      <w:r w:rsidR="002C13A1">
        <w:t xml:space="preserve"> Out </w:t>
      </w:r>
      <w:r>
        <w:t>Confirmation</w:t>
      </w:r>
      <w:r w:rsidR="002C13A1">
        <w:t xml:space="preserve"> Screen Properties</w:t>
      </w:r>
    </w:p>
    <w:p w14:paraId="31A8DF51" w14:textId="77777777" w:rsidR="002C13A1" w:rsidRPr="004F2A9B" w:rsidRDefault="002C13A1" w:rsidP="002C13A1"/>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2C13A1" w:rsidRPr="004A5D01" w14:paraId="15934BE1" w14:textId="77777777" w:rsidTr="00123200">
        <w:trPr>
          <w:trHeight w:val="825"/>
        </w:trPr>
        <w:tc>
          <w:tcPr>
            <w:tcW w:w="12073" w:type="dxa"/>
            <w:gridSpan w:val="6"/>
            <w:shd w:val="clear" w:color="auto" w:fill="auto"/>
          </w:tcPr>
          <w:p w14:paraId="368BF40D" w14:textId="77777777" w:rsidR="002C13A1" w:rsidRPr="004A5D01" w:rsidRDefault="002C13A1"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321E7775" w14:textId="77777777" w:rsidR="002C13A1" w:rsidRPr="004A5D01" w:rsidRDefault="002C13A1"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55D98A16" w14:textId="77777777" w:rsidR="002C13A1" w:rsidRPr="004A5D01" w:rsidRDefault="002C13A1" w:rsidP="00123200">
            <w:pPr>
              <w:rPr>
                <w:rFonts w:ascii="Arial" w:hAnsi="Arial" w:cs="Arial"/>
                <w:b/>
                <w:sz w:val="18"/>
                <w:szCs w:val="18"/>
              </w:rPr>
            </w:pPr>
            <w:r w:rsidRPr="004A5D01">
              <w:rPr>
                <w:rFonts w:ascii="Arial" w:hAnsi="Arial" w:cs="Arial"/>
                <w:b/>
                <w:sz w:val="18"/>
                <w:szCs w:val="18"/>
              </w:rPr>
              <w:t>Target</w:t>
            </w:r>
          </w:p>
        </w:tc>
      </w:tr>
      <w:tr w:rsidR="002C13A1" w:rsidRPr="004A5D01" w14:paraId="6EFE46B9" w14:textId="77777777" w:rsidTr="00123200">
        <w:trPr>
          <w:trHeight w:val="275"/>
        </w:trPr>
        <w:tc>
          <w:tcPr>
            <w:tcW w:w="12073" w:type="dxa"/>
            <w:gridSpan w:val="6"/>
            <w:shd w:val="clear" w:color="auto" w:fill="auto"/>
          </w:tcPr>
          <w:p w14:paraId="4ED2C111" w14:textId="77777777" w:rsidR="002C13A1" w:rsidRPr="002135E4" w:rsidRDefault="00196A03" w:rsidP="00123200">
            <w:pPr>
              <w:pStyle w:val="TableText"/>
              <w:jc w:val="left"/>
              <w:rPr>
                <w:rFonts w:ascii="Arial" w:hAnsi="Arial" w:cs="Arial"/>
                <w:b/>
                <w:szCs w:val="18"/>
              </w:rPr>
            </w:pPr>
            <w:r>
              <w:rPr>
                <w:rFonts w:ascii="Arial" w:hAnsi="Arial" w:cs="Arial"/>
                <w:b/>
                <w:szCs w:val="18"/>
              </w:rPr>
              <w:t>Log Out</w:t>
            </w:r>
          </w:p>
          <w:p w14:paraId="06458A36" w14:textId="77777777" w:rsidR="002C13A1" w:rsidRPr="002135E4" w:rsidRDefault="002C13A1" w:rsidP="00123200">
            <w:pPr>
              <w:pStyle w:val="TableText"/>
              <w:jc w:val="left"/>
              <w:rPr>
                <w:rFonts w:ascii="Arial" w:hAnsi="Arial" w:cs="Arial"/>
                <w:b/>
                <w:szCs w:val="18"/>
              </w:rPr>
            </w:pPr>
          </w:p>
          <w:p w14:paraId="34D3F5B6" w14:textId="77777777" w:rsidR="002C13A1" w:rsidRDefault="00196A03" w:rsidP="00123200">
            <w:pPr>
              <w:pStyle w:val="TableText"/>
              <w:jc w:val="left"/>
              <w:rPr>
                <w:rFonts w:ascii="Arial" w:hAnsi="Arial" w:cs="Arial"/>
                <w:color w:val="333333"/>
                <w:szCs w:val="18"/>
                <w:lang w:val="en"/>
              </w:rPr>
            </w:pPr>
            <w:r>
              <w:rPr>
                <w:rFonts w:ascii="Arial" w:hAnsi="Arial" w:cs="Arial"/>
                <w:color w:val="333333"/>
                <w:szCs w:val="18"/>
                <w:lang w:val="en"/>
              </w:rPr>
              <w:t>You have successfully logged out.</w:t>
            </w:r>
          </w:p>
          <w:p w14:paraId="42861485" w14:textId="77777777" w:rsidR="002C13A1" w:rsidRPr="00A77A59" w:rsidRDefault="002C13A1" w:rsidP="00123200">
            <w:pPr>
              <w:pStyle w:val="TableText"/>
              <w:jc w:val="left"/>
              <w:rPr>
                <w:rFonts w:ascii="Arial" w:hAnsi="Arial" w:cs="Arial"/>
                <w:szCs w:val="18"/>
              </w:rPr>
            </w:pPr>
            <w:r>
              <w:rPr>
                <w:rFonts w:ascii="Helvetica" w:hAnsi="Helvetica"/>
                <w:color w:val="333333"/>
                <w:sz w:val="21"/>
                <w:szCs w:val="21"/>
                <w:lang w:val="en"/>
              </w:rPr>
              <w:t xml:space="preserve"> </w:t>
            </w:r>
          </w:p>
        </w:tc>
        <w:tc>
          <w:tcPr>
            <w:tcW w:w="1360" w:type="dxa"/>
            <w:shd w:val="clear" w:color="auto" w:fill="auto"/>
          </w:tcPr>
          <w:p w14:paraId="2CCDFE25" w14:textId="77777777" w:rsidR="002C13A1" w:rsidRPr="004A5D01" w:rsidRDefault="002C13A1"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759BA462" w14:textId="77777777" w:rsidR="002C13A1" w:rsidRPr="004A5D01" w:rsidRDefault="002C13A1" w:rsidP="00123200">
            <w:pPr>
              <w:autoSpaceDE w:val="0"/>
              <w:autoSpaceDN w:val="0"/>
              <w:adjustRightInd w:val="0"/>
              <w:rPr>
                <w:rFonts w:ascii="Arial" w:hAnsi="Arial" w:cs="Arial"/>
                <w:sz w:val="18"/>
                <w:szCs w:val="18"/>
              </w:rPr>
            </w:pPr>
            <w:r w:rsidRPr="004A5D01">
              <w:rPr>
                <w:rFonts w:ascii="Arial" w:hAnsi="Arial" w:cs="Arial"/>
                <w:sz w:val="18"/>
                <w:szCs w:val="18"/>
              </w:rPr>
              <w:t>tbd</w:t>
            </w:r>
          </w:p>
        </w:tc>
      </w:tr>
      <w:tr w:rsidR="002C13A1" w:rsidRPr="004A5D01" w14:paraId="6D275F65" w14:textId="77777777" w:rsidTr="00123200">
        <w:trPr>
          <w:trHeight w:val="275"/>
        </w:trPr>
        <w:tc>
          <w:tcPr>
            <w:tcW w:w="1241" w:type="dxa"/>
            <w:shd w:val="clear" w:color="auto" w:fill="auto"/>
          </w:tcPr>
          <w:p w14:paraId="2BEC229E" w14:textId="77777777" w:rsidR="002C13A1" w:rsidRPr="004A5D01" w:rsidRDefault="002C13A1"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1CF8C12C" w14:textId="77777777" w:rsidR="002C13A1" w:rsidRPr="004A5D01" w:rsidRDefault="002C13A1"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E176A30" w14:textId="77777777" w:rsidR="002C13A1" w:rsidRPr="004A5D01" w:rsidRDefault="002C13A1"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33516591" w14:textId="77777777" w:rsidR="002C13A1" w:rsidRPr="004A5D01" w:rsidRDefault="002C13A1"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54B23302" w14:textId="77777777" w:rsidR="002C13A1" w:rsidRPr="004A5D01" w:rsidRDefault="002C13A1"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535BAA91" w14:textId="77777777" w:rsidR="002C13A1" w:rsidRPr="004A5D01" w:rsidRDefault="002C13A1"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7EAB6A84" w14:textId="77777777" w:rsidR="002C13A1" w:rsidRPr="004A5D01" w:rsidRDefault="002C13A1" w:rsidP="00123200">
            <w:pPr>
              <w:rPr>
                <w:rFonts w:ascii="Arial" w:hAnsi="Arial" w:cs="Arial"/>
                <w:b/>
                <w:sz w:val="18"/>
                <w:szCs w:val="18"/>
              </w:rPr>
            </w:pPr>
          </w:p>
        </w:tc>
        <w:tc>
          <w:tcPr>
            <w:tcW w:w="1134" w:type="dxa"/>
          </w:tcPr>
          <w:p w14:paraId="11225519" w14:textId="77777777" w:rsidR="002C13A1" w:rsidRPr="004A5D01" w:rsidRDefault="002C13A1" w:rsidP="00123200">
            <w:pPr>
              <w:rPr>
                <w:rFonts w:ascii="Arial" w:hAnsi="Arial" w:cs="Arial"/>
                <w:b/>
                <w:sz w:val="18"/>
                <w:szCs w:val="18"/>
              </w:rPr>
            </w:pPr>
          </w:p>
        </w:tc>
      </w:tr>
      <w:tr w:rsidR="002C13A1" w:rsidRPr="004A5D01" w14:paraId="0EFC3CB1" w14:textId="77777777" w:rsidTr="00123200">
        <w:trPr>
          <w:trHeight w:val="275"/>
        </w:trPr>
        <w:tc>
          <w:tcPr>
            <w:tcW w:w="1241" w:type="dxa"/>
            <w:shd w:val="clear" w:color="auto" w:fill="auto"/>
          </w:tcPr>
          <w:p w14:paraId="1A839231" w14:textId="77777777" w:rsidR="002C13A1" w:rsidRDefault="002C13A1" w:rsidP="00123200">
            <w:pPr>
              <w:rPr>
                <w:rFonts w:ascii="Arial" w:hAnsi="Arial" w:cs="Arial"/>
                <w:sz w:val="18"/>
                <w:szCs w:val="18"/>
              </w:rPr>
            </w:pPr>
          </w:p>
        </w:tc>
        <w:tc>
          <w:tcPr>
            <w:tcW w:w="2552" w:type="dxa"/>
            <w:shd w:val="clear" w:color="auto" w:fill="auto"/>
          </w:tcPr>
          <w:p w14:paraId="448C15E0" w14:textId="77777777" w:rsidR="002C13A1" w:rsidRDefault="002C13A1" w:rsidP="00123200">
            <w:pPr>
              <w:rPr>
                <w:rFonts w:ascii="Arial" w:hAnsi="Arial" w:cs="Arial"/>
                <w:sz w:val="18"/>
                <w:szCs w:val="18"/>
              </w:rPr>
            </w:pPr>
          </w:p>
        </w:tc>
        <w:tc>
          <w:tcPr>
            <w:tcW w:w="850" w:type="dxa"/>
            <w:shd w:val="clear" w:color="auto" w:fill="auto"/>
          </w:tcPr>
          <w:p w14:paraId="4D30156E" w14:textId="77777777" w:rsidR="002C13A1" w:rsidRDefault="002C13A1" w:rsidP="00123200">
            <w:pPr>
              <w:rPr>
                <w:rFonts w:ascii="Arial" w:hAnsi="Arial" w:cs="Arial"/>
                <w:sz w:val="18"/>
                <w:szCs w:val="18"/>
              </w:rPr>
            </w:pPr>
          </w:p>
        </w:tc>
        <w:tc>
          <w:tcPr>
            <w:tcW w:w="3262" w:type="dxa"/>
            <w:shd w:val="clear" w:color="auto" w:fill="auto"/>
          </w:tcPr>
          <w:p w14:paraId="48B2FBBF" w14:textId="77777777" w:rsidR="002C13A1" w:rsidRDefault="002C13A1" w:rsidP="00123200">
            <w:pPr>
              <w:rPr>
                <w:rFonts w:ascii="Arial" w:hAnsi="Arial" w:cs="Arial"/>
                <w:sz w:val="18"/>
                <w:szCs w:val="18"/>
              </w:rPr>
            </w:pPr>
          </w:p>
        </w:tc>
        <w:tc>
          <w:tcPr>
            <w:tcW w:w="1134" w:type="dxa"/>
            <w:shd w:val="clear" w:color="auto" w:fill="auto"/>
          </w:tcPr>
          <w:p w14:paraId="15709F9D" w14:textId="77777777" w:rsidR="002C13A1" w:rsidRDefault="002C13A1" w:rsidP="00123200">
            <w:pPr>
              <w:rPr>
                <w:rFonts w:ascii="Arial" w:hAnsi="Arial" w:cs="Arial"/>
                <w:sz w:val="18"/>
                <w:szCs w:val="18"/>
              </w:rPr>
            </w:pPr>
          </w:p>
        </w:tc>
        <w:tc>
          <w:tcPr>
            <w:tcW w:w="3034" w:type="dxa"/>
            <w:shd w:val="clear" w:color="auto" w:fill="auto"/>
          </w:tcPr>
          <w:p w14:paraId="1CA7F99E" w14:textId="77777777" w:rsidR="002C13A1" w:rsidRDefault="002C13A1" w:rsidP="00123200">
            <w:pPr>
              <w:rPr>
                <w:rFonts w:ascii="Arial" w:hAnsi="Arial" w:cs="Arial"/>
                <w:sz w:val="18"/>
                <w:szCs w:val="18"/>
              </w:rPr>
            </w:pPr>
          </w:p>
        </w:tc>
        <w:tc>
          <w:tcPr>
            <w:tcW w:w="1360" w:type="dxa"/>
          </w:tcPr>
          <w:p w14:paraId="731FE2FC" w14:textId="77777777" w:rsidR="002C13A1" w:rsidRDefault="002C13A1" w:rsidP="00123200">
            <w:pPr>
              <w:rPr>
                <w:rFonts w:ascii="Arial" w:hAnsi="Arial" w:cs="Arial"/>
                <w:sz w:val="18"/>
                <w:szCs w:val="18"/>
              </w:rPr>
            </w:pPr>
          </w:p>
        </w:tc>
        <w:tc>
          <w:tcPr>
            <w:tcW w:w="1134" w:type="dxa"/>
          </w:tcPr>
          <w:p w14:paraId="2953CD6B" w14:textId="77777777" w:rsidR="002C13A1" w:rsidRDefault="002C13A1" w:rsidP="00123200">
            <w:pPr>
              <w:rPr>
                <w:rFonts w:ascii="Arial" w:hAnsi="Arial" w:cs="Arial"/>
                <w:sz w:val="18"/>
                <w:szCs w:val="18"/>
              </w:rPr>
            </w:pPr>
          </w:p>
        </w:tc>
      </w:tr>
    </w:tbl>
    <w:p w14:paraId="7DB11C54" w14:textId="77777777" w:rsidR="002C13A1" w:rsidRDefault="002C13A1" w:rsidP="002C13A1"/>
    <w:p w14:paraId="0E98AE0B" w14:textId="77777777" w:rsidR="002C13A1" w:rsidRDefault="002C13A1" w:rsidP="002C13A1">
      <w:pPr>
        <w:sectPr w:rsidR="002C13A1" w:rsidSect="002C13A1">
          <w:pgSz w:w="15840" w:h="12240" w:orient="landscape" w:code="1"/>
          <w:pgMar w:top="1797" w:right="1616" w:bottom="1797" w:left="851" w:header="567" w:footer="720" w:gutter="0"/>
          <w:cols w:space="720"/>
          <w:docGrid w:linePitch="360"/>
        </w:sectPr>
      </w:pPr>
    </w:p>
    <w:p w14:paraId="1259824A" w14:textId="77777777" w:rsidR="002C13A1" w:rsidRDefault="002C13A1" w:rsidP="002C13A1">
      <w:pPr>
        <w:pStyle w:val="Heading4"/>
      </w:pPr>
      <w:r>
        <w:t>Log</w:t>
      </w:r>
      <w:r w:rsidR="003737F2">
        <w:t>o</w:t>
      </w:r>
      <w:r>
        <w:t>ut Screen Example</w:t>
      </w:r>
    </w:p>
    <w:p w14:paraId="0EE7FD65" w14:textId="77777777" w:rsidR="002C13A1" w:rsidRDefault="002C13A1" w:rsidP="003737F2"/>
    <w:p w14:paraId="74F0BB1E" w14:textId="77777777" w:rsidR="002C13A1" w:rsidRPr="002C13A1" w:rsidRDefault="00A96D2E" w:rsidP="003737F2">
      <w:r>
        <w:rPr>
          <w:noProof/>
          <w:lang w:eastAsia="en-GB"/>
        </w:rPr>
        <w:drawing>
          <wp:inline distT="0" distB="0" distL="0" distR="0" wp14:anchorId="704301B6" wp14:editId="55A59D66">
            <wp:extent cx="5632450" cy="1449705"/>
            <wp:effectExtent l="0" t="0" r="6350" b="0"/>
            <wp:docPr id="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32450" cy="1449705"/>
                    </a:xfrm>
                    <a:prstGeom prst="rect">
                      <a:avLst/>
                    </a:prstGeom>
                    <a:noFill/>
                    <a:ln>
                      <a:noFill/>
                    </a:ln>
                  </pic:spPr>
                </pic:pic>
              </a:graphicData>
            </a:graphic>
          </wp:inline>
        </w:drawing>
      </w:r>
    </w:p>
    <w:p w14:paraId="52476D47" w14:textId="77777777" w:rsidR="002C13A1" w:rsidRDefault="002C13A1" w:rsidP="002C13A1">
      <w:pPr>
        <w:pStyle w:val="Heading4"/>
      </w:pPr>
      <w:r>
        <w:t>Logout Confirmation Screen Example</w:t>
      </w:r>
    </w:p>
    <w:p w14:paraId="19380E8B" w14:textId="77777777" w:rsidR="00AD0357" w:rsidRDefault="00A96D2E" w:rsidP="00AD0357">
      <w:r>
        <w:rPr>
          <w:noProof/>
          <w:lang w:eastAsia="en-GB"/>
        </w:rPr>
        <w:drawing>
          <wp:inline distT="0" distB="0" distL="0" distR="0" wp14:anchorId="4D943CAD" wp14:editId="4AE8A4E5">
            <wp:extent cx="5690870" cy="1391285"/>
            <wp:effectExtent l="0" t="0" r="5080" b="0"/>
            <wp:docPr id="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90870" cy="1391285"/>
                    </a:xfrm>
                    <a:prstGeom prst="rect">
                      <a:avLst/>
                    </a:prstGeom>
                    <a:noFill/>
                    <a:ln>
                      <a:noFill/>
                    </a:ln>
                  </pic:spPr>
                </pic:pic>
              </a:graphicData>
            </a:graphic>
          </wp:inline>
        </w:drawing>
      </w:r>
    </w:p>
    <w:p w14:paraId="1692A47E" w14:textId="77777777" w:rsidR="00AD0357" w:rsidRDefault="00AD0357" w:rsidP="00AD0357"/>
    <w:p w14:paraId="12BD3FE1" w14:textId="77777777" w:rsidR="00B75C53" w:rsidRDefault="00AF6F0D" w:rsidP="00AD0357">
      <w:pPr>
        <w:pStyle w:val="Heading3"/>
      </w:pPr>
      <w:r w:rsidRPr="003737F2">
        <w:br w:type="page"/>
      </w:r>
      <w:bookmarkStart w:id="1932" w:name="_Toc422842092"/>
      <w:r w:rsidR="00AA6215">
        <w:t>PMUC0</w:t>
      </w:r>
      <w:r w:rsidR="001A4537">
        <w:t>40</w:t>
      </w:r>
      <w:r w:rsidR="00B75C53">
        <w:t xml:space="preserve"> – Time Out</w:t>
      </w:r>
      <w:bookmarkEnd w:id="1931"/>
      <w:bookmarkEnd w:id="1932"/>
    </w:p>
    <w:p w14:paraId="014866DF" w14:textId="77777777" w:rsidR="00B75C53" w:rsidRDefault="00B75C53" w:rsidP="00AF6F0D">
      <w:pPr>
        <w:tabs>
          <w:tab w:val="num" w:pos="993"/>
        </w:tabs>
      </w:pPr>
    </w:p>
    <w:tbl>
      <w:tblPr>
        <w:tblW w:w="93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93"/>
        <w:gridCol w:w="7229"/>
      </w:tblGrid>
      <w:tr w:rsidR="00B75C53" w:rsidRPr="00AA6215" w14:paraId="3AA0076A" w14:textId="77777777" w:rsidTr="00094638">
        <w:tc>
          <w:tcPr>
            <w:tcW w:w="9322" w:type="dxa"/>
            <w:gridSpan w:val="2"/>
            <w:shd w:val="pct20" w:color="auto" w:fill="auto"/>
          </w:tcPr>
          <w:p w14:paraId="519F1B1A"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Use Case Reference</w:t>
            </w:r>
            <w:r w:rsidRPr="00AA6215">
              <w:rPr>
                <w:rFonts w:ascii="Arial" w:hAnsi="Arial" w:cs="Arial"/>
                <w:b/>
                <w:bCs/>
                <w:sz w:val="18"/>
                <w:szCs w:val="18"/>
              </w:rPr>
              <w:tab/>
            </w:r>
            <w:r w:rsidR="00AA6215">
              <w:rPr>
                <w:rFonts w:ascii="Arial" w:hAnsi="Arial" w:cs="Arial"/>
                <w:b/>
                <w:bCs/>
                <w:sz w:val="18"/>
                <w:szCs w:val="18"/>
              </w:rPr>
              <w:t>PMUC00</w:t>
            </w:r>
            <w:r w:rsidR="001A4537">
              <w:rPr>
                <w:rFonts w:ascii="Arial" w:hAnsi="Arial" w:cs="Arial"/>
                <w:b/>
                <w:bCs/>
                <w:sz w:val="18"/>
                <w:szCs w:val="18"/>
              </w:rPr>
              <w:t>40</w:t>
            </w:r>
          </w:p>
          <w:p w14:paraId="5FDFA716" w14:textId="77777777" w:rsidR="00B75C53" w:rsidRPr="00AA6215" w:rsidRDefault="00B75C53" w:rsidP="00AF6F0D">
            <w:pPr>
              <w:tabs>
                <w:tab w:val="num" w:pos="993"/>
              </w:tabs>
              <w:rPr>
                <w:rFonts w:ascii="Arial" w:hAnsi="Arial" w:cs="Arial"/>
                <w:b/>
                <w:bCs/>
                <w:sz w:val="18"/>
                <w:szCs w:val="18"/>
              </w:rPr>
            </w:pPr>
          </w:p>
          <w:p w14:paraId="2219D8DA"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ab/>
            </w:r>
            <w:r w:rsidRPr="00AA6215">
              <w:rPr>
                <w:rFonts w:ascii="Arial" w:hAnsi="Arial" w:cs="Arial"/>
                <w:b/>
                <w:bCs/>
                <w:sz w:val="18"/>
                <w:szCs w:val="18"/>
              </w:rPr>
              <w:tab/>
            </w:r>
            <w:r w:rsidRPr="00AA6215">
              <w:rPr>
                <w:rFonts w:ascii="Arial" w:hAnsi="Arial" w:cs="Arial"/>
                <w:b/>
                <w:bCs/>
                <w:sz w:val="18"/>
                <w:szCs w:val="18"/>
              </w:rPr>
              <w:tab/>
              <w:t>Time Out</w:t>
            </w:r>
          </w:p>
          <w:p w14:paraId="54A0DF36" w14:textId="77777777" w:rsidR="00B75C53" w:rsidRPr="00AA6215" w:rsidRDefault="00B75C53" w:rsidP="00AF6F0D">
            <w:pPr>
              <w:tabs>
                <w:tab w:val="num" w:pos="993"/>
              </w:tabs>
              <w:rPr>
                <w:rFonts w:ascii="Arial" w:hAnsi="Arial" w:cs="Arial"/>
                <w:b/>
                <w:sz w:val="18"/>
                <w:szCs w:val="18"/>
              </w:rPr>
            </w:pPr>
          </w:p>
        </w:tc>
      </w:tr>
      <w:tr w:rsidR="00B75C53" w:rsidRPr="00AA6215" w14:paraId="265ACD93" w14:textId="77777777" w:rsidTr="00094638">
        <w:tc>
          <w:tcPr>
            <w:tcW w:w="2093" w:type="dxa"/>
            <w:shd w:val="pct20" w:color="auto" w:fill="auto"/>
          </w:tcPr>
          <w:p w14:paraId="28493D75"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Summary</w:t>
            </w:r>
          </w:p>
          <w:p w14:paraId="1CC78414"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2D22AD30" w14:textId="77777777" w:rsidR="00B75C53" w:rsidRPr="00AA6215" w:rsidRDefault="00B75C53" w:rsidP="00AA6215">
            <w:pPr>
              <w:tabs>
                <w:tab w:val="num" w:pos="993"/>
              </w:tabs>
              <w:rPr>
                <w:rFonts w:ascii="Arial" w:hAnsi="Arial" w:cs="Arial"/>
                <w:sz w:val="18"/>
                <w:szCs w:val="18"/>
              </w:rPr>
            </w:pPr>
            <w:r w:rsidRPr="00AA6215">
              <w:rPr>
                <w:rFonts w:ascii="Arial" w:hAnsi="Arial" w:cs="Arial"/>
                <w:sz w:val="18"/>
                <w:szCs w:val="18"/>
              </w:rPr>
              <w:t xml:space="preserve">Process that times the </w:t>
            </w:r>
            <w:r w:rsidR="00AA6215">
              <w:rPr>
                <w:rFonts w:ascii="Arial" w:hAnsi="Arial" w:cs="Arial"/>
                <w:sz w:val="18"/>
                <w:szCs w:val="18"/>
              </w:rPr>
              <w:t>user</w:t>
            </w:r>
            <w:r w:rsidRPr="00AA6215">
              <w:rPr>
                <w:rFonts w:ascii="Arial" w:hAnsi="Arial" w:cs="Arial"/>
                <w:sz w:val="18"/>
                <w:szCs w:val="18"/>
              </w:rPr>
              <w:t xml:space="preserve"> out of the website if there has been a period of inactivity</w:t>
            </w:r>
          </w:p>
        </w:tc>
      </w:tr>
      <w:tr w:rsidR="00B75C53" w:rsidRPr="00AA6215" w14:paraId="7E6254DA" w14:textId="77777777" w:rsidTr="00094638">
        <w:tc>
          <w:tcPr>
            <w:tcW w:w="2093" w:type="dxa"/>
            <w:shd w:val="pct20" w:color="auto" w:fill="auto"/>
          </w:tcPr>
          <w:p w14:paraId="048D50A8"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Actor</w:t>
            </w:r>
          </w:p>
          <w:p w14:paraId="3C5BDEC0"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2B7D3B8D" w14:textId="77777777" w:rsidR="00B75C53" w:rsidRPr="00AA6215" w:rsidRDefault="00B75C53" w:rsidP="00AF6F0D">
            <w:pPr>
              <w:tabs>
                <w:tab w:val="num" w:pos="993"/>
              </w:tabs>
              <w:rPr>
                <w:rFonts w:ascii="Arial" w:hAnsi="Arial" w:cs="Arial"/>
                <w:sz w:val="18"/>
                <w:szCs w:val="18"/>
              </w:rPr>
            </w:pPr>
            <w:r w:rsidRPr="00AA6215">
              <w:rPr>
                <w:rFonts w:ascii="Arial" w:hAnsi="Arial" w:cs="Arial"/>
                <w:sz w:val="18"/>
                <w:szCs w:val="18"/>
              </w:rPr>
              <w:t>System</w:t>
            </w:r>
          </w:p>
        </w:tc>
      </w:tr>
      <w:tr w:rsidR="00B75C53" w:rsidRPr="00AA6215" w14:paraId="4BD1AA3A" w14:textId="77777777" w:rsidTr="00094638">
        <w:tc>
          <w:tcPr>
            <w:tcW w:w="2093" w:type="dxa"/>
            <w:shd w:val="pct20" w:color="auto" w:fill="auto"/>
          </w:tcPr>
          <w:p w14:paraId="1D5E3E16"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Trigger</w:t>
            </w:r>
          </w:p>
          <w:p w14:paraId="43809474"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36CC0467" w14:textId="77777777" w:rsidR="00B75C53" w:rsidRPr="00AA6215" w:rsidRDefault="00B75C53" w:rsidP="00AF6F0D">
            <w:pPr>
              <w:tabs>
                <w:tab w:val="num" w:pos="993"/>
              </w:tabs>
              <w:rPr>
                <w:rFonts w:ascii="Arial" w:hAnsi="Arial" w:cs="Arial"/>
                <w:sz w:val="18"/>
                <w:szCs w:val="18"/>
              </w:rPr>
            </w:pPr>
            <w:r w:rsidRPr="00AA6215">
              <w:rPr>
                <w:rFonts w:ascii="Arial" w:hAnsi="Arial" w:cs="Arial"/>
                <w:sz w:val="18"/>
                <w:szCs w:val="18"/>
              </w:rPr>
              <w:t>No activity for a defined period of time</w:t>
            </w:r>
          </w:p>
        </w:tc>
      </w:tr>
      <w:tr w:rsidR="00B75C53" w:rsidRPr="00AA6215" w14:paraId="4F5FAFDB" w14:textId="77777777" w:rsidTr="00094638">
        <w:tc>
          <w:tcPr>
            <w:tcW w:w="2093" w:type="dxa"/>
            <w:shd w:val="pct20" w:color="auto" w:fill="auto"/>
          </w:tcPr>
          <w:p w14:paraId="457C3F7F"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Pre- conditions</w:t>
            </w:r>
          </w:p>
          <w:p w14:paraId="4A9CCF77"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7CCFEA62" w14:textId="77777777" w:rsidR="00B75C53" w:rsidRPr="00AA6215" w:rsidRDefault="00B75C53" w:rsidP="00AA6215">
            <w:pPr>
              <w:tabs>
                <w:tab w:val="num" w:pos="993"/>
              </w:tabs>
              <w:rPr>
                <w:rFonts w:ascii="Arial" w:hAnsi="Arial" w:cs="Arial"/>
                <w:sz w:val="18"/>
                <w:szCs w:val="18"/>
              </w:rPr>
            </w:pPr>
          </w:p>
        </w:tc>
      </w:tr>
      <w:tr w:rsidR="00B75C53" w:rsidRPr="00AA6215" w14:paraId="35B4CA7D" w14:textId="77777777" w:rsidTr="00094638">
        <w:tc>
          <w:tcPr>
            <w:tcW w:w="2093" w:type="dxa"/>
            <w:shd w:val="pct20" w:color="auto" w:fill="auto"/>
          </w:tcPr>
          <w:p w14:paraId="24EA40F2"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Post –conditions</w:t>
            </w:r>
          </w:p>
          <w:p w14:paraId="49CA5C54"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7344E93D" w14:textId="4D29BF69" w:rsidR="00B75C53" w:rsidRPr="00AA6215" w:rsidRDefault="00B75C53" w:rsidP="00A30211">
            <w:pPr>
              <w:tabs>
                <w:tab w:val="num" w:pos="993"/>
              </w:tabs>
              <w:rPr>
                <w:rFonts w:ascii="Arial" w:hAnsi="Arial" w:cs="Arial"/>
                <w:sz w:val="18"/>
                <w:szCs w:val="18"/>
              </w:rPr>
            </w:pPr>
            <w:r w:rsidRPr="00AA6215">
              <w:rPr>
                <w:rFonts w:ascii="Arial" w:hAnsi="Arial" w:cs="Arial"/>
                <w:sz w:val="18"/>
                <w:szCs w:val="18"/>
              </w:rPr>
              <w:t xml:space="preserve">The </w:t>
            </w:r>
            <w:r w:rsidR="00A30211">
              <w:rPr>
                <w:rFonts w:ascii="Arial" w:hAnsi="Arial" w:cs="Arial"/>
                <w:sz w:val="18"/>
                <w:szCs w:val="18"/>
              </w:rPr>
              <w:t>user</w:t>
            </w:r>
            <w:r w:rsidRPr="00AA6215">
              <w:rPr>
                <w:rFonts w:ascii="Arial" w:hAnsi="Arial" w:cs="Arial"/>
                <w:sz w:val="18"/>
                <w:szCs w:val="18"/>
              </w:rPr>
              <w:t xml:space="preserve"> is timed out of </w:t>
            </w:r>
            <w:r w:rsidR="00FE4BBE">
              <w:rPr>
                <w:rFonts w:ascii="Arial" w:hAnsi="Arial" w:cs="Arial"/>
                <w:sz w:val="18"/>
                <w:szCs w:val="18"/>
              </w:rPr>
              <w:t>PlanManager</w:t>
            </w:r>
          </w:p>
        </w:tc>
      </w:tr>
      <w:tr w:rsidR="00B75C53" w:rsidRPr="00AA6215" w14:paraId="01B25965" w14:textId="77777777" w:rsidTr="00094638">
        <w:tc>
          <w:tcPr>
            <w:tcW w:w="2093" w:type="dxa"/>
            <w:shd w:val="pct20" w:color="auto" w:fill="auto"/>
          </w:tcPr>
          <w:p w14:paraId="73C8E4AA"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Frequency</w:t>
            </w:r>
          </w:p>
        </w:tc>
        <w:tc>
          <w:tcPr>
            <w:tcW w:w="7229" w:type="dxa"/>
            <w:shd w:val="clear" w:color="auto" w:fill="auto"/>
          </w:tcPr>
          <w:p w14:paraId="7CF943FE" w14:textId="77777777" w:rsidR="00B75C53" w:rsidRPr="00AA6215" w:rsidRDefault="00B75C53" w:rsidP="00AF6F0D">
            <w:pPr>
              <w:tabs>
                <w:tab w:val="num" w:pos="993"/>
              </w:tabs>
              <w:rPr>
                <w:rFonts w:ascii="Arial" w:hAnsi="Arial" w:cs="Arial"/>
                <w:sz w:val="18"/>
                <w:szCs w:val="18"/>
              </w:rPr>
            </w:pPr>
            <w:r w:rsidRPr="00AA6215">
              <w:rPr>
                <w:rFonts w:ascii="Arial" w:hAnsi="Arial" w:cs="Arial"/>
                <w:sz w:val="18"/>
                <w:szCs w:val="18"/>
              </w:rPr>
              <w:t>Adhoc</w:t>
            </w:r>
          </w:p>
        </w:tc>
      </w:tr>
      <w:tr w:rsidR="00B75C53" w:rsidRPr="00AA6215" w14:paraId="7F6FEF5B" w14:textId="77777777" w:rsidTr="00094638">
        <w:tc>
          <w:tcPr>
            <w:tcW w:w="2093" w:type="dxa"/>
            <w:shd w:val="pct20" w:color="auto" w:fill="auto"/>
          </w:tcPr>
          <w:p w14:paraId="321C1D62"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Basic Course of Action</w:t>
            </w:r>
          </w:p>
          <w:p w14:paraId="7B9FFA17"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 xml:space="preserve"> </w:t>
            </w:r>
          </w:p>
        </w:tc>
        <w:tc>
          <w:tcPr>
            <w:tcW w:w="7229" w:type="dxa"/>
            <w:shd w:val="clear" w:color="auto" w:fill="auto"/>
          </w:tcPr>
          <w:p w14:paraId="434A2BC2" w14:textId="55A0FC21" w:rsidR="00B75C53" w:rsidRPr="00AA6215" w:rsidRDefault="00B75C53" w:rsidP="00675C1C">
            <w:pPr>
              <w:numPr>
                <w:ilvl w:val="0"/>
                <w:numId w:val="8"/>
              </w:numPr>
              <w:tabs>
                <w:tab w:val="num" w:pos="742"/>
              </w:tabs>
              <w:ind w:left="459" w:firstLine="0"/>
              <w:rPr>
                <w:rFonts w:ascii="Arial" w:hAnsi="Arial" w:cs="Arial"/>
                <w:sz w:val="18"/>
                <w:szCs w:val="18"/>
              </w:rPr>
            </w:pPr>
            <w:r w:rsidRPr="00AA6215">
              <w:rPr>
                <w:rFonts w:ascii="Arial" w:hAnsi="Arial" w:cs="Arial"/>
                <w:sz w:val="18"/>
                <w:szCs w:val="18"/>
              </w:rPr>
              <w:t xml:space="preserve">The </w:t>
            </w:r>
            <w:r w:rsidR="003B2D50">
              <w:rPr>
                <w:rFonts w:ascii="Arial" w:hAnsi="Arial" w:cs="Arial"/>
                <w:sz w:val="18"/>
                <w:szCs w:val="18"/>
              </w:rPr>
              <w:t>user</w:t>
            </w:r>
            <w:r w:rsidRPr="00AA6215">
              <w:rPr>
                <w:rFonts w:ascii="Arial" w:hAnsi="Arial" w:cs="Arial"/>
                <w:sz w:val="18"/>
                <w:szCs w:val="18"/>
              </w:rPr>
              <w:t xml:space="preserve"> has accessed the </w:t>
            </w:r>
            <w:r w:rsidR="00FE4BBE">
              <w:rPr>
                <w:rFonts w:ascii="Arial" w:hAnsi="Arial" w:cs="Arial"/>
                <w:sz w:val="18"/>
                <w:szCs w:val="18"/>
              </w:rPr>
              <w:t>PlanManager</w:t>
            </w:r>
            <w:r w:rsidRPr="00AA6215">
              <w:rPr>
                <w:rFonts w:ascii="Arial" w:hAnsi="Arial" w:cs="Arial"/>
                <w:sz w:val="18"/>
                <w:szCs w:val="18"/>
              </w:rPr>
              <w:t xml:space="preserve"> web site</w:t>
            </w:r>
          </w:p>
          <w:p w14:paraId="0F7D7E6E" w14:textId="1BF567CA" w:rsidR="00B75C53" w:rsidRPr="00AA6215" w:rsidRDefault="00B75C53" w:rsidP="00675C1C">
            <w:pPr>
              <w:numPr>
                <w:ilvl w:val="0"/>
                <w:numId w:val="8"/>
              </w:numPr>
              <w:tabs>
                <w:tab w:val="num" w:pos="742"/>
              </w:tabs>
              <w:ind w:left="459" w:firstLine="0"/>
              <w:rPr>
                <w:rFonts w:ascii="Arial" w:hAnsi="Arial" w:cs="Arial"/>
                <w:sz w:val="18"/>
                <w:szCs w:val="18"/>
              </w:rPr>
            </w:pPr>
            <w:r w:rsidRPr="00AA6215">
              <w:rPr>
                <w:rFonts w:ascii="Arial" w:hAnsi="Arial" w:cs="Arial"/>
                <w:sz w:val="18"/>
                <w:szCs w:val="18"/>
              </w:rPr>
              <w:t xml:space="preserve">The </w:t>
            </w:r>
            <w:r w:rsidR="003B2D50">
              <w:rPr>
                <w:rFonts w:ascii="Arial" w:hAnsi="Arial" w:cs="Arial"/>
                <w:sz w:val="18"/>
                <w:szCs w:val="18"/>
              </w:rPr>
              <w:t>user</w:t>
            </w:r>
            <w:r w:rsidRPr="00AA6215">
              <w:rPr>
                <w:rFonts w:ascii="Arial" w:hAnsi="Arial" w:cs="Arial"/>
                <w:sz w:val="18"/>
                <w:szCs w:val="18"/>
              </w:rPr>
              <w:t xml:space="preserve"> does not use </w:t>
            </w:r>
            <w:r w:rsidR="00FE4BBE">
              <w:rPr>
                <w:rFonts w:ascii="Arial" w:hAnsi="Arial" w:cs="Arial"/>
                <w:sz w:val="18"/>
                <w:szCs w:val="18"/>
              </w:rPr>
              <w:t>PlanManager</w:t>
            </w:r>
            <w:r w:rsidRPr="00AA6215">
              <w:rPr>
                <w:rFonts w:ascii="Arial" w:hAnsi="Arial" w:cs="Arial"/>
                <w:sz w:val="18"/>
                <w:szCs w:val="18"/>
              </w:rPr>
              <w:t xml:space="preserve"> for 9.5 minutes</w:t>
            </w:r>
          </w:p>
          <w:p w14:paraId="5C680A57" w14:textId="77777777" w:rsidR="00B75C53" w:rsidRPr="00AA6215" w:rsidRDefault="00B75C53" w:rsidP="00675C1C">
            <w:pPr>
              <w:numPr>
                <w:ilvl w:val="0"/>
                <w:numId w:val="8"/>
              </w:numPr>
              <w:tabs>
                <w:tab w:val="num" w:pos="742"/>
              </w:tabs>
              <w:ind w:left="459" w:firstLine="0"/>
              <w:rPr>
                <w:rFonts w:ascii="Arial" w:hAnsi="Arial" w:cs="Arial"/>
                <w:sz w:val="18"/>
                <w:szCs w:val="18"/>
              </w:rPr>
            </w:pPr>
            <w:r w:rsidRPr="00AA6215">
              <w:rPr>
                <w:rFonts w:ascii="Arial" w:hAnsi="Arial" w:cs="Arial"/>
                <w:sz w:val="18"/>
                <w:szCs w:val="18"/>
              </w:rPr>
              <w:t>The system displays a warning that the session will expire in 30 seconds.</w:t>
            </w:r>
          </w:p>
          <w:p w14:paraId="1E619748" w14:textId="77777777" w:rsidR="00B75C53" w:rsidRPr="00AA6215" w:rsidRDefault="00B75C53" w:rsidP="00675C1C">
            <w:pPr>
              <w:numPr>
                <w:ilvl w:val="0"/>
                <w:numId w:val="8"/>
              </w:numPr>
              <w:tabs>
                <w:tab w:val="num" w:pos="742"/>
              </w:tabs>
              <w:ind w:left="459" w:firstLine="0"/>
              <w:rPr>
                <w:rFonts w:ascii="Arial" w:hAnsi="Arial" w:cs="Arial"/>
                <w:sz w:val="18"/>
                <w:szCs w:val="18"/>
              </w:rPr>
            </w:pPr>
            <w:r w:rsidRPr="00AA6215">
              <w:rPr>
                <w:rFonts w:ascii="Arial" w:hAnsi="Arial" w:cs="Arial"/>
                <w:sz w:val="18"/>
                <w:szCs w:val="18"/>
              </w:rPr>
              <w:t xml:space="preserve">The </w:t>
            </w:r>
            <w:r w:rsidR="00A30211">
              <w:rPr>
                <w:rFonts w:ascii="Arial" w:hAnsi="Arial" w:cs="Arial"/>
                <w:sz w:val="18"/>
                <w:szCs w:val="18"/>
              </w:rPr>
              <w:t>user</w:t>
            </w:r>
            <w:r w:rsidRPr="00AA6215">
              <w:rPr>
                <w:rFonts w:ascii="Arial" w:hAnsi="Arial" w:cs="Arial"/>
                <w:sz w:val="18"/>
                <w:szCs w:val="18"/>
              </w:rPr>
              <w:t xml:space="preserve"> ignores the warning</w:t>
            </w:r>
          </w:p>
          <w:p w14:paraId="20F5594F" w14:textId="309B7624" w:rsidR="00B75C53" w:rsidRPr="00AA6215" w:rsidRDefault="00B75C53" w:rsidP="00675C1C">
            <w:pPr>
              <w:numPr>
                <w:ilvl w:val="0"/>
                <w:numId w:val="8"/>
              </w:numPr>
              <w:tabs>
                <w:tab w:val="num" w:pos="742"/>
              </w:tabs>
              <w:ind w:left="459" w:firstLine="0"/>
              <w:rPr>
                <w:rFonts w:ascii="Arial" w:hAnsi="Arial" w:cs="Arial"/>
                <w:sz w:val="18"/>
                <w:szCs w:val="18"/>
              </w:rPr>
            </w:pPr>
            <w:r w:rsidRPr="00AA6215">
              <w:rPr>
                <w:rFonts w:ascii="Arial" w:hAnsi="Arial" w:cs="Arial"/>
                <w:sz w:val="18"/>
                <w:szCs w:val="18"/>
              </w:rPr>
              <w:t xml:space="preserve">The system automatically logs the </w:t>
            </w:r>
            <w:r w:rsidR="00A30211">
              <w:rPr>
                <w:rFonts w:ascii="Arial" w:hAnsi="Arial" w:cs="Arial"/>
                <w:sz w:val="18"/>
                <w:szCs w:val="18"/>
              </w:rPr>
              <w:t>user</w:t>
            </w:r>
            <w:r w:rsidRPr="00AA6215">
              <w:rPr>
                <w:rFonts w:ascii="Arial" w:hAnsi="Arial" w:cs="Arial"/>
                <w:sz w:val="18"/>
                <w:szCs w:val="18"/>
              </w:rPr>
              <w:t xml:space="preserve"> out of </w:t>
            </w:r>
            <w:r w:rsidR="00FE4BBE">
              <w:rPr>
                <w:rFonts w:ascii="Arial" w:hAnsi="Arial" w:cs="Arial"/>
                <w:sz w:val="18"/>
                <w:szCs w:val="18"/>
              </w:rPr>
              <w:t>PlanManager</w:t>
            </w:r>
            <w:r w:rsidRPr="00AA6215">
              <w:rPr>
                <w:rFonts w:ascii="Arial" w:hAnsi="Arial" w:cs="Arial"/>
                <w:sz w:val="18"/>
                <w:szCs w:val="18"/>
              </w:rPr>
              <w:t xml:space="preserve"> and displays a </w:t>
            </w:r>
            <w:r w:rsidR="00A30211">
              <w:rPr>
                <w:rFonts w:ascii="Arial" w:hAnsi="Arial" w:cs="Arial"/>
                <w:sz w:val="18"/>
                <w:szCs w:val="18"/>
              </w:rPr>
              <w:tab/>
            </w:r>
            <w:r w:rsidRPr="00AA6215">
              <w:rPr>
                <w:rFonts w:ascii="Arial" w:hAnsi="Arial" w:cs="Arial"/>
                <w:sz w:val="18"/>
                <w:szCs w:val="18"/>
              </w:rPr>
              <w:t>time out message</w:t>
            </w:r>
          </w:p>
        </w:tc>
      </w:tr>
      <w:tr w:rsidR="00B75C53" w:rsidRPr="00AA6215" w14:paraId="14C60786" w14:textId="77777777" w:rsidTr="00094638">
        <w:tc>
          <w:tcPr>
            <w:tcW w:w="2093" w:type="dxa"/>
            <w:shd w:val="pct20" w:color="auto" w:fill="auto"/>
          </w:tcPr>
          <w:p w14:paraId="043E7717"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Alternate scenario extensions</w:t>
            </w:r>
          </w:p>
          <w:p w14:paraId="6B6B58BD" w14:textId="77777777" w:rsidR="00B75C53" w:rsidRPr="00AA6215" w:rsidRDefault="00B75C53" w:rsidP="00AF6F0D">
            <w:pPr>
              <w:tabs>
                <w:tab w:val="num" w:pos="993"/>
              </w:tabs>
              <w:rPr>
                <w:rFonts w:ascii="Arial" w:hAnsi="Arial" w:cs="Arial"/>
                <w:b/>
                <w:bCs/>
                <w:sz w:val="18"/>
                <w:szCs w:val="18"/>
              </w:rPr>
            </w:pPr>
          </w:p>
          <w:p w14:paraId="10382B05"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55D72912" w14:textId="5710210A" w:rsidR="00B75C53" w:rsidRPr="00AA6215" w:rsidRDefault="00B75C53" w:rsidP="00AF6F0D">
            <w:pPr>
              <w:tabs>
                <w:tab w:val="num" w:pos="993"/>
              </w:tabs>
              <w:rPr>
                <w:rFonts w:ascii="Arial" w:hAnsi="Arial" w:cs="Arial"/>
                <w:sz w:val="18"/>
                <w:szCs w:val="18"/>
              </w:rPr>
            </w:pPr>
            <w:r w:rsidRPr="00AA6215">
              <w:rPr>
                <w:rFonts w:ascii="Arial" w:hAnsi="Arial" w:cs="Arial"/>
                <w:sz w:val="18"/>
                <w:szCs w:val="18"/>
              </w:rPr>
              <w:t xml:space="preserve">2a. The </w:t>
            </w:r>
            <w:r w:rsidR="00A30211">
              <w:rPr>
                <w:rFonts w:ascii="Arial" w:hAnsi="Arial" w:cs="Arial"/>
                <w:sz w:val="18"/>
                <w:szCs w:val="18"/>
              </w:rPr>
              <w:t>user</w:t>
            </w:r>
            <w:r w:rsidRPr="00AA6215">
              <w:rPr>
                <w:rFonts w:ascii="Arial" w:hAnsi="Arial" w:cs="Arial"/>
                <w:sz w:val="18"/>
                <w:szCs w:val="18"/>
              </w:rPr>
              <w:t xml:space="preserve"> is actively using </w:t>
            </w:r>
            <w:r w:rsidR="00FE4BBE">
              <w:rPr>
                <w:rFonts w:ascii="Arial" w:hAnsi="Arial" w:cs="Arial"/>
                <w:sz w:val="18"/>
                <w:szCs w:val="18"/>
              </w:rPr>
              <w:t>PlanManager</w:t>
            </w:r>
            <w:r w:rsidRPr="00AA6215">
              <w:rPr>
                <w:rFonts w:ascii="Arial" w:hAnsi="Arial" w:cs="Arial"/>
                <w:sz w:val="18"/>
                <w:szCs w:val="18"/>
              </w:rPr>
              <w:t>, no action required.</w:t>
            </w:r>
          </w:p>
          <w:p w14:paraId="3A4F719B" w14:textId="20D04DEF" w:rsidR="00B75C53" w:rsidRPr="00AA6215" w:rsidRDefault="00B75C53" w:rsidP="00A30211">
            <w:pPr>
              <w:tabs>
                <w:tab w:val="num" w:pos="993"/>
              </w:tabs>
              <w:rPr>
                <w:rFonts w:ascii="Arial" w:hAnsi="Arial" w:cs="Arial"/>
                <w:sz w:val="18"/>
                <w:szCs w:val="18"/>
              </w:rPr>
            </w:pPr>
            <w:r w:rsidRPr="00AA6215">
              <w:rPr>
                <w:rFonts w:ascii="Arial" w:hAnsi="Arial" w:cs="Arial"/>
                <w:sz w:val="18"/>
                <w:szCs w:val="18"/>
              </w:rPr>
              <w:t>4.</w:t>
            </w:r>
            <w:r w:rsidR="00A30211">
              <w:rPr>
                <w:rFonts w:ascii="Arial" w:hAnsi="Arial" w:cs="Arial"/>
                <w:sz w:val="18"/>
                <w:szCs w:val="18"/>
              </w:rPr>
              <w:t xml:space="preserve"> </w:t>
            </w:r>
            <w:r w:rsidRPr="00AA6215">
              <w:rPr>
                <w:rFonts w:ascii="Arial" w:hAnsi="Arial" w:cs="Arial"/>
                <w:sz w:val="18"/>
                <w:szCs w:val="18"/>
              </w:rPr>
              <w:t xml:space="preserve">If the </w:t>
            </w:r>
            <w:r w:rsidR="00A30211">
              <w:rPr>
                <w:rFonts w:ascii="Arial" w:hAnsi="Arial" w:cs="Arial"/>
                <w:sz w:val="18"/>
                <w:szCs w:val="18"/>
              </w:rPr>
              <w:t>user</w:t>
            </w:r>
            <w:r w:rsidRPr="00AA6215">
              <w:rPr>
                <w:rFonts w:ascii="Arial" w:hAnsi="Arial" w:cs="Arial"/>
                <w:sz w:val="18"/>
                <w:szCs w:val="18"/>
              </w:rPr>
              <w:t xml:space="preserve"> acknowledges the warning then return to </w:t>
            </w:r>
            <w:r w:rsidR="00FE4BBE">
              <w:rPr>
                <w:rFonts w:ascii="Arial" w:hAnsi="Arial" w:cs="Arial"/>
                <w:sz w:val="18"/>
                <w:szCs w:val="18"/>
              </w:rPr>
              <w:t>PlanManager</w:t>
            </w:r>
            <w:r w:rsidRPr="00AA6215">
              <w:rPr>
                <w:rFonts w:ascii="Arial" w:hAnsi="Arial" w:cs="Arial"/>
                <w:sz w:val="18"/>
                <w:szCs w:val="18"/>
              </w:rPr>
              <w:t xml:space="preserve"> and start the 9.5 minute count down again.</w:t>
            </w:r>
          </w:p>
        </w:tc>
      </w:tr>
      <w:tr w:rsidR="00B75C53" w:rsidRPr="00AA6215" w14:paraId="3A4BF087" w14:textId="77777777" w:rsidTr="00094638">
        <w:trPr>
          <w:trHeight w:val="591"/>
        </w:trPr>
        <w:tc>
          <w:tcPr>
            <w:tcW w:w="2093" w:type="dxa"/>
            <w:shd w:val="pct20" w:color="auto" w:fill="auto"/>
          </w:tcPr>
          <w:p w14:paraId="0C1B6CB6"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Business Logic/ Rules/ Supplementary Info</w:t>
            </w:r>
          </w:p>
          <w:p w14:paraId="13262B1B"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3A506BFF" w14:textId="24D54108" w:rsidR="00B75C53" w:rsidRPr="00AA6215" w:rsidRDefault="00FE4BBE" w:rsidP="00AF6F0D">
            <w:pPr>
              <w:tabs>
                <w:tab w:val="num" w:pos="993"/>
              </w:tabs>
              <w:rPr>
                <w:rFonts w:ascii="Arial" w:hAnsi="Arial" w:cs="Arial"/>
                <w:sz w:val="18"/>
                <w:szCs w:val="18"/>
              </w:rPr>
            </w:pPr>
            <w:r>
              <w:rPr>
                <w:rFonts w:ascii="Arial" w:hAnsi="Arial" w:cs="Arial"/>
                <w:sz w:val="18"/>
                <w:szCs w:val="18"/>
              </w:rPr>
              <w:t>If the user invokes a ‘TargetPlan Impersonate’ session there will be no keep alive between TargetPlan and PlanManager</w:t>
            </w:r>
          </w:p>
        </w:tc>
      </w:tr>
      <w:tr w:rsidR="00B75C53" w:rsidRPr="00AA6215" w14:paraId="4E09E9A4" w14:textId="77777777" w:rsidTr="00094638">
        <w:tc>
          <w:tcPr>
            <w:tcW w:w="2093" w:type="dxa"/>
            <w:shd w:val="pct20" w:color="auto" w:fill="auto"/>
          </w:tcPr>
          <w:p w14:paraId="0E572B2F"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Notes / Questions</w:t>
            </w:r>
          </w:p>
          <w:p w14:paraId="41207022" w14:textId="77777777" w:rsidR="00B75C53" w:rsidRPr="00AA6215" w:rsidRDefault="00B75C53" w:rsidP="00AF6F0D">
            <w:pPr>
              <w:tabs>
                <w:tab w:val="num" w:pos="993"/>
              </w:tabs>
              <w:rPr>
                <w:rFonts w:ascii="Arial" w:hAnsi="Arial" w:cs="Arial"/>
                <w:b/>
                <w:bCs/>
                <w:sz w:val="18"/>
                <w:szCs w:val="18"/>
              </w:rPr>
            </w:pPr>
          </w:p>
        </w:tc>
        <w:tc>
          <w:tcPr>
            <w:tcW w:w="7229" w:type="dxa"/>
            <w:shd w:val="clear" w:color="auto" w:fill="auto"/>
          </w:tcPr>
          <w:p w14:paraId="3EB8AE77" w14:textId="6DB77D94" w:rsidR="001A4537" w:rsidRPr="00AA6215" w:rsidRDefault="001A4537" w:rsidP="002A4BC2">
            <w:pPr>
              <w:rPr>
                <w:rFonts w:ascii="Arial" w:hAnsi="Arial" w:cs="Arial"/>
                <w:sz w:val="18"/>
                <w:szCs w:val="18"/>
              </w:rPr>
            </w:pPr>
          </w:p>
        </w:tc>
      </w:tr>
      <w:tr w:rsidR="00B75C53" w:rsidRPr="00AA6215" w14:paraId="0659E179" w14:textId="77777777" w:rsidTr="00094638">
        <w:tc>
          <w:tcPr>
            <w:tcW w:w="2093" w:type="dxa"/>
            <w:shd w:val="pct20" w:color="auto" w:fill="auto"/>
          </w:tcPr>
          <w:p w14:paraId="6D550D52"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Includes Use Cases</w:t>
            </w:r>
          </w:p>
        </w:tc>
        <w:tc>
          <w:tcPr>
            <w:tcW w:w="7229" w:type="dxa"/>
            <w:shd w:val="clear" w:color="auto" w:fill="auto"/>
          </w:tcPr>
          <w:p w14:paraId="72ECED56" w14:textId="77777777" w:rsidR="00B75C53" w:rsidRPr="00AA6215" w:rsidRDefault="00B75C53" w:rsidP="00AF6F0D">
            <w:pPr>
              <w:tabs>
                <w:tab w:val="num" w:pos="993"/>
              </w:tabs>
              <w:rPr>
                <w:rFonts w:ascii="Arial" w:hAnsi="Arial" w:cs="Arial"/>
                <w:sz w:val="18"/>
                <w:szCs w:val="18"/>
              </w:rPr>
            </w:pPr>
          </w:p>
        </w:tc>
      </w:tr>
      <w:tr w:rsidR="00B75C53" w:rsidRPr="00AA6215" w14:paraId="7813DAB8" w14:textId="77777777" w:rsidTr="00094638">
        <w:tc>
          <w:tcPr>
            <w:tcW w:w="2093" w:type="dxa"/>
            <w:shd w:val="pct20" w:color="auto" w:fill="auto"/>
          </w:tcPr>
          <w:p w14:paraId="412BA1B8"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 xml:space="preserve">Additional Information </w:t>
            </w:r>
          </w:p>
        </w:tc>
        <w:tc>
          <w:tcPr>
            <w:tcW w:w="7229" w:type="dxa"/>
            <w:shd w:val="clear" w:color="auto" w:fill="auto"/>
          </w:tcPr>
          <w:p w14:paraId="41E7E39D" w14:textId="77777777" w:rsidR="00B75C53" w:rsidRPr="00AA6215" w:rsidRDefault="00B75C53" w:rsidP="00AF6F0D">
            <w:pPr>
              <w:tabs>
                <w:tab w:val="num" w:pos="993"/>
              </w:tabs>
              <w:rPr>
                <w:rFonts w:ascii="Arial" w:hAnsi="Arial" w:cs="Arial"/>
                <w:b/>
                <w:sz w:val="18"/>
                <w:szCs w:val="18"/>
              </w:rPr>
            </w:pPr>
          </w:p>
        </w:tc>
      </w:tr>
      <w:tr w:rsidR="00B75C53" w:rsidRPr="00AA6215" w14:paraId="1A2B5AAF" w14:textId="77777777" w:rsidTr="00094638">
        <w:tc>
          <w:tcPr>
            <w:tcW w:w="2093" w:type="dxa"/>
            <w:shd w:val="pct20" w:color="auto" w:fill="auto"/>
          </w:tcPr>
          <w:p w14:paraId="2CBAB922"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Links to Bus Req Id</w:t>
            </w:r>
          </w:p>
        </w:tc>
        <w:tc>
          <w:tcPr>
            <w:tcW w:w="7229" w:type="dxa"/>
            <w:shd w:val="clear" w:color="auto" w:fill="auto"/>
          </w:tcPr>
          <w:p w14:paraId="125D2399" w14:textId="77777777" w:rsidR="00B75C53" w:rsidRPr="00AA6215" w:rsidRDefault="00A30211" w:rsidP="00AF6F0D">
            <w:pPr>
              <w:tabs>
                <w:tab w:val="num" w:pos="993"/>
              </w:tabs>
              <w:rPr>
                <w:rFonts w:ascii="Arial" w:hAnsi="Arial" w:cs="Arial"/>
                <w:sz w:val="18"/>
                <w:szCs w:val="18"/>
              </w:rPr>
            </w:pPr>
            <w:r>
              <w:rPr>
                <w:rFonts w:ascii="Arial" w:hAnsi="Arial" w:cs="Arial"/>
                <w:sz w:val="18"/>
                <w:szCs w:val="18"/>
              </w:rPr>
              <w:t>PM-NFR0003</w:t>
            </w:r>
          </w:p>
        </w:tc>
      </w:tr>
      <w:tr w:rsidR="00B75C53" w:rsidRPr="00AA6215" w14:paraId="719DA2FD" w14:textId="77777777" w:rsidTr="00094638">
        <w:tc>
          <w:tcPr>
            <w:tcW w:w="2093" w:type="dxa"/>
            <w:shd w:val="pct20" w:color="auto" w:fill="auto"/>
          </w:tcPr>
          <w:p w14:paraId="0C42A499" w14:textId="77777777" w:rsidR="00B75C53" w:rsidRPr="00AA6215" w:rsidRDefault="00B75C53" w:rsidP="00AF6F0D">
            <w:pPr>
              <w:tabs>
                <w:tab w:val="num" w:pos="993"/>
              </w:tabs>
              <w:rPr>
                <w:rFonts w:ascii="Arial" w:hAnsi="Arial" w:cs="Arial"/>
                <w:b/>
                <w:bCs/>
                <w:sz w:val="18"/>
                <w:szCs w:val="18"/>
              </w:rPr>
            </w:pPr>
            <w:r w:rsidRPr="00AA6215">
              <w:rPr>
                <w:rFonts w:ascii="Arial" w:hAnsi="Arial" w:cs="Arial"/>
                <w:b/>
                <w:bCs/>
                <w:sz w:val="18"/>
                <w:szCs w:val="18"/>
              </w:rPr>
              <w:t>Created By</w:t>
            </w:r>
          </w:p>
        </w:tc>
        <w:tc>
          <w:tcPr>
            <w:tcW w:w="7229" w:type="dxa"/>
            <w:shd w:val="clear" w:color="auto" w:fill="auto"/>
          </w:tcPr>
          <w:p w14:paraId="73B13DD2" w14:textId="77777777" w:rsidR="00B75C53" w:rsidRPr="00AA6215" w:rsidRDefault="00B75C53" w:rsidP="00AF6F0D">
            <w:pPr>
              <w:tabs>
                <w:tab w:val="num" w:pos="993"/>
              </w:tabs>
              <w:rPr>
                <w:rFonts w:ascii="Arial" w:hAnsi="Arial" w:cs="Arial"/>
                <w:sz w:val="18"/>
                <w:szCs w:val="18"/>
              </w:rPr>
            </w:pPr>
            <w:r w:rsidRPr="00AA6215">
              <w:rPr>
                <w:rFonts w:ascii="Arial" w:hAnsi="Arial" w:cs="Arial"/>
                <w:sz w:val="18"/>
                <w:szCs w:val="18"/>
              </w:rPr>
              <w:t>Sue Allwood</w:t>
            </w:r>
          </w:p>
        </w:tc>
      </w:tr>
    </w:tbl>
    <w:p w14:paraId="4782ADEF" w14:textId="77777777" w:rsidR="001E44F9" w:rsidRPr="00AA6215" w:rsidRDefault="001E44F9" w:rsidP="00AD0357"/>
    <w:p w14:paraId="7B57848F" w14:textId="77777777" w:rsidR="007A67E5" w:rsidRDefault="007A67E5" w:rsidP="00AD0357"/>
    <w:p w14:paraId="678560E0" w14:textId="77777777" w:rsidR="007A67E5" w:rsidRDefault="007A67E5" w:rsidP="007A67E5">
      <w:pPr>
        <w:sectPr w:rsidR="007A67E5" w:rsidSect="002C13A1">
          <w:pgSz w:w="12240" w:h="15840" w:code="1"/>
          <w:pgMar w:top="1616" w:right="1797" w:bottom="851" w:left="1797" w:header="567" w:footer="720" w:gutter="0"/>
          <w:cols w:space="720"/>
          <w:docGrid w:linePitch="360"/>
        </w:sectPr>
      </w:pPr>
    </w:p>
    <w:p w14:paraId="02E26631" w14:textId="77777777" w:rsidR="004F2A9B" w:rsidRDefault="004F2A9B" w:rsidP="007A67E5">
      <w:pPr>
        <w:pStyle w:val="Heading4"/>
      </w:pPr>
      <w:r>
        <w:t xml:space="preserve">Time Out </w:t>
      </w:r>
      <w:r w:rsidR="001A4537">
        <w:t xml:space="preserve">Warning </w:t>
      </w:r>
      <w:r>
        <w:t>Screen Properties</w:t>
      </w:r>
    </w:p>
    <w:p w14:paraId="42772018" w14:textId="77777777" w:rsidR="004F2A9B" w:rsidRPr="004F2A9B" w:rsidRDefault="004F2A9B" w:rsidP="004F2A9B"/>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4F2A9B" w:rsidRPr="004A5D01" w14:paraId="5CBBED8B" w14:textId="77777777" w:rsidTr="00123200">
        <w:trPr>
          <w:trHeight w:val="825"/>
        </w:trPr>
        <w:tc>
          <w:tcPr>
            <w:tcW w:w="12073" w:type="dxa"/>
            <w:gridSpan w:val="6"/>
            <w:shd w:val="clear" w:color="auto" w:fill="auto"/>
          </w:tcPr>
          <w:p w14:paraId="6F171EB2" w14:textId="77777777" w:rsidR="004F2A9B" w:rsidRPr="004A5D01" w:rsidRDefault="004F2A9B"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65018BAC" w14:textId="77777777" w:rsidR="004F2A9B" w:rsidRPr="004A5D01" w:rsidRDefault="004F2A9B"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07582CD0" w14:textId="77777777" w:rsidR="004F2A9B" w:rsidRPr="004A5D01" w:rsidRDefault="004F2A9B" w:rsidP="00123200">
            <w:pPr>
              <w:rPr>
                <w:rFonts w:ascii="Arial" w:hAnsi="Arial" w:cs="Arial"/>
                <w:b/>
                <w:sz w:val="18"/>
                <w:szCs w:val="18"/>
              </w:rPr>
            </w:pPr>
            <w:r w:rsidRPr="004A5D01">
              <w:rPr>
                <w:rFonts w:ascii="Arial" w:hAnsi="Arial" w:cs="Arial"/>
                <w:b/>
                <w:sz w:val="18"/>
                <w:szCs w:val="18"/>
              </w:rPr>
              <w:t>Target</w:t>
            </w:r>
          </w:p>
        </w:tc>
      </w:tr>
      <w:tr w:rsidR="004F2A9B" w:rsidRPr="004A5D01" w14:paraId="7911133B" w14:textId="77777777" w:rsidTr="00123200">
        <w:trPr>
          <w:trHeight w:val="275"/>
        </w:trPr>
        <w:tc>
          <w:tcPr>
            <w:tcW w:w="12073" w:type="dxa"/>
            <w:gridSpan w:val="6"/>
            <w:shd w:val="clear" w:color="auto" w:fill="auto"/>
          </w:tcPr>
          <w:p w14:paraId="3094E05D" w14:textId="77777777" w:rsidR="004F2A9B" w:rsidRPr="002135E4" w:rsidRDefault="004F2A9B" w:rsidP="00123200">
            <w:pPr>
              <w:pStyle w:val="TableText"/>
              <w:jc w:val="left"/>
              <w:rPr>
                <w:rFonts w:ascii="Arial" w:hAnsi="Arial" w:cs="Arial"/>
                <w:b/>
                <w:szCs w:val="18"/>
              </w:rPr>
            </w:pPr>
            <w:r>
              <w:rPr>
                <w:rFonts w:ascii="Arial" w:hAnsi="Arial" w:cs="Arial"/>
                <w:b/>
                <w:szCs w:val="18"/>
              </w:rPr>
              <w:t>Time Out</w:t>
            </w:r>
            <w:r w:rsidR="001A4537">
              <w:rPr>
                <w:rFonts w:ascii="Arial" w:hAnsi="Arial" w:cs="Arial"/>
                <w:b/>
                <w:szCs w:val="18"/>
              </w:rPr>
              <w:t xml:space="preserve"> Warning</w:t>
            </w:r>
          </w:p>
          <w:p w14:paraId="5A7014B8" w14:textId="77777777" w:rsidR="004F2A9B" w:rsidRPr="002135E4" w:rsidRDefault="004F2A9B" w:rsidP="00123200">
            <w:pPr>
              <w:pStyle w:val="TableText"/>
              <w:jc w:val="left"/>
              <w:rPr>
                <w:rFonts w:ascii="Arial" w:hAnsi="Arial" w:cs="Arial"/>
                <w:b/>
                <w:szCs w:val="18"/>
              </w:rPr>
            </w:pPr>
          </w:p>
          <w:p w14:paraId="18D7B4E2" w14:textId="77777777" w:rsidR="004F2A9B" w:rsidRDefault="004F2A9B" w:rsidP="00123200">
            <w:pPr>
              <w:pStyle w:val="TableText"/>
              <w:jc w:val="left"/>
              <w:rPr>
                <w:rFonts w:ascii="Arial" w:hAnsi="Arial" w:cs="Arial"/>
                <w:color w:val="333333"/>
                <w:szCs w:val="18"/>
                <w:lang w:val="en"/>
              </w:rPr>
            </w:pPr>
            <w:r>
              <w:rPr>
                <w:rFonts w:ascii="Arial" w:hAnsi="Arial" w:cs="Arial"/>
                <w:color w:val="333333"/>
                <w:szCs w:val="18"/>
                <w:lang w:val="en"/>
              </w:rPr>
              <w:t>You</w:t>
            </w:r>
            <w:r w:rsidR="00C37125">
              <w:rPr>
                <w:rFonts w:ascii="Arial" w:hAnsi="Arial" w:cs="Arial"/>
                <w:color w:val="333333"/>
                <w:szCs w:val="18"/>
                <w:lang w:val="en"/>
              </w:rPr>
              <w:t>r session will expire in the next 30 seconds.  If you want to extend it, please click Continue</w:t>
            </w:r>
            <w:r>
              <w:rPr>
                <w:rFonts w:ascii="Arial" w:hAnsi="Arial" w:cs="Arial"/>
                <w:color w:val="333333"/>
                <w:szCs w:val="18"/>
                <w:lang w:val="en"/>
              </w:rPr>
              <w:t xml:space="preserve">.  </w:t>
            </w:r>
          </w:p>
          <w:p w14:paraId="2642F401" w14:textId="77777777" w:rsidR="004F2A9B" w:rsidRPr="00A77A59" w:rsidRDefault="004F2A9B" w:rsidP="00123200">
            <w:pPr>
              <w:pStyle w:val="TableText"/>
              <w:jc w:val="left"/>
              <w:rPr>
                <w:rFonts w:ascii="Arial" w:hAnsi="Arial" w:cs="Arial"/>
                <w:szCs w:val="18"/>
              </w:rPr>
            </w:pPr>
            <w:r>
              <w:rPr>
                <w:rFonts w:ascii="Helvetica" w:hAnsi="Helvetica"/>
                <w:color w:val="333333"/>
                <w:sz w:val="21"/>
                <w:szCs w:val="21"/>
                <w:lang w:val="en"/>
              </w:rPr>
              <w:t xml:space="preserve"> </w:t>
            </w:r>
          </w:p>
        </w:tc>
        <w:tc>
          <w:tcPr>
            <w:tcW w:w="1360" w:type="dxa"/>
            <w:shd w:val="clear" w:color="auto" w:fill="auto"/>
          </w:tcPr>
          <w:p w14:paraId="7197A327" w14:textId="77777777" w:rsidR="004F2A9B" w:rsidRPr="004A5D01" w:rsidRDefault="004F2A9B"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615AF25F" w14:textId="77777777" w:rsidR="004F2A9B" w:rsidRPr="004A5D01" w:rsidRDefault="004F2A9B" w:rsidP="00123200">
            <w:pPr>
              <w:autoSpaceDE w:val="0"/>
              <w:autoSpaceDN w:val="0"/>
              <w:adjustRightInd w:val="0"/>
              <w:rPr>
                <w:rFonts w:ascii="Arial" w:hAnsi="Arial" w:cs="Arial"/>
                <w:sz w:val="18"/>
                <w:szCs w:val="18"/>
              </w:rPr>
            </w:pPr>
            <w:r w:rsidRPr="004A5D01">
              <w:rPr>
                <w:rFonts w:ascii="Arial" w:hAnsi="Arial" w:cs="Arial"/>
                <w:sz w:val="18"/>
                <w:szCs w:val="18"/>
              </w:rPr>
              <w:t>tbd</w:t>
            </w:r>
          </w:p>
        </w:tc>
      </w:tr>
      <w:tr w:rsidR="004F2A9B" w:rsidRPr="004A5D01" w14:paraId="17815204" w14:textId="77777777" w:rsidTr="00123200">
        <w:trPr>
          <w:trHeight w:val="275"/>
        </w:trPr>
        <w:tc>
          <w:tcPr>
            <w:tcW w:w="1241" w:type="dxa"/>
            <w:shd w:val="clear" w:color="auto" w:fill="auto"/>
          </w:tcPr>
          <w:p w14:paraId="1F1BADC8" w14:textId="77777777" w:rsidR="004F2A9B" w:rsidRPr="004A5D01" w:rsidRDefault="004F2A9B"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03E68224" w14:textId="77777777" w:rsidR="004F2A9B" w:rsidRPr="004A5D01" w:rsidRDefault="004F2A9B"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3D1B4032" w14:textId="77777777" w:rsidR="004F2A9B" w:rsidRPr="004A5D01" w:rsidRDefault="004F2A9B"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597AA2F1" w14:textId="77777777" w:rsidR="004F2A9B" w:rsidRPr="004A5D01" w:rsidRDefault="004F2A9B"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50C9DD27" w14:textId="77777777" w:rsidR="004F2A9B" w:rsidRPr="004A5D01" w:rsidRDefault="004F2A9B"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6B3606B2" w14:textId="77777777" w:rsidR="004F2A9B" w:rsidRPr="004A5D01" w:rsidRDefault="004F2A9B"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12ABB93A" w14:textId="77777777" w:rsidR="004F2A9B" w:rsidRPr="004A5D01" w:rsidRDefault="004F2A9B" w:rsidP="00123200">
            <w:pPr>
              <w:rPr>
                <w:rFonts w:ascii="Arial" w:hAnsi="Arial" w:cs="Arial"/>
                <w:b/>
                <w:sz w:val="18"/>
                <w:szCs w:val="18"/>
              </w:rPr>
            </w:pPr>
          </w:p>
        </w:tc>
        <w:tc>
          <w:tcPr>
            <w:tcW w:w="1134" w:type="dxa"/>
          </w:tcPr>
          <w:p w14:paraId="60EDA289" w14:textId="77777777" w:rsidR="004F2A9B" w:rsidRPr="004A5D01" w:rsidRDefault="004F2A9B" w:rsidP="00123200">
            <w:pPr>
              <w:rPr>
                <w:rFonts w:ascii="Arial" w:hAnsi="Arial" w:cs="Arial"/>
                <w:b/>
                <w:sz w:val="18"/>
                <w:szCs w:val="18"/>
              </w:rPr>
            </w:pPr>
          </w:p>
        </w:tc>
      </w:tr>
      <w:tr w:rsidR="004F2A9B" w:rsidRPr="004A5D01" w14:paraId="49553DB3" w14:textId="77777777" w:rsidTr="00123200">
        <w:trPr>
          <w:trHeight w:val="275"/>
        </w:trPr>
        <w:tc>
          <w:tcPr>
            <w:tcW w:w="1241" w:type="dxa"/>
            <w:shd w:val="clear" w:color="auto" w:fill="auto"/>
          </w:tcPr>
          <w:p w14:paraId="57341AAD" w14:textId="77777777" w:rsidR="004F2A9B" w:rsidRDefault="00C37125" w:rsidP="00123200">
            <w:pPr>
              <w:rPr>
                <w:rFonts w:ascii="Arial" w:hAnsi="Arial" w:cs="Arial"/>
                <w:sz w:val="18"/>
                <w:szCs w:val="18"/>
              </w:rPr>
            </w:pPr>
            <w:r>
              <w:rPr>
                <w:rFonts w:ascii="Arial" w:hAnsi="Arial" w:cs="Arial"/>
                <w:sz w:val="18"/>
                <w:szCs w:val="18"/>
              </w:rPr>
              <w:t>Button</w:t>
            </w:r>
          </w:p>
        </w:tc>
        <w:tc>
          <w:tcPr>
            <w:tcW w:w="2552" w:type="dxa"/>
            <w:shd w:val="clear" w:color="auto" w:fill="auto"/>
          </w:tcPr>
          <w:p w14:paraId="04F033AC" w14:textId="77777777" w:rsidR="004F2A9B" w:rsidRDefault="00C37125" w:rsidP="00123200">
            <w:pPr>
              <w:rPr>
                <w:rFonts w:ascii="Arial" w:hAnsi="Arial" w:cs="Arial"/>
                <w:sz w:val="18"/>
                <w:szCs w:val="18"/>
              </w:rPr>
            </w:pPr>
            <w:r>
              <w:rPr>
                <w:rFonts w:ascii="Arial" w:hAnsi="Arial" w:cs="Arial"/>
                <w:sz w:val="18"/>
                <w:szCs w:val="18"/>
              </w:rPr>
              <w:t>Continue</w:t>
            </w:r>
          </w:p>
        </w:tc>
        <w:tc>
          <w:tcPr>
            <w:tcW w:w="850" w:type="dxa"/>
            <w:shd w:val="clear" w:color="auto" w:fill="auto"/>
          </w:tcPr>
          <w:p w14:paraId="0DFAF247" w14:textId="77777777" w:rsidR="004F2A9B" w:rsidRDefault="00C37125" w:rsidP="00123200">
            <w:pPr>
              <w:rPr>
                <w:rFonts w:ascii="Arial" w:hAnsi="Arial" w:cs="Arial"/>
                <w:sz w:val="18"/>
                <w:szCs w:val="18"/>
              </w:rPr>
            </w:pPr>
            <w:r>
              <w:rPr>
                <w:rFonts w:ascii="Arial" w:hAnsi="Arial" w:cs="Arial"/>
                <w:sz w:val="18"/>
                <w:szCs w:val="18"/>
              </w:rPr>
              <w:t>n/a</w:t>
            </w:r>
          </w:p>
        </w:tc>
        <w:tc>
          <w:tcPr>
            <w:tcW w:w="3262" w:type="dxa"/>
            <w:shd w:val="clear" w:color="auto" w:fill="auto"/>
          </w:tcPr>
          <w:p w14:paraId="6F2D4862" w14:textId="77777777" w:rsidR="004F2A9B" w:rsidRDefault="00C37125" w:rsidP="00123200">
            <w:pPr>
              <w:rPr>
                <w:rFonts w:ascii="Arial" w:hAnsi="Arial" w:cs="Arial"/>
                <w:sz w:val="18"/>
                <w:szCs w:val="18"/>
              </w:rPr>
            </w:pPr>
            <w:r>
              <w:rPr>
                <w:rFonts w:ascii="Arial" w:hAnsi="Arial" w:cs="Arial"/>
                <w:sz w:val="18"/>
                <w:szCs w:val="18"/>
              </w:rPr>
              <w:t>Upon selection will take the user back to the page they were on</w:t>
            </w:r>
          </w:p>
        </w:tc>
        <w:tc>
          <w:tcPr>
            <w:tcW w:w="1134" w:type="dxa"/>
            <w:shd w:val="clear" w:color="auto" w:fill="auto"/>
          </w:tcPr>
          <w:p w14:paraId="373ED974" w14:textId="77777777" w:rsidR="004F2A9B" w:rsidRDefault="00C37125" w:rsidP="00123200">
            <w:pPr>
              <w:rPr>
                <w:rFonts w:ascii="Arial" w:hAnsi="Arial" w:cs="Arial"/>
                <w:sz w:val="18"/>
                <w:szCs w:val="18"/>
              </w:rPr>
            </w:pPr>
            <w:r>
              <w:rPr>
                <w:rFonts w:ascii="Arial" w:hAnsi="Arial" w:cs="Arial"/>
                <w:sz w:val="18"/>
                <w:szCs w:val="18"/>
              </w:rPr>
              <w:t>n/a</w:t>
            </w:r>
          </w:p>
        </w:tc>
        <w:tc>
          <w:tcPr>
            <w:tcW w:w="3034" w:type="dxa"/>
            <w:shd w:val="clear" w:color="auto" w:fill="auto"/>
          </w:tcPr>
          <w:p w14:paraId="012908BE" w14:textId="77777777" w:rsidR="004F2A9B" w:rsidRDefault="00C37125" w:rsidP="00123200">
            <w:pPr>
              <w:rPr>
                <w:rFonts w:ascii="Arial" w:hAnsi="Arial" w:cs="Arial"/>
                <w:sz w:val="18"/>
                <w:szCs w:val="18"/>
              </w:rPr>
            </w:pPr>
            <w:r>
              <w:rPr>
                <w:rFonts w:ascii="Arial" w:hAnsi="Arial" w:cs="Arial"/>
                <w:sz w:val="18"/>
                <w:szCs w:val="18"/>
              </w:rPr>
              <w:t>n/a</w:t>
            </w:r>
          </w:p>
        </w:tc>
        <w:tc>
          <w:tcPr>
            <w:tcW w:w="1360" w:type="dxa"/>
          </w:tcPr>
          <w:p w14:paraId="1E410D15" w14:textId="77777777" w:rsidR="004F2A9B" w:rsidRDefault="00C37125" w:rsidP="00123200">
            <w:pPr>
              <w:rPr>
                <w:rFonts w:ascii="Arial" w:hAnsi="Arial" w:cs="Arial"/>
                <w:sz w:val="18"/>
                <w:szCs w:val="18"/>
              </w:rPr>
            </w:pPr>
            <w:r>
              <w:rPr>
                <w:rFonts w:ascii="Arial" w:hAnsi="Arial" w:cs="Arial"/>
                <w:sz w:val="18"/>
                <w:szCs w:val="18"/>
              </w:rPr>
              <w:t>N</w:t>
            </w:r>
          </w:p>
        </w:tc>
        <w:tc>
          <w:tcPr>
            <w:tcW w:w="1134" w:type="dxa"/>
          </w:tcPr>
          <w:p w14:paraId="409FB0FA" w14:textId="77777777" w:rsidR="004F2A9B" w:rsidRDefault="00C37125" w:rsidP="00123200">
            <w:pPr>
              <w:rPr>
                <w:rFonts w:ascii="Arial" w:hAnsi="Arial" w:cs="Arial"/>
                <w:sz w:val="18"/>
                <w:szCs w:val="18"/>
              </w:rPr>
            </w:pPr>
            <w:r>
              <w:rPr>
                <w:rFonts w:ascii="Arial" w:hAnsi="Arial" w:cs="Arial"/>
                <w:sz w:val="18"/>
                <w:szCs w:val="18"/>
              </w:rPr>
              <w:t>tbd</w:t>
            </w:r>
          </w:p>
        </w:tc>
      </w:tr>
    </w:tbl>
    <w:p w14:paraId="662CDA23" w14:textId="77777777" w:rsidR="004F2A9B" w:rsidRPr="004F2A9B" w:rsidRDefault="004F2A9B" w:rsidP="004F2A9B"/>
    <w:p w14:paraId="61B94FF2" w14:textId="77777777" w:rsidR="007A67E5" w:rsidRDefault="007A67E5" w:rsidP="007A67E5">
      <w:pPr>
        <w:pStyle w:val="Heading4"/>
      </w:pPr>
      <w:r>
        <w:t xml:space="preserve">Time Out </w:t>
      </w:r>
      <w:r w:rsidR="0024440B">
        <w:t xml:space="preserve">Confirmation </w:t>
      </w:r>
      <w:r>
        <w:t>Screen Properties</w:t>
      </w:r>
    </w:p>
    <w:p w14:paraId="1D3CF1F3" w14:textId="77777777" w:rsidR="0024440B" w:rsidRDefault="0024440B" w:rsidP="0024440B"/>
    <w:tbl>
      <w:tblPr>
        <w:tblW w:w="14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1"/>
        <w:gridCol w:w="2552"/>
        <w:gridCol w:w="850"/>
        <w:gridCol w:w="3262"/>
        <w:gridCol w:w="1134"/>
        <w:gridCol w:w="3034"/>
        <w:gridCol w:w="1360"/>
        <w:gridCol w:w="1134"/>
      </w:tblGrid>
      <w:tr w:rsidR="0024440B" w:rsidRPr="004A5D01" w14:paraId="7FED13BA" w14:textId="77777777" w:rsidTr="00123200">
        <w:trPr>
          <w:trHeight w:val="825"/>
        </w:trPr>
        <w:tc>
          <w:tcPr>
            <w:tcW w:w="12073" w:type="dxa"/>
            <w:gridSpan w:val="6"/>
            <w:shd w:val="clear" w:color="auto" w:fill="auto"/>
          </w:tcPr>
          <w:p w14:paraId="461AB47E" w14:textId="77777777" w:rsidR="0024440B" w:rsidRPr="004A5D01" w:rsidRDefault="0024440B" w:rsidP="00123200">
            <w:pPr>
              <w:rPr>
                <w:rFonts w:ascii="Arial" w:hAnsi="Arial" w:cs="Arial"/>
                <w:b/>
                <w:sz w:val="18"/>
                <w:szCs w:val="18"/>
              </w:rPr>
            </w:pPr>
            <w:r w:rsidRPr="004A5D01">
              <w:rPr>
                <w:rFonts w:ascii="Arial" w:hAnsi="Arial" w:cs="Arial"/>
                <w:b/>
                <w:sz w:val="18"/>
                <w:szCs w:val="18"/>
              </w:rPr>
              <w:t xml:space="preserve">Screen Header Text </w:t>
            </w:r>
            <w:r w:rsidRPr="004A5D01">
              <w:rPr>
                <w:rFonts w:ascii="Arial" w:hAnsi="Arial" w:cs="Arial"/>
                <w:i/>
                <w:sz w:val="18"/>
                <w:szCs w:val="18"/>
              </w:rPr>
              <w:t>(i.e. any text before the data section)</w:t>
            </w:r>
          </w:p>
        </w:tc>
        <w:tc>
          <w:tcPr>
            <w:tcW w:w="1360" w:type="dxa"/>
            <w:shd w:val="clear" w:color="auto" w:fill="auto"/>
          </w:tcPr>
          <w:p w14:paraId="098B2EFA" w14:textId="77777777" w:rsidR="0024440B" w:rsidRPr="004A5D01" w:rsidRDefault="0024440B" w:rsidP="00123200">
            <w:pPr>
              <w:rPr>
                <w:rFonts w:ascii="Arial" w:hAnsi="Arial" w:cs="Arial"/>
                <w:b/>
                <w:sz w:val="18"/>
                <w:szCs w:val="18"/>
              </w:rPr>
            </w:pPr>
            <w:r w:rsidRPr="004A5D01">
              <w:rPr>
                <w:rFonts w:ascii="Arial" w:hAnsi="Arial" w:cs="Arial"/>
                <w:b/>
                <w:sz w:val="18"/>
                <w:szCs w:val="18"/>
              </w:rPr>
              <w:t>Can tailoring apply?</w:t>
            </w:r>
          </w:p>
        </w:tc>
        <w:tc>
          <w:tcPr>
            <w:tcW w:w="1134" w:type="dxa"/>
          </w:tcPr>
          <w:p w14:paraId="3B95E132" w14:textId="77777777" w:rsidR="0024440B" w:rsidRPr="004A5D01" w:rsidRDefault="0024440B" w:rsidP="00123200">
            <w:pPr>
              <w:rPr>
                <w:rFonts w:ascii="Arial" w:hAnsi="Arial" w:cs="Arial"/>
                <w:b/>
                <w:sz w:val="18"/>
                <w:szCs w:val="18"/>
              </w:rPr>
            </w:pPr>
            <w:r w:rsidRPr="004A5D01">
              <w:rPr>
                <w:rFonts w:ascii="Arial" w:hAnsi="Arial" w:cs="Arial"/>
                <w:b/>
                <w:sz w:val="18"/>
                <w:szCs w:val="18"/>
              </w:rPr>
              <w:t>Target</w:t>
            </w:r>
          </w:p>
        </w:tc>
      </w:tr>
      <w:tr w:rsidR="0024440B" w:rsidRPr="004A5D01" w14:paraId="77B9FCB3" w14:textId="77777777" w:rsidTr="00123200">
        <w:trPr>
          <w:trHeight w:val="275"/>
        </w:trPr>
        <w:tc>
          <w:tcPr>
            <w:tcW w:w="12073" w:type="dxa"/>
            <w:gridSpan w:val="6"/>
            <w:shd w:val="clear" w:color="auto" w:fill="auto"/>
          </w:tcPr>
          <w:p w14:paraId="451ABB3C" w14:textId="77777777" w:rsidR="0024440B" w:rsidRPr="002135E4" w:rsidRDefault="0024440B" w:rsidP="00123200">
            <w:pPr>
              <w:pStyle w:val="TableText"/>
              <w:jc w:val="left"/>
              <w:rPr>
                <w:rFonts w:ascii="Arial" w:hAnsi="Arial" w:cs="Arial"/>
                <w:b/>
                <w:szCs w:val="18"/>
              </w:rPr>
            </w:pPr>
            <w:r>
              <w:rPr>
                <w:rFonts w:ascii="Arial" w:hAnsi="Arial" w:cs="Arial"/>
                <w:b/>
                <w:szCs w:val="18"/>
              </w:rPr>
              <w:t>Time Out</w:t>
            </w:r>
          </w:p>
          <w:p w14:paraId="2D8DBF98" w14:textId="77777777" w:rsidR="0024440B" w:rsidRPr="002135E4" w:rsidRDefault="0024440B" w:rsidP="00123200">
            <w:pPr>
              <w:pStyle w:val="TableText"/>
              <w:jc w:val="left"/>
              <w:rPr>
                <w:rFonts w:ascii="Arial" w:hAnsi="Arial" w:cs="Arial"/>
                <w:b/>
                <w:szCs w:val="18"/>
              </w:rPr>
            </w:pPr>
          </w:p>
          <w:p w14:paraId="31FBF90B" w14:textId="77777777" w:rsidR="0024440B" w:rsidRDefault="0024440B" w:rsidP="00123200">
            <w:pPr>
              <w:pStyle w:val="TableText"/>
              <w:jc w:val="left"/>
              <w:rPr>
                <w:rFonts w:ascii="Arial" w:hAnsi="Arial" w:cs="Arial"/>
                <w:color w:val="333333"/>
                <w:szCs w:val="18"/>
                <w:lang w:val="en"/>
              </w:rPr>
            </w:pPr>
            <w:r>
              <w:rPr>
                <w:rFonts w:ascii="Arial" w:hAnsi="Arial" w:cs="Arial"/>
                <w:color w:val="333333"/>
                <w:szCs w:val="18"/>
                <w:lang w:val="en"/>
              </w:rPr>
              <w:t xml:space="preserve">You have been logged out due to a period of inactivity.  </w:t>
            </w:r>
          </w:p>
          <w:p w14:paraId="2A8DF822" w14:textId="77777777" w:rsidR="0024440B" w:rsidRPr="00A77A59" w:rsidRDefault="0024440B" w:rsidP="00123200">
            <w:pPr>
              <w:pStyle w:val="TableText"/>
              <w:jc w:val="left"/>
              <w:rPr>
                <w:rFonts w:ascii="Arial" w:hAnsi="Arial" w:cs="Arial"/>
                <w:szCs w:val="18"/>
              </w:rPr>
            </w:pPr>
            <w:r>
              <w:rPr>
                <w:rFonts w:ascii="Helvetica" w:hAnsi="Helvetica"/>
                <w:color w:val="333333"/>
                <w:sz w:val="21"/>
                <w:szCs w:val="21"/>
                <w:lang w:val="en"/>
              </w:rPr>
              <w:t xml:space="preserve"> </w:t>
            </w:r>
          </w:p>
        </w:tc>
        <w:tc>
          <w:tcPr>
            <w:tcW w:w="1360" w:type="dxa"/>
            <w:shd w:val="clear" w:color="auto" w:fill="auto"/>
          </w:tcPr>
          <w:p w14:paraId="237501BA" w14:textId="77777777" w:rsidR="0024440B" w:rsidRPr="004A5D01" w:rsidRDefault="0024440B" w:rsidP="00123200">
            <w:pPr>
              <w:autoSpaceDE w:val="0"/>
              <w:autoSpaceDN w:val="0"/>
              <w:adjustRightInd w:val="0"/>
              <w:rPr>
                <w:rFonts w:ascii="Arial" w:hAnsi="Arial" w:cs="Arial"/>
                <w:sz w:val="18"/>
                <w:szCs w:val="18"/>
              </w:rPr>
            </w:pPr>
            <w:r>
              <w:rPr>
                <w:rFonts w:ascii="Arial" w:hAnsi="Arial" w:cs="Arial"/>
                <w:sz w:val="18"/>
                <w:szCs w:val="18"/>
              </w:rPr>
              <w:t>Y</w:t>
            </w:r>
          </w:p>
        </w:tc>
        <w:tc>
          <w:tcPr>
            <w:tcW w:w="1134" w:type="dxa"/>
          </w:tcPr>
          <w:p w14:paraId="5ACFFA16" w14:textId="77777777" w:rsidR="0024440B" w:rsidRPr="004A5D01" w:rsidRDefault="0024440B" w:rsidP="00123200">
            <w:pPr>
              <w:autoSpaceDE w:val="0"/>
              <w:autoSpaceDN w:val="0"/>
              <w:adjustRightInd w:val="0"/>
              <w:rPr>
                <w:rFonts w:ascii="Arial" w:hAnsi="Arial" w:cs="Arial"/>
                <w:sz w:val="18"/>
                <w:szCs w:val="18"/>
              </w:rPr>
            </w:pPr>
            <w:r w:rsidRPr="004A5D01">
              <w:rPr>
                <w:rFonts w:ascii="Arial" w:hAnsi="Arial" w:cs="Arial"/>
                <w:sz w:val="18"/>
                <w:szCs w:val="18"/>
              </w:rPr>
              <w:t>tbd</w:t>
            </w:r>
          </w:p>
        </w:tc>
      </w:tr>
      <w:tr w:rsidR="0024440B" w:rsidRPr="004A5D01" w14:paraId="67D86794" w14:textId="77777777" w:rsidTr="00123200">
        <w:trPr>
          <w:trHeight w:val="275"/>
        </w:trPr>
        <w:tc>
          <w:tcPr>
            <w:tcW w:w="1241" w:type="dxa"/>
            <w:shd w:val="clear" w:color="auto" w:fill="auto"/>
          </w:tcPr>
          <w:p w14:paraId="35204FA5" w14:textId="77777777" w:rsidR="0024440B" w:rsidRPr="004A5D01" w:rsidRDefault="0024440B" w:rsidP="00123200">
            <w:pPr>
              <w:rPr>
                <w:rFonts w:ascii="Arial" w:hAnsi="Arial" w:cs="Arial"/>
                <w:b/>
                <w:sz w:val="18"/>
                <w:szCs w:val="18"/>
              </w:rPr>
            </w:pPr>
            <w:r w:rsidRPr="004A5D01">
              <w:rPr>
                <w:rFonts w:ascii="Arial" w:hAnsi="Arial" w:cs="Arial"/>
                <w:b/>
                <w:sz w:val="18"/>
                <w:szCs w:val="18"/>
              </w:rPr>
              <w:t>Object</w:t>
            </w:r>
          </w:p>
        </w:tc>
        <w:tc>
          <w:tcPr>
            <w:tcW w:w="2552" w:type="dxa"/>
            <w:shd w:val="clear" w:color="auto" w:fill="auto"/>
          </w:tcPr>
          <w:p w14:paraId="339C4715" w14:textId="77777777" w:rsidR="0024440B" w:rsidRPr="004A5D01" w:rsidRDefault="0024440B" w:rsidP="00123200">
            <w:pPr>
              <w:rPr>
                <w:rFonts w:ascii="Arial" w:hAnsi="Arial" w:cs="Arial"/>
                <w:b/>
                <w:sz w:val="18"/>
                <w:szCs w:val="18"/>
              </w:rPr>
            </w:pPr>
            <w:r w:rsidRPr="004A5D01">
              <w:rPr>
                <w:rFonts w:ascii="Arial" w:hAnsi="Arial" w:cs="Arial"/>
                <w:b/>
                <w:sz w:val="18"/>
                <w:szCs w:val="18"/>
              </w:rPr>
              <w:t>Text</w:t>
            </w:r>
          </w:p>
        </w:tc>
        <w:tc>
          <w:tcPr>
            <w:tcW w:w="850" w:type="dxa"/>
            <w:shd w:val="clear" w:color="auto" w:fill="auto"/>
          </w:tcPr>
          <w:p w14:paraId="0D5FB7D0" w14:textId="77777777" w:rsidR="0024440B" w:rsidRPr="004A5D01" w:rsidRDefault="0024440B" w:rsidP="00123200">
            <w:pPr>
              <w:rPr>
                <w:rFonts w:ascii="Arial" w:hAnsi="Arial" w:cs="Arial"/>
                <w:b/>
                <w:sz w:val="18"/>
                <w:szCs w:val="18"/>
              </w:rPr>
            </w:pPr>
            <w:r w:rsidRPr="004A5D01">
              <w:rPr>
                <w:rFonts w:ascii="Arial" w:hAnsi="Arial" w:cs="Arial"/>
                <w:b/>
                <w:sz w:val="18"/>
                <w:szCs w:val="18"/>
              </w:rPr>
              <w:t>Mandatory</w:t>
            </w:r>
          </w:p>
        </w:tc>
        <w:tc>
          <w:tcPr>
            <w:tcW w:w="3262" w:type="dxa"/>
            <w:shd w:val="clear" w:color="auto" w:fill="auto"/>
          </w:tcPr>
          <w:p w14:paraId="2C1B6F78" w14:textId="77777777" w:rsidR="0024440B" w:rsidRPr="004A5D01" w:rsidRDefault="0024440B" w:rsidP="00123200">
            <w:pPr>
              <w:rPr>
                <w:rFonts w:ascii="Arial" w:hAnsi="Arial" w:cs="Arial"/>
                <w:b/>
                <w:sz w:val="18"/>
                <w:szCs w:val="18"/>
              </w:rPr>
            </w:pPr>
            <w:r w:rsidRPr="004A5D01">
              <w:rPr>
                <w:rFonts w:ascii="Arial" w:hAnsi="Arial" w:cs="Arial"/>
                <w:b/>
                <w:sz w:val="18"/>
                <w:szCs w:val="18"/>
              </w:rPr>
              <w:t>Validation</w:t>
            </w:r>
          </w:p>
        </w:tc>
        <w:tc>
          <w:tcPr>
            <w:tcW w:w="1134" w:type="dxa"/>
            <w:shd w:val="clear" w:color="auto" w:fill="auto"/>
          </w:tcPr>
          <w:p w14:paraId="33901E52" w14:textId="77777777" w:rsidR="0024440B" w:rsidRPr="004A5D01" w:rsidRDefault="0024440B" w:rsidP="00123200">
            <w:pPr>
              <w:rPr>
                <w:rFonts w:ascii="Arial" w:hAnsi="Arial" w:cs="Arial"/>
                <w:b/>
                <w:sz w:val="18"/>
                <w:szCs w:val="18"/>
              </w:rPr>
            </w:pPr>
            <w:r w:rsidRPr="004A5D01">
              <w:rPr>
                <w:rFonts w:ascii="Arial" w:hAnsi="Arial" w:cs="Arial"/>
                <w:b/>
                <w:sz w:val="18"/>
                <w:szCs w:val="18"/>
              </w:rPr>
              <w:t>Help Icon Applies</w:t>
            </w:r>
          </w:p>
        </w:tc>
        <w:tc>
          <w:tcPr>
            <w:tcW w:w="3034" w:type="dxa"/>
            <w:shd w:val="clear" w:color="auto" w:fill="auto"/>
          </w:tcPr>
          <w:p w14:paraId="3AE7ED75" w14:textId="77777777" w:rsidR="0024440B" w:rsidRPr="004A5D01" w:rsidRDefault="0024440B" w:rsidP="00123200">
            <w:pPr>
              <w:rPr>
                <w:rFonts w:ascii="Arial" w:hAnsi="Arial" w:cs="Arial"/>
                <w:b/>
                <w:sz w:val="18"/>
                <w:szCs w:val="18"/>
              </w:rPr>
            </w:pPr>
            <w:r w:rsidRPr="004A5D01">
              <w:rPr>
                <w:rFonts w:ascii="Arial" w:hAnsi="Arial" w:cs="Arial"/>
                <w:b/>
                <w:sz w:val="18"/>
                <w:szCs w:val="18"/>
              </w:rPr>
              <w:t>Help Icon Text</w:t>
            </w:r>
          </w:p>
        </w:tc>
        <w:tc>
          <w:tcPr>
            <w:tcW w:w="1360" w:type="dxa"/>
          </w:tcPr>
          <w:p w14:paraId="6E8D67C9" w14:textId="77777777" w:rsidR="0024440B" w:rsidRPr="004A5D01" w:rsidRDefault="0024440B" w:rsidP="00123200">
            <w:pPr>
              <w:rPr>
                <w:rFonts w:ascii="Arial" w:hAnsi="Arial" w:cs="Arial"/>
                <w:b/>
                <w:sz w:val="18"/>
                <w:szCs w:val="18"/>
              </w:rPr>
            </w:pPr>
          </w:p>
        </w:tc>
        <w:tc>
          <w:tcPr>
            <w:tcW w:w="1134" w:type="dxa"/>
          </w:tcPr>
          <w:p w14:paraId="41D37265" w14:textId="77777777" w:rsidR="0024440B" w:rsidRPr="004A5D01" w:rsidRDefault="0024440B" w:rsidP="00123200">
            <w:pPr>
              <w:rPr>
                <w:rFonts w:ascii="Arial" w:hAnsi="Arial" w:cs="Arial"/>
                <w:b/>
                <w:sz w:val="18"/>
                <w:szCs w:val="18"/>
              </w:rPr>
            </w:pPr>
          </w:p>
        </w:tc>
      </w:tr>
      <w:tr w:rsidR="0024440B" w:rsidRPr="004A5D01" w14:paraId="73DCC2A1" w14:textId="77777777" w:rsidTr="00123200">
        <w:trPr>
          <w:trHeight w:val="275"/>
        </w:trPr>
        <w:tc>
          <w:tcPr>
            <w:tcW w:w="1241" w:type="dxa"/>
            <w:shd w:val="clear" w:color="auto" w:fill="auto"/>
          </w:tcPr>
          <w:p w14:paraId="740A7F44" w14:textId="77777777" w:rsidR="0024440B" w:rsidRDefault="0024440B" w:rsidP="00123200">
            <w:pPr>
              <w:rPr>
                <w:rFonts w:ascii="Arial" w:hAnsi="Arial" w:cs="Arial"/>
                <w:sz w:val="18"/>
                <w:szCs w:val="18"/>
              </w:rPr>
            </w:pPr>
          </w:p>
        </w:tc>
        <w:tc>
          <w:tcPr>
            <w:tcW w:w="2552" w:type="dxa"/>
            <w:shd w:val="clear" w:color="auto" w:fill="auto"/>
          </w:tcPr>
          <w:p w14:paraId="51C14020" w14:textId="77777777" w:rsidR="0024440B" w:rsidRDefault="0024440B" w:rsidP="00123200">
            <w:pPr>
              <w:rPr>
                <w:rFonts w:ascii="Arial" w:hAnsi="Arial" w:cs="Arial"/>
                <w:sz w:val="18"/>
                <w:szCs w:val="18"/>
              </w:rPr>
            </w:pPr>
          </w:p>
        </w:tc>
        <w:tc>
          <w:tcPr>
            <w:tcW w:w="850" w:type="dxa"/>
            <w:shd w:val="clear" w:color="auto" w:fill="auto"/>
          </w:tcPr>
          <w:p w14:paraId="7DC5DF2B" w14:textId="77777777" w:rsidR="0024440B" w:rsidRDefault="0024440B" w:rsidP="00123200">
            <w:pPr>
              <w:rPr>
                <w:rFonts w:ascii="Arial" w:hAnsi="Arial" w:cs="Arial"/>
                <w:sz w:val="18"/>
                <w:szCs w:val="18"/>
              </w:rPr>
            </w:pPr>
          </w:p>
        </w:tc>
        <w:tc>
          <w:tcPr>
            <w:tcW w:w="3262" w:type="dxa"/>
            <w:shd w:val="clear" w:color="auto" w:fill="auto"/>
          </w:tcPr>
          <w:p w14:paraId="2B0F62C4" w14:textId="77777777" w:rsidR="0024440B" w:rsidRDefault="0024440B" w:rsidP="00123200">
            <w:pPr>
              <w:rPr>
                <w:rFonts w:ascii="Arial" w:hAnsi="Arial" w:cs="Arial"/>
                <w:sz w:val="18"/>
                <w:szCs w:val="18"/>
              </w:rPr>
            </w:pPr>
          </w:p>
        </w:tc>
        <w:tc>
          <w:tcPr>
            <w:tcW w:w="1134" w:type="dxa"/>
            <w:shd w:val="clear" w:color="auto" w:fill="auto"/>
          </w:tcPr>
          <w:p w14:paraId="084CD3A5" w14:textId="77777777" w:rsidR="0024440B" w:rsidRDefault="0024440B" w:rsidP="00123200">
            <w:pPr>
              <w:rPr>
                <w:rFonts w:ascii="Arial" w:hAnsi="Arial" w:cs="Arial"/>
                <w:sz w:val="18"/>
                <w:szCs w:val="18"/>
              </w:rPr>
            </w:pPr>
          </w:p>
        </w:tc>
        <w:tc>
          <w:tcPr>
            <w:tcW w:w="3034" w:type="dxa"/>
            <w:shd w:val="clear" w:color="auto" w:fill="auto"/>
          </w:tcPr>
          <w:p w14:paraId="06601DA3" w14:textId="77777777" w:rsidR="0024440B" w:rsidRDefault="0024440B" w:rsidP="00123200">
            <w:pPr>
              <w:rPr>
                <w:rFonts w:ascii="Arial" w:hAnsi="Arial" w:cs="Arial"/>
                <w:sz w:val="18"/>
                <w:szCs w:val="18"/>
              </w:rPr>
            </w:pPr>
          </w:p>
        </w:tc>
        <w:tc>
          <w:tcPr>
            <w:tcW w:w="1360" w:type="dxa"/>
          </w:tcPr>
          <w:p w14:paraId="305DAEA3" w14:textId="77777777" w:rsidR="0024440B" w:rsidRDefault="0024440B" w:rsidP="00123200">
            <w:pPr>
              <w:rPr>
                <w:rFonts w:ascii="Arial" w:hAnsi="Arial" w:cs="Arial"/>
                <w:sz w:val="18"/>
                <w:szCs w:val="18"/>
              </w:rPr>
            </w:pPr>
          </w:p>
        </w:tc>
        <w:tc>
          <w:tcPr>
            <w:tcW w:w="1134" w:type="dxa"/>
          </w:tcPr>
          <w:p w14:paraId="15017471" w14:textId="77777777" w:rsidR="0024440B" w:rsidRDefault="0024440B" w:rsidP="00123200">
            <w:pPr>
              <w:rPr>
                <w:rFonts w:ascii="Arial" w:hAnsi="Arial" w:cs="Arial"/>
                <w:sz w:val="18"/>
                <w:szCs w:val="18"/>
              </w:rPr>
            </w:pPr>
          </w:p>
        </w:tc>
      </w:tr>
    </w:tbl>
    <w:p w14:paraId="77238170" w14:textId="77777777" w:rsidR="0024440B" w:rsidRDefault="0024440B" w:rsidP="00AD0357"/>
    <w:p w14:paraId="282995B5" w14:textId="77777777" w:rsidR="0024440B" w:rsidRDefault="0024440B" w:rsidP="0024440B">
      <w:pPr>
        <w:pStyle w:val="Heading4"/>
        <w:numPr>
          <w:ilvl w:val="0"/>
          <w:numId w:val="0"/>
        </w:numPr>
        <w:ind w:left="864"/>
        <w:sectPr w:rsidR="0024440B" w:rsidSect="00D42A12">
          <w:pgSz w:w="15840" w:h="12240" w:orient="landscape" w:code="1"/>
          <w:pgMar w:top="1797" w:right="1616" w:bottom="1797" w:left="851" w:header="567" w:footer="720" w:gutter="0"/>
          <w:cols w:space="720"/>
          <w:docGrid w:linePitch="360"/>
        </w:sectPr>
      </w:pPr>
    </w:p>
    <w:p w14:paraId="5E610982" w14:textId="77777777" w:rsidR="006041EB" w:rsidRDefault="00076C7D" w:rsidP="006041EB">
      <w:pPr>
        <w:pStyle w:val="Heading4"/>
      </w:pPr>
      <w:r>
        <w:t>Time Out</w:t>
      </w:r>
      <w:r w:rsidR="001A4537">
        <w:t xml:space="preserve"> Warning</w:t>
      </w:r>
      <w:r>
        <w:t xml:space="preserve"> Screen Example</w:t>
      </w:r>
    </w:p>
    <w:p w14:paraId="4BB6A860" w14:textId="77777777" w:rsidR="001A4537" w:rsidRPr="001A4537" w:rsidRDefault="001A4537" w:rsidP="001A4537"/>
    <w:p w14:paraId="39665726" w14:textId="77777777" w:rsidR="00076C7D" w:rsidRPr="00076C7D" w:rsidRDefault="00A96D2E" w:rsidP="00076C7D">
      <w:r>
        <w:rPr>
          <w:noProof/>
          <w:lang w:eastAsia="en-GB"/>
        </w:rPr>
        <w:drawing>
          <wp:inline distT="0" distB="0" distL="0" distR="0" wp14:anchorId="5A0ABC2F" wp14:editId="68E22C7E">
            <wp:extent cx="5369560" cy="1828800"/>
            <wp:effectExtent l="0" t="0" r="2540" b="0"/>
            <wp:docPr id="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69560" cy="1828800"/>
                    </a:xfrm>
                    <a:prstGeom prst="rect">
                      <a:avLst/>
                    </a:prstGeom>
                    <a:noFill/>
                    <a:ln>
                      <a:noFill/>
                    </a:ln>
                  </pic:spPr>
                </pic:pic>
              </a:graphicData>
            </a:graphic>
          </wp:inline>
        </w:drawing>
      </w:r>
    </w:p>
    <w:p w14:paraId="262A1257" w14:textId="77777777" w:rsidR="0024440B" w:rsidRDefault="006041EB" w:rsidP="006041EB">
      <w:pPr>
        <w:pStyle w:val="Heading4"/>
      </w:pPr>
      <w:r>
        <w:t>Time Out Confirmation Screen Example</w:t>
      </w:r>
    </w:p>
    <w:p w14:paraId="370E5CA9" w14:textId="77777777" w:rsidR="006041EB" w:rsidRDefault="006041EB" w:rsidP="0024440B"/>
    <w:p w14:paraId="3D059D0E" w14:textId="77777777" w:rsidR="006041EB" w:rsidRDefault="00A96D2E" w:rsidP="0024440B">
      <w:pPr>
        <w:rPr>
          <w:noProof/>
          <w:lang w:eastAsia="en-GB"/>
        </w:rPr>
      </w:pPr>
      <w:r>
        <w:rPr>
          <w:noProof/>
          <w:lang w:eastAsia="en-GB"/>
        </w:rPr>
        <w:drawing>
          <wp:inline distT="0" distB="0" distL="0" distR="0" wp14:anchorId="47D1BA4F" wp14:editId="53E54F0D">
            <wp:extent cx="5340350" cy="1809115"/>
            <wp:effectExtent l="0" t="0" r="0" b="635"/>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40350" cy="1809115"/>
                    </a:xfrm>
                    <a:prstGeom prst="rect">
                      <a:avLst/>
                    </a:prstGeom>
                    <a:noFill/>
                    <a:ln>
                      <a:noFill/>
                    </a:ln>
                  </pic:spPr>
                </pic:pic>
              </a:graphicData>
            </a:graphic>
          </wp:inline>
        </w:drawing>
      </w:r>
    </w:p>
    <w:p w14:paraId="1B66FDE0" w14:textId="77777777" w:rsidR="006041EB" w:rsidRDefault="006041EB" w:rsidP="0024440B"/>
    <w:p w14:paraId="59264168" w14:textId="77777777" w:rsidR="005D68D4" w:rsidRDefault="001E44F9" w:rsidP="007353AE">
      <w:pPr>
        <w:pStyle w:val="Heading1"/>
      </w:pPr>
      <w:r>
        <w:br w:type="page"/>
      </w:r>
      <w:bookmarkStart w:id="1933" w:name="_Toc422842093"/>
      <w:r w:rsidR="00466A9E">
        <w:t>Non Functional Requirements</w:t>
      </w:r>
      <w:bookmarkEnd w:id="508"/>
      <w:bookmarkEnd w:id="1933"/>
    </w:p>
    <w:p w14:paraId="2BA8141D" w14:textId="77777777" w:rsidR="00466A9E" w:rsidRDefault="00466A9E" w:rsidP="00AF6F0D"/>
    <w:p w14:paraId="6A187480" w14:textId="57CDF6B1" w:rsidR="00466A9E" w:rsidRDefault="00466A9E" w:rsidP="00AF6F0D">
      <w:r>
        <w:t xml:space="preserve">The following non-functional requirements are included in the scope of this phase of the </w:t>
      </w:r>
      <w:r w:rsidR="00FE4BBE">
        <w:t>PlanManager</w:t>
      </w:r>
      <w:r>
        <w:t xml:space="preserve"> delivery and should be carried through all future phases.</w:t>
      </w:r>
    </w:p>
    <w:p w14:paraId="473A35C8" w14:textId="77777777" w:rsidR="00466A9E" w:rsidRDefault="004671CC" w:rsidP="00AF6F0D">
      <w:pPr>
        <w:pStyle w:val="Heading2"/>
        <w:ind w:left="0" w:firstLine="0"/>
      </w:pPr>
      <w:bookmarkStart w:id="1934" w:name="_Toc376876694"/>
      <w:bookmarkStart w:id="1935" w:name="_Toc384367255"/>
      <w:r>
        <w:br w:type="page"/>
      </w:r>
      <w:bookmarkStart w:id="1936" w:name="_Toc422842094"/>
      <w:r w:rsidR="00466A9E">
        <w:t>PM</w:t>
      </w:r>
      <w:r w:rsidR="00466A9E" w:rsidRPr="00CE4D74">
        <w:t>-NFR000</w:t>
      </w:r>
      <w:r w:rsidR="00466A9E">
        <w:t>3</w:t>
      </w:r>
      <w:r w:rsidR="00466A9E" w:rsidRPr="00CE4D74">
        <w:t xml:space="preserve"> – </w:t>
      </w:r>
      <w:r w:rsidR="00466A9E">
        <w:t>Timeout</w:t>
      </w:r>
      <w:bookmarkEnd w:id="1934"/>
      <w:bookmarkEnd w:id="1935"/>
      <w:bookmarkEnd w:id="1936"/>
    </w:p>
    <w:p w14:paraId="1F2E06FC" w14:textId="77777777" w:rsidR="007353AE" w:rsidRDefault="007353AE" w:rsidP="007353AE"/>
    <w:p w14:paraId="43CEB668" w14:textId="137DC99B" w:rsidR="007353AE" w:rsidRDefault="007353AE" w:rsidP="007353AE">
      <w:r>
        <w:t xml:space="preserve">This particular NFR is documented in use case PMUC040 as it requires a </w:t>
      </w:r>
      <w:r w:rsidR="00FE4BBE">
        <w:t>PlanManager</w:t>
      </w:r>
      <w:r>
        <w:t xml:space="preserve"> screen to be built.</w:t>
      </w:r>
    </w:p>
    <w:p w14:paraId="6C388AD8" w14:textId="77777777" w:rsidR="007353AE" w:rsidRPr="007353AE" w:rsidRDefault="007353AE" w:rsidP="007353AE"/>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55F48013" w14:textId="77777777" w:rsidTr="00E04DD9">
        <w:tc>
          <w:tcPr>
            <w:tcW w:w="8788" w:type="dxa"/>
            <w:gridSpan w:val="2"/>
            <w:shd w:val="pct20" w:color="auto" w:fill="auto"/>
          </w:tcPr>
          <w:p w14:paraId="50338338" w14:textId="77777777" w:rsidR="00466A9E" w:rsidRPr="00CE4D74" w:rsidRDefault="00466A9E" w:rsidP="00AF6F0D">
            <w:pPr>
              <w:rPr>
                <w:b/>
              </w:rPr>
            </w:pPr>
            <w:r w:rsidRPr="00CE4D74">
              <w:rPr>
                <w:b/>
              </w:rPr>
              <w:t>BlackRock Life – Requirement Template</w:t>
            </w:r>
          </w:p>
          <w:p w14:paraId="633DD3D5" w14:textId="77777777" w:rsidR="00466A9E" w:rsidRPr="00CE4D74" w:rsidRDefault="00466A9E" w:rsidP="00AF6F0D">
            <w:pPr>
              <w:rPr>
                <w:b/>
                <w:sz w:val="12"/>
                <w:szCs w:val="12"/>
              </w:rPr>
            </w:pPr>
            <w:r w:rsidRPr="00CE4D74">
              <w:rPr>
                <w:b/>
                <w:sz w:val="12"/>
                <w:szCs w:val="12"/>
              </w:rPr>
              <w:t>Template Date 24/04/2013</w:t>
            </w:r>
          </w:p>
        </w:tc>
      </w:tr>
      <w:tr w:rsidR="00466A9E" w:rsidRPr="00CE4D74" w14:paraId="34A61E6E" w14:textId="77777777" w:rsidTr="00E04DD9">
        <w:tc>
          <w:tcPr>
            <w:tcW w:w="8788" w:type="dxa"/>
            <w:gridSpan w:val="2"/>
            <w:shd w:val="pct20" w:color="auto" w:fill="auto"/>
          </w:tcPr>
          <w:p w14:paraId="1FE22FBF" w14:textId="77777777" w:rsidR="00466A9E" w:rsidRPr="00CE4D74" w:rsidRDefault="00466A9E" w:rsidP="00AF6F0D">
            <w:pPr>
              <w:tabs>
                <w:tab w:val="left" w:pos="886"/>
                <w:tab w:val="center" w:pos="4286"/>
              </w:tabs>
              <w:jc w:val="center"/>
              <w:rPr>
                <w:b/>
              </w:rPr>
            </w:pPr>
            <w:r w:rsidRPr="00CE4D74">
              <w:rPr>
                <w:b/>
              </w:rPr>
              <w:t>Mandatory Fields</w:t>
            </w:r>
          </w:p>
          <w:p w14:paraId="434E79DE"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1B9C56A0" w14:textId="77777777" w:rsidTr="00466A9E">
        <w:tc>
          <w:tcPr>
            <w:tcW w:w="2663" w:type="dxa"/>
            <w:shd w:val="pct20" w:color="auto" w:fill="auto"/>
          </w:tcPr>
          <w:p w14:paraId="63EA2133"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2808870F" w14:textId="77777777" w:rsidR="00466A9E" w:rsidRPr="00CE4D74" w:rsidRDefault="00466A9E" w:rsidP="00AF6F0D">
            <w:r>
              <w:t>PM-NFR0003</w:t>
            </w:r>
          </w:p>
          <w:p w14:paraId="6A3202A5" w14:textId="77777777" w:rsidR="00466A9E" w:rsidRPr="00CE4D74" w:rsidRDefault="00466A9E" w:rsidP="00AF6F0D"/>
        </w:tc>
      </w:tr>
      <w:tr w:rsidR="00466A9E" w:rsidRPr="00CE4D74" w14:paraId="7E03F86E" w14:textId="77777777" w:rsidTr="00466A9E">
        <w:tc>
          <w:tcPr>
            <w:tcW w:w="2663" w:type="dxa"/>
            <w:shd w:val="pct20" w:color="auto" w:fill="auto"/>
          </w:tcPr>
          <w:p w14:paraId="57B3F411"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2DA71601" w14:textId="77777777" w:rsidR="00466A9E" w:rsidRPr="00CE4D74" w:rsidRDefault="00466A9E" w:rsidP="00AF6F0D">
            <w:pPr>
              <w:rPr>
                <w:rFonts w:cs="Arial"/>
              </w:rPr>
            </w:pPr>
            <w:r>
              <w:rPr>
                <w:rFonts w:cs="Arial"/>
              </w:rPr>
              <w:t>PlanManager</w:t>
            </w:r>
          </w:p>
        </w:tc>
      </w:tr>
      <w:tr w:rsidR="00466A9E" w:rsidRPr="00CE4D74" w14:paraId="61C492F2" w14:textId="77777777" w:rsidTr="00466A9E">
        <w:tc>
          <w:tcPr>
            <w:tcW w:w="2663" w:type="dxa"/>
            <w:shd w:val="pct20" w:color="auto" w:fill="auto"/>
          </w:tcPr>
          <w:p w14:paraId="795E8C84"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3B41AE32" w14:textId="77777777" w:rsidR="00466A9E" w:rsidRPr="00CE4D74" w:rsidRDefault="00466A9E" w:rsidP="00AF6F0D">
            <w:pPr>
              <w:rPr>
                <w:rFonts w:cs="Arial"/>
              </w:rPr>
            </w:pPr>
            <w:r w:rsidRPr="00CE4D74">
              <w:rPr>
                <w:rFonts w:cs="Arial"/>
              </w:rPr>
              <w:t xml:space="preserve">Non-Functional Requirements – </w:t>
            </w:r>
            <w:r>
              <w:rPr>
                <w:rFonts w:cs="Arial"/>
              </w:rPr>
              <w:t>Timeout</w:t>
            </w:r>
          </w:p>
        </w:tc>
      </w:tr>
      <w:tr w:rsidR="00466A9E" w:rsidRPr="00CE4D74" w14:paraId="025ED370" w14:textId="77777777" w:rsidTr="00466A9E">
        <w:tc>
          <w:tcPr>
            <w:tcW w:w="2663" w:type="dxa"/>
            <w:shd w:val="pct20" w:color="auto" w:fill="auto"/>
          </w:tcPr>
          <w:p w14:paraId="4D464580"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BE51572" w14:textId="77777777" w:rsidR="00466A9E" w:rsidRPr="00CE4D74" w:rsidRDefault="00466A9E" w:rsidP="00AF6F0D">
            <w:pPr>
              <w:rPr>
                <w:rFonts w:cs="Arial"/>
              </w:rPr>
            </w:pPr>
            <w:r w:rsidRPr="00CE4D74">
              <w:rPr>
                <w:rFonts w:cs="Arial"/>
              </w:rPr>
              <w:t>In order to safeguard user information, the solution must automatically ‘Timeout’ following an extended period of inactivity.</w:t>
            </w:r>
          </w:p>
          <w:p w14:paraId="3E747701" w14:textId="77777777" w:rsidR="00466A9E" w:rsidRPr="00CE4D74" w:rsidRDefault="00466A9E" w:rsidP="00AF6F0D">
            <w:pPr>
              <w:rPr>
                <w:rFonts w:cs="Arial"/>
              </w:rPr>
            </w:pPr>
          </w:p>
          <w:p w14:paraId="15062ADF" w14:textId="77777777" w:rsidR="00466A9E" w:rsidRDefault="00466A9E" w:rsidP="00AF6F0D">
            <w:pPr>
              <w:rPr>
                <w:rFonts w:cs="Arial"/>
              </w:rPr>
            </w:pPr>
            <w:r w:rsidRPr="00CE4D74">
              <w:rPr>
                <w:rFonts w:cs="Arial"/>
              </w:rPr>
              <w:t>The Timeout routine should be invoked if the session has been idle in excess of 10 minutes.</w:t>
            </w:r>
          </w:p>
          <w:p w14:paraId="28A767C2" w14:textId="77777777" w:rsidR="00466A9E" w:rsidRDefault="00466A9E" w:rsidP="00AF6F0D">
            <w:pPr>
              <w:rPr>
                <w:rFonts w:cs="Arial"/>
              </w:rPr>
            </w:pPr>
          </w:p>
          <w:p w14:paraId="3944408A" w14:textId="77777777" w:rsidR="00466A9E" w:rsidRPr="00CE4D74" w:rsidRDefault="00466A9E" w:rsidP="00AF6F0D">
            <w:pPr>
              <w:rPr>
                <w:rFonts w:cs="Arial"/>
              </w:rPr>
            </w:pPr>
            <w:r>
              <w:rPr>
                <w:rFonts w:cs="Arial"/>
              </w:rPr>
              <w:t>A timeout warning should be presented to the end user on 9 ½ mins, at which point they can elect to keep viewing the website (positive affirmation represents activity &amp; therefore resets 10 min counter).</w:t>
            </w:r>
          </w:p>
          <w:p w14:paraId="0A6CB76B" w14:textId="77777777" w:rsidR="00466A9E" w:rsidRDefault="00466A9E" w:rsidP="00AF6F0D">
            <w:pPr>
              <w:contextualSpacing/>
              <w:rPr>
                <w:rFonts w:cs="Arial"/>
              </w:rPr>
            </w:pPr>
            <w:r w:rsidRPr="00CE4D74">
              <w:rPr>
                <w:rFonts w:cs="Arial"/>
              </w:rPr>
              <w:t>Where Timeout is invoked, the user should be logged out, and a page presented to advise the user that their session has been Time</w:t>
            </w:r>
            <w:r>
              <w:rPr>
                <w:rFonts w:cs="Arial"/>
              </w:rPr>
              <w:t>d</w:t>
            </w:r>
            <w:r w:rsidRPr="00CE4D74">
              <w:rPr>
                <w:rFonts w:cs="Arial"/>
              </w:rPr>
              <w:t xml:space="preserve"> Out and must Log In again.  It must also include the ability for the user to navigate back to the </w:t>
            </w:r>
            <w:r>
              <w:rPr>
                <w:rFonts w:cs="Arial"/>
              </w:rPr>
              <w:t>Login</w:t>
            </w:r>
            <w:r w:rsidRPr="00CE4D74">
              <w:rPr>
                <w:rFonts w:cs="Arial"/>
              </w:rPr>
              <w:t xml:space="preserve"> page from that page. </w:t>
            </w:r>
          </w:p>
          <w:p w14:paraId="07C529B7" w14:textId="77777777" w:rsidR="00466A9E" w:rsidRDefault="00466A9E" w:rsidP="00AF6F0D">
            <w:pPr>
              <w:contextualSpacing/>
              <w:rPr>
                <w:rFonts w:cs="Arial"/>
              </w:rPr>
            </w:pPr>
          </w:p>
          <w:p w14:paraId="31DDFA8B" w14:textId="77777777" w:rsidR="00466A9E" w:rsidRPr="00CE4D74" w:rsidRDefault="00466A9E" w:rsidP="00AF6F0D">
            <w:pPr>
              <w:contextualSpacing/>
            </w:pPr>
            <w:r>
              <w:rPr>
                <w:rFonts w:cs="Arial"/>
              </w:rPr>
              <w:t>If at any time the solution requires interface with another application, the solution must consider combined usage as a single sessions and Timeout the session where either had been inactive for 10 minutes or more.</w:t>
            </w:r>
          </w:p>
          <w:p w14:paraId="2BE16EA7" w14:textId="77777777" w:rsidR="00466A9E" w:rsidRPr="00CE4D74" w:rsidRDefault="00466A9E" w:rsidP="00AF6F0D">
            <w:pPr>
              <w:contextualSpacing/>
            </w:pPr>
          </w:p>
        </w:tc>
      </w:tr>
      <w:tr w:rsidR="00466A9E" w:rsidRPr="00CE4D74" w14:paraId="578A3AD1" w14:textId="77777777" w:rsidTr="00466A9E">
        <w:tc>
          <w:tcPr>
            <w:tcW w:w="2663" w:type="dxa"/>
            <w:shd w:val="pct20" w:color="auto" w:fill="auto"/>
          </w:tcPr>
          <w:p w14:paraId="0AE23034"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225FFD6E" w14:textId="77777777" w:rsidR="00466A9E" w:rsidRPr="00CE4D74" w:rsidRDefault="00466A9E" w:rsidP="00AF6F0D">
            <w:pPr>
              <w:rPr>
                <w:rFonts w:cs="Arial"/>
                <w:b/>
              </w:rPr>
            </w:pPr>
            <w:r w:rsidRPr="00CE4D74">
              <w:rPr>
                <w:rFonts w:cs="Arial"/>
                <w:b/>
              </w:rPr>
              <w:t>M – Must have.</w:t>
            </w:r>
          </w:p>
        </w:tc>
      </w:tr>
      <w:tr w:rsidR="00466A9E" w:rsidRPr="00CE4D74" w14:paraId="7A78D648" w14:textId="77777777" w:rsidTr="00466A9E">
        <w:tc>
          <w:tcPr>
            <w:tcW w:w="2663" w:type="dxa"/>
            <w:shd w:val="pct20" w:color="auto" w:fill="auto"/>
          </w:tcPr>
          <w:p w14:paraId="6CFF5B06"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1B53D757" w14:textId="77777777" w:rsidR="00466A9E" w:rsidRPr="00CE4D74" w:rsidRDefault="00466A9E" w:rsidP="00AF6F0D">
            <w:pPr>
              <w:tabs>
                <w:tab w:val="left" w:pos="1080"/>
              </w:tabs>
            </w:pPr>
            <w:r>
              <w:t>Nicky Benstead</w:t>
            </w:r>
          </w:p>
        </w:tc>
      </w:tr>
      <w:tr w:rsidR="00466A9E" w:rsidRPr="00CE4D74" w14:paraId="698716E2" w14:textId="77777777" w:rsidTr="00466A9E">
        <w:tc>
          <w:tcPr>
            <w:tcW w:w="2663" w:type="dxa"/>
            <w:shd w:val="pct20" w:color="auto" w:fill="auto"/>
          </w:tcPr>
          <w:p w14:paraId="08C17269"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004EC924" w14:textId="77777777" w:rsidR="00466A9E" w:rsidRPr="00CE4D74" w:rsidRDefault="00466A9E" w:rsidP="00AF6F0D">
            <w:r>
              <w:t>14th January 2014</w:t>
            </w:r>
          </w:p>
        </w:tc>
      </w:tr>
      <w:tr w:rsidR="00466A9E" w:rsidRPr="00CE4D74" w14:paraId="6E33D57B" w14:textId="77777777" w:rsidTr="00E04DD9">
        <w:tc>
          <w:tcPr>
            <w:tcW w:w="8788" w:type="dxa"/>
            <w:gridSpan w:val="2"/>
            <w:shd w:val="pct20" w:color="auto" w:fill="auto"/>
          </w:tcPr>
          <w:p w14:paraId="7E85CDC4" w14:textId="77777777" w:rsidR="00466A9E" w:rsidRPr="00CE4D74" w:rsidRDefault="00466A9E" w:rsidP="00AF6F0D">
            <w:pPr>
              <w:jc w:val="center"/>
              <w:rPr>
                <w:b/>
              </w:rPr>
            </w:pPr>
            <w:r w:rsidRPr="00CE4D74">
              <w:rPr>
                <w:b/>
              </w:rPr>
              <w:t>Non-Mandatory Fields</w:t>
            </w:r>
          </w:p>
        </w:tc>
      </w:tr>
      <w:tr w:rsidR="00466A9E" w:rsidRPr="00CE4D74" w14:paraId="3B5C5D98" w14:textId="77777777" w:rsidTr="00466A9E">
        <w:tc>
          <w:tcPr>
            <w:tcW w:w="2663" w:type="dxa"/>
            <w:shd w:val="pct20" w:color="auto" w:fill="auto"/>
          </w:tcPr>
          <w:p w14:paraId="5591C47F"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542C1CDE" w14:textId="77777777" w:rsidR="00466A9E" w:rsidRPr="00CE4D74" w:rsidRDefault="00466A9E" w:rsidP="00AF6F0D">
            <w:r>
              <w:t>Aligned with MW NFR 004</w:t>
            </w:r>
          </w:p>
        </w:tc>
      </w:tr>
    </w:tbl>
    <w:p w14:paraId="617F6E1A" w14:textId="77777777" w:rsidR="00466A9E" w:rsidRPr="00051F06" w:rsidRDefault="00466A9E" w:rsidP="00AF6F0D">
      <w:pPr>
        <w:pStyle w:val="BodyText"/>
      </w:pPr>
    </w:p>
    <w:p w14:paraId="70AFCC23" w14:textId="77777777" w:rsidR="00466A9E" w:rsidRPr="00CE4D74" w:rsidRDefault="00746397" w:rsidP="00AF6F0D">
      <w:pPr>
        <w:pStyle w:val="Heading2"/>
        <w:ind w:left="0" w:firstLine="0"/>
      </w:pPr>
      <w:bookmarkStart w:id="1937" w:name="_Toc376876696"/>
      <w:bookmarkStart w:id="1938" w:name="_Toc384367257"/>
      <w:r>
        <w:br w:type="page"/>
      </w:r>
      <w:bookmarkStart w:id="1939" w:name="_Toc422842095"/>
      <w:r w:rsidR="00466A9E">
        <w:t>PM-NFR0004</w:t>
      </w:r>
      <w:r w:rsidR="00466A9E" w:rsidRPr="00CE4D74">
        <w:t xml:space="preserve"> – </w:t>
      </w:r>
      <w:r w:rsidR="00466A9E">
        <w:t>Audit – Information Captured</w:t>
      </w:r>
      <w:bookmarkEnd w:id="1937"/>
      <w:bookmarkEnd w:id="1938"/>
      <w:bookmarkEnd w:id="1939"/>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14563BBE" w14:textId="77777777" w:rsidTr="00E04DD9">
        <w:tc>
          <w:tcPr>
            <w:tcW w:w="8788" w:type="dxa"/>
            <w:gridSpan w:val="2"/>
            <w:shd w:val="pct20" w:color="auto" w:fill="auto"/>
          </w:tcPr>
          <w:p w14:paraId="23373BC0" w14:textId="77777777" w:rsidR="00466A9E" w:rsidRPr="00CE4D74" w:rsidRDefault="00466A9E" w:rsidP="00AF6F0D">
            <w:pPr>
              <w:rPr>
                <w:b/>
              </w:rPr>
            </w:pPr>
            <w:r w:rsidRPr="00CE4D74">
              <w:rPr>
                <w:b/>
              </w:rPr>
              <w:t>BlackRock Life – Requirement Template</w:t>
            </w:r>
          </w:p>
          <w:p w14:paraId="18FBF0EC" w14:textId="77777777" w:rsidR="00466A9E" w:rsidRPr="00CE4D74" w:rsidRDefault="00466A9E" w:rsidP="00AF6F0D">
            <w:pPr>
              <w:rPr>
                <w:b/>
                <w:sz w:val="12"/>
                <w:szCs w:val="12"/>
              </w:rPr>
            </w:pPr>
            <w:r w:rsidRPr="00CE4D74">
              <w:rPr>
                <w:b/>
                <w:sz w:val="12"/>
                <w:szCs w:val="12"/>
              </w:rPr>
              <w:t>Template Date 24/04/2013</w:t>
            </w:r>
          </w:p>
        </w:tc>
      </w:tr>
      <w:tr w:rsidR="00466A9E" w:rsidRPr="00CE4D74" w14:paraId="758DD2DA" w14:textId="77777777" w:rsidTr="00E04DD9">
        <w:tc>
          <w:tcPr>
            <w:tcW w:w="8788" w:type="dxa"/>
            <w:gridSpan w:val="2"/>
            <w:shd w:val="pct20" w:color="auto" w:fill="auto"/>
          </w:tcPr>
          <w:p w14:paraId="4B3EAFBB" w14:textId="77777777" w:rsidR="00466A9E" w:rsidRPr="00CE4D74" w:rsidRDefault="00466A9E" w:rsidP="00AF6F0D">
            <w:pPr>
              <w:tabs>
                <w:tab w:val="left" w:pos="886"/>
                <w:tab w:val="center" w:pos="4286"/>
              </w:tabs>
              <w:jc w:val="center"/>
              <w:rPr>
                <w:b/>
              </w:rPr>
            </w:pPr>
            <w:r w:rsidRPr="00CE4D74">
              <w:rPr>
                <w:b/>
              </w:rPr>
              <w:t>Mandatory Fields</w:t>
            </w:r>
          </w:p>
          <w:p w14:paraId="3EE86C41" w14:textId="77777777" w:rsidR="00466A9E" w:rsidRPr="00CE4D74" w:rsidRDefault="00466A9E" w:rsidP="00AF6F0D">
            <w:pPr>
              <w:tabs>
                <w:tab w:val="left" w:pos="734"/>
                <w:tab w:val="center" w:pos="4286"/>
              </w:tabs>
              <w:jc w:val="center"/>
              <w:rPr>
                <w:b/>
              </w:rPr>
            </w:pPr>
            <w:r>
              <w:rPr>
                <w:b/>
                <w:sz w:val="12"/>
                <w:szCs w:val="12"/>
              </w:rPr>
              <w:t>M</w:t>
            </w:r>
            <w:r w:rsidRPr="00CE4D74">
              <w:rPr>
                <w:b/>
                <w:sz w:val="12"/>
                <w:szCs w:val="12"/>
              </w:rPr>
              <w:t>ust Be Completed For Sign Off</w:t>
            </w:r>
          </w:p>
        </w:tc>
      </w:tr>
      <w:tr w:rsidR="00466A9E" w:rsidRPr="00CE4D74" w14:paraId="5937B561" w14:textId="77777777" w:rsidTr="00466A9E">
        <w:tc>
          <w:tcPr>
            <w:tcW w:w="2663" w:type="dxa"/>
            <w:shd w:val="pct20" w:color="auto" w:fill="auto"/>
          </w:tcPr>
          <w:p w14:paraId="5CDEDBD8"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6CA4E7F9" w14:textId="77777777" w:rsidR="00466A9E" w:rsidRPr="00CE4D74" w:rsidRDefault="00466A9E" w:rsidP="00AF6F0D">
            <w:r>
              <w:t>PM-NFR0004</w:t>
            </w:r>
          </w:p>
          <w:p w14:paraId="0D643AFD" w14:textId="77777777" w:rsidR="00466A9E" w:rsidRPr="00CE4D74" w:rsidRDefault="00466A9E" w:rsidP="00AF6F0D"/>
        </w:tc>
      </w:tr>
      <w:tr w:rsidR="00466A9E" w:rsidRPr="00CE4D74" w14:paraId="4FBB10C1" w14:textId="77777777" w:rsidTr="00466A9E">
        <w:tc>
          <w:tcPr>
            <w:tcW w:w="2663" w:type="dxa"/>
            <w:shd w:val="pct20" w:color="auto" w:fill="auto"/>
          </w:tcPr>
          <w:p w14:paraId="4936304A"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3EE76FDC" w14:textId="77777777" w:rsidR="00466A9E" w:rsidRPr="00CE4D74" w:rsidRDefault="00466A9E" w:rsidP="00AF6F0D">
            <w:pPr>
              <w:rPr>
                <w:rFonts w:cs="Arial"/>
              </w:rPr>
            </w:pPr>
            <w:r>
              <w:rPr>
                <w:rFonts w:cs="Arial"/>
              </w:rPr>
              <w:t>PlanManager</w:t>
            </w:r>
          </w:p>
        </w:tc>
      </w:tr>
      <w:tr w:rsidR="00466A9E" w:rsidRPr="00CE4D74" w14:paraId="19AEA546" w14:textId="77777777" w:rsidTr="00466A9E">
        <w:tc>
          <w:tcPr>
            <w:tcW w:w="2663" w:type="dxa"/>
            <w:shd w:val="pct20" w:color="auto" w:fill="auto"/>
          </w:tcPr>
          <w:p w14:paraId="567EA10A"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52F4F02C" w14:textId="77777777" w:rsidR="00466A9E" w:rsidRPr="00CE4D74" w:rsidRDefault="00466A9E" w:rsidP="00AF6F0D">
            <w:pPr>
              <w:rPr>
                <w:rFonts w:cs="Arial"/>
              </w:rPr>
            </w:pPr>
            <w:r w:rsidRPr="00CE4D74">
              <w:rPr>
                <w:rFonts w:cs="Arial"/>
              </w:rPr>
              <w:t xml:space="preserve">Non-Functional Requirements – </w:t>
            </w:r>
            <w:r>
              <w:t>Audit – Information Captured</w:t>
            </w:r>
          </w:p>
        </w:tc>
      </w:tr>
      <w:tr w:rsidR="00466A9E" w:rsidRPr="00CE4D74" w14:paraId="6215ADF5" w14:textId="77777777" w:rsidTr="00466A9E">
        <w:tc>
          <w:tcPr>
            <w:tcW w:w="2663" w:type="dxa"/>
            <w:shd w:val="pct20" w:color="auto" w:fill="auto"/>
          </w:tcPr>
          <w:p w14:paraId="5C072760"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97E6984" w14:textId="77777777" w:rsidR="00466A9E" w:rsidRPr="00AE6F08" w:rsidRDefault="00466A9E" w:rsidP="00AF6F0D">
            <w:pPr>
              <w:rPr>
                <w:rFonts w:cs="Arial"/>
              </w:rPr>
            </w:pPr>
            <w:r w:rsidRPr="00AE6F08">
              <w:rPr>
                <w:rFonts w:cs="Arial"/>
              </w:rPr>
              <w:t>The solution must provide, where any data is amended, updated, deleted</w:t>
            </w:r>
            <w:r>
              <w:rPr>
                <w:rFonts w:cs="Arial"/>
              </w:rPr>
              <w:t xml:space="preserve"> or otherwise ‘changed’ via PlanManager</w:t>
            </w:r>
            <w:r w:rsidRPr="00AE6F08">
              <w:rPr>
                <w:rFonts w:cs="Arial"/>
              </w:rPr>
              <w:t>, a full Audit record of the change.</w:t>
            </w:r>
          </w:p>
          <w:p w14:paraId="21A2A60D" w14:textId="77777777" w:rsidR="00466A9E" w:rsidRPr="00AE6F08" w:rsidRDefault="00466A9E" w:rsidP="00AF6F0D">
            <w:pPr>
              <w:rPr>
                <w:rFonts w:cs="Arial"/>
              </w:rPr>
            </w:pPr>
          </w:p>
          <w:p w14:paraId="77C903EE" w14:textId="77777777" w:rsidR="00466A9E" w:rsidRPr="00AE6F08" w:rsidRDefault="00466A9E" w:rsidP="00AF6F0D">
            <w:pPr>
              <w:rPr>
                <w:rFonts w:cs="Arial"/>
              </w:rPr>
            </w:pPr>
            <w:r w:rsidRPr="00AE6F08">
              <w:rPr>
                <w:rFonts w:cs="Arial"/>
              </w:rPr>
              <w:t>Information in relation to the ‘change’ must be captured and for future reference.</w:t>
            </w:r>
          </w:p>
          <w:p w14:paraId="75A8BF0A" w14:textId="77777777" w:rsidR="00466A9E" w:rsidRPr="00AE6F08" w:rsidRDefault="00466A9E" w:rsidP="00AF6F0D">
            <w:pPr>
              <w:rPr>
                <w:rFonts w:cs="Arial"/>
              </w:rPr>
            </w:pPr>
          </w:p>
          <w:p w14:paraId="65B5CCF4" w14:textId="77777777" w:rsidR="00466A9E" w:rsidRPr="00AE6F08" w:rsidRDefault="00466A9E" w:rsidP="00AF6F0D">
            <w:pPr>
              <w:rPr>
                <w:rFonts w:cs="Arial"/>
              </w:rPr>
            </w:pPr>
            <w:r w:rsidRPr="00AE6F08">
              <w:rPr>
                <w:rFonts w:cs="Arial"/>
              </w:rPr>
              <w:t>Data captured as part of this exercise is defined as follows:</w:t>
            </w:r>
          </w:p>
          <w:p w14:paraId="0A84A341" w14:textId="77777777" w:rsidR="00466A9E" w:rsidRPr="00AE6F08" w:rsidRDefault="00466A9E" w:rsidP="00AF6F0D">
            <w:pPr>
              <w:rPr>
                <w:rFonts w:cs="Arial"/>
              </w:rPr>
            </w:pPr>
          </w:p>
          <w:p w14:paraId="1D77BCB2" w14:textId="77777777" w:rsidR="00466A9E" w:rsidRPr="00422BBB" w:rsidRDefault="00466A9E" w:rsidP="00675C1C">
            <w:pPr>
              <w:pStyle w:val="ListParagraph"/>
              <w:numPr>
                <w:ilvl w:val="0"/>
                <w:numId w:val="5"/>
              </w:numPr>
              <w:tabs>
                <w:tab w:val="left" w:pos="567"/>
                <w:tab w:val="left" w:pos="1985"/>
                <w:tab w:val="left" w:pos="2268"/>
              </w:tabs>
              <w:ind w:left="0" w:firstLine="0"/>
              <w:rPr>
                <w:rFonts w:cs="Arial"/>
                <w:sz w:val="20"/>
                <w:szCs w:val="20"/>
              </w:rPr>
            </w:pPr>
            <w:r w:rsidRPr="00422BBB">
              <w:rPr>
                <w:rFonts w:cs="Arial"/>
                <w:sz w:val="20"/>
                <w:szCs w:val="20"/>
              </w:rPr>
              <w:t>Date &amp; Time of change;</w:t>
            </w:r>
          </w:p>
          <w:p w14:paraId="158EC877" w14:textId="77777777" w:rsidR="00466A9E" w:rsidRPr="00422BBB" w:rsidRDefault="00466A9E" w:rsidP="00675C1C">
            <w:pPr>
              <w:pStyle w:val="ListParagraph"/>
              <w:numPr>
                <w:ilvl w:val="0"/>
                <w:numId w:val="5"/>
              </w:numPr>
              <w:tabs>
                <w:tab w:val="left" w:pos="567"/>
                <w:tab w:val="left" w:pos="1985"/>
                <w:tab w:val="left" w:pos="2268"/>
              </w:tabs>
              <w:ind w:left="0" w:firstLine="0"/>
              <w:rPr>
                <w:rFonts w:cs="Arial"/>
                <w:sz w:val="20"/>
                <w:szCs w:val="20"/>
              </w:rPr>
            </w:pPr>
            <w:r w:rsidRPr="00422BBB">
              <w:rPr>
                <w:rFonts w:cs="Arial"/>
                <w:sz w:val="20"/>
                <w:szCs w:val="20"/>
              </w:rPr>
              <w:t>User ID of the User that made the change;</w:t>
            </w:r>
          </w:p>
          <w:p w14:paraId="21AD41DE" w14:textId="77777777" w:rsidR="00466A9E" w:rsidRPr="00422BBB" w:rsidRDefault="00466A9E" w:rsidP="00675C1C">
            <w:pPr>
              <w:pStyle w:val="ListParagraph"/>
              <w:numPr>
                <w:ilvl w:val="0"/>
                <w:numId w:val="5"/>
              </w:numPr>
              <w:tabs>
                <w:tab w:val="left" w:pos="567"/>
                <w:tab w:val="left" w:pos="1985"/>
                <w:tab w:val="left" w:pos="2268"/>
              </w:tabs>
              <w:ind w:left="0" w:firstLine="0"/>
              <w:rPr>
                <w:rFonts w:cs="Arial"/>
                <w:sz w:val="20"/>
                <w:szCs w:val="20"/>
              </w:rPr>
            </w:pPr>
            <w:r w:rsidRPr="00422BBB">
              <w:rPr>
                <w:rFonts w:cs="Arial"/>
                <w:sz w:val="20"/>
                <w:szCs w:val="20"/>
              </w:rPr>
              <w:t>Details of the change made (before &amp; after).</w:t>
            </w:r>
          </w:p>
          <w:p w14:paraId="0EC4A3D0" w14:textId="77777777" w:rsidR="00466A9E" w:rsidRPr="00422BBB" w:rsidRDefault="00466A9E" w:rsidP="00AF6F0D">
            <w:pPr>
              <w:rPr>
                <w:rFonts w:cs="Arial"/>
              </w:rPr>
            </w:pPr>
          </w:p>
          <w:p w14:paraId="28CD24F3" w14:textId="77777777" w:rsidR="00466A9E" w:rsidRPr="00422BBB" w:rsidRDefault="00466A9E" w:rsidP="00AF6F0D">
            <w:pPr>
              <w:rPr>
                <w:rFonts w:cs="Arial"/>
              </w:rPr>
            </w:pPr>
            <w:r w:rsidRPr="00422BBB">
              <w:rPr>
                <w:rFonts w:cs="Arial"/>
              </w:rPr>
              <w:t>Whilst not an exhaustive list, the following will provide examples extracted from the Requirements Document of transactions where this will apply:</w:t>
            </w:r>
          </w:p>
          <w:p w14:paraId="610F5591" w14:textId="77777777" w:rsidR="00466A9E" w:rsidRPr="00422BBB" w:rsidRDefault="00466A9E" w:rsidP="00AF6F0D">
            <w:pPr>
              <w:rPr>
                <w:rFonts w:cs="Arial"/>
              </w:rPr>
            </w:pPr>
          </w:p>
          <w:p w14:paraId="24528CF8" w14:textId="77777777" w:rsidR="00466A9E" w:rsidRPr="00422BBB" w:rsidRDefault="00466A9E" w:rsidP="00675C1C">
            <w:pPr>
              <w:pStyle w:val="ListParagraph"/>
              <w:numPr>
                <w:ilvl w:val="0"/>
                <w:numId w:val="6"/>
              </w:numPr>
              <w:tabs>
                <w:tab w:val="left" w:pos="567"/>
                <w:tab w:val="left" w:pos="1985"/>
                <w:tab w:val="left" w:pos="2268"/>
              </w:tabs>
              <w:ind w:left="0" w:firstLine="0"/>
              <w:rPr>
                <w:rFonts w:cs="Arial"/>
                <w:sz w:val="20"/>
                <w:szCs w:val="20"/>
              </w:rPr>
            </w:pPr>
            <w:r w:rsidRPr="00422BBB">
              <w:rPr>
                <w:rFonts w:cs="Arial"/>
                <w:sz w:val="20"/>
                <w:szCs w:val="20"/>
              </w:rPr>
              <w:t>PM0038-39 (at a Scheme level)</w:t>
            </w:r>
          </w:p>
          <w:p w14:paraId="0DF6D226" w14:textId="77777777" w:rsidR="00466A9E" w:rsidRPr="00422BBB" w:rsidRDefault="00466A9E" w:rsidP="00675C1C">
            <w:pPr>
              <w:pStyle w:val="ListParagraph"/>
              <w:numPr>
                <w:ilvl w:val="0"/>
                <w:numId w:val="6"/>
              </w:numPr>
              <w:tabs>
                <w:tab w:val="left" w:pos="567"/>
                <w:tab w:val="left" w:pos="1985"/>
                <w:tab w:val="left" w:pos="2268"/>
              </w:tabs>
              <w:ind w:left="0" w:firstLine="0"/>
              <w:rPr>
                <w:rFonts w:cs="Arial"/>
                <w:sz w:val="20"/>
                <w:szCs w:val="20"/>
              </w:rPr>
            </w:pPr>
            <w:r w:rsidRPr="00422BBB">
              <w:rPr>
                <w:rFonts w:cs="Arial"/>
                <w:sz w:val="20"/>
                <w:szCs w:val="20"/>
              </w:rPr>
              <w:t>PM0047-51 (at a Scheme level)</w:t>
            </w:r>
          </w:p>
          <w:p w14:paraId="50E8BD4B" w14:textId="3CDEB92C" w:rsidR="00466A9E" w:rsidRPr="00422BBB" w:rsidRDefault="00466A9E" w:rsidP="00675C1C">
            <w:pPr>
              <w:pStyle w:val="ListParagraph"/>
              <w:numPr>
                <w:ilvl w:val="0"/>
                <w:numId w:val="6"/>
              </w:numPr>
              <w:tabs>
                <w:tab w:val="left" w:pos="567"/>
                <w:tab w:val="left" w:pos="1985"/>
                <w:tab w:val="left" w:pos="2268"/>
              </w:tabs>
              <w:ind w:left="0" w:firstLine="0"/>
              <w:rPr>
                <w:rFonts w:cs="Arial"/>
                <w:sz w:val="20"/>
                <w:szCs w:val="20"/>
              </w:rPr>
            </w:pPr>
            <w:r w:rsidRPr="00422BBB">
              <w:rPr>
                <w:rFonts w:cs="Arial"/>
                <w:sz w:val="20"/>
                <w:szCs w:val="20"/>
              </w:rPr>
              <w:t xml:space="preserve">PM0058 (at a </w:t>
            </w:r>
            <w:r w:rsidR="003B2D50">
              <w:rPr>
                <w:rFonts w:cs="Arial"/>
                <w:sz w:val="20"/>
                <w:szCs w:val="20"/>
              </w:rPr>
              <w:t>User</w:t>
            </w:r>
            <w:r w:rsidRPr="00422BBB">
              <w:rPr>
                <w:rFonts w:cs="Arial"/>
                <w:sz w:val="20"/>
                <w:szCs w:val="20"/>
              </w:rPr>
              <w:t xml:space="preserve"> level)</w:t>
            </w:r>
          </w:p>
          <w:p w14:paraId="0BB2B6A6" w14:textId="77777777" w:rsidR="00466A9E" w:rsidRPr="00CE4D74" w:rsidRDefault="00466A9E" w:rsidP="00AF6F0D"/>
        </w:tc>
      </w:tr>
      <w:tr w:rsidR="00466A9E" w:rsidRPr="00CE4D74" w14:paraId="7321FA50" w14:textId="77777777" w:rsidTr="00466A9E">
        <w:tc>
          <w:tcPr>
            <w:tcW w:w="2663" w:type="dxa"/>
            <w:shd w:val="pct20" w:color="auto" w:fill="auto"/>
          </w:tcPr>
          <w:p w14:paraId="74BF7DEC"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714EB27B" w14:textId="77777777" w:rsidR="00466A9E" w:rsidRPr="00CE4D74" w:rsidRDefault="00466A9E" w:rsidP="00AF6F0D">
            <w:pPr>
              <w:rPr>
                <w:rFonts w:cs="Arial"/>
                <w:b/>
              </w:rPr>
            </w:pPr>
            <w:r w:rsidRPr="00CE4D74">
              <w:rPr>
                <w:rFonts w:cs="Arial"/>
                <w:b/>
              </w:rPr>
              <w:t>M – Must have.</w:t>
            </w:r>
          </w:p>
        </w:tc>
      </w:tr>
      <w:tr w:rsidR="00466A9E" w:rsidRPr="00CE4D74" w14:paraId="0D0B8725" w14:textId="77777777" w:rsidTr="00466A9E">
        <w:tc>
          <w:tcPr>
            <w:tcW w:w="2663" w:type="dxa"/>
            <w:shd w:val="pct20" w:color="auto" w:fill="auto"/>
          </w:tcPr>
          <w:p w14:paraId="798CC2F9"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2820CAA9" w14:textId="77777777" w:rsidR="00466A9E" w:rsidRPr="00CE4D74" w:rsidRDefault="00466A9E" w:rsidP="00AF6F0D">
            <w:pPr>
              <w:tabs>
                <w:tab w:val="left" w:pos="1080"/>
              </w:tabs>
            </w:pPr>
            <w:r>
              <w:t>Nicky Benstead</w:t>
            </w:r>
          </w:p>
        </w:tc>
      </w:tr>
      <w:tr w:rsidR="00466A9E" w:rsidRPr="00CE4D74" w14:paraId="199011E0" w14:textId="77777777" w:rsidTr="00466A9E">
        <w:tc>
          <w:tcPr>
            <w:tcW w:w="2663" w:type="dxa"/>
            <w:shd w:val="pct20" w:color="auto" w:fill="auto"/>
          </w:tcPr>
          <w:p w14:paraId="0E4C5070"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0B6A2CB" w14:textId="77777777" w:rsidR="00466A9E" w:rsidRPr="00CE4D74" w:rsidRDefault="00466A9E" w:rsidP="00AF6F0D">
            <w:r>
              <w:t>14th January 2014</w:t>
            </w:r>
          </w:p>
        </w:tc>
      </w:tr>
      <w:tr w:rsidR="00466A9E" w:rsidRPr="00CE4D74" w14:paraId="79E365A7" w14:textId="77777777" w:rsidTr="00E04DD9">
        <w:tc>
          <w:tcPr>
            <w:tcW w:w="8788" w:type="dxa"/>
            <w:gridSpan w:val="2"/>
            <w:shd w:val="pct20" w:color="auto" w:fill="auto"/>
          </w:tcPr>
          <w:p w14:paraId="470A86D5" w14:textId="77777777" w:rsidR="00466A9E" w:rsidRPr="00CE4D74" w:rsidRDefault="00466A9E" w:rsidP="00AF6F0D">
            <w:pPr>
              <w:jc w:val="center"/>
              <w:rPr>
                <w:b/>
              </w:rPr>
            </w:pPr>
            <w:r w:rsidRPr="00CE4D74">
              <w:rPr>
                <w:b/>
              </w:rPr>
              <w:t>Non-Mandatory Fields</w:t>
            </w:r>
          </w:p>
        </w:tc>
      </w:tr>
      <w:tr w:rsidR="00466A9E" w:rsidRPr="00CE4D74" w14:paraId="2BD866DE" w14:textId="77777777" w:rsidTr="00466A9E">
        <w:tc>
          <w:tcPr>
            <w:tcW w:w="2663" w:type="dxa"/>
            <w:shd w:val="pct20" w:color="auto" w:fill="auto"/>
          </w:tcPr>
          <w:p w14:paraId="23BFB46D"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0C797DB6" w14:textId="77777777" w:rsidR="00466A9E" w:rsidRPr="00CE4D74" w:rsidRDefault="00466A9E" w:rsidP="00AF6F0D">
            <w:r w:rsidRPr="00CE4D74">
              <w:t xml:space="preserve">Aligned with MW NFR </w:t>
            </w:r>
            <w:r>
              <w:t>005</w:t>
            </w:r>
          </w:p>
        </w:tc>
      </w:tr>
    </w:tbl>
    <w:p w14:paraId="27EF0B85" w14:textId="77777777" w:rsidR="00466A9E" w:rsidRPr="00CE4D74" w:rsidRDefault="00466A9E" w:rsidP="00AF6F0D">
      <w:pPr>
        <w:pStyle w:val="Heading2"/>
        <w:ind w:left="0" w:firstLine="0"/>
      </w:pPr>
      <w:r>
        <w:br w:type="page"/>
      </w:r>
      <w:bookmarkStart w:id="1940" w:name="_Toc376876697"/>
      <w:bookmarkStart w:id="1941" w:name="_Toc384367258"/>
      <w:bookmarkStart w:id="1942" w:name="_Toc422842096"/>
      <w:r>
        <w:t>PM-NFR000</w:t>
      </w:r>
      <w:r w:rsidRPr="00CE4D74">
        <w:t>5 – Analytics/Usage Statistics</w:t>
      </w:r>
      <w:bookmarkEnd w:id="1940"/>
      <w:bookmarkEnd w:id="1941"/>
      <w:bookmarkEnd w:id="1942"/>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5477E8D3" w14:textId="77777777" w:rsidTr="00E04DD9">
        <w:tc>
          <w:tcPr>
            <w:tcW w:w="8788" w:type="dxa"/>
            <w:gridSpan w:val="2"/>
            <w:shd w:val="pct20" w:color="auto" w:fill="auto"/>
          </w:tcPr>
          <w:p w14:paraId="1899C1FD" w14:textId="77777777" w:rsidR="00466A9E" w:rsidRPr="00CE4D74" w:rsidRDefault="00466A9E" w:rsidP="00AF6F0D">
            <w:pPr>
              <w:rPr>
                <w:b/>
              </w:rPr>
            </w:pPr>
            <w:r w:rsidRPr="00CE4D74">
              <w:rPr>
                <w:b/>
              </w:rPr>
              <w:t>BlackRock Life – Requirement Template</w:t>
            </w:r>
          </w:p>
          <w:p w14:paraId="5DB3C420" w14:textId="77777777" w:rsidR="00466A9E" w:rsidRPr="00CE4D74" w:rsidRDefault="00466A9E" w:rsidP="00AF6F0D">
            <w:pPr>
              <w:rPr>
                <w:b/>
                <w:sz w:val="12"/>
                <w:szCs w:val="12"/>
              </w:rPr>
            </w:pPr>
            <w:r w:rsidRPr="00CE4D74">
              <w:rPr>
                <w:b/>
                <w:sz w:val="12"/>
                <w:szCs w:val="12"/>
              </w:rPr>
              <w:t>Template Date 24/04/2013</w:t>
            </w:r>
          </w:p>
        </w:tc>
      </w:tr>
      <w:tr w:rsidR="00466A9E" w:rsidRPr="00CE4D74" w14:paraId="139AAC7F" w14:textId="77777777" w:rsidTr="00E04DD9">
        <w:tc>
          <w:tcPr>
            <w:tcW w:w="8788" w:type="dxa"/>
            <w:gridSpan w:val="2"/>
            <w:shd w:val="pct20" w:color="auto" w:fill="auto"/>
          </w:tcPr>
          <w:p w14:paraId="172BC165" w14:textId="77777777" w:rsidR="00466A9E" w:rsidRPr="00CE4D74" w:rsidRDefault="00466A9E" w:rsidP="00AF6F0D">
            <w:pPr>
              <w:tabs>
                <w:tab w:val="left" w:pos="886"/>
                <w:tab w:val="center" w:pos="4286"/>
              </w:tabs>
              <w:jc w:val="center"/>
              <w:rPr>
                <w:b/>
              </w:rPr>
            </w:pPr>
            <w:r w:rsidRPr="00CE4D74">
              <w:rPr>
                <w:b/>
              </w:rPr>
              <w:t>Mandatory Fields</w:t>
            </w:r>
          </w:p>
          <w:p w14:paraId="04A6F1E6"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9EE3668" w14:textId="77777777" w:rsidTr="00466A9E">
        <w:tc>
          <w:tcPr>
            <w:tcW w:w="2663" w:type="dxa"/>
            <w:shd w:val="pct20" w:color="auto" w:fill="auto"/>
          </w:tcPr>
          <w:p w14:paraId="2FD8307F"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13C93FFF" w14:textId="77777777" w:rsidR="00466A9E" w:rsidRPr="00CE4D74" w:rsidRDefault="00466A9E" w:rsidP="00AF6F0D">
            <w:r>
              <w:t>PM-NFR000</w:t>
            </w:r>
            <w:r w:rsidRPr="00CE4D74">
              <w:t>5</w:t>
            </w:r>
          </w:p>
          <w:p w14:paraId="2AA8D488" w14:textId="77777777" w:rsidR="00466A9E" w:rsidRPr="00CE4D74" w:rsidRDefault="00466A9E" w:rsidP="00AF6F0D"/>
        </w:tc>
      </w:tr>
      <w:tr w:rsidR="00466A9E" w:rsidRPr="00CE4D74" w14:paraId="58FDB7E7" w14:textId="77777777" w:rsidTr="00466A9E">
        <w:tc>
          <w:tcPr>
            <w:tcW w:w="2663" w:type="dxa"/>
            <w:shd w:val="pct20" w:color="auto" w:fill="auto"/>
          </w:tcPr>
          <w:p w14:paraId="32A9F4D2"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3D21E93E" w14:textId="77777777" w:rsidR="00466A9E" w:rsidRPr="00CE4D74" w:rsidRDefault="00466A9E" w:rsidP="00AF6F0D">
            <w:pPr>
              <w:rPr>
                <w:rFonts w:cs="Arial"/>
              </w:rPr>
            </w:pPr>
            <w:r>
              <w:rPr>
                <w:rFonts w:cs="Arial"/>
              </w:rPr>
              <w:t>PlanManager</w:t>
            </w:r>
          </w:p>
        </w:tc>
      </w:tr>
      <w:tr w:rsidR="00466A9E" w:rsidRPr="00CE4D74" w14:paraId="2BA4D32C" w14:textId="77777777" w:rsidTr="00466A9E">
        <w:tc>
          <w:tcPr>
            <w:tcW w:w="2663" w:type="dxa"/>
            <w:shd w:val="pct20" w:color="auto" w:fill="auto"/>
          </w:tcPr>
          <w:p w14:paraId="18850498"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420DEF5E" w14:textId="77777777" w:rsidR="00466A9E" w:rsidRPr="00CE4D74" w:rsidRDefault="00466A9E" w:rsidP="00AF6F0D">
            <w:pPr>
              <w:rPr>
                <w:rFonts w:cs="Arial"/>
              </w:rPr>
            </w:pPr>
            <w:r w:rsidRPr="00CE4D74">
              <w:rPr>
                <w:rFonts w:cs="Arial"/>
              </w:rPr>
              <w:t>Non-Functional Requirements – Analytics/Usage Statistics</w:t>
            </w:r>
          </w:p>
        </w:tc>
      </w:tr>
      <w:tr w:rsidR="00466A9E" w:rsidRPr="00CE4D74" w14:paraId="12FF97D4" w14:textId="77777777" w:rsidTr="00466A9E">
        <w:tc>
          <w:tcPr>
            <w:tcW w:w="2663" w:type="dxa"/>
            <w:shd w:val="pct20" w:color="auto" w:fill="auto"/>
          </w:tcPr>
          <w:p w14:paraId="6D4619A5"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3552C6E7" w14:textId="77777777" w:rsidR="00466A9E" w:rsidRPr="00CE4D74" w:rsidRDefault="00466A9E" w:rsidP="00AF6F0D">
            <w:pPr>
              <w:contextualSpacing/>
              <w:rPr>
                <w:rFonts w:cs="Arial"/>
              </w:rPr>
            </w:pPr>
            <w:r w:rsidRPr="00CE4D74">
              <w:rPr>
                <w:rFonts w:cs="Arial"/>
              </w:rPr>
              <w:t>The solution must provide the Business with the capability to analyse information at the following levels:</w:t>
            </w:r>
          </w:p>
          <w:p w14:paraId="43A55E6A" w14:textId="77777777" w:rsidR="00466A9E" w:rsidRPr="00CE4D74" w:rsidRDefault="00466A9E" w:rsidP="00AF6F0D">
            <w:pPr>
              <w:contextualSpacing/>
              <w:rPr>
                <w:rFonts w:cs="Arial"/>
              </w:rPr>
            </w:pPr>
          </w:p>
          <w:p w14:paraId="3A23E1D3" w14:textId="77777777" w:rsidR="00466A9E" w:rsidRPr="00CE4D74" w:rsidRDefault="00466A9E" w:rsidP="004E06BD">
            <w:pPr>
              <w:numPr>
                <w:ilvl w:val="0"/>
                <w:numId w:val="99"/>
              </w:numPr>
              <w:tabs>
                <w:tab w:val="left" w:pos="631"/>
              </w:tabs>
              <w:contextualSpacing/>
            </w:pPr>
            <w:r w:rsidRPr="00CE4D74">
              <w:t>Product</w:t>
            </w:r>
          </w:p>
          <w:p w14:paraId="0D9B22EA" w14:textId="77777777" w:rsidR="00466A9E" w:rsidRPr="00CE4D74" w:rsidRDefault="00466A9E" w:rsidP="004E06BD">
            <w:pPr>
              <w:numPr>
                <w:ilvl w:val="0"/>
                <w:numId w:val="99"/>
              </w:numPr>
              <w:tabs>
                <w:tab w:val="left" w:pos="631"/>
              </w:tabs>
              <w:contextualSpacing/>
            </w:pPr>
            <w:r>
              <w:t>Provider – BlackRock/</w:t>
            </w:r>
            <w:r w:rsidRPr="00CE4D74">
              <w:t>Investment Solutions</w:t>
            </w:r>
            <w:r>
              <w:t>/Investment Only</w:t>
            </w:r>
          </w:p>
          <w:p w14:paraId="13971485" w14:textId="77777777" w:rsidR="00466A9E" w:rsidRPr="00CE4D74" w:rsidRDefault="00466A9E" w:rsidP="004E06BD">
            <w:pPr>
              <w:numPr>
                <w:ilvl w:val="0"/>
                <w:numId w:val="99"/>
              </w:numPr>
              <w:tabs>
                <w:tab w:val="left" w:pos="631"/>
              </w:tabs>
              <w:contextualSpacing/>
            </w:pPr>
            <w:r w:rsidRPr="00CE4D74">
              <w:t xml:space="preserve">Scheme – all or selected </w:t>
            </w:r>
          </w:p>
          <w:p w14:paraId="25FAFDEC" w14:textId="77777777" w:rsidR="00466A9E" w:rsidRPr="00CE4D74" w:rsidRDefault="00466A9E" w:rsidP="004E06BD">
            <w:pPr>
              <w:numPr>
                <w:ilvl w:val="0"/>
                <w:numId w:val="99"/>
              </w:numPr>
              <w:tabs>
                <w:tab w:val="left" w:pos="631"/>
              </w:tabs>
              <w:contextualSpacing/>
            </w:pPr>
            <w:r w:rsidRPr="00CE4D74">
              <w:t xml:space="preserve">Billing Group </w:t>
            </w:r>
          </w:p>
          <w:p w14:paraId="28EC04C7" w14:textId="15B0103B" w:rsidR="00466A9E" w:rsidRPr="00CE4D74" w:rsidRDefault="003B2D50" w:rsidP="004E06BD">
            <w:pPr>
              <w:numPr>
                <w:ilvl w:val="0"/>
                <w:numId w:val="99"/>
              </w:numPr>
              <w:tabs>
                <w:tab w:val="left" w:pos="631"/>
              </w:tabs>
              <w:contextualSpacing/>
            </w:pPr>
            <w:r>
              <w:t>User</w:t>
            </w:r>
            <w:r w:rsidR="00466A9E" w:rsidRPr="00CE4D74">
              <w:t xml:space="preserve"> Group</w:t>
            </w:r>
          </w:p>
          <w:p w14:paraId="0180090F" w14:textId="77777777" w:rsidR="00466A9E" w:rsidRPr="00CE4D74" w:rsidRDefault="00466A9E" w:rsidP="004E06BD">
            <w:pPr>
              <w:numPr>
                <w:ilvl w:val="0"/>
                <w:numId w:val="99"/>
              </w:numPr>
              <w:tabs>
                <w:tab w:val="left" w:pos="631"/>
              </w:tabs>
              <w:contextualSpacing/>
            </w:pPr>
            <w:r w:rsidRPr="00CE4D74">
              <w:t>Investment Group</w:t>
            </w:r>
          </w:p>
          <w:p w14:paraId="27E831DC" w14:textId="19267BD3" w:rsidR="00466A9E" w:rsidRPr="00CE4D74" w:rsidRDefault="003B2D50" w:rsidP="004E06BD">
            <w:pPr>
              <w:numPr>
                <w:ilvl w:val="0"/>
                <w:numId w:val="99"/>
              </w:numPr>
              <w:tabs>
                <w:tab w:val="left" w:pos="631"/>
              </w:tabs>
              <w:contextualSpacing/>
            </w:pPr>
            <w:r>
              <w:t>User</w:t>
            </w:r>
          </w:p>
          <w:p w14:paraId="11CD7B40" w14:textId="77777777" w:rsidR="00466A9E" w:rsidRPr="00CE4D74" w:rsidRDefault="00466A9E" w:rsidP="004E06BD">
            <w:pPr>
              <w:numPr>
                <w:ilvl w:val="0"/>
                <w:numId w:val="99"/>
              </w:numPr>
              <w:tabs>
                <w:tab w:val="left" w:pos="631"/>
              </w:tabs>
              <w:contextualSpacing/>
            </w:pPr>
            <w:r w:rsidRPr="00CE4D74">
              <w:t>A selectable period to view</w:t>
            </w:r>
          </w:p>
          <w:p w14:paraId="12FDF951" w14:textId="77777777" w:rsidR="00466A9E" w:rsidRPr="00CE4D74" w:rsidRDefault="00466A9E" w:rsidP="00AF6F0D">
            <w:pPr>
              <w:contextualSpacing/>
            </w:pPr>
          </w:p>
          <w:p w14:paraId="345256F4" w14:textId="77777777" w:rsidR="00466A9E" w:rsidRPr="00CE4D74" w:rsidRDefault="00466A9E" w:rsidP="00AF6F0D">
            <w:pPr>
              <w:contextualSpacing/>
            </w:pPr>
            <w:r>
              <w:t>The solution</w:t>
            </w:r>
            <w:r w:rsidRPr="00CE4D74">
              <w:t xml:space="preserve"> must provide the ability for the Business to export data so that it can be viewed/analysed:</w:t>
            </w:r>
          </w:p>
          <w:p w14:paraId="55DEAB83" w14:textId="77777777" w:rsidR="00466A9E" w:rsidRPr="00CE4D74" w:rsidRDefault="00466A9E" w:rsidP="00AF6F0D">
            <w:pPr>
              <w:contextualSpacing/>
            </w:pPr>
          </w:p>
          <w:p w14:paraId="5A66B31E" w14:textId="77777777" w:rsidR="00466A9E" w:rsidRPr="00CE4D74" w:rsidRDefault="00466A9E" w:rsidP="004E06BD">
            <w:pPr>
              <w:numPr>
                <w:ilvl w:val="0"/>
                <w:numId w:val="100"/>
              </w:numPr>
              <w:tabs>
                <w:tab w:val="left" w:pos="567"/>
              </w:tabs>
              <w:contextualSpacing/>
            </w:pPr>
            <w:r w:rsidRPr="00CE4D74">
              <w:t>How many users are online</w:t>
            </w:r>
          </w:p>
          <w:p w14:paraId="30F2650F" w14:textId="77777777" w:rsidR="00466A9E" w:rsidRPr="00CE4D74" w:rsidRDefault="00466A9E" w:rsidP="004E06BD">
            <w:pPr>
              <w:numPr>
                <w:ilvl w:val="0"/>
                <w:numId w:val="100"/>
              </w:numPr>
              <w:tabs>
                <w:tab w:val="left" w:pos="567"/>
              </w:tabs>
              <w:contextualSpacing/>
            </w:pPr>
            <w:r w:rsidRPr="00CE4D74">
              <w:t>How many users have logged on to the solution over predetermined period -  Note the longer we wish to go back over time, the greater the need to retain and backup the data logs (which are not currently backed-up at all)</w:t>
            </w:r>
            <w:r>
              <w:t xml:space="preserve"> </w:t>
            </w:r>
            <w:r w:rsidRPr="00CE4D74">
              <w:t>for a longer period of time</w:t>
            </w:r>
          </w:p>
          <w:p w14:paraId="5E1BBE26" w14:textId="77777777" w:rsidR="00466A9E" w:rsidRPr="00CE4D74" w:rsidRDefault="00466A9E" w:rsidP="004E06BD">
            <w:pPr>
              <w:numPr>
                <w:ilvl w:val="0"/>
                <w:numId w:val="100"/>
              </w:numPr>
              <w:tabs>
                <w:tab w:val="left" w:pos="567"/>
              </w:tabs>
              <w:contextualSpacing/>
            </w:pPr>
            <w:r w:rsidRPr="00CE4D74">
              <w:t xml:space="preserve">What are </w:t>
            </w:r>
            <w:r>
              <w:t>users</w:t>
            </w:r>
            <w:r w:rsidRPr="00CE4D74">
              <w:t xml:space="preserve"> currently viewing</w:t>
            </w:r>
          </w:p>
          <w:p w14:paraId="695A9F81" w14:textId="77777777" w:rsidR="00466A9E" w:rsidRPr="00CE4D74" w:rsidRDefault="00466A9E" w:rsidP="004E06BD">
            <w:pPr>
              <w:numPr>
                <w:ilvl w:val="0"/>
                <w:numId w:val="100"/>
              </w:numPr>
              <w:tabs>
                <w:tab w:val="left" w:pos="567"/>
              </w:tabs>
              <w:contextualSpacing/>
            </w:pPr>
            <w:r w:rsidRPr="00CE4D74">
              <w:t xml:space="preserve">The route that’s been taken by a </w:t>
            </w:r>
            <w:r>
              <w:t>user</w:t>
            </w:r>
            <w:r w:rsidRPr="00CE4D74">
              <w:t xml:space="preserve"> including the pages they have viewed and where the log out occurred</w:t>
            </w:r>
          </w:p>
          <w:p w14:paraId="54A600B0" w14:textId="77777777" w:rsidR="00466A9E" w:rsidRPr="00CE4D74" w:rsidRDefault="00466A9E" w:rsidP="004E06BD">
            <w:pPr>
              <w:numPr>
                <w:ilvl w:val="0"/>
                <w:numId w:val="100"/>
              </w:numPr>
              <w:tabs>
                <w:tab w:val="left" w:pos="567"/>
              </w:tabs>
              <w:contextualSpacing/>
            </w:pPr>
            <w:r w:rsidRPr="00CE4D74">
              <w:t>What transactions have been undertaken (if this is applicable)</w:t>
            </w:r>
          </w:p>
          <w:p w14:paraId="7F753E32" w14:textId="77777777" w:rsidR="00466A9E" w:rsidRPr="00CE4D74" w:rsidRDefault="00466A9E" w:rsidP="004E06BD">
            <w:pPr>
              <w:numPr>
                <w:ilvl w:val="0"/>
                <w:numId w:val="100"/>
              </w:numPr>
              <w:tabs>
                <w:tab w:val="left" w:pos="567"/>
              </w:tabs>
              <w:contextualSpacing/>
            </w:pPr>
            <w:r w:rsidRPr="00CE4D74">
              <w:t>How many screen errors/incidents have occurred and where</w:t>
            </w:r>
          </w:p>
          <w:p w14:paraId="4FDFF155" w14:textId="77777777" w:rsidR="00466A9E" w:rsidRPr="00CE4D74" w:rsidRDefault="00466A9E" w:rsidP="004E06BD">
            <w:pPr>
              <w:numPr>
                <w:ilvl w:val="0"/>
                <w:numId w:val="100"/>
              </w:numPr>
              <w:tabs>
                <w:tab w:val="left" w:pos="567"/>
              </w:tabs>
              <w:contextualSpacing/>
            </w:pPr>
            <w:r w:rsidRPr="00CE4D74">
              <w:t>How many users have forgotten their password and/or username</w:t>
            </w:r>
          </w:p>
          <w:p w14:paraId="5D3A3CBE" w14:textId="77777777" w:rsidR="00466A9E" w:rsidRDefault="00466A9E" w:rsidP="004E06BD">
            <w:pPr>
              <w:numPr>
                <w:ilvl w:val="0"/>
                <w:numId w:val="100"/>
              </w:numPr>
              <w:tabs>
                <w:tab w:val="left" w:pos="567"/>
              </w:tabs>
              <w:contextualSpacing/>
            </w:pPr>
            <w:r w:rsidRPr="00CE4D74">
              <w:t>How many have used the messaging functionality</w:t>
            </w:r>
          </w:p>
          <w:p w14:paraId="1E393053" w14:textId="77777777" w:rsidR="00466A9E" w:rsidRPr="00CE4D74" w:rsidRDefault="00466A9E" w:rsidP="00AF6F0D">
            <w:pPr>
              <w:contextualSpacing/>
            </w:pPr>
          </w:p>
        </w:tc>
      </w:tr>
      <w:tr w:rsidR="00466A9E" w:rsidRPr="00CE4D74" w14:paraId="52E5712C" w14:textId="77777777" w:rsidTr="00466A9E">
        <w:tc>
          <w:tcPr>
            <w:tcW w:w="2663" w:type="dxa"/>
            <w:shd w:val="pct20" w:color="auto" w:fill="auto"/>
          </w:tcPr>
          <w:p w14:paraId="727051EA"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A037D29" w14:textId="77777777" w:rsidR="00466A9E" w:rsidRPr="00CE4D74" w:rsidRDefault="00466A9E" w:rsidP="00AF6F0D">
            <w:pPr>
              <w:rPr>
                <w:rFonts w:cs="Arial"/>
                <w:b/>
              </w:rPr>
            </w:pPr>
            <w:r w:rsidRPr="00CE4D74">
              <w:rPr>
                <w:rFonts w:cs="Arial"/>
                <w:b/>
              </w:rPr>
              <w:t>M – Must have.</w:t>
            </w:r>
          </w:p>
        </w:tc>
      </w:tr>
      <w:tr w:rsidR="00466A9E" w:rsidRPr="00CE4D74" w14:paraId="1D369BD3" w14:textId="77777777" w:rsidTr="00466A9E">
        <w:tc>
          <w:tcPr>
            <w:tcW w:w="2663" w:type="dxa"/>
            <w:shd w:val="pct20" w:color="auto" w:fill="auto"/>
          </w:tcPr>
          <w:p w14:paraId="473398AC"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2174E9B5" w14:textId="77777777" w:rsidR="00466A9E" w:rsidRPr="00CE4D74" w:rsidRDefault="00466A9E" w:rsidP="00AF6F0D">
            <w:pPr>
              <w:tabs>
                <w:tab w:val="left" w:pos="1080"/>
              </w:tabs>
            </w:pPr>
            <w:r>
              <w:t>Nicky Benstead</w:t>
            </w:r>
          </w:p>
        </w:tc>
      </w:tr>
      <w:tr w:rsidR="00466A9E" w:rsidRPr="00CE4D74" w14:paraId="71657D10" w14:textId="77777777" w:rsidTr="00466A9E">
        <w:tc>
          <w:tcPr>
            <w:tcW w:w="2663" w:type="dxa"/>
            <w:shd w:val="pct20" w:color="auto" w:fill="auto"/>
          </w:tcPr>
          <w:p w14:paraId="5304A3AD"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7407FC43" w14:textId="77777777" w:rsidR="00466A9E" w:rsidRPr="00CE4D74" w:rsidRDefault="00466A9E" w:rsidP="00AF6F0D">
            <w:r>
              <w:t>14th January 2014</w:t>
            </w:r>
          </w:p>
        </w:tc>
      </w:tr>
      <w:tr w:rsidR="00466A9E" w:rsidRPr="00CE4D74" w14:paraId="71EF9C21" w14:textId="77777777" w:rsidTr="00E04DD9">
        <w:tc>
          <w:tcPr>
            <w:tcW w:w="8788" w:type="dxa"/>
            <w:gridSpan w:val="2"/>
            <w:shd w:val="pct20" w:color="auto" w:fill="auto"/>
          </w:tcPr>
          <w:p w14:paraId="5D7BD036"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774B655C" w14:textId="77777777" w:rsidTr="00466A9E">
        <w:tc>
          <w:tcPr>
            <w:tcW w:w="2663" w:type="dxa"/>
            <w:shd w:val="pct20" w:color="auto" w:fill="auto"/>
          </w:tcPr>
          <w:p w14:paraId="10458924"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56AAD3F6" w14:textId="77777777" w:rsidR="00466A9E" w:rsidRPr="00CE4D74" w:rsidRDefault="00466A9E" w:rsidP="00AF6F0D">
            <w:r w:rsidRPr="00CE4D74">
              <w:t>Aligned with MW NFR007</w:t>
            </w:r>
          </w:p>
          <w:p w14:paraId="729272CF" w14:textId="77777777" w:rsidR="00466A9E" w:rsidRPr="00CE4D74" w:rsidRDefault="00466A9E" w:rsidP="00AF6F0D"/>
        </w:tc>
      </w:tr>
    </w:tbl>
    <w:p w14:paraId="227C657F" w14:textId="77777777" w:rsidR="00466A9E" w:rsidRDefault="00466A9E" w:rsidP="00AF6F0D">
      <w:pPr>
        <w:pStyle w:val="BodyText"/>
      </w:pPr>
    </w:p>
    <w:p w14:paraId="194E8258" w14:textId="77777777" w:rsidR="00466A9E" w:rsidRPr="00CE4D74" w:rsidRDefault="00466A9E" w:rsidP="00AF6F0D">
      <w:pPr>
        <w:pStyle w:val="Heading2"/>
        <w:ind w:left="0" w:firstLine="0"/>
      </w:pPr>
      <w:r>
        <w:br w:type="page"/>
      </w:r>
      <w:bookmarkStart w:id="1943" w:name="_Toc422842097"/>
      <w:r>
        <w:t>PM</w:t>
      </w:r>
      <w:r w:rsidRPr="00CE4D74">
        <w:t>-NFR00</w:t>
      </w:r>
      <w:r>
        <w:t>06</w:t>
      </w:r>
      <w:r w:rsidRPr="00CE4D74">
        <w:t xml:space="preserve"> – </w:t>
      </w:r>
      <w:r>
        <w:t>Retention Periods</w:t>
      </w:r>
      <w:bookmarkEnd w:id="1943"/>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3769DD8B" w14:textId="77777777" w:rsidTr="00E04DD9">
        <w:tc>
          <w:tcPr>
            <w:tcW w:w="8788" w:type="dxa"/>
            <w:gridSpan w:val="2"/>
            <w:shd w:val="pct20" w:color="auto" w:fill="auto"/>
          </w:tcPr>
          <w:p w14:paraId="73EB2F33" w14:textId="77777777" w:rsidR="00466A9E" w:rsidRPr="00CE4D74" w:rsidRDefault="00466A9E" w:rsidP="00AF6F0D">
            <w:pPr>
              <w:rPr>
                <w:b/>
              </w:rPr>
            </w:pPr>
            <w:r w:rsidRPr="00CE4D74">
              <w:rPr>
                <w:b/>
              </w:rPr>
              <w:t>BlackRock Life – Requirement Template</w:t>
            </w:r>
          </w:p>
          <w:p w14:paraId="207EB170" w14:textId="77777777" w:rsidR="00466A9E" w:rsidRPr="00CE4D74" w:rsidRDefault="00466A9E" w:rsidP="00AF6F0D">
            <w:pPr>
              <w:rPr>
                <w:b/>
                <w:sz w:val="12"/>
                <w:szCs w:val="12"/>
              </w:rPr>
            </w:pPr>
            <w:r>
              <w:rPr>
                <w:b/>
                <w:sz w:val="12"/>
                <w:szCs w:val="12"/>
              </w:rPr>
              <w:t>T</w:t>
            </w:r>
            <w:r w:rsidRPr="00CE4D74">
              <w:rPr>
                <w:b/>
                <w:sz w:val="12"/>
                <w:szCs w:val="12"/>
              </w:rPr>
              <w:t>emplate Date 24/04/2013</w:t>
            </w:r>
          </w:p>
        </w:tc>
      </w:tr>
      <w:tr w:rsidR="00466A9E" w:rsidRPr="00CE4D74" w14:paraId="571A30A6" w14:textId="77777777" w:rsidTr="00E04DD9">
        <w:tc>
          <w:tcPr>
            <w:tcW w:w="8788" w:type="dxa"/>
            <w:gridSpan w:val="2"/>
            <w:shd w:val="pct20" w:color="auto" w:fill="auto"/>
          </w:tcPr>
          <w:p w14:paraId="7364FEC0" w14:textId="77777777" w:rsidR="00466A9E" w:rsidRPr="00CE4D74" w:rsidRDefault="00466A9E" w:rsidP="00AF6F0D">
            <w:pPr>
              <w:tabs>
                <w:tab w:val="left" w:pos="886"/>
                <w:tab w:val="center" w:pos="4286"/>
              </w:tabs>
              <w:jc w:val="center"/>
              <w:rPr>
                <w:b/>
              </w:rPr>
            </w:pPr>
            <w:r w:rsidRPr="00CE4D74">
              <w:rPr>
                <w:b/>
              </w:rPr>
              <w:t>Mandatory Fields</w:t>
            </w:r>
          </w:p>
          <w:p w14:paraId="048E031D"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0FA364E" w14:textId="77777777" w:rsidTr="00466A9E">
        <w:tc>
          <w:tcPr>
            <w:tcW w:w="2663" w:type="dxa"/>
            <w:shd w:val="pct20" w:color="auto" w:fill="auto"/>
          </w:tcPr>
          <w:p w14:paraId="22C9243A"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197F8955" w14:textId="77777777" w:rsidR="00466A9E" w:rsidRDefault="00466A9E" w:rsidP="00AF6F0D">
            <w:r>
              <w:t>PM</w:t>
            </w:r>
            <w:r w:rsidRPr="00CE4D74">
              <w:t>-NFR00</w:t>
            </w:r>
            <w:r>
              <w:t>06</w:t>
            </w:r>
          </w:p>
          <w:p w14:paraId="4CC44790" w14:textId="77777777" w:rsidR="00466A9E" w:rsidRPr="00CE4D74" w:rsidRDefault="00466A9E" w:rsidP="00AF6F0D"/>
        </w:tc>
      </w:tr>
      <w:tr w:rsidR="00466A9E" w:rsidRPr="00CE4D74" w14:paraId="6987E9A8" w14:textId="77777777" w:rsidTr="00466A9E">
        <w:tc>
          <w:tcPr>
            <w:tcW w:w="2663" w:type="dxa"/>
            <w:shd w:val="pct20" w:color="auto" w:fill="auto"/>
          </w:tcPr>
          <w:p w14:paraId="3A0223C1"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7F227FA5" w14:textId="77777777" w:rsidR="00466A9E" w:rsidRPr="00CE4D74" w:rsidRDefault="00466A9E" w:rsidP="00AF6F0D">
            <w:pPr>
              <w:rPr>
                <w:rFonts w:cs="Arial"/>
              </w:rPr>
            </w:pPr>
            <w:r>
              <w:rPr>
                <w:rFonts w:cs="Arial"/>
              </w:rPr>
              <w:t>PlanManager</w:t>
            </w:r>
          </w:p>
        </w:tc>
      </w:tr>
      <w:tr w:rsidR="00466A9E" w:rsidRPr="00CE4D74" w14:paraId="0F6D9AF8" w14:textId="77777777" w:rsidTr="00466A9E">
        <w:tc>
          <w:tcPr>
            <w:tcW w:w="2663" w:type="dxa"/>
            <w:shd w:val="pct20" w:color="auto" w:fill="auto"/>
          </w:tcPr>
          <w:p w14:paraId="1E1BB0AB"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27555369" w14:textId="77777777" w:rsidR="00466A9E" w:rsidRPr="00CE4D74" w:rsidRDefault="00466A9E" w:rsidP="00AF6F0D">
            <w:pPr>
              <w:rPr>
                <w:rFonts w:cs="Arial"/>
              </w:rPr>
            </w:pPr>
            <w:r w:rsidRPr="00CE4D74">
              <w:rPr>
                <w:rFonts w:cs="Arial"/>
              </w:rPr>
              <w:t xml:space="preserve">Non-Functional Requirements – </w:t>
            </w:r>
            <w:r>
              <w:rPr>
                <w:rFonts w:cs="Arial"/>
              </w:rPr>
              <w:t>Retention Periods</w:t>
            </w:r>
          </w:p>
        </w:tc>
      </w:tr>
      <w:tr w:rsidR="00466A9E" w:rsidRPr="00CE4D74" w14:paraId="1282C6F0" w14:textId="77777777" w:rsidTr="00466A9E">
        <w:tc>
          <w:tcPr>
            <w:tcW w:w="2663" w:type="dxa"/>
            <w:shd w:val="pct20" w:color="auto" w:fill="auto"/>
          </w:tcPr>
          <w:p w14:paraId="7ADEDBEE"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52A8305F" w14:textId="77777777" w:rsidR="00466A9E" w:rsidRPr="00CE4D74" w:rsidRDefault="00466A9E" w:rsidP="00AF6F0D">
            <w:pPr>
              <w:rPr>
                <w:rFonts w:cs="Arial"/>
              </w:rPr>
            </w:pPr>
            <w:r w:rsidRPr="00CE4D74">
              <w:rPr>
                <w:rFonts w:cs="Arial"/>
              </w:rPr>
              <w:t>There is a UK Ret</w:t>
            </w:r>
            <w:r>
              <w:rPr>
                <w:rFonts w:cs="Arial"/>
              </w:rPr>
              <w:t>ention Policy document in place;</w:t>
            </w:r>
            <w:r w:rsidRPr="00CE4D74">
              <w:rPr>
                <w:rFonts w:cs="Arial"/>
              </w:rPr>
              <w:t xml:space="preserve"> however the BlackRock UK DC administration business currently keeps all data and information indefinitely.</w:t>
            </w:r>
          </w:p>
          <w:p w14:paraId="1954908B" w14:textId="77777777" w:rsidR="00466A9E" w:rsidRPr="00CE4D74" w:rsidRDefault="00466A9E" w:rsidP="00AF6F0D">
            <w:pPr>
              <w:rPr>
                <w:rFonts w:cs="Arial"/>
              </w:rPr>
            </w:pPr>
          </w:p>
          <w:p w14:paraId="5C39EAC7" w14:textId="77777777" w:rsidR="00466A9E" w:rsidRPr="00CE4D74" w:rsidRDefault="00466A9E" w:rsidP="00AF6F0D">
            <w:pPr>
              <w:rPr>
                <w:rFonts w:cs="Arial"/>
              </w:rPr>
            </w:pPr>
            <w:r w:rsidRPr="00CE4D74">
              <w:rPr>
                <w:rFonts w:cs="Arial"/>
              </w:rPr>
              <w:t xml:space="preserve">This project does not seek to define, agree or introduce any specific retention periods and consequently retention in respect of </w:t>
            </w:r>
            <w:r>
              <w:rPr>
                <w:rFonts w:cs="Arial"/>
              </w:rPr>
              <w:t>PlanManager</w:t>
            </w:r>
            <w:r w:rsidRPr="00CE4D74">
              <w:rPr>
                <w:rFonts w:cs="Arial"/>
              </w:rPr>
              <w:t xml:space="preserve"> should align with current practice. </w:t>
            </w:r>
          </w:p>
          <w:p w14:paraId="34F0BCAB" w14:textId="77777777" w:rsidR="00466A9E" w:rsidRPr="00CE4D74" w:rsidRDefault="00466A9E" w:rsidP="00AF6F0D">
            <w:pPr>
              <w:contextualSpacing/>
            </w:pPr>
          </w:p>
        </w:tc>
      </w:tr>
      <w:tr w:rsidR="00466A9E" w:rsidRPr="00CE4D74" w14:paraId="3A055C0B" w14:textId="77777777" w:rsidTr="00466A9E">
        <w:tc>
          <w:tcPr>
            <w:tcW w:w="2663" w:type="dxa"/>
            <w:shd w:val="pct20" w:color="auto" w:fill="auto"/>
          </w:tcPr>
          <w:p w14:paraId="3E169E5C"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04C5F99B" w14:textId="77777777" w:rsidR="00466A9E" w:rsidRPr="00CE4D74" w:rsidRDefault="00466A9E" w:rsidP="00AF6F0D">
            <w:pPr>
              <w:rPr>
                <w:rFonts w:cs="Arial"/>
                <w:b/>
              </w:rPr>
            </w:pPr>
            <w:r w:rsidRPr="00CE4D74">
              <w:rPr>
                <w:rFonts w:cs="Arial"/>
                <w:b/>
              </w:rPr>
              <w:t>M – Must have.</w:t>
            </w:r>
          </w:p>
        </w:tc>
      </w:tr>
      <w:tr w:rsidR="00466A9E" w:rsidRPr="00CE4D74" w14:paraId="5C4BFF5A" w14:textId="77777777" w:rsidTr="00466A9E">
        <w:tc>
          <w:tcPr>
            <w:tcW w:w="2663" w:type="dxa"/>
            <w:shd w:val="pct20" w:color="auto" w:fill="auto"/>
          </w:tcPr>
          <w:p w14:paraId="7AA8D654"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3A334788" w14:textId="77777777" w:rsidR="00466A9E" w:rsidRPr="00CE4D74" w:rsidRDefault="00466A9E" w:rsidP="00AF6F0D">
            <w:pPr>
              <w:tabs>
                <w:tab w:val="left" w:pos="1080"/>
              </w:tabs>
            </w:pPr>
            <w:r>
              <w:t>Nicky Benstead</w:t>
            </w:r>
          </w:p>
        </w:tc>
      </w:tr>
      <w:tr w:rsidR="00466A9E" w:rsidRPr="00CE4D74" w14:paraId="730AC02C" w14:textId="77777777" w:rsidTr="00466A9E">
        <w:tc>
          <w:tcPr>
            <w:tcW w:w="2663" w:type="dxa"/>
            <w:shd w:val="pct20" w:color="auto" w:fill="auto"/>
          </w:tcPr>
          <w:p w14:paraId="6A8FFC74"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30D4E966" w14:textId="77777777" w:rsidR="00466A9E" w:rsidRPr="00CE4D74" w:rsidRDefault="00466A9E" w:rsidP="00AF6F0D">
            <w:r>
              <w:t>14th January 2014</w:t>
            </w:r>
          </w:p>
        </w:tc>
      </w:tr>
      <w:tr w:rsidR="00466A9E" w:rsidRPr="00CE4D74" w14:paraId="5D65F603" w14:textId="77777777" w:rsidTr="00E04DD9">
        <w:tc>
          <w:tcPr>
            <w:tcW w:w="8788" w:type="dxa"/>
            <w:gridSpan w:val="2"/>
            <w:shd w:val="pct20" w:color="auto" w:fill="auto"/>
          </w:tcPr>
          <w:p w14:paraId="7E7B5B2E" w14:textId="77777777" w:rsidR="00466A9E" w:rsidRPr="00CE4D74" w:rsidRDefault="00746397" w:rsidP="00AF6F0D">
            <w:pPr>
              <w:tabs>
                <w:tab w:val="left" w:pos="1897"/>
                <w:tab w:val="center" w:pos="4286"/>
              </w:tabs>
              <w:jc w:val="center"/>
              <w:rPr>
                <w:b/>
              </w:rPr>
            </w:pPr>
            <w:r>
              <w:rPr>
                <w:b/>
              </w:rPr>
              <w:t>N</w:t>
            </w:r>
            <w:r w:rsidR="00466A9E" w:rsidRPr="00CE4D74">
              <w:rPr>
                <w:b/>
              </w:rPr>
              <w:t>on-Mandatory Fields</w:t>
            </w:r>
          </w:p>
        </w:tc>
      </w:tr>
      <w:tr w:rsidR="00466A9E" w:rsidRPr="00CE4D74" w14:paraId="04D77547" w14:textId="77777777" w:rsidTr="00466A9E">
        <w:tc>
          <w:tcPr>
            <w:tcW w:w="2663" w:type="dxa"/>
            <w:shd w:val="pct20" w:color="auto" w:fill="auto"/>
          </w:tcPr>
          <w:p w14:paraId="2B9BA623"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0D41466A" w14:textId="77777777" w:rsidR="00466A9E" w:rsidRPr="00CE4D74" w:rsidRDefault="00466A9E" w:rsidP="00AF6F0D">
            <w:r w:rsidRPr="00CE4D74">
              <w:t>Aligned with MW NFR00</w:t>
            </w:r>
            <w:r>
              <w:t>6</w:t>
            </w:r>
          </w:p>
          <w:p w14:paraId="1C36FEBE" w14:textId="77777777" w:rsidR="00466A9E" w:rsidRPr="00CE4D74" w:rsidRDefault="00466A9E" w:rsidP="00AF6F0D"/>
        </w:tc>
      </w:tr>
    </w:tbl>
    <w:p w14:paraId="58BAC563" w14:textId="77777777" w:rsidR="00466A9E" w:rsidRPr="00185254" w:rsidRDefault="00466A9E" w:rsidP="00AF6F0D">
      <w:pPr>
        <w:pStyle w:val="BodyText"/>
      </w:pPr>
    </w:p>
    <w:p w14:paraId="10334155" w14:textId="77777777" w:rsidR="00466A9E" w:rsidRDefault="00466A9E" w:rsidP="00AF6F0D">
      <w:pPr>
        <w:pStyle w:val="Heading2"/>
        <w:ind w:left="0" w:firstLine="0"/>
      </w:pPr>
      <w:r>
        <w:br w:type="page"/>
      </w:r>
      <w:bookmarkStart w:id="1944" w:name="_Toc422842098"/>
      <w:r>
        <w:t>PM</w:t>
      </w:r>
      <w:r w:rsidRPr="00CE4D74">
        <w:t>-NFR000</w:t>
      </w:r>
      <w:r>
        <w:t>7</w:t>
      </w:r>
      <w:r w:rsidRPr="00CE4D74">
        <w:t xml:space="preserve"> – </w:t>
      </w:r>
      <w:r>
        <w:t>Response Times</w:t>
      </w:r>
      <w:bookmarkEnd w:id="1944"/>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5AAEA10B" w14:textId="77777777" w:rsidTr="00E04DD9">
        <w:tc>
          <w:tcPr>
            <w:tcW w:w="8788" w:type="dxa"/>
            <w:gridSpan w:val="2"/>
            <w:shd w:val="pct20" w:color="auto" w:fill="auto"/>
          </w:tcPr>
          <w:p w14:paraId="195E0F9B" w14:textId="77777777" w:rsidR="00466A9E" w:rsidRPr="00CE4D74" w:rsidRDefault="00466A9E" w:rsidP="00AF6F0D">
            <w:pPr>
              <w:rPr>
                <w:b/>
              </w:rPr>
            </w:pPr>
            <w:r>
              <w:rPr>
                <w:b/>
              </w:rPr>
              <w:t>B</w:t>
            </w:r>
            <w:r w:rsidRPr="00CE4D74">
              <w:rPr>
                <w:b/>
              </w:rPr>
              <w:t>lackRock Life – Requirement Template</w:t>
            </w:r>
          </w:p>
          <w:p w14:paraId="488969DA" w14:textId="77777777" w:rsidR="00466A9E" w:rsidRPr="00CE4D74" w:rsidRDefault="00466A9E" w:rsidP="00AF6F0D">
            <w:pPr>
              <w:rPr>
                <w:b/>
                <w:sz w:val="12"/>
                <w:szCs w:val="12"/>
              </w:rPr>
            </w:pPr>
            <w:r w:rsidRPr="00CE4D74">
              <w:rPr>
                <w:b/>
                <w:sz w:val="12"/>
                <w:szCs w:val="12"/>
              </w:rPr>
              <w:t>Template Date 24/04/2013</w:t>
            </w:r>
          </w:p>
        </w:tc>
      </w:tr>
      <w:tr w:rsidR="00466A9E" w:rsidRPr="00CE4D74" w14:paraId="1612FD86" w14:textId="77777777" w:rsidTr="00E04DD9">
        <w:tc>
          <w:tcPr>
            <w:tcW w:w="8788" w:type="dxa"/>
            <w:gridSpan w:val="2"/>
            <w:shd w:val="pct20" w:color="auto" w:fill="auto"/>
          </w:tcPr>
          <w:p w14:paraId="7864FC75" w14:textId="77777777" w:rsidR="00466A9E" w:rsidRPr="00CE4D74" w:rsidRDefault="00466A9E" w:rsidP="00AF6F0D">
            <w:pPr>
              <w:tabs>
                <w:tab w:val="left" w:pos="886"/>
                <w:tab w:val="center" w:pos="4286"/>
              </w:tabs>
              <w:jc w:val="center"/>
              <w:rPr>
                <w:b/>
              </w:rPr>
            </w:pPr>
            <w:r w:rsidRPr="00CE4D74">
              <w:rPr>
                <w:b/>
              </w:rPr>
              <w:t>Mandatory Fields</w:t>
            </w:r>
          </w:p>
          <w:p w14:paraId="5536100F"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7D878FAF" w14:textId="77777777" w:rsidTr="00466A9E">
        <w:tc>
          <w:tcPr>
            <w:tcW w:w="2663" w:type="dxa"/>
            <w:shd w:val="pct20" w:color="auto" w:fill="auto"/>
          </w:tcPr>
          <w:p w14:paraId="7194AAA2"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6F630874" w14:textId="77777777" w:rsidR="00466A9E" w:rsidRPr="00CE4D74" w:rsidRDefault="00466A9E" w:rsidP="00AF6F0D">
            <w:r>
              <w:t>PM-NFR0007</w:t>
            </w:r>
          </w:p>
          <w:p w14:paraId="454830DE" w14:textId="77777777" w:rsidR="00466A9E" w:rsidRPr="00CE4D74" w:rsidRDefault="00466A9E" w:rsidP="00AF6F0D"/>
        </w:tc>
      </w:tr>
      <w:tr w:rsidR="00466A9E" w:rsidRPr="00CE4D74" w14:paraId="32F66F07" w14:textId="77777777" w:rsidTr="00466A9E">
        <w:tc>
          <w:tcPr>
            <w:tcW w:w="2663" w:type="dxa"/>
            <w:shd w:val="pct20" w:color="auto" w:fill="auto"/>
          </w:tcPr>
          <w:p w14:paraId="54A02103"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1E1F546C" w14:textId="77777777" w:rsidR="00466A9E" w:rsidRPr="00CE4D74" w:rsidRDefault="00466A9E" w:rsidP="00AF6F0D">
            <w:pPr>
              <w:rPr>
                <w:rFonts w:cs="Arial"/>
              </w:rPr>
            </w:pPr>
            <w:r>
              <w:rPr>
                <w:rFonts w:cs="Arial"/>
              </w:rPr>
              <w:t>PlanManager</w:t>
            </w:r>
          </w:p>
        </w:tc>
      </w:tr>
      <w:tr w:rsidR="00466A9E" w:rsidRPr="00CE4D74" w14:paraId="735433A9" w14:textId="77777777" w:rsidTr="00466A9E">
        <w:tc>
          <w:tcPr>
            <w:tcW w:w="2663" w:type="dxa"/>
            <w:shd w:val="pct20" w:color="auto" w:fill="auto"/>
          </w:tcPr>
          <w:p w14:paraId="330E376F"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437179A3" w14:textId="77777777" w:rsidR="00466A9E" w:rsidRPr="00CE4D74" w:rsidRDefault="00466A9E" w:rsidP="00AF6F0D">
            <w:pPr>
              <w:rPr>
                <w:rFonts w:cs="Arial"/>
              </w:rPr>
            </w:pPr>
            <w:r w:rsidRPr="00CE4D74">
              <w:rPr>
                <w:rFonts w:cs="Arial"/>
              </w:rPr>
              <w:t>Non-Functional Requirements – Response Times</w:t>
            </w:r>
          </w:p>
        </w:tc>
      </w:tr>
      <w:tr w:rsidR="00466A9E" w:rsidRPr="00CE4D74" w14:paraId="61B4D707" w14:textId="77777777" w:rsidTr="00466A9E">
        <w:tc>
          <w:tcPr>
            <w:tcW w:w="2663" w:type="dxa"/>
            <w:shd w:val="pct20" w:color="auto" w:fill="auto"/>
          </w:tcPr>
          <w:p w14:paraId="004EC53F"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68F1B642" w14:textId="77777777" w:rsidR="00466A9E" w:rsidRPr="00CE4D74" w:rsidRDefault="00466A9E" w:rsidP="00AF6F0D">
            <w:pPr>
              <w:rPr>
                <w:rFonts w:cs="Arial"/>
              </w:rPr>
            </w:pPr>
            <w:r w:rsidRPr="00CE4D74">
              <w:rPr>
                <w:rFonts w:cs="Arial"/>
              </w:rPr>
              <w:t xml:space="preserve">Wherever the user is within </w:t>
            </w:r>
            <w:r>
              <w:rPr>
                <w:rFonts w:cs="Arial"/>
              </w:rPr>
              <w:t>PlanManager</w:t>
            </w:r>
            <w:r w:rsidRPr="00CE4D74">
              <w:rPr>
                <w:rFonts w:cs="Arial"/>
              </w:rPr>
              <w:t xml:space="preserve"> (including where the user is led to believe they are within </w:t>
            </w:r>
            <w:r>
              <w:rPr>
                <w:rFonts w:cs="Arial"/>
              </w:rPr>
              <w:t>PlanManager</w:t>
            </w:r>
            <w:r w:rsidRPr="00CE4D74">
              <w:rPr>
                <w:rFonts w:cs="Arial"/>
              </w:rPr>
              <w:t xml:space="preserve">) </w:t>
            </w:r>
            <w:r>
              <w:rPr>
                <w:rFonts w:cs="Arial"/>
              </w:rPr>
              <w:t>upon first click to the page rendering the page orchestration must load within 2 seconds.</w:t>
            </w:r>
          </w:p>
          <w:p w14:paraId="1BEA00E9" w14:textId="77777777" w:rsidR="00466A9E" w:rsidRPr="00CE4D74" w:rsidRDefault="00466A9E" w:rsidP="00AF6F0D">
            <w:pPr>
              <w:rPr>
                <w:rFonts w:cs="Arial"/>
              </w:rPr>
            </w:pPr>
          </w:p>
          <w:p w14:paraId="7B31A0F7" w14:textId="77777777" w:rsidR="00466A9E" w:rsidRPr="00CE4D74" w:rsidRDefault="00466A9E" w:rsidP="00AF6F0D">
            <w:pPr>
              <w:rPr>
                <w:rFonts w:cs="Arial"/>
              </w:rPr>
            </w:pPr>
            <w:r w:rsidRPr="00CE4D74">
              <w:rPr>
                <w:rFonts w:cs="Arial"/>
              </w:rPr>
              <w:t xml:space="preserve">It is accepted, that where any ‘data calling’ throughout the user journey is required, these may take longer, and where this occurs, the solution must provide “loading” page sections to show the system is working and it is not due to an unresponsive browser. </w:t>
            </w:r>
          </w:p>
          <w:p w14:paraId="39F91805" w14:textId="77777777" w:rsidR="00466A9E" w:rsidRPr="00CE4D74" w:rsidRDefault="00466A9E" w:rsidP="00AF6F0D">
            <w:pPr>
              <w:rPr>
                <w:rFonts w:cs="Arial"/>
              </w:rPr>
            </w:pPr>
          </w:p>
          <w:p w14:paraId="241B4E10" w14:textId="77777777" w:rsidR="00466A9E" w:rsidRPr="00CE4D74" w:rsidRDefault="00466A9E" w:rsidP="00AF6F0D">
            <w:pPr>
              <w:rPr>
                <w:rFonts w:cs="Arial"/>
              </w:rPr>
            </w:pPr>
            <w:r w:rsidRPr="00CE4D74">
              <w:rPr>
                <w:rFonts w:cs="Arial"/>
              </w:rPr>
              <w:t xml:space="preserve">It is normal to expect that recalling of a substantial amount of data, for example a </w:t>
            </w:r>
            <w:r>
              <w:rPr>
                <w:rFonts w:cs="Arial"/>
              </w:rPr>
              <w:t>PlanManager</w:t>
            </w:r>
            <w:r w:rsidRPr="00CE4D74">
              <w:rPr>
                <w:rFonts w:cs="Arial"/>
              </w:rPr>
              <w:t xml:space="preserve"> user requesting a transaction history for the last 5 years, will take longer to produce the information than the expected time taken to move from screen to screen. </w:t>
            </w:r>
          </w:p>
          <w:p w14:paraId="468E71E9" w14:textId="77777777" w:rsidR="00466A9E" w:rsidRPr="00CE4D74" w:rsidRDefault="00466A9E" w:rsidP="00AF6F0D">
            <w:pPr>
              <w:contextualSpacing/>
            </w:pPr>
          </w:p>
        </w:tc>
      </w:tr>
      <w:tr w:rsidR="00466A9E" w:rsidRPr="00CE4D74" w14:paraId="6FA16219" w14:textId="77777777" w:rsidTr="00466A9E">
        <w:tc>
          <w:tcPr>
            <w:tcW w:w="2663" w:type="dxa"/>
            <w:shd w:val="pct20" w:color="auto" w:fill="auto"/>
          </w:tcPr>
          <w:p w14:paraId="71AA0A25"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23542F25" w14:textId="77777777" w:rsidR="00466A9E" w:rsidRPr="00CE4D74" w:rsidRDefault="00466A9E" w:rsidP="00AF6F0D">
            <w:pPr>
              <w:rPr>
                <w:rFonts w:cs="Arial"/>
                <w:b/>
              </w:rPr>
            </w:pPr>
            <w:r w:rsidRPr="00CE4D74">
              <w:rPr>
                <w:rFonts w:cs="Arial"/>
                <w:b/>
              </w:rPr>
              <w:t>M – Must have.</w:t>
            </w:r>
          </w:p>
        </w:tc>
      </w:tr>
      <w:tr w:rsidR="00466A9E" w:rsidRPr="00CE4D74" w14:paraId="5D6DD8BA" w14:textId="77777777" w:rsidTr="00466A9E">
        <w:tc>
          <w:tcPr>
            <w:tcW w:w="2663" w:type="dxa"/>
            <w:shd w:val="pct20" w:color="auto" w:fill="auto"/>
          </w:tcPr>
          <w:p w14:paraId="1D3D5A1C"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55B6B5EB" w14:textId="77777777" w:rsidR="00466A9E" w:rsidRPr="00CE4D74" w:rsidRDefault="00466A9E" w:rsidP="00AF6F0D">
            <w:pPr>
              <w:tabs>
                <w:tab w:val="left" w:pos="1080"/>
              </w:tabs>
            </w:pPr>
            <w:r>
              <w:t>Nicky Benstead</w:t>
            </w:r>
          </w:p>
        </w:tc>
      </w:tr>
      <w:tr w:rsidR="00466A9E" w:rsidRPr="00CE4D74" w14:paraId="5EFDC84B" w14:textId="77777777" w:rsidTr="00466A9E">
        <w:tc>
          <w:tcPr>
            <w:tcW w:w="2663" w:type="dxa"/>
            <w:shd w:val="pct20" w:color="auto" w:fill="auto"/>
          </w:tcPr>
          <w:p w14:paraId="5A204809"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37873C3" w14:textId="77777777" w:rsidR="00466A9E" w:rsidRPr="00CE4D74" w:rsidRDefault="00466A9E" w:rsidP="00AF6F0D">
            <w:r>
              <w:t>14th January 2014</w:t>
            </w:r>
          </w:p>
        </w:tc>
      </w:tr>
      <w:tr w:rsidR="00466A9E" w:rsidRPr="00CE4D74" w14:paraId="33DBF5DC" w14:textId="77777777" w:rsidTr="00E04DD9">
        <w:tc>
          <w:tcPr>
            <w:tcW w:w="8788" w:type="dxa"/>
            <w:gridSpan w:val="2"/>
            <w:shd w:val="pct20" w:color="auto" w:fill="auto"/>
          </w:tcPr>
          <w:p w14:paraId="48F9D7E3" w14:textId="77777777" w:rsidR="00466A9E" w:rsidRPr="00CE4D74" w:rsidRDefault="00466A9E" w:rsidP="00AF6F0D">
            <w:pPr>
              <w:jc w:val="center"/>
              <w:rPr>
                <w:b/>
              </w:rPr>
            </w:pPr>
            <w:r w:rsidRPr="00CE4D74">
              <w:rPr>
                <w:b/>
              </w:rPr>
              <w:t>Non-Mandatory Fields</w:t>
            </w:r>
          </w:p>
        </w:tc>
      </w:tr>
      <w:tr w:rsidR="00466A9E" w:rsidRPr="00CE4D74" w14:paraId="3FD1A0CC" w14:textId="77777777" w:rsidTr="00466A9E">
        <w:tc>
          <w:tcPr>
            <w:tcW w:w="2663" w:type="dxa"/>
            <w:shd w:val="pct20" w:color="auto" w:fill="auto"/>
          </w:tcPr>
          <w:p w14:paraId="1873BCF6"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2B24DA26" w14:textId="77777777" w:rsidR="00466A9E" w:rsidRPr="00CE4D74" w:rsidRDefault="00466A9E" w:rsidP="00AF6F0D">
            <w:r w:rsidRPr="00CE4D74">
              <w:t>Aligned with MW NFR 006</w:t>
            </w:r>
          </w:p>
        </w:tc>
      </w:tr>
    </w:tbl>
    <w:p w14:paraId="68128667" w14:textId="77777777" w:rsidR="00466A9E" w:rsidRPr="00CE4D74" w:rsidRDefault="00466A9E" w:rsidP="00AF6F0D">
      <w:pPr>
        <w:pStyle w:val="BodyText"/>
        <w:spacing w:after="0"/>
      </w:pPr>
    </w:p>
    <w:p w14:paraId="29BB0485" w14:textId="77777777" w:rsidR="00466A9E" w:rsidRDefault="00466A9E" w:rsidP="00AF6F0D">
      <w:pPr>
        <w:pStyle w:val="Heading2"/>
        <w:ind w:left="0" w:firstLine="0"/>
      </w:pPr>
      <w:r>
        <w:br w:type="page"/>
      </w:r>
      <w:bookmarkStart w:id="1945" w:name="_Toc422842099"/>
      <w:r>
        <w:t>PM</w:t>
      </w:r>
      <w:r w:rsidRPr="00CE4D74">
        <w:t>-NFR00</w:t>
      </w:r>
      <w:r>
        <w:t>08</w:t>
      </w:r>
      <w:r w:rsidRPr="00CE4D74">
        <w:t xml:space="preserve"> – </w:t>
      </w:r>
      <w:r>
        <w:t>Processing Times</w:t>
      </w:r>
      <w:bookmarkEnd w:id="1945"/>
    </w:p>
    <w:tbl>
      <w:tblPr>
        <w:tblW w:w="8984"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321"/>
      </w:tblGrid>
      <w:tr w:rsidR="00466A9E" w:rsidRPr="00CE4D74" w14:paraId="632913C7" w14:textId="77777777" w:rsidTr="00466A9E">
        <w:tc>
          <w:tcPr>
            <w:tcW w:w="8984" w:type="dxa"/>
            <w:gridSpan w:val="2"/>
            <w:shd w:val="pct20" w:color="auto" w:fill="auto"/>
          </w:tcPr>
          <w:p w14:paraId="06A939C3" w14:textId="77777777" w:rsidR="00466A9E" w:rsidRPr="00CE4D74" w:rsidRDefault="00466A9E" w:rsidP="00AF6F0D">
            <w:pPr>
              <w:rPr>
                <w:b/>
              </w:rPr>
            </w:pPr>
            <w:r>
              <w:rPr>
                <w:b/>
              </w:rPr>
              <w:t>B</w:t>
            </w:r>
            <w:r w:rsidRPr="00CE4D74">
              <w:rPr>
                <w:b/>
              </w:rPr>
              <w:t>lackRock Life – Requirement Template</w:t>
            </w:r>
          </w:p>
          <w:p w14:paraId="2519A058" w14:textId="77777777" w:rsidR="00466A9E" w:rsidRPr="00CE4D74" w:rsidRDefault="00466A9E" w:rsidP="00AF6F0D">
            <w:pPr>
              <w:rPr>
                <w:b/>
                <w:sz w:val="12"/>
                <w:szCs w:val="12"/>
              </w:rPr>
            </w:pPr>
            <w:r>
              <w:rPr>
                <w:b/>
                <w:sz w:val="12"/>
                <w:szCs w:val="12"/>
              </w:rPr>
              <w:t>T</w:t>
            </w:r>
            <w:r w:rsidRPr="00CE4D74">
              <w:rPr>
                <w:b/>
                <w:sz w:val="12"/>
                <w:szCs w:val="12"/>
              </w:rPr>
              <w:t>emplate Date 24/04/2013</w:t>
            </w:r>
          </w:p>
        </w:tc>
      </w:tr>
      <w:tr w:rsidR="00466A9E" w:rsidRPr="00CE4D74" w14:paraId="4E9DA907" w14:textId="77777777" w:rsidTr="00466A9E">
        <w:tc>
          <w:tcPr>
            <w:tcW w:w="8984" w:type="dxa"/>
            <w:gridSpan w:val="2"/>
            <w:shd w:val="pct20" w:color="auto" w:fill="auto"/>
          </w:tcPr>
          <w:p w14:paraId="39E8A1E5" w14:textId="77777777" w:rsidR="00466A9E" w:rsidRPr="00CE4D74" w:rsidRDefault="00466A9E" w:rsidP="00AF6F0D">
            <w:pPr>
              <w:tabs>
                <w:tab w:val="left" w:pos="886"/>
                <w:tab w:val="center" w:pos="4286"/>
              </w:tabs>
              <w:jc w:val="center"/>
              <w:rPr>
                <w:b/>
              </w:rPr>
            </w:pPr>
            <w:r w:rsidRPr="00CE4D74">
              <w:rPr>
                <w:b/>
              </w:rPr>
              <w:t>Mandatory Fields</w:t>
            </w:r>
          </w:p>
          <w:p w14:paraId="2C97978C"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0AB6E4FF" w14:textId="77777777" w:rsidTr="00466A9E">
        <w:tc>
          <w:tcPr>
            <w:tcW w:w="2663" w:type="dxa"/>
            <w:shd w:val="pct20" w:color="auto" w:fill="auto"/>
          </w:tcPr>
          <w:p w14:paraId="116A6336" w14:textId="77777777" w:rsidR="00466A9E" w:rsidRPr="00CE4D74" w:rsidRDefault="00466A9E" w:rsidP="00AF6F0D">
            <w:pPr>
              <w:rPr>
                <w:rFonts w:cs="Arial"/>
                <w:b/>
                <w:bCs/>
              </w:rPr>
            </w:pPr>
            <w:r w:rsidRPr="00CE4D74">
              <w:rPr>
                <w:rFonts w:cs="Arial"/>
                <w:b/>
                <w:bCs/>
              </w:rPr>
              <w:t>Requirement Ref. No. :</w:t>
            </w:r>
          </w:p>
        </w:tc>
        <w:tc>
          <w:tcPr>
            <w:tcW w:w="6321" w:type="dxa"/>
            <w:shd w:val="clear" w:color="auto" w:fill="auto"/>
          </w:tcPr>
          <w:p w14:paraId="396CD726" w14:textId="77777777" w:rsidR="00466A9E" w:rsidRPr="00CE4D74" w:rsidRDefault="00466A9E" w:rsidP="00AF6F0D">
            <w:r>
              <w:t>PM-NFR0008</w:t>
            </w:r>
          </w:p>
          <w:p w14:paraId="1F86A00D" w14:textId="77777777" w:rsidR="00466A9E" w:rsidRPr="00CE4D74" w:rsidRDefault="00466A9E" w:rsidP="00AF6F0D"/>
        </w:tc>
      </w:tr>
      <w:tr w:rsidR="00466A9E" w:rsidRPr="00CE4D74" w14:paraId="6224B5EE" w14:textId="77777777" w:rsidTr="00466A9E">
        <w:tc>
          <w:tcPr>
            <w:tcW w:w="2663" w:type="dxa"/>
            <w:shd w:val="pct20" w:color="auto" w:fill="auto"/>
          </w:tcPr>
          <w:p w14:paraId="257BCF0C" w14:textId="77777777" w:rsidR="00466A9E" w:rsidRPr="00CE4D74" w:rsidRDefault="00466A9E" w:rsidP="00AF6F0D">
            <w:pPr>
              <w:rPr>
                <w:rFonts w:cs="Arial"/>
                <w:b/>
                <w:bCs/>
              </w:rPr>
            </w:pPr>
            <w:r w:rsidRPr="00CE4D74">
              <w:rPr>
                <w:rFonts w:cs="Arial"/>
                <w:b/>
                <w:bCs/>
              </w:rPr>
              <w:t>Main Requirement Title:</w:t>
            </w:r>
          </w:p>
        </w:tc>
        <w:tc>
          <w:tcPr>
            <w:tcW w:w="6321" w:type="dxa"/>
            <w:shd w:val="clear" w:color="auto" w:fill="auto"/>
          </w:tcPr>
          <w:p w14:paraId="19C2D2FB" w14:textId="77777777" w:rsidR="00466A9E" w:rsidRPr="00CE4D74" w:rsidRDefault="00466A9E" w:rsidP="00AF6F0D">
            <w:pPr>
              <w:rPr>
                <w:rFonts w:cs="Arial"/>
              </w:rPr>
            </w:pPr>
            <w:r>
              <w:rPr>
                <w:rFonts w:cs="Arial"/>
              </w:rPr>
              <w:t>PlanManager</w:t>
            </w:r>
          </w:p>
        </w:tc>
      </w:tr>
      <w:tr w:rsidR="00466A9E" w:rsidRPr="00CE4D74" w14:paraId="6F8552B5" w14:textId="77777777" w:rsidTr="00466A9E">
        <w:tc>
          <w:tcPr>
            <w:tcW w:w="2663" w:type="dxa"/>
            <w:shd w:val="pct20" w:color="auto" w:fill="auto"/>
          </w:tcPr>
          <w:p w14:paraId="356467FE" w14:textId="77777777" w:rsidR="00466A9E" w:rsidRPr="00CE4D74" w:rsidRDefault="00466A9E" w:rsidP="00AF6F0D">
            <w:pPr>
              <w:rPr>
                <w:rFonts w:cs="Arial"/>
                <w:b/>
                <w:bCs/>
              </w:rPr>
            </w:pPr>
            <w:r w:rsidRPr="00CE4D74">
              <w:rPr>
                <w:rFonts w:cs="Arial"/>
                <w:b/>
                <w:bCs/>
              </w:rPr>
              <w:t>Sub-Level Requirement Title:</w:t>
            </w:r>
          </w:p>
        </w:tc>
        <w:tc>
          <w:tcPr>
            <w:tcW w:w="6321" w:type="dxa"/>
            <w:shd w:val="clear" w:color="auto" w:fill="auto"/>
          </w:tcPr>
          <w:p w14:paraId="67F650C4" w14:textId="77777777" w:rsidR="00466A9E" w:rsidRPr="00CE4D74" w:rsidRDefault="00466A9E" w:rsidP="00AF6F0D">
            <w:pPr>
              <w:rPr>
                <w:rFonts w:cs="Arial"/>
              </w:rPr>
            </w:pPr>
            <w:r w:rsidRPr="00CE4D74">
              <w:rPr>
                <w:rFonts w:cs="Arial"/>
              </w:rPr>
              <w:t xml:space="preserve">Non-Functional Requirements – </w:t>
            </w:r>
            <w:r>
              <w:rPr>
                <w:rFonts w:cs="Arial"/>
              </w:rPr>
              <w:t>Processing Times</w:t>
            </w:r>
          </w:p>
        </w:tc>
      </w:tr>
      <w:tr w:rsidR="00466A9E" w:rsidRPr="00CE4D74" w14:paraId="7622749B" w14:textId="77777777" w:rsidTr="00466A9E">
        <w:tc>
          <w:tcPr>
            <w:tcW w:w="2663" w:type="dxa"/>
            <w:shd w:val="pct20" w:color="auto" w:fill="auto"/>
          </w:tcPr>
          <w:p w14:paraId="68C2CBFC" w14:textId="77777777" w:rsidR="00466A9E" w:rsidRPr="00CE4D74" w:rsidRDefault="00466A9E" w:rsidP="00AF6F0D">
            <w:pPr>
              <w:rPr>
                <w:rFonts w:cs="Arial"/>
                <w:b/>
                <w:bCs/>
              </w:rPr>
            </w:pPr>
            <w:r w:rsidRPr="00CE4D74">
              <w:rPr>
                <w:rFonts w:cs="Arial"/>
                <w:b/>
                <w:bCs/>
              </w:rPr>
              <w:t>Description of the Requirement:</w:t>
            </w:r>
          </w:p>
        </w:tc>
        <w:tc>
          <w:tcPr>
            <w:tcW w:w="6321" w:type="dxa"/>
            <w:shd w:val="clear" w:color="auto" w:fill="auto"/>
          </w:tcPr>
          <w:p w14:paraId="1418617C" w14:textId="77777777" w:rsidR="00466A9E" w:rsidRDefault="00466A9E" w:rsidP="00AF6F0D">
            <w:pPr>
              <w:rPr>
                <w:rFonts w:cs="Arial"/>
              </w:rPr>
            </w:pPr>
            <w:r>
              <w:rPr>
                <w:rFonts w:cs="Arial"/>
              </w:rPr>
              <w:t>The processing times of the following functions in PlanManager must not be inferior to the processing times achieved by the current Group Web functionality:</w:t>
            </w:r>
          </w:p>
          <w:p w14:paraId="06608AD9" w14:textId="77777777" w:rsidR="00466A9E" w:rsidRDefault="00466A9E" w:rsidP="00AF6F0D">
            <w:pPr>
              <w:rPr>
                <w:rFonts w:cs="Arial"/>
              </w:rPr>
            </w:pPr>
          </w:p>
          <w:p w14:paraId="40BB4E2B" w14:textId="77777777" w:rsidR="00466A9E" w:rsidRDefault="00466A9E" w:rsidP="00675C1C">
            <w:pPr>
              <w:numPr>
                <w:ilvl w:val="1"/>
                <w:numId w:val="2"/>
              </w:numPr>
              <w:tabs>
                <w:tab w:val="left" w:pos="567"/>
                <w:tab w:val="left" w:pos="1985"/>
                <w:tab w:val="left" w:pos="2268"/>
              </w:tabs>
              <w:ind w:left="0" w:firstLine="0"/>
              <w:rPr>
                <w:rFonts w:cs="Arial"/>
              </w:rPr>
            </w:pPr>
            <w:r>
              <w:rPr>
                <w:rFonts w:cs="Arial"/>
              </w:rPr>
              <w:t>OCP</w:t>
            </w:r>
          </w:p>
          <w:p w14:paraId="6CB2AF52" w14:textId="77777777" w:rsidR="00466A9E" w:rsidRDefault="00466A9E" w:rsidP="00675C1C">
            <w:pPr>
              <w:numPr>
                <w:ilvl w:val="1"/>
                <w:numId w:val="2"/>
              </w:numPr>
              <w:tabs>
                <w:tab w:val="left" w:pos="567"/>
                <w:tab w:val="left" w:pos="1985"/>
                <w:tab w:val="left" w:pos="2268"/>
              </w:tabs>
              <w:ind w:left="0" w:firstLine="0"/>
              <w:rPr>
                <w:rFonts w:cs="Arial"/>
              </w:rPr>
            </w:pPr>
            <w:r>
              <w:rPr>
                <w:rFonts w:cs="Arial"/>
              </w:rPr>
              <w:t>WFM</w:t>
            </w:r>
          </w:p>
          <w:p w14:paraId="1DFCC59E" w14:textId="77777777" w:rsidR="00466A9E" w:rsidRDefault="00466A9E" w:rsidP="00675C1C">
            <w:pPr>
              <w:numPr>
                <w:ilvl w:val="1"/>
                <w:numId w:val="2"/>
              </w:numPr>
              <w:tabs>
                <w:tab w:val="left" w:pos="567"/>
                <w:tab w:val="left" w:pos="1985"/>
                <w:tab w:val="left" w:pos="2268"/>
              </w:tabs>
              <w:ind w:left="0" w:firstLine="0"/>
              <w:rPr>
                <w:rFonts w:cs="Arial"/>
              </w:rPr>
            </w:pPr>
            <w:r>
              <w:rPr>
                <w:rFonts w:cs="Arial"/>
              </w:rPr>
              <w:t>Reports</w:t>
            </w:r>
          </w:p>
          <w:p w14:paraId="0535F660" w14:textId="77777777" w:rsidR="00466A9E" w:rsidRDefault="00466A9E" w:rsidP="00AF6F0D">
            <w:pPr>
              <w:rPr>
                <w:rFonts w:cs="Arial"/>
              </w:rPr>
            </w:pPr>
          </w:p>
          <w:p w14:paraId="0239684B" w14:textId="77777777" w:rsidR="00466A9E" w:rsidRDefault="00466A9E" w:rsidP="00AF6F0D">
            <w:pPr>
              <w:rPr>
                <w:rFonts w:cs="Arial"/>
                <w:b/>
              </w:rPr>
            </w:pPr>
            <w:r>
              <w:rPr>
                <w:rFonts w:cs="Arial"/>
                <w:b/>
              </w:rPr>
              <w:t>Current AE Performance</w:t>
            </w:r>
          </w:p>
          <w:p w14:paraId="6F62A730" w14:textId="77777777" w:rsidR="00466A9E" w:rsidRDefault="00466A9E" w:rsidP="00AF6F0D">
            <w:pPr>
              <w:rPr>
                <w:rFonts w:cs="Arial"/>
                <w:b/>
              </w:rPr>
            </w:pPr>
          </w:p>
          <w:tbl>
            <w:tblPr>
              <w:tblW w:w="6100" w:type="dxa"/>
              <w:tblLook w:val="04A0" w:firstRow="1" w:lastRow="0" w:firstColumn="1" w:lastColumn="0" w:noHBand="0" w:noVBand="1"/>
            </w:tblPr>
            <w:tblGrid>
              <w:gridCol w:w="2140"/>
              <w:gridCol w:w="1320"/>
              <w:gridCol w:w="1320"/>
              <w:gridCol w:w="1320"/>
            </w:tblGrid>
            <w:tr w:rsidR="00466A9E" w:rsidRPr="00DC62B5" w14:paraId="4C7E2A9E" w14:textId="77777777" w:rsidTr="00E04DD9">
              <w:trPr>
                <w:trHeight w:val="255"/>
              </w:trPr>
              <w:tc>
                <w:tcPr>
                  <w:tcW w:w="2140" w:type="dxa"/>
                  <w:tcBorders>
                    <w:top w:val="nil"/>
                    <w:left w:val="nil"/>
                    <w:bottom w:val="nil"/>
                    <w:right w:val="nil"/>
                  </w:tcBorders>
                  <w:shd w:val="clear" w:color="auto" w:fill="auto"/>
                  <w:noWrap/>
                  <w:vAlign w:val="bottom"/>
                  <w:hideMark/>
                </w:tcPr>
                <w:p w14:paraId="36B4C125" w14:textId="77777777" w:rsidR="00466A9E" w:rsidRPr="00DC62B5" w:rsidRDefault="00466A9E" w:rsidP="00AF6F0D">
                  <w:pPr>
                    <w:rPr>
                      <w:rFonts w:cs="Arial"/>
                      <w:sz w:val="18"/>
                      <w:szCs w:val="18"/>
                      <w:lang w:eastAsia="en-GB"/>
                    </w:rPr>
                  </w:pPr>
                </w:p>
              </w:tc>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F6277CA" w14:textId="77777777" w:rsidR="00466A9E" w:rsidRPr="00DC62B5" w:rsidRDefault="00466A9E" w:rsidP="00AF6F0D">
                  <w:pPr>
                    <w:jc w:val="right"/>
                    <w:rPr>
                      <w:rFonts w:cs="Arial"/>
                      <w:sz w:val="18"/>
                      <w:szCs w:val="18"/>
                      <w:lang w:eastAsia="en-GB"/>
                    </w:rPr>
                  </w:pPr>
                  <w:r w:rsidRPr="00DC62B5">
                    <w:rPr>
                      <w:rFonts w:cs="Arial"/>
                      <w:sz w:val="18"/>
                      <w:szCs w:val="18"/>
                      <w:lang w:eastAsia="en-GB"/>
                    </w:rPr>
                    <w:t>AE Huge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0F9A67F0" w14:textId="77777777" w:rsidR="00466A9E" w:rsidRPr="00DC62B5" w:rsidRDefault="00466A9E" w:rsidP="00AF6F0D">
                  <w:pPr>
                    <w:jc w:val="right"/>
                    <w:rPr>
                      <w:rFonts w:cs="Arial"/>
                      <w:sz w:val="18"/>
                      <w:szCs w:val="18"/>
                      <w:lang w:eastAsia="en-GB"/>
                    </w:rPr>
                  </w:pPr>
                  <w:r w:rsidRPr="00DC62B5">
                    <w:rPr>
                      <w:rFonts w:cs="Arial"/>
                      <w:sz w:val="18"/>
                      <w:szCs w:val="18"/>
                      <w:lang w:eastAsia="en-GB"/>
                    </w:rPr>
                    <w:t>AE Large</w:t>
                  </w:r>
                </w:p>
              </w:tc>
              <w:tc>
                <w:tcPr>
                  <w:tcW w:w="1320" w:type="dxa"/>
                  <w:tcBorders>
                    <w:top w:val="single" w:sz="4" w:space="0" w:color="auto"/>
                    <w:left w:val="nil"/>
                    <w:bottom w:val="single" w:sz="4" w:space="0" w:color="auto"/>
                    <w:right w:val="single" w:sz="4" w:space="0" w:color="auto"/>
                  </w:tcBorders>
                  <w:shd w:val="clear" w:color="auto" w:fill="auto"/>
                  <w:noWrap/>
                  <w:vAlign w:val="bottom"/>
                  <w:hideMark/>
                </w:tcPr>
                <w:p w14:paraId="319216B7" w14:textId="77777777" w:rsidR="00466A9E" w:rsidRPr="00DC62B5" w:rsidRDefault="00466A9E" w:rsidP="00AF6F0D">
                  <w:pPr>
                    <w:jc w:val="right"/>
                    <w:rPr>
                      <w:rFonts w:cs="Arial"/>
                      <w:sz w:val="18"/>
                      <w:szCs w:val="18"/>
                      <w:lang w:eastAsia="en-GB"/>
                    </w:rPr>
                  </w:pPr>
                  <w:r w:rsidRPr="00DC62B5">
                    <w:rPr>
                      <w:rFonts w:cs="Arial"/>
                      <w:sz w:val="18"/>
                      <w:szCs w:val="18"/>
                      <w:lang w:eastAsia="en-GB"/>
                    </w:rPr>
                    <w:t>AE Medium</w:t>
                  </w:r>
                </w:p>
              </w:tc>
            </w:tr>
            <w:tr w:rsidR="00466A9E" w:rsidRPr="00DC62B5" w14:paraId="2928A7E2" w14:textId="77777777" w:rsidTr="00E04DD9">
              <w:trPr>
                <w:trHeight w:val="255"/>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35DBD2" w14:textId="77777777" w:rsidR="00466A9E" w:rsidRPr="00DC62B5" w:rsidRDefault="00466A9E" w:rsidP="00AF6F0D">
                  <w:pPr>
                    <w:jc w:val="right"/>
                    <w:rPr>
                      <w:rFonts w:cs="Arial"/>
                      <w:sz w:val="18"/>
                      <w:szCs w:val="18"/>
                      <w:lang w:eastAsia="en-GB"/>
                    </w:rPr>
                  </w:pPr>
                  <w:r w:rsidRPr="00DC62B5">
                    <w:rPr>
                      <w:rFonts w:cs="Arial"/>
                      <w:sz w:val="18"/>
                      <w:szCs w:val="18"/>
                      <w:lang w:eastAsia="en-GB"/>
                    </w:rPr>
                    <w:t>Number of rows</w:t>
                  </w:r>
                </w:p>
              </w:tc>
              <w:tc>
                <w:tcPr>
                  <w:tcW w:w="1320" w:type="dxa"/>
                  <w:tcBorders>
                    <w:top w:val="nil"/>
                    <w:left w:val="nil"/>
                    <w:bottom w:val="single" w:sz="4" w:space="0" w:color="auto"/>
                    <w:right w:val="single" w:sz="4" w:space="0" w:color="auto"/>
                  </w:tcBorders>
                  <w:shd w:val="clear" w:color="auto" w:fill="auto"/>
                  <w:noWrap/>
                  <w:vAlign w:val="bottom"/>
                  <w:hideMark/>
                </w:tcPr>
                <w:p w14:paraId="703EDAC2" w14:textId="77777777" w:rsidR="00466A9E" w:rsidRPr="00DC62B5" w:rsidRDefault="00466A9E" w:rsidP="00AF6F0D">
                  <w:pPr>
                    <w:jc w:val="right"/>
                    <w:rPr>
                      <w:rFonts w:cs="Arial"/>
                      <w:sz w:val="18"/>
                      <w:szCs w:val="18"/>
                      <w:lang w:eastAsia="en-GB"/>
                    </w:rPr>
                  </w:pPr>
                  <w:r w:rsidRPr="00DC62B5">
                    <w:rPr>
                      <w:rFonts w:cs="Arial"/>
                      <w:sz w:val="18"/>
                      <w:szCs w:val="18"/>
                      <w:lang w:eastAsia="en-GB"/>
                    </w:rPr>
                    <w:t>10000</w:t>
                  </w:r>
                </w:p>
              </w:tc>
              <w:tc>
                <w:tcPr>
                  <w:tcW w:w="1320" w:type="dxa"/>
                  <w:tcBorders>
                    <w:top w:val="nil"/>
                    <w:left w:val="nil"/>
                    <w:bottom w:val="single" w:sz="4" w:space="0" w:color="auto"/>
                    <w:right w:val="single" w:sz="4" w:space="0" w:color="auto"/>
                  </w:tcBorders>
                  <w:shd w:val="clear" w:color="auto" w:fill="auto"/>
                  <w:noWrap/>
                  <w:vAlign w:val="bottom"/>
                  <w:hideMark/>
                </w:tcPr>
                <w:p w14:paraId="365B2BA7" w14:textId="77777777" w:rsidR="00466A9E" w:rsidRPr="00DC62B5" w:rsidRDefault="00466A9E" w:rsidP="00AF6F0D">
                  <w:pPr>
                    <w:jc w:val="right"/>
                    <w:rPr>
                      <w:rFonts w:cs="Arial"/>
                      <w:sz w:val="18"/>
                      <w:szCs w:val="18"/>
                      <w:lang w:eastAsia="en-GB"/>
                    </w:rPr>
                  </w:pPr>
                  <w:r w:rsidRPr="00DC62B5">
                    <w:rPr>
                      <w:rFonts w:cs="Arial"/>
                      <w:sz w:val="18"/>
                      <w:szCs w:val="18"/>
                      <w:lang w:eastAsia="en-GB"/>
                    </w:rPr>
                    <w:t>5000</w:t>
                  </w:r>
                </w:p>
              </w:tc>
              <w:tc>
                <w:tcPr>
                  <w:tcW w:w="1320" w:type="dxa"/>
                  <w:tcBorders>
                    <w:top w:val="nil"/>
                    <w:left w:val="nil"/>
                    <w:bottom w:val="single" w:sz="4" w:space="0" w:color="auto"/>
                    <w:right w:val="single" w:sz="4" w:space="0" w:color="auto"/>
                  </w:tcBorders>
                  <w:shd w:val="clear" w:color="auto" w:fill="auto"/>
                  <w:noWrap/>
                  <w:vAlign w:val="bottom"/>
                  <w:hideMark/>
                </w:tcPr>
                <w:p w14:paraId="62A68427" w14:textId="77777777" w:rsidR="00466A9E" w:rsidRPr="00DC62B5" w:rsidRDefault="00466A9E" w:rsidP="00AF6F0D">
                  <w:pPr>
                    <w:jc w:val="right"/>
                    <w:rPr>
                      <w:rFonts w:cs="Arial"/>
                      <w:sz w:val="18"/>
                      <w:szCs w:val="18"/>
                      <w:lang w:eastAsia="en-GB"/>
                    </w:rPr>
                  </w:pPr>
                  <w:r w:rsidRPr="00DC62B5">
                    <w:rPr>
                      <w:rFonts w:cs="Arial"/>
                      <w:sz w:val="18"/>
                      <w:szCs w:val="18"/>
                      <w:lang w:eastAsia="en-GB"/>
                    </w:rPr>
                    <w:t>2500</w:t>
                  </w:r>
                </w:p>
              </w:tc>
            </w:tr>
            <w:tr w:rsidR="00466A9E" w:rsidRPr="00DC62B5" w14:paraId="3B3FA585"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7BD492B"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Upload</w:t>
                  </w:r>
                </w:p>
              </w:tc>
              <w:tc>
                <w:tcPr>
                  <w:tcW w:w="1320" w:type="dxa"/>
                  <w:tcBorders>
                    <w:top w:val="nil"/>
                    <w:left w:val="nil"/>
                    <w:bottom w:val="single" w:sz="4" w:space="0" w:color="auto"/>
                    <w:right w:val="single" w:sz="4" w:space="0" w:color="auto"/>
                  </w:tcBorders>
                  <w:shd w:val="clear" w:color="auto" w:fill="auto"/>
                  <w:noWrap/>
                  <w:vAlign w:val="bottom"/>
                  <w:hideMark/>
                </w:tcPr>
                <w:p w14:paraId="53ACB5B6" w14:textId="77777777" w:rsidR="00466A9E" w:rsidRPr="00DC62B5" w:rsidRDefault="00466A9E" w:rsidP="00AF6F0D">
                  <w:pPr>
                    <w:jc w:val="right"/>
                    <w:rPr>
                      <w:rFonts w:cs="Arial"/>
                      <w:sz w:val="18"/>
                      <w:szCs w:val="18"/>
                      <w:lang w:eastAsia="en-GB"/>
                    </w:rPr>
                  </w:pPr>
                  <w:r w:rsidRPr="00DC62B5">
                    <w:rPr>
                      <w:rFonts w:cs="Arial"/>
                      <w:sz w:val="18"/>
                      <w:szCs w:val="18"/>
                      <w:lang w:eastAsia="en-GB"/>
                    </w:rPr>
                    <w:t>77 seconds</w:t>
                  </w:r>
                </w:p>
              </w:tc>
              <w:tc>
                <w:tcPr>
                  <w:tcW w:w="1320" w:type="dxa"/>
                  <w:tcBorders>
                    <w:top w:val="nil"/>
                    <w:left w:val="nil"/>
                    <w:bottom w:val="single" w:sz="4" w:space="0" w:color="auto"/>
                    <w:right w:val="single" w:sz="4" w:space="0" w:color="auto"/>
                  </w:tcBorders>
                  <w:shd w:val="clear" w:color="auto" w:fill="auto"/>
                  <w:noWrap/>
                  <w:vAlign w:val="bottom"/>
                  <w:hideMark/>
                </w:tcPr>
                <w:p w14:paraId="23C3DEB6" w14:textId="77777777" w:rsidR="00466A9E" w:rsidRPr="00DC62B5" w:rsidRDefault="00466A9E" w:rsidP="00AF6F0D">
                  <w:pPr>
                    <w:jc w:val="right"/>
                    <w:rPr>
                      <w:rFonts w:cs="Arial"/>
                      <w:sz w:val="18"/>
                      <w:szCs w:val="18"/>
                      <w:lang w:eastAsia="en-GB"/>
                    </w:rPr>
                  </w:pPr>
                  <w:r w:rsidRPr="00DC62B5">
                    <w:rPr>
                      <w:rFonts w:cs="Arial"/>
                      <w:sz w:val="18"/>
                      <w:szCs w:val="18"/>
                      <w:lang w:eastAsia="en-GB"/>
                    </w:rPr>
                    <w:t>38 seconds</w:t>
                  </w:r>
                </w:p>
              </w:tc>
              <w:tc>
                <w:tcPr>
                  <w:tcW w:w="1320" w:type="dxa"/>
                  <w:tcBorders>
                    <w:top w:val="nil"/>
                    <w:left w:val="nil"/>
                    <w:bottom w:val="single" w:sz="4" w:space="0" w:color="auto"/>
                    <w:right w:val="single" w:sz="4" w:space="0" w:color="auto"/>
                  </w:tcBorders>
                  <w:shd w:val="clear" w:color="auto" w:fill="auto"/>
                  <w:noWrap/>
                  <w:vAlign w:val="bottom"/>
                  <w:hideMark/>
                </w:tcPr>
                <w:p w14:paraId="2C43AC8F" w14:textId="77777777" w:rsidR="00466A9E" w:rsidRPr="00DC62B5" w:rsidRDefault="00466A9E" w:rsidP="00AF6F0D">
                  <w:pPr>
                    <w:jc w:val="right"/>
                    <w:rPr>
                      <w:rFonts w:cs="Arial"/>
                      <w:sz w:val="18"/>
                      <w:szCs w:val="18"/>
                      <w:lang w:eastAsia="en-GB"/>
                    </w:rPr>
                  </w:pPr>
                  <w:r w:rsidRPr="00DC62B5">
                    <w:rPr>
                      <w:rFonts w:cs="Arial"/>
                      <w:sz w:val="18"/>
                      <w:szCs w:val="18"/>
                      <w:lang w:eastAsia="en-GB"/>
                    </w:rPr>
                    <w:t>23 seconds</w:t>
                  </w:r>
                </w:p>
              </w:tc>
            </w:tr>
            <w:tr w:rsidR="00466A9E" w:rsidRPr="00DC62B5" w14:paraId="2716F8E3"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3BDA24E"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Validation</w:t>
                  </w:r>
                </w:p>
              </w:tc>
              <w:tc>
                <w:tcPr>
                  <w:tcW w:w="1320" w:type="dxa"/>
                  <w:tcBorders>
                    <w:top w:val="nil"/>
                    <w:left w:val="nil"/>
                    <w:bottom w:val="single" w:sz="4" w:space="0" w:color="auto"/>
                    <w:right w:val="single" w:sz="4" w:space="0" w:color="auto"/>
                  </w:tcBorders>
                  <w:shd w:val="clear" w:color="auto" w:fill="auto"/>
                  <w:noWrap/>
                  <w:vAlign w:val="bottom"/>
                  <w:hideMark/>
                </w:tcPr>
                <w:p w14:paraId="6D084CA5" w14:textId="77777777" w:rsidR="00466A9E" w:rsidRPr="00DC62B5" w:rsidRDefault="00466A9E" w:rsidP="00AF6F0D">
                  <w:pPr>
                    <w:jc w:val="right"/>
                    <w:rPr>
                      <w:rFonts w:cs="Arial"/>
                      <w:sz w:val="18"/>
                      <w:szCs w:val="18"/>
                      <w:lang w:eastAsia="en-GB"/>
                    </w:rPr>
                  </w:pPr>
                  <w:r w:rsidRPr="00DC62B5">
                    <w:rPr>
                      <w:rFonts w:cs="Arial"/>
                      <w:sz w:val="18"/>
                      <w:szCs w:val="18"/>
                      <w:lang w:eastAsia="en-GB"/>
                    </w:rPr>
                    <w:t>33 seconds</w:t>
                  </w:r>
                </w:p>
              </w:tc>
              <w:tc>
                <w:tcPr>
                  <w:tcW w:w="1320" w:type="dxa"/>
                  <w:tcBorders>
                    <w:top w:val="nil"/>
                    <w:left w:val="nil"/>
                    <w:bottom w:val="single" w:sz="4" w:space="0" w:color="auto"/>
                    <w:right w:val="single" w:sz="4" w:space="0" w:color="auto"/>
                  </w:tcBorders>
                  <w:shd w:val="clear" w:color="auto" w:fill="auto"/>
                  <w:noWrap/>
                  <w:vAlign w:val="bottom"/>
                  <w:hideMark/>
                </w:tcPr>
                <w:p w14:paraId="72714CA0" w14:textId="77777777" w:rsidR="00466A9E" w:rsidRPr="00DC62B5" w:rsidRDefault="00466A9E" w:rsidP="00AF6F0D">
                  <w:pPr>
                    <w:jc w:val="right"/>
                    <w:rPr>
                      <w:rFonts w:cs="Arial"/>
                      <w:sz w:val="18"/>
                      <w:szCs w:val="18"/>
                      <w:lang w:eastAsia="en-GB"/>
                    </w:rPr>
                  </w:pPr>
                  <w:r w:rsidRPr="00DC62B5">
                    <w:rPr>
                      <w:rFonts w:cs="Arial"/>
                      <w:sz w:val="18"/>
                      <w:szCs w:val="18"/>
                      <w:lang w:eastAsia="en-GB"/>
                    </w:rPr>
                    <w:t>16 seconds</w:t>
                  </w:r>
                </w:p>
              </w:tc>
              <w:tc>
                <w:tcPr>
                  <w:tcW w:w="1320" w:type="dxa"/>
                  <w:tcBorders>
                    <w:top w:val="nil"/>
                    <w:left w:val="nil"/>
                    <w:bottom w:val="single" w:sz="4" w:space="0" w:color="auto"/>
                    <w:right w:val="single" w:sz="4" w:space="0" w:color="auto"/>
                  </w:tcBorders>
                  <w:shd w:val="clear" w:color="auto" w:fill="auto"/>
                  <w:noWrap/>
                  <w:vAlign w:val="bottom"/>
                  <w:hideMark/>
                </w:tcPr>
                <w:p w14:paraId="7F958B89" w14:textId="77777777" w:rsidR="00466A9E" w:rsidRPr="00DC62B5" w:rsidRDefault="00466A9E" w:rsidP="00AF6F0D">
                  <w:pPr>
                    <w:jc w:val="right"/>
                    <w:rPr>
                      <w:rFonts w:cs="Arial"/>
                      <w:sz w:val="18"/>
                      <w:szCs w:val="18"/>
                      <w:lang w:eastAsia="en-GB"/>
                    </w:rPr>
                  </w:pPr>
                  <w:r w:rsidRPr="00DC62B5">
                    <w:rPr>
                      <w:rFonts w:cs="Arial"/>
                      <w:sz w:val="18"/>
                      <w:szCs w:val="18"/>
                      <w:lang w:eastAsia="en-GB"/>
                    </w:rPr>
                    <w:t>10 seconds</w:t>
                  </w:r>
                </w:p>
              </w:tc>
            </w:tr>
            <w:tr w:rsidR="00466A9E" w:rsidRPr="00DC62B5" w14:paraId="4891FA7B"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756E885" w14:textId="77777777" w:rsidR="00466A9E" w:rsidRPr="00DC62B5" w:rsidRDefault="00466A9E" w:rsidP="00AF6F0D">
                  <w:pPr>
                    <w:jc w:val="right"/>
                    <w:rPr>
                      <w:rFonts w:cs="Arial"/>
                      <w:sz w:val="18"/>
                      <w:szCs w:val="18"/>
                      <w:lang w:eastAsia="en-GB"/>
                    </w:rPr>
                  </w:pPr>
                  <w:r w:rsidRPr="00DC62B5">
                    <w:rPr>
                      <w:rFonts w:cs="Arial"/>
                      <w:sz w:val="18"/>
                      <w:szCs w:val="18"/>
                      <w:lang w:eastAsia="en-GB"/>
                    </w:rPr>
                    <w:t>Get Recommendations</w:t>
                  </w:r>
                </w:p>
              </w:tc>
              <w:tc>
                <w:tcPr>
                  <w:tcW w:w="1320" w:type="dxa"/>
                  <w:tcBorders>
                    <w:top w:val="nil"/>
                    <w:left w:val="nil"/>
                    <w:bottom w:val="single" w:sz="4" w:space="0" w:color="auto"/>
                    <w:right w:val="single" w:sz="4" w:space="0" w:color="auto"/>
                  </w:tcBorders>
                  <w:shd w:val="clear" w:color="auto" w:fill="auto"/>
                  <w:noWrap/>
                  <w:vAlign w:val="bottom"/>
                  <w:hideMark/>
                </w:tcPr>
                <w:p w14:paraId="1C22F7CE" w14:textId="77777777" w:rsidR="00466A9E" w:rsidRPr="00DC62B5" w:rsidRDefault="00466A9E" w:rsidP="00AF6F0D">
                  <w:pPr>
                    <w:jc w:val="right"/>
                    <w:rPr>
                      <w:rFonts w:cs="Arial"/>
                      <w:sz w:val="18"/>
                      <w:szCs w:val="18"/>
                      <w:lang w:eastAsia="en-GB"/>
                    </w:rPr>
                  </w:pPr>
                  <w:r w:rsidRPr="00DC62B5">
                    <w:rPr>
                      <w:rFonts w:cs="Arial"/>
                      <w:sz w:val="18"/>
                      <w:szCs w:val="18"/>
                      <w:lang w:eastAsia="en-GB"/>
                    </w:rPr>
                    <w:t>87 seconds</w:t>
                  </w:r>
                </w:p>
              </w:tc>
              <w:tc>
                <w:tcPr>
                  <w:tcW w:w="1320" w:type="dxa"/>
                  <w:tcBorders>
                    <w:top w:val="nil"/>
                    <w:left w:val="nil"/>
                    <w:bottom w:val="single" w:sz="4" w:space="0" w:color="auto"/>
                    <w:right w:val="single" w:sz="4" w:space="0" w:color="auto"/>
                  </w:tcBorders>
                  <w:shd w:val="clear" w:color="auto" w:fill="auto"/>
                  <w:noWrap/>
                  <w:vAlign w:val="bottom"/>
                  <w:hideMark/>
                </w:tcPr>
                <w:p w14:paraId="04896A3D" w14:textId="77777777" w:rsidR="00466A9E" w:rsidRPr="00DC62B5" w:rsidRDefault="00466A9E" w:rsidP="00AF6F0D">
                  <w:pPr>
                    <w:jc w:val="right"/>
                    <w:rPr>
                      <w:rFonts w:cs="Arial"/>
                      <w:sz w:val="18"/>
                      <w:szCs w:val="18"/>
                      <w:lang w:eastAsia="en-GB"/>
                    </w:rPr>
                  </w:pPr>
                  <w:r w:rsidRPr="00DC62B5">
                    <w:rPr>
                      <w:rFonts w:cs="Arial"/>
                      <w:sz w:val="18"/>
                      <w:szCs w:val="18"/>
                      <w:lang w:eastAsia="en-GB"/>
                    </w:rPr>
                    <w:t>34 seconds</w:t>
                  </w:r>
                </w:p>
              </w:tc>
              <w:tc>
                <w:tcPr>
                  <w:tcW w:w="1320" w:type="dxa"/>
                  <w:tcBorders>
                    <w:top w:val="nil"/>
                    <w:left w:val="nil"/>
                    <w:bottom w:val="single" w:sz="4" w:space="0" w:color="auto"/>
                    <w:right w:val="single" w:sz="4" w:space="0" w:color="auto"/>
                  </w:tcBorders>
                  <w:shd w:val="clear" w:color="auto" w:fill="auto"/>
                  <w:noWrap/>
                  <w:vAlign w:val="bottom"/>
                  <w:hideMark/>
                </w:tcPr>
                <w:p w14:paraId="26BD55D1" w14:textId="77777777" w:rsidR="00466A9E" w:rsidRPr="00DC62B5" w:rsidRDefault="00466A9E" w:rsidP="00AF6F0D">
                  <w:pPr>
                    <w:jc w:val="right"/>
                    <w:rPr>
                      <w:rFonts w:cs="Arial"/>
                      <w:sz w:val="18"/>
                      <w:szCs w:val="18"/>
                      <w:lang w:eastAsia="en-GB"/>
                    </w:rPr>
                  </w:pPr>
                  <w:r w:rsidRPr="00DC62B5">
                    <w:rPr>
                      <w:rFonts w:cs="Arial"/>
                      <w:sz w:val="18"/>
                      <w:szCs w:val="18"/>
                      <w:lang w:eastAsia="en-GB"/>
                    </w:rPr>
                    <w:t>20 seconds</w:t>
                  </w:r>
                </w:p>
              </w:tc>
            </w:tr>
            <w:tr w:rsidR="00466A9E" w:rsidRPr="00DC62B5" w14:paraId="3DB1F15D"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23432C6F"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Authorisation</w:t>
                  </w:r>
                </w:p>
              </w:tc>
              <w:tc>
                <w:tcPr>
                  <w:tcW w:w="1320" w:type="dxa"/>
                  <w:tcBorders>
                    <w:top w:val="nil"/>
                    <w:left w:val="nil"/>
                    <w:bottom w:val="single" w:sz="4" w:space="0" w:color="auto"/>
                    <w:right w:val="single" w:sz="4" w:space="0" w:color="auto"/>
                  </w:tcBorders>
                  <w:shd w:val="clear" w:color="auto" w:fill="auto"/>
                  <w:noWrap/>
                  <w:vAlign w:val="bottom"/>
                  <w:hideMark/>
                </w:tcPr>
                <w:p w14:paraId="630C5971" w14:textId="77777777" w:rsidR="00466A9E" w:rsidRPr="00DC62B5" w:rsidRDefault="00466A9E" w:rsidP="00AF6F0D">
                  <w:pPr>
                    <w:jc w:val="right"/>
                    <w:rPr>
                      <w:rFonts w:cs="Arial"/>
                      <w:sz w:val="18"/>
                      <w:szCs w:val="18"/>
                      <w:lang w:eastAsia="en-GB"/>
                    </w:rPr>
                  </w:pPr>
                  <w:r w:rsidRPr="00DC62B5">
                    <w:rPr>
                      <w:rFonts w:cs="Arial"/>
                      <w:sz w:val="18"/>
                      <w:szCs w:val="18"/>
                      <w:lang w:eastAsia="en-GB"/>
                    </w:rPr>
                    <w:t>12 seconds</w:t>
                  </w:r>
                </w:p>
              </w:tc>
              <w:tc>
                <w:tcPr>
                  <w:tcW w:w="1320" w:type="dxa"/>
                  <w:tcBorders>
                    <w:top w:val="nil"/>
                    <w:left w:val="nil"/>
                    <w:bottom w:val="single" w:sz="4" w:space="0" w:color="auto"/>
                    <w:right w:val="single" w:sz="4" w:space="0" w:color="auto"/>
                  </w:tcBorders>
                  <w:shd w:val="clear" w:color="auto" w:fill="auto"/>
                  <w:noWrap/>
                  <w:vAlign w:val="bottom"/>
                  <w:hideMark/>
                </w:tcPr>
                <w:p w14:paraId="6BD029F3" w14:textId="77777777" w:rsidR="00466A9E" w:rsidRPr="00DC62B5" w:rsidRDefault="00466A9E" w:rsidP="00AF6F0D">
                  <w:pPr>
                    <w:jc w:val="right"/>
                    <w:rPr>
                      <w:rFonts w:cs="Arial"/>
                      <w:sz w:val="18"/>
                      <w:szCs w:val="18"/>
                      <w:lang w:eastAsia="en-GB"/>
                    </w:rPr>
                  </w:pPr>
                  <w:r w:rsidRPr="00DC62B5">
                    <w:rPr>
                      <w:rFonts w:cs="Arial"/>
                      <w:sz w:val="18"/>
                      <w:szCs w:val="18"/>
                      <w:lang w:eastAsia="en-GB"/>
                    </w:rPr>
                    <w:t>18 seconds</w:t>
                  </w:r>
                </w:p>
              </w:tc>
              <w:tc>
                <w:tcPr>
                  <w:tcW w:w="1320" w:type="dxa"/>
                  <w:tcBorders>
                    <w:top w:val="nil"/>
                    <w:left w:val="nil"/>
                    <w:bottom w:val="single" w:sz="4" w:space="0" w:color="auto"/>
                    <w:right w:val="single" w:sz="4" w:space="0" w:color="auto"/>
                  </w:tcBorders>
                  <w:shd w:val="clear" w:color="auto" w:fill="auto"/>
                  <w:noWrap/>
                  <w:vAlign w:val="bottom"/>
                  <w:hideMark/>
                </w:tcPr>
                <w:p w14:paraId="2BE650AE" w14:textId="77777777" w:rsidR="00466A9E" w:rsidRPr="00DC62B5" w:rsidRDefault="00466A9E" w:rsidP="00AF6F0D">
                  <w:pPr>
                    <w:jc w:val="right"/>
                    <w:rPr>
                      <w:rFonts w:cs="Arial"/>
                      <w:sz w:val="18"/>
                      <w:szCs w:val="18"/>
                      <w:lang w:eastAsia="en-GB"/>
                    </w:rPr>
                  </w:pPr>
                  <w:r w:rsidRPr="00DC62B5">
                    <w:rPr>
                      <w:rFonts w:cs="Arial"/>
                      <w:sz w:val="18"/>
                      <w:szCs w:val="18"/>
                      <w:lang w:eastAsia="en-GB"/>
                    </w:rPr>
                    <w:t>11 seconds</w:t>
                  </w:r>
                </w:p>
              </w:tc>
            </w:tr>
          </w:tbl>
          <w:p w14:paraId="6E854191" w14:textId="77777777" w:rsidR="00466A9E" w:rsidRDefault="00466A9E" w:rsidP="00AF6F0D">
            <w:pPr>
              <w:rPr>
                <w:rFonts w:cs="Arial"/>
                <w:b/>
              </w:rPr>
            </w:pPr>
          </w:p>
          <w:p w14:paraId="09314E24" w14:textId="77777777" w:rsidR="00466A9E" w:rsidRDefault="00466A9E" w:rsidP="00AF6F0D">
            <w:pPr>
              <w:rPr>
                <w:rFonts w:cs="Arial"/>
                <w:b/>
              </w:rPr>
            </w:pPr>
            <w:r>
              <w:rPr>
                <w:rFonts w:cs="Arial"/>
                <w:b/>
              </w:rPr>
              <w:t>Current OCP Performance</w:t>
            </w:r>
          </w:p>
          <w:p w14:paraId="438F754C" w14:textId="77777777" w:rsidR="00466A9E" w:rsidRDefault="00466A9E" w:rsidP="00AF6F0D">
            <w:pPr>
              <w:rPr>
                <w:rFonts w:cs="Arial"/>
                <w:b/>
              </w:rPr>
            </w:pPr>
          </w:p>
          <w:tbl>
            <w:tblPr>
              <w:tblW w:w="3460" w:type="dxa"/>
              <w:tblLook w:val="04A0" w:firstRow="1" w:lastRow="0" w:firstColumn="1" w:lastColumn="0" w:noHBand="0" w:noVBand="1"/>
            </w:tblPr>
            <w:tblGrid>
              <w:gridCol w:w="2140"/>
              <w:gridCol w:w="1320"/>
            </w:tblGrid>
            <w:tr w:rsidR="00466A9E" w:rsidRPr="00DC62B5" w14:paraId="263786B3" w14:textId="77777777" w:rsidTr="00E04DD9">
              <w:trPr>
                <w:trHeight w:val="255"/>
              </w:trPr>
              <w:tc>
                <w:tcPr>
                  <w:tcW w:w="2140" w:type="dxa"/>
                  <w:tcBorders>
                    <w:top w:val="nil"/>
                    <w:left w:val="nil"/>
                    <w:bottom w:val="nil"/>
                    <w:right w:val="nil"/>
                  </w:tcBorders>
                  <w:shd w:val="clear" w:color="auto" w:fill="auto"/>
                  <w:noWrap/>
                  <w:vAlign w:val="bottom"/>
                  <w:hideMark/>
                </w:tcPr>
                <w:p w14:paraId="7193C39E" w14:textId="77777777" w:rsidR="00466A9E" w:rsidRPr="00DC62B5" w:rsidRDefault="00466A9E" w:rsidP="00AF6F0D">
                  <w:pPr>
                    <w:rPr>
                      <w:rFonts w:cs="Arial"/>
                      <w:sz w:val="18"/>
                      <w:szCs w:val="18"/>
                      <w:lang w:eastAsia="en-GB"/>
                    </w:rPr>
                  </w:pPr>
                </w:p>
              </w:tc>
              <w:tc>
                <w:tcPr>
                  <w:tcW w:w="1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CC46A86" w14:textId="77777777" w:rsidR="00466A9E" w:rsidRPr="00DC62B5" w:rsidRDefault="00466A9E" w:rsidP="00AF6F0D">
                  <w:pPr>
                    <w:jc w:val="right"/>
                    <w:rPr>
                      <w:rFonts w:cs="Arial"/>
                      <w:sz w:val="18"/>
                      <w:szCs w:val="18"/>
                      <w:lang w:eastAsia="en-GB"/>
                    </w:rPr>
                  </w:pPr>
                  <w:r w:rsidRPr="00DC62B5">
                    <w:rPr>
                      <w:rFonts w:cs="Arial"/>
                      <w:sz w:val="18"/>
                      <w:szCs w:val="18"/>
                      <w:lang w:eastAsia="en-GB"/>
                    </w:rPr>
                    <w:t>OCP Huge</w:t>
                  </w:r>
                </w:p>
              </w:tc>
            </w:tr>
            <w:tr w:rsidR="00466A9E" w:rsidRPr="00DC62B5" w14:paraId="2F061238" w14:textId="77777777" w:rsidTr="00E04DD9">
              <w:trPr>
                <w:trHeight w:val="255"/>
              </w:trPr>
              <w:tc>
                <w:tcPr>
                  <w:tcW w:w="21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3749B5" w14:textId="77777777" w:rsidR="00466A9E" w:rsidRPr="00DC62B5" w:rsidRDefault="00466A9E" w:rsidP="00AF6F0D">
                  <w:pPr>
                    <w:jc w:val="right"/>
                    <w:rPr>
                      <w:rFonts w:cs="Arial"/>
                      <w:sz w:val="18"/>
                      <w:szCs w:val="18"/>
                      <w:lang w:eastAsia="en-GB"/>
                    </w:rPr>
                  </w:pPr>
                  <w:r w:rsidRPr="00DC62B5">
                    <w:rPr>
                      <w:rFonts w:cs="Arial"/>
                      <w:sz w:val="18"/>
                      <w:szCs w:val="18"/>
                      <w:lang w:eastAsia="en-GB"/>
                    </w:rPr>
                    <w:t>Number of rows</w:t>
                  </w:r>
                </w:p>
              </w:tc>
              <w:tc>
                <w:tcPr>
                  <w:tcW w:w="1320" w:type="dxa"/>
                  <w:tcBorders>
                    <w:top w:val="nil"/>
                    <w:left w:val="nil"/>
                    <w:bottom w:val="single" w:sz="4" w:space="0" w:color="auto"/>
                    <w:right w:val="single" w:sz="4" w:space="0" w:color="auto"/>
                  </w:tcBorders>
                  <w:shd w:val="clear" w:color="auto" w:fill="auto"/>
                  <w:noWrap/>
                  <w:vAlign w:val="bottom"/>
                  <w:hideMark/>
                </w:tcPr>
                <w:p w14:paraId="531385EF" w14:textId="77777777" w:rsidR="00466A9E" w:rsidRPr="00DC62B5" w:rsidRDefault="00466A9E" w:rsidP="00AF6F0D">
                  <w:pPr>
                    <w:jc w:val="right"/>
                    <w:rPr>
                      <w:rFonts w:cs="Arial"/>
                      <w:sz w:val="18"/>
                      <w:szCs w:val="18"/>
                      <w:lang w:eastAsia="en-GB"/>
                    </w:rPr>
                  </w:pPr>
                  <w:r w:rsidRPr="00DC62B5">
                    <w:rPr>
                      <w:rFonts w:cs="Arial"/>
                      <w:sz w:val="18"/>
                      <w:szCs w:val="18"/>
                      <w:lang w:eastAsia="en-GB"/>
                    </w:rPr>
                    <w:t>8302</w:t>
                  </w:r>
                </w:p>
              </w:tc>
            </w:tr>
            <w:tr w:rsidR="00466A9E" w:rsidRPr="00DC62B5" w14:paraId="33C042F4"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16F5B381"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Upload</w:t>
                  </w:r>
                </w:p>
              </w:tc>
              <w:tc>
                <w:tcPr>
                  <w:tcW w:w="1320" w:type="dxa"/>
                  <w:tcBorders>
                    <w:top w:val="nil"/>
                    <w:left w:val="nil"/>
                    <w:bottom w:val="single" w:sz="4" w:space="0" w:color="auto"/>
                    <w:right w:val="single" w:sz="4" w:space="0" w:color="auto"/>
                  </w:tcBorders>
                  <w:shd w:val="clear" w:color="auto" w:fill="auto"/>
                  <w:noWrap/>
                  <w:vAlign w:val="bottom"/>
                  <w:hideMark/>
                </w:tcPr>
                <w:p w14:paraId="6AF42870" w14:textId="77777777" w:rsidR="00466A9E" w:rsidRPr="00DC62B5" w:rsidRDefault="00466A9E" w:rsidP="00AF6F0D">
                  <w:pPr>
                    <w:jc w:val="right"/>
                    <w:rPr>
                      <w:rFonts w:cs="Arial"/>
                      <w:sz w:val="18"/>
                      <w:szCs w:val="18"/>
                      <w:lang w:eastAsia="en-GB"/>
                    </w:rPr>
                  </w:pPr>
                  <w:r w:rsidRPr="00DC62B5">
                    <w:rPr>
                      <w:rFonts w:cs="Arial"/>
                      <w:sz w:val="18"/>
                      <w:szCs w:val="18"/>
                      <w:lang w:eastAsia="en-GB"/>
                    </w:rPr>
                    <w:t>27 seconds</w:t>
                  </w:r>
                </w:p>
              </w:tc>
            </w:tr>
            <w:tr w:rsidR="00466A9E" w:rsidRPr="00DC62B5" w14:paraId="7CE1143A"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71D564A0"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Conversion</w:t>
                  </w:r>
                </w:p>
              </w:tc>
              <w:tc>
                <w:tcPr>
                  <w:tcW w:w="1320" w:type="dxa"/>
                  <w:tcBorders>
                    <w:top w:val="nil"/>
                    <w:left w:val="nil"/>
                    <w:bottom w:val="single" w:sz="4" w:space="0" w:color="auto"/>
                    <w:right w:val="single" w:sz="4" w:space="0" w:color="auto"/>
                  </w:tcBorders>
                  <w:shd w:val="clear" w:color="auto" w:fill="auto"/>
                  <w:noWrap/>
                  <w:vAlign w:val="bottom"/>
                  <w:hideMark/>
                </w:tcPr>
                <w:p w14:paraId="22825419" w14:textId="77777777" w:rsidR="00466A9E" w:rsidRPr="00DC62B5" w:rsidRDefault="00466A9E" w:rsidP="00AF6F0D">
                  <w:pPr>
                    <w:jc w:val="right"/>
                    <w:rPr>
                      <w:rFonts w:cs="Arial"/>
                      <w:sz w:val="18"/>
                      <w:szCs w:val="18"/>
                      <w:lang w:eastAsia="en-GB"/>
                    </w:rPr>
                  </w:pPr>
                  <w:r w:rsidRPr="00DC62B5">
                    <w:rPr>
                      <w:rFonts w:cs="Arial"/>
                      <w:sz w:val="18"/>
                      <w:szCs w:val="18"/>
                      <w:lang w:eastAsia="en-GB"/>
                    </w:rPr>
                    <w:t>46 seconds</w:t>
                  </w:r>
                </w:p>
              </w:tc>
            </w:tr>
            <w:tr w:rsidR="00466A9E" w:rsidRPr="00DC62B5" w14:paraId="0D20946F"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61D1EA68"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Validation</w:t>
                  </w:r>
                </w:p>
              </w:tc>
              <w:tc>
                <w:tcPr>
                  <w:tcW w:w="1320" w:type="dxa"/>
                  <w:tcBorders>
                    <w:top w:val="nil"/>
                    <w:left w:val="nil"/>
                    <w:bottom w:val="single" w:sz="4" w:space="0" w:color="auto"/>
                    <w:right w:val="single" w:sz="4" w:space="0" w:color="auto"/>
                  </w:tcBorders>
                  <w:shd w:val="clear" w:color="auto" w:fill="auto"/>
                  <w:noWrap/>
                  <w:vAlign w:val="bottom"/>
                  <w:hideMark/>
                </w:tcPr>
                <w:p w14:paraId="4D1A8301" w14:textId="77777777" w:rsidR="00466A9E" w:rsidRPr="00DC62B5" w:rsidRDefault="00466A9E" w:rsidP="00AF6F0D">
                  <w:pPr>
                    <w:jc w:val="right"/>
                    <w:rPr>
                      <w:rFonts w:cs="Arial"/>
                      <w:sz w:val="18"/>
                      <w:szCs w:val="18"/>
                      <w:lang w:eastAsia="en-GB"/>
                    </w:rPr>
                  </w:pPr>
                  <w:r w:rsidRPr="00DC62B5">
                    <w:rPr>
                      <w:rFonts w:cs="Arial"/>
                      <w:sz w:val="18"/>
                      <w:szCs w:val="18"/>
                      <w:lang w:eastAsia="en-GB"/>
                    </w:rPr>
                    <w:t>164 seconds</w:t>
                  </w:r>
                </w:p>
              </w:tc>
            </w:tr>
            <w:tr w:rsidR="00466A9E" w:rsidRPr="00DC62B5" w14:paraId="23C5381E" w14:textId="77777777" w:rsidTr="00E04DD9">
              <w:trPr>
                <w:trHeight w:val="255"/>
              </w:trPr>
              <w:tc>
                <w:tcPr>
                  <w:tcW w:w="2140" w:type="dxa"/>
                  <w:tcBorders>
                    <w:top w:val="nil"/>
                    <w:left w:val="single" w:sz="4" w:space="0" w:color="auto"/>
                    <w:bottom w:val="single" w:sz="4" w:space="0" w:color="auto"/>
                    <w:right w:val="single" w:sz="4" w:space="0" w:color="auto"/>
                  </w:tcBorders>
                  <w:shd w:val="clear" w:color="auto" w:fill="auto"/>
                  <w:noWrap/>
                  <w:vAlign w:val="bottom"/>
                  <w:hideMark/>
                </w:tcPr>
                <w:p w14:paraId="35EB1C59" w14:textId="77777777" w:rsidR="00466A9E" w:rsidRPr="00DC62B5" w:rsidRDefault="00466A9E" w:rsidP="00AF6F0D">
                  <w:pPr>
                    <w:jc w:val="right"/>
                    <w:rPr>
                      <w:rFonts w:cs="Arial"/>
                      <w:sz w:val="18"/>
                      <w:szCs w:val="18"/>
                      <w:lang w:eastAsia="en-GB"/>
                    </w:rPr>
                  </w:pPr>
                  <w:r w:rsidRPr="00DC62B5">
                    <w:rPr>
                      <w:rFonts w:cs="Arial"/>
                      <w:sz w:val="18"/>
                      <w:szCs w:val="18"/>
                      <w:lang w:eastAsia="en-GB"/>
                    </w:rPr>
                    <w:t>File Authorisation</w:t>
                  </w:r>
                </w:p>
              </w:tc>
              <w:tc>
                <w:tcPr>
                  <w:tcW w:w="1320" w:type="dxa"/>
                  <w:tcBorders>
                    <w:top w:val="nil"/>
                    <w:left w:val="nil"/>
                    <w:bottom w:val="single" w:sz="4" w:space="0" w:color="auto"/>
                    <w:right w:val="single" w:sz="4" w:space="0" w:color="auto"/>
                  </w:tcBorders>
                  <w:shd w:val="clear" w:color="auto" w:fill="auto"/>
                  <w:noWrap/>
                  <w:vAlign w:val="bottom"/>
                  <w:hideMark/>
                </w:tcPr>
                <w:p w14:paraId="17AB5AC0" w14:textId="77777777" w:rsidR="00466A9E" w:rsidRPr="00DC62B5" w:rsidRDefault="00466A9E" w:rsidP="00AF6F0D">
                  <w:pPr>
                    <w:jc w:val="right"/>
                    <w:rPr>
                      <w:rFonts w:cs="Arial"/>
                      <w:sz w:val="18"/>
                      <w:szCs w:val="18"/>
                      <w:lang w:eastAsia="en-GB"/>
                    </w:rPr>
                  </w:pPr>
                  <w:r w:rsidRPr="00DC62B5">
                    <w:rPr>
                      <w:rFonts w:cs="Arial"/>
                      <w:sz w:val="18"/>
                      <w:szCs w:val="18"/>
                      <w:lang w:eastAsia="en-GB"/>
                    </w:rPr>
                    <w:t>24 seconds</w:t>
                  </w:r>
                </w:p>
              </w:tc>
            </w:tr>
          </w:tbl>
          <w:p w14:paraId="60068B7F" w14:textId="77777777" w:rsidR="00466A9E" w:rsidRPr="00CE4D74" w:rsidRDefault="00466A9E" w:rsidP="00AF6F0D">
            <w:pPr>
              <w:contextualSpacing/>
            </w:pPr>
          </w:p>
        </w:tc>
      </w:tr>
      <w:tr w:rsidR="00466A9E" w:rsidRPr="00CE4D74" w14:paraId="06C4859D" w14:textId="77777777" w:rsidTr="00466A9E">
        <w:tc>
          <w:tcPr>
            <w:tcW w:w="2663" w:type="dxa"/>
            <w:shd w:val="pct20" w:color="auto" w:fill="auto"/>
          </w:tcPr>
          <w:p w14:paraId="22E0469C"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321" w:type="dxa"/>
            <w:shd w:val="clear" w:color="auto" w:fill="auto"/>
          </w:tcPr>
          <w:p w14:paraId="1101A285" w14:textId="77777777" w:rsidR="00466A9E" w:rsidRPr="00CE4D74" w:rsidRDefault="00466A9E" w:rsidP="00AF6F0D">
            <w:pPr>
              <w:rPr>
                <w:rFonts w:cs="Arial"/>
                <w:b/>
              </w:rPr>
            </w:pPr>
            <w:r w:rsidRPr="00CE4D74">
              <w:rPr>
                <w:rFonts w:cs="Arial"/>
                <w:b/>
              </w:rPr>
              <w:t>M – Must have.</w:t>
            </w:r>
          </w:p>
        </w:tc>
      </w:tr>
      <w:tr w:rsidR="00466A9E" w:rsidRPr="00CE4D74" w14:paraId="35184921" w14:textId="77777777" w:rsidTr="00466A9E">
        <w:tc>
          <w:tcPr>
            <w:tcW w:w="2663" w:type="dxa"/>
            <w:shd w:val="pct20" w:color="auto" w:fill="auto"/>
          </w:tcPr>
          <w:p w14:paraId="3C467B7A" w14:textId="77777777" w:rsidR="00466A9E" w:rsidRPr="00CE4D74" w:rsidRDefault="00466A9E" w:rsidP="00AF6F0D">
            <w:pPr>
              <w:rPr>
                <w:rFonts w:cs="Arial"/>
                <w:b/>
                <w:bCs/>
              </w:rPr>
            </w:pPr>
            <w:r w:rsidRPr="00CE4D74">
              <w:rPr>
                <w:rFonts w:cs="Arial"/>
                <w:b/>
                <w:bCs/>
              </w:rPr>
              <w:t>Requirement Owner:</w:t>
            </w:r>
          </w:p>
        </w:tc>
        <w:tc>
          <w:tcPr>
            <w:tcW w:w="6321" w:type="dxa"/>
            <w:shd w:val="clear" w:color="auto" w:fill="auto"/>
          </w:tcPr>
          <w:p w14:paraId="76FBCDEF" w14:textId="77777777" w:rsidR="00466A9E" w:rsidRPr="00CE4D74" w:rsidRDefault="00466A9E" w:rsidP="00AF6F0D">
            <w:pPr>
              <w:tabs>
                <w:tab w:val="left" w:pos="1080"/>
              </w:tabs>
            </w:pPr>
            <w:r>
              <w:t>Nicky Benstead</w:t>
            </w:r>
          </w:p>
        </w:tc>
      </w:tr>
      <w:tr w:rsidR="00466A9E" w:rsidRPr="00CE4D74" w14:paraId="77F3CD57" w14:textId="77777777" w:rsidTr="00466A9E">
        <w:tc>
          <w:tcPr>
            <w:tcW w:w="2663" w:type="dxa"/>
            <w:shd w:val="pct20" w:color="auto" w:fill="auto"/>
          </w:tcPr>
          <w:p w14:paraId="7FBA41D7" w14:textId="77777777" w:rsidR="00466A9E" w:rsidRPr="00CE4D74" w:rsidRDefault="00466A9E" w:rsidP="00AF6F0D">
            <w:pPr>
              <w:rPr>
                <w:rFonts w:cs="Arial"/>
                <w:b/>
                <w:bCs/>
              </w:rPr>
            </w:pPr>
            <w:r w:rsidRPr="00CE4D74">
              <w:rPr>
                <w:rFonts w:cs="Arial"/>
                <w:b/>
                <w:bCs/>
              </w:rPr>
              <w:t>Date Completed/Amended:</w:t>
            </w:r>
          </w:p>
        </w:tc>
        <w:tc>
          <w:tcPr>
            <w:tcW w:w="6321" w:type="dxa"/>
            <w:shd w:val="clear" w:color="auto" w:fill="auto"/>
          </w:tcPr>
          <w:p w14:paraId="277CC08E" w14:textId="77777777" w:rsidR="00466A9E" w:rsidRPr="00CE4D74" w:rsidRDefault="00466A9E" w:rsidP="00AF6F0D">
            <w:r>
              <w:t>14th January 2014</w:t>
            </w:r>
          </w:p>
        </w:tc>
      </w:tr>
      <w:tr w:rsidR="00466A9E" w:rsidRPr="00CE4D74" w14:paraId="715A29E8" w14:textId="77777777" w:rsidTr="00466A9E">
        <w:tc>
          <w:tcPr>
            <w:tcW w:w="8984" w:type="dxa"/>
            <w:gridSpan w:val="2"/>
            <w:shd w:val="pct20" w:color="auto" w:fill="auto"/>
          </w:tcPr>
          <w:p w14:paraId="5F1986ED" w14:textId="77777777" w:rsidR="00466A9E" w:rsidRPr="00CE4D74" w:rsidRDefault="00466A9E" w:rsidP="00AF6F0D">
            <w:pPr>
              <w:jc w:val="center"/>
              <w:rPr>
                <w:b/>
              </w:rPr>
            </w:pPr>
            <w:r w:rsidRPr="00CE4D74">
              <w:rPr>
                <w:b/>
              </w:rPr>
              <w:t>Non-Mandatory Fields</w:t>
            </w:r>
          </w:p>
        </w:tc>
      </w:tr>
      <w:tr w:rsidR="00466A9E" w:rsidRPr="00CE4D74" w14:paraId="24560823" w14:textId="77777777" w:rsidTr="00466A9E">
        <w:tc>
          <w:tcPr>
            <w:tcW w:w="2663" w:type="dxa"/>
            <w:shd w:val="pct20" w:color="auto" w:fill="auto"/>
          </w:tcPr>
          <w:p w14:paraId="2B069421" w14:textId="77777777" w:rsidR="00466A9E" w:rsidRPr="00CE4D74" w:rsidRDefault="00466A9E" w:rsidP="00AF6F0D">
            <w:pPr>
              <w:rPr>
                <w:rFonts w:cs="Arial"/>
                <w:b/>
                <w:bCs/>
              </w:rPr>
            </w:pPr>
            <w:r w:rsidRPr="00CE4D74">
              <w:rPr>
                <w:rFonts w:cs="Arial"/>
                <w:b/>
                <w:bCs/>
              </w:rPr>
              <w:t>General Notes:</w:t>
            </w:r>
          </w:p>
        </w:tc>
        <w:tc>
          <w:tcPr>
            <w:tcW w:w="6321" w:type="dxa"/>
            <w:shd w:val="clear" w:color="auto" w:fill="auto"/>
          </w:tcPr>
          <w:p w14:paraId="366D90BA" w14:textId="77777777" w:rsidR="00466A9E" w:rsidRPr="00CE4D74" w:rsidRDefault="00466A9E" w:rsidP="00AF6F0D">
            <w:r w:rsidRPr="00CE4D74">
              <w:t>Aligned with MW NFR 006</w:t>
            </w:r>
          </w:p>
        </w:tc>
      </w:tr>
    </w:tbl>
    <w:p w14:paraId="1382F505" w14:textId="77777777" w:rsidR="00466A9E" w:rsidRDefault="00746397" w:rsidP="00AF6F0D">
      <w:pPr>
        <w:pStyle w:val="Heading2"/>
        <w:ind w:left="0" w:firstLine="0"/>
      </w:pPr>
      <w:r>
        <w:br w:type="page"/>
      </w:r>
      <w:bookmarkStart w:id="1946" w:name="_Toc422842100"/>
      <w:r w:rsidR="00466A9E">
        <w:t>PM</w:t>
      </w:r>
      <w:r w:rsidR="00466A9E" w:rsidRPr="00CE4D74">
        <w:t>-NFR000</w:t>
      </w:r>
      <w:r w:rsidR="00466A9E">
        <w:t>9</w:t>
      </w:r>
      <w:r w:rsidR="00466A9E" w:rsidRPr="00CE4D74">
        <w:t xml:space="preserve"> – </w:t>
      </w:r>
      <w:r w:rsidR="00466A9E">
        <w:t>Concurrency &amp; Growth</w:t>
      </w:r>
      <w:bookmarkEnd w:id="1946"/>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314CEF26" w14:textId="77777777" w:rsidTr="00E04DD9">
        <w:tc>
          <w:tcPr>
            <w:tcW w:w="8788" w:type="dxa"/>
            <w:gridSpan w:val="2"/>
            <w:shd w:val="pct20" w:color="auto" w:fill="auto"/>
          </w:tcPr>
          <w:p w14:paraId="21FE6D2D" w14:textId="77777777" w:rsidR="00466A9E" w:rsidRPr="00CE4D74" w:rsidRDefault="00466A9E" w:rsidP="00AF6F0D">
            <w:pPr>
              <w:rPr>
                <w:b/>
              </w:rPr>
            </w:pPr>
            <w:r w:rsidRPr="00CE4D74">
              <w:rPr>
                <w:b/>
              </w:rPr>
              <w:t>BlackRock Life – Requirement Template</w:t>
            </w:r>
          </w:p>
          <w:p w14:paraId="38AF1F34" w14:textId="77777777" w:rsidR="00466A9E" w:rsidRPr="00CE4D74" w:rsidRDefault="00466A9E" w:rsidP="00AF6F0D">
            <w:pPr>
              <w:rPr>
                <w:b/>
                <w:sz w:val="12"/>
                <w:szCs w:val="12"/>
              </w:rPr>
            </w:pPr>
            <w:r w:rsidRPr="00CE4D74">
              <w:rPr>
                <w:b/>
                <w:sz w:val="12"/>
                <w:szCs w:val="12"/>
              </w:rPr>
              <w:t>Template Date 24/04/2013</w:t>
            </w:r>
          </w:p>
        </w:tc>
      </w:tr>
      <w:tr w:rsidR="00466A9E" w:rsidRPr="00CE4D74" w14:paraId="6B5BDE53" w14:textId="77777777" w:rsidTr="00E04DD9">
        <w:tc>
          <w:tcPr>
            <w:tcW w:w="8788" w:type="dxa"/>
            <w:gridSpan w:val="2"/>
            <w:shd w:val="pct20" w:color="auto" w:fill="auto"/>
          </w:tcPr>
          <w:p w14:paraId="6F7F55CD" w14:textId="77777777" w:rsidR="00466A9E" w:rsidRPr="00CE4D74" w:rsidRDefault="00466A9E" w:rsidP="00AF6F0D">
            <w:pPr>
              <w:tabs>
                <w:tab w:val="left" w:pos="886"/>
                <w:tab w:val="center" w:pos="4286"/>
              </w:tabs>
              <w:jc w:val="center"/>
              <w:rPr>
                <w:b/>
              </w:rPr>
            </w:pPr>
            <w:r w:rsidRPr="00CE4D74">
              <w:rPr>
                <w:b/>
              </w:rPr>
              <w:t>Mandatory Fields</w:t>
            </w:r>
          </w:p>
          <w:p w14:paraId="030B80E1"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5092A76" w14:textId="77777777" w:rsidTr="00466A9E">
        <w:tc>
          <w:tcPr>
            <w:tcW w:w="2663" w:type="dxa"/>
            <w:shd w:val="pct20" w:color="auto" w:fill="auto"/>
          </w:tcPr>
          <w:p w14:paraId="3E6D04E6"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7761C7F0" w14:textId="77777777" w:rsidR="00466A9E" w:rsidRPr="00CE4D74" w:rsidRDefault="00466A9E" w:rsidP="00AF6F0D">
            <w:r>
              <w:t>PM-NFR0009</w:t>
            </w:r>
          </w:p>
          <w:p w14:paraId="7D4040F6" w14:textId="77777777" w:rsidR="00466A9E" w:rsidRPr="00CE4D74" w:rsidRDefault="00466A9E" w:rsidP="00AF6F0D"/>
        </w:tc>
      </w:tr>
      <w:tr w:rsidR="00466A9E" w:rsidRPr="00CE4D74" w14:paraId="0B572C5F" w14:textId="77777777" w:rsidTr="00466A9E">
        <w:tc>
          <w:tcPr>
            <w:tcW w:w="2663" w:type="dxa"/>
            <w:shd w:val="pct20" w:color="auto" w:fill="auto"/>
          </w:tcPr>
          <w:p w14:paraId="6BAEA58A"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26119393" w14:textId="77777777" w:rsidR="00466A9E" w:rsidRPr="00CE4D74" w:rsidRDefault="00466A9E" w:rsidP="00AF6F0D">
            <w:pPr>
              <w:rPr>
                <w:rFonts w:cs="Arial"/>
              </w:rPr>
            </w:pPr>
            <w:r>
              <w:rPr>
                <w:rFonts w:cs="Arial"/>
              </w:rPr>
              <w:t>PlanManager</w:t>
            </w:r>
          </w:p>
        </w:tc>
      </w:tr>
      <w:tr w:rsidR="00466A9E" w:rsidRPr="00CE4D74" w14:paraId="67878961" w14:textId="77777777" w:rsidTr="00466A9E">
        <w:tc>
          <w:tcPr>
            <w:tcW w:w="2663" w:type="dxa"/>
            <w:shd w:val="pct20" w:color="auto" w:fill="auto"/>
          </w:tcPr>
          <w:p w14:paraId="2A4DF44E"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0BA22C3B" w14:textId="77777777" w:rsidR="00466A9E" w:rsidRPr="00CE4D74" w:rsidRDefault="00466A9E" w:rsidP="00AF6F0D">
            <w:pPr>
              <w:rPr>
                <w:rFonts w:cs="Arial"/>
              </w:rPr>
            </w:pPr>
            <w:r w:rsidRPr="00CE4D74">
              <w:rPr>
                <w:rFonts w:cs="Arial"/>
              </w:rPr>
              <w:t>Non-Functional Requirements – Concurren</w:t>
            </w:r>
            <w:r>
              <w:rPr>
                <w:rFonts w:cs="Arial"/>
              </w:rPr>
              <w:t>cy and Growth</w:t>
            </w:r>
          </w:p>
        </w:tc>
      </w:tr>
      <w:tr w:rsidR="00466A9E" w:rsidRPr="00CE4D74" w14:paraId="0B03DBA6" w14:textId="77777777" w:rsidTr="00466A9E">
        <w:tc>
          <w:tcPr>
            <w:tcW w:w="2663" w:type="dxa"/>
            <w:shd w:val="pct20" w:color="auto" w:fill="auto"/>
          </w:tcPr>
          <w:p w14:paraId="55AE460C"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9C22536" w14:textId="77777777" w:rsidR="00466A9E" w:rsidRPr="003047DF" w:rsidRDefault="00466A9E" w:rsidP="00AF6F0D">
            <w:pPr>
              <w:rPr>
                <w:rFonts w:cs="Arial"/>
                <w:b/>
              </w:rPr>
            </w:pPr>
            <w:r>
              <w:rPr>
                <w:rFonts w:cs="Arial"/>
                <w:b/>
              </w:rPr>
              <w:t xml:space="preserve">Existing </w:t>
            </w:r>
            <w:r w:rsidRPr="003047DF">
              <w:rPr>
                <w:rFonts w:cs="Arial"/>
                <w:b/>
              </w:rPr>
              <w:t>User Volumes</w:t>
            </w:r>
          </w:p>
          <w:p w14:paraId="481A3CD8" w14:textId="77777777" w:rsidR="00466A9E" w:rsidRDefault="00466A9E" w:rsidP="00AF6F0D">
            <w:pPr>
              <w:rPr>
                <w:rFonts w:cs="Arial"/>
              </w:rPr>
            </w:pPr>
          </w:p>
          <w:p w14:paraId="319CF519" w14:textId="77777777" w:rsidR="00466A9E" w:rsidRPr="00CC6459" w:rsidRDefault="00466A9E" w:rsidP="00AF6F0D">
            <w:pPr>
              <w:rPr>
                <w:rFonts w:cs="Arial"/>
                <w:u w:val="single"/>
              </w:rPr>
            </w:pPr>
            <w:r>
              <w:rPr>
                <w:rFonts w:cs="Arial"/>
                <w:u w:val="single"/>
              </w:rPr>
              <w:t>DC Platform</w:t>
            </w:r>
          </w:p>
          <w:p w14:paraId="6D73969F" w14:textId="77777777" w:rsidR="00466A9E" w:rsidRDefault="00466A9E" w:rsidP="00AF6F0D">
            <w:pPr>
              <w:rPr>
                <w:rFonts w:cs="Arial"/>
              </w:rPr>
            </w:pPr>
            <w:r>
              <w:rPr>
                <w:rFonts w:cs="Arial"/>
              </w:rPr>
              <w:t>Number of Schemes registered for Group Web (GW) use: 141</w:t>
            </w:r>
          </w:p>
          <w:p w14:paraId="06664A1A" w14:textId="77777777" w:rsidR="00466A9E" w:rsidRDefault="00466A9E" w:rsidP="00AF6F0D">
            <w:pPr>
              <w:rPr>
                <w:rFonts w:cs="Arial"/>
              </w:rPr>
            </w:pPr>
            <w:r>
              <w:rPr>
                <w:rFonts w:cs="Arial"/>
              </w:rPr>
              <w:t>Of which BlackRock: 122</w:t>
            </w:r>
          </w:p>
          <w:p w14:paraId="1D357022" w14:textId="77777777" w:rsidR="00466A9E" w:rsidRDefault="00466A9E" w:rsidP="00AF6F0D">
            <w:pPr>
              <w:rPr>
                <w:rFonts w:cs="Arial"/>
              </w:rPr>
            </w:pPr>
            <w:r>
              <w:rPr>
                <w:rFonts w:cs="Arial"/>
              </w:rPr>
              <w:t>Of which Investment solutions: 19</w:t>
            </w:r>
          </w:p>
          <w:p w14:paraId="261B9408" w14:textId="77777777" w:rsidR="00466A9E" w:rsidRDefault="00466A9E" w:rsidP="00AF6F0D">
            <w:pPr>
              <w:rPr>
                <w:rFonts w:cs="Arial"/>
              </w:rPr>
            </w:pPr>
          </w:p>
          <w:p w14:paraId="0B0ABBEB" w14:textId="77777777" w:rsidR="00466A9E" w:rsidRDefault="00466A9E" w:rsidP="00AF6F0D">
            <w:pPr>
              <w:rPr>
                <w:rFonts w:cs="Arial"/>
              </w:rPr>
            </w:pPr>
            <w:r>
              <w:rPr>
                <w:rFonts w:cs="Arial"/>
              </w:rPr>
              <w:t xml:space="preserve">Total number of </w:t>
            </w:r>
            <w:r>
              <w:rPr>
                <w:rFonts w:cs="Arial"/>
                <w:b/>
              </w:rPr>
              <w:t xml:space="preserve">external </w:t>
            </w:r>
            <w:r w:rsidRPr="006C3606">
              <w:rPr>
                <w:rFonts w:cs="Arial"/>
              </w:rPr>
              <w:t>registered</w:t>
            </w:r>
            <w:r>
              <w:rPr>
                <w:rFonts w:cs="Arial"/>
                <w:b/>
              </w:rPr>
              <w:t xml:space="preserve"> </w:t>
            </w:r>
            <w:r>
              <w:rPr>
                <w:rFonts w:cs="Arial"/>
              </w:rPr>
              <w:t>users: 1156</w:t>
            </w:r>
          </w:p>
          <w:p w14:paraId="35D7E503" w14:textId="77777777" w:rsidR="00466A9E" w:rsidRDefault="00466A9E" w:rsidP="00AF6F0D">
            <w:pPr>
              <w:rPr>
                <w:rFonts w:cs="Arial"/>
              </w:rPr>
            </w:pPr>
            <w:r>
              <w:rPr>
                <w:rFonts w:cs="Arial"/>
              </w:rPr>
              <w:t>Average number of users per Scheme: 8</w:t>
            </w:r>
          </w:p>
          <w:p w14:paraId="3679783C" w14:textId="77777777" w:rsidR="00466A9E" w:rsidRDefault="00466A9E" w:rsidP="00AF6F0D">
            <w:pPr>
              <w:rPr>
                <w:rFonts w:cs="Arial"/>
              </w:rPr>
            </w:pPr>
          </w:p>
          <w:p w14:paraId="6D066EF6" w14:textId="77777777" w:rsidR="00466A9E" w:rsidRDefault="00466A9E" w:rsidP="00AF6F0D">
            <w:pPr>
              <w:rPr>
                <w:rFonts w:cs="Arial"/>
              </w:rPr>
            </w:pPr>
            <w:r>
              <w:rPr>
                <w:rFonts w:cs="Arial"/>
              </w:rPr>
              <w:t>BlackRock currently administers circa 260 schemes (excluding S32A’s), which could all have access to PlanManager in future. In addition to this BlackRock has optimistic growth targets.</w:t>
            </w:r>
          </w:p>
          <w:p w14:paraId="2ADBB30D" w14:textId="77777777" w:rsidR="00466A9E" w:rsidRDefault="00466A9E" w:rsidP="00AF6F0D">
            <w:pPr>
              <w:rPr>
                <w:rFonts w:cs="Arial"/>
              </w:rPr>
            </w:pPr>
          </w:p>
          <w:p w14:paraId="4970D1EA" w14:textId="77777777" w:rsidR="00466A9E" w:rsidRDefault="00466A9E" w:rsidP="00AF6F0D">
            <w:pPr>
              <w:rPr>
                <w:rFonts w:cs="Arial"/>
              </w:rPr>
            </w:pPr>
            <w:r>
              <w:rPr>
                <w:rFonts w:cs="Arial"/>
              </w:rPr>
              <w:t>The 2014 target is to take on 18 new active Schemes (7% growth).</w:t>
            </w:r>
          </w:p>
          <w:p w14:paraId="0831CFD5" w14:textId="77777777" w:rsidR="00466A9E" w:rsidRDefault="00466A9E" w:rsidP="00AF6F0D">
            <w:pPr>
              <w:rPr>
                <w:rFonts w:cs="Arial"/>
              </w:rPr>
            </w:pPr>
          </w:p>
          <w:p w14:paraId="79FEDF57" w14:textId="77777777" w:rsidR="00466A9E" w:rsidRDefault="00466A9E" w:rsidP="00AF6F0D">
            <w:pPr>
              <w:rPr>
                <w:rFonts w:cs="Arial"/>
              </w:rPr>
            </w:pPr>
            <w:r>
              <w:rPr>
                <w:rFonts w:cs="Arial"/>
              </w:rPr>
              <w:t>PlanManager’s predecessor Group Web has been in use for 12 years. Assuming PlanManager will be utilised for the same length of time and that BlackRock will continue to grow its Clientbase by 7% per annum, we can calculate the expected volumes that PlanManager is expected to handle as:</w:t>
            </w:r>
          </w:p>
          <w:p w14:paraId="41CAF8F4" w14:textId="77777777" w:rsidR="00466A9E" w:rsidRDefault="00466A9E" w:rsidP="00AF6F0D">
            <w:pPr>
              <w:rPr>
                <w:rFonts w:cs="Arial"/>
              </w:rPr>
            </w:pPr>
          </w:p>
          <w:p w14:paraId="22BD754B" w14:textId="77777777" w:rsidR="00466A9E" w:rsidRDefault="00466A9E" w:rsidP="00AF6F0D">
            <w:pPr>
              <w:rPr>
                <w:rFonts w:cs="Arial"/>
              </w:rPr>
            </w:pPr>
            <w:r>
              <w:rPr>
                <w:rFonts w:cs="Arial"/>
              </w:rPr>
              <w:t>Number of DC Schemes: 547</w:t>
            </w:r>
          </w:p>
          <w:p w14:paraId="5949911E" w14:textId="77777777" w:rsidR="00466A9E" w:rsidRDefault="00466A9E" w:rsidP="00AF6F0D">
            <w:pPr>
              <w:rPr>
                <w:rFonts w:cs="Arial"/>
              </w:rPr>
            </w:pPr>
            <w:r>
              <w:rPr>
                <w:rFonts w:cs="Arial"/>
              </w:rPr>
              <w:t>Number of DC registered users: 4376</w:t>
            </w:r>
          </w:p>
          <w:p w14:paraId="765101B0" w14:textId="77777777" w:rsidR="00466A9E" w:rsidRDefault="00466A9E" w:rsidP="00AF6F0D">
            <w:pPr>
              <w:rPr>
                <w:rFonts w:cs="Arial"/>
              </w:rPr>
            </w:pPr>
          </w:p>
          <w:p w14:paraId="1CBABC51" w14:textId="77777777" w:rsidR="00466A9E" w:rsidRPr="00CC6459" w:rsidRDefault="00466A9E" w:rsidP="00AF6F0D">
            <w:pPr>
              <w:rPr>
                <w:rFonts w:cs="Arial"/>
                <w:u w:val="single"/>
              </w:rPr>
            </w:pPr>
            <w:r w:rsidRPr="00CC6459">
              <w:rPr>
                <w:rFonts w:cs="Arial"/>
                <w:u w:val="single"/>
              </w:rPr>
              <w:t>I</w:t>
            </w:r>
            <w:r>
              <w:rPr>
                <w:rFonts w:cs="Arial"/>
                <w:u w:val="single"/>
              </w:rPr>
              <w:t xml:space="preserve">nvestment </w:t>
            </w:r>
            <w:r w:rsidRPr="00CC6459">
              <w:rPr>
                <w:rFonts w:cs="Arial"/>
                <w:u w:val="single"/>
              </w:rPr>
              <w:t>O</w:t>
            </w:r>
            <w:r>
              <w:rPr>
                <w:rFonts w:cs="Arial"/>
                <w:u w:val="single"/>
              </w:rPr>
              <w:t>nly (IO)</w:t>
            </w:r>
            <w:r w:rsidRPr="00CC6459">
              <w:rPr>
                <w:rFonts w:cs="Arial"/>
                <w:u w:val="single"/>
              </w:rPr>
              <w:t xml:space="preserve"> Platform</w:t>
            </w:r>
          </w:p>
          <w:p w14:paraId="42D7412C" w14:textId="77777777" w:rsidR="00466A9E" w:rsidRDefault="00466A9E" w:rsidP="00AF6F0D">
            <w:pPr>
              <w:rPr>
                <w:rFonts w:cs="Arial"/>
              </w:rPr>
            </w:pPr>
            <w:r>
              <w:rPr>
                <w:rFonts w:cs="Arial"/>
              </w:rPr>
              <w:t>In addition to the DC Platform BlackRock currently administers circa 140 IO Schemes. These schemes do not currently have access to the Group Web so we do not have any user volumes. So for the purposes of this requirement we will assume an average of 8 users per Scheme in-line with the DC Schemes. So in addition to the expected volumes above, PlanManager is expected to also handle:</w:t>
            </w:r>
          </w:p>
          <w:p w14:paraId="56EC1557" w14:textId="77777777" w:rsidR="00466A9E" w:rsidRDefault="00466A9E" w:rsidP="00AF6F0D">
            <w:pPr>
              <w:rPr>
                <w:rFonts w:cs="Arial"/>
              </w:rPr>
            </w:pPr>
          </w:p>
          <w:p w14:paraId="39FB9B13" w14:textId="77777777" w:rsidR="00466A9E" w:rsidRDefault="00466A9E" w:rsidP="00AF6F0D">
            <w:pPr>
              <w:rPr>
                <w:rFonts w:cs="Arial"/>
              </w:rPr>
            </w:pPr>
            <w:r>
              <w:rPr>
                <w:rFonts w:cs="Arial"/>
              </w:rPr>
              <w:t>Number of IO Schemes: 140</w:t>
            </w:r>
          </w:p>
          <w:p w14:paraId="0478F409" w14:textId="77777777" w:rsidR="00466A9E" w:rsidRDefault="00466A9E" w:rsidP="00AF6F0D">
            <w:pPr>
              <w:rPr>
                <w:rFonts w:cs="Arial"/>
              </w:rPr>
            </w:pPr>
            <w:r>
              <w:rPr>
                <w:rFonts w:cs="Arial"/>
              </w:rPr>
              <w:t>Number of IO registered users: 1120</w:t>
            </w:r>
          </w:p>
          <w:p w14:paraId="2F369F5D" w14:textId="77777777" w:rsidR="00466A9E" w:rsidRDefault="00466A9E" w:rsidP="00AF6F0D">
            <w:pPr>
              <w:rPr>
                <w:rFonts w:cs="Arial"/>
              </w:rPr>
            </w:pPr>
          </w:p>
          <w:p w14:paraId="5D8C7F10" w14:textId="77777777" w:rsidR="00466A9E" w:rsidRPr="003047DF" w:rsidRDefault="00466A9E" w:rsidP="00AF6F0D">
            <w:pPr>
              <w:rPr>
                <w:rFonts w:cs="Arial"/>
                <w:b/>
              </w:rPr>
            </w:pPr>
            <w:r w:rsidRPr="003047DF">
              <w:rPr>
                <w:rFonts w:cs="Arial"/>
                <w:b/>
              </w:rPr>
              <w:t>Concurrency</w:t>
            </w:r>
          </w:p>
          <w:p w14:paraId="71F35F34" w14:textId="77777777" w:rsidR="00466A9E" w:rsidRPr="003047DF" w:rsidRDefault="00466A9E" w:rsidP="00AF6F0D">
            <w:r w:rsidRPr="00AF5BC2">
              <w:t>For concurrency we understand this to mean the number of people actively usi</w:t>
            </w:r>
            <w:r>
              <w:t>ng the system at the same time.</w:t>
            </w:r>
          </w:p>
          <w:p w14:paraId="2098384B" w14:textId="77777777" w:rsidR="00466A9E" w:rsidRDefault="00466A9E" w:rsidP="00AF6F0D">
            <w:pPr>
              <w:rPr>
                <w:rFonts w:cs="Arial"/>
              </w:rPr>
            </w:pPr>
          </w:p>
          <w:p w14:paraId="0AB44607" w14:textId="77777777" w:rsidR="00466A9E" w:rsidRDefault="00466A9E" w:rsidP="00AF6F0D">
            <w:pPr>
              <w:rPr>
                <w:rFonts w:cs="Arial"/>
              </w:rPr>
            </w:pPr>
            <w:r>
              <w:rPr>
                <w:rFonts w:cs="Arial"/>
              </w:rPr>
              <w:t xml:space="preserve">It’s safe to assume that no more than 4 PlanManager users </w:t>
            </w:r>
            <w:r w:rsidRPr="003047DF">
              <w:rPr>
                <w:rFonts w:cs="Arial"/>
                <w:b/>
              </w:rPr>
              <w:t>of the same Scheme</w:t>
            </w:r>
            <w:r>
              <w:rPr>
                <w:rFonts w:cs="Arial"/>
              </w:rPr>
              <w:t xml:space="preserve"> will be logged in and actively using the solution at the same time. The main use of the solution will be centred around payroll functions. To which all schemes have different cycle dates spread across the working month. Using the analysis that can be found in the appendices under section 7.1.4. ‘OCP usage analysis’ we can recognise in the last 2 years the highest traffic encountered has been 37% of the months total usage in one particular week.</w:t>
            </w:r>
          </w:p>
          <w:p w14:paraId="40EF3789" w14:textId="77777777" w:rsidR="00466A9E" w:rsidRDefault="00466A9E" w:rsidP="00AF6F0D">
            <w:pPr>
              <w:rPr>
                <w:rFonts w:cs="Arial"/>
              </w:rPr>
            </w:pPr>
          </w:p>
          <w:p w14:paraId="34325711" w14:textId="77777777" w:rsidR="00466A9E" w:rsidRDefault="00466A9E" w:rsidP="00AF6F0D">
            <w:pPr>
              <w:rPr>
                <w:rFonts w:cs="Arial"/>
              </w:rPr>
            </w:pPr>
            <w:r>
              <w:rPr>
                <w:rFonts w:cs="Arial"/>
              </w:rPr>
              <w:t>Applying this means that we can calculate the following:</w:t>
            </w:r>
          </w:p>
          <w:p w14:paraId="0A42E7EB" w14:textId="77777777" w:rsidR="00466A9E" w:rsidRDefault="00466A9E" w:rsidP="00AF6F0D">
            <w:pPr>
              <w:rPr>
                <w:rFonts w:cs="Arial"/>
              </w:rPr>
            </w:pPr>
          </w:p>
          <w:p w14:paraId="43C7D373" w14:textId="77777777" w:rsidR="00466A9E" w:rsidRDefault="00466A9E" w:rsidP="00AF6F0D">
            <w:pPr>
              <w:rPr>
                <w:rFonts w:cs="Arial"/>
              </w:rPr>
            </w:pPr>
            <w:r>
              <w:rPr>
                <w:rFonts w:cs="Arial"/>
              </w:rPr>
              <w:t xml:space="preserve"> - Expected instances of concurrency over a month period: 2188 (547 schemes x 4 concurrent users each).</w:t>
            </w:r>
          </w:p>
          <w:p w14:paraId="6407BBA4" w14:textId="77777777" w:rsidR="00466A9E" w:rsidRDefault="00466A9E" w:rsidP="00AF6F0D">
            <w:pPr>
              <w:rPr>
                <w:rFonts w:cs="Arial"/>
              </w:rPr>
            </w:pPr>
            <w:r>
              <w:rPr>
                <w:rFonts w:cs="Arial"/>
              </w:rPr>
              <w:t xml:space="preserve"> - Peak instances of concurrency in a week: 809 (2188 monthly instances x 0.37 for the max peak experienced in the last 2 years).</w:t>
            </w:r>
          </w:p>
          <w:p w14:paraId="17B66CC1" w14:textId="77777777" w:rsidR="00466A9E" w:rsidRDefault="00466A9E" w:rsidP="00AF6F0D">
            <w:pPr>
              <w:rPr>
                <w:rFonts w:cs="Arial"/>
              </w:rPr>
            </w:pPr>
            <w:r>
              <w:rPr>
                <w:rFonts w:cs="Arial"/>
              </w:rPr>
              <w:t xml:space="preserve"> - Peak concurrency in a day: 161 users (809 weekly instances / 5 working days).</w:t>
            </w:r>
          </w:p>
          <w:p w14:paraId="4C76EA59" w14:textId="77777777" w:rsidR="00466A9E" w:rsidRDefault="00466A9E" w:rsidP="00AF6F0D">
            <w:pPr>
              <w:rPr>
                <w:rFonts w:cs="Arial"/>
              </w:rPr>
            </w:pPr>
          </w:p>
          <w:p w14:paraId="0909480E" w14:textId="77777777" w:rsidR="00466A9E" w:rsidRDefault="00466A9E" w:rsidP="00AF6F0D">
            <w:r>
              <w:t xml:space="preserve">So </w:t>
            </w:r>
            <w:r>
              <w:rPr>
                <w:b/>
              </w:rPr>
              <w:t>T</w:t>
            </w:r>
            <w:r w:rsidRPr="000010BD">
              <w:rPr>
                <w:b/>
              </w:rPr>
              <w:t>arget</w:t>
            </w:r>
            <w:r>
              <w:t xml:space="preserve"> concurrency that PlanManager should be able to handle is </w:t>
            </w:r>
            <w:r w:rsidRPr="000010BD">
              <w:rPr>
                <w:b/>
              </w:rPr>
              <w:t>1</w:t>
            </w:r>
            <w:r>
              <w:rPr>
                <w:b/>
              </w:rPr>
              <w:t>61</w:t>
            </w:r>
            <w:r w:rsidRPr="000010BD">
              <w:rPr>
                <w:b/>
              </w:rPr>
              <w:t xml:space="preserve"> </w:t>
            </w:r>
            <w:r>
              <w:rPr>
                <w:b/>
              </w:rPr>
              <w:t xml:space="preserve">DC </w:t>
            </w:r>
            <w:r w:rsidRPr="000010BD">
              <w:rPr>
                <w:b/>
              </w:rPr>
              <w:t xml:space="preserve">users </w:t>
            </w:r>
            <w:r>
              <w:t>over a working day (8 hours – 9am-5pm).</w:t>
            </w:r>
          </w:p>
          <w:p w14:paraId="441DEDE5" w14:textId="77777777" w:rsidR="00466A9E" w:rsidRDefault="00466A9E" w:rsidP="00AF6F0D"/>
          <w:p w14:paraId="4B3C357E" w14:textId="77777777" w:rsidR="00466A9E" w:rsidRDefault="00466A9E" w:rsidP="00AF6F0D">
            <w:r>
              <w:t>In addition to this a level of concurrent usage will be expected from IO users although this is expected to be low considering there will be no key IO client processes run through the PlanManager solution. We will therefore assume that no more than 2 PlanManager users of the same IO scheme will be logged in actively using the solution at the same time and that over a month the peak traffic encountered is 37% (in line with DC).</w:t>
            </w:r>
          </w:p>
          <w:p w14:paraId="5FDD11AA" w14:textId="77777777" w:rsidR="00466A9E" w:rsidRDefault="00466A9E" w:rsidP="00AF6F0D"/>
          <w:p w14:paraId="3EFBA05E" w14:textId="77777777" w:rsidR="00466A9E" w:rsidRDefault="00466A9E" w:rsidP="00AF6F0D">
            <w:r>
              <w:t xml:space="preserve">So </w:t>
            </w:r>
            <w:r>
              <w:rPr>
                <w:b/>
              </w:rPr>
              <w:t>T</w:t>
            </w:r>
            <w:r w:rsidRPr="000010BD">
              <w:rPr>
                <w:b/>
              </w:rPr>
              <w:t>arget</w:t>
            </w:r>
            <w:r>
              <w:t xml:space="preserve"> concurrency that PlanManager should be able to handle for IO clients is </w:t>
            </w:r>
            <w:r>
              <w:rPr>
                <w:b/>
              </w:rPr>
              <w:t xml:space="preserve">20 IO </w:t>
            </w:r>
            <w:r w:rsidRPr="000010BD">
              <w:rPr>
                <w:b/>
              </w:rPr>
              <w:t xml:space="preserve">users </w:t>
            </w:r>
            <w:r>
              <w:t>over a working day (8 hours).</w:t>
            </w:r>
          </w:p>
          <w:p w14:paraId="5644086B" w14:textId="77777777" w:rsidR="00466A9E" w:rsidRPr="00CE4D74" w:rsidRDefault="00466A9E" w:rsidP="00AF6F0D"/>
        </w:tc>
      </w:tr>
      <w:tr w:rsidR="00466A9E" w:rsidRPr="00CE4D74" w14:paraId="08FF2EFC" w14:textId="77777777" w:rsidTr="00466A9E">
        <w:tc>
          <w:tcPr>
            <w:tcW w:w="2663" w:type="dxa"/>
            <w:shd w:val="pct20" w:color="auto" w:fill="auto"/>
          </w:tcPr>
          <w:p w14:paraId="2E0E1C90"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6E6A8F0F" w14:textId="77777777" w:rsidR="00466A9E" w:rsidRPr="00CE4D74" w:rsidRDefault="00466A9E" w:rsidP="00AF6F0D">
            <w:pPr>
              <w:rPr>
                <w:rFonts w:cs="Arial"/>
                <w:b/>
              </w:rPr>
            </w:pPr>
            <w:r w:rsidRPr="00CE4D74">
              <w:rPr>
                <w:rFonts w:cs="Arial"/>
                <w:b/>
              </w:rPr>
              <w:t>M – Must have.</w:t>
            </w:r>
          </w:p>
        </w:tc>
      </w:tr>
      <w:tr w:rsidR="00466A9E" w:rsidRPr="00CE4D74" w14:paraId="31522AB5" w14:textId="77777777" w:rsidTr="00466A9E">
        <w:tc>
          <w:tcPr>
            <w:tcW w:w="2663" w:type="dxa"/>
            <w:shd w:val="pct20" w:color="auto" w:fill="auto"/>
          </w:tcPr>
          <w:p w14:paraId="40BA28D4"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40BD1818" w14:textId="77777777" w:rsidR="00466A9E" w:rsidRPr="00CE4D74" w:rsidRDefault="00466A9E" w:rsidP="00AF6F0D">
            <w:pPr>
              <w:tabs>
                <w:tab w:val="left" w:pos="1080"/>
              </w:tabs>
            </w:pPr>
            <w:r>
              <w:t>Nicky Benstead</w:t>
            </w:r>
          </w:p>
        </w:tc>
      </w:tr>
      <w:tr w:rsidR="00466A9E" w:rsidRPr="00CE4D74" w14:paraId="4C7D68CC" w14:textId="77777777" w:rsidTr="00466A9E">
        <w:tc>
          <w:tcPr>
            <w:tcW w:w="2663" w:type="dxa"/>
            <w:shd w:val="pct20" w:color="auto" w:fill="auto"/>
          </w:tcPr>
          <w:p w14:paraId="383D415D"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1015DEF" w14:textId="77777777" w:rsidR="00466A9E" w:rsidRPr="00CE4D74" w:rsidRDefault="00466A9E" w:rsidP="00AF6F0D">
            <w:r>
              <w:t>14th January 2014</w:t>
            </w:r>
          </w:p>
        </w:tc>
      </w:tr>
      <w:tr w:rsidR="00466A9E" w:rsidRPr="00CE4D74" w14:paraId="2AACE535" w14:textId="77777777" w:rsidTr="00E04DD9">
        <w:tc>
          <w:tcPr>
            <w:tcW w:w="8788" w:type="dxa"/>
            <w:gridSpan w:val="2"/>
            <w:shd w:val="pct20" w:color="auto" w:fill="auto"/>
          </w:tcPr>
          <w:p w14:paraId="022A4530" w14:textId="77777777" w:rsidR="00466A9E" w:rsidRPr="00CE4D74" w:rsidRDefault="00466A9E" w:rsidP="00AF6F0D">
            <w:pPr>
              <w:jc w:val="center"/>
              <w:rPr>
                <w:b/>
              </w:rPr>
            </w:pPr>
            <w:r w:rsidRPr="00CE4D74">
              <w:rPr>
                <w:b/>
              </w:rPr>
              <w:t>Non-Mandatory Fields</w:t>
            </w:r>
          </w:p>
        </w:tc>
      </w:tr>
      <w:tr w:rsidR="00466A9E" w:rsidRPr="00CE4D74" w14:paraId="17837441" w14:textId="77777777" w:rsidTr="00466A9E">
        <w:tc>
          <w:tcPr>
            <w:tcW w:w="2663" w:type="dxa"/>
            <w:shd w:val="pct20" w:color="auto" w:fill="auto"/>
          </w:tcPr>
          <w:p w14:paraId="45E1E086"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056F3CFD" w14:textId="77777777" w:rsidR="00466A9E" w:rsidRPr="00CE4D74" w:rsidRDefault="00466A9E" w:rsidP="00AF6F0D">
            <w:r w:rsidRPr="00CE4D74">
              <w:t>Aligned with MW NFR 0010</w:t>
            </w:r>
          </w:p>
        </w:tc>
      </w:tr>
    </w:tbl>
    <w:p w14:paraId="290F99E3" w14:textId="77777777" w:rsidR="00466A9E" w:rsidRDefault="00466A9E" w:rsidP="00AF6F0D">
      <w:pPr>
        <w:pStyle w:val="BodyText"/>
        <w:spacing w:after="0"/>
      </w:pPr>
    </w:p>
    <w:p w14:paraId="568F5CC0" w14:textId="77777777" w:rsidR="00466A9E" w:rsidRDefault="00746397" w:rsidP="00AF6F0D">
      <w:pPr>
        <w:pStyle w:val="Heading2"/>
        <w:ind w:left="0" w:firstLine="0"/>
      </w:pPr>
      <w:r>
        <w:br w:type="page"/>
      </w:r>
      <w:bookmarkStart w:id="1947" w:name="_Toc422842101"/>
      <w:r w:rsidR="00466A9E">
        <w:t>PM-NFR0010</w:t>
      </w:r>
      <w:r w:rsidR="00466A9E" w:rsidRPr="00CE4D74">
        <w:t xml:space="preserve"> – </w:t>
      </w:r>
      <w:r w:rsidR="00466A9E">
        <w:t>System Availability</w:t>
      </w:r>
      <w:bookmarkEnd w:id="1947"/>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699F1F17" w14:textId="77777777" w:rsidTr="00E04DD9">
        <w:tc>
          <w:tcPr>
            <w:tcW w:w="8788" w:type="dxa"/>
            <w:gridSpan w:val="2"/>
            <w:shd w:val="pct20" w:color="auto" w:fill="auto"/>
          </w:tcPr>
          <w:p w14:paraId="54E60FEF" w14:textId="77777777" w:rsidR="00466A9E" w:rsidRPr="00CE4D74" w:rsidRDefault="00466A9E" w:rsidP="00AF6F0D">
            <w:pPr>
              <w:rPr>
                <w:b/>
              </w:rPr>
            </w:pPr>
            <w:r w:rsidRPr="00CE4D74">
              <w:rPr>
                <w:b/>
              </w:rPr>
              <w:t>BlackRock Life – Requirement Template</w:t>
            </w:r>
          </w:p>
          <w:p w14:paraId="18FE2A07" w14:textId="77777777" w:rsidR="00466A9E" w:rsidRPr="00CE4D74" w:rsidRDefault="00466A9E" w:rsidP="00AF6F0D">
            <w:pPr>
              <w:rPr>
                <w:b/>
                <w:sz w:val="12"/>
                <w:szCs w:val="12"/>
              </w:rPr>
            </w:pPr>
            <w:r w:rsidRPr="00CE4D74">
              <w:rPr>
                <w:b/>
                <w:sz w:val="12"/>
                <w:szCs w:val="12"/>
              </w:rPr>
              <w:t>Template Date 24/04/2013</w:t>
            </w:r>
          </w:p>
        </w:tc>
      </w:tr>
      <w:tr w:rsidR="00466A9E" w:rsidRPr="00CE4D74" w14:paraId="05A4BC60" w14:textId="77777777" w:rsidTr="00E04DD9">
        <w:tc>
          <w:tcPr>
            <w:tcW w:w="8788" w:type="dxa"/>
            <w:gridSpan w:val="2"/>
            <w:shd w:val="pct20" w:color="auto" w:fill="auto"/>
          </w:tcPr>
          <w:p w14:paraId="18789950" w14:textId="77777777" w:rsidR="00466A9E" w:rsidRPr="00CE4D74" w:rsidRDefault="00466A9E" w:rsidP="00AF6F0D">
            <w:pPr>
              <w:tabs>
                <w:tab w:val="left" w:pos="886"/>
                <w:tab w:val="center" w:pos="4286"/>
              </w:tabs>
              <w:jc w:val="center"/>
              <w:rPr>
                <w:b/>
              </w:rPr>
            </w:pPr>
            <w:r w:rsidRPr="00CE4D74">
              <w:rPr>
                <w:b/>
              </w:rPr>
              <w:t>Mandatory Fields</w:t>
            </w:r>
          </w:p>
          <w:p w14:paraId="659E5160"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8DCF8FB" w14:textId="77777777" w:rsidTr="00466A9E">
        <w:tc>
          <w:tcPr>
            <w:tcW w:w="2663" w:type="dxa"/>
            <w:shd w:val="pct20" w:color="auto" w:fill="auto"/>
          </w:tcPr>
          <w:p w14:paraId="1BDB62F4"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4A6FE755" w14:textId="77777777" w:rsidR="00466A9E" w:rsidRPr="00CE4D74" w:rsidRDefault="00466A9E" w:rsidP="00AF6F0D">
            <w:r>
              <w:t>PM-NFR0010</w:t>
            </w:r>
          </w:p>
          <w:p w14:paraId="420A86AA" w14:textId="77777777" w:rsidR="00466A9E" w:rsidRPr="00CE4D74" w:rsidRDefault="00466A9E" w:rsidP="00AF6F0D"/>
        </w:tc>
      </w:tr>
      <w:tr w:rsidR="00466A9E" w:rsidRPr="00CE4D74" w14:paraId="4D90C445" w14:textId="77777777" w:rsidTr="00466A9E">
        <w:tc>
          <w:tcPr>
            <w:tcW w:w="2663" w:type="dxa"/>
            <w:shd w:val="pct20" w:color="auto" w:fill="auto"/>
          </w:tcPr>
          <w:p w14:paraId="40488B20"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3A0E3194" w14:textId="77777777" w:rsidR="00466A9E" w:rsidRPr="00CE4D74" w:rsidRDefault="00466A9E" w:rsidP="00AF6F0D">
            <w:pPr>
              <w:rPr>
                <w:rFonts w:cs="Arial"/>
              </w:rPr>
            </w:pPr>
            <w:r>
              <w:rPr>
                <w:rFonts w:cs="Arial"/>
              </w:rPr>
              <w:t>PlanManager</w:t>
            </w:r>
          </w:p>
        </w:tc>
      </w:tr>
      <w:tr w:rsidR="00466A9E" w:rsidRPr="00CE4D74" w14:paraId="30DF2E6D" w14:textId="77777777" w:rsidTr="00466A9E">
        <w:tc>
          <w:tcPr>
            <w:tcW w:w="2663" w:type="dxa"/>
            <w:shd w:val="pct20" w:color="auto" w:fill="auto"/>
          </w:tcPr>
          <w:p w14:paraId="45C66C2C"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6830BD68" w14:textId="77777777" w:rsidR="00466A9E" w:rsidRPr="00CE4D74" w:rsidRDefault="00466A9E" w:rsidP="00AF6F0D">
            <w:pPr>
              <w:rPr>
                <w:rFonts w:cs="Arial"/>
              </w:rPr>
            </w:pPr>
            <w:r w:rsidRPr="00CE4D74">
              <w:rPr>
                <w:rFonts w:cs="Arial"/>
              </w:rPr>
              <w:t>Non-Functional Requirements – System Availability</w:t>
            </w:r>
          </w:p>
        </w:tc>
      </w:tr>
      <w:tr w:rsidR="00466A9E" w:rsidRPr="00CE4D74" w14:paraId="149119B7" w14:textId="77777777" w:rsidTr="00466A9E">
        <w:tc>
          <w:tcPr>
            <w:tcW w:w="2663" w:type="dxa"/>
            <w:shd w:val="pct20" w:color="auto" w:fill="auto"/>
          </w:tcPr>
          <w:p w14:paraId="7D04D7CC"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3DD7A2E6" w14:textId="77777777" w:rsidR="00466A9E" w:rsidRPr="00CE4D74" w:rsidRDefault="00466A9E" w:rsidP="00AF6F0D">
            <w:r>
              <w:t>PlanManager</w:t>
            </w:r>
            <w:r w:rsidRPr="00CE4D74">
              <w:t xml:space="preserve"> must be available </w:t>
            </w:r>
            <w:r>
              <w:t>for use 24 hours a day, 6.5 days a week with half day being expected downtime for maintenance. This half day for maintenance must fall on the weekends.</w:t>
            </w:r>
          </w:p>
        </w:tc>
      </w:tr>
      <w:tr w:rsidR="00466A9E" w:rsidRPr="00CE4D74" w14:paraId="1CCF0CB9" w14:textId="77777777" w:rsidTr="00466A9E">
        <w:tc>
          <w:tcPr>
            <w:tcW w:w="2663" w:type="dxa"/>
            <w:shd w:val="pct20" w:color="auto" w:fill="auto"/>
          </w:tcPr>
          <w:p w14:paraId="1D9431E3"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94A91FA" w14:textId="77777777" w:rsidR="00466A9E" w:rsidRPr="00CE4D74" w:rsidRDefault="00466A9E" w:rsidP="00AF6F0D">
            <w:pPr>
              <w:rPr>
                <w:rFonts w:cs="Arial"/>
                <w:b/>
              </w:rPr>
            </w:pPr>
            <w:r w:rsidRPr="00CE4D74">
              <w:rPr>
                <w:rFonts w:cs="Arial"/>
                <w:b/>
              </w:rPr>
              <w:t>M – Must have.</w:t>
            </w:r>
          </w:p>
        </w:tc>
      </w:tr>
      <w:tr w:rsidR="00466A9E" w:rsidRPr="00CE4D74" w14:paraId="319A30A8" w14:textId="77777777" w:rsidTr="00466A9E">
        <w:tc>
          <w:tcPr>
            <w:tcW w:w="2663" w:type="dxa"/>
            <w:shd w:val="pct20" w:color="auto" w:fill="auto"/>
          </w:tcPr>
          <w:p w14:paraId="4E27D412"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68FF9F96" w14:textId="77777777" w:rsidR="00466A9E" w:rsidRPr="00CE4D74" w:rsidRDefault="00466A9E" w:rsidP="00AF6F0D">
            <w:pPr>
              <w:tabs>
                <w:tab w:val="left" w:pos="1080"/>
              </w:tabs>
            </w:pPr>
            <w:r>
              <w:t>Nicky Benstead</w:t>
            </w:r>
            <w:r w:rsidRPr="00CE4D74">
              <w:tab/>
            </w:r>
          </w:p>
        </w:tc>
      </w:tr>
      <w:tr w:rsidR="00466A9E" w:rsidRPr="00CE4D74" w14:paraId="423AFCCC" w14:textId="77777777" w:rsidTr="00466A9E">
        <w:tc>
          <w:tcPr>
            <w:tcW w:w="2663" w:type="dxa"/>
            <w:shd w:val="pct20" w:color="auto" w:fill="auto"/>
          </w:tcPr>
          <w:p w14:paraId="03497DD8"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356D6EA8" w14:textId="77777777" w:rsidR="00466A9E" w:rsidRPr="00CE4D74" w:rsidRDefault="00466A9E" w:rsidP="00AF6F0D">
            <w:r>
              <w:t>14th January 2014</w:t>
            </w:r>
          </w:p>
        </w:tc>
      </w:tr>
      <w:tr w:rsidR="00466A9E" w:rsidRPr="00CE4D74" w14:paraId="7D62C95E" w14:textId="77777777" w:rsidTr="00E04DD9">
        <w:tc>
          <w:tcPr>
            <w:tcW w:w="8788" w:type="dxa"/>
            <w:gridSpan w:val="2"/>
            <w:shd w:val="pct20" w:color="auto" w:fill="auto"/>
          </w:tcPr>
          <w:p w14:paraId="6C00FFD0" w14:textId="77777777" w:rsidR="00466A9E" w:rsidRPr="00CE4D74" w:rsidRDefault="00466A9E" w:rsidP="00AF6F0D">
            <w:pPr>
              <w:jc w:val="center"/>
              <w:rPr>
                <w:b/>
              </w:rPr>
            </w:pPr>
            <w:r w:rsidRPr="00CE4D74">
              <w:rPr>
                <w:b/>
              </w:rPr>
              <w:t>Non-Mandatory Fields</w:t>
            </w:r>
          </w:p>
        </w:tc>
      </w:tr>
      <w:tr w:rsidR="00466A9E" w:rsidRPr="00CE4D74" w14:paraId="17032098" w14:textId="77777777" w:rsidTr="00466A9E">
        <w:tc>
          <w:tcPr>
            <w:tcW w:w="2663" w:type="dxa"/>
            <w:shd w:val="pct20" w:color="auto" w:fill="auto"/>
          </w:tcPr>
          <w:p w14:paraId="51D41043"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4F80B095" w14:textId="77777777" w:rsidR="00466A9E" w:rsidRPr="00CE4D74" w:rsidRDefault="00466A9E" w:rsidP="00AF6F0D">
            <w:r w:rsidRPr="00CE4D74">
              <w:t>Aligned with MW NFR 001</w:t>
            </w:r>
          </w:p>
        </w:tc>
      </w:tr>
    </w:tbl>
    <w:p w14:paraId="6E06203D" w14:textId="77777777" w:rsidR="00466A9E" w:rsidRPr="00422BBB" w:rsidRDefault="00466A9E" w:rsidP="00AF6F0D">
      <w:pPr>
        <w:pStyle w:val="BodyText2"/>
        <w:rPr>
          <w:lang w:eastAsia="da-DK"/>
        </w:rPr>
      </w:pPr>
    </w:p>
    <w:p w14:paraId="7C0FA6C3" w14:textId="77777777" w:rsidR="00466A9E" w:rsidRDefault="00466A9E" w:rsidP="00AF6F0D">
      <w:pPr>
        <w:pStyle w:val="Heading2"/>
        <w:ind w:left="0" w:firstLine="0"/>
      </w:pPr>
      <w:r>
        <w:br w:type="page"/>
      </w:r>
      <w:bookmarkStart w:id="1948" w:name="_Toc422842102"/>
      <w:r>
        <w:t>PM-NFR0011</w:t>
      </w:r>
      <w:r w:rsidRPr="00CE4D74">
        <w:t xml:space="preserve"> – </w:t>
      </w:r>
      <w:r>
        <w:t>System Recovery Time</w:t>
      </w:r>
      <w:bookmarkEnd w:id="1948"/>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31CED945" w14:textId="77777777" w:rsidTr="00E04DD9">
        <w:tc>
          <w:tcPr>
            <w:tcW w:w="8788" w:type="dxa"/>
            <w:gridSpan w:val="2"/>
            <w:shd w:val="pct20" w:color="auto" w:fill="auto"/>
          </w:tcPr>
          <w:p w14:paraId="7F7D888A" w14:textId="77777777" w:rsidR="00466A9E" w:rsidRPr="00CE4D74" w:rsidRDefault="00466A9E" w:rsidP="00AF6F0D">
            <w:pPr>
              <w:rPr>
                <w:b/>
              </w:rPr>
            </w:pPr>
            <w:r w:rsidRPr="00CE4D74">
              <w:rPr>
                <w:b/>
              </w:rPr>
              <w:t>BlackRock Life – Requirement Template</w:t>
            </w:r>
          </w:p>
          <w:p w14:paraId="0DEC0029" w14:textId="77777777" w:rsidR="00466A9E" w:rsidRPr="00CE4D74" w:rsidRDefault="00466A9E" w:rsidP="00AF6F0D">
            <w:pPr>
              <w:rPr>
                <w:b/>
                <w:sz w:val="12"/>
                <w:szCs w:val="12"/>
              </w:rPr>
            </w:pPr>
            <w:r w:rsidRPr="00CE4D74">
              <w:rPr>
                <w:b/>
                <w:sz w:val="12"/>
                <w:szCs w:val="12"/>
              </w:rPr>
              <w:t>Template Date 24/04/2013</w:t>
            </w:r>
          </w:p>
        </w:tc>
      </w:tr>
      <w:tr w:rsidR="00466A9E" w:rsidRPr="00CE4D74" w14:paraId="5A226FE3" w14:textId="77777777" w:rsidTr="00E04DD9">
        <w:tc>
          <w:tcPr>
            <w:tcW w:w="8788" w:type="dxa"/>
            <w:gridSpan w:val="2"/>
            <w:shd w:val="pct20" w:color="auto" w:fill="auto"/>
          </w:tcPr>
          <w:p w14:paraId="677204A1" w14:textId="77777777" w:rsidR="00466A9E" w:rsidRPr="00CE4D74" w:rsidRDefault="00466A9E" w:rsidP="00AF6F0D">
            <w:pPr>
              <w:tabs>
                <w:tab w:val="left" w:pos="886"/>
                <w:tab w:val="center" w:pos="4286"/>
              </w:tabs>
              <w:jc w:val="center"/>
              <w:rPr>
                <w:b/>
              </w:rPr>
            </w:pPr>
            <w:r w:rsidRPr="00CE4D74">
              <w:rPr>
                <w:b/>
              </w:rPr>
              <w:t>Mandatory Fields</w:t>
            </w:r>
          </w:p>
          <w:p w14:paraId="1C288927"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FEF1918" w14:textId="77777777" w:rsidTr="00466A9E">
        <w:tc>
          <w:tcPr>
            <w:tcW w:w="2663" w:type="dxa"/>
            <w:shd w:val="pct20" w:color="auto" w:fill="auto"/>
          </w:tcPr>
          <w:p w14:paraId="762B45AE"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751D2BD4" w14:textId="77777777" w:rsidR="00466A9E" w:rsidRPr="00CE4D74" w:rsidRDefault="00466A9E" w:rsidP="00AF6F0D">
            <w:r>
              <w:t>PM-NFR0011</w:t>
            </w:r>
          </w:p>
          <w:p w14:paraId="7B275B86" w14:textId="77777777" w:rsidR="00466A9E" w:rsidRPr="00CE4D74" w:rsidRDefault="00466A9E" w:rsidP="00AF6F0D"/>
        </w:tc>
      </w:tr>
      <w:tr w:rsidR="00466A9E" w:rsidRPr="00CE4D74" w14:paraId="5880CBB5" w14:textId="77777777" w:rsidTr="00466A9E">
        <w:tc>
          <w:tcPr>
            <w:tcW w:w="2663" w:type="dxa"/>
            <w:shd w:val="pct20" w:color="auto" w:fill="auto"/>
          </w:tcPr>
          <w:p w14:paraId="02A2797A"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2E1AE2F0" w14:textId="77777777" w:rsidR="00466A9E" w:rsidRPr="00CE4D74" w:rsidRDefault="00466A9E" w:rsidP="00AF6F0D">
            <w:pPr>
              <w:rPr>
                <w:rFonts w:cs="Arial"/>
              </w:rPr>
            </w:pPr>
            <w:r>
              <w:rPr>
                <w:rFonts w:cs="Arial"/>
              </w:rPr>
              <w:t>PlanManager</w:t>
            </w:r>
          </w:p>
        </w:tc>
      </w:tr>
      <w:tr w:rsidR="00466A9E" w:rsidRPr="00CE4D74" w14:paraId="2EEA526A" w14:textId="77777777" w:rsidTr="00466A9E">
        <w:tc>
          <w:tcPr>
            <w:tcW w:w="2663" w:type="dxa"/>
            <w:shd w:val="pct20" w:color="auto" w:fill="auto"/>
          </w:tcPr>
          <w:p w14:paraId="6013CA46"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7243D25E" w14:textId="77777777" w:rsidR="00466A9E" w:rsidRPr="00CE4D74" w:rsidRDefault="00466A9E" w:rsidP="00AF6F0D">
            <w:pPr>
              <w:rPr>
                <w:rFonts w:cs="Arial"/>
              </w:rPr>
            </w:pPr>
            <w:r w:rsidRPr="00CE4D74">
              <w:rPr>
                <w:rFonts w:cs="Arial"/>
              </w:rPr>
              <w:t>Non-Functional Requirements – System Recovery Time</w:t>
            </w:r>
          </w:p>
        </w:tc>
      </w:tr>
      <w:tr w:rsidR="00466A9E" w:rsidRPr="00CE4D74" w14:paraId="2D98038E" w14:textId="77777777" w:rsidTr="00466A9E">
        <w:tc>
          <w:tcPr>
            <w:tcW w:w="2663" w:type="dxa"/>
            <w:shd w:val="pct20" w:color="auto" w:fill="auto"/>
          </w:tcPr>
          <w:p w14:paraId="6E68867F"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3AFC95BF" w14:textId="7EF7D725" w:rsidR="00466A9E" w:rsidRPr="00CE4D74" w:rsidRDefault="00466A9E" w:rsidP="00AF6F0D">
            <w:pPr>
              <w:rPr>
                <w:rFonts w:cs="Arial"/>
              </w:rPr>
            </w:pPr>
            <w:r>
              <w:rPr>
                <w:rFonts w:cs="Arial"/>
              </w:rPr>
              <w:t>PlanManager</w:t>
            </w:r>
            <w:r w:rsidRPr="00CE4D74">
              <w:rPr>
                <w:rFonts w:cs="Arial"/>
              </w:rPr>
              <w:t xml:space="preserve"> exposes BlackRock to its Client/</w:t>
            </w:r>
            <w:r w:rsidR="003B2D50">
              <w:rPr>
                <w:rFonts w:cs="Arial"/>
              </w:rPr>
              <w:t>User</w:t>
            </w:r>
            <w:r w:rsidRPr="00CE4D74">
              <w:rPr>
                <w:rFonts w:cs="Arial"/>
              </w:rPr>
              <w:t xml:space="preserve"> base, and as such is considered to be a critical application. </w:t>
            </w:r>
          </w:p>
          <w:p w14:paraId="0709918A" w14:textId="77777777" w:rsidR="00466A9E" w:rsidRPr="00CE4D74" w:rsidRDefault="00466A9E" w:rsidP="00AF6F0D">
            <w:pPr>
              <w:rPr>
                <w:rFonts w:cs="Arial"/>
              </w:rPr>
            </w:pPr>
          </w:p>
          <w:p w14:paraId="152103BF" w14:textId="77777777" w:rsidR="00466A9E" w:rsidRPr="00CE4D74" w:rsidRDefault="00466A9E" w:rsidP="00AF6F0D">
            <w:pPr>
              <w:rPr>
                <w:rFonts w:cs="Arial"/>
              </w:rPr>
            </w:pPr>
            <w:r w:rsidRPr="00CE4D74">
              <w:rPr>
                <w:rFonts w:cs="Arial"/>
              </w:rPr>
              <w:t xml:space="preserve">When an incident has occurred and the web is unavailable, </w:t>
            </w:r>
            <w:r>
              <w:rPr>
                <w:rFonts w:cs="Arial"/>
              </w:rPr>
              <w:t xml:space="preserve">(unless technically impossible due to the nature of the incident) </w:t>
            </w:r>
            <w:r w:rsidRPr="00CE4D74">
              <w:rPr>
                <w:rFonts w:cs="Arial"/>
              </w:rPr>
              <w:t xml:space="preserve">a gone fishing page should be displayed within 10 seconds. Details of gone fishing messages and how they function can be found within </w:t>
            </w:r>
            <w:r>
              <w:rPr>
                <w:rFonts w:cs="Arial"/>
              </w:rPr>
              <w:t>PM0056</w:t>
            </w:r>
            <w:r w:rsidRPr="00CE4D74">
              <w:rPr>
                <w:rFonts w:cs="Arial"/>
              </w:rPr>
              <w:t>.</w:t>
            </w:r>
          </w:p>
          <w:p w14:paraId="2E997B19" w14:textId="77777777" w:rsidR="00466A9E" w:rsidRDefault="00466A9E" w:rsidP="00AF6F0D">
            <w:pPr>
              <w:rPr>
                <w:rFonts w:cs="Arial"/>
              </w:rPr>
            </w:pPr>
          </w:p>
          <w:p w14:paraId="51143736" w14:textId="77777777" w:rsidR="00466A9E" w:rsidRPr="00CE4D74" w:rsidRDefault="00466A9E" w:rsidP="00AF6F0D">
            <w:pPr>
              <w:rPr>
                <w:rFonts w:cs="Arial"/>
              </w:rPr>
            </w:pPr>
            <w:r>
              <w:rPr>
                <w:rFonts w:cs="Arial"/>
              </w:rPr>
              <w:t>Complete Recovery must be achieved within the lower internal BlackRock standard recovery time set for External Systems (currently 0-4 hours).</w:t>
            </w:r>
          </w:p>
          <w:p w14:paraId="0F96F740" w14:textId="77777777" w:rsidR="00466A9E" w:rsidRPr="00CE4D74" w:rsidRDefault="00466A9E" w:rsidP="00AF6F0D">
            <w:pPr>
              <w:contextualSpacing/>
            </w:pPr>
          </w:p>
        </w:tc>
      </w:tr>
      <w:tr w:rsidR="00466A9E" w:rsidRPr="00CE4D74" w14:paraId="0F47925B" w14:textId="77777777" w:rsidTr="00466A9E">
        <w:tc>
          <w:tcPr>
            <w:tcW w:w="2663" w:type="dxa"/>
            <w:shd w:val="pct20" w:color="auto" w:fill="auto"/>
          </w:tcPr>
          <w:p w14:paraId="3BCD25FE"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48375F15" w14:textId="77777777" w:rsidR="00466A9E" w:rsidRPr="00CE4D74" w:rsidRDefault="00466A9E" w:rsidP="00AF6F0D">
            <w:pPr>
              <w:rPr>
                <w:rFonts w:cs="Arial"/>
                <w:b/>
              </w:rPr>
            </w:pPr>
            <w:r w:rsidRPr="00CE4D74">
              <w:rPr>
                <w:rFonts w:cs="Arial"/>
                <w:b/>
              </w:rPr>
              <w:t>M – Must have.</w:t>
            </w:r>
          </w:p>
        </w:tc>
      </w:tr>
      <w:tr w:rsidR="00466A9E" w:rsidRPr="00CE4D74" w14:paraId="649AF2EE" w14:textId="77777777" w:rsidTr="00466A9E">
        <w:tc>
          <w:tcPr>
            <w:tcW w:w="2663" w:type="dxa"/>
            <w:shd w:val="pct20" w:color="auto" w:fill="auto"/>
          </w:tcPr>
          <w:p w14:paraId="47C66BD9"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222445EA" w14:textId="77777777" w:rsidR="00466A9E" w:rsidRPr="00CE4D74" w:rsidRDefault="00466A9E" w:rsidP="00AF6F0D">
            <w:pPr>
              <w:tabs>
                <w:tab w:val="left" w:pos="1080"/>
              </w:tabs>
            </w:pPr>
            <w:r>
              <w:t>Nicky Benstead</w:t>
            </w:r>
            <w:r w:rsidRPr="00CE4D74">
              <w:tab/>
            </w:r>
          </w:p>
        </w:tc>
      </w:tr>
      <w:tr w:rsidR="00466A9E" w:rsidRPr="00CE4D74" w14:paraId="195766B6" w14:textId="77777777" w:rsidTr="00466A9E">
        <w:tc>
          <w:tcPr>
            <w:tcW w:w="2663" w:type="dxa"/>
            <w:shd w:val="pct20" w:color="auto" w:fill="auto"/>
          </w:tcPr>
          <w:p w14:paraId="276674E5"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09F4644" w14:textId="77777777" w:rsidR="00466A9E" w:rsidRPr="00CE4D74" w:rsidRDefault="00466A9E" w:rsidP="00AF6F0D">
            <w:r>
              <w:t>14th January 2014</w:t>
            </w:r>
          </w:p>
        </w:tc>
      </w:tr>
      <w:tr w:rsidR="00466A9E" w:rsidRPr="00CE4D74" w14:paraId="70BF5F08" w14:textId="77777777" w:rsidTr="00E04DD9">
        <w:tc>
          <w:tcPr>
            <w:tcW w:w="8788" w:type="dxa"/>
            <w:gridSpan w:val="2"/>
            <w:shd w:val="pct20" w:color="auto" w:fill="auto"/>
          </w:tcPr>
          <w:p w14:paraId="490C1CF2" w14:textId="77777777" w:rsidR="00466A9E" w:rsidRPr="00CE4D74" w:rsidRDefault="00466A9E" w:rsidP="00AF6F0D">
            <w:pPr>
              <w:jc w:val="center"/>
              <w:rPr>
                <w:b/>
              </w:rPr>
            </w:pPr>
            <w:r w:rsidRPr="00CE4D74">
              <w:rPr>
                <w:b/>
              </w:rPr>
              <w:t>Non-Mandatory Fields</w:t>
            </w:r>
          </w:p>
        </w:tc>
      </w:tr>
      <w:tr w:rsidR="00466A9E" w:rsidRPr="00CE4D74" w14:paraId="7A4A2DC5" w14:textId="77777777" w:rsidTr="00466A9E">
        <w:tc>
          <w:tcPr>
            <w:tcW w:w="2663" w:type="dxa"/>
            <w:shd w:val="pct20" w:color="auto" w:fill="auto"/>
          </w:tcPr>
          <w:p w14:paraId="78AD9E0E"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37956B82" w14:textId="77777777" w:rsidR="00466A9E" w:rsidRPr="00CE4D74" w:rsidRDefault="00466A9E" w:rsidP="00AF6F0D">
            <w:r w:rsidRPr="00CE4D74">
              <w:t>Aligned with MW NFR 0012</w:t>
            </w:r>
          </w:p>
        </w:tc>
      </w:tr>
    </w:tbl>
    <w:p w14:paraId="0ACACCB7" w14:textId="77777777" w:rsidR="00466A9E" w:rsidRPr="00CE4D74" w:rsidRDefault="00466A9E" w:rsidP="00AF6F0D">
      <w:pPr>
        <w:pStyle w:val="Heading2"/>
        <w:ind w:left="0" w:firstLine="0"/>
      </w:pPr>
      <w:r w:rsidRPr="00CE4D74">
        <w:br w:type="page"/>
      </w:r>
      <w:bookmarkStart w:id="1949" w:name="_Toc422842103"/>
      <w:r>
        <w:t>PM-NFR0012</w:t>
      </w:r>
      <w:r w:rsidRPr="00CE4D74">
        <w:t xml:space="preserve"> – System Backups</w:t>
      </w:r>
      <w:bookmarkEnd w:id="1949"/>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2441D05D" w14:textId="77777777" w:rsidTr="00E04DD9">
        <w:tc>
          <w:tcPr>
            <w:tcW w:w="8788" w:type="dxa"/>
            <w:gridSpan w:val="2"/>
            <w:shd w:val="pct20" w:color="auto" w:fill="auto"/>
          </w:tcPr>
          <w:p w14:paraId="211C3C8F" w14:textId="77777777" w:rsidR="00466A9E" w:rsidRPr="00CE4D74" w:rsidRDefault="00466A9E" w:rsidP="00AF6F0D">
            <w:pPr>
              <w:rPr>
                <w:b/>
              </w:rPr>
            </w:pPr>
            <w:r w:rsidRPr="00CE4D74">
              <w:rPr>
                <w:b/>
              </w:rPr>
              <w:t>BlackRock Life – Requirement Template</w:t>
            </w:r>
          </w:p>
          <w:p w14:paraId="534BF6A4" w14:textId="77777777" w:rsidR="00466A9E" w:rsidRPr="00CE4D74" w:rsidRDefault="00466A9E" w:rsidP="00AF6F0D">
            <w:pPr>
              <w:rPr>
                <w:b/>
                <w:sz w:val="12"/>
                <w:szCs w:val="12"/>
              </w:rPr>
            </w:pPr>
            <w:r>
              <w:rPr>
                <w:b/>
                <w:sz w:val="12"/>
                <w:szCs w:val="12"/>
              </w:rPr>
              <w:t>T</w:t>
            </w:r>
            <w:r w:rsidRPr="00CE4D74">
              <w:rPr>
                <w:b/>
                <w:sz w:val="12"/>
                <w:szCs w:val="12"/>
              </w:rPr>
              <w:t>emplate Date 24/04/2013</w:t>
            </w:r>
          </w:p>
        </w:tc>
      </w:tr>
      <w:tr w:rsidR="00466A9E" w:rsidRPr="00CE4D74" w14:paraId="793F7A12" w14:textId="77777777" w:rsidTr="00E04DD9">
        <w:tc>
          <w:tcPr>
            <w:tcW w:w="8788" w:type="dxa"/>
            <w:gridSpan w:val="2"/>
            <w:shd w:val="pct20" w:color="auto" w:fill="auto"/>
          </w:tcPr>
          <w:p w14:paraId="0BE35103" w14:textId="77777777" w:rsidR="00466A9E" w:rsidRPr="00CE4D74" w:rsidRDefault="00466A9E" w:rsidP="00AF6F0D">
            <w:pPr>
              <w:tabs>
                <w:tab w:val="left" w:pos="886"/>
                <w:tab w:val="center" w:pos="4286"/>
              </w:tabs>
              <w:jc w:val="center"/>
              <w:rPr>
                <w:b/>
              </w:rPr>
            </w:pPr>
            <w:r w:rsidRPr="00CE4D74">
              <w:rPr>
                <w:b/>
              </w:rPr>
              <w:t>Mandatory Fields</w:t>
            </w:r>
          </w:p>
          <w:p w14:paraId="2AA78FAC"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41ECE100" w14:textId="77777777" w:rsidTr="00466A9E">
        <w:tc>
          <w:tcPr>
            <w:tcW w:w="2663" w:type="dxa"/>
            <w:shd w:val="pct20" w:color="auto" w:fill="auto"/>
          </w:tcPr>
          <w:p w14:paraId="133AF469"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57BF1AF6" w14:textId="77777777" w:rsidR="00466A9E" w:rsidRPr="00CE4D74" w:rsidRDefault="00466A9E" w:rsidP="00AF6F0D">
            <w:r>
              <w:t>PM-NFR0012</w:t>
            </w:r>
          </w:p>
          <w:p w14:paraId="597A3FC2" w14:textId="77777777" w:rsidR="00466A9E" w:rsidRPr="00CE4D74" w:rsidRDefault="00466A9E" w:rsidP="00AF6F0D"/>
        </w:tc>
      </w:tr>
      <w:tr w:rsidR="00466A9E" w:rsidRPr="00CE4D74" w14:paraId="57E18009" w14:textId="77777777" w:rsidTr="00466A9E">
        <w:tc>
          <w:tcPr>
            <w:tcW w:w="2663" w:type="dxa"/>
            <w:shd w:val="pct20" w:color="auto" w:fill="auto"/>
          </w:tcPr>
          <w:p w14:paraId="37808994"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592ABEAB" w14:textId="77777777" w:rsidR="00466A9E" w:rsidRPr="00CE4D74" w:rsidRDefault="00466A9E" w:rsidP="00AF6F0D">
            <w:pPr>
              <w:rPr>
                <w:rFonts w:cs="Arial"/>
              </w:rPr>
            </w:pPr>
            <w:r>
              <w:rPr>
                <w:rFonts w:cs="Arial"/>
              </w:rPr>
              <w:t>PlanManager</w:t>
            </w:r>
          </w:p>
        </w:tc>
      </w:tr>
      <w:tr w:rsidR="00466A9E" w:rsidRPr="00CE4D74" w14:paraId="3C9B3B9C" w14:textId="77777777" w:rsidTr="00466A9E">
        <w:tc>
          <w:tcPr>
            <w:tcW w:w="2663" w:type="dxa"/>
            <w:shd w:val="pct20" w:color="auto" w:fill="auto"/>
          </w:tcPr>
          <w:p w14:paraId="00F9B1EA"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062B0CEB" w14:textId="77777777" w:rsidR="00466A9E" w:rsidRPr="00CE4D74" w:rsidRDefault="00466A9E" w:rsidP="00AF6F0D">
            <w:pPr>
              <w:rPr>
                <w:rFonts w:cs="Arial"/>
              </w:rPr>
            </w:pPr>
            <w:r w:rsidRPr="00CE4D74">
              <w:rPr>
                <w:rFonts w:cs="Arial"/>
              </w:rPr>
              <w:t>Non-Functional Requirements – System Backups</w:t>
            </w:r>
          </w:p>
        </w:tc>
      </w:tr>
      <w:tr w:rsidR="00466A9E" w:rsidRPr="00CE4D74" w14:paraId="63FEA987" w14:textId="77777777" w:rsidTr="00466A9E">
        <w:tc>
          <w:tcPr>
            <w:tcW w:w="2663" w:type="dxa"/>
            <w:shd w:val="pct20" w:color="auto" w:fill="auto"/>
          </w:tcPr>
          <w:p w14:paraId="2A4AA367"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0C6B64D6" w14:textId="77777777" w:rsidR="00466A9E" w:rsidRPr="00CE4D74" w:rsidRDefault="00466A9E" w:rsidP="00AF6F0D">
            <w:pPr>
              <w:rPr>
                <w:rFonts w:cs="Arial"/>
              </w:rPr>
            </w:pPr>
            <w:r w:rsidRPr="00CE4D74">
              <w:rPr>
                <w:rFonts w:cs="Arial"/>
              </w:rPr>
              <w:t>Web Logs must be recorded, stored and backed up on a daily basis for an unlimited amount of time.</w:t>
            </w:r>
          </w:p>
          <w:p w14:paraId="0F0824FC" w14:textId="77777777" w:rsidR="00466A9E" w:rsidRPr="00CE4D74" w:rsidRDefault="00466A9E" w:rsidP="00AF6F0D">
            <w:pPr>
              <w:rPr>
                <w:rFonts w:cs="Arial"/>
              </w:rPr>
            </w:pPr>
          </w:p>
          <w:p w14:paraId="467F96B6" w14:textId="77777777" w:rsidR="00466A9E" w:rsidRPr="00CE4D74" w:rsidRDefault="00466A9E" w:rsidP="00AF6F0D">
            <w:pPr>
              <w:rPr>
                <w:rFonts w:cs="Arial"/>
              </w:rPr>
            </w:pPr>
            <w:r w:rsidRPr="00CE4D74">
              <w:rPr>
                <w:rFonts w:cs="Arial"/>
              </w:rPr>
              <w:t xml:space="preserve">This requirement relates to </w:t>
            </w:r>
            <w:r>
              <w:rPr>
                <w:rFonts w:cs="Arial"/>
              </w:rPr>
              <w:t>PlanManager</w:t>
            </w:r>
            <w:r w:rsidRPr="00CE4D74">
              <w:rPr>
                <w:rFonts w:cs="Arial"/>
              </w:rPr>
              <w:t xml:space="preserve"> only, and assumes the suitable back-ups of other surround systems, such as </w:t>
            </w:r>
          </w:p>
          <w:p w14:paraId="27C5A2AE" w14:textId="77777777" w:rsidR="00466A9E" w:rsidRPr="00CE4D74" w:rsidRDefault="00466A9E" w:rsidP="00AF6F0D">
            <w:pPr>
              <w:contextualSpacing/>
            </w:pPr>
            <w:r>
              <w:rPr>
                <w:rFonts w:cs="Arial"/>
              </w:rPr>
              <w:t>Target Plan</w:t>
            </w:r>
            <w:r w:rsidRPr="00CE4D74">
              <w:rPr>
                <w:rFonts w:cs="Arial"/>
              </w:rPr>
              <w:t>, Compass, Dcorum, AWD etc., which supply data to the web, will continue to be backed up in line with current BAU processes</w:t>
            </w:r>
          </w:p>
        </w:tc>
      </w:tr>
      <w:tr w:rsidR="00466A9E" w:rsidRPr="00CE4D74" w14:paraId="6DECD6F6" w14:textId="77777777" w:rsidTr="00466A9E">
        <w:tc>
          <w:tcPr>
            <w:tcW w:w="2663" w:type="dxa"/>
            <w:shd w:val="pct20" w:color="auto" w:fill="auto"/>
          </w:tcPr>
          <w:p w14:paraId="3BBA8259"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7D277628" w14:textId="77777777" w:rsidR="00466A9E" w:rsidRPr="00CE4D74" w:rsidRDefault="00466A9E" w:rsidP="00AF6F0D">
            <w:pPr>
              <w:rPr>
                <w:rFonts w:cs="Arial"/>
                <w:b/>
              </w:rPr>
            </w:pPr>
            <w:r w:rsidRPr="00CE4D74">
              <w:rPr>
                <w:rFonts w:cs="Arial"/>
                <w:b/>
              </w:rPr>
              <w:t>M – Must have.</w:t>
            </w:r>
          </w:p>
        </w:tc>
      </w:tr>
      <w:tr w:rsidR="00466A9E" w:rsidRPr="00CE4D74" w14:paraId="25CFFF50" w14:textId="77777777" w:rsidTr="00466A9E">
        <w:tc>
          <w:tcPr>
            <w:tcW w:w="2663" w:type="dxa"/>
            <w:shd w:val="pct20" w:color="auto" w:fill="auto"/>
          </w:tcPr>
          <w:p w14:paraId="31FF9414"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34E08EB8" w14:textId="77777777" w:rsidR="00466A9E" w:rsidRPr="00CE4D74" w:rsidRDefault="00466A9E" w:rsidP="00AF6F0D">
            <w:pPr>
              <w:tabs>
                <w:tab w:val="left" w:pos="1080"/>
              </w:tabs>
            </w:pPr>
            <w:r>
              <w:t>Nicky Benstead</w:t>
            </w:r>
          </w:p>
        </w:tc>
      </w:tr>
      <w:tr w:rsidR="00466A9E" w:rsidRPr="00CE4D74" w14:paraId="6B28E7E4" w14:textId="77777777" w:rsidTr="00466A9E">
        <w:tc>
          <w:tcPr>
            <w:tcW w:w="2663" w:type="dxa"/>
            <w:shd w:val="pct20" w:color="auto" w:fill="auto"/>
          </w:tcPr>
          <w:p w14:paraId="37826B11"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1523E33" w14:textId="77777777" w:rsidR="00466A9E" w:rsidRPr="00CE4D74" w:rsidRDefault="00466A9E" w:rsidP="00AF6F0D">
            <w:r>
              <w:t>14th January 2014</w:t>
            </w:r>
          </w:p>
        </w:tc>
      </w:tr>
      <w:tr w:rsidR="00466A9E" w:rsidRPr="00CE4D74" w14:paraId="28DF3261" w14:textId="77777777" w:rsidTr="00E04DD9">
        <w:tc>
          <w:tcPr>
            <w:tcW w:w="8788" w:type="dxa"/>
            <w:gridSpan w:val="2"/>
            <w:shd w:val="pct20" w:color="auto" w:fill="auto"/>
          </w:tcPr>
          <w:p w14:paraId="1B550CF7" w14:textId="77777777" w:rsidR="00466A9E" w:rsidRPr="00CE4D74" w:rsidRDefault="00466A9E" w:rsidP="00AF6F0D">
            <w:pPr>
              <w:jc w:val="center"/>
              <w:rPr>
                <w:b/>
              </w:rPr>
            </w:pPr>
            <w:r w:rsidRPr="00CE4D74">
              <w:rPr>
                <w:b/>
              </w:rPr>
              <w:t>Non-Mandatory Fields</w:t>
            </w:r>
          </w:p>
        </w:tc>
      </w:tr>
      <w:tr w:rsidR="00466A9E" w:rsidRPr="00CE4D74" w14:paraId="163B57FD" w14:textId="77777777" w:rsidTr="00466A9E">
        <w:tc>
          <w:tcPr>
            <w:tcW w:w="2663" w:type="dxa"/>
            <w:shd w:val="pct20" w:color="auto" w:fill="auto"/>
          </w:tcPr>
          <w:p w14:paraId="159C7421"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2E1FD501" w14:textId="77777777" w:rsidR="00466A9E" w:rsidRPr="00CE4D74" w:rsidRDefault="00466A9E" w:rsidP="00AF6F0D">
            <w:r w:rsidRPr="00CE4D74">
              <w:t>Aligned with MW NFR 0013</w:t>
            </w:r>
          </w:p>
        </w:tc>
      </w:tr>
    </w:tbl>
    <w:p w14:paraId="7DAB4977" w14:textId="77777777" w:rsidR="00466A9E" w:rsidRPr="00CE4D74" w:rsidRDefault="00466A9E" w:rsidP="00AF6F0D">
      <w:pPr>
        <w:pStyle w:val="BodyText"/>
        <w:spacing w:after="0"/>
      </w:pPr>
    </w:p>
    <w:p w14:paraId="2F2E6227" w14:textId="77777777" w:rsidR="00466A9E" w:rsidRDefault="00466A9E" w:rsidP="00AF6F0D">
      <w:pPr>
        <w:pStyle w:val="Heading2"/>
        <w:ind w:left="0" w:firstLine="0"/>
      </w:pPr>
      <w:r>
        <w:br w:type="page"/>
      </w:r>
      <w:bookmarkStart w:id="1950" w:name="_Toc422842104"/>
      <w:r>
        <w:t>PM-NFR0013 – System Error Handling</w:t>
      </w:r>
      <w:bookmarkEnd w:id="1950"/>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6679D06F" w14:textId="77777777" w:rsidTr="00E04DD9">
        <w:tc>
          <w:tcPr>
            <w:tcW w:w="8788" w:type="dxa"/>
            <w:gridSpan w:val="2"/>
            <w:shd w:val="pct20" w:color="auto" w:fill="auto"/>
          </w:tcPr>
          <w:p w14:paraId="217838D4" w14:textId="77777777" w:rsidR="00466A9E" w:rsidRPr="00CE4D74" w:rsidRDefault="00466A9E" w:rsidP="00AF6F0D">
            <w:pPr>
              <w:rPr>
                <w:b/>
              </w:rPr>
            </w:pPr>
            <w:r w:rsidRPr="00CE4D74">
              <w:rPr>
                <w:b/>
              </w:rPr>
              <w:t>BlackRock Life – Requirement Template</w:t>
            </w:r>
          </w:p>
          <w:p w14:paraId="1C28DB82" w14:textId="77777777" w:rsidR="00466A9E" w:rsidRPr="00CE4D74" w:rsidRDefault="00466A9E" w:rsidP="00AF6F0D">
            <w:pPr>
              <w:rPr>
                <w:b/>
                <w:sz w:val="12"/>
                <w:szCs w:val="12"/>
              </w:rPr>
            </w:pPr>
            <w:r w:rsidRPr="00CE4D74">
              <w:rPr>
                <w:b/>
                <w:sz w:val="12"/>
                <w:szCs w:val="12"/>
              </w:rPr>
              <w:t>Template Date 24/04/2013</w:t>
            </w:r>
          </w:p>
        </w:tc>
      </w:tr>
      <w:tr w:rsidR="00466A9E" w:rsidRPr="00CE4D74" w14:paraId="76A4E2CE" w14:textId="77777777" w:rsidTr="00E04DD9">
        <w:tc>
          <w:tcPr>
            <w:tcW w:w="8788" w:type="dxa"/>
            <w:gridSpan w:val="2"/>
            <w:shd w:val="pct20" w:color="auto" w:fill="auto"/>
          </w:tcPr>
          <w:p w14:paraId="6A3E13BB" w14:textId="77777777" w:rsidR="00466A9E" w:rsidRPr="00CE4D74" w:rsidRDefault="00466A9E" w:rsidP="00AF6F0D">
            <w:pPr>
              <w:tabs>
                <w:tab w:val="left" w:pos="886"/>
                <w:tab w:val="center" w:pos="4286"/>
              </w:tabs>
              <w:jc w:val="center"/>
              <w:rPr>
                <w:b/>
              </w:rPr>
            </w:pPr>
            <w:r w:rsidRPr="00CE4D74">
              <w:rPr>
                <w:b/>
              </w:rPr>
              <w:t>Mandatory Fields</w:t>
            </w:r>
          </w:p>
          <w:p w14:paraId="6A87CBDE"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3D0C91D7" w14:textId="77777777" w:rsidTr="00466A9E">
        <w:tc>
          <w:tcPr>
            <w:tcW w:w="2663" w:type="dxa"/>
            <w:shd w:val="pct20" w:color="auto" w:fill="auto"/>
          </w:tcPr>
          <w:p w14:paraId="2E9DECE7"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7B961B54" w14:textId="77777777" w:rsidR="00466A9E" w:rsidRPr="00CE4D74" w:rsidRDefault="00466A9E" w:rsidP="00AF6F0D">
            <w:r>
              <w:t>PM-NFR0013</w:t>
            </w:r>
          </w:p>
          <w:p w14:paraId="48A3554F" w14:textId="77777777" w:rsidR="00466A9E" w:rsidRPr="00CE4D74" w:rsidRDefault="00466A9E" w:rsidP="00AF6F0D"/>
        </w:tc>
      </w:tr>
      <w:tr w:rsidR="00466A9E" w:rsidRPr="00CE4D74" w14:paraId="530F241B" w14:textId="77777777" w:rsidTr="00466A9E">
        <w:tc>
          <w:tcPr>
            <w:tcW w:w="2663" w:type="dxa"/>
            <w:shd w:val="pct20" w:color="auto" w:fill="auto"/>
          </w:tcPr>
          <w:p w14:paraId="2643AC4A"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0D355BCB" w14:textId="77777777" w:rsidR="00466A9E" w:rsidRPr="00CE4D74" w:rsidRDefault="00466A9E" w:rsidP="00AF6F0D">
            <w:pPr>
              <w:rPr>
                <w:rFonts w:cs="Arial"/>
              </w:rPr>
            </w:pPr>
            <w:r>
              <w:rPr>
                <w:rFonts w:cs="Arial"/>
              </w:rPr>
              <w:t>PlanManager</w:t>
            </w:r>
          </w:p>
        </w:tc>
      </w:tr>
      <w:tr w:rsidR="00466A9E" w:rsidRPr="00CE4D74" w14:paraId="59525F57" w14:textId="77777777" w:rsidTr="00466A9E">
        <w:tc>
          <w:tcPr>
            <w:tcW w:w="2663" w:type="dxa"/>
            <w:shd w:val="pct20" w:color="auto" w:fill="auto"/>
          </w:tcPr>
          <w:p w14:paraId="06E903D7"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34451564" w14:textId="77777777" w:rsidR="00466A9E" w:rsidRPr="00CE4D74" w:rsidRDefault="00466A9E" w:rsidP="00AF6F0D">
            <w:pPr>
              <w:rPr>
                <w:rFonts w:cs="Arial"/>
              </w:rPr>
            </w:pPr>
            <w:r w:rsidRPr="00CE4D74">
              <w:rPr>
                <w:rFonts w:cs="Arial"/>
              </w:rPr>
              <w:t xml:space="preserve">Non-Functional Requirements – </w:t>
            </w:r>
            <w:r>
              <w:rPr>
                <w:rFonts w:cs="Arial"/>
              </w:rPr>
              <w:t xml:space="preserve">System </w:t>
            </w:r>
            <w:r w:rsidRPr="00CE4D74">
              <w:rPr>
                <w:rFonts w:cs="Arial"/>
              </w:rPr>
              <w:t>Error Handling</w:t>
            </w:r>
          </w:p>
        </w:tc>
      </w:tr>
      <w:tr w:rsidR="00466A9E" w:rsidRPr="00CE4D74" w14:paraId="755950F4" w14:textId="77777777" w:rsidTr="00466A9E">
        <w:tc>
          <w:tcPr>
            <w:tcW w:w="2663" w:type="dxa"/>
            <w:shd w:val="pct20" w:color="auto" w:fill="auto"/>
          </w:tcPr>
          <w:p w14:paraId="4820676B"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E2C5368" w14:textId="77777777" w:rsidR="00466A9E" w:rsidRDefault="00466A9E" w:rsidP="00AF6F0D">
            <w:pPr>
              <w:rPr>
                <w:rFonts w:cs="Arial"/>
              </w:rPr>
            </w:pPr>
            <w:r w:rsidRPr="00CE4D74">
              <w:rPr>
                <w:rFonts w:cs="Arial"/>
              </w:rPr>
              <w:t xml:space="preserve">Where an error/incident occurs, </w:t>
            </w:r>
            <w:r>
              <w:rPr>
                <w:rFonts w:cs="Arial"/>
              </w:rPr>
              <w:t>in all instances an appropriate message should be presented to the user.</w:t>
            </w:r>
          </w:p>
          <w:p w14:paraId="258886F6" w14:textId="77777777" w:rsidR="00466A9E" w:rsidRDefault="00466A9E" w:rsidP="00AF6F0D">
            <w:pPr>
              <w:rPr>
                <w:rFonts w:cs="Arial"/>
              </w:rPr>
            </w:pPr>
          </w:p>
          <w:p w14:paraId="01AE5E77" w14:textId="77777777" w:rsidR="00466A9E" w:rsidRPr="00CE4D74" w:rsidRDefault="00466A9E" w:rsidP="00AF6F0D">
            <w:pPr>
              <w:rPr>
                <w:rFonts w:cs="Arial"/>
              </w:rPr>
            </w:pPr>
            <w:r>
              <w:rPr>
                <w:rFonts w:cs="Arial"/>
              </w:rPr>
              <w:t xml:space="preserve">Also </w:t>
            </w:r>
            <w:r w:rsidRPr="00CE4D74">
              <w:rPr>
                <w:rFonts w:cs="Arial"/>
              </w:rPr>
              <w:t xml:space="preserve">an appropriate record should be created and stored </w:t>
            </w:r>
            <w:r>
              <w:rPr>
                <w:rFonts w:cs="Arial"/>
              </w:rPr>
              <w:t xml:space="preserve"> so that BlackRock can retrieve the following details at a later point</w:t>
            </w:r>
            <w:r w:rsidRPr="00CE4D74">
              <w:rPr>
                <w:rFonts w:cs="Arial"/>
              </w:rPr>
              <w:t>:</w:t>
            </w:r>
          </w:p>
          <w:p w14:paraId="196ABF91" w14:textId="77777777" w:rsidR="00466A9E" w:rsidRPr="00CE4D74" w:rsidRDefault="00466A9E" w:rsidP="00675C1C">
            <w:pPr>
              <w:numPr>
                <w:ilvl w:val="0"/>
                <w:numId w:val="3"/>
              </w:numPr>
              <w:tabs>
                <w:tab w:val="left" w:pos="567"/>
                <w:tab w:val="left" w:pos="1985"/>
                <w:tab w:val="left" w:pos="2268"/>
              </w:tabs>
              <w:ind w:left="0" w:firstLine="0"/>
              <w:rPr>
                <w:rFonts w:cs="Arial"/>
              </w:rPr>
            </w:pPr>
            <w:r w:rsidRPr="00CE4D74">
              <w:rPr>
                <w:rFonts w:cs="Arial"/>
              </w:rPr>
              <w:t>Time and date of the incident;</w:t>
            </w:r>
          </w:p>
          <w:p w14:paraId="2F43EA55" w14:textId="77777777" w:rsidR="00466A9E" w:rsidRPr="00CE4D74" w:rsidRDefault="00466A9E" w:rsidP="00675C1C">
            <w:pPr>
              <w:numPr>
                <w:ilvl w:val="0"/>
                <w:numId w:val="3"/>
              </w:numPr>
              <w:tabs>
                <w:tab w:val="left" w:pos="567"/>
                <w:tab w:val="left" w:pos="1985"/>
                <w:tab w:val="left" w:pos="2268"/>
              </w:tabs>
              <w:ind w:left="0" w:firstLine="0"/>
              <w:rPr>
                <w:rFonts w:cs="Arial"/>
              </w:rPr>
            </w:pPr>
            <w:r w:rsidRPr="00CE4D74">
              <w:rPr>
                <w:rFonts w:cs="Arial"/>
              </w:rPr>
              <w:t>Incident description or other suitable descriptor;</w:t>
            </w:r>
          </w:p>
          <w:p w14:paraId="5B818263" w14:textId="77777777" w:rsidR="00466A9E" w:rsidRPr="00CE4D74" w:rsidRDefault="00466A9E" w:rsidP="00675C1C">
            <w:pPr>
              <w:numPr>
                <w:ilvl w:val="0"/>
                <w:numId w:val="3"/>
              </w:numPr>
              <w:tabs>
                <w:tab w:val="left" w:pos="567"/>
                <w:tab w:val="left" w:pos="1985"/>
                <w:tab w:val="left" w:pos="2268"/>
              </w:tabs>
              <w:ind w:left="0" w:firstLine="0"/>
              <w:rPr>
                <w:rFonts w:cs="Arial"/>
              </w:rPr>
            </w:pPr>
            <w:r w:rsidRPr="00CE4D74">
              <w:rPr>
                <w:rFonts w:cs="Arial"/>
              </w:rPr>
              <w:t>Details of the screen where the incident occurred;</w:t>
            </w:r>
          </w:p>
          <w:p w14:paraId="1274030F" w14:textId="77777777" w:rsidR="00466A9E" w:rsidRPr="00CE4D74" w:rsidRDefault="00466A9E" w:rsidP="00675C1C">
            <w:pPr>
              <w:numPr>
                <w:ilvl w:val="0"/>
                <w:numId w:val="3"/>
              </w:numPr>
              <w:tabs>
                <w:tab w:val="left" w:pos="567"/>
                <w:tab w:val="left" w:pos="1985"/>
                <w:tab w:val="left" w:pos="2268"/>
              </w:tabs>
              <w:ind w:left="0" w:firstLine="0"/>
              <w:rPr>
                <w:rFonts w:cs="Arial"/>
              </w:rPr>
            </w:pPr>
            <w:r w:rsidRPr="00CE4D74">
              <w:rPr>
                <w:rFonts w:cs="Arial"/>
              </w:rPr>
              <w:t xml:space="preserve">User ID of the </w:t>
            </w:r>
            <w:r>
              <w:rPr>
                <w:rFonts w:cs="Arial"/>
              </w:rPr>
              <w:t>PlanManager</w:t>
            </w:r>
            <w:r w:rsidRPr="00CE4D74">
              <w:rPr>
                <w:rFonts w:cs="Arial"/>
              </w:rPr>
              <w:t xml:space="preserve"> User. </w:t>
            </w:r>
          </w:p>
          <w:p w14:paraId="07A609EE" w14:textId="77777777" w:rsidR="00466A9E" w:rsidRDefault="00466A9E" w:rsidP="00AF6F0D">
            <w:pPr>
              <w:contextualSpacing/>
            </w:pPr>
          </w:p>
          <w:p w14:paraId="07D79AC6" w14:textId="77777777" w:rsidR="00466A9E" w:rsidRPr="00CE4D74" w:rsidRDefault="00466A9E" w:rsidP="00AF6F0D">
            <w:pPr>
              <w:contextualSpacing/>
            </w:pPr>
            <w:r>
              <w:t>This information should be held indefinitely.</w:t>
            </w:r>
          </w:p>
        </w:tc>
      </w:tr>
      <w:tr w:rsidR="00466A9E" w:rsidRPr="00CE4D74" w14:paraId="4D73317D" w14:textId="77777777" w:rsidTr="00466A9E">
        <w:tc>
          <w:tcPr>
            <w:tcW w:w="2663" w:type="dxa"/>
            <w:shd w:val="pct20" w:color="auto" w:fill="auto"/>
          </w:tcPr>
          <w:p w14:paraId="7E83953A"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1900C430" w14:textId="77777777" w:rsidR="00466A9E" w:rsidRPr="00CE4D74" w:rsidRDefault="00466A9E" w:rsidP="00AF6F0D">
            <w:pPr>
              <w:rPr>
                <w:rFonts w:cs="Arial"/>
                <w:b/>
              </w:rPr>
            </w:pPr>
            <w:r w:rsidRPr="00CE4D74">
              <w:rPr>
                <w:rFonts w:cs="Arial"/>
                <w:b/>
              </w:rPr>
              <w:t>M – Must have.</w:t>
            </w:r>
          </w:p>
        </w:tc>
      </w:tr>
      <w:tr w:rsidR="00466A9E" w:rsidRPr="00CE4D74" w14:paraId="7F884AAD" w14:textId="77777777" w:rsidTr="00466A9E">
        <w:tc>
          <w:tcPr>
            <w:tcW w:w="2663" w:type="dxa"/>
            <w:shd w:val="pct20" w:color="auto" w:fill="auto"/>
          </w:tcPr>
          <w:p w14:paraId="573E7042"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11658ABE" w14:textId="77777777" w:rsidR="00466A9E" w:rsidRPr="00CE4D74" w:rsidRDefault="00466A9E" w:rsidP="00AF6F0D">
            <w:pPr>
              <w:tabs>
                <w:tab w:val="left" w:pos="1080"/>
              </w:tabs>
            </w:pPr>
            <w:r>
              <w:t>Nicky Benstead</w:t>
            </w:r>
          </w:p>
        </w:tc>
      </w:tr>
      <w:tr w:rsidR="00466A9E" w:rsidRPr="00CE4D74" w14:paraId="5C79A9A1" w14:textId="77777777" w:rsidTr="00466A9E">
        <w:tc>
          <w:tcPr>
            <w:tcW w:w="2663" w:type="dxa"/>
            <w:shd w:val="pct20" w:color="auto" w:fill="auto"/>
          </w:tcPr>
          <w:p w14:paraId="2AA5BCC5"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33479707" w14:textId="77777777" w:rsidR="00466A9E" w:rsidRPr="00CE4D74" w:rsidRDefault="00466A9E" w:rsidP="00AF6F0D">
            <w:r>
              <w:t>14th January 2014</w:t>
            </w:r>
          </w:p>
        </w:tc>
      </w:tr>
      <w:tr w:rsidR="00466A9E" w:rsidRPr="00CE4D74" w14:paraId="7A1F9D7A" w14:textId="77777777" w:rsidTr="00E04DD9">
        <w:tc>
          <w:tcPr>
            <w:tcW w:w="8788" w:type="dxa"/>
            <w:gridSpan w:val="2"/>
            <w:shd w:val="pct20" w:color="auto" w:fill="auto"/>
          </w:tcPr>
          <w:p w14:paraId="426D6745" w14:textId="77777777" w:rsidR="00466A9E" w:rsidRPr="00CE4D74" w:rsidRDefault="00466A9E" w:rsidP="00AF6F0D">
            <w:pPr>
              <w:jc w:val="center"/>
              <w:rPr>
                <w:b/>
              </w:rPr>
            </w:pPr>
            <w:r w:rsidRPr="00CE4D74">
              <w:rPr>
                <w:b/>
              </w:rPr>
              <w:t>Non-Mandatory Fields</w:t>
            </w:r>
          </w:p>
        </w:tc>
      </w:tr>
      <w:tr w:rsidR="00466A9E" w:rsidRPr="00CE4D74" w14:paraId="365503E5" w14:textId="77777777" w:rsidTr="00466A9E">
        <w:tc>
          <w:tcPr>
            <w:tcW w:w="2663" w:type="dxa"/>
            <w:shd w:val="pct20" w:color="auto" w:fill="auto"/>
          </w:tcPr>
          <w:p w14:paraId="29E9423D"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749EEDCE" w14:textId="77777777" w:rsidR="00466A9E" w:rsidRPr="00CE4D74" w:rsidRDefault="00466A9E" w:rsidP="00AF6F0D">
            <w:r w:rsidRPr="00CE4D74">
              <w:t>Aligned with MW NFR 0014</w:t>
            </w:r>
          </w:p>
          <w:p w14:paraId="1015FB43" w14:textId="77777777" w:rsidR="00466A9E" w:rsidRPr="00CE4D74" w:rsidRDefault="00466A9E" w:rsidP="00AF6F0D"/>
        </w:tc>
      </w:tr>
    </w:tbl>
    <w:p w14:paraId="768337C3" w14:textId="77777777" w:rsidR="00466A9E" w:rsidRPr="00CE4D74" w:rsidRDefault="00466A9E" w:rsidP="00AF6F0D">
      <w:pPr>
        <w:pStyle w:val="BodyText"/>
        <w:spacing w:after="0"/>
      </w:pPr>
    </w:p>
    <w:p w14:paraId="22FF304C" w14:textId="77777777" w:rsidR="00466A9E" w:rsidRDefault="00466A9E" w:rsidP="00AF6F0D">
      <w:pPr>
        <w:pStyle w:val="Heading2"/>
        <w:ind w:left="0" w:firstLine="0"/>
      </w:pPr>
      <w:r>
        <w:br w:type="page"/>
      </w:r>
      <w:bookmarkStart w:id="1951" w:name="_Toc422842105"/>
      <w:r>
        <w:t>PM-NFR0014 - Compatibility</w:t>
      </w:r>
      <w:bookmarkEnd w:id="1951"/>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18419792" w14:textId="77777777" w:rsidTr="00E04DD9">
        <w:tc>
          <w:tcPr>
            <w:tcW w:w="8788" w:type="dxa"/>
            <w:gridSpan w:val="2"/>
            <w:shd w:val="pct20" w:color="auto" w:fill="auto"/>
          </w:tcPr>
          <w:p w14:paraId="32ECA236" w14:textId="77777777" w:rsidR="00466A9E" w:rsidRPr="00CE4D74" w:rsidRDefault="00466A9E" w:rsidP="00AF6F0D">
            <w:pPr>
              <w:rPr>
                <w:b/>
              </w:rPr>
            </w:pPr>
            <w:r w:rsidRPr="00CE4D74">
              <w:rPr>
                <w:b/>
              </w:rPr>
              <w:t>BlackRock Life – Requirement Template</w:t>
            </w:r>
          </w:p>
          <w:p w14:paraId="3B17B9D9" w14:textId="77777777" w:rsidR="00466A9E" w:rsidRPr="00CE4D74" w:rsidRDefault="00466A9E" w:rsidP="00AF6F0D">
            <w:pPr>
              <w:rPr>
                <w:b/>
                <w:sz w:val="12"/>
                <w:szCs w:val="12"/>
              </w:rPr>
            </w:pPr>
            <w:r w:rsidRPr="00CE4D74">
              <w:rPr>
                <w:b/>
                <w:sz w:val="12"/>
                <w:szCs w:val="12"/>
              </w:rPr>
              <w:t>Template Date 24/04/2013</w:t>
            </w:r>
          </w:p>
        </w:tc>
      </w:tr>
      <w:tr w:rsidR="00466A9E" w:rsidRPr="00CE4D74" w14:paraId="7D17C880" w14:textId="77777777" w:rsidTr="00E04DD9">
        <w:tc>
          <w:tcPr>
            <w:tcW w:w="8788" w:type="dxa"/>
            <w:gridSpan w:val="2"/>
            <w:shd w:val="pct20" w:color="auto" w:fill="auto"/>
          </w:tcPr>
          <w:p w14:paraId="2760786F" w14:textId="77777777" w:rsidR="00466A9E" w:rsidRPr="00CE4D74" w:rsidRDefault="00466A9E" w:rsidP="00AF6F0D">
            <w:pPr>
              <w:tabs>
                <w:tab w:val="left" w:pos="886"/>
                <w:tab w:val="center" w:pos="4286"/>
              </w:tabs>
              <w:jc w:val="center"/>
              <w:rPr>
                <w:b/>
              </w:rPr>
            </w:pPr>
            <w:r w:rsidRPr="00CE4D74">
              <w:rPr>
                <w:b/>
              </w:rPr>
              <w:t>Mandatory Fields</w:t>
            </w:r>
          </w:p>
          <w:p w14:paraId="3AF8FD3C"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358E869" w14:textId="77777777" w:rsidTr="00466A9E">
        <w:tc>
          <w:tcPr>
            <w:tcW w:w="2663" w:type="dxa"/>
            <w:shd w:val="pct20" w:color="auto" w:fill="auto"/>
          </w:tcPr>
          <w:p w14:paraId="1473D14F"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3A319273" w14:textId="77777777" w:rsidR="00466A9E" w:rsidRPr="00CE4D74" w:rsidRDefault="00466A9E" w:rsidP="00AF6F0D">
            <w:r>
              <w:t>PM-NFR0014</w:t>
            </w:r>
          </w:p>
          <w:p w14:paraId="1ACC1BF3" w14:textId="77777777" w:rsidR="00466A9E" w:rsidRPr="00CE4D74" w:rsidRDefault="00466A9E" w:rsidP="00AF6F0D"/>
        </w:tc>
      </w:tr>
      <w:tr w:rsidR="00466A9E" w:rsidRPr="00CE4D74" w14:paraId="6FA9779B" w14:textId="77777777" w:rsidTr="00466A9E">
        <w:tc>
          <w:tcPr>
            <w:tcW w:w="2663" w:type="dxa"/>
            <w:shd w:val="pct20" w:color="auto" w:fill="auto"/>
          </w:tcPr>
          <w:p w14:paraId="24D8C14A"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2A7BEFC1" w14:textId="77777777" w:rsidR="00466A9E" w:rsidRPr="00CE4D74" w:rsidRDefault="00466A9E" w:rsidP="00AF6F0D">
            <w:pPr>
              <w:rPr>
                <w:rFonts w:cs="Arial"/>
              </w:rPr>
            </w:pPr>
            <w:r>
              <w:rPr>
                <w:rFonts w:cs="Arial"/>
              </w:rPr>
              <w:t>PlanManager</w:t>
            </w:r>
          </w:p>
        </w:tc>
      </w:tr>
      <w:tr w:rsidR="00466A9E" w:rsidRPr="00CE4D74" w14:paraId="49734E01" w14:textId="77777777" w:rsidTr="00466A9E">
        <w:tc>
          <w:tcPr>
            <w:tcW w:w="2663" w:type="dxa"/>
            <w:shd w:val="pct20" w:color="auto" w:fill="auto"/>
          </w:tcPr>
          <w:p w14:paraId="535E73DD"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698FB72E" w14:textId="77777777" w:rsidR="00466A9E" w:rsidRPr="00CE4D74" w:rsidRDefault="00466A9E" w:rsidP="00AF6F0D">
            <w:pPr>
              <w:rPr>
                <w:rFonts w:cs="Arial"/>
              </w:rPr>
            </w:pPr>
            <w:r w:rsidRPr="00CE4D74">
              <w:rPr>
                <w:rFonts w:cs="Arial"/>
              </w:rPr>
              <w:t>Non-Functional Requirements – Compatibility</w:t>
            </w:r>
          </w:p>
        </w:tc>
      </w:tr>
      <w:tr w:rsidR="00466A9E" w:rsidRPr="00CE4D74" w14:paraId="1F1A1734" w14:textId="77777777" w:rsidTr="00466A9E">
        <w:tc>
          <w:tcPr>
            <w:tcW w:w="2663" w:type="dxa"/>
            <w:shd w:val="pct20" w:color="auto" w:fill="auto"/>
          </w:tcPr>
          <w:p w14:paraId="67846496"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5D13C1BB" w14:textId="77777777" w:rsidR="00466A9E" w:rsidRPr="00CE4D74" w:rsidRDefault="00466A9E" w:rsidP="00AF6F0D">
            <w:pPr>
              <w:rPr>
                <w:rFonts w:cs="Arial"/>
              </w:rPr>
            </w:pPr>
            <w:r w:rsidRPr="00CE4D74">
              <w:rPr>
                <w:rFonts w:cs="Arial"/>
              </w:rPr>
              <w:t>The solution must be compatible with the following:</w:t>
            </w:r>
          </w:p>
          <w:p w14:paraId="59FC0AB5" w14:textId="77777777" w:rsidR="00466A9E" w:rsidRPr="00CE4D74" w:rsidRDefault="00466A9E" w:rsidP="00AF6F0D">
            <w:pPr>
              <w:rPr>
                <w:rFonts w:cs="Arial"/>
              </w:rPr>
            </w:pPr>
          </w:p>
          <w:p w14:paraId="3533B18C" w14:textId="77777777" w:rsidR="00466A9E" w:rsidRPr="00CE4D74" w:rsidRDefault="00466A9E" w:rsidP="00675C1C">
            <w:pPr>
              <w:numPr>
                <w:ilvl w:val="0"/>
                <w:numId w:val="4"/>
              </w:numPr>
              <w:tabs>
                <w:tab w:val="left" w:pos="567"/>
                <w:tab w:val="left" w:pos="1985"/>
                <w:tab w:val="left" w:pos="2268"/>
              </w:tabs>
              <w:ind w:left="0" w:firstLine="0"/>
              <w:rPr>
                <w:rFonts w:cs="Arial"/>
              </w:rPr>
            </w:pPr>
            <w:r w:rsidRPr="00CE4D74">
              <w:rPr>
                <w:rFonts w:cs="Arial"/>
              </w:rPr>
              <w:t>Hardware - desktops/laptops (Microsoft &amp; Mac), iPads;</w:t>
            </w:r>
          </w:p>
          <w:p w14:paraId="1B2F2200" w14:textId="77777777" w:rsidR="00466A9E" w:rsidRDefault="00466A9E" w:rsidP="00675C1C">
            <w:pPr>
              <w:numPr>
                <w:ilvl w:val="0"/>
                <w:numId w:val="4"/>
              </w:numPr>
              <w:tabs>
                <w:tab w:val="left" w:pos="567"/>
                <w:tab w:val="left" w:pos="1985"/>
                <w:tab w:val="left" w:pos="2268"/>
              </w:tabs>
              <w:ind w:left="0" w:firstLine="0"/>
              <w:rPr>
                <w:rFonts w:cs="Arial"/>
              </w:rPr>
            </w:pPr>
            <w:r w:rsidRPr="00CE4D74">
              <w:rPr>
                <w:rFonts w:cs="Arial"/>
              </w:rPr>
              <w:t>Browsers - any Internet Browsers that has a market share greater than 10% in terms of use.</w:t>
            </w:r>
            <w:r>
              <w:rPr>
                <w:rFonts w:cs="Arial"/>
              </w:rPr>
              <w:t xml:space="preserve">  Agreed list is:</w:t>
            </w:r>
          </w:p>
          <w:p w14:paraId="7A38212E" w14:textId="77777777" w:rsidR="00466A9E" w:rsidRPr="00466A9E" w:rsidRDefault="00466A9E" w:rsidP="00AF6F0D">
            <w:pPr>
              <w:rPr>
                <w:rFonts w:cs="Arial"/>
                <w:lang w:val="en-AU"/>
              </w:rPr>
            </w:pPr>
            <w:r>
              <w:rPr>
                <w:rFonts w:cs="Arial"/>
              </w:rPr>
              <w:t xml:space="preserve">- </w:t>
            </w:r>
            <w:r w:rsidRPr="00466A9E">
              <w:rPr>
                <w:rFonts w:cs="Arial"/>
              </w:rPr>
              <w:t>IE</w:t>
            </w:r>
            <w:r w:rsidR="00904716">
              <w:rPr>
                <w:rFonts w:cs="Arial"/>
              </w:rPr>
              <w:t>9</w:t>
            </w:r>
            <w:r w:rsidRPr="00466A9E">
              <w:rPr>
                <w:rFonts w:cs="Arial"/>
              </w:rPr>
              <w:t>.0</w:t>
            </w:r>
          </w:p>
          <w:p w14:paraId="565DD0FA" w14:textId="77777777" w:rsidR="00466A9E" w:rsidRPr="00466A9E" w:rsidRDefault="00904716" w:rsidP="00AF6F0D">
            <w:pPr>
              <w:rPr>
                <w:rFonts w:cs="Arial"/>
                <w:lang w:val="en-AU"/>
              </w:rPr>
            </w:pPr>
            <w:r>
              <w:rPr>
                <w:rFonts w:cs="Arial"/>
              </w:rPr>
              <w:t>- IE10</w:t>
            </w:r>
            <w:r w:rsidR="00466A9E" w:rsidRPr="00466A9E">
              <w:rPr>
                <w:rFonts w:cs="Arial"/>
              </w:rPr>
              <w:t>.0</w:t>
            </w:r>
          </w:p>
          <w:p w14:paraId="6826FCFB" w14:textId="77777777" w:rsidR="00466A9E" w:rsidRPr="00466A9E" w:rsidRDefault="00904716" w:rsidP="00AF6F0D">
            <w:pPr>
              <w:rPr>
                <w:rFonts w:cs="Arial"/>
                <w:lang w:val="en-AU"/>
              </w:rPr>
            </w:pPr>
            <w:r>
              <w:rPr>
                <w:rFonts w:cs="Arial"/>
              </w:rPr>
              <w:t>- IE11</w:t>
            </w:r>
            <w:r w:rsidR="00466A9E" w:rsidRPr="00466A9E">
              <w:rPr>
                <w:rFonts w:cs="Arial"/>
              </w:rPr>
              <w:t>.0</w:t>
            </w:r>
          </w:p>
          <w:p w14:paraId="3AC4142F" w14:textId="77777777" w:rsidR="00466A9E" w:rsidRPr="00466A9E" w:rsidRDefault="00466A9E" w:rsidP="00AF6F0D">
            <w:pPr>
              <w:rPr>
                <w:rFonts w:cs="Arial"/>
                <w:lang w:val="en-AU"/>
              </w:rPr>
            </w:pPr>
            <w:r w:rsidRPr="00466A9E">
              <w:rPr>
                <w:rFonts w:cs="Arial"/>
              </w:rPr>
              <w:t>- Firefox (version 19)</w:t>
            </w:r>
          </w:p>
          <w:p w14:paraId="0F47113D" w14:textId="77777777" w:rsidR="00466A9E" w:rsidRPr="00466A9E" w:rsidRDefault="00466A9E" w:rsidP="00AF6F0D">
            <w:pPr>
              <w:rPr>
                <w:rFonts w:cs="Arial"/>
                <w:lang w:val="en-AU"/>
              </w:rPr>
            </w:pPr>
            <w:r w:rsidRPr="00466A9E">
              <w:rPr>
                <w:rFonts w:cs="Arial"/>
              </w:rPr>
              <w:t>- Chrome (version 2</w:t>
            </w:r>
            <w:r w:rsidR="00904716">
              <w:rPr>
                <w:rFonts w:cs="Arial"/>
              </w:rPr>
              <w:t>8</w:t>
            </w:r>
            <w:r w:rsidRPr="00466A9E">
              <w:rPr>
                <w:rFonts w:cs="Arial"/>
              </w:rPr>
              <w:t>)</w:t>
            </w:r>
          </w:p>
          <w:p w14:paraId="346D138C" w14:textId="77777777" w:rsidR="00466A9E" w:rsidRPr="00466A9E" w:rsidRDefault="00904716" w:rsidP="00AF6F0D">
            <w:pPr>
              <w:rPr>
                <w:rFonts w:cs="Arial"/>
                <w:lang w:val="en-AU"/>
              </w:rPr>
            </w:pPr>
            <w:r>
              <w:rPr>
                <w:rFonts w:cs="Arial"/>
              </w:rPr>
              <w:t>- Safari (version 6</w:t>
            </w:r>
            <w:r w:rsidR="00466A9E" w:rsidRPr="00466A9E">
              <w:rPr>
                <w:rFonts w:cs="Arial"/>
              </w:rPr>
              <w:t>)</w:t>
            </w:r>
          </w:p>
          <w:p w14:paraId="5793B926" w14:textId="77777777" w:rsidR="00466A9E" w:rsidRPr="00466A9E" w:rsidRDefault="00466A9E" w:rsidP="00AF6F0D">
            <w:pPr>
              <w:rPr>
                <w:rFonts w:cs="Arial"/>
                <w:lang w:val="en-AU"/>
              </w:rPr>
            </w:pPr>
            <w:r w:rsidRPr="00466A9E">
              <w:rPr>
                <w:rFonts w:cs="Arial"/>
              </w:rPr>
              <w:t>- Mobile (iPod 3, iPod 4 and iPod Retina)</w:t>
            </w:r>
          </w:p>
          <w:p w14:paraId="5932D818" w14:textId="77777777" w:rsidR="00466A9E" w:rsidRPr="00466A9E" w:rsidRDefault="00466A9E" w:rsidP="00AF6F0D">
            <w:pPr>
              <w:rPr>
                <w:rFonts w:cs="Arial"/>
                <w:lang w:val="en-AU"/>
              </w:rPr>
            </w:pPr>
            <w:r w:rsidRPr="00466A9E">
              <w:rPr>
                <w:rFonts w:cs="Arial"/>
              </w:rPr>
              <w:t xml:space="preserve">- Tablet (iPad 1, iPad 2) </w:t>
            </w:r>
          </w:p>
          <w:p w14:paraId="0E990323" w14:textId="77777777" w:rsidR="00466A9E" w:rsidRPr="00CE4D74" w:rsidRDefault="00466A9E" w:rsidP="00AF6F0D">
            <w:pPr>
              <w:contextualSpacing/>
            </w:pPr>
          </w:p>
        </w:tc>
      </w:tr>
      <w:tr w:rsidR="00466A9E" w:rsidRPr="00CE4D74" w14:paraId="10FF477A" w14:textId="77777777" w:rsidTr="00466A9E">
        <w:tc>
          <w:tcPr>
            <w:tcW w:w="2663" w:type="dxa"/>
            <w:shd w:val="pct20" w:color="auto" w:fill="auto"/>
          </w:tcPr>
          <w:p w14:paraId="46F8F64A"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80D4AE6" w14:textId="77777777" w:rsidR="00466A9E" w:rsidRPr="00CE4D74" w:rsidRDefault="00466A9E" w:rsidP="00AF6F0D">
            <w:pPr>
              <w:rPr>
                <w:rFonts w:cs="Arial"/>
                <w:b/>
              </w:rPr>
            </w:pPr>
            <w:r w:rsidRPr="00CE4D74">
              <w:rPr>
                <w:rFonts w:cs="Arial"/>
                <w:b/>
              </w:rPr>
              <w:t>M – Must have.</w:t>
            </w:r>
          </w:p>
        </w:tc>
      </w:tr>
      <w:tr w:rsidR="00466A9E" w:rsidRPr="00CE4D74" w14:paraId="17731AEB" w14:textId="77777777" w:rsidTr="00466A9E">
        <w:tc>
          <w:tcPr>
            <w:tcW w:w="2663" w:type="dxa"/>
            <w:shd w:val="pct20" w:color="auto" w:fill="auto"/>
          </w:tcPr>
          <w:p w14:paraId="2C65D8B5"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5A3752DF" w14:textId="77777777" w:rsidR="00466A9E" w:rsidRPr="00CE4D74" w:rsidRDefault="00466A9E" w:rsidP="00AF6F0D">
            <w:pPr>
              <w:tabs>
                <w:tab w:val="left" w:pos="1080"/>
              </w:tabs>
            </w:pPr>
            <w:r>
              <w:t>Nicky Benstead</w:t>
            </w:r>
          </w:p>
        </w:tc>
      </w:tr>
      <w:tr w:rsidR="00466A9E" w:rsidRPr="00CE4D74" w14:paraId="37B34681" w14:textId="77777777" w:rsidTr="00466A9E">
        <w:tc>
          <w:tcPr>
            <w:tcW w:w="2663" w:type="dxa"/>
            <w:shd w:val="pct20" w:color="auto" w:fill="auto"/>
          </w:tcPr>
          <w:p w14:paraId="35DC5E0C"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6210C06F" w14:textId="77777777" w:rsidR="00466A9E" w:rsidRPr="00CE4D74" w:rsidRDefault="00466A9E" w:rsidP="00AF6F0D">
            <w:r>
              <w:t>2</w:t>
            </w:r>
            <w:r w:rsidRPr="00A33C8F">
              <w:rPr>
                <w:vertAlign w:val="superscript"/>
              </w:rPr>
              <w:t>nd</w:t>
            </w:r>
            <w:r>
              <w:t xml:space="preserve"> April 2014</w:t>
            </w:r>
          </w:p>
        </w:tc>
      </w:tr>
      <w:tr w:rsidR="00466A9E" w:rsidRPr="00CE4D74" w14:paraId="0C44E0C4" w14:textId="77777777" w:rsidTr="00E04DD9">
        <w:tc>
          <w:tcPr>
            <w:tcW w:w="8788" w:type="dxa"/>
            <w:gridSpan w:val="2"/>
            <w:shd w:val="pct20" w:color="auto" w:fill="auto"/>
          </w:tcPr>
          <w:p w14:paraId="73A49714" w14:textId="77777777" w:rsidR="00466A9E" w:rsidRPr="00CE4D74" w:rsidRDefault="00466A9E" w:rsidP="00AF6F0D">
            <w:pPr>
              <w:jc w:val="center"/>
              <w:rPr>
                <w:b/>
              </w:rPr>
            </w:pPr>
            <w:r w:rsidRPr="00CE4D74">
              <w:rPr>
                <w:b/>
              </w:rPr>
              <w:t>Non-Mandatory Fields</w:t>
            </w:r>
          </w:p>
        </w:tc>
      </w:tr>
      <w:tr w:rsidR="00466A9E" w:rsidRPr="00CE4D74" w14:paraId="126BFADF" w14:textId="77777777" w:rsidTr="00466A9E">
        <w:tc>
          <w:tcPr>
            <w:tcW w:w="2663" w:type="dxa"/>
            <w:shd w:val="pct20" w:color="auto" w:fill="auto"/>
          </w:tcPr>
          <w:p w14:paraId="496F747A"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5A03ECBD" w14:textId="77777777" w:rsidR="00466A9E" w:rsidRDefault="00466A9E">
            <w:pPr>
              <w:pStyle w:val="ListParagraph"/>
              <w:numPr>
                <w:ilvl w:val="0"/>
                <w:numId w:val="233"/>
              </w:numPr>
              <w:rPr>
                <w:ins w:id="1952" w:author="Jamal, Zaher CWK" w:date="2015-06-16T10:30:00Z"/>
              </w:rPr>
              <w:pPrChange w:id="1953" w:author="Jamal, Zaher CWK" w:date="2015-06-16T10:30:00Z">
                <w:pPr/>
              </w:pPrChange>
            </w:pPr>
            <w:r w:rsidRPr="00CE4D74">
              <w:t>Aligned with MW NFR 0015</w:t>
            </w:r>
          </w:p>
          <w:p w14:paraId="53D44BC7" w14:textId="41FF54AD" w:rsidR="00DD7C99" w:rsidRPr="00466A9E" w:rsidRDefault="00DD7C99">
            <w:pPr>
              <w:pStyle w:val="ListParagraph"/>
              <w:numPr>
                <w:ilvl w:val="0"/>
                <w:numId w:val="233"/>
              </w:numPr>
              <w:pPrChange w:id="1954" w:author="Jamal, Zaher CWK" w:date="2015-06-16T10:31:00Z">
                <w:pPr/>
              </w:pPrChange>
            </w:pPr>
            <w:ins w:id="1955" w:author="Jamal, Zaher CWK" w:date="2015-06-16T10:30:00Z">
              <w:r>
                <w:t xml:space="preserve">Existing issues with IE8 will not be resolved and the recommendation is to upgrade from IE8 to resolve </w:t>
              </w:r>
            </w:ins>
            <w:ins w:id="1956" w:author="Jamal, Zaher CWK" w:date="2015-06-16T10:31:00Z">
              <w:r>
                <w:t>browser related issues.</w:t>
              </w:r>
            </w:ins>
          </w:p>
        </w:tc>
      </w:tr>
    </w:tbl>
    <w:p w14:paraId="5383EDDD" w14:textId="77777777" w:rsidR="00466A9E" w:rsidRDefault="00466A9E" w:rsidP="00AF6F0D">
      <w:pPr>
        <w:pStyle w:val="BodyText"/>
        <w:spacing w:after="0"/>
      </w:pPr>
    </w:p>
    <w:p w14:paraId="0749219D" w14:textId="77777777" w:rsidR="00466A9E" w:rsidRDefault="00466A9E" w:rsidP="00AF6F0D">
      <w:pPr>
        <w:pStyle w:val="Heading2"/>
        <w:ind w:left="0" w:firstLine="0"/>
      </w:pPr>
      <w:r>
        <w:br w:type="page"/>
      </w:r>
      <w:bookmarkStart w:id="1957" w:name="_Toc422842106"/>
      <w:r>
        <w:t>PM-NFR0015 – Screen resolution compatibility</w:t>
      </w:r>
      <w:bookmarkEnd w:id="1957"/>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02F07DD6" w14:textId="77777777" w:rsidTr="00E04DD9">
        <w:tc>
          <w:tcPr>
            <w:tcW w:w="8788" w:type="dxa"/>
            <w:gridSpan w:val="2"/>
            <w:shd w:val="pct20" w:color="auto" w:fill="auto"/>
          </w:tcPr>
          <w:p w14:paraId="1B9B2DD9" w14:textId="77777777" w:rsidR="00466A9E" w:rsidRPr="00CE4D74" w:rsidRDefault="00466A9E" w:rsidP="00AF6F0D">
            <w:pPr>
              <w:rPr>
                <w:b/>
              </w:rPr>
            </w:pPr>
            <w:r w:rsidRPr="00CE4D74">
              <w:rPr>
                <w:b/>
              </w:rPr>
              <w:t>BlackRock Life – Requirement Template</w:t>
            </w:r>
          </w:p>
          <w:p w14:paraId="2B3A9EF2" w14:textId="77777777" w:rsidR="00466A9E" w:rsidRPr="00CE4D74" w:rsidRDefault="00466A9E" w:rsidP="00AF6F0D">
            <w:pPr>
              <w:rPr>
                <w:b/>
                <w:sz w:val="12"/>
                <w:szCs w:val="12"/>
              </w:rPr>
            </w:pPr>
            <w:r w:rsidRPr="00CE4D74">
              <w:rPr>
                <w:b/>
                <w:sz w:val="12"/>
                <w:szCs w:val="12"/>
              </w:rPr>
              <w:t>Template Date 24/04/2013</w:t>
            </w:r>
          </w:p>
        </w:tc>
      </w:tr>
      <w:tr w:rsidR="00466A9E" w:rsidRPr="00CE4D74" w14:paraId="6B54ED5A" w14:textId="77777777" w:rsidTr="00E04DD9">
        <w:tc>
          <w:tcPr>
            <w:tcW w:w="8788" w:type="dxa"/>
            <w:gridSpan w:val="2"/>
            <w:shd w:val="pct20" w:color="auto" w:fill="auto"/>
          </w:tcPr>
          <w:p w14:paraId="5F183F00" w14:textId="77777777" w:rsidR="00466A9E" w:rsidRPr="00CE4D74" w:rsidRDefault="00466A9E" w:rsidP="00AF6F0D">
            <w:pPr>
              <w:tabs>
                <w:tab w:val="left" w:pos="886"/>
                <w:tab w:val="center" w:pos="4286"/>
              </w:tabs>
              <w:jc w:val="center"/>
              <w:rPr>
                <w:b/>
              </w:rPr>
            </w:pPr>
            <w:r w:rsidRPr="00CE4D74">
              <w:rPr>
                <w:b/>
              </w:rPr>
              <w:t>Mandatory Fields</w:t>
            </w:r>
          </w:p>
          <w:p w14:paraId="4035CF0D"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5125DE7C" w14:textId="77777777" w:rsidTr="00466A9E">
        <w:tc>
          <w:tcPr>
            <w:tcW w:w="2663" w:type="dxa"/>
            <w:shd w:val="pct20" w:color="auto" w:fill="auto"/>
          </w:tcPr>
          <w:p w14:paraId="34228869"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2BD80195" w14:textId="77777777" w:rsidR="00466A9E" w:rsidRPr="00CE4D74" w:rsidRDefault="00466A9E" w:rsidP="00AF6F0D">
            <w:r>
              <w:t>PM</w:t>
            </w:r>
            <w:r w:rsidRPr="00CE4D74">
              <w:t>-NFR00</w:t>
            </w:r>
            <w:r>
              <w:t>15</w:t>
            </w:r>
          </w:p>
          <w:p w14:paraId="18C17804" w14:textId="77777777" w:rsidR="00466A9E" w:rsidRPr="00CE4D74" w:rsidRDefault="00466A9E" w:rsidP="00AF6F0D"/>
        </w:tc>
      </w:tr>
      <w:tr w:rsidR="00466A9E" w:rsidRPr="00CE4D74" w14:paraId="434BB2D0" w14:textId="77777777" w:rsidTr="00466A9E">
        <w:tc>
          <w:tcPr>
            <w:tcW w:w="2663" w:type="dxa"/>
            <w:shd w:val="pct20" w:color="auto" w:fill="auto"/>
          </w:tcPr>
          <w:p w14:paraId="34D51B41"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6E836F24" w14:textId="77777777" w:rsidR="00466A9E" w:rsidRPr="00CE4D74" w:rsidRDefault="00466A9E" w:rsidP="00AF6F0D">
            <w:pPr>
              <w:rPr>
                <w:rFonts w:cs="Arial"/>
              </w:rPr>
            </w:pPr>
            <w:r>
              <w:rPr>
                <w:rFonts w:cs="Arial"/>
              </w:rPr>
              <w:t>PlanManager</w:t>
            </w:r>
          </w:p>
        </w:tc>
      </w:tr>
      <w:tr w:rsidR="00466A9E" w:rsidRPr="00CE4D74" w14:paraId="7DC209FB" w14:textId="77777777" w:rsidTr="00466A9E">
        <w:tc>
          <w:tcPr>
            <w:tcW w:w="2663" w:type="dxa"/>
            <w:shd w:val="pct20" w:color="auto" w:fill="auto"/>
          </w:tcPr>
          <w:p w14:paraId="4A179D6B"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06FEF322" w14:textId="77777777" w:rsidR="00466A9E" w:rsidRPr="00CE4D74" w:rsidRDefault="00466A9E" w:rsidP="00AF6F0D">
            <w:pPr>
              <w:rPr>
                <w:rFonts w:cs="Arial"/>
              </w:rPr>
            </w:pPr>
            <w:r w:rsidRPr="00CE4D74">
              <w:rPr>
                <w:rFonts w:cs="Arial"/>
              </w:rPr>
              <w:t xml:space="preserve">Non-Functional Requirements – </w:t>
            </w:r>
            <w:r>
              <w:rPr>
                <w:rFonts w:cs="Arial"/>
              </w:rPr>
              <w:t>Screen resolution compatibility</w:t>
            </w:r>
          </w:p>
        </w:tc>
      </w:tr>
      <w:tr w:rsidR="00466A9E" w:rsidRPr="00CE4D74" w14:paraId="77B5B43B" w14:textId="77777777" w:rsidTr="00466A9E">
        <w:tc>
          <w:tcPr>
            <w:tcW w:w="2663" w:type="dxa"/>
            <w:shd w:val="pct20" w:color="auto" w:fill="auto"/>
          </w:tcPr>
          <w:p w14:paraId="1805EFF3"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36D30A3B" w14:textId="77777777" w:rsidR="00466A9E" w:rsidRDefault="00466A9E" w:rsidP="00AF6F0D">
            <w:pPr>
              <w:contextualSpacing/>
            </w:pPr>
            <w:r>
              <w:t>The PlanManager website must be compatible with and display correctly on any screen resolution greater than (or equal to) 1024x768 pixels.</w:t>
            </w:r>
          </w:p>
          <w:p w14:paraId="593C41D0" w14:textId="77777777" w:rsidR="00466A9E" w:rsidRPr="00CE4D74" w:rsidRDefault="00466A9E" w:rsidP="00AF6F0D">
            <w:pPr>
              <w:contextualSpacing/>
            </w:pPr>
          </w:p>
        </w:tc>
      </w:tr>
      <w:tr w:rsidR="00466A9E" w:rsidRPr="00CE4D74" w14:paraId="53716FDF" w14:textId="77777777" w:rsidTr="00466A9E">
        <w:tc>
          <w:tcPr>
            <w:tcW w:w="2663" w:type="dxa"/>
            <w:shd w:val="pct20" w:color="auto" w:fill="auto"/>
          </w:tcPr>
          <w:p w14:paraId="10D03C50"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1FA68CBA" w14:textId="77777777" w:rsidR="00466A9E" w:rsidRPr="00CE4D74" w:rsidRDefault="00466A9E" w:rsidP="00AF6F0D">
            <w:pPr>
              <w:rPr>
                <w:rFonts w:cs="Arial"/>
                <w:b/>
              </w:rPr>
            </w:pPr>
            <w:r w:rsidRPr="00CE4D74">
              <w:rPr>
                <w:rFonts w:cs="Arial"/>
                <w:b/>
              </w:rPr>
              <w:t>M – Must have.</w:t>
            </w:r>
          </w:p>
        </w:tc>
      </w:tr>
      <w:tr w:rsidR="00466A9E" w:rsidRPr="00CE4D74" w14:paraId="51513910" w14:textId="77777777" w:rsidTr="00466A9E">
        <w:tc>
          <w:tcPr>
            <w:tcW w:w="2663" w:type="dxa"/>
            <w:shd w:val="pct20" w:color="auto" w:fill="auto"/>
          </w:tcPr>
          <w:p w14:paraId="41DD8F9C"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6BDB2617" w14:textId="77777777" w:rsidR="00466A9E" w:rsidRPr="00CE4D74" w:rsidRDefault="00466A9E" w:rsidP="00AF6F0D">
            <w:pPr>
              <w:tabs>
                <w:tab w:val="left" w:pos="1080"/>
              </w:tabs>
            </w:pPr>
            <w:r>
              <w:t>Nicky Benstead</w:t>
            </w:r>
            <w:r w:rsidRPr="00CE4D74">
              <w:tab/>
            </w:r>
          </w:p>
        </w:tc>
      </w:tr>
      <w:tr w:rsidR="00466A9E" w:rsidRPr="00CE4D74" w14:paraId="75874C01" w14:textId="77777777" w:rsidTr="00466A9E">
        <w:tc>
          <w:tcPr>
            <w:tcW w:w="2663" w:type="dxa"/>
            <w:shd w:val="pct20" w:color="auto" w:fill="auto"/>
          </w:tcPr>
          <w:p w14:paraId="34070CA1"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0D7C52F5" w14:textId="77777777" w:rsidR="00466A9E" w:rsidRPr="00CE4D74" w:rsidRDefault="00466A9E" w:rsidP="00AF6F0D">
            <w:r>
              <w:t>3</w:t>
            </w:r>
            <w:r w:rsidRPr="00645620">
              <w:rPr>
                <w:vertAlign w:val="superscript"/>
              </w:rPr>
              <w:t>rd</w:t>
            </w:r>
            <w:r>
              <w:t xml:space="preserve"> January 2014</w:t>
            </w:r>
          </w:p>
        </w:tc>
      </w:tr>
      <w:tr w:rsidR="00466A9E" w:rsidRPr="00CE4D74" w14:paraId="3FDE721E" w14:textId="77777777" w:rsidTr="00E04DD9">
        <w:tc>
          <w:tcPr>
            <w:tcW w:w="8788" w:type="dxa"/>
            <w:gridSpan w:val="2"/>
            <w:shd w:val="pct20" w:color="auto" w:fill="auto"/>
          </w:tcPr>
          <w:p w14:paraId="627BBBBF" w14:textId="77777777" w:rsidR="00466A9E" w:rsidRPr="00CE4D74" w:rsidRDefault="00466A9E" w:rsidP="00AF6F0D">
            <w:pPr>
              <w:tabs>
                <w:tab w:val="left" w:pos="1897"/>
                <w:tab w:val="center" w:pos="4286"/>
              </w:tabs>
              <w:jc w:val="center"/>
              <w:rPr>
                <w:b/>
              </w:rPr>
            </w:pPr>
            <w:r>
              <w:rPr>
                <w:b/>
              </w:rPr>
              <w:t>N</w:t>
            </w:r>
            <w:r w:rsidRPr="00CE4D74">
              <w:rPr>
                <w:b/>
              </w:rPr>
              <w:t>on-Mandatory Fields</w:t>
            </w:r>
          </w:p>
        </w:tc>
      </w:tr>
      <w:tr w:rsidR="00466A9E" w:rsidRPr="00CE4D74" w14:paraId="4005C8C2" w14:textId="77777777" w:rsidTr="00466A9E">
        <w:tc>
          <w:tcPr>
            <w:tcW w:w="2663" w:type="dxa"/>
            <w:shd w:val="pct20" w:color="auto" w:fill="auto"/>
          </w:tcPr>
          <w:p w14:paraId="53CCB9AC"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6FFBCDFA" w14:textId="77777777" w:rsidR="00466A9E" w:rsidRPr="00CE4D74" w:rsidRDefault="00466A9E" w:rsidP="00AF6F0D"/>
          <w:p w14:paraId="2A19EF80" w14:textId="77777777" w:rsidR="00466A9E" w:rsidRPr="00CE4D74" w:rsidRDefault="00466A9E" w:rsidP="00AF6F0D"/>
        </w:tc>
      </w:tr>
    </w:tbl>
    <w:p w14:paraId="38F38A5A" w14:textId="77777777" w:rsidR="00466A9E" w:rsidRDefault="00466A9E" w:rsidP="00AF6F0D">
      <w:pPr>
        <w:pStyle w:val="BodyText"/>
        <w:spacing w:after="0"/>
      </w:pPr>
    </w:p>
    <w:p w14:paraId="720F6A4C" w14:textId="77777777" w:rsidR="00466A9E" w:rsidRPr="00CE4D74" w:rsidRDefault="00466A9E" w:rsidP="00AF6F0D">
      <w:pPr>
        <w:pStyle w:val="BodyText"/>
        <w:spacing w:after="0"/>
      </w:pPr>
      <w:r>
        <w:br w:type="page"/>
      </w:r>
    </w:p>
    <w:p w14:paraId="546DCA03" w14:textId="77777777" w:rsidR="00466A9E" w:rsidRDefault="00466A9E" w:rsidP="00AF6F0D">
      <w:pPr>
        <w:pStyle w:val="Heading2"/>
        <w:ind w:left="0" w:firstLine="0"/>
      </w:pPr>
      <w:bookmarkStart w:id="1958" w:name="_Toc422842107"/>
      <w:r>
        <w:t>PM-NFR0016 - Maintainability</w:t>
      </w:r>
      <w:bookmarkEnd w:id="1958"/>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3AB4FD70" w14:textId="77777777" w:rsidTr="00E04DD9">
        <w:tc>
          <w:tcPr>
            <w:tcW w:w="8788" w:type="dxa"/>
            <w:gridSpan w:val="2"/>
            <w:shd w:val="pct20" w:color="auto" w:fill="auto"/>
          </w:tcPr>
          <w:p w14:paraId="12EBBE38" w14:textId="77777777" w:rsidR="00466A9E" w:rsidRPr="00CE4D74" w:rsidRDefault="00466A9E" w:rsidP="00AF6F0D">
            <w:pPr>
              <w:rPr>
                <w:b/>
              </w:rPr>
            </w:pPr>
            <w:r w:rsidRPr="00CE4D74">
              <w:rPr>
                <w:b/>
              </w:rPr>
              <w:t>BlackRock Life – Requirement Template</w:t>
            </w:r>
          </w:p>
          <w:p w14:paraId="78ED17BF" w14:textId="77777777" w:rsidR="00466A9E" w:rsidRPr="00CE4D74" w:rsidRDefault="00466A9E" w:rsidP="00AF6F0D">
            <w:pPr>
              <w:rPr>
                <w:b/>
                <w:sz w:val="12"/>
                <w:szCs w:val="12"/>
              </w:rPr>
            </w:pPr>
            <w:r w:rsidRPr="00CE4D74">
              <w:rPr>
                <w:b/>
                <w:sz w:val="12"/>
                <w:szCs w:val="12"/>
              </w:rPr>
              <w:t>Template Date 24/04/2013</w:t>
            </w:r>
          </w:p>
        </w:tc>
      </w:tr>
      <w:tr w:rsidR="00466A9E" w:rsidRPr="00CE4D74" w14:paraId="698B6A25" w14:textId="77777777" w:rsidTr="00E04DD9">
        <w:tc>
          <w:tcPr>
            <w:tcW w:w="8788" w:type="dxa"/>
            <w:gridSpan w:val="2"/>
            <w:shd w:val="pct20" w:color="auto" w:fill="auto"/>
          </w:tcPr>
          <w:p w14:paraId="4C6B7FB0" w14:textId="77777777" w:rsidR="00466A9E" w:rsidRPr="00CE4D74" w:rsidRDefault="00466A9E" w:rsidP="00AF6F0D">
            <w:pPr>
              <w:tabs>
                <w:tab w:val="left" w:pos="886"/>
                <w:tab w:val="center" w:pos="4286"/>
              </w:tabs>
              <w:jc w:val="center"/>
              <w:rPr>
                <w:b/>
              </w:rPr>
            </w:pPr>
            <w:r w:rsidRPr="00CE4D74">
              <w:rPr>
                <w:b/>
              </w:rPr>
              <w:t>Mandatory Fields</w:t>
            </w:r>
          </w:p>
          <w:p w14:paraId="530E6026"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1E05C007" w14:textId="77777777" w:rsidTr="00466A9E">
        <w:tc>
          <w:tcPr>
            <w:tcW w:w="2663" w:type="dxa"/>
            <w:shd w:val="pct20" w:color="auto" w:fill="auto"/>
          </w:tcPr>
          <w:p w14:paraId="2473ED34"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0E5F9C9D" w14:textId="77777777" w:rsidR="00466A9E" w:rsidRPr="00CE4D74" w:rsidRDefault="00466A9E" w:rsidP="00AF6F0D">
            <w:r>
              <w:t>PM-NFR0016</w:t>
            </w:r>
          </w:p>
          <w:p w14:paraId="0507F9C5" w14:textId="77777777" w:rsidR="00466A9E" w:rsidRPr="00CE4D74" w:rsidRDefault="00466A9E" w:rsidP="00AF6F0D"/>
        </w:tc>
      </w:tr>
      <w:tr w:rsidR="00466A9E" w:rsidRPr="00CE4D74" w14:paraId="6ADE6A7A" w14:textId="77777777" w:rsidTr="00466A9E">
        <w:tc>
          <w:tcPr>
            <w:tcW w:w="2663" w:type="dxa"/>
            <w:shd w:val="pct20" w:color="auto" w:fill="auto"/>
          </w:tcPr>
          <w:p w14:paraId="5DA48EA1"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0D009846" w14:textId="77777777" w:rsidR="00466A9E" w:rsidRPr="00CE4D74" w:rsidRDefault="00466A9E" w:rsidP="00AF6F0D">
            <w:pPr>
              <w:rPr>
                <w:rFonts w:cs="Arial"/>
              </w:rPr>
            </w:pPr>
            <w:r>
              <w:rPr>
                <w:rFonts w:cs="Arial"/>
              </w:rPr>
              <w:t>PlanManager</w:t>
            </w:r>
          </w:p>
        </w:tc>
      </w:tr>
      <w:tr w:rsidR="00466A9E" w:rsidRPr="00CE4D74" w14:paraId="4AF7FC56" w14:textId="77777777" w:rsidTr="00466A9E">
        <w:tc>
          <w:tcPr>
            <w:tcW w:w="2663" w:type="dxa"/>
            <w:shd w:val="pct20" w:color="auto" w:fill="auto"/>
          </w:tcPr>
          <w:p w14:paraId="71A7BB3C"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4AC6E2CF" w14:textId="77777777" w:rsidR="00466A9E" w:rsidRPr="00CE4D74" w:rsidRDefault="00466A9E" w:rsidP="00AF6F0D">
            <w:pPr>
              <w:rPr>
                <w:rFonts w:cs="Arial"/>
              </w:rPr>
            </w:pPr>
            <w:r w:rsidRPr="00CE4D74">
              <w:rPr>
                <w:rFonts w:cs="Arial"/>
              </w:rPr>
              <w:t>Non-Functional Requirements – Maintainability</w:t>
            </w:r>
          </w:p>
        </w:tc>
      </w:tr>
      <w:tr w:rsidR="00466A9E" w:rsidRPr="00CE4D74" w14:paraId="7A258104" w14:textId="77777777" w:rsidTr="00466A9E">
        <w:tc>
          <w:tcPr>
            <w:tcW w:w="2663" w:type="dxa"/>
            <w:shd w:val="pct20" w:color="auto" w:fill="auto"/>
          </w:tcPr>
          <w:p w14:paraId="2698409E"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39F3AAEA" w14:textId="77777777" w:rsidR="00466A9E" w:rsidRPr="00CE4D74" w:rsidRDefault="00466A9E" w:rsidP="00AF6F0D">
            <w:pPr>
              <w:rPr>
                <w:rFonts w:cs="Arial"/>
              </w:rPr>
            </w:pPr>
            <w:r w:rsidRPr="00CE4D74">
              <w:rPr>
                <w:rFonts w:cs="Arial"/>
              </w:rPr>
              <w:t xml:space="preserve">The solution must provide the Business with the ability to maintain, update or otherwise change the website content without the need for IT development. </w:t>
            </w:r>
          </w:p>
          <w:p w14:paraId="53F0B1B7" w14:textId="77777777" w:rsidR="00466A9E" w:rsidRPr="00CE4D74" w:rsidRDefault="00466A9E" w:rsidP="00AF6F0D">
            <w:pPr>
              <w:rPr>
                <w:rFonts w:cs="Arial"/>
              </w:rPr>
            </w:pPr>
          </w:p>
          <w:p w14:paraId="53DEAA19" w14:textId="77777777" w:rsidR="00466A9E" w:rsidRPr="00CE4D74" w:rsidRDefault="00466A9E" w:rsidP="00AF6F0D">
            <w:pPr>
              <w:rPr>
                <w:rFonts w:cs="Arial"/>
              </w:rPr>
            </w:pPr>
            <w:r w:rsidRPr="00CE4D74">
              <w:rPr>
                <w:rFonts w:cs="Arial"/>
              </w:rPr>
              <w:t>This facility should be available via a suitable Content Management tool.</w:t>
            </w:r>
          </w:p>
          <w:p w14:paraId="20305B26" w14:textId="77777777" w:rsidR="00466A9E" w:rsidRPr="00CE4D74" w:rsidRDefault="00466A9E" w:rsidP="00AF6F0D">
            <w:pPr>
              <w:contextualSpacing/>
            </w:pPr>
          </w:p>
        </w:tc>
      </w:tr>
      <w:tr w:rsidR="00466A9E" w:rsidRPr="00CE4D74" w14:paraId="63C6037A" w14:textId="77777777" w:rsidTr="00466A9E">
        <w:tc>
          <w:tcPr>
            <w:tcW w:w="2663" w:type="dxa"/>
            <w:shd w:val="pct20" w:color="auto" w:fill="auto"/>
          </w:tcPr>
          <w:p w14:paraId="0BD369D9"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489052D1" w14:textId="77777777" w:rsidR="00466A9E" w:rsidRPr="00CE4D74" w:rsidRDefault="00466A9E" w:rsidP="00AF6F0D">
            <w:pPr>
              <w:rPr>
                <w:rFonts w:cs="Arial"/>
                <w:b/>
              </w:rPr>
            </w:pPr>
            <w:r w:rsidRPr="00CE4D74">
              <w:rPr>
                <w:rFonts w:cs="Arial"/>
                <w:b/>
              </w:rPr>
              <w:t>M – Must have.</w:t>
            </w:r>
          </w:p>
        </w:tc>
      </w:tr>
      <w:tr w:rsidR="00466A9E" w:rsidRPr="00CE4D74" w14:paraId="0D257D8A" w14:textId="77777777" w:rsidTr="00466A9E">
        <w:tc>
          <w:tcPr>
            <w:tcW w:w="2663" w:type="dxa"/>
            <w:shd w:val="pct20" w:color="auto" w:fill="auto"/>
          </w:tcPr>
          <w:p w14:paraId="3E803A35"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5845E9C1" w14:textId="77777777" w:rsidR="00466A9E" w:rsidRPr="00CE4D74" w:rsidRDefault="00466A9E" w:rsidP="00AF6F0D">
            <w:pPr>
              <w:tabs>
                <w:tab w:val="left" w:pos="1080"/>
              </w:tabs>
            </w:pPr>
            <w:r>
              <w:t>Nicky Benstead</w:t>
            </w:r>
            <w:r w:rsidRPr="00CE4D74">
              <w:tab/>
            </w:r>
          </w:p>
        </w:tc>
      </w:tr>
      <w:tr w:rsidR="00466A9E" w:rsidRPr="00CE4D74" w14:paraId="1C80A4BB" w14:textId="77777777" w:rsidTr="00466A9E">
        <w:tc>
          <w:tcPr>
            <w:tcW w:w="2663" w:type="dxa"/>
            <w:shd w:val="pct20" w:color="auto" w:fill="auto"/>
          </w:tcPr>
          <w:p w14:paraId="724DC43D"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2C6E3F57" w14:textId="77777777" w:rsidR="00466A9E" w:rsidRPr="00CE4D74" w:rsidRDefault="00466A9E" w:rsidP="00AF6F0D">
            <w:r>
              <w:t>14th January 2014</w:t>
            </w:r>
          </w:p>
        </w:tc>
      </w:tr>
      <w:tr w:rsidR="00466A9E" w:rsidRPr="00CE4D74" w14:paraId="3ABA6395" w14:textId="77777777" w:rsidTr="00E04DD9">
        <w:tc>
          <w:tcPr>
            <w:tcW w:w="8788" w:type="dxa"/>
            <w:gridSpan w:val="2"/>
            <w:shd w:val="pct20" w:color="auto" w:fill="auto"/>
          </w:tcPr>
          <w:p w14:paraId="0E3C4F49" w14:textId="77777777" w:rsidR="00466A9E" w:rsidRPr="00CE4D74" w:rsidRDefault="00466A9E" w:rsidP="00AF6F0D">
            <w:pPr>
              <w:jc w:val="center"/>
              <w:rPr>
                <w:b/>
              </w:rPr>
            </w:pPr>
            <w:r w:rsidRPr="00CE4D74">
              <w:rPr>
                <w:b/>
              </w:rPr>
              <w:t>Non-Mandatory Fields</w:t>
            </w:r>
          </w:p>
        </w:tc>
      </w:tr>
      <w:tr w:rsidR="00466A9E" w:rsidRPr="00CE4D74" w14:paraId="2C6343E0" w14:textId="77777777" w:rsidTr="00466A9E">
        <w:tc>
          <w:tcPr>
            <w:tcW w:w="2663" w:type="dxa"/>
            <w:shd w:val="pct20" w:color="auto" w:fill="auto"/>
          </w:tcPr>
          <w:p w14:paraId="1B8B3096"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45D39BB8" w14:textId="77777777" w:rsidR="00466A9E" w:rsidRDefault="00466A9E" w:rsidP="00AF6F0D">
            <w:r w:rsidRPr="00CE4D74">
              <w:t>Aligned with MW NFR 0016</w:t>
            </w:r>
          </w:p>
          <w:p w14:paraId="6209C8A5" w14:textId="77777777" w:rsidR="00466A9E" w:rsidRPr="00CE4D74" w:rsidRDefault="00466A9E" w:rsidP="00AF6F0D">
            <w:r>
              <w:t>Cross reference with PM0048/49/50</w:t>
            </w:r>
          </w:p>
        </w:tc>
      </w:tr>
    </w:tbl>
    <w:p w14:paraId="772FAB5C" w14:textId="77777777" w:rsidR="00466A9E" w:rsidRDefault="00466A9E" w:rsidP="00AF6F0D">
      <w:pPr>
        <w:pStyle w:val="BodyText"/>
        <w:spacing w:after="0"/>
      </w:pPr>
    </w:p>
    <w:p w14:paraId="7ACDD118" w14:textId="77777777" w:rsidR="00466A9E" w:rsidRDefault="00466A9E" w:rsidP="00AF6F0D">
      <w:pPr>
        <w:pStyle w:val="Heading2"/>
        <w:ind w:left="0" w:firstLine="0"/>
      </w:pPr>
      <w:r>
        <w:br w:type="page"/>
      </w:r>
      <w:bookmarkStart w:id="1959" w:name="_Toc422842108"/>
      <w:r>
        <w:t>PM-NFR0017 – Web Standards</w:t>
      </w:r>
      <w:bookmarkEnd w:id="1959"/>
    </w:p>
    <w:tbl>
      <w:tblPr>
        <w:tblW w:w="9021"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358"/>
      </w:tblGrid>
      <w:tr w:rsidR="00466A9E" w:rsidRPr="00CE4D74" w14:paraId="387EB0D2" w14:textId="77777777" w:rsidTr="00466A9E">
        <w:tc>
          <w:tcPr>
            <w:tcW w:w="9021" w:type="dxa"/>
            <w:gridSpan w:val="2"/>
            <w:shd w:val="pct20" w:color="auto" w:fill="auto"/>
          </w:tcPr>
          <w:p w14:paraId="44DB7C7B" w14:textId="77777777" w:rsidR="00466A9E" w:rsidRPr="00CE4D74" w:rsidRDefault="00466A9E" w:rsidP="00AF6F0D">
            <w:pPr>
              <w:rPr>
                <w:b/>
              </w:rPr>
            </w:pPr>
            <w:r w:rsidRPr="00CE4D74">
              <w:rPr>
                <w:b/>
              </w:rPr>
              <w:t>BlackRock Life – Requirement Template</w:t>
            </w:r>
          </w:p>
          <w:p w14:paraId="334350C7" w14:textId="77777777" w:rsidR="00466A9E" w:rsidRPr="00CE4D74" w:rsidRDefault="00466A9E" w:rsidP="00AF6F0D">
            <w:pPr>
              <w:rPr>
                <w:b/>
                <w:sz w:val="12"/>
                <w:szCs w:val="12"/>
              </w:rPr>
            </w:pPr>
            <w:r w:rsidRPr="00CE4D74">
              <w:rPr>
                <w:b/>
                <w:sz w:val="12"/>
                <w:szCs w:val="12"/>
              </w:rPr>
              <w:t>Template Date 24/04/2013</w:t>
            </w:r>
          </w:p>
        </w:tc>
      </w:tr>
      <w:tr w:rsidR="00466A9E" w:rsidRPr="00CE4D74" w14:paraId="29A429CC" w14:textId="77777777" w:rsidTr="00466A9E">
        <w:tc>
          <w:tcPr>
            <w:tcW w:w="9021" w:type="dxa"/>
            <w:gridSpan w:val="2"/>
            <w:shd w:val="pct20" w:color="auto" w:fill="auto"/>
          </w:tcPr>
          <w:p w14:paraId="6F52298D" w14:textId="77777777" w:rsidR="00466A9E" w:rsidRPr="00CE4D74" w:rsidRDefault="00466A9E" w:rsidP="00AF6F0D">
            <w:pPr>
              <w:tabs>
                <w:tab w:val="left" w:pos="886"/>
                <w:tab w:val="center" w:pos="4286"/>
              </w:tabs>
              <w:jc w:val="center"/>
              <w:rPr>
                <w:b/>
              </w:rPr>
            </w:pPr>
            <w:r w:rsidRPr="00CE4D74">
              <w:rPr>
                <w:b/>
              </w:rPr>
              <w:t>Mandatory Fields</w:t>
            </w:r>
          </w:p>
          <w:p w14:paraId="3E10E814"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6266C98B" w14:textId="77777777" w:rsidTr="00466A9E">
        <w:tc>
          <w:tcPr>
            <w:tcW w:w="2663" w:type="dxa"/>
            <w:shd w:val="pct20" w:color="auto" w:fill="auto"/>
          </w:tcPr>
          <w:p w14:paraId="19E44B7B" w14:textId="77777777" w:rsidR="00466A9E" w:rsidRPr="00CE4D74" w:rsidRDefault="00466A9E" w:rsidP="00AF6F0D">
            <w:pPr>
              <w:rPr>
                <w:rFonts w:cs="Arial"/>
                <w:b/>
                <w:bCs/>
              </w:rPr>
            </w:pPr>
            <w:r w:rsidRPr="00CE4D74">
              <w:rPr>
                <w:rFonts w:cs="Arial"/>
                <w:b/>
                <w:bCs/>
              </w:rPr>
              <w:t>Requirement Ref. No. :</w:t>
            </w:r>
          </w:p>
        </w:tc>
        <w:tc>
          <w:tcPr>
            <w:tcW w:w="6358" w:type="dxa"/>
            <w:shd w:val="clear" w:color="auto" w:fill="auto"/>
          </w:tcPr>
          <w:p w14:paraId="66307563" w14:textId="77777777" w:rsidR="00466A9E" w:rsidRPr="00CE4D74" w:rsidRDefault="00466A9E" w:rsidP="00AF6F0D">
            <w:r>
              <w:t>PM</w:t>
            </w:r>
            <w:r w:rsidRPr="00CE4D74">
              <w:t>-NFR001</w:t>
            </w:r>
            <w:r>
              <w:t>7</w:t>
            </w:r>
          </w:p>
          <w:p w14:paraId="6C1450A5" w14:textId="77777777" w:rsidR="00466A9E" w:rsidRPr="00CE4D74" w:rsidRDefault="00466A9E" w:rsidP="00AF6F0D"/>
        </w:tc>
      </w:tr>
      <w:tr w:rsidR="00466A9E" w:rsidRPr="00CE4D74" w14:paraId="3C7EFE98" w14:textId="77777777" w:rsidTr="00466A9E">
        <w:tc>
          <w:tcPr>
            <w:tcW w:w="2663" w:type="dxa"/>
            <w:shd w:val="pct20" w:color="auto" w:fill="auto"/>
          </w:tcPr>
          <w:p w14:paraId="1C4EC03A" w14:textId="77777777" w:rsidR="00466A9E" w:rsidRPr="00CE4D74" w:rsidRDefault="00466A9E" w:rsidP="00AF6F0D">
            <w:pPr>
              <w:rPr>
                <w:rFonts w:cs="Arial"/>
                <w:b/>
                <w:bCs/>
              </w:rPr>
            </w:pPr>
            <w:r w:rsidRPr="00CE4D74">
              <w:rPr>
                <w:rFonts w:cs="Arial"/>
                <w:b/>
                <w:bCs/>
              </w:rPr>
              <w:t>Main Requirement Title:</w:t>
            </w:r>
          </w:p>
        </w:tc>
        <w:tc>
          <w:tcPr>
            <w:tcW w:w="6358" w:type="dxa"/>
            <w:shd w:val="clear" w:color="auto" w:fill="auto"/>
          </w:tcPr>
          <w:p w14:paraId="143125AC" w14:textId="77777777" w:rsidR="00466A9E" w:rsidRPr="00CE4D74" w:rsidRDefault="00466A9E" w:rsidP="00AF6F0D">
            <w:pPr>
              <w:rPr>
                <w:rFonts w:cs="Arial"/>
              </w:rPr>
            </w:pPr>
            <w:r>
              <w:rPr>
                <w:rFonts w:cs="Arial"/>
              </w:rPr>
              <w:t>PlanManager</w:t>
            </w:r>
          </w:p>
        </w:tc>
      </w:tr>
      <w:tr w:rsidR="00466A9E" w:rsidRPr="00CE4D74" w14:paraId="3D14179B" w14:textId="77777777" w:rsidTr="00466A9E">
        <w:tc>
          <w:tcPr>
            <w:tcW w:w="2663" w:type="dxa"/>
            <w:shd w:val="pct20" w:color="auto" w:fill="auto"/>
          </w:tcPr>
          <w:p w14:paraId="6EF9CF27" w14:textId="77777777" w:rsidR="00466A9E" w:rsidRPr="00CE4D74" w:rsidRDefault="00466A9E" w:rsidP="00AF6F0D">
            <w:pPr>
              <w:rPr>
                <w:rFonts w:cs="Arial"/>
                <w:b/>
                <w:bCs/>
              </w:rPr>
            </w:pPr>
            <w:r w:rsidRPr="00CE4D74">
              <w:rPr>
                <w:rFonts w:cs="Arial"/>
                <w:b/>
                <w:bCs/>
              </w:rPr>
              <w:t>Sub-Level Requirement Title:</w:t>
            </w:r>
          </w:p>
        </w:tc>
        <w:tc>
          <w:tcPr>
            <w:tcW w:w="6358" w:type="dxa"/>
            <w:shd w:val="clear" w:color="auto" w:fill="auto"/>
          </w:tcPr>
          <w:p w14:paraId="008D0561" w14:textId="77777777" w:rsidR="00466A9E" w:rsidRPr="00CE4D74" w:rsidRDefault="00466A9E" w:rsidP="00AF6F0D">
            <w:pPr>
              <w:rPr>
                <w:rFonts w:cs="Arial"/>
              </w:rPr>
            </w:pPr>
            <w:r w:rsidRPr="00CE4D74">
              <w:rPr>
                <w:rFonts w:cs="Arial"/>
              </w:rPr>
              <w:t xml:space="preserve">Non-Functional Requirements – </w:t>
            </w:r>
            <w:r>
              <w:rPr>
                <w:rFonts w:cs="Arial"/>
              </w:rPr>
              <w:t>Web Standards</w:t>
            </w:r>
          </w:p>
        </w:tc>
      </w:tr>
      <w:tr w:rsidR="00466A9E" w:rsidRPr="00CE4D74" w14:paraId="2E88DBC6" w14:textId="77777777" w:rsidTr="00466A9E">
        <w:tc>
          <w:tcPr>
            <w:tcW w:w="2663" w:type="dxa"/>
            <w:shd w:val="pct20" w:color="auto" w:fill="auto"/>
          </w:tcPr>
          <w:p w14:paraId="46DA6615" w14:textId="77777777" w:rsidR="00466A9E" w:rsidRPr="00CE4D74" w:rsidRDefault="00466A9E" w:rsidP="00AF6F0D">
            <w:pPr>
              <w:rPr>
                <w:rFonts w:cs="Arial"/>
                <w:b/>
                <w:bCs/>
              </w:rPr>
            </w:pPr>
            <w:r w:rsidRPr="00CE4D74">
              <w:rPr>
                <w:rFonts w:cs="Arial"/>
                <w:b/>
                <w:bCs/>
              </w:rPr>
              <w:t>Description of the Requirement:</w:t>
            </w:r>
          </w:p>
        </w:tc>
        <w:tc>
          <w:tcPr>
            <w:tcW w:w="6358" w:type="dxa"/>
            <w:shd w:val="clear" w:color="auto" w:fill="auto"/>
          </w:tcPr>
          <w:p w14:paraId="438B1197" w14:textId="77777777" w:rsidR="00466A9E" w:rsidRPr="00CE4D74" w:rsidRDefault="00466A9E" w:rsidP="00AF6F0D">
            <w:pPr>
              <w:contextualSpacing/>
            </w:pPr>
            <w:r w:rsidRPr="00CE4D74">
              <w:t>The solution must adhere/comply to the BlackRock Group - Web Standards Policy.</w:t>
            </w:r>
          </w:p>
          <w:p w14:paraId="492E9F27" w14:textId="77777777" w:rsidR="00466A9E" w:rsidRPr="00CE4D74" w:rsidRDefault="00466A9E" w:rsidP="00AF6F0D">
            <w:pPr>
              <w:contextualSpacing/>
            </w:pPr>
          </w:p>
          <w:p w14:paraId="1C9C7815" w14:textId="77777777" w:rsidR="00466A9E" w:rsidRDefault="00466A9E" w:rsidP="00AF6F0D">
            <w:pPr>
              <w:contextualSpacing/>
            </w:pPr>
            <w:r w:rsidRPr="00CE4D74">
              <w:t>The solution must also be developed following WCAG 2.0 AA standard guidelines</w:t>
            </w:r>
            <w:r>
              <w:t xml:space="preserve"> for accessibility</w:t>
            </w:r>
            <w:r w:rsidRPr="00CE4D74">
              <w:t>, taking into account the requirements of the Equality Act 2010.</w:t>
            </w:r>
          </w:p>
          <w:p w14:paraId="39B77A19" w14:textId="77777777" w:rsidR="00466A9E" w:rsidRDefault="00466A9E" w:rsidP="00AF6F0D">
            <w:pPr>
              <w:contextualSpacing/>
            </w:pPr>
          </w:p>
          <w:p w14:paraId="4ED3DAF6" w14:textId="77777777" w:rsidR="00466A9E" w:rsidRDefault="00D10300" w:rsidP="00AF6F0D">
            <w:pPr>
              <w:contextualSpacing/>
            </w:pPr>
            <w:hyperlink r:id="rId130" w:history="1">
              <w:r w:rsidR="00466A9E" w:rsidRPr="0090061E">
                <w:rPr>
                  <w:rStyle w:val="Hyperlink"/>
                </w:rPr>
                <w:t>http://www.w3.org/TR/WCAG20/</w:t>
              </w:r>
            </w:hyperlink>
          </w:p>
          <w:p w14:paraId="3083ECF4" w14:textId="77777777" w:rsidR="00466A9E" w:rsidRDefault="00466A9E" w:rsidP="00AF6F0D">
            <w:pPr>
              <w:contextualSpacing/>
            </w:pPr>
          </w:p>
          <w:p w14:paraId="50262175" w14:textId="77777777" w:rsidR="00466A9E" w:rsidRDefault="00D10300" w:rsidP="00AF6F0D">
            <w:pPr>
              <w:contextualSpacing/>
            </w:pPr>
            <w:hyperlink r:id="rId131" w:history="1">
              <w:r w:rsidR="00466A9E" w:rsidRPr="0090061E">
                <w:rPr>
                  <w:rStyle w:val="Hyperlink"/>
                </w:rPr>
                <w:t>http://www.legislation.gov.uk/ukpga/2010/15/contents</w:t>
              </w:r>
            </w:hyperlink>
          </w:p>
          <w:p w14:paraId="61DE7705" w14:textId="77777777" w:rsidR="00466A9E" w:rsidRPr="00CE4D74" w:rsidRDefault="00466A9E" w:rsidP="00AF6F0D">
            <w:pPr>
              <w:contextualSpacing/>
            </w:pPr>
          </w:p>
        </w:tc>
      </w:tr>
      <w:tr w:rsidR="00466A9E" w:rsidRPr="00CE4D74" w14:paraId="04C66626" w14:textId="77777777" w:rsidTr="00466A9E">
        <w:tc>
          <w:tcPr>
            <w:tcW w:w="2663" w:type="dxa"/>
            <w:shd w:val="pct20" w:color="auto" w:fill="auto"/>
          </w:tcPr>
          <w:p w14:paraId="5364166B"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358" w:type="dxa"/>
            <w:shd w:val="clear" w:color="auto" w:fill="auto"/>
          </w:tcPr>
          <w:p w14:paraId="41BCD865" w14:textId="77777777" w:rsidR="00466A9E" w:rsidRPr="00CE4D74" w:rsidRDefault="00466A9E" w:rsidP="00AF6F0D">
            <w:pPr>
              <w:rPr>
                <w:rFonts w:cs="Arial"/>
                <w:b/>
              </w:rPr>
            </w:pPr>
            <w:r w:rsidRPr="00CE4D74">
              <w:rPr>
                <w:rFonts w:cs="Arial"/>
                <w:b/>
              </w:rPr>
              <w:t>M – Must have.</w:t>
            </w:r>
          </w:p>
        </w:tc>
      </w:tr>
      <w:tr w:rsidR="00466A9E" w:rsidRPr="00CE4D74" w14:paraId="6BF39B53" w14:textId="77777777" w:rsidTr="00466A9E">
        <w:tc>
          <w:tcPr>
            <w:tcW w:w="2663" w:type="dxa"/>
            <w:shd w:val="pct20" w:color="auto" w:fill="auto"/>
          </w:tcPr>
          <w:p w14:paraId="4A496FE9" w14:textId="77777777" w:rsidR="00466A9E" w:rsidRPr="00CE4D74" w:rsidRDefault="00466A9E" w:rsidP="00AF6F0D">
            <w:pPr>
              <w:rPr>
                <w:rFonts w:cs="Arial"/>
                <w:b/>
                <w:bCs/>
              </w:rPr>
            </w:pPr>
            <w:r w:rsidRPr="00CE4D74">
              <w:rPr>
                <w:rFonts w:cs="Arial"/>
                <w:b/>
                <w:bCs/>
              </w:rPr>
              <w:t>Requirement Owner:</w:t>
            </w:r>
          </w:p>
        </w:tc>
        <w:tc>
          <w:tcPr>
            <w:tcW w:w="6358" w:type="dxa"/>
            <w:shd w:val="clear" w:color="auto" w:fill="auto"/>
          </w:tcPr>
          <w:p w14:paraId="7E5708A5" w14:textId="77777777" w:rsidR="00466A9E" w:rsidRPr="00CE4D74" w:rsidRDefault="00466A9E" w:rsidP="00AF6F0D">
            <w:pPr>
              <w:tabs>
                <w:tab w:val="left" w:pos="1080"/>
              </w:tabs>
            </w:pPr>
            <w:r>
              <w:t>Nicky Benstead</w:t>
            </w:r>
            <w:r w:rsidRPr="00CE4D74">
              <w:tab/>
            </w:r>
          </w:p>
        </w:tc>
      </w:tr>
      <w:tr w:rsidR="00466A9E" w:rsidRPr="00CE4D74" w14:paraId="7CFDABD0" w14:textId="77777777" w:rsidTr="00466A9E">
        <w:tc>
          <w:tcPr>
            <w:tcW w:w="2663" w:type="dxa"/>
            <w:shd w:val="pct20" w:color="auto" w:fill="auto"/>
          </w:tcPr>
          <w:p w14:paraId="7B9AA2E1" w14:textId="77777777" w:rsidR="00466A9E" w:rsidRPr="00CE4D74" w:rsidRDefault="00466A9E" w:rsidP="00AF6F0D">
            <w:pPr>
              <w:rPr>
                <w:rFonts w:cs="Arial"/>
                <w:b/>
                <w:bCs/>
              </w:rPr>
            </w:pPr>
            <w:r w:rsidRPr="00CE4D74">
              <w:rPr>
                <w:rFonts w:cs="Arial"/>
                <w:b/>
                <w:bCs/>
              </w:rPr>
              <w:t>Date Completed/Amended:</w:t>
            </w:r>
          </w:p>
        </w:tc>
        <w:tc>
          <w:tcPr>
            <w:tcW w:w="6358" w:type="dxa"/>
            <w:shd w:val="clear" w:color="auto" w:fill="auto"/>
          </w:tcPr>
          <w:p w14:paraId="766788F2" w14:textId="77777777" w:rsidR="00466A9E" w:rsidRPr="00CE4D74" w:rsidRDefault="00466A9E" w:rsidP="00AF6F0D">
            <w:r>
              <w:t>14th January 2014</w:t>
            </w:r>
          </w:p>
        </w:tc>
      </w:tr>
      <w:tr w:rsidR="00466A9E" w:rsidRPr="00CE4D74" w14:paraId="085E0ED1" w14:textId="77777777" w:rsidTr="00466A9E">
        <w:tc>
          <w:tcPr>
            <w:tcW w:w="9021" w:type="dxa"/>
            <w:gridSpan w:val="2"/>
            <w:shd w:val="pct20" w:color="auto" w:fill="auto"/>
          </w:tcPr>
          <w:p w14:paraId="2AB54D2A" w14:textId="77777777" w:rsidR="00466A9E" w:rsidRPr="00CE4D74" w:rsidRDefault="00466A9E" w:rsidP="00AF6F0D">
            <w:pPr>
              <w:jc w:val="center"/>
              <w:rPr>
                <w:b/>
              </w:rPr>
            </w:pPr>
            <w:r w:rsidRPr="00CE4D74">
              <w:rPr>
                <w:b/>
              </w:rPr>
              <w:t>Non-Mandatory Fields</w:t>
            </w:r>
          </w:p>
        </w:tc>
      </w:tr>
      <w:tr w:rsidR="00466A9E" w:rsidRPr="00CE4D74" w14:paraId="615270B9" w14:textId="77777777" w:rsidTr="00466A9E">
        <w:tc>
          <w:tcPr>
            <w:tcW w:w="2663" w:type="dxa"/>
            <w:shd w:val="pct20" w:color="auto" w:fill="auto"/>
          </w:tcPr>
          <w:p w14:paraId="1B6B1124" w14:textId="77777777" w:rsidR="00466A9E" w:rsidRPr="00CE4D74" w:rsidRDefault="00466A9E" w:rsidP="00AF6F0D">
            <w:pPr>
              <w:rPr>
                <w:rFonts w:cs="Arial"/>
                <w:b/>
                <w:bCs/>
              </w:rPr>
            </w:pPr>
            <w:r w:rsidRPr="00CE4D74">
              <w:rPr>
                <w:rFonts w:cs="Arial"/>
                <w:b/>
                <w:bCs/>
              </w:rPr>
              <w:t>General Notes:</w:t>
            </w:r>
          </w:p>
        </w:tc>
        <w:tc>
          <w:tcPr>
            <w:tcW w:w="6358" w:type="dxa"/>
            <w:shd w:val="clear" w:color="auto" w:fill="auto"/>
          </w:tcPr>
          <w:p w14:paraId="757D41CE" w14:textId="77777777" w:rsidR="00466A9E" w:rsidRPr="00CE4D74" w:rsidRDefault="00466A9E" w:rsidP="00AF6F0D">
            <w:r w:rsidRPr="00CE4D74">
              <w:t>Aligned with MW NFR 00</w:t>
            </w:r>
            <w:r>
              <w:t>7</w:t>
            </w:r>
          </w:p>
        </w:tc>
      </w:tr>
    </w:tbl>
    <w:p w14:paraId="32BB50D6" w14:textId="77777777" w:rsidR="00466A9E" w:rsidRDefault="00466A9E" w:rsidP="00AF6F0D">
      <w:pPr>
        <w:pStyle w:val="BodyText"/>
        <w:spacing w:after="0"/>
      </w:pPr>
    </w:p>
    <w:p w14:paraId="5718DD3C" w14:textId="77777777" w:rsidR="00466A9E" w:rsidRDefault="00746397" w:rsidP="00AF6F0D">
      <w:pPr>
        <w:pStyle w:val="Heading2"/>
        <w:ind w:left="0" w:firstLine="0"/>
      </w:pPr>
      <w:r>
        <w:br w:type="page"/>
      </w:r>
      <w:bookmarkStart w:id="1960" w:name="_Toc422842109"/>
      <w:r w:rsidR="00466A9E">
        <w:t>PM-NFR0018 – System Documentation</w:t>
      </w:r>
      <w:bookmarkEnd w:id="1960"/>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2E4AAB64" w14:textId="77777777" w:rsidTr="00E04DD9">
        <w:tc>
          <w:tcPr>
            <w:tcW w:w="8788" w:type="dxa"/>
            <w:gridSpan w:val="2"/>
            <w:shd w:val="pct20" w:color="auto" w:fill="auto"/>
          </w:tcPr>
          <w:p w14:paraId="6FEC292D" w14:textId="77777777" w:rsidR="00466A9E" w:rsidRPr="00CE4D74" w:rsidRDefault="00466A9E" w:rsidP="00AF6F0D">
            <w:pPr>
              <w:rPr>
                <w:b/>
              </w:rPr>
            </w:pPr>
            <w:r w:rsidRPr="00CE4D74">
              <w:rPr>
                <w:b/>
              </w:rPr>
              <w:t>BlackRock Life – Requirement Template</w:t>
            </w:r>
          </w:p>
          <w:p w14:paraId="51F49025" w14:textId="77777777" w:rsidR="00466A9E" w:rsidRPr="00CE4D74" w:rsidRDefault="00466A9E" w:rsidP="00AF6F0D">
            <w:pPr>
              <w:rPr>
                <w:b/>
                <w:sz w:val="12"/>
                <w:szCs w:val="12"/>
              </w:rPr>
            </w:pPr>
            <w:r w:rsidRPr="00CE4D74">
              <w:rPr>
                <w:b/>
                <w:sz w:val="12"/>
                <w:szCs w:val="12"/>
              </w:rPr>
              <w:t>Template Date 24/04/2013</w:t>
            </w:r>
          </w:p>
        </w:tc>
      </w:tr>
      <w:tr w:rsidR="00466A9E" w:rsidRPr="00CE4D74" w14:paraId="3241AB3E" w14:textId="77777777" w:rsidTr="00E04DD9">
        <w:tc>
          <w:tcPr>
            <w:tcW w:w="8788" w:type="dxa"/>
            <w:gridSpan w:val="2"/>
            <w:shd w:val="pct20" w:color="auto" w:fill="auto"/>
          </w:tcPr>
          <w:p w14:paraId="019DEDE7" w14:textId="77777777" w:rsidR="00466A9E" w:rsidRPr="00CE4D74" w:rsidRDefault="00466A9E" w:rsidP="00AF6F0D">
            <w:pPr>
              <w:tabs>
                <w:tab w:val="left" w:pos="886"/>
                <w:tab w:val="center" w:pos="4286"/>
              </w:tabs>
              <w:jc w:val="center"/>
              <w:rPr>
                <w:b/>
              </w:rPr>
            </w:pPr>
            <w:r w:rsidRPr="00CE4D74">
              <w:rPr>
                <w:b/>
              </w:rPr>
              <w:t>Mandatory Fields</w:t>
            </w:r>
          </w:p>
          <w:p w14:paraId="22BC70D7"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662F319F" w14:textId="77777777" w:rsidTr="00746397">
        <w:tc>
          <w:tcPr>
            <w:tcW w:w="2663" w:type="dxa"/>
            <w:shd w:val="pct20" w:color="auto" w:fill="auto"/>
          </w:tcPr>
          <w:p w14:paraId="1C534547"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41956529" w14:textId="77777777" w:rsidR="00466A9E" w:rsidRPr="00CE4D74" w:rsidRDefault="00466A9E" w:rsidP="00AF6F0D">
            <w:r>
              <w:t>PM-NFR0018</w:t>
            </w:r>
          </w:p>
          <w:p w14:paraId="1B56A61C" w14:textId="77777777" w:rsidR="00466A9E" w:rsidRPr="00CE4D74" w:rsidRDefault="00466A9E" w:rsidP="00AF6F0D"/>
        </w:tc>
      </w:tr>
      <w:tr w:rsidR="00466A9E" w:rsidRPr="00CE4D74" w14:paraId="3638785E" w14:textId="77777777" w:rsidTr="00746397">
        <w:tc>
          <w:tcPr>
            <w:tcW w:w="2663" w:type="dxa"/>
            <w:shd w:val="pct20" w:color="auto" w:fill="auto"/>
          </w:tcPr>
          <w:p w14:paraId="3B8F9C78"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0F727D2A" w14:textId="77777777" w:rsidR="00466A9E" w:rsidRPr="00CE4D74" w:rsidRDefault="00466A9E" w:rsidP="00AF6F0D">
            <w:pPr>
              <w:rPr>
                <w:rFonts w:cs="Arial"/>
              </w:rPr>
            </w:pPr>
            <w:r>
              <w:rPr>
                <w:rFonts w:cs="Arial"/>
              </w:rPr>
              <w:t>PlanManager</w:t>
            </w:r>
          </w:p>
        </w:tc>
      </w:tr>
      <w:tr w:rsidR="00466A9E" w:rsidRPr="00CE4D74" w14:paraId="2273AF4A" w14:textId="77777777" w:rsidTr="00746397">
        <w:tc>
          <w:tcPr>
            <w:tcW w:w="2663" w:type="dxa"/>
            <w:shd w:val="pct20" w:color="auto" w:fill="auto"/>
          </w:tcPr>
          <w:p w14:paraId="2F6E8C42"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3F079F36" w14:textId="77777777" w:rsidR="00466A9E" w:rsidRPr="00CE4D74" w:rsidRDefault="00466A9E" w:rsidP="00AF6F0D">
            <w:pPr>
              <w:rPr>
                <w:rFonts w:cs="Arial"/>
              </w:rPr>
            </w:pPr>
            <w:r w:rsidRPr="00CE4D74">
              <w:rPr>
                <w:rFonts w:cs="Arial"/>
              </w:rPr>
              <w:t>Non-Functional Requirements – System Documentation</w:t>
            </w:r>
          </w:p>
        </w:tc>
      </w:tr>
      <w:tr w:rsidR="00466A9E" w:rsidRPr="00CE4D74" w14:paraId="462BA8C2" w14:textId="77777777" w:rsidTr="00746397">
        <w:tc>
          <w:tcPr>
            <w:tcW w:w="2663" w:type="dxa"/>
            <w:shd w:val="pct20" w:color="auto" w:fill="auto"/>
          </w:tcPr>
          <w:p w14:paraId="4B186719"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02381349" w14:textId="77777777" w:rsidR="00466A9E" w:rsidRPr="00CE4D74" w:rsidRDefault="00466A9E" w:rsidP="00AF6F0D">
            <w:pPr>
              <w:rPr>
                <w:rFonts w:cs="Arial"/>
              </w:rPr>
            </w:pPr>
            <w:r w:rsidRPr="00CE4D74">
              <w:rPr>
                <w:rFonts w:cs="Arial"/>
              </w:rPr>
              <w:t xml:space="preserve">The BlackRock DC Business must create appropriate Systems Documentation, to be used as a reference point and to support on-going maintenance and development of </w:t>
            </w:r>
            <w:r>
              <w:rPr>
                <w:rFonts w:cs="Arial"/>
              </w:rPr>
              <w:t>PlanManager</w:t>
            </w:r>
            <w:r w:rsidRPr="00CE4D74">
              <w:rPr>
                <w:rFonts w:cs="Arial"/>
              </w:rPr>
              <w:t>.</w:t>
            </w:r>
          </w:p>
          <w:p w14:paraId="3C488BE5" w14:textId="77777777" w:rsidR="00466A9E" w:rsidRPr="00CE4D74" w:rsidRDefault="00466A9E" w:rsidP="00AF6F0D">
            <w:pPr>
              <w:contextualSpacing/>
            </w:pPr>
          </w:p>
        </w:tc>
      </w:tr>
      <w:tr w:rsidR="00466A9E" w:rsidRPr="00CE4D74" w14:paraId="5CD576BE" w14:textId="77777777" w:rsidTr="00746397">
        <w:tc>
          <w:tcPr>
            <w:tcW w:w="2663" w:type="dxa"/>
            <w:shd w:val="pct20" w:color="auto" w:fill="auto"/>
          </w:tcPr>
          <w:p w14:paraId="13F5FFC8"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F62654F" w14:textId="77777777" w:rsidR="00466A9E" w:rsidRPr="00CE4D74" w:rsidRDefault="00466A9E" w:rsidP="00AF6F0D">
            <w:pPr>
              <w:rPr>
                <w:rFonts w:cs="Arial"/>
                <w:b/>
              </w:rPr>
            </w:pPr>
            <w:r w:rsidRPr="00CE4D74">
              <w:rPr>
                <w:rFonts w:cs="Arial"/>
                <w:b/>
              </w:rPr>
              <w:t>M – Must have.</w:t>
            </w:r>
          </w:p>
        </w:tc>
      </w:tr>
      <w:tr w:rsidR="00466A9E" w:rsidRPr="00CE4D74" w14:paraId="5CA69CAD" w14:textId="77777777" w:rsidTr="00746397">
        <w:tc>
          <w:tcPr>
            <w:tcW w:w="2663" w:type="dxa"/>
            <w:shd w:val="pct20" w:color="auto" w:fill="auto"/>
          </w:tcPr>
          <w:p w14:paraId="04393836"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222E1349" w14:textId="77777777" w:rsidR="00466A9E" w:rsidRPr="00CE4D74" w:rsidRDefault="00466A9E" w:rsidP="00AF6F0D">
            <w:pPr>
              <w:tabs>
                <w:tab w:val="left" w:pos="1080"/>
              </w:tabs>
            </w:pPr>
            <w:r>
              <w:t>Nicky Benstead</w:t>
            </w:r>
            <w:r w:rsidRPr="00CE4D74">
              <w:tab/>
            </w:r>
          </w:p>
        </w:tc>
      </w:tr>
      <w:tr w:rsidR="00466A9E" w:rsidRPr="00CE4D74" w14:paraId="508C1A82" w14:textId="77777777" w:rsidTr="00746397">
        <w:tc>
          <w:tcPr>
            <w:tcW w:w="2663" w:type="dxa"/>
            <w:shd w:val="pct20" w:color="auto" w:fill="auto"/>
          </w:tcPr>
          <w:p w14:paraId="7ED58BC9"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61609049" w14:textId="77777777" w:rsidR="00466A9E" w:rsidRPr="00CE4D74" w:rsidRDefault="00466A9E" w:rsidP="00AF6F0D">
            <w:r>
              <w:t>14th January 2014</w:t>
            </w:r>
          </w:p>
        </w:tc>
      </w:tr>
      <w:tr w:rsidR="00466A9E" w:rsidRPr="00CE4D74" w14:paraId="567BFEE3" w14:textId="77777777" w:rsidTr="00E04DD9">
        <w:tc>
          <w:tcPr>
            <w:tcW w:w="8788" w:type="dxa"/>
            <w:gridSpan w:val="2"/>
            <w:shd w:val="pct20" w:color="auto" w:fill="auto"/>
          </w:tcPr>
          <w:p w14:paraId="29E1CCD6" w14:textId="77777777" w:rsidR="00466A9E" w:rsidRPr="00CE4D74" w:rsidRDefault="00466A9E" w:rsidP="00AF6F0D">
            <w:pPr>
              <w:jc w:val="center"/>
              <w:rPr>
                <w:b/>
              </w:rPr>
            </w:pPr>
            <w:r w:rsidRPr="00CE4D74">
              <w:rPr>
                <w:b/>
              </w:rPr>
              <w:t>Non-Mandatory Fields</w:t>
            </w:r>
          </w:p>
        </w:tc>
      </w:tr>
      <w:tr w:rsidR="00466A9E" w:rsidRPr="00CE4D74" w14:paraId="56E4BB69" w14:textId="77777777" w:rsidTr="00746397">
        <w:tc>
          <w:tcPr>
            <w:tcW w:w="2663" w:type="dxa"/>
            <w:shd w:val="pct20" w:color="auto" w:fill="auto"/>
          </w:tcPr>
          <w:p w14:paraId="6DEE3FCD"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6812868B" w14:textId="77777777" w:rsidR="00466A9E" w:rsidRPr="00CE4D74" w:rsidRDefault="00466A9E" w:rsidP="00AF6F0D">
            <w:r w:rsidRPr="00CE4D74">
              <w:t>Aligned with MW NFR 0017</w:t>
            </w:r>
          </w:p>
          <w:p w14:paraId="29C07211" w14:textId="77777777" w:rsidR="00466A9E" w:rsidRPr="00CE4D74" w:rsidRDefault="00466A9E" w:rsidP="00AF6F0D"/>
        </w:tc>
      </w:tr>
    </w:tbl>
    <w:p w14:paraId="1FF67EB1" w14:textId="77777777" w:rsidR="00466A9E" w:rsidRDefault="00466A9E" w:rsidP="00AF6F0D">
      <w:pPr>
        <w:pStyle w:val="BodyText"/>
        <w:spacing w:after="0"/>
      </w:pPr>
    </w:p>
    <w:p w14:paraId="4E671415" w14:textId="77777777" w:rsidR="00466A9E" w:rsidRDefault="00746397" w:rsidP="00AF6F0D">
      <w:pPr>
        <w:pStyle w:val="Heading2"/>
        <w:ind w:left="0" w:firstLine="0"/>
      </w:pPr>
      <w:r>
        <w:br w:type="page"/>
      </w:r>
      <w:bookmarkStart w:id="1961" w:name="_Toc422842110"/>
      <w:r w:rsidR="00466A9E">
        <w:t>PM-NFR0019 – EU Cookie Policy</w:t>
      </w:r>
      <w:bookmarkEnd w:id="1961"/>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78D1996F" w14:textId="77777777" w:rsidTr="00E04DD9">
        <w:tc>
          <w:tcPr>
            <w:tcW w:w="8788" w:type="dxa"/>
            <w:gridSpan w:val="2"/>
            <w:shd w:val="pct20" w:color="auto" w:fill="auto"/>
          </w:tcPr>
          <w:p w14:paraId="637A43EA" w14:textId="77777777" w:rsidR="00466A9E" w:rsidRPr="00CE4D74" w:rsidRDefault="00466A9E" w:rsidP="00AF6F0D">
            <w:pPr>
              <w:rPr>
                <w:b/>
              </w:rPr>
            </w:pPr>
            <w:r w:rsidRPr="00CE4D74">
              <w:rPr>
                <w:b/>
              </w:rPr>
              <w:t>BlackRock Life – Requirement Template</w:t>
            </w:r>
          </w:p>
          <w:p w14:paraId="648C637D" w14:textId="77777777" w:rsidR="00466A9E" w:rsidRPr="00CE4D74" w:rsidRDefault="00466A9E" w:rsidP="00AF6F0D">
            <w:pPr>
              <w:rPr>
                <w:b/>
                <w:sz w:val="12"/>
                <w:szCs w:val="12"/>
              </w:rPr>
            </w:pPr>
            <w:r w:rsidRPr="00CE4D74">
              <w:rPr>
                <w:b/>
                <w:sz w:val="12"/>
                <w:szCs w:val="12"/>
              </w:rPr>
              <w:t>Template Date 24/04/2013</w:t>
            </w:r>
          </w:p>
        </w:tc>
      </w:tr>
      <w:tr w:rsidR="00466A9E" w:rsidRPr="00CE4D74" w14:paraId="4513DC47" w14:textId="77777777" w:rsidTr="00E04DD9">
        <w:tc>
          <w:tcPr>
            <w:tcW w:w="8788" w:type="dxa"/>
            <w:gridSpan w:val="2"/>
            <w:shd w:val="pct20" w:color="auto" w:fill="auto"/>
          </w:tcPr>
          <w:p w14:paraId="1BF82E2A" w14:textId="77777777" w:rsidR="00466A9E" w:rsidRPr="00CE4D74" w:rsidRDefault="00466A9E" w:rsidP="00AF6F0D">
            <w:pPr>
              <w:tabs>
                <w:tab w:val="left" w:pos="886"/>
                <w:tab w:val="center" w:pos="4286"/>
              </w:tabs>
              <w:jc w:val="center"/>
              <w:rPr>
                <w:b/>
              </w:rPr>
            </w:pPr>
            <w:r w:rsidRPr="00CE4D74">
              <w:rPr>
                <w:b/>
              </w:rPr>
              <w:t>Mandatory Fields</w:t>
            </w:r>
          </w:p>
          <w:p w14:paraId="1B0FB808"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78FBD702" w14:textId="77777777" w:rsidTr="00746397">
        <w:tc>
          <w:tcPr>
            <w:tcW w:w="2663" w:type="dxa"/>
            <w:shd w:val="pct20" w:color="auto" w:fill="auto"/>
          </w:tcPr>
          <w:p w14:paraId="25F673AD"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7AC06C31" w14:textId="77777777" w:rsidR="00466A9E" w:rsidRPr="00CE4D74" w:rsidRDefault="00466A9E" w:rsidP="00AF6F0D">
            <w:r>
              <w:t>PM-NFR0019</w:t>
            </w:r>
          </w:p>
          <w:p w14:paraId="4303846B" w14:textId="77777777" w:rsidR="00466A9E" w:rsidRPr="00CE4D74" w:rsidRDefault="00466A9E" w:rsidP="00AF6F0D"/>
        </w:tc>
      </w:tr>
      <w:tr w:rsidR="00466A9E" w:rsidRPr="00CE4D74" w14:paraId="000F9DC9" w14:textId="77777777" w:rsidTr="00746397">
        <w:tc>
          <w:tcPr>
            <w:tcW w:w="2663" w:type="dxa"/>
            <w:shd w:val="pct20" w:color="auto" w:fill="auto"/>
          </w:tcPr>
          <w:p w14:paraId="70745545"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39F8277C" w14:textId="77777777" w:rsidR="00466A9E" w:rsidRPr="00CE4D74" w:rsidRDefault="00466A9E" w:rsidP="00AF6F0D">
            <w:pPr>
              <w:rPr>
                <w:rFonts w:cs="Arial"/>
              </w:rPr>
            </w:pPr>
            <w:r>
              <w:rPr>
                <w:rFonts w:cs="Arial"/>
              </w:rPr>
              <w:t>PlanManager</w:t>
            </w:r>
          </w:p>
        </w:tc>
      </w:tr>
      <w:tr w:rsidR="00466A9E" w:rsidRPr="00CE4D74" w14:paraId="2C4DED4A" w14:textId="77777777" w:rsidTr="00746397">
        <w:tc>
          <w:tcPr>
            <w:tcW w:w="2663" w:type="dxa"/>
            <w:shd w:val="pct20" w:color="auto" w:fill="auto"/>
          </w:tcPr>
          <w:p w14:paraId="7224E469"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0C5B796C" w14:textId="77777777" w:rsidR="00466A9E" w:rsidRPr="00CE4D74" w:rsidRDefault="00466A9E" w:rsidP="00AF6F0D">
            <w:pPr>
              <w:rPr>
                <w:rFonts w:cs="Arial"/>
              </w:rPr>
            </w:pPr>
            <w:r w:rsidRPr="00CE4D74">
              <w:rPr>
                <w:rFonts w:cs="Arial"/>
              </w:rPr>
              <w:t>Non-Functional Requirements – EU Cookie Policy</w:t>
            </w:r>
          </w:p>
        </w:tc>
      </w:tr>
      <w:tr w:rsidR="00466A9E" w:rsidRPr="00CE4D74" w14:paraId="0D14DC8E" w14:textId="77777777" w:rsidTr="00746397">
        <w:tc>
          <w:tcPr>
            <w:tcW w:w="2663" w:type="dxa"/>
            <w:shd w:val="pct20" w:color="auto" w:fill="auto"/>
          </w:tcPr>
          <w:p w14:paraId="44950D8B"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25356949" w14:textId="77777777" w:rsidR="00466A9E" w:rsidRPr="00CE4D74" w:rsidRDefault="00466A9E" w:rsidP="00AF6F0D">
            <w:pPr>
              <w:contextualSpacing/>
            </w:pPr>
            <w:r w:rsidRPr="00CE4D74">
              <w:rPr>
                <w:rFonts w:cs="Arial"/>
              </w:rPr>
              <w:t>The solution must comply with</w:t>
            </w:r>
            <w:r>
              <w:rPr>
                <w:rFonts w:cs="Arial"/>
              </w:rPr>
              <w:t xml:space="preserve"> the EUs policy relating Cookie</w:t>
            </w:r>
            <w:r w:rsidRPr="00CE4D74">
              <w:rPr>
                <w:rFonts w:cs="Arial"/>
              </w:rPr>
              <w:t>s</w:t>
            </w:r>
            <w:r>
              <w:rPr>
                <w:rFonts w:cs="Arial"/>
              </w:rPr>
              <w:t>.</w:t>
            </w:r>
          </w:p>
        </w:tc>
      </w:tr>
      <w:tr w:rsidR="00466A9E" w:rsidRPr="00CE4D74" w14:paraId="4F9725A7" w14:textId="77777777" w:rsidTr="00746397">
        <w:tc>
          <w:tcPr>
            <w:tcW w:w="2663" w:type="dxa"/>
            <w:shd w:val="pct20" w:color="auto" w:fill="auto"/>
          </w:tcPr>
          <w:p w14:paraId="745DEE8D"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295958D" w14:textId="77777777" w:rsidR="00466A9E" w:rsidRPr="00CE4D74" w:rsidRDefault="00466A9E" w:rsidP="00AF6F0D">
            <w:pPr>
              <w:rPr>
                <w:rFonts w:cs="Arial"/>
                <w:b/>
              </w:rPr>
            </w:pPr>
            <w:r w:rsidRPr="00CE4D74">
              <w:rPr>
                <w:rFonts w:cs="Arial"/>
                <w:b/>
              </w:rPr>
              <w:t>M – Must have.</w:t>
            </w:r>
          </w:p>
        </w:tc>
      </w:tr>
      <w:tr w:rsidR="00466A9E" w:rsidRPr="00CE4D74" w14:paraId="796561F0" w14:textId="77777777" w:rsidTr="00746397">
        <w:tc>
          <w:tcPr>
            <w:tcW w:w="2663" w:type="dxa"/>
            <w:shd w:val="pct20" w:color="auto" w:fill="auto"/>
          </w:tcPr>
          <w:p w14:paraId="748C52EE"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46565771" w14:textId="77777777" w:rsidR="00466A9E" w:rsidRPr="00CE4D74" w:rsidRDefault="00466A9E" w:rsidP="00AF6F0D">
            <w:pPr>
              <w:tabs>
                <w:tab w:val="left" w:pos="1080"/>
              </w:tabs>
            </w:pPr>
            <w:r>
              <w:t>Nicky Benstead</w:t>
            </w:r>
          </w:p>
        </w:tc>
      </w:tr>
      <w:tr w:rsidR="00466A9E" w:rsidRPr="00CE4D74" w14:paraId="1A5E29C9" w14:textId="77777777" w:rsidTr="00746397">
        <w:tc>
          <w:tcPr>
            <w:tcW w:w="2663" w:type="dxa"/>
            <w:shd w:val="pct20" w:color="auto" w:fill="auto"/>
          </w:tcPr>
          <w:p w14:paraId="416B36DD"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49248DBB" w14:textId="77777777" w:rsidR="00466A9E" w:rsidRPr="00CE4D74" w:rsidRDefault="00466A9E" w:rsidP="00AF6F0D">
            <w:r>
              <w:t>14th January 2014</w:t>
            </w:r>
          </w:p>
        </w:tc>
      </w:tr>
      <w:tr w:rsidR="00466A9E" w:rsidRPr="00CE4D74" w14:paraId="242A1384" w14:textId="77777777" w:rsidTr="00E04DD9">
        <w:tc>
          <w:tcPr>
            <w:tcW w:w="8788" w:type="dxa"/>
            <w:gridSpan w:val="2"/>
            <w:shd w:val="pct20" w:color="auto" w:fill="auto"/>
          </w:tcPr>
          <w:p w14:paraId="2975B83F"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7D6E7675" w14:textId="77777777" w:rsidTr="00746397">
        <w:tc>
          <w:tcPr>
            <w:tcW w:w="2663" w:type="dxa"/>
            <w:shd w:val="pct20" w:color="auto" w:fill="auto"/>
          </w:tcPr>
          <w:p w14:paraId="7D3B857E"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6F7D2B1B" w14:textId="77777777" w:rsidR="00466A9E" w:rsidRDefault="00466A9E" w:rsidP="00AF6F0D">
            <w:r w:rsidRPr="00CE4D74">
              <w:t>Aligned with MW0016</w:t>
            </w:r>
          </w:p>
          <w:p w14:paraId="2FEBA039" w14:textId="77777777" w:rsidR="00466A9E" w:rsidRPr="00CE4D74" w:rsidRDefault="00466A9E" w:rsidP="00AF6F0D"/>
        </w:tc>
      </w:tr>
    </w:tbl>
    <w:p w14:paraId="11C358D9" w14:textId="77777777" w:rsidR="00466A9E" w:rsidRPr="00CE4D74" w:rsidRDefault="00466A9E" w:rsidP="00AF6F0D">
      <w:pPr>
        <w:pStyle w:val="BodyText"/>
        <w:spacing w:after="0"/>
      </w:pPr>
    </w:p>
    <w:p w14:paraId="0E343781" w14:textId="77777777" w:rsidR="00466A9E" w:rsidRDefault="00746397" w:rsidP="00AF6F0D">
      <w:pPr>
        <w:pStyle w:val="Heading2"/>
        <w:ind w:left="0" w:firstLine="0"/>
      </w:pPr>
      <w:r>
        <w:br w:type="page"/>
      </w:r>
      <w:bookmarkStart w:id="1962" w:name="_Toc422842111"/>
      <w:r w:rsidR="00466A9E">
        <w:t>PM-NFR0020 – Printing</w:t>
      </w:r>
      <w:bookmarkEnd w:id="1962"/>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24AAF89C" w14:textId="77777777" w:rsidTr="00E04DD9">
        <w:tc>
          <w:tcPr>
            <w:tcW w:w="8788" w:type="dxa"/>
            <w:gridSpan w:val="2"/>
            <w:shd w:val="pct20" w:color="auto" w:fill="auto"/>
          </w:tcPr>
          <w:p w14:paraId="04420BF6" w14:textId="77777777" w:rsidR="00466A9E" w:rsidRPr="00CE4D74" w:rsidRDefault="00466A9E" w:rsidP="00AF6F0D">
            <w:pPr>
              <w:rPr>
                <w:b/>
              </w:rPr>
            </w:pPr>
            <w:r w:rsidRPr="00CE4D74">
              <w:rPr>
                <w:b/>
              </w:rPr>
              <w:t>BlackRock Life – Requirement Template</w:t>
            </w:r>
          </w:p>
          <w:p w14:paraId="74D18367" w14:textId="77777777" w:rsidR="00466A9E" w:rsidRPr="00CE4D74" w:rsidRDefault="00466A9E" w:rsidP="00AF6F0D">
            <w:pPr>
              <w:rPr>
                <w:b/>
                <w:sz w:val="12"/>
                <w:szCs w:val="12"/>
              </w:rPr>
            </w:pPr>
            <w:r w:rsidRPr="00CE4D74">
              <w:rPr>
                <w:b/>
                <w:sz w:val="12"/>
                <w:szCs w:val="12"/>
              </w:rPr>
              <w:t>Template Date 24/04/2013</w:t>
            </w:r>
          </w:p>
        </w:tc>
      </w:tr>
      <w:tr w:rsidR="00466A9E" w:rsidRPr="00CE4D74" w14:paraId="2AFEFECA" w14:textId="77777777" w:rsidTr="00E04DD9">
        <w:tc>
          <w:tcPr>
            <w:tcW w:w="8788" w:type="dxa"/>
            <w:gridSpan w:val="2"/>
            <w:shd w:val="pct20" w:color="auto" w:fill="auto"/>
          </w:tcPr>
          <w:p w14:paraId="4E104B9E" w14:textId="77777777" w:rsidR="00466A9E" w:rsidRPr="00CE4D74" w:rsidRDefault="00466A9E" w:rsidP="00AF6F0D">
            <w:pPr>
              <w:tabs>
                <w:tab w:val="left" w:pos="886"/>
                <w:tab w:val="center" w:pos="4286"/>
              </w:tabs>
              <w:jc w:val="center"/>
              <w:rPr>
                <w:b/>
              </w:rPr>
            </w:pPr>
            <w:r w:rsidRPr="00CE4D74">
              <w:rPr>
                <w:b/>
              </w:rPr>
              <w:t>Mandatory Fields</w:t>
            </w:r>
          </w:p>
          <w:p w14:paraId="6231C928"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150F78D5" w14:textId="77777777" w:rsidTr="00746397">
        <w:tc>
          <w:tcPr>
            <w:tcW w:w="2663" w:type="dxa"/>
            <w:shd w:val="pct20" w:color="auto" w:fill="auto"/>
          </w:tcPr>
          <w:p w14:paraId="13815D82"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64ECFAB3" w14:textId="77777777" w:rsidR="00466A9E" w:rsidRPr="00CE4D74" w:rsidRDefault="00466A9E" w:rsidP="00AF6F0D">
            <w:r>
              <w:t>PM-NFR0020</w:t>
            </w:r>
          </w:p>
          <w:p w14:paraId="725A80E3" w14:textId="77777777" w:rsidR="00466A9E" w:rsidRPr="00CE4D74" w:rsidRDefault="00466A9E" w:rsidP="00AF6F0D"/>
        </w:tc>
      </w:tr>
      <w:tr w:rsidR="00466A9E" w:rsidRPr="00CE4D74" w14:paraId="213E54CC" w14:textId="77777777" w:rsidTr="00746397">
        <w:tc>
          <w:tcPr>
            <w:tcW w:w="2663" w:type="dxa"/>
            <w:shd w:val="pct20" w:color="auto" w:fill="auto"/>
          </w:tcPr>
          <w:p w14:paraId="0D9B3A4E"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17187B49" w14:textId="77777777" w:rsidR="00466A9E" w:rsidRPr="00CE4D74" w:rsidRDefault="00466A9E" w:rsidP="00AF6F0D">
            <w:pPr>
              <w:rPr>
                <w:rFonts w:cs="Arial"/>
              </w:rPr>
            </w:pPr>
            <w:r>
              <w:rPr>
                <w:rFonts w:cs="Arial"/>
              </w:rPr>
              <w:t>PlanManager</w:t>
            </w:r>
          </w:p>
        </w:tc>
      </w:tr>
      <w:tr w:rsidR="00466A9E" w:rsidRPr="00CE4D74" w14:paraId="58909785" w14:textId="77777777" w:rsidTr="00746397">
        <w:tc>
          <w:tcPr>
            <w:tcW w:w="2663" w:type="dxa"/>
            <w:shd w:val="pct20" w:color="auto" w:fill="auto"/>
          </w:tcPr>
          <w:p w14:paraId="6F47CF34"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30E4E777" w14:textId="77777777" w:rsidR="00466A9E" w:rsidRPr="00CE4D74" w:rsidRDefault="00466A9E" w:rsidP="00AF6F0D">
            <w:pPr>
              <w:rPr>
                <w:rFonts w:cs="Arial"/>
              </w:rPr>
            </w:pPr>
            <w:r w:rsidRPr="00CE4D74">
              <w:rPr>
                <w:rFonts w:cs="Arial"/>
              </w:rPr>
              <w:t xml:space="preserve">Non-Functional Requirements – </w:t>
            </w:r>
            <w:r>
              <w:rPr>
                <w:rFonts w:cs="Arial"/>
              </w:rPr>
              <w:t>Printing</w:t>
            </w:r>
          </w:p>
        </w:tc>
      </w:tr>
      <w:tr w:rsidR="00466A9E" w:rsidRPr="00CE4D74" w14:paraId="3642BAD9" w14:textId="77777777" w:rsidTr="00746397">
        <w:tc>
          <w:tcPr>
            <w:tcW w:w="2663" w:type="dxa"/>
            <w:shd w:val="pct20" w:color="auto" w:fill="auto"/>
          </w:tcPr>
          <w:p w14:paraId="3E11BA9C"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4930BEB9" w14:textId="77777777" w:rsidR="00466A9E" w:rsidRDefault="00466A9E" w:rsidP="00AF6F0D">
            <w:pPr>
              <w:contextualSpacing/>
            </w:pPr>
            <w:r>
              <w:t>Where a page has specific functional printing set, using this function will print the specified information in the specified format correctly regardless of what browser is used.</w:t>
            </w:r>
          </w:p>
          <w:p w14:paraId="6E11A70E" w14:textId="77777777" w:rsidR="00466A9E" w:rsidRPr="00CE4D74" w:rsidRDefault="00466A9E" w:rsidP="00AF6F0D">
            <w:pPr>
              <w:contextualSpacing/>
            </w:pPr>
          </w:p>
        </w:tc>
      </w:tr>
      <w:tr w:rsidR="00466A9E" w:rsidRPr="00CE4D74" w14:paraId="1E89D164" w14:textId="77777777" w:rsidTr="00746397">
        <w:tc>
          <w:tcPr>
            <w:tcW w:w="2663" w:type="dxa"/>
            <w:shd w:val="pct20" w:color="auto" w:fill="auto"/>
          </w:tcPr>
          <w:p w14:paraId="3906ECED"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9BC0E9F" w14:textId="77777777" w:rsidR="00466A9E" w:rsidRPr="00CE4D74" w:rsidRDefault="00466A9E" w:rsidP="00AF6F0D">
            <w:pPr>
              <w:rPr>
                <w:rFonts w:cs="Arial"/>
                <w:b/>
              </w:rPr>
            </w:pPr>
            <w:r w:rsidRPr="00CE4D74">
              <w:rPr>
                <w:rFonts w:cs="Arial"/>
                <w:b/>
              </w:rPr>
              <w:t>M – Must have.</w:t>
            </w:r>
          </w:p>
        </w:tc>
      </w:tr>
      <w:tr w:rsidR="00466A9E" w:rsidRPr="00CE4D74" w14:paraId="5E7602EA" w14:textId="77777777" w:rsidTr="00746397">
        <w:tc>
          <w:tcPr>
            <w:tcW w:w="2663" w:type="dxa"/>
            <w:shd w:val="pct20" w:color="auto" w:fill="auto"/>
          </w:tcPr>
          <w:p w14:paraId="2832A4D3"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39E9EEAC" w14:textId="77777777" w:rsidR="00466A9E" w:rsidRPr="00CE4D74" w:rsidRDefault="00466A9E" w:rsidP="00AF6F0D">
            <w:pPr>
              <w:tabs>
                <w:tab w:val="left" w:pos="1080"/>
              </w:tabs>
            </w:pPr>
            <w:r>
              <w:t>Nicky Benstead</w:t>
            </w:r>
            <w:r w:rsidRPr="00CE4D74">
              <w:tab/>
            </w:r>
          </w:p>
        </w:tc>
      </w:tr>
      <w:tr w:rsidR="00466A9E" w:rsidRPr="00CE4D74" w14:paraId="64205EDA" w14:textId="77777777" w:rsidTr="00746397">
        <w:tc>
          <w:tcPr>
            <w:tcW w:w="2663" w:type="dxa"/>
            <w:shd w:val="pct20" w:color="auto" w:fill="auto"/>
          </w:tcPr>
          <w:p w14:paraId="705AC151"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64B7395C" w14:textId="77777777" w:rsidR="00466A9E" w:rsidRPr="00CE4D74" w:rsidRDefault="00466A9E" w:rsidP="00AF6F0D">
            <w:r>
              <w:t>3</w:t>
            </w:r>
            <w:r w:rsidRPr="00645620">
              <w:rPr>
                <w:vertAlign w:val="superscript"/>
              </w:rPr>
              <w:t>rd</w:t>
            </w:r>
            <w:r>
              <w:t xml:space="preserve"> January 2014</w:t>
            </w:r>
          </w:p>
        </w:tc>
      </w:tr>
      <w:tr w:rsidR="00466A9E" w:rsidRPr="00CE4D74" w14:paraId="6594B6DB" w14:textId="77777777" w:rsidTr="00E04DD9">
        <w:tc>
          <w:tcPr>
            <w:tcW w:w="8788" w:type="dxa"/>
            <w:gridSpan w:val="2"/>
            <w:shd w:val="pct20" w:color="auto" w:fill="auto"/>
          </w:tcPr>
          <w:p w14:paraId="48E3C8A1"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48A32461" w14:textId="77777777" w:rsidTr="00746397">
        <w:tc>
          <w:tcPr>
            <w:tcW w:w="2663" w:type="dxa"/>
            <w:shd w:val="pct20" w:color="auto" w:fill="auto"/>
          </w:tcPr>
          <w:p w14:paraId="1537DEC1"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1B695ADF" w14:textId="77777777" w:rsidR="00466A9E" w:rsidRPr="00CE4D74" w:rsidRDefault="00466A9E" w:rsidP="00AF6F0D"/>
          <w:p w14:paraId="33CFDECD" w14:textId="77777777" w:rsidR="00466A9E" w:rsidRPr="00CE4D74" w:rsidRDefault="00466A9E" w:rsidP="00AF6F0D"/>
        </w:tc>
      </w:tr>
    </w:tbl>
    <w:p w14:paraId="35B78923" w14:textId="77777777" w:rsidR="00466A9E" w:rsidRDefault="00466A9E" w:rsidP="00AF6F0D">
      <w:pPr>
        <w:pStyle w:val="BodyText"/>
        <w:spacing w:after="0"/>
      </w:pPr>
    </w:p>
    <w:p w14:paraId="5D14CCC5" w14:textId="77777777" w:rsidR="00466A9E" w:rsidRDefault="00466A9E" w:rsidP="00AF6F0D">
      <w:pPr>
        <w:pStyle w:val="Heading2"/>
        <w:ind w:left="0" w:firstLine="0"/>
      </w:pPr>
      <w:r>
        <w:br w:type="page"/>
      </w:r>
      <w:bookmarkStart w:id="1963" w:name="_Toc422842112"/>
      <w:r>
        <w:t>PM-NFR0021 – Browser Buttons</w:t>
      </w:r>
      <w:bookmarkEnd w:id="1963"/>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55F051F5" w14:textId="77777777" w:rsidTr="00E04DD9">
        <w:tc>
          <w:tcPr>
            <w:tcW w:w="8788" w:type="dxa"/>
            <w:gridSpan w:val="2"/>
            <w:shd w:val="pct20" w:color="auto" w:fill="auto"/>
          </w:tcPr>
          <w:p w14:paraId="02007F3B" w14:textId="77777777" w:rsidR="00466A9E" w:rsidRPr="00CE4D74" w:rsidRDefault="00466A9E" w:rsidP="00AF6F0D">
            <w:pPr>
              <w:rPr>
                <w:b/>
              </w:rPr>
            </w:pPr>
            <w:r w:rsidRPr="00CE4D74">
              <w:rPr>
                <w:b/>
              </w:rPr>
              <w:t>BlackRock Life – Requirement Template</w:t>
            </w:r>
          </w:p>
          <w:p w14:paraId="681DAFDB" w14:textId="77777777" w:rsidR="00466A9E" w:rsidRPr="00CE4D74" w:rsidRDefault="00466A9E" w:rsidP="00AF6F0D">
            <w:pPr>
              <w:rPr>
                <w:b/>
                <w:sz w:val="12"/>
                <w:szCs w:val="12"/>
              </w:rPr>
            </w:pPr>
            <w:r w:rsidRPr="00CE4D74">
              <w:rPr>
                <w:b/>
                <w:sz w:val="12"/>
                <w:szCs w:val="12"/>
              </w:rPr>
              <w:t>Template Date 24/04/2013</w:t>
            </w:r>
          </w:p>
        </w:tc>
      </w:tr>
      <w:tr w:rsidR="00466A9E" w:rsidRPr="00CE4D74" w14:paraId="05EEE507" w14:textId="77777777" w:rsidTr="00E04DD9">
        <w:tc>
          <w:tcPr>
            <w:tcW w:w="8788" w:type="dxa"/>
            <w:gridSpan w:val="2"/>
            <w:shd w:val="pct20" w:color="auto" w:fill="auto"/>
          </w:tcPr>
          <w:p w14:paraId="7F84F5F9" w14:textId="77777777" w:rsidR="00466A9E" w:rsidRPr="00CE4D74" w:rsidRDefault="00466A9E" w:rsidP="00AF6F0D">
            <w:pPr>
              <w:tabs>
                <w:tab w:val="left" w:pos="886"/>
                <w:tab w:val="center" w:pos="4286"/>
              </w:tabs>
              <w:jc w:val="center"/>
              <w:rPr>
                <w:b/>
              </w:rPr>
            </w:pPr>
            <w:r w:rsidRPr="00CE4D74">
              <w:rPr>
                <w:b/>
              </w:rPr>
              <w:t>Mandatory Fields</w:t>
            </w:r>
          </w:p>
          <w:p w14:paraId="2ADD46B9"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3A65597E" w14:textId="77777777" w:rsidTr="00746397">
        <w:tc>
          <w:tcPr>
            <w:tcW w:w="2663" w:type="dxa"/>
            <w:shd w:val="pct20" w:color="auto" w:fill="auto"/>
          </w:tcPr>
          <w:p w14:paraId="38D4EB66"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5B578830" w14:textId="77777777" w:rsidR="00466A9E" w:rsidRPr="00CE4D74" w:rsidRDefault="00466A9E" w:rsidP="00AF6F0D">
            <w:r>
              <w:t>PM-NFR0021</w:t>
            </w:r>
          </w:p>
          <w:p w14:paraId="48107500" w14:textId="77777777" w:rsidR="00466A9E" w:rsidRPr="00CE4D74" w:rsidRDefault="00466A9E" w:rsidP="00AF6F0D"/>
        </w:tc>
      </w:tr>
      <w:tr w:rsidR="00466A9E" w:rsidRPr="00CE4D74" w14:paraId="60F75626" w14:textId="77777777" w:rsidTr="00746397">
        <w:tc>
          <w:tcPr>
            <w:tcW w:w="2663" w:type="dxa"/>
            <w:shd w:val="pct20" w:color="auto" w:fill="auto"/>
          </w:tcPr>
          <w:p w14:paraId="5D26FE1B"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3BEF28A7" w14:textId="5BAC08F6" w:rsidR="00466A9E" w:rsidRPr="00CE4D74" w:rsidRDefault="00FE4BBE" w:rsidP="00AF6F0D">
            <w:pPr>
              <w:rPr>
                <w:rFonts w:cs="Arial"/>
              </w:rPr>
            </w:pPr>
            <w:r>
              <w:rPr>
                <w:rFonts w:cs="Arial"/>
              </w:rPr>
              <w:t>PlanManager</w:t>
            </w:r>
          </w:p>
        </w:tc>
      </w:tr>
      <w:tr w:rsidR="00466A9E" w:rsidRPr="00CE4D74" w14:paraId="17C51477" w14:textId="77777777" w:rsidTr="00746397">
        <w:tc>
          <w:tcPr>
            <w:tcW w:w="2663" w:type="dxa"/>
            <w:shd w:val="pct20" w:color="auto" w:fill="auto"/>
          </w:tcPr>
          <w:p w14:paraId="0BB0D496"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19D83DBC" w14:textId="77777777" w:rsidR="00466A9E" w:rsidRPr="00CE4D74" w:rsidRDefault="00466A9E" w:rsidP="00AF6F0D">
            <w:pPr>
              <w:rPr>
                <w:rFonts w:cs="Arial"/>
              </w:rPr>
            </w:pPr>
            <w:r w:rsidRPr="00CE4D74">
              <w:rPr>
                <w:rFonts w:cs="Arial"/>
              </w:rPr>
              <w:t xml:space="preserve">Non-Functional Requirements – </w:t>
            </w:r>
            <w:r>
              <w:rPr>
                <w:rFonts w:cs="Arial"/>
              </w:rPr>
              <w:t>Browser Buttons</w:t>
            </w:r>
          </w:p>
        </w:tc>
      </w:tr>
      <w:tr w:rsidR="00466A9E" w:rsidRPr="00CE4D74" w14:paraId="647E3FC7" w14:textId="77777777" w:rsidTr="00746397">
        <w:tc>
          <w:tcPr>
            <w:tcW w:w="2663" w:type="dxa"/>
            <w:shd w:val="pct20" w:color="auto" w:fill="auto"/>
          </w:tcPr>
          <w:p w14:paraId="7EAED16C"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3A52548" w14:textId="77777777" w:rsidR="00466A9E" w:rsidRDefault="00466A9E" w:rsidP="00AF6F0D">
            <w:pPr>
              <w:contextualSpacing/>
            </w:pPr>
            <w:r>
              <w:t>On each and every page of PlanManager all basic browser buttons should function correctly and in line with web standards (eg. Back, Forward, Refresh, Stop).</w:t>
            </w:r>
          </w:p>
          <w:p w14:paraId="4193F72D" w14:textId="77777777" w:rsidR="00466A9E" w:rsidRPr="00CE4D74" w:rsidRDefault="00466A9E" w:rsidP="00AF6F0D">
            <w:pPr>
              <w:contextualSpacing/>
            </w:pPr>
          </w:p>
        </w:tc>
      </w:tr>
      <w:tr w:rsidR="00466A9E" w:rsidRPr="00CE4D74" w14:paraId="77FD3705" w14:textId="77777777" w:rsidTr="00746397">
        <w:tc>
          <w:tcPr>
            <w:tcW w:w="2663" w:type="dxa"/>
            <w:shd w:val="pct20" w:color="auto" w:fill="auto"/>
          </w:tcPr>
          <w:p w14:paraId="5A61AB9A"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70012BE1" w14:textId="77777777" w:rsidR="00466A9E" w:rsidRPr="00CE4D74" w:rsidRDefault="00466A9E" w:rsidP="00AF6F0D">
            <w:pPr>
              <w:rPr>
                <w:rFonts w:cs="Arial"/>
                <w:b/>
              </w:rPr>
            </w:pPr>
            <w:r w:rsidRPr="00CE4D74">
              <w:rPr>
                <w:rFonts w:cs="Arial"/>
                <w:b/>
              </w:rPr>
              <w:t>M – Must have.</w:t>
            </w:r>
          </w:p>
        </w:tc>
      </w:tr>
      <w:tr w:rsidR="00466A9E" w:rsidRPr="00CE4D74" w14:paraId="7FFB09B0" w14:textId="77777777" w:rsidTr="00746397">
        <w:tc>
          <w:tcPr>
            <w:tcW w:w="2663" w:type="dxa"/>
            <w:shd w:val="pct20" w:color="auto" w:fill="auto"/>
          </w:tcPr>
          <w:p w14:paraId="4834A464"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2693679F" w14:textId="77777777" w:rsidR="00466A9E" w:rsidRPr="00CE4D74" w:rsidRDefault="00466A9E" w:rsidP="00AF6F0D">
            <w:pPr>
              <w:tabs>
                <w:tab w:val="left" w:pos="1080"/>
              </w:tabs>
            </w:pPr>
            <w:r>
              <w:t>Nicky Benstead</w:t>
            </w:r>
            <w:r w:rsidRPr="00CE4D74">
              <w:tab/>
            </w:r>
          </w:p>
        </w:tc>
      </w:tr>
      <w:tr w:rsidR="00466A9E" w:rsidRPr="00CE4D74" w14:paraId="6FEB8E20" w14:textId="77777777" w:rsidTr="00746397">
        <w:tc>
          <w:tcPr>
            <w:tcW w:w="2663" w:type="dxa"/>
            <w:shd w:val="pct20" w:color="auto" w:fill="auto"/>
          </w:tcPr>
          <w:p w14:paraId="5CAF975A"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574E3F9F" w14:textId="77777777" w:rsidR="00466A9E" w:rsidRPr="00CE4D74" w:rsidRDefault="00466A9E" w:rsidP="00AF6F0D">
            <w:r>
              <w:t>3</w:t>
            </w:r>
            <w:r w:rsidRPr="00645620">
              <w:rPr>
                <w:vertAlign w:val="superscript"/>
              </w:rPr>
              <w:t>rd</w:t>
            </w:r>
            <w:r>
              <w:t xml:space="preserve"> January 2014</w:t>
            </w:r>
          </w:p>
        </w:tc>
      </w:tr>
      <w:tr w:rsidR="00466A9E" w:rsidRPr="00CE4D74" w14:paraId="4D5D2178" w14:textId="77777777" w:rsidTr="00E04DD9">
        <w:tc>
          <w:tcPr>
            <w:tcW w:w="8788" w:type="dxa"/>
            <w:gridSpan w:val="2"/>
            <w:shd w:val="pct20" w:color="auto" w:fill="auto"/>
          </w:tcPr>
          <w:p w14:paraId="3AB859E3" w14:textId="77777777" w:rsidR="00466A9E" w:rsidRPr="00CE4D74" w:rsidRDefault="00746397" w:rsidP="00AF6F0D">
            <w:pPr>
              <w:tabs>
                <w:tab w:val="left" w:pos="1897"/>
                <w:tab w:val="center" w:pos="4286"/>
              </w:tabs>
              <w:jc w:val="center"/>
              <w:rPr>
                <w:b/>
              </w:rPr>
            </w:pPr>
            <w:r>
              <w:rPr>
                <w:b/>
              </w:rPr>
              <w:t>N</w:t>
            </w:r>
            <w:r w:rsidR="00466A9E" w:rsidRPr="00CE4D74">
              <w:rPr>
                <w:b/>
              </w:rPr>
              <w:t>on-Mandatory Fields</w:t>
            </w:r>
          </w:p>
        </w:tc>
      </w:tr>
      <w:tr w:rsidR="00466A9E" w:rsidRPr="00CE4D74" w14:paraId="00475990" w14:textId="77777777" w:rsidTr="00746397">
        <w:tc>
          <w:tcPr>
            <w:tcW w:w="2663" w:type="dxa"/>
            <w:shd w:val="pct20" w:color="auto" w:fill="auto"/>
          </w:tcPr>
          <w:p w14:paraId="08D9E7CB"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2A9DF924" w14:textId="77777777" w:rsidR="00466A9E" w:rsidRPr="00CE4D74" w:rsidRDefault="00466A9E" w:rsidP="00AF6F0D"/>
          <w:p w14:paraId="096B9BDE" w14:textId="77777777" w:rsidR="00466A9E" w:rsidRPr="00CE4D74" w:rsidRDefault="00466A9E" w:rsidP="00AF6F0D"/>
        </w:tc>
      </w:tr>
    </w:tbl>
    <w:p w14:paraId="4C43887B" w14:textId="77777777" w:rsidR="00466A9E" w:rsidRDefault="00466A9E" w:rsidP="00AF6F0D">
      <w:pPr>
        <w:pStyle w:val="Heading2"/>
        <w:ind w:left="0" w:firstLine="0"/>
      </w:pPr>
      <w:r>
        <w:br w:type="page"/>
      </w:r>
      <w:bookmarkStart w:id="1964" w:name="_Toc422842113"/>
      <w:r>
        <w:t>PM-NFR0022 – Window Resizing</w:t>
      </w:r>
      <w:bookmarkEnd w:id="1964"/>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5CDA1BC4" w14:textId="77777777" w:rsidTr="00E04DD9">
        <w:tc>
          <w:tcPr>
            <w:tcW w:w="8788" w:type="dxa"/>
            <w:gridSpan w:val="2"/>
            <w:shd w:val="pct20" w:color="auto" w:fill="auto"/>
          </w:tcPr>
          <w:p w14:paraId="55D7C61A" w14:textId="77777777" w:rsidR="00466A9E" w:rsidRPr="00CE4D74" w:rsidRDefault="00466A9E" w:rsidP="00AF6F0D">
            <w:pPr>
              <w:rPr>
                <w:b/>
              </w:rPr>
            </w:pPr>
            <w:r w:rsidRPr="00CE4D74">
              <w:rPr>
                <w:b/>
              </w:rPr>
              <w:t>BlackRock Life – Requirement Template</w:t>
            </w:r>
          </w:p>
          <w:p w14:paraId="51D7BF7E" w14:textId="77777777" w:rsidR="00466A9E" w:rsidRPr="00CE4D74" w:rsidRDefault="00466A9E" w:rsidP="00AF6F0D">
            <w:pPr>
              <w:rPr>
                <w:b/>
                <w:sz w:val="12"/>
                <w:szCs w:val="12"/>
              </w:rPr>
            </w:pPr>
            <w:r w:rsidRPr="00CE4D74">
              <w:rPr>
                <w:b/>
                <w:sz w:val="12"/>
                <w:szCs w:val="12"/>
              </w:rPr>
              <w:t>Template Date 24/04/2013</w:t>
            </w:r>
          </w:p>
        </w:tc>
      </w:tr>
      <w:tr w:rsidR="00466A9E" w:rsidRPr="00CE4D74" w14:paraId="286D94F7" w14:textId="77777777" w:rsidTr="00E04DD9">
        <w:tc>
          <w:tcPr>
            <w:tcW w:w="8788" w:type="dxa"/>
            <w:gridSpan w:val="2"/>
            <w:shd w:val="pct20" w:color="auto" w:fill="auto"/>
          </w:tcPr>
          <w:p w14:paraId="3668039F" w14:textId="77777777" w:rsidR="00466A9E" w:rsidRPr="00CE4D74" w:rsidRDefault="00466A9E" w:rsidP="00AF6F0D">
            <w:pPr>
              <w:tabs>
                <w:tab w:val="left" w:pos="886"/>
                <w:tab w:val="center" w:pos="4286"/>
              </w:tabs>
              <w:jc w:val="center"/>
              <w:rPr>
                <w:b/>
              </w:rPr>
            </w:pPr>
            <w:r w:rsidRPr="00CE4D74">
              <w:rPr>
                <w:b/>
              </w:rPr>
              <w:t>Mandatory Fields</w:t>
            </w:r>
          </w:p>
          <w:p w14:paraId="4F5FC74C"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16737849" w14:textId="77777777" w:rsidTr="00746397">
        <w:tc>
          <w:tcPr>
            <w:tcW w:w="2663" w:type="dxa"/>
            <w:shd w:val="pct20" w:color="auto" w:fill="auto"/>
          </w:tcPr>
          <w:p w14:paraId="0EF87FDB"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6E4DA9E8" w14:textId="77777777" w:rsidR="00466A9E" w:rsidRPr="00CE4D74" w:rsidRDefault="00466A9E" w:rsidP="00AF6F0D">
            <w:r>
              <w:t>PM-NFR0022</w:t>
            </w:r>
          </w:p>
          <w:p w14:paraId="347C0FB6" w14:textId="77777777" w:rsidR="00466A9E" w:rsidRPr="00CE4D74" w:rsidRDefault="00466A9E" w:rsidP="00AF6F0D"/>
        </w:tc>
      </w:tr>
      <w:tr w:rsidR="00466A9E" w:rsidRPr="00CE4D74" w14:paraId="170DFA34" w14:textId="77777777" w:rsidTr="00746397">
        <w:tc>
          <w:tcPr>
            <w:tcW w:w="2663" w:type="dxa"/>
            <w:shd w:val="pct20" w:color="auto" w:fill="auto"/>
          </w:tcPr>
          <w:p w14:paraId="66DA40B7"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5DF18F29" w14:textId="71E0B468" w:rsidR="00466A9E" w:rsidRPr="00CE4D74" w:rsidRDefault="00FE4BBE" w:rsidP="00AF6F0D">
            <w:pPr>
              <w:rPr>
                <w:rFonts w:cs="Arial"/>
              </w:rPr>
            </w:pPr>
            <w:r>
              <w:rPr>
                <w:rFonts w:cs="Arial"/>
              </w:rPr>
              <w:t>PlanManager</w:t>
            </w:r>
          </w:p>
        </w:tc>
      </w:tr>
      <w:tr w:rsidR="00466A9E" w:rsidRPr="00CE4D74" w14:paraId="30F13B30" w14:textId="77777777" w:rsidTr="00746397">
        <w:tc>
          <w:tcPr>
            <w:tcW w:w="2663" w:type="dxa"/>
            <w:shd w:val="pct20" w:color="auto" w:fill="auto"/>
          </w:tcPr>
          <w:p w14:paraId="0E445C5C"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6F97E320" w14:textId="77777777" w:rsidR="00466A9E" w:rsidRPr="00CE4D74" w:rsidRDefault="00466A9E" w:rsidP="00AF6F0D">
            <w:pPr>
              <w:rPr>
                <w:rFonts w:cs="Arial"/>
              </w:rPr>
            </w:pPr>
            <w:r w:rsidRPr="00CE4D74">
              <w:rPr>
                <w:rFonts w:cs="Arial"/>
              </w:rPr>
              <w:t xml:space="preserve">Non-Functional Requirements – </w:t>
            </w:r>
            <w:r>
              <w:rPr>
                <w:rFonts w:cs="Arial"/>
              </w:rPr>
              <w:t>Window Resizing</w:t>
            </w:r>
          </w:p>
        </w:tc>
      </w:tr>
      <w:tr w:rsidR="00466A9E" w:rsidRPr="00CE4D74" w14:paraId="2AE5AA6B" w14:textId="77777777" w:rsidTr="00746397">
        <w:tc>
          <w:tcPr>
            <w:tcW w:w="2663" w:type="dxa"/>
            <w:shd w:val="pct20" w:color="auto" w:fill="auto"/>
          </w:tcPr>
          <w:p w14:paraId="31785DF4"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71B93859" w14:textId="77777777" w:rsidR="00466A9E" w:rsidRDefault="00466A9E" w:rsidP="00AF6F0D">
            <w:pPr>
              <w:contextualSpacing/>
            </w:pPr>
            <w:r>
              <w:t>The look and feel, layout of functions of PlanManager should not be adversely affected by the resizing or the browser window. And if resized, scrolling should perform as expected (e.g. pop-ups are scrolled also).</w:t>
            </w:r>
          </w:p>
          <w:p w14:paraId="69B39EF2" w14:textId="77777777" w:rsidR="00466A9E" w:rsidRPr="00CE4D74" w:rsidRDefault="00466A9E" w:rsidP="00AF6F0D">
            <w:pPr>
              <w:contextualSpacing/>
            </w:pPr>
          </w:p>
        </w:tc>
      </w:tr>
      <w:tr w:rsidR="00466A9E" w:rsidRPr="00CE4D74" w14:paraId="457C3EFF" w14:textId="77777777" w:rsidTr="00746397">
        <w:tc>
          <w:tcPr>
            <w:tcW w:w="2663" w:type="dxa"/>
            <w:shd w:val="pct20" w:color="auto" w:fill="auto"/>
          </w:tcPr>
          <w:p w14:paraId="47C7920E"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4E3AEBFE" w14:textId="77777777" w:rsidR="00466A9E" w:rsidRPr="00CE4D74" w:rsidRDefault="00466A9E" w:rsidP="00AF6F0D">
            <w:pPr>
              <w:rPr>
                <w:rFonts w:cs="Arial"/>
                <w:b/>
              </w:rPr>
            </w:pPr>
            <w:r w:rsidRPr="00CE4D74">
              <w:rPr>
                <w:rFonts w:cs="Arial"/>
                <w:b/>
              </w:rPr>
              <w:t>M – Must have.</w:t>
            </w:r>
          </w:p>
        </w:tc>
      </w:tr>
      <w:tr w:rsidR="00466A9E" w:rsidRPr="00CE4D74" w14:paraId="2C6205CB" w14:textId="77777777" w:rsidTr="00746397">
        <w:tc>
          <w:tcPr>
            <w:tcW w:w="2663" w:type="dxa"/>
            <w:shd w:val="pct20" w:color="auto" w:fill="auto"/>
          </w:tcPr>
          <w:p w14:paraId="4A89A0AA"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1CE58668" w14:textId="77777777" w:rsidR="00466A9E" w:rsidRPr="00CE4D74" w:rsidRDefault="00466A9E" w:rsidP="00AF6F0D">
            <w:pPr>
              <w:tabs>
                <w:tab w:val="left" w:pos="1080"/>
              </w:tabs>
            </w:pPr>
            <w:r>
              <w:t>Nicky Benstead</w:t>
            </w:r>
            <w:r w:rsidRPr="00CE4D74">
              <w:tab/>
            </w:r>
          </w:p>
        </w:tc>
      </w:tr>
      <w:tr w:rsidR="00466A9E" w:rsidRPr="00CE4D74" w14:paraId="207D673A" w14:textId="77777777" w:rsidTr="00746397">
        <w:tc>
          <w:tcPr>
            <w:tcW w:w="2663" w:type="dxa"/>
            <w:shd w:val="pct20" w:color="auto" w:fill="auto"/>
          </w:tcPr>
          <w:p w14:paraId="4785178F"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57E5A87B" w14:textId="77777777" w:rsidR="00466A9E" w:rsidRPr="00CE4D74" w:rsidRDefault="00466A9E" w:rsidP="00AF6F0D">
            <w:r>
              <w:t>3</w:t>
            </w:r>
            <w:r w:rsidRPr="00645620">
              <w:rPr>
                <w:vertAlign w:val="superscript"/>
              </w:rPr>
              <w:t>rd</w:t>
            </w:r>
            <w:r>
              <w:t xml:space="preserve"> January 2014</w:t>
            </w:r>
          </w:p>
        </w:tc>
      </w:tr>
      <w:tr w:rsidR="00466A9E" w:rsidRPr="00CE4D74" w14:paraId="13FD08F5" w14:textId="77777777" w:rsidTr="00E04DD9">
        <w:tc>
          <w:tcPr>
            <w:tcW w:w="8788" w:type="dxa"/>
            <w:gridSpan w:val="2"/>
            <w:shd w:val="pct20" w:color="auto" w:fill="auto"/>
          </w:tcPr>
          <w:p w14:paraId="05EDEF2B"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74AFF3DF" w14:textId="77777777" w:rsidTr="00746397">
        <w:tc>
          <w:tcPr>
            <w:tcW w:w="2663" w:type="dxa"/>
            <w:shd w:val="pct20" w:color="auto" w:fill="auto"/>
          </w:tcPr>
          <w:p w14:paraId="6D4D6BA7"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4E27DEE7" w14:textId="77777777" w:rsidR="00466A9E" w:rsidRPr="00CE4D74" w:rsidRDefault="00466A9E" w:rsidP="00AF6F0D"/>
          <w:p w14:paraId="6A9F19DC" w14:textId="77777777" w:rsidR="00466A9E" w:rsidRPr="00CE4D74" w:rsidRDefault="00466A9E" w:rsidP="00AF6F0D"/>
        </w:tc>
      </w:tr>
    </w:tbl>
    <w:p w14:paraId="1D2BA1E2" w14:textId="77777777" w:rsidR="00466A9E" w:rsidRDefault="00466A9E" w:rsidP="00AF6F0D">
      <w:pPr>
        <w:pStyle w:val="BodyText"/>
        <w:spacing w:after="0"/>
      </w:pPr>
    </w:p>
    <w:p w14:paraId="2DEE15EC" w14:textId="77777777" w:rsidR="00466A9E" w:rsidRDefault="00466A9E" w:rsidP="00AF6F0D">
      <w:pPr>
        <w:pStyle w:val="Heading2"/>
        <w:ind w:left="0" w:firstLine="0"/>
      </w:pPr>
      <w:r>
        <w:br w:type="page"/>
      </w:r>
      <w:bookmarkStart w:id="1965" w:name="_Toc422842114"/>
      <w:r>
        <w:t>PM-NFR0023 – Tab Indices</w:t>
      </w:r>
      <w:bookmarkEnd w:id="1965"/>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6E69D85C" w14:textId="77777777" w:rsidTr="00746397">
        <w:trPr>
          <w:trHeight w:val="502"/>
        </w:trPr>
        <w:tc>
          <w:tcPr>
            <w:tcW w:w="8788" w:type="dxa"/>
            <w:gridSpan w:val="2"/>
            <w:shd w:val="pct20" w:color="auto" w:fill="auto"/>
          </w:tcPr>
          <w:p w14:paraId="21CBC8C4" w14:textId="77777777" w:rsidR="00466A9E" w:rsidRPr="00CE4D74" w:rsidRDefault="00466A9E" w:rsidP="00AF6F0D">
            <w:pPr>
              <w:rPr>
                <w:b/>
              </w:rPr>
            </w:pPr>
            <w:r w:rsidRPr="00CE4D74">
              <w:rPr>
                <w:b/>
              </w:rPr>
              <w:t>BlackRock Life – Requirement Template</w:t>
            </w:r>
          </w:p>
          <w:p w14:paraId="21E1CC5D" w14:textId="77777777" w:rsidR="00466A9E" w:rsidRPr="00CE4D74" w:rsidRDefault="00466A9E" w:rsidP="00AF6F0D">
            <w:pPr>
              <w:rPr>
                <w:b/>
                <w:sz w:val="12"/>
                <w:szCs w:val="12"/>
              </w:rPr>
            </w:pPr>
            <w:r w:rsidRPr="00CE4D74">
              <w:rPr>
                <w:b/>
                <w:sz w:val="12"/>
                <w:szCs w:val="12"/>
              </w:rPr>
              <w:t>Template Date 24/04/2013</w:t>
            </w:r>
          </w:p>
        </w:tc>
      </w:tr>
      <w:tr w:rsidR="00466A9E" w:rsidRPr="00CE4D74" w14:paraId="34C323C8" w14:textId="77777777" w:rsidTr="00E04DD9">
        <w:tc>
          <w:tcPr>
            <w:tcW w:w="8788" w:type="dxa"/>
            <w:gridSpan w:val="2"/>
            <w:shd w:val="pct20" w:color="auto" w:fill="auto"/>
          </w:tcPr>
          <w:p w14:paraId="6D9E33AF" w14:textId="77777777" w:rsidR="00466A9E" w:rsidRPr="00CE4D74" w:rsidRDefault="00466A9E" w:rsidP="00AF6F0D">
            <w:pPr>
              <w:tabs>
                <w:tab w:val="left" w:pos="886"/>
                <w:tab w:val="center" w:pos="4286"/>
              </w:tabs>
              <w:jc w:val="center"/>
              <w:rPr>
                <w:b/>
              </w:rPr>
            </w:pPr>
            <w:r w:rsidRPr="00CE4D74">
              <w:rPr>
                <w:b/>
              </w:rPr>
              <w:t>Mandatory Fields</w:t>
            </w:r>
          </w:p>
          <w:p w14:paraId="6931C0ED"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6FACEE90" w14:textId="77777777" w:rsidTr="00746397">
        <w:tc>
          <w:tcPr>
            <w:tcW w:w="2663" w:type="dxa"/>
            <w:shd w:val="pct20" w:color="auto" w:fill="auto"/>
          </w:tcPr>
          <w:p w14:paraId="3D4087C6"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6FA581C8" w14:textId="77777777" w:rsidR="00466A9E" w:rsidRPr="00CE4D74" w:rsidRDefault="00466A9E" w:rsidP="00AF6F0D">
            <w:r>
              <w:t>PM-NFR0023</w:t>
            </w:r>
          </w:p>
          <w:p w14:paraId="3B70C11B" w14:textId="77777777" w:rsidR="00466A9E" w:rsidRPr="00CE4D74" w:rsidRDefault="00466A9E" w:rsidP="00AF6F0D"/>
        </w:tc>
      </w:tr>
      <w:tr w:rsidR="00466A9E" w:rsidRPr="00CE4D74" w14:paraId="3193C23E" w14:textId="77777777" w:rsidTr="00746397">
        <w:tc>
          <w:tcPr>
            <w:tcW w:w="2663" w:type="dxa"/>
            <w:shd w:val="pct20" w:color="auto" w:fill="auto"/>
          </w:tcPr>
          <w:p w14:paraId="58490EA2"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05C354AA" w14:textId="77777777" w:rsidR="00466A9E" w:rsidRPr="00CE4D74" w:rsidRDefault="00466A9E" w:rsidP="00AF6F0D">
            <w:pPr>
              <w:rPr>
                <w:rFonts w:cs="Arial"/>
              </w:rPr>
            </w:pPr>
            <w:r>
              <w:rPr>
                <w:rFonts w:cs="Arial"/>
              </w:rPr>
              <w:t>PlanManager</w:t>
            </w:r>
          </w:p>
        </w:tc>
      </w:tr>
      <w:tr w:rsidR="00466A9E" w:rsidRPr="00CE4D74" w14:paraId="01A5AFCE" w14:textId="77777777" w:rsidTr="00746397">
        <w:tc>
          <w:tcPr>
            <w:tcW w:w="2663" w:type="dxa"/>
            <w:shd w:val="pct20" w:color="auto" w:fill="auto"/>
          </w:tcPr>
          <w:p w14:paraId="0C8F9F1D"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7CD7E629" w14:textId="77777777" w:rsidR="00466A9E" w:rsidRPr="00CE4D74" w:rsidRDefault="00466A9E" w:rsidP="00AF6F0D">
            <w:pPr>
              <w:rPr>
                <w:rFonts w:cs="Arial"/>
              </w:rPr>
            </w:pPr>
            <w:r w:rsidRPr="00CE4D74">
              <w:rPr>
                <w:rFonts w:cs="Arial"/>
              </w:rPr>
              <w:t xml:space="preserve">Non-Functional Requirements – </w:t>
            </w:r>
            <w:r>
              <w:rPr>
                <w:rFonts w:cs="Arial"/>
              </w:rPr>
              <w:t>Tab Indices</w:t>
            </w:r>
          </w:p>
        </w:tc>
      </w:tr>
      <w:tr w:rsidR="00466A9E" w:rsidRPr="00CE4D74" w14:paraId="4CA9AD4A" w14:textId="77777777" w:rsidTr="00746397">
        <w:tc>
          <w:tcPr>
            <w:tcW w:w="2663" w:type="dxa"/>
            <w:shd w:val="pct20" w:color="auto" w:fill="auto"/>
          </w:tcPr>
          <w:p w14:paraId="4C561D85"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1EB74D30" w14:textId="77777777" w:rsidR="00466A9E" w:rsidRDefault="00466A9E" w:rsidP="00AF6F0D">
            <w:pPr>
              <w:contextualSpacing/>
            </w:pPr>
            <w:r>
              <w:t>An appropriate sequential tab index must be set for each and every page of PlanManager. E.g. pressing the tab key should move the user through the fields and/or labels in order (excluding help icons). Especially important on arrangements of user-input fields (online forms).</w:t>
            </w:r>
          </w:p>
          <w:p w14:paraId="7918EF85" w14:textId="77777777" w:rsidR="00466A9E" w:rsidRPr="00CE4D74" w:rsidRDefault="00466A9E" w:rsidP="00AF6F0D">
            <w:pPr>
              <w:contextualSpacing/>
            </w:pPr>
          </w:p>
        </w:tc>
      </w:tr>
      <w:tr w:rsidR="00466A9E" w:rsidRPr="00CE4D74" w14:paraId="2516BE58" w14:textId="77777777" w:rsidTr="00746397">
        <w:tc>
          <w:tcPr>
            <w:tcW w:w="2663" w:type="dxa"/>
            <w:shd w:val="pct20" w:color="auto" w:fill="auto"/>
          </w:tcPr>
          <w:p w14:paraId="2469BFFC"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07F6E0B2" w14:textId="77777777" w:rsidR="00466A9E" w:rsidRPr="00CE4D74" w:rsidRDefault="00466A9E" w:rsidP="00AF6F0D">
            <w:pPr>
              <w:rPr>
                <w:rFonts w:cs="Arial"/>
                <w:b/>
              </w:rPr>
            </w:pPr>
            <w:r w:rsidRPr="00CE4D74">
              <w:rPr>
                <w:rFonts w:cs="Arial"/>
                <w:b/>
              </w:rPr>
              <w:t>M – Must have.</w:t>
            </w:r>
          </w:p>
        </w:tc>
      </w:tr>
      <w:tr w:rsidR="00466A9E" w:rsidRPr="00CE4D74" w14:paraId="143F9784" w14:textId="77777777" w:rsidTr="00746397">
        <w:tc>
          <w:tcPr>
            <w:tcW w:w="2663" w:type="dxa"/>
            <w:shd w:val="pct20" w:color="auto" w:fill="auto"/>
          </w:tcPr>
          <w:p w14:paraId="7490F9DA"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78CE0FC3" w14:textId="77777777" w:rsidR="00466A9E" w:rsidRPr="00CE4D74" w:rsidRDefault="00466A9E" w:rsidP="00AF6F0D">
            <w:pPr>
              <w:tabs>
                <w:tab w:val="left" w:pos="1080"/>
              </w:tabs>
            </w:pPr>
            <w:r>
              <w:t>Nicky Benstead</w:t>
            </w:r>
            <w:r w:rsidRPr="00CE4D74">
              <w:tab/>
            </w:r>
          </w:p>
        </w:tc>
      </w:tr>
      <w:tr w:rsidR="00466A9E" w:rsidRPr="00CE4D74" w14:paraId="317DC226" w14:textId="77777777" w:rsidTr="00746397">
        <w:tc>
          <w:tcPr>
            <w:tcW w:w="2663" w:type="dxa"/>
            <w:shd w:val="pct20" w:color="auto" w:fill="auto"/>
          </w:tcPr>
          <w:p w14:paraId="66A4572D"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49B14A57" w14:textId="77777777" w:rsidR="00466A9E" w:rsidRPr="00CE4D74" w:rsidRDefault="00466A9E" w:rsidP="00AF6F0D">
            <w:r>
              <w:t>3</w:t>
            </w:r>
            <w:r w:rsidRPr="00645620">
              <w:rPr>
                <w:vertAlign w:val="superscript"/>
              </w:rPr>
              <w:t>rd</w:t>
            </w:r>
            <w:r>
              <w:t xml:space="preserve"> January 2014</w:t>
            </w:r>
          </w:p>
        </w:tc>
      </w:tr>
      <w:tr w:rsidR="00466A9E" w:rsidRPr="00CE4D74" w14:paraId="224D8A32" w14:textId="77777777" w:rsidTr="00E04DD9">
        <w:tc>
          <w:tcPr>
            <w:tcW w:w="8788" w:type="dxa"/>
            <w:gridSpan w:val="2"/>
            <w:shd w:val="pct20" w:color="auto" w:fill="auto"/>
          </w:tcPr>
          <w:p w14:paraId="408DFDC7"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7630E994" w14:textId="77777777" w:rsidTr="00746397">
        <w:tc>
          <w:tcPr>
            <w:tcW w:w="2663" w:type="dxa"/>
            <w:shd w:val="pct20" w:color="auto" w:fill="auto"/>
          </w:tcPr>
          <w:p w14:paraId="13BB5DE8"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160E5A89" w14:textId="77777777" w:rsidR="00466A9E" w:rsidRPr="00CE4D74" w:rsidRDefault="00466A9E" w:rsidP="00AF6F0D"/>
          <w:p w14:paraId="3FB3F7A9" w14:textId="77777777" w:rsidR="00466A9E" w:rsidRPr="00CE4D74" w:rsidRDefault="00466A9E" w:rsidP="00AF6F0D"/>
        </w:tc>
      </w:tr>
    </w:tbl>
    <w:p w14:paraId="4D7DD524" w14:textId="77777777" w:rsidR="00466A9E" w:rsidRDefault="00466A9E" w:rsidP="00AF6F0D">
      <w:pPr>
        <w:pStyle w:val="Heading2"/>
        <w:ind w:left="0" w:firstLine="0"/>
      </w:pPr>
      <w:r>
        <w:br w:type="page"/>
      </w:r>
      <w:bookmarkStart w:id="1966" w:name="_Toc422842115"/>
      <w:r>
        <w:t>PM-NFR0024 – Report Handling</w:t>
      </w:r>
      <w:bookmarkEnd w:id="1966"/>
    </w:p>
    <w:tbl>
      <w:tblPr>
        <w:tblW w:w="8788"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63"/>
        <w:gridCol w:w="6125"/>
      </w:tblGrid>
      <w:tr w:rsidR="00466A9E" w:rsidRPr="00CE4D74" w14:paraId="0881307A" w14:textId="77777777" w:rsidTr="00E04DD9">
        <w:tc>
          <w:tcPr>
            <w:tcW w:w="8788" w:type="dxa"/>
            <w:gridSpan w:val="2"/>
            <w:shd w:val="pct20" w:color="auto" w:fill="auto"/>
          </w:tcPr>
          <w:p w14:paraId="6F66A203" w14:textId="77777777" w:rsidR="00466A9E" w:rsidRPr="00CE4D74" w:rsidRDefault="00466A9E" w:rsidP="00AF6F0D">
            <w:pPr>
              <w:rPr>
                <w:b/>
              </w:rPr>
            </w:pPr>
            <w:r w:rsidRPr="00CE4D74">
              <w:rPr>
                <w:b/>
              </w:rPr>
              <w:t>BlackRock Life – Requirement Template</w:t>
            </w:r>
          </w:p>
          <w:p w14:paraId="4F62486C" w14:textId="77777777" w:rsidR="00466A9E" w:rsidRPr="00CE4D74" w:rsidRDefault="00466A9E" w:rsidP="00AF6F0D">
            <w:pPr>
              <w:rPr>
                <w:b/>
                <w:sz w:val="12"/>
                <w:szCs w:val="12"/>
              </w:rPr>
            </w:pPr>
            <w:r w:rsidRPr="00CE4D74">
              <w:rPr>
                <w:b/>
                <w:sz w:val="12"/>
                <w:szCs w:val="12"/>
              </w:rPr>
              <w:t>Template Date 24/04/2013</w:t>
            </w:r>
          </w:p>
        </w:tc>
      </w:tr>
      <w:tr w:rsidR="00466A9E" w:rsidRPr="00CE4D74" w14:paraId="2B50875A" w14:textId="77777777" w:rsidTr="00E04DD9">
        <w:tc>
          <w:tcPr>
            <w:tcW w:w="8788" w:type="dxa"/>
            <w:gridSpan w:val="2"/>
            <w:shd w:val="pct20" w:color="auto" w:fill="auto"/>
          </w:tcPr>
          <w:p w14:paraId="5F2D789B" w14:textId="77777777" w:rsidR="00466A9E" w:rsidRPr="00CE4D74" w:rsidRDefault="00466A9E" w:rsidP="00AF6F0D">
            <w:pPr>
              <w:tabs>
                <w:tab w:val="left" w:pos="886"/>
                <w:tab w:val="center" w:pos="4286"/>
              </w:tabs>
              <w:jc w:val="center"/>
              <w:rPr>
                <w:b/>
              </w:rPr>
            </w:pPr>
            <w:r w:rsidRPr="00CE4D74">
              <w:rPr>
                <w:b/>
              </w:rPr>
              <w:t>Mandatory Fields</w:t>
            </w:r>
          </w:p>
          <w:p w14:paraId="6E78CCAA" w14:textId="77777777" w:rsidR="00466A9E" w:rsidRPr="00CE4D74" w:rsidRDefault="00466A9E" w:rsidP="00AF6F0D">
            <w:pPr>
              <w:tabs>
                <w:tab w:val="left" w:pos="734"/>
                <w:tab w:val="center" w:pos="4286"/>
              </w:tabs>
              <w:jc w:val="center"/>
              <w:rPr>
                <w:b/>
              </w:rPr>
            </w:pPr>
            <w:r w:rsidRPr="00CE4D74">
              <w:rPr>
                <w:b/>
                <w:sz w:val="12"/>
                <w:szCs w:val="12"/>
              </w:rPr>
              <w:t>Must Be Completed For Sign Off</w:t>
            </w:r>
          </w:p>
        </w:tc>
      </w:tr>
      <w:tr w:rsidR="00466A9E" w:rsidRPr="00CE4D74" w14:paraId="26B0A995" w14:textId="77777777" w:rsidTr="00746397">
        <w:tc>
          <w:tcPr>
            <w:tcW w:w="2663" w:type="dxa"/>
            <w:shd w:val="pct20" w:color="auto" w:fill="auto"/>
          </w:tcPr>
          <w:p w14:paraId="4B654942" w14:textId="77777777" w:rsidR="00466A9E" w:rsidRPr="00CE4D74" w:rsidRDefault="00466A9E" w:rsidP="00AF6F0D">
            <w:pPr>
              <w:rPr>
                <w:rFonts w:cs="Arial"/>
                <w:b/>
                <w:bCs/>
              </w:rPr>
            </w:pPr>
            <w:r w:rsidRPr="00CE4D74">
              <w:rPr>
                <w:rFonts w:cs="Arial"/>
                <w:b/>
                <w:bCs/>
              </w:rPr>
              <w:t>Requirement Ref. No. :</w:t>
            </w:r>
          </w:p>
        </w:tc>
        <w:tc>
          <w:tcPr>
            <w:tcW w:w="6125" w:type="dxa"/>
            <w:shd w:val="clear" w:color="auto" w:fill="auto"/>
          </w:tcPr>
          <w:p w14:paraId="07B84059" w14:textId="77777777" w:rsidR="00466A9E" w:rsidRPr="00CE4D74" w:rsidRDefault="00466A9E" w:rsidP="00AF6F0D">
            <w:r>
              <w:t>PM</w:t>
            </w:r>
            <w:r w:rsidRPr="00CE4D74">
              <w:t>-NFR00</w:t>
            </w:r>
            <w:r>
              <w:t>24</w:t>
            </w:r>
          </w:p>
          <w:p w14:paraId="428941DE" w14:textId="77777777" w:rsidR="00466A9E" w:rsidRPr="00CE4D74" w:rsidRDefault="00466A9E" w:rsidP="00AF6F0D"/>
        </w:tc>
      </w:tr>
      <w:tr w:rsidR="00466A9E" w:rsidRPr="00CE4D74" w14:paraId="79E2AC94" w14:textId="77777777" w:rsidTr="00746397">
        <w:tc>
          <w:tcPr>
            <w:tcW w:w="2663" w:type="dxa"/>
            <w:shd w:val="pct20" w:color="auto" w:fill="auto"/>
          </w:tcPr>
          <w:p w14:paraId="62667AFD" w14:textId="77777777" w:rsidR="00466A9E" w:rsidRPr="00CE4D74" w:rsidRDefault="00466A9E" w:rsidP="00AF6F0D">
            <w:pPr>
              <w:rPr>
                <w:rFonts w:cs="Arial"/>
                <w:b/>
                <w:bCs/>
              </w:rPr>
            </w:pPr>
            <w:r w:rsidRPr="00CE4D74">
              <w:rPr>
                <w:rFonts w:cs="Arial"/>
                <w:b/>
                <w:bCs/>
              </w:rPr>
              <w:t>Main Requirement Title:</w:t>
            </w:r>
          </w:p>
        </w:tc>
        <w:tc>
          <w:tcPr>
            <w:tcW w:w="6125" w:type="dxa"/>
            <w:shd w:val="clear" w:color="auto" w:fill="auto"/>
          </w:tcPr>
          <w:p w14:paraId="10892F27" w14:textId="77777777" w:rsidR="00466A9E" w:rsidRPr="00CE4D74" w:rsidRDefault="00466A9E" w:rsidP="00AF6F0D">
            <w:pPr>
              <w:rPr>
                <w:rFonts w:cs="Arial"/>
              </w:rPr>
            </w:pPr>
            <w:r>
              <w:rPr>
                <w:rFonts w:cs="Arial"/>
              </w:rPr>
              <w:t>PlanManager</w:t>
            </w:r>
          </w:p>
        </w:tc>
      </w:tr>
      <w:tr w:rsidR="00466A9E" w:rsidRPr="00CE4D74" w14:paraId="26FC828A" w14:textId="77777777" w:rsidTr="00746397">
        <w:tc>
          <w:tcPr>
            <w:tcW w:w="2663" w:type="dxa"/>
            <w:shd w:val="pct20" w:color="auto" w:fill="auto"/>
          </w:tcPr>
          <w:p w14:paraId="08039990" w14:textId="77777777" w:rsidR="00466A9E" w:rsidRPr="00CE4D74" w:rsidRDefault="00466A9E" w:rsidP="00AF6F0D">
            <w:pPr>
              <w:rPr>
                <w:rFonts w:cs="Arial"/>
                <w:b/>
                <w:bCs/>
              </w:rPr>
            </w:pPr>
            <w:r w:rsidRPr="00CE4D74">
              <w:rPr>
                <w:rFonts w:cs="Arial"/>
                <w:b/>
                <w:bCs/>
              </w:rPr>
              <w:t>Sub-Level Requirement Title:</w:t>
            </w:r>
          </w:p>
        </w:tc>
        <w:tc>
          <w:tcPr>
            <w:tcW w:w="6125" w:type="dxa"/>
            <w:shd w:val="clear" w:color="auto" w:fill="auto"/>
          </w:tcPr>
          <w:p w14:paraId="0D26DD17" w14:textId="77777777" w:rsidR="00466A9E" w:rsidRPr="00CE4D74" w:rsidRDefault="00466A9E" w:rsidP="00AF6F0D">
            <w:pPr>
              <w:rPr>
                <w:rFonts w:cs="Arial"/>
              </w:rPr>
            </w:pPr>
            <w:r w:rsidRPr="00CE4D74">
              <w:rPr>
                <w:rFonts w:cs="Arial"/>
              </w:rPr>
              <w:t xml:space="preserve">Non-Functional Requirements – </w:t>
            </w:r>
            <w:r>
              <w:rPr>
                <w:rFonts w:cs="Arial"/>
              </w:rPr>
              <w:t>Report Handling</w:t>
            </w:r>
          </w:p>
        </w:tc>
      </w:tr>
      <w:tr w:rsidR="00466A9E" w:rsidRPr="00CE4D74" w14:paraId="45C7BD8F" w14:textId="77777777" w:rsidTr="00746397">
        <w:tc>
          <w:tcPr>
            <w:tcW w:w="2663" w:type="dxa"/>
            <w:shd w:val="pct20" w:color="auto" w:fill="auto"/>
          </w:tcPr>
          <w:p w14:paraId="4028B10A" w14:textId="77777777" w:rsidR="00466A9E" w:rsidRPr="00CE4D74" w:rsidRDefault="00466A9E" w:rsidP="00AF6F0D">
            <w:pPr>
              <w:rPr>
                <w:rFonts w:cs="Arial"/>
                <w:b/>
                <w:bCs/>
              </w:rPr>
            </w:pPr>
            <w:r w:rsidRPr="00CE4D74">
              <w:rPr>
                <w:rFonts w:cs="Arial"/>
                <w:b/>
                <w:bCs/>
              </w:rPr>
              <w:t>Description of the Requirement:</w:t>
            </w:r>
          </w:p>
        </w:tc>
        <w:tc>
          <w:tcPr>
            <w:tcW w:w="6125" w:type="dxa"/>
            <w:shd w:val="clear" w:color="auto" w:fill="auto"/>
          </w:tcPr>
          <w:p w14:paraId="741C9C5B" w14:textId="77777777" w:rsidR="00466A9E" w:rsidRDefault="00466A9E" w:rsidP="00AF6F0D">
            <w:pPr>
              <w:contextualSpacing/>
            </w:pPr>
            <w:r>
              <w:t>All requests to run and produce Reports out of the PlanManager solution must be run and handled separate to the user login session (asynchronous). So that the report request is recorded and continues to process even if the user logs off or disconnects. When the report then completes its processing it will be held online by that specific user account for when the user returns to the reports screen. The status of these pending/processing reports must also be clearly viewable and they must be cancellable. Also all report stored will automatically expire and purge after 60 days from the initial run date.</w:t>
            </w:r>
          </w:p>
          <w:p w14:paraId="08A73317" w14:textId="77777777" w:rsidR="00466A9E" w:rsidRDefault="00466A9E" w:rsidP="00AF6F0D">
            <w:pPr>
              <w:contextualSpacing/>
            </w:pPr>
          </w:p>
          <w:p w14:paraId="115FBFB7" w14:textId="77777777" w:rsidR="00466A9E" w:rsidRDefault="00466A9E" w:rsidP="00AF6F0D">
            <w:pPr>
              <w:contextualSpacing/>
            </w:pPr>
            <w:r>
              <w:t>Also, any report requests or number of concurrent report requests must not adversely affect the performance of the back-end production systems (Compass etc).</w:t>
            </w:r>
          </w:p>
          <w:p w14:paraId="214A9876" w14:textId="77777777" w:rsidR="00466A9E" w:rsidRPr="00CE4D74" w:rsidRDefault="00466A9E" w:rsidP="00AF6F0D">
            <w:pPr>
              <w:contextualSpacing/>
            </w:pPr>
          </w:p>
        </w:tc>
      </w:tr>
      <w:tr w:rsidR="00466A9E" w:rsidRPr="00CE4D74" w14:paraId="084B3E9F" w14:textId="77777777" w:rsidTr="00746397">
        <w:tc>
          <w:tcPr>
            <w:tcW w:w="2663" w:type="dxa"/>
            <w:shd w:val="pct20" w:color="auto" w:fill="auto"/>
          </w:tcPr>
          <w:p w14:paraId="1ABFF6DC" w14:textId="77777777" w:rsidR="00466A9E" w:rsidRPr="005141B0" w:rsidRDefault="00466A9E" w:rsidP="00AF6F0D">
            <w:pPr>
              <w:tabs>
                <w:tab w:val="right" w:pos="2193"/>
              </w:tabs>
              <w:rPr>
                <w:rFonts w:cs="Arial"/>
                <w:b/>
                <w:bCs/>
                <w:sz w:val="16"/>
                <w:szCs w:val="16"/>
              </w:rPr>
            </w:pPr>
            <w:r w:rsidRPr="00CE4D74">
              <w:rPr>
                <w:rFonts w:cs="Arial"/>
                <w:b/>
                <w:bCs/>
              </w:rPr>
              <w:t>MoSCoW Priority</w:t>
            </w:r>
            <w:r>
              <w:rPr>
                <w:rFonts w:cs="Arial"/>
                <w:b/>
                <w:bCs/>
                <w:sz w:val="16"/>
                <w:szCs w:val="16"/>
              </w:rPr>
              <w:t>:</w:t>
            </w:r>
            <w:r>
              <w:rPr>
                <w:rFonts w:cs="Arial"/>
                <w:b/>
                <w:bCs/>
                <w:sz w:val="16"/>
                <w:szCs w:val="16"/>
              </w:rPr>
              <w:tab/>
            </w:r>
            <w:r w:rsidRPr="00CE4D74">
              <w:rPr>
                <w:rFonts w:cs="Arial"/>
                <w:b/>
                <w:bCs/>
                <w:sz w:val="12"/>
                <w:szCs w:val="12"/>
              </w:rPr>
              <w:tab/>
            </w:r>
          </w:p>
        </w:tc>
        <w:tc>
          <w:tcPr>
            <w:tcW w:w="6125" w:type="dxa"/>
            <w:shd w:val="clear" w:color="auto" w:fill="auto"/>
          </w:tcPr>
          <w:p w14:paraId="516E1C94" w14:textId="77777777" w:rsidR="00466A9E" w:rsidRPr="00CE4D74" w:rsidRDefault="00466A9E" w:rsidP="00AF6F0D">
            <w:pPr>
              <w:rPr>
                <w:rFonts w:cs="Arial"/>
                <w:b/>
              </w:rPr>
            </w:pPr>
            <w:r w:rsidRPr="00CE4D74">
              <w:rPr>
                <w:rFonts w:cs="Arial"/>
                <w:b/>
              </w:rPr>
              <w:t>M – Must have.</w:t>
            </w:r>
          </w:p>
        </w:tc>
      </w:tr>
      <w:tr w:rsidR="00466A9E" w:rsidRPr="00CE4D74" w14:paraId="7189636E" w14:textId="77777777" w:rsidTr="00746397">
        <w:tc>
          <w:tcPr>
            <w:tcW w:w="2663" w:type="dxa"/>
            <w:shd w:val="pct20" w:color="auto" w:fill="auto"/>
          </w:tcPr>
          <w:p w14:paraId="49AE1FF8" w14:textId="77777777" w:rsidR="00466A9E" w:rsidRPr="00CE4D74" w:rsidRDefault="00466A9E" w:rsidP="00AF6F0D">
            <w:pPr>
              <w:rPr>
                <w:rFonts w:cs="Arial"/>
                <w:b/>
                <w:bCs/>
              </w:rPr>
            </w:pPr>
            <w:r w:rsidRPr="00CE4D74">
              <w:rPr>
                <w:rFonts w:cs="Arial"/>
                <w:b/>
                <w:bCs/>
              </w:rPr>
              <w:t>Requirement Owner:</w:t>
            </w:r>
          </w:p>
        </w:tc>
        <w:tc>
          <w:tcPr>
            <w:tcW w:w="6125" w:type="dxa"/>
            <w:shd w:val="clear" w:color="auto" w:fill="auto"/>
          </w:tcPr>
          <w:p w14:paraId="380D4E80" w14:textId="77777777" w:rsidR="00466A9E" w:rsidRPr="00CE4D74" w:rsidRDefault="00466A9E" w:rsidP="00AF6F0D">
            <w:pPr>
              <w:tabs>
                <w:tab w:val="left" w:pos="1080"/>
              </w:tabs>
            </w:pPr>
            <w:r>
              <w:t>Nicky Benstead</w:t>
            </w:r>
            <w:r w:rsidRPr="00CE4D74">
              <w:tab/>
            </w:r>
          </w:p>
        </w:tc>
      </w:tr>
      <w:tr w:rsidR="00466A9E" w:rsidRPr="00CE4D74" w14:paraId="159018D5" w14:textId="77777777" w:rsidTr="00746397">
        <w:tc>
          <w:tcPr>
            <w:tcW w:w="2663" w:type="dxa"/>
            <w:shd w:val="pct20" w:color="auto" w:fill="auto"/>
          </w:tcPr>
          <w:p w14:paraId="3EB8787C" w14:textId="77777777" w:rsidR="00466A9E" w:rsidRPr="00CE4D74" w:rsidRDefault="00466A9E" w:rsidP="00AF6F0D">
            <w:pPr>
              <w:rPr>
                <w:rFonts w:cs="Arial"/>
                <w:b/>
                <w:bCs/>
              </w:rPr>
            </w:pPr>
            <w:r w:rsidRPr="00CE4D74">
              <w:rPr>
                <w:rFonts w:cs="Arial"/>
                <w:b/>
                <w:bCs/>
              </w:rPr>
              <w:t>Date Completed/Amended:</w:t>
            </w:r>
          </w:p>
        </w:tc>
        <w:tc>
          <w:tcPr>
            <w:tcW w:w="6125" w:type="dxa"/>
            <w:shd w:val="clear" w:color="auto" w:fill="auto"/>
          </w:tcPr>
          <w:p w14:paraId="45F2FAE6" w14:textId="77777777" w:rsidR="00466A9E" w:rsidRPr="00CE4D74" w:rsidRDefault="00466A9E" w:rsidP="00AF6F0D">
            <w:r>
              <w:t>3</w:t>
            </w:r>
            <w:r w:rsidRPr="00645620">
              <w:rPr>
                <w:vertAlign w:val="superscript"/>
              </w:rPr>
              <w:t>rd</w:t>
            </w:r>
            <w:r>
              <w:t xml:space="preserve"> January 2014</w:t>
            </w:r>
          </w:p>
        </w:tc>
      </w:tr>
      <w:tr w:rsidR="00466A9E" w:rsidRPr="00CE4D74" w14:paraId="52B49597" w14:textId="77777777" w:rsidTr="00E04DD9">
        <w:tc>
          <w:tcPr>
            <w:tcW w:w="8788" w:type="dxa"/>
            <w:gridSpan w:val="2"/>
            <w:shd w:val="pct20" w:color="auto" w:fill="auto"/>
          </w:tcPr>
          <w:p w14:paraId="54155D99" w14:textId="77777777" w:rsidR="00466A9E" w:rsidRPr="00CE4D74" w:rsidRDefault="00466A9E" w:rsidP="00AF6F0D">
            <w:pPr>
              <w:tabs>
                <w:tab w:val="left" w:pos="1897"/>
                <w:tab w:val="center" w:pos="4286"/>
              </w:tabs>
              <w:jc w:val="center"/>
              <w:rPr>
                <w:b/>
              </w:rPr>
            </w:pPr>
            <w:r w:rsidRPr="00CE4D74">
              <w:rPr>
                <w:b/>
              </w:rPr>
              <w:t>Non-Mandatory Fields</w:t>
            </w:r>
          </w:p>
        </w:tc>
      </w:tr>
      <w:tr w:rsidR="00466A9E" w:rsidRPr="00CE4D74" w14:paraId="78B97712" w14:textId="77777777" w:rsidTr="00746397">
        <w:tc>
          <w:tcPr>
            <w:tcW w:w="2663" w:type="dxa"/>
            <w:shd w:val="pct20" w:color="auto" w:fill="auto"/>
          </w:tcPr>
          <w:p w14:paraId="74DBA7FB" w14:textId="77777777" w:rsidR="00466A9E" w:rsidRPr="00CE4D74" w:rsidRDefault="00466A9E" w:rsidP="00AF6F0D">
            <w:pPr>
              <w:rPr>
                <w:rFonts w:cs="Arial"/>
                <w:b/>
                <w:bCs/>
              </w:rPr>
            </w:pPr>
            <w:r w:rsidRPr="00CE4D74">
              <w:rPr>
                <w:rFonts w:cs="Arial"/>
                <w:b/>
                <w:bCs/>
              </w:rPr>
              <w:t>General Notes:</w:t>
            </w:r>
          </w:p>
        </w:tc>
        <w:tc>
          <w:tcPr>
            <w:tcW w:w="6125" w:type="dxa"/>
            <w:shd w:val="clear" w:color="auto" w:fill="auto"/>
          </w:tcPr>
          <w:p w14:paraId="29C83821" w14:textId="77777777" w:rsidR="00466A9E" w:rsidRPr="00CE4D74" w:rsidRDefault="00466A9E" w:rsidP="00AF6F0D"/>
          <w:p w14:paraId="011E0BDB" w14:textId="77777777" w:rsidR="00466A9E" w:rsidRPr="00CE4D74" w:rsidRDefault="00466A9E" w:rsidP="00AF6F0D"/>
        </w:tc>
      </w:tr>
    </w:tbl>
    <w:p w14:paraId="7E19D550" w14:textId="77777777" w:rsidR="001E44F9" w:rsidRDefault="001E44F9" w:rsidP="00AF6F0D"/>
    <w:p w14:paraId="40195978" w14:textId="77777777" w:rsidR="00466A9E" w:rsidRDefault="001E44F9" w:rsidP="00AF6F0D">
      <w:pPr>
        <w:pStyle w:val="Heading1"/>
        <w:ind w:left="0" w:firstLine="0"/>
      </w:pPr>
      <w:r>
        <w:br w:type="page"/>
      </w:r>
      <w:bookmarkStart w:id="1967" w:name="_Toc422842116"/>
      <w:r>
        <w:t>Use Case to Business Requirement Mapping</w:t>
      </w:r>
      <w:bookmarkEnd w:id="1967"/>
    </w:p>
    <w:p w14:paraId="278A30BB" w14:textId="77777777" w:rsidR="00745595" w:rsidRPr="00745595" w:rsidRDefault="00745595" w:rsidP="00745595"/>
    <w:tbl>
      <w:tblPr>
        <w:tblW w:w="11148" w:type="dxa"/>
        <w:tblInd w:w="-1001" w:type="dxa"/>
        <w:tblLook w:val="04A0" w:firstRow="1" w:lastRow="0" w:firstColumn="1" w:lastColumn="0" w:noHBand="0" w:noVBand="1"/>
      </w:tblPr>
      <w:tblGrid>
        <w:gridCol w:w="1362"/>
        <w:gridCol w:w="3544"/>
        <w:gridCol w:w="1706"/>
        <w:gridCol w:w="4536"/>
      </w:tblGrid>
      <w:tr w:rsidR="007B6D19" w:rsidRPr="00745595" w14:paraId="17CF8222" w14:textId="77777777" w:rsidTr="002A4BC2">
        <w:trPr>
          <w:trHeight w:val="840"/>
          <w:tblHeader/>
        </w:trPr>
        <w:tc>
          <w:tcPr>
            <w:tcW w:w="1362" w:type="dxa"/>
            <w:tcBorders>
              <w:top w:val="single" w:sz="4" w:space="0" w:color="auto"/>
              <w:left w:val="single" w:sz="4" w:space="0" w:color="auto"/>
              <w:bottom w:val="single" w:sz="4" w:space="0" w:color="auto"/>
              <w:right w:val="single" w:sz="4" w:space="0" w:color="auto"/>
            </w:tcBorders>
            <w:shd w:val="clear" w:color="auto" w:fill="auto"/>
            <w:hideMark/>
          </w:tcPr>
          <w:p w14:paraId="620F4EE4" w14:textId="77777777" w:rsidR="007B6D19" w:rsidRPr="00745595" w:rsidRDefault="007B6D19">
            <w:pPr>
              <w:rPr>
                <w:rFonts w:ascii="Arial" w:hAnsi="Arial" w:cs="Arial"/>
                <w:b/>
                <w:bCs/>
                <w:sz w:val="20"/>
                <w:szCs w:val="20"/>
                <w:lang w:eastAsia="en-GB"/>
              </w:rPr>
            </w:pPr>
            <w:r w:rsidRPr="00745595">
              <w:rPr>
                <w:rFonts w:ascii="Arial" w:hAnsi="Arial" w:cs="Arial"/>
                <w:b/>
                <w:bCs/>
                <w:sz w:val="20"/>
                <w:szCs w:val="20"/>
                <w:lang w:eastAsia="en-GB"/>
              </w:rPr>
              <w:t>Use Case Reference</w:t>
            </w:r>
          </w:p>
        </w:tc>
        <w:tc>
          <w:tcPr>
            <w:tcW w:w="3544" w:type="dxa"/>
            <w:tcBorders>
              <w:top w:val="single" w:sz="4" w:space="0" w:color="auto"/>
              <w:left w:val="nil"/>
              <w:bottom w:val="single" w:sz="4" w:space="0" w:color="auto"/>
              <w:right w:val="single" w:sz="4" w:space="0" w:color="auto"/>
            </w:tcBorders>
            <w:shd w:val="clear" w:color="auto" w:fill="auto"/>
            <w:noWrap/>
            <w:hideMark/>
          </w:tcPr>
          <w:p w14:paraId="005258B9" w14:textId="77777777" w:rsidR="007B6D19" w:rsidRPr="00745595" w:rsidRDefault="007B6D19">
            <w:pPr>
              <w:rPr>
                <w:rFonts w:ascii="Arial" w:hAnsi="Arial" w:cs="Arial"/>
                <w:b/>
                <w:bCs/>
                <w:sz w:val="20"/>
                <w:szCs w:val="20"/>
                <w:lang w:eastAsia="en-GB"/>
              </w:rPr>
            </w:pPr>
            <w:r w:rsidRPr="00745595">
              <w:rPr>
                <w:rFonts w:ascii="Arial" w:hAnsi="Arial" w:cs="Arial"/>
                <w:b/>
                <w:bCs/>
                <w:sz w:val="20"/>
                <w:szCs w:val="20"/>
                <w:lang w:eastAsia="en-GB"/>
              </w:rPr>
              <w:t>Use Case Description</w:t>
            </w:r>
          </w:p>
        </w:tc>
        <w:tc>
          <w:tcPr>
            <w:tcW w:w="1706" w:type="dxa"/>
            <w:tcBorders>
              <w:top w:val="single" w:sz="4" w:space="0" w:color="auto"/>
              <w:left w:val="nil"/>
              <w:bottom w:val="single" w:sz="4" w:space="0" w:color="auto"/>
              <w:right w:val="single" w:sz="4" w:space="0" w:color="auto"/>
            </w:tcBorders>
            <w:shd w:val="clear" w:color="auto" w:fill="auto"/>
            <w:hideMark/>
          </w:tcPr>
          <w:p w14:paraId="72226727" w14:textId="77777777" w:rsidR="007B6D19" w:rsidRPr="00745595" w:rsidRDefault="007B6D19">
            <w:pPr>
              <w:rPr>
                <w:rFonts w:ascii="Arial" w:hAnsi="Arial" w:cs="Arial"/>
                <w:b/>
                <w:bCs/>
                <w:sz w:val="20"/>
                <w:szCs w:val="20"/>
                <w:lang w:eastAsia="en-GB"/>
              </w:rPr>
            </w:pPr>
            <w:r w:rsidRPr="00745595">
              <w:rPr>
                <w:rFonts w:ascii="Arial" w:hAnsi="Arial" w:cs="Arial"/>
                <w:b/>
                <w:bCs/>
                <w:sz w:val="20"/>
                <w:szCs w:val="20"/>
                <w:lang w:eastAsia="en-GB"/>
              </w:rPr>
              <w:t>Requirements Reference</w:t>
            </w:r>
          </w:p>
        </w:tc>
        <w:tc>
          <w:tcPr>
            <w:tcW w:w="4536" w:type="dxa"/>
            <w:tcBorders>
              <w:top w:val="single" w:sz="4" w:space="0" w:color="auto"/>
              <w:left w:val="nil"/>
              <w:bottom w:val="single" w:sz="4" w:space="0" w:color="auto"/>
              <w:right w:val="single" w:sz="4" w:space="0" w:color="auto"/>
            </w:tcBorders>
            <w:shd w:val="clear" w:color="auto" w:fill="auto"/>
            <w:noWrap/>
            <w:hideMark/>
          </w:tcPr>
          <w:p w14:paraId="2CDC3AFB" w14:textId="77777777" w:rsidR="007B6D19" w:rsidRPr="00745595" w:rsidRDefault="007B6D19">
            <w:pPr>
              <w:rPr>
                <w:rFonts w:ascii="Arial" w:hAnsi="Arial" w:cs="Arial"/>
                <w:b/>
                <w:bCs/>
                <w:sz w:val="20"/>
                <w:szCs w:val="20"/>
                <w:lang w:eastAsia="en-GB"/>
              </w:rPr>
            </w:pPr>
            <w:r w:rsidRPr="00745595">
              <w:rPr>
                <w:rFonts w:ascii="Arial" w:hAnsi="Arial" w:cs="Arial"/>
                <w:b/>
                <w:bCs/>
                <w:sz w:val="20"/>
                <w:szCs w:val="20"/>
                <w:lang w:eastAsia="en-GB"/>
              </w:rPr>
              <w:t>Requirement Description</w:t>
            </w:r>
          </w:p>
        </w:tc>
      </w:tr>
      <w:tr w:rsidR="007B6D19" w:rsidRPr="00745595" w14:paraId="5711707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620A2FB"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PMUC001</w:t>
            </w:r>
          </w:p>
        </w:tc>
        <w:tc>
          <w:tcPr>
            <w:tcW w:w="3544" w:type="dxa"/>
            <w:tcBorders>
              <w:top w:val="nil"/>
              <w:left w:val="nil"/>
              <w:bottom w:val="single" w:sz="4" w:space="0" w:color="auto"/>
              <w:right w:val="single" w:sz="4" w:space="0" w:color="auto"/>
            </w:tcBorders>
            <w:shd w:val="clear" w:color="auto" w:fill="auto"/>
            <w:noWrap/>
            <w:hideMark/>
          </w:tcPr>
          <w:p w14:paraId="3D194B07" w14:textId="54760153" w:rsidR="007B6D19" w:rsidRPr="00745595" w:rsidRDefault="00FE4BBE">
            <w:pPr>
              <w:rPr>
                <w:rFonts w:ascii="Arial" w:hAnsi="Arial" w:cs="Arial"/>
                <w:sz w:val="20"/>
                <w:szCs w:val="20"/>
                <w:lang w:eastAsia="en-GB"/>
              </w:rPr>
            </w:pPr>
            <w:r>
              <w:rPr>
                <w:rFonts w:ascii="Arial" w:hAnsi="Arial" w:cs="Arial"/>
                <w:sz w:val="20"/>
                <w:szCs w:val="20"/>
                <w:lang w:eastAsia="en-GB"/>
              </w:rPr>
              <w:t>PlanManager</w:t>
            </w:r>
            <w:r w:rsidR="007B6D19" w:rsidRPr="00745595">
              <w:rPr>
                <w:rFonts w:ascii="Arial" w:hAnsi="Arial" w:cs="Arial"/>
                <w:sz w:val="20"/>
                <w:szCs w:val="20"/>
                <w:lang w:eastAsia="en-GB"/>
              </w:rPr>
              <w:t xml:space="preserve"> Login</w:t>
            </w:r>
          </w:p>
        </w:tc>
        <w:tc>
          <w:tcPr>
            <w:tcW w:w="1706" w:type="dxa"/>
            <w:tcBorders>
              <w:top w:val="nil"/>
              <w:left w:val="nil"/>
              <w:bottom w:val="single" w:sz="4" w:space="0" w:color="auto"/>
              <w:right w:val="single" w:sz="4" w:space="0" w:color="auto"/>
            </w:tcBorders>
            <w:shd w:val="clear" w:color="auto" w:fill="auto"/>
            <w:noWrap/>
            <w:hideMark/>
          </w:tcPr>
          <w:p w14:paraId="0E602F33" w14:textId="203ED06D" w:rsidR="007B6D19" w:rsidRPr="00745595" w:rsidRDefault="007B6D19">
            <w:pPr>
              <w:rPr>
                <w:rFonts w:ascii="Arial" w:hAnsi="Arial" w:cs="Arial"/>
                <w:sz w:val="20"/>
                <w:szCs w:val="20"/>
                <w:lang w:eastAsia="en-GB"/>
              </w:rPr>
            </w:pPr>
            <w:r>
              <w:rPr>
                <w:rFonts w:ascii="Arial" w:hAnsi="Arial" w:cs="Arial"/>
                <w:sz w:val="20"/>
                <w:szCs w:val="20"/>
                <w:lang w:eastAsia="en-GB"/>
              </w:rPr>
              <w:t>PM0011</w:t>
            </w:r>
          </w:p>
        </w:tc>
        <w:tc>
          <w:tcPr>
            <w:tcW w:w="4536" w:type="dxa"/>
            <w:tcBorders>
              <w:top w:val="nil"/>
              <w:left w:val="nil"/>
              <w:bottom w:val="single" w:sz="4" w:space="0" w:color="auto"/>
              <w:right w:val="single" w:sz="4" w:space="0" w:color="auto"/>
            </w:tcBorders>
            <w:shd w:val="clear" w:color="auto" w:fill="auto"/>
            <w:noWrap/>
            <w:hideMark/>
          </w:tcPr>
          <w:p w14:paraId="1AFF8156" w14:textId="24CEA7D6" w:rsidR="007B6D19" w:rsidRPr="00745595" w:rsidRDefault="007B6D19">
            <w:pPr>
              <w:rPr>
                <w:rFonts w:ascii="Arial" w:hAnsi="Arial" w:cs="Arial"/>
                <w:sz w:val="20"/>
                <w:szCs w:val="20"/>
                <w:lang w:eastAsia="en-GB"/>
              </w:rPr>
            </w:pPr>
            <w:r w:rsidRPr="00217B06">
              <w:rPr>
                <w:rFonts w:ascii="Arial" w:hAnsi="Arial" w:cs="Arial"/>
                <w:sz w:val="20"/>
                <w:szCs w:val="20"/>
                <w:lang w:eastAsia="en-GB"/>
              </w:rPr>
              <w:t>Log In Authentication</w:t>
            </w:r>
          </w:p>
        </w:tc>
      </w:tr>
      <w:tr w:rsidR="007B6D19" w:rsidRPr="00745595" w14:paraId="1CBEB81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53159113" w14:textId="77777777" w:rsidR="007B6D19" w:rsidRPr="00745595" w:rsidRDefault="007B6D19">
            <w:pPr>
              <w:rPr>
                <w:rFonts w:ascii="Arial" w:hAnsi="Arial" w:cs="Arial"/>
                <w:sz w:val="20"/>
                <w:szCs w:val="20"/>
                <w:lang w:eastAsia="en-GB"/>
              </w:rPr>
            </w:pPr>
            <w:r>
              <w:rPr>
                <w:rFonts w:ascii="Arial" w:hAnsi="Arial" w:cs="Arial"/>
                <w:sz w:val="20"/>
                <w:szCs w:val="20"/>
                <w:lang w:eastAsia="en-GB"/>
              </w:rPr>
              <w:t>PMUC002</w:t>
            </w:r>
          </w:p>
        </w:tc>
        <w:tc>
          <w:tcPr>
            <w:tcW w:w="3544" w:type="dxa"/>
            <w:tcBorders>
              <w:top w:val="nil"/>
              <w:left w:val="nil"/>
              <w:bottom w:val="single" w:sz="4" w:space="0" w:color="auto"/>
              <w:right w:val="single" w:sz="4" w:space="0" w:color="auto"/>
            </w:tcBorders>
            <w:shd w:val="clear" w:color="auto" w:fill="auto"/>
            <w:noWrap/>
          </w:tcPr>
          <w:p w14:paraId="7D6B770A" w14:textId="77777777" w:rsidR="007B6D19" w:rsidRPr="00745595" w:rsidRDefault="007B6D19">
            <w:pPr>
              <w:rPr>
                <w:rFonts w:ascii="Arial" w:hAnsi="Arial" w:cs="Arial"/>
                <w:sz w:val="20"/>
                <w:szCs w:val="20"/>
                <w:lang w:eastAsia="en-GB"/>
              </w:rPr>
            </w:pPr>
            <w:r>
              <w:rPr>
                <w:rFonts w:ascii="Arial" w:hAnsi="Arial" w:cs="Arial"/>
                <w:sz w:val="20"/>
                <w:szCs w:val="20"/>
                <w:lang w:eastAsia="en-GB"/>
              </w:rPr>
              <w:t>Authenticate User</w:t>
            </w:r>
          </w:p>
        </w:tc>
        <w:tc>
          <w:tcPr>
            <w:tcW w:w="1706" w:type="dxa"/>
            <w:tcBorders>
              <w:top w:val="nil"/>
              <w:left w:val="nil"/>
              <w:bottom w:val="single" w:sz="4" w:space="0" w:color="auto"/>
              <w:right w:val="single" w:sz="4" w:space="0" w:color="auto"/>
            </w:tcBorders>
            <w:shd w:val="clear" w:color="auto" w:fill="auto"/>
            <w:noWrap/>
          </w:tcPr>
          <w:p w14:paraId="1EC2C57A" w14:textId="77777777" w:rsidR="007B6D19" w:rsidRDefault="007B6D19">
            <w:pPr>
              <w:rPr>
                <w:rFonts w:ascii="Arial" w:hAnsi="Arial" w:cs="Arial"/>
                <w:sz w:val="20"/>
                <w:szCs w:val="20"/>
                <w:lang w:eastAsia="en-GB"/>
              </w:rPr>
            </w:pPr>
            <w:r>
              <w:rPr>
                <w:rFonts w:ascii="Arial" w:hAnsi="Arial" w:cs="Arial"/>
                <w:sz w:val="20"/>
                <w:szCs w:val="20"/>
                <w:lang w:eastAsia="en-GB"/>
              </w:rPr>
              <w:t>PM0011</w:t>
            </w:r>
          </w:p>
          <w:p w14:paraId="311EA320" w14:textId="77777777" w:rsidR="007B6D19" w:rsidRPr="00745595" w:rsidDel="00217B06" w:rsidRDefault="007B6D19">
            <w:pPr>
              <w:rPr>
                <w:rFonts w:ascii="Arial" w:hAnsi="Arial" w:cs="Arial"/>
                <w:sz w:val="20"/>
                <w:szCs w:val="20"/>
                <w:lang w:eastAsia="en-GB"/>
              </w:rPr>
            </w:pPr>
            <w:r>
              <w:rPr>
                <w:rFonts w:ascii="Arial" w:hAnsi="Arial" w:cs="Arial"/>
                <w:sz w:val="20"/>
                <w:szCs w:val="20"/>
                <w:lang w:eastAsia="en-GB"/>
              </w:rPr>
              <w:t>PM0021</w:t>
            </w:r>
          </w:p>
        </w:tc>
        <w:tc>
          <w:tcPr>
            <w:tcW w:w="4536" w:type="dxa"/>
            <w:tcBorders>
              <w:top w:val="nil"/>
              <w:left w:val="nil"/>
              <w:bottom w:val="single" w:sz="4" w:space="0" w:color="auto"/>
              <w:right w:val="single" w:sz="4" w:space="0" w:color="auto"/>
            </w:tcBorders>
            <w:shd w:val="clear" w:color="auto" w:fill="auto"/>
            <w:noWrap/>
          </w:tcPr>
          <w:p w14:paraId="7F64D93D" w14:textId="77777777" w:rsidR="007B6D19" w:rsidRDefault="007B6D19">
            <w:pPr>
              <w:rPr>
                <w:rFonts w:ascii="Arial" w:hAnsi="Arial" w:cs="Arial"/>
                <w:sz w:val="20"/>
                <w:szCs w:val="20"/>
                <w:lang w:eastAsia="en-GB"/>
              </w:rPr>
            </w:pPr>
            <w:r w:rsidRPr="00217B06">
              <w:rPr>
                <w:rFonts w:ascii="Arial" w:hAnsi="Arial" w:cs="Arial"/>
                <w:sz w:val="20"/>
                <w:szCs w:val="20"/>
                <w:lang w:eastAsia="en-GB"/>
              </w:rPr>
              <w:t>Log In Authentication</w:t>
            </w:r>
          </w:p>
          <w:p w14:paraId="5AEEF876" w14:textId="77777777" w:rsidR="007B6D19" w:rsidRPr="00217B06" w:rsidRDefault="007B6D19">
            <w:pPr>
              <w:rPr>
                <w:rFonts w:ascii="Arial" w:hAnsi="Arial" w:cs="Arial"/>
                <w:sz w:val="20"/>
                <w:szCs w:val="20"/>
                <w:lang w:eastAsia="en-GB"/>
              </w:rPr>
            </w:pPr>
            <w:r w:rsidRPr="00217B06">
              <w:rPr>
                <w:rFonts w:ascii="Arial" w:hAnsi="Arial" w:cs="Arial"/>
                <w:sz w:val="20"/>
                <w:szCs w:val="20"/>
                <w:lang w:eastAsia="en-GB"/>
              </w:rPr>
              <w:t>Password Change Routine – Authentication/Validation Failure</w:t>
            </w:r>
          </w:p>
        </w:tc>
      </w:tr>
      <w:tr w:rsidR="007B6D19" w:rsidRPr="00745595" w14:paraId="64833361"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BA8E913"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PMUC003</w:t>
            </w:r>
          </w:p>
        </w:tc>
        <w:tc>
          <w:tcPr>
            <w:tcW w:w="3544" w:type="dxa"/>
            <w:tcBorders>
              <w:top w:val="nil"/>
              <w:left w:val="nil"/>
              <w:bottom w:val="single" w:sz="4" w:space="0" w:color="auto"/>
              <w:right w:val="single" w:sz="4" w:space="0" w:color="auto"/>
            </w:tcBorders>
            <w:shd w:val="clear" w:color="auto" w:fill="auto"/>
            <w:noWrap/>
            <w:hideMark/>
          </w:tcPr>
          <w:p w14:paraId="7A0269DF"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Get Schemes</w:t>
            </w:r>
          </w:p>
        </w:tc>
        <w:tc>
          <w:tcPr>
            <w:tcW w:w="1706" w:type="dxa"/>
            <w:tcBorders>
              <w:top w:val="nil"/>
              <w:left w:val="nil"/>
              <w:bottom w:val="single" w:sz="4" w:space="0" w:color="auto"/>
              <w:right w:val="single" w:sz="4" w:space="0" w:color="auto"/>
            </w:tcBorders>
            <w:shd w:val="clear" w:color="auto" w:fill="auto"/>
            <w:noWrap/>
            <w:hideMark/>
          </w:tcPr>
          <w:p w14:paraId="49A48666" w14:textId="27098619" w:rsidR="007B6D19" w:rsidRPr="00745595" w:rsidRDefault="007B6D19">
            <w:pPr>
              <w:rPr>
                <w:rFonts w:ascii="Arial" w:hAnsi="Arial" w:cs="Arial"/>
                <w:sz w:val="20"/>
                <w:szCs w:val="20"/>
                <w:lang w:eastAsia="en-GB"/>
              </w:rPr>
            </w:pPr>
            <w:r>
              <w:rPr>
                <w:rFonts w:ascii="Arial" w:hAnsi="Arial" w:cs="Arial"/>
                <w:sz w:val="20"/>
                <w:szCs w:val="20"/>
                <w:lang w:eastAsia="en-GB"/>
              </w:rPr>
              <w:t>PM0031</w:t>
            </w:r>
          </w:p>
        </w:tc>
        <w:tc>
          <w:tcPr>
            <w:tcW w:w="4536" w:type="dxa"/>
            <w:tcBorders>
              <w:top w:val="nil"/>
              <w:left w:val="nil"/>
              <w:bottom w:val="single" w:sz="4" w:space="0" w:color="auto"/>
              <w:right w:val="single" w:sz="4" w:space="0" w:color="auto"/>
            </w:tcBorders>
            <w:shd w:val="clear" w:color="auto" w:fill="auto"/>
            <w:noWrap/>
            <w:hideMark/>
          </w:tcPr>
          <w:p w14:paraId="47C4D098" w14:textId="336A4041" w:rsidR="007B6D19" w:rsidRPr="00745595" w:rsidRDefault="007B6D19">
            <w:pPr>
              <w:rPr>
                <w:rFonts w:ascii="Arial" w:hAnsi="Arial" w:cs="Arial"/>
                <w:sz w:val="20"/>
                <w:szCs w:val="20"/>
                <w:lang w:eastAsia="en-GB"/>
              </w:rPr>
            </w:pPr>
            <w:r w:rsidRPr="00217B06">
              <w:rPr>
                <w:rFonts w:ascii="Arial" w:hAnsi="Arial" w:cs="Arial"/>
                <w:sz w:val="20"/>
                <w:szCs w:val="20"/>
                <w:lang w:eastAsia="en-GB"/>
              </w:rPr>
              <w:t>Home Page</w:t>
            </w:r>
          </w:p>
        </w:tc>
      </w:tr>
      <w:tr w:rsidR="007B6D19" w:rsidRPr="00745595" w14:paraId="2E6B7DFE"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856FA1D"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PMUC004</w:t>
            </w:r>
          </w:p>
        </w:tc>
        <w:tc>
          <w:tcPr>
            <w:tcW w:w="3544" w:type="dxa"/>
            <w:tcBorders>
              <w:top w:val="nil"/>
              <w:left w:val="nil"/>
              <w:bottom w:val="single" w:sz="4" w:space="0" w:color="auto"/>
              <w:right w:val="single" w:sz="4" w:space="0" w:color="auto"/>
            </w:tcBorders>
            <w:shd w:val="clear" w:color="auto" w:fill="auto"/>
            <w:noWrap/>
            <w:hideMark/>
          </w:tcPr>
          <w:p w14:paraId="5BC5F743"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Get Permissions</w:t>
            </w:r>
          </w:p>
        </w:tc>
        <w:tc>
          <w:tcPr>
            <w:tcW w:w="1706" w:type="dxa"/>
            <w:tcBorders>
              <w:top w:val="nil"/>
              <w:left w:val="nil"/>
              <w:bottom w:val="single" w:sz="4" w:space="0" w:color="auto"/>
              <w:right w:val="single" w:sz="4" w:space="0" w:color="auto"/>
            </w:tcBorders>
            <w:shd w:val="clear" w:color="auto" w:fill="auto"/>
            <w:noWrap/>
            <w:hideMark/>
          </w:tcPr>
          <w:p w14:paraId="54AB9F2E" w14:textId="0E2FC8EB" w:rsidR="007B6D19" w:rsidRPr="00745595" w:rsidRDefault="007B6D19">
            <w:pPr>
              <w:rPr>
                <w:rFonts w:ascii="Arial" w:hAnsi="Arial" w:cs="Arial"/>
                <w:sz w:val="20"/>
                <w:szCs w:val="20"/>
                <w:lang w:eastAsia="en-GB"/>
              </w:rPr>
            </w:pPr>
            <w:r>
              <w:rPr>
                <w:rFonts w:ascii="Arial" w:hAnsi="Arial" w:cs="Arial"/>
                <w:sz w:val="20"/>
                <w:szCs w:val="20"/>
                <w:lang w:eastAsia="en-GB"/>
              </w:rPr>
              <w:t>PM0031</w:t>
            </w:r>
          </w:p>
        </w:tc>
        <w:tc>
          <w:tcPr>
            <w:tcW w:w="4536" w:type="dxa"/>
            <w:tcBorders>
              <w:top w:val="nil"/>
              <w:left w:val="nil"/>
              <w:bottom w:val="single" w:sz="4" w:space="0" w:color="auto"/>
              <w:right w:val="single" w:sz="4" w:space="0" w:color="auto"/>
            </w:tcBorders>
            <w:shd w:val="clear" w:color="auto" w:fill="auto"/>
            <w:noWrap/>
            <w:hideMark/>
          </w:tcPr>
          <w:p w14:paraId="57067962" w14:textId="5A3BA7E7" w:rsidR="007B6D19" w:rsidRPr="00745595" w:rsidRDefault="007B6D19">
            <w:pPr>
              <w:rPr>
                <w:rFonts w:ascii="Arial" w:hAnsi="Arial" w:cs="Arial"/>
                <w:sz w:val="20"/>
                <w:szCs w:val="20"/>
                <w:lang w:eastAsia="en-GB"/>
              </w:rPr>
            </w:pPr>
            <w:r w:rsidRPr="00217B06">
              <w:rPr>
                <w:rFonts w:ascii="Arial" w:hAnsi="Arial" w:cs="Arial"/>
                <w:sz w:val="20"/>
                <w:szCs w:val="20"/>
                <w:lang w:eastAsia="en-GB"/>
              </w:rPr>
              <w:t>Home Page</w:t>
            </w:r>
          </w:p>
        </w:tc>
      </w:tr>
      <w:tr w:rsidR="007B6D19" w:rsidRPr="00745595" w14:paraId="2569D812"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CCD477F"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PMUC005</w:t>
            </w:r>
          </w:p>
        </w:tc>
        <w:tc>
          <w:tcPr>
            <w:tcW w:w="3544" w:type="dxa"/>
            <w:tcBorders>
              <w:top w:val="nil"/>
              <w:left w:val="nil"/>
              <w:bottom w:val="single" w:sz="4" w:space="0" w:color="auto"/>
              <w:right w:val="single" w:sz="4" w:space="0" w:color="auto"/>
            </w:tcBorders>
            <w:shd w:val="clear" w:color="auto" w:fill="auto"/>
            <w:noWrap/>
            <w:hideMark/>
          </w:tcPr>
          <w:p w14:paraId="1A3CC541" w14:textId="3DA51C2A" w:rsidR="007B6D19" w:rsidRPr="00745595" w:rsidRDefault="007B6D19">
            <w:pPr>
              <w:rPr>
                <w:rFonts w:ascii="Arial" w:hAnsi="Arial" w:cs="Arial"/>
                <w:sz w:val="20"/>
                <w:szCs w:val="20"/>
                <w:lang w:eastAsia="en-GB"/>
              </w:rPr>
            </w:pPr>
            <w:r>
              <w:rPr>
                <w:rFonts w:ascii="Arial" w:hAnsi="Arial" w:cs="Arial"/>
                <w:sz w:val="20"/>
                <w:szCs w:val="20"/>
                <w:lang w:eastAsia="en-GB"/>
              </w:rPr>
              <w:t>Activate User Account</w:t>
            </w:r>
          </w:p>
        </w:tc>
        <w:tc>
          <w:tcPr>
            <w:tcW w:w="1706" w:type="dxa"/>
            <w:tcBorders>
              <w:top w:val="nil"/>
              <w:left w:val="nil"/>
              <w:bottom w:val="single" w:sz="4" w:space="0" w:color="auto"/>
              <w:right w:val="single" w:sz="4" w:space="0" w:color="auto"/>
            </w:tcBorders>
            <w:shd w:val="clear" w:color="auto" w:fill="auto"/>
            <w:noWrap/>
            <w:hideMark/>
          </w:tcPr>
          <w:p w14:paraId="28681AAB" w14:textId="02364988" w:rsidR="007B6D19" w:rsidRPr="00745595" w:rsidRDefault="007B6D19">
            <w:pPr>
              <w:rPr>
                <w:rFonts w:ascii="Arial" w:hAnsi="Arial" w:cs="Arial"/>
                <w:sz w:val="20"/>
                <w:szCs w:val="20"/>
                <w:lang w:eastAsia="en-GB"/>
              </w:rPr>
            </w:pPr>
            <w:r>
              <w:rPr>
                <w:rFonts w:ascii="Arial" w:hAnsi="Arial" w:cs="Arial"/>
                <w:sz w:val="20"/>
                <w:szCs w:val="20"/>
                <w:lang w:eastAsia="en-GB"/>
              </w:rPr>
              <w:t>PM0023</w:t>
            </w:r>
          </w:p>
        </w:tc>
        <w:tc>
          <w:tcPr>
            <w:tcW w:w="4536" w:type="dxa"/>
            <w:tcBorders>
              <w:top w:val="nil"/>
              <w:left w:val="nil"/>
              <w:bottom w:val="single" w:sz="4" w:space="0" w:color="auto"/>
              <w:right w:val="single" w:sz="4" w:space="0" w:color="auto"/>
            </w:tcBorders>
            <w:shd w:val="clear" w:color="auto" w:fill="auto"/>
            <w:noWrap/>
            <w:hideMark/>
          </w:tcPr>
          <w:p w14:paraId="3CD3D39C" w14:textId="77AFAAD0" w:rsidR="007B6D19" w:rsidRPr="00745595" w:rsidRDefault="007B6D19">
            <w:pPr>
              <w:rPr>
                <w:rFonts w:ascii="Arial" w:hAnsi="Arial" w:cs="Arial"/>
                <w:sz w:val="20"/>
                <w:szCs w:val="20"/>
                <w:lang w:eastAsia="en-GB"/>
              </w:rPr>
            </w:pPr>
            <w:r w:rsidRPr="00217B06">
              <w:rPr>
                <w:rFonts w:ascii="Arial" w:hAnsi="Arial" w:cs="Arial"/>
                <w:sz w:val="20"/>
                <w:szCs w:val="20"/>
                <w:lang w:eastAsia="en-GB"/>
              </w:rPr>
              <w:t>Forced Password Change</w:t>
            </w:r>
          </w:p>
        </w:tc>
      </w:tr>
      <w:tr w:rsidR="007B6D19" w:rsidRPr="00745595" w14:paraId="75A253C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893008E"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PMUC006</w:t>
            </w:r>
          </w:p>
        </w:tc>
        <w:tc>
          <w:tcPr>
            <w:tcW w:w="3544" w:type="dxa"/>
            <w:tcBorders>
              <w:top w:val="nil"/>
              <w:left w:val="nil"/>
              <w:bottom w:val="single" w:sz="4" w:space="0" w:color="auto"/>
              <w:right w:val="single" w:sz="4" w:space="0" w:color="auto"/>
            </w:tcBorders>
            <w:shd w:val="clear" w:color="auto" w:fill="auto"/>
            <w:noWrap/>
            <w:hideMark/>
          </w:tcPr>
          <w:p w14:paraId="6A893581" w14:textId="2938E78D" w:rsidR="007B6D19" w:rsidRPr="00745595" w:rsidRDefault="007B6D19">
            <w:pPr>
              <w:rPr>
                <w:rFonts w:ascii="Arial" w:hAnsi="Arial" w:cs="Arial"/>
                <w:sz w:val="20"/>
                <w:szCs w:val="20"/>
                <w:lang w:eastAsia="en-GB"/>
              </w:rPr>
            </w:pPr>
            <w:r>
              <w:rPr>
                <w:rFonts w:ascii="Arial" w:hAnsi="Arial" w:cs="Arial"/>
                <w:sz w:val="20"/>
                <w:szCs w:val="20"/>
                <w:lang w:eastAsia="en-GB"/>
              </w:rPr>
              <w:t>Validate Password</w:t>
            </w:r>
          </w:p>
        </w:tc>
        <w:tc>
          <w:tcPr>
            <w:tcW w:w="1706" w:type="dxa"/>
            <w:tcBorders>
              <w:top w:val="nil"/>
              <w:left w:val="nil"/>
              <w:bottom w:val="single" w:sz="4" w:space="0" w:color="auto"/>
              <w:right w:val="single" w:sz="4" w:space="0" w:color="auto"/>
            </w:tcBorders>
            <w:shd w:val="clear" w:color="auto" w:fill="auto"/>
            <w:noWrap/>
            <w:hideMark/>
          </w:tcPr>
          <w:p w14:paraId="2CD6819D" w14:textId="0717CBB1" w:rsidR="007B6D19" w:rsidRDefault="007B6D19">
            <w:pPr>
              <w:rPr>
                <w:rFonts w:ascii="Arial" w:hAnsi="Arial" w:cs="Arial"/>
                <w:sz w:val="20"/>
                <w:szCs w:val="20"/>
                <w:lang w:eastAsia="en-GB"/>
              </w:rPr>
            </w:pPr>
            <w:r>
              <w:rPr>
                <w:rFonts w:ascii="Arial" w:hAnsi="Arial" w:cs="Arial"/>
                <w:sz w:val="20"/>
                <w:szCs w:val="20"/>
                <w:lang w:eastAsia="en-GB"/>
              </w:rPr>
              <w:t>PM0020</w:t>
            </w:r>
          </w:p>
          <w:p w14:paraId="3C371F27" w14:textId="77777777" w:rsidR="007B6D19" w:rsidRDefault="007B6D19">
            <w:pPr>
              <w:rPr>
                <w:rFonts w:ascii="Arial" w:hAnsi="Arial" w:cs="Arial"/>
                <w:sz w:val="20"/>
                <w:szCs w:val="20"/>
                <w:lang w:eastAsia="en-GB"/>
              </w:rPr>
            </w:pPr>
            <w:r>
              <w:rPr>
                <w:rFonts w:ascii="Arial" w:hAnsi="Arial" w:cs="Arial"/>
                <w:sz w:val="20"/>
                <w:szCs w:val="20"/>
                <w:lang w:eastAsia="en-GB"/>
              </w:rPr>
              <w:t>PM0021</w:t>
            </w:r>
          </w:p>
          <w:p w14:paraId="29B30112" w14:textId="77777777" w:rsidR="007B6D19" w:rsidRDefault="007B6D19">
            <w:pPr>
              <w:rPr>
                <w:rFonts w:ascii="Arial" w:hAnsi="Arial" w:cs="Arial"/>
                <w:sz w:val="20"/>
                <w:szCs w:val="20"/>
                <w:lang w:eastAsia="en-GB"/>
              </w:rPr>
            </w:pPr>
          </w:p>
          <w:p w14:paraId="533CEA93" w14:textId="77777777" w:rsidR="007B6D19" w:rsidRPr="00745595" w:rsidRDefault="007B6D19">
            <w:pPr>
              <w:rPr>
                <w:rFonts w:ascii="Arial" w:hAnsi="Arial" w:cs="Arial"/>
                <w:sz w:val="20"/>
                <w:szCs w:val="20"/>
                <w:lang w:eastAsia="en-GB"/>
              </w:rPr>
            </w:pPr>
            <w:r>
              <w:rPr>
                <w:rFonts w:ascii="Arial" w:hAnsi="Arial" w:cs="Arial"/>
                <w:sz w:val="20"/>
                <w:szCs w:val="20"/>
                <w:lang w:eastAsia="en-GB"/>
              </w:rPr>
              <w:t>PM0022</w:t>
            </w:r>
          </w:p>
        </w:tc>
        <w:tc>
          <w:tcPr>
            <w:tcW w:w="4536" w:type="dxa"/>
            <w:tcBorders>
              <w:top w:val="nil"/>
              <w:left w:val="nil"/>
              <w:bottom w:val="single" w:sz="4" w:space="0" w:color="auto"/>
              <w:right w:val="single" w:sz="4" w:space="0" w:color="auto"/>
            </w:tcBorders>
            <w:shd w:val="clear" w:color="auto" w:fill="auto"/>
            <w:noWrap/>
            <w:hideMark/>
          </w:tcPr>
          <w:p w14:paraId="62FFFDD7" w14:textId="77777777" w:rsidR="007B6D19" w:rsidRDefault="007B6D19">
            <w:pPr>
              <w:rPr>
                <w:rFonts w:ascii="Arial" w:hAnsi="Arial" w:cs="Arial"/>
                <w:sz w:val="20"/>
                <w:szCs w:val="20"/>
                <w:lang w:eastAsia="en-GB"/>
              </w:rPr>
            </w:pPr>
            <w:r w:rsidRPr="00217B06">
              <w:rPr>
                <w:rFonts w:ascii="Arial" w:hAnsi="Arial" w:cs="Arial"/>
                <w:sz w:val="20"/>
                <w:szCs w:val="20"/>
                <w:lang w:eastAsia="en-GB"/>
              </w:rPr>
              <w:t>Password Change Routine</w:t>
            </w:r>
          </w:p>
          <w:p w14:paraId="11BA054A" w14:textId="77777777" w:rsidR="007B6D19" w:rsidRDefault="007B6D19">
            <w:pPr>
              <w:rPr>
                <w:rFonts w:ascii="Arial" w:hAnsi="Arial" w:cs="Arial"/>
                <w:sz w:val="20"/>
                <w:szCs w:val="20"/>
                <w:lang w:eastAsia="en-GB"/>
              </w:rPr>
            </w:pPr>
            <w:r w:rsidRPr="00217B06">
              <w:rPr>
                <w:rFonts w:ascii="Arial" w:hAnsi="Arial" w:cs="Arial"/>
                <w:sz w:val="20"/>
                <w:szCs w:val="20"/>
                <w:lang w:eastAsia="en-GB"/>
              </w:rPr>
              <w:t>Password Change Routine – Authentication/Validation Failure</w:t>
            </w:r>
            <w:r w:rsidRPr="00745595" w:rsidDel="00217B06">
              <w:rPr>
                <w:rFonts w:ascii="Arial" w:hAnsi="Arial" w:cs="Arial"/>
                <w:sz w:val="20"/>
                <w:szCs w:val="20"/>
                <w:lang w:eastAsia="en-GB"/>
              </w:rPr>
              <w:t xml:space="preserve"> </w:t>
            </w:r>
          </w:p>
          <w:p w14:paraId="286995BE" w14:textId="36EDF302" w:rsidR="007B6D19" w:rsidRPr="00745595" w:rsidRDefault="007B6D19">
            <w:pPr>
              <w:rPr>
                <w:rFonts w:ascii="Arial" w:hAnsi="Arial" w:cs="Arial"/>
                <w:sz w:val="20"/>
                <w:szCs w:val="20"/>
                <w:lang w:eastAsia="en-GB"/>
              </w:rPr>
            </w:pPr>
            <w:r w:rsidRPr="00217B06">
              <w:rPr>
                <w:rFonts w:ascii="Arial" w:hAnsi="Arial" w:cs="Arial"/>
                <w:sz w:val="20"/>
                <w:szCs w:val="20"/>
                <w:lang w:eastAsia="en-GB"/>
              </w:rPr>
              <w:t>Password Change Routine – Authentication/Validation Pass</w:t>
            </w:r>
            <w:r w:rsidRPr="00217B06" w:rsidDel="00217B06">
              <w:rPr>
                <w:rFonts w:ascii="Arial" w:hAnsi="Arial" w:cs="Arial"/>
                <w:sz w:val="20"/>
                <w:szCs w:val="20"/>
                <w:lang w:eastAsia="en-GB"/>
              </w:rPr>
              <w:t xml:space="preserve"> </w:t>
            </w:r>
          </w:p>
        </w:tc>
      </w:tr>
      <w:tr w:rsidR="007B6D19" w:rsidRPr="00745595" w14:paraId="7753160B"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F756E4E"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PMUC007</w:t>
            </w:r>
          </w:p>
        </w:tc>
        <w:tc>
          <w:tcPr>
            <w:tcW w:w="3544" w:type="dxa"/>
            <w:tcBorders>
              <w:top w:val="nil"/>
              <w:left w:val="nil"/>
              <w:bottom w:val="single" w:sz="4" w:space="0" w:color="auto"/>
              <w:right w:val="single" w:sz="4" w:space="0" w:color="auto"/>
            </w:tcBorders>
            <w:shd w:val="clear" w:color="auto" w:fill="auto"/>
            <w:noWrap/>
            <w:hideMark/>
          </w:tcPr>
          <w:p w14:paraId="0715A558" w14:textId="619065EC" w:rsidR="007B6D19" w:rsidRPr="00745595" w:rsidRDefault="007B6D19">
            <w:pPr>
              <w:rPr>
                <w:rFonts w:ascii="Arial" w:hAnsi="Arial" w:cs="Arial"/>
                <w:sz w:val="20"/>
                <w:szCs w:val="20"/>
                <w:lang w:eastAsia="en-GB"/>
              </w:rPr>
            </w:pPr>
            <w:r>
              <w:rPr>
                <w:rFonts w:ascii="Arial" w:hAnsi="Arial" w:cs="Arial"/>
                <w:sz w:val="20"/>
                <w:szCs w:val="20"/>
                <w:lang w:eastAsia="en-GB"/>
              </w:rPr>
              <w:t>Lock Account</w:t>
            </w:r>
          </w:p>
        </w:tc>
        <w:tc>
          <w:tcPr>
            <w:tcW w:w="1706" w:type="dxa"/>
            <w:tcBorders>
              <w:top w:val="nil"/>
              <w:left w:val="nil"/>
              <w:bottom w:val="single" w:sz="4" w:space="0" w:color="auto"/>
              <w:right w:val="single" w:sz="4" w:space="0" w:color="auto"/>
            </w:tcBorders>
            <w:shd w:val="clear" w:color="auto" w:fill="auto"/>
            <w:noWrap/>
            <w:hideMark/>
          </w:tcPr>
          <w:p w14:paraId="6474CFF2" w14:textId="7BA2F289" w:rsidR="007B6D19" w:rsidRDefault="007B6D19">
            <w:pPr>
              <w:rPr>
                <w:rFonts w:ascii="Arial" w:hAnsi="Arial" w:cs="Arial"/>
                <w:sz w:val="20"/>
                <w:szCs w:val="20"/>
                <w:lang w:eastAsia="en-GB"/>
              </w:rPr>
            </w:pPr>
            <w:r w:rsidRPr="00745595">
              <w:rPr>
                <w:rFonts w:ascii="Arial" w:hAnsi="Arial" w:cs="Arial"/>
                <w:sz w:val="20"/>
                <w:szCs w:val="20"/>
                <w:lang w:eastAsia="en-GB"/>
              </w:rPr>
              <w:t>PM00</w:t>
            </w:r>
            <w:r>
              <w:rPr>
                <w:rFonts w:ascii="Arial" w:hAnsi="Arial" w:cs="Arial"/>
                <w:sz w:val="20"/>
                <w:szCs w:val="20"/>
                <w:lang w:eastAsia="en-GB"/>
              </w:rPr>
              <w:t>15</w:t>
            </w:r>
          </w:p>
          <w:p w14:paraId="705A72D8" w14:textId="77777777" w:rsidR="007B6D19" w:rsidRDefault="007B6D19">
            <w:pPr>
              <w:rPr>
                <w:rFonts w:ascii="Arial" w:hAnsi="Arial" w:cs="Arial"/>
                <w:sz w:val="20"/>
                <w:szCs w:val="20"/>
                <w:lang w:eastAsia="en-GB"/>
              </w:rPr>
            </w:pPr>
          </w:p>
          <w:p w14:paraId="58F4B2F1" w14:textId="77777777" w:rsidR="007B6D19" w:rsidRPr="00745595" w:rsidRDefault="007B6D19">
            <w:pPr>
              <w:rPr>
                <w:rFonts w:ascii="Arial" w:hAnsi="Arial" w:cs="Arial"/>
                <w:sz w:val="20"/>
                <w:szCs w:val="20"/>
                <w:lang w:eastAsia="en-GB"/>
              </w:rPr>
            </w:pPr>
            <w:r>
              <w:rPr>
                <w:rFonts w:ascii="Arial" w:hAnsi="Arial" w:cs="Arial"/>
                <w:sz w:val="20"/>
                <w:szCs w:val="20"/>
                <w:lang w:eastAsia="en-GB"/>
              </w:rPr>
              <w:t>PM0016</w:t>
            </w:r>
          </w:p>
        </w:tc>
        <w:tc>
          <w:tcPr>
            <w:tcW w:w="4536" w:type="dxa"/>
            <w:tcBorders>
              <w:top w:val="nil"/>
              <w:left w:val="nil"/>
              <w:bottom w:val="single" w:sz="4" w:space="0" w:color="auto"/>
              <w:right w:val="single" w:sz="4" w:space="0" w:color="auto"/>
            </w:tcBorders>
            <w:shd w:val="clear" w:color="auto" w:fill="auto"/>
            <w:noWrap/>
            <w:hideMark/>
          </w:tcPr>
          <w:p w14:paraId="3E81A5BC" w14:textId="77777777" w:rsidR="007B6D19" w:rsidRDefault="007B6D19">
            <w:pPr>
              <w:rPr>
                <w:rFonts w:ascii="Arial" w:hAnsi="Arial" w:cs="Arial"/>
                <w:sz w:val="20"/>
                <w:szCs w:val="20"/>
                <w:lang w:eastAsia="en-GB"/>
              </w:rPr>
            </w:pPr>
            <w:r w:rsidRPr="00217B06">
              <w:rPr>
                <w:rFonts w:ascii="Arial" w:hAnsi="Arial" w:cs="Arial"/>
                <w:sz w:val="20"/>
                <w:szCs w:val="20"/>
                <w:lang w:eastAsia="en-GB"/>
              </w:rPr>
              <w:t>Forgotten Password Routine – Authentication Failure Account Lock - Valid User ID</w:t>
            </w:r>
          </w:p>
          <w:p w14:paraId="0EC00381" w14:textId="353F6FE0" w:rsidR="007B6D19" w:rsidRPr="00745595" w:rsidRDefault="007B6D19">
            <w:pPr>
              <w:rPr>
                <w:rFonts w:ascii="Arial" w:hAnsi="Arial" w:cs="Arial"/>
                <w:sz w:val="20"/>
                <w:szCs w:val="20"/>
                <w:lang w:eastAsia="en-GB"/>
              </w:rPr>
            </w:pPr>
            <w:r w:rsidRPr="00217B06">
              <w:rPr>
                <w:rFonts w:ascii="Arial" w:hAnsi="Arial" w:cs="Arial"/>
                <w:sz w:val="20"/>
                <w:szCs w:val="20"/>
                <w:lang w:eastAsia="en-GB"/>
              </w:rPr>
              <w:t>Forgotten Password Routine – Authentication Failure Account Lock - Invalid User ID</w:t>
            </w:r>
            <w:r w:rsidRPr="00217B06" w:rsidDel="00217B06">
              <w:rPr>
                <w:rFonts w:ascii="Arial" w:hAnsi="Arial" w:cs="Arial"/>
                <w:sz w:val="20"/>
                <w:szCs w:val="20"/>
                <w:lang w:eastAsia="en-GB"/>
              </w:rPr>
              <w:t xml:space="preserve"> </w:t>
            </w:r>
          </w:p>
        </w:tc>
      </w:tr>
      <w:tr w:rsidR="007B6D19" w:rsidRPr="00745595" w14:paraId="398614A1"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981AE50"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PMUC008</w:t>
            </w:r>
          </w:p>
        </w:tc>
        <w:tc>
          <w:tcPr>
            <w:tcW w:w="3544" w:type="dxa"/>
            <w:tcBorders>
              <w:top w:val="nil"/>
              <w:left w:val="nil"/>
              <w:bottom w:val="single" w:sz="4" w:space="0" w:color="auto"/>
              <w:right w:val="single" w:sz="4" w:space="0" w:color="auto"/>
            </w:tcBorders>
            <w:shd w:val="clear" w:color="auto" w:fill="auto"/>
            <w:noWrap/>
            <w:hideMark/>
          </w:tcPr>
          <w:p w14:paraId="0F0918E5" w14:textId="4E1DBD9F" w:rsidR="007B6D19" w:rsidRPr="00745595" w:rsidRDefault="00FE4BBE">
            <w:pPr>
              <w:rPr>
                <w:rFonts w:ascii="Arial" w:hAnsi="Arial" w:cs="Arial"/>
                <w:sz w:val="20"/>
                <w:szCs w:val="20"/>
                <w:lang w:eastAsia="en-GB"/>
              </w:rPr>
            </w:pPr>
            <w:r>
              <w:rPr>
                <w:rFonts w:ascii="Arial" w:hAnsi="Arial" w:cs="Arial"/>
                <w:sz w:val="20"/>
                <w:szCs w:val="20"/>
                <w:lang w:eastAsia="en-GB"/>
              </w:rPr>
              <w:t>PlanManager</w:t>
            </w:r>
            <w:r w:rsidR="007B6D19" w:rsidRPr="00745595">
              <w:rPr>
                <w:rFonts w:ascii="Arial" w:hAnsi="Arial" w:cs="Arial"/>
                <w:sz w:val="20"/>
                <w:szCs w:val="20"/>
                <w:lang w:eastAsia="en-GB"/>
              </w:rPr>
              <w:t xml:space="preserve"> Logout</w:t>
            </w:r>
          </w:p>
        </w:tc>
        <w:tc>
          <w:tcPr>
            <w:tcW w:w="1706" w:type="dxa"/>
            <w:tcBorders>
              <w:top w:val="nil"/>
              <w:left w:val="nil"/>
              <w:bottom w:val="single" w:sz="4" w:space="0" w:color="auto"/>
              <w:right w:val="single" w:sz="4" w:space="0" w:color="auto"/>
            </w:tcBorders>
            <w:shd w:val="clear" w:color="auto" w:fill="auto"/>
            <w:noWrap/>
            <w:hideMark/>
          </w:tcPr>
          <w:p w14:paraId="6B0CB6E5" w14:textId="5DB3B2D3" w:rsidR="007B6D19" w:rsidRPr="00745595" w:rsidRDefault="007B6D19">
            <w:pPr>
              <w:rPr>
                <w:rFonts w:ascii="Arial" w:hAnsi="Arial" w:cs="Arial"/>
                <w:sz w:val="20"/>
                <w:szCs w:val="20"/>
                <w:lang w:eastAsia="en-GB"/>
              </w:rPr>
            </w:pPr>
            <w:r>
              <w:rPr>
                <w:rFonts w:ascii="Arial" w:hAnsi="Arial" w:cs="Arial"/>
                <w:sz w:val="20"/>
                <w:szCs w:val="20"/>
                <w:lang w:eastAsia="en-GB"/>
              </w:rPr>
              <w:t>PM0024</w:t>
            </w:r>
          </w:p>
        </w:tc>
        <w:tc>
          <w:tcPr>
            <w:tcW w:w="4536" w:type="dxa"/>
            <w:tcBorders>
              <w:top w:val="nil"/>
              <w:left w:val="nil"/>
              <w:bottom w:val="single" w:sz="4" w:space="0" w:color="auto"/>
              <w:right w:val="single" w:sz="4" w:space="0" w:color="auto"/>
            </w:tcBorders>
            <w:shd w:val="clear" w:color="auto" w:fill="auto"/>
            <w:noWrap/>
            <w:hideMark/>
          </w:tcPr>
          <w:p w14:paraId="61D167C0" w14:textId="51E0294F" w:rsidR="007B6D19" w:rsidRPr="00745595" w:rsidRDefault="007B6D19">
            <w:pPr>
              <w:rPr>
                <w:rFonts w:ascii="Arial" w:hAnsi="Arial" w:cs="Arial"/>
                <w:sz w:val="20"/>
                <w:szCs w:val="20"/>
                <w:lang w:eastAsia="en-GB"/>
              </w:rPr>
            </w:pPr>
            <w:r>
              <w:t xml:space="preserve"> </w:t>
            </w:r>
            <w:r w:rsidRPr="000A2BA9">
              <w:rPr>
                <w:rFonts w:ascii="Arial" w:hAnsi="Arial" w:cs="Arial"/>
                <w:sz w:val="20"/>
                <w:szCs w:val="20"/>
                <w:lang w:eastAsia="en-GB"/>
              </w:rPr>
              <w:t>Log Out/Exit Routine</w:t>
            </w:r>
          </w:p>
        </w:tc>
      </w:tr>
      <w:tr w:rsidR="007B6D19" w:rsidRPr="00745595" w14:paraId="7D63AC42"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7D24332"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PMUC009</w:t>
            </w:r>
          </w:p>
        </w:tc>
        <w:tc>
          <w:tcPr>
            <w:tcW w:w="3544" w:type="dxa"/>
            <w:tcBorders>
              <w:top w:val="nil"/>
              <w:left w:val="nil"/>
              <w:bottom w:val="single" w:sz="4" w:space="0" w:color="auto"/>
              <w:right w:val="single" w:sz="4" w:space="0" w:color="auto"/>
            </w:tcBorders>
            <w:shd w:val="clear" w:color="auto" w:fill="auto"/>
            <w:noWrap/>
            <w:hideMark/>
          </w:tcPr>
          <w:p w14:paraId="0868C5C9" w14:textId="660048E3" w:rsidR="007B6D19" w:rsidRPr="00745595" w:rsidRDefault="007B6D19">
            <w:pPr>
              <w:rPr>
                <w:rFonts w:ascii="Arial" w:hAnsi="Arial" w:cs="Arial"/>
                <w:sz w:val="20"/>
                <w:szCs w:val="20"/>
                <w:lang w:eastAsia="en-GB"/>
              </w:rPr>
            </w:pPr>
            <w:r w:rsidRPr="00745595">
              <w:rPr>
                <w:rFonts w:ascii="Arial" w:hAnsi="Arial" w:cs="Arial"/>
                <w:sz w:val="20"/>
                <w:szCs w:val="20"/>
                <w:lang w:eastAsia="en-GB"/>
              </w:rPr>
              <w:t xml:space="preserve">Set </w:t>
            </w:r>
            <w:r w:rsidR="00FE4BBE">
              <w:rPr>
                <w:rFonts w:ascii="Arial" w:hAnsi="Arial" w:cs="Arial"/>
                <w:sz w:val="20"/>
                <w:szCs w:val="20"/>
                <w:lang w:eastAsia="en-GB"/>
              </w:rPr>
              <w:t>PlanManager</w:t>
            </w:r>
            <w:r w:rsidRPr="00745595">
              <w:rPr>
                <w:rFonts w:ascii="Arial" w:hAnsi="Arial" w:cs="Arial"/>
                <w:sz w:val="20"/>
                <w:szCs w:val="20"/>
                <w:lang w:eastAsia="en-GB"/>
              </w:rPr>
              <w:t xml:space="preserve"> Permissions Screens</w:t>
            </w:r>
          </w:p>
        </w:tc>
        <w:tc>
          <w:tcPr>
            <w:tcW w:w="1706" w:type="dxa"/>
            <w:tcBorders>
              <w:top w:val="nil"/>
              <w:left w:val="nil"/>
              <w:bottom w:val="single" w:sz="4" w:space="0" w:color="auto"/>
              <w:right w:val="single" w:sz="4" w:space="0" w:color="auto"/>
            </w:tcBorders>
            <w:shd w:val="clear" w:color="auto" w:fill="auto"/>
            <w:noWrap/>
            <w:hideMark/>
          </w:tcPr>
          <w:p w14:paraId="367863B9"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PM0003</w:t>
            </w:r>
          </w:p>
        </w:tc>
        <w:tc>
          <w:tcPr>
            <w:tcW w:w="4536" w:type="dxa"/>
            <w:tcBorders>
              <w:top w:val="nil"/>
              <w:left w:val="nil"/>
              <w:bottom w:val="single" w:sz="4" w:space="0" w:color="auto"/>
              <w:right w:val="single" w:sz="4" w:space="0" w:color="auto"/>
            </w:tcBorders>
            <w:shd w:val="clear" w:color="auto" w:fill="auto"/>
            <w:noWrap/>
            <w:hideMark/>
          </w:tcPr>
          <w:p w14:paraId="4396706C"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Initial Account Set Up</w:t>
            </w:r>
          </w:p>
        </w:tc>
      </w:tr>
      <w:tr w:rsidR="007B6D19" w:rsidRPr="00745595" w14:paraId="61C648D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3D455B0"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PMUC010</w:t>
            </w:r>
          </w:p>
        </w:tc>
        <w:tc>
          <w:tcPr>
            <w:tcW w:w="3544" w:type="dxa"/>
            <w:tcBorders>
              <w:top w:val="nil"/>
              <w:left w:val="nil"/>
              <w:bottom w:val="single" w:sz="4" w:space="0" w:color="auto"/>
              <w:right w:val="single" w:sz="4" w:space="0" w:color="auto"/>
            </w:tcBorders>
            <w:shd w:val="clear" w:color="auto" w:fill="auto"/>
            <w:noWrap/>
            <w:hideMark/>
          </w:tcPr>
          <w:p w14:paraId="33E82890"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Create/Edit User</w:t>
            </w:r>
          </w:p>
        </w:tc>
        <w:tc>
          <w:tcPr>
            <w:tcW w:w="1706" w:type="dxa"/>
            <w:tcBorders>
              <w:top w:val="nil"/>
              <w:left w:val="nil"/>
              <w:bottom w:val="single" w:sz="4" w:space="0" w:color="auto"/>
              <w:right w:val="single" w:sz="4" w:space="0" w:color="auto"/>
            </w:tcBorders>
            <w:shd w:val="clear" w:color="auto" w:fill="auto"/>
            <w:noWrap/>
            <w:hideMark/>
          </w:tcPr>
          <w:p w14:paraId="6C68FE3E"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PM0003</w:t>
            </w:r>
          </w:p>
        </w:tc>
        <w:tc>
          <w:tcPr>
            <w:tcW w:w="4536" w:type="dxa"/>
            <w:tcBorders>
              <w:top w:val="nil"/>
              <w:left w:val="nil"/>
              <w:bottom w:val="single" w:sz="4" w:space="0" w:color="auto"/>
              <w:right w:val="single" w:sz="4" w:space="0" w:color="auto"/>
            </w:tcBorders>
            <w:shd w:val="clear" w:color="auto" w:fill="auto"/>
            <w:noWrap/>
            <w:hideMark/>
          </w:tcPr>
          <w:p w14:paraId="12EE79E0"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Initial Account Set Up</w:t>
            </w:r>
          </w:p>
        </w:tc>
      </w:tr>
      <w:tr w:rsidR="007B6D19" w:rsidRPr="00745595" w14:paraId="306BE11D"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EE51801"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PMUC011</w:t>
            </w:r>
          </w:p>
        </w:tc>
        <w:tc>
          <w:tcPr>
            <w:tcW w:w="3544" w:type="dxa"/>
            <w:tcBorders>
              <w:top w:val="nil"/>
              <w:left w:val="nil"/>
              <w:bottom w:val="single" w:sz="4" w:space="0" w:color="auto"/>
              <w:right w:val="single" w:sz="4" w:space="0" w:color="auto"/>
            </w:tcBorders>
            <w:shd w:val="clear" w:color="auto" w:fill="auto"/>
            <w:noWrap/>
            <w:hideMark/>
          </w:tcPr>
          <w:p w14:paraId="05D6A52D" w14:textId="33F91B49" w:rsidR="007B6D19" w:rsidRPr="00745595" w:rsidRDefault="00FE4BBE">
            <w:pPr>
              <w:rPr>
                <w:rFonts w:ascii="Arial" w:hAnsi="Arial" w:cs="Arial"/>
                <w:sz w:val="20"/>
                <w:szCs w:val="20"/>
                <w:lang w:eastAsia="en-GB"/>
              </w:rPr>
            </w:pPr>
            <w:r>
              <w:rPr>
                <w:rFonts w:ascii="Arial" w:hAnsi="Arial" w:cs="Arial"/>
                <w:sz w:val="20"/>
                <w:szCs w:val="20"/>
                <w:lang w:eastAsia="en-GB"/>
              </w:rPr>
              <w:t>PlanManager</w:t>
            </w:r>
            <w:r w:rsidR="007B6D19" w:rsidRPr="00745595">
              <w:rPr>
                <w:rFonts w:ascii="Arial" w:hAnsi="Arial" w:cs="Arial"/>
                <w:sz w:val="20"/>
                <w:szCs w:val="20"/>
                <w:lang w:eastAsia="en-GB"/>
              </w:rPr>
              <w:t xml:space="preserve"> Permissions Data</w:t>
            </w:r>
          </w:p>
        </w:tc>
        <w:tc>
          <w:tcPr>
            <w:tcW w:w="1706" w:type="dxa"/>
            <w:tcBorders>
              <w:top w:val="nil"/>
              <w:left w:val="nil"/>
              <w:bottom w:val="single" w:sz="4" w:space="0" w:color="auto"/>
              <w:right w:val="single" w:sz="4" w:space="0" w:color="auto"/>
            </w:tcBorders>
            <w:shd w:val="clear" w:color="auto" w:fill="auto"/>
            <w:noWrap/>
            <w:hideMark/>
          </w:tcPr>
          <w:p w14:paraId="168B556A"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PM0003</w:t>
            </w:r>
          </w:p>
        </w:tc>
        <w:tc>
          <w:tcPr>
            <w:tcW w:w="4536" w:type="dxa"/>
            <w:tcBorders>
              <w:top w:val="nil"/>
              <w:left w:val="nil"/>
              <w:bottom w:val="single" w:sz="4" w:space="0" w:color="auto"/>
              <w:right w:val="single" w:sz="4" w:space="0" w:color="auto"/>
            </w:tcBorders>
            <w:shd w:val="clear" w:color="auto" w:fill="auto"/>
            <w:noWrap/>
            <w:hideMark/>
          </w:tcPr>
          <w:p w14:paraId="7A588178" w14:textId="77777777" w:rsidR="007B6D19" w:rsidRPr="00745595" w:rsidRDefault="007B6D19">
            <w:pPr>
              <w:rPr>
                <w:rFonts w:ascii="Arial" w:hAnsi="Arial" w:cs="Arial"/>
                <w:sz w:val="20"/>
                <w:szCs w:val="20"/>
                <w:lang w:eastAsia="en-GB"/>
              </w:rPr>
            </w:pPr>
            <w:r w:rsidRPr="00745595">
              <w:rPr>
                <w:rFonts w:ascii="Arial" w:hAnsi="Arial" w:cs="Arial"/>
                <w:sz w:val="20"/>
                <w:szCs w:val="20"/>
                <w:lang w:eastAsia="en-GB"/>
              </w:rPr>
              <w:t>Initial Account Set Up</w:t>
            </w:r>
          </w:p>
        </w:tc>
      </w:tr>
      <w:tr w:rsidR="00A834D6" w:rsidRPr="00745595" w14:paraId="7CAA2B3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5A7ED94"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PMUC012</w:t>
            </w:r>
          </w:p>
        </w:tc>
        <w:tc>
          <w:tcPr>
            <w:tcW w:w="3544" w:type="dxa"/>
            <w:tcBorders>
              <w:top w:val="nil"/>
              <w:left w:val="nil"/>
              <w:bottom w:val="single" w:sz="4" w:space="0" w:color="auto"/>
              <w:right w:val="single" w:sz="4" w:space="0" w:color="auto"/>
            </w:tcBorders>
            <w:shd w:val="clear" w:color="auto" w:fill="auto"/>
            <w:noWrap/>
            <w:hideMark/>
          </w:tcPr>
          <w:p w14:paraId="06520AA8" w14:textId="4B6FABD8" w:rsidR="00A834D6" w:rsidRPr="00745595" w:rsidRDefault="00A834D6">
            <w:pPr>
              <w:rPr>
                <w:rFonts w:ascii="Arial" w:hAnsi="Arial" w:cs="Arial"/>
                <w:sz w:val="20"/>
                <w:szCs w:val="20"/>
                <w:lang w:eastAsia="en-GB"/>
              </w:rPr>
            </w:pPr>
            <w:r w:rsidRPr="00745595">
              <w:rPr>
                <w:rFonts w:ascii="Arial" w:hAnsi="Arial" w:cs="Arial"/>
                <w:sz w:val="20"/>
                <w:szCs w:val="20"/>
                <w:lang w:eastAsia="en-GB"/>
              </w:rPr>
              <w:t>Report</w:t>
            </w:r>
            <w:ins w:id="1968" w:author="Jamal, Zaher CWK" w:date="2015-06-18T16:07:00Z">
              <w:r w:rsidR="001149FD">
                <w:rPr>
                  <w:rFonts w:ascii="Arial" w:hAnsi="Arial" w:cs="Arial"/>
                  <w:sz w:val="20"/>
                  <w:szCs w:val="20"/>
                  <w:lang w:eastAsia="en-GB"/>
                </w:rPr>
                <w:t>s</w:t>
              </w:r>
            </w:ins>
            <w:r w:rsidRPr="00745595">
              <w:rPr>
                <w:rFonts w:ascii="Arial" w:hAnsi="Arial" w:cs="Arial"/>
                <w:sz w:val="20"/>
                <w:szCs w:val="20"/>
                <w:lang w:eastAsia="en-GB"/>
              </w:rPr>
              <w:t xml:space="preserve"> </w:t>
            </w:r>
            <w:del w:id="1969" w:author="Jamal, Zaher CWK" w:date="2015-06-18T16:07:00Z">
              <w:r w:rsidRPr="00745595" w:rsidDel="001149FD">
                <w:rPr>
                  <w:rFonts w:ascii="Arial" w:hAnsi="Arial" w:cs="Arial"/>
                  <w:sz w:val="20"/>
                  <w:szCs w:val="20"/>
                  <w:lang w:eastAsia="en-GB"/>
                </w:rPr>
                <w:delText>Manager Home Screen</w:delText>
              </w:r>
            </w:del>
            <w:r w:rsidRPr="00745595">
              <w:rPr>
                <w:rFonts w:ascii="Arial" w:hAnsi="Arial" w:cs="Arial"/>
                <w:sz w:val="20"/>
                <w:szCs w:val="20"/>
                <w:lang w:eastAsia="en-GB"/>
              </w:rPr>
              <w:t xml:space="preserve"> </w:t>
            </w:r>
            <w:ins w:id="1970" w:author="Jamal, Zaher CWK" w:date="2015-06-18T16:07:00Z">
              <w:r w:rsidR="001149FD">
                <w:rPr>
                  <w:rFonts w:ascii="Arial" w:hAnsi="Arial" w:cs="Arial"/>
                  <w:sz w:val="20"/>
                  <w:szCs w:val="20"/>
                  <w:lang w:eastAsia="en-GB"/>
                </w:rPr>
                <w:t xml:space="preserve">Portal </w:t>
              </w:r>
            </w:ins>
            <w:r w:rsidRPr="00745595">
              <w:rPr>
                <w:rFonts w:ascii="Arial" w:hAnsi="Arial" w:cs="Arial"/>
                <w:sz w:val="20"/>
                <w:szCs w:val="20"/>
                <w:lang w:eastAsia="en-GB"/>
              </w:rPr>
              <w:t>(My Reports)</w:t>
            </w:r>
          </w:p>
        </w:tc>
        <w:tc>
          <w:tcPr>
            <w:tcW w:w="1706" w:type="dxa"/>
            <w:tcBorders>
              <w:top w:val="nil"/>
              <w:left w:val="nil"/>
              <w:bottom w:val="single" w:sz="4" w:space="0" w:color="auto"/>
              <w:right w:val="single" w:sz="4" w:space="0" w:color="auto"/>
            </w:tcBorders>
            <w:shd w:val="clear" w:color="auto" w:fill="auto"/>
            <w:noWrap/>
            <w:hideMark/>
          </w:tcPr>
          <w:p w14:paraId="146F71E0" w14:textId="1F9DA1AE"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1270639D" w14:textId="7D504BDA"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725CAB8B"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748CB2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PMUC013</w:t>
            </w:r>
          </w:p>
        </w:tc>
        <w:tc>
          <w:tcPr>
            <w:tcW w:w="3544" w:type="dxa"/>
            <w:tcBorders>
              <w:top w:val="nil"/>
              <w:left w:val="nil"/>
              <w:bottom w:val="single" w:sz="4" w:space="0" w:color="auto"/>
              <w:right w:val="single" w:sz="4" w:space="0" w:color="auto"/>
            </w:tcBorders>
            <w:shd w:val="clear" w:color="auto" w:fill="auto"/>
            <w:noWrap/>
            <w:hideMark/>
          </w:tcPr>
          <w:p w14:paraId="2EA56511"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Get Previously Requested Reports</w:t>
            </w:r>
          </w:p>
        </w:tc>
        <w:tc>
          <w:tcPr>
            <w:tcW w:w="1706" w:type="dxa"/>
            <w:tcBorders>
              <w:top w:val="nil"/>
              <w:left w:val="nil"/>
              <w:bottom w:val="single" w:sz="4" w:space="0" w:color="auto"/>
              <w:right w:val="single" w:sz="4" w:space="0" w:color="auto"/>
            </w:tcBorders>
            <w:shd w:val="clear" w:color="auto" w:fill="auto"/>
            <w:noWrap/>
            <w:hideMark/>
          </w:tcPr>
          <w:p w14:paraId="1A22F9DF" w14:textId="0C7ADA84"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4AD8986F" w14:textId="601DB838"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6D65D9EC"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82DEFCD"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PMUC014</w:t>
            </w:r>
          </w:p>
        </w:tc>
        <w:tc>
          <w:tcPr>
            <w:tcW w:w="3544" w:type="dxa"/>
            <w:tcBorders>
              <w:top w:val="nil"/>
              <w:left w:val="nil"/>
              <w:bottom w:val="single" w:sz="4" w:space="0" w:color="auto"/>
              <w:right w:val="single" w:sz="4" w:space="0" w:color="auto"/>
            </w:tcBorders>
            <w:shd w:val="clear" w:color="auto" w:fill="auto"/>
            <w:noWrap/>
            <w:hideMark/>
          </w:tcPr>
          <w:p w14:paraId="4555728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View Report</w:t>
            </w:r>
          </w:p>
        </w:tc>
        <w:tc>
          <w:tcPr>
            <w:tcW w:w="1706" w:type="dxa"/>
            <w:tcBorders>
              <w:top w:val="nil"/>
              <w:left w:val="nil"/>
              <w:bottom w:val="single" w:sz="4" w:space="0" w:color="auto"/>
              <w:right w:val="single" w:sz="4" w:space="0" w:color="auto"/>
            </w:tcBorders>
            <w:shd w:val="clear" w:color="auto" w:fill="auto"/>
            <w:noWrap/>
            <w:hideMark/>
          </w:tcPr>
          <w:p w14:paraId="7A1668F8" w14:textId="6F311402"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48C5F571" w14:textId="48D97E7F"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7595A4F3"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76625D2"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PMUC015</w:t>
            </w:r>
          </w:p>
        </w:tc>
        <w:tc>
          <w:tcPr>
            <w:tcW w:w="3544" w:type="dxa"/>
            <w:tcBorders>
              <w:top w:val="nil"/>
              <w:left w:val="nil"/>
              <w:bottom w:val="single" w:sz="4" w:space="0" w:color="auto"/>
              <w:right w:val="single" w:sz="4" w:space="0" w:color="auto"/>
            </w:tcBorders>
            <w:shd w:val="clear" w:color="auto" w:fill="auto"/>
            <w:noWrap/>
            <w:hideMark/>
          </w:tcPr>
          <w:p w14:paraId="24C5E97E"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View Report Details</w:t>
            </w:r>
          </w:p>
        </w:tc>
        <w:tc>
          <w:tcPr>
            <w:tcW w:w="1706" w:type="dxa"/>
            <w:tcBorders>
              <w:top w:val="nil"/>
              <w:left w:val="nil"/>
              <w:bottom w:val="single" w:sz="4" w:space="0" w:color="auto"/>
              <w:right w:val="single" w:sz="4" w:space="0" w:color="auto"/>
            </w:tcBorders>
            <w:shd w:val="clear" w:color="auto" w:fill="auto"/>
            <w:noWrap/>
            <w:hideMark/>
          </w:tcPr>
          <w:p w14:paraId="579B5885" w14:textId="5AD6AC05"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7D9FC6AC" w14:textId="78922C81"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4F4FC13C"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8E5F0D9"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PMUC016</w:t>
            </w:r>
          </w:p>
        </w:tc>
        <w:tc>
          <w:tcPr>
            <w:tcW w:w="3544" w:type="dxa"/>
            <w:tcBorders>
              <w:top w:val="nil"/>
              <w:left w:val="nil"/>
              <w:bottom w:val="single" w:sz="4" w:space="0" w:color="auto"/>
              <w:right w:val="single" w:sz="4" w:space="0" w:color="auto"/>
            </w:tcBorders>
            <w:shd w:val="clear" w:color="auto" w:fill="auto"/>
            <w:noWrap/>
            <w:hideMark/>
          </w:tcPr>
          <w:p w14:paraId="78555DF7"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Download Report to PDF/Excel</w:t>
            </w:r>
          </w:p>
        </w:tc>
        <w:tc>
          <w:tcPr>
            <w:tcW w:w="1706" w:type="dxa"/>
            <w:tcBorders>
              <w:top w:val="nil"/>
              <w:left w:val="nil"/>
              <w:bottom w:val="single" w:sz="4" w:space="0" w:color="auto"/>
              <w:right w:val="single" w:sz="4" w:space="0" w:color="auto"/>
            </w:tcBorders>
            <w:shd w:val="clear" w:color="auto" w:fill="auto"/>
            <w:noWrap/>
            <w:hideMark/>
          </w:tcPr>
          <w:p w14:paraId="7E02C237"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4AE1B0FD"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268D68E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1B50725"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PMUC017</w:t>
            </w:r>
          </w:p>
        </w:tc>
        <w:tc>
          <w:tcPr>
            <w:tcW w:w="3544" w:type="dxa"/>
            <w:tcBorders>
              <w:top w:val="nil"/>
              <w:left w:val="nil"/>
              <w:bottom w:val="single" w:sz="4" w:space="0" w:color="auto"/>
              <w:right w:val="single" w:sz="4" w:space="0" w:color="auto"/>
            </w:tcBorders>
            <w:shd w:val="clear" w:color="auto" w:fill="auto"/>
            <w:noWrap/>
            <w:hideMark/>
          </w:tcPr>
          <w:p w14:paraId="58DFE2F1"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View Errors/Warnings</w:t>
            </w:r>
          </w:p>
        </w:tc>
        <w:tc>
          <w:tcPr>
            <w:tcW w:w="1706" w:type="dxa"/>
            <w:tcBorders>
              <w:top w:val="nil"/>
              <w:left w:val="nil"/>
              <w:bottom w:val="single" w:sz="4" w:space="0" w:color="auto"/>
              <w:right w:val="single" w:sz="4" w:space="0" w:color="auto"/>
            </w:tcBorders>
            <w:shd w:val="clear" w:color="auto" w:fill="auto"/>
            <w:noWrap/>
            <w:hideMark/>
          </w:tcPr>
          <w:p w14:paraId="201222DA" w14:textId="1AC25843"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72CFBCDD" w14:textId="2CC0BE82"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234F886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9FEB1F3"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PMUC018</w:t>
            </w:r>
          </w:p>
        </w:tc>
        <w:tc>
          <w:tcPr>
            <w:tcW w:w="3544" w:type="dxa"/>
            <w:tcBorders>
              <w:top w:val="nil"/>
              <w:left w:val="nil"/>
              <w:bottom w:val="single" w:sz="4" w:space="0" w:color="auto"/>
              <w:right w:val="single" w:sz="4" w:space="0" w:color="auto"/>
            </w:tcBorders>
            <w:shd w:val="clear" w:color="auto" w:fill="auto"/>
            <w:noWrap/>
            <w:hideMark/>
          </w:tcPr>
          <w:p w14:paraId="5AFD820E"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Delete Report</w:t>
            </w:r>
          </w:p>
        </w:tc>
        <w:tc>
          <w:tcPr>
            <w:tcW w:w="1706" w:type="dxa"/>
            <w:tcBorders>
              <w:top w:val="nil"/>
              <w:left w:val="nil"/>
              <w:bottom w:val="single" w:sz="4" w:space="0" w:color="auto"/>
              <w:right w:val="single" w:sz="4" w:space="0" w:color="auto"/>
            </w:tcBorders>
            <w:shd w:val="clear" w:color="auto" w:fill="auto"/>
            <w:noWrap/>
            <w:hideMark/>
          </w:tcPr>
          <w:p w14:paraId="4A733791" w14:textId="79595598"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41277F68" w14:textId="73359649"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0E71EAEE"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D31C106"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PMUC019</w:t>
            </w:r>
          </w:p>
        </w:tc>
        <w:tc>
          <w:tcPr>
            <w:tcW w:w="3544" w:type="dxa"/>
            <w:tcBorders>
              <w:top w:val="nil"/>
              <w:left w:val="nil"/>
              <w:bottom w:val="single" w:sz="4" w:space="0" w:color="auto"/>
              <w:right w:val="single" w:sz="4" w:space="0" w:color="auto"/>
            </w:tcBorders>
            <w:shd w:val="clear" w:color="auto" w:fill="auto"/>
            <w:noWrap/>
            <w:hideMark/>
          </w:tcPr>
          <w:p w14:paraId="38C6CD96"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Purge Report</w:t>
            </w:r>
          </w:p>
        </w:tc>
        <w:tc>
          <w:tcPr>
            <w:tcW w:w="1706" w:type="dxa"/>
            <w:tcBorders>
              <w:top w:val="nil"/>
              <w:left w:val="nil"/>
              <w:bottom w:val="single" w:sz="4" w:space="0" w:color="auto"/>
              <w:right w:val="single" w:sz="4" w:space="0" w:color="auto"/>
            </w:tcBorders>
            <w:shd w:val="clear" w:color="auto" w:fill="auto"/>
            <w:noWrap/>
            <w:hideMark/>
          </w:tcPr>
          <w:p w14:paraId="3DC9B521" w14:textId="69D3684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7E369152" w14:textId="6E544C13"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501151F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34E74EB"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PMUC020</w:t>
            </w:r>
          </w:p>
        </w:tc>
        <w:tc>
          <w:tcPr>
            <w:tcW w:w="3544" w:type="dxa"/>
            <w:tcBorders>
              <w:top w:val="nil"/>
              <w:left w:val="nil"/>
              <w:bottom w:val="single" w:sz="4" w:space="0" w:color="auto"/>
              <w:right w:val="single" w:sz="4" w:space="0" w:color="auto"/>
            </w:tcBorders>
            <w:shd w:val="clear" w:color="auto" w:fill="auto"/>
            <w:noWrap/>
            <w:hideMark/>
          </w:tcPr>
          <w:p w14:paraId="33E827A6"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Request Report</w:t>
            </w:r>
          </w:p>
        </w:tc>
        <w:tc>
          <w:tcPr>
            <w:tcW w:w="1706" w:type="dxa"/>
            <w:tcBorders>
              <w:top w:val="nil"/>
              <w:left w:val="nil"/>
              <w:bottom w:val="single" w:sz="4" w:space="0" w:color="auto"/>
              <w:right w:val="single" w:sz="4" w:space="0" w:color="auto"/>
            </w:tcBorders>
            <w:shd w:val="clear" w:color="auto" w:fill="auto"/>
            <w:noWrap/>
            <w:hideMark/>
          </w:tcPr>
          <w:p w14:paraId="6C45E1B2" w14:textId="32F75E67" w:rsidR="00A834D6" w:rsidRDefault="00A834D6" w:rsidP="00A834D6">
            <w:pPr>
              <w:rPr>
                <w:rFonts w:ascii="Arial" w:hAnsi="Arial" w:cs="Arial"/>
                <w:sz w:val="20"/>
                <w:szCs w:val="20"/>
                <w:lang w:eastAsia="en-GB"/>
              </w:rPr>
            </w:pPr>
            <w:r>
              <w:rPr>
                <w:rFonts w:ascii="Arial" w:hAnsi="Arial" w:cs="Arial"/>
                <w:sz w:val="20"/>
                <w:szCs w:val="20"/>
                <w:lang w:eastAsia="en-GB"/>
              </w:rPr>
              <w:t>PM0043</w:t>
            </w:r>
          </w:p>
          <w:p w14:paraId="4FF05410" w14:textId="77777777" w:rsidR="00A834D6" w:rsidRDefault="00A834D6" w:rsidP="00A834D6">
            <w:pPr>
              <w:rPr>
                <w:rFonts w:ascii="Arial" w:hAnsi="Arial" w:cs="Arial"/>
                <w:sz w:val="20"/>
                <w:szCs w:val="20"/>
                <w:lang w:eastAsia="en-GB"/>
              </w:rPr>
            </w:pPr>
          </w:p>
          <w:p w14:paraId="51D5C0F4" w14:textId="77777777" w:rsidR="00A834D6" w:rsidRDefault="00A834D6" w:rsidP="00A834D6">
            <w:pPr>
              <w:rPr>
                <w:rFonts w:ascii="Arial" w:hAnsi="Arial" w:cs="Arial"/>
                <w:sz w:val="20"/>
                <w:szCs w:val="20"/>
                <w:lang w:eastAsia="en-GB"/>
              </w:rPr>
            </w:pPr>
            <w:r>
              <w:rPr>
                <w:rFonts w:ascii="Arial" w:hAnsi="Arial" w:cs="Arial"/>
                <w:sz w:val="20"/>
                <w:szCs w:val="20"/>
                <w:lang w:eastAsia="en-GB"/>
              </w:rPr>
              <w:t>PM0044</w:t>
            </w:r>
          </w:p>
          <w:p w14:paraId="10583400" w14:textId="77777777" w:rsidR="00A834D6" w:rsidRPr="00745595" w:rsidRDefault="00A834D6" w:rsidP="00A834D6">
            <w:pPr>
              <w:rPr>
                <w:rFonts w:ascii="Arial" w:hAnsi="Arial" w:cs="Arial"/>
                <w:sz w:val="20"/>
                <w:szCs w:val="20"/>
                <w:lang w:eastAsia="en-GB"/>
              </w:rPr>
            </w:pPr>
            <w:r>
              <w:rPr>
                <w:rFonts w:ascii="Arial" w:hAnsi="Arial" w:cs="Arial"/>
                <w:sz w:val="20"/>
                <w:szCs w:val="20"/>
                <w:lang w:eastAsia="en-GB"/>
              </w:rPr>
              <w:t>PM0045</w:t>
            </w:r>
          </w:p>
        </w:tc>
        <w:tc>
          <w:tcPr>
            <w:tcW w:w="4536" w:type="dxa"/>
            <w:tcBorders>
              <w:top w:val="nil"/>
              <w:left w:val="nil"/>
              <w:bottom w:val="single" w:sz="4" w:space="0" w:color="auto"/>
              <w:right w:val="single" w:sz="4" w:space="0" w:color="auto"/>
            </w:tcBorders>
            <w:shd w:val="clear" w:color="auto" w:fill="auto"/>
            <w:noWrap/>
          </w:tcPr>
          <w:p w14:paraId="22CF91EF" w14:textId="77777777" w:rsidR="00A834D6" w:rsidRDefault="00A834D6" w:rsidP="00A834D6">
            <w:pPr>
              <w:rPr>
                <w:rFonts w:ascii="Arial" w:hAnsi="Arial" w:cs="Arial"/>
                <w:sz w:val="20"/>
                <w:szCs w:val="20"/>
                <w:lang w:eastAsia="en-GB"/>
              </w:rPr>
            </w:pPr>
            <w:r w:rsidRPr="00B92BCB">
              <w:rPr>
                <w:rFonts w:ascii="Arial" w:hAnsi="Arial" w:cs="Arial"/>
                <w:sz w:val="20"/>
                <w:szCs w:val="20"/>
                <w:lang w:eastAsia="en-GB"/>
              </w:rPr>
              <w:t>Selection Criteria for Reporting on Scheme Information</w:t>
            </w:r>
          </w:p>
          <w:p w14:paraId="101E3E91" w14:textId="77777777" w:rsidR="00A834D6" w:rsidRDefault="00A834D6" w:rsidP="00A834D6">
            <w:pPr>
              <w:rPr>
                <w:rFonts w:ascii="Arial" w:hAnsi="Arial" w:cs="Arial"/>
                <w:sz w:val="20"/>
                <w:szCs w:val="20"/>
                <w:lang w:eastAsia="en-GB"/>
              </w:rPr>
            </w:pPr>
            <w:r w:rsidRPr="00B92BCB">
              <w:rPr>
                <w:rFonts w:ascii="Arial" w:hAnsi="Arial" w:cs="Arial"/>
                <w:sz w:val="20"/>
                <w:szCs w:val="20"/>
                <w:lang w:eastAsia="en-GB"/>
              </w:rPr>
              <w:t>Standard Scheme Information</w:t>
            </w:r>
            <w:r w:rsidRPr="00B92BCB" w:rsidDel="00B92BCB">
              <w:rPr>
                <w:rFonts w:ascii="Arial" w:hAnsi="Arial" w:cs="Arial"/>
                <w:sz w:val="20"/>
                <w:szCs w:val="20"/>
                <w:lang w:eastAsia="en-GB"/>
              </w:rPr>
              <w:t xml:space="preserve"> </w:t>
            </w:r>
          </w:p>
          <w:p w14:paraId="7352F1C0" w14:textId="56ED65AA" w:rsidR="00A834D6" w:rsidRPr="00745595" w:rsidRDefault="00A834D6" w:rsidP="00A834D6">
            <w:pPr>
              <w:rPr>
                <w:rFonts w:ascii="Arial" w:hAnsi="Arial" w:cs="Arial"/>
                <w:sz w:val="20"/>
                <w:szCs w:val="20"/>
                <w:lang w:eastAsia="en-GB"/>
              </w:rPr>
            </w:pPr>
            <w:r w:rsidRPr="00B92BCB">
              <w:rPr>
                <w:rFonts w:ascii="Arial" w:hAnsi="Arial" w:cs="Arial"/>
                <w:sz w:val="20"/>
                <w:szCs w:val="20"/>
                <w:lang w:eastAsia="en-GB"/>
              </w:rPr>
              <w:t>Investment Only Data</w:t>
            </w:r>
            <w:r w:rsidRPr="00B92BCB" w:rsidDel="00B92BCB">
              <w:rPr>
                <w:rFonts w:ascii="Arial" w:hAnsi="Arial" w:cs="Arial"/>
                <w:sz w:val="20"/>
                <w:szCs w:val="20"/>
                <w:lang w:eastAsia="en-GB"/>
              </w:rPr>
              <w:t xml:space="preserve"> </w:t>
            </w:r>
          </w:p>
        </w:tc>
      </w:tr>
      <w:tr w:rsidR="00A834D6" w:rsidRPr="00745595" w14:paraId="6C3939D9" w14:textId="77777777" w:rsidTr="002A4BC2">
        <w:trPr>
          <w:trHeight w:val="1020"/>
        </w:trPr>
        <w:tc>
          <w:tcPr>
            <w:tcW w:w="1362" w:type="dxa"/>
            <w:tcBorders>
              <w:top w:val="nil"/>
              <w:left w:val="single" w:sz="4" w:space="0" w:color="auto"/>
              <w:bottom w:val="single" w:sz="4" w:space="0" w:color="auto"/>
              <w:right w:val="single" w:sz="4" w:space="0" w:color="auto"/>
            </w:tcBorders>
            <w:shd w:val="clear" w:color="auto" w:fill="auto"/>
            <w:noWrap/>
            <w:hideMark/>
          </w:tcPr>
          <w:p w14:paraId="4382CE25"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PMUC021</w:t>
            </w:r>
          </w:p>
        </w:tc>
        <w:tc>
          <w:tcPr>
            <w:tcW w:w="3544" w:type="dxa"/>
            <w:tcBorders>
              <w:top w:val="nil"/>
              <w:left w:val="nil"/>
              <w:bottom w:val="single" w:sz="4" w:space="0" w:color="auto"/>
              <w:right w:val="single" w:sz="4" w:space="0" w:color="auto"/>
            </w:tcBorders>
            <w:shd w:val="clear" w:color="auto" w:fill="auto"/>
            <w:noWrap/>
            <w:hideMark/>
          </w:tcPr>
          <w:p w14:paraId="0C2B319E"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Available Reports</w:t>
            </w:r>
          </w:p>
        </w:tc>
        <w:tc>
          <w:tcPr>
            <w:tcW w:w="1706" w:type="dxa"/>
            <w:tcBorders>
              <w:top w:val="nil"/>
              <w:left w:val="nil"/>
              <w:bottom w:val="single" w:sz="4" w:space="0" w:color="auto"/>
              <w:right w:val="single" w:sz="4" w:space="0" w:color="auto"/>
            </w:tcBorders>
            <w:shd w:val="clear" w:color="auto" w:fill="auto"/>
            <w:hideMark/>
          </w:tcPr>
          <w:p w14:paraId="701B3B82"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r w:rsidRPr="00745595">
              <w:rPr>
                <w:rFonts w:ascii="Arial" w:hAnsi="Arial" w:cs="Arial"/>
                <w:sz w:val="20"/>
                <w:szCs w:val="20"/>
                <w:lang w:eastAsia="en-GB"/>
              </w:rPr>
              <w:br/>
              <w:t>PM0044</w:t>
            </w:r>
            <w:r w:rsidRPr="00745595">
              <w:rPr>
                <w:rFonts w:ascii="Arial" w:hAnsi="Arial" w:cs="Arial"/>
                <w:sz w:val="20"/>
                <w:szCs w:val="20"/>
                <w:lang w:eastAsia="en-GB"/>
              </w:rPr>
              <w:br/>
              <w:t>PM0046</w:t>
            </w:r>
          </w:p>
        </w:tc>
        <w:tc>
          <w:tcPr>
            <w:tcW w:w="4536" w:type="dxa"/>
            <w:tcBorders>
              <w:top w:val="nil"/>
              <w:left w:val="nil"/>
              <w:bottom w:val="single" w:sz="4" w:space="0" w:color="auto"/>
              <w:right w:val="single" w:sz="4" w:space="0" w:color="auto"/>
            </w:tcBorders>
            <w:shd w:val="clear" w:color="auto" w:fill="auto"/>
            <w:hideMark/>
          </w:tcPr>
          <w:p w14:paraId="5FC6E482"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r w:rsidRPr="00745595">
              <w:rPr>
                <w:rFonts w:ascii="Arial" w:hAnsi="Arial" w:cs="Arial"/>
                <w:sz w:val="20"/>
                <w:szCs w:val="20"/>
                <w:lang w:eastAsia="en-GB"/>
              </w:rPr>
              <w:br/>
              <w:t>Standard Scheme Information</w:t>
            </w:r>
            <w:r w:rsidRPr="00745595">
              <w:rPr>
                <w:rFonts w:ascii="Arial" w:hAnsi="Arial" w:cs="Arial"/>
                <w:sz w:val="20"/>
                <w:szCs w:val="20"/>
                <w:lang w:eastAsia="en-GB"/>
              </w:rPr>
              <w:br/>
              <w:t>Report on Value of Funds Split between Lifestyle &amp; Self Select</w:t>
            </w:r>
          </w:p>
        </w:tc>
      </w:tr>
      <w:tr w:rsidR="00A834D6" w:rsidRPr="00745595" w14:paraId="231660EF" w14:textId="77777777" w:rsidTr="002A4BC2">
        <w:trPr>
          <w:trHeight w:val="1020"/>
        </w:trPr>
        <w:tc>
          <w:tcPr>
            <w:tcW w:w="1362" w:type="dxa"/>
            <w:tcBorders>
              <w:top w:val="nil"/>
              <w:left w:val="single" w:sz="4" w:space="0" w:color="auto"/>
              <w:bottom w:val="single" w:sz="4" w:space="0" w:color="auto"/>
              <w:right w:val="single" w:sz="4" w:space="0" w:color="auto"/>
            </w:tcBorders>
            <w:shd w:val="clear" w:color="auto" w:fill="auto"/>
            <w:noWrap/>
            <w:hideMark/>
          </w:tcPr>
          <w:p w14:paraId="6A6D25E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PMUC022</w:t>
            </w:r>
          </w:p>
        </w:tc>
        <w:tc>
          <w:tcPr>
            <w:tcW w:w="3544" w:type="dxa"/>
            <w:tcBorders>
              <w:top w:val="nil"/>
              <w:left w:val="nil"/>
              <w:bottom w:val="single" w:sz="4" w:space="0" w:color="auto"/>
              <w:right w:val="single" w:sz="4" w:space="0" w:color="auto"/>
            </w:tcBorders>
            <w:shd w:val="clear" w:color="auto" w:fill="auto"/>
            <w:noWrap/>
            <w:hideMark/>
          </w:tcPr>
          <w:p w14:paraId="7852FFE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Get Report Scope(s)</w:t>
            </w:r>
          </w:p>
        </w:tc>
        <w:tc>
          <w:tcPr>
            <w:tcW w:w="1706" w:type="dxa"/>
            <w:tcBorders>
              <w:top w:val="nil"/>
              <w:left w:val="nil"/>
              <w:bottom w:val="single" w:sz="4" w:space="0" w:color="auto"/>
              <w:right w:val="single" w:sz="4" w:space="0" w:color="auto"/>
            </w:tcBorders>
            <w:shd w:val="clear" w:color="auto" w:fill="auto"/>
            <w:hideMark/>
          </w:tcPr>
          <w:p w14:paraId="232F3E18"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r w:rsidRPr="00745595">
              <w:rPr>
                <w:rFonts w:ascii="Arial" w:hAnsi="Arial" w:cs="Arial"/>
                <w:sz w:val="20"/>
                <w:szCs w:val="20"/>
                <w:lang w:eastAsia="en-GB"/>
              </w:rPr>
              <w:br/>
              <w:t>PM0044</w:t>
            </w:r>
            <w:r w:rsidRPr="00745595">
              <w:rPr>
                <w:rFonts w:ascii="Arial" w:hAnsi="Arial" w:cs="Arial"/>
                <w:sz w:val="20"/>
                <w:szCs w:val="20"/>
                <w:lang w:eastAsia="en-GB"/>
              </w:rPr>
              <w:br/>
              <w:t>PM0046</w:t>
            </w:r>
          </w:p>
        </w:tc>
        <w:tc>
          <w:tcPr>
            <w:tcW w:w="4536" w:type="dxa"/>
            <w:tcBorders>
              <w:top w:val="nil"/>
              <w:left w:val="nil"/>
              <w:bottom w:val="single" w:sz="4" w:space="0" w:color="auto"/>
              <w:right w:val="single" w:sz="4" w:space="0" w:color="auto"/>
            </w:tcBorders>
            <w:shd w:val="clear" w:color="auto" w:fill="auto"/>
            <w:hideMark/>
          </w:tcPr>
          <w:p w14:paraId="666DF329"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r w:rsidRPr="00745595">
              <w:rPr>
                <w:rFonts w:ascii="Arial" w:hAnsi="Arial" w:cs="Arial"/>
                <w:sz w:val="20"/>
                <w:szCs w:val="20"/>
                <w:lang w:eastAsia="en-GB"/>
              </w:rPr>
              <w:br/>
              <w:t>Standard Scheme Information</w:t>
            </w:r>
            <w:r w:rsidRPr="00745595">
              <w:rPr>
                <w:rFonts w:ascii="Arial" w:hAnsi="Arial" w:cs="Arial"/>
                <w:sz w:val="20"/>
                <w:szCs w:val="20"/>
                <w:lang w:eastAsia="en-GB"/>
              </w:rPr>
              <w:br/>
              <w:t>Report on Value of Funds Split between Lifestyle &amp; Self Select</w:t>
            </w:r>
          </w:p>
        </w:tc>
      </w:tr>
      <w:tr w:rsidR="00A834D6" w:rsidRPr="00745595" w14:paraId="7EF97316" w14:textId="77777777" w:rsidTr="002A4BC2">
        <w:trPr>
          <w:trHeight w:val="1020"/>
        </w:trPr>
        <w:tc>
          <w:tcPr>
            <w:tcW w:w="1362" w:type="dxa"/>
            <w:tcBorders>
              <w:top w:val="nil"/>
              <w:left w:val="single" w:sz="4" w:space="0" w:color="auto"/>
              <w:bottom w:val="single" w:sz="4" w:space="0" w:color="auto"/>
              <w:right w:val="single" w:sz="4" w:space="0" w:color="auto"/>
            </w:tcBorders>
            <w:shd w:val="clear" w:color="auto" w:fill="auto"/>
            <w:noWrap/>
            <w:hideMark/>
          </w:tcPr>
          <w:p w14:paraId="2C918006"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PMUC023</w:t>
            </w:r>
          </w:p>
        </w:tc>
        <w:tc>
          <w:tcPr>
            <w:tcW w:w="3544" w:type="dxa"/>
            <w:tcBorders>
              <w:top w:val="nil"/>
              <w:left w:val="nil"/>
              <w:bottom w:val="single" w:sz="4" w:space="0" w:color="auto"/>
              <w:right w:val="single" w:sz="4" w:space="0" w:color="auto"/>
            </w:tcBorders>
            <w:shd w:val="clear" w:color="auto" w:fill="auto"/>
            <w:noWrap/>
            <w:hideMark/>
          </w:tcPr>
          <w:p w14:paraId="64E93FCB"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Get Report Filter(s)</w:t>
            </w:r>
          </w:p>
        </w:tc>
        <w:tc>
          <w:tcPr>
            <w:tcW w:w="1706" w:type="dxa"/>
            <w:tcBorders>
              <w:top w:val="nil"/>
              <w:left w:val="nil"/>
              <w:bottom w:val="single" w:sz="4" w:space="0" w:color="auto"/>
              <w:right w:val="single" w:sz="4" w:space="0" w:color="auto"/>
            </w:tcBorders>
            <w:shd w:val="clear" w:color="auto" w:fill="auto"/>
            <w:hideMark/>
          </w:tcPr>
          <w:p w14:paraId="634131E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r w:rsidRPr="00745595">
              <w:rPr>
                <w:rFonts w:ascii="Arial" w:hAnsi="Arial" w:cs="Arial"/>
                <w:sz w:val="20"/>
                <w:szCs w:val="20"/>
                <w:lang w:eastAsia="en-GB"/>
              </w:rPr>
              <w:br/>
              <w:t>PM0044</w:t>
            </w:r>
            <w:r w:rsidRPr="00745595">
              <w:rPr>
                <w:rFonts w:ascii="Arial" w:hAnsi="Arial" w:cs="Arial"/>
                <w:sz w:val="20"/>
                <w:szCs w:val="20"/>
                <w:lang w:eastAsia="en-GB"/>
              </w:rPr>
              <w:br/>
              <w:t>PM0046</w:t>
            </w:r>
          </w:p>
        </w:tc>
        <w:tc>
          <w:tcPr>
            <w:tcW w:w="4536" w:type="dxa"/>
            <w:tcBorders>
              <w:top w:val="nil"/>
              <w:left w:val="nil"/>
              <w:bottom w:val="single" w:sz="4" w:space="0" w:color="auto"/>
              <w:right w:val="single" w:sz="4" w:space="0" w:color="auto"/>
            </w:tcBorders>
            <w:shd w:val="clear" w:color="auto" w:fill="auto"/>
            <w:hideMark/>
          </w:tcPr>
          <w:p w14:paraId="5723442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r w:rsidRPr="00745595">
              <w:rPr>
                <w:rFonts w:ascii="Arial" w:hAnsi="Arial" w:cs="Arial"/>
                <w:sz w:val="20"/>
                <w:szCs w:val="20"/>
                <w:lang w:eastAsia="en-GB"/>
              </w:rPr>
              <w:br/>
              <w:t>Standard Scheme Information</w:t>
            </w:r>
            <w:r w:rsidRPr="00745595">
              <w:rPr>
                <w:rFonts w:ascii="Arial" w:hAnsi="Arial" w:cs="Arial"/>
                <w:sz w:val="20"/>
                <w:szCs w:val="20"/>
                <w:lang w:eastAsia="en-GB"/>
              </w:rPr>
              <w:br/>
              <w:t>Report on Value of Funds Split between Lifestyle &amp; Self Select</w:t>
            </w:r>
          </w:p>
        </w:tc>
      </w:tr>
      <w:tr w:rsidR="00A834D6" w:rsidRPr="00745595" w14:paraId="46668E2D" w14:textId="77777777" w:rsidTr="002A4BC2">
        <w:trPr>
          <w:trHeight w:val="1020"/>
        </w:trPr>
        <w:tc>
          <w:tcPr>
            <w:tcW w:w="1362" w:type="dxa"/>
            <w:tcBorders>
              <w:top w:val="nil"/>
              <w:left w:val="single" w:sz="4" w:space="0" w:color="auto"/>
              <w:bottom w:val="single" w:sz="4" w:space="0" w:color="auto"/>
              <w:right w:val="single" w:sz="4" w:space="0" w:color="auto"/>
            </w:tcBorders>
            <w:shd w:val="clear" w:color="auto" w:fill="auto"/>
            <w:noWrap/>
            <w:hideMark/>
          </w:tcPr>
          <w:p w14:paraId="42C10FAC"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PMUC024</w:t>
            </w:r>
          </w:p>
        </w:tc>
        <w:tc>
          <w:tcPr>
            <w:tcW w:w="3544" w:type="dxa"/>
            <w:tcBorders>
              <w:top w:val="nil"/>
              <w:left w:val="nil"/>
              <w:bottom w:val="single" w:sz="4" w:space="0" w:color="auto"/>
              <w:right w:val="single" w:sz="4" w:space="0" w:color="auto"/>
            </w:tcBorders>
            <w:shd w:val="clear" w:color="auto" w:fill="auto"/>
            <w:noWrap/>
            <w:hideMark/>
          </w:tcPr>
          <w:p w14:paraId="03831CEB"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Manage Reports</w:t>
            </w:r>
          </w:p>
        </w:tc>
        <w:tc>
          <w:tcPr>
            <w:tcW w:w="1706" w:type="dxa"/>
            <w:tcBorders>
              <w:top w:val="nil"/>
              <w:left w:val="nil"/>
              <w:bottom w:val="single" w:sz="4" w:space="0" w:color="auto"/>
              <w:right w:val="single" w:sz="4" w:space="0" w:color="auto"/>
            </w:tcBorders>
            <w:shd w:val="clear" w:color="auto" w:fill="auto"/>
            <w:hideMark/>
          </w:tcPr>
          <w:p w14:paraId="57F91845"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r w:rsidRPr="00745595">
              <w:rPr>
                <w:rFonts w:ascii="Arial" w:hAnsi="Arial" w:cs="Arial"/>
                <w:sz w:val="20"/>
                <w:szCs w:val="20"/>
                <w:lang w:eastAsia="en-GB"/>
              </w:rPr>
              <w:br/>
              <w:t>PM0044</w:t>
            </w:r>
            <w:r w:rsidRPr="00745595">
              <w:rPr>
                <w:rFonts w:ascii="Arial" w:hAnsi="Arial" w:cs="Arial"/>
                <w:sz w:val="20"/>
                <w:szCs w:val="20"/>
                <w:lang w:eastAsia="en-GB"/>
              </w:rPr>
              <w:br/>
              <w:t>PM0046</w:t>
            </w:r>
          </w:p>
        </w:tc>
        <w:tc>
          <w:tcPr>
            <w:tcW w:w="4536" w:type="dxa"/>
            <w:tcBorders>
              <w:top w:val="nil"/>
              <w:left w:val="nil"/>
              <w:bottom w:val="single" w:sz="4" w:space="0" w:color="auto"/>
              <w:right w:val="single" w:sz="4" w:space="0" w:color="auto"/>
            </w:tcBorders>
            <w:shd w:val="clear" w:color="auto" w:fill="auto"/>
            <w:hideMark/>
          </w:tcPr>
          <w:p w14:paraId="0A24F20D"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r w:rsidRPr="00745595">
              <w:rPr>
                <w:rFonts w:ascii="Arial" w:hAnsi="Arial" w:cs="Arial"/>
                <w:sz w:val="20"/>
                <w:szCs w:val="20"/>
                <w:lang w:eastAsia="en-GB"/>
              </w:rPr>
              <w:br/>
              <w:t>Standard Scheme Information</w:t>
            </w:r>
            <w:r w:rsidRPr="00745595">
              <w:rPr>
                <w:rFonts w:ascii="Arial" w:hAnsi="Arial" w:cs="Arial"/>
                <w:sz w:val="20"/>
                <w:szCs w:val="20"/>
                <w:lang w:eastAsia="en-GB"/>
              </w:rPr>
              <w:br/>
              <w:t>Report on Value of Funds Split between Lifestyle &amp; Self Select</w:t>
            </w:r>
          </w:p>
        </w:tc>
      </w:tr>
      <w:tr w:rsidR="00A834D6" w:rsidRPr="00745595" w14:paraId="2F15D9B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76929B0"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PMUC025</w:t>
            </w:r>
          </w:p>
        </w:tc>
        <w:tc>
          <w:tcPr>
            <w:tcW w:w="3544" w:type="dxa"/>
            <w:tcBorders>
              <w:top w:val="nil"/>
              <w:left w:val="nil"/>
              <w:bottom w:val="single" w:sz="4" w:space="0" w:color="auto"/>
              <w:right w:val="single" w:sz="4" w:space="0" w:color="auto"/>
            </w:tcBorders>
            <w:shd w:val="clear" w:color="auto" w:fill="auto"/>
            <w:noWrap/>
            <w:hideMark/>
          </w:tcPr>
          <w:p w14:paraId="487140DE"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Get Report Type</w:t>
            </w:r>
          </w:p>
        </w:tc>
        <w:tc>
          <w:tcPr>
            <w:tcW w:w="1706" w:type="dxa"/>
            <w:tcBorders>
              <w:top w:val="nil"/>
              <w:left w:val="nil"/>
              <w:bottom w:val="single" w:sz="4" w:space="0" w:color="auto"/>
              <w:right w:val="single" w:sz="4" w:space="0" w:color="auto"/>
            </w:tcBorders>
            <w:shd w:val="clear" w:color="auto" w:fill="auto"/>
            <w:hideMark/>
          </w:tcPr>
          <w:p w14:paraId="3BD26F1F" w14:textId="6C621933"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12FDD660" w14:textId="0A6DAFB1"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834D6" w:rsidRPr="00745595" w14:paraId="76B8DF7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44F490E"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PMUC026</w:t>
            </w:r>
          </w:p>
        </w:tc>
        <w:tc>
          <w:tcPr>
            <w:tcW w:w="3544" w:type="dxa"/>
            <w:tcBorders>
              <w:top w:val="nil"/>
              <w:left w:val="nil"/>
              <w:bottom w:val="single" w:sz="4" w:space="0" w:color="auto"/>
              <w:right w:val="single" w:sz="4" w:space="0" w:color="auto"/>
            </w:tcBorders>
            <w:shd w:val="clear" w:color="auto" w:fill="auto"/>
            <w:noWrap/>
            <w:hideMark/>
          </w:tcPr>
          <w:p w14:paraId="20B281AB" w14:textId="77777777"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Report Output Type</w:t>
            </w:r>
          </w:p>
        </w:tc>
        <w:tc>
          <w:tcPr>
            <w:tcW w:w="1706" w:type="dxa"/>
            <w:tcBorders>
              <w:top w:val="nil"/>
              <w:left w:val="nil"/>
              <w:bottom w:val="single" w:sz="4" w:space="0" w:color="auto"/>
              <w:right w:val="single" w:sz="4" w:space="0" w:color="auto"/>
            </w:tcBorders>
            <w:shd w:val="clear" w:color="auto" w:fill="auto"/>
            <w:hideMark/>
          </w:tcPr>
          <w:p w14:paraId="7B254007" w14:textId="2CF9DE03"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5F16549C" w14:textId="08C6E239" w:rsidR="00A834D6" w:rsidRPr="00745595" w:rsidRDefault="00A834D6" w:rsidP="00A834D6">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28B2278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D62405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PMUC027</w:t>
            </w:r>
          </w:p>
        </w:tc>
        <w:tc>
          <w:tcPr>
            <w:tcW w:w="3544" w:type="dxa"/>
            <w:tcBorders>
              <w:top w:val="nil"/>
              <w:left w:val="nil"/>
              <w:bottom w:val="single" w:sz="4" w:space="0" w:color="auto"/>
              <w:right w:val="single" w:sz="4" w:space="0" w:color="auto"/>
            </w:tcBorders>
            <w:shd w:val="clear" w:color="auto" w:fill="auto"/>
            <w:noWrap/>
            <w:hideMark/>
          </w:tcPr>
          <w:p w14:paraId="2D4BD8C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Report Display Fields</w:t>
            </w:r>
          </w:p>
        </w:tc>
        <w:tc>
          <w:tcPr>
            <w:tcW w:w="1706" w:type="dxa"/>
            <w:tcBorders>
              <w:top w:val="nil"/>
              <w:left w:val="nil"/>
              <w:bottom w:val="single" w:sz="4" w:space="0" w:color="auto"/>
              <w:right w:val="single" w:sz="4" w:space="0" w:color="auto"/>
            </w:tcBorders>
            <w:shd w:val="clear" w:color="auto" w:fill="auto"/>
            <w:hideMark/>
          </w:tcPr>
          <w:p w14:paraId="51C7E51E" w14:textId="50E162F9"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7CAD8AC8" w14:textId="719EC21F"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3F028DDE"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5A305B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PMUC028</w:t>
            </w:r>
          </w:p>
        </w:tc>
        <w:tc>
          <w:tcPr>
            <w:tcW w:w="3544" w:type="dxa"/>
            <w:tcBorders>
              <w:top w:val="nil"/>
              <w:left w:val="nil"/>
              <w:bottom w:val="single" w:sz="4" w:space="0" w:color="auto"/>
              <w:right w:val="single" w:sz="4" w:space="0" w:color="auto"/>
            </w:tcBorders>
            <w:shd w:val="clear" w:color="auto" w:fill="auto"/>
            <w:noWrap/>
            <w:hideMark/>
          </w:tcPr>
          <w:p w14:paraId="6A1FF72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Save Report</w:t>
            </w:r>
          </w:p>
        </w:tc>
        <w:tc>
          <w:tcPr>
            <w:tcW w:w="1706" w:type="dxa"/>
            <w:tcBorders>
              <w:top w:val="nil"/>
              <w:left w:val="nil"/>
              <w:bottom w:val="single" w:sz="4" w:space="0" w:color="auto"/>
              <w:right w:val="single" w:sz="4" w:space="0" w:color="auto"/>
            </w:tcBorders>
            <w:shd w:val="clear" w:color="auto" w:fill="auto"/>
            <w:hideMark/>
          </w:tcPr>
          <w:p w14:paraId="6758942A" w14:textId="728A0D0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4C38EDAB" w14:textId="3522C9CB"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34B4E51C"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00941D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PMUC029</w:t>
            </w:r>
          </w:p>
        </w:tc>
        <w:tc>
          <w:tcPr>
            <w:tcW w:w="3544" w:type="dxa"/>
            <w:tcBorders>
              <w:top w:val="nil"/>
              <w:left w:val="nil"/>
              <w:bottom w:val="single" w:sz="4" w:space="0" w:color="auto"/>
              <w:right w:val="single" w:sz="4" w:space="0" w:color="auto"/>
            </w:tcBorders>
            <w:shd w:val="clear" w:color="auto" w:fill="auto"/>
            <w:noWrap/>
            <w:hideMark/>
          </w:tcPr>
          <w:p w14:paraId="5E2F6D7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Manage Report Scope(s)</w:t>
            </w:r>
          </w:p>
        </w:tc>
        <w:tc>
          <w:tcPr>
            <w:tcW w:w="1706" w:type="dxa"/>
            <w:tcBorders>
              <w:top w:val="nil"/>
              <w:left w:val="nil"/>
              <w:bottom w:val="single" w:sz="4" w:space="0" w:color="auto"/>
              <w:right w:val="single" w:sz="4" w:space="0" w:color="auto"/>
            </w:tcBorders>
            <w:shd w:val="clear" w:color="auto" w:fill="auto"/>
            <w:hideMark/>
          </w:tcPr>
          <w:p w14:paraId="5C86FC9E" w14:textId="12A43B2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41960E71" w14:textId="417E08CE"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589D6F51"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AC637C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PMUC030</w:t>
            </w:r>
          </w:p>
        </w:tc>
        <w:tc>
          <w:tcPr>
            <w:tcW w:w="3544" w:type="dxa"/>
            <w:tcBorders>
              <w:top w:val="nil"/>
              <w:left w:val="nil"/>
              <w:bottom w:val="single" w:sz="4" w:space="0" w:color="auto"/>
              <w:right w:val="single" w:sz="4" w:space="0" w:color="auto"/>
            </w:tcBorders>
            <w:shd w:val="clear" w:color="auto" w:fill="auto"/>
            <w:noWrap/>
            <w:hideMark/>
          </w:tcPr>
          <w:p w14:paraId="415636D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Create Report Scope</w:t>
            </w:r>
          </w:p>
        </w:tc>
        <w:tc>
          <w:tcPr>
            <w:tcW w:w="1706" w:type="dxa"/>
            <w:tcBorders>
              <w:top w:val="nil"/>
              <w:left w:val="nil"/>
              <w:bottom w:val="single" w:sz="4" w:space="0" w:color="auto"/>
              <w:right w:val="single" w:sz="4" w:space="0" w:color="auto"/>
            </w:tcBorders>
            <w:shd w:val="clear" w:color="auto" w:fill="auto"/>
            <w:hideMark/>
          </w:tcPr>
          <w:p w14:paraId="2381B6E3" w14:textId="1B24A52C"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hideMark/>
          </w:tcPr>
          <w:p w14:paraId="4251D677" w14:textId="67E156C2"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336AFDDD"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AC4595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PMUC031</w:t>
            </w:r>
          </w:p>
        </w:tc>
        <w:tc>
          <w:tcPr>
            <w:tcW w:w="3544" w:type="dxa"/>
            <w:tcBorders>
              <w:top w:val="nil"/>
              <w:left w:val="nil"/>
              <w:bottom w:val="single" w:sz="4" w:space="0" w:color="auto"/>
              <w:right w:val="single" w:sz="4" w:space="0" w:color="auto"/>
            </w:tcBorders>
            <w:shd w:val="clear" w:color="auto" w:fill="auto"/>
            <w:noWrap/>
            <w:hideMark/>
          </w:tcPr>
          <w:p w14:paraId="49A3E2BA"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Edit Report Scope</w:t>
            </w:r>
          </w:p>
        </w:tc>
        <w:tc>
          <w:tcPr>
            <w:tcW w:w="1706" w:type="dxa"/>
            <w:tcBorders>
              <w:top w:val="nil"/>
              <w:left w:val="nil"/>
              <w:bottom w:val="single" w:sz="4" w:space="0" w:color="auto"/>
              <w:right w:val="single" w:sz="4" w:space="0" w:color="auto"/>
            </w:tcBorders>
            <w:shd w:val="clear" w:color="auto" w:fill="auto"/>
            <w:hideMark/>
          </w:tcPr>
          <w:p w14:paraId="2F3DD30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71D5D57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5C718B6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A99D3A4"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PMUC032</w:t>
            </w:r>
          </w:p>
        </w:tc>
        <w:tc>
          <w:tcPr>
            <w:tcW w:w="3544" w:type="dxa"/>
            <w:tcBorders>
              <w:top w:val="nil"/>
              <w:left w:val="nil"/>
              <w:bottom w:val="single" w:sz="4" w:space="0" w:color="auto"/>
              <w:right w:val="single" w:sz="4" w:space="0" w:color="auto"/>
            </w:tcBorders>
            <w:shd w:val="clear" w:color="auto" w:fill="auto"/>
            <w:noWrap/>
            <w:hideMark/>
          </w:tcPr>
          <w:p w14:paraId="6A58F19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Delete Report Scope</w:t>
            </w:r>
          </w:p>
        </w:tc>
        <w:tc>
          <w:tcPr>
            <w:tcW w:w="1706" w:type="dxa"/>
            <w:tcBorders>
              <w:top w:val="nil"/>
              <w:left w:val="nil"/>
              <w:bottom w:val="single" w:sz="4" w:space="0" w:color="auto"/>
              <w:right w:val="single" w:sz="4" w:space="0" w:color="auto"/>
            </w:tcBorders>
            <w:shd w:val="clear" w:color="auto" w:fill="auto"/>
            <w:hideMark/>
          </w:tcPr>
          <w:p w14:paraId="71387AA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1EC73CB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46C07BB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AFDD47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PMUC033</w:t>
            </w:r>
          </w:p>
        </w:tc>
        <w:tc>
          <w:tcPr>
            <w:tcW w:w="3544" w:type="dxa"/>
            <w:tcBorders>
              <w:top w:val="nil"/>
              <w:left w:val="nil"/>
              <w:bottom w:val="single" w:sz="4" w:space="0" w:color="auto"/>
              <w:right w:val="single" w:sz="4" w:space="0" w:color="auto"/>
            </w:tcBorders>
            <w:shd w:val="clear" w:color="auto" w:fill="auto"/>
            <w:noWrap/>
            <w:hideMark/>
          </w:tcPr>
          <w:p w14:paraId="46CCE89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Manage Report Filters</w:t>
            </w:r>
          </w:p>
        </w:tc>
        <w:tc>
          <w:tcPr>
            <w:tcW w:w="1706" w:type="dxa"/>
            <w:tcBorders>
              <w:top w:val="nil"/>
              <w:left w:val="nil"/>
              <w:bottom w:val="single" w:sz="4" w:space="0" w:color="auto"/>
              <w:right w:val="single" w:sz="4" w:space="0" w:color="auto"/>
            </w:tcBorders>
            <w:shd w:val="clear" w:color="auto" w:fill="auto"/>
            <w:hideMark/>
          </w:tcPr>
          <w:p w14:paraId="3E02EED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1192C5F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0E3C5E45" w14:textId="77777777" w:rsidTr="002A4BC2">
        <w:trPr>
          <w:trHeight w:val="765"/>
        </w:trPr>
        <w:tc>
          <w:tcPr>
            <w:tcW w:w="1362" w:type="dxa"/>
            <w:tcBorders>
              <w:top w:val="nil"/>
              <w:left w:val="single" w:sz="4" w:space="0" w:color="auto"/>
              <w:bottom w:val="single" w:sz="4" w:space="0" w:color="auto"/>
              <w:right w:val="single" w:sz="4" w:space="0" w:color="auto"/>
            </w:tcBorders>
            <w:shd w:val="clear" w:color="auto" w:fill="auto"/>
            <w:noWrap/>
            <w:hideMark/>
          </w:tcPr>
          <w:p w14:paraId="61576BD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PMUC034</w:t>
            </w:r>
          </w:p>
        </w:tc>
        <w:tc>
          <w:tcPr>
            <w:tcW w:w="3544" w:type="dxa"/>
            <w:tcBorders>
              <w:top w:val="nil"/>
              <w:left w:val="nil"/>
              <w:bottom w:val="single" w:sz="4" w:space="0" w:color="auto"/>
              <w:right w:val="single" w:sz="4" w:space="0" w:color="auto"/>
            </w:tcBorders>
            <w:shd w:val="clear" w:color="auto" w:fill="auto"/>
            <w:noWrap/>
            <w:hideMark/>
          </w:tcPr>
          <w:p w14:paraId="71D18FD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Create Report Filter</w:t>
            </w:r>
          </w:p>
        </w:tc>
        <w:tc>
          <w:tcPr>
            <w:tcW w:w="1706" w:type="dxa"/>
            <w:tcBorders>
              <w:top w:val="nil"/>
              <w:left w:val="nil"/>
              <w:bottom w:val="single" w:sz="4" w:space="0" w:color="auto"/>
              <w:right w:val="single" w:sz="4" w:space="0" w:color="auto"/>
            </w:tcBorders>
            <w:shd w:val="clear" w:color="auto" w:fill="auto"/>
            <w:hideMark/>
          </w:tcPr>
          <w:p w14:paraId="78A27F15" w14:textId="77777777" w:rsidR="00A56814" w:rsidRDefault="00A56814" w:rsidP="00A56814">
            <w:pPr>
              <w:rPr>
                <w:rFonts w:ascii="Arial" w:hAnsi="Arial" w:cs="Arial"/>
                <w:sz w:val="20"/>
                <w:szCs w:val="20"/>
                <w:lang w:eastAsia="en-GB"/>
              </w:rPr>
            </w:pPr>
            <w:r w:rsidRPr="00745595">
              <w:rPr>
                <w:rFonts w:ascii="Arial" w:hAnsi="Arial" w:cs="Arial"/>
                <w:sz w:val="20"/>
                <w:szCs w:val="20"/>
                <w:lang w:eastAsia="en-GB"/>
              </w:rPr>
              <w:t>PM0043</w:t>
            </w:r>
            <w:r w:rsidRPr="00745595">
              <w:rPr>
                <w:rFonts w:ascii="Arial" w:hAnsi="Arial" w:cs="Arial"/>
                <w:sz w:val="20"/>
                <w:szCs w:val="20"/>
                <w:lang w:eastAsia="en-GB"/>
              </w:rPr>
              <w:br/>
            </w:r>
          </w:p>
          <w:p w14:paraId="0F89134A" w14:textId="0CF253A0"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PM0046</w:t>
            </w:r>
          </w:p>
        </w:tc>
        <w:tc>
          <w:tcPr>
            <w:tcW w:w="4536" w:type="dxa"/>
            <w:tcBorders>
              <w:top w:val="nil"/>
              <w:left w:val="nil"/>
              <w:bottom w:val="single" w:sz="4" w:space="0" w:color="auto"/>
              <w:right w:val="single" w:sz="4" w:space="0" w:color="auto"/>
            </w:tcBorders>
            <w:shd w:val="clear" w:color="auto" w:fill="auto"/>
            <w:hideMark/>
          </w:tcPr>
          <w:p w14:paraId="18B5B70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r w:rsidRPr="00745595">
              <w:rPr>
                <w:rFonts w:ascii="Arial" w:hAnsi="Arial" w:cs="Arial"/>
                <w:sz w:val="20"/>
                <w:szCs w:val="20"/>
                <w:lang w:eastAsia="en-GB"/>
              </w:rPr>
              <w:br/>
              <w:t>Report on Value of Funds Split between Lifestyle &amp; Self Select</w:t>
            </w:r>
          </w:p>
        </w:tc>
      </w:tr>
      <w:tr w:rsidR="00A56814" w:rsidRPr="00745595" w14:paraId="34A125F8"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CF929C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PMUC035</w:t>
            </w:r>
          </w:p>
        </w:tc>
        <w:tc>
          <w:tcPr>
            <w:tcW w:w="3544" w:type="dxa"/>
            <w:tcBorders>
              <w:top w:val="nil"/>
              <w:left w:val="nil"/>
              <w:bottom w:val="single" w:sz="4" w:space="0" w:color="auto"/>
              <w:right w:val="single" w:sz="4" w:space="0" w:color="auto"/>
            </w:tcBorders>
            <w:shd w:val="clear" w:color="auto" w:fill="auto"/>
            <w:noWrap/>
            <w:hideMark/>
          </w:tcPr>
          <w:p w14:paraId="3DC561C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Edit Report Filter</w:t>
            </w:r>
          </w:p>
        </w:tc>
        <w:tc>
          <w:tcPr>
            <w:tcW w:w="1706" w:type="dxa"/>
            <w:tcBorders>
              <w:top w:val="nil"/>
              <w:left w:val="nil"/>
              <w:bottom w:val="single" w:sz="4" w:space="0" w:color="auto"/>
              <w:right w:val="single" w:sz="4" w:space="0" w:color="auto"/>
            </w:tcBorders>
            <w:shd w:val="clear" w:color="auto" w:fill="auto"/>
            <w:hideMark/>
          </w:tcPr>
          <w:p w14:paraId="58460EDA"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12B49412"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3E90ADC3"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53A741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PMUC036</w:t>
            </w:r>
          </w:p>
        </w:tc>
        <w:tc>
          <w:tcPr>
            <w:tcW w:w="3544" w:type="dxa"/>
            <w:tcBorders>
              <w:top w:val="nil"/>
              <w:left w:val="nil"/>
              <w:bottom w:val="single" w:sz="4" w:space="0" w:color="auto"/>
              <w:right w:val="single" w:sz="4" w:space="0" w:color="auto"/>
            </w:tcBorders>
            <w:shd w:val="clear" w:color="auto" w:fill="auto"/>
            <w:noWrap/>
            <w:hideMark/>
          </w:tcPr>
          <w:p w14:paraId="4E8527E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Delete Report Filters</w:t>
            </w:r>
          </w:p>
        </w:tc>
        <w:tc>
          <w:tcPr>
            <w:tcW w:w="1706" w:type="dxa"/>
            <w:tcBorders>
              <w:top w:val="nil"/>
              <w:left w:val="nil"/>
              <w:bottom w:val="single" w:sz="4" w:space="0" w:color="auto"/>
              <w:right w:val="single" w:sz="4" w:space="0" w:color="auto"/>
            </w:tcBorders>
            <w:shd w:val="clear" w:color="auto" w:fill="auto"/>
            <w:hideMark/>
          </w:tcPr>
          <w:p w14:paraId="655942BA" w14:textId="4ACA3F25"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hideMark/>
          </w:tcPr>
          <w:p w14:paraId="2C61CA0A" w14:textId="4BE55325"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772A8C2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F66DA4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PMUC037</w:t>
            </w:r>
          </w:p>
        </w:tc>
        <w:tc>
          <w:tcPr>
            <w:tcW w:w="3544" w:type="dxa"/>
            <w:tcBorders>
              <w:top w:val="nil"/>
              <w:left w:val="nil"/>
              <w:bottom w:val="single" w:sz="4" w:space="0" w:color="auto"/>
              <w:right w:val="single" w:sz="4" w:space="0" w:color="auto"/>
            </w:tcBorders>
            <w:shd w:val="clear" w:color="auto" w:fill="auto"/>
            <w:noWrap/>
            <w:hideMark/>
          </w:tcPr>
          <w:p w14:paraId="37D161E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Contact Us</w:t>
            </w:r>
          </w:p>
        </w:tc>
        <w:tc>
          <w:tcPr>
            <w:tcW w:w="1706" w:type="dxa"/>
            <w:tcBorders>
              <w:top w:val="nil"/>
              <w:left w:val="nil"/>
              <w:bottom w:val="single" w:sz="4" w:space="0" w:color="auto"/>
              <w:right w:val="single" w:sz="4" w:space="0" w:color="auto"/>
            </w:tcBorders>
            <w:shd w:val="clear" w:color="auto" w:fill="auto"/>
            <w:hideMark/>
          </w:tcPr>
          <w:p w14:paraId="76A517D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PM0042</w:t>
            </w:r>
          </w:p>
        </w:tc>
        <w:tc>
          <w:tcPr>
            <w:tcW w:w="4536" w:type="dxa"/>
            <w:tcBorders>
              <w:top w:val="nil"/>
              <w:left w:val="nil"/>
              <w:bottom w:val="single" w:sz="4" w:space="0" w:color="auto"/>
              <w:right w:val="single" w:sz="4" w:space="0" w:color="auto"/>
            </w:tcBorders>
            <w:shd w:val="clear" w:color="auto" w:fill="auto"/>
            <w:noWrap/>
            <w:hideMark/>
          </w:tcPr>
          <w:p w14:paraId="369116F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Secure Messaging</w:t>
            </w:r>
          </w:p>
        </w:tc>
      </w:tr>
      <w:tr w:rsidR="00A56814" w:rsidRPr="00745595" w14:paraId="491AC1B5"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64F4ACC"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PMUC038</w:t>
            </w:r>
          </w:p>
        </w:tc>
        <w:tc>
          <w:tcPr>
            <w:tcW w:w="3544" w:type="dxa"/>
            <w:tcBorders>
              <w:top w:val="nil"/>
              <w:left w:val="nil"/>
              <w:bottom w:val="single" w:sz="4" w:space="0" w:color="auto"/>
              <w:right w:val="single" w:sz="4" w:space="0" w:color="auto"/>
            </w:tcBorders>
            <w:shd w:val="clear" w:color="auto" w:fill="auto"/>
            <w:noWrap/>
          </w:tcPr>
          <w:p w14:paraId="1AF5488E" w14:textId="76988BCB" w:rsidR="00A56814" w:rsidRPr="00745595" w:rsidRDefault="00FE4BBE" w:rsidP="00A56814">
            <w:pPr>
              <w:rPr>
                <w:rFonts w:ascii="Arial" w:hAnsi="Arial" w:cs="Arial"/>
                <w:sz w:val="20"/>
                <w:szCs w:val="20"/>
                <w:lang w:eastAsia="en-GB"/>
              </w:rPr>
            </w:pPr>
            <w:r>
              <w:rPr>
                <w:rFonts w:ascii="Arial" w:hAnsi="Arial" w:cs="Arial"/>
                <w:sz w:val="20"/>
                <w:szCs w:val="20"/>
                <w:lang w:eastAsia="en-GB"/>
              </w:rPr>
              <w:t>PlanManager</w:t>
            </w:r>
            <w:r w:rsidR="00A56814" w:rsidRPr="00553D76">
              <w:rPr>
                <w:rFonts w:ascii="Arial" w:hAnsi="Arial" w:cs="Arial"/>
                <w:sz w:val="20"/>
                <w:szCs w:val="20"/>
                <w:lang w:eastAsia="en-GB"/>
              </w:rPr>
              <w:t xml:space="preserve"> Home Screen</w:t>
            </w:r>
          </w:p>
        </w:tc>
        <w:tc>
          <w:tcPr>
            <w:tcW w:w="1706" w:type="dxa"/>
            <w:tcBorders>
              <w:top w:val="nil"/>
              <w:left w:val="nil"/>
              <w:bottom w:val="single" w:sz="4" w:space="0" w:color="auto"/>
              <w:right w:val="single" w:sz="4" w:space="0" w:color="auto"/>
            </w:tcBorders>
            <w:shd w:val="clear" w:color="auto" w:fill="auto"/>
          </w:tcPr>
          <w:p w14:paraId="4EED3E43" w14:textId="77777777" w:rsidR="00A56814" w:rsidRDefault="00A56814" w:rsidP="00A56814">
            <w:pPr>
              <w:rPr>
                <w:rFonts w:ascii="Arial" w:hAnsi="Arial" w:cs="Arial"/>
                <w:sz w:val="20"/>
                <w:szCs w:val="20"/>
                <w:lang w:eastAsia="en-GB"/>
              </w:rPr>
            </w:pPr>
            <w:r w:rsidRPr="006C49AF">
              <w:rPr>
                <w:rFonts w:ascii="Arial" w:hAnsi="Arial" w:cs="Arial"/>
                <w:sz w:val="20"/>
                <w:szCs w:val="20"/>
                <w:lang w:eastAsia="en-GB"/>
              </w:rPr>
              <w:t>PM0002</w:t>
            </w:r>
          </w:p>
          <w:p w14:paraId="7E7A5F89" w14:textId="77777777" w:rsidR="00A56814" w:rsidRPr="00745595" w:rsidRDefault="00A56814" w:rsidP="00A56814">
            <w:pPr>
              <w:rPr>
                <w:rFonts w:ascii="Arial" w:hAnsi="Arial" w:cs="Arial"/>
                <w:sz w:val="20"/>
                <w:szCs w:val="20"/>
                <w:lang w:eastAsia="en-GB"/>
              </w:rPr>
            </w:pPr>
            <w:r w:rsidRPr="00BA2E51">
              <w:rPr>
                <w:rFonts w:ascii="Arial" w:hAnsi="Arial" w:cs="Arial"/>
                <w:sz w:val="20"/>
                <w:szCs w:val="20"/>
                <w:lang w:eastAsia="en-GB"/>
              </w:rPr>
              <w:t>PM0031</w:t>
            </w:r>
          </w:p>
        </w:tc>
        <w:tc>
          <w:tcPr>
            <w:tcW w:w="4536" w:type="dxa"/>
            <w:tcBorders>
              <w:top w:val="nil"/>
              <w:left w:val="nil"/>
              <w:bottom w:val="single" w:sz="4" w:space="0" w:color="auto"/>
              <w:right w:val="single" w:sz="4" w:space="0" w:color="auto"/>
            </w:tcBorders>
            <w:shd w:val="clear" w:color="auto" w:fill="auto"/>
            <w:noWrap/>
          </w:tcPr>
          <w:p w14:paraId="37B00ABF"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PlanManager Access Levels</w:t>
            </w:r>
          </w:p>
          <w:p w14:paraId="77992484" w14:textId="77777777" w:rsidR="00A56814" w:rsidRPr="002A4BC2" w:rsidRDefault="00A56814" w:rsidP="00A56814">
            <w:pPr>
              <w:rPr>
                <w:rFonts w:ascii="Arial" w:hAnsi="Arial" w:cs="Arial"/>
                <w:sz w:val="20"/>
                <w:szCs w:val="20"/>
                <w:lang w:eastAsia="en-GB"/>
              </w:rPr>
            </w:pPr>
            <w:r w:rsidRPr="002A4BC2">
              <w:rPr>
                <w:rFonts w:ascii="Arial" w:hAnsi="Arial" w:cs="Arial"/>
                <w:sz w:val="20"/>
                <w:szCs w:val="20"/>
                <w:lang w:eastAsia="en-GB"/>
              </w:rPr>
              <w:t>Home Page</w:t>
            </w:r>
          </w:p>
        </w:tc>
      </w:tr>
      <w:tr w:rsidR="00A56814" w:rsidRPr="00745595" w14:paraId="14A0A325"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22860A02" w14:textId="77777777" w:rsidR="00A56814" w:rsidRPr="00745595" w:rsidRDefault="00A56814" w:rsidP="00A56814">
            <w:pPr>
              <w:rPr>
                <w:rFonts w:ascii="Arial" w:hAnsi="Arial" w:cs="Arial"/>
                <w:sz w:val="20"/>
                <w:szCs w:val="20"/>
                <w:lang w:eastAsia="en-GB"/>
              </w:rPr>
            </w:pPr>
            <w:r w:rsidRPr="00553D76">
              <w:rPr>
                <w:rFonts w:ascii="Arial" w:hAnsi="Arial" w:cs="Arial"/>
                <w:sz w:val="20"/>
                <w:szCs w:val="20"/>
                <w:lang w:eastAsia="en-GB"/>
              </w:rPr>
              <w:t>PMUC039</w:t>
            </w:r>
          </w:p>
        </w:tc>
        <w:tc>
          <w:tcPr>
            <w:tcW w:w="3544" w:type="dxa"/>
            <w:tcBorders>
              <w:top w:val="nil"/>
              <w:left w:val="nil"/>
              <w:bottom w:val="single" w:sz="4" w:space="0" w:color="auto"/>
              <w:right w:val="single" w:sz="4" w:space="0" w:color="auto"/>
            </w:tcBorders>
            <w:shd w:val="clear" w:color="auto" w:fill="auto"/>
            <w:noWrap/>
          </w:tcPr>
          <w:p w14:paraId="0B3AAC9F" w14:textId="77777777" w:rsidR="00A56814" w:rsidRPr="00745595" w:rsidRDefault="00A56814" w:rsidP="00A56814">
            <w:pPr>
              <w:rPr>
                <w:rFonts w:ascii="Arial" w:hAnsi="Arial" w:cs="Arial"/>
                <w:sz w:val="20"/>
                <w:szCs w:val="20"/>
                <w:lang w:eastAsia="en-GB"/>
              </w:rPr>
            </w:pPr>
            <w:r w:rsidRPr="00553D76">
              <w:rPr>
                <w:rFonts w:ascii="Arial" w:hAnsi="Arial" w:cs="Arial"/>
                <w:sz w:val="20"/>
                <w:szCs w:val="20"/>
                <w:lang w:eastAsia="en-GB"/>
              </w:rPr>
              <w:t>Select Scheme</w:t>
            </w:r>
          </w:p>
        </w:tc>
        <w:tc>
          <w:tcPr>
            <w:tcW w:w="1706" w:type="dxa"/>
            <w:tcBorders>
              <w:top w:val="nil"/>
              <w:left w:val="nil"/>
              <w:bottom w:val="single" w:sz="4" w:space="0" w:color="auto"/>
              <w:right w:val="single" w:sz="4" w:space="0" w:color="auto"/>
            </w:tcBorders>
            <w:shd w:val="clear" w:color="auto" w:fill="auto"/>
          </w:tcPr>
          <w:p w14:paraId="64FD0496" w14:textId="77777777" w:rsidR="00A56814" w:rsidRDefault="00A56814" w:rsidP="00A56814">
            <w:pPr>
              <w:rPr>
                <w:rFonts w:ascii="Arial" w:hAnsi="Arial" w:cs="Arial"/>
                <w:sz w:val="20"/>
                <w:szCs w:val="20"/>
                <w:lang w:eastAsia="en-GB"/>
              </w:rPr>
            </w:pPr>
            <w:r w:rsidRPr="00A13B41">
              <w:rPr>
                <w:rFonts w:ascii="Arial" w:hAnsi="Arial" w:cs="Arial"/>
                <w:sz w:val="20"/>
                <w:szCs w:val="20"/>
                <w:lang w:eastAsia="en-GB"/>
              </w:rPr>
              <w:t>PM0035</w:t>
            </w:r>
          </w:p>
          <w:p w14:paraId="59A5CA81"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PM0036</w:t>
            </w:r>
          </w:p>
        </w:tc>
        <w:tc>
          <w:tcPr>
            <w:tcW w:w="4536" w:type="dxa"/>
            <w:tcBorders>
              <w:top w:val="nil"/>
              <w:left w:val="nil"/>
              <w:bottom w:val="single" w:sz="4" w:space="0" w:color="auto"/>
              <w:right w:val="single" w:sz="4" w:space="0" w:color="auto"/>
            </w:tcBorders>
            <w:shd w:val="clear" w:color="auto" w:fill="auto"/>
            <w:noWrap/>
          </w:tcPr>
          <w:p w14:paraId="485692CD" w14:textId="77777777" w:rsidR="00A56814" w:rsidRPr="002A4BC2" w:rsidRDefault="00A56814" w:rsidP="00A56814">
            <w:pPr>
              <w:rPr>
                <w:rFonts w:ascii="Arial" w:hAnsi="Arial" w:cs="Arial"/>
                <w:sz w:val="20"/>
                <w:szCs w:val="20"/>
                <w:lang w:eastAsia="en-GB"/>
              </w:rPr>
            </w:pPr>
            <w:r w:rsidRPr="002A4BC2">
              <w:rPr>
                <w:rFonts w:ascii="Arial" w:hAnsi="Arial" w:cs="Arial"/>
                <w:sz w:val="20"/>
                <w:szCs w:val="20"/>
                <w:lang w:eastAsia="en-GB"/>
              </w:rPr>
              <w:t>Search Member Facility</w:t>
            </w:r>
          </w:p>
          <w:p w14:paraId="3C4A9771" w14:textId="77777777" w:rsidR="00A56814" w:rsidRPr="002A4BC2" w:rsidRDefault="00A56814" w:rsidP="00A56814">
            <w:pPr>
              <w:rPr>
                <w:rFonts w:ascii="Arial" w:hAnsi="Arial" w:cs="Arial"/>
                <w:sz w:val="20"/>
                <w:szCs w:val="20"/>
                <w:lang w:eastAsia="en-GB"/>
              </w:rPr>
            </w:pPr>
            <w:r w:rsidRPr="002A4BC2">
              <w:rPr>
                <w:rFonts w:ascii="Arial" w:hAnsi="Arial" w:cs="Arial"/>
                <w:sz w:val="20"/>
                <w:szCs w:val="20"/>
                <w:lang w:eastAsia="en-GB"/>
              </w:rPr>
              <w:t>Search Member Facility - Search Multiple Member Accounts Facility</w:t>
            </w:r>
          </w:p>
        </w:tc>
      </w:tr>
      <w:tr w:rsidR="00A56814" w:rsidRPr="00745595" w14:paraId="51AEEBE9"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19F74CA"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PMUC040</w:t>
            </w:r>
          </w:p>
        </w:tc>
        <w:tc>
          <w:tcPr>
            <w:tcW w:w="3544" w:type="dxa"/>
            <w:tcBorders>
              <w:top w:val="nil"/>
              <w:left w:val="nil"/>
              <w:bottom w:val="single" w:sz="4" w:space="0" w:color="auto"/>
              <w:right w:val="single" w:sz="4" w:space="0" w:color="auto"/>
            </w:tcBorders>
            <w:shd w:val="clear" w:color="auto" w:fill="auto"/>
            <w:noWrap/>
            <w:hideMark/>
          </w:tcPr>
          <w:p w14:paraId="0D506BF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Time Out</w:t>
            </w:r>
          </w:p>
        </w:tc>
        <w:tc>
          <w:tcPr>
            <w:tcW w:w="1706" w:type="dxa"/>
            <w:tcBorders>
              <w:top w:val="nil"/>
              <w:left w:val="nil"/>
              <w:bottom w:val="single" w:sz="4" w:space="0" w:color="auto"/>
              <w:right w:val="single" w:sz="4" w:space="0" w:color="auto"/>
            </w:tcBorders>
            <w:shd w:val="clear" w:color="auto" w:fill="auto"/>
            <w:hideMark/>
          </w:tcPr>
          <w:p w14:paraId="614B6D1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PM-NFR0003</w:t>
            </w:r>
          </w:p>
        </w:tc>
        <w:tc>
          <w:tcPr>
            <w:tcW w:w="4536" w:type="dxa"/>
            <w:tcBorders>
              <w:top w:val="nil"/>
              <w:left w:val="nil"/>
              <w:bottom w:val="single" w:sz="4" w:space="0" w:color="auto"/>
              <w:right w:val="single" w:sz="4" w:space="0" w:color="auto"/>
            </w:tcBorders>
            <w:shd w:val="clear" w:color="auto" w:fill="auto"/>
            <w:noWrap/>
            <w:hideMark/>
          </w:tcPr>
          <w:p w14:paraId="25A54E0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Timeout</w:t>
            </w:r>
          </w:p>
        </w:tc>
      </w:tr>
      <w:tr w:rsidR="00A56814" w:rsidRPr="00745595" w14:paraId="5C86223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E9D182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PMUC041</w:t>
            </w:r>
          </w:p>
        </w:tc>
        <w:tc>
          <w:tcPr>
            <w:tcW w:w="3544" w:type="dxa"/>
            <w:tcBorders>
              <w:top w:val="nil"/>
              <w:left w:val="nil"/>
              <w:bottom w:val="single" w:sz="4" w:space="0" w:color="auto"/>
              <w:right w:val="single" w:sz="4" w:space="0" w:color="auto"/>
            </w:tcBorders>
            <w:shd w:val="clear" w:color="auto" w:fill="auto"/>
            <w:noWrap/>
            <w:hideMark/>
          </w:tcPr>
          <w:p w14:paraId="2BB51140"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Reconciliation Report</w:t>
            </w:r>
          </w:p>
        </w:tc>
        <w:tc>
          <w:tcPr>
            <w:tcW w:w="1706" w:type="dxa"/>
            <w:tcBorders>
              <w:top w:val="nil"/>
              <w:left w:val="nil"/>
              <w:bottom w:val="single" w:sz="4" w:space="0" w:color="auto"/>
              <w:right w:val="single" w:sz="4" w:space="0" w:color="auto"/>
            </w:tcBorders>
            <w:shd w:val="clear" w:color="auto" w:fill="auto"/>
            <w:hideMark/>
          </w:tcPr>
          <w:p w14:paraId="5C637FB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70287E67"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2698AC7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0DB67E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PMUC042</w:t>
            </w:r>
          </w:p>
        </w:tc>
        <w:tc>
          <w:tcPr>
            <w:tcW w:w="3544" w:type="dxa"/>
            <w:tcBorders>
              <w:top w:val="nil"/>
              <w:left w:val="nil"/>
              <w:bottom w:val="single" w:sz="4" w:space="0" w:color="auto"/>
              <w:right w:val="single" w:sz="4" w:space="0" w:color="auto"/>
            </w:tcBorders>
            <w:shd w:val="clear" w:color="auto" w:fill="auto"/>
            <w:noWrap/>
            <w:hideMark/>
          </w:tcPr>
          <w:p w14:paraId="1C2EE80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Scheme Statement</w:t>
            </w:r>
          </w:p>
        </w:tc>
        <w:tc>
          <w:tcPr>
            <w:tcW w:w="1706" w:type="dxa"/>
            <w:tcBorders>
              <w:top w:val="nil"/>
              <w:left w:val="nil"/>
              <w:bottom w:val="single" w:sz="4" w:space="0" w:color="auto"/>
              <w:right w:val="single" w:sz="4" w:space="0" w:color="auto"/>
            </w:tcBorders>
            <w:shd w:val="clear" w:color="auto" w:fill="auto"/>
            <w:hideMark/>
          </w:tcPr>
          <w:p w14:paraId="4E885B30"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601F29E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0B0A297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A1C0CC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PMUC043</w:t>
            </w:r>
          </w:p>
        </w:tc>
        <w:tc>
          <w:tcPr>
            <w:tcW w:w="3544" w:type="dxa"/>
            <w:tcBorders>
              <w:top w:val="nil"/>
              <w:left w:val="nil"/>
              <w:bottom w:val="single" w:sz="4" w:space="0" w:color="auto"/>
              <w:right w:val="single" w:sz="4" w:space="0" w:color="auto"/>
            </w:tcBorders>
            <w:shd w:val="clear" w:color="auto" w:fill="auto"/>
            <w:noWrap/>
            <w:hideMark/>
          </w:tcPr>
          <w:p w14:paraId="3122B15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Scheme Transaction Summary Report</w:t>
            </w:r>
          </w:p>
        </w:tc>
        <w:tc>
          <w:tcPr>
            <w:tcW w:w="1706" w:type="dxa"/>
            <w:tcBorders>
              <w:top w:val="nil"/>
              <w:left w:val="nil"/>
              <w:bottom w:val="single" w:sz="4" w:space="0" w:color="auto"/>
              <w:right w:val="single" w:sz="4" w:space="0" w:color="auto"/>
            </w:tcBorders>
            <w:shd w:val="clear" w:color="auto" w:fill="auto"/>
            <w:hideMark/>
          </w:tcPr>
          <w:p w14:paraId="1AFB27C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30320C2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218A17ED"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FE56B2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PMUC044</w:t>
            </w:r>
          </w:p>
        </w:tc>
        <w:tc>
          <w:tcPr>
            <w:tcW w:w="3544" w:type="dxa"/>
            <w:tcBorders>
              <w:top w:val="nil"/>
              <w:left w:val="nil"/>
              <w:bottom w:val="single" w:sz="4" w:space="0" w:color="auto"/>
              <w:right w:val="single" w:sz="4" w:space="0" w:color="auto"/>
            </w:tcBorders>
            <w:shd w:val="clear" w:color="auto" w:fill="auto"/>
            <w:noWrap/>
            <w:hideMark/>
          </w:tcPr>
          <w:p w14:paraId="3F4CCED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Scheme Investment Summary Report</w:t>
            </w:r>
          </w:p>
        </w:tc>
        <w:tc>
          <w:tcPr>
            <w:tcW w:w="1706" w:type="dxa"/>
            <w:tcBorders>
              <w:top w:val="nil"/>
              <w:left w:val="nil"/>
              <w:bottom w:val="single" w:sz="4" w:space="0" w:color="auto"/>
              <w:right w:val="single" w:sz="4" w:space="0" w:color="auto"/>
            </w:tcBorders>
            <w:shd w:val="clear" w:color="auto" w:fill="auto"/>
            <w:hideMark/>
          </w:tcPr>
          <w:p w14:paraId="00A740B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2B6A213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076C0E7B" w14:textId="77777777" w:rsidTr="007B6D19">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582576B9" w14:textId="57742DAB"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PMUC044a</w:t>
            </w:r>
          </w:p>
        </w:tc>
        <w:tc>
          <w:tcPr>
            <w:tcW w:w="3544" w:type="dxa"/>
            <w:tcBorders>
              <w:top w:val="nil"/>
              <w:left w:val="nil"/>
              <w:bottom w:val="single" w:sz="4" w:space="0" w:color="auto"/>
              <w:right w:val="single" w:sz="4" w:space="0" w:color="auto"/>
            </w:tcBorders>
            <w:shd w:val="clear" w:color="auto" w:fill="auto"/>
            <w:noWrap/>
          </w:tcPr>
          <w:p w14:paraId="304887D3" w14:textId="70854636" w:rsidR="00A56814" w:rsidRPr="00745595" w:rsidRDefault="00A56814" w:rsidP="00A56814">
            <w:pPr>
              <w:rPr>
                <w:rFonts w:ascii="Arial" w:hAnsi="Arial" w:cs="Arial"/>
                <w:sz w:val="20"/>
                <w:szCs w:val="20"/>
                <w:lang w:eastAsia="en-GB"/>
              </w:rPr>
            </w:pPr>
            <w:r w:rsidRPr="006229B0">
              <w:rPr>
                <w:rFonts w:ascii="Arial" w:hAnsi="Arial" w:cs="Arial"/>
                <w:sz w:val="20"/>
                <w:szCs w:val="20"/>
                <w:lang w:eastAsia="en-GB"/>
              </w:rPr>
              <w:t>Standard Reports – Plan Investment Summary by Fund</w:t>
            </w:r>
          </w:p>
        </w:tc>
        <w:tc>
          <w:tcPr>
            <w:tcW w:w="1706" w:type="dxa"/>
            <w:tcBorders>
              <w:top w:val="nil"/>
              <w:left w:val="nil"/>
              <w:bottom w:val="single" w:sz="4" w:space="0" w:color="auto"/>
              <w:right w:val="single" w:sz="4" w:space="0" w:color="auto"/>
            </w:tcBorders>
            <w:shd w:val="clear" w:color="auto" w:fill="auto"/>
          </w:tcPr>
          <w:p w14:paraId="698F83B7" w14:textId="51419C21"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tcPr>
          <w:p w14:paraId="41BCEA0F" w14:textId="5D0F6DA3"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7A291688" w14:textId="77777777" w:rsidTr="007B6D19">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07208FF" w14:textId="155263F5" w:rsidR="00A56814" w:rsidRDefault="00A56814" w:rsidP="00A56814">
            <w:pPr>
              <w:rPr>
                <w:rFonts w:ascii="Arial" w:hAnsi="Arial" w:cs="Arial"/>
                <w:sz w:val="20"/>
                <w:szCs w:val="20"/>
                <w:lang w:eastAsia="en-GB"/>
              </w:rPr>
            </w:pPr>
            <w:r>
              <w:rPr>
                <w:rFonts w:ascii="Arial" w:hAnsi="Arial" w:cs="Arial"/>
                <w:sz w:val="20"/>
                <w:szCs w:val="20"/>
                <w:lang w:eastAsia="en-GB"/>
              </w:rPr>
              <w:t>PMUC044b</w:t>
            </w:r>
          </w:p>
        </w:tc>
        <w:tc>
          <w:tcPr>
            <w:tcW w:w="3544" w:type="dxa"/>
            <w:tcBorders>
              <w:top w:val="nil"/>
              <w:left w:val="nil"/>
              <w:bottom w:val="single" w:sz="4" w:space="0" w:color="auto"/>
              <w:right w:val="single" w:sz="4" w:space="0" w:color="auto"/>
            </w:tcBorders>
            <w:shd w:val="clear" w:color="auto" w:fill="auto"/>
            <w:noWrap/>
          </w:tcPr>
          <w:p w14:paraId="21CFE6F2" w14:textId="44F8DD38" w:rsidR="00A56814" w:rsidRPr="006229B0" w:rsidRDefault="00A56814" w:rsidP="00A56814">
            <w:pPr>
              <w:rPr>
                <w:rFonts w:ascii="Arial" w:hAnsi="Arial" w:cs="Arial"/>
                <w:sz w:val="20"/>
                <w:szCs w:val="20"/>
                <w:lang w:eastAsia="en-GB"/>
              </w:rPr>
            </w:pPr>
            <w:r w:rsidRPr="006229B0">
              <w:rPr>
                <w:rFonts w:ascii="Arial" w:hAnsi="Arial" w:cs="Arial"/>
                <w:sz w:val="20"/>
                <w:szCs w:val="20"/>
                <w:lang w:eastAsia="en-GB"/>
              </w:rPr>
              <w:t>Standard Reports – Plan Investment Summary by Money Type</w:t>
            </w:r>
          </w:p>
        </w:tc>
        <w:tc>
          <w:tcPr>
            <w:tcW w:w="1706" w:type="dxa"/>
            <w:tcBorders>
              <w:top w:val="nil"/>
              <w:left w:val="nil"/>
              <w:bottom w:val="single" w:sz="4" w:space="0" w:color="auto"/>
              <w:right w:val="single" w:sz="4" w:space="0" w:color="auto"/>
            </w:tcBorders>
            <w:shd w:val="clear" w:color="auto" w:fill="auto"/>
          </w:tcPr>
          <w:p w14:paraId="3FDB9041" w14:textId="369EFF88" w:rsidR="00A56814" w:rsidRPr="00745595" w:rsidRDefault="00A56814" w:rsidP="00A56814">
            <w:pPr>
              <w:rPr>
                <w:rFonts w:ascii="Arial" w:hAnsi="Arial" w:cs="Arial"/>
                <w:sz w:val="20"/>
                <w:szCs w:val="20"/>
                <w:lang w:eastAsia="en-GB"/>
              </w:rPr>
            </w:pPr>
            <w:r w:rsidRPr="006229B0">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tcPr>
          <w:p w14:paraId="6539EC3F" w14:textId="50D70886" w:rsidR="00A56814" w:rsidRPr="00745595" w:rsidRDefault="00A56814" w:rsidP="00A56814">
            <w:pPr>
              <w:rPr>
                <w:rFonts w:ascii="Arial" w:hAnsi="Arial" w:cs="Arial"/>
                <w:sz w:val="20"/>
                <w:szCs w:val="20"/>
                <w:lang w:eastAsia="en-GB"/>
              </w:rPr>
            </w:pPr>
            <w:r>
              <w:rPr>
                <w:rFonts w:ascii="Arial" w:hAnsi="Arial" w:cs="Arial"/>
                <w:sz w:val="20"/>
                <w:szCs w:val="20"/>
                <w:lang w:eastAsia="en-GB"/>
              </w:rPr>
              <w:t xml:space="preserve">Standard </w:t>
            </w:r>
            <w:r w:rsidRPr="006229B0">
              <w:rPr>
                <w:rFonts w:ascii="Arial" w:hAnsi="Arial" w:cs="Arial"/>
                <w:sz w:val="20"/>
                <w:szCs w:val="20"/>
                <w:lang w:eastAsia="en-GB"/>
              </w:rPr>
              <w:t>Scheme</w:t>
            </w:r>
            <w:r>
              <w:rPr>
                <w:rFonts w:ascii="Arial" w:hAnsi="Arial" w:cs="Arial"/>
                <w:sz w:val="20"/>
                <w:szCs w:val="20"/>
                <w:lang w:eastAsia="en-GB"/>
              </w:rPr>
              <w:t xml:space="preserve"> Information</w:t>
            </w:r>
          </w:p>
        </w:tc>
      </w:tr>
      <w:tr w:rsidR="00A56814" w:rsidRPr="00745595" w14:paraId="33328DF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9C49A4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PMUC045</w:t>
            </w:r>
          </w:p>
        </w:tc>
        <w:tc>
          <w:tcPr>
            <w:tcW w:w="3544" w:type="dxa"/>
            <w:tcBorders>
              <w:top w:val="nil"/>
              <w:left w:val="nil"/>
              <w:bottom w:val="single" w:sz="4" w:space="0" w:color="auto"/>
              <w:right w:val="single" w:sz="4" w:space="0" w:color="auto"/>
            </w:tcBorders>
            <w:shd w:val="clear" w:color="auto" w:fill="auto"/>
            <w:noWrap/>
            <w:hideMark/>
          </w:tcPr>
          <w:p w14:paraId="165E85D2" w14:textId="0CC599C0"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sidRPr="002A4BC2">
              <w:rPr>
                <w:rFonts w:ascii="Arial" w:hAnsi="Arial" w:cs="Arial"/>
                <w:sz w:val="20"/>
                <w:szCs w:val="20"/>
                <w:lang w:eastAsia="en-GB"/>
              </w:rPr>
              <w:t>Plan Valuation by User</w:t>
            </w:r>
          </w:p>
        </w:tc>
        <w:tc>
          <w:tcPr>
            <w:tcW w:w="1706" w:type="dxa"/>
            <w:tcBorders>
              <w:top w:val="nil"/>
              <w:left w:val="nil"/>
              <w:bottom w:val="single" w:sz="4" w:space="0" w:color="auto"/>
              <w:right w:val="single" w:sz="4" w:space="0" w:color="auto"/>
            </w:tcBorders>
            <w:shd w:val="clear" w:color="auto" w:fill="auto"/>
            <w:hideMark/>
          </w:tcPr>
          <w:p w14:paraId="43408F1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1EBF7D31" w14:textId="646EEC82"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60BB63A5"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57D8D1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PMUC046</w:t>
            </w:r>
          </w:p>
        </w:tc>
        <w:tc>
          <w:tcPr>
            <w:tcW w:w="3544" w:type="dxa"/>
            <w:tcBorders>
              <w:top w:val="nil"/>
              <w:left w:val="nil"/>
              <w:bottom w:val="single" w:sz="4" w:space="0" w:color="auto"/>
              <w:right w:val="single" w:sz="4" w:space="0" w:color="auto"/>
            </w:tcBorders>
            <w:shd w:val="clear" w:color="auto" w:fill="auto"/>
            <w:noWrap/>
            <w:hideMark/>
          </w:tcPr>
          <w:p w14:paraId="2C9B241E" w14:textId="13A81A24"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Payments In</w:t>
            </w:r>
          </w:p>
        </w:tc>
        <w:tc>
          <w:tcPr>
            <w:tcW w:w="1706" w:type="dxa"/>
            <w:tcBorders>
              <w:top w:val="nil"/>
              <w:left w:val="nil"/>
              <w:bottom w:val="single" w:sz="4" w:space="0" w:color="auto"/>
              <w:right w:val="single" w:sz="4" w:space="0" w:color="auto"/>
            </w:tcBorders>
            <w:shd w:val="clear" w:color="auto" w:fill="auto"/>
            <w:hideMark/>
          </w:tcPr>
          <w:p w14:paraId="56C56E89"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6F2E5D3A" w14:textId="0E742812"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1849797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FEA883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PMUC047</w:t>
            </w:r>
          </w:p>
        </w:tc>
        <w:tc>
          <w:tcPr>
            <w:tcW w:w="3544" w:type="dxa"/>
            <w:tcBorders>
              <w:top w:val="nil"/>
              <w:left w:val="nil"/>
              <w:bottom w:val="single" w:sz="4" w:space="0" w:color="auto"/>
              <w:right w:val="single" w:sz="4" w:space="0" w:color="auto"/>
            </w:tcBorders>
            <w:shd w:val="clear" w:color="auto" w:fill="auto"/>
            <w:noWrap/>
            <w:hideMark/>
          </w:tcPr>
          <w:p w14:paraId="337930BA" w14:textId="32FFA42E"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Contribution </w:t>
            </w:r>
            <w:r>
              <w:rPr>
                <w:rFonts w:ascii="Arial" w:hAnsi="Arial" w:cs="Arial"/>
                <w:sz w:val="20"/>
                <w:szCs w:val="20"/>
                <w:lang w:eastAsia="en-GB"/>
              </w:rPr>
              <w:t xml:space="preserve">Level </w:t>
            </w:r>
            <w:r w:rsidRPr="00745595">
              <w:rPr>
                <w:rFonts w:ascii="Arial" w:hAnsi="Arial" w:cs="Arial"/>
                <w:sz w:val="20"/>
                <w:szCs w:val="20"/>
                <w:lang w:eastAsia="en-GB"/>
              </w:rPr>
              <w:t>Split</w:t>
            </w:r>
          </w:p>
        </w:tc>
        <w:tc>
          <w:tcPr>
            <w:tcW w:w="1706" w:type="dxa"/>
            <w:tcBorders>
              <w:top w:val="nil"/>
              <w:left w:val="nil"/>
              <w:bottom w:val="single" w:sz="4" w:space="0" w:color="auto"/>
              <w:right w:val="single" w:sz="4" w:space="0" w:color="auto"/>
            </w:tcBorders>
            <w:shd w:val="clear" w:color="auto" w:fill="auto"/>
            <w:hideMark/>
          </w:tcPr>
          <w:p w14:paraId="4B4F1B9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34E38A9D" w14:textId="19320326"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07776FFD"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5C46D57"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PMUC048</w:t>
            </w:r>
          </w:p>
        </w:tc>
        <w:tc>
          <w:tcPr>
            <w:tcW w:w="3544" w:type="dxa"/>
            <w:tcBorders>
              <w:top w:val="nil"/>
              <w:left w:val="nil"/>
              <w:bottom w:val="single" w:sz="4" w:space="0" w:color="auto"/>
              <w:right w:val="single" w:sz="4" w:space="0" w:color="auto"/>
            </w:tcBorders>
            <w:shd w:val="clear" w:color="auto" w:fill="auto"/>
            <w:noWrap/>
            <w:hideMark/>
          </w:tcPr>
          <w:p w14:paraId="6BA3908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NRA-TRA Comparison Report</w:t>
            </w:r>
          </w:p>
        </w:tc>
        <w:tc>
          <w:tcPr>
            <w:tcW w:w="1706" w:type="dxa"/>
            <w:tcBorders>
              <w:top w:val="nil"/>
              <w:left w:val="nil"/>
              <w:bottom w:val="single" w:sz="4" w:space="0" w:color="auto"/>
              <w:right w:val="single" w:sz="4" w:space="0" w:color="auto"/>
            </w:tcBorders>
            <w:shd w:val="clear" w:color="auto" w:fill="auto"/>
            <w:hideMark/>
          </w:tcPr>
          <w:p w14:paraId="7CEC506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10D6473C" w14:textId="38887A05"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624E8D3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C0FF051"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PMUC049</w:t>
            </w:r>
          </w:p>
        </w:tc>
        <w:tc>
          <w:tcPr>
            <w:tcW w:w="3544" w:type="dxa"/>
            <w:tcBorders>
              <w:top w:val="nil"/>
              <w:left w:val="nil"/>
              <w:bottom w:val="single" w:sz="4" w:space="0" w:color="auto"/>
              <w:right w:val="single" w:sz="4" w:space="0" w:color="auto"/>
            </w:tcBorders>
            <w:shd w:val="clear" w:color="auto" w:fill="auto"/>
            <w:noWrap/>
            <w:hideMark/>
          </w:tcPr>
          <w:p w14:paraId="5A82F7C4"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Payments Out Report</w:t>
            </w:r>
          </w:p>
        </w:tc>
        <w:tc>
          <w:tcPr>
            <w:tcW w:w="1706" w:type="dxa"/>
            <w:tcBorders>
              <w:top w:val="nil"/>
              <w:left w:val="nil"/>
              <w:bottom w:val="single" w:sz="4" w:space="0" w:color="auto"/>
              <w:right w:val="single" w:sz="4" w:space="0" w:color="auto"/>
            </w:tcBorders>
            <w:shd w:val="clear" w:color="auto" w:fill="auto"/>
            <w:hideMark/>
          </w:tcPr>
          <w:p w14:paraId="6D67F7B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4896F555" w14:textId="144A4F08"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44F35D5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A8CD19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PMUC050</w:t>
            </w:r>
          </w:p>
        </w:tc>
        <w:tc>
          <w:tcPr>
            <w:tcW w:w="3544" w:type="dxa"/>
            <w:tcBorders>
              <w:top w:val="nil"/>
              <w:left w:val="nil"/>
              <w:bottom w:val="single" w:sz="4" w:space="0" w:color="auto"/>
              <w:right w:val="single" w:sz="4" w:space="0" w:color="auto"/>
            </w:tcBorders>
            <w:shd w:val="clear" w:color="auto" w:fill="auto"/>
            <w:noWrap/>
            <w:hideMark/>
          </w:tcPr>
          <w:p w14:paraId="07529BA7" w14:textId="699F3755"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Balance by Age &amp; Gender Report</w:t>
            </w:r>
            <w:r>
              <w:rPr>
                <w:rFonts w:ascii="Arial" w:hAnsi="Arial" w:cs="Arial"/>
                <w:sz w:val="20"/>
                <w:szCs w:val="20"/>
                <w:lang w:eastAsia="en-GB"/>
              </w:rPr>
              <w:t>??</w:t>
            </w:r>
          </w:p>
        </w:tc>
        <w:tc>
          <w:tcPr>
            <w:tcW w:w="1706" w:type="dxa"/>
            <w:tcBorders>
              <w:top w:val="nil"/>
              <w:left w:val="nil"/>
              <w:bottom w:val="single" w:sz="4" w:space="0" w:color="auto"/>
              <w:right w:val="single" w:sz="4" w:space="0" w:color="auto"/>
            </w:tcBorders>
            <w:shd w:val="clear" w:color="auto" w:fill="auto"/>
            <w:hideMark/>
          </w:tcPr>
          <w:p w14:paraId="072A15E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74964C20"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47C1E4A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75093D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PMUC051</w:t>
            </w:r>
          </w:p>
        </w:tc>
        <w:tc>
          <w:tcPr>
            <w:tcW w:w="3544" w:type="dxa"/>
            <w:tcBorders>
              <w:top w:val="nil"/>
              <w:left w:val="nil"/>
              <w:bottom w:val="single" w:sz="4" w:space="0" w:color="auto"/>
              <w:right w:val="single" w:sz="4" w:space="0" w:color="auto"/>
            </w:tcBorders>
            <w:shd w:val="clear" w:color="auto" w:fill="auto"/>
            <w:noWrap/>
            <w:hideMark/>
          </w:tcPr>
          <w:p w14:paraId="79458D80" w14:textId="1C1AAEB8"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 Elections</w:t>
            </w:r>
            <w:r w:rsidRPr="00745595">
              <w:rPr>
                <w:rFonts w:ascii="Arial" w:hAnsi="Arial" w:cs="Arial"/>
                <w:sz w:val="20"/>
                <w:szCs w:val="20"/>
                <w:lang w:eastAsia="en-GB"/>
              </w:rPr>
              <w:t xml:space="preserve"> Report</w:t>
            </w:r>
            <w:r>
              <w:rPr>
                <w:rFonts w:ascii="Arial" w:hAnsi="Arial" w:cs="Arial"/>
                <w:sz w:val="20"/>
                <w:szCs w:val="20"/>
                <w:lang w:eastAsia="en-GB"/>
              </w:rPr>
              <w:t>??</w:t>
            </w:r>
          </w:p>
        </w:tc>
        <w:tc>
          <w:tcPr>
            <w:tcW w:w="1706" w:type="dxa"/>
            <w:tcBorders>
              <w:top w:val="nil"/>
              <w:left w:val="nil"/>
              <w:bottom w:val="single" w:sz="4" w:space="0" w:color="auto"/>
              <w:right w:val="single" w:sz="4" w:space="0" w:color="auto"/>
            </w:tcBorders>
            <w:shd w:val="clear" w:color="auto" w:fill="auto"/>
            <w:hideMark/>
          </w:tcPr>
          <w:p w14:paraId="7C52703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01A8E76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51C52EA3"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46EE2F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PMUC052</w:t>
            </w:r>
          </w:p>
        </w:tc>
        <w:tc>
          <w:tcPr>
            <w:tcW w:w="3544" w:type="dxa"/>
            <w:tcBorders>
              <w:top w:val="nil"/>
              <w:left w:val="nil"/>
              <w:bottom w:val="single" w:sz="4" w:space="0" w:color="auto"/>
              <w:right w:val="single" w:sz="4" w:space="0" w:color="auto"/>
            </w:tcBorders>
            <w:shd w:val="clear" w:color="auto" w:fill="auto"/>
            <w:noWrap/>
            <w:hideMark/>
          </w:tcPr>
          <w:p w14:paraId="5D07124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Switches Summary Report</w:t>
            </w:r>
          </w:p>
        </w:tc>
        <w:tc>
          <w:tcPr>
            <w:tcW w:w="1706" w:type="dxa"/>
            <w:tcBorders>
              <w:top w:val="nil"/>
              <w:left w:val="nil"/>
              <w:bottom w:val="single" w:sz="4" w:space="0" w:color="auto"/>
              <w:right w:val="single" w:sz="4" w:space="0" w:color="auto"/>
            </w:tcBorders>
            <w:shd w:val="clear" w:color="auto" w:fill="auto"/>
            <w:hideMark/>
          </w:tcPr>
          <w:p w14:paraId="7354E5C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1AFF5DFB"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5964004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49B15D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PMUC053</w:t>
            </w:r>
          </w:p>
        </w:tc>
        <w:tc>
          <w:tcPr>
            <w:tcW w:w="3544" w:type="dxa"/>
            <w:tcBorders>
              <w:top w:val="nil"/>
              <w:left w:val="nil"/>
              <w:bottom w:val="single" w:sz="4" w:space="0" w:color="auto"/>
              <w:right w:val="single" w:sz="4" w:space="0" w:color="auto"/>
            </w:tcBorders>
            <w:shd w:val="clear" w:color="auto" w:fill="auto"/>
            <w:noWrap/>
            <w:hideMark/>
          </w:tcPr>
          <w:p w14:paraId="1CA248F4" w14:textId="46AD7F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 xml:space="preserve">Standard Reports – </w:t>
            </w:r>
            <w:r>
              <w:rPr>
                <w:rFonts w:ascii="Arial" w:hAnsi="Arial" w:cs="Arial"/>
                <w:sz w:val="20"/>
                <w:szCs w:val="20"/>
                <w:lang w:eastAsia="en-GB"/>
              </w:rPr>
              <w:t>User</w:t>
            </w:r>
            <w:r w:rsidRPr="00745595">
              <w:rPr>
                <w:rFonts w:ascii="Arial" w:hAnsi="Arial" w:cs="Arial"/>
                <w:sz w:val="20"/>
                <w:szCs w:val="20"/>
                <w:lang w:eastAsia="en-GB"/>
              </w:rPr>
              <w:t xml:space="preserve"> Status Summary Report</w:t>
            </w:r>
            <w:r>
              <w:rPr>
                <w:rFonts w:ascii="Arial" w:hAnsi="Arial" w:cs="Arial"/>
                <w:sz w:val="20"/>
                <w:szCs w:val="20"/>
                <w:lang w:eastAsia="en-GB"/>
              </w:rPr>
              <w:t>??</w:t>
            </w:r>
          </w:p>
        </w:tc>
        <w:tc>
          <w:tcPr>
            <w:tcW w:w="1706" w:type="dxa"/>
            <w:tcBorders>
              <w:top w:val="nil"/>
              <w:left w:val="nil"/>
              <w:bottom w:val="single" w:sz="4" w:space="0" w:color="auto"/>
              <w:right w:val="single" w:sz="4" w:space="0" w:color="auto"/>
            </w:tcBorders>
            <w:shd w:val="clear" w:color="auto" w:fill="auto"/>
            <w:hideMark/>
          </w:tcPr>
          <w:p w14:paraId="18D57CAE"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511CCFF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695795D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C6B04F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PMUC054</w:t>
            </w:r>
          </w:p>
        </w:tc>
        <w:tc>
          <w:tcPr>
            <w:tcW w:w="3544" w:type="dxa"/>
            <w:tcBorders>
              <w:top w:val="nil"/>
              <w:left w:val="nil"/>
              <w:bottom w:val="single" w:sz="4" w:space="0" w:color="auto"/>
              <w:right w:val="single" w:sz="4" w:space="0" w:color="auto"/>
            </w:tcBorders>
            <w:shd w:val="clear" w:color="auto" w:fill="auto"/>
            <w:noWrap/>
            <w:hideMark/>
          </w:tcPr>
          <w:p w14:paraId="60AB91BD" w14:textId="01C6A2FA"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Missing Data</w:t>
            </w:r>
          </w:p>
        </w:tc>
        <w:tc>
          <w:tcPr>
            <w:tcW w:w="1706" w:type="dxa"/>
            <w:tcBorders>
              <w:top w:val="nil"/>
              <w:left w:val="nil"/>
              <w:bottom w:val="single" w:sz="4" w:space="0" w:color="auto"/>
              <w:right w:val="single" w:sz="4" w:space="0" w:color="auto"/>
            </w:tcBorders>
            <w:shd w:val="clear" w:color="auto" w:fill="auto"/>
            <w:hideMark/>
          </w:tcPr>
          <w:p w14:paraId="3102D71A"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5502D94F"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1E54E75E"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01D749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PMUC055</w:t>
            </w:r>
          </w:p>
        </w:tc>
        <w:tc>
          <w:tcPr>
            <w:tcW w:w="3544" w:type="dxa"/>
            <w:tcBorders>
              <w:top w:val="nil"/>
              <w:left w:val="nil"/>
              <w:bottom w:val="single" w:sz="4" w:space="0" w:color="auto"/>
              <w:right w:val="single" w:sz="4" w:space="0" w:color="auto"/>
            </w:tcBorders>
            <w:shd w:val="clear" w:color="auto" w:fill="auto"/>
            <w:noWrap/>
            <w:hideMark/>
          </w:tcPr>
          <w:p w14:paraId="650F746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TargetPlan Usage??</w:t>
            </w:r>
          </w:p>
        </w:tc>
        <w:tc>
          <w:tcPr>
            <w:tcW w:w="1706" w:type="dxa"/>
            <w:tcBorders>
              <w:top w:val="nil"/>
              <w:left w:val="nil"/>
              <w:bottom w:val="single" w:sz="4" w:space="0" w:color="auto"/>
              <w:right w:val="single" w:sz="4" w:space="0" w:color="auto"/>
            </w:tcBorders>
            <w:shd w:val="clear" w:color="auto" w:fill="auto"/>
            <w:hideMark/>
          </w:tcPr>
          <w:p w14:paraId="1CF0F380"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n/a</w:t>
            </w:r>
          </w:p>
        </w:tc>
        <w:tc>
          <w:tcPr>
            <w:tcW w:w="4536" w:type="dxa"/>
            <w:tcBorders>
              <w:top w:val="nil"/>
              <w:left w:val="nil"/>
              <w:bottom w:val="single" w:sz="4" w:space="0" w:color="auto"/>
              <w:right w:val="single" w:sz="4" w:space="0" w:color="auto"/>
            </w:tcBorders>
            <w:shd w:val="clear" w:color="auto" w:fill="auto"/>
            <w:noWrap/>
            <w:hideMark/>
          </w:tcPr>
          <w:p w14:paraId="62BA40C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n/a</w:t>
            </w:r>
          </w:p>
        </w:tc>
      </w:tr>
      <w:tr w:rsidR="00A56814" w:rsidRPr="00745595" w14:paraId="76F4D9C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A3CD465"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PMUC056</w:t>
            </w:r>
          </w:p>
        </w:tc>
        <w:tc>
          <w:tcPr>
            <w:tcW w:w="3544" w:type="dxa"/>
            <w:tcBorders>
              <w:top w:val="nil"/>
              <w:left w:val="nil"/>
              <w:bottom w:val="single" w:sz="4" w:space="0" w:color="auto"/>
              <w:right w:val="single" w:sz="4" w:space="0" w:color="auto"/>
            </w:tcBorders>
            <w:shd w:val="clear" w:color="auto" w:fill="auto"/>
            <w:noWrap/>
            <w:hideMark/>
          </w:tcPr>
          <w:p w14:paraId="4AACF8F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SLA Report??</w:t>
            </w:r>
          </w:p>
        </w:tc>
        <w:tc>
          <w:tcPr>
            <w:tcW w:w="1706" w:type="dxa"/>
            <w:tcBorders>
              <w:top w:val="nil"/>
              <w:left w:val="nil"/>
              <w:bottom w:val="single" w:sz="4" w:space="0" w:color="auto"/>
              <w:right w:val="single" w:sz="4" w:space="0" w:color="auto"/>
            </w:tcBorders>
            <w:shd w:val="clear" w:color="auto" w:fill="auto"/>
            <w:hideMark/>
          </w:tcPr>
          <w:p w14:paraId="68D7E02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n/a</w:t>
            </w:r>
          </w:p>
        </w:tc>
        <w:tc>
          <w:tcPr>
            <w:tcW w:w="4536" w:type="dxa"/>
            <w:tcBorders>
              <w:top w:val="nil"/>
              <w:left w:val="nil"/>
              <w:bottom w:val="single" w:sz="4" w:space="0" w:color="auto"/>
              <w:right w:val="single" w:sz="4" w:space="0" w:color="auto"/>
            </w:tcBorders>
            <w:shd w:val="clear" w:color="auto" w:fill="auto"/>
            <w:noWrap/>
            <w:hideMark/>
          </w:tcPr>
          <w:p w14:paraId="3CBE98B3"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n/a</w:t>
            </w:r>
          </w:p>
        </w:tc>
      </w:tr>
      <w:tr w:rsidR="00A56814" w:rsidRPr="00745595" w14:paraId="6E84D0C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A537D76"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PMUC057</w:t>
            </w:r>
          </w:p>
        </w:tc>
        <w:tc>
          <w:tcPr>
            <w:tcW w:w="3544" w:type="dxa"/>
            <w:tcBorders>
              <w:top w:val="nil"/>
              <w:left w:val="nil"/>
              <w:bottom w:val="single" w:sz="4" w:space="0" w:color="auto"/>
              <w:right w:val="single" w:sz="4" w:space="0" w:color="auto"/>
            </w:tcBorders>
            <w:shd w:val="clear" w:color="auto" w:fill="auto"/>
            <w:noWrap/>
            <w:hideMark/>
          </w:tcPr>
          <w:p w14:paraId="6000ED82"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AE Reports??</w:t>
            </w:r>
          </w:p>
        </w:tc>
        <w:tc>
          <w:tcPr>
            <w:tcW w:w="1706" w:type="dxa"/>
            <w:tcBorders>
              <w:top w:val="nil"/>
              <w:left w:val="nil"/>
              <w:bottom w:val="single" w:sz="4" w:space="0" w:color="auto"/>
              <w:right w:val="single" w:sz="4" w:space="0" w:color="auto"/>
            </w:tcBorders>
            <w:shd w:val="clear" w:color="auto" w:fill="auto"/>
            <w:hideMark/>
          </w:tcPr>
          <w:p w14:paraId="1EA485AC"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28A8CB1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2AC0F4AC"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84A59CD"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PMUC058</w:t>
            </w:r>
          </w:p>
        </w:tc>
        <w:tc>
          <w:tcPr>
            <w:tcW w:w="3544" w:type="dxa"/>
            <w:tcBorders>
              <w:top w:val="nil"/>
              <w:left w:val="nil"/>
              <w:bottom w:val="single" w:sz="4" w:space="0" w:color="auto"/>
              <w:right w:val="single" w:sz="4" w:space="0" w:color="auto"/>
            </w:tcBorders>
            <w:shd w:val="clear" w:color="auto" w:fill="auto"/>
            <w:noWrap/>
            <w:hideMark/>
          </w:tcPr>
          <w:p w14:paraId="576402E2"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Reports – Gender Split??</w:t>
            </w:r>
          </w:p>
        </w:tc>
        <w:tc>
          <w:tcPr>
            <w:tcW w:w="1706" w:type="dxa"/>
            <w:tcBorders>
              <w:top w:val="nil"/>
              <w:left w:val="nil"/>
              <w:bottom w:val="single" w:sz="4" w:space="0" w:color="auto"/>
              <w:right w:val="single" w:sz="4" w:space="0" w:color="auto"/>
            </w:tcBorders>
            <w:shd w:val="clear" w:color="auto" w:fill="auto"/>
            <w:hideMark/>
          </w:tcPr>
          <w:p w14:paraId="32CF8A38"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PM0044</w:t>
            </w:r>
          </w:p>
        </w:tc>
        <w:tc>
          <w:tcPr>
            <w:tcW w:w="4536" w:type="dxa"/>
            <w:tcBorders>
              <w:top w:val="nil"/>
              <w:left w:val="nil"/>
              <w:bottom w:val="single" w:sz="4" w:space="0" w:color="auto"/>
              <w:right w:val="single" w:sz="4" w:space="0" w:color="auto"/>
            </w:tcBorders>
            <w:shd w:val="clear" w:color="auto" w:fill="auto"/>
            <w:noWrap/>
            <w:hideMark/>
          </w:tcPr>
          <w:p w14:paraId="5EF65252" w14:textId="77777777"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Standard Scheme Information</w:t>
            </w:r>
          </w:p>
        </w:tc>
      </w:tr>
      <w:tr w:rsidR="00A56814" w:rsidRPr="00745595" w14:paraId="72BCB9FF" w14:textId="77777777" w:rsidTr="007B6D19">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4478D5DD" w14:textId="4D3862FF"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PMUC059</w:t>
            </w:r>
          </w:p>
        </w:tc>
        <w:tc>
          <w:tcPr>
            <w:tcW w:w="3544" w:type="dxa"/>
            <w:tcBorders>
              <w:top w:val="nil"/>
              <w:left w:val="nil"/>
              <w:bottom w:val="single" w:sz="4" w:space="0" w:color="auto"/>
              <w:right w:val="single" w:sz="4" w:space="0" w:color="auto"/>
            </w:tcBorders>
            <w:shd w:val="clear" w:color="auto" w:fill="auto"/>
            <w:noWrap/>
          </w:tcPr>
          <w:p w14:paraId="6AB14D95" w14:textId="63C35AD0" w:rsidR="00A56814" w:rsidRPr="00745595" w:rsidRDefault="00A56814" w:rsidP="00A56814">
            <w:pPr>
              <w:rPr>
                <w:rFonts w:ascii="Arial" w:hAnsi="Arial" w:cs="Arial"/>
                <w:sz w:val="20"/>
                <w:szCs w:val="20"/>
                <w:lang w:eastAsia="en-GB"/>
              </w:rPr>
            </w:pPr>
            <w:r>
              <w:rPr>
                <w:rFonts w:ascii="Arial" w:hAnsi="Arial" w:cs="Arial"/>
                <w:sz w:val="20"/>
                <w:szCs w:val="20"/>
                <w:lang w:eastAsia="en-GB"/>
              </w:rPr>
              <w:t>Standard Reports – User Details Listing</w:t>
            </w:r>
          </w:p>
        </w:tc>
        <w:tc>
          <w:tcPr>
            <w:tcW w:w="1706" w:type="dxa"/>
            <w:tcBorders>
              <w:top w:val="nil"/>
              <w:left w:val="nil"/>
              <w:bottom w:val="single" w:sz="4" w:space="0" w:color="auto"/>
              <w:right w:val="single" w:sz="4" w:space="0" w:color="auto"/>
            </w:tcBorders>
            <w:shd w:val="clear" w:color="auto" w:fill="auto"/>
          </w:tcPr>
          <w:p w14:paraId="2EFA4637" w14:textId="587FBA79" w:rsidR="00A56814" w:rsidRPr="00745595" w:rsidRDefault="00A56814" w:rsidP="00A56814">
            <w:pPr>
              <w:rPr>
                <w:rFonts w:ascii="Arial" w:hAnsi="Arial" w:cs="Arial"/>
                <w:sz w:val="20"/>
                <w:szCs w:val="20"/>
                <w:lang w:eastAsia="en-GB"/>
              </w:rPr>
            </w:pPr>
            <w:r>
              <w:rPr>
                <w:rFonts w:ascii="Arial" w:hAnsi="Arial" w:cs="Arial"/>
                <w:sz w:val="20"/>
                <w:szCs w:val="20"/>
                <w:lang w:eastAsia="en-GB"/>
              </w:rPr>
              <w:t>n/a</w:t>
            </w:r>
          </w:p>
        </w:tc>
        <w:tc>
          <w:tcPr>
            <w:tcW w:w="4536" w:type="dxa"/>
            <w:tcBorders>
              <w:top w:val="nil"/>
              <w:left w:val="nil"/>
              <w:bottom w:val="single" w:sz="4" w:space="0" w:color="auto"/>
              <w:right w:val="single" w:sz="4" w:space="0" w:color="auto"/>
            </w:tcBorders>
            <w:shd w:val="clear" w:color="auto" w:fill="auto"/>
            <w:noWrap/>
          </w:tcPr>
          <w:p w14:paraId="526473D6" w14:textId="1EA28D44" w:rsidR="00A56814" w:rsidRPr="00745595" w:rsidRDefault="00A56814" w:rsidP="00A56814">
            <w:pPr>
              <w:rPr>
                <w:rFonts w:ascii="Arial" w:hAnsi="Arial" w:cs="Arial"/>
                <w:sz w:val="20"/>
                <w:szCs w:val="20"/>
                <w:lang w:eastAsia="en-GB"/>
              </w:rPr>
            </w:pPr>
            <w:r>
              <w:rPr>
                <w:rFonts w:ascii="Arial" w:hAnsi="Arial" w:cs="Arial"/>
                <w:sz w:val="20"/>
                <w:szCs w:val="20"/>
                <w:lang w:eastAsia="en-GB"/>
              </w:rPr>
              <w:t>n/a</w:t>
            </w:r>
          </w:p>
        </w:tc>
      </w:tr>
      <w:tr w:rsidR="00A56814" w:rsidRPr="00745595" w14:paraId="1A74C04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47773F01"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PMUC060</w:t>
            </w:r>
          </w:p>
        </w:tc>
        <w:tc>
          <w:tcPr>
            <w:tcW w:w="3544" w:type="dxa"/>
            <w:tcBorders>
              <w:top w:val="nil"/>
              <w:left w:val="nil"/>
              <w:bottom w:val="single" w:sz="4" w:space="0" w:color="auto"/>
              <w:right w:val="single" w:sz="4" w:space="0" w:color="auto"/>
            </w:tcBorders>
            <w:shd w:val="clear" w:color="auto" w:fill="auto"/>
            <w:noWrap/>
          </w:tcPr>
          <w:p w14:paraId="44B8DF02"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Delete Report</w:t>
            </w:r>
          </w:p>
        </w:tc>
        <w:tc>
          <w:tcPr>
            <w:tcW w:w="1706" w:type="dxa"/>
            <w:tcBorders>
              <w:top w:val="nil"/>
              <w:left w:val="nil"/>
              <w:bottom w:val="single" w:sz="4" w:space="0" w:color="auto"/>
              <w:right w:val="single" w:sz="4" w:space="0" w:color="auto"/>
            </w:tcBorders>
            <w:shd w:val="clear" w:color="auto" w:fill="auto"/>
          </w:tcPr>
          <w:p w14:paraId="03501ACF" w14:textId="668BB91C"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PM0043</w:t>
            </w:r>
          </w:p>
        </w:tc>
        <w:tc>
          <w:tcPr>
            <w:tcW w:w="4536" w:type="dxa"/>
            <w:tcBorders>
              <w:top w:val="nil"/>
              <w:left w:val="nil"/>
              <w:bottom w:val="single" w:sz="4" w:space="0" w:color="auto"/>
              <w:right w:val="single" w:sz="4" w:space="0" w:color="auto"/>
            </w:tcBorders>
            <w:shd w:val="clear" w:color="auto" w:fill="auto"/>
            <w:noWrap/>
          </w:tcPr>
          <w:p w14:paraId="33212AD3" w14:textId="2ED92D84" w:rsidR="00A56814" w:rsidRPr="00745595" w:rsidRDefault="00A56814" w:rsidP="00A56814">
            <w:pPr>
              <w:rPr>
                <w:rFonts w:ascii="Arial" w:hAnsi="Arial" w:cs="Arial"/>
                <w:sz w:val="20"/>
                <w:szCs w:val="20"/>
                <w:lang w:eastAsia="en-GB"/>
              </w:rPr>
            </w:pPr>
            <w:r w:rsidRPr="00745595">
              <w:rPr>
                <w:rFonts w:ascii="Arial" w:hAnsi="Arial" w:cs="Arial"/>
                <w:sz w:val="20"/>
                <w:szCs w:val="20"/>
                <w:lang w:eastAsia="en-GB"/>
              </w:rPr>
              <w:t>Selection Criteria for Reporting on Scheme Information</w:t>
            </w:r>
          </w:p>
        </w:tc>
      </w:tr>
      <w:tr w:rsidR="00A56814" w:rsidRPr="00745595" w14:paraId="76CDBBE3"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0C00B27E"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PMUC061</w:t>
            </w:r>
          </w:p>
        </w:tc>
        <w:tc>
          <w:tcPr>
            <w:tcW w:w="3544" w:type="dxa"/>
            <w:tcBorders>
              <w:top w:val="nil"/>
              <w:left w:val="nil"/>
              <w:bottom w:val="single" w:sz="4" w:space="0" w:color="auto"/>
              <w:right w:val="single" w:sz="4" w:space="0" w:color="auto"/>
            </w:tcBorders>
            <w:shd w:val="clear" w:color="auto" w:fill="auto"/>
            <w:noWrap/>
          </w:tcPr>
          <w:p w14:paraId="11CC51AF"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Forgotten Password</w:t>
            </w:r>
          </w:p>
        </w:tc>
        <w:tc>
          <w:tcPr>
            <w:tcW w:w="1706" w:type="dxa"/>
            <w:tcBorders>
              <w:top w:val="nil"/>
              <w:left w:val="nil"/>
              <w:bottom w:val="single" w:sz="4" w:space="0" w:color="auto"/>
              <w:right w:val="single" w:sz="4" w:space="0" w:color="auto"/>
            </w:tcBorders>
            <w:shd w:val="clear" w:color="auto" w:fill="auto"/>
          </w:tcPr>
          <w:p w14:paraId="66666C1B"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PM0012</w:t>
            </w:r>
          </w:p>
          <w:p w14:paraId="024E373B"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 xml:space="preserve">PM0013 PM0014 </w:t>
            </w:r>
          </w:p>
          <w:p w14:paraId="0DA989BC" w14:textId="77777777" w:rsidR="00A56814" w:rsidRDefault="00A56814" w:rsidP="00A56814">
            <w:pPr>
              <w:rPr>
                <w:rFonts w:ascii="Arial" w:hAnsi="Arial" w:cs="Arial"/>
                <w:sz w:val="20"/>
                <w:szCs w:val="20"/>
                <w:lang w:eastAsia="en-GB"/>
              </w:rPr>
            </w:pPr>
          </w:p>
          <w:p w14:paraId="3C15A6B9"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 xml:space="preserve">PM0015 </w:t>
            </w:r>
          </w:p>
          <w:p w14:paraId="25A9E53E" w14:textId="77777777" w:rsidR="00A56814" w:rsidRDefault="00A56814" w:rsidP="00A56814">
            <w:pPr>
              <w:rPr>
                <w:rFonts w:ascii="Arial" w:hAnsi="Arial" w:cs="Arial"/>
                <w:sz w:val="20"/>
                <w:szCs w:val="20"/>
                <w:lang w:eastAsia="en-GB"/>
              </w:rPr>
            </w:pPr>
          </w:p>
          <w:p w14:paraId="01CC53CB"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PM0016</w:t>
            </w:r>
          </w:p>
          <w:p w14:paraId="16B7452D" w14:textId="77777777" w:rsidR="00A56814" w:rsidRDefault="00A56814" w:rsidP="00A56814">
            <w:pPr>
              <w:rPr>
                <w:rFonts w:ascii="Arial" w:hAnsi="Arial" w:cs="Arial"/>
                <w:sz w:val="20"/>
                <w:szCs w:val="20"/>
                <w:lang w:eastAsia="en-GB"/>
              </w:rPr>
            </w:pPr>
          </w:p>
          <w:p w14:paraId="0FE58C32" w14:textId="77777777" w:rsidR="00A56814" w:rsidRPr="00745595" w:rsidRDefault="00A56814" w:rsidP="00A56814">
            <w:pPr>
              <w:rPr>
                <w:rFonts w:ascii="Arial" w:hAnsi="Arial" w:cs="Arial"/>
                <w:sz w:val="20"/>
                <w:szCs w:val="20"/>
                <w:lang w:eastAsia="en-GB"/>
              </w:rPr>
            </w:pPr>
            <w:r w:rsidRPr="002A4BC2">
              <w:rPr>
                <w:rFonts w:ascii="Arial" w:hAnsi="Arial" w:cs="Arial"/>
                <w:sz w:val="20"/>
                <w:szCs w:val="20"/>
                <w:lang w:eastAsia="en-GB"/>
              </w:rPr>
              <w:t>PM0017</w:t>
            </w:r>
          </w:p>
        </w:tc>
        <w:tc>
          <w:tcPr>
            <w:tcW w:w="4536" w:type="dxa"/>
            <w:tcBorders>
              <w:top w:val="nil"/>
              <w:left w:val="nil"/>
              <w:bottom w:val="single" w:sz="4" w:space="0" w:color="auto"/>
              <w:right w:val="single" w:sz="4" w:space="0" w:color="auto"/>
            </w:tcBorders>
            <w:shd w:val="clear" w:color="auto" w:fill="auto"/>
            <w:noWrap/>
          </w:tcPr>
          <w:p w14:paraId="74401129" w14:textId="77777777" w:rsidR="00A56814" w:rsidRDefault="00A56814" w:rsidP="00A56814">
            <w:pPr>
              <w:rPr>
                <w:rFonts w:ascii="Arial" w:hAnsi="Arial" w:cs="Arial"/>
                <w:sz w:val="20"/>
                <w:szCs w:val="20"/>
                <w:lang w:eastAsia="en-GB"/>
              </w:rPr>
            </w:pPr>
            <w:r w:rsidRPr="000A2BA9">
              <w:rPr>
                <w:rFonts w:ascii="Arial" w:hAnsi="Arial" w:cs="Arial"/>
                <w:sz w:val="20"/>
                <w:szCs w:val="20"/>
                <w:lang w:eastAsia="en-GB"/>
              </w:rPr>
              <w:t>Forgotten Password Link</w:t>
            </w:r>
          </w:p>
          <w:p w14:paraId="58DF382C" w14:textId="77777777" w:rsidR="00A56814" w:rsidRDefault="00A56814" w:rsidP="00A56814">
            <w:pPr>
              <w:rPr>
                <w:rFonts w:ascii="Arial" w:hAnsi="Arial" w:cs="Arial"/>
                <w:sz w:val="20"/>
                <w:szCs w:val="20"/>
                <w:lang w:eastAsia="en-GB"/>
              </w:rPr>
            </w:pPr>
            <w:r w:rsidRPr="000A2BA9">
              <w:rPr>
                <w:rFonts w:ascii="Arial" w:hAnsi="Arial" w:cs="Arial"/>
                <w:sz w:val="20"/>
                <w:szCs w:val="20"/>
                <w:lang w:eastAsia="en-GB"/>
              </w:rPr>
              <w:t>Forgotten Password Routine</w:t>
            </w:r>
          </w:p>
          <w:p w14:paraId="067AC794" w14:textId="77777777" w:rsidR="00A56814" w:rsidRDefault="00A56814" w:rsidP="00A56814">
            <w:pPr>
              <w:rPr>
                <w:rFonts w:ascii="Arial" w:hAnsi="Arial" w:cs="Arial"/>
                <w:sz w:val="20"/>
                <w:szCs w:val="20"/>
                <w:lang w:eastAsia="en-GB"/>
              </w:rPr>
            </w:pPr>
            <w:r w:rsidRPr="000A2BA9">
              <w:rPr>
                <w:rFonts w:ascii="Arial" w:hAnsi="Arial" w:cs="Arial"/>
                <w:sz w:val="20"/>
                <w:szCs w:val="20"/>
                <w:lang w:eastAsia="en-GB"/>
              </w:rPr>
              <w:t>Forgotten Password Routine – Authentication Failure</w:t>
            </w:r>
          </w:p>
          <w:p w14:paraId="2F473935" w14:textId="77777777" w:rsidR="00A56814" w:rsidRDefault="00A56814" w:rsidP="00A56814">
            <w:pPr>
              <w:rPr>
                <w:rFonts w:ascii="Arial" w:hAnsi="Arial" w:cs="Arial"/>
                <w:sz w:val="20"/>
                <w:szCs w:val="20"/>
                <w:lang w:eastAsia="en-GB"/>
              </w:rPr>
            </w:pPr>
            <w:r w:rsidRPr="000A2BA9">
              <w:rPr>
                <w:rFonts w:ascii="Arial" w:hAnsi="Arial" w:cs="Arial"/>
                <w:sz w:val="20"/>
                <w:szCs w:val="20"/>
                <w:lang w:eastAsia="en-GB"/>
              </w:rPr>
              <w:t>Forgotten Password Routine – Authentication Failure Account Lock - Valid User ID</w:t>
            </w:r>
          </w:p>
          <w:p w14:paraId="5A6A61D2" w14:textId="77777777" w:rsidR="00A56814" w:rsidRDefault="00A56814" w:rsidP="00A56814">
            <w:pPr>
              <w:rPr>
                <w:rFonts w:ascii="Arial" w:hAnsi="Arial" w:cs="Arial"/>
                <w:sz w:val="20"/>
                <w:szCs w:val="20"/>
                <w:lang w:eastAsia="en-GB"/>
              </w:rPr>
            </w:pPr>
            <w:r w:rsidRPr="000A2BA9">
              <w:rPr>
                <w:rFonts w:ascii="Arial" w:hAnsi="Arial" w:cs="Arial"/>
                <w:sz w:val="20"/>
                <w:szCs w:val="20"/>
                <w:lang w:eastAsia="en-GB"/>
              </w:rPr>
              <w:t>Forgotten Password Routine – Authentication Failure Account Lock - Invalid User ID</w:t>
            </w:r>
          </w:p>
          <w:p w14:paraId="3E379EA4" w14:textId="77777777" w:rsidR="00A56814" w:rsidRPr="00745595" w:rsidRDefault="00A56814" w:rsidP="00A56814">
            <w:pPr>
              <w:rPr>
                <w:rFonts w:ascii="Arial" w:hAnsi="Arial" w:cs="Arial"/>
                <w:sz w:val="20"/>
                <w:szCs w:val="20"/>
                <w:lang w:eastAsia="en-GB"/>
              </w:rPr>
            </w:pPr>
            <w:r w:rsidRPr="000A2BA9">
              <w:rPr>
                <w:rFonts w:ascii="Arial" w:hAnsi="Arial" w:cs="Arial"/>
                <w:sz w:val="20"/>
                <w:szCs w:val="20"/>
                <w:lang w:eastAsia="en-GB"/>
              </w:rPr>
              <w:t>Forgotten Password Routine – Authentication Pass</w:t>
            </w:r>
          </w:p>
        </w:tc>
      </w:tr>
      <w:tr w:rsidR="00A56814" w:rsidRPr="00745595" w14:paraId="6456705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4DADEA27" w14:textId="77777777" w:rsidR="00A56814" w:rsidRDefault="00A56814" w:rsidP="00A56814">
            <w:pPr>
              <w:rPr>
                <w:rFonts w:ascii="Arial" w:hAnsi="Arial" w:cs="Arial"/>
                <w:sz w:val="20"/>
                <w:szCs w:val="20"/>
                <w:lang w:eastAsia="en-GB"/>
              </w:rPr>
            </w:pPr>
            <w:r>
              <w:rPr>
                <w:rFonts w:ascii="Arial" w:hAnsi="Arial" w:cs="Arial"/>
                <w:sz w:val="20"/>
                <w:szCs w:val="20"/>
                <w:lang w:eastAsia="en-GB"/>
              </w:rPr>
              <w:t>PMUC062</w:t>
            </w:r>
          </w:p>
        </w:tc>
        <w:tc>
          <w:tcPr>
            <w:tcW w:w="3544" w:type="dxa"/>
            <w:tcBorders>
              <w:top w:val="nil"/>
              <w:left w:val="nil"/>
              <w:bottom w:val="single" w:sz="4" w:space="0" w:color="auto"/>
              <w:right w:val="single" w:sz="4" w:space="0" w:color="auto"/>
            </w:tcBorders>
            <w:shd w:val="clear" w:color="auto" w:fill="auto"/>
            <w:noWrap/>
          </w:tcPr>
          <w:p w14:paraId="23FCA938" w14:textId="77777777" w:rsidR="00A56814" w:rsidRDefault="00A56814" w:rsidP="00A56814">
            <w:pPr>
              <w:rPr>
                <w:rFonts w:ascii="Arial" w:hAnsi="Arial" w:cs="Arial"/>
                <w:sz w:val="20"/>
                <w:szCs w:val="20"/>
                <w:lang w:eastAsia="en-GB"/>
              </w:rPr>
            </w:pPr>
            <w:r w:rsidRPr="00AA7D6A">
              <w:rPr>
                <w:rFonts w:ascii="Arial" w:hAnsi="Arial" w:cs="Arial"/>
                <w:sz w:val="20"/>
                <w:szCs w:val="20"/>
                <w:lang w:eastAsia="en-GB"/>
              </w:rPr>
              <w:t>Forgotten UserID</w:t>
            </w:r>
          </w:p>
        </w:tc>
        <w:tc>
          <w:tcPr>
            <w:tcW w:w="1706" w:type="dxa"/>
            <w:tcBorders>
              <w:top w:val="nil"/>
              <w:left w:val="nil"/>
              <w:bottom w:val="single" w:sz="4" w:space="0" w:color="auto"/>
              <w:right w:val="single" w:sz="4" w:space="0" w:color="auto"/>
            </w:tcBorders>
            <w:shd w:val="clear" w:color="auto" w:fill="auto"/>
          </w:tcPr>
          <w:p w14:paraId="2EF49506"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PM0018</w:t>
            </w:r>
          </w:p>
          <w:p w14:paraId="7805CC30" w14:textId="77777777" w:rsidR="00A56814" w:rsidRDefault="00A56814" w:rsidP="00A56814">
            <w:pPr>
              <w:rPr>
                <w:rFonts w:ascii="Arial" w:hAnsi="Arial" w:cs="Arial"/>
                <w:sz w:val="20"/>
                <w:szCs w:val="20"/>
                <w:lang w:eastAsia="en-GB"/>
              </w:rPr>
            </w:pPr>
            <w:r w:rsidRPr="00AA7D6A">
              <w:rPr>
                <w:rFonts w:ascii="Arial" w:hAnsi="Arial" w:cs="Arial"/>
                <w:sz w:val="20"/>
                <w:szCs w:val="20"/>
                <w:lang w:eastAsia="en-GB"/>
              </w:rPr>
              <w:t>PM0019</w:t>
            </w:r>
          </w:p>
        </w:tc>
        <w:tc>
          <w:tcPr>
            <w:tcW w:w="4536" w:type="dxa"/>
            <w:tcBorders>
              <w:top w:val="nil"/>
              <w:left w:val="nil"/>
              <w:bottom w:val="single" w:sz="4" w:space="0" w:color="auto"/>
              <w:right w:val="single" w:sz="4" w:space="0" w:color="auto"/>
            </w:tcBorders>
            <w:shd w:val="clear" w:color="auto" w:fill="auto"/>
            <w:noWrap/>
          </w:tcPr>
          <w:p w14:paraId="11773272" w14:textId="77777777" w:rsidR="00A56814" w:rsidRDefault="00A56814" w:rsidP="00A56814">
            <w:pPr>
              <w:rPr>
                <w:rFonts w:ascii="Arial" w:hAnsi="Arial" w:cs="Arial"/>
                <w:sz w:val="20"/>
                <w:szCs w:val="20"/>
                <w:lang w:eastAsia="en-GB"/>
              </w:rPr>
            </w:pPr>
            <w:r w:rsidRPr="00AA7D6A">
              <w:rPr>
                <w:rFonts w:ascii="Arial" w:hAnsi="Arial" w:cs="Arial"/>
                <w:sz w:val="20"/>
                <w:szCs w:val="20"/>
                <w:lang w:eastAsia="en-GB"/>
              </w:rPr>
              <w:t>Forgotten User ID Link</w:t>
            </w:r>
          </w:p>
          <w:p w14:paraId="24D6ED32" w14:textId="77777777" w:rsidR="00A56814" w:rsidRPr="000A2BA9" w:rsidRDefault="00A56814" w:rsidP="00A56814">
            <w:pPr>
              <w:rPr>
                <w:rFonts w:ascii="Arial" w:hAnsi="Arial" w:cs="Arial"/>
                <w:sz w:val="20"/>
                <w:szCs w:val="20"/>
                <w:lang w:eastAsia="en-GB"/>
              </w:rPr>
            </w:pPr>
            <w:r w:rsidRPr="00AA7D6A">
              <w:rPr>
                <w:rFonts w:ascii="Arial" w:hAnsi="Arial" w:cs="Arial"/>
                <w:sz w:val="20"/>
                <w:szCs w:val="20"/>
                <w:lang w:eastAsia="en-GB"/>
              </w:rPr>
              <w:t>Forgotten User ID Routine</w:t>
            </w:r>
          </w:p>
        </w:tc>
      </w:tr>
      <w:tr w:rsidR="00A56814" w:rsidRPr="00745595" w14:paraId="38340FA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63202632" w14:textId="77777777" w:rsidR="00A56814" w:rsidRDefault="00A56814" w:rsidP="00A56814">
            <w:pPr>
              <w:rPr>
                <w:rFonts w:ascii="Arial" w:hAnsi="Arial" w:cs="Arial"/>
                <w:sz w:val="20"/>
                <w:szCs w:val="20"/>
                <w:lang w:eastAsia="en-GB"/>
              </w:rPr>
            </w:pPr>
            <w:r w:rsidRPr="00AA7D6A">
              <w:rPr>
                <w:rFonts w:ascii="Arial" w:hAnsi="Arial" w:cs="Arial"/>
                <w:sz w:val="20"/>
                <w:szCs w:val="20"/>
                <w:lang w:eastAsia="en-GB"/>
              </w:rPr>
              <w:t>PMUC0</w:t>
            </w:r>
            <w:r>
              <w:rPr>
                <w:rFonts w:ascii="Arial" w:hAnsi="Arial" w:cs="Arial"/>
                <w:sz w:val="20"/>
                <w:szCs w:val="20"/>
                <w:lang w:eastAsia="en-GB"/>
              </w:rPr>
              <w:t>63</w:t>
            </w:r>
          </w:p>
        </w:tc>
        <w:tc>
          <w:tcPr>
            <w:tcW w:w="3544" w:type="dxa"/>
            <w:tcBorders>
              <w:top w:val="nil"/>
              <w:left w:val="nil"/>
              <w:bottom w:val="single" w:sz="4" w:space="0" w:color="auto"/>
              <w:right w:val="single" w:sz="4" w:space="0" w:color="auto"/>
            </w:tcBorders>
            <w:shd w:val="clear" w:color="auto" w:fill="auto"/>
            <w:noWrap/>
          </w:tcPr>
          <w:p w14:paraId="63664AA4" w14:textId="77777777" w:rsidR="00A56814" w:rsidRPr="00AA7D6A" w:rsidRDefault="00A56814" w:rsidP="00A56814">
            <w:pPr>
              <w:rPr>
                <w:rFonts w:ascii="Arial" w:hAnsi="Arial" w:cs="Arial"/>
                <w:sz w:val="20"/>
                <w:szCs w:val="20"/>
                <w:lang w:eastAsia="en-GB"/>
              </w:rPr>
            </w:pPr>
            <w:r w:rsidRPr="00AA7D6A">
              <w:rPr>
                <w:rFonts w:ascii="Arial" w:hAnsi="Arial" w:cs="Arial"/>
                <w:sz w:val="20"/>
                <w:szCs w:val="20"/>
                <w:lang w:eastAsia="en-GB"/>
              </w:rPr>
              <w:t>Change Password</w:t>
            </w:r>
          </w:p>
        </w:tc>
        <w:tc>
          <w:tcPr>
            <w:tcW w:w="1706" w:type="dxa"/>
            <w:tcBorders>
              <w:top w:val="nil"/>
              <w:left w:val="nil"/>
              <w:bottom w:val="single" w:sz="4" w:space="0" w:color="auto"/>
              <w:right w:val="single" w:sz="4" w:space="0" w:color="auto"/>
            </w:tcBorders>
            <w:shd w:val="clear" w:color="auto" w:fill="auto"/>
          </w:tcPr>
          <w:p w14:paraId="664A66CB"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PM0021</w:t>
            </w:r>
          </w:p>
          <w:p w14:paraId="4F566531" w14:textId="77777777" w:rsidR="00A56814" w:rsidRDefault="00A56814" w:rsidP="00A56814">
            <w:pPr>
              <w:rPr>
                <w:rFonts w:ascii="Arial" w:hAnsi="Arial" w:cs="Arial"/>
                <w:sz w:val="20"/>
                <w:szCs w:val="20"/>
                <w:lang w:eastAsia="en-GB"/>
              </w:rPr>
            </w:pPr>
          </w:p>
          <w:p w14:paraId="4074F4C6"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PM0022</w:t>
            </w:r>
          </w:p>
          <w:p w14:paraId="61DF1FF4" w14:textId="77777777" w:rsidR="00A56814" w:rsidRDefault="00A56814" w:rsidP="00A56814">
            <w:pPr>
              <w:rPr>
                <w:rFonts w:ascii="Arial" w:hAnsi="Arial" w:cs="Arial"/>
                <w:sz w:val="20"/>
                <w:szCs w:val="20"/>
                <w:lang w:eastAsia="en-GB"/>
              </w:rPr>
            </w:pPr>
          </w:p>
          <w:p w14:paraId="47D9AD2E"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PM0023</w:t>
            </w:r>
          </w:p>
        </w:tc>
        <w:tc>
          <w:tcPr>
            <w:tcW w:w="4536" w:type="dxa"/>
            <w:tcBorders>
              <w:top w:val="nil"/>
              <w:left w:val="nil"/>
              <w:bottom w:val="single" w:sz="4" w:space="0" w:color="auto"/>
              <w:right w:val="single" w:sz="4" w:space="0" w:color="auto"/>
            </w:tcBorders>
            <w:shd w:val="clear" w:color="auto" w:fill="auto"/>
            <w:noWrap/>
          </w:tcPr>
          <w:p w14:paraId="04D599E0" w14:textId="77777777" w:rsidR="00A56814" w:rsidRDefault="00A56814" w:rsidP="00A56814">
            <w:pPr>
              <w:rPr>
                <w:rFonts w:ascii="Arial" w:hAnsi="Arial" w:cs="Arial"/>
                <w:sz w:val="20"/>
                <w:szCs w:val="20"/>
                <w:lang w:eastAsia="en-GB"/>
              </w:rPr>
            </w:pPr>
            <w:r w:rsidRPr="00217B06">
              <w:rPr>
                <w:rFonts w:ascii="Arial" w:hAnsi="Arial" w:cs="Arial"/>
                <w:sz w:val="20"/>
                <w:szCs w:val="20"/>
                <w:lang w:eastAsia="en-GB"/>
              </w:rPr>
              <w:t>Password Change Routine – Authentication/Validation Failure</w:t>
            </w:r>
            <w:r w:rsidRPr="00745595" w:rsidDel="00217B06">
              <w:rPr>
                <w:rFonts w:ascii="Arial" w:hAnsi="Arial" w:cs="Arial"/>
                <w:sz w:val="20"/>
                <w:szCs w:val="20"/>
                <w:lang w:eastAsia="en-GB"/>
              </w:rPr>
              <w:t xml:space="preserve"> </w:t>
            </w:r>
          </w:p>
          <w:p w14:paraId="117CE9E3" w14:textId="77777777" w:rsidR="00A56814" w:rsidRDefault="00A56814" w:rsidP="00A56814">
            <w:pPr>
              <w:rPr>
                <w:rFonts w:ascii="Arial" w:hAnsi="Arial" w:cs="Arial"/>
                <w:sz w:val="20"/>
                <w:szCs w:val="20"/>
                <w:lang w:eastAsia="en-GB"/>
              </w:rPr>
            </w:pPr>
            <w:r w:rsidRPr="00217B06">
              <w:rPr>
                <w:rFonts w:ascii="Arial" w:hAnsi="Arial" w:cs="Arial"/>
                <w:sz w:val="20"/>
                <w:szCs w:val="20"/>
                <w:lang w:eastAsia="en-GB"/>
              </w:rPr>
              <w:t>Password Change Routine – Authentication/Validation Pass</w:t>
            </w:r>
            <w:r w:rsidRPr="00217B06" w:rsidDel="00217B06">
              <w:rPr>
                <w:rFonts w:ascii="Arial" w:hAnsi="Arial" w:cs="Arial"/>
                <w:sz w:val="20"/>
                <w:szCs w:val="20"/>
                <w:lang w:eastAsia="en-GB"/>
              </w:rPr>
              <w:t xml:space="preserve"> </w:t>
            </w:r>
          </w:p>
          <w:p w14:paraId="00257632" w14:textId="77777777" w:rsidR="00A56814" w:rsidRPr="00AA7D6A" w:rsidRDefault="00A56814" w:rsidP="00A56814">
            <w:pPr>
              <w:rPr>
                <w:rFonts w:ascii="Arial" w:hAnsi="Arial" w:cs="Arial"/>
                <w:sz w:val="20"/>
                <w:szCs w:val="20"/>
                <w:lang w:eastAsia="en-GB"/>
              </w:rPr>
            </w:pPr>
            <w:r w:rsidRPr="00AA7D6A">
              <w:rPr>
                <w:rFonts w:ascii="Arial" w:hAnsi="Arial" w:cs="Arial"/>
                <w:sz w:val="20"/>
                <w:szCs w:val="20"/>
                <w:lang w:eastAsia="en-GB"/>
              </w:rPr>
              <w:t>Forced Password Change</w:t>
            </w:r>
          </w:p>
        </w:tc>
      </w:tr>
      <w:tr w:rsidR="00A56814" w:rsidRPr="00745595" w14:paraId="1ADD5DB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4048D840" w14:textId="77777777" w:rsidR="00A56814" w:rsidRPr="00AA7D6A" w:rsidRDefault="00A56814" w:rsidP="00A56814">
            <w:pPr>
              <w:rPr>
                <w:rFonts w:ascii="Arial" w:hAnsi="Arial" w:cs="Arial"/>
                <w:sz w:val="20"/>
                <w:szCs w:val="20"/>
                <w:lang w:eastAsia="en-GB"/>
              </w:rPr>
            </w:pPr>
            <w:r>
              <w:rPr>
                <w:rFonts w:ascii="Arial" w:hAnsi="Arial" w:cs="Arial"/>
                <w:sz w:val="20"/>
                <w:szCs w:val="20"/>
                <w:lang w:eastAsia="en-GB"/>
              </w:rPr>
              <w:t>PMUC064</w:t>
            </w:r>
          </w:p>
        </w:tc>
        <w:tc>
          <w:tcPr>
            <w:tcW w:w="3544" w:type="dxa"/>
            <w:tcBorders>
              <w:top w:val="nil"/>
              <w:left w:val="nil"/>
              <w:bottom w:val="single" w:sz="4" w:space="0" w:color="auto"/>
              <w:right w:val="single" w:sz="4" w:space="0" w:color="auto"/>
            </w:tcBorders>
            <w:shd w:val="clear" w:color="auto" w:fill="auto"/>
            <w:noWrap/>
          </w:tcPr>
          <w:p w14:paraId="459CF707" w14:textId="77777777" w:rsidR="00A56814" w:rsidRPr="00AA7D6A" w:rsidRDefault="00A56814" w:rsidP="00A56814">
            <w:pPr>
              <w:rPr>
                <w:rFonts w:ascii="Arial" w:hAnsi="Arial" w:cs="Arial"/>
                <w:sz w:val="20"/>
                <w:szCs w:val="20"/>
                <w:lang w:eastAsia="en-GB"/>
              </w:rPr>
            </w:pPr>
            <w:r w:rsidRPr="006A3C10">
              <w:rPr>
                <w:rFonts w:ascii="Arial" w:hAnsi="Arial" w:cs="Arial"/>
                <w:sz w:val="20"/>
                <w:szCs w:val="20"/>
                <w:lang w:eastAsia="en-GB"/>
              </w:rPr>
              <w:t>Display Terms &amp; Conditions/Privacy Policy</w:t>
            </w:r>
          </w:p>
        </w:tc>
        <w:tc>
          <w:tcPr>
            <w:tcW w:w="1706" w:type="dxa"/>
            <w:tcBorders>
              <w:top w:val="nil"/>
              <w:left w:val="nil"/>
              <w:bottom w:val="single" w:sz="4" w:space="0" w:color="auto"/>
              <w:right w:val="single" w:sz="4" w:space="0" w:color="auto"/>
            </w:tcBorders>
            <w:shd w:val="clear" w:color="auto" w:fill="auto"/>
          </w:tcPr>
          <w:p w14:paraId="31BD90F9"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PM0025</w:t>
            </w:r>
          </w:p>
          <w:p w14:paraId="506F7A98"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 xml:space="preserve">PM0026 PM0027 PM0028 PM0029 </w:t>
            </w:r>
          </w:p>
          <w:p w14:paraId="5FBF06C3" w14:textId="77777777" w:rsidR="00A56814" w:rsidRDefault="00A56814" w:rsidP="00A56814">
            <w:pPr>
              <w:rPr>
                <w:rFonts w:ascii="Arial" w:hAnsi="Arial" w:cs="Arial"/>
                <w:sz w:val="20"/>
                <w:szCs w:val="20"/>
                <w:lang w:eastAsia="en-GB"/>
              </w:rPr>
            </w:pPr>
          </w:p>
          <w:p w14:paraId="3E73561C"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PM0030</w:t>
            </w:r>
          </w:p>
        </w:tc>
        <w:tc>
          <w:tcPr>
            <w:tcW w:w="4536" w:type="dxa"/>
            <w:tcBorders>
              <w:top w:val="nil"/>
              <w:left w:val="nil"/>
              <w:bottom w:val="single" w:sz="4" w:space="0" w:color="auto"/>
              <w:right w:val="single" w:sz="4" w:space="0" w:color="auto"/>
            </w:tcBorders>
            <w:shd w:val="clear" w:color="auto" w:fill="auto"/>
            <w:noWrap/>
          </w:tcPr>
          <w:p w14:paraId="69BB3FE5"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First Login</w:t>
            </w:r>
          </w:p>
          <w:p w14:paraId="4F8F1838"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First Login Accept/Decline</w:t>
            </w:r>
          </w:p>
          <w:p w14:paraId="3FA108FD"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Terms &amp; Conditions – Ad Hoc User Review</w:t>
            </w:r>
          </w:p>
          <w:p w14:paraId="1FE2BA4A"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Timed Rendering</w:t>
            </w:r>
          </w:p>
          <w:p w14:paraId="58115D55"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Terms &amp; Conditions Subsequent Login Rejected T&amp;C’s</w:t>
            </w:r>
          </w:p>
          <w:p w14:paraId="2D36656A" w14:textId="77777777" w:rsidR="00A56814" w:rsidRPr="00217B06"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Terms &amp; Conditions Subsequent Login Rejected T&amp;C’s</w:t>
            </w:r>
          </w:p>
        </w:tc>
      </w:tr>
      <w:tr w:rsidR="00A56814" w:rsidRPr="00745595" w14:paraId="3D9FDAC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95FFC09" w14:textId="77777777" w:rsidR="00A56814" w:rsidRDefault="00A56814" w:rsidP="00A56814">
            <w:pPr>
              <w:rPr>
                <w:rFonts w:ascii="Arial" w:hAnsi="Arial" w:cs="Arial"/>
                <w:sz w:val="20"/>
                <w:szCs w:val="20"/>
                <w:lang w:eastAsia="en-GB"/>
              </w:rPr>
            </w:pPr>
            <w:r>
              <w:rPr>
                <w:rFonts w:ascii="Arial" w:hAnsi="Arial" w:cs="Arial"/>
                <w:sz w:val="20"/>
                <w:szCs w:val="20"/>
                <w:lang w:eastAsia="en-GB"/>
              </w:rPr>
              <w:t>PMUC065</w:t>
            </w:r>
          </w:p>
        </w:tc>
        <w:tc>
          <w:tcPr>
            <w:tcW w:w="3544" w:type="dxa"/>
            <w:tcBorders>
              <w:top w:val="nil"/>
              <w:left w:val="nil"/>
              <w:bottom w:val="single" w:sz="4" w:space="0" w:color="auto"/>
              <w:right w:val="single" w:sz="4" w:space="0" w:color="auto"/>
            </w:tcBorders>
            <w:shd w:val="clear" w:color="auto" w:fill="auto"/>
            <w:noWrap/>
          </w:tcPr>
          <w:p w14:paraId="3254A99B" w14:textId="77777777" w:rsidR="00A56814" w:rsidRPr="006A3C10" w:rsidRDefault="00A56814" w:rsidP="00A56814">
            <w:pPr>
              <w:rPr>
                <w:rFonts w:ascii="Arial" w:hAnsi="Arial" w:cs="Arial"/>
                <w:sz w:val="20"/>
                <w:szCs w:val="20"/>
                <w:lang w:eastAsia="en-GB"/>
              </w:rPr>
            </w:pPr>
            <w:r w:rsidRPr="006A3C10">
              <w:rPr>
                <w:rFonts w:ascii="Arial" w:hAnsi="Arial" w:cs="Arial"/>
                <w:sz w:val="20"/>
                <w:szCs w:val="20"/>
                <w:lang w:eastAsia="en-GB"/>
              </w:rPr>
              <w:t>Accept/Decline Terms &amp; Conditions</w:t>
            </w:r>
          </w:p>
        </w:tc>
        <w:tc>
          <w:tcPr>
            <w:tcW w:w="1706" w:type="dxa"/>
            <w:tcBorders>
              <w:top w:val="nil"/>
              <w:left w:val="nil"/>
              <w:bottom w:val="single" w:sz="4" w:space="0" w:color="auto"/>
              <w:right w:val="single" w:sz="4" w:space="0" w:color="auto"/>
            </w:tcBorders>
            <w:shd w:val="clear" w:color="auto" w:fill="auto"/>
          </w:tcPr>
          <w:p w14:paraId="74FB6BF5"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PM0025</w:t>
            </w:r>
          </w:p>
          <w:p w14:paraId="6C698F3C"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 xml:space="preserve">PM0026 PM0027 PM0028 PM0029 </w:t>
            </w:r>
          </w:p>
          <w:p w14:paraId="28A8ED1B" w14:textId="77777777" w:rsidR="00A56814" w:rsidRDefault="00A56814" w:rsidP="00A56814">
            <w:pPr>
              <w:rPr>
                <w:rFonts w:ascii="Arial" w:hAnsi="Arial" w:cs="Arial"/>
                <w:sz w:val="20"/>
                <w:szCs w:val="20"/>
                <w:lang w:eastAsia="en-GB"/>
              </w:rPr>
            </w:pPr>
          </w:p>
          <w:p w14:paraId="739CE578"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PM0030</w:t>
            </w:r>
          </w:p>
        </w:tc>
        <w:tc>
          <w:tcPr>
            <w:tcW w:w="4536" w:type="dxa"/>
            <w:tcBorders>
              <w:top w:val="nil"/>
              <w:left w:val="nil"/>
              <w:bottom w:val="single" w:sz="4" w:space="0" w:color="auto"/>
              <w:right w:val="single" w:sz="4" w:space="0" w:color="auto"/>
            </w:tcBorders>
            <w:shd w:val="clear" w:color="auto" w:fill="auto"/>
            <w:noWrap/>
          </w:tcPr>
          <w:p w14:paraId="651C236E"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First Login</w:t>
            </w:r>
          </w:p>
          <w:p w14:paraId="0388101A"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First Login Accept/Decline</w:t>
            </w:r>
          </w:p>
          <w:p w14:paraId="15DE6075" w14:textId="77777777" w:rsidR="00A56814" w:rsidRDefault="00A56814" w:rsidP="00A56814">
            <w:pPr>
              <w:rPr>
                <w:rFonts w:ascii="Arial" w:hAnsi="Arial" w:cs="Arial"/>
                <w:sz w:val="20"/>
                <w:szCs w:val="20"/>
                <w:lang w:eastAsia="en-GB"/>
              </w:rPr>
            </w:pPr>
            <w:r w:rsidRPr="00AF6FAD">
              <w:rPr>
                <w:rFonts w:ascii="Arial" w:hAnsi="Arial" w:cs="Arial"/>
                <w:sz w:val="20"/>
                <w:szCs w:val="20"/>
                <w:lang w:eastAsia="en-GB"/>
              </w:rPr>
              <w:t>Terms &amp; Conditions – Ad Hoc User Review</w:t>
            </w:r>
          </w:p>
          <w:p w14:paraId="0F272606"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Timed Rendering</w:t>
            </w:r>
          </w:p>
          <w:p w14:paraId="6BEA6C86"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Terms &amp; Conditions Subsequent Login Rejected T&amp;C’s</w:t>
            </w:r>
          </w:p>
          <w:p w14:paraId="1B52414D" w14:textId="77777777" w:rsidR="00A56814" w:rsidRPr="006A3C10"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Terms &amp; Conditions Subsequent Login Rejected T&amp;C’s</w:t>
            </w:r>
          </w:p>
        </w:tc>
      </w:tr>
      <w:tr w:rsidR="00A56814" w:rsidRPr="00745595" w14:paraId="7B7BB36B"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897BEEF" w14:textId="77777777" w:rsidR="00A56814" w:rsidRDefault="00A56814" w:rsidP="00A56814">
            <w:pPr>
              <w:rPr>
                <w:rFonts w:ascii="Arial" w:hAnsi="Arial" w:cs="Arial"/>
                <w:sz w:val="20"/>
                <w:szCs w:val="20"/>
                <w:lang w:eastAsia="en-GB"/>
              </w:rPr>
            </w:pPr>
            <w:r>
              <w:rPr>
                <w:rFonts w:ascii="Arial" w:hAnsi="Arial" w:cs="Arial"/>
                <w:sz w:val="20"/>
                <w:szCs w:val="20"/>
                <w:lang w:eastAsia="en-GB"/>
              </w:rPr>
              <w:t>PMUC066</w:t>
            </w:r>
          </w:p>
        </w:tc>
        <w:tc>
          <w:tcPr>
            <w:tcW w:w="3544" w:type="dxa"/>
            <w:tcBorders>
              <w:top w:val="nil"/>
              <w:left w:val="nil"/>
              <w:bottom w:val="single" w:sz="4" w:space="0" w:color="auto"/>
              <w:right w:val="single" w:sz="4" w:space="0" w:color="auto"/>
            </w:tcBorders>
            <w:shd w:val="clear" w:color="auto" w:fill="auto"/>
            <w:noWrap/>
          </w:tcPr>
          <w:p w14:paraId="30849FBB" w14:textId="77777777" w:rsidR="00A56814" w:rsidRPr="006A3C10" w:rsidRDefault="00A56814" w:rsidP="00A56814">
            <w:pPr>
              <w:rPr>
                <w:rFonts w:ascii="Arial" w:hAnsi="Arial" w:cs="Arial"/>
                <w:sz w:val="20"/>
                <w:szCs w:val="20"/>
                <w:lang w:eastAsia="en-GB"/>
              </w:rPr>
            </w:pPr>
            <w:r w:rsidRPr="006A3C10">
              <w:rPr>
                <w:rFonts w:ascii="Arial" w:hAnsi="Arial" w:cs="Arial"/>
                <w:sz w:val="20"/>
                <w:szCs w:val="20"/>
                <w:lang w:eastAsia="en-GB"/>
              </w:rPr>
              <w:t>Create Contact History</w:t>
            </w:r>
          </w:p>
        </w:tc>
        <w:tc>
          <w:tcPr>
            <w:tcW w:w="1706" w:type="dxa"/>
            <w:tcBorders>
              <w:top w:val="nil"/>
              <w:left w:val="nil"/>
              <w:bottom w:val="single" w:sz="4" w:space="0" w:color="auto"/>
              <w:right w:val="single" w:sz="4" w:space="0" w:color="auto"/>
            </w:tcBorders>
            <w:shd w:val="clear" w:color="auto" w:fill="auto"/>
          </w:tcPr>
          <w:p w14:paraId="6AF098A8"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PM0027</w:t>
            </w:r>
          </w:p>
          <w:p w14:paraId="2B1D4910" w14:textId="77777777" w:rsidR="00A56814" w:rsidRDefault="00A56814" w:rsidP="00A56814">
            <w:pPr>
              <w:rPr>
                <w:rFonts w:ascii="Arial" w:hAnsi="Arial" w:cs="Arial"/>
                <w:sz w:val="20"/>
                <w:szCs w:val="20"/>
                <w:lang w:eastAsia="en-GB"/>
              </w:rPr>
            </w:pPr>
            <w:r w:rsidRPr="006A3C10">
              <w:rPr>
                <w:rFonts w:ascii="Arial" w:hAnsi="Arial" w:cs="Arial"/>
                <w:sz w:val="20"/>
                <w:szCs w:val="20"/>
                <w:lang w:eastAsia="en-GB"/>
              </w:rPr>
              <w:t>PM0029</w:t>
            </w:r>
          </w:p>
        </w:tc>
        <w:tc>
          <w:tcPr>
            <w:tcW w:w="4536" w:type="dxa"/>
            <w:tcBorders>
              <w:top w:val="nil"/>
              <w:left w:val="nil"/>
              <w:bottom w:val="single" w:sz="4" w:space="0" w:color="auto"/>
              <w:right w:val="single" w:sz="4" w:space="0" w:color="auto"/>
            </w:tcBorders>
            <w:shd w:val="clear" w:color="auto" w:fill="auto"/>
            <w:noWrap/>
          </w:tcPr>
          <w:p w14:paraId="1D88B12C" w14:textId="77777777" w:rsidR="00A56814" w:rsidRDefault="00A56814" w:rsidP="00A56814">
            <w:pPr>
              <w:rPr>
                <w:rFonts w:ascii="Arial" w:hAnsi="Arial" w:cs="Arial"/>
                <w:sz w:val="20"/>
                <w:szCs w:val="20"/>
                <w:lang w:eastAsia="en-GB"/>
              </w:rPr>
            </w:pPr>
            <w:r w:rsidRPr="00AF6FAD">
              <w:rPr>
                <w:rFonts w:ascii="Arial" w:hAnsi="Arial" w:cs="Arial"/>
                <w:sz w:val="20"/>
                <w:szCs w:val="20"/>
                <w:lang w:eastAsia="en-GB"/>
              </w:rPr>
              <w:t>Terms &amp; Conditions – Ad Hoc User Review</w:t>
            </w:r>
          </w:p>
          <w:p w14:paraId="2001ADF8" w14:textId="77777777" w:rsidR="00A56814" w:rsidRPr="006A3C10" w:rsidRDefault="00A56814" w:rsidP="00A56814">
            <w:pPr>
              <w:rPr>
                <w:rFonts w:ascii="Arial" w:hAnsi="Arial" w:cs="Arial"/>
                <w:sz w:val="20"/>
                <w:szCs w:val="20"/>
                <w:lang w:eastAsia="en-GB"/>
              </w:rPr>
            </w:pPr>
            <w:r w:rsidRPr="006A3C10">
              <w:rPr>
                <w:rFonts w:ascii="Arial" w:hAnsi="Arial" w:cs="Arial"/>
                <w:sz w:val="20"/>
                <w:szCs w:val="20"/>
                <w:lang w:eastAsia="en-GB"/>
              </w:rPr>
              <w:t>Terms &amp; Conditions – Terms &amp; Conditions Subsequent Login Rejected T&amp;C’s</w:t>
            </w:r>
          </w:p>
        </w:tc>
      </w:tr>
      <w:tr w:rsidR="00A56814" w:rsidRPr="00745595" w14:paraId="516C3819"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539F1624" w14:textId="77777777" w:rsidR="00A56814" w:rsidRPr="00AA7D6A" w:rsidRDefault="00A56814" w:rsidP="00A56814">
            <w:pPr>
              <w:rPr>
                <w:rFonts w:ascii="Arial" w:hAnsi="Arial" w:cs="Arial"/>
                <w:sz w:val="20"/>
                <w:szCs w:val="20"/>
                <w:lang w:eastAsia="en-GB"/>
              </w:rPr>
            </w:pPr>
            <w:r>
              <w:rPr>
                <w:rFonts w:ascii="Arial" w:hAnsi="Arial" w:cs="Arial"/>
                <w:sz w:val="20"/>
                <w:szCs w:val="20"/>
                <w:lang w:eastAsia="en-GB"/>
              </w:rPr>
              <w:t>PMUC067</w:t>
            </w:r>
          </w:p>
        </w:tc>
        <w:tc>
          <w:tcPr>
            <w:tcW w:w="3544" w:type="dxa"/>
            <w:tcBorders>
              <w:top w:val="nil"/>
              <w:left w:val="nil"/>
              <w:bottom w:val="single" w:sz="4" w:space="0" w:color="auto"/>
              <w:right w:val="single" w:sz="4" w:space="0" w:color="auto"/>
            </w:tcBorders>
            <w:shd w:val="clear" w:color="auto" w:fill="auto"/>
            <w:noWrap/>
          </w:tcPr>
          <w:p w14:paraId="1921501A" w14:textId="77777777" w:rsidR="00A56814" w:rsidRPr="00AA7D6A" w:rsidRDefault="00A56814" w:rsidP="00A56814">
            <w:pPr>
              <w:rPr>
                <w:rFonts w:ascii="Arial" w:hAnsi="Arial" w:cs="Arial"/>
                <w:sz w:val="20"/>
                <w:szCs w:val="20"/>
                <w:lang w:eastAsia="en-GB"/>
              </w:rPr>
            </w:pPr>
            <w:r w:rsidRPr="00AA7D6A">
              <w:rPr>
                <w:rFonts w:ascii="Arial" w:hAnsi="Arial" w:cs="Arial"/>
                <w:sz w:val="20"/>
                <w:szCs w:val="20"/>
                <w:lang w:eastAsia="en-GB"/>
              </w:rPr>
              <w:t>Maintain Security Questions</w:t>
            </w:r>
          </w:p>
        </w:tc>
        <w:tc>
          <w:tcPr>
            <w:tcW w:w="1706" w:type="dxa"/>
            <w:tcBorders>
              <w:top w:val="nil"/>
              <w:left w:val="nil"/>
              <w:bottom w:val="single" w:sz="4" w:space="0" w:color="auto"/>
              <w:right w:val="single" w:sz="4" w:space="0" w:color="auto"/>
            </w:tcBorders>
            <w:shd w:val="clear" w:color="auto" w:fill="auto"/>
          </w:tcPr>
          <w:p w14:paraId="2E0AB3F0"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PM0010</w:t>
            </w:r>
          </w:p>
        </w:tc>
        <w:tc>
          <w:tcPr>
            <w:tcW w:w="4536" w:type="dxa"/>
            <w:tcBorders>
              <w:top w:val="nil"/>
              <w:left w:val="nil"/>
              <w:bottom w:val="single" w:sz="4" w:space="0" w:color="auto"/>
              <w:right w:val="single" w:sz="4" w:space="0" w:color="auto"/>
            </w:tcBorders>
            <w:shd w:val="clear" w:color="auto" w:fill="auto"/>
            <w:noWrap/>
          </w:tcPr>
          <w:p w14:paraId="6BA5C465" w14:textId="77777777" w:rsidR="00A56814" w:rsidRPr="00217B06" w:rsidRDefault="00A56814" w:rsidP="00A56814">
            <w:pPr>
              <w:rPr>
                <w:rFonts w:ascii="Arial" w:hAnsi="Arial" w:cs="Arial"/>
                <w:sz w:val="20"/>
                <w:szCs w:val="20"/>
                <w:lang w:eastAsia="en-GB"/>
              </w:rPr>
            </w:pPr>
            <w:r w:rsidRPr="00AA7D6A">
              <w:rPr>
                <w:rFonts w:ascii="Arial" w:hAnsi="Arial" w:cs="Arial"/>
                <w:sz w:val="20"/>
                <w:szCs w:val="20"/>
                <w:lang w:eastAsia="en-GB"/>
              </w:rPr>
              <w:t>Security Questions – Change Security Questions &amp; Answers</w:t>
            </w:r>
          </w:p>
        </w:tc>
      </w:tr>
      <w:tr w:rsidR="00A56814" w:rsidRPr="00745595" w14:paraId="46F13F7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FB0F604" w14:textId="77777777" w:rsidR="00A56814" w:rsidRDefault="00A56814" w:rsidP="00A56814">
            <w:pPr>
              <w:rPr>
                <w:rFonts w:ascii="Arial" w:hAnsi="Arial" w:cs="Arial"/>
                <w:sz w:val="20"/>
                <w:szCs w:val="20"/>
                <w:lang w:eastAsia="en-GB"/>
              </w:rPr>
            </w:pPr>
            <w:r>
              <w:rPr>
                <w:rFonts w:ascii="Arial" w:hAnsi="Arial" w:cs="Arial"/>
                <w:sz w:val="20"/>
                <w:szCs w:val="20"/>
                <w:lang w:eastAsia="en-GB"/>
              </w:rPr>
              <w:t>P</w:t>
            </w:r>
            <w:r w:rsidRPr="00553D76">
              <w:rPr>
                <w:rFonts w:ascii="Arial" w:hAnsi="Arial" w:cs="Arial"/>
                <w:sz w:val="20"/>
                <w:szCs w:val="20"/>
                <w:lang w:eastAsia="en-GB"/>
              </w:rPr>
              <w:t>MUC068</w:t>
            </w:r>
          </w:p>
        </w:tc>
        <w:tc>
          <w:tcPr>
            <w:tcW w:w="3544" w:type="dxa"/>
            <w:tcBorders>
              <w:top w:val="nil"/>
              <w:left w:val="nil"/>
              <w:bottom w:val="single" w:sz="4" w:space="0" w:color="auto"/>
              <w:right w:val="single" w:sz="4" w:space="0" w:color="auto"/>
            </w:tcBorders>
            <w:shd w:val="clear" w:color="auto" w:fill="auto"/>
            <w:noWrap/>
          </w:tcPr>
          <w:p w14:paraId="02DAD69E" w14:textId="77777777" w:rsidR="00A56814" w:rsidRPr="00AA7D6A" w:rsidRDefault="00A56814" w:rsidP="00A56814">
            <w:pPr>
              <w:rPr>
                <w:rFonts w:ascii="Arial" w:hAnsi="Arial" w:cs="Arial"/>
                <w:sz w:val="20"/>
                <w:szCs w:val="20"/>
                <w:lang w:eastAsia="en-GB"/>
              </w:rPr>
            </w:pPr>
            <w:r w:rsidRPr="00553D76">
              <w:rPr>
                <w:rFonts w:ascii="Arial" w:hAnsi="Arial" w:cs="Arial"/>
                <w:sz w:val="20"/>
                <w:szCs w:val="20"/>
                <w:lang w:eastAsia="en-GB"/>
              </w:rPr>
              <w:t>Security Administration</w:t>
            </w:r>
          </w:p>
        </w:tc>
        <w:tc>
          <w:tcPr>
            <w:tcW w:w="1706" w:type="dxa"/>
            <w:tcBorders>
              <w:top w:val="nil"/>
              <w:left w:val="nil"/>
              <w:bottom w:val="single" w:sz="4" w:space="0" w:color="auto"/>
              <w:right w:val="single" w:sz="4" w:space="0" w:color="auto"/>
            </w:tcBorders>
            <w:shd w:val="clear" w:color="auto" w:fill="auto"/>
          </w:tcPr>
          <w:p w14:paraId="206812BD" w14:textId="77777777" w:rsidR="00A56814" w:rsidRDefault="00A56814" w:rsidP="00A56814">
            <w:pPr>
              <w:rPr>
                <w:rFonts w:ascii="Arial" w:hAnsi="Arial" w:cs="Arial"/>
                <w:sz w:val="20"/>
                <w:szCs w:val="20"/>
                <w:lang w:eastAsia="en-GB"/>
              </w:rPr>
            </w:pPr>
            <w:r w:rsidRPr="00553D76">
              <w:rPr>
                <w:rFonts w:ascii="Arial" w:hAnsi="Arial" w:cs="Arial"/>
                <w:sz w:val="20"/>
                <w:szCs w:val="20"/>
                <w:lang w:eastAsia="en-GB"/>
              </w:rPr>
              <w:t>PM0032</w:t>
            </w:r>
          </w:p>
        </w:tc>
        <w:tc>
          <w:tcPr>
            <w:tcW w:w="4536" w:type="dxa"/>
            <w:tcBorders>
              <w:top w:val="nil"/>
              <w:left w:val="nil"/>
              <w:bottom w:val="single" w:sz="4" w:space="0" w:color="auto"/>
              <w:right w:val="single" w:sz="4" w:space="0" w:color="auto"/>
            </w:tcBorders>
            <w:shd w:val="clear" w:color="auto" w:fill="auto"/>
            <w:noWrap/>
          </w:tcPr>
          <w:p w14:paraId="53A39E00" w14:textId="77777777" w:rsidR="00A56814" w:rsidRPr="00AA7D6A" w:rsidRDefault="00A56814" w:rsidP="00A56814">
            <w:pPr>
              <w:rPr>
                <w:rFonts w:ascii="Arial" w:hAnsi="Arial" w:cs="Arial"/>
                <w:sz w:val="20"/>
                <w:szCs w:val="20"/>
                <w:lang w:eastAsia="en-GB"/>
              </w:rPr>
            </w:pPr>
            <w:r w:rsidRPr="00553D76">
              <w:rPr>
                <w:rFonts w:ascii="Arial" w:hAnsi="Arial" w:cs="Arial"/>
                <w:sz w:val="20"/>
                <w:szCs w:val="20"/>
                <w:lang w:eastAsia="en-GB"/>
              </w:rPr>
              <w:t>Create User Access</w:t>
            </w:r>
          </w:p>
        </w:tc>
      </w:tr>
      <w:tr w:rsidR="00A56814" w:rsidRPr="00745595" w14:paraId="019F626E"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01C8D6D" w14:textId="77777777" w:rsidR="00A56814" w:rsidRDefault="00A56814" w:rsidP="00A56814">
            <w:pPr>
              <w:rPr>
                <w:rFonts w:ascii="Arial" w:hAnsi="Arial" w:cs="Arial"/>
                <w:sz w:val="20"/>
                <w:szCs w:val="20"/>
                <w:lang w:eastAsia="en-GB"/>
              </w:rPr>
            </w:pPr>
            <w:r w:rsidRPr="005068BC">
              <w:rPr>
                <w:rFonts w:ascii="Arial" w:hAnsi="Arial" w:cs="Arial"/>
                <w:sz w:val="20"/>
                <w:szCs w:val="20"/>
                <w:lang w:eastAsia="en-GB"/>
              </w:rPr>
              <w:t>PMUC069</w:t>
            </w:r>
          </w:p>
        </w:tc>
        <w:tc>
          <w:tcPr>
            <w:tcW w:w="3544" w:type="dxa"/>
            <w:tcBorders>
              <w:top w:val="nil"/>
              <w:left w:val="nil"/>
              <w:bottom w:val="single" w:sz="4" w:space="0" w:color="auto"/>
              <w:right w:val="single" w:sz="4" w:space="0" w:color="auto"/>
            </w:tcBorders>
            <w:shd w:val="clear" w:color="auto" w:fill="auto"/>
            <w:noWrap/>
          </w:tcPr>
          <w:p w14:paraId="526A563A" w14:textId="77777777" w:rsidR="00A56814" w:rsidRPr="00AA7D6A" w:rsidRDefault="00A56814" w:rsidP="00A56814">
            <w:pPr>
              <w:rPr>
                <w:rFonts w:ascii="Arial" w:hAnsi="Arial" w:cs="Arial"/>
                <w:sz w:val="20"/>
                <w:szCs w:val="20"/>
                <w:lang w:eastAsia="en-GB"/>
              </w:rPr>
            </w:pPr>
            <w:r w:rsidRPr="005068BC">
              <w:rPr>
                <w:rFonts w:ascii="Arial" w:hAnsi="Arial" w:cs="Arial"/>
                <w:sz w:val="20"/>
                <w:szCs w:val="20"/>
                <w:lang w:eastAsia="en-GB"/>
              </w:rPr>
              <w:t>Plan Info &amp; Documents</w:t>
            </w:r>
          </w:p>
        </w:tc>
        <w:tc>
          <w:tcPr>
            <w:tcW w:w="1706" w:type="dxa"/>
            <w:tcBorders>
              <w:top w:val="nil"/>
              <w:left w:val="nil"/>
              <w:bottom w:val="single" w:sz="4" w:space="0" w:color="auto"/>
              <w:right w:val="single" w:sz="4" w:space="0" w:color="auto"/>
            </w:tcBorders>
            <w:shd w:val="clear" w:color="auto" w:fill="auto"/>
          </w:tcPr>
          <w:p w14:paraId="547AE1C9"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PM0031</w:t>
            </w:r>
          </w:p>
          <w:p w14:paraId="0934B962" w14:textId="77777777" w:rsidR="00A56814" w:rsidRDefault="00A56814" w:rsidP="00A56814">
            <w:pPr>
              <w:rPr>
                <w:rFonts w:ascii="Arial" w:hAnsi="Arial" w:cs="Arial"/>
                <w:sz w:val="20"/>
                <w:szCs w:val="20"/>
                <w:lang w:eastAsia="en-GB"/>
              </w:rPr>
            </w:pPr>
            <w:r w:rsidRPr="005068BC">
              <w:rPr>
                <w:rFonts w:ascii="Arial" w:hAnsi="Arial" w:cs="Arial"/>
                <w:sz w:val="20"/>
                <w:szCs w:val="20"/>
                <w:lang w:eastAsia="en-GB"/>
              </w:rPr>
              <w:t>PM0057</w:t>
            </w:r>
          </w:p>
        </w:tc>
        <w:tc>
          <w:tcPr>
            <w:tcW w:w="4536" w:type="dxa"/>
            <w:tcBorders>
              <w:top w:val="nil"/>
              <w:left w:val="nil"/>
              <w:bottom w:val="single" w:sz="4" w:space="0" w:color="auto"/>
              <w:right w:val="single" w:sz="4" w:space="0" w:color="auto"/>
            </w:tcBorders>
            <w:shd w:val="clear" w:color="auto" w:fill="auto"/>
            <w:noWrap/>
          </w:tcPr>
          <w:p w14:paraId="46B8A484" w14:textId="77777777" w:rsidR="00A56814" w:rsidRDefault="00A56814" w:rsidP="00A56814">
            <w:pPr>
              <w:rPr>
                <w:rFonts w:ascii="Arial" w:hAnsi="Arial" w:cs="Arial"/>
                <w:sz w:val="20"/>
                <w:szCs w:val="20"/>
                <w:lang w:eastAsia="en-GB"/>
              </w:rPr>
            </w:pPr>
            <w:r w:rsidRPr="005068BC">
              <w:rPr>
                <w:rFonts w:ascii="Arial" w:hAnsi="Arial" w:cs="Arial"/>
                <w:sz w:val="20"/>
                <w:szCs w:val="20"/>
                <w:lang w:eastAsia="en-GB"/>
              </w:rPr>
              <w:t>Home Page</w:t>
            </w:r>
          </w:p>
          <w:p w14:paraId="348C3378" w14:textId="77777777" w:rsidR="00A56814" w:rsidRPr="00AA7D6A" w:rsidRDefault="00A56814" w:rsidP="00A56814">
            <w:pPr>
              <w:rPr>
                <w:rFonts w:ascii="Arial" w:hAnsi="Arial" w:cs="Arial"/>
                <w:sz w:val="20"/>
                <w:szCs w:val="20"/>
                <w:lang w:eastAsia="en-GB"/>
              </w:rPr>
            </w:pPr>
            <w:r w:rsidRPr="005068BC">
              <w:rPr>
                <w:rFonts w:ascii="Arial" w:hAnsi="Arial" w:cs="Arial"/>
                <w:sz w:val="20"/>
                <w:szCs w:val="20"/>
                <w:lang w:eastAsia="en-GB"/>
              </w:rPr>
              <w:t>Access to Plan Information &amp; Documents</w:t>
            </w:r>
          </w:p>
        </w:tc>
      </w:tr>
      <w:tr w:rsidR="00A56814" w:rsidRPr="00745595" w14:paraId="29A85B7F"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5A8FD5A6" w14:textId="77777777" w:rsidR="00A56814" w:rsidRPr="005068BC" w:rsidRDefault="00A56814" w:rsidP="00A56814">
            <w:pPr>
              <w:rPr>
                <w:rFonts w:ascii="Arial" w:hAnsi="Arial" w:cs="Arial"/>
                <w:sz w:val="20"/>
                <w:szCs w:val="20"/>
                <w:lang w:eastAsia="en-GB"/>
              </w:rPr>
            </w:pPr>
            <w:r>
              <w:rPr>
                <w:rFonts w:ascii="Arial" w:hAnsi="Arial" w:cs="Arial"/>
                <w:sz w:val="20"/>
                <w:szCs w:val="20"/>
                <w:lang w:eastAsia="en-GB"/>
              </w:rPr>
              <w:t>PMUC070</w:t>
            </w:r>
          </w:p>
        </w:tc>
        <w:tc>
          <w:tcPr>
            <w:tcW w:w="3544" w:type="dxa"/>
            <w:tcBorders>
              <w:top w:val="nil"/>
              <w:left w:val="nil"/>
              <w:bottom w:val="single" w:sz="4" w:space="0" w:color="auto"/>
              <w:right w:val="single" w:sz="4" w:space="0" w:color="auto"/>
            </w:tcBorders>
            <w:shd w:val="clear" w:color="auto" w:fill="auto"/>
            <w:noWrap/>
          </w:tcPr>
          <w:p w14:paraId="5B042A47" w14:textId="77777777" w:rsidR="00A56814" w:rsidRPr="005068BC" w:rsidRDefault="00A56814" w:rsidP="00A56814">
            <w:pPr>
              <w:rPr>
                <w:rFonts w:ascii="Arial" w:hAnsi="Arial" w:cs="Arial"/>
                <w:sz w:val="20"/>
                <w:szCs w:val="20"/>
                <w:lang w:eastAsia="en-GB"/>
              </w:rPr>
            </w:pPr>
            <w:r w:rsidRPr="005068BC">
              <w:rPr>
                <w:rFonts w:ascii="Arial" w:hAnsi="Arial" w:cs="Arial"/>
                <w:sz w:val="20"/>
                <w:szCs w:val="20"/>
                <w:lang w:eastAsia="en-GB"/>
              </w:rPr>
              <w:t>Member Search</w:t>
            </w:r>
          </w:p>
        </w:tc>
        <w:tc>
          <w:tcPr>
            <w:tcW w:w="1706" w:type="dxa"/>
            <w:tcBorders>
              <w:top w:val="nil"/>
              <w:left w:val="nil"/>
              <w:bottom w:val="single" w:sz="4" w:space="0" w:color="auto"/>
              <w:right w:val="single" w:sz="4" w:space="0" w:color="auto"/>
            </w:tcBorders>
            <w:shd w:val="clear" w:color="auto" w:fill="auto"/>
          </w:tcPr>
          <w:p w14:paraId="49D6DD74" w14:textId="77777777" w:rsidR="00A56814" w:rsidRPr="002A4BC2" w:rsidRDefault="00A56814" w:rsidP="00A56814">
            <w:pPr>
              <w:rPr>
                <w:rFonts w:ascii="Arial" w:hAnsi="Arial" w:cs="Arial"/>
                <w:sz w:val="20"/>
                <w:szCs w:val="20"/>
                <w:lang w:eastAsia="en-GB"/>
              </w:rPr>
            </w:pPr>
            <w:r w:rsidRPr="002A4BC2">
              <w:rPr>
                <w:rFonts w:ascii="Arial" w:hAnsi="Arial" w:cs="Arial"/>
                <w:sz w:val="20"/>
                <w:szCs w:val="20"/>
                <w:lang w:eastAsia="en-GB"/>
              </w:rPr>
              <w:t>PM0035</w:t>
            </w:r>
          </w:p>
          <w:p w14:paraId="52FA880D"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PM0036</w:t>
            </w:r>
          </w:p>
          <w:p w14:paraId="70423D8D" w14:textId="77777777" w:rsidR="00A56814" w:rsidRPr="002A4BC2" w:rsidRDefault="00A56814" w:rsidP="00A56814">
            <w:pPr>
              <w:rPr>
                <w:rFonts w:ascii="Arial" w:hAnsi="Arial" w:cs="Arial"/>
                <w:sz w:val="20"/>
                <w:szCs w:val="20"/>
                <w:lang w:eastAsia="en-GB"/>
              </w:rPr>
            </w:pPr>
          </w:p>
          <w:p w14:paraId="38403A77" w14:textId="77777777" w:rsidR="00A56814" w:rsidRDefault="00A56814" w:rsidP="00A56814">
            <w:pPr>
              <w:rPr>
                <w:rFonts w:ascii="Arial" w:hAnsi="Arial" w:cs="Arial"/>
                <w:sz w:val="20"/>
                <w:szCs w:val="20"/>
                <w:lang w:eastAsia="en-GB"/>
              </w:rPr>
            </w:pPr>
            <w:r w:rsidRPr="002A4BC2">
              <w:rPr>
                <w:rFonts w:ascii="Arial" w:hAnsi="Arial" w:cs="Arial"/>
                <w:sz w:val="20"/>
                <w:szCs w:val="20"/>
                <w:lang w:eastAsia="en-GB"/>
              </w:rPr>
              <w:t>PM0037</w:t>
            </w:r>
          </w:p>
        </w:tc>
        <w:tc>
          <w:tcPr>
            <w:tcW w:w="4536" w:type="dxa"/>
            <w:tcBorders>
              <w:top w:val="nil"/>
              <w:left w:val="nil"/>
              <w:bottom w:val="single" w:sz="4" w:space="0" w:color="auto"/>
              <w:right w:val="single" w:sz="4" w:space="0" w:color="auto"/>
            </w:tcBorders>
            <w:shd w:val="clear" w:color="auto" w:fill="auto"/>
            <w:noWrap/>
          </w:tcPr>
          <w:p w14:paraId="130FC4F8" w14:textId="77777777" w:rsidR="00A56814" w:rsidRDefault="00A56814" w:rsidP="00A56814">
            <w:pPr>
              <w:rPr>
                <w:rFonts w:ascii="Arial" w:hAnsi="Arial" w:cs="Arial"/>
                <w:sz w:val="20"/>
                <w:szCs w:val="20"/>
                <w:lang w:eastAsia="en-GB"/>
              </w:rPr>
            </w:pPr>
            <w:r w:rsidRPr="007B6D15">
              <w:rPr>
                <w:rFonts w:ascii="Arial" w:hAnsi="Arial" w:cs="Arial"/>
                <w:sz w:val="20"/>
                <w:szCs w:val="20"/>
                <w:lang w:eastAsia="en-GB"/>
              </w:rPr>
              <w:t>Search Member Facility</w:t>
            </w:r>
          </w:p>
          <w:p w14:paraId="5F041A7C" w14:textId="77777777" w:rsidR="00A56814" w:rsidRDefault="00A56814" w:rsidP="00A56814">
            <w:pPr>
              <w:rPr>
                <w:rFonts w:ascii="Arial" w:hAnsi="Arial" w:cs="Arial"/>
                <w:sz w:val="20"/>
                <w:szCs w:val="20"/>
                <w:lang w:eastAsia="en-GB"/>
              </w:rPr>
            </w:pPr>
            <w:r w:rsidRPr="007B6D15">
              <w:rPr>
                <w:rFonts w:ascii="Arial" w:hAnsi="Arial" w:cs="Arial"/>
                <w:sz w:val="20"/>
                <w:szCs w:val="20"/>
                <w:lang w:eastAsia="en-GB"/>
              </w:rPr>
              <w:t>Search Member Facility - Search Multiple Member Accounts Facility</w:t>
            </w:r>
          </w:p>
          <w:p w14:paraId="3B78F052" w14:textId="77777777" w:rsidR="00A56814" w:rsidRPr="005068BC" w:rsidRDefault="00A56814" w:rsidP="00A56814">
            <w:pPr>
              <w:rPr>
                <w:rFonts w:ascii="Arial" w:hAnsi="Arial" w:cs="Arial"/>
                <w:sz w:val="20"/>
                <w:szCs w:val="20"/>
                <w:lang w:eastAsia="en-GB"/>
              </w:rPr>
            </w:pPr>
            <w:r w:rsidRPr="007B6D15">
              <w:rPr>
                <w:rFonts w:ascii="Arial" w:hAnsi="Arial" w:cs="Arial"/>
                <w:sz w:val="20"/>
                <w:szCs w:val="20"/>
                <w:lang w:eastAsia="en-GB"/>
              </w:rPr>
              <w:t>View Selected Member’s Details</w:t>
            </w:r>
          </w:p>
        </w:tc>
      </w:tr>
      <w:tr w:rsidR="00A56814" w:rsidRPr="00745595" w14:paraId="197E857D"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3ACAEB95"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PMUC071</w:t>
            </w:r>
          </w:p>
        </w:tc>
        <w:tc>
          <w:tcPr>
            <w:tcW w:w="3544" w:type="dxa"/>
            <w:tcBorders>
              <w:top w:val="nil"/>
              <w:left w:val="nil"/>
              <w:bottom w:val="single" w:sz="4" w:space="0" w:color="auto"/>
              <w:right w:val="single" w:sz="4" w:space="0" w:color="auto"/>
            </w:tcBorders>
            <w:shd w:val="clear" w:color="auto" w:fill="auto"/>
            <w:noWrap/>
          </w:tcPr>
          <w:p w14:paraId="15BC81CE" w14:textId="77777777" w:rsidR="00A56814" w:rsidRPr="00745595" w:rsidRDefault="00A56814" w:rsidP="00A56814">
            <w:pPr>
              <w:rPr>
                <w:rFonts w:ascii="Arial" w:hAnsi="Arial" w:cs="Arial"/>
                <w:sz w:val="20"/>
                <w:szCs w:val="20"/>
                <w:lang w:eastAsia="en-GB"/>
              </w:rPr>
            </w:pPr>
            <w:r w:rsidRPr="007B6D15">
              <w:rPr>
                <w:rFonts w:ascii="Arial" w:hAnsi="Arial" w:cs="Arial"/>
                <w:sz w:val="20"/>
                <w:szCs w:val="20"/>
                <w:lang w:eastAsia="en-GB"/>
              </w:rPr>
              <w:t>Message Centre</w:t>
            </w:r>
          </w:p>
        </w:tc>
        <w:tc>
          <w:tcPr>
            <w:tcW w:w="1706" w:type="dxa"/>
            <w:tcBorders>
              <w:top w:val="nil"/>
              <w:left w:val="nil"/>
              <w:bottom w:val="single" w:sz="4" w:space="0" w:color="auto"/>
              <w:right w:val="single" w:sz="4" w:space="0" w:color="auto"/>
            </w:tcBorders>
            <w:shd w:val="clear" w:color="auto" w:fill="auto"/>
            <w:noWrap/>
          </w:tcPr>
          <w:p w14:paraId="7BCC8B08"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PM0041</w:t>
            </w:r>
          </w:p>
          <w:p w14:paraId="70FEB1E2"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PM0042</w:t>
            </w:r>
          </w:p>
        </w:tc>
        <w:tc>
          <w:tcPr>
            <w:tcW w:w="4536" w:type="dxa"/>
            <w:tcBorders>
              <w:top w:val="nil"/>
              <w:left w:val="nil"/>
              <w:bottom w:val="single" w:sz="4" w:space="0" w:color="auto"/>
              <w:right w:val="single" w:sz="4" w:space="0" w:color="auto"/>
            </w:tcBorders>
            <w:shd w:val="clear" w:color="auto" w:fill="auto"/>
            <w:noWrap/>
          </w:tcPr>
          <w:p w14:paraId="75FB0E3B" w14:textId="77777777" w:rsidR="00A56814" w:rsidRDefault="00A56814" w:rsidP="00A56814">
            <w:pPr>
              <w:rPr>
                <w:rFonts w:ascii="Arial" w:hAnsi="Arial" w:cs="Arial"/>
                <w:sz w:val="20"/>
                <w:szCs w:val="20"/>
                <w:lang w:eastAsia="en-GB"/>
              </w:rPr>
            </w:pPr>
            <w:r w:rsidRPr="007B6D15">
              <w:rPr>
                <w:rFonts w:ascii="Arial" w:hAnsi="Arial" w:cs="Arial"/>
                <w:sz w:val="20"/>
                <w:szCs w:val="20"/>
                <w:lang w:eastAsia="en-GB"/>
              </w:rPr>
              <w:t>Home Page Message Board</w:t>
            </w:r>
          </w:p>
          <w:p w14:paraId="3B5DD343" w14:textId="77777777" w:rsidR="00A56814" w:rsidRPr="00745595" w:rsidRDefault="00A56814" w:rsidP="00A56814">
            <w:pPr>
              <w:rPr>
                <w:rFonts w:ascii="Arial" w:hAnsi="Arial" w:cs="Arial"/>
                <w:sz w:val="20"/>
                <w:szCs w:val="20"/>
                <w:lang w:eastAsia="en-GB"/>
              </w:rPr>
            </w:pPr>
            <w:r w:rsidRPr="007B6D15">
              <w:rPr>
                <w:rFonts w:ascii="Arial" w:hAnsi="Arial" w:cs="Arial"/>
                <w:sz w:val="20"/>
                <w:szCs w:val="20"/>
                <w:lang w:eastAsia="en-GB"/>
              </w:rPr>
              <w:t>Secure Messaging</w:t>
            </w:r>
          </w:p>
        </w:tc>
      </w:tr>
      <w:tr w:rsidR="00A56814" w:rsidRPr="00745595" w14:paraId="2EA0B9B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tcPr>
          <w:p w14:paraId="25D3BF37" w14:textId="77777777" w:rsidR="00A56814" w:rsidRDefault="00A56814" w:rsidP="00A56814">
            <w:pPr>
              <w:rPr>
                <w:rFonts w:ascii="Arial" w:hAnsi="Arial" w:cs="Arial"/>
                <w:sz w:val="20"/>
                <w:szCs w:val="20"/>
                <w:lang w:eastAsia="en-GB"/>
              </w:rPr>
            </w:pPr>
            <w:r>
              <w:rPr>
                <w:rFonts w:ascii="Arial" w:hAnsi="Arial" w:cs="Arial"/>
                <w:sz w:val="20"/>
                <w:szCs w:val="20"/>
                <w:lang w:eastAsia="en-GB"/>
              </w:rPr>
              <w:t>PMUC072</w:t>
            </w:r>
          </w:p>
        </w:tc>
        <w:tc>
          <w:tcPr>
            <w:tcW w:w="3544" w:type="dxa"/>
            <w:tcBorders>
              <w:top w:val="nil"/>
              <w:left w:val="nil"/>
              <w:bottom w:val="single" w:sz="4" w:space="0" w:color="auto"/>
              <w:right w:val="single" w:sz="4" w:space="0" w:color="auto"/>
            </w:tcBorders>
            <w:shd w:val="clear" w:color="auto" w:fill="auto"/>
            <w:noWrap/>
          </w:tcPr>
          <w:p w14:paraId="475B5A4D" w14:textId="77777777" w:rsidR="00A56814" w:rsidRPr="007B6D15" w:rsidRDefault="00A56814" w:rsidP="00A56814">
            <w:pPr>
              <w:rPr>
                <w:rFonts w:ascii="Arial" w:hAnsi="Arial" w:cs="Arial"/>
                <w:sz w:val="20"/>
                <w:szCs w:val="20"/>
                <w:lang w:eastAsia="en-GB"/>
              </w:rPr>
            </w:pPr>
            <w:r>
              <w:rPr>
                <w:rFonts w:ascii="Arial" w:hAnsi="Arial" w:cs="Arial"/>
                <w:sz w:val="20"/>
                <w:szCs w:val="20"/>
                <w:lang w:eastAsia="en-GB"/>
              </w:rPr>
              <w:t>View Message Details</w:t>
            </w:r>
          </w:p>
        </w:tc>
        <w:tc>
          <w:tcPr>
            <w:tcW w:w="1706" w:type="dxa"/>
            <w:tcBorders>
              <w:top w:val="nil"/>
              <w:left w:val="nil"/>
              <w:bottom w:val="single" w:sz="4" w:space="0" w:color="auto"/>
              <w:right w:val="single" w:sz="4" w:space="0" w:color="auto"/>
            </w:tcBorders>
            <w:shd w:val="clear" w:color="auto" w:fill="auto"/>
            <w:noWrap/>
          </w:tcPr>
          <w:p w14:paraId="16A41417" w14:textId="77777777" w:rsidR="00A56814" w:rsidRDefault="00A56814" w:rsidP="00A56814">
            <w:pPr>
              <w:rPr>
                <w:rFonts w:ascii="Arial" w:hAnsi="Arial" w:cs="Arial"/>
                <w:sz w:val="20"/>
                <w:szCs w:val="20"/>
                <w:lang w:eastAsia="en-GB"/>
              </w:rPr>
            </w:pPr>
            <w:r>
              <w:rPr>
                <w:rFonts w:ascii="Arial" w:hAnsi="Arial" w:cs="Arial"/>
                <w:sz w:val="20"/>
                <w:szCs w:val="20"/>
                <w:lang w:eastAsia="en-GB"/>
              </w:rPr>
              <w:t>PM0041</w:t>
            </w:r>
          </w:p>
        </w:tc>
        <w:tc>
          <w:tcPr>
            <w:tcW w:w="4536" w:type="dxa"/>
            <w:tcBorders>
              <w:top w:val="nil"/>
              <w:left w:val="nil"/>
              <w:bottom w:val="single" w:sz="4" w:space="0" w:color="auto"/>
              <w:right w:val="single" w:sz="4" w:space="0" w:color="auto"/>
            </w:tcBorders>
            <w:shd w:val="clear" w:color="auto" w:fill="auto"/>
            <w:noWrap/>
          </w:tcPr>
          <w:p w14:paraId="2FA38136" w14:textId="77777777" w:rsidR="00A56814" w:rsidRPr="007B6D15" w:rsidRDefault="00A56814" w:rsidP="00A56814">
            <w:pPr>
              <w:rPr>
                <w:rFonts w:ascii="Arial" w:hAnsi="Arial" w:cs="Arial"/>
                <w:sz w:val="20"/>
                <w:szCs w:val="20"/>
                <w:lang w:eastAsia="en-GB"/>
              </w:rPr>
            </w:pPr>
            <w:r w:rsidRPr="007B6D15">
              <w:rPr>
                <w:rFonts w:ascii="Arial" w:hAnsi="Arial" w:cs="Arial"/>
                <w:sz w:val="20"/>
                <w:szCs w:val="20"/>
                <w:lang w:eastAsia="en-GB"/>
              </w:rPr>
              <w:t>Home Page Message Board</w:t>
            </w:r>
          </w:p>
        </w:tc>
      </w:tr>
      <w:tr w:rsidR="00A56814" w:rsidRPr="00745595" w14:paraId="51B89E63" w14:textId="77777777" w:rsidTr="002A4BC2">
        <w:trPr>
          <w:trHeight w:val="255"/>
        </w:trPr>
        <w:tc>
          <w:tcPr>
            <w:tcW w:w="1362" w:type="dxa"/>
            <w:tcBorders>
              <w:top w:val="nil"/>
              <w:left w:val="single" w:sz="4" w:space="0" w:color="auto"/>
              <w:bottom w:val="nil"/>
              <w:right w:val="single" w:sz="4" w:space="0" w:color="auto"/>
            </w:tcBorders>
            <w:shd w:val="clear" w:color="auto" w:fill="auto"/>
            <w:noWrap/>
          </w:tcPr>
          <w:p w14:paraId="6700F3FF"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PMUC073</w:t>
            </w:r>
          </w:p>
        </w:tc>
        <w:tc>
          <w:tcPr>
            <w:tcW w:w="3544" w:type="dxa"/>
            <w:tcBorders>
              <w:top w:val="nil"/>
              <w:left w:val="nil"/>
              <w:bottom w:val="nil"/>
              <w:right w:val="single" w:sz="4" w:space="0" w:color="auto"/>
            </w:tcBorders>
            <w:shd w:val="clear" w:color="auto" w:fill="auto"/>
            <w:noWrap/>
          </w:tcPr>
          <w:p w14:paraId="2A9D7406"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Create New Message</w:t>
            </w:r>
          </w:p>
        </w:tc>
        <w:tc>
          <w:tcPr>
            <w:tcW w:w="1706" w:type="dxa"/>
            <w:tcBorders>
              <w:top w:val="nil"/>
              <w:left w:val="nil"/>
              <w:bottom w:val="nil"/>
              <w:right w:val="single" w:sz="4" w:space="0" w:color="auto"/>
            </w:tcBorders>
            <w:shd w:val="clear" w:color="auto" w:fill="auto"/>
            <w:noWrap/>
          </w:tcPr>
          <w:p w14:paraId="7578E3B7" w14:textId="77777777" w:rsidR="00A56814" w:rsidRPr="00745595" w:rsidRDefault="00A56814" w:rsidP="00A56814">
            <w:pPr>
              <w:rPr>
                <w:rFonts w:ascii="Arial" w:hAnsi="Arial" w:cs="Arial"/>
                <w:sz w:val="20"/>
                <w:szCs w:val="20"/>
                <w:lang w:eastAsia="en-GB"/>
              </w:rPr>
            </w:pPr>
            <w:r>
              <w:rPr>
                <w:rFonts w:ascii="Arial" w:hAnsi="Arial" w:cs="Arial"/>
                <w:sz w:val="20"/>
                <w:szCs w:val="20"/>
                <w:lang w:eastAsia="en-GB"/>
              </w:rPr>
              <w:t>PM0041</w:t>
            </w:r>
          </w:p>
        </w:tc>
        <w:tc>
          <w:tcPr>
            <w:tcW w:w="4536" w:type="dxa"/>
            <w:tcBorders>
              <w:top w:val="nil"/>
              <w:left w:val="nil"/>
              <w:bottom w:val="nil"/>
              <w:right w:val="single" w:sz="4" w:space="0" w:color="auto"/>
            </w:tcBorders>
            <w:shd w:val="clear" w:color="auto" w:fill="auto"/>
            <w:noWrap/>
          </w:tcPr>
          <w:p w14:paraId="39C4E602" w14:textId="77777777" w:rsidR="00A56814" w:rsidRPr="00745595" w:rsidRDefault="00A56814" w:rsidP="00A56814">
            <w:pPr>
              <w:rPr>
                <w:rFonts w:ascii="Arial" w:hAnsi="Arial" w:cs="Arial"/>
                <w:sz w:val="20"/>
                <w:szCs w:val="20"/>
                <w:lang w:eastAsia="en-GB"/>
              </w:rPr>
            </w:pPr>
            <w:r w:rsidRPr="007B6D15">
              <w:rPr>
                <w:rFonts w:ascii="Arial" w:hAnsi="Arial" w:cs="Arial"/>
                <w:sz w:val="20"/>
                <w:szCs w:val="20"/>
                <w:lang w:eastAsia="en-GB"/>
              </w:rPr>
              <w:t>Home Page Message Board</w:t>
            </w:r>
          </w:p>
        </w:tc>
      </w:tr>
      <w:tr w:rsidR="006567B8" w:rsidRPr="00745595" w14:paraId="3A6E6E94" w14:textId="77777777" w:rsidTr="002A4BC2">
        <w:trPr>
          <w:trHeight w:val="255"/>
          <w:ins w:id="1971" w:author="Jamal, Zaher CWK" w:date="2015-06-23T16:40:00Z"/>
        </w:trPr>
        <w:tc>
          <w:tcPr>
            <w:tcW w:w="1362" w:type="dxa"/>
            <w:tcBorders>
              <w:top w:val="nil"/>
              <w:left w:val="single" w:sz="4" w:space="0" w:color="auto"/>
              <w:bottom w:val="single" w:sz="4" w:space="0" w:color="auto"/>
              <w:right w:val="single" w:sz="4" w:space="0" w:color="auto"/>
            </w:tcBorders>
            <w:shd w:val="clear" w:color="auto" w:fill="auto"/>
            <w:noWrap/>
          </w:tcPr>
          <w:p w14:paraId="781769C6" w14:textId="3994E434" w:rsidR="006567B8" w:rsidRPr="00745595" w:rsidRDefault="006567B8" w:rsidP="006567B8">
            <w:pPr>
              <w:rPr>
                <w:ins w:id="1972" w:author="Jamal, Zaher CWK" w:date="2015-06-23T16:40:00Z"/>
                <w:rFonts w:ascii="Arial" w:hAnsi="Arial" w:cs="Arial"/>
                <w:sz w:val="20"/>
                <w:szCs w:val="20"/>
                <w:lang w:eastAsia="en-GB"/>
              </w:rPr>
            </w:pPr>
            <w:ins w:id="1973" w:author="Jamal, Zaher CWK" w:date="2015-06-23T16:41:00Z">
              <w:r>
                <w:rPr>
                  <w:rFonts w:ascii="Arial" w:hAnsi="Arial" w:cs="Arial"/>
                  <w:sz w:val="20"/>
                  <w:szCs w:val="20"/>
                  <w:lang w:eastAsia="en-GB"/>
                </w:rPr>
                <w:t>PMUC074</w:t>
              </w:r>
            </w:ins>
          </w:p>
        </w:tc>
        <w:tc>
          <w:tcPr>
            <w:tcW w:w="3544" w:type="dxa"/>
            <w:tcBorders>
              <w:top w:val="nil"/>
              <w:left w:val="nil"/>
              <w:bottom w:val="single" w:sz="4" w:space="0" w:color="auto"/>
              <w:right w:val="single" w:sz="4" w:space="0" w:color="auto"/>
            </w:tcBorders>
            <w:shd w:val="clear" w:color="auto" w:fill="auto"/>
            <w:noWrap/>
          </w:tcPr>
          <w:p w14:paraId="3541D4A8" w14:textId="200380D3" w:rsidR="006567B8" w:rsidRPr="00745595" w:rsidRDefault="006567B8" w:rsidP="006567B8">
            <w:pPr>
              <w:rPr>
                <w:ins w:id="1974" w:author="Jamal, Zaher CWK" w:date="2015-06-23T16:40:00Z"/>
                <w:rFonts w:ascii="Arial" w:hAnsi="Arial" w:cs="Arial"/>
                <w:sz w:val="20"/>
                <w:szCs w:val="20"/>
                <w:lang w:eastAsia="en-GB"/>
              </w:rPr>
            </w:pPr>
            <w:ins w:id="1975" w:author="Jamal, Zaher CWK" w:date="2015-06-23T16:41:00Z">
              <w:r>
                <w:rPr>
                  <w:rFonts w:ascii="Arial" w:hAnsi="Arial" w:cs="Arial"/>
                  <w:sz w:val="20"/>
                  <w:szCs w:val="20"/>
                  <w:lang w:eastAsia="en-GB"/>
                </w:rPr>
                <w:t>Role User Maintenance</w:t>
              </w:r>
            </w:ins>
          </w:p>
        </w:tc>
        <w:tc>
          <w:tcPr>
            <w:tcW w:w="1706" w:type="dxa"/>
            <w:tcBorders>
              <w:top w:val="nil"/>
              <w:left w:val="nil"/>
              <w:bottom w:val="single" w:sz="4" w:space="0" w:color="auto"/>
              <w:right w:val="single" w:sz="4" w:space="0" w:color="auto"/>
            </w:tcBorders>
            <w:shd w:val="clear" w:color="auto" w:fill="auto"/>
            <w:noWrap/>
          </w:tcPr>
          <w:p w14:paraId="3987F118" w14:textId="3C9C8BF0" w:rsidR="006567B8" w:rsidRPr="00745595" w:rsidRDefault="006567B8" w:rsidP="006567B8">
            <w:pPr>
              <w:rPr>
                <w:ins w:id="1976" w:author="Jamal, Zaher CWK" w:date="2015-06-23T16:40:00Z"/>
                <w:rFonts w:ascii="Arial" w:hAnsi="Arial" w:cs="Arial"/>
                <w:sz w:val="20"/>
                <w:szCs w:val="20"/>
                <w:lang w:eastAsia="en-GB"/>
              </w:rPr>
            </w:pPr>
            <w:ins w:id="1977" w:author="Jamal, Zaher CWK" w:date="2015-06-23T16:42:00Z">
              <w:r w:rsidRPr="00553D76">
                <w:rPr>
                  <w:rFonts w:ascii="Arial" w:hAnsi="Arial" w:cs="Arial"/>
                  <w:sz w:val="20"/>
                  <w:szCs w:val="20"/>
                  <w:lang w:eastAsia="en-GB"/>
                </w:rPr>
                <w:t>PM0032</w:t>
              </w:r>
            </w:ins>
          </w:p>
        </w:tc>
        <w:tc>
          <w:tcPr>
            <w:tcW w:w="4536" w:type="dxa"/>
            <w:tcBorders>
              <w:top w:val="nil"/>
              <w:left w:val="nil"/>
              <w:bottom w:val="single" w:sz="4" w:space="0" w:color="auto"/>
              <w:right w:val="single" w:sz="4" w:space="0" w:color="auto"/>
            </w:tcBorders>
            <w:shd w:val="clear" w:color="auto" w:fill="auto"/>
            <w:noWrap/>
          </w:tcPr>
          <w:p w14:paraId="2F390B2C" w14:textId="5CB14B74" w:rsidR="006567B8" w:rsidRPr="00745595" w:rsidRDefault="006567B8" w:rsidP="006567B8">
            <w:pPr>
              <w:rPr>
                <w:ins w:id="1978" w:author="Jamal, Zaher CWK" w:date="2015-06-23T16:40:00Z"/>
                <w:rFonts w:ascii="Arial" w:hAnsi="Arial" w:cs="Arial"/>
                <w:sz w:val="20"/>
                <w:szCs w:val="20"/>
                <w:lang w:eastAsia="en-GB"/>
              </w:rPr>
            </w:pPr>
            <w:ins w:id="1979" w:author="Jamal, Zaher CWK" w:date="2015-06-23T16:42:00Z">
              <w:r w:rsidRPr="00553D76">
                <w:rPr>
                  <w:rFonts w:ascii="Arial" w:hAnsi="Arial" w:cs="Arial"/>
                  <w:sz w:val="20"/>
                  <w:szCs w:val="20"/>
                  <w:lang w:eastAsia="en-GB"/>
                </w:rPr>
                <w:t>Create User Access</w:t>
              </w:r>
            </w:ins>
          </w:p>
        </w:tc>
      </w:tr>
      <w:tr w:rsidR="006567B8" w:rsidRPr="00745595" w14:paraId="78FFCFA1"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3EA8ECB"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PM-NFR0004</w:t>
            </w:r>
          </w:p>
        </w:tc>
        <w:tc>
          <w:tcPr>
            <w:tcW w:w="3544" w:type="dxa"/>
            <w:tcBorders>
              <w:top w:val="nil"/>
              <w:left w:val="nil"/>
              <w:bottom w:val="single" w:sz="4" w:space="0" w:color="auto"/>
              <w:right w:val="single" w:sz="4" w:space="0" w:color="auto"/>
            </w:tcBorders>
            <w:shd w:val="clear" w:color="auto" w:fill="auto"/>
            <w:noWrap/>
            <w:hideMark/>
          </w:tcPr>
          <w:p w14:paraId="3874FCDB"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Audit – Information Captured</w:t>
            </w:r>
          </w:p>
        </w:tc>
        <w:tc>
          <w:tcPr>
            <w:tcW w:w="1706" w:type="dxa"/>
            <w:tcBorders>
              <w:top w:val="nil"/>
              <w:left w:val="nil"/>
              <w:bottom w:val="single" w:sz="4" w:space="0" w:color="auto"/>
              <w:right w:val="single" w:sz="4" w:space="0" w:color="auto"/>
            </w:tcBorders>
            <w:shd w:val="clear" w:color="auto" w:fill="auto"/>
            <w:noWrap/>
            <w:hideMark/>
          </w:tcPr>
          <w:p w14:paraId="7B1521BD"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PM-NFR0004</w:t>
            </w:r>
          </w:p>
        </w:tc>
        <w:tc>
          <w:tcPr>
            <w:tcW w:w="4536" w:type="dxa"/>
            <w:tcBorders>
              <w:top w:val="nil"/>
              <w:left w:val="nil"/>
              <w:bottom w:val="single" w:sz="4" w:space="0" w:color="auto"/>
              <w:right w:val="single" w:sz="4" w:space="0" w:color="auto"/>
            </w:tcBorders>
            <w:shd w:val="clear" w:color="auto" w:fill="auto"/>
            <w:noWrap/>
            <w:hideMark/>
          </w:tcPr>
          <w:p w14:paraId="74BC5B1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Audit – Information Captured</w:t>
            </w:r>
          </w:p>
        </w:tc>
      </w:tr>
      <w:tr w:rsidR="006567B8" w:rsidRPr="00745595" w14:paraId="1D67667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8CD55F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PM-NFR0005</w:t>
            </w:r>
          </w:p>
        </w:tc>
        <w:tc>
          <w:tcPr>
            <w:tcW w:w="3544" w:type="dxa"/>
            <w:tcBorders>
              <w:top w:val="nil"/>
              <w:left w:val="nil"/>
              <w:bottom w:val="single" w:sz="4" w:space="0" w:color="auto"/>
              <w:right w:val="single" w:sz="4" w:space="0" w:color="auto"/>
            </w:tcBorders>
            <w:shd w:val="clear" w:color="auto" w:fill="auto"/>
            <w:noWrap/>
            <w:hideMark/>
          </w:tcPr>
          <w:p w14:paraId="4866BB2B"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Analytics/Usage Statistics</w:t>
            </w:r>
          </w:p>
        </w:tc>
        <w:tc>
          <w:tcPr>
            <w:tcW w:w="1706" w:type="dxa"/>
            <w:tcBorders>
              <w:top w:val="nil"/>
              <w:left w:val="nil"/>
              <w:bottom w:val="single" w:sz="4" w:space="0" w:color="auto"/>
              <w:right w:val="single" w:sz="4" w:space="0" w:color="auto"/>
            </w:tcBorders>
            <w:shd w:val="clear" w:color="auto" w:fill="auto"/>
            <w:noWrap/>
            <w:hideMark/>
          </w:tcPr>
          <w:p w14:paraId="2827387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PM-NFR0005</w:t>
            </w:r>
          </w:p>
        </w:tc>
        <w:tc>
          <w:tcPr>
            <w:tcW w:w="4536" w:type="dxa"/>
            <w:tcBorders>
              <w:top w:val="nil"/>
              <w:left w:val="nil"/>
              <w:bottom w:val="single" w:sz="4" w:space="0" w:color="auto"/>
              <w:right w:val="single" w:sz="4" w:space="0" w:color="auto"/>
            </w:tcBorders>
            <w:shd w:val="clear" w:color="auto" w:fill="auto"/>
            <w:noWrap/>
            <w:hideMark/>
          </w:tcPr>
          <w:p w14:paraId="03ACF60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Analytics/Usage Statistics</w:t>
            </w:r>
          </w:p>
        </w:tc>
      </w:tr>
      <w:tr w:rsidR="006567B8" w:rsidRPr="00745595" w14:paraId="768B2629"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2D31A6F"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PM-NFR0006</w:t>
            </w:r>
          </w:p>
        </w:tc>
        <w:tc>
          <w:tcPr>
            <w:tcW w:w="3544" w:type="dxa"/>
            <w:tcBorders>
              <w:top w:val="nil"/>
              <w:left w:val="nil"/>
              <w:bottom w:val="single" w:sz="4" w:space="0" w:color="auto"/>
              <w:right w:val="single" w:sz="4" w:space="0" w:color="auto"/>
            </w:tcBorders>
            <w:shd w:val="clear" w:color="auto" w:fill="auto"/>
            <w:noWrap/>
            <w:hideMark/>
          </w:tcPr>
          <w:p w14:paraId="17A9CC1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Retention Periods</w:t>
            </w:r>
          </w:p>
        </w:tc>
        <w:tc>
          <w:tcPr>
            <w:tcW w:w="1706" w:type="dxa"/>
            <w:tcBorders>
              <w:top w:val="nil"/>
              <w:left w:val="nil"/>
              <w:bottom w:val="single" w:sz="4" w:space="0" w:color="auto"/>
              <w:right w:val="single" w:sz="4" w:space="0" w:color="auto"/>
            </w:tcBorders>
            <w:shd w:val="clear" w:color="auto" w:fill="auto"/>
            <w:noWrap/>
            <w:hideMark/>
          </w:tcPr>
          <w:p w14:paraId="6806ADC5"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PM-NFR0006</w:t>
            </w:r>
          </w:p>
        </w:tc>
        <w:tc>
          <w:tcPr>
            <w:tcW w:w="4536" w:type="dxa"/>
            <w:tcBorders>
              <w:top w:val="nil"/>
              <w:left w:val="nil"/>
              <w:bottom w:val="single" w:sz="4" w:space="0" w:color="auto"/>
              <w:right w:val="single" w:sz="4" w:space="0" w:color="auto"/>
            </w:tcBorders>
            <w:shd w:val="clear" w:color="auto" w:fill="auto"/>
            <w:noWrap/>
            <w:hideMark/>
          </w:tcPr>
          <w:p w14:paraId="6345599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Retention Periods</w:t>
            </w:r>
          </w:p>
        </w:tc>
      </w:tr>
      <w:tr w:rsidR="006567B8" w:rsidRPr="00745595" w14:paraId="46604EA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343DC1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PM-NFR0007</w:t>
            </w:r>
          </w:p>
        </w:tc>
        <w:tc>
          <w:tcPr>
            <w:tcW w:w="3544" w:type="dxa"/>
            <w:tcBorders>
              <w:top w:val="nil"/>
              <w:left w:val="nil"/>
              <w:bottom w:val="single" w:sz="4" w:space="0" w:color="auto"/>
              <w:right w:val="single" w:sz="4" w:space="0" w:color="auto"/>
            </w:tcBorders>
            <w:shd w:val="clear" w:color="auto" w:fill="auto"/>
            <w:noWrap/>
            <w:hideMark/>
          </w:tcPr>
          <w:p w14:paraId="6D5F5F74"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Response Times</w:t>
            </w:r>
          </w:p>
        </w:tc>
        <w:tc>
          <w:tcPr>
            <w:tcW w:w="1706" w:type="dxa"/>
            <w:tcBorders>
              <w:top w:val="nil"/>
              <w:left w:val="nil"/>
              <w:bottom w:val="single" w:sz="4" w:space="0" w:color="auto"/>
              <w:right w:val="single" w:sz="4" w:space="0" w:color="auto"/>
            </w:tcBorders>
            <w:shd w:val="clear" w:color="auto" w:fill="auto"/>
            <w:noWrap/>
            <w:hideMark/>
          </w:tcPr>
          <w:p w14:paraId="7EDDE41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PM-NFR0007</w:t>
            </w:r>
          </w:p>
        </w:tc>
        <w:tc>
          <w:tcPr>
            <w:tcW w:w="4536" w:type="dxa"/>
            <w:tcBorders>
              <w:top w:val="nil"/>
              <w:left w:val="nil"/>
              <w:bottom w:val="single" w:sz="4" w:space="0" w:color="auto"/>
              <w:right w:val="single" w:sz="4" w:space="0" w:color="auto"/>
            </w:tcBorders>
            <w:shd w:val="clear" w:color="auto" w:fill="auto"/>
            <w:noWrap/>
            <w:hideMark/>
          </w:tcPr>
          <w:p w14:paraId="218354FE"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Response Times</w:t>
            </w:r>
          </w:p>
        </w:tc>
      </w:tr>
      <w:tr w:rsidR="006567B8" w:rsidRPr="00745595" w14:paraId="30B5D70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77B5D685"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PM-NFR0008</w:t>
            </w:r>
          </w:p>
        </w:tc>
        <w:tc>
          <w:tcPr>
            <w:tcW w:w="3544" w:type="dxa"/>
            <w:tcBorders>
              <w:top w:val="nil"/>
              <w:left w:val="nil"/>
              <w:bottom w:val="single" w:sz="4" w:space="0" w:color="auto"/>
              <w:right w:val="single" w:sz="4" w:space="0" w:color="auto"/>
            </w:tcBorders>
            <w:shd w:val="clear" w:color="auto" w:fill="auto"/>
            <w:noWrap/>
            <w:hideMark/>
          </w:tcPr>
          <w:p w14:paraId="15F3B09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Processing Times</w:t>
            </w:r>
          </w:p>
        </w:tc>
        <w:tc>
          <w:tcPr>
            <w:tcW w:w="1706" w:type="dxa"/>
            <w:tcBorders>
              <w:top w:val="nil"/>
              <w:left w:val="nil"/>
              <w:bottom w:val="single" w:sz="4" w:space="0" w:color="auto"/>
              <w:right w:val="single" w:sz="4" w:space="0" w:color="auto"/>
            </w:tcBorders>
            <w:shd w:val="clear" w:color="auto" w:fill="auto"/>
            <w:noWrap/>
            <w:hideMark/>
          </w:tcPr>
          <w:p w14:paraId="40C97514"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PM-NFR0008</w:t>
            </w:r>
          </w:p>
        </w:tc>
        <w:tc>
          <w:tcPr>
            <w:tcW w:w="4536" w:type="dxa"/>
            <w:tcBorders>
              <w:top w:val="nil"/>
              <w:left w:val="nil"/>
              <w:bottom w:val="single" w:sz="4" w:space="0" w:color="auto"/>
              <w:right w:val="single" w:sz="4" w:space="0" w:color="auto"/>
            </w:tcBorders>
            <w:shd w:val="clear" w:color="auto" w:fill="auto"/>
            <w:noWrap/>
            <w:hideMark/>
          </w:tcPr>
          <w:p w14:paraId="0B9D6845"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Processing Times</w:t>
            </w:r>
          </w:p>
        </w:tc>
      </w:tr>
      <w:tr w:rsidR="006567B8" w:rsidRPr="00745595" w14:paraId="59BFA213"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B07686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PM-NFR0009</w:t>
            </w:r>
          </w:p>
        </w:tc>
        <w:tc>
          <w:tcPr>
            <w:tcW w:w="3544" w:type="dxa"/>
            <w:tcBorders>
              <w:top w:val="nil"/>
              <w:left w:val="nil"/>
              <w:bottom w:val="single" w:sz="4" w:space="0" w:color="auto"/>
              <w:right w:val="single" w:sz="4" w:space="0" w:color="auto"/>
            </w:tcBorders>
            <w:shd w:val="clear" w:color="auto" w:fill="auto"/>
            <w:noWrap/>
            <w:hideMark/>
          </w:tcPr>
          <w:p w14:paraId="763D4C7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Concurrency &amp; Growth</w:t>
            </w:r>
          </w:p>
        </w:tc>
        <w:tc>
          <w:tcPr>
            <w:tcW w:w="1706" w:type="dxa"/>
            <w:tcBorders>
              <w:top w:val="nil"/>
              <w:left w:val="nil"/>
              <w:bottom w:val="single" w:sz="4" w:space="0" w:color="auto"/>
              <w:right w:val="single" w:sz="4" w:space="0" w:color="auto"/>
            </w:tcBorders>
            <w:shd w:val="clear" w:color="auto" w:fill="auto"/>
            <w:noWrap/>
            <w:hideMark/>
          </w:tcPr>
          <w:p w14:paraId="28AABC7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PM-NFR0009</w:t>
            </w:r>
          </w:p>
        </w:tc>
        <w:tc>
          <w:tcPr>
            <w:tcW w:w="4536" w:type="dxa"/>
            <w:tcBorders>
              <w:top w:val="nil"/>
              <w:left w:val="nil"/>
              <w:bottom w:val="single" w:sz="4" w:space="0" w:color="auto"/>
              <w:right w:val="single" w:sz="4" w:space="0" w:color="auto"/>
            </w:tcBorders>
            <w:shd w:val="clear" w:color="auto" w:fill="auto"/>
            <w:noWrap/>
            <w:hideMark/>
          </w:tcPr>
          <w:p w14:paraId="390D995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Concurrency &amp; Growth</w:t>
            </w:r>
          </w:p>
        </w:tc>
      </w:tr>
      <w:tr w:rsidR="006567B8" w:rsidRPr="00745595" w14:paraId="7DA17337"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7B99117"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PM-NFR0010</w:t>
            </w:r>
          </w:p>
        </w:tc>
        <w:tc>
          <w:tcPr>
            <w:tcW w:w="3544" w:type="dxa"/>
            <w:tcBorders>
              <w:top w:val="nil"/>
              <w:left w:val="nil"/>
              <w:bottom w:val="single" w:sz="4" w:space="0" w:color="auto"/>
              <w:right w:val="single" w:sz="4" w:space="0" w:color="auto"/>
            </w:tcBorders>
            <w:shd w:val="clear" w:color="auto" w:fill="auto"/>
            <w:noWrap/>
            <w:hideMark/>
          </w:tcPr>
          <w:p w14:paraId="14FFDF3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Availability</w:t>
            </w:r>
          </w:p>
        </w:tc>
        <w:tc>
          <w:tcPr>
            <w:tcW w:w="1706" w:type="dxa"/>
            <w:tcBorders>
              <w:top w:val="nil"/>
              <w:left w:val="nil"/>
              <w:bottom w:val="single" w:sz="4" w:space="0" w:color="auto"/>
              <w:right w:val="single" w:sz="4" w:space="0" w:color="auto"/>
            </w:tcBorders>
            <w:shd w:val="clear" w:color="auto" w:fill="auto"/>
            <w:noWrap/>
            <w:hideMark/>
          </w:tcPr>
          <w:p w14:paraId="372251B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PM-NFR0010</w:t>
            </w:r>
          </w:p>
        </w:tc>
        <w:tc>
          <w:tcPr>
            <w:tcW w:w="4536" w:type="dxa"/>
            <w:tcBorders>
              <w:top w:val="nil"/>
              <w:left w:val="nil"/>
              <w:bottom w:val="single" w:sz="4" w:space="0" w:color="auto"/>
              <w:right w:val="single" w:sz="4" w:space="0" w:color="auto"/>
            </w:tcBorders>
            <w:shd w:val="clear" w:color="auto" w:fill="auto"/>
            <w:noWrap/>
            <w:hideMark/>
          </w:tcPr>
          <w:p w14:paraId="3AA5971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Availability</w:t>
            </w:r>
          </w:p>
        </w:tc>
      </w:tr>
      <w:tr w:rsidR="006567B8" w:rsidRPr="00745595" w14:paraId="47BF310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5CDF17A"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PM-NFR0011</w:t>
            </w:r>
          </w:p>
        </w:tc>
        <w:tc>
          <w:tcPr>
            <w:tcW w:w="3544" w:type="dxa"/>
            <w:tcBorders>
              <w:top w:val="nil"/>
              <w:left w:val="nil"/>
              <w:bottom w:val="single" w:sz="4" w:space="0" w:color="auto"/>
              <w:right w:val="single" w:sz="4" w:space="0" w:color="auto"/>
            </w:tcBorders>
            <w:shd w:val="clear" w:color="auto" w:fill="auto"/>
            <w:noWrap/>
            <w:hideMark/>
          </w:tcPr>
          <w:p w14:paraId="38B5AFC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Recovery Time</w:t>
            </w:r>
          </w:p>
        </w:tc>
        <w:tc>
          <w:tcPr>
            <w:tcW w:w="1706" w:type="dxa"/>
            <w:tcBorders>
              <w:top w:val="nil"/>
              <w:left w:val="nil"/>
              <w:bottom w:val="single" w:sz="4" w:space="0" w:color="auto"/>
              <w:right w:val="single" w:sz="4" w:space="0" w:color="auto"/>
            </w:tcBorders>
            <w:shd w:val="clear" w:color="auto" w:fill="auto"/>
            <w:noWrap/>
            <w:hideMark/>
          </w:tcPr>
          <w:p w14:paraId="2D24888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PM-NFR0011</w:t>
            </w:r>
          </w:p>
        </w:tc>
        <w:tc>
          <w:tcPr>
            <w:tcW w:w="4536" w:type="dxa"/>
            <w:tcBorders>
              <w:top w:val="nil"/>
              <w:left w:val="nil"/>
              <w:bottom w:val="single" w:sz="4" w:space="0" w:color="auto"/>
              <w:right w:val="single" w:sz="4" w:space="0" w:color="auto"/>
            </w:tcBorders>
            <w:shd w:val="clear" w:color="auto" w:fill="auto"/>
            <w:noWrap/>
            <w:hideMark/>
          </w:tcPr>
          <w:p w14:paraId="6D96A83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Recovery Time</w:t>
            </w:r>
          </w:p>
        </w:tc>
      </w:tr>
      <w:tr w:rsidR="006567B8" w:rsidRPr="00745595" w14:paraId="0340B399"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CC8892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PM-NFR0012</w:t>
            </w:r>
          </w:p>
        </w:tc>
        <w:tc>
          <w:tcPr>
            <w:tcW w:w="3544" w:type="dxa"/>
            <w:tcBorders>
              <w:top w:val="nil"/>
              <w:left w:val="nil"/>
              <w:bottom w:val="single" w:sz="4" w:space="0" w:color="auto"/>
              <w:right w:val="single" w:sz="4" w:space="0" w:color="auto"/>
            </w:tcBorders>
            <w:shd w:val="clear" w:color="auto" w:fill="auto"/>
            <w:noWrap/>
            <w:hideMark/>
          </w:tcPr>
          <w:p w14:paraId="0441513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Backups</w:t>
            </w:r>
          </w:p>
        </w:tc>
        <w:tc>
          <w:tcPr>
            <w:tcW w:w="1706" w:type="dxa"/>
            <w:tcBorders>
              <w:top w:val="nil"/>
              <w:left w:val="nil"/>
              <w:bottom w:val="single" w:sz="4" w:space="0" w:color="auto"/>
              <w:right w:val="single" w:sz="4" w:space="0" w:color="auto"/>
            </w:tcBorders>
            <w:shd w:val="clear" w:color="auto" w:fill="auto"/>
            <w:noWrap/>
            <w:hideMark/>
          </w:tcPr>
          <w:p w14:paraId="58D5747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PM-NFR0012</w:t>
            </w:r>
          </w:p>
        </w:tc>
        <w:tc>
          <w:tcPr>
            <w:tcW w:w="4536" w:type="dxa"/>
            <w:tcBorders>
              <w:top w:val="nil"/>
              <w:left w:val="nil"/>
              <w:bottom w:val="single" w:sz="4" w:space="0" w:color="auto"/>
              <w:right w:val="single" w:sz="4" w:space="0" w:color="auto"/>
            </w:tcBorders>
            <w:shd w:val="clear" w:color="auto" w:fill="auto"/>
            <w:noWrap/>
            <w:hideMark/>
          </w:tcPr>
          <w:p w14:paraId="0FE29A2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Backups</w:t>
            </w:r>
          </w:p>
        </w:tc>
      </w:tr>
      <w:tr w:rsidR="006567B8" w:rsidRPr="00745595" w14:paraId="65889BD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6436977F"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PM-NFR0013</w:t>
            </w:r>
          </w:p>
        </w:tc>
        <w:tc>
          <w:tcPr>
            <w:tcW w:w="3544" w:type="dxa"/>
            <w:tcBorders>
              <w:top w:val="nil"/>
              <w:left w:val="nil"/>
              <w:bottom w:val="single" w:sz="4" w:space="0" w:color="auto"/>
              <w:right w:val="single" w:sz="4" w:space="0" w:color="auto"/>
            </w:tcBorders>
            <w:shd w:val="clear" w:color="auto" w:fill="auto"/>
            <w:noWrap/>
            <w:hideMark/>
          </w:tcPr>
          <w:p w14:paraId="1D5ED5B5"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Error Handling</w:t>
            </w:r>
          </w:p>
        </w:tc>
        <w:tc>
          <w:tcPr>
            <w:tcW w:w="1706" w:type="dxa"/>
            <w:tcBorders>
              <w:top w:val="nil"/>
              <w:left w:val="nil"/>
              <w:bottom w:val="single" w:sz="4" w:space="0" w:color="auto"/>
              <w:right w:val="single" w:sz="4" w:space="0" w:color="auto"/>
            </w:tcBorders>
            <w:shd w:val="clear" w:color="auto" w:fill="auto"/>
            <w:noWrap/>
            <w:hideMark/>
          </w:tcPr>
          <w:p w14:paraId="5A3940D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PM-NFR0013</w:t>
            </w:r>
          </w:p>
        </w:tc>
        <w:tc>
          <w:tcPr>
            <w:tcW w:w="4536" w:type="dxa"/>
            <w:tcBorders>
              <w:top w:val="nil"/>
              <w:left w:val="nil"/>
              <w:bottom w:val="single" w:sz="4" w:space="0" w:color="auto"/>
              <w:right w:val="single" w:sz="4" w:space="0" w:color="auto"/>
            </w:tcBorders>
            <w:shd w:val="clear" w:color="auto" w:fill="auto"/>
            <w:noWrap/>
            <w:hideMark/>
          </w:tcPr>
          <w:p w14:paraId="6178776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Error Handling</w:t>
            </w:r>
          </w:p>
        </w:tc>
      </w:tr>
      <w:tr w:rsidR="006567B8" w:rsidRPr="00745595" w14:paraId="3A89265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4CEFAD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PM-NFR0014</w:t>
            </w:r>
          </w:p>
        </w:tc>
        <w:tc>
          <w:tcPr>
            <w:tcW w:w="3544" w:type="dxa"/>
            <w:tcBorders>
              <w:top w:val="nil"/>
              <w:left w:val="nil"/>
              <w:bottom w:val="single" w:sz="4" w:space="0" w:color="auto"/>
              <w:right w:val="single" w:sz="4" w:space="0" w:color="auto"/>
            </w:tcBorders>
            <w:shd w:val="clear" w:color="auto" w:fill="auto"/>
            <w:noWrap/>
            <w:hideMark/>
          </w:tcPr>
          <w:p w14:paraId="537905DB"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Compatibility</w:t>
            </w:r>
          </w:p>
        </w:tc>
        <w:tc>
          <w:tcPr>
            <w:tcW w:w="1706" w:type="dxa"/>
            <w:tcBorders>
              <w:top w:val="nil"/>
              <w:left w:val="nil"/>
              <w:bottom w:val="single" w:sz="4" w:space="0" w:color="auto"/>
              <w:right w:val="single" w:sz="4" w:space="0" w:color="auto"/>
            </w:tcBorders>
            <w:shd w:val="clear" w:color="auto" w:fill="auto"/>
            <w:noWrap/>
            <w:hideMark/>
          </w:tcPr>
          <w:p w14:paraId="64E28BE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PM-NFR0014</w:t>
            </w:r>
          </w:p>
        </w:tc>
        <w:tc>
          <w:tcPr>
            <w:tcW w:w="4536" w:type="dxa"/>
            <w:tcBorders>
              <w:top w:val="nil"/>
              <w:left w:val="nil"/>
              <w:bottom w:val="single" w:sz="4" w:space="0" w:color="auto"/>
              <w:right w:val="single" w:sz="4" w:space="0" w:color="auto"/>
            </w:tcBorders>
            <w:shd w:val="clear" w:color="auto" w:fill="auto"/>
            <w:noWrap/>
            <w:hideMark/>
          </w:tcPr>
          <w:p w14:paraId="621E2BF4"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Compatibility</w:t>
            </w:r>
          </w:p>
        </w:tc>
      </w:tr>
      <w:tr w:rsidR="006567B8" w:rsidRPr="00745595" w14:paraId="3F94AEDB"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A90339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PM-NFR0015</w:t>
            </w:r>
          </w:p>
        </w:tc>
        <w:tc>
          <w:tcPr>
            <w:tcW w:w="3544" w:type="dxa"/>
            <w:tcBorders>
              <w:top w:val="nil"/>
              <w:left w:val="nil"/>
              <w:bottom w:val="single" w:sz="4" w:space="0" w:color="auto"/>
              <w:right w:val="single" w:sz="4" w:space="0" w:color="auto"/>
            </w:tcBorders>
            <w:shd w:val="clear" w:color="auto" w:fill="auto"/>
            <w:noWrap/>
            <w:hideMark/>
          </w:tcPr>
          <w:p w14:paraId="49170D5A"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Screen resolution compatibility</w:t>
            </w:r>
          </w:p>
        </w:tc>
        <w:tc>
          <w:tcPr>
            <w:tcW w:w="1706" w:type="dxa"/>
            <w:tcBorders>
              <w:top w:val="nil"/>
              <w:left w:val="nil"/>
              <w:bottom w:val="single" w:sz="4" w:space="0" w:color="auto"/>
              <w:right w:val="single" w:sz="4" w:space="0" w:color="auto"/>
            </w:tcBorders>
            <w:shd w:val="clear" w:color="auto" w:fill="auto"/>
            <w:noWrap/>
            <w:hideMark/>
          </w:tcPr>
          <w:p w14:paraId="1468211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PM-NFR0015</w:t>
            </w:r>
          </w:p>
        </w:tc>
        <w:tc>
          <w:tcPr>
            <w:tcW w:w="4536" w:type="dxa"/>
            <w:tcBorders>
              <w:top w:val="nil"/>
              <w:left w:val="nil"/>
              <w:bottom w:val="single" w:sz="4" w:space="0" w:color="auto"/>
              <w:right w:val="single" w:sz="4" w:space="0" w:color="auto"/>
            </w:tcBorders>
            <w:shd w:val="clear" w:color="auto" w:fill="auto"/>
            <w:noWrap/>
            <w:hideMark/>
          </w:tcPr>
          <w:p w14:paraId="79C96E2D"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Screen resolution compatibility</w:t>
            </w:r>
          </w:p>
        </w:tc>
      </w:tr>
      <w:tr w:rsidR="006567B8" w:rsidRPr="00745595" w14:paraId="7BB9A20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4604E0C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PM-NFR0016</w:t>
            </w:r>
          </w:p>
        </w:tc>
        <w:tc>
          <w:tcPr>
            <w:tcW w:w="3544" w:type="dxa"/>
            <w:tcBorders>
              <w:top w:val="nil"/>
              <w:left w:val="nil"/>
              <w:bottom w:val="single" w:sz="4" w:space="0" w:color="auto"/>
              <w:right w:val="single" w:sz="4" w:space="0" w:color="auto"/>
            </w:tcBorders>
            <w:shd w:val="clear" w:color="auto" w:fill="auto"/>
            <w:noWrap/>
            <w:hideMark/>
          </w:tcPr>
          <w:p w14:paraId="4430D8C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Maintainability</w:t>
            </w:r>
          </w:p>
        </w:tc>
        <w:tc>
          <w:tcPr>
            <w:tcW w:w="1706" w:type="dxa"/>
            <w:tcBorders>
              <w:top w:val="nil"/>
              <w:left w:val="nil"/>
              <w:bottom w:val="single" w:sz="4" w:space="0" w:color="auto"/>
              <w:right w:val="single" w:sz="4" w:space="0" w:color="auto"/>
            </w:tcBorders>
            <w:shd w:val="clear" w:color="auto" w:fill="auto"/>
            <w:noWrap/>
            <w:hideMark/>
          </w:tcPr>
          <w:p w14:paraId="20F884D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PM-NFR0016</w:t>
            </w:r>
          </w:p>
        </w:tc>
        <w:tc>
          <w:tcPr>
            <w:tcW w:w="4536" w:type="dxa"/>
            <w:tcBorders>
              <w:top w:val="nil"/>
              <w:left w:val="nil"/>
              <w:bottom w:val="single" w:sz="4" w:space="0" w:color="auto"/>
              <w:right w:val="single" w:sz="4" w:space="0" w:color="auto"/>
            </w:tcBorders>
            <w:shd w:val="clear" w:color="auto" w:fill="auto"/>
            <w:noWrap/>
            <w:hideMark/>
          </w:tcPr>
          <w:p w14:paraId="790CD0F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Maintainability</w:t>
            </w:r>
          </w:p>
        </w:tc>
      </w:tr>
      <w:tr w:rsidR="006567B8" w:rsidRPr="00745595" w14:paraId="2145CE41"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B89714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PM-NFR0017</w:t>
            </w:r>
          </w:p>
        </w:tc>
        <w:tc>
          <w:tcPr>
            <w:tcW w:w="3544" w:type="dxa"/>
            <w:tcBorders>
              <w:top w:val="nil"/>
              <w:left w:val="nil"/>
              <w:bottom w:val="single" w:sz="4" w:space="0" w:color="auto"/>
              <w:right w:val="single" w:sz="4" w:space="0" w:color="auto"/>
            </w:tcBorders>
            <w:shd w:val="clear" w:color="auto" w:fill="auto"/>
            <w:noWrap/>
            <w:hideMark/>
          </w:tcPr>
          <w:p w14:paraId="02CAC9E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Web Standards</w:t>
            </w:r>
          </w:p>
        </w:tc>
        <w:tc>
          <w:tcPr>
            <w:tcW w:w="1706" w:type="dxa"/>
            <w:tcBorders>
              <w:top w:val="nil"/>
              <w:left w:val="nil"/>
              <w:bottom w:val="single" w:sz="4" w:space="0" w:color="auto"/>
              <w:right w:val="single" w:sz="4" w:space="0" w:color="auto"/>
            </w:tcBorders>
            <w:shd w:val="clear" w:color="auto" w:fill="auto"/>
            <w:noWrap/>
            <w:hideMark/>
          </w:tcPr>
          <w:p w14:paraId="38B1072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PM-NFR0017</w:t>
            </w:r>
          </w:p>
        </w:tc>
        <w:tc>
          <w:tcPr>
            <w:tcW w:w="4536" w:type="dxa"/>
            <w:tcBorders>
              <w:top w:val="nil"/>
              <w:left w:val="nil"/>
              <w:bottom w:val="single" w:sz="4" w:space="0" w:color="auto"/>
              <w:right w:val="single" w:sz="4" w:space="0" w:color="auto"/>
            </w:tcBorders>
            <w:shd w:val="clear" w:color="auto" w:fill="auto"/>
            <w:noWrap/>
            <w:hideMark/>
          </w:tcPr>
          <w:p w14:paraId="7A6C214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Web Standards</w:t>
            </w:r>
          </w:p>
        </w:tc>
      </w:tr>
      <w:tr w:rsidR="006567B8" w:rsidRPr="00745595" w14:paraId="5145F7F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E065A4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PM-NFR0018</w:t>
            </w:r>
          </w:p>
        </w:tc>
        <w:tc>
          <w:tcPr>
            <w:tcW w:w="3544" w:type="dxa"/>
            <w:tcBorders>
              <w:top w:val="nil"/>
              <w:left w:val="nil"/>
              <w:bottom w:val="single" w:sz="4" w:space="0" w:color="auto"/>
              <w:right w:val="single" w:sz="4" w:space="0" w:color="auto"/>
            </w:tcBorders>
            <w:shd w:val="clear" w:color="auto" w:fill="auto"/>
            <w:noWrap/>
            <w:hideMark/>
          </w:tcPr>
          <w:p w14:paraId="24C1EDE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Documentation</w:t>
            </w:r>
          </w:p>
        </w:tc>
        <w:tc>
          <w:tcPr>
            <w:tcW w:w="1706" w:type="dxa"/>
            <w:tcBorders>
              <w:top w:val="nil"/>
              <w:left w:val="nil"/>
              <w:bottom w:val="single" w:sz="4" w:space="0" w:color="auto"/>
              <w:right w:val="single" w:sz="4" w:space="0" w:color="auto"/>
            </w:tcBorders>
            <w:shd w:val="clear" w:color="auto" w:fill="auto"/>
            <w:noWrap/>
            <w:hideMark/>
          </w:tcPr>
          <w:p w14:paraId="3ED13CF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PM-NFR0018</w:t>
            </w:r>
          </w:p>
        </w:tc>
        <w:tc>
          <w:tcPr>
            <w:tcW w:w="4536" w:type="dxa"/>
            <w:tcBorders>
              <w:top w:val="nil"/>
              <w:left w:val="nil"/>
              <w:bottom w:val="single" w:sz="4" w:space="0" w:color="auto"/>
              <w:right w:val="single" w:sz="4" w:space="0" w:color="auto"/>
            </w:tcBorders>
            <w:shd w:val="clear" w:color="auto" w:fill="auto"/>
            <w:noWrap/>
            <w:hideMark/>
          </w:tcPr>
          <w:p w14:paraId="7C1BCAF4"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System Documentation</w:t>
            </w:r>
          </w:p>
        </w:tc>
      </w:tr>
      <w:tr w:rsidR="006567B8" w:rsidRPr="00745595" w14:paraId="2211E3DA"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0445916D"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PM-NFR0019</w:t>
            </w:r>
          </w:p>
        </w:tc>
        <w:tc>
          <w:tcPr>
            <w:tcW w:w="3544" w:type="dxa"/>
            <w:tcBorders>
              <w:top w:val="nil"/>
              <w:left w:val="nil"/>
              <w:bottom w:val="single" w:sz="4" w:space="0" w:color="auto"/>
              <w:right w:val="single" w:sz="4" w:space="0" w:color="auto"/>
            </w:tcBorders>
            <w:shd w:val="clear" w:color="auto" w:fill="auto"/>
            <w:noWrap/>
            <w:hideMark/>
          </w:tcPr>
          <w:p w14:paraId="7BE8B0E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EU Cookie Policy</w:t>
            </w:r>
          </w:p>
        </w:tc>
        <w:tc>
          <w:tcPr>
            <w:tcW w:w="1706" w:type="dxa"/>
            <w:tcBorders>
              <w:top w:val="nil"/>
              <w:left w:val="nil"/>
              <w:bottom w:val="single" w:sz="4" w:space="0" w:color="auto"/>
              <w:right w:val="single" w:sz="4" w:space="0" w:color="auto"/>
            </w:tcBorders>
            <w:shd w:val="clear" w:color="auto" w:fill="auto"/>
            <w:noWrap/>
            <w:hideMark/>
          </w:tcPr>
          <w:p w14:paraId="28D7718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PM-NFR0019</w:t>
            </w:r>
          </w:p>
        </w:tc>
        <w:tc>
          <w:tcPr>
            <w:tcW w:w="4536" w:type="dxa"/>
            <w:tcBorders>
              <w:top w:val="nil"/>
              <w:left w:val="nil"/>
              <w:bottom w:val="single" w:sz="4" w:space="0" w:color="auto"/>
              <w:right w:val="single" w:sz="4" w:space="0" w:color="auto"/>
            </w:tcBorders>
            <w:shd w:val="clear" w:color="auto" w:fill="auto"/>
            <w:noWrap/>
            <w:hideMark/>
          </w:tcPr>
          <w:p w14:paraId="6C29FE6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EU Cookie Policy</w:t>
            </w:r>
          </w:p>
        </w:tc>
      </w:tr>
      <w:tr w:rsidR="006567B8" w:rsidRPr="00745595" w14:paraId="38AB1E7B"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35EF6A4"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PM-NFR0020</w:t>
            </w:r>
          </w:p>
        </w:tc>
        <w:tc>
          <w:tcPr>
            <w:tcW w:w="3544" w:type="dxa"/>
            <w:tcBorders>
              <w:top w:val="nil"/>
              <w:left w:val="nil"/>
              <w:bottom w:val="single" w:sz="4" w:space="0" w:color="auto"/>
              <w:right w:val="single" w:sz="4" w:space="0" w:color="auto"/>
            </w:tcBorders>
            <w:shd w:val="clear" w:color="auto" w:fill="auto"/>
            <w:noWrap/>
            <w:hideMark/>
          </w:tcPr>
          <w:p w14:paraId="0D28C04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Printing</w:t>
            </w:r>
          </w:p>
        </w:tc>
        <w:tc>
          <w:tcPr>
            <w:tcW w:w="1706" w:type="dxa"/>
            <w:tcBorders>
              <w:top w:val="nil"/>
              <w:left w:val="nil"/>
              <w:bottom w:val="single" w:sz="4" w:space="0" w:color="auto"/>
              <w:right w:val="single" w:sz="4" w:space="0" w:color="auto"/>
            </w:tcBorders>
            <w:shd w:val="clear" w:color="auto" w:fill="auto"/>
            <w:noWrap/>
            <w:hideMark/>
          </w:tcPr>
          <w:p w14:paraId="6F644CCF"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PM-NFR0020</w:t>
            </w:r>
          </w:p>
        </w:tc>
        <w:tc>
          <w:tcPr>
            <w:tcW w:w="4536" w:type="dxa"/>
            <w:tcBorders>
              <w:top w:val="nil"/>
              <w:left w:val="nil"/>
              <w:bottom w:val="single" w:sz="4" w:space="0" w:color="auto"/>
              <w:right w:val="single" w:sz="4" w:space="0" w:color="auto"/>
            </w:tcBorders>
            <w:shd w:val="clear" w:color="auto" w:fill="auto"/>
            <w:noWrap/>
            <w:hideMark/>
          </w:tcPr>
          <w:p w14:paraId="75E3A12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Printing</w:t>
            </w:r>
          </w:p>
        </w:tc>
      </w:tr>
      <w:tr w:rsidR="006567B8" w:rsidRPr="00745595" w14:paraId="26171236"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17BD1427"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PM-NFR0021</w:t>
            </w:r>
          </w:p>
        </w:tc>
        <w:tc>
          <w:tcPr>
            <w:tcW w:w="3544" w:type="dxa"/>
            <w:tcBorders>
              <w:top w:val="nil"/>
              <w:left w:val="nil"/>
              <w:bottom w:val="single" w:sz="4" w:space="0" w:color="auto"/>
              <w:right w:val="single" w:sz="4" w:space="0" w:color="auto"/>
            </w:tcBorders>
            <w:shd w:val="clear" w:color="auto" w:fill="auto"/>
            <w:noWrap/>
            <w:hideMark/>
          </w:tcPr>
          <w:p w14:paraId="4BBAC9E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Browser Buttons</w:t>
            </w:r>
          </w:p>
        </w:tc>
        <w:tc>
          <w:tcPr>
            <w:tcW w:w="1706" w:type="dxa"/>
            <w:tcBorders>
              <w:top w:val="nil"/>
              <w:left w:val="nil"/>
              <w:bottom w:val="single" w:sz="4" w:space="0" w:color="auto"/>
              <w:right w:val="single" w:sz="4" w:space="0" w:color="auto"/>
            </w:tcBorders>
            <w:shd w:val="clear" w:color="auto" w:fill="auto"/>
            <w:noWrap/>
            <w:hideMark/>
          </w:tcPr>
          <w:p w14:paraId="57DF6892"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PM-NFR0021</w:t>
            </w:r>
          </w:p>
        </w:tc>
        <w:tc>
          <w:tcPr>
            <w:tcW w:w="4536" w:type="dxa"/>
            <w:tcBorders>
              <w:top w:val="nil"/>
              <w:left w:val="nil"/>
              <w:bottom w:val="single" w:sz="4" w:space="0" w:color="auto"/>
              <w:right w:val="single" w:sz="4" w:space="0" w:color="auto"/>
            </w:tcBorders>
            <w:shd w:val="clear" w:color="auto" w:fill="auto"/>
            <w:noWrap/>
            <w:hideMark/>
          </w:tcPr>
          <w:p w14:paraId="30BB8CD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Browser Buttons</w:t>
            </w:r>
          </w:p>
        </w:tc>
      </w:tr>
      <w:tr w:rsidR="006567B8" w:rsidRPr="00745595" w14:paraId="052674C4"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5E226FFE"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PM-NFR0022</w:t>
            </w:r>
          </w:p>
        </w:tc>
        <w:tc>
          <w:tcPr>
            <w:tcW w:w="3544" w:type="dxa"/>
            <w:tcBorders>
              <w:top w:val="nil"/>
              <w:left w:val="nil"/>
              <w:bottom w:val="single" w:sz="4" w:space="0" w:color="auto"/>
              <w:right w:val="single" w:sz="4" w:space="0" w:color="auto"/>
            </w:tcBorders>
            <w:shd w:val="clear" w:color="auto" w:fill="auto"/>
            <w:noWrap/>
            <w:hideMark/>
          </w:tcPr>
          <w:p w14:paraId="6A2F3CF6"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Window Resizing</w:t>
            </w:r>
          </w:p>
        </w:tc>
        <w:tc>
          <w:tcPr>
            <w:tcW w:w="1706" w:type="dxa"/>
            <w:tcBorders>
              <w:top w:val="nil"/>
              <w:left w:val="nil"/>
              <w:bottom w:val="single" w:sz="4" w:space="0" w:color="auto"/>
              <w:right w:val="single" w:sz="4" w:space="0" w:color="auto"/>
            </w:tcBorders>
            <w:shd w:val="clear" w:color="auto" w:fill="auto"/>
            <w:noWrap/>
            <w:hideMark/>
          </w:tcPr>
          <w:p w14:paraId="31429378"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PM-NFR0022</w:t>
            </w:r>
          </w:p>
        </w:tc>
        <w:tc>
          <w:tcPr>
            <w:tcW w:w="4536" w:type="dxa"/>
            <w:tcBorders>
              <w:top w:val="nil"/>
              <w:left w:val="nil"/>
              <w:bottom w:val="single" w:sz="4" w:space="0" w:color="auto"/>
              <w:right w:val="single" w:sz="4" w:space="0" w:color="auto"/>
            </w:tcBorders>
            <w:shd w:val="clear" w:color="auto" w:fill="auto"/>
            <w:noWrap/>
            <w:hideMark/>
          </w:tcPr>
          <w:p w14:paraId="62201DDC"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Window Resizing</w:t>
            </w:r>
          </w:p>
        </w:tc>
      </w:tr>
      <w:tr w:rsidR="006567B8" w:rsidRPr="00745595" w14:paraId="22ABE012"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2F5A2FA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PM-NFR0023</w:t>
            </w:r>
          </w:p>
        </w:tc>
        <w:tc>
          <w:tcPr>
            <w:tcW w:w="3544" w:type="dxa"/>
            <w:tcBorders>
              <w:top w:val="nil"/>
              <w:left w:val="nil"/>
              <w:bottom w:val="single" w:sz="4" w:space="0" w:color="auto"/>
              <w:right w:val="single" w:sz="4" w:space="0" w:color="auto"/>
            </w:tcBorders>
            <w:shd w:val="clear" w:color="auto" w:fill="auto"/>
            <w:noWrap/>
            <w:hideMark/>
          </w:tcPr>
          <w:p w14:paraId="31E24F0A"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Tab Indices</w:t>
            </w:r>
          </w:p>
        </w:tc>
        <w:tc>
          <w:tcPr>
            <w:tcW w:w="1706" w:type="dxa"/>
            <w:tcBorders>
              <w:top w:val="nil"/>
              <w:left w:val="nil"/>
              <w:bottom w:val="single" w:sz="4" w:space="0" w:color="auto"/>
              <w:right w:val="single" w:sz="4" w:space="0" w:color="auto"/>
            </w:tcBorders>
            <w:shd w:val="clear" w:color="auto" w:fill="auto"/>
            <w:noWrap/>
            <w:hideMark/>
          </w:tcPr>
          <w:p w14:paraId="51FF0FC5"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PM-NFR0023</w:t>
            </w:r>
          </w:p>
        </w:tc>
        <w:tc>
          <w:tcPr>
            <w:tcW w:w="4536" w:type="dxa"/>
            <w:tcBorders>
              <w:top w:val="nil"/>
              <w:left w:val="nil"/>
              <w:bottom w:val="single" w:sz="4" w:space="0" w:color="auto"/>
              <w:right w:val="single" w:sz="4" w:space="0" w:color="auto"/>
            </w:tcBorders>
            <w:shd w:val="clear" w:color="auto" w:fill="auto"/>
            <w:noWrap/>
            <w:hideMark/>
          </w:tcPr>
          <w:p w14:paraId="410CC9F0"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Tab Indices</w:t>
            </w:r>
          </w:p>
        </w:tc>
      </w:tr>
      <w:tr w:rsidR="006567B8" w:rsidRPr="00745595" w14:paraId="4CED02B0" w14:textId="77777777" w:rsidTr="002A4BC2">
        <w:trPr>
          <w:trHeight w:val="255"/>
        </w:trPr>
        <w:tc>
          <w:tcPr>
            <w:tcW w:w="1362" w:type="dxa"/>
            <w:tcBorders>
              <w:top w:val="nil"/>
              <w:left w:val="single" w:sz="4" w:space="0" w:color="auto"/>
              <w:bottom w:val="single" w:sz="4" w:space="0" w:color="auto"/>
              <w:right w:val="single" w:sz="4" w:space="0" w:color="auto"/>
            </w:tcBorders>
            <w:shd w:val="clear" w:color="auto" w:fill="auto"/>
            <w:noWrap/>
            <w:hideMark/>
          </w:tcPr>
          <w:p w14:paraId="36BFCAE3"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PM-NFR0024</w:t>
            </w:r>
          </w:p>
        </w:tc>
        <w:tc>
          <w:tcPr>
            <w:tcW w:w="3544" w:type="dxa"/>
            <w:tcBorders>
              <w:top w:val="nil"/>
              <w:left w:val="nil"/>
              <w:bottom w:val="single" w:sz="4" w:space="0" w:color="auto"/>
              <w:right w:val="single" w:sz="4" w:space="0" w:color="auto"/>
            </w:tcBorders>
            <w:shd w:val="clear" w:color="auto" w:fill="auto"/>
            <w:noWrap/>
            <w:hideMark/>
          </w:tcPr>
          <w:p w14:paraId="76D730B7"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Report Handling</w:t>
            </w:r>
          </w:p>
        </w:tc>
        <w:tc>
          <w:tcPr>
            <w:tcW w:w="1706" w:type="dxa"/>
            <w:tcBorders>
              <w:top w:val="nil"/>
              <w:left w:val="nil"/>
              <w:bottom w:val="single" w:sz="4" w:space="0" w:color="auto"/>
              <w:right w:val="single" w:sz="4" w:space="0" w:color="auto"/>
            </w:tcBorders>
            <w:shd w:val="clear" w:color="auto" w:fill="auto"/>
            <w:noWrap/>
            <w:hideMark/>
          </w:tcPr>
          <w:p w14:paraId="3874DCE9"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PM-NFR0024</w:t>
            </w:r>
          </w:p>
        </w:tc>
        <w:tc>
          <w:tcPr>
            <w:tcW w:w="4536" w:type="dxa"/>
            <w:tcBorders>
              <w:top w:val="nil"/>
              <w:left w:val="nil"/>
              <w:bottom w:val="single" w:sz="4" w:space="0" w:color="auto"/>
              <w:right w:val="single" w:sz="4" w:space="0" w:color="auto"/>
            </w:tcBorders>
            <w:shd w:val="clear" w:color="auto" w:fill="auto"/>
            <w:noWrap/>
            <w:hideMark/>
          </w:tcPr>
          <w:p w14:paraId="764B9701" w14:textId="77777777" w:rsidR="006567B8" w:rsidRPr="00745595" w:rsidRDefault="006567B8" w:rsidP="006567B8">
            <w:pPr>
              <w:rPr>
                <w:rFonts w:ascii="Arial" w:hAnsi="Arial" w:cs="Arial"/>
                <w:sz w:val="20"/>
                <w:szCs w:val="20"/>
                <w:lang w:eastAsia="en-GB"/>
              </w:rPr>
            </w:pPr>
            <w:r w:rsidRPr="00745595">
              <w:rPr>
                <w:rFonts w:ascii="Arial" w:hAnsi="Arial" w:cs="Arial"/>
                <w:sz w:val="20"/>
                <w:szCs w:val="20"/>
                <w:lang w:eastAsia="en-GB"/>
              </w:rPr>
              <w:t>Report Handling</w:t>
            </w:r>
          </w:p>
        </w:tc>
      </w:tr>
    </w:tbl>
    <w:p w14:paraId="1FEF5E2C" w14:textId="77777777" w:rsidR="00D46AAB" w:rsidRPr="00D46AAB" w:rsidRDefault="00D46AAB" w:rsidP="00D46AAB"/>
    <w:p w14:paraId="3CFC8A30" w14:textId="77777777" w:rsidR="005D4DB6" w:rsidRDefault="005D4DB6" w:rsidP="00AF6F0D"/>
    <w:p w14:paraId="3F4E22DD" w14:textId="5537E780" w:rsidR="005D4DB6" w:rsidRPr="005D4DB6" w:rsidRDefault="005D4DB6" w:rsidP="002A4BC2">
      <w:pPr>
        <w:pStyle w:val="Heading1"/>
        <w:numPr>
          <w:ilvl w:val="0"/>
          <w:numId w:val="0"/>
        </w:numPr>
      </w:pPr>
    </w:p>
    <w:sectPr w:rsidR="005D4DB6" w:rsidRPr="005D4DB6" w:rsidSect="006041EB">
      <w:pgSz w:w="12240" w:h="15840" w:code="1"/>
      <w:pgMar w:top="1616" w:right="1797" w:bottom="851" w:left="1797" w:header="567"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F98C23" w14:textId="77777777" w:rsidR="00921F8A" w:rsidRDefault="00921F8A">
      <w:r>
        <w:separator/>
      </w:r>
    </w:p>
  </w:endnote>
  <w:endnote w:type="continuationSeparator" w:id="0">
    <w:p w14:paraId="518106E2" w14:textId="77777777" w:rsidR="00921F8A" w:rsidRDefault="00921F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rebuchet MS">
    <w:panose1 w:val="020B0603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6650553" w14:textId="77777777" w:rsidR="00921F8A" w:rsidRDefault="00921F8A" w:rsidP="001E06F1">
    <w:pPr>
      <w:pStyle w:val="Footer"/>
      <w:pBdr>
        <w:top w:val="single" w:sz="4" w:space="1" w:color="auto"/>
      </w:pBdr>
      <w:jc w:val="right"/>
    </w:pPr>
    <w:r>
      <w:t xml:space="preserve">Page </w:t>
    </w:r>
    <w:r>
      <w:fldChar w:fldCharType="begin"/>
    </w:r>
    <w:r>
      <w:instrText xml:space="preserve"> PAGE </w:instrText>
    </w:r>
    <w:r>
      <w:fldChar w:fldCharType="separate"/>
    </w:r>
    <w:r w:rsidR="00D10300">
      <w:rPr>
        <w:noProof/>
      </w:rPr>
      <w:t>1</w:t>
    </w:r>
    <w:r>
      <w:fldChar w:fldCharType="end"/>
    </w:r>
    <w:r>
      <w:t xml:space="preserve"> of </w:t>
    </w:r>
    <w:r w:rsidR="00D10300">
      <w:fldChar w:fldCharType="begin"/>
    </w:r>
    <w:r w:rsidR="00D10300">
      <w:instrText xml:space="preserve"> NUMPAGES </w:instrText>
    </w:r>
    <w:r w:rsidR="00D10300">
      <w:fldChar w:fldCharType="separate"/>
    </w:r>
    <w:r w:rsidR="00D10300">
      <w:rPr>
        <w:noProof/>
      </w:rPr>
      <w:t>1</w:t>
    </w:r>
    <w:r w:rsidR="00D10300">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168436" w14:textId="77777777" w:rsidR="00921F8A" w:rsidRDefault="00921F8A">
      <w:r>
        <w:separator/>
      </w:r>
    </w:p>
  </w:footnote>
  <w:footnote w:type="continuationSeparator" w:id="0">
    <w:p w14:paraId="0C29AA29" w14:textId="77777777" w:rsidR="00921F8A" w:rsidRDefault="00921F8A">
      <w:r>
        <w:continuationSeparator/>
      </w:r>
    </w:p>
  </w:footnote>
  <w:footnote w:id="1">
    <w:p w14:paraId="5D4E4F63" w14:textId="77777777" w:rsidR="00921F8A" w:rsidRPr="000D290F" w:rsidRDefault="00921F8A" w:rsidP="00575924">
      <w:pPr>
        <w:pStyle w:val="FootnoteText"/>
        <w:rPr>
          <w:rFonts w:ascii="Arial" w:hAnsi="Arial" w:cs="Arial"/>
          <w:sz w:val="18"/>
          <w:szCs w:val="18"/>
        </w:rPr>
      </w:pPr>
      <w:r w:rsidRPr="000D290F">
        <w:rPr>
          <w:rStyle w:val="FootnoteReference"/>
          <w:rFonts w:ascii="Arial" w:hAnsi="Arial" w:cs="Arial"/>
          <w:sz w:val="18"/>
          <w:szCs w:val="18"/>
        </w:rPr>
        <w:footnoteRef/>
      </w:r>
      <w:r w:rsidRPr="000D290F">
        <w:rPr>
          <w:rFonts w:ascii="Arial" w:hAnsi="Arial" w:cs="Arial"/>
          <w:sz w:val="18"/>
          <w:szCs w:val="18"/>
        </w:rPr>
        <w:t xml:space="preserve"> One of these fields must be entered</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2F2B7C" w14:textId="77777777" w:rsidR="00921F8A" w:rsidRPr="00A817E0" w:rsidRDefault="00921F8A" w:rsidP="0009463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6BB239" w14:textId="77777777" w:rsidR="00921F8A" w:rsidRDefault="00921F8A" w:rsidP="00A83A36">
    <w:pPr>
      <w:pStyle w:val="Header"/>
      <w:jc w:val="righ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86DD2" w14:textId="77777777" w:rsidR="00921F8A" w:rsidRPr="00A817E0" w:rsidRDefault="00921F8A" w:rsidP="00094638">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F2DA8" w14:textId="77777777" w:rsidR="00921F8A" w:rsidRPr="000A007F" w:rsidRDefault="00921F8A" w:rsidP="000A007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9E92E" w14:textId="77777777" w:rsidR="00921F8A" w:rsidRPr="00A817E0" w:rsidRDefault="00921F8A" w:rsidP="0009463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707F92"/>
    <w:multiLevelType w:val="hybridMultilevel"/>
    <w:tmpl w:val="9080FD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38A7E47"/>
    <w:multiLevelType w:val="hybridMultilevel"/>
    <w:tmpl w:val="641020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C4265E"/>
    <w:multiLevelType w:val="hybridMultilevel"/>
    <w:tmpl w:val="76F8A2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04210446"/>
    <w:multiLevelType w:val="hybridMultilevel"/>
    <w:tmpl w:val="101C6CC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4DD37D5"/>
    <w:multiLevelType w:val="hybridMultilevel"/>
    <w:tmpl w:val="649E9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51D65D6"/>
    <w:multiLevelType w:val="hybridMultilevel"/>
    <w:tmpl w:val="97A62BD8"/>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6" w15:restartNumberingAfterBreak="0">
    <w:nsid w:val="05BE7037"/>
    <w:multiLevelType w:val="hybridMultilevel"/>
    <w:tmpl w:val="CA6AE33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07382823"/>
    <w:multiLevelType w:val="hybridMultilevel"/>
    <w:tmpl w:val="DED2B5D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08944CF3"/>
    <w:multiLevelType w:val="hybridMultilevel"/>
    <w:tmpl w:val="BB2643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08D207F3"/>
    <w:multiLevelType w:val="hybridMultilevel"/>
    <w:tmpl w:val="3E1C196A"/>
    <w:lvl w:ilvl="0" w:tplc="1BF03F2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0ACC6E61"/>
    <w:multiLevelType w:val="hybridMultilevel"/>
    <w:tmpl w:val="845A0012"/>
    <w:lvl w:ilvl="0" w:tplc="6AA24F0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AD00AF1"/>
    <w:multiLevelType w:val="hybridMultilevel"/>
    <w:tmpl w:val="F84AD2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BBD02F0"/>
    <w:multiLevelType w:val="hybridMultilevel"/>
    <w:tmpl w:val="C5443CB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0BCC3A57"/>
    <w:multiLevelType w:val="hybridMultilevel"/>
    <w:tmpl w:val="91168AC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0BF85ED7"/>
    <w:multiLevelType w:val="hybridMultilevel"/>
    <w:tmpl w:val="3E3019F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0C961635"/>
    <w:multiLevelType w:val="multilevel"/>
    <w:tmpl w:val="25E2DD2E"/>
    <w:lvl w:ilvl="0">
      <w:start w:val="1"/>
      <w:numFmt w:val="decimal"/>
      <w:lvlText w:val="%1."/>
      <w:lvlJc w:val="left"/>
      <w:pPr>
        <w:ind w:left="720" w:hanging="360"/>
      </w:pPr>
    </w:lvl>
    <w:lvl w:ilvl="1">
      <w:start w:val="7"/>
      <w:numFmt w:val="decimal"/>
      <w:isLgl/>
      <w:lvlText w:val="%1.%2"/>
      <w:lvlJc w:val="left"/>
      <w:pPr>
        <w:ind w:left="1155" w:hanging="795"/>
      </w:pPr>
      <w:rPr>
        <w:rFonts w:hint="default"/>
      </w:rPr>
    </w:lvl>
    <w:lvl w:ilvl="2">
      <w:start w:val="17"/>
      <w:numFmt w:val="decimal"/>
      <w:isLgl/>
      <w:lvlText w:val="%1.%2.%3"/>
      <w:lvlJc w:val="left"/>
      <w:pPr>
        <w:ind w:left="1155" w:hanging="79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0CEF6797"/>
    <w:multiLevelType w:val="hybridMultilevel"/>
    <w:tmpl w:val="CC00A22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7" w15:restartNumberingAfterBreak="0">
    <w:nsid w:val="0DBF0031"/>
    <w:multiLevelType w:val="hybridMultilevel"/>
    <w:tmpl w:val="FAD0A7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0DD259CE"/>
    <w:multiLevelType w:val="hybridMultilevel"/>
    <w:tmpl w:val="F6C45B4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0E366F87"/>
    <w:multiLevelType w:val="hybridMultilevel"/>
    <w:tmpl w:val="2618CAA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 w15:restartNumberingAfterBreak="0">
    <w:nsid w:val="0E4E00BE"/>
    <w:multiLevelType w:val="hybridMultilevel"/>
    <w:tmpl w:val="46B88C26"/>
    <w:lvl w:ilvl="0" w:tplc="B0228E7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0F084BF0"/>
    <w:multiLevelType w:val="hybridMultilevel"/>
    <w:tmpl w:val="E8F0CD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0F846F24"/>
    <w:multiLevelType w:val="hybridMultilevel"/>
    <w:tmpl w:val="014E62E0"/>
    <w:lvl w:ilvl="0" w:tplc="53381E70">
      <w:start w:val="7"/>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10205485"/>
    <w:multiLevelType w:val="hybridMultilevel"/>
    <w:tmpl w:val="5B96E9C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105A02D0"/>
    <w:multiLevelType w:val="hybridMultilevel"/>
    <w:tmpl w:val="3D2E67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10A4261A"/>
    <w:multiLevelType w:val="hybridMultilevel"/>
    <w:tmpl w:val="F8E06E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117264DE"/>
    <w:multiLevelType w:val="hybridMultilevel"/>
    <w:tmpl w:val="C3EA62CE"/>
    <w:lvl w:ilvl="0" w:tplc="45B212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11DB35EA"/>
    <w:multiLevelType w:val="hybridMultilevel"/>
    <w:tmpl w:val="D12ABFEE"/>
    <w:lvl w:ilvl="0" w:tplc="C024CA26">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131C3BF6"/>
    <w:multiLevelType w:val="hybridMultilevel"/>
    <w:tmpl w:val="032AC774"/>
    <w:lvl w:ilvl="0" w:tplc="A648B4BC">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131D7CD5"/>
    <w:multiLevelType w:val="hybridMultilevel"/>
    <w:tmpl w:val="E8F0CD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13710D64"/>
    <w:multiLevelType w:val="hybridMultilevel"/>
    <w:tmpl w:val="C3040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141F16DC"/>
    <w:multiLevelType w:val="hybridMultilevel"/>
    <w:tmpl w:val="61CAF40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142469B8"/>
    <w:multiLevelType w:val="hybridMultilevel"/>
    <w:tmpl w:val="76F8A2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3" w15:restartNumberingAfterBreak="0">
    <w:nsid w:val="145A66FC"/>
    <w:multiLevelType w:val="multilevel"/>
    <w:tmpl w:val="C0E81E5E"/>
    <w:lvl w:ilvl="0">
      <w:start w:val="1"/>
      <w:numFmt w:val="decimal"/>
      <w:lvlText w:val="%1."/>
      <w:lvlJc w:val="left"/>
      <w:pPr>
        <w:ind w:left="360" w:hanging="360"/>
      </w:pPr>
      <w:rPr>
        <w:rFonts w:hint="default"/>
      </w:rPr>
    </w:lvl>
    <w:lvl w:ilvl="1">
      <w:start w:val="2"/>
      <w:numFmt w:val="decimal"/>
      <w:lvlText w:val="%2.a"/>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34" w15:restartNumberingAfterBreak="0">
    <w:nsid w:val="14A106A1"/>
    <w:multiLevelType w:val="hybridMultilevel"/>
    <w:tmpl w:val="074AEB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35" w15:restartNumberingAfterBreak="0">
    <w:nsid w:val="14CF7F32"/>
    <w:multiLevelType w:val="hybridMultilevel"/>
    <w:tmpl w:val="E4228DC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15480CA5"/>
    <w:multiLevelType w:val="hybridMultilevel"/>
    <w:tmpl w:val="81E0D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15841E5B"/>
    <w:multiLevelType w:val="hybridMultilevel"/>
    <w:tmpl w:val="6F3CD71E"/>
    <w:lvl w:ilvl="0" w:tplc="4266AC2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1711196C"/>
    <w:multiLevelType w:val="hybridMultilevel"/>
    <w:tmpl w:val="6EA400E2"/>
    <w:lvl w:ilvl="0" w:tplc="C024CA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173155C6"/>
    <w:multiLevelType w:val="hybridMultilevel"/>
    <w:tmpl w:val="5DD07F6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0" w15:restartNumberingAfterBreak="0">
    <w:nsid w:val="18F637FF"/>
    <w:multiLevelType w:val="hybridMultilevel"/>
    <w:tmpl w:val="E842B146"/>
    <w:lvl w:ilvl="0" w:tplc="C1CE97F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18F64959"/>
    <w:multiLevelType w:val="hybridMultilevel"/>
    <w:tmpl w:val="5B1251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192F63F7"/>
    <w:multiLevelType w:val="hybridMultilevel"/>
    <w:tmpl w:val="918E7A4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198A03FE"/>
    <w:multiLevelType w:val="hybridMultilevel"/>
    <w:tmpl w:val="CC6E3E66"/>
    <w:lvl w:ilvl="0" w:tplc="4F108A62">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1A753E8C"/>
    <w:multiLevelType w:val="hybridMultilevel"/>
    <w:tmpl w:val="7F10F1F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1AB417FA"/>
    <w:multiLevelType w:val="multilevel"/>
    <w:tmpl w:val="67963F9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46" w15:restartNumberingAfterBreak="0">
    <w:nsid w:val="1AB5385D"/>
    <w:multiLevelType w:val="hybridMultilevel"/>
    <w:tmpl w:val="1EA61A6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B071DAE"/>
    <w:multiLevelType w:val="hybridMultilevel"/>
    <w:tmpl w:val="84AC37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1B1365F3"/>
    <w:multiLevelType w:val="hybridMultilevel"/>
    <w:tmpl w:val="B8EA7B92"/>
    <w:lvl w:ilvl="0" w:tplc="AE6CF72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1B8A334D"/>
    <w:multiLevelType w:val="hybridMultilevel"/>
    <w:tmpl w:val="A80EA056"/>
    <w:lvl w:ilvl="0" w:tplc="59EE8DF4">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1C6A4434"/>
    <w:multiLevelType w:val="hybridMultilevel"/>
    <w:tmpl w:val="9B601982"/>
    <w:lvl w:ilvl="0" w:tplc="507AABB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1DA86EB6"/>
    <w:multiLevelType w:val="hybridMultilevel"/>
    <w:tmpl w:val="27487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1E6E0971"/>
    <w:multiLevelType w:val="hybridMultilevel"/>
    <w:tmpl w:val="14763D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1E816C56"/>
    <w:multiLevelType w:val="hybridMultilevel"/>
    <w:tmpl w:val="7EF2AA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1EDF05A6"/>
    <w:multiLevelType w:val="hybridMultilevel"/>
    <w:tmpl w:val="E2DCC8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1EF7144B"/>
    <w:multiLevelType w:val="multilevel"/>
    <w:tmpl w:val="7A2C901A"/>
    <w:lvl w:ilvl="0">
      <w:start w:val="1"/>
      <w:numFmt w:val="bullet"/>
      <w:lvlText w:val=""/>
      <w:lvlJc w:val="left"/>
      <w:pPr>
        <w:ind w:left="705" w:hanging="360"/>
      </w:pPr>
      <w:rPr>
        <w:rFonts w:ascii="Symbol" w:hAnsi="Symbol" w:hint="default"/>
      </w:rPr>
    </w:lvl>
    <w:lvl w:ilvl="1">
      <w:start w:val="1"/>
      <w:numFmt w:val="bullet"/>
      <w:lvlText w:val=""/>
      <w:lvlJc w:val="left"/>
      <w:pPr>
        <w:ind w:left="1425" w:hanging="360"/>
      </w:pPr>
      <w:rPr>
        <w:rFonts w:ascii="Symbol" w:hAnsi="Symbol" w:hint="default"/>
      </w:rPr>
    </w:lvl>
    <w:lvl w:ilvl="2">
      <w:start w:val="1"/>
      <w:numFmt w:val="lowerRoman"/>
      <w:lvlText w:val="%3."/>
      <w:lvlJc w:val="right"/>
      <w:pPr>
        <w:ind w:left="2145" w:hanging="180"/>
      </w:pPr>
      <w:rPr>
        <w:rFonts w:hint="default"/>
      </w:rPr>
    </w:lvl>
    <w:lvl w:ilvl="3">
      <w:start w:val="1"/>
      <w:numFmt w:val="decimal"/>
      <w:lvlText w:val="%4."/>
      <w:lvlJc w:val="left"/>
      <w:pPr>
        <w:ind w:left="2865" w:hanging="360"/>
      </w:pPr>
      <w:rPr>
        <w:rFonts w:hint="default"/>
      </w:rPr>
    </w:lvl>
    <w:lvl w:ilvl="4">
      <w:start w:val="1"/>
      <w:numFmt w:val="lowerLetter"/>
      <w:lvlText w:val="%5."/>
      <w:lvlJc w:val="left"/>
      <w:pPr>
        <w:ind w:left="3585" w:hanging="360"/>
      </w:pPr>
      <w:rPr>
        <w:rFonts w:hint="default"/>
      </w:rPr>
    </w:lvl>
    <w:lvl w:ilvl="5">
      <w:start w:val="1"/>
      <w:numFmt w:val="lowerRoman"/>
      <w:lvlText w:val="%6."/>
      <w:lvlJc w:val="right"/>
      <w:pPr>
        <w:ind w:left="4305" w:hanging="180"/>
      </w:pPr>
      <w:rPr>
        <w:rFonts w:hint="default"/>
      </w:rPr>
    </w:lvl>
    <w:lvl w:ilvl="6">
      <w:start w:val="1"/>
      <w:numFmt w:val="decimal"/>
      <w:lvlText w:val="%7."/>
      <w:lvlJc w:val="left"/>
      <w:pPr>
        <w:ind w:left="5025" w:hanging="360"/>
      </w:pPr>
      <w:rPr>
        <w:rFonts w:hint="default"/>
      </w:rPr>
    </w:lvl>
    <w:lvl w:ilvl="7">
      <w:start w:val="1"/>
      <w:numFmt w:val="lowerLetter"/>
      <w:lvlText w:val="%8."/>
      <w:lvlJc w:val="left"/>
      <w:pPr>
        <w:ind w:left="5745" w:hanging="360"/>
      </w:pPr>
      <w:rPr>
        <w:rFonts w:hint="default"/>
      </w:rPr>
    </w:lvl>
    <w:lvl w:ilvl="8">
      <w:start w:val="1"/>
      <w:numFmt w:val="lowerRoman"/>
      <w:lvlText w:val="%9."/>
      <w:lvlJc w:val="right"/>
      <w:pPr>
        <w:ind w:left="6465" w:hanging="180"/>
      </w:pPr>
      <w:rPr>
        <w:rFonts w:hint="default"/>
      </w:rPr>
    </w:lvl>
  </w:abstractNum>
  <w:abstractNum w:abstractNumId="56" w15:restartNumberingAfterBreak="0">
    <w:nsid w:val="20290C48"/>
    <w:multiLevelType w:val="hybridMultilevel"/>
    <w:tmpl w:val="0472D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20AC1652"/>
    <w:multiLevelType w:val="hybridMultilevel"/>
    <w:tmpl w:val="F80691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20C90076"/>
    <w:multiLevelType w:val="hybridMultilevel"/>
    <w:tmpl w:val="9B3A821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9" w15:restartNumberingAfterBreak="0">
    <w:nsid w:val="214B0385"/>
    <w:multiLevelType w:val="hybridMultilevel"/>
    <w:tmpl w:val="75C20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22850DAA"/>
    <w:multiLevelType w:val="hybridMultilevel"/>
    <w:tmpl w:val="BFF817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22BC3CA9"/>
    <w:multiLevelType w:val="hybridMultilevel"/>
    <w:tmpl w:val="9DC660B4"/>
    <w:lvl w:ilvl="0" w:tplc="0C2A13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233C625D"/>
    <w:multiLevelType w:val="hybridMultilevel"/>
    <w:tmpl w:val="3B9E8B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233C7013"/>
    <w:multiLevelType w:val="hybridMultilevel"/>
    <w:tmpl w:val="9DD0C82C"/>
    <w:lvl w:ilvl="0" w:tplc="F17EEFC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4" w15:restartNumberingAfterBreak="0">
    <w:nsid w:val="234008F8"/>
    <w:multiLevelType w:val="hybridMultilevel"/>
    <w:tmpl w:val="3506B96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5" w15:restartNumberingAfterBreak="0">
    <w:nsid w:val="236E6648"/>
    <w:multiLevelType w:val="hybridMultilevel"/>
    <w:tmpl w:val="63540C08"/>
    <w:lvl w:ilvl="0" w:tplc="0809000F">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6" w15:restartNumberingAfterBreak="0">
    <w:nsid w:val="238E2871"/>
    <w:multiLevelType w:val="hybridMultilevel"/>
    <w:tmpl w:val="765AD3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7" w15:restartNumberingAfterBreak="0">
    <w:nsid w:val="24B15FBF"/>
    <w:multiLevelType w:val="hybridMultilevel"/>
    <w:tmpl w:val="BCF6A4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24E6493B"/>
    <w:multiLevelType w:val="hybridMultilevel"/>
    <w:tmpl w:val="AEB614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9" w15:restartNumberingAfterBreak="0">
    <w:nsid w:val="25235ACB"/>
    <w:multiLevelType w:val="hybridMultilevel"/>
    <w:tmpl w:val="C958E66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0" w15:restartNumberingAfterBreak="0">
    <w:nsid w:val="2540447C"/>
    <w:multiLevelType w:val="hybridMultilevel"/>
    <w:tmpl w:val="185009E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25671196"/>
    <w:multiLevelType w:val="hybridMultilevel"/>
    <w:tmpl w:val="B19EA58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2" w15:restartNumberingAfterBreak="0">
    <w:nsid w:val="25A27A33"/>
    <w:multiLevelType w:val="hybridMultilevel"/>
    <w:tmpl w:val="0DD6502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3" w15:restartNumberingAfterBreak="0">
    <w:nsid w:val="269965F9"/>
    <w:multiLevelType w:val="hybridMultilevel"/>
    <w:tmpl w:val="882C772E"/>
    <w:lvl w:ilvl="0" w:tplc="2ABCC49C">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6AC435E"/>
    <w:multiLevelType w:val="hybridMultilevel"/>
    <w:tmpl w:val="4A58A2AC"/>
    <w:lvl w:ilvl="0" w:tplc="474A3DAC">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5" w15:restartNumberingAfterBreak="0">
    <w:nsid w:val="27534425"/>
    <w:multiLevelType w:val="multilevel"/>
    <w:tmpl w:val="17322FA2"/>
    <w:lvl w:ilvl="0">
      <w:start w:val="1"/>
      <w:numFmt w:val="decimal"/>
      <w:lvlText w:val="%1."/>
      <w:lvlJc w:val="left"/>
      <w:pPr>
        <w:ind w:left="1080" w:hanging="360"/>
      </w:pPr>
      <w:rPr>
        <w:rFonts w:hint="default"/>
        <w:i/>
        <w:color w:val="FF0000"/>
      </w:rPr>
    </w:lvl>
    <w:lvl w:ilvl="1">
      <w:start w:val="1"/>
      <w:numFmt w:val="decimal"/>
      <w:isLgl/>
      <w:lvlText w:val="%1.%2."/>
      <w:lvlJc w:val="left"/>
      <w:pPr>
        <w:ind w:left="1440" w:hanging="720"/>
      </w:pPr>
      <w:rPr>
        <w:rFonts w:hint="default"/>
      </w:rPr>
    </w:lvl>
    <w:lvl w:ilvl="2">
      <w:start w:val="3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76" w15:restartNumberingAfterBreak="0">
    <w:nsid w:val="284D470E"/>
    <w:multiLevelType w:val="hybridMultilevel"/>
    <w:tmpl w:val="75C206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7" w15:restartNumberingAfterBreak="0">
    <w:nsid w:val="293331A9"/>
    <w:multiLevelType w:val="hybridMultilevel"/>
    <w:tmpl w:val="DE064D1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8" w15:restartNumberingAfterBreak="0">
    <w:nsid w:val="2AB92E6D"/>
    <w:multiLevelType w:val="hybridMultilevel"/>
    <w:tmpl w:val="7EF2AA7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9" w15:restartNumberingAfterBreak="0">
    <w:nsid w:val="2B2D0EB8"/>
    <w:multiLevelType w:val="hybridMultilevel"/>
    <w:tmpl w:val="0DD6502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0" w15:restartNumberingAfterBreak="0">
    <w:nsid w:val="2B550AEC"/>
    <w:multiLevelType w:val="hybridMultilevel"/>
    <w:tmpl w:val="54CECA1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15:restartNumberingAfterBreak="0">
    <w:nsid w:val="2BB02C14"/>
    <w:multiLevelType w:val="hybridMultilevel"/>
    <w:tmpl w:val="8F52BA7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2C097DCB"/>
    <w:multiLevelType w:val="hybridMultilevel"/>
    <w:tmpl w:val="56CEB4A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3" w15:restartNumberingAfterBreak="0">
    <w:nsid w:val="2C9C263A"/>
    <w:multiLevelType w:val="hybridMultilevel"/>
    <w:tmpl w:val="724C43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4" w15:restartNumberingAfterBreak="0">
    <w:nsid w:val="2D542F43"/>
    <w:multiLevelType w:val="hybridMultilevel"/>
    <w:tmpl w:val="9766B0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5" w15:restartNumberingAfterBreak="0">
    <w:nsid w:val="2E773FAD"/>
    <w:multiLevelType w:val="hybridMultilevel"/>
    <w:tmpl w:val="417EDA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FE93DB1"/>
    <w:multiLevelType w:val="hybridMultilevel"/>
    <w:tmpl w:val="ED9E62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30892E84"/>
    <w:multiLevelType w:val="hybridMultilevel"/>
    <w:tmpl w:val="5C9C270A"/>
    <w:lvl w:ilvl="0" w:tplc="D84A225A">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15:restartNumberingAfterBreak="0">
    <w:nsid w:val="31206359"/>
    <w:multiLevelType w:val="hybridMultilevel"/>
    <w:tmpl w:val="247034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31CE5E2B"/>
    <w:multiLevelType w:val="hybridMultilevel"/>
    <w:tmpl w:val="DF72B2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32996530"/>
    <w:multiLevelType w:val="hybridMultilevel"/>
    <w:tmpl w:val="52CCE3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331C7198"/>
    <w:multiLevelType w:val="hybridMultilevel"/>
    <w:tmpl w:val="6D48F0F0"/>
    <w:lvl w:ilvl="0" w:tplc="CF3E3AE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2" w15:restartNumberingAfterBreak="0">
    <w:nsid w:val="33975F8F"/>
    <w:multiLevelType w:val="hybridMultilevel"/>
    <w:tmpl w:val="97A62BD8"/>
    <w:lvl w:ilvl="0" w:tplc="0809000F">
      <w:start w:val="1"/>
      <w:numFmt w:val="decimal"/>
      <w:lvlText w:val="%1."/>
      <w:lvlJc w:val="left"/>
      <w:pPr>
        <w:ind w:left="775" w:hanging="360"/>
      </w:pPr>
    </w:lvl>
    <w:lvl w:ilvl="1" w:tplc="08090019" w:tentative="1">
      <w:start w:val="1"/>
      <w:numFmt w:val="lowerLetter"/>
      <w:lvlText w:val="%2."/>
      <w:lvlJc w:val="left"/>
      <w:pPr>
        <w:ind w:left="1495" w:hanging="360"/>
      </w:pPr>
    </w:lvl>
    <w:lvl w:ilvl="2" w:tplc="0809001B" w:tentative="1">
      <w:start w:val="1"/>
      <w:numFmt w:val="lowerRoman"/>
      <w:lvlText w:val="%3."/>
      <w:lvlJc w:val="right"/>
      <w:pPr>
        <w:ind w:left="2215" w:hanging="180"/>
      </w:pPr>
    </w:lvl>
    <w:lvl w:ilvl="3" w:tplc="0809000F" w:tentative="1">
      <w:start w:val="1"/>
      <w:numFmt w:val="decimal"/>
      <w:lvlText w:val="%4."/>
      <w:lvlJc w:val="left"/>
      <w:pPr>
        <w:ind w:left="2935" w:hanging="360"/>
      </w:pPr>
    </w:lvl>
    <w:lvl w:ilvl="4" w:tplc="08090019" w:tentative="1">
      <w:start w:val="1"/>
      <w:numFmt w:val="lowerLetter"/>
      <w:lvlText w:val="%5."/>
      <w:lvlJc w:val="left"/>
      <w:pPr>
        <w:ind w:left="3655" w:hanging="360"/>
      </w:pPr>
    </w:lvl>
    <w:lvl w:ilvl="5" w:tplc="0809001B" w:tentative="1">
      <w:start w:val="1"/>
      <w:numFmt w:val="lowerRoman"/>
      <w:lvlText w:val="%6."/>
      <w:lvlJc w:val="right"/>
      <w:pPr>
        <w:ind w:left="4375" w:hanging="180"/>
      </w:pPr>
    </w:lvl>
    <w:lvl w:ilvl="6" w:tplc="0809000F" w:tentative="1">
      <w:start w:val="1"/>
      <w:numFmt w:val="decimal"/>
      <w:lvlText w:val="%7."/>
      <w:lvlJc w:val="left"/>
      <w:pPr>
        <w:ind w:left="5095" w:hanging="360"/>
      </w:pPr>
    </w:lvl>
    <w:lvl w:ilvl="7" w:tplc="08090019" w:tentative="1">
      <w:start w:val="1"/>
      <w:numFmt w:val="lowerLetter"/>
      <w:lvlText w:val="%8."/>
      <w:lvlJc w:val="left"/>
      <w:pPr>
        <w:ind w:left="5815" w:hanging="360"/>
      </w:pPr>
    </w:lvl>
    <w:lvl w:ilvl="8" w:tplc="0809001B" w:tentative="1">
      <w:start w:val="1"/>
      <w:numFmt w:val="lowerRoman"/>
      <w:lvlText w:val="%9."/>
      <w:lvlJc w:val="right"/>
      <w:pPr>
        <w:ind w:left="6535" w:hanging="180"/>
      </w:pPr>
    </w:lvl>
  </w:abstractNum>
  <w:abstractNum w:abstractNumId="93" w15:restartNumberingAfterBreak="0">
    <w:nsid w:val="33F74059"/>
    <w:multiLevelType w:val="hybridMultilevel"/>
    <w:tmpl w:val="AE906C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4" w15:restartNumberingAfterBreak="0">
    <w:nsid w:val="341534DF"/>
    <w:multiLevelType w:val="hybridMultilevel"/>
    <w:tmpl w:val="C8DA002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5" w15:restartNumberingAfterBreak="0">
    <w:nsid w:val="35B52E21"/>
    <w:multiLevelType w:val="hybridMultilevel"/>
    <w:tmpl w:val="ACDAA4AE"/>
    <w:lvl w:ilvl="0" w:tplc="0312281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6" w15:restartNumberingAfterBreak="0">
    <w:nsid w:val="36103E08"/>
    <w:multiLevelType w:val="hybridMultilevel"/>
    <w:tmpl w:val="DD5CCA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97" w15:restartNumberingAfterBreak="0">
    <w:nsid w:val="363831D4"/>
    <w:multiLevelType w:val="hybridMultilevel"/>
    <w:tmpl w:val="E8F0CD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8" w15:restartNumberingAfterBreak="0">
    <w:nsid w:val="36E80F30"/>
    <w:multiLevelType w:val="hybridMultilevel"/>
    <w:tmpl w:val="C824A3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9" w15:restartNumberingAfterBreak="0">
    <w:nsid w:val="39233BBA"/>
    <w:multiLevelType w:val="hybridMultilevel"/>
    <w:tmpl w:val="3AC27D56"/>
    <w:lvl w:ilvl="0" w:tplc="C024CA26">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0" w15:restartNumberingAfterBreak="0">
    <w:nsid w:val="39B640E6"/>
    <w:multiLevelType w:val="hybridMultilevel"/>
    <w:tmpl w:val="1736BC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9EA7A62"/>
    <w:multiLevelType w:val="hybridMultilevel"/>
    <w:tmpl w:val="D12ABFEE"/>
    <w:lvl w:ilvl="0" w:tplc="C024CA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2" w15:restartNumberingAfterBreak="0">
    <w:nsid w:val="3A301083"/>
    <w:multiLevelType w:val="hybridMultilevel"/>
    <w:tmpl w:val="3DF09E90"/>
    <w:lvl w:ilvl="0" w:tplc="B254EB0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3A977BA6"/>
    <w:multiLevelType w:val="hybridMultilevel"/>
    <w:tmpl w:val="E27C50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3C0545E3"/>
    <w:multiLevelType w:val="hybridMultilevel"/>
    <w:tmpl w:val="A2A06E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5" w15:restartNumberingAfterBreak="0">
    <w:nsid w:val="3C5B2964"/>
    <w:multiLevelType w:val="hybridMultilevel"/>
    <w:tmpl w:val="97A89D1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15:restartNumberingAfterBreak="0">
    <w:nsid w:val="3C5D0D97"/>
    <w:multiLevelType w:val="hybridMultilevel"/>
    <w:tmpl w:val="DC7045C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7" w15:restartNumberingAfterBreak="0">
    <w:nsid w:val="3D3E3316"/>
    <w:multiLevelType w:val="hybridMultilevel"/>
    <w:tmpl w:val="23FE3D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8" w15:restartNumberingAfterBreak="0">
    <w:nsid w:val="3DE838BD"/>
    <w:multiLevelType w:val="hybridMultilevel"/>
    <w:tmpl w:val="BE4E3DB2"/>
    <w:lvl w:ilvl="0" w:tplc="E6A4C3B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3DF512F3"/>
    <w:multiLevelType w:val="hybridMultilevel"/>
    <w:tmpl w:val="6DF49C64"/>
    <w:lvl w:ilvl="0" w:tplc="4544B3F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0" w15:restartNumberingAfterBreak="0">
    <w:nsid w:val="3DFE7801"/>
    <w:multiLevelType w:val="hybridMultilevel"/>
    <w:tmpl w:val="0E6E15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1" w15:restartNumberingAfterBreak="0">
    <w:nsid w:val="3E672C95"/>
    <w:multiLevelType w:val="hybridMultilevel"/>
    <w:tmpl w:val="0464D39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3EA92A68"/>
    <w:multiLevelType w:val="hybridMultilevel"/>
    <w:tmpl w:val="0BCE25A0"/>
    <w:lvl w:ilvl="0" w:tplc="F922439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3" w15:restartNumberingAfterBreak="0">
    <w:nsid w:val="3ED070CC"/>
    <w:multiLevelType w:val="hybridMultilevel"/>
    <w:tmpl w:val="32A075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4" w15:restartNumberingAfterBreak="0">
    <w:nsid w:val="3EEC34A8"/>
    <w:multiLevelType w:val="hybridMultilevel"/>
    <w:tmpl w:val="E0EEAF18"/>
    <w:lvl w:ilvl="0" w:tplc="C6EA74EE">
      <w:start w:val="1"/>
      <w:numFmt w:val="decimal"/>
      <w:lvlText w:val="%1."/>
      <w:lvlJc w:val="left"/>
      <w:pPr>
        <w:ind w:left="720" w:hanging="360"/>
      </w:pPr>
      <w:rPr>
        <w:rFonts w:hint="default"/>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5" w15:restartNumberingAfterBreak="0">
    <w:nsid w:val="3F0B4464"/>
    <w:multiLevelType w:val="hybridMultilevel"/>
    <w:tmpl w:val="332ED474"/>
    <w:lvl w:ilvl="0" w:tplc="AACAAF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6" w15:restartNumberingAfterBreak="0">
    <w:nsid w:val="3F1D700B"/>
    <w:multiLevelType w:val="hybridMultilevel"/>
    <w:tmpl w:val="BD6C4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7" w15:restartNumberingAfterBreak="0">
    <w:nsid w:val="40251ADF"/>
    <w:multiLevelType w:val="hybridMultilevel"/>
    <w:tmpl w:val="47446DBE"/>
    <w:lvl w:ilvl="0" w:tplc="C024CA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8" w15:restartNumberingAfterBreak="0">
    <w:nsid w:val="40461020"/>
    <w:multiLevelType w:val="hybridMultilevel"/>
    <w:tmpl w:val="5DD07F6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9" w15:restartNumberingAfterBreak="0">
    <w:nsid w:val="40C63C3D"/>
    <w:multiLevelType w:val="hybridMultilevel"/>
    <w:tmpl w:val="AEB614C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0" w15:restartNumberingAfterBreak="0">
    <w:nsid w:val="40E26EC6"/>
    <w:multiLevelType w:val="hybridMultilevel"/>
    <w:tmpl w:val="E37EEED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1" w15:restartNumberingAfterBreak="0">
    <w:nsid w:val="41354B6D"/>
    <w:multiLevelType w:val="hybridMultilevel"/>
    <w:tmpl w:val="DC821B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2" w15:restartNumberingAfterBreak="0">
    <w:nsid w:val="4222534C"/>
    <w:multiLevelType w:val="hybridMultilevel"/>
    <w:tmpl w:val="A63CC9C8"/>
    <w:lvl w:ilvl="0" w:tplc="1152DF7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3" w15:restartNumberingAfterBreak="0">
    <w:nsid w:val="42F8610C"/>
    <w:multiLevelType w:val="hybridMultilevel"/>
    <w:tmpl w:val="BA7E14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44C03F74"/>
    <w:multiLevelType w:val="hybridMultilevel"/>
    <w:tmpl w:val="DC821B7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5" w15:restartNumberingAfterBreak="0">
    <w:nsid w:val="458E0E29"/>
    <w:multiLevelType w:val="hybridMultilevel"/>
    <w:tmpl w:val="CDD86140"/>
    <w:lvl w:ilvl="0" w:tplc="D4B2597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4715242E"/>
    <w:multiLevelType w:val="hybridMultilevel"/>
    <w:tmpl w:val="5E9C04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47F53EB7"/>
    <w:multiLevelType w:val="hybridMultilevel"/>
    <w:tmpl w:val="5D0CF9A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8" w15:restartNumberingAfterBreak="0">
    <w:nsid w:val="480D6646"/>
    <w:multiLevelType w:val="hybridMultilevel"/>
    <w:tmpl w:val="C5C477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9" w15:restartNumberingAfterBreak="0">
    <w:nsid w:val="48163EA0"/>
    <w:multiLevelType w:val="hybridMultilevel"/>
    <w:tmpl w:val="ADAC1A4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0" w15:restartNumberingAfterBreak="0">
    <w:nsid w:val="4908083C"/>
    <w:multiLevelType w:val="hybridMultilevel"/>
    <w:tmpl w:val="533EE728"/>
    <w:lvl w:ilvl="0" w:tplc="08090001">
      <w:start w:val="1"/>
      <w:numFmt w:val="bullet"/>
      <w:lvlText w:val=""/>
      <w:lvlJc w:val="left"/>
      <w:pPr>
        <w:ind w:left="1146" w:hanging="360"/>
      </w:pPr>
      <w:rPr>
        <w:rFonts w:ascii="Symbol" w:hAnsi="Symbol" w:hint="default"/>
      </w:rPr>
    </w:lvl>
    <w:lvl w:ilvl="1" w:tplc="F8D8FFE8">
      <w:numFmt w:val="bullet"/>
      <w:lvlText w:val="-"/>
      <w:lvlJc w:val="left"/>
      <w:pPr>
        <w:ind w:left="1866" w:hanging="360"/>
      </w:pPr>
      <w:rPr>
        <w:rFonts w:ascii="Arial" w:eastAsia="Times New Roman" w:hAnsi="Arial" w:cs="Arial" w:hint="default"/>
      </w:rPr>
    </w:lvl>
    <w:lvl w:ilvl="2" w:tplc="B07C1FAC">
      <w:numFmt w:val="bullet"/>
      <w:lvlText w:val="•"/>
      <w:lvlJc w:val="left"/>
      <w:pPr>
        <w:ind w:left="2586" w:hanging="360"/>
      </w:pPr>
      <w:rPr>
        <w:rFonts w:ascii="Arial" w:eastAsia="Times New Roman" w:hAnsi="Arial" w:cs="Arial"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131" w15:restartNumberingAfterBreak="0">
    <w:nsid w:val="497D730C"/>
    <w:multiLevelType w:val="hybridMultilevel"/>
    <w:tmpl w:val="6A9A0BC6"/>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2" w15:restartNumberingAfterBreak="0">
    <w:nsid w:val="4A641325"/>
    <w:multiLevelType w:val="hybridMultilevel"/>
    <w:tmpl w:val="9C88911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3" w15:restartNumberingAfterBreak="0">
    <w:nsid w:val="4ACF39F8"/>
    <w:multiLevelType w:val="hybridMultilevel"/>
    <w:tmpl w:val="E6B09722"/>
    <w:lvl w:ilvl="0" w:tplc="736A18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4" w15:restartNumberingAfterBreak="0">
    <w:nsid w:val="4AF72A17"/>
    <w:multiLevelType w:val="hybridMultilevel"/>
    <w:tmpl w:val="BBD2DB82"/>
    <w:lvl w:ilvl="0" w:tplc="5E565DC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5" w15:restartNumberingAfterBreak="0">
    <w:nsid w:val="4B437C92"/>
    <w:multiLevelType w:val="hybridMultilevel"/>
    <w:tmpl w:val="60CE39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4B757A46"/>
    <w:multiLevelType w:val="hybridMultilevel"/>
    <w:tmpl w:val="5C162DB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C157FCB"/>
    <w:multiLevelType w:val="hybridMultilevel"/>
    <w:tmpl w:val="64FC6E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4C26090C"/>
    <w:multiLevelType w:val="hybridMultilevel"/>
    <w:tmpl w:val="C2E41AF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9" w15:restartNumberingAfterBreak="0">
    <w:nsid w:val="4CA4681D"/>
    <w:multiLevelType w:val="hybridMultilevel"/>
    <w:tmpl w:val="C610C566"/>
    <w:lvl w:ilvl="0" w:tplc="8294E4B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0" w15:restartNumberingAfterBreak="0">
    <w:nsid w:val="4CC90D1F"/>
    <w:multiLevelType w:val="hybridMultilevel"/>
    <w:tmpl w:val="14763D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1" w15:restartNumberingAfterBreak="0">
    <w:nsid w:val="4D0E655F"/>
    <w:multiLevelType w:val="hybridMultilevel"/>
    <w:tmpl w:val="6436E04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2" w15:restartNumberingAfterBreak="0">
    <w:nsid w:val="4D3E7C9E"/>
    <w:multiLevelType w:val="hybridMultilevel"/>
    <w:tmpl w:val="1592F49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3" w15:restartNumberingAfterBreak="0">
    <w:nsid w:val="4DAB59F6"/>
    <w:multiLevelType w:val="hybridMultilevel"/>
    <w:tmpl w:val="FB1E61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4" w15:restartNumberingAfterBreak="0">
    <w:nsid w:val="4E901F6C"/>
    <w:multiLevelType w:val="hybridMultilevel"/>
    <w:tmpl w:val="3D7410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5" w15:restartNumberingAfterBreak="0">
    <w:nsid w:val="4FA4140C"/>
    <w:multiLevelType w:val="hybridMultilevel"/>
    <w:tmpl w:val="C8DA002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6" w15:restartNumberingAfterBreak="0">
    <w:nsid w:val="4FC86C49"/>
    <w:multiLevelType w:val="hybridMultilevel"/>
    <w:tmpl w:val="E6F61C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7" w15:restartNumberingAfterBreak="0">
    <w:nsid w:val="4FEB22AE"/>
    <w:multiLevelType w:val="hybridMultilevel"/>
    <w:tmpl w:val="63F2B6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FFC4F54"/>
    <w:multiLevelType w:val="hybridMultilevel"/>
    <w:tmpl w:val="21541ECC"/>
    <w:lvl w:ilvl="0" w:tplc="3C6A1746">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9" w15:restartNumberingAfterBreak="0">
    <w:nsid w:val="52043A8C"/>
    <w:multiLevelType w:val="hybridMultilevel"/>
    <w:tmpl w:val="FF9EDCD6"/>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0" w15:restartNumberingAfterBreak="0">
    <w:nsid w:val="52317AF4"/>
    <w:multiLevelType w:val="hybridMultilevel"/>
    <w:tmpl w:val="62A4A9F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1" w15:restartNumberingAfterBreak="0">
    <w:nsid w:val="52332BBE"/>
    <w:multiLevelType w:val="hybridMultilevel"/>
    <w:tmpl w:val="81E0D0F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2" w15:restartNumberingAfterBreak="0">
    <w:nsid w:val="523B73FD"/>
    <w:multiLevelType w:val="hybridMultilevel"/>
    <w:tmpl w:val="D31C5F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3" w15:restartNumberingAfterBreak="0">
    <w:nsid w:val="52485DAB"/>
    <w:multiLevelType w:val="hybridMultilevel"/>
    <w:tmpl w:val="54EC36A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4" w15:restartNumberingAfterBreak="0">
    <w:nsid w:val="5272271F"/>
    <w:multiLevelType w:val="hybridMultilevel"/>
    <w:tmpl w:val="2200A080"/>
    <w:lvl w:ilvl="0" w:tplc="EDF4281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5" w15:restartNumberingAfterBreak="0">
    <w:nsid w:val="52FA04C6"/>
    <w:multiLevelType w:val="hybridMultilevel"/>
    <w:tmpl w:val="AF2E1B6A"/>
    <w:lvl w:ilvl="0" w:tplc="A59AAD1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6" w15:restartNumberingAfterBreak="0">
    <w:nsid w:val="5329213E"/>
    <w:multiLevelType w:val="hybridMultilevel"/>
    <w:tmpl w:val="15EC7192"/>
    <w:lvl w:ilvl="0" w:tplc="1E18C2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15:restartNumberingAfterBreak="0">
    <w:nsid w:val="53EC4EE5"/>
    <w:multiLevelType w:val="hybridMultilevel"/>
    <w:tmpl w:val="D2B4D7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8" w15:restartNumberingAfterBreak="0">
    <w:nsid w:val="541E5CB8"/>
    <w:multiLevelType w:val="hybridMultilevel"/>
    <w:tmpl w:val="0DD6502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9" w15:restartNumberingAfterBreak="0">
    <w:nsid w:val="54F500F7"/>
    <w:multiLevelType w:val="hybridMultilevel"/>
    <w:tmpl w:val="4D0C44CC"/>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0" w15:restartNumberingAfterBreak="0">
    <w:nsid w:val="559E5B88"/>
    <w:multiLevelType w:val="hybridMultilevel"/>
    <w:tmpl w:val="6B8A04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5F25AA3"/>
    <w:multiLevelType w:val="hybridMultilevel"/>
    <w:tmpl w:val="BEC07C6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2" w15:restartNumberingAfterBreak="0">
    <w:nsid w:val="561A61AB"/>
    <w:multiLevelType w:val="hybridMultilevel"/>
    <w:tmpl w:val="3104E3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3" w15:restartNumberingAfterBreak="0">
    <w:nsid w:val="57AB0790"/>
    <w:multiLevelType w:val="hybridMultilevel"/>
    <w:tmpl w:val="ADAC1A40"/>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4" w15:restartNumberingAfterBreak="0">
    <w:nsid w:val="57D2516E"/>
    <w:multiLevelType w:val="hybridMultilevel"/>
    <w:tmpl w:val="16CACC0A"/>
    <w:lvl w:ilvl="0" w:tplc="ED36AFC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5" w15:restartNumberingAfterBreak="0">
    <w:nsid w:val="585E478C"/>
    <w:multiLevelType w:val="hybridMultilevel"/>
    <w:tmpl w:val="FF7E31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6" w15:restartNumberingAfterBreak="0">
    <w:nsid w:val="597A6375"/>
    <w:multiLevelType w:val="hybridMultilevel"/>
    <w:tmpl w:val="97A89D1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7" w15:restartNumberingAfterBreak="0">
    <w:nsid w:val="597F2BB0"/>
    <w:multiLevelType w:val="hybridMultilevel"/>
    <w:tmpl w:val="5686D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9CC2487"/>
    <w:multiLevelType w:val="hybridMultilevel"/>
    <w:tmpl w:val="BA586EAC"/>
    <w:lvl w:ilvl="0" w:tplc="C024CA2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9" w15:restartNumberingAfterBreak="0">
    <w:nsid w:val="5A583661"/>
    <w:multiLevelType w:val="hybridMultilevel"/>
    <w:tmpl w:val="86BC5E4A"/>
    <w:lvl w:ilvl="0" w:tplc="0809000F">
      <w:start w:val="1"/>
      <w:numFmt w:val="decimal"/>
      <w:lvlText w:val="%1."/>
      <w:lvlJc w:val="left"/>
      <w:pPr>
        <w:ind w:left="360" w:hanging="360"/>
      </w:p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0" w15:restartNumberingAfterBreak="0">
    <w:nsid w:val="5A884D55"/>
    <w:multiLevelType w:val="hybridMultilevel"/>
    <w:tmpl w:val="DDA47C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1" w15:restartNumberingAfterBreak="0">
    <w:nsid w:val="5BB2103C"/>
    <w:multiLevelType w:val="hybridMultilevel"/>
    <w:tmpl w:val="DFDEE838"/>
    <w:lvl w:ilvl="0" w:tplc="F0C69CB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2" w15:restartNumberingAfterBreak="0">
    <w:nsid w:val="5C434823"/>
    <w:multiLevelType w:val="hybridMultilevel"/>
    <w:tmpl w:val="3B9E8B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3" w15:restartNumberingAfterBreak="0">
    <w:nsid w:val="5D8F7E9F"/>
    <w:multiLevelType w:val="hybridMultilevel"/>
    <w:tmpl w:val="D8D281D4"/>
    <w:lvl w:ilvl="0" w:tplc="3B0A62DA">
      <w:start w:val="9"/>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4" w15:restartNumberingAfterBreak="0">
    <w:nsid w:val="5E301ED8"/>
    <w:multiLevelType w:val="hybridMultilevel"/>
    <w:tmpl w:val="13168956"/>
    <w:lvl w:ilvl="0" w:tplc="C7FC9AB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5" w15:restartNumberingAfterBreak="0">
    <w:nsid w:val="5E727F98"/>
    <w:multiLevelType w:val="hybridMultilevel"/>
    <w:tmpl w:val="820459C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6" w15:restartNumberingAfterBreak="0">
    <w:nsid w:val="5E9C5E72"/>
    <w:multiLevelType w:val="hybridMultilevel"/>
    <w:tmpl w:val="F7B47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15:restartNumberingAfterBreak="0">
    <w:nsid w:val="5F370D5C"/>
    <w:multiLevelType w:val="hybridMultilevel"/>
    <w:tmpl w:val="C824A3D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8" w15:restartNumberingAfterBreak="0">
    <w:nsid w:val="5F783E6A"/>
    <w:multiLevelType w:val="hybridMultilevel"/>
    <w:tmpl w:val="4B8219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9" w15:restartNumberingAfterBreak="0">
    <w:nsid w:val="605D279A"/>
    <w:multiLevelType w:val="hybridMultilevel"/>
    <w:tmpl w:val="1766FA42"/>
    <w:lvl w:ilvl="0" w:tplc="CD18BAE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0" w15:restartNumberingAfterBreak="0">
    <w:nsid w:val="60724401"/>
    <w:multiLevelType w:val="hybridMultilevel"/>
    <w:tmpl w:val="1E0AD960"/>
    <w:lvl w:ilvl="0" w:tplc="54D6187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1" w15:restartNumberingAfterBreak="0">
    <w:nsid w:val="60920208"/>
    <w:multiLevelType w:val="hybridMultilevel"/>
    <w:tmpl w:val="8F24F4E4"/>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82" w15:restartNumberingAfterBreak="0">
    <w:nsid w:val="60E038AC"/>
    <w:multiLevelType w:val="hybridMultilevel"/>
    <w:tmpl w:val="A9103E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3" w15:restartNumberingAfterBreak="0">
    <w:nsid w:val="621A5A8C"/>
    <w:multiLevelType w:val="hybridMultilevel"/>
    <w:tmpl w:val="0EAC2E8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4" w15:restartNumberingAfterBreak="0">
    <w:nsid w:val="629378AD"/>
    <w:multiLevelType w:val="hybridMultilevel"/>
    <w:tmpl w:val="99FAA4D6"/>
    <w:lvl w:ilvl="0" w:tplc="4B880D20">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5" w15:restartNumberingAfterBreak="0">
    <w:nsid w:val="62A519BB"/>
    <w:multiLevelType w:val="hybridMultilevel"/>
    <w:tmpl w:val="89F877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6" w15:restartNumberingAfterBreak="0">
    <w:nsid w:val="6300406E"/>
    <w:multiLevelType w:val="hybridMultilevel"/>
    <w:tmpl w:val="E3B4FF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36F5BCB"/>
    <w:multiLevelType w:val="hybridMultilevel"/>
    <w:tmpl w:val="938E1B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8" w15:restartNumberingAfterBreak="0">
    <w:nsid w:val="637A105D"/>
    <w:multiLevelType w:val="multilevel"/>
    <w:tmpl w:val="C0E81E5E"/>
    <w:lvl w:ilvl="0">
      <w:start w:val="1"/>
      <w:numFmt w:val="decimal"/>
      <w:lvlText w:val="%1."/>
      <w:lvlJc w:val="left"/>
      <w:pPr>
        <w:ind w:left="360" w:hanging="360"/>
      </w:pPr>
      <w:rPr>
        <w:rFonts w:hint="default"/>
      </w:rPr>
    </w:lvl>
    <w:lvl w:ilvl="1">
      <w:start w:val="2"/>
      <w:numFmt w:val="decimal"/>
      <w:lvlText w:val="%2.a"/>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89" w15:restartNumberingAfterBreak="0">
    <w:nsid w:val="641015DC"/>
    <w:multiLevelType w:val="hybridMultilevel"/>
    <w:tmpl w:val="89AE5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0" w15:restartNumberingAfterBreak="0">
    <w:nsid w:val="647408B1"/>
    <w:multiLevelType w:val="hybridMultilevel"/>
    <w:tmpl w:val="319EFB5C"/>
    <w:lvl w:ilvl="0" w:tplc="0E400C3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1" w15:restartNumberingAfterBreak="0">
    <w:nsid w:val="660F12B2"/>
    <w:multiLevelType w:val="hybridMultilevel"/>
    <w:tmpl w:val="D10C49FC"/>
    <w:lvl w:ilvl="0" w:tplc="7C1E02DA">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663265E0"/>
    <w:multiLevelType w:val="hybridMultilevel"/>
    <w:tmpl w:val="FC3EA2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668254CD"/>
    <w:multiLevelType w:val="hybridMultilevel"/>
    <w:tmpl w:val="0C5682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74C0F79"/>
    <w:multiLevelType w:val="hybridMultilevel"/>
    <w:tmpl w:val="78724784"/>
    <w:lvl w:ilvl="0" w:tplc="B9C0A84A">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5" w15:restartNumberingAfterBreak="0">
    <w:nsid w:val="685B2DCE"/>
    <w:multiLevelType w:val="hybridMultilevel"/>
    <w:tmpl w:val="F2902C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6" w15:restartNumberingAfterBreak="0">
    <w:nsid w:val="688C227B"/>
    <w:multiLevelType w:val="hybridMultilevel"/>
    <w:tmpl w:val="0472D22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15:restartNumberingAfterBreak="0">
    <w:nsid w:val="68DF1324"/>
    <w:multiLevelType w:val="hybridMultilevel"/>
    <w:tmpl w:val="EEB8CF46"/>
    <w:lvl w:ilvl="0" w:tplc="CE7AD76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8" w15:restartNumberingAfterBreak="0">
    <w:nsid w:val="690B1327"/>
    <w:multiLevelType w:val="hybridMultilevel"/>
    <w:tmpl w:val="D960FB0C"/>
    <w:lvl w:ilvl="0" w:tplc="C8F27CEC">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9" w15:restartNumberingAfterBreak="0">
    <w:nsid w:val="6929118B"/>
    <w:multiLevelType w:val="hybridMultilevel"/>
    <w:tmpl w:val="A122277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start w:val="1"/>
      <w:numFmt w:val="lowerRoman"/>
      <w:lvlText w:val="%3."/>
      <w:lvlJc w:val="right"/>
      <w:pPr>
        <w:ind w:left="1800" w:hanging="180"/>
      </w:pPr>
    </w:lvl>
    <w:lvl w:ilvl="3" w:tplc="0809000F">
      <w:start w:val="1"/>
      <w:numFmt w:val="decimal"/>
      <w:lvlText w:val="%4."/>
      <w:lvlJc w:val="left"/>
      <w:pPr>
        <w:ind w:left="2520" w:hanging="360"/>
      </w:pPr>
    </w:lvl>
    <w:lvl w:ilvl="4" w:tplc="08090019">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0" w15:restartNumberingAfterBreak="0">
    <w:nsid w:val="6A3830D4"/>
    <w:multiLevelType w:val="hybridMultilevel"/>
    <w:tmpl w:val="C622AF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AAD3ED8"/>
    <w:multiLevelType w:val="hybridMultilevel"/>
    <w:tmpl w:val="2D94E71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2" w15:restartNumberingAfterBreak="0">
    <w:nsid w:val="6AB61125"/>
    <w:multiLevelType w:val="hybridMultilevel"/>
    <w:tmpl w:val="F1526A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3" w15:restartNumberingAfterBreak="0">
    <w:nsid w:val="6B125B0F"/>
    <w:multiLevelType w:val="multilevel"/>
    <w:tmpl w:val="07CC9BB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1006"/>
        </w:tabs>
        <w:ind w:left="1006"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04" w15:restartNumberingAfterBreak="0">
    <w:nsid w:val="6BE3396C"/>
    <w:multiLevelType w:val="hybridMultilevel"/>
    <w:tmpl w:val="E8F0CD96"/>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5" w15:restartNumberingAfterBreak="0">
    <w:nsid w:val="6C861E37"/>
    <w:multiLevelType w:val="multilevel"/>
    <w:tmpl w:val="67963F9E"/>
    <w:lvl w:ilvl="0">
      <w:start w:val="1"/>
      <w:numFmt w:val="decimal"/>
      <w:lvlText w:val="%1."/>
      <w:lvlJc w:val="left"/>
      <w:pPr>
        <w:ind w:left="360" w:hanging="360"/>
      </w:pPr>
      <w:rPr>
        <w:rFonts w:hint="default"/>
      </w:rPr>
    </w:lvl>
    <w:lvl w:ilvl="1">
      <w:start w:val="1"/>
      <w:numFmt w:val="lowerLetter"/>
      <w:lvlText w:val="%2."/>
      <w:lvlJc w:val="left"/>
      <w:pPr>
        <w:ind w:left="1080" w:hanging="360"/>
      </w:pPr>
      <w:rPr>
        <w:rFonts w:hint="default"/>
      </w:rPr>
    </w:lvl>
    <w:lvl w:ilvl="2">
      <w:start w:val="1"/>
      <w:numFmt w:val="lowerRoman"/>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206" w15:restartNumberingAfterBreak="0">
    <w:nsid w:val="6CAA0E77"/>
    <w:multiLevelType w:val="multilevel"/>
    <w:tmpl w:val="137CFE48"/>
    <w:lvl w:ilvl="0">
      <w:start w:val="1"/>
      <w:numFmt w:val="decimal"/>
      <w:lvlText w:val="%1."/>
      <w:lvlJc w:val="left"/>
      <w:pPr>
        <w:ind w:left="720" w:hanging="360"/>
      </w:pPr>
    </w:lvl>
    <w:lvl w:ilvl="1">
      <w:start w:val="7"/>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07" w15:restartNumberingAfterBreak="0">
    <w:nsid w:val="6E4066E1"/>
    <w:multiLevelType w:val="hybridMultilevel"/>
    <w:tmpl w:val="2F9E0E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8" w15:restartNumberingAfterBreak="0">
    <w:nsid w:val="6EAD35F6"/>
    <w:multiLevelType w:val="hybridMultilevel"/>
    <w:tmpl w:val="649E90D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9" w15:restartNumberingAfterBreak="0">
    <w:nsid w:val="6EE63DB6"/>
    <w:multiLevelType w:val="hybridMultilevel"/>
    <w:tmpl w:val="49BC04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0" w15:restartNumberingAfterBreak="0">
    <w:nsid w:val="6F821FD2"/>
    <w:multiLevelType w:val="hybridMultilevel"/>
    <w:tmpl w:val="3DBA5A4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1" w15:restartNumberingAfterBreak="0">
    <w:nsid w:val="6FB24DD8"/>
    <w:multiLevelType w:val="hybridMultilevel"/>
    <w:tmpl w:val="479206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2" w15:restartNumberingAfterBreak="0">
    <w:nsid w:val="708F7E4A"/>
    <w:multiLevelType w:val="hybridMultilevel"/>
    <w:tmpl w:val="3DBCD0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3" w15:restartNumberingAfterBreak="0">
    <w:nsid w:val="70A40874"/>
    <w:multiLevelType w:val="hybridMultilevel"/>
    <w:tmpl w:val="64C8DC6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71435637"/>
    <w:multiLevelType w:val="hybridMultilevel"/>
    <w:tmpl w:val="86BC5E4A"/>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5" w15:restartNumberingAfterBreak="0">
    <w:nsid w:val="71465A72"/>
    <w:multiLevelType w:val="hybridMultilevel"/>
    <w:tmpl w:val="41027A1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726304DB"/>
    <w:multiLevelType w:val="hybridMultilevel"/>
    <w:tmpl w:val="A122277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17" w15:restartNumberingAfterBreak="0">
    <w:nsid w:val="74523460"/>
    <w:multiLevelType w:val="hybridMultilevel"/>
    <w:tmpl w:val="11A2DB7A"/>
    <w:lvl w:ilvl="0" w:tplc="CF1C1B3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8" w15:restartNumberingAfterBreak="0">
    <w:nsid w:val="74C03D7A"/>
    <w:multiLevelType w:val="hybridMultilevel"/>
    <w:tmpl w:val="5504ED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74F65BFF"/>
    <w:multiLevelType w:val="hybridMultilevel"/>
    <w:tmpl w:val="38F0D1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0" w15:restartNumberingAfterBreak="0">
    <w:nsid w:val="75F0426F"/>
    <w:multiLevelType w:val="hybridMultilevel"/>
    <w:tmpl w:val="0DD6502E"/>
    <w:lvl w:ilvl="0" w:tplc="0809000F">
      <w:start w:val="1"/>
      <w:numFmt w:val="decimal"/>
      <w:lvlText w:val="%1."/>
      <w:lvlJc w:val="left"/>
      <w:pPr>
        <w:ind w:left="360" w:hanging="360"/>
      </w:p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1" w15:restartNumberingAfterBreak="0">
    <w:nsid w:val="761D045B"/>
    <w:multiLevelType w:val="hybridMultilevel"/>
    <w:tmpl w:val="96F011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2" w15:restartNumberingAfterBreak="0">
    <w:nsid w:val="773151C4"/>
    <w:multiLevelType w:val="hybridMultilevel"/>
    <w:tmpl w:val="08C260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3" w15:restartNumberingAfterBreak="0">
    <w:nsid w:val="785D60B6"/>
    <w:multiLevelType w:val="hybridMultilevel"/>
    <w:tmpl w:val="C900AEC2"/>
    <w:lvl w:ilvl="0" w:tplc="9CA27BFC">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4" w15:restartNumberingAfterBreak="0">
    <w:nsid w:val="78C7325B"/>
    <w:multiLevelType w:val="hybridMultilevel"/>
    <w:tmpl w:val="141E4ACE"/>
    <w:lvl w:ilvl="0" w:tplc="1A187A64">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A491EA8"/>
    <w:multiLevelType w:val="hybridMultilevel"/>
    <w:tmpl w:val="7B46B92A"/>
    <w:lvl w:ilvl="0" w:tplc="CD0AAE66">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6" w15:restartNumberingAfterBreak="0">
    <w:nsid w:val="7AD17CBE"/>
    <w:multiLevelType w:val="hybridMultilevel"/>
    <w:tmpl w:val="CD4EAC22"/>
    <w:lvl w:ilvl="0" w:tplc="2ABCC49C">
      <w:start w:val="1"/>
      <w:numFmt w:val="lowerLetter"/>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7" w15:restartNumberingAfterBreak="0">
    <w:nsid w:val="7BEB419C"/>
    <w:multiLevelType w:val="hybridMultilevel"/>
    <w:tmpl w:val="91EEDB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8" w15:restartNumberingAfterBreak="0">
    <w:nsid w:val="7BF36973"/>
    <w:multiLevelType w:val="hybridMultilevel"/>
    <w:tmpl w:val="38EC2BDE"/>
    <w:lvl w:ilvl="0" w:tplc="688C486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9" w15:restartNumberingAfterBreak="0">
    <w:nsid w:val="7CBA2FD7"/>
    <w:multiLevelType w:val="hybridMultilevel"/>
    <w:tmpl w:val="6F3CD71E"/>
    <w:lvl w:ilvl="0" w:tplc="4266AC28">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0" w15:restartNumberingAfterBreak="0">
    <w:nsid w:val="7CD2455D"/>
    <w:multiLevelType w:val="hybridMultilevel"/>
    <w:tmpl w:val="A1222774"/>
    <w:lvl w:ilvl="0" w:tplc="0809000F">
      <w:start w:val="1"/>
      <w:numFmt w:val="decimal"/>
      <w:lvlText w:val="%1."/>
      <w:lvlJc w:val="left"/>
      <w:pPr>
        <w:ind w:left="360" w:hanging="360"/>
      </w:pPr>
      <w:rPr>
        <w:rFonts w:hint="default"/>
      </w:rPr>
    </w:lvl>
    <w:lvl w:ilvl="1" w:tplc="08090001">
      <w:start w:val="1"/>
      <w:numFmt w:val="bullet"/>
      <w:lvlText w:val=""/>
      <w:lvlJc w:val="left"/>
      <w:pPr>
        <w:ind w:left="1080" w:hanging="360"/>
      </w:pPr>
      <w:rPr>
        <w:rFonts w:ascii="Symbol" w:hAnsi="Symbol"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31" w15:restartNumberingAfterBreak="0">
    <w:nsid w:val="7CFA6944"/>
    <w:multiLevelType w:val="hybridMultilevel"/>
    <w:tmpl w:val="5F16633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2" w15:restartNumberingAfterBreak="0">
    <w:nsid w:val="7E1F476A"/>
    <w:multiLevelType w:val="hybridMultilevel"/>
    <w:tmpl w:val="DE528A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7EAB499B"/>
    <w:multiLevelType w:val="hybridMultilevel"/>
    <w:tmpl w:val="73E8FE80"/>
    <w:lvl w:ilvl="0" w:tplc="736A18A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4" w15:restartNumberingAfterBreak="0">
    <w:nsid w:val="7ED45308"/>
    <w:multiLevelType w:val="multilevel"/>
    <w:tmpl w:val="0C184DC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03"/>
  </w:num>
  <w:num w:numId="2">
    <w:abstractNumId w:val="130"/>
  </w:num>
  <w:num w:numId="3">
    <w:abstractNumId w:val="96"/>
  </w:num>
  <w:num w:numId="4">
    <w:abstractNumId w:val="34"/>
  </w:num>
  <w:num w:numId="5">
    <w:abstractNumId w:val="88"/>
  </w:num>
  <w:num w:numId="6">
    <w:abstractNumId w:val="152"/>
  </w:num>
  <w:num w:numId="7">
    <w:abstractNumId w:val="233"/>
  </w:num>
  <w:num w:numId="8">
    <w:abstractNumId w:val="3"/>
  </w:num>
  <w:num w:numId="9">
    <w:abstractNumId w:val="142"/>
  </w:num>
  <w:num w:numId="10">
    <w:abstractNumId w:val="113"/>
  </w:num>
  <w:num w:numId="11">
    <w:abstractNumId w:val="116"/>
  </w:num>
  <w:num w:numId="12">
    <w:abstractNumId w:val="71"/>
  </w:num>
  <w:num w:numId="13">
    <w:abstractNumId w:val="81"/>
  </w:num>
  <w:num w:numId="14">
    <w:abstractNumId w:val="42"/>
  </w:num>
  <w:num w:numId="15">
    <w:abstractNumId w:val="41"/>
  </w:num>
  <w:num w:numId="16">
    <w:abstractNumId w:val="132"/>
  </w:num>
  <w:num w:numId="17">
    <w:abstractNumId w:val="231"/>
  </w:num>
  <w:num w:numId="18">
    <w:abstractNumId w:val="65"/>
  </w:num>
  <w:num w:numId="19">
    <w:abstractNumId w:val="84"/>
  </w:num>
  <w:num w:numId="20">
    <w:abstractNumId w:val="147"/>
  </w:num>
  <w:num w:numId="21">
    <w:abstractNumId w:val="60"/>
  </w:num>
  <w:num w:numId="22">
    <w:abstractNumId w:val="196"/>
  </w:num>
  <w:num w:numId="23">
    <w:abstractNumId w:val="56"/>
  </w:num>
  <w:num w:numId="24">
    <w:abstractNumId w:val="202"/>
  </w:num>
  <w:num w:numId="25">
    <w:abstractNumId w:val="78"/>
  </w:num>
  <w:num w:numId="26">
    <w:abstractNumId w:val="222"/>
  </w:num>
  <w:num w:numId="27">
    <w:abstractNumId w:val="144"/>
  </w:num>
  <w:num w:numId="28">
    <w:abstractNumId w:val="209"/>
  </w:num>
  <w:num w:numId="29">
    <w:abstractNumId w:val="187"/>
  </w:num>
  <w:num w:numId="30">
    <w:abstractNumId w:val="111"/>
  </w:num>
  <w:num w:numId="31">
    <w:abstractNumId w:val="175"/>
  </w:num>
  <w:num w:numId="32">
    <w:abstractNumId w:val="176"/>
  </w:num>
  <w:num w:numId="33">
    <w:abstractNumId w:val="103"/>
  </w:num>
  <w:num w:numId="34">
    <w:abstractNumId w:val="14"/>
  </w:num>
  <w:num w:numId="35">
    <w:abstractNumId w:val="31"/>
  </w:num>
  <w:num w:numId="36">
    <w:abstractNumId w:val="46"/>
  </w:num>
  <w:num w:numId="37">
    <w:abstractNumId w:val="141"/>
  </w:num>
  <w:num w:numId="38">
    <w:abstractNumId w:val="135"/>
  </w:num>
  <w:num w:numId="39">
    <w:abstractNumId w:val="178"/>
  </w:num>
  <w:num w:numId="40">
    <w:abstractNumId w:val="57"/>
  </w:num>
  <w:num w:numId="41">
    <w:abstractNumId w:val="207"/>
  </w:num>
  <w:num w:numId="42">
    <w:abstractNumId w:val="5"/>
  </w:num>
  <w:num w:numId="43">
    <w:abstractNumId w:val="59"/>
  </w:num>
  <w:num w:numId="44">
    <w:abstractNumId w:val="76"/>
  </w:num>
  <w:num w:numId="45">
    <w:abstractNumId w:val="67"/>
  </w:num>
  <w:num w:numId="46">
    <w:abstractNumId w:val="172"/>
  </w:num>
  <w:num w:numId="47">
    <w:abstractNumId w:val="23"/>
  </w:num>
  <w:num w:numId="48">
    <w:abstractNumId w:val="62"/>
  </w:num>
  <w:num w:numId="49">
    <w:abstractNumId w:val="185"/>
  </w:num>
  <w:num w:numId="50">
    <w:abstractNumId w:val="183"/>
  </w:num>
  <w:num w:numId="51">
    <w:abstractNumId w:val="195"/>
  </w:num>
  <w:num w:numId="52">
    <w:abstractNumId w:val="30"/>
  </w:num>
  <w:num w:numId="53">
    <w:abstractNumId w:val="8"/>
  </w:num>
  <w:num w:numId="54">
    <w:abstractNumId w:val="162"/>
  </w:num>
  <w:num w:numId="55">
    <w:abstractNumId w:val="85"/>
  </w:num>
  <w:num w:numId="56">
    <w:abstractNumId w:val="4"/>
  </w:num>
  <w:num w:numId="57">
    <w:abstractNumId w:val="15"/>
  </w:num>
  <w:num w:numId="58">
    <w:abstractNumId w:val="200"/>
  </w:num>
  <w:num w:numId="59">
    <w:abstractNumId w:val="206"/>
  </w:num>
  <w:num w:numId="60">
    <w:abstractNumId w:val="189"/>
  </w:num>
  <w:num w:numId="61">
    <w:abstractNumId w:val="52"/>
  </w:num>
  <w:num w:numId="62">
    <w:abstractNumId w:val="140"/>
  </w:num>
  <w:num w:numId="63">
    <w:abstractNumId w:val="47"/>
  </w:num>
  <w:num w:numId="64">
    <w:abstractNumId w:val="86"/>
  </w:num>
  <w:num w:numId="65">
    <w:abstractNumId w:val="1"/>
  </w:num>
  <w:num w:numId="66">
    <w:abstractNumId w:val="153"/>
  </w:num>
  <w:num w:numId="67">
    <w:abstractNumId w:val="126"/>
  </w:num>
  <w:num w:numId="68">
    <w:abstractNumId w:val="83"/>
  </w:num>
  <w:num w:numId="69">
    <w:abstractNumId w:val="201"/>
  </w:num>
  <w:num w:numId="70">
    <w:abstractNumId w:val="186"/>
  </w:num>
  <w:num w:numId="71">
    <w:abstractNumId w:val="119"/>
  </w:num>
  <w:num w:numId="72">
    <w:abstractNumId w:val="68"/>
  </w:num>
  <w:num w:numId="73">
    <w:abstractNumId w:val="77"/>
  </w:num>
  <w:num w:numId="74">
    <w:abstractNumId w:val="227"/>
  </w:num>
  <w:num w:numId="75">
    <w:abstractNumId w:val="44"/>
  </w:num>
  <w:num w:numId="76">
    <w:abstractNumId w:val="146"/>
  </w:num>
  <w:num w:numId="77">
    <w:abstractNumId w:val="161"/>
  </w:num>
  <w:num w:numId="78">
    <w:abstractNumId w:val="0"/>
  </w:num>
  <w:num w:numId="79">
    <w:abstractNumId w:val="192"/>
  </w:num>
  <w:num w:numId="80">
    <w:abstractNumId w:val="89"/>
  </w:num>
  <w:num w:numId="81">
    <w:abstractNumId w:val="221"/>
  </w:num>
  <w:num w:numId="82">
    <w:abstractNumId w:val="100"/>
  </w:num>
  <w:num w:numId="83">
    <w:abstractNumId w:val="219"/>
  </w:num>
  <w:num w:numId="84">
    <w:abstractNumId w:val="51"/>
  </w:num>
  <w:num w:numId="85">
    <w:abstractNumId w:val="123"/>
  </w:num>
  <w:num w:numId="86">
    <w:abstractNumId w:val="17"/>
  </w:num>
  <w:num w:numId="87">
    <w:abstractNumId w:val="211"/>
  </w:num>
  <w:num w:numId="88">
    <w:abstractNumId w:val="193"/>
  </w:num>
  <w:num w:numId="89">
    <w:abstractNumId w:val="136"/>
  </w:num>
  <w:num w:numId="90">
    <w:abstractNumId w:val="212"/>
  </w:num>
  <w:num w:numId="91">
    <w:abstractNumId w:val="25"/>
  </w:num>
  <w:num w:numId="92">
    <w:abstractNumId w:val="11"/>
  </w:num>
  <w:num w:numId="93">
    <w:abstractNumId w:val="36"/>
  </w:num>
  <w:num w:numId="94">
    <w:abstractNumId w:val="151"/>
  </w:num>
  <w:num w:numId="95">
    <w:abstractNumId w:val="70"/>
  </w:num>
  <w:num w:numId="96">
    <w:abstractNumId w:val="215"/>
  </w:num>
  <w:num w:numId="97">
    <w:abstractNumId w:val="182"/>
  </w:num>
  <w:num w:numId="98">
    <w:abstractNumId w:val="213"/>
  </w:num>
  <w:num w:numId="99">
    <w:abstractNumId w:val="160"/>
  </w:num>
  <w:num w:numId="100">
    <w:abstractNumId w:val="107"/>
  </w:num>
  <w:num w:numId="101">
    <w:abstractNumId w:val="167"/>
  </w:num>
  <w:num w:numId="102">
    <w:abstractNumId w:val="128"/>
  </w:num>
  <w:num w:numId="103">
    <w:abstractNumId w:val="92"/>
  </w:num>
  <w:num w:numId="104">
    <w:abstractNumId w:val="35"/>
  </w:num>
  <w:num w:numId="105">
    <w:abstractNumId w:val="157"/>
  </w:num>
  <w:num w:numId="106">
    <w:abstractNumId w:val="137"/>
  </w:num>
  <w:num w:numId="107">
    <w:abstractNumId w:val="150"/>
  </w:num>
  <w:num w:numId="108">
    <w:abstractNumId w:val="218"/>
  </w:num>
  <w:num w:numId="109">
    <w:abstractNumId w:val="170"/>
  </w:num>
  <w:num w:numId="110">
    <w:abstractNumId w:val="75"/>
  </w:num>
  <w:num w:numId="111">
    <w:abstractNumId w:val="234"/>
  </w:num>
  <w:num w:numId="112">
    <w:abstractNumId w:val="197"/>
  </w:num>
  <w:num w:numId="113">
    <w:abstractNumId w:val="138"/>
  </w:num>
  <w:num w:numId="114">
    <w:abstractNumId w:val="210"/>
  </w:num>
  <w:num w:numId="115">
    <w:abstractNumId w:val="180"/>
  </w:num>
  <w:num w:numId="116">
    <w:abstractNumId w:val="10"/>
  </w:num>
  <w:num w:numId="117">
    <w:abstractNumId w:val="198"/>
  </w:num>
  <w:num w:numId="118">
    <w:abstractNumId w:val="61"/>
  </w:num>
  <w:num w:numId="119">
    <w:abstractNumId w:val="109"/>
  </w:num>
  <w:num w:numId="120">
    <w:abstractNumId w:val="20"/>
  </w:num>
  <w:num w:numId="121">
    <w:abstractNumId w:val="9"/>
  </w:num>
  <w:num w:numId="122">
    <w:abstractNumId w:val="112"/>
  </w:num>
  <w:num w:numId="123">
    <w:abstractNumId w:val="91"/>
  </w:num>
  <w:num w:numId="124">
    <w:abstractNumId w:val="190"/>
  </w:num>
  <w:num w:numId="125">
    <w:abstractNumId w:val="50"/>
  </w:num>
  <w:num w:numId="126">
    <w:abstractNumId w:val="48"/>
  </w:num>
  <w:num w:numId="127">
    <w:abstractNumId w:val="40"/>
  </w:num>
  <w:num w:numId="128">
    <w:abstractNumId w:val="174"/>
  </w:num>
  <w:num w:numId="129">
    <w:abstractNumId w:val="224"/>
  </w:num>
  <w:num w:numId="130">
    <w:abstractNumId w:val="22"/>
  </w:num>
  <w:num w:numId="131">
    <w:abstractNumId w:val="154"/>
  </w:num>
  <w:num w:numId="132">
    <w:abstractNumId w:val="49"/>
  </w:num>
  <w:num w:numId="133">
    <w:abstractNumId w:val="122"/>
  </w:num>
  <w:num w:numId="134">
    <w:abstractNumId w:val="191"/>
  </w:num>
  <w:num w:numId="135">
    <w:abstractNumId w:val="155"/>
  </w:num>
  <w:num w:numId="136">
    <w:abstractNumId w:val="226"/>
  </w:num>
  <w:num w:numId="137">
    <w:abstractNumId w:val="63"/>
  </w:num>
  <w:num w:numId="138">
    <w:abstractNumId w:val="73"/>
  </w:num>
  <w:num w:numId="139">
    <w:abstractNumId w:val="171"/>
  </w:num>
  <w:num w:numId="140">
    <w:abstractNumId w:val="74"/>
  </w:num>
  <w:num w:numId="141">
    <w:abstractNumId w:val="95"/>
  </w:num>
  <w:num w:numId="142">
    <w:abstractNumId w:val="37"/>
  </w:num>
  <w:num w:numId="143">
    <w:abstractNumId w:val="179"/>
  </w:num>
  <w:num w:numId="144">
    <w:abstractNumId w:val="194"/>
  </w:num>
  <w:num w:numId="145">
    <w:abstractNumId w:val="228"/>
  </w:num>
  <w:num w:numId="146">
    <w:abstractNumId w:val="125"/>
  </w:num>
  <w:num w:numId="147">
    <w:abstractNumId w:val="217"/>
  </w:num>
  <w:num w:numId="148">
    <w:abstractNumId w:val="225"/>
  </w:num>
  <w:num w:numId="149">
    <w:abstractNumId w:val="110"/>
  </w:num>
  <w:num w:numId="150">
    <w:abstractNumId w:val="106"/>
  </w:num>
  <w:num w:numId="151">
    <w:abstractNumId w:val="164"/>
  </w:num>
  <w:num w:numId="152">
    <w:abstractNumId w:val="156"/>
  </w:num>
  <w:num w:numId="153">
    <w:abstractNumId w:val="115"/>
  </w:num>
  <w:num w:numId="154">
    <w:abstractNumId w:val="139"/>
  </w:num>
  <w:num w:numId="155">
    <w:abstractNumId w:val="229"/>
  </w:num>
  <w:num w:numId="156">
    <w:abstractNumId w:val="26"/>
  </w:num>
  <w:num w:numId="157">
    <w:abstractNumId w:val="184"/>
  </w:num>
  <w:num w:numId="158">
    <w:abstractNumId w:val="102"/>
  </w:num>
  <w:num w:numId="159">
    <w:abstractNumId w:val="134"/>
  </w:num>
  <w:num w:numId="160">
    <w:abstractNumId w:val="43"/>
  </w:num>
  <w:num w:numId="161">
    <w:abstractNumId w:val="108"/>
  </w:num>
  <w:num w:numId="162">
    <w:abstractNumId w:val="208"/>
  </w:num>
  <w:num w:numId="163">
    <w:abstractNumId w:val="28"/>
  </w:num>
  <w:num w:numId="164">
    <w:abstractNumId w:val="223"/>
  </w:num>
  <w:num w:numId="165">
    <w:abstractNumId w:val="66"/>
  </w:num>
  <w:num w:numId="166">
    <w:abstractNumId w:val="16"/>
  </w:num>
  <w:num w:numId="167">
    <w:abstractNumId w:val="173"/>
  </w:num>
  <w:num w:numId="168">
    <w:abstractNumId w:val="87"/>
  </w:num>
  <w:num w:numId="169">
    <w:abstractNumId w:val="12"/>
  </w:num>
  <w:num w:numId="170">
    <w:abstractNumId w:val="18"/>
  </w:num>
  <w:num w:numId="171">
    <w:abstractNumId w:val="168"/>
  </w:num>
  <w:num w:numId="172">
    <w:abstractNumId w:val="24"/>
  </w:num>
  <w:num w:numId="173">
    <w:abstractNumId w:val="101"/>
  </w:num>
  <w:num w:numId="174">
    <w:abstractNumId w:val="38"/>
  </w:num>
  <w:num w:numId="175">
    <w:abstractNumId w:val="99"/>
  </w:num>
  <w:num w:numId="176">
    <w:abstractNumId w:val="114"/>
  </w:num>
  <w:num w:numId="177">
    <w:abstractNumId w:val="117"/>
  </w:num>
  <w:num w:numId="178">
    <w:abstractNumId w:val="133"/>
  </w:num>
  <w:num w:numId="179">
    <w:abstractNumId w:val="6"/>
  </w:num>
  <w:num w:numId="180">
    <w:abstractNumId w:val="69"/>
  </w:num>
  <w:num w:numId="181">
    <w:abstractNumId w:val="145"/>
  </w:num>
  <w:num w:numId="182">
    <w:abstractNumId w:val="148"/>
  </w:num>
  <w:num w:numId="183">
    <w:abstractNumId w:val="98"/>
  </w:num>
  <w:num w:numId="184">
    <w:abstractNumId w:val="220"/>
  </w:num>
  <w:num w:numId="185">
    <w:abstractNumId w:val="216"/>
  </w:num>
  <w:num w:numId="186">
    <w:abstractNumId w:val="80"/>
  </w:num>
  <w:num w:numId="187">
    <w:abstractNumId w:val="131"/>
  </w:num>
  <w:num w:numId="188">
    <w:abstractNumId w:val="214"/>
  </w:num>
  <w:num w:numId="189">
    <w:abstractNumId w:val="158"/>
  </w:num>
  <w:num w:numId="190">
    <w:abstractNumId w:val="230"/>
  </w:num>
  <w:num w:numId="191">
    <w:abstractNumId w:val="54"/>
  </w:num>
  <w:num w:numId="192">
    <w:abstractNumId w:val="97"/>
  </w:num>
  <w:num w:numId="193">
    <w:abstractNumId w:val="181"/>
  </w:num>
  <w:num w:numId="194">
    <w:abstractNumId w:val="199"/>
  </w:num>
  <w:num w:numId="195">
    <w:abstractNumId w:val="188"/>
  </w:num>
  <w:num w:numId="196">
    <w:abstractNumId w:val="55"/>
  </w:num>
  <w:num w:numId="197">
    <w:abstractNumId w:val="90"/>
  </w:num>
  <w:num w:numId="198">
    <w:abstractNumId w:val="204"/>
  </w:num>
  <w:num w:numId="199">
    <w:abstractNumId w:val="72"/>
  </w:num>
  <w:num w:numId="200">
    <w:abstractNumId w:val="33"/>
  </w:num>
  <w:num w:numId="201">
    <w:abstractNumId w:val="169"/>
  </w:num>
  <w:num w:numId="202">
    <w:abstractNumId w:val="232"/>
  </w:num>
  <w:num w:numId="203">
    <w:abstractNumId w:val="29"/>
  </w:num>
  <w:num w:numId="204">
    <w:abstractNumId w:val="93"/>
  </w:num>
  <w:num w:numId="205">
    <w:abstractNumId w:val="205"/>
  </w:num>
  <w:num w:numId="206">
    <w:abstractNumId w:val="105"/>
  </w:num>
  <w:num w:numId="207">
    <w:abstractNumId w:val="21"/>
  </w:num>
  <w:num w:numId="208">
    <w:abstractNumId w:val="79"/>
  </w:num>
  <w:num w:numId="209">
    <w:abstractNumId w:val="45"/>
  </w:num>
  <w:num w:numId="210">
    <w:abstractNumId w:val="166"/>
  </w:num>
  <w:num w:numId="211">
    <w:abstractNumId w:val="39"/>
  </w:num>
  <w:num w:numId="212">
    <w:abstractNumId w:val="13"/>
  </w:num>
  <w:num w:numId="213">
    <w:abstractNumId w:val="118"/>
  </w:num>
  <w:num w:numId="214">
    <w:abstractNumId w:val="127"/>
  </w:num>
  <w:num w:numId="215">
    <w:abstractNumId w:val="7"/>
  </w:num>
  <w:num w:numId="216">
    <w:abstractNumId w:val="177"/>
  </w:num>
  <w:num w:numId="217">
    <w:abstractNumId w:val="19"/>
  </w:num>
  <w:num w:numId="218">
    <w:abstractNumId w:val="163"/>
  </w:num>
  <w:num w:numId="219">
    <w:abstractNumId w:val="121"/>
  </w:num>
  <w:num w:numId="220">
    <w:abstractNumId w:val="32"/>
  </w:num>
  <w:num w:numId="221">
    <w:abstractNumId w:val="82"/>
  </w:num>
  <w:num w:numId="222">
    <w:abstractNumId w:val="53"/>
  </w:num>
  <w:num w:numId="223">
    <w:abstractNumId w:val="104"/>
  </w:num>
  <w:num w:numId="224">
    <w:abstractNumId w:val="58"/>
  </w:num>
  <w:num w:numId="225">
    <w:abstractNumId w:val="129"/>
  </w:num>
  <w:num w:numId="226">
    <w:abstractNumId w:val="64"/>
  </w:num>
  <w:num w:numId="227">
    <w:abstractNumId w:val="2"/>
  </w:num>
  <w:num w:numId="228">
    <w:abstractNumId w:val="124"/>
  </w:num>
  <w:num w:numId="229">
    <w:abstractNumId w:val="149"/>
  </w:num>
  <w:num w:numId="230">
    <w:abstractNumId w:val="143"/>
  </w:num>
  <w:num w:numId="231">
    <w:abstractNumId w:val="27"/>
  </w:num>
  <w:num w:numId="232">
    <w:abstractNumId w:val="165"/>
  </w:num>
  <w:num w:numId="233">
    <w:abstractNumId w:val="120"/>
  </w:num>
  <w:num w:numId="234">
    <w:abstractNumId w:val="94"/>
  </w:num>
  <w:num w:numId="235">
    <w:abstractNumId w:val="159"/>
  </w:num>
  <w:num w:numId="236">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2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mal, Zaher CWK">
    <w15:presenceInfo w15:providerId="AD" w15:userId="S-1-5-21-1893938050-575629652-5522801-798902"/>
  </w15:person>
  <w15:person w15:author="Jarvis, James">
    <w15:presenceInfo w15:providerId="AD" w15:userId="S-1-5-21-1893938050-575629652-5522801-74665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inkAnnotations="0"/>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6C02"/>
    <w:rsid w:val="000005A1"/>
    <w:rsid w:val="00001A1E"/>
    <w:rsid w:val="000033DF"/>
    <w:rsid w:val="000043F3"/>
    <w:rsid w:val="00004D90"/>
    <w:rsid w:val="0000615B"/>
    <w:rsid w:val="000104C3"/>
    <w:rsid w:val="0001081C"/>
    <w:rsid w:val="00011141"/>
    <w:rsid w:val="00012899"/>
    <w:rsid w:val="000134BE"/>
    <w:rsid w:val="000143E4"/>
    <w:rsid w:val="00015665"/>
    <w:rsid w:val="00015AD1"/>
    <w:rsid w:val="00017061"/>
    <w:rsid w:val="0002150F"/>
    <w:rsid w:val="000223B9"/>
    <w:rsid w:val="000240F3"/>
    <w:rsid w:val="00024166"/>
    <w:rsid w:val="0002592F"/>
    <w:rsid w:val="00025F0E"/>
    <w:rsid w:val="00026D1D"/>
    <w:rsid w:val="000279ED"/>
    <w:rsid w:val="00027E3D"/>
    <w:rsid w:val="00031601"/>
    <w:rsid w:val="000338AD"/>
    <w:rsid w:val="000340E1"/>
    <w:rsid w:val="0003445E"/>
    <w:rsid w:val="00037073"/>
    <w:rsid w:val="0004032E"/>
    <w:rsid w:val="000419FC"/>
    <w:rsid w:val="00042F56"/>
    <w:rsid w:val="000440D2"/>
    <w:rsid w:val="0004641A"/>
    <w:rsid w:val="00046DFF"/>
    <w:rsid w:val="0004700F"/>
    <w:rsid w:val="000502B8"/>
    <w:rsid w:val="00050750"/>
    <w:rsid w:val="000511D1"/>
    <w:rsid w:val="00051531"/>
    <w:rsid w:val="000526DF"/>
    <w:rsid w:val="00052B54"/>
    <w:rsid w:val="00052EED"/>
    <w:rsid w:val="00053B06"/>
    <w:rsid w:val="00053B0A"/>
    <w:rsid w:val="00053DAE"/>
    <w:rsid w:val="00054814"/>
    <w:rsid w:val="00054B53"/>
    <w:rsid w:val="0005574D"/>
    <w:rsid w:val="00055DB5"/>
    <w:rsid w:val="00060FF1"/>
    <w:rsid w:val="00062158"/>
    <w:rsid w:val="00062859"/>
    <w:rsid w:val="00062FEC"/>
    <w:rsid w:val="000662CF"/>
    <w:rsid w:val="000670E6"/>
    <w:rsid w:val="0007073F"/>
    <w:rsid w:val="00071897"/>
    <w:rsid w:val="00072D46"/>
    <w:rsid w:val="00072EB3"/>
    <w:rsid w:val="00073F53"/>
    <w:rsid w:val="00073FC4"/>
    <w:rsid w:val="0007446E"/>
    <w:rsid w:val="00076ADE"/>
    <w:rsid w:val="00076C7D"/>
    <w:rsid w:val="0007719A"/>
    <w:rsid w:val="00081CBC"/>
    <w:rsid w:val="00084143"/>
    <w:rsid w:val="00084B3D"/>
    <w:rsid w:val="00085568"/>
    <w:rsid w:val="000866D5"/>
    <w:rsid w:val="00087027"/>
    <w:rsid w:val="0009027C"/>
    <w:rsid w:val="000905C6"/>
    <w:rsid w:val="00090B31"/>
    <w:rsid w:val="00090DF3"/>
    <w:rsid w:val="0009406D"/>
    <w:rsid w:val="00094334"/>
    <w:rsid w:val="00094638"/>
    <w:rsid w:val="000969CB"/>
    <w:rsid w:val="00097AF1"/>
    <w:rsid w:val="000A007F"/>
    <w:rsid w:val="000A0C87"/>
    <w:rsid w:val="000A124C"/>
    <w:rsid w:val="000A133F"/>
    <w:rsid w:val="000A2BA9"/>
    <w:rsid w:val="000A341F"/>
    <w:rsid w:val="000A3969"/>
    <w:rsid w:val="000A400F"/>
    <w:rsid w:val="000A40E4"/>
    <w:rsid w:val="000A4F1C"/>
    <w:rsid w:val="000A7DD6"/>
    <w:rsid w:val="000A7E44"/>
    <w:rsid w:val="000B0529"/>
    <w:rsid w:val="000B0A90"/>
    <w:rsid w:val="000B0E4D"/>
    <w:rsid w:val="000B11E1"/>
    <w:rsid w:val="000B1D34"/>
    <w:rsid w:val="000B2AC1"/>
    <w:rsid w:val="000B2F13"/>
    <w:rsid w:val="000B496C"/>
    <w:rsid w:val="000B6B24"/>
    <w:rsid w:val="000C1B87"/>
    <w:rsid w:val="000C4156"/>
    <w:rsid w:val="000C4B7D"/>
    <w:rsid w:val="000C4CBC"/>
    <w:rsid w:val="000C4FF0"/>
    <w:rsid w:val="000C56B1"/>
    <w:rsid w:val="000C595D"/>
    <w:rsid w:val="000C6637"/>
    <w:rsid w:val="000C7CEF"/>
    <w:rsid w:val="000D0B72"/>
    <w:rsid w:val="000D2CA2"/>
    <w:rsid w:val="000D35ED"/>
    <w:rsid w:val="000D35F3"/>
    <w:rsid w:val="000D3AAB"/>
    <w:rsid w:val="000D42EA"/>
    <w:rsid w:val="000D531D"/>
    <w:rsid w:val="000E0C3F"/>
    <w:rsid w:val="000E0D4A"/>
    <w:rsid w:val="000E10B0"/>
    <w:rsid w:val="000E1FB2"/>
    <w:rsid w:val="000E3815"/>
    <w:rsid w:val="000E3AD8"/>
    <w:rsid w:val="000F07DE"/>
    <w:rsid w:val="000F39CA"/>
    <w:rsid w:val="000F3BBB"/>
    <w:rsid w:val="000F3FD8"/>
    <w:rsid w:val="000F5BEA"/>
    <w:rsid w:val="000F6548"/>
    <w:rsid w:val="000F718D"/>
    <w:rsid w:val="000F7BB5"/>
    <w:rsid w:val="00105A0B"/>
    <w:rsid w:val="00105B5D"/>
    <w:rsid w:val="0010618E"/>
    <w:rsid w:val="00106CD1"/>
    <w:rsid w:val="00107008"/>
    <w:rsid w:val="00107318"/>
    <w:rsid w:val="0011099F"/>
    <w:rsid w:val="001109D1"/>
    <w:rsid w:val="00110E43"/>
    <w:rsid w:val="0011129A"/>
    <w:rsid w:val="001116AA"/>
    <w:rsid w:val="00112624"/>
    <w:rsid w:val="0011377D"/>
    <w:rsid w:val="00113793"/>
    <w:rsid w:val="00113B9E"/>
    <w:rsid w:val="00114641"/>
    <w:rsid w:val="001149FD"/>
    <w:rsid w:val="0011575D"/>
    <w:rsid w:val="00115A79"/>
    <w:rsid w:val="001160E7"/>
    <w:rsid w:val="00116CE6"/>
    <w:rsid w:val="00117E01"/>
    <w:rsid w:val="00120483"/>
    <w:rsid w:val="00123200"/>
    <w:rsid w:val="00123907"/>
    <w:rsid w:val="001239BF"/>
    <w:rsid w:val="00124FC2"/>
    <w:rsid w:val="001259C7"/>
    <w:rsid w:val="00126DC5"/>
    <w:rsid w:val="00127F42"/>
    <w:rsid w:val="00130044"/>
    <w:rsid w:val="001300EE"/>
    <w:rsid w:val="001302B8"/>
    <w:rsid w:val="0013066E"/>
    <w:rsid w:val="0013088D"/>
    <w:rsid w:val="00131B5C"/>
    <w:rsid w:val="00132215"/>
    <w:rsid w:val="00132525"/>
    <w:rsid w:val="0013373B"/>
    <w:rsid w:val="0013638C"/>
    <w:rsid w:val="00136ECD"/>
    <w:rsid w:val="001378D1"/>
    <w:rsid w:val="00137A6D"/>
    <w:rsid w:val="00140423"/>
    <w:rsid w:val="001405C5"/>
    <w:rsid w:val="0014339D"/>
    <w:rsid w:val="00143709"/>
    <w:rsid w:val="001466F0"/>
    <w:rsid w:val="00146B7F"/>
    <w:rsid w:val="00146CE5"/>
    <w:rsid w:val="00147006"/>
    <w:rsid w:val="00147E3E"/>
    <w:rsid w:val="00150B6E"/>
    <w:rsid w:val="001524A7"/>
    <w:rsid w:val="0015343E"/>
    <w:rsid w:val="00154574"/>
    <w:rsid w:val="00154F07"/>
    <w:rsid w:val="00155A0F"/>
    <w:rsid w:val="00155C0B"/>
    <w:rsid w:val="0015648E"/>
    <w:rsid w:val="00156FB6"/>
    <w:rsid w:val="0016374E"/>
    <w:rsid w:val="0016384C"/>
    <w:rsid w:val="001654DE"/>
    <w:rsid w:val="001657F4"/>
    <w:rsid w:val="0016737F"/>
    <w:rsid w:val="0017147F"/>
    <w:rsid w:val="00171669"/>
    <w:rsid w:val="00171990"/>
    <w:rsid w:val="00171BB3"/>
    <w:rsid w:val="00172231"/>
    <w:rsid w:val="001735D4"/>
    <w:rsid w:val="001739E7"/>
    <w:rsid w:val="001760DA"/>
    <w:rsid w:val="00176376"/>
    <w:rsid w:val="00177608"/>
    <w:rsid w:val="001776EA"/>
    <w:rsid w:val="00177894"/>
    <w:rsid w:val="00180625"/>
    <w:rsid w:val="00180DD8"/>
    <w:rsid w:val="00182133"/>
    <w:rsid w:val="001824DA"/>
    <w:rsid w:val="00183EBA"/>
    <w:rsid w:val="001855D7"/>
    <w:rsid w:val="0019167B"/>
    <w:rsid w:val="0019238C"/>
    <w:rsid w:val="00192DCD"/>
    <w:rsid w:val="00192E27"/>
    <w:rsid w:val="001938D0"/>
    <w:rsid w:val="0019528A"/>
    <w:rsid w:val="00195CB2"/>
    <w:rsid w:val="001961BD"/>
    <w:rsid w:val="00196A03"/>
    <w:rsid w:val="00197269"/>
    <w:rsid w:val="0019795E"/>
    <w:rsid w:val="001A3F08"/>
    <w:rsid w:val="001A40CF"/>
    <w:rsid w:val="001A4537"/>
    <w:rsid w:val="001B037D"/>
    <w:rsid w:val="001B0979"/>
    <w:rsid w:val="001B0FD0"/>
    <w:rsid w:val="001B1F1A"/>
    <w:rsid w:val="001B28FB"/>
    <w:rsid w:val="001B3E26"/>
    <w:rsid w:val="001B41BD"/>
    <w:rsid w:val="001B581C"/>
    <w:rsid w:val="001B60F4"/>
    <w:rsid w:val="001B7D56"/>
    <w:rsid w:val="001C0212"/>
    <w:rsid w:val="001C2119"/>
    <w:rsid w:val="001C2CAF"/>
    <w:rsid w:val="001C345C"/>
    <w:rsid w:val="001C423A"/>
    <w:rsid w:val="001C439A"/>
    <w:rsid w:val="001C7078"/>
    <w:rsid w:val="001D0C5B"/>
    <w:rsid w:val="001D21EC"/>
    <w:rsid w:val="001D2B23"/>
    <w:rsid w:val="001D2D61"/>
    <w:rsid w:val="001D3380"/>
    <w:rsid w:val="001D5299"/>
    <w:rsid w:val="001D56CE"/>
    <w:rsid w:val="001D5CC1"/>
    <w:rsid w:val="001E05C5"/>
    <w:rsid w:val="001E06F1"/>
    <w:rsid w:val="001E1B48"/>
    <w:rsid w:val="001E2A47"/>
    <w:rsid w:val="001E41E0"/>
    <w:rsid w:val="001E43F3"/>
    <w:rsid w:val="001E44F9"/>
    <w:rsid w:val="001E4B32"/>
    <w:rsid w:val="001E5F3A"/>
    <w:rsid w:val="001E6638"/>
    <w:rsid w:val="001F018D"/>
    <w:rsid w:val="001F099C"/>
    <w:rsid w:val="001F0C2D"/>
    <w:rsid w:val="001F14A9"/>
    <w:rsid w:val="001F4DA1"/>
    <w:rsid w:val="001F52CE"/>
    <w:rsid w:val="001F5310"/>
    <w:rsid w:val="001F5CE8"/>
    <w:rsid w:val="001F6447"/>
    <w:rsid w:val="001F6512"/>
    <w:rsid w:val="001F7CAD"/>
    <w:rsid w:val="00200E0A"/>
    <w:rsid w:val="00201121"/>
    <w:rsid w:val="0020337D"/>
    <w:rsid w:val="0020439A"/>
    <w:rsid w:val="002135E4"/>
    <w:rsid w:val="00213D64"/>
    <w:rsid w:val="00214080"/>
    <w:rsid w:val="0021482C"/>
    <w:rsid w:val="00215037"/>
    <w:rsid w:val="002150B4"/>
    <w:rsid w:val="002159AB"/>
    <w:rsid w:val="00215A35"/>
    <w:rsid w:val="00215DB6"/>
    <w:rsid w:val="00216B84"/>
    <w:rsid w:val="00217B06"/>
    <w:rsid w:val="00217C8E"/>
    <w:rsid w:val="00221A89"/>
    <w:rsid w:val="00221CC2"/>
    <w:rsid w:val="0022327F"/>
    <w:rsid w:val="0022330F"/>
    <w:rsid w:val="00224935"/>
    <w:rsid w:val="00226085"/>
    <w:rsid w:val="002275D0"/>
    <w:rsid w:val="00232A23"/>
    <w:rsid w:val="002405B0"/>
    <w:rsid w:val="00240A8E"/>
    <w:rsid w:val="00240D5B"/>
    <w:rsid w:val="0024243D"/>
    <w:rsid w:val="00242FF4"/>
    <w:rsid w:val="00243A81"/>
    <w:rsid w:val="0024440B"/>
    <w:rsid w:val="002446EF"/>
    <w:rsid w:val="00244E4C"/>
    <w:rsid w:val="00244E87"/>
    <w:rsid w:val="002466D4"/>
    <w:rsid w:val="002471B8"/>
    <w:rsid w:val="00251DF4"/>
    <w:rsid w:val="002522A5"/>
    <w:rsid w:val="00252301"/>
    <w:rsid w:val="0025286F"/>
    <w:rsid w:val="00252F43"/>
    <w:rsid w:val="00253E7A"/>
    <w:rsid w:val="00255E26"/>
    <w:rsid w:val="00255F03"/>
    <w:rsid w:val="0025668C"/>
    <w:rsid w:val="0025739E"/>
    <w:rsid w:val="00260A54"/>
    <w:rsid w:val="00262F4B"/>
    <w:rsid w:val="00264D1B"/>
    <w:rsid w:val="00265211"/>
    <w:rsid w:val="00265DE4"/>
    <w:rsid w:val="002661A3"/>
    <w:rsid w:val="00266F1A"/>
    <w:rsid w:val="00267971"/>
    <w:rsid w:val="00267EE1"/>
    <w:rsid w:val="00270CEA"/>
    <w:rsid w:val="00271456"/>
    <w:rsid w:val="0027193A"/>
    <w:rsid w:val="00271CB9"/>
    <w:rsid w:val="0027229F"/>
    <w:rsid w:val="0027236C"/>
    <w:rsid w:val="002724CB"/>
    <w:rsid w:val="00272F4F"/>
    <w:rsid w:val="00274C95"/>
    <w:rsid w:val="002754D0"/>
    <w:rsid w:val="0027758F"/>
    <w:rsid w:val="002777DB"/>
    <w:rsid w:val="002822AF"/>
    <w:rsid w:val="00282F5F"/>
    <w:rsid w:val="002830AF"/>
    <w:rsid w:val="00284B1E"/>
    <w:rsid w:val="00286C02"/>
    <w:rsid w:val="00290991"/>
    <w:rsid w:val="00291C2B"/>
    <w:rsid w:val="00291D8C"/>
    <w:rsid w:val="00291E02"/>
    <w:rsid w:val="0029371D"/>
    <w:rsid w:val="00294BE5"/>
    <w:rsid w:val="00295A94"/>
    <w:rsid w:val="00295CAC"/>
    <w:rsid w:val="00297DE1"/>
    <w:rsid w:val="002A04A0"/>
    <w:rsid w:val="002A180D"/>
    <w:rsid w:val="002A1FC6"/>
    <w:rsid w:val="002A2988"/>
    <w:rsid w:val="002A305E"/>
    <w:rsid w:val="002A34FC"/>
    <w:rsid w:val="002A3DA7"/>
    <w:rsid w:val="002A4BC2"/>
    <w:rsid w:val="002A4F62"/>
    <w:rsid w:val="002A6451"/>
    <w:rsid w:val="002A7F23"/>
    <w:rsid w:val="002B0143"/>
    <w:rsid w:val="002B106D"/>
    <w:rsid w:val="002B16D5"/>
    <w:rsid w:val="002B1D55"/>
    <w:rsid w:val="002B22B4"/>
    <w:rsid w:val="002B4025"/>
    <w:rsid w:val="002B665C"/>
    <w:rsid w:val="002B6F4D"/>
    <w:rsid w:val="002C027B"/>
    <w:rsid w:val="002C104F"/>
    <w:rsid w:val="002C13A1"/>
    <w:rsid w:val="002C25A7"/>
    <w:rsid w:val="002C305A"/>
    <w:rsid w:val="002C322D"/>
    <w:rsid w:val="002C4B6F"/>
    <w:rsid w:val="002C4C62"/>
    <w:rsid w:val="002C58BC"/>
    <w:rsid w:val="002C5C5F"/>
    <w:rsid w:val="002C7702"/>
    <w:rsid w:val="002C796A"/>
    <w:rsid w:val="002D0512"/>
    <w:rsid w:val="002D518C"/>
    <w:rsid w:val="002D54B0"/>
    <w:rsid w:val="002D6AC3"/>
    <w:rsid w:val="002D712D"/>
    <w:rsid w:val="002D7164"/>
    <w:rsid w:val="002D7247"/>
    <w:rsid w:val="002E1B47"/>
    <w:rsid w:val="002E1EE6"/>
    <w:rsid w:val="002E45EA"/>
    <w:rsid w:val="002E6C43"/>
    <w:rsid w:val="002E7A76"/>
    <w:rsid w:val="002F2BB3"/>
    <w:rsid w:val="002F3414"/>
    <w:rsid w:val="002F376E"/>
    <w:rsid w:val="002F4295"/>
    <w:rsid w:val="002F4C26"/>
    <w:rsid w:val="002F5EE1"/>
    <w:rsid w:val="002F6F84"/>
    <w:rsid w:val="003027B3"/>
    <w:rsid w:val="00302F38"/>
    <w:rsid w:val="0030396E"/>
    <w:rsid w:val="00303CEF"/>
    <w:rsid w:val="00305112"/>
    <w:rsid w:val="0031186F"/>
    <w:rsid w:val="003133DA"/>
    <w:rsid w:val="00313B60"/>
    <w:rsid w:val="00314591"/>
    <w:rsid w:val="003148F2"/>
    <w:rsid w:val="00314FEE"/>
    <w:rsid w:val="00315800"/>
    <w:rsid w:val="00315FA3"/>
    <w:rsid w:val="0031672D"/>
    <w:rsid w:val="003177E7"/>
    <w:rsid w:val="00320615"/>
    <w:rsid w:val="00322B9D"/>
    <w:rsid w:val="00323D08"/>
    <w:rsid w:val="00325E49"/>
    <w:rsid w:val="00326371"/>
    <w:rsid w:val="0032680B"/>
    <w:rsid w:val="0033065B"/>
    <w:rsid w:val="00330900"/>
    <w:rsid w:val="0033128E"/>
    <w:rsid w:val="003313EA"/>
    <w:rsid w:val="003318DB"/>
    <w:rsid w:val="0033241E"/>
    <w:rsid w:val="00332814"/>
    <w:rsid w:val="00332FA1"/>
    <w:rsid w:val="00333840"/>
    <w:rsid w:val="0033754D"/>
    <w:rsid w:val="00342469"/>
    <w:rsid w:val="00343049"/>
    <w:rsid w:val="0034337C"/>
    <w:rsid w:val="00343491"/>
    <w:rsid w:val="00344440"/>
    <w:rsid w:val="00344EE6"/>
    <w:rsid w:val="00347885"/>
    <w:rsid w:val="00352D0B"/>
    <w:rsid w:val="00354DC7"/>
    <w:rsid w:val="00355226"/>
    <w:rsid w:val="00355B18"/>
    <w:rsid w:val="00355F16"/>
    <w:rsid w:val="00356A30"/>
    <w:rsid w:val="0036255D"/>
    <w:rsid w:val="00366849"/>
    <w:rsid w:val="00367252"/>
    <w:rsid w:val="003704E8"/>
    <w:rsid w:val="00371657"/>
    <w:rsid w:val="003737F2"/>
    <w:rsid w:val="00373A95"/>
    <w:rsid w:val="00373F45"/>
    <w:rsid w:val="003744D3"/>
    <w:rsid w:val="003753DB"/>
    <w:rsid w:val="00376F25"/>
    <w:rsid w:val="003777C8"/>
    <w:rsid w:val="00380EB7"/>
    <w:rsid w:val="00383873"/>
    <w:rsid w:val="00383D0C"/>
    <w:rsid w:val="003875AD"/>
    <w:rsid w:val="0039127D"/>
    <w:rsid w:val="003922FA"/>
    <w:rsid w:val="003924C6"/>
    <w:rsid w:val="003937BB"/>
    <w:rsid w:val="00393E94"/>
    <w:rsid w:val="0039516C"/>
    <w:rsid w:val="003977FB"/>
    <w:rsid w:val="003A09DE"/>
    <w:rsid w:val="003A135F"/>
    <w:rsid w:val="003A18E2"/>
    <w:rsid w:val="003A18F3"/>
    <w:rsid w:val="003A31E9"/>
    <w:rsid w:val="003A3219"/>
    <w:rsid w:val="003A34AB"/>
    <w:rsid w:val="003A54A4"/>
    <w:rsid w:val="003A7764"/>
    <w:rsid w:val="003A7F09"/>
    <w:rsid w:val="003B1046"/>
    <w:rsid w:val="003B1FFA"/>
    <w:rsid w:val="003B2C98"/>
    <w:rsid w:val="003B2D50"/>
    <w:rsid w:val="003B36F2"/>
    <w:rsid w:val="003B3D37"/>
    <w:rsid w:val="003B4AA6"/>
    <w:rsid w:val="003B6273"/>
    <w:rsid w:val="003B646A"/>
    <w:rsid w:val="003B6843"/>
    <w:rsid w:val="003B68D6"/>
    <w:rsid w:val="003B7E93"/>
    <w:rsid w:val="003C126E"/>
    <w:rsid w:val="003C1A51"/>
    <w:rsid w:val="003C1AE5"/>
    <w:rsid w:val="003C216E"/>
    <w:rsid w:val="003C2499"/>
    <w:rsid w:val="003C2569"/>
    <w:rsid w:val="003C3D65"/>
    <w:rsid w:val="003C5FC3"/>
    <w:rsid w:val="003D015C"/>
    <w:rsid w:val="003D0374"/>
    <w:rsid w:val="003D18C6"/>
    <w:rsid w:val="003D1C4F"/>
    <w:rsid w:val="003D2175"/>
    <w:rsid w:val="003D3816"/>
    <w:rsid w:val="003D4987"/>
    <w:rsid w:val="003D4C0A"/>
    <w:rsid w:val="003D4CA8"/>
    <w:rsid w:val="003D6F63"/>
    <w:rsid w:val="003D7EBE"/>
    <w:rsid w:val="003E30FF"/>
    <w:rsid w:val="003E3E05"/>
    <w:rsid w:val="003E4013"/>
    <w:rsid w:val="003E58BB"/>
    <w:rsid w:val="003E76D9"/>
    <w:rsid w:val="003F0F5F"/>
    <w:rsid w:val="003F13CA"/>
    <w:rsid w:val="003F2817"/>
    <w:rsid w:val="003F39BA"/>
    <w:rsid w:val="003F4787"/>
    <w:rsid w:val="003F6545"/>
    <w:rsid w:val="003F7A67"/>
    <w:rsid w:val="003F7C86"/>
    <w:rsid w:val="004000A5"/>
    <w:rsid w:val="00402840"/>
    <w:rsid w:val="004036FD"/>
    <w:rsid w:val="0040409E"/>
    <w:rsid w:val="004053B6"/>
    <w:rsid w:val="00406667"/>
    <w:rsid w:val="00406984"/>
    <w:rsid w:val="004078F3"/>
    <w:rsid w:val="00407CC5"/>
    <w:rsid w:val="00410BCD"/>
    <w:rsid w:val="0041394D"/>
    <w:rsid w:val="00413B79"/>
    <w:rsid w:val="0041418E"/>
    <w:rsid w:val="00416176"/>
    <w:rsid w:val="00416649"/>
    <w:rsid w:val="00416DCF"/>
    <w:rsid w:val="00421806"/>
    <w:rsid w:val="004231C7"/>
    <w:rsid w:val="004239C2"/>
    <w:rsid w:val="00425E45"/>
    <w:rsid w:val="0042608A"/>
    <w:rsid w:val="00426DCF"/>
    <w:rsid w:val="00427313"/>
    <w:rsid w:val="0042743B"/>
    <w:rsid w:val="00427C4D"/>
    <w:rsid w:val="00431B75"/>
    <w:rsid w:val="00433912"/>
    <w:rsid w:val="00434C35"/>
    <w:rsid w:val="00436238"/>
    <w:rsid w:val="00436A90"/>
    <w:rsid w:val="00440821"/>
    <w:rsid w:val="00441F9C"/>
    <w:rsid w:val="00442B7D"/>
    <w:rsid w:val="00442BB2"/>
    <w:rsid w:val="0044373A"/>
    <w:rsid w:val="00443BEE"/>
    <w:rsid w:val="00444C09"/>
    <w:rsid w:val="00446017"/>
    <w:rsid w:val="0044613A"/>
    <w:rsid w:val="0045033F"/>
    <w:rsid w:val="004506BF"/>
    <w:rsid w:val="00450759"/>
    <w:rsid w:val="0045105F"/>
    <w:rsid w:val="00453A8D"/>
    <w:rsid w:val="00453BD4"/>
    <w:rsid w:val="00454D7C"/>
    <w:rsid w:val="00455134"/>
    <w:rsid w:val="004552B6"/>
    <w:rsid w:val="00456276"/>
    <w:rsid w:val="00457474"/>
    <w:rsid w:val="00457C74"/>
    <w:rsid w:val="004600F1"/>
    <w:rsid w:val="00464989"/>
    <w:rsid w:val="004668A3"/>
    <w:rsid w:val="00466A9E"/>
    <w:rsid w:val="004671CC"/>
    <w:rsid w:val="00467808"/>
    <w:rsid w:val="00470606"/>
    <w:rsid w:val="00470970"/>
    <w:rsid w:val="00471E49"/>
    <w:rsid w:val="004751B1"/>
    <w:rsid w:val="004756F5"/>
    <w:rsid w:val="00477243"/>
    <w:rsid w:val="00477BDA"/>
    <w:rsid w:val="00477DC0"/>
    <w:rsid w:val="00480E5F"/>
    <w:rsid w:val="00481024"/>
    <w:rsid w:val="00485862"/>
    <w:rsid w:val="00485D23"/>
    <w:rsid w:val="00487437"/>
    <w:rsid w:val="0048747F"/>
    <w:rsid w:val="004914FE"/>
    <w:rsid w:val="004924AE"/>
    <w:rsid w:val="00493476"/>
    <w:rsid w:val="00493DB2"/>
    <w:rsid w:val="0049402B"/>
    <w:rsid w:val="004948A9"/>
    <w:rsid w:val="004951E2"/>
    <w:rsid w:val="004955A7"/>
    <w:rsid w:val="004A24C0"/>
    <w:rsid w:val="004A270A"/>
    <w:rsid w:val="004A2940"/>
    <w:rsid w:val="004A3155"/>
    <w:rsid w:val="004A449F"/>
    <w:rsid w:val="004A533E"/>
    <w:rsid w:val="004A58A0"/>
    <w:rsid w:val="004A5D01"/>
    <w:rsid w:val="004A6434"/>
    <w:rsid w:val="004A6B58"/>
    <w:rsid w:val="004B0FF8"/>
    <w:rsid w:val="004B1164"/>
    <w:rsid w:val="004B2596"/>
    <w:rsid w:val="004B2D78"/>
    <w:rsid w:val="004B45E2"/>
    <w:rsid w:val="004B4E6A"/>
    <w:rsid w:val="004B5A4F"/>
    <w:rsid w:val="004B74DF"/>
    <w:rsid w:val="004B78DF"/>
    <w:rsid w:val="004C1239"/>
    <w:rsid w:val="004C1426"/>
    <w:rsid w:val="004C6886"/>
    <w:rsid w:val="004C741B"/>
    <w:rsid w:val="004C7F0E"/>
    <w:rsid w:val="004D141C"/>
    <w:rsid w:val="004D192E"/>
    <w:rsid w:val="004D2183"/>
    <w:rsid w:val="004D30A9"/>
    <w:rsid w:val="004D3897"/>
    <w:rsid w:val="004D4610"/>
    <w:rsid w:val="004D4873"/>
    <w:rsid w:val="004D4980"/>
    <w:rsid w:val="004D5896"/>
    <w:rsid w:val="004D594C"/>
    <w:rsid w:val="004D6335"/>
    <w:rsid w:val="004D6C6B"/>
    <w:rsid w:val="004D7660"/>
    <w:rsid w:val="004E004E"/>
    <w:rsid w:val="004E06BD"/>
    <w:rsid w:val="004E08C2"/>
    <w:rsid w:val="004E12AB"/>
    <w:rsid w:val="004E339A"/>
    <w:rsid w:val="004E4E92"/>
    <w:rsid w:val="004E53F7"/>
    <w:rsid w:val="004E6891"/>
    <w:rsid w:val="004E7F19"/>
    <w:rsid w:val="004F0770"/>
    <w:rsid w:val="004F2A9B"/>
    <w:rsid w:val="004F4AA5"/>
    <w:rsid w:val="004F5B16"/>
    <w:rsid w:val="004F5C24"/>
    <w:rsid w:val="004F706E"/>
    <w:rsid w:val="004F731E"/>
    <w:rsid w:val="005007D1"/>
    <w:rsid w:val="0050302A"/>
    <w:rsid w:val="00503040"/>
    <w:rsid w:val="005031B9"/>
    <w:rsid w:val="005032E2"/>
    <w:rsid w:val="00504DAC"/>
    <w:rsid w:val="00504E24"/>
    <w:rsid w:val="00505495"/>
    <w:rsid w:val="00505A94"/>
    <w:rsid w:val="005068BC"/>
    <w:rsid w:val="00506D02"/>
    <w:rsid w:val="0050710D"/>
    <w:rsid w:val="00507A6F"/>
    <w:rsid w:val="00507CF6"/>
    <w:rsid w:val="005107F1"/>
    <w:rsid w:val="00511004"/>
    <w:rsid w:val="00511BC7"/>
    <w:rsid w:val="005122F0"/>
    <w:rsid w:val="0051481C"/>
    <w:rsid w:val="00516134"/>
    <w:rsid w:val="005168FA"/>
    <w:rsid w:val="00520768"/>
    <w:rsid w:val="0052223F"/>
    <w:rsid w:val="00523FD2"/>
    <w:rsid w:val="00524B1D"/>
    <w:rsid w:val="00524C3E"/>
    <w:rsid w:val="005256C7"/>
    <w:rsid w:val="00525B9B"/>
    <w:rsid w:val="00526687"/>
    <w:rsid w:val="005277B2"/>
    <w:rsid w:val="005304D5"/>
    <w:rsid w:val="00531352"/>
    <w:rsid w:val="00533AAC"/>
    <w:rsid w:val="00535ADC"/>
    <w:rsid w:val="00536219"/>
    <w:rsid w:val="0053791D"/>
    <w:rsid w:val="0054070A"/>
    <w:rsid w:val="0054192D"/>
    <w:rsid w:val="005428C5"/>
    <w:rsid w:val="00542F71"/>
    <w:rsid w:val="005436C5"/>
    <w:rsid w:val="00543CC2"/>
    <w:rsid w:val="00544104"/>
    <w:rsid w:val="0054459E"/>
    <w:rsid w:val="005463EE"/>
    <w:rsid w:val="0054717E"/>
    <w:rsid w:val="0055011E"/>
    <w:rsid w:val="00550A7A"/>
    <w:rsid w:val="00553D76"/>
    <w:rsid w:val="00554220"/>
    <w:rsid w:val="00555CD2"/>
    <w:rsid w:val="005601E7"/>
    <w:rsid w:val="0056039B"/>
    <w:rsid w:val="005609E8"/>
    <w:rsid w:val="005622EF"/>
    <w:rsid w:val="005625D4"/>
    <w:rsid w:val="00562A2C"/>
    <w:rsid w:val="00562E92"/>
    <w:rsid w:val="005631D2"/>
    <w:rsid w:val="005636FA"/>
    <w:rsid w:val="005637B0"/>
    <w:rsid w:val="00563C7C"/>
    <w:rsid w:val="0056439F"/>
    <w:rsid w:val="005647E3"/>
    <w:rsid w:val="00565176"/>
    <w:rsid w:val="005651A2"/>
    <w:rsid w:val="00566AC1"/>
    <w:rsid w:val="0057011C"/>
    <w:rsid w:val="00570D7B"/>
    <w:rsid w:val="00571EC4"/>
    <w:rsid w:val="00572F10"/>
    <w:rsid w:val="0057360C"/>
    <w:rsid w:val="00575277"/>
    <w:rsid w:val="00575924"/>
    <w:rsid w:val="005759F2"/>
    <w:rsid w:val="00576EB7"/>
    <w:rsid w:val="005819CE"/>
    <w:rsid w:val="00582ACD"/>
    <w:rsid w:val="00585A2F"/>
    <w:rsid w:val="00586400"/>
    <w:rsid w:val="005865CE"/>
    <w:rsid w:val="00586C2E"/>
    <w:rsid w:val="00586E7F"/>
    <w:rsid w:val="0058780C"/>
    <w:rsid w:val="005903B4"/>
    <w:rsid w:val="00590EEC"/>
    <w:rsid w:val="00591A71"/>
    <w:rsid w:val="00591D1B"/>
    <w:rsid w:val="00593C9F"/>
    <w:rsid w:val="00594509"/>
    <w:rsid w:val="005949BC"/>
    <w:rsid w:val="00596AE4"/>
    <w:rsid w:val="005A008B"/>
    <w:rsid w:val="005A109C"/>
    <w:rsid w:val="005A141C"/>
    <w:rsid w:val="005A1DF0"/>
    <w:rsid w:val="005A1F8F"/>
    <w:rsid w:val="005A3B24"/>
    <w:rsid w:val="005A3BC3"/>
    <w:rsid w:val="005A3C02"/>
    <w:rsid w:val="005A57AA"/>
    <w:rsid w:val="005A6B6B"/>
    <w:rsid w:val="005A79E9"/>
    <w:rsid w:val="005B11E4"/>
    <w:rsid w:val="005B12E4"/>
    <w:rsid w:val="005B2787"/>
    <w:rsid w:val="005B7196"/>
    <w:rsid w:val="005B7D44"/>
    <w:rsid w:val="005C0B12"/>
    <w:rsid w:val="005C0C4F"/>
    <w:rsid w:val="005C105A"/>
    <w:rsid w:val="005C1404"/>
    <w:rsid w:val="005C22FE"/>
    <w:rsid w:val="005C23F9"/>
    <w:rsid w:val="005C3998"/>
    <w:rsid w:val="005C3B52"/>
    <w:rsid w:val="005C3FB2"/>
    <w:rsid w:val="005C4A5C"/>
    <w:rsid w:val="005C4D31"/>
    <w:rsid w:val="005C59E4"/>
    <w:rsid w:val="005C627E"/>
    <w:rsid w:val="005C6A4C"/>
    <w:rsid w:val="005C6B83"/>
    <w:rsid w:val="005C7284"/>
    <w:rsid w:val="005C7F86"/>
    <w:rsid w:val="005D0359"/>
    <w:rsid w:val="005D061A"/>
    <w:rsid w:val="005D1688"/>
    <w:rsid w:val="005D1A20"/>
    <w:rsid w:val="005D1C9A"/>
    <w:rsid w:val="005D2B17"/>
    <w:rsid w:val="005D4DB6"/>
    <w:rsid w:val="005D68D4"/>
    <w:rsid w:val="005E028D"/>
    <w:rsid w:val="005E08D5"/>
    <w:rsid w:val="005E357B"/>
    <w:rsid w:val="005E44E9"/>
    <w:rsid w:val="005E785D"/>
    <w:rsid w:val="005F22DD"/>
    <w:rsid w:val="005F3616"/>
    <w:rsid w:val="005F3ED5"/>
    <w:rsid w:val="005F4B93"/>
    <w:rsid w:val="005F5901"/>
    <w:rsid w:val="005F70B2"/>
    <w:rsid w:val="006012FD"/>
    <w:rsid w:val="00601F7B"/>
    <w:rsid w:val="006041EB"/>
    <w:rsid w:val="00604438"/>
    <w:rsid w:val="00606872"/>
    <w:rsid w:val="00606C28"/>
    <w:rsid w:val="0060763F"/>
    <w:rsid w:val="00610CB9"/>
    <w:rsid w:val="00610F02"/>
    <w:rsid w:val="00612C54"/>
    <w:rsid w:val="00612C6E"/>
    <w:rsid w:val="00612F11"/>
    <w:rsid w:val="00615D06"/>
    <w:rsid w:val="00617512"/>
    <w:rsid w:val="00617BB8"/>
    <w:rsid w:val="0062049A"/>
    <w:rsid w:val="006209E5"/>
    <w:rsid w:val="0062138A"/>
    <w:rsid w:val="0062195A"/>
    <w:rsid w:val="00621C27"/>
    <w:rsid w:val="006226F3"/>
    <w:rsid w:val="006229B0"/>
    <w:rsid w:val="00622CFA"/>
    <w:rsid w:val="0062389C"/>
    <w:rsid w:val="00623F3B"/>
    <w:rsid w:val="00625C8A"/>
    <w:rsid w:val="00626A30"/>
    <w:rsid w:val="00626EE6"/>
    <w:rsid w:val="00627116"/>
    <w:rsid w:val="00627557"/>
    <w:rsid w:val="006319AB"/>
    <w:rsid w:val="00631DF9"/>
    <w:rsid w:val="00632BA8"/>
    <w:rsid w:val="00632E73"/>
    <w:rsid w:val="00633F93"/>
    <w:rsid w:val="00633FF9"/>
    <w:rsid w:val="00634C05"/>
    <w:rsid w:val="0063561F"/>
    <w:rsid w:val="006362C6"/>
    <w:rsid w:val="006368B6"/>
    <w:rsid w:val="00637E92"/>
    <w:rsid w:val="00640E87"/>
    <w:rsid w:val="00642A77"/>
    <w:rsid w:val="006438DB"/>
    <w:rsid w:val="00644FA5"/>
    <w:rsid w:val="006451CD"/>
    <w:rsid w:val="006451CF"/>
    <w:rsid w:val="00646EC9"/>
    <w:rsid w:val="00647152"/>
    <w:rsid w:val="006472F6"/>
    <w:rsid w:val="006476CD"/>
    <w:rsid w:val="006511C4"/>
    <w:rsid w:val="00651405"/>
    <w:rsid w:val="0065183C"/>
    <w:rsid w:val="00653C7C"/>
    <w:rsid w:val="00655599"/>
    <w:rsid w:val="00656287"/>
    <w:rsid w:val="006564C4"/>
    <w:rsid w:val="0065675D"/>
    <w:rsid w:val="006567B8"/>
    <w:rsid w:val="00662349"/>
    <w:rsid w:val="00662759"/>
    <w:rsid w:val="00663DF2"/>
    <w:rsid w:val="00664BA4"/>
    <w:rsid w:val="00664F2C"/>
    <w:rsid w:val="00665957"/>
    <w:rsid w:val="00666D8C"/>
    <w:rsid w:val="00667C94"/>
    <w:rsid w:val="006704B8"/>
    <w:rsid w:val="00672639"/>
    <w:rsid w:val="00672CC4"/>
    <w:rsid w:val="00673614"/>
    <w:rsid w:val="0067569E"/>
    <w:rsid w:val="00675C1C"/>
    <w:rsid w:val="00675E2A"/>
    <w:rsid w:val="00675FF2"/>
    <w:rsid w:val="00676AFE"/>
    <w:rsid w:val="006774F3"/>
    <w:rsid w:val="00677503"/>
    <w:rsid w:val="00677D0E"/>
    <w:rsid w:val="00680F42"/>
    <w:rsid w:val="00681A61"/>
    <w:rsid w:val="00681D85"/>
    <w:rsid w:val="0068287A"/>
    <w:rsid w:val="006835C5"/>
    <w:rsid w:val="006838E3"/>
    <w:rsid w:val="006855FF"/>
    <w:rsid w:val="0068614F"/>
    <w:rsid w:val="006903E8"/>
    <w:rsid w:val="00691393"/>
    <w:rsid w:val="006921D8"/>
    <w:rsid w:val="00693A7C"/>
    <w:rsid w:val="006942EF"/>
    <w:rsid w:val="006967AD"/>
    <w:rsid w:val="006A209C"/>
    <w:rsid w:val="006A2252"/>
    <w:rsid w:val="006A280D"/>
    <w:rsid w:val="006A3B4D"/>
    <w:rsid w:val="006A3C10"/>
    <w:rsid w:val="006B0150"/>
    <w:rsid w:val="006B0263"/>
    <w:rsid w:val="006B0BED"/>
    <w:rsid w:val="006B234C"/>
    <w:rsid w:val="006B2388"/>
    <w:rsid w:val="006B42F2"/>
    <w:rsid w:val="006B53F1"/>
    <w:rsid w:val="006B6D05"/>
    <w:rsid w:val="006C04DE"/>
    <w:rsid w:val="006C07E7"/>
    <w:rsid w:val="006C0B10"/>
    <w:rsid w:val="006C1271"/>
    <w:rsid w:val="006C186C"/>
    <w:rsid w:val="006C2385"/>
    <w:rsid w:val="006C241B"/>
    <w:rsid w:val="006C3420"/>
    <w:rsid w:val="006C466B"/>
    <w:rsid w:val="006C46AE"/>
    <w:rsid w:val="006C4819"/>
    <w:rsid w:val="006C6CD0"/>
    <w:rsid w:val="006C7147"/>
    <w:rsid w:val="006D04AF"/>
    <w:rsid w:val="006D0740"/>
    <w:rsid w:val="006D0799"/>
    <w:rsid w:val="006D304B"/>
    <w:rsid w:val="006D577B"/>
    <w:rsid w:val="006D62A9"/>
    <w:rsid w:val="006D6373"/>
    <w:rsid w:val="006D7FBE"/>
    <w:rsid w:val="006E11B2"/>
    <w:rsid w:val="006E22BD"/>
    <w:rsid w:val="006E2626"/>
    <w:rsid w:val="006E26C8"/>
    <w:rsid w:val="006E3246"/>
    <w:rsid w:val="006E4B3E"/>
    <w:rsid w:val="006E6DE6"/>
    <w:rsid w:val="006E711C"/>
    <w:rsid w:val="006E784E"/>
    <w:rsid w:val="006F1510"/>
    <w:rsid w:val="006F1762"/>
    <w:rsid w:val="006F36F2"/>
    <w:rsid w:val="006F649D"/>
    <w:rsid w:val="00700031"/>
    <w:rsid w:val="007010CA"/>
    <w:rsid w:val="00701B0F"/>
    <w:rsid w:val="00702023"/>
    <w:rsid w:val="0070232E"/>
    <w:rsid w:val="00702716"/>
    <w:rsid w:val="00704CFB"/>
    <w:rsid w:val="0070566B"/>
    <w:rsid w:val="00705F59"/>
    <w:rsid w:val="00706646"/>
    <w:rsid w:val="00707019"/>
    <w:rsid w:val="0070718D"/>
    <w:rsid w:val="0070799B"/>
    <w:rsid w:val="00712967"/>
    <w:rsid w:val="00714DAD"/>
    <w:rsid w:val="00715CF7"/>
    <w:rsid w:val="00716010"/>
    <w:rsid w:val="00716A7A"/>
    <w:rsid w:val="00721B58"/>
    <w:rsid w:val="00725F31"/>
    <w:rsid w:val="00726128"/>
    <w:rsid w:val="007270D9"/>
    <w:rsid w:val="0073061D"/>
    <w:rsid w:val="00730DB7"/>
    <w:rsid w:val="00730EBD"/>
    <w:rsid w:val="007311A5"/>
    <w:rsid w:val="0073247F"/>
    <w:rsid w:val="007331AE"/>
    <w:rsid w:val="00733A92"/>
    <w:rsid w:val="0073404F"/>
    <w:rsid w:val="00734A3C"/>
    <w:rsid w:val="00734C45"/>
    <w:rsid w:val="0073531B"/>
    <w:rsid w:val="007353AE"/>
    <w:rsid w:val="00735CD6"/>
    <w:rsid w:val="0073651B"/>
    <w:rsid w:val="00736FF6"/>
    <w:rsid w:val="0073745B"/>
    <w:rsid w:val="0074089A"/>
    <w:rsid w:val="00741CCC"/>
    <w:rsid w:val="00742279"/>
    <w:rsid w:val="00742718"/>
    <w:rsid w:val="007433FA"/>
    <w:rsid w:val="00745595"/>
    <w:rsid w:val="00746397"/>
    <w:rsid w:val="00746876"/>
    <w:rsid w:val="00747A9B"/>
    <w:rsid w:val="007502B1"/>
    <w:rsid w:val="00750C21"/>
    <w:rsid w:val="007512E6"/>
    <w:rsid w:val="00751770"/>
    <w:rsid w:val="00752D04"/>
    <w:rsid w:val="007536A1"/>
    <w:rsid w:val="00755A6C"/>
    <w:rsid w:val="007604CB"/>
    <w:rsid w:val="00761277"/>
    <w:rsid w:val="00763496"/>
    <w:rsid w:val="00763580"/>
    <w:rsid w:val="00764C24"/>
    <w:rsid w:val="00767322"/>
    <w:rsid w:val="00770120"/>
    <w:rsid w:val="007702FC"/>
    <w:rsid w:val="007727B6"/>
    <w:rsid w:val="00772F33"/>
    <w:rsid w:val="00773725"/>
    <w:rsid w:val="00773C32"/>
    <w:rsid w:val="00776274"/>
    <w:rsid w:val="0078095B"/>
    <w:rsid w:val="00782C11"/>
    <w:rsid w:val="00782CDD"/>
    <w:rsid w:val="00783C4C"/>
    <w:rsid w:val="00784A52"/>
    <w:rsid w:val="00785965"/>
    <w:rsid w:val="00786316"/>
    <w:rsid w:val="00786652"/>
    <w:rsid w:val="007877E6"/>
    <w:rsid w:val="0079105F"/>
    <w:rsid w:val="00792220"/>
    <w:rsid w:val="00792E2C"/>
    <w:rsid w:val="00793B8D"/>
    <w:rsid w:val="007949D4"/>
    <w:rsid w:val="00795082"/>
    <w:rsid w:val="00795D0E"/>
    <w:rsid w:val="0079681C"/>
    <w:rsid w:val="00797FE1"/>
    <w:rsid w:val="007A03ED"/>
    <w:rsid w:val="007A0CD3"/>
    <w:rsid w:val="007A1067"/>
    <w:rsid w:val="007A25EE"/>
    <w:rsid w:val="007A2857"/>
    <w:rsid w:val="007A2A42"/>
    <w:rsid w:val="007A2C50"/>
    <w:rsid w:val="007A3482"/>
    <w:rsid w:val="007A36E1"/>
    <w:rsid w:val="007A5B1E"/>
    <w:rsid w:val="007A67E5"/>
    <w:rsid w:val="007A71AE"/>
    <w:rsid w:val="007A74AE"/>
    <w:rsid w:val="007B07DD"/>
    <w:rsid w:val="007B10BE"/>
    <w:rsid w:val="007B2A4F"/>
    <w:rsid w:val="007B35AF"/>
    <w:rsid w:val="007B3A6D"/>
    <w:rsid w:val="007B40BC"/>
    <w:rsid w:val="007B5A52"/>
    <w:rsid w:val="007B5CE0"/>
    <w:rsid w:val="007B6D15"/>
    <w:rsid w:val="007B6D19"/>
    <w:rsid w:val="007B7EA4"/>
    <w:rsid w:val="007C0E11"/>
    <w:rsid w:val="007C262F"/>
    <w:rsid w:val="007C271B"/>
    <w:rsid w:val="007C38EA"/>
    <w:rsid w:val="007C538D"/>
    <w:rsid w:val="007C5EAE"/>
    <w:rsid w:val="007C6153"/>
    <w:rsid w:val="007C6752"/>
    <w:rsid w:val="007C6F21"/>
    <w:rsid w:val="007D3E1E"/>
    <w:rsid w:val="007D4CE8"/>
    <w:rsid w:val="007D5DBE"/>
    <w:rsid w:val="007D640A"/>
    <w:rsid w:val="007E14AA"/>
    <w:rsid w:val="007E1C78"/>
    <w:rsid w:val="007E4400"/>
    <w:rsid w:val="007E45B9"/>
    <w:rsid w:val="007E522E"/>
    <w:rsid w:val="007E5A76"/>
    <w:rsid w:val="007E61EB"/>
    <w:rsid w:val="007E78AC"/>
    <w:rsid w:val="007E7AA4"/>
    <w:rsid w:val="007F0278"/>
    <w:rsid w:val="007F10DF"/>
    <w:rsid w:val="007F1343"/>
    <w:rsid w:val="007F3091"/>
    <w:rsid w:val="007F3DD9"/>
    <w:rsid w:val="007F4232"/>
    <w:rsid w:val="007F5484"/>
    <w:rsid w:val="007F5924"/>
    <w:rsid w:val="007F59A9"/>
    <w:rsid w:val="007F67A0"/>
    <w:rsid w:val="007F7621"/>
    <w:rsid w:val="007F76E7"/>
    <w:rsid w:val="007F7E4D"/>
    <w:rsid w:val="007F7EF2"/>
    <w:rsid w:val="007F7FC9"/>
    <w:rsid w:val="008007A2"/>
    <w:rsid w:val="00800C46"/>
    <w:rsid w:val="00800D34"/>
    <w:rsid w:val="00802285"/>
    <w:rsid w:val="0080333E"/>
    <w:rsid w:val="00803ADA"/>
    <w:rsid w:val="00804083"/>
    <w:rsid w:val="00805EC7"/>
    <w:rsid w:val="008123AA"/>
    <w:rsid w:val="0081318D"/>
    <w:rsid w:val="00813829"/>
    <w:rsid w:val="00814E39"/>
    <w:rsid w:val="00815C4F"/>
    <w:rsid w:val="00816B54"/>
    <w:rsid w:val="00821C6C"/>
    <w:rsid w:val="00821DF9"/>
    <w:rsid w:val="00822261"/>
    <w:rsid w:val="00824B26"/>
    <w:rsid w:val="00824F75"/>
    <w:rsid w:val="00826967"/>
    <w:rsid w:val="00830192"/>
    <w:rsid w:val="00831EC2"/>
    <w:rsid w:val="008335B7"/>
    <w:rsid w:val="008357A4"/>
    <w:rsid w:val="00835942"/>
    <w:rsid w:val="008363F4"/>
    <w:rsid w:val="00841042"/>
    <w:rsid w:val="0084139A"/>
    <w:rsid w:val="008420E2"/>
    <w:rsid w:val="008421C8"/>
    <w:rsid w:val="00842BB2"/>
    <w:rsid w:val="00843A13"/>
    <w:rsid w:val="0084542D"/>
    <w:rsid w:val="00845FD9"/>
    <w:rsid w:val="00846011"/>
    <w:rsid w:val="00847210"/>
    <w:rsid w:val="0085161F"/>
    <w:rsid w:val="00851CCE"/>
    <w:rsid w:val="008528DA"/>
    <w:rsid w:val="00852D9B"/>
    <w:rsid w:val="00854486"/>
    <w:rsid w:val="00854CAE"/>
    <w:rsid w:val="00855EDA"/>
    <w:rsid w:val="00856503"/>
    <w:rsid w:val="00860609"/>
    <w:rsid w:val="00860986"/>
    <w:rsid w:val="00861233"/>
    <w:rsid w:val="0086222F"/>
    <w:rsid w:val="00862B25"/>
    <w:rsid w:val="008651FF"/>
    <w:rsid w:val="008652D6"/>
    <w:rsid w:val="00865DCD"/>
    <w:rsid w:val="00865EE5"/>
    <w:rsid w:val="008672D5"/>
    <w:rsid w:val="00867E1D"/>
    <w:rsid w:val="00871740"/>
    <w:rsid w:val="008740C1"/>
    <w:rsid w:val="00874AF8"/>
    <w:rsid w:val="00880880"/>
    <w:rsid w:val="00880E78"/>
    <w:rsid w:val="00882CE8"/>
    <w:rsid w:val="00883801"/>
    <w:rsid w:val="008839B0"/>
    <w:rsid w:val="008848C2"/>
    <w:rsid w:val="00885194"/>
    <w:rsid w:val="008862E8"/>
    <w:rsid w:val="0088653B"/>
    <w:rsid w:val="00886D62"/>
    <w:rsid w:val="00887CDB"/>
    <w:rsid w:val="00887E2C"/>
    <w:rsid w:val="008929EC"/>
    <w:rsid w:val="00894C12"/>
    <w:rsid w:val="00896E7B"/>
    <w:rsid w:val="008973D5"/>
    <w:rsid w:val="008A001F"/>
    <w:rsid w:val="008A0557"/>
    <w:rsid w:val="008A2DAC"/>
    <w:rsid w:val="008A3CDD"/>
    <w:rsid w:val="008A4434"/>
    <w:rsid w:val="008A7B90"/>
    <w:rsid w:val="008A7E18"/>
    <w:rsid w:val="008B293A"/>
    <w:rsid w:val="008B33FE"/>
    <w:rsid w:val="008B3A4A"/>
    <w:rsid w:val="008B5C5F"/>
    <w:rsid w:val="008B653C"/>
    <w:rsid w:val="008B71DB"/>
    <w:rsid w:val="008C017E"/>
    <w:rsid w:val="008C08A1"/>
    <w:rsid w:val="008C094B"/>
    <w:rsid w:val="008C0AF8"/>
    <w:rsid w:val="008C1023"/>
    <w:rsid w:val="008C12C5"/>
    <w:rsid w:val="008C16F7"/>
    <w:rsid w:val="008C2030"/>
    <w:rsid w:val="008C2FCA"/>
    <w:rsid w:val="008C303D"/>
    <w:rsid w:val="008C3EF4"/>
    <w:rsid w:val="008C5F87"/>
    <w:rsid w:val="008C736A"/>
    <w:rsid w:val="008D01D6"/>
    <w:rsid w:val="008D041C"/>
    <w:rsid w:val="008D0602"/>
    <w:rsid w:val="008D079E"/>
    <w:rsid w:val="008D0867"/>
    <w:rsid w:val="008D12F1"/>
    <w:rsid w:val="008D190B"/>
    <w:rsid w:val="008D2B86"/>
    <w:rsid w:val="008D2CA6"/>
    <w:rsid w:val="008D6F39"/>
    <w:rsid w:val="008D7A29"/>
    <w:rsid w:val="008D7B91"/>
    <w:rsid w:val="008E03ED"/>
    <w:rsid w:val="008E17EF"/>
    <w:rsid w:val="008E1E4E"/>
    <w:rsid w:val="008E3D66"/>
    <w:rsid w:val="008E3E25"/>
    <w:rsid w:val="008E4B42"/>
    <w:rsid w:val="008E6D46"/>
    <w:rsid w:val="008F22C2"/>
    <w:rsid w:val="008F3BDE"/>
    <w:rsid w:val="008F3FF1"/>
    <w:rsid w:val="008F429D"/>
    <w:rsid w:val="008F586A"/>
    <w:rsid w:val="00901ACC"/>
    <w:rsid w:val="00903B32"/>
    <w:rsid w:val="00904716"/>
    <w:rsid w:val="0090479E"/>
    <w:rsid w:val="00907AB1"/>
    <w:rsid w:val="00907BB0"/>
    <w:rsid w:val="009118F6"/>
    <w:rsid w:val="009128D3"/>
    <w:rsid w:val="00912E66"/>
    <w:rsid w:val="00913E74"/>
    <w:rsid w:val="009149AB"/>
    <w:rsid w:val="00914F0F"/>
    <w:rsid w:val="00915708"/>
    <w:rsid w:val="00915995"/>
    <w:rsid w:val="00915A1A"/>
    <w:rsid w:val="0091745B"/>
    <w:rsid w:val="00917A83"/>
    <w:rsid w:val="0092027B"/>
    <w:rsid w:val="009206F8"/>
    <w:rsid w:val="00920EAE"/>
    <w:rsid w:val="009212DE"/>
    <w:rsid w:val="00921B4B"/>
    <w:rsid w:val="00921F8A"/>
    <w:rsid w:val="0092234F"/>
    <w:rsid w:val="009240C2"/>
    <w:rsid w:val="009240EF"/>
    <w:rsid w:val="00924FCF"/>
    <w:rsid w:val="00925949"/>
    <w:rsid w:val="0092616D"/>
    <w:rsid w:val="009266AF"/>
    <w:rsid w:val="00926B19"/>
    <w:rsid w:val="00930949"/>
    <w:rsid w:val="00930FC5"/>
    <w:rsid w:val="0093137A"/>
    <w:rsid w:val="00933CDC"/>
    <w:rsid w:val="00933CEC"/>
    <w:rsid w:val="00933FE3"/>
    <w:rsid w:val="00934184"/>
    <w:rsid w:val="009347BC"/>
    <w:rsid w:val="00935FD2"/>
    <w:rsid w:val="00937811"/>
    <w:rsid w:val="0094125D"/>
    <w:rsid w:val="00941B98"/>
    <w:rsid w:val="00942A47"/>
    <w:rsid w:val="00942DAA"/>
    <w:rsid w:val="0094582A"/>
    <w:rsid w:val="00945E30"/>
    <w:rsid w:val="00947354"/>
    <w:rsid w:val="00947AD9"/>
    <w:rsid w:val="00947E1E"/>
    <w:rsid w:val="009502F7"/>
    <w:rsid w:val="00951BA9"/>
    <w:rsid w:val="00952774"/>
    <w:rsid w:val="00953467"/>
    <w:rsid w:val="00953D41"/>
    <w:rsid w:val="00953DEC"/>
    <w:rsid w:val="009601C1"/>
    <w:rsid w:val="00960F10"/>
    <w:rsid w:val="00961EF8"/>
    <w:rsid w:val="009640CF"/>
    <w:rsid w:val="009656E4"/>
    <w:rsid w:val="00966BE6"/>
    <w:rsid w:val="00967037"/>
    <w:rsid w:val="00970180"/>
    <w:rsid w:val="009702E0"/>
    <w:rsid w:val="00970A66"/>
    <w:rsid w:val="00971850"/>
    <w:rsid w:val="00971F60"/>
    <w:rsid w:val="00972381"/>
    <w:rsid w:val="00973684"/>
    <w:rsid w:val="00974E5B"/>
    <w:rsid w:val="00975F79"/>
    <w:rsid w:val="0097633B"/>
    <w:rsid w:val="00976CB7"/>
    <w:rsid w:val="00980B79"/>
    <w:rsid w:val="00981ED6"/>
    <w:rsid w:val="009822C0"/>
    <w:rsid w:val="0098278D"/>
    <w:rsid w:val="00982C76"/>
    <w:rsid w:val="0098428C"/>
    <w:rsid w:val="00985074"/>
    <w:rsid w:val="0098798F"/>
    <w:rsid w:val="009905E3"/>
    <w:rsid w:val="009916E8"/>
    <w:rsid w:val="00992070"/>
    <w:rsid w:val="009922A2"/>
    <w:rsid w:val="009923BD"/>
    <w:rsid w:val="00992A65"/>
    <w:rsid w:val="00994EB3"/>
    <w:rsid w:val="009955F9"/>
    <w:rsid w:val="00995D51"/>
    <w:rsid w:val="00995E01"/>
    <w:rsid w:val="00996B41"/>
    <w:rsid w:val="009A0020"/>
    <w:rsid w:val="009A22A1"/>
    <w:rsid w:val="009A409B"/>
    <w:rsid w:val="009A47C1"/>
    <w:rsid w:val="009A61EF"/>
    <w:rsid w:val="009A73B0"/>
    <w:rsid w:val="009B01A9"/>
    <w:rsid w:val="009B1173"/>
    <w:rsid w:val="009B2F80"/>
    <w:rsid w:val="009B49A5"/>
    <w:rsid w:val="009B4ADC"/>
    <w:rsid w:val="009B61FE"/>
    <w:rsid w:val="009B7E06"/>
    <w:rsid w:val="009C0286"/>
    <w:rsid w:val="009C0E3F"/>
    <w:rsid w:val="009C2086"/>
    <w:rsid w:val="009C266E"/>
    <w:rsid w:val="009C3BB2"/>
    <w:rsid w:val="009C5354"/>
    <w:rsid w:val="009C5380"/>
    <w:rsid w:val="009C756B"/>
    <w:rsid w:val="009D0797"/>
    <w:rsid w:val="009D0E4A"/>
    <w:rsid w:val="009D2628"/>
    <w:rsid w:val="009D310F"/>
    <w:rsid w:val="009D39CC"/>
    <w:rsid w:val="009D478E"/>
    <w:rsid w:val="009D519C"/>
    <w:rsid w:val="009D7F1C"/>
    <w:rsid w:val="009E28E7"/>
    <w:rsid w:val="009E3CE8"/>
    <w:rsid w:val="009E4BAD"/>
    <w:rsid w:val="009E5DB5"/>
    <w:rsid w:val="009F021C"/>
    <w:rsid w:val="009F0A17"/>
    <w:rsid w:val="009F0F40"/>
    <w:rsid w:val="009F14D9"/>
    <w:rsid w:val="009F1633"/>
    <w:rsid w:val="009F1A65"/>
    <w:rsid w:val="009F7698"/>
    <w:rsid w:val="00A00A34"/>
    <w:rsid w:val="00A013E8"/>
    <w:rsid w:val="00A0163A"/>
    <w:rsid w:val="00A01D70"/>
    <w:rsid w:val="00A047FA"/>
    <w:rsid w:val="00A05B1F"/>
    <w:rsid w:val="00A06A09"/>
    <w:rsid w:val="00A06E13"/>
    <w:rsid w:val="00A07204"/>
    <w:rsid w:val="00A07AD3"/>
    <w:rsid w:val="00A110AB"/>
    <w:rsid w:val="00A11382"/>
    <w:rsid w:val="00A128CB"/>
    <w:rsid w:val="00A12C5E"/>
    <w:rsid w:val="00A1339F"/>
    <w:rsid w:val="00A139CB"/>
    <w:rsid w:val="00A13B94"/>
    <w:rsid w:val="00A13E19"/>
    <w:rsid w:val="00A141FD"/>
    <w:rsid w:val="00A1598D"/>
    <w:rsid w:val="00A1691E"/>
    <w:rsid w:val="00A172A7"/>
    <w:rsid w:val="00A2184F"/>
    <w:rsid w:val="00A21ED3"/>
    <w:rsid w:val="00A231A6"/>
    <w:rsid w:val="00A240CC"/>
    <w:rsid w:val="00A24DE8"/>
    <w:rsid w:val="00A27E7A"/>
    <w:rsid w:val="00A300F9"/>
    <w:rsid w:val="00A30211"/>
    <w:rsid w:val="00A31863"/>
    <w:rsid w:val="00A32A97"/>
    <w:rsid w:val="00A33066"/>
    <w:rsid w:val="00A34560"/>
    <w:rsid w:val="00A36748"/>
    <w:rsid w:val="00A37B57"/>
    <w:rsid w:val="00A37E5C"/>
    <w:rsid w:val="00A4045F"/>
    <w:rsid w:val="00A40F04"/>
    <w:rsid w:val="00A41073"/>
    <w:rsid w:val="00A418C6"/>
    <w:rsid w:val="00A43F04"/>
    <w:rsid w:val="00A44A19"/>
    <w:rsid w:val="00A44A2D"/>
    <w:rsid w:val="00A45C73"/>
    <w:rsid w:val="00A47AFE"/>
    <w:rsid w:val="00A511BB"/>
    <w:rsid w:val="00A5132A"/>
    <w:rsid w:val="00A51A8B"/>
    <w:rsid w:val="00A52C7C"/>
    <w:rsid w:val="00A53443"/>
    <w:rsid w:val="00A53C9D"/>
    <w:rsid w:val="00A541E9"/>
    <w:rsid w:val="00A55004"/>
    <w:rsid w:val="00A55677"/>
    <w:rsid w:val="00A56598"/>
    <w:rsid w:val="00A56814"/>
    <w:rsid w:val="00A5693E"/>
    <w:rsid w:val="00A57F46"/>
    <w:rsid w:val="00A61A7E"/>
    <w:rsid w:val="00A65140"/>
    <w:rsid w:val="00A65D2A"/>
    <w:rsid w:val="00A660DA"/>
    <w:rsid w:val="00A66535"/>
    <w:rsid w:val="00A667B1"/>
    <w:rsid w:val="00A71530"/>
    <w:rsid w:val="00A72578"/>
    <w:rsid w:val="00A72677"/>
    <w:rsid w:val="00A72D48"/>
    <w:rsid w:val="00A74105"/>
    <w:rsid w:val="00A76949"/>
    <w:rsid w:val="00A774CE"/>
    <w:rsid w:val="00A7764B"/>
    <w:rsid w:val="00A77A59"/>
    <w:rsid w:val="00A81828"/>
    <w:rsid w:val="00A8304F"/>
    <w:rsid w:val="00A834D6"/>
    <w:rsid w:val="00A83A36"/>
    <w:rsid w:val="00A84B69"/>
    <w:rsid w:val="00A8516D"/>
    <w:rsid w:val="00A8550A"/>
    <w:rsid w:val="00A85E93"/>
    <w:rsid w:val="00A902D0"/>
    <w:rsid w:val="00A92CCE"/>
    <w:rsid w:val="00A962BB"/>
    <w:rsid w:val="00A96398"/>
    <w:rsid w:val="00A96D2E"/>
    <w:rsid w:val="00A9740D"/>
    <w:rsid w:val="00AA0AB3"/>
    <w:rsid w:val="00AA18AD"/>
    <w:rsid w:val="00AA3DA5"/>
    <w:rsid w:val="00AA48D8"/>
    <w:rsid w:val="00AA6215"/>
    <w:rsid w:val="00AA631F"/>
    <w:rsid w:val="00AA6D11"/>
    <w:rsid w:val="00AA7447"/>
    <w:rsid w:val="00AA79ED"/>
    <w:rsid w:val="00AA7D6A"/>
    <w:rsid w:val="00AA7F12"/>
    <w:rsid w:val="00AB0C85"/>
    <w:rsid w:val="00AB1BBE"/>
    <w:rsid w:val="00AB3768"/>
    <w:rsid w:val="00AB5413"/>
    <w:rsid w:val="00AB657B"/>
    <w:rsid w:val="00AB7622"/>
    <w:rsid w:val="00AC3094"/>
    <w:rsid w:val="00AC567D"/>
    <w:rsid w:val="00AC6783"/>
    <w:rsid w:val="00AC68C6"/>
    <w:rsid w:val="00AC7100"/>
    <w:rsid w:val="00AC7784"/>
    <w:rsid w:val="00AD0357"/>
    <w:rsid w:val="00AD1C91"/>
    <w:rsid w:val="00AD1CAB"/>
    <w:rsid w:val="00AD2E6B"/>
    <w:rsid w:val="00AD4436"/>
    <w:rsid w:val="00AD5089"/>
    <w:rsid w:val="00AD730F"/>
    <w:rsid w:val="00AD7A59"/>
    <w:rsid w:val="00AD7AF5"/>
    <w:rsid w:val="00AE084C"/>
    <w:rsid w:val="00AE0B46"/>
    <w:rsid w:val="00AE0EA0"/>
    <w:rsid w:val="00AE14C9"/>
    <w:rsid w:val="00AE3B8E"/>
    <w:rsid w:val="00AE5441"/>
    <w:rsid w:val="00AE5893"/>
    <w:rsid w:val="00AE6286"/>
    <w:rsid w:val="00AE69EF"/>
    <w:rsid w:val="00AF1336"/>
    <w:rsid w:val="00AF40A8"/>
    <w:rsid w:val="00AF41EB"/>
    <w:rsid w:val="00AF4738"/>
    <w:rsid w:val="00AF592A"/>
    <w:rsid w:val="00AF6567"/>
    <w:rsid w:val="00AF6F0D"/>
    <w:rsid w:val="00B01BDF"/>
    <w:rsid w:val="00B0234A"/>
    <w:rsid w:val="00B02EF8"/>
    <w:rsid w:val="00B045F8"/>
    <w:rsid w:val="00B069BD"/>
    <w:rsid w:val="00B06C77"/>
    <w:rsid w:val="00B06D2C"/>
    <w:rsid w:val="00B073C2"/>
    <w:rsid w:val="00B10E11"/>
    <w:rsid w:val="00B1152E"/>
    <w:rsid w:val="00B1187C"/>
    <w:rsid w:val="00B11EC6"/>
    <w:rsid w:val="00B1311A"/>
    <w:rsid w:val="00B14214"/>
    <w:rsid w:val="00B14AC5"/>
    <w:rsid w:val="00B161EA"/>
    <w:rsid w:val="00B205E8"/>
    <w:rsid w:val="00B21124"/>
    <w:rsid w:val="00B21F0F"/>
    <w:rsid w:val="00B22160"/>
    <w:rsid w:val="00B225C7"/>
    <w:rsid w:val="00B2391C"/>
    <w:rsid w:val="00B24488"/>
    <w:rsid w:val="00B24FA2"/>
    <w:rsid w:val="00B254D5"/>
    <w:rsid w:val="00B25A35"/>
    <w:rsid w:val="00B25AEC"/>
    <w:rsid w:val="00B25D4B"/>
    <w:rsid w:val="00B2786F"/>
    <w:rsid w:val="00B30508"/>
    <w:rsid w:val="00B30878"/>
    <w:rsid w:val="00B309B0"/>
    <w:rsid w:val="00B3126B"/>
    <w:rsid w:val="00B31822"/>
    <w:rsid w:val="00B33758"/>
    <w:rsid w:val="00B33B9F"/>
    <w:rsid w:val="00B33F19"/>
    <w:rsid w:val="00B40991"/>
    <w:rsid w:val="00B41533"/>
    <w:rsid w:val="00B42D86"/>
    <w:rsid w:val="00B443E9"/>
    <w:rsid w:val="00B444C3"/>
    <w:rsid w:val="00B454BA"/>
    <w:rsid w:val="00B45880"/>
    <w:rsid w:val="00B46FBD"/>
    <w:rsid w:val="00B47561"/>
    <w:rsid w:val="00B506F8"/>
    <w:rsid w:val="00B50ADF"/>
    <w:rsid w:val="00B50C17"/>
    <w:rsid w:val="00B5105B"/>
    <w:rsid w:val="00B5158F"/>
    <w:rsid w:val="00B53756"/>
    <w:rsid w:val="00B539E7"/>
    <w:rsid w:val="00B55BE6"/>
    <w:rsid w:val="00B562D5"/>
    <w:rsid w:val="00B60783"/>
    <w:rsid w:val="00B62D05"/>
    <w:rsid w:val="00B63016"/>
    <w:rsid w:val="00B639B3"/>
    <w:rsid w:val="00B66084"/>
    <w:rsid w:val="00B70BFC"/>
    <w:rsid w:val="00B75AF0"/>
    <w:rsid w:val="00B75C53"/>
    <w:rsid w:val="00B76DA5"/>
    <w:rsid w:val="00B774DF"/>
    <w:rsid w:val="00B778BB"/>
    <w:rsid w:val="00B807C9"/>
    <w:rsid w:val="00B80EB6"/>
    <w:rsid w:val="00B81AA7"/>
    <w:rsid w:val="00B81BFE"/>
    <w:rsid w:val="00B825CE"/>
    <w:rsid w:val="00B842AA"/>
    <w:rsid w:val="00B86419"/>
    <w:rsid w:val="00B86518"/>
    <w:rsid w:val="00B9047B"/>
    <w:rsid w:val="00B91507"/>
    <w:rsid w:val="00B91F01"/>
    <w:rsid w:val="00B9224D"/>
    <w:rsid w:val="00B92BCB"/>
    <w:rsid w:val="00B932ED"/>
    <w:rsid w:val="00B93CEB"/>
    <w:rsid w:val="00B944E1"/>
    <w:rsid w:val="00B94F29"/>
    <w:rsid w:val="00B9559E"/>
    <w:rsid w:val="00B95CC8"/>
    <w:rsid w:val="00B95EAF"/>
    <w:rsid w:val="00B970B4"/>
    <w:rsid w:val="00B97401"/>
    <w:rsid w:val="00BA0188"/>
    <w:rsid w:val="00BA0B88"/>
    <w:rsid w:val="00BA2748"/>
    <w:rsid w:val="00BA2ED8"/>
    <w:rsid w:val="00BA3164"/>
    <w:rsid w:val="00BA383A"/>
    <w:rsid w:val="00BA3B44"/>
    <w:rsid w:val="00BA3C99"/>
    <w:rsid w:val="00BA4172"/>
    <w:rsid w:val="00BA535D"/>
    <w:rsid w:val="00BA5569"/>
    <w:rsid w:val="00BA56DC"/>
    <w:rsid w:val="00BA6543"/>
    <w:rsid w:val="00BA65EB"/>
    <w:rsid w:val="00BB0175"/>
    <w:rsid w:val="00BB0779"/>
    <w:rsid w:val="00BB16BC"/>
    <w:rsid w:val="00BB372D"/>
    <w:rsid w:val="00BB3E92"/>
    <w:rsid w:val="00BB4244"/>
    <w:rsid w:val="00BB77EB"/>
    <w:rsid w:val="00BC1B14"/>
    <w:rsid w:val="00BC1B1C"/>
    <w:rsid w:val="00BC1D7F"/>
    <w:rsid w:val="00BC24BF"/>
    <w:rsid w:val="00BC3DF4"/>
    <w:rsid w:val="00BC56D1"/>
    <w:rsid w:val="00BC72FE"/>
    <w:rsid w:val="00BC76B2"/>
    <w:rsid w:val="00BC77CA"/>
    <w:rsid w:val="00BD092D"/>
    <w:rsid w:val="00BD12F2"/>
    <w:rsid w:val="00BD2575"/>
    <w:rsid w:val="00BD2E13"/>
    <w:rsid w:val="00BD3631"/>
    <w:rsid w:val="00BD3D86"/>
    <w:rsid w:val="00BD520A"/>
    <w:rsid w:val="00BD69CB"/>
    <w:rsid w:val="00BE081C"/>
    <w:rsid w:val="00BE160C"/>
    <w:rsid w:val="00BE2D89"/>
    <w:rsid w:val="00BE38B9"/>
    <w:rsid w:val="00BE4283"/>
    <w:rsid w:val="00BE5870"/>
    <w:rsid w:val="00BE5A95"/>
    <w:rsid w:val="00BE5B4F"/>
    <w:rsid w:val="00BE72F8"/>
    <w:rsid w:val="00BE78F9"/>
    <w:rsid w:val="00BF060B"/>
    <w:rsid w:val="00BF26EC"/>
    <w:rsid w:val="00BF2F56"/>
    <w:rsid w:val="00BF5C22"/>
    <w:rsid w:val="00BF6B49"/>
    <w:rsid w:val="00BF72BE"/>
    <w:rsid w:val="00C00C3F"/>
    <w:rsid w:val="00C00D1F"/>
    <w:rsid w:val="00C015D4"/>
    <w:rsid w:val="00C030AF"/>
    <w:rsid w:val="00C03B62"/>
    <w:rsid w:val="00C04061"/>
    <w:rsid w:val="00C04586"/>
    <w:rsid w:val="00C049DC"/>
    <w:rsid w:val="00C04B66"/>
    <w:rsid w:val="00C07528"/>
    <w:rsid w:val="00C07BF6"/>
    <w:rsid w:val="00C172BC"/>
    <w:rsid w:val="00C22770"/>
    <w:rsid w:val="00C22B7B"/>
    <w:rsid w:val="00C22C9E"/>
    <w:rsid w:val="00C23DF2"/>
    <w:rsid w:val="00C27ED7"/>
    <w:rsid w:val="00C3237E"/>
    <w:rsid w:val="00C3363D"/>
    <w:rsid w:val="00C35C18"/>
    <w:rsid w:val="00C363EA"/>
    <w:rsid w:val="00C36C29"/>
    <w:rsid w:val="00C37125"/>
    <w:rsid w:val="00C373C0"/>
    <w:rsid w:val="00C41190"/>
    <w:rsid w:val="00C412E1"/>
    <w:rsid w:val="00C41899"/>
    <w:rsid w:val="00C425F9"/>
    <w:rsid w:val="00C42867"/>
    <w:rsid w:val="00C46D02"/>
    <w:rsid w:val="00C47122"/>
    <w:rsid w:val="00C47F23"/>
    <w:rsid w:val="00C540AA"/>
    <w:rsid w:val="00C54C9E"/>
    <w:rsid w:val="00C601CE"/>
    <w:rsid w:val="00C6050E"/>
    <w:rsid w:val="00C60A10"/>
    <w:rsid w:val="00C61A94"/>
    <w:rsid w:val="00C61FA0"/>
    <w:rsid w:val="00C6377E"/>
    <w:rsid w:val="00C63B69"/>
    <w:rsid w:val="00C6459B"/>
    <w:rsid w:val="00C64688"/>
    <w:rsid w:val="00C64E99"/>
    <w:rsid w:val="00C65F40"/>
    <w:rsid w:val="00C674C2"/>
    <w:rsid w:val="00C67841"/>
    <w:rsid w:val="00C706A3"/>
    <w:rsid w:val="00C72EAD"/>
    <w:rsid w:val="00C7350B"/>
    <w:rsid w:val="00C7442C"/>
    <w:rsid w:val="00C80071"/>
    <w:rsid w:val="00C8532F"/>
    <w:rsid w:val="00C85EBE"/>
    <w:rsid w:val="00C865A9"/>
    <w:rsid w:val="00C867D3"/>
    <w:rsid w:val="00C86DC7"/>
    <w:rsid w:val="00C90881"/>
    <w:rsid w:val="00C913CF"/>
    <w:rsid w:val="00C91AB4"/>
    <w:rsid w:val="00C9203F"/>
    <w:rsid w:val="00C92F5D"/>
    <w:rsid w:val="00C937CA"/>
    <w:rsid w:val="00C942F9"/>
    <w:rsid w:val="00C95EC0"/>
    <w:rsid w:val="00C96747"/>
    <w:rsid w:val="00C96A1C"/>
    <w:rsid w:val="00C97385"/>
    <w:rsid w:val="00C97AEA"/>
    <w:rsid w:val="00CA441E"/>
    <w:rsid w:val="00CA4432"/>
    <w:rsid w:val="00CA4496"/>
    <w:rsid w:val="00CA47CC"/>
    <w:rsid w:val="00CA5535"/>
    <w:rsid w:val="00CA6874"/>
    <w:rsid w:val="00CA745C"/>
    <w:rsid w:val="00CB1A91"/>
    <w:rsid w:val="00CB335C"/>
    <w:rsid w:val="00CB504D"/>
    <w:rsid w:val="00CB5429"/>
    <w:rsid w:val="00CB5627"/>
    <w:rsid w:val="00CB62B9"/>
    <w:rsid w:val="00CB73E8"/>
    <w:rsid w:val="00CB7554"/>
    <w:rsid w:val="00CB78E5"/>
    <w:rsid w:val="00CC0595"/>
    <w:rsid w:val="00CC1405"/>
    <w:rsid w:val="00CC4F80"/>
    <w:rsid w:val="00CC503A"/>
    <w:rsid w:val="00CC577E"/>
    <w:rsid w:val="00CC5794"/>
    <w:rsid w:val="00CC5D21"/>
    <w:rsid w:val="00CC5DB4"/>
    <w:rsid w:val="00CC7035"/>
    <w:rsid w:val="00CC74C2"/>
    <w:rsid w:val="00CD0AB4"/>
    <w:rsid w:val="00CD236B"/>
    <w:rsid w:val="00CD3352"/>
    <w:rsid w:val="00CD3A09"/>
    <w:rsid w:val="00CD3A35"/>
    <w:rsid w:val="00CD4D2F"/>
    <w:rsid w:val="00CD552C"/>
    <w:rsid w:val="00CD5678"/>
    <w:rsid w:val="00CD662E"/>
    <w:rsid w:val="00CD6C96"/>
    <w:rsid w:val="00CD7113"/>
    <w:rsid w:val="00CD7AD7"/>
    <w:rsid w:val="00CE047A"/>
    <w:rsid w:val="00CE1745"/>
    <w:rsid w:val="00CE2D98"/>
    <w:rsid w:val="00CE31B6"/>
    <w:rsid w:val="00CE5AA4"/>
    <w:rsid w:val="00CE7616"/>
    <w:rsid w:val="00CF07A0"/>
    <w:rsid w:val="00CF0D99"/>
    <w:rsid w:val="00CF0E6E"/>
    <w:rsid w:val="00CF22D4"/>
    <w:rsid w:val="00CF3EA1"/>
    <w:rsid w:val="00CF49CB"/>
    <w:rsid w:val="00CF4A6C"/>
    <w:rsid w:val="00CF4CCC"/>
    <w:rsid w:val="00D00694"/>
    <w:rsid w:val="00D01E16"/>
    <w:rsid w:val="00D01E65"/>
    <w:rsid w:val="00D02984"/>
    <w:rsid w:val="00D03B6A"/>
    <w:rsid w:val="00D03BE1"/>
    <w:rsid w:val="00D044F7"/>
    <w:rsid w:val="00D04799"/>
    <w:rsid w:val="00D05690"/>
    <w:rsid w:val="00D0678D"/>
    <w:rsid w:val="00D07F80"/>
    <w:rsid w:val="00D10300"/>
    <w:rsid w:val="00D10BBB"/>
    <w:rsid w:val="00D115E7"/>
    <w:rsid w:val="00D12103"/>
    <w:rsid w:val="00D1302D"/>
    <w:rsid w:val="00D14F4B"/>
    <w:rsid w:val="00D15044"/>
    <w:rsid w:val="00D16157"/>
    <w:rsid w:val="00D16327"/>
    <w:rsid w:val="00D164EF"/>
    <w:rsid w:val="00D2091D"/>
    <w:rsid w:val="00D2225E"/>
    <w:rsid w:val="00D23737"/>
    <w:rsid w:val="00D24232"/>
    <w:rsid w:val="00D2623E"/>
    <w:rsid w:val="00D30406"/>
    <w:rsid w:val="00D306C1"/>
    <w:rsid w:val="00D31208"/>
    <w:rsid w:val="00D31311"/>
    <w:rsid w:val="00D31D9B"/>
    <w:rsid w:val="00D325C2"/>
    <w:rsid w:val="00D33047"/>
    <w:rsid w:val="00D34F77"/>
    <w:rsid w:val="00D351B4"/>
    <w:rsid w:val="00D356E5"/>
    <w:rsid w:val="00D4018D"/>
    <w:rsid w:val="00D4091A"/>
    <w:rsid w:val="00D41AE1"/>
    <w:rsid w:val="00D426CE"/>
    <w:rsid w:val="00D42A12"/>
    <w:rsid w:val="00D432F9"/>
    <w:rsid w:val="00D434D2"/>
    <w:rsid w:val="00D43E4B"/>
    <w:rsid w:val="00D445D9"/>
    <w:rsid w:val="00D448C1"/>
    <w:rsid w:val="00D44CD1"/>
    <w:rsid w:val="00D44D06"/>
    <w:rsid w:val="00D4542B"/>
    <w:rsid w:val="00D458AD"/>
    <w:rsid w:val="00D45A41"/>
    <w:rsid w:val="00D45AD2"/>
    <w:rsid w:val="00D46AAB"/>
    <w:rsid w:val="00D515E7"/>
    <w:rsid w:val="00D52358"/>
    <w:rsid w:val="00D540EB"/>
    <w:rsid w:val="00D545B5"/>
    <w:rsid w:val="00D559EB"/>
    <w:rsid w:val="00D56F6B"/>
    <w:rsid w:val="00D57240"/>
    <w:rsid w:val="00D5772A"/>
    <w:rsid w:val="00D579E1"/>
    <w:rsid w:val="00D57B66"/>
    <w:rsid w:val="00D61718"/>
    <w:rsid w:val="00D61F8B"/>
    <w:rsid w:val="00D6277F"/>
    <w:rsid w:val="00D64285"/>
    <w:rsid w:val="00D64C4E"/>
    <w:rsid w:val="00D659CC"/>
    <w:rsid w:val="00D67118"/>
    <w:rsid w:val="00D67D26"/>
    <w:rsid w:val="00D67E55"/>
    <w:rsid w:val="00D7002F"/>
    <w:rsid w:val="00D7220D"/>
    <w:rsid w:val="00D722EE"/>
    <w:rsid w:val="00D72945"/>
    <w:rsid w:val="00D7450B"/>
    <w:rsid w:val="00D763B7"/>
    <w:rsid w:val="00D76884"/>
    <w:rsid w:val="00D76D60"/>
    <w:rsid w:val="00D7749A"/>
    <w:rsid w:val="00D777E3"/>
    <w:rsid w:val="00D82780"/>
    <w:rsid w:val="00D835FC"/>
    <w:rsid w:val="00D83FB0"/>
    <w:rsid w:val="00D86139"/>
    <w:rsid w:val="00D907D4"/>
    <w:rsid w:val="00D91118"/>
    <w:rsid w:val="00D91A11"/>
    <w:rsid w:val="00D922B2"/>
    <w:rsid w:val="00D92BCD"/>
    <w:rsid w:val="00D96539"/>
    <w:rsid w:val="00D96835"/>
    <w:rsid w:val="00D97453"/>
    <w:rsid w:val="00D97EDA"/>
    <w:rsid w:val="00DA0AB4"/>
    <w:rsid w:val="00DA0B9A"/>
    <w:rsid w:val="00DA106B"/>
    <w:rsid w:val="00DA298B"/>
    <w:rsid w:val="00DA2D35"/>
    <w:rsid w:val="00DA48EE"/>
    <w:rsid w:val="00DA4A5C"/>
    <w:rsid w:val="00DA4CD7"/>
    <w:rsid w:val="00DA4D85"/>
    <w:rsid w:val="00DA54E0"/>
    <w:rsid w:val="00DA5780"/>
    <w:rsid w:val="00DA58C2"/>
    <w:rsid w:val="00DA5F48"/>
    <w:rsid w:val="00DA6EC5"/>
    <w:rsid w:val="00DA7031"/>
    <w:rsid w:val="00DA78B0"/>
    <w:rsid w:val="00DA7B76"/>
    <w:rsid w:val="00DB128C"/>
    <w:rsid w:val="00DB2747"/>
    <w:rsid w:val="00DB2F0C"/>
    <w:rsid w:val="00DB31D3"/>
    <w:rsid w:val="00DB43F4"/>
    <w:rsid w:val="00DB4E5F"/>
    <w:rsid w:val="00DB59D7"/>
    <w:rsid w:val="00DB6BB1"/>
    <w:rsid w:val="00DB78D8"/>
    <w:rsid w:val="00DC1FE0"/>
    <w:rsid w:val="00DC2B2D"/>
    <w:rsid w:val="00DC4635"/>
    <w:rsid w:val="00DC5481"/>
    <w:rsid w:val="00DC653F"/>
    <w:rsid w:val="00DD1166"/>
    <w:rsid w:val="00DD1764"/>
    <w:rsid w:val="00DD1E10"/>
    <w:rsid w:val="00DD2524"/>
    <w:rsid w:val="00DD306F"/>
    <w:rsid w:val="00DD610E"/>
    <w:rsid w:val="00DD62D7"/>
    <w:rsid w:val="00DD647F"/>
    <w:rsid w:val="00DD71D1"/>
    <w:rsid w:val="00DD71E6"/>
    <w:rsid w:val="00DD7C99"/>
    <w:rsid w:val="00DE101A"/>
    <w:rsid w:val="00DE1C74"/>
    <w:rsid w:val="00DE2083"/>
    <w:rsid w:val="00DE2521"/>
    <w:rsid w:val="00DE25AF"/>
    <w:rsid w:val="00DE35CC"/>
    <w:rsid w:val="00DE62D9"/>
    <w:rsid w:val="00DF126A"/>
    <w:rsid w:val="00DF13CE"/>
    <w:rsid w:val="00DF2487"/>
    <w:rsid w:val="00DF28BE"/>
    <w:rsid w:val="00DF418A"/>
    <w:rsid w:val="00DF5914"/>
    <w:rsid w:val="00DF5EB6"/>
    <w:rsid w:val="00DF66D2"/>
    <w:rsid w:val="00DF732A"/>
    <w:rsid w:val="00DF790A"/>
    <w:rsid w:val="00E03E7F"/>
    <w:rsid w:val="00E04B38"/>
    <w:rsid w:val="00E04DD9"/>
    <w:rsid w:val="00E05489"/>
    <w:rsid w:val="00E05521"/>
    <w:rsid w:val="00E06D91"/>
    <w:rsid w:val="00E079FB"/>
    <w:rsid w:val="00E10B1F"/>
    <w:rsid w:val="00E113E4"/>
    <w:rsid w:val="00E1221A"/>
    <w:rsid w:val="00E12988"/>
    <w:rsid w:val="00E239E1"/>
    <w:rsid w:val="00E25DC0"/>
    <w:rsid w:val="00E264D2"/>
    <w:rsid w:val="00E26B76"/>
    <w:rsid w:val="00E276DE"/>
    <w:rsid w:val="00E276FA"/>
    <w:rsid w:val="00E303AF"/>
    <w:rsid w:val="00E328F0"/>
    <w:rsid w:val="00E328FF"/>
    <w:rsid w:val="00E336AA"/>
    <w:rsid w:val="00E33EF9"/>
    <w:rsid w:val="00E34D38"/>
    <w:rsid w:val="00E35FFE"/>
    <w:rsid w:val="00E360F4"/>
    <w:rsid w:val="00E36F6B"/>
    <w:rsid w:val="00E37A07"/>
    <w:rsid w:val="00E37AD0"/>
    <w:rsid w:val="00E412A5"/>
    <w:rsid w:val="00E41714"/>
    <w:rsid w:val="00E41D8F"/>
    <w:rsid w:val="00E42998"/>
    <w:rsid w:val="00E45669"/>
    <w:rsid w:val="00E45EBD"/>
    <w:rsid w:val="00E475ED"/>
    <w:rsid w:val="00E5204F"/>
    <w:rsid w:val="00E521BE"/>
    <w:rsid w:val="00E53015"/>
    <w:rsid w:val="00E53873"/>
    <w:rsid w:val="00E55D41"/>
    <w:rsid w:val="00E56FF4"/>
    <w:rsid w:val="00E60118"/>
    <w:rsid w:val="00E60F1A"/>
    <w:rsid w:val="00E621EB"/>
    <w:rsid w:val="00E62339"/>
    <w:rsid w:val="00E62AAA"/>
    <w:rsid w:val="00E631B6"/>
    <w:rsid w:val="00E63371"/>
    <w:rsid w:val="00E635D3"/>
    <w:rsid w:val="00E642E2"/>
    <w:rsid w:val="00E66C97"/>
    <w:rsid w:val="00E67ACC"/>
    <w:rsid w:val="00E70B0E"/>
    <w:rsid w:val="00E722F7"/>
    <w:rsid w:val="00E73856"/>
    <w:rsid w:val="00E7659D"/>
    <w:rsid w:val="00E776E5"/>
    <w:rsid w:val="00E778DA"/>
    <w:rsid w:val="00E816F7"/>
    <w:rsid w:val="00E822C7"/>
    <w:rsid w:val="00E824D7"/>
    <w:rsid w:val="00E8255C"/>
    <w:rsid w:val="00E82780"/>
    <w:rsid w:val="00E829DA"/>
    <w:rsid w:val="00E833B0"/>
    <w:rsid w:val="00E844BF"/>
    <w:rsid w:val="00E8518B"/>
    <w:rsid w:val="00E857D8"/>
    <w:rsid w:val="00E85887"/>
    <w:rsid w:val="00E9146C"/>
    <w:rsid w:val="00E922D3"/>
    <w:rsid w:val="00E92EFA"/>
    <w:rsid w:val="00E9401D"/>
    <w:rsid w:val="00E9452B"/>
    <w:rsid w:val="00E957BE"/>
    <w:rsid w:val="00E95A42"/>
    <w:rsid w:val="00E97B33"/>
    <w:rsid w:val="00EA0E04"/>
    <w:rsid w:val="00EA16E1"/>
    <w:rsid w:val="00EA3DDB"/>
    <w:rsid w:val="00EA50AA"/>
    <w:rsid w:val="00EA5289"/>
    <w:rsid w:val="00EB12D1"/>
    <w:rsid w:val="00EB2422"/>
    <w:rsid w:val="00EB2637"/>
    <w:rsid w:val="00EB4307"/>
    <w:rsid w:val="00EB4349"/>
    <w:rsid w:val="00EB455D"/>
    <w:rsid w:val="00EB4E1D"/>
    <w:rsid w:val="00EB6450"/>
    <w:rsid w:val="00EB7EE3"/>
    <w:rsid w:val="00EC1187"/>
    <w:rsid w:val="00EC21AF"/>
    <w:rsid w:val="00EC3011"/>
    <w:rsid w:val="00EC50B8"/>
    <w:rsid w:val="00EC57C9"/>
    <w:rsid w:val="00ED0ECA"/>
    <w:rsid w:val="00ED415E"/>
    <w:rsid w:val="00ED5CFF"/>
    <w:rsid w:val="00EE01A8"/>
    <w:rsid w:val="00EE04FB"/>
    <w:rsid w:val="00EE07E0"/>
    <w:rsid w:val="00EE42F3"/>
    <w:rsid w:val="00EE4613"/>
    <w:rsid w:val="00EE5812"/>
    <w:rsid w:val="00EF00A8"/>
    <w:rsid w:val="00EF0996"/>
    <w:rsid w:val="00EF09CB"/>
    <w:rsid w:val="00EF2854"/>
    <w:rsid w:val="00EF287C"/>
    <w:rsid w:val="00EF2F68"/>
    <w:rsid w:val="00EF36BC"/>
    <w:rsid w:val="00EF4625"/>
    <w:rsid w:val="00EF54FA"/>
    <w:rsid w:val="00EF5ED7"/>
    <w:rsid w:val="00EF61AF"/>
    <w:rsid w:val="00EF6222"/>
    <w:rsid w:val="00EF665A"/>
    <w:rsid w:val="00EF7FB6"/>
    <w:rsid w:val="00F00238"/>
    <w:rsid w:val="00F003C8"/>
    <w:rsid w:val="00F01D17"/>
    <w:rsid w:val="00F04A16"/>
    <w:rsid w:val="00F07006"/>
    <w:rsid w:val="00F075E4"/>
    <w:rsid w:val="00F07928"/>
    <w:rsid w:val="00F07B7F"/>
    <w:rsid w:val="00F11BBC"/>
    <w:rsid w:val="00F12176"/>
    <w:rsid w:val="00F129D5"/>
    <w:rsid w:val="00F12E5D"/>
    <w:rsid w:val="00F136A9"/>
    <w:rsid w:val="00F14AB3"/>
    <w:rsid w:val="00F155DD"/>
    <w:rsid w:val="00F16B73"/>
    <w:rsid w:val="00F20336"/>
    <w:rsid w:val="00F2045F"/>
    <w:rsid w:val="00F20C91"/>
    <w:rsid w:val="00F21A13"/>
    <w:rsid w:val="00F22A34"/>
    <w:rsid w:val="00F22D31"/>
    <w:rsid w:val="00F22F0D"/>
    <w:rsid w:val="00F2324E"/>
    <w:rsid w:val="00F237EB"/>
    <w:rsid w:val="00F240B6"/>
    <w:rsid w:val="00F24776"/>
    <w:rsid w:val="00F25B80"/>
    <w:rsid w:val="00F25BE4"/>
    <w:rsid w:val="00F30595"/>
    <w:rsid w:val="00F30E0D"/>
    <w:rsid w:val="00F337E4"/>
    <w:rsid w:val="00F34221"/>
    <w:rsid w:val="00F35C11"/>
    <w:rsid w:val="00F35CC8"/>
    <w:rsid w:val="00F36AA9"/>
    <w:rsid w:val="00F378DA"/>
    <w:rsid w:val="00F40DE9"/>
    <w:rsid w:val="00F437EA"/>
    <w:rsid w:val="00F446B7"/>
    <w:rsid w:val="00F44F89"/>
    <w:rsid w:val="00F45933"/>
    <w:rsid w:val="00F45F20"/>
    <w:rsid w:val="00F463C4"/>
    <w:rsid w:val="00F50CD6"/>
    <w:rsid w:val="00F515CC"/>
    <w:rsid w:val="00F51BDB"/>
    <w:rsid w:val="00F53ACA"/>
    <w:rsid w:val="00F553C6"/>
    <w:rsid w:val="00F55C0C"/>
    <w:rsid w:val="00F57206"/>
    <w:rsid w:val="00F60124"/>
    <w:rsid w:val="00F6111F"/>
    <w:rsid w:val="00F618E2"/>
    <w:rsid w:val="00F6413B"/>
    <w:rsid w:val="00F6523F"/>
    <w:rsid w:val="00F6685C"/>
    <w:rsid w:val="00F66A8D"/>
    <w:rsid w:val="00F66D55"/>
    <w:rsid w:val="00F66F38"/>
    <w:rsid w:val="00F710AB"/>
    <w:rsid w:val="00F71508"/>
    <w:rsid w:val="00F718FA"/>
    <w:rsid w:val="00F7301E"/>
    <w:rsid w:val="00F73F13"/>
    <w:rsid w:val="00F75495"/>
    <w:rsid w:val="00F76AFD"/>
    <w:rsid w:val="00F81BA3"/>
    <w:rsid w:val="00F82540"/>
    <w:rsid w:val="00F831F0"/>
    <w:rsid w:val="00F83550"/>
    <w:rsid w:val="00F90546"/>
    <w:rsid w:val="00F95ADE"/>
    <w:rsid w:val="00FA0CD3"/>
    <w:rsid w:val="00FA14AE"/>
    <w:rsid w:val="00FA24D3"/>
    <w:rsid w:val="00FA5468"/>
    <w:rsid w:val="00FA60AB"/>
    <w:rsid w:val="00FB1056"/>
    <w:rsid w:val="00FB2346"/>
    <w:rsid w:val="00FB3DCA"/>
    <w:rsid w:val="00FB4010"/>
    <w:rsid w:val="00FB4761"/>
    <w:rsid w:val="00FB5385"/>
    <w:rsid w:val="00FB6806"/>
    <w:rsid w:val="00FB779C"/>
    <w:rsid w:val="00FC5824"/>
    <w:rsid w:val="00FC78C7"/>
    <w:rsid w:val="00FD0871"/>
    <w:rsid w:val="00FD1FCD"/>
    <w:rsid w:val="00FD2D57"/>
    <w:rsid w:val="00FD4CBF"/>
    <w:rsid w:val="00FD6972"/>
    <w:rsid w:val="00FD6D6F"/>
    <w:rsid w:val="00FD7CFC"/>
    <w:rsid w:val="00FE031E"/>
    <w:rsid w:val="00FE037A"/>
    <w:rsid w:val="00FE0EDB"/>
    <w:rsid w:val="00FE1453"/>
    <w:rsid w:val="00FE1C9A"/>
    <w:rsid w:val="00FE4BBE"/>
    <w:rsid w:val="00FE4EF3"/>
    <w:rsid w:val="00FE629E"/>
    <w:rsid w:val="00FE64C0"/>
    <w:rsid w:val="00FF0236"/>
    <w:rsid w:val="00FF0715"/>
    <w:rsid w:val="00FF3E36"/>
    <w:rsid w:val="00FF42D0"/>
    <w:rsid w:val="00FF4550"/>
    <w:rsid w:val="00FF4864"/>
    <w:rsid w:val="00FF493B"/>
    <w:rsid w:val="00FF6F0F"/>
    <w:rsid w:val="00FF7260"/>
    <w:rsid w:val="00FF74F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54"/>
    <o:shapelayout v:ext="edit">
      <o:idmap v:ext="edit" data="1"/>
    </o:shapelayout>
  </w:shapeDefaults>
  <w:decimalSymbol w:val="."/>
  <w:listSeparator w:val=","/>
  <w14:docId w14:val="44BAF42D"/>
  <w15:docId w15:val="{2F1CBC18-EDEE-4051-9AAB-D545DD3EFD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E08C2"/>
    <w:rPr>
      <w:rFonts w:ascii="Trebuchet MS" w:hAnsi="Trebuchet MS"/>
      <w:sz w:val="24"/>
      <w:szCs w:val="24"/>
      <w:lang w:eastAsia="en-US"/>
    </w:rPr>
  </w:style>
  <w:style w:type="paragraph" w:styleId="Heading1">
    <w:name w:val="heading 1"/>
    <w:basedOn w:val="Normal"/>
    <w:next w:val="Normal"/>
    <w:qFormat/>
    <w:rsid w:val="005E357B"/>
    <w:pPr>
      <w:keepNext/>
      <w:numPr>
        <w:numId w:val="1"/>
      </w:numPr>
      <w:spacing w:before="240" w:after="60"/>
      <w:outlineLvl w:val="0"/>
    </w:pPr>
    <w:rPr>
      <w:rFonts w:ascii="Arial" w:hAnsi="Arial" w:cs="Arial"/>
      <w:b/>
      <w:bCs/>
      <w:kern w:val="32"/>
      <w:sz w:val="32"/>
      <w:szCs w:val="32"/>
    </w:rPr>
  </w:style>
  <w:style w:type="paragraph" w:styleId="Heading2">
    <w:name w:val="heading 2"/>
    <w:basedOn w:val="Normal"/>
    <w:next w:val="Normal"/>
    <w:qFormat/>
    <w:rsid w:val="005E357B"/>
    <w:pPr>
      <w:keepNext/>
      <w:numPr>
        <w:ilvl w:val="1"/>
        <w:numId w:val="1"/>
      </w:numPr>
      <w:spacing w:before="240" w:after="60"/>
      <w:outlineLvl w:val="1"/>
    </w:pPr>
    <w:rPr>
      <w:rFonts w:ascii="Arial" w:hAnsi="Arial" w:cs="Arial"/>
      <w:b/>
      <w:bCs/>
      <w:i/>
      <w:iCs/>
      <w:sz w:val="28"/>
      <w:szCs w:val="28"/>
    </w:rPr>
  </w:style>
  <w:style w:type="paragraph" w:styleId="Heading3">
    <w:name w:val="heading 3"/>
    <w:basedOn w:val="Heading2"/>
    <w:next w:val="Normal"/>
    <w:link w:val="Heading3Char"/>
    <w:qFormat/>
    <w:rsid w:val="00B562D5"/>
    <w:pPr>
      <w:numPr>
        <w:ilvl w:val="2"/>
      </w:numPr>
      <w:outlineLvl w:val="2"/>
    </w:pPr>
    <w:rPr>
      <w:b w:val="0"/>
      <w:bCs w:val="0"/>
      <w:i w:val="0"/>
      <w:sz w:val="26"/>
      <w:szCs w:val="26"/>
    </w:rPr>
  </w:style>
  <w:style w:type="paragraph" w:styleId="Heading4">
    <w:name w:val="heading 4"/>
    <w:basedOn w:val="Normal"/>
    <w:next w:val="Normal"/>
    <w:link w:val="Heading4Char"/>
    <w:qFormat/>
    <w:rsid w:val="005E357B"/>
    <w:pPr>
      <w:keepNext/>
      <w:numPr>
        <w:ilvl w:val="3"/>
        <w:numId w:val="1"/>
      </w:numPr>
      <w:spacing w:before="240" w:after="60"/>
      <w:outlineLvl w:val="3"/>
    </w:pPr>
    <w:rPr>
      <w:rFonts w:ascii="Times New Roman" w:hAnsi="Times New Roman"/>
      <w:b/>
      <w:bCs/>
      <w:sz w:val="28"/>
      <w:szCs w:val="28"/>
    </w:rPr>
  </w:style>
  <w:style w:type="paragraph" w:styleId="Heading5">
    <w:name w:val="heading 5"/>
    <w:basedOn w:val="Normal"/>
    <w:next w:val="Normal"/>
    <w:qFormat/>
    <w:rsid w:val="005E357B"/>
    <w:pPr>
      <w:numPr>
        <w:ilvl w:val="4"/>
        <w:numId w:val="1"/>
      </w:numPr>
      <w:spacing w:before="240" w:after="60"/>
      <w:outlineLvl w:val="4"/>
    </w:pPr>
    <w:rPr>
      <w:b/>
      <w:bCs/>
      <w:i/>
      <w:iCs/>
      <w:sz w:val="26"/>
      <w:szCs w:val="26"/>
    </w:rPr>
  </w:style>
  <w:style w:type="paragraph" w:styleId="Heading6">
    <w:name w:val="heading 6"/>
    <w:basedOn w:val="Normal"/>
    <w:next w:val="Normal"/>
    <w:qFormat/>
    <w:rsid w:val="005E35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5E357B"/>
    <w:pPr>
      <w:numPr>
        <w:ilvl w:val="6"/>
        <w:numId w:val="1"/>
      </w:numPr>
      <w:spacing w:before="240" w:after="60"/>
      <w:outlineLvl w:val="6"/>
    </w:pPr>
    <w:rPr>
      <w:rFonts w:ascii="Times New Roman" w:hAnsi="Times New Roman"/>
    </w:rPr>
  </w:style>
  <w:style w:type="paragraph" w:styleId="Heading8">
    <w:name w:val="heading 8"/>
    <w:basedOn w:val="Normal"/>
    <w:next w:val="Normal"/>
    <w:qFormat/>
    <w:rsid w:val="005E357B"/>
    <w:pPr>
      <w:numPr>
        <w:ilvl w:val="7"/>
        <w:numId w:val="1"/>
      </w:numPr>
      <w:spacing w:before="240" w:after="60"/>
      <w:outlineLvl w:val="7"/>
    </w:pPr>
    <w:rPr>
      <w:rFonts w:ascii="Times New Roman" w:hAnsi="Times New Roman"/>
      <w:i/>
      <w:iCs/>
    </w:rPr>
  </w:style>
  <w:style w:type="paragraph" w:styleId="Heading9">
    <w:name w:val="heading 9"/>
    <w:basedOn w:val="Normal"/>
    <w:next w:val="Normal"/>
    <w:qFormat/>
    <w:rsid w:val="005E357B"/>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286C02"/>
    <w:pPr>
      <w:tabs>
        <w:tab w:val="center" w:pos="4153"/>
        <w:tab w:val="right" w:pos="8306"/>
      </w:tabs>
    </w:pPr>
  </w:style>
  <w:style w:type="paragraph" w:styleId="Footer">
    <w:name w:val="footer"/>
    <w:basedOn w:val="Normal"/>
    <w:rsid w:val="00286C02"/>
    <w:pPr>
      <w:tabs>
        <w:tab w:val="center" w:pos="4153"/>
        <w:tab w:val="right" w:pos="8306"/>
      </w:tabs>
    </w:pPr>
  </w:style>
  <w:style w:type="table" w:styleId="TableGrid">
    <w:name w:val="Table Grid"/>
    <w:basedOn w:val="TableNormal"/>
    <w:rsid w:val="008A3CD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CC5DB4"/>
    <w:rPr>
      <w:rFonts w:ascii="Tahoma" w:hAnsi="Tahoma" w:cs="Tahoma"/>
      <w:sz w:val="16"/>
      <w:szCs w:val="16"/>
    </w:rPr>
  </w:style>
  <w:style w:type="paragraph" w:styleId="TOC1">
    <w:name w:val="toc 1"/>
    <w:basedOn w:val="Normal"/>
    <w:next w:val="Normal"/>
    <w:autoRedefine/>
    <w:uiPriority w:val="39"/>
    <w:rsid w:val="00992070"/>
    <w:pPr>
      <w:spacing w:before="240" w:after="120"/>
    </w:pPr>
    <w:rPr>
      <w:b/>
      <w:bCs/>
      <w:sz w:val="20"/>
      <w:szCs w:val="20"/>
    </w:rPr>
  </w:style>
  <w:style w:type="paragraph" w:styleId="TOC2">
    <w:name w:val="toc 2"/>
    <w:basedOn w:val="Normal"/>
    <w:next w:val="Normal"/>
    <w:autoRedefine/>
    <w:uiPriority w:val="39"/>
    <w:rsid w:val="00992070"/>
    <w:pPr>
      <w:spacing w:before="120"/>
      <w:ind w:left="240"/>
    </w:pPr>
    <w:rPr>
      <w:i/>
      <w:iCs/>
      <w:sz w:val="20"/>
      <w:szCs w:val="20"/>
    </w:rPr>
  </w:style>
  <w:style w:type="paragraph" w:styleId="TOC3">
    <w:name w:val="toc 3"/>
    <w:basedOn w:val="Normal"/>
    <w:next w:val="Normal"/>
    <w:autoRedefine/>
    <w:uiPriority w:val="39"/>
    <w:rsid w:val="00992070"/>
    <w:pPr>
      <w:ind w:left="480"/>
    </w:pPr>
    <w:rPr>
      <w:sz w:val="20"/>
      <w:szCs w:val="20"/>
    </w:rPr>
  </w:style>
  <w:style w:type="paragraph" w:styleId="TOC4">
    <w:name w:val="toc 4"/>
    <w:basedOn w:val="Normal"/>
    <w:next w:val="Normal"/>
    <w:autoRedefine/>
    <w:uiPriority w:val="39"/>
    <w:rsid w:val="00992070"/>
    <w:pPr>
      <w:ind w:left="720"/>
    </w:pPr>
    <w:rPr>
      <w:sz w:val="20"/>
      <w:szCs w:val="20"/>
    </w:rPr>
  </w:style>
  <w:style w:type="paragraph" w:styleId="TOC5">
    <w:name w:val="toc 5"/>
    <w:basedOn w:val="Normal"/>
    <w:next w:val="Normal"/>
    <w:autoRedefine/>
    <w:uiPriority w:val="39"/>
    <w:rsid w:val="00992070"/>
    <w:pPr>
      <w:ind w:left="960"/>
    </w:pPr>
    <w:rPr>
      <w:rFonts w:ascii="Times New Roman" w:hAnsi="Times New Roman"/>
      <w:sz w:val="20"/>
      <w:szCs w:val="20"/>
    </w:rPr>
  </w:style>
  <w:style w:type="paragraph" w:styleId="TOC6">
    <w:name w:val="toc 6"/>
    <w:basedOn w:val="Normal"/>
    <w:next w:val="Normal"/>
    <w:autoRedefine/>
    <w:uiPriority w:val="39"/>
    <w:rsid w:val="00992070"/>
    <w:pPr>
      <w:ind w:left="1200"/>
    </w:pPr>
    <w:rPr>
      <w:rFonts w:ascii="Times New Roman" w:hAnsi="Times New Roman"/>
      <w:sz w:val="20"/>
      <w:szCs w:val="20"/>
    </w:rPr>
  </w:style>
  <w:style w:type="paragraph" w:styleId="TOC7">
    <w:name w:val="toc 7"/>
    <w:basedOn w:val="Normal"/>
    <w:next w:val="Normal"/>
    <w:autoRedefine/>
    <w:uiPriority w:val="39"/>
    <w:rsid w:val="00992070"/>
    <w:pPr>
      <w:ind w:left="1440"/>
    </w:pPr>
    <w:rPr>
      <w:rFonts w:ascii="Times New Roman" w:hAnsi="Times New Roman"/>
      <w:sz w:val="20"/>
      <w:szCs w:val="20"/>
    </w:rPr>
  </w:style>
  <w:style w:type="paragraph" w:styleId="TOC8">
    <w:name w:val="toc 8"/>
    <w:basedOn w:val="Normal"/>
    <w:next w:val="Normal"/>
    <w:autoRedefine/>
    <w:uiPriority w:val="39"/>
    <w:rsid w:val="00992070"/>
    <w:pPr>
      <w:ind w:left="1680"/>
    </w:pPr>
    <w:rPr>
      <w:rFonts w:ascii="Times New Roman" w:hAnsi="Times New Roman"/>
      <w:sz w:val="20"/>
      <w:szCs w:val="20"/>
    </w:rPr>
  </w:style>
  <w:style w:type="paragraph" w:styleId="TOC9">
    <w:name w:val="toc 9"/>
    <w:basedOn w:val="Normal"/>
    <w:next w:val="Normal"/>
    <w:autoRedefine/>
    <w:uiPriority w:val="39"/>
    <w:rsid w:val="00992070"/>
    <w:pPr>
      <w:ind w:left="1920"/>
    </w:pPr>
    <w:rPr>
      <w:rFonts w:ascii="Times New Roman" w:hAnsi="Times New Roman"/>
      <w:sz w:val="20"/>
      <w:szCs w:val="20"/>
    </w:rPr>
  </w:style>
  <w:style w:type="character" w:styleId="Hyperlink">
    <w:name w:val="Hyperlink"/>
    <w:uiPriority w:val="99"/>
    <w:rsid w:val="00992070"/>
    <w:rPr>
      <w:color w:val="0000FF"/>
      <w:u w:val="single"/>
    </w:rPr>
  </w:style>
  <w:style w:type="paragraph" w:styleId="TOCHeading">
    <w:name w:val="TOC Heading"/>
    <w:basedOn w:val="Heading1"/>
    <w:next w:val="Normal"/>
    <w:uiPriority w:val="39"/>
    <w:unhideWhenUsed/>
    <w:qFormat/>
    <w:rsid w:val="008B3A4A"/>
    <w:pPr>
      <w:keepLines/>
      <w:numPr>
        <w:numId w:val="0"/>
      </w:numPr>
      <w:spacing w:after="0" w:line="259" w:lineRule="auto"/>
      <w:outlineLvl w:val="9"/>
    </w:pPr>
    <w:rPr>
      <w:rFonts w:ascii="Calibri Light" w:hAnsi="Calibri Light" w:cs="Times New Roman"/>
      <w:b w:val="0"/>
      <w:bCs w:val="0"/>
      <w:color w:val="2E74B5"/>
      <w:kern w:val="0"/>
    </w:rPr>
  </w:style>
  <w:style w:type="character" w:styleId="FollowedHyperlink">
    <w:name w:val="FollowedHyperlink"/>
    <w:rsid w:val="00177608"/>
    <w:rPr>
      <w:color w:val="954F72"/>
      <w:u w:val="single"/>
    </w:rPr>
  </w:style>
  <w:style w:type="paragraph" w:customStyle="1" w:styleId="TableText">
    <w:name w:val="Table Text"/>
    <w:basedOn w:val="BodyText"/>
    <w:rsid w:val="005D68D4"/>
    <w:pPr>
      <w:spacing w:after="0"/>
      <w:jc w:val="both"/>
    </w:pPr>
    <w:rPr>
      <w:rFonts w:ascii="Tahoma" w:hAnsi="Tahoma"/>
      <w:sz w:val="18"/>
      <w:szCs w:val="20"/>
    </w:rPr>
  </w:style>
  <w:style w:type="paragraph" w:styleId="BodyText">
    <w:name w:val="Body Text"/>
    <w:basedOn w:val="Normal"/>
    <w:link w:val="BodyTextChar"/>
    <w:rsid w:val="005D68D4"/>
    <w:pPr>
      <w:spacing w:after="120"/>
    </w:pPr>
  </w:style>
  <w:style w:type="character" w:customStyle="1" w:styleId="BodyTextChar">
    <w:name w:val="Body Text Char"/>
    <w:link w:val="BodyText"/>
    <w:rsid w:val="005D68D4"/>
    <w:rPr>
      <w:rFonts w:ascii="Trebuchet MS" w:hAnsi="Trebuchet MS"/>
      <w:sz w:val="24"/>
      <w:szCs w:val="24"/>
      <w:lang w:val="en-US" w:eastAsia="en-US"/>
    </w:rPr>
  </w:style>
  <w:style w:type="paragraph" w:styleId="BodyText2">
    <w:name w:val="Body Text 2"/>
    <w:basedOn w:val="Normal"/>
    <w:link w:val="BodyText2Char"/>
    <w:rsid w:val="00466A9E"/>
    <w:pPr>
      <w:spacing w:after="120" w:line="480" w:lineRule="auto"/>
    </w:pPr>
  </w:style>
  <w:style w:type="character" w:customStyle="1" w:styleId="BodyText2Char">
    <w:name w:val="Body Text 2 Char"/>
    <w:link w:val="BodyText2"/>
    <w:rsid w:val="00466A9E"/>
    <w:rPr>
      <w:rFonts w:ascii="Trebuchet MS" w:hAnsi="Trebuchet MS"/>
      <w:sz w:val="24"/>
      <w:szCs w:val="24"/>
      <w:lang w:val="en-US" w:eastAsia="en-US"/>
    </w:rPr>
  </w:style>
  <w:style w:type="paragraph" w:styleId="ListParagraph">
    <w:name w:val="List Paragraph"/>
    <w:basedOn w:val="Normal"/>
    <w:uiPriority w:val="34"/>
    <w:qFormat/>
    <w:rsid w:val="00466A9E"/>
    <w:pPr>
      <w:ind w:left="720"/>
      <w:contextualSpacing/>
    </w:pPr>
    <w:rPr>
      <w:rFonts w:ascii="Arial" w:eastAsia="Arial" w:hAnsi="Arial"/>
      <w:sz w:val="21"/>
      <w:szCs w:val="21"/>
    </w:rPr>
  </w:style>
  <w:style w:type="character" w:customStyle="1" w:styleId="HeaderChar">
    <w:name w:val="Header Char"/>
    <w:link w:val="Header"/>
    <w:uiPriority w:val="99"/>
    <w:rsid w:val="00B75C53"/>
    <w:rPr>
      <w:rFonts w:ascii="Trebuchet MS" w:hAnsi="Trebuchet MS"/>
      <w:sz w:val="24"/>
      <w:szCs w:val="24"/>
      <w:lang w:val="en-US" w:eastAsia="en-US"/>
    </w:rPr>
  </w:style>
  <w:style w:type="table" w:customStyle="1" w:styleId="BlackRocktablestyle">
    <w:name w:val="BlackRock table style"/>
    <w:basedOn w:val="TableNormal"/>
    <w:uiPriority w:val="99"/>
    <w:rsid w:val="000F6548"/>
    <w:pPr>
      <w:spacing w:before="40" w:after="40"/>
    </w:pPr>
    <w:rPr>
      <w:rFonts w:ascii="Arial" w:eastAsia="Arial" w:hAnsi="Arial" w:cs="Arial"/>
      <w:b/>
      <w:sz w:val="21"/>
      <w:szCs w:val="24"/>
      <w:lang w:val="en-US" w:eastAsia="en-US"/>
    </w:rPr>
    <w:tblPr>
      <w:tblStyleRowBandSize w:val="1"/>
      <w:tblBorders>
        <w:bottom w:val="single" w:sz="4" w:space="0" w:color="7F7F7F"/>
        <w:insideH w:val="single" w:sz="4" w:space="0" w:color="7F7F7F"/>
        <w:insideV w:val="single" w:sz="4" w:space="0" w:color="7F7F7F"/>
      </w:tblBorders>
    </w:tblPr>
    <w:tcPr>
      <w:vAlign w:val="center"/>
    </w:tcPr>
    <w:tblStylePr w:type="firstRow">
      <w:pPr>
        <w:jc w:val="left"/>
      </w:pPr>
      <w:rPr>
        <w:rFonts w:ascii="Arial" w:hAnsi="Arial"/>
        <w:b/>
        <w:i w:val="0"/>
        <w:color w:val="FFFFFF"/>
        <w:sz w:val="21"/>
      </w:rPr>
      <w:tblPr/>
      <w:tcPr>
        <w:tcBorders>
          <w:top w:val="nil"/>
          <w:left w:val="nil"/>
          <w:bottom w:val="nil"/>
          <w:right w:val="nil"/>
          <w:insideH w:val="nil"/>
          <w:insideV w:val="nil"/>
          <w:tl2br w:val="nil"/>
          <w:tr2bl w:val="nil"/>
        </w:tcBorders>
        <w:shd w:val="clear" w:color="auto" w:fill="7F7F7F"/>
      </w:tcPr>
    </w:tblStylePr>
    <w:tblStylePr w:type="band1Horz">
      <w:rPr>
        <w:rFonts w:ascii="Arial" w:hAnsi="Arial"/>
        <w:b w:val="0"/>
        <w:i w:val="0"/>
        <w:color w:val="000000"/>
        <w:sz w:val="21"/>
      </w:rPr>
    </w:tblStylePr>
    <w:tblStylePr w:type="band2Horz">
      <w:rPr>
        <w:rFonts w:ascii="Arial" w:hAnsi="Arial"/>
        <w:b w:val="0"/>
        <w:i w:val="0"/>
        <w:color w:val="000000"/>
        <w:sz w:val="21"/>
      </w:rPr>
    </w:tblStylePr>
  </w:style>
  <w:style w:type="character" w:customStyle="1" w:styleId="Heading3Char">
    <w:name w:val="Heading 3 Char"/>
    <w:basedOn w:val="DefaultParagraphFont"/>
    <w:link w:val="Heading3"/>
    <w:rsid w:val="004E08C2"/>
    <w:rPr>
      <w:rFonts w:ascii="Arial" w:hAnsi="Arial" w:cs="Arial"/>
      <w:iCs/>
      <w:sz w:val="26"/>
      <w:szCs w:val="26"/>
      <w:lang w:val="en-US" w:eastAsia="en-US"/>
    </w:rPr>
  </w:style>
  <w:style w:type="character" w:customStyle="1" w:styleId="Heading4Char">
    <w:name w:val="Heading 4 Char"/>
    <w:basedOn w:val="DefaultParagraphFont"/>
    <w:link w:val="Heading4"/>
    <w:rsid w:val="004E08C2"/>
    <w:rPr>
      <w:b/>
      <w:bCs/>
      <w:sz w:val="28"/>
      <w:szCs w:val="28"/>
      <w:lang w:val="en-US" w:eastAsia="en-US"/>
    </w:rPr>
  </w:style>
  <w:style w:type="character" w:styleId="CommentReference">
    <w:name w:val="annotation reference"/>
    <w:basedOn w:val="DefaultParagraphFont"/>
    <w:semiHidden/>
    <w:unhideWhenUsed/>
    <w:rsid w:val="00C91AB4"/>
    <w:rPr>
      <w:sz w:val="16"/>
      <w:szCs w:val="16"/>
    </w:rPr>
  </w:style>
  <w:style w:type="paragraph" w:styleId="CommentText">
    <w:name w:val="annotation text"/>
    <w:basedOn w:val="Normal"/>
    <w:link w:val="CommentTextChar"/>
    <w:semiHidden/>
    <w:unhideWhenUsed/>
    <w:rsid w:val="00C91AB4"/>
    <w:rPr>
      <w:sz w:val="20"/>
      <w:szCs w:val="20"/>
    </w:rPr>
  </w:style>
  <w:style w:type="character" w:customStyle="1" w:styleId="CommentTextChar">
    <w:name w:val="Comment Text Char"/>
    <w:basedOn w:val="DefaultParagraphFont"/>
    <w:link w:val="CommentText"/>
    <w:semiHidden/>
    <w:rsid w:val="00C91AB4"/>
    <w:rPr>
      <w:rFonts w:ascii="Trebuchet MS" w:hAnsi="Trebuchet MS"/>
      <w:lang w:val="en-US" w:eastAsia="en-US"/>
    </w:rPr>
  </w:style>
  <w:style w:type="paragraph" w:styleId="CommentSubject">
    <w:name w:val="annotation subject"/>
    <w:basedOn w:val="CommentText"/>
    <w:next w:val="CommentText"/>
    <w:link w:val="CommentSubjectChar"/>
    <w:semiHidden/>
    <w:unhideWhenUsed/>
    <w:rsid w:val="00C91AB4"/>
    <w:rPr>
      <w:b/>
      <w:bCs/>
    </w:rPr>
  </w:style>
  <w:style w:type="character" w:customStyle="1" w:styleId="CommentSubjectChar">
    <w:name w:val="Comment Subject Char"/>
    <w:basedOn w:val="CommentTextChar"/>
    <w:link w:val="CommentSubject"/>
    <w:semiHidden/>
    <w:rsid w:val="00C91AB4"/>
    <w:rPr>
      <w:rFonts w:ascii="Trebuchet MS" w:hAnsi="Trebuchet MS"/>
      <w:b/>
      <w:bCs/>
      <w:lang w:val="en-US" w:eastAsia="en-US"/>
    </w:rPr>
  </w:style>
  <w:style w:type="paragraph" w:styleId="FootnoteText">
    <w:name w:val="footnote text"/>
    <w:basedOn w:val="Normal"/>
    <w:link w:val="FootnoteTextChar"/>
    <w:semiHidden/>
    <w:unhideWhenUsed/>
    <w:rsid w:val="00575924"/>
    <w:rPr>
      <w:sz w:val="20"/>
      <w:szCs w:val="20"/>
    </w:rPr>
  </w:style>
  <w:style w:type="character" w:customStyle="1" w:styleId="FootnoteTextChar">
    <w:name w:val="Footnote Text Char"/>
    <w:basedOn w:val="DefaultParagraphFont"/>
    <w:link w:val="FootnoteText"/>
    <w:semiHidden/>
    <w:rsid w:val="00575924"/>
    <w:rPr>
      <w:rFonts w:ascii="Trebuchet MS" w:hAnsi="Trebuchet MS"/>
      <w:lang w:eastAsia="en-US"/>
    </w:rPr>
  </w:style>
  <w:style w:type="character" w:styleId="FootnoteReference">
    <w:name w:val="footnote reference"/>
    <w:basedOn w:val="DefaultParagraphFont"/>
    <w:semiHidden/>
    <w:unhideWhenUsed/>
    <w:rsid w:val="00575924"/>
    <w:rPr>
      <w:vertAlign w:val="superscript"/>
    </w:rPr>
  </w:style>
  <w:style w:type="paragraph" w:styleId="Revision">
    <w:name w:val="Revision"/>
    <w:hidden/>
    <w:uiPriority w:val="99"/>
    <w:semiHidden/>
    <w:rsid w:val="005D1C9A"/>
    <w:rPr>
      <w:rFonts w:ascii="Trebuchet MS" w:hAnsi="Trebuchet MS"/>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319437">
      <w:bodyDiv w:val="1"/>
      <w:marLeft w:val="0"/>
      <w:marRight w:val="0"/>
      <w:marTop w:val="0"/>
      <w:marBottom w:val="0"/>
      <w:divBdr>
        <w:top w:val="none" w:sz="0" w:space="0" w:color="auto"/>
        <w:left w:val="none" w:sz="0" w:space="0" w:color="auto"/>
        <w:bottom w:val="none" w:sz="0" w:space="0" w:color="auto"/>
        <w:right w:val="none" w:sz="0" w:space="0" w:color="auto"/>
      </w:divBdr>
    </w:div>
    <w:div w:id="75715826">
      <w:bodyDiv w:val="1"/>
      <w:marLeft w:val="0"/>
      <w:marRight w:val="0"/>
      <w:marTop w:val="0"/>
      <w:marBottom w:val="0"/>
      <w:divBdr>
        <w:top w:val="none" w:sz="0" w:space="0" w:color="auto"/>
        <w:left w:val="none" w:sz="0" w:space="0" w:color="auto"/>
        <w:bottom w:val="none" w:sz="0" w:space="0" w:color="auto"/>
        <w:right w:val="none" w:sz="0" w:space="0" w:color="auto"/>
      </w:divBdr>
    </w:div>
    <w:div w:id="83958752">
      <w:bodyDiv w:val="1"/>
      <w:marLeft w:val="0"/>
      <w:marRight w:val="0"/>
      <w:marTop w:val="0"/>
      <w:marBottom w:val="0"/>
      <w:divBdr>
        <w:top w:val="none" w:sz="0" w:space="0" w:color="auto"/>
        <w:left w:val="none" w:sz="0" w:space="0" w:color="auto"/>
        <w:bottom w:val="none" w:sz="0" w:space="0" w:color="auto"/>
        <w:right w:val="none" w:sz="0" w:space="0" w:color="auto"/>
      </w:divBdr>
    </w:div>
    <w:div w:id="101809195">
      <w:bodyDiv w:val="1"/>
      <w:marLeft w:val="0"/>
      <w:marRight w:val="0"/>
      <w:marTop w:val="0"/>
      <w:marBottom w:val="0"/>
      <w:divBdr>
        <w:top w:val="none" w:sz="0" w:space="0" w:color="auto"/>
        <w:left w:val="none" w:sz="0" w:space="0" w:color="auto"/>
        <w:bottom w:val="none" w:sz="0" w:space="0" w:color="auto"/>
        <w:right w:val="none" w:sz="0" w:space="0" w:color="auto"/>
      </w:divBdr>
      <w:divsChild>
        <w:div w:id="61759707">
          <w:marLeft w:val="-4200"/>
          <w:marRight w:val="0"/>
          <w:marTop w:val="0"/>
          <w:marBottom w:val="0"/>
          <w:divBdr>
            <w:top w:val="single" w:sz="6" w:space="0" w:color="999999"/>
            <w:left w:val="single" w:sz="6" w:space="0" w:color="999999"/>
            <w:bottom w:val="single" w:sz="6" w:space="0" w:color="999999"/>
            <w:right w:val="single" w:sz="6" w:space="0" w:color="999999"/>
          </w:divBdr>
          <w:divsChild>
            <w:div w:id="153452400">
              <w:marLeft w:val="0"/>
              <w:marRight w:val="0"/>
              <w:marTop w:val="0"/>
              <w:marBottom w:val="0"/>
              <w:divBdr>
                <w:top w:val="none" w:sz="0" w:space="0" w:color="auto"/>
                <w:left w:val="none" w:sz="0" w:space="0" w:color="auto"/>
                <w:bottom w:val="single" w:sz="6" w:space="0" w:color="EEEEEE"/>
                <w:right w:val="none" w:sz="0" w:space="0" w:color="auto"/>
              </w:divBdr>
            </w:div>
            <w:div w:id="535780310">
              <w:marLeft w:val="0"/>
              <w:marRight w:val="0"/>
              <w:marTop w:val="0"/>
              <w:marBottom w:val="0"/>
              <w:divBdr>
                <w:top w:val="none" w:sz="0" w:space="0" w:color="auto"/>
                <w:left w:val="none" w:sz="0" w:space="0" w:color="auto"/>
                <w:bottom w:val="none" w:sz="0" w:space="0" w:color="auto"/>
                <w:right w:val="none" w:sz="0" w:space="0" w:color="auto"/>
              </w:divBdr>
            </w:div>
            <w:div w:id="1434595535">
              <w:marLeft w:val="0"/>
              <w:marRight w:val="0"/>
              <w:marTop w:val="0"/>
              <w:marBottom w:val="0"/>
              <w:divBdr>
                <w:top w:val="single" w:sz="6" w:space="11" w:color="DDDDDD"/>
                <w:left w:val="none" w:sz="0" w:space="0" w:color="auto"/>
                <w:bottom w:val="none" w:sz="0" w:space="0" w:color="auto"/>
                <w:right w:val="none" w:sz="0" w:space="0" w:color="auto"/>
              </w:divBdr>
            </w:div>
          </w:divsChild>
        </w:div>
        <w:div w:id="182017069">
          <w:marLeft w:val="-4200"/>
          <w:marRight w:val="0"/>
          <w:marTop w:val="0"/>
          <w:marBottom w:val="0"/>
          <w:divBdr>
            <w:top w:val="single" w:sz="6" w:space="0" w:color="999999"/>
            <w:left w:val="single" w:sz="6" w:space="0" w:color="999999"/>
            <w:bottom w:val="single" w:sz="6" w:space="0" w:color="999999"/>
            <w:right w:val="single" w:sz="6" w:space="0" w:color="999999"/>
          </w:divBdr>
          <w:divsChild>
            <w:div w:id="1397164306">
              <w:marLeft w:val="0"/>
              <w:marRight w:val="0"/>
              <w:marTop w:val="0"/>
              <w:marBottom w:val="0"/>
              <w:divBdr>
                <w:top w:val="single" w:sz="6" w:space="11" w:color="DDDDDD"/>
                <w:left w:val="none" w:sz="0" w:space="0" w:color="auto"/>
                <w:bottom w:val="none" w:sz="0" w:space="0" w:color="auto"/>
                <w:right w:val="none" w:sz="0" w:space="0" w:color="auto"/>
              </w:divBdr>
            </w:div>
            <w:div w:id="1642035915">
              <w:marLeft w:val="0"/>
              <w:marRight w:val="0"/>
              <w:marTop w:val="0"/>
              <w:marBottom w:val="0"/>
              <w:divBdr>
                <w:top w:val="none" w:sz="0" w:space="0" w:color="auto"/>
                <w:left w:val="none" w:sz="0" w:space="0" w:color="auto"/>
                <w:bottom w:val="single" w:sz="6" w:space="0" w:color="EEEEEE"/>
                <w:right w:val="none" w:sz="0" w:space="0" w:color="auto"/>
              </w:divBdr>
            </w:div>
            <w:div w:id="1756901195">
              <w:marLeft w:val="0"/>
              <w:marRight w:val="0"/>
              <w:marTop w:val="0"/>
              <w:marBottom w:val="0"/>
              <w:divBdr>
                <w:top w:val="none" w:sz="0" w:space="0" w:color="auto"/>
                <w:left w:val="none" w:sz="0" w:space="0" w:color="auto"/>
                <w:bottom w:val="none" w:sz="0" w:space="0" w:color="auto"/>
                <w:right w:val="none" w:sz="0" w:space="0" w:color="auto"/>
              </w:divBdr>
            </w:div>
          </w:divsChild>
        </w:div>
        <w:div w:id="324166663">
          <w:marLeft w:val="0"/>
          <w:marRight w:val="0"/>
          <w:marTop w:val="0"/>
          <w:marBottom w:val="0"/>
          <w:divBdr>
            <w:top w:val="none" w:sz="0" w:space="0" w:color="auto"/>
            <w:left w:val="none" w:sz="0" w:space="0" w:color="auto"/>
            <w:bottom w:val="none" w:sz="0" w:space="0" w:color="auto"/>
            <w:right w:val="none" w:sz="0" w:space="0" w:color="auto"/>
          </w:divBdr>
          <w:divsChild>
            <w:div w:id="2050182230">
              <w:marLeft w:val="-4200"/>
              <w:marRight w:val="0"/>
              <w:marTop w:val="0"/>
              <w:marBottom w:val="0"/>
              <w:divBdr>
                <w:top w:val="single" w:sz="6" w:space="0" w:color="999999"/>
                <w:left w:val="single" w:sz="6" w:space="0" w:color="999999"/>
                <w:bottom w:val="single" w:sz="6" w:space="0" w:color="999999"/>
                <w:right w:val="single" w:sz="6" w:space="0" w:color="999999"/>
              </w:divBdr>
              <w:divsChild>
                <w:div w:id="1466046906">
                  <w:marLeft w:val="0"/>
                  <w:marRight w:val="0"/>
                  <w:marTop w:val="0"/>
                  <w:marBottom w:val="0"/>
                  <w:divBdr>
                    <w:top w:val="none" w:sz="0" w:space="0" w:color="auto"/>
                    <w:left w:val="none" w:sz="0" w:space="0" w:color="auto"/>
                    <w:bottom w:val="single" w:sz="6" w:space="0" w:color="EEEEEE"/>
                    <w:right w:val="none" w:sz="0" w:space="0" w:color="auto"/>
                  </w:divBdr>
                </w:div>
                <w:div w:id="1977443985">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401217024">
          <w:marLeft w:val="-4200"/>
          <w:marRight w:val="0"/>
          <w:marTop w:val="0"/>
          <w:marBottom w:val="0"/>
          <w:divBdr>
            <w:top w:val="single" w:sz="6" w:space="0" w:color="999999"/>
            <w:left w:val="single" w:sz="6" w:space="0" w:color="999999"/>
            <w:bottom w:val="single" w:sz="6" w:space="0" w:color="999999"/>
            <w:right w:val="single" w:sz="6" w:space="0" w:color="999999"/>
          </w:divBdr>
          <w:divsChild>
            <w:div w:id="366563888">
              <w:marLeft w:val="0"/>
              <w:marRight w:val="0"/>
              <w:marTop w:val="0"/>
              <w:marBottom w:val="0"/>
              <w:divBdr>
                <w:top w:val="single" w:sz="6" w:space="11" w:color="DDDDDD"/>
                <w:left w:val="none" w:sz="0" w:space="0" w:color="auto"/>
                <w:bottom w:val="none" w:sz="0" w:space="0" w:color="auto"/>
                <w:right w:val="none" w:sz="0" w:space="0" w:color="auto"/>
              </w:divBdr>
            </w:div>
            <w:div w:id="1422874454">
              <w:marLeft w:val="0"/>
              <w:marRight w:val="0"/>
              <w:marTop w:val="0"/>
              <w:marBottom w:val="0"/>
              <w:divBdr>
                <w:top w:val="none" w:sz="0" w:space="0" w:color="auto"/>
                <w:left w:val="none" w:sz="0" w:space="0" w:color="auto"/>
                <w:bottom w:val="none" w:sz="0" w:space="0" w:color="auto"/>
                <w:right w:val="none" w:sz="0" w:space="0" w:color="auto"/>
              </w:divBdr>
            </w:div>
            <w:div w:id="1445659720">
              <w:marLeft w:val="0"/>
              <w:marRight w:val="0"/>
              <w:marTop w:val="0"/>
              <w:marBottom w:val="0"/>
              <w:divBdr>
                <w:top w:val="none" w:sz="0" w:space="0" w:color="auto"/>
                <w:left w:val="none" w:sz="0" w:space="0" w:color="auto"/>
                <w:bottom w:val="single" w:sz="6" w:space="0" w:color="EEEEEE"/>
                <w:right w:val="none" w:sz="0" w:space="0" w:color="auto"/>
              </w:divBdr>
            </w:div>
          </w:divsChild>
        </w:div>
        <w:div w:id="445268973">
          <w:marLeft w:val="-4200"/>
          <w:marRight w:val="0"/>
          <w:marTop w:val="0"/>
          <w:marBottom w:val="0"/>
          <w:divBdr>
            <w:top w:val="single" w:sz="6" w:space="0" w:color="999999"/>
            <w:left w:val="single" w:sz="6" w:space="0" w:color="999999"/>
            <w:bottom w:val="single" w:sz="6" w:space="0" w:color="999999"/>
            <w:right w:val="single" w:sz="6" w:space="0" w:color="999999"/>
          </w:divBdr>
          <w:divsChild>
            <w:div w:id="148324685">
              <w:marLeft w:val="0"/>
              <w:marRight w:val="0"/>
              <w:marTop w:val="0"/>
              <w:marBottom w:val="0"/>
              <w:divBdr>
                <w:top w:val="none" w:sz="0" w:space="0" w:color="auto"/>
                <w:left w:val="none" w:sz="0" w:space="0" w:color="auto"/>
                <w:bottom w:val="single" w:sz="6" w:space="0" w:color="EEEEEE"/>
                <w:right w:val="none" w:sz="0" w:space="0" w:color="auto"/>
              </w:divBdr>
            </w:div>
            <w:div w:id="818228716">
              <w:marLeft w:val="0"/>
              <w:marRight w:val="0"/>
              <w:marTop w:val="0"/>
              <w:marBottom w:val="0"/>
              <w:divBdr>
                <w:top w:val="none" w:sz="0" w:space="0" w:color="auto"/>
                <w:left w:val="none" w:sz="0" w:space="0" w:color="auto"/>
                <w:bottom w:val="none" w:sz="0" w:space="0" w:color="auto"/>
                <w:right w:val="none" w:sz="0" w:space="0" w:color="auto"/>
              </w:divBdr>
              <w:divsChild>
                <w:div w:id="845095236">
                  <w:marLeft w:val="0"/>
                  <w:marRight w:val="0"/>
                  <w:marTop w:val="0"/>
                  <w:marBottom w:val="0"/>
                  <w:divBdr>
                    <w:top w:val="none" w:sz="0" w:space="0" w:color="auto"/>
                    <w:left w:val="none" w:sz="0" w:space="0" w:color="auto"/>
                    <w:bottom w:val="none" w:sz="0" w:space="0" w:color="auto"/>
                    <w:right w:val="none" w:sz="0" w:space="0" w:color="auto"/>
                  </w:divBdr>
                </w:div>
              </w:divsChild>
            </w:div>
            <w:div w:id="1230992026">
              <w:marLeft w:val="0"/>
              <w:marRight w:val="0"/>
              <w:marTop w:val="0"/>
              <w:marBottom w:val="0"/>
              <w:divBdr>
                <w:top w:val="none" w:sz="0" w:space="0" w:color="auto"/>
                <w:left w:val="none" w:sz="0" w:space="0" w:color="auto"/>
                <w:bottom w:val="none" w:sz="0" w:space="0" w:color="auto"/>
                <w:right w:val="none" w:sz="0" w:space="0" w:color="auto"/>
              </w:divBdr>
            </w:div>
          </w:divsChild>
        </w:div>
        <w:div w:id="466704685">
          <w:marLeft w:val="-4200"/>
          <w:marRight w:val="0"/>
          <w:marTop w:val="0"/>
          <w:marBottom w:val="0"/>
          <w:divBdr>
            <w:top w:val="single" w:sz="6" w:space="0" w:color="999999"/>
            <w:left w:val="single" w:sz="6" w:space="0" w:color="999999"/>
            <w:bottom w:val="single" w:sz="6" w:space="0" w:color="999999"/>
            <w:right w:val="single" w:sz="6" w:space="0" w:color="999999"/>
          </w:divBdr>
          <w:divsChild>
            <w:div w:id="170068766">
              <w:marLeft w:val="0"/>
              <w:marRight w:val="0"/>
              <w:marTop w:val="0"/>
              <w:marBottom w:val="0"/>
              <w:divBdr>
                <w:top w:val="none" w:sz="0" w:space="0" w:color="auto"/>
                <w:left w:val="none" w:sz="0" w:space="0" w:color="auto"/>
                <w:bottom w:val="none" w:sz="0" w:space="0" w:color="auto"/>
                <w:right w:val="none" w:sz="0" w:space="0" w:color="auto"/>
              </w:divBdr>
            </w:div>
            <w:div w:id="438568494">
              <w:marLeft w:val="0"/>
              <w:marRight w:val="0"/>
              <w:marTop w:val="0"/>
              <w:marBottom w:val="0"/>
              <w:divBdr>
                <w:top w:val="single" w:sz="6" w:space="11" w:color="DDDDDD"/>
                <w:left w:val="none" w:sz="0" w:space="0" w:color="auto"/>
                <w:bottom w:val="none" w:sz="0" w:space="0" w:color="auto"/>
                <w:right w:val="none" w:sz="0" w:space="0" w:color="auto"/>
              </w:divBdr>
            </w:div>
            <w:div w:id="1686977147">
              <w:marLeft w:val="0"/>
              <w:marRight w:val="0"/>
              <w:marTop w:val="0"/>
              <w:marBottom w:val="0"/>
              <w:divBdr>
                <w:top w:val="none" w:sz="0" w:space="0" w:color="auto"/>
                <w:left w:val="none" w:sz="0" w:space="0" w:color="auto"/>
                <w:bottom w:val="single" w:sz="6" w:space="0" w:color="EEEEEE"/>
                <w:right w:val="none" w:sz="0" w:space="0" w:color="auto"/>
              </w:divBdr>
            </w:div>
          </w:divsChild>
        </w:div>
        <w:div w:id="590242886">
          <w:marLeft w:val="-4200"/>
          <w:marRight w:val="0"/>
          <w:marTop w:val="0"/>
          <w:marBottom w:val="0"/>
          <w:divBdr>
            <w:top w:val="single" w:sz="6" w:space="0" w:color="999999"/>
            <w:left w:val="single" w:sz="6" w:space="0" w:color="999999"/>
            <w:bottom w:val="single" w:sz="6" w:space="0" w:color="999999"/>
            <w:right w:val="single" w:sz="6" w:space="0" w:color="999999"/>
          </w:divBdr>
          <w:divsChild>
            <w:div w:id="466046672">
              <w:marLeft w:val="0"/>
              <w:marRight w:val="0"/>
              <w:marTop w:val="0"/>
              <w:marBottom w:val="0"/>
              <w:divBdr>
                <w:top w:val="none" w:sz="0" w:space="0" w:color="auto"/>
                <w:left w:val="none" w:sz="0" w:space="0" w:color="auto"/>
                <w:bottom w:val="none" w:sz="0" w:space="0" w:color="auto"/>
                <w:right w:val="none" w:sz="0" w:space="0" w:color="auto"/>
              </w:divBdr>
            </w:div>
            <w:div w:id="1870414289">
              <w:marLeft w:val="0"/>
              <w:marRight w:val="0"/>
              <w:marTop w:val="0"/>
              <w:marBottom w:val="0"/>
              <w:divBdr>
                <w:top w:val="none" w:sz="0" w:space="0" w:color="auto"/>
                <w:left w:val="none" w:sz="0" w:space="0" w:color="auto"/>
                <w:bottom w:val="single" w:sz="6" w:space="0" w:color="EEEEEE"/>
                <w:right w:val="none" w:sz="0" w:space="0" w:color="auto"/>
              </w:divBdr>
            </w:div>
          </w:divsChild>
        </w:div>
        <w:div w:id="776607136">
          <w:marLeft w:val="-4200"/>
          <w:marRight w:val="0"/>
          <w:marTop w:val="0"/>
          <w:marBottom w:val="0"/>
          <w:divBdr>
            <w:top w:val="single" w:sz="6" w:space="0" w:color="999999"/>
            <w:left w:val="single" w:sz="6" w:space="0" w:color="999999"/>
            <w:bottom w:val="single" w:sz="6" w:space="0" w:color="999999"/>
            <w:right w:val="single" w:sz="6" w:space="0" w:color="999999"/>
          </w:divBdr>
          <w:divsChild>
            <w:div w:id="1030954658">
              <w:marLeft w:val="0"/>
              <w:marRight w:val="0"/>
              <w:marTop w:val="0"/>
              <w:marBottom w:val="0"/>
              <w:divBdr>
                <w:top w:val="single" w:sz="6" w:space="11" w:color="DDDDDD"/>
                <w:left w:val="none" w:sz="0" w:space="0" w:color="auto"/>
                <w:bottom w:val="none" w:sz="0" w:space="0" w:color="auto"/>
                <w:right w:val="none" w:sz="0" w:space="0" w:color="auto"/>
              </w:divBdr>
            </w:div>
            <w:div w:id="1114128098">
              <w:marLeft w:val="0"/>
              <w:marRight w:val="0"/>
              <w:marTop w:val="0"/>
              <w:marBottom w:val="0"/>
              <w:divBdr>
                <w:top w:val="none" w:sz="0" w:space="0" w:color="auto"/>
                <w:left w:val="none" w:sz="0" w:space="0" w:color="auto"/>
                <w:bottom w:val="single" w:sz="6" w:space="0" w:color="EEEEEE"/>
                <w:right w:val="none" w:sz="0" w:space="0" w:color="auto"/>
              </w:divBdr>
            </w:div>
            <w:div w:id="2077048851">
              <w:marLeft w:val="0"/>
              <w:marRight w:val="0"/>
              <w:marTop w:val="0"/>
              <w:marBottom w:val="0"/>
              <w:divBdr>
                <w:top w:val="none" w:sz="0" w:space="0" w:color="auto"/>
                <w:left w:val="none" w:sz="0" w:space="0" w:color="auto"/>
                <w:bottom w:val="none" w:sz="0" w:space="0" w:color="auto"/>
                <w:right w:val="none" w:sz="0" w:space="0" w:color="auto"/>
              </w:divBdr>
            </w:div>
          </w:divsChild>
        </w:div>
        <w:div w:id="814109597">
          <w:marLeft w:val="-4200"/>
          <w:marRight w:val="0"/>
          <w:marTop w:val="0"/>
          <w:marBottom w:val="0"/>
          <w:divBdr>
            <w:top w:val="single" w:sz="6" w:space="0" w:color="999999"/>
            <w:left w:val="single" w:sz="6" w:space="0" w:color="999999"/>
            <w:bottom w:val="single" w:sz="6" w:space="0" w:color="999999"/>
            <w:right w:val="single" w:sz="6" w:space="0" w:color="999999"/>
          </w:divBdr>
          <w:divsChild>
            <w:div w:id="689139803">
              <w:marLeft w:val="0"/>
              <w:marRight w:val="0"/>
              <w:marTop w:val="0"/>
              <w:marBottom w:val="0"/>
              <w:divBdr>
                <w:top w:val="none" w:sz="0" w:space="0" w:color="auto"/>
                <w:left w:val="none" w:sz="0" w:space="0" w:color="auto"/>
                <w:bottom w:val="single" w:sz="6" w:space="0" w:color="EEEEEE"/>
                <w:right w:val="none" w:sz="0" w:space="0" w:color="auto"/>
              </w:divBdr>
            </w:div>
            <w:div w:id="800609661">
              <w:marLeft w:val="0"/>
              <w:marRight w:val="0"/>
              <w:marTop w:val="0"/>
              <w:marBottom w:val="0"/>
              <w:divBdr>
                <w:top w:val="single" w:sz="6" w:space="11" w:color="DDDDDD"/>
                <w:left w:val="none" w:sz="0" w:space="0" w:color="auto"/>
                <w:bottom w:val="none" w:sz="0" w:space="0" w:color="auto"/>
                <w:right w:val="none" w:sz="0" w:space="0" w:color="auto"/>
              </w:divBdr>
            </w:div>
            <w:div w:id="1878348730">
              <w:marLeft w:val="0"/>
              <w:marRight w:val="0"/>
              <w:marTop w:val="0"/>
              <w:marBottom w:val="0"/>
              <w:divBdr>
                <w:top w:val="none" w:sz="0" w:space="0" w:color="auto"/>
                <w:left w:val="none" w:sz="0" w:space="0" w:color="auto"/>
                <w:bottom w:val="none" w:sz="0" w:space="0" w:color="auto"/>
                <w:right w:val="none" w:sz="0" w:space="0" w:color="auto"/>
              </w:divBdr>
            </w:div>
          </w:divsChild>
        </w:div>
        <w:div w:id="1228691138">
          <w:marLeft w:val="-4200"/>
          <w:marRight w:val="0"/>
          <w:marTop w:val="0"/>
          <w:marBottom w:val="0"/>
          <w:divBdr>
            <w:top w:val="single" w:sz="6" w:space="0" w:color="999999"/>
            <w:left w:val="single" w:sz="6" w:space="0" w:color="999999"/>
            <w:bottom w:val="single" w:sz="6" w:space="0" w:color="999999"/>
            <w:right w:val="single" w:sz="6" w:space="0" w:color="999999"/>
          </w:divBdr>
          <w:divsChild>
            <w:div w:id="134296992">
              <w:marLeft w:val="0"/>
              <w:marRight w:val="0"/>
              <w:marTop w:val="0"/>
              <w:marBottom w:val="0"/>
              <w:divBdr>
                <w:top w:val="single" w:sz="6" w:space="11" w:color="DDDDDD"/>
                <w:left w:val="none" w:sz="0" w:space="0" w:color="auto"/>
                <w:bottom w:val="none" w:sz="0" w:space="0" w:color="auto"/>
                <w:right w:val="none" w:sz="0" w:space="0" w:color="auto"/>
              </w:divBdr>
            </w:div>
            <w:div w:id="670722396">
              <w:marLeft w:val="0"/>
              <w:marRight w:val="0"/>
              <w:marTop w:val="0"/>
              <w:marBottom w:val="0"/>
              <w:divBdr>
                <w:top w:val="none" w:sz="0" w:space="0" w:color="auto"/>
                <w:left w:val="none" w:sz="0" w:space="0" w:color="auto"/>
                <w:bottom w:val="none" w:sz="0" w:space="0" w:color="auto"/>
                <w:right w:val="none" w:sz="0" w:space="0" w:color="auto"/>
              </w:divBdr>
            </w:div>
            <w:div w:id="1474524062">
              <w:marLeft w:val="0"/>
              <w:marRight w:val="0"/>
              <w:marTop w:val="0"/>
              <w:marBottom w:val="0"/>
              <w:divBdr>
                <w:top w:val="none" w:sz="0" w:space="0" w:color="auto"/>
                <w:left w:val="none" w:sz="0" w:space="0" w:color="auto"/>
                <w:bottom w:val="single" w:sz="6" w:space="0" w:color="EEEEEE"/>
                <w:right w:val="none" w:sz="0" w:space="0" w:color="auto"/>
              </w:divBdr>
            </w:div>
          </w:divsChild>
        </w:div>
        <w:div w:id="1376348330">
          <w:marLeft w:val="-4200"/>
          <w:marRight w:val="0"/>
          <w:marTop w:val="0"/>
          <w:marBottom w:val="0"/>
          <w:divBdr>
            <w:top w:val="single" w:sz="6" w:space="0" w:color="999999"/>
            <w:left w:val="single" w:sz="6" w:space="0" w:color="999999"/>
            <w:bottom w:val="single" w:sz="6" w:space="0" w:color="999999"/>
            <w:right w:val="single" w:sz="6" w:space="0" w:color="999999"/>
          </w:divBdr>
          <w:divsChild>
            <w:div w:id="200434510">
              <w:marLeft w:val="0"/>
              <w:marRight w:val="0"/>
              <w:marTop w:val="0"/>
              <w:marBottom w:val="0"/>
              <w:divBdr>
                <w:top w:val="none" w:sz="0" w:space="0" w:color="auto"/>
                <w:left w:val="none" w:sz="0" w:space="0" w:color="auto"/>
                <w:bottom w:val="single" w:sz="6" w:space="0" w:color="EEEEEE"/>
                <w:right w:val="none" w:sz="0" w:space="0" w:color="auto"/>
              </w:divBdr>
            </w:div>
            <w:div w:id="1168981856">
              <w:marLeft w:val="0"/>
              <w:marRight w:val="0"/>
              <w:marTop w:val="0"/>
              <w:marBottom w:val="0"/>
              <w:divBdr>
                <w:top w:val="single" w:sz="6" w:space="11" w:color="DDDDDD"/>
                <w:left w:val="none" w:sz="0" w:space="0" w:color="auto"/>
                <w:bottom w:val="none" w:sz="0" w:space="0" w:color="auto"/>
                <w:right w:val="none" w:sz="0" w:space="0" w:color="auto"/>
              </w:divBdr>
            </w:div>
            <w:div w:id="1182090770">
              <w:marLeft w:val="0"/>
              <w:marRight w:val="0"/>
              <w:marTop w:val="0"/>
              <w:marBottom w:val="0"/>
              <w:divBdr>
                <w:top w:val="none" w:sz="0" w:space="0" w:color="auto"/>
                <w:left w:val="none" w:sz="0" w:space="0" w:color="auto"/>
                <w:bottom w:val="none" w:sz="0" w:space="0" w:color="auto"/>
                <w:right w:val="none" w:sz="0" w:space="0" w:color="auto"/>
              </w:divBdr>
            </w:div>
          </w:divsChild>
        </w:div>
        <w:div w:id="1450857557">
          <w:marLeft w:val="0"/>
          <w:marRight w:val="0"/>
          <w:marTop w:val="0"/>
          <w:marBottom w:val="0"/>
          <w:divBdr>
            <w:top w:val="none" w:sz="0" w:space="0" w:color="auto"/>
            <w:left w:val="none" w:sz="0" w:space="0" w:color="auto"/>
            <w:bottom w:val="none" w:sz="0" w:space="0" w:color="auto"/>
            <w:right w:val="none" w:sz="0" w:space="0" w:color="auto"/>
          </w:divBdr>
          <w:divsChild>
            <w:div w:id="1851798757">
              <w:marLeft w:val="-4200"/>
              <w:marRight w:val="0"/>
              <w:marTop w:val="0"/>
              <w:marBottom w:val="0"/>
              <w:divBdr>
                <w:top w:val="single" w:sz="6" w:space="0" w:color="999999"/>
                <w:left w:val="single" w:sz="6" w:space="0" w:color="999999"/>
                <w:bottom w:val="single" w:sz="6" w:space="0" w:color="999999"/>
                <w:right w:val="single" w:sz="6" w:space="0" w:color="999999"/>
              </w:divBdr>
              <w:divsChild>
                <w:div w:id="58477496">
                  <w:marLeft w:val="0"/>
                  <w:marRight w:val="0"/>
                  <w:marTop w:val="0"/>
                  <w:marBottom w:val="0"/>
                  <w:divBdr>
                    <w:top w:val="single" w:sz="6" w:space="11" w:color="DDDDDD"/>
                    <w:left w:val="none" w:sz="0" w:space="0" w:color="auto"/>
                    <w:bottom w:val="none" w:sz="0" w:space="0" w:color="auto"/>
                    <w:right w:val="none" w:sz="0" w:space="0" w:color="auto"/>
                  </w:divBdr>
                </w:div>
                <w:div w:id="74716732">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1516726861">
          <w:marLeft w:val="-4200"/>
          <w:marRight w:val="0"/>
          <w:marTop w:val="0"/>
          <w:marBottom w:val="0"/>
          <w:divBdr>
            <w:top w:val="single" w:sz="6" w:space="0" w:color="999999"/>
            <w:left w:val="single" w:sz="6" w:space="0" w:color="999999"/>
            <w:bottom w:val="single" w:sz="6" w:space="0" w:color="999999"/>
            <w:right w:val="single" w:sz="6" w:space="0" w:color="999999"/>
          </w:divBdr>
          <w:divsChild>
            <w:div w:id="1216043260">
              <w:marLeft w:val="0"/>
              <w:marRight w:val="0"/>
              <w:marTop w:val="0"/>
              <w:marBottom w:val="0"/>
              <w:divBdr>
                <w:top w:val="none" w:sz="0" w:space="0" w:color="auto"/>
                <w:left w:val="none" w:sz="0" w:space="0" w:color="auto"/>
                <w:bottom w:val="single" w:sz="6" w:space="0" w:color="EEEEEE"/>
                <w:right w:val="none" w:sz="0" w:space="0" w:color="auto"/>
              </w:divBdr>
            </w:div>
            <w:div w:id="1510488270">
              <w:marLeft w:val="0"/>
              <w:marRight w:val="0"/>
              <w:marTop w:val="0"/>
              <w:marBottom w:val="0"/>
              <w:divBdr>
                <w:top w:val="single" w:sz="6" w:space="11" w:color="DDDDDD"/>
                <w:left w:val="none" w:sz="0" w:space="0" w:color="auto"/>
                <w:bottom w:val="none" w:sz="0" w:space="0" w:color="auto"/>
                <w:right w:val="none" w:sz="0" w:space="0" w:color="auto"/>
              </w:divBdr>
            </w:div>
            <w:div w:id="1575509101">
              <w:marLeft w:val="0"/>
              <w:marRight w:val="0"/>
              <w:marTop w:val="0"/>
              <w:marBottom w:val="0"/>
              <w:divBdr>
                <w:top w:val="none" w:sz="0" w:space="0" w:color="auto"/>
                <w:left w:val="none" w:sz="0" w:space="0" w:color="auto"/>
                <w:bottom w:val="none" w:sz="0" w:space="0" w:color="auto"/>
                <w:right w:val="none" w:sz="0" w:space="0" w:color="auto"/>
              </w:divBdr>
            </w:div>
          </w:divsChild>
        </w:div>
        <w:div w:id="1517304428">
          <w:marLeft w:val="-4200"/>
          <w:marRight w:val="0"/>
          <w:marTop w:val="0"/>
          <w:marBottom w:val="0"/>
          <w:divBdr>
            <w:top w:val="single" w:sz="6" w:space="0" w:color="999999"/>
            <w:left w:val="single" w:sz="6" w:space="0" w:color="999999"/>
            <w:bottom w:val="single" w:sz="6" w:space="0" w:color="999999"/>
            <w:right w:val="single" w:sz="6" w:space="0" w:color="999999"/>
          </w:divBdr>
          <w:divsChild>
            <w:div w:id="420952143">
              <w:marLeft w:val="0"/>
              <w:marRight w:val="0"/>
              <w:marTop w:val="0"/>
              <w:marBottom w:val="0"/>
              <w:divBdr>
                <w:top w:val="single" w:sz="6" w:space="11" w:color="DDDDDD"/>
                <w:left w:val="none" w:sz="0" w:space="0" w:color="auto"/>
                <w:bottom w:val="none" w:sz="0" w:space="0" w:color="auto"/>
                <w:right w:val="none" w:sz="0" w:space="0" w:color="auto"/>
              </w:divBdr>
            </w:div>
            <w:div w:id="620764866">
              <w:marLeft w:val="0"/>
              <w:marRight w:val="0"/>
              <w:marTop w:val="0"/>
              <w:marBottom w:val="0"/>
              <w:divBdr>
                <w:top w:val="none" w:sz="0" w:space="0" w:color="auto"/>
                <w:left w:val="none" w:sz="0" w:space="0" w:color="auto"/>
                <w:bottom w:val="none" w:sz="0" w:space="0" w:color="auto"/>
                <w:right w:val="none" w:sz="0" w:space="0" w:color="auto"/>
              </w:divBdr>
              <w:divsChild>
                <w:div w:id="98991908">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899903169">
              <w:marLeft w:val="0"/>
              <w:marRight w:val="0"/>
              <w:marTop w:val="0"/>
              <w:marBottom w:val="0"/>
              <w:divBdr>
                <w:top w:val="none" w:sz="0" w:space="0" w:color="auto"/>
                <w:left w:val="none" w:sz="0" w:space="0" w:color="auto"/>
                <w:bottom w:val="single" w:sz="6" w:space="0" w:color="EEEEEE"/>
                <w:right w:val="none" w:sz="0" w:space="0" w:color="auto"/>
              </w:divBdr>
            </w:div>
          </w:divsChild>
        </w:div>
        <w:div w:id="1868254794">
          <w:marLeft w:val="-4200"/>
          <w:marRight w:val="0"/>
          <w:marTop w:val="0"/>
          <w:marBottom w:val="0"/>
          <w:divBdr>
            <w:top w:val="single" w:sz="6" w:space="0" w:color="999999"/>
            <w:left w:val="single" w:sz="6" w:space="0" w:color="999999"/>
            <w:bottom w:val="single" w:sz="6" w:space="0" w:color="999999"/>
            <w:right w:val="single" w:sz="6" w:space="0" w:color="999999"/>
          </w:divBdr>
          <w:divsChild>
            <w:div w:id="989018669">
              <w:marLeft w:val="0"/>
              <w:marRight w:val="0"/>
              <w:marTop w:val="0"/>
              <w:marBottom w:val="0"/>
              <w:divBdr>
                <w:top w:val="none" w:sz="0" w:space="0" w:color="auto"/>
                <w:left w:val="none" w:sz="0" w:space="0" w:color="auto"/>
                <w:bottom w:val="single" w:sz="6" w:space="0" w:color="EEEEEE"/>
                <w:right w:val="none" w:sz="0" w:space="0" w:color="auto"/>
              </w:divBdr>
            </w:div>
            <w:div w:id="1935288232">
              <w:marLeft w:val="0"/>
              <w:marRight w:val="0"/>
              <w:marTop w:val="0"/>
              <w:marBottom w:val="0"/>
              <w:divBdr>
                <w:top w:val="none" w:sz="0" w:space="0" w:color="auto"/>
                <w:left w:val="none" w:sz="0" w:space="0" w:color="auto"/>
                <w:bottom w:val="none" w:sz="0" w:space="0" w:color="auto"/>
                <w:right w:val="none" w:sz="0" w:space="0" w:color="auto"/>
              </w:divBdr>
            </w:div>
            <w:div w:id="1982885482">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40536912">
      <w:bodyDiv w:val="1"/>
      <w:marLeft w:val="0"/>
      <w:marRight w:val="0"/>
      <w:marTop w:val="0"/>
      <w:marBottom w:val="0"/>
      <w:divBdr>
        <w:top w:val="none" w:sz="0" w:space="0" w:color="auto"/>
        <w:left w:val="none" w:sz="0" w:space="0" w:color="auto"/>
        <w:bottom w:val="none" w:sz="0" w:space="0" w:color="auto"/>
        <w:right w:val="none" w:sz="0" w:space="0" w:color="auto"/>
      </w:divBdr>
    </w:div>
    <w:div w:id="152330857">
      <w:bodyDiv w:val="1"/>
      <w:marLeft w:val="0"/>
      <w:marRight w:val="0"/>
      <w:marTop w:val="0"/>
      <w:marBottom w:val="0"/>
      <w:divBdr>
        <w:top w:val="none" w:sz="0" w:space="0" w:color="auto"/>
        <w:left w:val="none" w:sz="0" w:space="0" w:color="auto"/>
        <w:bottom w:val="none" w:sz="0" w:space="0" w:color="auto"/>
        <w:right w:val="none" w:sz="0" w:space="0" w:color="auto"/>
      </w:divBdr>
    </w:div>
    <w:div w:id="161891162">
      <w:bodyDiv w:val="1"/>
      <w:marLeft w:val="0"/>
      <w:marRight w:val="0"/>
      <w:marTop w:val="0"/>
      <w:marBottom w:val="0"/>
      <w:divBdr>
        <w:top w:val="none" w:sz="0" w:space="0" w:color="auto"/>
        <w:left w:val="none" w:sz="0" w:space="0" w:color="auto"/>
        <w:bottom w:val="none" w:sz="0" w:space="0" w:color="auto"/>
        <w:right w:val="none" w:sz="0" w:space="0" w:color="auto"/>
      </w:divBdr>
    </w:div>
    <w:div w:id="172652424">
      <w:bodyDiv w:val="1"/>
      <w:marLeft w:val="0"/>
      <w:marRight w:val="0"/>
      <w:marTop w:val="0"/>
      <w:marBottom w:val="0"/>
      <w:divBdr>
        <w:top w:val="none" w:sz="0" w:space="0" w:color="auto"/>
        <w:left w:val="none" w:sz="0" w:space="0" w:color="auto"/>
        <w:bottom w:val="none" w:sz="0" w:space="0" w:color="auto"/>
        <w:right w:val="none" w:sz="0" w:space="0" w:color="auto"/>
      </w:divBdr>
    </w:div>
    <w:div w:id="180507505">
      <w:bodyDiv w:val="1"/>
      <w:marLeft w:val="0"/>
      <w:marRight w:val="0"/>
      <w:marTop w:val="0"/>
      <w:marBottom w:val="0"/>
      <w:divBdr>
        <w:top w:val="none" w:sz="0" w:space="0" w:color="auto"/>
        <w:left w:val="none" w:sz="0" w:space="0" w:color="auto"/>
        <w:bottom w:val="none" w:sz="0" w:space="0" w:color="auto"/>
        <w:right w:val="none" w:sz="0" w:space="0" w:color="auto"/>
      </w:divBdr>
    </w:div>
    <w:div w:id="226040813">
      <w:bodyDiv w:val="1"/>
      <w:marLeft w:val="0"/>
      <w:marRight w:val="0"/>
      <w:marTop w:val="0"/>
      <w:marBottom w:val="0"/>
      <w:divBdr>
        <w:top w:val="none" w:sz="0" w:space="0" w:color="auto"/>
        <w:left w:val="none" w:sz="0" w:space="0" w:color="auto"/>
        <w:bottom w:val="none" w:sz="0" w:space="0" w:color="auto"/>
        <w:right w:val="none" w:sz="0" w:space="0" w:color="auto"/>
      </w:divBdr>
    </w:div>
    <w:div w:id="282352009">
      <w:bodyDiv w:val="1"/>
      <w:marLeft w:val="0"/>
      <w:marRight w:val="0"/>
      <w:marTop w:val="0"/>
      <w:marBottom w:val="0"/>
      <w:divBdr>
        <w:top w:val="none" w:sz="0" w:space="0" w:color="auto"/>
        <w:left w:val="none" w:sz="0" w:space="0" w:color="auto"/>
        <w:bottom w:val="none" w:sz="0" w:space="0" w:color="auto"/>
        <w:right w:val="none" w:sz="0" w:space="0" w:color="auto"/>
      </w:divBdr>
    </w:div>
    <w:div w:id="287930410">
      <w:bodyDiv w:val="1"/>
      <w:marLeft w:val="0"/>
      <w:marRight w:val="0"/>
      <w:marTop w:val="0"/>
      <w:marBottom w:val="0"/>
      <w:divBdr>
        <w:top w:val="none" w:sz="0" w:space="0" w:color="auto"/>
        <w:left w:val="none" w:sz="0" w:space="0" w:color="auto"/>
        <w:bottom w:val="none" w:sz="0" w:space="0" w:color="auto"/>
        <w:right w:val="none" w:sz="0" w:space="0" w:color="auto"/>
      </w:divBdr>
    </w:div>
    <w:div w:id="293143913">
      <w:bodyDiv w:val="1"/>
      <w:marLeft w:val="0"/>
      <w:marRight w:val="0"/>
      <w:marTop w:val="0"/>
      <w:marBottom w:val="0"/>
      <w:divBdr>
        <w:top w:val="none" w:sz="0" w:space="0" w:color="auto"/>
        <w:left w:val="none" w:sz="0" w:space="0" w:color="auto"/>
        <w:bottom w:val="none" w:sz="0" w:space="0" w:color="auto"/>
        <w:right w:val="none" w:sz="0" w:space="0" w:color="auto"/>
      </w:divBdr>
    </w:div>
    <w:div w:id="311182360">
      <w:bodyDiv w:val="1"/>
      <w:marLeft w:val="0"/>
      <w:marRight w:val="0"/>
      <w:marTop w:val="0"/>
      <w:marBottom w:val="0"/>
      <w:divBdr>
        <w:top w:val="none" w:sz="0" w:space="0" w:color="auto"/>
        <w:left w:val="none" w:sz="0" w:space="0" w:color="auto"/>
        <w:bottom w:val="none" w:sz="0" w:space="0" w:color="auto"/>
        <w:right w:val="none" w:sz="0" w:space="0" w:color="auto"/>
      </w:divBdr>
    </w:div>
    <w:div w:id="384764134">
      <w:bodyDiv w:val="1"/>
      <w:marLeft w:val="0"/>
      <w:marRight w:val="0"/>
      <w:marTop w:val="0"/>
      <w:marBottom w:val="0"/>
      <w:divBdr>
        <w:top w:val="none" w:sz="0" w:space="0" w:color="auto"/>
        <w:left w:val="none" w:sz="0" w:space="0" w:color="auto"/>
        <w:bottom w:val="none" w:sz="0" w:space="0" w:color="auto"/>
        <w:right w:val="none" w:sz="0" w:space="0" w:color="auto"/>
      </w:divBdr>
    </w:div>
    <w:div w:id="397049419">
      <w:bodyDiv w:val="1"/>
      <w:marLeft w:val="0"/>
      <w:marRight w:val="0"/>
      <w:marTop w:val="0"/>
      <w:marBottom w:val="0"/>
      <w:divBdr>
        <w:top w:val="none" w:sz="0" w:space="0" w:color="auto"/>
        <w:left w:val="none" w:sz="0" w:space="0" w:color="auto"/>
        <w:bottom w:val="none" w:sz="0" w:space="0" w:color="auto"/>
        <w:right w:val="none" w:sz="0" w:space="0" w:color="auto"/>
      </w:divBdr>
    </w:div>
    <w:div w:id="411658249">
      <w:bodyDiv w:val="1"/>
      <w:marLeft w:val="0"/>
      <w:marRight w:val="0"/>
      <w:marTop w:val="0"/>
      <w:marBottom w:val="0"/>
      <w:divBdr>
        <w:top w:val="none" w:sz="0" w:space="0" w:color="auto"/>
        <w:left w:val="none" w:sz="0" w:space="0" w:color="auto"/>
        <w:bottom w:val="none" w:sz="0" w:space="0" w:color="auto"/>
        <w:right w:val="none" w:sz="0" w:space="0" w:color="auto"/>
      </w:divBdr>
      <w:divsChild>
        <w:div w:id="77023945">
          <w:marLeft w:val="-4200"/>
          <w:marRight w:val="0"/>
          <w:marTop w:val="0"/>
          <w:marBottom w:val="0"/>
          <w:divBdr>
            <w:top w:val="single" w:sz="6" w:space="0" w:color="999999"/>
            <w:left w:val="single" w:sz="6" w:space="0" w:color="999999"/>
            <w:bottom w:val="single" w:sz="6" w:space="0" w:color="999999"/>
            <w:right w:val="single" w:sz="6" w:space="0" w:color="999999"/>
          </w:divBdr>
          <w:divsChild>
            <w:div w:id="322441454">
              <w:marLeft w:val="0"/>
              <w:marRight w:val="0"/>
              <w:marTop w:val="0"/>
              <w:marBottom w:val="0"/>
              <w:divBdr>
                <w:top w:val="none" w:sz="0" w:space="0" w:color="auto"/>
                <w:left w:val="none" w:sz="0" w:space="0" w:color="auto"/>
                <w:bottom w:val="single" w:sz="6" w:space="0" w:color="EEEEEE"/>
                <w:right w:val="none" w:sz="0" w:space="0" w:color="auto"/>
              </w:divBdr>
            </w:div>
            <w:div w:id="582644260">
              <w:marLeft w:val="0"/>
              <w:marRight w:val="0"/>
              <w:marTop w:val="0"/>
              <w:marBottom w:val="0"/>
              <w:divBdr>
                <w:top w:val="single" w:sz="6" w:space="11" w:color="DDDDDD"/>
                <w:left w:val="none" w:sz="0" w:space="0" w:color="auto"/>
                <w:bottom w:val="none" w:sz="0" w:space="0" w:color="auto"/>
                <w:right w:val="none" w:sz="0" w:space="0" w:color="auto"/>
              </w:divBdr>
            </w:div>
            <w:div w:id="2062897632">
              <w:marLeft w:val="0"/>
              <w:marRight w:val="0"/>
              <w:marTop w:val="0"/>
              <w:marBottom w:val="0"/>
              <w:divBdr>
                <w:top w:val="none" w:sz="0" w:space="0" w:color="auto"/>
                <w:left w:val="none" w:sz="0" w:space="0" w:color="auto"/>
                <w:bottom w:val="none" w:sz="0" w:space="0" w:color="auto"/>
                <w:right w:val="none" w:sz="0" w:space="0" w:color="auto"/>
              </w:divBdr>
            </w:div>
          </w:divsChild>
        </w:div>
        <w:div w:id="234976555">
          <w:marLeft w:val="-4200"/>
          <w:marRight w:val="0"/>
          <w:marTop w:val="0"/>
          <w:marBottom w:val="0"/>
          <w:divBdr>
            <w:top w:val="single" w:sz="6" w:space="0" w:color="999999"/>
            <w:left w:val="single" w:sz="6" w:space="0" w:color="999999"/>
            <w:bottom w:val="single" w:sz="6" w:space="0" w:color="999999"/>
            <w:right w:val="single" w:sz="6" w:space="0" w:color="999999"/>
          </w:divBdr>
          <w:divsChild>
            <w:div w:id="846867014">
              <w:marLeft w:val="0"/>
              <w:marRight w:val="0"/>
              <w:marTop w:val="0"/>
              <w:marBottom w:val="0"/>
              <w:divBdr>
                <w:top w:val="none" w:sz="0" w:space="0" w:color="auto"/>
                <w:left w:val="none" w:sz="0" w:space="0" w:color="auto"/>
                <w:bottom w:val="single" w:sz="6" w:space="0" w:color="EEEEEE"/>
                <w:right w:val="none" w:sz="0" w:space="0" w:color="auto"/>
              </w:divBdr>
            </w:div>
            <w:div w:id="1637683224">
              <w:marLeft w:val="0"/>
              <w:marRight w:val="0"/>
              <w:marTop w:val="0"/>
              <w:marBottom w:val="0"/>
              <w:divBdr>
                <w:top w:val="none" w:sz="0" w:space="0" w:color="auto"/>
                <w:left w:val="none" w:sz="0" w:space="0" w:color="auto"/>
                <w:bottom w:val="none" w:sz="0" w:space="0" w:color="auto"/>
                <w:right w:val="none" w:sz="0" w:space="0" w:color="auto"/>
              </w:divBdr>
            </w:div>
            <w:div w:id="1882787955">
              <w:marLeft w:val="0"/>
              <w:marRight w:val="0"/>
              <w:marTop w:val="0"/>
              <w:marBottom w:val="0"/>
              <w:divBdr>
                <w:top w:val="single" w:sz="6" w:space="11" w:color="DDDDDD"/>
                <w:left w:val="none" w:sz="0" w:space="0" w:color="auto"/>
                <w:bottom w:val="none" w:sz="0" w:space="0" w:color="auto"/>
                <w:right w:val="none" w:sz="0" w:space="0" w:color="auto"/>
              </w:divBdr>
            </w:div>
          </w:divsChild>
        </w:div>
        <w:div w:id="767652870">
          <w:marLeft w:val="-4200"/>
          <w:marRight w:val="0"/>
          <w:marTop w:val="0"/>
          <w:marBottom w:val="0"/>
          <w:divBdr>
            <w:top w:val="single" w:sz="6" w:space="0" w:color="999999"/>
            <w:left w:val="single" w:sz="6" w:space="0" w:color="999999"/>
            <w:bottom w:val="single" w:sz="6" w:space="0" w:color="999999"/>
            <w:right w:val="single" w:sz="6" w:space="0" w:color="999999"/>
          </w:divBdr>
          <w:divsChild>
            <w:div w:id="684940203">
              <w:marLeft w:val="0"/>
              <w:marRight w:val="0"/>
              <w:marTop w:val="0"/>
              <w:marBottom w:val="0"/>
              <w:divBdr>
                <w:top w:val="none" w:sz="0" w:space="0" w:color="auto"/>
                <w:left w:val="none" w:sz="0" w:space="0" w:color="auto"/>
                <w:bottom w:val="none" w:sz="0" w:space="0" w:color="auto"/>
                <w:right w:val="none" w:sz="0" w:space="0" w:color="auto"/>
              </w:divBdr>
            </w:div>
            <w:div w:id="1201818383">
              <w:marLeft w:val="0"/>
              <w:marRight w:val="0"/>
              <w:marTop w:val="0"/>
              <w:marBottom w:val="0"/>
              <w:divBdr>
                <w:top w:val="single" w:sz="6" w:space="11" w:color="DDDDDD"/>
                <w:left w:val="none" w:sz="0" w:space="0" w:color="auto"/>
                <w:bottom w:val="none" w:sz="0" w:space="0" w:color="auto"/>
                <w:right w:val="none" w:sz="0" w:space="0" w:color="auto"/>
              </w:divBdr>
            </w:div>
            <w:div w:id="1247836807">
              <w:marLeft w:val="0"/>
              <w:marRight w:val="0"/>
              <w:marTop w:val="0"/>
              <w:marBottom w:val="0"/>
              <w:divBdr>
                <w:top w:val="none" w:sz="0" w:space="0" w:color="auto"/>
                <w:left w:val="none" w:sz="0" w:space="0" w:color="auto"/>
                <w:bottom w:val="single" w:sz="6" w:space="0" w:color="EEEEEE"/>
                <w:right w:val="none" w:sz="0" w:space="0" w:color="auto"/>
              </w:divBdr>
            </w:div>
          </w:divsChild>
        </w:div>
        <w:div w:id="775906583">
          <w:marLeft w:val="-4200"/>
          <w:marRight w:val="0"/>
          <w:marTop w:val="0"/>
          <w:marBottom w:val="0"/>
          <w:divBdr>
            <w:top w:val="single" w:sz="6" w:space="0" w:color="999999"/>
            <w:left w:val="single" w:sz="6" w:space="0" w:color="999999"/>
            <w:bottom w:val="single" w:sz="6" w:space="0" w:color="999999"/>
            <w:right w:val="single" w:sz="6" w:space="0" w:color="999999"/>
          </w:divBdr>
          <w:divsChild>
            <w:div w:id="272785696">
              <w:marLeft w:val="0"/>
              <w:marRight w:val="0"/>
              <w:marTop w:val="0"/>
              <w:marBottom w:val="0"/>
              <w:divBdr>
                <w:top w:val="none" w:sz="0" w:space="0" w:color="auto"/>
                <w:left w:val="none" w:sz="0" w:space="0" w:color="auto"/>
                <w:bottom w:val="single" w:sz="6" w:space="0" w:color="EEEEEE"/>
                <w:right w:val="none" w:sz="0" w:space="0" w:color="auto"/>
              </w:divBdr>
            </w:div>
            <w:div w:id="465583007">
              <w:marLeft w:val="0"/>
              <w:marRight w:val="0"/>
              <w:marTop w:val="0"/>
              <w:marBottom w:val="0"/>
              <w:divBdr>
                <w:top w:val="none" w:sz="0" w:space="0" w:color="auto"/>
                <w:left w:val="none" w:sz="0" w:space="0" w:color="auto"/>
                <w:bottom w:val="none" w:sz="0" w:space="0" w:color="auto"/>
                <w:right w:val="none" w:sz="0" w:space="0" w:color="auto"/>
              </w:divBdr>
            </w:div>
            <w:div w:id="1654676391">
              <w:marLeft w:val="0"/>
              <w:marRight w:val="0"/>
              <w:marTop w:val="0"/>
              <w:marBottom w:val="0"/>
              <w:divBdr>
                <w:top w:val="single" w:sz="6" w:space="11" w:color="DDDDDD"/>
                <w:left w:val="none" w:sz="0" w:space="0" w:color="auto"/>
                <w:bottom w:val="none" w:sz="0" w:space="0" w:color="auto"/>
                <w:right w:val="none" w:sz="0" w:space="0" w:color="auto"/>
              </w:divBdr>
            </w:div>
          </w:divsChild>
        </w:div>
        <w:div w:id="909777217">
          <w:marLeft w:val="-4200"/>
          <w:marRight w:val="0"/>
          <w:marTop w:val="0"/>
          <w:marBottom w:val="0"/>
          <w:divBdr>
            <w:top w:val="single" w:sz="6" w:space="0" w:color="999999"/>
            <w:left w:val="single" w:sz="6" w:space="0" w:color="999999"/>
            <w:bottom w:val="single" w:sz="6" w:space="0" w:color="999999"/>
            <w:right w:val="single" w:sz="6" w:space="0" w:color="999999"/>
          </w:divBdr>
          <w:divsChild>
            <w:div w:id="212929475">
              <w:marLeft w:val="0"/>
              <w:marRight w:val="0"/>
              <w:marTop w:val="0"/>
              <w:marBottom w:val="0"/>
              <w:divBdr>
                <w:top w:val="none" w:sz="0" w:space="0" w:color="auto"/>
                <w:left w:val="none" w:sz="0" w:space="0" w:color="auto"/>
                <w:bottom w:val="single" w:sz="6" w:space="0" w:color="EEEEEE"/>
                <w:right w:val="none" w:sz="0" w:space="0" w:color="auto"/>
              </w:divBdr>
            </w:div>
            <w:div w:id="1155801362">
              <w:marLeft w:val="0"/>
              <w:marRight w:val="0"/>
              <w:marTop w:val="0"/>
              <w:marBottom w:val="0"/>
              <w:divBdr>
                <w:top w:val="none" w:sz="0" w:space="0" w:color="auto"/>
                <w:left w:val="none" w:sz="0" w:space="0" w:color="auto"/>
                <w:bottom w:val="none" w:sz="0" w:space="0" w:color="auto"/>
                <w:right w:val="none" w:sz="0" w:space="0" w:color="auto"/>
              </w:divBdr>
              <w:divsChild>
                <w:div w:id="1351831553">
                  <w:marLeft w:val="0"/>
                  <w:marRight w:val="0"/>
                  <w:marTop w:val="0"/>
                  <w:marBottom w:val="300"/>
                  <w:divBdr>
                    <w:top w:val="single" w:sz="6" w:space="6" w:color="FBEED5"/>
                    <w:left w:val="single" w:sz="6" w:space="11" w:color="FBEED5"/>
                    <w:bottom w:val="single" w:sz="6" w:space="6" w:color="FBEED5"/>
                    <w:right w:val="single" w:sz="6" w:space="26" w:color="FBEED5"/>
                  </w:divBdr>
                </w:div>
              </w:divsChild>
            </w:div>
            <w:div w:id="1261378506">
              <w:marLeft w:val="0"/>
              <w:marRight w:val="0"/>
              <w:marTop w:val="0"/>
              <w:marBottom w:val="0"/>
              <w:divBdr>
                <w:top w:val="single" w:sz="6" w:space="11" w:color="DDDDDD"/>
                <w:left w:val="none" w:sz="0" w:space="0" w:color="auto"/>
                <w:bottom w:val="none" w:sz="0" w:space="0" w:color="auto"/>
                <w:right w:val="none" w:sz="0" w:space="0" w:color="auto"/>
              </w:divBdr>
            </w:div>
          </w:divsChild>
        </w:div>
        <w:div w:id="980767159">
          <w:marLeft w:val="-4200"/>
          <w:marRight w:val="0"/>
          <w:marTop w:val="0"/>
          <w:marBottom w:val="0"/>
          <w:divBdr>
            <w:top w:val="single" w:sz="6" w:space="0" w:color="999999"/>
            <w:left w:val="single" w:sz="6" w:space="0" w:color="999999"/>
            <w:bottom w:val="single" w:sz="6" w:space="0" w:color="999999"/>
            <w:right w:val="single" w:sz="6" w:space="0" w:color="999999"/>
          </w:divBdr>
          <w:divsChild>
            <w:div w:id="402022329">
              <w:marLeft w:val="0"/>
              <w:marRight w:val="0"/>
              <w:marTop w:val="0"/>
              <w:marBottom w:val="0"/>
              <w:divBdr>
                <w:top w:val="none" w:sz="0" w:space="0" w:color="auto"/>
                <w:left w:val="none" w:sz="0" w:space="0" w:color="auto"/>
                <w:bottom w:val="none" w:sz="0" w:space="0" w:color="auto"/>
                <w:right w:val="none" w:sz="0" w:space="0" w:color="auto"/>
              </w:divBdr>
            </w:div>
            <w:div w:id="1308362831">
              <w:marLeft w:val="0"/>
              <w:marRight w:val="0"/>
              <w:marTop w:val="0"/>
              <w:marBottom w:val="0"/>
              <w:divBdr>
                <w:top w:val="single" w:sz="6" w:space="11" w:color="DDDDDD"/>
                <w:left w:val="none" w:sz="0" w:space="0" w:color="auto"/>
                <w:bottom w:val="none" w:sz="0" w:space="0" w:color="auto"/>
                <w:right w:val="none" w:sz="0" w:space="0" w:color="auto"/>
              </w:divBdr>
            </w:div>
            <w:div w:id="1911504474">
              <w:marLeft w:val="0"/>
              <w:marRight w:val="0"/>
              <w:marTop w:val="0"/>
              <w:marBottom w:val="0"/>
              <w:divBdr>
                <w:top w:val="none" w:sz="0" w:space="0" w:color="auto"/>
                <w:left w:val="none" w:sz="0" w:space="0" w:color="auto"/>
                <w:bottom w:val="single" w:sz="6" w:space="0" w:color="EEEEEE"/>
                <w:right w:val="none" w:sz="0" w:space="0" w:color="auto"/>
              </w:divBdr>
            </w:div>
          </w:divsChild>
        </w:div>
        <w:div w:id="1012881591">
          <w:marLeft w:val="-4200"/>
          <w:marRight w:val="0"/>
          <w:marTop w:val="0"/>
          <w:marBottom w:val="0"/>
          <w:divBdr>
            <w:top w:val="single" w:sz="6" w:space="0" w:color="999999"/>
            <w:left w:val="single" w:sz="6" w:space="0" w:color="999999"/>
            <w:bottom w:val="single" w:sz="6" w:space="0" w:color="999999"/>
            <w:right w:val="single" w:sz="6" w:space="0" w:color="999999"/>
          </w:divBdr>
          <w:divsChild>
            <w:div w:id="984120854">
              <w:marLeft w:val="0"/>
              <w:marRight w:val="0"/>
              <w:marTop w:val="0"/>
              <w:marBottom w:val="0"/>
              <w:divBdr>
                <w:top w:val="none" w:sz="0" w:space="0" w:color="auto"/>
                <w:left w:val="none" w:sz="0" w:space="0" w:color="auto"/>
                <w:bottom w:val="single" w:sz="6" w:space="0" w:color="EEEEEE"/>
                <w:right w:val="none" w:sz="0" w:space="0" w:color="auto"/>
              </w:divBdr>
            </w:div>
            <w:div w:id="1260018870">
              <w:marLeft w:val="0"/>
              <w:marRight w:val="0"/>
              <w:marTop w:val="0"/>
              <w:marBottom w:val="0"/>
              <w:divBdr>
                <w:top w:val="none" w:sz="0" w:space="0" w:color="auto"/>
                <w:left w:val="none" w:sz="0" w:space="0" w:color="auto"/>
                <w:bottom w:val="none" w:sz="0" w:space="0" w:color="auto"/>
                <w:right w:val="none" w:sz="0" w:space="0" w:color="auto"/>
              </w:divBdr>
            </w:div>
            <w:div w:id="1545671856">
              <w:marLeft w:val="0"/>
              <w:marRight w:val="0"/>
              <w:marTop w:val="0"/>
              <w:marBottom w:val="0"/>
              <w:divBdr>
                <w:top w:val="single" w:sz="6" w:space="11" w:color="DDDDDD"/>
                <w:left w:val="none" w:sz="0" w:space="0" w:color="auto"/>
                <w:bottom w:val="none" w:sz="0" w:space="0" w:color="auto"/>
                <w:right w:val="none" w:sz="0" w:space="0" w:color="auto"/>
              </w:divBdr>
            </w:div>
          </w:divsChild>
        </w:div>
        <w:div w:id="1485009439">
          <w:marLeft w:val="-4200"/>
          <w:marRight w:val="0"/>
          <w:marTop w:val="0"/>
          <w:marBottom w:val="0"/>
          <w:divBdr>
            <w:top w:val="single" w:sz="6" w:space="0" w:color="999999"/>
            <w:left w:val="single" w:sz="6" w:space="0" w:color="999999"/>
            <w:bottom w:val="single" w:sz="6" w:space="0" w:color="999999"/>
            <w:right w:val="single" w:sz="6" w:space="0" w:color="999999"/>
          </w:divBdr>
          <w:divsChild>
            <w:div w:id="615139533">
              <w:marLeft w:val="0"/>
              <w:marRight w:val="0"/>
              <w:marTop w:val="0"/>
              <w:marBottom w:val="0"/>
              <w:divBdr>
                <w:top w:val="none" w:sz="0" w:space="0" w:color="auto"/>
                <w:left w:val="none" w:sz="0" w:space="0" w:color="auto"/>
                <w:bottom w:val="none" w:sz="0" w:space="0" w:color="auto"/>
                <w:right w:val="none" w:sz="0" w:space="0" w:color="auto"/>
              </w:divBdr>
            </w:div>
            <w:div w:id="1102534806">
              <w:marLeft w:val="0"/>
              <w:marRight w:val="0"/>
              <w:marTop w:val="0"/>
              <w:marBottom w:val="0"/>
              <w:divBdr>
                <w:top w:val="none" w:sz="0" w:space="0" w:color="auto"/>
                <w:left w:val="none" w:sz="0" w:space="0" w:color="auto"/>
                <w:bottom w:val="single" w:sz="6" w:space="0" w:color="EEEEEE"/>
                <w:right w:val="none" w:sz="0" w:space="0" w:color="auto"/>
              </w:divBdr>
            </w:div>
            <w:div w:id="2076970738">
              <w:marLeft w:val="0"/>
              <w:marRight w:val="0"/>
              <w:marTop w:val="0"/>
              <w:marBottom w:val="0"/>
              <w:divBdr>
                <w:top w:val="single" w:sz="6" w:space="11" w:color="DDDDDD"/>
                <w:left w:val="none" w:sz="0" w:space="0" w:color="auto"/>
                <w:bottom w:val="none" w:sz="0" w:space="0" w:color="auto"/>
                <w:right w:val="none" w:sz="0" w:space="0" w:color="auto"/>
              </w:divBdr>
            </w:div>
          </w:divsChild>
        </w:div>
        <w:div w:id="1523782913">
          <w:marLeft w:val="-4200"/>
          <w:marRight w:val="0"/>
          <w:marTop w:val="0"/>
          <w:marBottom w:val="0"/>
          <w:divBdr>
            <w:top w:val="single" w:sz="6" w:space="0" w:color="999999"/>
            <w:left w:val="single" w:sz="6" w:space="0" w:color="999999"/>
            <w:bottom w:val="single" w:sz="6" w:space="0" w:color="999999"/>
            <w:right w:val="single" w:sz="6" w:space="0" w:color="999999"/>
          </w:divBdr>
          <w:divsChild>
            <w:div w:id="282267728">
              <w:marLeft w:val="0"/>
              <w:marRight w:val="0"/>
              <w:marTop w:val="0"/>
              <w:marBottom w:val="0"/>
              <w:divBdr>
                <w:top w:val="single" w:sz="6" w:space="11" w:color="DDDDDD"/>
                <w:left w:val="none" w:sz="0" w:space="0" w:color="auto"/>
                <w:bottom w:val="none" w:sz="0" w:space="0" w:color="auto"/>
                <w:right w:val="none" w:sz="0" w:space="0" w:color="auto"/>
              </w:divBdr>
            </w:div>
            <w:div w:id="639266465">
              <w:marLeft w:val="0"/>
              <w:marRight w:val="0"/>
              <w:marTop w:val="0"/>
              <w:marBottom w:val="0"/>
              <w:divBdr>
                <w:top w:val="none" w:sz="0" w:space="0" w:color="auto"/>
                <w:left w:val="none" w:sz="0" w:space="0" w:color="auto"/>
                <w:bottom w:val="single" w:sz="6" w:space="0" w:color="EEEEEE"/>
                <w:right w:val="none" w:sz="0" w:space="0" w:color="auto"/>
              </w:divBdr>
            </w:div>
            <w:div w:id="1272668411">
              <w:marLeft w:val="0"/>
              <w:marRight w:val="0"/>
              <w:marTop w:val="0"/>
              <w:marBottom w:val="0"/>
              <w:divBdr>
                <w:top w:val="none" w:sz="0" w:space="0" w:color="auto"/>
                <w:left w:val="none" w:sz="0" w:space="0" w:color="auto"/>
                <w:bottom w:val="none" w:sz="0" w:space="0" w:color="auto"/>
                <w:right w:val="none" w:sz="0" w:space="0" w:color="auto"/>
              </w:divBdr>
            </w:div>
          </w:divsChild>
        </w:div>
        <w:div w:id="1537888427">
          <w:marLeft w:val="0"/>
          <w:marRight w:val="0"/>
          <w:marTop w:val="0"/>
          <w:marBottom w:val="0"/>
          <w:divBdr>
            <w:top w:val="none" w:sz="0" w:space="0" w:color="auto"/>
            <w:left w:val="none" w:sz="0" w:space="0" w:color="auto"/>
            <w:bottom w:val="none" w:sz="0" w:space="0" w:color="auto"/>
            <w:right w:val="none" w:sz="0" w:space="0" w:color="auto"/>
          </w:divBdr>
          <w:divsChild>
            <w:div w:id="1644696623">
              <w:marLeft w:val="-4200"/>
              <w:marRight w:val="0"/>
              <w:marTop w:val="0"/>
              <w:marBottom w:val="0"/>
              <w:divBdr>
                <w:top w:val="single" w:sz="6" w:space="0" w:color="999999"/>
                <w:left w:val="single" w:sz="6" w:space="0" w:color="999999"/>
                <w:bottom w:val="single" w:sz="6" w:space="0" w:color="999999"/>
                <w:right w:val="single" w:sz="6" w:space="0" w:color="999999"/>
              </w:divBdr>
              <w:divsChild>
                <w:div w:id="1804887587">
                  <w:marLeft w:val="0"/>
                  <w:marRight w:val="0"/>
                  <w:marTop w:val="0"/>
                  <w:marBottom w:val="0"/>
                  <w:divBdr>
                    <w:top w:val="none" w:sz="0" w:space="0" w:color="auto"/>
                    <w:left w:val="none" w:sz="0" w:space="0" w:color="auto"/>
                    <w:bottom w:val="single" w:sz="6" w:space="0" w:color="EEEEEE"/>
                    <w:right w:val="none" w:sz="0" w:space="0" w:color="auto"/>
                  </w:divBdr>
                </w:div>
                <w:div w:id="1972444471">
                  <w:marLeft w:val="0"/>
                  <w:marRight w:val="0"/>
                  <w:marTop w:val="0"/>
                  <w:marBottom w:val="0"/>
                  <w:divBdr>
                    <w:top w:val="single" w:sz="6" w:space="11" w:color="DDDDDD"/>
                    <w:left w:val="none" w:sz="0" w:space="0" w:color="auto"/>
                    <w:bottom w:val="none" w:sz="0" w:space="0" w:color="auto"/>
                    <w:right w:val="none" w:sz="0" w:space="0" w:color="auto"/>
                  </w:divBdr>
                </w:div>
              </w:divsChild>
            </w:div>
          </w:divsChild>
        </w:div>
        <w:div w:id="1584220942">
          <w:marLeft w:val="0"/>
          <w:marRight w:val="0"/>
          <w:marTop w:val="0"/>
          <w:marBottom w:val="0"/>
          <w:divBdr>
            <w:top w:val="none" w:sz="0" w:space="0" w:color="auto"/>
            <w:left w:val="none" w:sz="0" w:space="0" w:color="auto"/>
            <w:bottom w:val="none" w:sz="0" w:space="0" w:color="auto"/>
            <w:right w:val="none" w:sz="0" w:space="0" w:color="auto"/>
          </w:divBdr>
          <w:divsChild>
            <w:div w:id="1800025401">
              <w:marLeft w:val="-4200"/>
              <w:marRight w:val="0"/>
              <w:marTop w:val="0"/>
              <w:marBottom w:val="0"/>
              <w:divBdr>
                <w:top w:val="single" w:sz="6" w:space="0" w:color="999999"/>
                <w:left w:val="single" w:sz="6" w:space="0" w:color="999999"/>
                <w:bottom w:val="single" w:sz="6" w:space="0" w:color="999999"/>
                <w:right w:val="single" w:sz="6" w:space="0" w:color="999999"/>
              </w:divBdr>
              <w:divsChild>
                <w:div w:id="124395965">
                  <w:marLeft w:val="0"/>
                  <w:marRight w:val="0"/>
                  <w:marTop w:val="0"/>
                  <w:marBottom w:val="0"/>
                  <w:divBdr>
                    <w:top w:val="single" w:sz="6" w:space="11" w:color="DDDDDD"/>
                    <w:left w:val="none" w:sz="0" w:space="0" w:color="auto"/>
                    <w:bottom w:val="none" w:sz="0" w:space="0" w:color="auto"/>
                    <w:right w:val="none" w:sz="0" w:space="0" w:color="auto"/>
                  </w:divBdr>
                </w:div>
                <w:div w:id="2144493014">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1625382779">
          <w:marLeft w:val="-4200"/>
          <w:marRight w:val="0"/>
          <w:marTop w:val="0"/>
          <w:marBottom w:val="0"/>
          <w:divBdr>
            <w:top w:val="single" w:sz="6" w:space="0" w:color="999999"/>
            <w:left w:val="single" w:sz="6" w:space="0" w:color="999999"/>
            <w:bottom w:val="single" w:sz="6" w:space="0" w:color="999999"/>
            <w:right w:val="single" w:sz="6" w:space="0" w:color="999999"/>
          </w:divBdr>
          <w:divsChild>
            <w:div w:id="366296918">
              <w:marLeft w:val="0"/>
              <w:marRight w:val="0"/>
              <w:marTop w:val="0"/>
              <w:marBottom w:val="0"/>
              <w:divBdr>
                <w:top w:val="none" w:sz="0" w:space="0" w:color="auto"/>
                <w:left w:val="none" w:sz="0" w:space="0" w:color="auto"/>
                <w:bottom w:val="none" w:sz="0" w:space="0" w:color="auto"/>
                <w:right w:val="none" w:sz="0" w:space="0" w:color="auto"/>
              </w:divBdr>
            </w:div>
            <w:div w:id="1107044379">
              <w:marLeft w:val="0"/>
              <w:marRight w:val="0"/>
              <w:marTop w:val="0"/>
              <w:marBottom w:val="0"/>
              <w:divBdr>
                <w:top w:val="none" w:sz="0" w:space="0" w:color="auto"/>
                <w:left w:val="none" w:sz="0" w:space="0" w:color="auto"/>
                <w:bottom w:val="single" w:sz="6" w:space="0" w:color="EEEEEE"/>
                <w:right w:val="none" w:sz="0" w:space="0" w:color="auto"/>
              </w:divBdr>
            </w:div>
          </w:divsChild>
        </w:div>
        <w:div w:id="1646205627">
          <w:marLeft w:val="-4200"/>
          <w:marRight w:val="0"/>
          <w:marTop w:val="0"/>
          <w:marBottom w:val="0"/>
          <w:divBdr>
            <w:top w:val="single" w:sz="6" w:space="0" w:color="999999"/>
            <w:left w:val="single" w:sz="6" w:space="0" w:color="999999"/>
            <w:bottom w:val="single" w:sz="6" w:space="0" w:color="999999"/>
            <w:right w:val="single" w:sz="6" w:space="0" w:color="999999"/>
          </w:divBdr>
          <w:divsChild>
            <w:div w:id="448475134">
              <w:marLeft w:val="0"/>
              <w:marRight w:val="0"/>
              <w:marTop w:val="0"/>
              <w:marBottom w:val="0"/>
              <w:divBdr>
                <w:top w:val="none" w:sz="0" w:space="0" w:color="auto"/>
                <w:left w:val="none" w:sz="0" w:space="0" w:color="auto"/>
                <w:bottom w:val="single" w:sz="6" w:space="0" w:color="EEEEEE"/>
                <w:right w:val="none" w:sz="0" w:space="0" w:color="auto"/>
              </w:divBdr>
            </w:div>
            <w:div w:id="1257979341">
              <w:marLeft w:val="0"/>
              <w:marRight w:val="0"/>
              <w:marTop w:val="0"/>
              <w:marBottom w:val="0"/>
              <w:divBdr>
                <w:top w:val="none" w:sz="0" w:space="0" w:color="auto"/>
                <w:left w:val="none" w:sz="0" w:space="0" w:color="auto"/>
                <w:bottom w:val="none" w:sz="0" w:space="0" w:color="auto"/>
                <w:right w:val="none" w:sz="0" w:space="0" w:color="auto"/>
              </w:divBdr>
            </w:div>
            <w:div w:id="2113471461">
              <w:marLeft w:val="0"/>
              <w:marRight w:val="0"/>
              <w:marTop w:val="0"/>
              <w:marBottom w:val="0"/>
              <w:divBdr>
                <w:top w:val="single" w:sz="6" w:space="11" w:color="DDDDDD"/>
                <w:left w:val="none" w:sz="0" w:space="0" w:color="auto"/>
                <w:bottom w:val="none" w:sz="0" w:space="0" w:color="auto"/>
                <w:right w:val="none" w:sz="0" w:space="0" w:color="auto"/>
              </w:divBdr>
            </w:div>
          </w:divsChild>
        </w:div>
        <w:div w:id="1929339792">
          <w:marLeft w:val="-4200"/>
          <w:marRight w:val="0"/>
          <w:marTop w:val="0"/>
          <w:marBottom w:val="0"/>
          <w:divBdr>
            <w:top w:val="single" w:sz="6" w:space="0" w:color="999999"/>
            <w:left w:val="single" w:sz="6" w:space="0" w:color="999999"/>
            <w:bottom w:val="single" w:sz="6" w:space="0" w:color="999999"/>
            <w:right w:val="single" w:sz="6" w:space="0" w:color="999999"/>
          </w:divBdr>
          <w:divsChild>
            <w:div w:id="654988677">
              <w:marLeft w:val="0"/>
              <w:marRight w:val="0"/>
              <w:marTop w:val="0"/>
              <w:marBottom w:val="0"/>
              <w:divBdr>
                <w:top w:val="none" w:sz="0" w:space="0" w:color="auto"/>
                <w:left w:val="none" w:sz="0" w:space="0" w:color="auto"/>
                <w:bottom w:val="none" w:sz="0" w:space="0" w:color="auto"/>
                <w:right w:val="none" w:sz="0" w:space="0" w:color="auto"/>
              </w:divBdr>
            </w:div>
            <w:div w:id="713654058">
              <w:marLeft w:val="0"/>
              <w:marRight w:val="0"/>
              <w:marTop w:val="0"/>
              <w:marBottom w:val="0"/>
              <w:divBdr>
                <w:top w:val="none" w:sz="0" w:space="0" w:color="auto"/>
                <w:left w:val="none" w:sz="0" w:space="0" w:color="auto"/>
                <w:bottom w:val="none" w:sz="0" w:space="0" w:color="auto"/>
                <w:right w:val="none" w:sz="0" w:space="0" w:color="auto"/>
              </w:divBdr>
              <w:divsChild>
                <w:div w:id="1698509181">
                  <w:marLeft w:val="0"/>
                  <w:marRight w:val="0"/>
                  <w:marTop w:val="0"/>
                  <w:marBottom w:val="0"/>
                  <w:divBdr>
                    <w:top w:val="none" w:sz="0" w:space="0" w:color="auto"/>
                    <w:left w:val="none" w:sz="0" w:space="0" w:color="auto"/>
                    <w:bottom w:val="none" w:sz="0" w:space="0" w:color="auto"/>
                    <w:right w:val="none" w:sz="0" w:space="0" w:color="auto"/>
                  </w:divBdr>
                </w:div>
              </w:divsChild>
            </w:div>
            <w:div w:id="1029457083">
              <w:marLeft w:val="0"/>
              <w:marRight w:val="0"/>
              <w:marTop w:val="0"/>
              <w:marBottom w:val="0"/>
              <w:divBdr>
                <w:top w:val="none" w:sz="0" w:space="0" w:color="auto"/>
                <w:left w:val="none" w:sz="0" w:space="0" w:color="auto"/>
                <w:bottom w:val="single" w:sz="6" w:space="0" w:color="EEEEEE"/>
                <w:right w:val="none" w:sz="0" w:space="0" w:color="auto"/>
              </w:divBdr>
            </w:div>
          </w:divsChild>
        </w:div>
        <w:div w:id="2109694747">
          <w:marLeft w:val="-4200"/>
          <w:marRight w:val="0"/>
          <w:marTop w:val="0"/>
          <w:marBottom w:val="0"/>
          <w:divBdr>
            <w:top w:val="single" w:sz="6" w:space="0" w:color="999999"/>
            <w:left w:val="single" w:sz="6" w:space="0" w:color="999999"/>
            <w:bottom w:val="single" w:sz="6" w:space="0" w:color="999999"/>
            <w:right w:val="single" w:sz="6" w:space="0" w:color="999999"/>
          </w:divBdr>
          <w:divsChild>
            <w:div w:id="521281829">
              <w:marLeft w:val="0"/>
              <w:marRight w:val="0"/>
              <w:marTop w:val="0"/>
              <w:marBottom w:val="0"/>
              <w:divBdr>
                <w:top w:val="none" w:sz="0" w:space="0" w:color="auto"/>
                <w:left w:val="none" w:sz="0" w:space="0" w:color="auto"/>
                <w:bottom w:val="none" w:sz="0" w:space="0" w:color="auto"/>
                <w:right w:val="none" w:sz="0" w:space="0" w:color="auto"/>
              </w:divBdr>
            </w:div>
            <w:div w:id="578558224">
              <w:marLeft w:val="0"/>
              <w:marRight w:val="0"/>
              <w:marTop w:val="0"/>
              <w:marBottom w:val="0"/>
              <w:divBdr>
                <w:top w:val="single" w:sz="6" w:space="11" w:color="DDDDDD"/>
                <w:left w:val="none" w:sz="0" w:space="0" w:color="auto"/>
                <w:bottom w:val="none" w:sz="0" w:space="0" w:color="auto"/>
                <w:right w:val="none" w:sz="0" w:space="0" w:color="auto"/>
              </w:divBdr>
            </w:div>
            <w:div w:id="1307248711">
              <w:marLeft w:val="0"/>
              <w:marRight w:val="0"/>
              <w:marTop w:val="0"/>
              <w:marBottom w:val="0"/>
              <w:divBdr>
                <w:top w:val="none" w:sz="0" w:space="0" w:color="auto"/>
                <w:left w:val="none" w:sz="0" w:space="0" w:color="auto"/>
                <w:bottom w:val="single" w:sz="6" w:space="0" w:color="EEEEEE"/>
                <w:right w:val="none" w:sz="0" w:space="0" w:color="auto"/>
              </w:divBdr>
            </w:div>
          </w:divsChild>
        </w:div>
      </w:divsChild>
    </w:div>
    <w:div w:id="624850352">
      <w:bodyDiv w:val="1"/>
      <w:marLeft w:val="0"/>
      <w:marRight w:val="0"/>
      <w:marTop w:val="0"/>
      <w:marBottom w:val="0"/>
      <w:divBdr>
        <w:top w:val="none" w:sz="0" w:space="0" w:color="auto"/>
        <w:left w:val="none" w:sz="0" w:space="0" w:color="auto"/>
        <w:bottom w:val="none" w:sz="0" w:space="0" w:color="auto"/>
        <w:right w:val="none" w:sz="0" w:space="0" w:color="auto"/>
      </w:divBdr>
    </w:div>
    <w:div w:id="633019954">
      <w:bodyDiv w:val="1"/>
      <w:marLeft w:val="0"/>
      <w:marRight w:val="0"/>
      <w:marTop w:val="0"/>
      <w:marBottom w:val="0"/>
      <w:divBdr>
        <w:top w:val="none" w:sz="0" w:space="0" w:color="auto"/>
        <w:left w:val="none" w:sz="0" w:space="0" w:color="auto"/>
        <w:bottom w:val="none" w:sz="0" w:space="0" w:color="auto"/>
        <w:right w:val="none" w:sz="0" w:space="0" w:color="auto"/>
      </w:divBdr>
    </w:div>
    <w:div w:id="643199517">
      <w:bodyDiv w:val="1"/>
      <w:marLeft w:val="0"/>
      <w:marRight w:val="0"/>
      <w:marTop w:val="0"/>
      <w:marBottom w:val="0"/>
      <w:divBdr>
        <w:top w:val="none" w:sz="0" w:space="0" w:color="auto"/>
        <w:left w:val="none" w:sz="0" w:space="0" w:color="auto"/>
        <w:bottom w:val="none" w:sz="0" w:space="0" w:color="auto"/>
        <w:right w:val="none" w:sz="0" w:space="0" w:color="auto"/>
      </w:divBdr>
    </w:div>
    <w:div w:id="644092578">
      <w:bodyDiv w:val="1"/>
      <w:marLeft w:val="0"/>
      <w:marRight w:val="0"/>
      <w:marTop w:val="0"/>
      <w:marBottom w:val="0"/>
      <w:divBdr>
        <w:top w:val="none" w:sz="0" w:space="0" w:color="auto"/>
        <w:left w:val="none" w:sz="0" w:space="0" w:color="auto"/>
        <w:bottom w:val="none" w:sz="0" w:space="0" w:color="auto"/>
        <w:right w:val="none" w:sz="0" w:space="0" w:color="auto"/>
      </w:divBdr>
    </w:div>
    <w:div w:id="672949957">
      <w:bodyDiv w:val="1"/>
      <w:marLeft w:val="0"/>
      <w:marRight w:val="0"/>
      <w:marTop w:val="0"/>
      <w:marBottom w:val="0"/>
      <w:divBdr>
        <w:top w:val="none" w:sz="0" w:space="0" w:color="auto"/>
        <w:left w:val="none" w:sz="0" w:space="0" w:color="auto"/>
        <w:bottom w:val="none" w:sz="0" w:space="0" w:color="auto"/>
        <w:right w:val="none" w:sz="0" w:space="0" w:color="auto"/>
      </w:divBdr>
    </w:div>
    <w:div w:id="722366366">
      <w:bodyDiv w:val="1"/>
      <w:marLeft w:val="0"/>
      <w:marRight w:val="0"/>
      <w:marTop w:val="0"/>
      <w:marBottom w:val="0"/>
      <w:divBdr>
        <w:top w:val="none" w:sz="0" w:space="0" w:color="auto"/>
        <w:left w:val="none" w:sz="0" w:space="0" w:color="auto"/>
        <w:bottom w:val="none" w:sz="0" w:space="0" w:color="auto"/>
        <w:right w:val="none" w:sz="0" w:space="0" w:color="auto"/>
      </w:divBdr>
    </w:div>
    <w:div w:id="739331616">
      <w:bodyDiv w:val="1"/>
      <w:marLeft w:val="0"/>
      <w:marRight w:val="0"/>
      <w:marTop w:val="0"/>
      <w:marBottom w:val="0"/>
      <w:divBdr>
        <w:top w:val="none" w:sz="0" w:space="0" w:color="auto"/>
        <w:left w:val="none" w:sz="0" w:space="0" w:color="auto"/>
        <w:bottom w:val="none" w:sz="0" w:space="0" w:color="auto"/>
        <w:right w:val="none" w:sz="0" w:space="0" w:color="auto"/>
      </w:divBdr>
    </w:div>
    <w:div w:id="770861403">
      <w:bodyDiv w:val="1"/>
      <w:marLeft w:val="0"/>
      <w:marRight w:val="0"/>
      <w:marTop w:val="0"/>
      <w:marBottom w:val="0"/>
      <w:divBdr>
        <w:top w:val="none" w:sz="0" w:space="0" w:color="auto"/>
        <w:left w:val="none" w:sz="0" w:space="0" w:color="auto"/>
        <w:bottom w:val="none" w:sz="0" w:space="0" w:color="auto"/>
        <w:right w:val="none" w:sz="0" w:space="0" w:color="auto"/>
      </w:divBdr>
    </w:div>
    <w:div w:id="786898582">
      <w:bodyDiv w:val="1"/>
      <w:marLeft w:val="0"/>
      <w:marRight w:val="0"/>
      <w:marTop w:val="0"/>
      <w:marBottom w:val="0"/>
      <w:divBdr>
        <w:top w:val="none" w:sz="0" w:space="0" w:color="auto"/>
        <w:left w:val="none" w:sz="0" w:space="0" w:color="auto"/>
        <w:bottom w:val="none" w:sz="0" w:space="0" w:color="auto"/>
        <w:right w:val="none" w:sz="0" w:space="0" w:color="auto"/>
      </w:divBdr>
    </w:div>
    <w:div w:id="797531536">
      <w:bodyDiv w:val="1"/>
      <w:marLeft w:val="0"/>
      <w:marRight w:val="0"/>
      <w:marTop w:val="0"/>
      <w:marBottom w:val="0"/>
      <w:divBdr>
        <w:top w:val="none" w:sz="0" w:space="0" w:color="auto"/>
        <w:left w:val="none" w:sz="0" w:space="0" w:color="auto"/>
        <w:bottom w:val="none" w:sz="0" w:space="0" w:color="auto"/>
        <w:right w:val="none" w:sz="0" w:space="0" w:color="auto"/>
      </w:divBdr>
    </w:div>
    <w:div w:id="812060728">
      <w:bodyDiv w:val="1"/>
      <w:marLeft w:val="0"/>
      <w:marRight w:val="0"/>
      <w:marTop w:val="0"/>
      <w:marBottom w:val="0"/>
      <w:divBdr>
        <w:top w:val="none" w:sz="0" w:space="0" w:color="auto"/>
        <w:left w:val="none" w:sz="0" w:space="0" w:color="auto"/>
        <w:bottom w:val="none" w:sz="0" w:space="0" w:color="auto"/>
        <w:right w:val="none" w:sz="0" w:space="0" w:color="auto"/>
      </w:divBdr>
    </w:div>
    <w:div w:id="817844459">
      <w:bodyDiv w:val="1"/>
      <w:marLeft w:val="0"/>
      <w:marRight w:val="0"/>
      <w:marTop w:val="0"/>
      <w:marBottom w:val="0"/>
      <w:divBdr>
        <w:top w:val="none" w:sz="0" w:space="0" w:color="auto"/>
        <w:left w:val="none" w:sz="0" w:space="0" w:color="auto"/>
        <w:bottom w:val="none" w:sz="0" w:space="0" w:color="auto"/>
        <w:right w:val="none" w:sz="0" w:space="0" w:color="auto"/>
      </w:divBdr>
    </w:div>
    <w:div w:id="819493349">
      <w:bodyDiv w:val="1"/>
      <w:marLeft w:val="0"/>
      <w:marRight w:val="0"/>
      <w:marTop w:val="0"/>
      <w:marBottom w:val="0"/>
      <w:divBdr>
        <w:top w:val="none" w:sz="0" w:space="0" w:color="auto"/>
        <w:left w:val="none" w:sz="0" w:space="0" w:color="auto"/>
        <w:bottom w:val="none" w:sz="0" w:space="0" w:color="auto"/>
        <w:right w:val="none" w:sz="0" w:space="0" w:color="auto"/>
      </w:divBdr>
    </w:div>
    <w:div w:id="848448146">
      <w:bodyDiv w:val="1"/>
      <w:marLeft w:val="0"/>
      <w:marRight w:val="0"/>
      <w:marTop w:val="0"/>
      <w:marBottom w:val="0"/>
      <w:divBdr>
        <w:top w:val="none" w:sz="0" w:space="0" w:color="auto"/>
        <w:left w:val="none" w:sz="0" w:space="0" w:color="auto"/>
        <w:bottom w:val="none" w:sz="0" w:space="0" w:color="auto"/>
        <w:right w:val="none" w:sz="0" w:space="0" w:color="auto"/>
      </w:divBdr>
    </w:div>
    <w:div w:id="853571927">
      <w:bodyDiv w:val="1"/>
      <w:marLeft w:val="0"/>
      <w:marRight w:val="0"/>
      <w:marTop w:val="0"/>
      <w:marBottom w:val="0"/>
      <w:divBdr>
        <w:top w:val="none" w:sz="0" w:space="0" w:color="auto"/>
        <w:left w:val="none" w:sz="0" w:space="0" w:color="auto"/>
        <w:bottom w:val="none" w:sz="0" w:space="0" w:color="auto"/>
        <w:right w:val="none" w:sz="0" w:space="0" w:color="auto"/>
      </w:divBdr>
    </w:div>
    <w:div w:id="916286433">
      <w:bodyDiv w:val="1"/>
      <w:marLeft w:val="0"/>
      <w:marRight w:val="0"/>
      <w:marTop w:val="0"/>
      <w:marBottom w:val="0"/>
      <w:divBdr>
        <w:top w:val="none" w:sz="0" w:space="0" w:color="auto"/>
        <w:left w:val="none" w:sz="0" w:space="0" w:color="auto"/>
        <w:bottom w:val="none" w:sz="0" w:space="0" w:color="auto"/>
        <w:right w:val="none" w:sz="0" w:space="0" w:color="auto"/>
      </w:divBdr>
    </w:div>
    <w:div w:id="939525452">
      <w:bodyDiv w:val="1"/>
      <w:marLeft w:val="0"/>
      <w:marRight w:val="0"/>
      <w:marTop w:val="0"/>
      <w:marBottom w:val="0"/>
      <w:divBdr>
        <w:top w:val="none" w:sz="0" w:space="0" w:color="auto"/>
        <w:left w:val="none" w:sz="0" w:space="0" w:color="auto"/>
        <w:bottom w:val="none" w:sz="0" w:space="0" w:color="auto"/>
        <w:right w:val="none" w:sz="0" w:space="0" w:color="auto"/>
      </w:divBdr>
    </w:div>
    <w:div w:id="967080662">
      <w:bodyDiv w:val="1"/>
      <w:marLeft w:val="0"/>
      <w:marRight w:val="0"/>
      <w:marTop w:val="0"/>
      <w:marBottom w:val="0"/>
      <w:divBdr>
        <w:top w:val="none" w:sz="0" w:space="0" w:color="auto"/>
        <w:left w:val="none" w:sz="0" w:space="0" w:color="auto"/>
        <w:bottom w:val="none" w:sz="0" w:space="0" w:color="auto"/>
        <w:right w:val="none" w:sz="0" w:space="0" w:color="auto"/>
      </w:divBdr>
    </w:div>
    <w:div w:id="970936481">
      <w:bodyDiv w:val="1"/>
      <w:marLeft w:val="0"/>
      <w:marRight w:val="0"/>
      <w:marTop w:val="0"/>
      <w:marBottom w:val="0"/>
      <w:divBdr>
        <w:top w:val="none" w:sz="0" w:space="0" w:color="auto"/>
        <w:left w:val="none" w:sz="0" w:space="0" w:color="auto"/>
        <w:bottom w:val="none" w:sz="0" w:space="0" w:color="auto"/>
        <w:right w:val="none" w:sz="0" w:space="0" w:color="auto"/>
      </w:divBdr>
    </w:div>
    <w:div w:id="1003899022">
      <w:bodyDiv w:val="1"/>
      <w:marLeft w:val="0"/>
      <w:marRight w:val="0"/>
      <w:marTop w:val="0"/>
      <w:marBottom w:val="0"/>
      <w:divBdr>
        <w:top w:val="none" w:sz="0" w:space="0" w:color="auto"/>
        <w:left w:val="none" w:sz="0" w:space="0" w:color="auto"/>
        <w:bottom w:val="none" w:sz="0" w:space="0" w:color="auto"/>
        <w:right w:val="none" w:sz="0" w:space="0" w:color="auto"/>
      </w:divBdr>
    </w:div>
    <w:div w:id="1030764379">
      <w:bodyDiv w:val="1"/>
      <w:marLeft w:val="0"/>
      <w:marRight w:val="0"/>
      <w:marTop w:val="0"/>
      <w:marBottom w:val="0"/>
      <w:divBdr>
        <w:top w:val="none" w:sz="0" w:space="0" w:color="auto"/>
        <w:left w:val="none" w:sz="0" w:space="0" w:color="auto"/>
        <w:bottom w:val="none" w:sz="0" w:space="0" w:color="auto"/>
        <w:right w:val="none" w:sz="0" w:space="0" w:color="auto"/>
      </w:divBdr>
    </w:div>
    <w:div w:id="1070736334">
      <w:bodyDiv w:val="1"/>
      <w:marLeft w:val="0"/>
      <w:marRight w:val="0"/>
      <w:marTop w:val="0"/>
      <w:marBottom w:val="0"/>
      <w:divBdr>
        <w:top w:val="none" w:sz="0" w:space="0" w:color="auto"/>
        <w:left w:val="none" w:sz="0" w:space="0" w:color="auto"/>
        <w:bottom w:val="none" w:sz="0" w:space="0" w:color="auto"/>
        <w:right w:val="none" w:sz="0" w:space="0" w:color="auto"/>
      </w:divBdr>
    </w:div>
    <w:div w:id="1071778954">
      <w:bodyDiv w:val="1"/>
      <w:marLeft w:val="0"/>
      <w:marRight w:val="0"/>
      <w:marTop w:val="0"/>
      <w:marBottom w:val="0"/>
      <w:divBdr>
        <w:top w:val="none" w:sz="0" w:space="0" w:color="auto"/>
        <w:left w:val="none" w:sz="0" w:space="0" w:color="auto"/>
        <w:bottom w:val="none" w:sz="0" w:space="0" w:color="auto"/>
        <w:right w:val="none" w:sz="0" w:space="0" w:color="auto"/>
      </w:divBdr>
    </w:div>
    <w:div w:id="1108506019">
      <w:bodyDiv w:val="1"/>
      <w:marLeft w:val="0"/>
      <w:marRight w:val="0"/>
      <w:marTop w:val="0"/>
      <w:marBottom w:val="0"/>
      <w:divBdr>
        <w:top w:val="none" w:sz="0" w:space="0" w:color="auto"/>
        <w:left w:val="none" w:sz="0" w:space="0" w:color="auto"/>
        <w:bottom w:val="none" w:sz="0" w:space="0" w:color="auto"/>
        <w:right w:val="none" w:sz="0" w:space="0" w:color="auto"/>
      </w:divBdr>
    </w:div>
    <w:div w:id="1207524360">
      <w:bodyDiv w:val="1"/>
      <w:marLeft w:val="0"/>
      <w:marRight w:val="0"/>
      <w:marTop w:val="0"/>
      <w:marBottom w:val="0"/>
      <w:divBdr>
        <w:top w:val="none" w:sz="0" w:space="0" w:color="auto"/>
        <w:left w:val="none" w:sz="0" w:space="0" w:color="auto"/>
        <w:bottom w:val="none" w:sz="0" w:space="0" w:color="auto"/>
        <w:right w:val="none" w:sz="0" w:space="0" w:color="auto"/>
      </w:divBdr>
    </w:div>
    <w:div w:id="1209222994">
      <w:bodyDiv w:val="1"/>
      <w:marLeft w:val="0"/>
      <w:marRight w:val="0"/>
      <w:marTop w:val="0"/>
      <w:marBottom w:val="0"/>
      <w:divBdr>
        <w:top w:val="none" w:sz="0" w:space="0" w:color="auto"/>
        <w:left w:val="none" w:sz="0" w:space="0" w:color="auto"/>
        <w:bottom w:val="none" w:sz="0" w:space="0" w:color="auto"/>
        <w:right w:val="none" w:sz="0" w:space="0" w:color="auto"/>
      </w:divBdr>
    </w:div>
    <w:div w:id="1228420474">
      <w:bodyDiv w:val="1"/>
      <w:marLeft w:val="0"/>
      <w:marRight w:val="0"/>
      <w:marTop w:val="0"/>
      <w:marBottom w:val="0"/>
      <w:divBdr>
        <w:top w:val="none" w:sz="0" w:space="0" w:color="auto"/>
        <w:left w:val="none" w:sz="0" w:space="0" w:color="auto"/>
        <w:bottom w:val="none" w:sz="0" w:space="0" w:color="auto"/>
        <w:right w:val="none" w:sz="0" w:space="0" w:color="auto"/>
      </w:divBdr>
    </w:div>
    <w:div w:id="1228492030">
      <w:bodyDiv w:val="1"/>
      <w:marLeft w:val="0"/>
      <w:marRight w:val="0"/>
      <w:marTop w:val="0"/>
      <w:marBottom w:val="0"/>
      <w:divBdr>
        <w:top w:val="none" w:sz="0" w:space="0" w:color="auto"/>
        <w:left w:val="none" w:sz="0" w:space="0" w:color="auto"/>
        <w:bottom w:val="none" w:sz="0" w:space="0" w:color="auto"/>
        <w:right w:val="none" w:sz="0" w:space="0" w:color="auto"/>
      </w:divBdr>
    </w:div>
    <w:div w:id="1250309039">
      <w:bodyDiv w:val="1"/>
      <w:marLeft w:val="0"/>
      <w:marRight w:val="0"/>
      <w:marTop w:val="0"/>
      <w:marBottom w:val="0"/>
      <w:divBdr>
        <w:top w:val="none" w:sz="0" w:space="0" w:color="auto"/>
        <w:left w:val="none" w:sz="0" w:space="0" w:color="auto"/>
        <w:bottom w:val="none" w:sz="0" w:space="0" w:color="auto"/>
        <w:right w:val="none" w:sz="0" w:space="0" w:color="auto"/>
      </w:divBdr>
    </w:div>
    <w:div w:id="1308362002">
      <w:bodyDiv w:val="1"/>
      <w:marLeft w:val="0"/>
      <w:marRight w:val="0"/>
      <w:marTop w:val="0"/>
      <w:marBottom w:val="0"/>
      <w:divBdr>
        <w:top w:val="none" w:sz="0" w:space="0" w:color="auto"/>
        <w:left w:val="none" w:sz="0" w:space="0" w:color="auto"/>
        <w:bottom w:val="none" w:sz="0" w:space="0" w:color="auto"/>
        <w:right w:val="none" w:sz="0" w:space="0" w:color="auto"/>
      </w:divBdr>
    </w:div>
    <w:div w:id="1317101885">
      <w:bodyDiv w:val="1"/>
      <w:marLeft w:val="0"/>
      <w:marRight w:val="0"/>
      <w:marTop w:val="0"/>
      <w:marBottom w:val="0"/>
      <w:divBdr>
        <w:top w:val="none" w:sz="0" w:space="0" w:color="auto"/>
        <w:left w:val="none" w:sz="0" w:space="0" w:color="auto"/>
        <w:bottom w:val="none" w:sz="0" w:space="0" w:color="auto"/>
        <w:right w:val="none" w:sz="0" w:space="0" w:color="auto"/>
      </w:divBdr>
    </w:div>
    <w:div w:id="1320577131">
      <w:bodyDiv w:val="1"/>
      <w:marLeft w:val="0"/>
      <w:marRight w:val="0"/>
      <w:marTop w:val="0"/>
      <w:marBottom w:val="0"/>
      <w:divBdr>
        <w:top w:val="none" w:sz="0" w:space="0" w:color="auto"/>
        <w:left w:val="none" w:sz="0" w:space="0" w:color="auto"/>
        <w:bottom w:val="none" w:sz="0" w:space="0" w:color="auto"/>
        <w:right w:val="none" w:sz="0" w:space="0" w:color="auto"/>
      </w:divBdr>
    </w:div>
    <w:div w:id="1379471110">
      <w:bodyDiv w:val="1"/>
      <w:marLeft w:val="0"/>
      <w:marRight w:val="0"/>
      <w:marTop w:val="0"/>
      <w:marBottom w:val="0"/>
      <w:divBdr>
        <w:top w:val="none" w:sz="0" w:space="0" w:color="auto"/>
        <w:left w:val="none" w:sz="0" w:space="0" w:color="auto"/>
        <w:bottom w:val="none" w:sz="0" w:space="0" w:color="auto"/>
        <w:right w:val="none" w:sz="0" w:space="0" w:color="auto"/>
      </w:divBdr>
    </w:div>
    <w:div w:id="1391728298">
      <w:bodyDiv w:val="1"/>
      <w:marLeft w:val="0"/>
      <w:marRight w:val="0"/>
      <w:marTop w:val="0"/>
      <w:marBottom w:val="0"/>
      <w:divBdr>
        <w:top w:val="none" w:sz="0" w:space="0" w:color="auto"/>
        <w:left w:val="none" w:sz="0" w:space="0" w:color="auto"/>
        <w:bottom w:val="none" w:sz="0" w:space="0" w:color="auto"/>
        <w:right w:val="none" w:sz="0" w:space="0" w:color="auto"/>
      </w:divBdr>
    </w:div>
    <w:div w:id="1503738241">
      <w:bodyDiv w:val="1"/>
      <w:marLeft w:val="0"/>
      <w:marRight w:val="0"/>
      <w:marTop w:val="0"/>
      <w:marBottom w:val="0"/>
      <w:divBdr>
        <w:top w:val="none" w:sz="0" w:space="0" w:color="auto"/>
        <w:left w:val="none" w:sz="0" w:space="0" w:color="auto"/>
        <w:bottom w:val="none" w:sz="0" w:space="0" w:color="auto"/>
        <w:right w:val="none" w:sz="0" w:space="0" w:color="auto"/>
      </w:divBdr>
    </w:div>
    <w:div w:id="1539583005">
      <w:bodyDiv w:val="1"/>
      <w:marLeft w:val="0"/>
      <w:marRight w:val="0"/>
      <w:marTop w:val="0"/>
      <w:marBottom w:val="0"/>
      <w:divBdr>
        <w:top w:val="none" w:sz="0" w:space="0" w:color="auto"/>
        <w:left w:val="none" w:sz="0" w:space="0" w:color="auto"/>
        <w:bottom w:val="none" w:sz="0" w:space="0" w:color="auto"/>
        <w:right w:val="none" w:sz="0" w:space="0" w:color="auto"/>
      </w:divBdr>
    </w:div>
    <w:div w:id="1559245144">
      <w:bodyDiv w:val="1"/>
      <w:marLeft w:val="0"/>
      <w:marRight w:val="0"/>
      <w:marTop w:val="0"/>
      <w:marBottom w:val="0"/>
      <w:divBdr>
        <w:top w:val="none" w:sz="0" w:space="0" w:color="auto"/>
        <w:left w:val="none" w:sz="0" w:space="0" w:color="auto"/>
        <w:bottom w:val="none" w:sz="0" w:space="0" w:color="auto"/>
        <w:right w:val="none" w:sz="0" w:space="0" w:color="auto"/>
      </w:divBdr>
    </w:div>
    <w:div w:id="1606496785">
      <w:bodyDiv w:val="1"/>
      <w:marLeft w:val="0"/>
      <w:marRight w:val="0"/>
      <w:marTop w:val="0"/>
      <w:marBottom w:val="0"/>
      <w:divBdr>
        <w:top w:val="none" w:sz="0" w:space="0" w:color="auto"/>
        <w:left w:val="none" w:sz="0" w:space="0" w:color="auto"/>
        <w:bottom w:val="none" w:sz="0" w:space="0" w:color="auto"/>
        <w:right w:val="none" w:sz="0" w:space="0" w:color="auto"/>
      </w:divBdr>
    </w:div>
    <w:div w:id="1620260905">
      <w:bodyDiv w:val="1"/>
      <w:marLeft w:val="0"/>
      <w:marRight w:val="0"/>
      <w:marTop w:val="0"/>
      <w:marBottom w:val="0"/>
      <w:divBdr>
        <w:top w:val="none" w:sz="0" w:space="0" w:color="auto"/>
        <w:left w:val="none" w:sz="0" w:space="0" w:color="auto"/>
        <w:bottom w:val="none" w:sz="0" w:space="0" w:color="auto"/>
        <w:right w:val="none" w:sz="0" w:space="0" w:color="auto"/>
      </w:divBdr>
    </w:div>
    <w:div w:id="1621064720">
      <w:bodyDiv w:val="1"/>
      <w:marLeft w:val="0"/>
      <w:marRight w:val="0"/>
      <w:marTop w:val="0"/>
      <w:marBottom w:val="0"/>
      <w:divBdr>
        <w:top w:val="none" w:sz="0" w:space="0" w:color="auto"/>
        <w:left w:val="none" w:sz="0" w:space="0" w:color="auto"/>
        <w:bottom w:val="none" w:sz="0" w:space="0" w:color="auto"/>
        <w:right w:val="none" w:sz="0" w:space="0" w:color="auto"/>
      </w:divBdr>
    </w:div>
    <w:div w:id="1665008876">
      <w:bodyDiv w:val="1"/>
      <w:marLeft w:val="0"/>
      <w:marRight w:val="0"/>
      <w:marTop w:val="0"/>
      <w:marBottom w:val="0"/>
      <w:divBdr>
        <w:top w:val="none" w:sz="0" w:space="0" w:color="auto"/>
        <w:left w:val="none" w:sz="0" w:space="0" w:color="auto"/>
        <w:bottom w:val="none" w:sz="0" w:space="0" w:color="auto"/>
        <w:right w:val="none" w:sz="0" w:space="0" w:color="auto"/>
      </w:divBdr>
    </w:div>
    <w:div w:id="1671564694">
      <w:bodyDiv w:val="1"/>
      <w:marLeft w:val="0"/>
      <w:marRight w:val="0"/>
      <w:marTop w:val="0"/>
      <w:marBottom w:val="0"/>
      <w:divBdr>
        <w:top w:val="none" w:sz="0" w:space="0" w:color="auto"/>
        <w:left w:val="none" w:sz="0" w:space="0" w:color="auto"/>
        <w:bottom w:val="none" w:sz="0" w:space="0" w:color="auto"/>
        <w:right w:val="none" w:sz="0" w:space="0" w:color="auto"/>
      </w:divBdr>
    </w:div>
    <w:div w:id="1680621051">
      <w:bodyDiv w:val="1"/>
      <w:marLeft w:val="0"/>
      <w:marRight w:val="0"/>
      <w:marTop w:val="0"/>
      <w:marBottom w:val="0"/>
      <w:divBdr>
        <w:top w:val="none" w:sz="0" w:space="0" w:color="auto"/>
        <w:left w:val="none" w:sz="0" w:space="0" w:color="auto"/>
        <w:bottom w:val="none" w:sz="0" w:space="0" w:color="auto"/>
        <w:right w:val="none" w:sz="0" w:space="0" w:color="auto"/>
      </w:divBdr>
    </w:div>
    <w:div w:id="1684894586">
      <w:bodyDiv w:val="1"/>
      <w:marLeft w:val="0"/>
      <w:marRight w:val="0"/>
      <w:marTop w:val="0"/>
      <w:marBottom w:val="0"/>
      <w:divBdr>
        <w:top w:val="none" w:sz="0" w:space="0" w:color="auto"/>
        <w:left w:val="none" w:sz="0" w:space="0" w:color="auto"/>
        <w:bottom w:val="none" w:sz="0" w:space="0" w:color="auto"/>
        <w:right w:val="none" w:sz="0" w:space="0" w:color="auto"/>
      </w:divBdr>
    </w:div>
    <w:div w:id="1772431553">
      <w:bodyDiv w:val="1"/>
      <w:marLeft w:val="0"/>
      <w:marRight w:val="0"/>
      <w:marTop w:val="0"/>
      <w:marBottom w:val="0"/>
      <w:divBdr>
        <w:top w:val="none" w:sz="0" w:space="0" w:color="auto"/>
        <w:left w:val="none" w:sz="0" w:space="0" w:color="auto"/>
        <w:bottom w:val="none" w:sz="0" w:space="0" w:color="auto"/>
        <w:right w:val="none" w:sz="0" w:space="0" w:color="auto"/>
      </w:divBdr>
    </w:div>
    <w:div w:id="1797135055">
      <w:bodyDiv w:val="1"/>
      <w:marLeft w:val="0"/>
      <w:marRight w:val="0"/>
      <w:marTop w:val="0"/>
      <w:marBottom w:val="0"/>
      <w:divBdr>
        <w:top w:val="none" w:sz="0" w:space="0" w:color="auto"/>
        <w:left w:val="none" w:sz="0" w:space="0" w:color="auto"/>
        <w:bottom w:val="none" w:sz="0" w:space="0" w:color="auto"/>
        <w:right w:val="none" w:sz="0" w:space="0" w:color="auto"/>
      </w:divBdr>
    </w:div>
    <w:div w:id="1812212973">
      <w:bodyDiv w:val="1"/>
      <w:marLeft w:val="0"/>
      <w:marRight w:val="0"/>
      <w:marTop w:val="0"/>
      <w:marBottom w:val="0"/>
      <w:divBdr>
        <w:top w:val="none" w:sz="0" w:space="0" w:color="auto"/>
        <w:left w:val="none" w:sz="0" w:space="0" w:color="auto"/>
        <w:bottom w:val="none" w:sz="0" w:space="0" w:color="auto"/>
        <w:right w:val="none" w:sz="0" w:space="0" w:color="auto"/>
      </w:divBdr>
    </w:div>
    <w:div w:id="1843426785">
      <w:bodyDiv w:val="1"/>
      <w:marLeft w:val="0"/>
      <w:marRight w:val="0"/>
      <w:marTop w:val="0"/>
      <w:marBottom w:val="0"/>
      <w:divBdr>
        <w:top w:val="none" w:sz="0" w:space="0" w:color="auto"/>
        <w:left w:val="none" w:sz="0" w:space="0" w:color="auto"/>
        <w:bottom w:val="none" w:sz="0" w:space="0" w:color="auto"/>
        <w:right w:val="none" w:sz="0" w:space="0" w:color="auto"/>
      </w:divBdr>
      <w:divsChild>
        <w:div w:id="1124226417">
          <w:marLeft w:val="-4200"/>
          <w:marRight w:val="0"/>
          <w:marTop w:val="0"/>
          <w:marBottom w:val="0"/>
          <w:divBdr>
            <w:top w:val="single" w:sz="6" w:space="0" w:color="999999"/>
            <w:left w:val="single" w:sz="6" w:space="0" w:color="999999"/>
            <w:bottom w:val="single" w:sz="6" w:space="0" w:color="999999"/>
            <w:right w:val="single" w:sz="6" w:space="0" w:color="999999"/>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37434948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7957571">
      <w:bodyDiv w:val="1"/>
      <w:marLeft w:val="0"/>
      <w:marRight w:val="0"/>
      <w:marTop w:val="0"/>
      <w:marBottom w:val="0"/>
      <w:divBdr>
        <w:top w:val="none" w:sz="0" w:space="0" w:color="auto"/>
        <w:left w:val="none" w:sz="0" w:space="0" w:color="auto"/>
        <w:bottom w:val="none" w:sz="0" w:space="0" w:color="auto"/>
        <w:right w:val="none" w:sz="0" w:space="0" w:color="auto"/>
      </w:divBdr>
    </w:div>
    <w:div w:id="1869416537">
      <w:bodyDiv w:val="1"/>
      <w:marLeft w:val="0"/>
      <w:marRight w:val="0"/>
      <w:marTop w:val="0"/>
      <w:marBottom w:val="0"/>
      <w:divBdr>
        <w:top w:val="none" w:sz="0" w:space="0" w:color="auto"/>
        <w:left w:val="none" w:sz="0" w:space="0" w:color="auto"/>
        <w:bottom w:val="none" w:sz="0" w:space="0" w:color="auto"/>
        <w:right w:val="none" w:sz="0" w:space="0" w:color="auto"/>
      </w:divBdr>
    </w:div>
    <w:div w:id="1886286668">
      <w:bodyDiv w:val="1"/>
      <w:marLeft w:val="0"/>
      <w:marRight w:val="0"/>
      <w:marTop w:val="0"/>
      <w:marBottom w:val="0"/>
      <w:divBdr>
        <w:top w:val="none" w:sz="0" w:space="0" w:color="auto"/>
        <w:left w:val="none" w:sz="0" w:space="0" w:color="auto"/>
        <w:bottom w:val="none" w:sz="0" w:space="0" w:color="auto"/>
        <w:right w:val="none" w:sz="0" w:space="0" w:color="auto"/>
      </w:divBdr>
    </w:div>
    <w:div w:id="1927615193">
      <w:bodyDiv w:val="1"/>
      <w:marLeft w:val="0"/>
      <w:marRight w:val="0"/>
      <w:marTop w:val="0"/>
      <w:marBottom w:val="0"/>
      <w:divBdr>
        <w:top w:val="none" w:sz="0" w:space="0" w:color="auto"/>
        <w:left w:val="none" w:sz="0" w:space="0" w:color="auto"/>
        <w:bottom w:val="none" w:sz="0" w:space="0" w:color="auto"/>
        <w:right w:val="none" w:sz="0" w:space="0" w:color="auto"/>
      </w:divBdr>
    </w:div>
    <w:div w:id="2041513701">
      <w:bodyDiv w:val="1"/>
      <w:marLeft w:val="0"/>
      <w:marRight w:val="0"/>
      <w:marTop w:val="0"/>
      <w:marBottom w:val="0"/>
      <w:divBdr>
        <w:top w:val="none" w:sz="0" w:space="0" w:color="auto"/>
        <w:left w:val="none" w:sz="0" w:space="0" w:color="auto"/>
        <w:bottom w:val="none" w:sz="0" w:space="0" w:color="auto"/>
        <w:right w:val="none" w:sz="0" w:space="0" w:color="auto"/>
      </w:divBdr>
    </w:div>
    <w:div w:id="2044399171">
      <w:bodyDiv w:val="1"/>
      <w:marLeft w:val="0"/>
      <w:marRight w:val="0"/>
      <w:marTop w:val="0"/>
      <w:marBottom w:val="0"/>
      <w:divBdr>
        <w:top w:val="none" w:sz="0" w:space="0" w:color="auto"/>
        <w:left w:val="none" w:sz="0" w:space="0" w:color="auto"/>
        <w:bottom w:val="none" w:sz="0" w:space="0" w:color="auto"/>
        <w:right w:val="none" w:sz="0" w:space="0" w:color="auto"/>
      </w:divBdr>
    </w:div>
    <w:div w:id="2097708197">
      <w:bodyDiv w:val="1"/>
      <w:marLeft w:val="0"/>
      <w:marRight w:val="0"/>
      <w:marTop w:val="0"/>
      <w:marBottom w:val="0"/>
      <w:divBdr>
        <w:top w:val="none" w:sz="0" w:space="0" w:color="auto"/>
        <w:left w:val="none" w:sz="0" w:space="0" w:color="auto"/>
        <w:bottom w:val="none" w:sz="0" w:space="0" w:color="auto"/>
        <w:right w:val="none" w:sz="0" w:space="0" w:color="auto"/>
      </w:divBdr>
    </w:div>
    <w:div w:id="2141485401">
      <w:bodyDiv w:val="1"/>
      <w:marLeft w:val="0"/>
      <w:marRight w:val="0"/>
      <w:marTop w:val="0"/>
      <w:marBottom w:val="0"/>
      <w:divBdr>
        <w:top w:val="none" w:sz="0" w:space="0" w:color="auto"/>
        <w:left w:val="none" w:sz="0" w:space="0" w:color="auto"/>
        <w:bottom w:val="none" w:sz="0" w:space="0" w:color="auto"/>
        <w:right w:val="none" w:sz="0" w:space="0" w:color="auto"/>
      </w:divBdr>
    </w:div>
    <w:div w:id="2144617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117" Type="http://schemas.openxmlformats.org/officeDocument/2006/relationships/image" Target="media/image75.png"/><Relationship Id="rId21" Type="http://schemas.openxmlformats.org/officeDocument/2006/relationships/header" Target="header2.xml"/><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1.emf"/><Relationship Id="rId68" Type="http://schemas.openxmlformats.org/officeDocument/2006/relationships/oleObject" Target="embeddings/oleObject22.bin"/><Relationship Id="rId84" Type="http://schemas.openxmlformats.org/officeDocument/2006/relationships/image" Target="media/image45.png"/><Relationship Id="rId89" Type="http://schemas.openxmlformats.org/officeDocument/2006/relationships/image" Target="media/image49.png"/><Relationship Id="rId112" Type="http://schemas.openxmlformats.org/officeDocument/2006/relationships/image" Target="media/image70.emf"/><Relationship Id="rId133" Type="http://schemas.microsoft.com/office/2011/relationships/people" Target="people.xml"/><Relationship Id="rId16" Type="http://schemas.openxmlformats.org/officeDocument/2006/relationships/oleObject" Target="embeddings/oleObject2.bin"/><Relationship Id="rId107" Type="http://schemas.openxmlformats.org/officeDocument/2006/relationships/image" Target="media/image65.png"/><Relationship Id="rId11" Type="http://schemas.openxmlformats.org/officeDocument/2006/relationships/footer" Target="footer1.xml"/><Relationship Id="rId32" Type="http://schemas.openxmlformats.org/officeDocument/2006/relationships/image" Target="media/image11.emf"/><Relationship Id="rId37" Type="http://schemas.openxmlformats.org/officeDocument/2006/relationships/oleObject" Target="embeddings/oleObject11.bin"/><Relationship Id="rId53" Type="http://schemas.openxmlformats.org/officeDocument/2006/relationships/image" Target="media/image26.emf"/><Relationship Id="rId58" Type="http://schemas.openxmlformats.org/officeDocument/2006/relationships/oleObject" Target="embeddings/oleObject17.bin"/><Relationship Id="rId74" Type="http://schemas.openxmlformats.org/officeDocument/2006/relationships/header" Target="header3.xml"/><Relationship Id="rId79" Type="http://schemas.openxmlformats.org/officeDocument/2006/relationships/image" Target="media/image41.jpeg"/><Relationship Id="rId102" Type="http://schemas.openxmlformats.org/officeDocument/2006/relationships/image" Target="media/image61.png"/><Relationship Id="rId123" Type="http://schemas.openxmlformats.org/officeDocument/2006/relationships/hyperlink" Target="mailto:blackrock.pensionsuk@blackrock.com" TargetMode="External"/><Relationship Id="rId128" Type="http://schemas.openxmlformats.org/officeDocument/2006/relationships/image" Target="media/image83.png"/><Relationship Id="rId5" Type="http://schemas.openxmlformats.org/officeDocument/2006/relationships/numbering" Target="numbering.xml"/><Relationship Id="rId90" Type="http://schemas.openxmlformats.org/officeDocument/2006/relationships/image" Target="media/image50.png"/><Relationship Id="rId95" Type="http://schemas.openxmlformats.org/officeDocument/2006/relationships/image" Target="media/image55.emf"/><Relationship Id="rId14" Type="http://schemas.openxmlformats.org/officeDocument/2006/relationships/oleObject" Target="embeddings/oleObject1.bin"/><Relationship Id="rId22" Type="http://schemas.openxmlformats.org/officeDocument/2006/relationships/image" Target="media/image5.png"/><Relationship Id="rId27" Type="http://schemas.openxmlformats.org/officeDocument/2006/relationships/oleObject" Target="embeddings/oleObject6.bin"/><Relationship Id="rId30" Type="http://schemas.openxmlformats.org/officeDocument/2006/relationships/image" Target="media/image10.emf"/><Relationship Id="rId35" Type="http://schemas.openxmlformats.org/officeDocument/2006/relationships/oleObject" Target="embeddings/oleObject10.bin"/><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oleObject" Target="embeddings/oleObject16.bin"/><Relationship Id="rId64" Type="http://schemas.openxmlformats.org/officeDocument/2006/relationships/oleObject" Target="embeddings/oleObject20.bin"/><Relationship Id="rId69" Type="http://schemas.openxmlformats.org/officeDocument/2006/relationships/image" Target="media/image34.png"/><Relationship Id="rId77" Type="http://schemas.openxmlformats.org/officeDocument/2006/relationships/oleObject" Target="embeddings/oleObject24.bin"/><Relationship Id="rId100" Type="http://schemas.openxmlformats.org/officeDocument/2006/relationships/image" Target="media/image59.png"/><Relationship Id="rId105" Type="http://schemas.openxmlformats.org/officeDocument/2006/relationships/image" Target="media/image63.png"/><Relationship Id="rId113" Type="http://schemas.openxmlformats.org/officeDocument/2006/relationships/image" Target="media/image71.png"/><Relationship Id="rId118" Type="http://schemas.openxmlformats.org/officeDocument/2006/relationships/image" Target="media/image76.emf"/><Relationship Id="rId126" Type="http://schemas.openxmlformats.org/officeDocument/2006/relationships/image" Target="media/image81.png"/><Relationship Id="rId13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5.emf"/><Relationship Id="rId72" Type="http://schemas.openxmlformats.org/officeDocument/2006/relationships/image" Target="media/image36.png"/><Relationship Id="rId80" Type="http://schemas.openxmlformats.org/officeDocument/2006/relationships/image" Target="media/image42.emf"/><Relationship Id="rId85" Type="http://schemas.openxmlformats.org/officeDocument/2006/relationships/image" Target="media/image46.png"/><Relationship Id="rId93" Type="http://schemas.openxmlformats.org/officeDocument/2006/relationships/image" Target="media/image53.png"/><Relationship Id="rId98" Type="http://schemas.openxmlformats.org/officeDocument/2006/relationships/image" Target="media/image57.png"/><Relationship Id="rId121"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emf"/><Relationship Id="rId25" Type="http://schemas.openxmlformats.org/officeDocument/2006/relationships/oleObject" Target="embeddings/oleObject5.bin"/><Relationship Id="rId33" Type="http://schemas.openxmlformats.org/officeDocument/2006/relationships/oleObject" Target="embeddings/oleObject9.bin"/><Relationship Id="rId38" Type="http://schemas.openxmlformats.org/officeDocument/2006/relationships/image" Target="media/image14.emf"/><Relationship Id="rId46" Type="http://schemas.openxmlformats.org/officeDocument/2006/relationships/image" Target="media/image20.png"/><Relationship Id="rId59" Type="http://schemas.openxmlformats.org/officeDocument/2006/relationships/image" Target="media/image29.emf"/><Relationship Id="rId67" Type="http://schemas.openxmlformats.org/officeDocument/2006/relationships/image" Target="media/image33.emf"/><Relationship Id="rId103" Type="http://schemas.openxmlformats.org/officeDocument/2006/relationships/image" Target="media/image62.emf"/><Relationship Id="rId108" Type="http://schemas.openxmlformats.org/officeDocument/2006/relationships/image" Target="media/image66.png"/><Relationship Id="rId116" Type="http://schemas.openxmlformats.org/officeDocument/2006/relationships/image" Target="media/image74.emf"/><Relationship Id="rId124" Type="http://schemas.openxmlformats.org/officeDocument/2006/relationships/header" Target="header4.xml"/><Relationship Id="rId129" Type="http://schemas.openxmlformats.org/officeDocument/2006/relationships/image" Target="media/image84.png"/><Relationship Id="rId20" Type="http://schemas.openxmlformats.org/officeDocument/2006/relationships/oleObject" Target="embeddings/oleObject4.bin"/><Relationship Id="rId41" Type="http://schemas.openxmlformats.org/officeDocument/2006/relationships/oleObject" Target="embeddings/oleObject13.bin"/><Relationship Id="rId54" Type="http://schemas.openxmlformats.org/officeDocument/2006/relationships/oleObject" Target="embeddings/oleObject15.bin"/><Relationship Id="rId62" Type="http://schemas.openxmlformats.org/officeDocument/2006/relationships/oleObject" Target="embeddings/oleObject19.bin"/><Relationship Id="rId70" Type="http://schemas.openxmlformats.org/officeDocument/2006/relationships/image" Target="media/image35.emf"/><Relationship Id="rId75" Type="http://schemas.openxmlformats.org/officeDocument/2006/relationships/image" Target="media/image38.png"/><Relationship Id="rId83" Type="http://schemas.openxmlformats.org/officeDocument/2006/relationships/image" Target="media/image44.png"/><Relationship Id="rId88" Type="http://schemas.openxmlformats.org/officeDocument/2006/relationships/oleObject" Target="embeddings/oleObject26.bin"/><Relationship Id="rId91" Type="http://schemas.openxmlformats.org/officeDocument/2006/relationships/image" Target="media/image51.png"/><Relationship Id="rId96" Type="http://schemas.openxmlformats.org/officeDocument/2006/relationships/oleObject" Target="embeddings/oleObject27.bin"/><Relationship Id="rId111" Type="http://schemas.openxmlformats.org/officeDocument/2006/relationships/image" Target="media/image69.emf"/><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emf"/><Relationship Id="rId23" Type="http://schemas.openxmlformats.org/officeDocument/2006/relationships/image" Target="media/image6.png"/><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image" Target="media/image23.png"/><Relationship Id="rId57" Type="http://schemas.openxmlformats.org/officeDocument/2006/relationships/image" Target="media/image28.emf"/><Relationship Id="rId106" Type="http://schemas.openxmlformats.org/officeDocument/2006/relationships/image" Target="media/image64.png"/><Relationship Id="rId114" Type="http://schemas.openxmlformats.org/officeDocument/2006/relationships/image" Target="media/image72.emf"/><Relationship Id="rId119" Type="http://schemas.openxmlformats.org/officeDocument/2006/relationships/image" Target="media/image77.png"/><Relationship Id="rId127" Type="http://schemas.openxmlformats.org/officeDocument/2006/relationships/image" Target="media/image82.png"/><Relationship Id="rId10" Type="http://schemas.openxmlformats.org/officeDocument/2006/relationships/endnotes" Target="endnotes.xml"/><Relationship Id="rId31" Type="http://schemas.openxmlformats.org/officeDocument/2006/relationships/oleObject" Target="embeddings/oleObject8.bin"/><Relationship Id="rId44" Type="http://schemas.openxmlformats.org/officeDocument/2006/relationships/image" Target="media/image18.png"/><Relationship Id="rId52" Type="http://schemas.openxmlformats.org/officeDocument/2006/relationships/oleObject" Target="embeddings/oleObject14.bin"/><Relationship Id="rId60" Type="http://schemas.openxmlformats.org/officeDocument/2006/relationships/oleObject" Target="embeddings/oleObject18.bin"/><Relationship Id="rId65" Type="http://schemas.openxmlformats.org/officeDocument/2006/relationships/image" Target="media/image32.emf"/><Relationship Id="rId73" Type="http://schemas.openxmlformats.org/officeDocument/2006/relationships/image" Target="media/image37.png"/><Relationship Id="rId78" Type="http://schemas.openxmlformats.org/officeDocument/2006/relationships/image" Target="media/image40.png"/><Relationship Id="rId81" Type="http://schemas.openxmlformats.org/officeDocument/2006/relationships/oleObject" Target="embeddings/oleObject25.bin"/><Relationship Id="rId86" Type="http://schemas.openxmlformats.org/officeDocument/2006/relationships/image" Target="media/image47.png"/><Relationship Id="rId94" Type="http://schemas.openxmlformats.org/officeDocument/2006/relationships/image" Target="media/image54.png"/><Relationship Id="rId99" Type="http://schemas.openxmlformats.org/officeDocument/2006/relationships/image" Target="media/image58.png"/><Relationship Id="rId101" Type="http://schemas.openxmlformats.org/officeDocument/2006/relationships/image" Target="media/image60.png"/><Relationship Id="rId122" Type="http://schemas.openxmlformats.org/officeDocument/2006/relationships/image" Target="media/image80.png"/><Relationship Id="rId130" Type="http://schemas.openxmlformats.org/officeDocument/2006/relationships/hyperlink" Target="http://www.w3.org/TR/WCAG2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emf"/><Relationship Id="rId18" Type="http://schemas.openxmlformats.org/officeDocument/2006/relationships/oleObject" Target="embeddings/oleObject3.bin"/><Relationship Id="rId39" Type="http://schemas.openxmlformats.org/officeDocument/2006/relationships/oleObject" Target="embeddings/oleObject12.bin"/><Relationship Id="rId109" Type="http://schemas.openxmlformats.org/officeDocument/2006/relationships/image" Target="media/image67.png"/><Relationship Id="rId34" Type="http://schemas.openxmlformats.org/officeDocument/2006/relationships/image" Target="media/image12.emf"/><Relationship Id="rId50" Type="http://schemas.openxmlformats.org/officeDocument/2006/relationships/image" Target="media/image24.png"/><Relationship Id="rId55" Type="http://schemas.openxmlformats.org/officeDocument/2006/relationships/image" Target="media/image27.emf"/><Relationship Id="rId76" Type="http://schemas.openxmlformats.org/officeDocument/2006/relationships/image" Target="media/image39.emf"/><Relationship Id="rId97" Type="http://schemas.openxmlformats.org/officeDocument/2006/relationships/image" Target="media/image56.png"/><Relationship Id="rId104" Type="http://schemas.openxmlformats.org/officeDocument/2006/relationships/oleObject" Target="embeddings/oleObject28.bin"/><Relationship Id="rId120" Type="http://schemas.openxmlformats.org/officeDocument/2006/relationships/image" Target="media/image78.png"/><Relationship Id="rId125" Type="http://schemas.openxmlformats.org/officeDocument/2006/relationships/header" Target="header5.xml"/><Relationship Id="rId7" Type="http://schemas.openxmlformats.org/officeDocument/2006/relationships/settings" Target="settings.xml"/><Relationship Id="rId71" Type="http://schemas.openxmlformats.org/officeDocument/2006/relationships/oleObject" Target="embeddings/oleObject23.bin"/><Relationship Id="rId92" Type="http://schemas.openxmlformats.org/officeDocument/2006/relationships/image" Target="media/image52.png"/><Relationship Id="rId2" Type="http://schemas.openxmlformats.org/officeDocument/2006/relationships/customXml" Target="../customXml/item2.xml"/><Relationship Id="rId29" Type="http://schemas.openxmlformats.org/officeDocument/2006/relationships/oleObject" Target="embeddings/oleObject7.bin"/><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image" Target="media/image19.png"/><Relationship Id="rId66" Type="http://schemas.openxmlformats.org/officeDocument/2006/relationships/oleObject" Target="embeddings/oleObject21.bin"/><Relationship Id="rId87" Type="http://schemas.openxmlformats.org/officeDocument/2006/relationships/image" Target="media/image48.emf"/><Relationship Id="rId110" Type="http://schemas.openxmlformats.org/officeDocument/2006/relationships/image" Target="media/image68.emf"/><Relationship Id="rId115" Type="http://schemas.openxmlformats.org/officeDocument/2006/relationships/image" Target="media/image73.emf"/><Relationship Id="rId131" Type="http://schemas.openxmlformats.org/officeDocument/2006/relationships/hyperlink" Target="http://www.legislation.gov.uk/ukpga/2010/15/contents" TargetMode="External"/><Relationship Id="rId61" Type="http://schemas.openxmlformats.org/officeDocument/2006/relationships/image" Target="media/image30.emf"/><Relationship Id="rId82" Type="http://schemas.openxmlformats.org/officeDocument/2006/relationships/image" Target="media/image43.png"/><Relationship Id="rId1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A1B6F1E95174A4E92024B072FE20B3F" ma:contentTypeVersion="" ma:contentTypeDescription="Create a new document." ma:contentTypeScope="" ma:versionID="458a9c8694a8cff2d33fc57bba936988">
  <xsd:schema xmlns:xsd="http://www.w3.org/2001/XMLSchema" xmlns:xs="http://www.w3.org/2001/XMLSchema" xmlns:p="http://schemas.microsoft.com/office/2006/metadata/properties" targetNamespace="http://schemas.microsoft.com/office/2006/metadata/properties" ma:root="true" ma:fieldsID="f3e687d5f98ee29b9cfcc2ff24550dc4">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E52DC-4D3D-49B3-90CB-AA44F09B950C}">
  <ds:schemaRefs>
    <ds:schemaRef ds:uri="http://purl.org/dc/dcmitype/"/>
    <ds:schemaRef ds:uri="http://www.w3.org/XML/1998/namespace"/>
    <ds:schemaRef ds:uri="http://purl.org/dc/terms/"/>
    <ds:schemaRef ds:uri="http://schemas.microsoft.com/office/2006/metadata/properties"/>
    <ds:schemaRef ds:uri="http://purl.org/dc/elements/1.1/"/>
    <ds:schemaRef ds:uri="http://schemas.openxmlformats.org/package/2006/metadata/core-properties"/>
    <ds:schemaRef ds:uri="http://schemas.microsoft.com/office/2006/documentManagement/types"/>
    <ds:schemaRef ds:uri="http://schemas.microsoft.com/office/infopath/2007/PartnerControls"/>
  </ds:schemaRefs>
</ds:datastoreItem>
</file>

<file path=customXml/itemProps2.xml><?xml version="1.0" encoding="utf-8"?>
<ds:datastoreItem xmlns:ds="http://schemas.openxmlformats.org/officeDocument/2006/customXml" ds:itemID="{75B9DA93-35D0-4238-BBF8-4A0B466BED92}">
  <ds:schemaRefs>
    <ds:schemaRef ds:uri="http://schemas.microsoft.com/sharepoint/v3/contenttype/forms"/>
  </ds:schemaRefs>
</ds:datastoreItem>
</file>

<file path=customXml/itemProps3.xml><?xml version="1.0" encoding="utf-8"?>
<ds:datastoreItem xmlns:ds="http://schemas.openxmlformats.org/officeDocument/2006/customXml" ds:itemID="{CF55C2A8-AD21-4E2C-97D8-A7858858CF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B6E39AF0-2FE9-479D-B12C-67CD551708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56177</Words>
  <Characters>320210</Characters>
  <Application>Microsoft Office Word</Application>
  <DocSecurity>4</DocSecurity>
  <Lines>2668</Lines>
  <Paragraphs>751</Paragraphs>
  <ScaleCrop>false</ScaleCrop>
  <HeadingPairs>
    <vt:vector size="2" baseType="variant">
      <vt:variant>
        <vt:lpstr>Title</vt:lpstr>
      </vt:variant>
      <vt:variant>
        <vt:i4>1</vt:i4>
      </vt:variant>
    </vt:vector>
  </HeadingPairs>
  <TitlesOfParts>
    <vt:vector size="1" baseType="lpstr">
      <vt:lpstr/>
    </vt:vector>
  </TitlesOfParts>
  <Company>Investment Solutions</Company>
  <LinksUpToDate>false</LinksUpToDate>
  <CharactersWithSpaces>375636</CharactersWithSpaces>
  <SharedDoc>false</SharedDoc>
  <HLinks>
    <vt:vector size="624" baseType="variant">
      <vt:variant>
        <vt:i4>4522062</vt:i4>
      </vt:variant>
      <vt:variant>
        <vt:i4>702</vt:i4>
      </vt:variant>
      <vt:variant>
        <vt:i4>0</vt:i4>
      </vt:variant>
      <vt:variant>
        <vt:i4>5</vt:i4>
      </vt:variant>
      <vt:variant>
        <vt:lpwstr>http://www.legislation.gov.uk/ukpga/2010/15/contents</vt:lpwstr>
      </vt:variant>
      <vt:variant>
        <vt:lpwstr/>
      </vt:variant>
      <vt:variant>
        <vt:i4>5636100</vt:i4>
      </vt:variant>
      <vt:variant>
        <vt:i4>699</vt:i4>
      </vt:variant>
      <vt:variant>
        <vt:i4>0</vt:i4>
      </vt:variant>
      <vt:variant>
        <vt:i4>5</vt:i4>
      </vt:variant>
      <vt:variant>
        <vt:lpwstr>http://www.w3.org/TR/WCAG20/</vt:lpwstr>
      </vt:variant>
      <vt:variant>
        <vt:lpwstr/>
      </vt:variant>
      <vt:variant>
        <vt:i4>8257570</vt:i4>
      </vt:variant>
      <vt:variant>
        <vt:i4>615</vt:i4>
      </vt:variant>
      <vt:variant>
        <vt:i4>0</vt:i4>
      </vt:variant>
      <vt:variant>
        <vt:i4>5</vt:i4>
      </vt:variant>
      <vt:variant>
        <vt:lpwstr>https://www.blackrockpensions.co.uk/blackrock-emplogin.asp</vt:lpwstr>
      </vt:variant>
      <vt:variant>
        <vt:lpwstr/>
      </vt:variant>
      <vt:variant>
        <vt:i4>1376313</vt:i4>
      </vt:variant>
      <vt:variant>
        <vt:i4>602</vt:i4>
      </vt:variant>
      <vt:variant>
        <vt:i4>0</vt:i4>
      </vt:variant>
      <vt:variant>
        <vt:i4>5</vt:i4>
      </vt:variant>
      <vt:variant>
        <vt:lpwstr/>
      </vt:variant>
      <vt:variant>
        <vt:lpwstr>_Toc401755909</vt:lpwstr>
      </vt:variant>
      <vt:variant>
        <vt:i4>1376313</vt:i4>
      </vt:variant>
      <vt:variant>
        <vt:i4>596</vt:i4>
      </vt:variant>
      <vt:variant>
        <vt:i4>0</vt:i4>
      </vt:variant>
      <vt:variant>
        <vt:i4>5</vt:i4>
      </vt:variant>
      <vt:variant>
        <vt:lpwstr/>
      </vt:variant>
      <vt:variant>
        <vt:lpwstr>_Toc401755908</vt:lpwstr>
      </vt:variant>
      <vt:variant>
        <vt:i4>1376313</vt:i4>
      </vt:variant>
      <vt:variant>
        <vt:i4>590</vt:i4>
      </vt:variant>
      <vt:variant>
        <vt:i4>0</vt:i4>
      </vt:variant>
      <vt:variant>
        <vt:i4>5</vt:i4>
      </vt:variant>
      <vt:variant>
        <vt:lpwstr/>
      </vt:variant>
      <vt:variant>
        <vt:lpwstr>_Toc401755907</vt:lpwstr>
      </vt:variant>
      <vt:variant>
        <vt:i4>1376313</vt:i4>
      </vt:variant>
      <vt:variant>
        <vt:i4>584</vt:i4>
      </vt:variant>
      <vt:variant>
        <vt:i4>0</vt:i4>
      </vt:variant>
      <vt:variant>
        <vt:i4>5</vt:i4>
      </vt:variant>
      <vt:variant>
        <vt:lpwstr/>
      </vt:variant>
      <vt:variant>
        <vt:lpwstr>_Toc401755906</vt:lpwstr>
      </vt:variant>
      <vt:variant>
        <vt:i4>1376313</vt:i4>
      </vt:variant>
      <vt:variant>
        <vt:i4>578</vt:i4>
      </vt:variant>
      <vt:variant>
        <vt:i4>0</vt:i4>
      </vt:variant>
      <vt:variant>
        <vt:i4>5</vt:i4>
      </vt:variant>
      <vt:variant>
        <vt:lpwstr/>
      </vt:variant>
      <vt:variant>
        <vt:lpwstr>_Toc401755905</vt:lpwstr>
      </vt:variant>
      <vt:variant>
        <vt:i4>1376313</vt:i4>
      </vt:variant>
      <vt:variant>
        <vt:i4>572</vt:i4>
      </vt:variant>
      <vt:variant>
        <vt:i4>0</vt:i4>
      </vt:variant>
      <vt:variant>
        <vt:i4>5</vt:i4>
      </vt:variant>
      <vt:variant>
        <vt:lpwstr/>
      </vt:variant>
      <vt:variant>
        <vt:lpwstr>_Toc401755904</vt:lpwstr>
      </vt:variant>
      <vt:variant>
        <vt:i4>1376313</vt:i4>
      </vt:variant>
      <vt:variant>
        <vt:i4>566</vt:i4>
      </vt:variant>
      <vt:variant>
        <vt:i4>0</vt:i4>
      </vt:variant>
      <vt:variant>
        <vt:i4>5</vt:i4>
      </vt:variant>
      <vt:variant>
        <vt:lpwstr/>
      </vt:variant>
      <vt:variant>
        <vt:lpwstr>_Toc401755903</vt:lpwstr>
      </vt:variant>
      <vt:variant>
        <vt:i4>1376313</vt:i4>
      </vt:variant>
      <vt:variant>
        <vt:i4>560</vt:i4>
      </vt:variant>
      <vt:variant>
        <vt:i4>0</vt:i4>
      </vt:variant>
      <vt:variant>
        <vt:i4>5</vt:i4>
      </vt:variant>
      <vt:variant>
        <vt:lpwstr/>
      </vt:variant>
      <vt:variant>
        <vt:lpwstr>_Toc401755902</vt:lpwstr>
      </vt:variant>
      <vt:variant>
        <vt:i4>1376313</vt:i4>
      </vt:variant>
      <vt:variant>
        <vt:i4>554</vt:i4>
      </vt:variant>
      <vt:variant>
        <vt:i4>0</vt:i4>
      </vt:variant>
      <vt:variant>
        <vt:i4>5</vt:i4>
      </vt:variant>
      <vt:variant>
        <vt:lpwstr/>
      </vt:variant>
      <vt:variant>
        <vt:lpwstr>_Toc401755901</vt:lpwstr>
      </vt:variant>
      <vt:variant>
        <vt:i4>1376313</vt:i4>
      </vt:variant>
      <vt:variant>
        <vt:i4>548</vt:i4>
      </vt:variant>
      <vt:variant>
        <vt:i4>0</vt:i4>
      </vt:variant>
      <vt:variant>
        <vt:i4>5</vt:i4>
      </vt:variant>
      <vt:variant>
        <vt:lpwstr/>
      </vt:variant>
      <vt:variant>
        <vt:lpwstr>_Toc401755900</vt:lpwstr>
      </vt:variant>
      <vt:variant>
        <vt:i4>1835064</vt:i4>
      </vt:variant>
      <vt:variant>
        <vt:i4>542</vt:i4>
      </vt:variant>
      <vt:variant>
        <vt:i4>0</vt:i4>
      </vt:variant>
      <vt:variant>
        <vt:i4>5</vt:i4>
      </vt:variant>
      <vt:variant>
        <vt:lpwstr/>
      </vt:variant>
      <vt:variant>
        <vt:lpwstr>_Toc401755899</vt:lpwstr>
      </vt:variant>
      <vt:variant>
        <vt:i4>1835064</vt:i4>
      </vt:variant>
      <vt:variant>
        <vt:i4>536</vt:i4>
      </vt:variant>
      <vt:variant>
        <vt:i4>0</vt:i4>
      </vt:variant>
      <vt:variant>
        <vt:i4>5</vt:i4>
      </vt:variant>
      <vt:variant>
        <vt:lpwstr/>
      </vt:variant>
      <vt:variant>
        <vt:lpwstr>_Toc401755898</vt:lpwstr>
      </vt:variant>
      <vt:variant>
        <vt:i4>1835064</vt:i4>
      </vt:variant>
      <vt:variant>
        <vt:i4>530</vt:i4>
      </vt:variant>
      <vt:variant>
        <vt:i4>0</vt:i4>
      </vt:variant>
      <vt:variant>
        <vt:i4>5</vt:i4>
      </vt:variant>
      <vt:variant>
        <vt:lpwstr/>
      </vt:variant>
      <vt:variant>
        <vt:lpwstr>_Toc401755897</vt:lpwstr>
      </vt:variant>
      <vt:variant>
        <vt:i4>1835064</vt:i4>
      </vt:variant>
      <vt:variant>
        <vt:i4>524</vt:i4>
      </vt:variant>
      <vt:variant>
        <vt:i4>0</vt:i4>
      </vt:variant>
      <vt:variant>
        <vt:i4>5</vt:i4>
      </vt:variant>
      <vt:variant>
        <vt:lpwstr/>
      </vt:variant>
      <vt:variant>
        <vt:lpwstr>_Toc401755896</vt:lpwstr>
      </vt:variant>
      <vt:variant>
        <vt:i4>1835064</vt:i4>
      </vt:variant>
      <vt:variant>
        <vt:i4>518</vt:i4>
      </vt:variant>
      <vt:variant>
        <vt:i4>0</vt:i4>
      </vt:variant>
      <vt:variant>
        <vt:i4>5</vt:i4>
      </vt:variant>
      <vt:variant>
        <vt:lpwstr/>
      </vt:variant>
      <vt:variant>
        <vt:lpwstr>_Toc401755895</vt:lpwstr>
      </vt:variant>
      <vt:variant>
        <vt:i4>1835064</vt:i4>
      </vt:variant>
      <vt:variant>
        <vt:i4>512</vt:i4>
      </vt:variant>
      <vt:variant>
        <vt:i4>0</vt:i4>
      </vt:variant>
      <vt:variant>
        <vt:i4>5</vt:i4>
      </vt:variant>
      <vt:variant>
        <vt:lpwstr/>
      </vt:variant>
      <vt:variant>
        <vt:lpwstr>_Toc401755894</vt:lpwstr>
      </vt:variant>
      <vt:variant>
        <vt:i4>1835064</vt:i4>
      </vt:variant>
      <vt:variant>
        <vt:i4>506</vt:i4>
      </vt:variant>
      <vt:variant>
        <vt:i4>0</vt:i4>
      </vt:variant>
      <vt:variant>
        <vt:i4>5</vt:i4>
      </vt:variant>
      <vt:variant>
        <vt:lpwstr/>
      </vt:variant>
      <vt:variant>
        <vt:lpwstr>_Toc401755893</vt:lpwstr>
      </vt:variant>
      <vt:variant>
        <vt:i4>1835064</vt:i4>
      </vt:variant>
      <vt:variant>
        <vt:i4>500</vt:i4>
      </vt:variant>
      <vt:variant>
        <vt:i4>0</vt:i4>
      </vt:variant>
      <vt:variant>
        <vt:i4>5</vt:i4>
      </vt:variant>
      <vt:variant>
        <vt:lpwstr/>
      </vt:variant>
      <vt:variant>
        <vt:lpwstr>_Toc401755892</vt:lpwstr>
      </vt:variant>
      <vt:variant>
        <vt:i4>1835064</vt:i4>
      </vt:variant>
      <vt:variant>
        <vt:i4>494</vt:i4>
      </vt:variant>
      <vt:variant>
        <vt:i4>0</vt:i4>
      </vt:variant>
      <vt:variant>
        <vt:i4>5</vt:i4>
      </vt:variant>
      <vt:variant>
        <vt:lpwstr/>
      </vt:variant>
      <vt:variant>
        <vt:lpwstr>_Toc401755891</vt:lpwstr>
      </vt:variant>
      <vt:variant>
        <vt:i4>1835064</vt:i4>
      </vt:variant>
      <vt:variant>
        <vt:i4>488</vt:i4>
      </vt:variant>
      <vt:variant>
        <vt:i4>0</vt:i4>
      </vt:variant>
      <vt:variant>
        <vt:i4>5</vt:i4>
      </vt:variant>
      <vt:variant>
        <vt:lpwstr/>
      </vt:variant>
      <vt:variant>
        <vt:lpwstr>_Toc401755890</vt:lpwstr>
      </vt:variant>
      <vt:variant>
        <vt:i4>1900600</vt:i4>
      </vt:variant>
      <vt:variant>
        <vt:i4>482</vt:i4>
      </vt:variant>
      <vt:variant>
        <vt:i4>0</vt:i4>
      </vt:variant>
      <vt:variant>
        <vt:i4>5</vt:i4>
      </vt:variant>
      <vt:variant>
        <vt:lpwstr/>
      </vt:variant>
      <vt:variant>
        <vt:lpwstr>_Toc401755889</vt:lpwstr>
      </vt:variant>
      <vt:variant>
        <vt:i4>1900600</vt:i4>
      </vt:variant>
      <vt:variant>
        <vt:i4>476</vt:i4>
      </vt:variant>
      <vt:variant>
        <vt:i4>0</vt:i4>
      </vt:variant>
      <vt:variant>
        <vt:i4>5</vt:i4>
      </vt:variant>
      <vt:variant>
        <vt:lpwstr/>
      </vt:variant>
      <vt:variant>
        <vt:lpwstr>_Toc401755888</vt:lpwstr>
      </vt:variant>
      <vt:variant>
        <vt:i4>1900600</vt:i4>
      </vt:variant>
      <vt:variant>
        <vt:i4>470</vt:i4>
      </vt:variant>
      <vt:variant>
        <vt:i4>0</vt:i4>
      </vt:variant>
      <vt:variant>
        <vt:i4>5</vt:i4>
      </vt:variant>
      <vt:variant>
        <vt:lpwstr/>
      </vt:variant>
      <vt:variant>
        <vt:lpwstr>_Toc401755887</vt:lpwstr>
      </vt:variant>
      <vt:variant>
        <vt:i4>1900600</vt:i4>
      </vt:variant>
      <vt:variant>
        <vt:i4>464</vt:i4>
      </vt:variant>
      <vt:variant>
        <vt:i4>0</vt:i4>
      </vt:variant>
      <vt:variant>
        <vt:i4>5</vt:i4>
      </vt:variant>
      <vt:variant>
        <vt:lpwstr/>
      </vt:variant>
      <vt:variant>
        <vt:lpwstr>_Toc401755886</vt:lpwstr>
      </vt:variant>
      <vt:variant>
        <vt:i4>1900600</vt:i4>
      </vt:variant>
      <vt:variant>
        <vt:i4>458</vt:i4>
      </vt:variant>
      <vt:variant>
        <vt:i4>0</vt:i4>
      </vt:variant>
      <vt:variant>
        <vt:i4>5</vt:i4>
      </vt:variant>
      <vt:variant>
        <vt:lpwstr/>
      </vt:variant>
      <vt:variant>
        <vt:lpwstr>_Toc401755885</vt:lpwstr>
      </vt:variant>
      <vt:variant>
        <vt:i4>1900600</vt:i4>
      </vt:variant>
      <vt:variant>
        <vt:i4>452</vt:i4>
      </vt:variant>
      <vt:variant>
        <vt:i4>0</vt:i4>
      </vt:variant>
      <vt:variant>
        <vt:i4>5</vt:i4>
      </vt:variant>
      <vt:variant>
        <vt:lpwstr/>
      </vt:variant>
      <vt:variant>
        <vt:lpwstr>_Toc401755884</vt:lpwstr>
      </vt:variant>
      <vt:variant>
        <vt:i4>1900600</vt:i4>
      </vt:variant>
      <vt:variant>
        <vt:i4>446</vt:i4>
      </vt:variant>
      <vt:variant>
        <vt:i4>0</vt:i4>
      </vt:variant>
      <vt:variant>
        <vt:i4>5</vt:i4>
      </vt:variant>
      <vt:variant>
        <vt:lpwstr/>
      </vt:variant>
      <vt:variant>
        <vt:lpwstr>_Toc401755883</vt:lpwstr>
      </vt:variant>
      <vt:variant>
        <vt:i4>1900600</vt:i4>
      </vt:variant>
      <vt:variant>
        <vt:i4>440</vt:i4>
      </vt:variant>
      <vt:variant>
        <vt:i4>0</vt:i4>
      </vt:variant>
      <vt:variant>
        <vt:i4>5</vt:i4>
      </vt:variant>
      <vt:variant>
        <vt:lpwstr/>
      </vt:variant>
      <vt:variant>
        <vt:lpwstr>_Toc401755882</vt:lpwstr>
      </vt:variant>
      <vt:variant>
        <vt:i4>1900600</vt:i4>
      </vt:variant>
      <vt:variant>
        <vt:i4>434</vt:i4>
      </vt:variant>
      <vt:variant>
        <vt:i4>0</vt:i4>
      </vt:variant>
      <vt:variant>
        <vt:i4>5</vt:i4>
      </vt:variant>
      <vt:variant>
        <vt:lpwstr/>
      </vt:variant>
      <vt:variant>
        <vt:lpwstr>_Toc401755881</vt:lpwstr>
      </vt:variant>
      <vt:variant>
        <vt:i4>1900600</vt:i4>
      </vt:variant>
      <vt:variant>
        <vt:i4>428</vt:i4>
      </vt:variant>
      <vt:variant>
        <vt:i4>0</vt:i4>
      </vt:variant>
      <vt:variant>
        <vt:i4>5</vt:i4>
      </vt:variant>
      <vt:variant>
        <vt:lpwstr/>
      </vt:variant>
      <vt:variant>
        <vt:lpwstr>_Toc401755880</vt:lpwstr>
      </vt:variant>
      <vt:variant>
        <vt:i4>1179704</vt:i4>
      </vt:variant>
      <vt:variant>
        <vt:i4>422</vt:i4>
      </vt:variant>
      <vt:variant>
        <vt:i4>0</vt:i4>
      </vt:variant>
      <vt:variant>
        <vt:i4>5</vt:i4>
      </vt:variant>
      <vt:variant>
        <vt:lpwstr/>
      </vt:variant>
      <vt:variant>
        <vt:lpwstr>_Toc401755879</vt:lpwstr>
      </vt:variant>
      <vt:variant>
        <vt:i4>1179704</vt:i4>
      </vt:variant>
      <vt:variant>
        <vt:i4>416</vt:i4>
      </vt:variant>
      <vt:variant>
        <vt:i4>0</vt:i4>
      </vt:variant>
      <vt:variant>
        <vt:i4>5</vt:i4>
      </vt:variant>
      <vt:variant>
        <vt:lpwstr/>
      </vt:variant>
      <vt:variant>
        <vt:lpwstr>_Toc401755878</vt:lpwstr>
      </vt:variant>
      <vt:variant>
        <vt:i4>1179704</vt:i4>
      </vt:variant>
      <vt:variant>
        <vt:i4>410</vt:i4>
      </vt:variant>
      <vt:variant>
        <vt:i4>0</vt:i4>
      </vt:variant>
      <vt:variant>
        <vt:i4>5</vt:i4>
      </vt:variant>
      <vt:variant>
        <vt:lpwstr/>
      </vt:variant>
      <vt:variant>
        <vt:lpwstr>_Toc401755877</vt:lpwstr>
      </vt:variant>
      <vt:variant>
        <vt:i4>1179704</vt:i4>
      </vt:variant>
      <vt:variant>
        <vt:i4>404</vt:i4>
      </vt:variant>
      <vt:variant>
        <vt:i4>0</vt:i4>
      </vt:variant>
      <vt:variant>
        <vt:i4>5</vt:i4>
      </vt:variant>
      <vt:variant>
        <vt:lpwstr/>
      </vt:variant>
      <vt:variant>
        <vt:lpwstr>_Toc401755876</vt:lpwstr>
      </vt:variant>
      <vt:variant>
        <vt:i4>1179704</vt:i4>
      </vt:variant>
      <vt:variant>
        <vt:i4>398</vt:i4>
      </vt:variant>
      <vt:variant>
        <vt:i4>0</vt:i4>
      </vt:variant>
      <vt:variant>
        <vt:i4>5</vt:i4>
      </vt:variant>
      <vt:variant>
        <vt:lpwstr/>
      </vt:variant>
      <vt:variant>
        <vt:lpwstr>_Toc401755875</vt:lpwstr>
      </vt:variant>
      <vt:variant>
        <vt:i4>1179704</vt:i4>
      </vt:variant>
      <vt:variant>
        <vt:i4>392</vt:i4>
      </vt:variant>
      <vt:variant>
        <vt:i4>0</vt:i4>
      </vt:variant>
      <vt:variant>
        <vt:i4>5</vt:i4>
      </vt:variant>
      <vt:variant>
        <vt:lpwstr/>
      </vt:variant>
      <vt:variant>
        <vt:lpwstr>_Toc401755874</vt:lpwstr>
      </vt:variant>
      <vt:variant>
        <vt:i4>1179704</vt:i4>
      </vt:variant>
      <vt:variant>
        <vt:i4>386</vt:i4>
      </vt:variant>
      <vt:variant>
        <vt:i4>0</vt:i4>
      </vt:variant>
      <vt:variant>
        <vt:i4>5</vt:i4>
      </vt:variant>
      <vt:variant>
        <vt:lpwstr/>
      </vt:variant>
      <vt:variant>
        <vt:lpwstr>_Toc401755873</vt:lpwstr>
      </vt:variant>
      <vt:variant>
        <vt:i4>1179704</vt:i4>
      </vt:variant>
      <vt:variant>
        <vt:i4>380</vt:i4>
      </vt:variant>
      <vt:variant>
        <vt:i4>0</vt:i4>
      </vt:variant>
      <vt:variant>
        <vt:i4>5</vt:i4>
      </vt:variant>
      <vt:variant>
        <vt:lpwstr/>
      </vt:variant>
      <vt:variant>
        <vt:lpwstr>_Toc401755872</vt:lpwstr>
      </vt:variant>
      <vt:variant>
        <vt:i4>1179704</vt:i4>
      </vt:variant>
      <vt:variant>
        <vt:i4>374</vt:i4>
      </vt:variant>
      <vt:variant>
        <vt:i4>0</vt:i4>
      </vt:variant>
      <vt:variant>
        <vt:i4>5</vt:i4>
      </vt:variant>
      <vt:variant>
        <vt:lpwstr/>
      </vt:variant>
      <vt:variant>
        <vt:lpwstr>_Toc401755871</vt:lpwstr>
      </vt:variant>
      <vt:variant>
        <vt:i4>1179704</vt:i4>
      </vt:variant>
      <vt:variant>
        <vt:i4>368</vt:i4>
      </vt:variant>
      <vt:variant>
        <vt:i4>0</vt:i4>
      </vt:variant>
      <vt:variant>
        <vt:i4>5</vt:i4>
      </vt:variant>
      <vt:variant>
        <vt:lpwstr/>
      </vt:variant>
      <vt:variant>
        <vt:lpwstr>_Toc401755870</vt:lpwstr>
      </vt:variant>
      <vt:variant>
        <vt:i4>1245240</vt:i4>
      </vt:variant>
      <vt:variant>
        <vt:i4>362</vt:i4>
      </vt:variant>
      <vt:variant>
        <vt:i4>0</vt:i4>
      </vt:variant>
      <vt:variant>
        <vt:i4>5</vt:i4>
      </vt:variant>
      <vt:variant>
        <vt:lpwstr/>
      </vt:variant>
      <vt:variant>
        <vt:lpwstr>_Toc401755869</vt:lpwstr>
      </vt:variant>
      <vt:variant>
        <vt:i4>1245240</vt:i4>
      </vt:variant>
      <vt:variant>
        <vt:i4>356</vt:i4>
      </vt:variant>
      <vt:variant>
        <vt:i4>0</vt:i4>
      </vt:variant>
      <vt:variant>
        <vt:i4>5</vt:i4>
      </vt:variant>
      <vt:variant>
        <vt:lpwstr/>
      </vt:variant>
      <vt:variant>
        <vt:lpwstr>_Toc401755868</vt:lpwstr>
      </vt:variant>
      <vt:variant>
        <vt:i4>1245240</vt:i4>
      </vt:variant>
      <vt:variant>
        <vt:i4>350</vt:i4>
      </vt:variant>
      <vt:variant>
        <vt:i4>0</vt:i4>
      </vt:variant>
      <vt:variant>
        <vt:i4>5</vt:i4>
      </vt:variant>
      <vt:variant>
        <vt:lpwstr/>
      </vt:variant>
      <vt:variant>
        <vt:lpwstr>_Toc401755867</vt:lpwstr>
      </vt:variant>
      <vt:variant>
        <vt:i4>1245240</vt:i4>
      </vt:variant>
      <vt:variant>
        <vt:i4>344</vt:i4>
      </vt:variant>
      <vt:variant>
        <vt:i4>0</vt:i4>
      </vt:variant>
      <vt:variant>
        <vt:i4>5</vt:i4>
      </vt:variant>
      <vt:variant>
        <vt:lpwstr/>
      </vt:variant>
      <vt:variant>
        <vt:lpwstr>_Toc401755866</vt:lpwstr>
      </vt:variant>
      <vt:variant>
        <vt:i4>1245240</vt:i4>
      </vt:variant>
      <vt:variant>
        <vt:i4>338</vt:i4>
      </vt:variant>
      <vt:variant>
        <vt:i4>0</vt:i4>
      </vt:variant>
      <vt:variant>
        <vt:i4>5</vt:i4>
      </vt:variant>
      <vt:variant>
        <vt:lpwstr/>
      </vt:variant>
      <vt:variant>
        <vt:lpwstr>_Toc401755865</vt:lpwstr>
      </vt:variant>
      <vt:variant>
        <vt:i4>1245240</vt:i4>
      </vt:variant>
      <vt:variant>
        <vt:i4>332</vt:i4>
      </vt:variant>
      <vt:variant>
        <vt:i4>0</vt:i4>
      </vt:variant>
      <vt:variant>
        <vt:i4>5</vt:i4>
      </vt:variant>
      <vt:variant>
        <vt:lpwstr/>
      </vt:variant>
      <vt:variant>
        <vt:lpwstr>_Toc401755864</vt:lpwstr>
      </vt:variant>
      <vt:variant>
        <vt:i4>1245240</vt:i4>
      </vt:variant>
      <vt:variant>
        <vt:i4>326</vt:i4>
      </vt:variant>
      <vt:variant>
        <vt:i4>0</vt:i4>
      </vt:variant>
      <vt:variant>
        <vt:i4>5</vt:i4>
      </vt:variant>
      <vt:variant>
        <vt:lpwstr/>
      </vt:variant>
      <vt:variant>
        <vt:lpwstr>_Toc401755863</vt:lpwstr>
      </vt:variant>
      <vt:variant>
        <vt:i4>1245240</vt:i4>
      </vt:variant>
      <vt:variant>
        <vt:i4>320</vt:i4>
      </vt:variant>
      <vt:variant>
        <vt:i4>0</vt:i4>
      </vt:variant>
      <vt:variant>
        <vt:i4>5</vt:i4>
      </vt:variant>
      <vt:variant>
        <vt:lpwstr/>
      </vt:variant>
      <vt:variant>
        <vt:lpwstr>_Toc401755862</vt:lpwstr>
      </vt:variant>
      <vt:variant>
        <vt:i4>1245240</vt:i4>
      </vt:variant>
      <vt:variant>
        <vt:i4>314</vt:i4>
      </vt:variant>
      <vt:variant>
        <vt:i4>0</vt:i4>
      </vt:variant>
      <vt:variant>
        <vt:i4>5</vt:i4>
      </vt:variant>
      <vt:variant>
        <vt:lpwstr/>
      </vt:variant>
      <vt:variant>
        <vt:lpwstr>_Toc401755861</vt:lpwstr>
      </vt:variant>
      <vt:variant>
        <vt:i4>1245240</vt:i4>
      </vt:variant>
      <vt:variant>
        <vt:i4>308</vt:i4>
      </vt:variant>
      <vt:variant>
        <vt:i4>0</vt:i4>
      </vt:variant>
      <vt:variant>
        <vt:i4>5</vt:i4>
      </vt:variant>
      <vt:variant>
        <vt:lpwstr/>
      </vt:variant>
      <vt:variant>
        <vt:lpwstr>_Toc401755860</vt:lpwstr>
      </vt:variant>
      <vt:variant>
        <vt:i4>1048632</vt:i4>
      </vt:variant>
      <vt:variant>
        <vt:i4>302</vt:i4>
      </vt:variant>
      <vt:variant>
        <vt:i4>0</vt:i4>
      </vt:variant>
      <vt:variant>
        <vt:i4>5</vt:i4>
      </vt:variant>
      <vt:variant>
        <vt:lpwstr/>
      </vt:variant>
      <vt:variant>
        <vt:lpwstr>_Toc401755859</vt:lpwstr>
      </vt:variant>
      <vt:variant>
        <vt:i4>1048632</vt:i4>
      </vt:variant>
      <vt:variant>
        <vt:i4>296</vt:i4>
      </vt:variant>
      <vt:variant>
        <vt:i4>0</vt:i4>
      </vt:variant>
      <vt:variant>
        <vt:i4>5</vt:i4>
      </vt:variant>
      <vt:variant>
        <vt:lpwstr/>
      </vt:variant>
      <vt:variant>
        <vt:lpwstr>_Toc401755858</vt:lpwstr>
      </vt:variant>
      <vt:variant>
        <vt:i4>1048632</vt:i4>
      </vt:variant>
      <vt:variant>
        <vt:i4>290</vt:i4>
      </vt:variant>
      <vt:variant>
        <vt:i4>0</vt:i4>
      </vt:variant>
      <vt:variant>
        <vt:i4>5</vt:i4>
      </vt:variant>
      <vt:variant>
        <vt:lpwstr/>
      </vt:variant>
      <vt:variant>
        <vt:lpwstr>_Toc401755857</vt:lpwstr>
      </vt:variant>
      <vt:variant>
        <vt:i4>1048632</vt:i4>
      </vt:variant>
      <vt:variant>
        <vt:i4>284</vt:i4>
      </vt:variant>
      <vt:variant>
        <vt:i4>0</vt:i4>
      </vt:variant>
      <vt:variant>
        <vt:i4>5</vt:i4>
      </vt:variant>
      <vt:variant>
        <vt:lpwstr/>
      </vt:variant>
      <vt:variant>
        <vt:lpwstr>_Toc401755856</vt:lpwstr>
      </vt:variant>
      <vt:variant>
        <vt:i4>1048632</vt:i4>
      </vt:variant>
      <vt:variant>
        <vt:i4>278</vt:i4>
      </vt:variant>
      <vt:variant>
        <vt:i4>0</vt:i4>
      </vt:variant>
      <vt:variant>
        <vt:i4>5</vt:i4>
      </vt:variant>
      <vt:variant>
        <vt:lpwstr/>
      </vt:variant>
      <vt:variant>
        <vt:lpwstr>_Toc401755855</vt:lpwstr>
      </vt:variant>
      <vt:variant>
        <vt:i4>1048632</vt:i4>
      </vt:variant>
      <vt:variant>
        <vt:i4>272</vt:i4>
      </vt:variant>
      <vt:variant>
        <vt:i4>0</vt:i4>
      </vt:variant>
      <vt:variant>
        <vt:i4>5</vt:i4>
      </vt:variant>
      <vt:variant>
        <vt:lpwstr/>
      </vt:variant>
      <vt:variant>
        <vt:lpwstr>_Toc401755854</vt:lpwstr>
      </vt:variant>
      <vt:variant>
        <vt:i4>1048632</vt:i4>
      </vt:variant>
      <vt:variant>
        <vt:i4>266</vt:i4>
      </vt:variant>
      <vt:variant>
        <vt:i4>0</vt:i4>
      </vt:variant>
      <vt:variant>
        <vt:i4>5</vt:i4>
      </vt:variant>
      <vt:variant>
        <vt:lpwstr/>
      </vt:variant>
      <vt:variant>
        <vt:lpwstr>_Toc401755853</vt:lpwstr>
      </vt:variant>
      <vt:variant>
        <vt:i4>1048632</vt:i4>
      </vt:variant>
      <vt:variant>
        <vt:i4>260</vt:i4>
      </vt:variant>
      <vt:variant>
        <vt:i4>0</vt:i4>
      </vt:variant>
      <vt:variant>
        <vt:i4>5</vt:i4>
      </vt:variant>
      <vt:variant>
        <vt:lpwstr/>
      </vt:variant>
      <vt:variant>
        <vt:lpwstr>_Toc401755852</vt:lpwstr>
      </vt:variant>
      <vt:variant>
        <vt:i4>1048632</vt:i4>
      </vt:variant>
      <vt:variant>
        <vt:i4>254</vt:i4>
      </vt:variant>
      <vt:variant>
        <vt:i4>0</vt:i4>
      </vt:variant>
      <vt:variant>
        <vt:i4>5</vt:i4>
      </vt:variant>
      <vt:variant>
        <vt:lpwstr/>
      </vt:variant>
      <vt:variant>
        <vt:lpwstr>_Toc401755851</vt:lpwstr>
      </vt:variant>
      <vt:variant>
        <vt:i4>1048632</vt:i4>
      </vt:variant>
      <vt:variant>
        <vt:i4>248</vt:i4>
      </vt:variant>
      <vt:variant>
        <vt:i4>0</vt:i4>
      </vt:variant>
      <vt:variant>
        <vt:i4>5</vt:i4>
      </vt:variant>
      <vt:variant>
        <vt:lpwstr/>
      </vt:variant>
      <vt:variant>
        <vt:lpwstr>_Toc401755850</vt:lpwstr>
      </vt:variant>
      <vt:variant>
        <vt:i4>1114168</vt:i4>
      </vt:variant>
      <vt:variant>
        <vt:i4>242</vt:i4>
      </vt:variant>
      <vt:variant>
        <vt:i4>0</vt:i4>
      </vt:variant>
      <vt:variant>
        <vt:i4>5</vt:i4>
      </vt:variant>
      <vt:variant>
        <vt:lpwstr/>
      </vt:variant>
      <vt:variant>
        <vt:lpwstr>_Toc401755849</vt:lpwstr>
      </vt:variant>
      <vt:variant>
        <vt:i4>1114168</vt:i4>
      </vt:variant>
      <vt:variant>
        <vt:i4>236</vt:i4>
      </vt:variant>
      <vt:variant>
        <vt:i4>0</vt:i4>
      </vt:variant>
      <vt:variant>
        <vt:i4>5</vt:i4>
      </vt:variant>
      <vt:variant>
        <vt:lpwstr/>
      </vt:variant>
      <vt:variant>
        <vt:lpwstr>_Toc401755848</vt:lpwstr>
      </vt:variant>
      <vt:variant>
        <vt:i4>1114168</vt:i4>
      </vt:variant>
      <vt:variant>
        <vt:i4>230</vt:i4>
      </vt:variant>
      <vt:variant>
        <vt:i4>0</vt:i4>
      </vt:variant>
      <vt:variant>
        <vt:i4>5</vt:i4>
      </vt:variant>
      <vt:variant>
        <vt:lpwstr/>
      </vt:variant>
      <vt:variant>
        <vt:lpwstr>_Toc401755847</vt:lpwstr>
      </vt:variant>
      <vt:variant>
        <vt:i4>1114168</vt:i4>
      </vt:variant>
      <vt:variant>
        <vt:i4>224</vt:i4>
      </vt:variant>
      <vt:variant>
        <vt:i4>0</vt:i4>
      </vt:variant>
      <vt:variant>
        <vt:i4>5</vt:i4>
      </vt:variant>
      <vt:variant>
        <vt:lpwstr/>
      </vt:variant>
      <vt:variant>
        <vt:lpwstr>_Toc401755846</vt:lpwstr>
      </vt:variant>
      <vt:variant>
        <vt:i4>1114168</vt:i4>
      </vt:variant>
      <vt:variant>
        <vt:i4>218</vt:i4>
      </vt:variant>
      <vt:variant>
        <vt:i4>0</vt:i4>
      </vt:variant>
      <vt:variant>
        <vt:i4>5</vt:i4>
      </vt:variant>
      <vt:variant>
        <vt:lpwstr/>
      </vt:variant>
      <vt:variant>
        <vt:lpwstr>_Toc401755845</vt:lpwstr>
      </vt:variant>
      <vt:variant>
        <vt:i4>1114168</vt:i4>
      </vt:variant>
      <vt:variant>
        <vt:i4>212</vt:i4>
      </vt:variant>
      <vt:variant>
        <vt:i4>0</vt:i4>
      </vt:variant>
      <vt:variant>
        <vt:i4>5</vt:i4>
      </vt:variant>
      <vt:variant>
        <vt:lpwstr/>
      </vt:variant>
      <vt:variant>
        <vt:lpwstr>_Toc401755844</vt:lpwstr>
      </vt:variant>
      <vt:variant>
        <vt:i4>1114168</vt:i4>
      </vt:variant>
      <vt:variant>
        <vt:i4>206</vt:i4>
      </vt:variant>
      <vt:variant>
        <vt:i4>0</vt:i4>
      </vt:variant>
      <vt:variant>
        <vt:i4>5</vt:i4>
      </vt:variant>
      <vt:variant>
        <vt:lpwstr/>
      </vt:variant>
      <vt:variant>
        <vt:lpwstr>_Toc401755843</vt:lpwstr>
      </vt:variant>
      <vt:variant>
        <vt:i4>1114168</vt:i4>
      </vt:variant>
      <vt:variant>
        <vt:i4>200</vt:i4>
      </vt:variant>
      <vt:variant>
        <vt:i4>0</vt:i4>
      </vt:variant>
      <vt:variant>
        <vt:i4>5</vt:i4>
      </vt:variant>
      <vt:variant>
        <vt:lpwstr/>
      </vt:variant>
      <vt:variant>
        <vt:lpwstr>_Toc401755842</vt:lpwstr>
      </vt:variant>
      <vt:variant>
        <vt:i4>1114168</vt:i4>
      </vt:variant>
      <vt:variant>
        <vt:i4>194</vt:i4>
      </vt:variant>
      <vt:variant>
        <vt:i4>0</vt:i4>
      </vt:variant>
      <vt:variant>
        <vt:i4>5</vt:i4>
      </vt:variant>
      <vt:variant>
        <vt:lpwstr/>
      </vt:variant>
      <vt:variant>
        <vt:lpwstr>_Toc401755841</vt:lpwstr>
      </vt:variant>
      <vt:variant>
        <vt:i4>1114168</vt:i4>
      </vt:variant>
      <vt:variant>
        <vt:i4>188</vt:i4>
      </vt:variant>
      <vt:variant>
        <vt:i4>0</vt:i4>
      </vt:variant>
      <vt:variant>
        <vt:i4>5</vt:i4>
      </vt:variant>
      <vt:variant>
        <vt:lpwstr/>
      </vt:variant>
      <vt:variant>
        <vt:lpwstr>_Toc401755840</vt:lpwstr>
      </vt:variant>
      <vt:variant>
        <vt:i4>1441848</vt:i4>
      </vt:variant>
      <vt:variant>
        <vt:i4>182</vt:i4>
      </vt:variant>
      <vt:variant>
        <vt:i4>0</vt:i4>
      </vt:variant>
      <vt:variant>
        <vt:i4>5</vt:i4>
      </vt:variant>
      <vt:variant>
        <vt:lpwstr/>
      </vt:variant>
      <vt:variant>
        <vt:lpwstr>_Toc401755839</vt:lpwstr>
      </vt:variant>
      <vt:variant>
        <vt:i4>1441848</vt:i4>
      </vt:variant>
      <vt:variant>
        <vt:i4>176</vt:i4>
      </vt:variant>
      <vt:variant>
        <vt:i4>0</vt:i4>
      </vt:variant>
      <vt:variant>
        <vt:i4>5</vt:i4>
      </vt:variant>
      <vt:variant>
        <vt:lpwstr/>
      </vt:variant>
      <vt:variant>
        <vt:lpwstr>_Toc401755838</vt:lpwstr>
      </vt:variant>
      <vt:variant>
        <vt:i4>1441848</vt:i4>
      </vt:variant>
      <vt:variant>
        <vt:i4>170</vt:i4>
      </vt:variant>
      <vt:variant>
        <vt:i4>0</vt:i4>
      </vt:variant>
      <vt:variant>
        <vt:i4>5</vt:i4>
      </vt:variant>
      <vt:variant>
        <vt:lpwstr/>
      </vt:variant>
      <vt:variant>
        <vt:lpwstr>_Toc401755837</vt:lpwstr>
      </vt:variant>
      <vt:variant>
        <vt:i4>1441848</vt:i4>
      </vt:variant>
      <vt:variant>
        <vt:i4>164</vt:i4>
      </vt:variant>
      <vt:variant>
        <vt:i4>0</vt:i4>
      </vt:variant>
      <vt:variant>
        <vt:i4>5</vt:i4>
      </vt:variant>
      <vt:variant>
        <vt:lpwstr/>
      </vt:variant>
      <vt:variant>
        <vt:lpwstr>_Toc401755836</vt:lpwstr>
      </vt:variant>
      <vt:variant>
        <vt:i4>1441848</vt:i4>
      </vt:variant>
      <vt:variant>
        <vt:i4>158</vt:i4>
      </vt:variant>
      <vt:variant>
        <vt:i4>0</vt:i4>
      </vt:variant>
      <vt:variant>
        <vt:i4>5</vt:i4>
      </vt:variant>
      <vt:variant>
        <vt:lpwstr/>
      </vt:variant>
      <vt:variant>
        <vt:lpwstr>_Toc401755835</vt:lpwstr>
      </vt:variant>
      <vt:variant>
        <vt:i4>1441848</vt:i4>
      </vt:variant>
      <vt:variant>
        <vt:i4>152</vt:i4>
      </vt:variant>
      <vt:variant>
        <vt:i4>0</vt:i4>
      </vt:variant>
      <vt:variant>
        <vt:i4>5</vt:i4>
      </vt:variant>
      <vt:variant>
        <vt:lpwstr/>
      </vt:variant>
      <vt:variant>
        <vt:lpwstr>_Toc401755834</vt:lpwstr>
      </vt:variant>
      <vt:variant>
        <vt:i4>1441848</vt:i4>
      </vt:variant>
      <vt:variant>
        <vt:i4>146</vt:i4>
      </vt:variant>
      <vt:variant>
        <vt:i4>0</vt:i4>
      </vt:variant>
      <vt:variant>
        <vt:i4>5</vt:i4>
      </vt:variant>
      <vt:variant>
        <vt:lpwstr/>
      </vt:variant>
      <vt:variant>
        <vt:lpwstr>_Toc401755833</vt:lpwstr>
      </vt:variant>
      <vt:variant>
        <vt:i4>1441848</vt:i4>
      </vt:variant>
      <vt:variant>
        <vt:i4>140</vt:i4>
      </vt:variant>
      <vt:variant>
        <vt:i4>0</vt:i4>
      </vt:variant>
      <vt:variant>
        <vt:i4>5</vt:i4>
      </vt:variant>
      <vt:variant>
        <vt:lpwstr/>
      </vt:variant>
      <vt:variant>
        <vt:lpwstr>_Toc401755832</vt:lpwstr>
      </vt:variant>
      <vt:variant>
        <vt:i4>1441848</vt:i4>
      </vt:variant>
      <vt:variant>
        <vt:i4>134</vt:i4>
      </vt:variant>
      <vt:variant>
        <vt:i4>0</vt:i4>
      </vt:variant>
      <vt:variant>
        <vt:i4>5</vt:i4>
      </vt:variant>
      <vt:variant>
        <vt:lpwstr/>
      </vt:variant>
      <vt:variant>
        <vt:lpwstr>_Toc401755831</vt:lpwstr>
      </vt:variant>
      <vt:variant>
        <vt:i4>1441848</vt:i4>
      </vt:variant>
      <vt:variant>
        <vt:i4>128</vt:i4>
      </vt:variant>
      <vt:variant>
        <vt:i4>0</vt:i4>
      </vt:variant>
      <vt:variant>
        <vt:i4>5</vt:i4>
      </vt:variant>
      <vt:variant>
        <vt:lpwstr/>
      </vt:variant>
      <vt:variant>
        <vt:lpwstr>_Toc401755830</vt:lpwstr>
      </vt:variant>
      <vt:variant>
        <vt:i4>1507384</vt:i4>
      </vt:variant>
      <vt:variant>
        <vt:i4>122</vt:i4>
      </vt:variant>
      <vt:variant>
        <vt:i4>0</vt:i4>
      </vt:variant>
      <vt:variant>
        <vt:i4>5</vt:i4>
      </vt:variant>
      <vt:variant>
        <vt:lpwstr/>
      </vt:variant>
      <vt:variant>
        <vt:lpwstr>_Toc401755829</vt:lpwstr>
      </vt:variant>
      <vt:variant>
        <vt:i4>1507384</vt:i4>
      </vt:variant>
      <vt:variant>
        <vt:i4>116</vt:i4>
      </vt:variant>
      <vt:variant>
        <vt:i4>0</vt:i4>
      </vt:variant>
      <vt:variant>
        <vt:i4>5</vt:i4>
      </vt:variant>
      <vt:variant>
        <vt:lpwstr/>
      </vt:variant>
      <vt:variant>
        <vt:lpwstr>_Toc401755828</vt:lpwstr>
      </vt:variant>
      <vt:variant>
        <vt:i4>1507384</vt:i4>
      </vt:variant>
      <vt:variant>
        <vt:i4>110</vt:i4>
      </vt:variant>
      <vt:variant>
        <vt:i4>0</vt:i4>
      </vt:variant>
      <vt:variant>
        <vt:i4>5</vt:i4>
      </vt:variant>
      <vt:variant>
        <vt:lpwstr/>
      </vt:variant>
      <vt:variant>
        <vt:lpwstr>_Toc401755827</vt:lpwstr>
      </vt:variant>
      <vt:variant>
        <vt:i4>1507384</vt:i4>
      </vt:variant>
      <vt:variant>
        <vt:i4>104</vt:i4>
      </vt:variant>
      <vt:variant>
        <vt:i4>0</vt:i4>
      </vt:variant>
      <vt:variant>
        <vt:i4>5</vt:i4>
      </vt:variant>
      <vt:variant>
        <vt:lpwstr/>
      </vt:variant>
      <vt:variant>
        <vt:lpwstr>_Toc401755826</vt:lpwstr>
      </vt:variant>
      <vt:variant>
        <vt:i4>1507384</vt:i4>
      </vt:variant>
      <vt:variant>
        <vt:i4>98</vt:i4>
      </vt:variant>
      <vt:variant>
        <vt:i4>0</vt:i4>
      </vt:variant>
      <vt:variant>
        <vt:i4>5</vt:i4>
      </vt:variant>
      <vt:variant>
        <vt:lpwstr/>
      </vt:variant>
      <vt:variant>
        <vt:lpwstr>_Toc401755825</vt:lpwstr>
      </vt:variant>
      <vt:variant>
        <vt:i4>1507384</vt:i4>
      </vt:variant>
      <vt:variant>
        <vt:i4>92</vt:i4>
      </vt:variant>
      <vt:variant>
        <vt:i4>0</vt:i4>
      </vt:variant>
      <vt:variant>
        <vt:i4>5</vt:i4>
      </vt:variant>
      <vt:variant>
        <vt:lpwstr/>
      </vt:variant>
      <vt:variant>
        <vt:lpwstr>_Toc401755824</vt:lpwstr>
      </vt:variant>
      <vt:variant>
        <vt:i4>1507384</vt:i4>
      </vt:variant>
      <vt:variant>
        <vt:i4>86</vt:i4>
      </vt:variant>
      <vt:variant>
        <vt:i4>0</vt:i4>
      </vt:variant>
      <vt:variant>
        <vt:i4>5</vt:i4>
      </vt:variant>
      <vt:variant>
        <vt:lpwstr/>
      </vt:variant>
      <vt:variant>
        <vt:lpwstr>_Toc401755823</vt:lpwstr>
      </vt:variant>
      <vt:variant>
        <vt:i4>1507384</vt:i4>
      </vt:variant>
      <vt:variant>
        <vt:i4>80</vt:i4>
      </vt:variant>
      <vt:variant>
        <vt:i4>0</vt:i4>
      </vt:variant>
      <vt:variant>
        <vt:i4>5</vt:i4>
      </vt:variant>
      <vt:variant>
        <vt:lpwstr/>
      </vt:variant>
      <vt:variant>
        <vt:lpwstr>_Toc401755822</vt:lpwstr>
      </vt:variant>
      <vt:variant>
        <vt:i4>1507384</vt:i4>
      </vt:variant>
      <vt:variant>
        <vt:i4>74</vt:i4>
      </vt:variant>
      <vt:variant>
        <vt:i4>0</vt:i4>
      </vt:variant>
      <vt:variant>
        <vt:i4>5</vt:i4>
      </vt:variant>
      <vt:variant>
        <vt:lpwstr/>
      </vt:variant>
      <vt:variant>
        <vt:lpwstr>_Toc401755821</vt:lpwstr>
      </vt:variant>
      <vt:variant>
        <vt:i4>1507384</vt:i4>
      </vt:variant>
      <vt:variant>
        <vt:i4>68</vt:i4>
      </vt:variant>
      <vt:variant>
        <vt:i4>0</vt:i4>
      </vt:variant>
      <vt:variant>
        <vt:i4>5</vt:i4>
      </vt:variant>
      <vt:variant>
        <vt:lpwstr/>
      </vt:variant>
      <vt:variant>
        <vt:lpwstr>_Toc401755820</vt:lpwstr>
      </vt:variant>
      <vt:variant>
        <vt:i4>1310776</vt:i4>
      </vt:variant>
      <vt:variant>
        <vt:i4>62</vt:i4>
      </vt:variant>
      <vt:variant>
        <vt:i4>0</vt:i4>
      </vt:variant>
      <vt:variant>
        <vt:i4>5</vt:i4>
      </vt:variant>
      <vt:variant>
        <vt:lpwstr/>
      </vt:variant>
      <vt:variant>
        <vt:lpwstr>_Toc401755819</vt:lpwstr>
      </vt:variant>
      <vt:variant>
        <vt:i4>1310776</vt:i4>
      </vt:variant>
      <vt:variant>
        <vt:i4>56</vt:i4>
      </vt:variant>
      <vt:variant>
        <vt:i4>0</vt:i4>
      </vt:variant>
      <vt:variant>
        <vt:i4>5</vt:i4>
      </vt:variant>
      <vt:variant>
        <vt:lpwstr/>
      </vt:variant>
      <vt:variant>
        <vt:lpwstr>_Toc401755818</vt:lpwstr>
      </vt:variant>
      <vt:variant>
        <vt:i4>1310776</vt:i4>
      </vt:variant>
      <vt:variant>
        <vt:i4>50</vt:i4>
      </vt:variant>
      <vt:variant>
        <vt:i4>0</vt:i4>
      </vt:variant>
      <vt:variant>
        <vt:i4>5</vt:i4>
      </vt:variant>
      <vt:variant>
        <vt:lpwstr/>
      </vt:variant>
      <vt:variant>
        <vt:lpwstr>_Toc401755817</vt:lpwstr>
      </vt:variant>
      <vt:variant>
        <vt:i4>1310776</vt:i4>
      </vt:variant>
      <vt:variant>
        <vt:i4>44</vt:i4>
      </vt:variant>
      <vt:variant>
        <vt:i4>0</vt:i4>
      </vt:variant>
      <vt:variant>
        <vt:i4>5</vt:i4>
      </vt:variant>
      <vt:variant>
        <vt:lpwstr/>
      </vt:variant>
      <vt:variant>
        <vt:lpwstr>_Toc401755816</vt:lpwstr>
      </vt:variant>
      <vt:variant>
        <vt:i4>1310776</vt:i4>
      </vt:variant>
      <vt:variant>
        <vt:i4>38</vt:i4>
      </vt:variant>
      <vt:variant>
        <vt:i4>0</vt:i4>
      </vt:variant>
      <vt:variant>
        <vt:i4>5</vt:i4>
      </vt:variant>
      <vt:variant>
        <vt:lpwstr/>
      </vt:variant>
      <vt:variant>
        <vt:lpwstr>_Toc401755815</vt:lpwstr>
      </vt:variant>
      <vt:variant>
        <vt:i4>1310776</vt:i4>
      </vt:variant>
      <vt:variant>
        <vt:i4>32</vt:i4>
      </vt:variant>
      <vt:variant>
        <vt:i4>0</vt:i4>
      </vt:variant>
      <vt:variant>
        <vt:i4>5</vt:i4>
      </vt:variant>
      <vt:variant>
        <vt:lpwstr/>
      </vt:variant>
      <vt:variant>
        <vt:lpwstr>_Toc401755814</vt:lpwstr>
      </vt:variant>
      <vt:variant>
        <vt:i4>1310776</vt:i4>
      </vt:variant>
      <vt:variant>
        <vt:i4>26</vt:i4>
      </vt:variant>
      <vt:variant>
        <vt:i4>0</vt:i4>
      </vt:variant>
      <vt:variant>
        <vt:i4>5</vt:i4>
      </vt:variant>
      <vt:variant>
        <vt:lpwstr/>
      </vt:variant>
      <vt:variant>
        <vt:lpwstr>_Toc401755813</vt:lpwstr>
      </vt:variant>
      <vt:variant>
        <vt:i4>1310776</vt:i4>
      </vt:variant>
      <vt:variant>
        <vt:i4>20</vt:i4>
      </vt:variant>
      <vt:variant>
        <vt:i4>0</vt:i4>
      </vt:variant>
      <vt:variant>
        <vt:i4>5</vt:i4>
      </vt:variant>
      <vt:variant>
        <vt:lpwstr/>
      </vt:variant>
      <vt:variant>
        <vt:lpwstr>_Toc401755812</vt:lpwstr>
      </vt:variant>
      <vt:variant>
        <vt:i4>1310776</vt:i4>
      </vt:variant>
      <vt:variant>
        <vt:i4>14</vt:i4>
      </vt:variant>
      <vt:variant>
        <vt:i4>0</vt:i4>
      </vt:variant>
      <vt:variant>
        <vt:i4>5</vt:i4>
      </vt:variant>
      <vt:variant>
        <vt:lpwstr/>
      </vt:variant>
      <vt:variant>
        <vt:lpwstr>_Toc401755811</vt:lpwstr>
      </vt:variant>
      <vt:variant>
        <vt:i4>1310776</vt:i4>
      </vt:variant>
      <vt:variant>
        <vt:i4>8</vt:i4>
      </vt:variant>
      <vt:variant>
        <vt:i4>0</vt:i4>
      </vt:variant>
      <vt:variant>
        <vt:i4>5</vt:i4>
      </vt:variant>
      <vt:variant>
        <vt:lpwstr/>
      </vt:variant>
      <vt:variant>
        <vt:lpwstr>_Toc401755810</vt:lpwstr>
      </vt:variant>
      <vt:variant>
        <vt:i4>1376312</vt:i4>
      </vt:variant>
      <vt:variant>
        <vt:i4>2</vt:i4>
      </vt:variant>
      <vt:variant>
        <vt:i4>0</vt:i4>
      </vt:variant>
      <vt:variant>
        <vt:i4>5</vt:i4>
      </vt:variant>
      <vt:variant>
        <vt:lpwstr/>
      </vt:variant>
      <vt:variant>
        <vt:lpwstr>_Toc401755809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sallwood</dc:creator>
  <cp:keywords/>
  <dc:description/>
  <cp:lastModifiedBy>Besta, Murali CWK</cp:lastModifiedBy>
  <cp:revision>2</cp:revision>
  <cp:lastPrinted>2015-05-20T09:51:00Z</cp:lastPrinted>
  <dcterms:created xsi:type="dcterms:W3CDTF">2015-06-24T14:15:00Z</dcterms:created>
  <dcterms:modified xsi:type="dcterms:W3CDTF">2015-06-24T14:15:00Z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0x0101005A1B6F1E95174A4E92024B072FE20B3F</vt:lpwstr>
  </property>
</Properties>
</file>